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F852AEB" w14:textId="77777777" w:rsidR="0055023D" w:rsidRPr="000F369F" w:rsidRDefault="0055023D">
      <w:pPr>
        <w:pStyle w:val="5"/>
        <w:pPrChange w:id="0" w:author="st1" w:date="2021-03-19T11:00:00Z">
          <w:pPr/>
        </w:pPrChange>
      </w:pPr>
    </w:p>
    <w:p w14:paraId="02CC255C" w14:textId="77777777" w:rsidR="0055023D" w:rsidRPr="000F369F" w:rsidRDefault="0055023D" w:rsidP="0055023D">
      <w:pPr>
        <w:rPr>
          <w:rFonts w:ascii="標楷體" w:hAnsi="標楷體"/>
        </w:rPr>
      </w:pPr>
    </w:p>
    <w:p w14:paraId="6CC1DF6F" w14:textId="77777777" w:rsidR="0055023D" w:rsidRPr="000F369F" w:rsidRDefault="0055023D" w:rsidP="0055023D">
      <w:pPr>
        <w:pStyle w:val="ad"/>
        <w:rPr>
          <w:rFonts w:ascii="標楷體" w:hAnsi="標楷體"/>
        </w:rPr>
      </w:pPr>
      <w:r w:rsidRPr="000F369F">
        <w:rPr>
          <w:rFonts w:ascii="標楷體" w:hAnsi="標楷體" w:hint="eastAsia"/>
        </w:rPr>
        <w:t>放款管理系統專案</w:t>
      </w:r>
    </w:p>
    <w:p w14:paraId="64A59B30" w14:textId="77777777" w:rsidR="0055023D" w:rsidRDefault="007C4743" w:rsidP="0055023D">
      <w:pPr>
        <w:pStyle w:val="ad"/>
      </w:pPr>
      <w:r w:rsidRPr="007C4743">
        <w:rPr>
          <w:rFonts w:hint="eastAsia"/>
        </w:rPr>
        <w:t>業務功能需求規格書</w:t>
      </w:r>
    </w:p>
    <w:p w14:paraId="403F6691" w14:textId="77777777" w:rsidR="0055023D" w:rsidRPr="00FD191D" w:rsidRDefault="0055023D" w:rsidP="0055023D">
      <w:pPr>
        <w:pStyle w:val="ad"/>
      </w:pPr>
      <w:r w:rsidRPr="0055023D">
        <w:rPr>
          <w:rFonts w:hint="eastAsia"/>
        </w:rPr>
        <w:t>遵循法令作業</w:t>
      </w:r>
    </w:p>
    <w:p w14:paraId="5B4E9241" w14:textId="77777777" w:rsidR="0055023D" w:rsidRPr="000F369F" w:rsidRDefault="0055023D" w:rsidP="0055023D">
      <w:pPr>
        <w:rPr>
          <w:rFonts w:ascii="標楷體" w:hAnsi="標楷體"/>
        </w:rPr>
      </w:pPr>
    </w:p>
    <w:tbl>
      <w:tblPr>
        <w:tblW w:w="0" w:type="auto"/>
        <w:jc w:val="center"/>
        <w:tblLayout w:type="fixed"/>
        <w:tblCellMar>
          <w:left w:w="28" w:type="dxa"/>
          <w:right w:w="28" w:type="dxa"/>
        </w:tblCellMar>
        <w:tblLook w:val="0000" w:firstRow="0" w:lastRow="0" w:firstColumn="0" w:lastColumn="0" w:noHBand="0" w:noVBand="0"/>
      </w:tblPr>
      <w:tblGrid>
        <w:gridCol w:w="2958"/>
        <w:gridCol w:w="2429"/>
      </w:tblGrid>
      <w:tr w:rsidR="0055023D" w:rsidRPr="000F369F" w14:paraId="64C98C2D" w14:textId="77777777" w:rsidTr="0055023D">
        <w:trPr>
          <w:trHeight w:val="520"/>
          <w:jc w:val="center"/>
        </w:trPr>
        <w:tc>
          <w:tcPr>
            <w:tcW w:w="2958" w:type="dxa"/>
            <w:vAlign w:val="center"/>
          </w:tcPr>
          <w:p w14:paraId="704DAFB0" w14:textId="77777777" w:rsidR="0055023D" w:rsidRPr="000F369F" w:rsidRDefault="0055023D" w:rsidP="0055023D">
            <w:pPr>
              <w:pStyle w:val="af2"/>
              <w:rPr>
                <w:rFonts w:ascii="標楷體" w:hAnsi="標楷體"/>
              </w:rPr>
            </w:pPr>
            <w:r w:rsidRPr="000F369F">
              <w:rPr>
                <w:rFonts w:ascii="標楷體" w:hAnsi="標楷體" w:hint="eastAsia"/>
              </w:rPr>
              <w:t>文件類別代號：</w:t>
            </w:r>
          </w:p>
        </w:tc>
        <w:tc>
          <w:tcPr>
            <w:tcW w:w="2429" w:type="dxa"/>
            <w:vAlign w:val="center"/>
          </w:tcPr>
          <w:p w14:paraId="6F59D83D" w14:textId="77777777" w:rsidR="0055023D" w:rsidRPr="000F369F" w:rsidRDefault="0055023D" w:rsidP="0055023D">
            <w:pPr>
              <w:pStyle w:val="af0"/>
              <w:rPr>
                <w:rFonts w:ascii="標楷體" w:hAnsi="標楷體"/>
              </w:rPr>
            </w:pPr>
            <w:r>
              <w:rPr>
                <w:rFonts w:ascii="標楷體" w:hAnsi="標楷體" w:hint="eastAsia"/>
              </w:rPr>
              <w:t>U</w:t>
            </w:r>
            <w:r w:rsidRPr="000F369F">
              <w:rPr>
                <w:rFonts w:ascii="標楷體" w:hAnsi="標楷體" w:hint="eastAsia"/>
              </w:rPr>
              <w:t>RS</w:t>
            </w:r>
          </w:p>
        </w:tc>
      </w:tr>
      <w:tr w:rsidR="0055023D" w:rsidRPr="000F369F" w14:paraId="32CFAF83" w14:textId="77777777" w:rsidTr="0055023D">
        <w:trPr>
          <w:trHeight w:val="520"/>
          <w:jc w:val="center"/>
        </w:trPr>
        <w:tc>
          <w:tcPr>
            <w:tcW w:w="2958" w:type="dxa"/>
            <w:vAlign w:val="center"/>
          </w:tcPr>
          <w:p w14:paraId="23138978" w14:textId="77777777" w:rsidR="0055023D" w:rsidRPr="000F369F" w:rsidRDefault="0055023D" w:rsidP="0055023D">
            <w:pPr>
              <w:pStyle w:val="af2"/>
              <w:rPr>
                <w:rFonts w:ascii="標楷體" w:hAnsi="標楷體"/>
              </w:rPr>
            </w:pPr>
            <w:r w:rsidRPr="000F369F">
              <w:rPr>
                <w:rFonts w:ascii="標楷體" w:hAnsi="標楷體" w:hint="eastAsia"/>
              </w:rPr>
              <w:t>版　　　　次：</w:t>
            </w:r>
          </w:p>
        </w:tc>
        <w:tc>
          <w:tcPr>
            <w:tcW w:w="2429" w:type="dxa"/>
            <w:vAlign w:val="center"/>
          </w:tcPr>
          <w:p w14:paraId="3F8D8262" w14:textId="30DCD30E" w:rsidR="0055023D" w:rsidRPr="000F369F" w:rsidRDefault="0055023D" w:rsidP="009C7950">
            <w:pPr>
              <w:pStyle w:val="ae"/>
              <w:rPr>
                <w:rFonts w:ascii="標楷體" w:hAnsi="標楷體"/>
              </w:rPr>
            </w:pPr>
            <w:r w:rsidRPr="000F369F">
              <w:rPr>
                <w:rFonts w:ascii="標楷體" w:hAnsi="標楷體"/>
              </w:rPr>
              <w:t>V</w:t>
            </w:r>
            <w:r>
              <w:rPr>
                <w:rFonts w:ascii="標楷體" w:hAnsi="標楷體"/>
              </w:rPr>
              <w:t>1</w:t>
            </w:r>
            <w:r w:rsidRPr="000F369F">
              <w:rPr>
                <w:rFonts w:ascii="標楷體" w:hAnsi="標楷體" w:hint="eastAsia"/>
              </w:rPr>
              <w:t>.</w:t>
            </w:r>
            <w:r w:rsidR="009C7950">
              <w:rPr>
                <w:rFonts w:ascii="標楷體" w:hAnsi="標楷體"/>
              </w:rPr>
              <w:t>1</w:t>
            </w:r>
          </w:p>
        </w:tc>
      </w:tr>
      <w:tr w:rsidR="0055023D" w:rsidRPr="000F369F" w14:paraId="19C3FEE0" w14:textId="77777777" w:rsidTr="0055023D">
        <w:trPr>
          <w:trHeight w:val="520"/>
          <w:jc w:val="center"/>
        </w:trPr>
        <w:tc>
          <w:tcPr>
            <w:tcW w:w="2958" w:type="dxa"/>
            <w:vAlign w:val="center"/>
          </w:tcPr>
          <w:p w14:paraId="648CFA1F" w14:textId="77777777" w:rsidR="0055023D" w:rsidRPr="000F369F" w:rsidRDefault="0055023D" w:rsidP="0055023D">
            <w:pPr>
              <w:pStyle w:val="af2"/>
              <w:rPr>
                <w:rFonts w:ascii="標楷體" w:hAnsi="標楷體"/>
              </w:rPr>
            </w:pPr>
            <w:r w:rsidRPr="000F369F">
              <w:rPr>
                <w:rFonts w:ascii="標楷體" w:hAnsi="標楷體" w:hint="eastAsia"/>
              </w:rPr>
              <w:t>機　密 等 級：</w:t>
            </w:r>
          </w:p>
        </w:tc>
        <w:tc>
          <w:tcPr>
            <w:tcW w:w="2429" w:type="dxa"/>
            <w:vAlign w:val="center"/>
          </w:tcPr>
          <w:p w14:paraId="0F6466AF" w14:textId="77777777" w:rsidR="0055023D" w:rsidRPr="000F369F" w:rsidRDefault="0055023D" w:rsidP="0055023D">
            <w:pPr>
              <w:pStyle w:val="af2"/>
              <w:rPr>
                <w:rFonts w:ascii="標楷體" w:hAnsi="標楷體"/>
              </w:rPr>
            </w:pPr>
            <w:r w:rsidRPr="000F369F">
              <w:rPr>
                <w:rFonts w:ascii="標楷體" w:hAnsi="標楷體" w:hint="eastAsia"/>
              </w:rPr>
              <w:t>密</w:t>
            </w:r>
          </w:p>
        </w:tc>
      </w:tr>
      <w:tr w:rsidR="0055023D" w:rsidRPr="000F369F" w14:paraId="230E4532" w14:textId="77777777" w:rsidTr="0055023D">
        <w:trPr>
          <w:trHeight w:val="520"/>
          <w:jc w:val="center"/>
        </w:trPr>
        <w:tc>
          <w:tcPr>
            <w:tcW w:w="2958" w:type="dxa"/>
            <w:vAlign w:val="center"/>
          </w:tcPr>
          <w:p w14:paraId="0F158CCD" w14:textId="77777777" w:rsidR="0055023D" w:rsidRPr="000F369F" w:rsidRDefault="0055023D" w:rsidP="0055023D">
            <w:pPr>
              <w:pStyle w:val="af2"/>
              <w:rPr>
                <w:rFonts w:ascii="標楷體" w:hAnsi="標楷體"/>
              </w:rPr>
            </w:pPr>
            <w:r w:rsidRPr="000F369F">
              <w:rPr>
                <w:rFonts w:ascii="標楷體" w:hAnsi="標楷體" w:hint="eastAsia"/>
              </w:rPr>
              <w:t>文  件 日 期：</w:t>
            </w:r>
          </w:p>
        </w:tc>
        <w:tc>
          <w:tcPr>
            <w:tcW w:w="2429" w:type="dxa"/>
            <w:vAlign w:val="center"/>
          </w:tcPr>
          <w:p w14:paraId="48C75B81" w14:textId="2067ABB3" w:rsidR="0055023D" w:rsidRPr="000F369F" w:rsidRDefault="0055023D" w:rsidP="009C7950">
            <w:pPr>
              <w:pStyle w:val="af1"/>
              <w:rPr>
                <w:rFonts w:ascii="標楷體" w:hAnsi="標楷體"/>
              </w:rPr>
            </w:pPr>
            <w:r w:rsidRPr="000F369F">
              <w:rPr>
                <w:rFonts w:ascii="標楷體" w:hAnsi="標楷體"/>
              </w:rPr>
              <w:t>20</w:t>
            </w:r>
            <w:r w:rsidR="009C7950">
              <w:rPr>
                <w:rFonts w:ascii="標楷體" w:hAnsi="標楷體"/>
              </w:rPr>
              <w:t>21</w:t>
            </w:r>
            <w:r w:rsidRPr="000F369F">
              <w:rPr>
                <w:rFonts w:ascii="標楷體" w:hAnsi="標楷體"/>
              </w:rPr>
              <w:t>/</w:t>
            </w:r>
            <w:r w:rsidR="009C7950">
              <w:rPr>
                <w:rFonts w:ascii="標楷體" w:hAnsi="標楷體"/>
              </w:rPr>
              <w:t>6</w:t>
            </w:r>
            <w:r w:rsidRPr="000F369F">
              <w:rPr>
                <w:rFonts w:ascii="標楷體" w:hAnsi="標楷體" w:hint="eastAsia"/>
              </w:rPr>
              <w:t>/</w:t>
            </w:r>
            <w:r w:rsidR="009C7950">
              <w:rPr>
                <w:rFonts w:ascii="標楷體" w:hAnsi="標楷體"/>
              </w:rPr>
              <w:t>11</w:t>
            </w:r>
          </w:p>
        </w:tc>
      </w:tr>
    </w:tbl>
    <w:p w14:paraId="75816720" w14:textId="77777777" w:rsidR="0055023D" w:rsidRPr="000F369F" w:rsidRDefault="0055023D" w:rsidP="0055023D">
      <w:pPr>
        <w:rPr>
          <w:rFonts w:ascii="標楷體" w:hAnsi="標楷體"/>
        </w:rPr>
      </w:pPr>
    </w:p>
    <w:p w14:paraId="005E4046" w14:textId="77777777" w:rsidR="0055023D" w:rsidRPr="000F369F" w:rsidRDefault="0055023D" w:rsidP="0055023D">
      <w:pPr>
        <w:rPr>
          <w:rFonts w:ascii="標楷體" w:hAnsi="標楷體"/>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64"/>
        <w:gridCol w:w="2564"/>
        <w:gridCol w:w="2564"/>
      </w:tblGrid>
      <w:tr w:rsidR="0055023D" w:rsidRPr="000F369F" w14:paraId="426C95A5" w14:textId="77777777" w:rsidTr="0055023D">
        <w:trPr>
          <w:jc w:val="center"/>
        </w:trPr>
        <w:tc>
          <w:tcPr>
            <w:tcW w:w="2564" w:type="dxa"/>
          </w:tcPr>
          <w:p w14:paraId="3AD46478" w14:textId="77777777" w:rsidR="0055023D" w:rsidRPr="000F369F" w:rsidRDefault="0055023D" w:rsidP="0055023D">
            <w:pPr>
              <w:pStyle w:val="af"/>
              <w:widowControl w:val="0"/>
              <w:rPr>
                <w:rFonts w:ascii="標楷體" w:hAnsi="標楷體"/>
              </w:rPr>
            </w:pPr>
            <w:r w:rsidRPr="000F369F">
              <w:rPr>
                <w:rFonts w:ascii="標楷體" w:hAnsi="標楷體" w:hint="eastAsia"/>
              </w:rPr>
              <w:t>製作</w:t>
            </w:r>
          </w:p>
        </w:tc>
        <w:tc>
          <w:tcPr>
            <w:tcW w:w="2564" w:type="dxa"/>
          </w:tcPr>
          <w:p w14:paraId="011F1B6D" w14:textId="77777777" w:rsidR="0055023D" w:rsidRPr="000F369F" w:rsidRDefault="0055023D" w:rsidP="0055023D">
            <w:pPr>
              <w:pStyle w:val="af"/>
              <w:widowControl w:val="0"/>
              <w:rPr>
                <w:rFonts w:ascii="標楷體" w:hAnsi="標楷體"/>
              </w:rPr>
            </w:pPr>
            <w:r w:rsidRPr="000F369F">
              <w:rPr>
                <w:rFonts w:ascii="標楷體" w:hAnsi="標楷體" w:hint="eastAsia"/>
              </w:rPr>
              <w:t>審查</w:t>
            </w:r>
          </w:p>
        </w:tc>
        <w:tc>
          <w:tcPr>
            <w:tcW w:w="2564" w:type="dxa"/>
          </w:tcPr>
          <w:p w14:paraId="216BDF92" w14:textId="77777777" w:rsidR="0055023D" w:rsidRPr="000F369F" w:rsidRDefault="0055023D" w:rsidP="0055023D">
            <w:pPr>
              <w:pStyle w:val="af"/>
              <w:widowControl w:val="0"/>
              <w:rPr>
                <w:rFonts w:ascii="標楷體" w:hAnsi="標楷體"/>
              </w:rPr>
            </w:pPr>
            <w:r w:rsidRPr="000F369F">
              <w:rPr>
                <w:rFonts w:ascii="標楷體" w:hAnsi="標楷體" w:hint="eastAsia"/>
              </w:rPr>
              <w:t>核可</w:t>
            </w:r>
          </w:p>
        </w:tc>
      </w:tr>
      <w:tr w:rsidR="0055023D" w:rsidRPr="000F369F" w14:paraId="43FBECCA" w14:textId="77777777" w:rsidTr="0055023D">
        <w:trPr>
          <w:trHeight w:val="2511"/>
          <w:jc w:val="center"/>
        </w:trPr>
        <w:tc>
          <w:tcPr>
            <w:tcW w:w="2564" w:type="dxa"/>
          </w:tcPr>
          <w:p w14:paraId="5AB5A35C" w14:textId="77777777" w:rsidR="0055023D" w:rsidRPr="000F369F" w:rsidRDefault="0055023D" w:rsidP="0055023D">
            <w:pPr>
              <w:pStyle w:val="af3"/>
              <w:rPr>
                <w:rFonts w:ascii="標楷體" w:hAnsi="標楷體"/>
              </w:rPr>
            </w:pPr>
          </w:p>
          <w:p w14:paraId="0548DC70" w14:textId="77777777" w:rsidR="0055023D" w:rsidRPr="000F369F" w:rsidRDefault="0055023D" w:rsidP="0055023D">
            <w:pPr>
              <w:pStyle w:val="af3"/>
              <w:rPr>
                <w:rFonts w:ascii="標楷體" w:hAnsi="標楷體"/>
              </w:rPr>
            </w:pPr>
          </w:p>
        </w:tc>
        <w:tc>
          <w:tcPr>
            <w:tcW w:w="2564" w:type="dxa"/>
          </w:tcPr>
          <w:p w14:paraId="573D6A43" w14:textId="77777777" w:rsidR="0055023D" w:rsidRPr="000F369F" w:rsidRDefault="0055023D" w:rsidP="0055023D">
            <w:pPr>
              <w:pStyle w:val="af3"/>
              <w:rPr>
                <w:rFonts w:ascii="標楷體" w:hAnsi="標楷體"/>
              </w:rPr>
            </w:pPr>
          </w:p>
        </w:tc>
        <w:tc>
          <w:tcPr>
            <w:tcW w:w="2564" w:type="dxa"/>
          </w:tcPr>
          <w:p w14:paraId="6A22614E" w14:textId="77777777" w:rsidR="0055023D" w:rsidRPr="000F369F" w:rsidRDefault="0055023D" w:rsidP="0055023D">
            <w:pPr>
              <w:pStyle w:val="af3"/>
              <w:rPr>
                <w:rFonts w:ascii="標楷體" w:hAnsi="標楷體"/>
              </w:rPr>
            </w:pPr>
          </w:p>
        </w:tc>
      </w:tr>
    </w:tbl>
    <w:p w14:paraId="32B7DA19" w14:textId="77777777" w:rsidR="0055023D" w:rsidRDefault="0055023D" w:rsidP="0055023D">
      <w:pPr>
        <w:rPr>
          <w:rFonts w:ascii="標楷體" w:hAnsi="標楷體"/>
        </w:rPr>
      </w:pPr>
    </w:p>
    <w:p w14:paraId="5236CD51" w14:textId="77777777" w:rsidR="0055023D" w:rsidRDefault="0055023D" w:rsidP="0055023D">
      <w:pPr>
        <w:rPr>
          <w:rFonts w:ascii="標楷體" w:hAnsi="標楷體"/>
        </w:rPr>
      </w:pPr>
    </w:p>
    <w:p w14:paraId="1B6F8D45" w14:textId="77777777" w:rsidR="0055023D" w:rsidRPr="000F369F" w:rsidRDefault="0055023D" w:rsidP="0055023D">
      <w:pPr>
        <w:rPr>
          <w:rFonts w:ascii="標楷體" w:hAnsi="標楷體"/>
        </w:rPr>
      </w:pPr>
    </w:p>
    <w:p w14:paraId="218B58AD" w14:textId="77777777" w:rsidR="0055023D" w:rsidRDefault="0055023D" w:rsidP="0055023D">
      <w:pPr>
        <w:pStyle w:val="af"/>
        <w:widowControl w:val="0"/>
        <w:spacing w:line="0" w:lineRule="atLeast"/>
        <w:rPr>
          <w:rStyle w:val="af5"/>
        </w:rPr>
      </w:pPr>
      <w:r>
        <w:rPr>
          <w:rStyle w:val="af5"/>
          <w:rFonts w:hint="eastAsia"/>
        </w:rPr>
        <w:t>新光人壽保險股份有限公司</w:t>
      </w:r>
    </w:p>
    <w:p w14:paraId="79D598B2" w14:textId="77777777" w:rsidR="0055023D" w:rsidRPr="008224BD" w:rsidRDefault="0055023D" w:rsidP="0055023D">
      <w:pPr>
        <w:spacing w:line="0" w:lineRule="atLeast"/>
        <w:jc w:val="center"/>
        <w:rPr>
          <w:sz w:val="32"/>
        </w:rPr>
      </w:pPr>
      <w:r>
        <w:rPr>
          <w:rStyle w:val="af4"/>
          <w:rFonts w:hint="eastAsia"/>
        </w:rPr>
        <w:t>Shin Kong Life Insurance</w:t>
      </w:r>
      <w:r>
        <w:rPr>
          <w:rStyle w:val="af4"/>
        </w:rPr>
        <w:t xml:space="preserve"> Co., Ltd.</w:t>
      </w:r>
      <w:r w:rsidR="009C7950">
        <w:rPr>
          <w:rFonts w:ascii="標楷體" w:hAnsi="標楷體"/>
          <w:noProof/>
        </w:rPr>
        <w:pict w14:anchorId="452197B2">
          <v:shapetype id="_x0000_t202" coordsize="21600,21600" o:spt="202" path="m,l,21600r21600,l21600,xe">
            <v:stroke joinstyle="miter"/>
            <v:path gradientshapeok="t" o:connecttype="rect"/>
          </v:shapetype>
          <v:shape id="文字方塊 76" o:spid="_x0000_s1026" type="#_x0000_t202" style="position:absolute;left:0;text-align:left;margin-left:156.55pt;margin-top:738.05pt;width:270pt;height:63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" stroked="f">
            <v:textbox>
              <w:txbxContent>
                <w:p w14:paraId="4DD20BFE" w14:textId="77777777" w:rsidR="00B010CD" w:rsidRDefault="00B010CD" w:rsidP="0055023D">
                  <w:pPr>
                    <w:pStyle w:val="af"/>
                    <w:widowControl w:val="0"/>
                    <w:spacing w:line="0" w:lineRule="atLeast"/>
                    <w:rPr>
                      <w:rStyle w:val="af5"/>
                    </w:rPr>
                  </w:pPr>
                  <w:r>
                    <w:rPr>
                      <w:rStyle w:val="af5"/>
                      <w:rFonts w:hint="eastAsia"/>
                    </w:rPr>
                    <w:t>新光人壽保險股份有限公司</w:t>
                  </w:r>
                </w:p>
                <w:p w14:paraId="0E22DD6D" w14:textId="77777777" w:rsidR="00B010CD" w:rsidRDefault="00B010CD" w:rsidP="0055023D">
                  <w:pPr>
                    <w:spacing w:line="0" w:lineRule="atLeast"/>
                    <w:jc w:val="center"/>
                    <w:rPr>
                      <w:sz w:val="32"/>
                    </w:rPr>
                  </w:pPr>
                  <w:r>
                    <w:rPr>
                      <w:rStyle w:val="af4"/>
                      <w:rFonts w:hint="eastAsia"/>
                    </w:rPr>
                    <w:t>Shin Kong Life Insurance</w:t>
                  </w:r>
                  <w:r>
                    <w:rPr>
                      <w:rStyle w:val="af4"/>
                    </w:rPr>
                    <w:t xml:space="preserve"> Co., Ltd.</w:t>
                  </w:r>
                </w:p>
                <w:p w14:paraId="6A956361" w14:textId="77777777" w:rsidR="00B010CD" w:rsidRDefault="00B010CD" w:rsidP="0055023D"/>
              </w:txbxContent>
            </v:textbox>
          </v:shape>
        </w:pict>
      </w:r>
      <w:r w:rsidR="009C7950">
        <w:rPr>
          <w:noProof/>
        </w:rPr>
        <w:pict w14:anchorId="34C55883">
          <v:shape id="文字方塊 75" o:spid="_x0000_s1027" type="#_x0000_t202" style="position:absolute;left:0;text-align:left;margin-left:156.55pt;margin-top:738.05pt;width:270pt;height:63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" stroked="f">
            <v:textbox>
              <w:txbxContent>
                <w:p w14:paraId="5F609189" w14:textId="77777777" w:rsidR="00B010CD" w:rsidRDefault="00B010CD" w:rsidP="0055023D">
                  <w:pPr>
                    <w:pStyle w:val="af"/>
                    <w:widowControl w:val="0"/>
                    <w:spacing w:line="0" w:lineRule="atLeast"/>
                    <w:rPr>
                      <w:rStyle w:val="af5"/>
                    </w:rPr>
                  </w:pPr>
                  <w:r>
                    <w:rPr>
                      <w:rStyle w:val="af5"/>
                      <w:rFonts w:hint="eastAsia"/>
                    </w:rPr>
                    <w:t>新光人壽保險股份有限公司</w:t>
                  </w:r>
                </w:p>
                <w:p w14:paraId="16BC0CD1" w14:textId="77777777" w:rsidR="00B010CD" w:rsidRDefault="00B010CD" w:rsidP="0055023D">
                  <w:pPr>
                    <w:spacing w:line="0" w:lineRule="atLeast"/>
                    <w:jc w:val="center"/>
                    <w:rPr>
                      <w:sz w:val="32"/>
                    </w:rPr>
                  </w:pPr>
                  <w:r>
                    <w:rPr>
                      <w:rStyle w:val="af4"/>
                      <w:rFonts w:hint="eastAsia"/>
                    </w:rPr>
                    <w:t>Shin Kong Life Insurance</w:t>
                  </w:r>
                  <w:r>
                    <w:rPr>
                      <w:rStyle w:val="af4"/>
                    </w:rPr>
                    <w:t xml:space="preserve"> Co., Ltd.</w:t>
                  </w:r>
                </w:p>
                <w:p w14:paraId="47445916" w14:textId="77777777" w:rsidR="00B010CD" w:rsidRDefault="00B010CD" w:rsidP="0055023D"/>
              </w:txbxContent>
            </v:textbox>
          </v:shape>
        </w:pict>
      </w:r>
    </w:p>
    <w:p w14:paraId="124FD92E" w14:textId="77777777" w:rsidR="00D22C68" w:rsidRPr="0055023D" w:rsidRDefault="00D22C68" w:rsidP="00AF2085">
      <w:pPr>
        <w:rPr>
          <w:rFonts w:ascii="標楷體" w:eastAsia="標楷體" w:hAnsi="標楷體"/>
        </w:rPr>
        <w:sectPr w:rsidR="00D22C68" w:rsidRPr="0055023D" w:rsidSect="0055023D">
          <w:headerReference w:type="default" r:id="rId13"/>
          <w:footerReference w:type="default" r:id="rId14"/>
          <w:headerReference w:type="first" r:id="rId15"/>
          <w:footerReference w:type="first" r:id="rId16"/>
          <w:pgSz w:w="11906" w:h="16838" w:code="9"/>
          <w:pgMar w:top="1418" w:right="851" w:bottom="737" w:left="851" w:header="567" w:footer="567" w:gutter="0"/>
          <w:pgNumType w:start="1" w:chapStyle="1" w:chapSep="enDash"/>
          <w:cols w:space="425"/>
          <w:titlePg/>
          <w:docGrid w:type="lines" w:linePitch="360"/>
        </w:sectPr>
      </w:pPr>
    </w:p>
    <w:p w14:paraId="1C4B7E93" w14:textId="77777777" w:rsidR="0055023D" w:rsidRPr="0007368D" w:rsidRDefault="009C7950" w:rsidP="0055023D">
      <w:pPr>
        <w:pStyle w:val="af6"/>
      </w:pPr>
      <w:r>
        <w:rPr>
          <w:noProof/>
        </w:rPr>
        <w:lastRenderedPageBreak/>
        <w:pict w14:anchorId="11E1730F">
          <v:shape id="文字方塊 74" o:spid="_x0000_s1028" type="#_x0000_t202" style="position:absolute;left:0;text-align:left;margin-left:156.55pt;margin-top:738.05pt;width:270pt;height:63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" stroked="f">
            <v:textbox>
              <w:txbxContent>
                <w:p w14:paraId="24BF27E2" w14:textId="77777777" w:rsidR="00B010CD" w:rsidRDefault="00B010CD" w:rsidP="0055023D">
                  <w:pPr>
                    <w:pStyle w:val="af"/>
                    <w:widowControl w:val="0"/>
                    <w:spacing w:line="0" w:lineRule="atLeast"/>
                    <w:rPr>
                      <w:rStyle w:val="af5"/>
                    </w:rPr>
                  </w:pPr>
                  <w:r>
                    <w:rPr>
                      <w:rStyle w:val="af5"/>
                      <w:rFonts w:hint="eastAsia"/>
                    </w:rPr>
                    <w:t>新光人壽保險股份有限公司</w:t>
                  </w:r>
                </w:p>
                <w:p w14:paraId="5469D41B" w14:textId="77777777" w:rsidR="00B010CD" w:rsidRDefault="00B010CD" w:rsidP="0055023D">
                  <w:pPr>
                    <w:spacing w:line="0" w:lineRule="atLeast"/>
                    <w:jc w:val="center"/>
                    <w:rPr>
                      <w:sz w:val="32"/>
                    </w:rPr>
                  </w:pPr>
                  <w:r>
                    <w:rPr>
                      <w:rStyle w:val="af4"/>
                      <w:rFonts w:hint="eastAsia"/>
                    </w:rPr>
                    <w:t>Shin Kong Life Insurance</w:t>
                  </w:r>
                  <w:r>
                    <w:rPr>
                      <w:rStyle w:val="af4"/>
                    </w:rPr>
                    <w:t xml:space="preserve"> Co., Ltd.</w:t>
                  </w:r>
                </w:p>
                <w:p w14:paraId="7AFAE2D3" w14:textId="77777777" w:rsidR="00B010CD" w:rsidRDefault="00B010CD" w:rsidP="0055023D"/>
              </w:txbxContent>
            </v:textbox>
          </v:shape>
        </w:pict>
      </w:r>
      <w:r w:rsidR="0055023D" w:rsidRPr="0007368D">
        <w:rPr>
          <w:rFonts w:hint="eastAsia"/>
        </w:rPr>
        <w:t>文件制／修訂履歷</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1108"/>
        <w:gridCol w:w="1614"/>
        <w:gridCol w:w="3786"/>
        <w:gridCol w:w="1140"/>
        <w:gridCol w:w="1140"/>
        <w:gridCol w:w="1440"/>
      </w:tblGrid>
      <w:tr w:rsidR="0055023D" w14:paraId="509E7511" w14:textId="77777777" w:rsidTr="0055023D">
        <w:tc>
          <w:tcPr>
            <w:tcW w:w="1108" w:type="dxa"/>
          </w:tcPr>
          <w:p w14:paraId="17437E1C" w14:textId="77777777" w:rsidR="0055023D" w:rsidRPr="000F369F" w:rsidRDefault="0055023D" w:rsidP="0055023D">
            <w:pPr>
              <w:pStyle w:val="af7"/>
              <w:rPr>
                <w:rFonts w:ascii="標楷體" w:hAnsi="標楷體"/>
              </w:rPr>
            </w:pPr>
            <w:r w:rsidRPr="000F369F">
              <w:rPr>
                <w:rFonts w:ascii="標楷體" w:hAnsi="標楷體" w:hint="eastAsia"/>
              </w:rPr>
              <w:t>制／修訂</w:t>
            </w:r>
          </w:p>
          <w:p w14:paraId="1349AE33" w14:textId="77777777" w:rsidR="0055023D" w:rsidRPr="000F369F" w:rsidRDefault="0055023D" w:rsidP="0055023D">
            <w:pPr>
              <w:pStyle w:val="af7"/>
              <w:rPr>
                <w:rFonts w:ascii="標楷體" w:hAnsi="標楷體"/>
              </w:rPr>
            </w:pPr>
            <w:r w:rsidRPr="000F369F">
              <w:rPr>
                <w:rFonts w:ascii="標楷體" w:hAnsi="標楷體" w:hint="eastAsia"/>
              </w:rPr>
              <w:t>版次</w:t>
            </w:r>
          </w:p>
        </w:tc>
        <w:tc>
          <w:tcPr>
            <w:tcW w:w="1614" w:type="dxa"/>
          </w:tcPr>
          <w:p w14:paraId="0CAC8C95" w14:textId="77777777" w:rsidR="0055023D" w:rsidRPr="000F369F" w:rsidRDefault="0055023D" w:rsidP="0055023D">
            <w:pPr>
              <w:pStyle w:val="af7"/>
              <w:rPr>
                <w:rFonts w:ascii="標楷體" w:hAnsi="標楷體"/>
              </w:rPr>
            </w:pPr>
            <w:r w:rsidRPr="000F369F">
              <w:rPr>
                <w:rFonts w:ascii="標楷體" w:hAnsi="標楷體" w:hint="eastAsia"/>
              </w:rPr>
              <w:t>制／修訂</w:t>
            </w:r>
          </w:p>
          <w:p w14:paraId="5299F07E" w14:textId="77777777" w:rsidR="0055023D" w:rsidRPr="000F369F" w:rsidRDefault="0055023D" w:rsidP="0055023D">
            <w:pPr>
              <w:pStyle w:val="af7"/>
              <w:rPr>
                <w:rFonts w:ascii="標楷體" w:hAnsi="標楷體"/>
              </w:rPr>
            </w:pPr>
            <w:r w:rsidRPr="000F369F">
              <w:rPr>
                <w:rFonts w:ascii="標楷體" w:hAnsi="標楷體" w:hint="eastAsia"/>
              </w:rPr>
              <w:t>日期</w:t>
            </w:r>
          </w:p>
        </w:tc>
        <w:tc>
          <w:tcPr>
            <w:tcW w:w="3786" w:type="dxa"/>
          </w:tcPr>
          <w:p w14:paraId="76ABECBC" w14:textId="77777777" w:rsidR="0055023D" w:rsidRPr="000F369F" w:rsidRDefault="0055023D" w:rsidP="0055023D">
            <w:pPr>
              <w:pStyle w:val="af7"/>
              <w:rPr>
                <w:rFonts w:ascii="標楷體" w:hAnsi="標楷體"/>
              </w:rPr>
            </w:pPr>
            <w:r w:rsidRPr="000F369F">
              <w:rPr>
                <w:rFonts w:ascii="標楷體" w:hAnsi="標楷體" w:hint="eastAsia"/>
              </w:rPr>
              <w:t>制／修訂</w:t>
            </w:r>
          </w:p>
          <w:p w14:paraId="3CA5D5C5" w14:textId="77777777" w:rsidR="0055023D" w:rsidRPr="000F369F" w:rsidRDefault="0055023D" w:rsidP="0055023D">
            <w:pPr>
              <w:pStyle w:val="af7"/>
              <w:rPr>
                <w:rFonts w:ascii="標楷體" w:hAnsi="標楷體"/>
              </w:rPr>
            </w:pPr>
            <w:r w:rsidRPr="000F369F">
              <w:rPr>
                <w:rFonts w:ascii="標楷體" w:hAnsi="標楷體" w:hint="eastAsia"/>
              </w:rPr>
              <w:t>說明</w:t>
            </w:r>
          </w:p>
        </w:tc>
        <w:tc>
          <w:tcPr>
            <w:tcW w:w="1140" w:type="dxa"/>
          </w:tcPr>
          <w:p w14:paraId="4106A894" w14:textId="77777777" w:rsidR="0055023D" w:rsidRPr="000F369F" w:rsidRDefault="0055023D" w:rsidP="0055023D">
            <w:pPr>
              <w:pStyle w:val="af7"/>
              <w:rPr>
                <w:rFonts w:ascii="標楷體" w:hAnsi="標楷體"/>
              </w:rPr>
            </w:pPr>
            <w:r w:rsidRPr="000F369F">
              <w:rPr>
                <w:rFonts w:ascii="標楷體" w:hAnsi="標楷體" w:hint="eastAsia"/>
              </w:rPr>
              <w:t>作</w:t>
            </w:r>
          </w:p>
          <w:p w14:paraId="377E1094" w14:textId="77777777" w:rsidR="0055023D" w:rsidRPr="000F369F" w:rsidRDefault="0055023D" w:rsidP="0055023D">
            <w:pPr>
              <w:pStyle w:val="af7"/>
              <w:rPr>
                <w:rFonts w:ascii="標楷體" w:hAnsi="標楷體"/>
              </w:rPr>
            </w:pPr>
            <w:r w:rsidRPr="000F369F">
              <w:rPr>
                <w:rFonts w:ascii="標楷體" w:hAnsi="標楷體" w:hint="eastAsia"/>
              </w:rPr>
              <w:t>者</w:t>
            </w:r>
          </w:p>
        </w:tc>
        <w:tc>
          <w:tcPr>
            <w:tcW w:w="1140" w:type="dxa"/>
          </w:tcPr>
          <w:p w14:paraId="7A4EDD4C" w14:textId="77777777" w:rsidR="0055023D" w:rsidRPr="000F369F" w:rsidRDefault="0055023D" w:rsidP="0055023D">
            <w:pPr>
              <w:pStyle w:val="af7"/>
              <w:rPr>
                <w:rFonts w:ascii="標楷體" w:hAnsi="標楷體"/>
              </w:rPr>
            </w:pPr>
            <w:r w:rsidRPr="000F369F">
              <w:rPr>
                <w:rFonts w:ascii="標楷體" w:hAnsi="標楷體" w:hint="eastAsia"/>
              </w:rPr>
              <w:t>核</w:t>
            </w:r>
          </w:p>
          <w:p w14:paraId="3E8C9D27" w14:textId="77777777" w:rsidR="0055023D" w:rsidRPr="000F369F" w:rsidRDefault="0055023D" w:rsidP="0055023D">
            <w:pPr>
              <w:pStyle w:val="af7"/>
              <w:rPr>
                <w:rFonts w:ascii="標楷體" w:hAnsi="標楷體"/>
              </w:rPr>
            </w:pPr>
            <w:r w:rsidRPr="000F369F">
              <w:rPr>
                <w:rFonts w:ascii="標楷體" w:hAnsi="標楷體" w:hint="eastAsia"/>
              </w:rPr>
              <w:t>准</w:t>
            </w:r>
          </w:p>
        </w:tc>
        <w:tc>
          <w:tcPr>
            <w:tcW w:w="1440" w:type="dxa"/>
          </w:tcPr>
          <w:p w14:paraId="3375B46A" w14:textId="77777777" w:rsidR="0055023D" w:rsidRPr="000F369F" w:rsidRDefault="0055023D" w:rsidP="0055023D">
            <w:pPr>
              <w:pStyle w:val="af7"/>
              <w:rPr>
                <w:rFonts w:ascii="標楷體" w:hAnsi="標楷體"/>
              </w:rPr>
            </w:pPr>
            <w:r w:rsidRPr="000F369F">
              <w:rPr>
                <w:rFonts w:ascii="標楷體" w:hAnsi="標楷體" w:hint="eastAsia"/>
              </w:rPr>
              <w:t>備</w:t>
            </w:r>
          </w:p>
          <w:p w14:paraId="459718C7" w14:textId="77777777" w:rsidR="0055023D" w:rsidRPr="000F369F" w:rsidRDefault="0055023D" w:rsidP="0055023D">
            <w:pPr>
              <w:pStyle w:val="af7"/>
              <w:rPr>
                <w:rFonts w:ascii="標楷體" w:hAnsi="標楷體"/>
              </w:rPr>
            </w:pPr>
            <w:r w:rsidRPr="000F369F">
              <w:rPr>
                <w:rFonts w:ascii="標楷體" w:hAnsi="標楷體" w:hint="eastAsia"/>
              </w:rPr>
              <w:t>註</w:t>
            </w:r>
          </w:p>
        </w:tc>
      </w:tr>
      <w:tr w:rsidR="0055023D" w14:paraId="1EAB8AE5" w14:textId="77777777" w:rsidTr="0055023D">
        <w:trPr>
          <w:trHeight w:val="405"/>
        </w:trPr>
        <w:tc>
          <w:tcPr>
            <w:tcW w:w="1108" w:type="dxa"/>
            <w:vAlign w:val="center"/>
          </w:tcPr>
          <w:p w14:paraId="69FDE0CB" w14:textId="77777777" w:rsidR="0055023D" w:rsidRPr="000F369F" w:rsidRDefault="0055023D" w:rsidP="00723F2B">
            <w:pPr>
              <w:pStyle w:val="11"/>
              <w:rPr>
                <w:rFonts w:ascii="標楷體" w:hAnsi="標楷體"/>
              </w:rPr>
            </w:pPr>
            <w:r>
              <w:rPr>
                <w:rFonts w:ascii="標楷體" w:hAnsi="標楷體" w:hint="eastAsia"/>
              </w:rPr>
              <w:t>V0</w:t>
            </w:r>
            <w:r w:rsidR="00723F2B">
              <w:rPr>
                <w:rFonts w:ascii="標楷體" w:hAnsi="標楷體" w:hint="eastAsia"/>
              </w:rPr>
              <w:t>.1</w:t>
            </w:r>
          </w:p>
        </w:tc>
        <w:tc>
          <w:tcPr>
            <w:tcW w:w="1614" w:type="dxa"/>
            <w:vAlign w:val="center"/>
          </w:tcPr>
          <w:p w14:paraId="4BA5C0DC" w14:textId="77777777" w:rsidR="0055023D" w:rsidRPr="000F369F" w:rsidRDefault="0055023D" w:rsidP="0055023D">
            <w:pPr>
              <w:pStyle w:val="11"/>
              <w:rPr>
                <w:rFonts w:ascii="標楷體" w:hAnsi="標楷體"/>
              </w:rPr>
            </w:pPr>
            <w:r w:rsidRPr="000F369F">
              <w:rPr>
                <w:rFonts w:ascii="標楷體" w:hAnsi="標楷體" w:hint="eastAsia"/>
              </w:rPr>
              <w:t>2019/12/25</w:t>
            </w:r>
          </w:p>
        </w:tc>
        <w:tc>
          <w:tcPr>
            <w:tcW w:w="3786" w:type="dxa"/>
            <w:vAlign w:val="center"/>
          </w:tcPr>
          <w:p w14:paraId="30E48E17" w14:textId="77777777" w:rsidR="0055023D" w:rsidRPr="000F369F" w:rsidRDefault="0055023D" w:rsidP="0055023D">
            <w:pPr>
              <w:pStyle w:val="11"/>
              <w:rPr>
                <w:rFonts w:ascii="標楷體" w:hAnsi="標楷體"/>
              </w:rPr>
            </w:pPr>
            <w:r w:rsidRPr="000F369F">
              <w:rPr>
                <w:rFonts w:ascii="標楷體" w:hAnsi="標楷體" w:hint="eastAsia"/>
              </w:rPr>
              <w:t>初版</w:t>
            </w:r>
          </w:p>
        </w:tc>
        <w:tc>
          <w:tcPr>
            <w:tcW w:w="1140" w:type="dxa"/>
            <w:vAlign w:val="center"/>
          </w:tcPr>
          <w:p w14:paraId="4B2BDDD9" w14:textId="77777777" w:rsidR="0055023D" w:rsidRPr="000F369F" w:rsidRDefault="0055023D" w:rsidP="0055023D">
            <w:pPr>
              <w:pStyle w:val="11"/>
              <w:rPr>
                <w:rFonts w:ascii="標楷體" w:hAnsi="標楷體"/>
              </w:rPr>
            </w:pPr>
            <w:r>
              <w:rPr>
                <w:rFonts w:ascii="標楷體" w:hAnsi="標楷體" w:hint="eastAsia"/>
                <w:lang w:eastAsia="zh-HK"/>
              </w:rPr>
              <w:t>陳綺萍</w:t>
            </w:r>
          </w:p>
        </w:tc>
        <w:tc>
          <w:tcPr>
            <w:tcW w:w="1140" w:type="dxa"/>
            <w:vAlign w:val="center"/>
          </w:tcPr>
          <w:p w14:paraId="6CEAB156" w14:textId="77777777" w:rsidR="0055023D" w:rsidRPr="000F369F" w:rsidRDefault="0055023D" w:rsidP="0055023D">
            <w:pPr>
              <w:pStyle w:val="11"/>
              <w:rPr>
                <w:rFonts w:ascii="標楷體" w:hAnsi="標楷體"/>
              </w:rPr>
            </w:pPr>
          </w:p>
        </w:tc>
        <w:tc>
          <w:tcPr>
            <w:tcW w:w="1440" w:type="dxa"/>
            <w:vAlign w:val="center"/>
          </w:tcPr>
          <w:p w14:paraId="02A2127A" w14:textId="77777777" w:rsidR="0055023D" w:rsidRPr="000F369F" w:rsidRDefault="0055023D" w:rsidP="0055023D">
            <w:pPr>
              <w:pStyle w:val="11"/>
              <w:rPr>
                <w:rFonts w:ascii="標楷體" w:hAnsi="標楷體"/>
              </w:rPr>
            </w:pPr>
          </w:p>
        </w:tc>
      </w:tr>
      <w:tr w:rsidR="00723F2B" w14:paraId="211B2610" w14:textId="77777777" w:rsidTr="0055023D">
        <w:trPr>
          <w:trHeight w:val="405"/>
        </w:trPr>
        <w:tc>
          <w:tcPr>
            <w:tcW w:w="1108" w:type="dxa"/>
            <w:vAlign w:val="center"/>
          </w:tcPr>
          <w:p w14:paraId="35FC2BFE" w14:textId="77777777" w:rsidR="00723F2B" w:rsidRPr="000F369F" w:rsidRDefault="00723F2B" w:rsidP="000C1288">
            <w:pPr>
              <w:pStyle w:val="11"/>
              <w:rPr>
                <w:rFonts w:ascii="標楷體" w:hAnsi="標楷體"/>
              </w:rPr>
            </w:pPr>
            <w:r>
              <w:rPr>
                <w:rFonts w:ascii="標楷體" w:hAnsi="標楷體" w:hint="eastAsia"/>
              </w:rPr>
              <w:t>V</w:t>
            </w:r>
            <w:r w:rsidRPr="000F369F">
              <w:rPr>
                <w:rFonts w:ascii="標楷體" w:hAnsi="標楷體" w:hint="eastAsia"/>
              </w:rPr>
              <w:t>1</w:t>
            </w:r>
            <w:r>
              <w:rPr>
                <w:rFonts w:ascii="標楷體" w:hAnsi="標楷體" w:hint="eastAsia"/>
              </w:rPr>
              <w:t>.0</w:t>
            </w:r>
          </w:p>
        </w:tc>
        <w:tc>
          <w:tcPr>
            <w:tcW w:w="1614" w:type="dxa"/>
            <w:vAlign w:val="center"/>
          </w:tcPr>
          <w:p w14:paraId="26306D9E" w14:textId="77777777" w:rsidR="00723F2B" w:rsidRPr="000F369F" w:rsidRDefault="00723F2B" w:rsidP="00723F2B">
            <w:pPr>
              <w:pStyle w:val="11"/>
              <w:rPr>
                <w:rFonts w:ascii="標楷體" w:hAnsi="標楷體"/>
              </w:rPr>
            </w:pPr>
            <w:r w:rsidRPr="000F369F">
              <w:rPr>
                <w:rFonts w:ascii="標楷體" w:hAnsi="標楷體" w:hint="eastAsia"/>
              </w:rPr>
              <w:t>2019/12/</w:t>
            </w:r>
            <w:r>
              <w:rPr>
                <w:rFonts w:ascii="標楷體" w:hAnsi="標楷體" w:hint="eastAsia"/>
              </w:rPr>
              <w:t>31</w:t>
            </w:r>
          </w:p>
        </w:tc>
        <w:tc>
          <w:tcPr>
            <w:tcW w:w="3786" w:type="dxa"/>
            <w:vAlign w:val="center"/>
          </w:tcPr>
          <w:p w14:paraId="2AE9FEAC" w14:textId="77777777" w:rsidR="00723F2B" w:rsidRPr="000F369F" w:rsidRDefault="00723F2B" w:rsidP="000C1288">
            <w:pPr>
              <w:pStyle w:val="11"/>
              <w:rPr>
                <w:rFonts w:ascii="標楷體" w:hAnsi="標楷體"/>
              </w:rPr>
            </w:pPr>
            <w:r w:rsidRPr="00723F2B">
              <w:rPr>
                <w:rFonts w:ascii="標楷體" w:hAnsi="標楷體" w:hint="eastAsia"/>
              </w:rPr>
              <w:t>出版</w:t>
            </w:r>
          </w:p>
        </w:tc>
        <w:tc>
          <w:tcPr>
            <w:tcW w:w="1140" w:type="dxa"/>
            <w:vAlign w:val="center"/>
          </w:tcPr>
          <w:p w14:paraId="6DDBCFC4" w14:textId="77777777" w:rsidR="00723F2B" w:rsidRPr="000F369F" w:rsidRDefault="00723F2B" w:rsidP="000C1288">
            <w:pPr>
              <w:pStyle w:val="11"/>
              <w:rPr>
                <w:rFonts w:ascii="標楷體" w:hAnsi="標楷體"/>
              </w:rPr>
            </w:pPr>
            <w:r>
              <w:rPr>
                <w:rFonts w:ascii="標楷體" w:hAnsi="標楷體" w:hint="eastAsia"/>
                <w:lang w:eastAsia="zh-HK"/>
              </w:rPr>
              <w:t>陳綺萍</w:t>
            </w:r>
          </w:p>
        </w:tc>
        <w:tc>
          <w:tcPr>
            <w:tcW w:w="1140" w:type="dxa"/>
          </w:tcPr>
          <w:p w14:paraId="24BE96C1" w14:textId="77777777" w:rsidR="00723F2B" w:rsidRPr="00B8653F" w:rsidRDefault="00723F2B" w:rsidP="0055023D">
            <w:pPr>
              <w:pStyle w:val="11"/>
            </w:pPr>
          </w:p>
        </w:tc>
        <w:tc>
          <w:tcPr>
            <w:tcW w:w="1440" w:type="dxa"/>
          </w:tcPr>
          <w:p w14:paraId="3EAA2A07" w14:textId="77777777" w:rsidR="00723F2B" w:rsidRPr="00712D5C" w:rsidRDefault="00723F2B" w:rsidP="0055023D">
            <w:pPr>
              <w:pStyle w:val="11"/>
            </w:pPr>
          </w:p>
        </w:tc>
      </w:tr>
      <w:tr w:rsidR="00723F2B" w:rsidRPr="009C7950" w14:paraId="3EBACAD4" w14:textId="77777777" w:rsidTr="0055023D">
        <w:tc>
          <w:tcPr>
            <w:tcW w:w="1108" w:type="dxa"/>
            <w:vAlign w:val="center"/>
          </w:tcPr>
          <w:p w14:paraId="298FED49" w14:textId="334DDBEE" w:rsidR="00723F2B" w:rsidRPr="009C7950" w:rsidRDefault="009C7950" w:rsidP="0055023D">
            <w:pPr>
              <w:pStyle w:val="11"/>
              <w:rPr>
                <w:rFonts w:ascii="標楷體" w:hAnsi="標楷體"/>
              </w:rPr>
            </w:pPr>
            <w:r w:rsidRPr="009C7950">
              <w:rPr>
                <w:rFonts w:ascii="標楷體" w:hAnsi="標楷體" w:hint="eastAsia"/>
              </w:rPr>
              <w:t>V</w:t>
            </w:r>
            <w:r>
              <w:rPr>
                <w:rFonts w:ascii="標楷體" w:hAnsi="標楷體"/>
              </w:rPr>
              <w:t>1.1</w:t>
            </w:r>
          </w:p>
        </w:tc>
        <w:tc>
          <w:tcPr>
            <w:tcW w:w="1614" w:type="dxa"/>
            <w:vAlign w:val="center"/>
          </w:tcPr>
          <w:p w14:paraId="118EC936" w14:textId="75A60EC1" w:rsidR="00723F2B" w:rsidRPr="009C7950" w:rsidRDefault="009C7950" w:rsidP="0055023D">
            <w:pPr>
              <w:pStyle w:val="11"/>
              <w:rPr>
                <w:rFonts w:ascii="標楷體" w:hAnsi="標楷體"/>
              </w:rPr>
            </w:pPr>
            <w:r>
              <w:rPr>
                <w:rFonts w:ascii="標楷體" w:hAnsi="標楷體" w:hint="eastAsia"/>
              </w:rPr>
              <w:t>2021</w:t>
            </w:r>
            <w:r>
              <w:rPr>
                <w:rFonts w:ascii="標楷體" w:hAnsi="標楷體"/>
              </w:rPr>
              <w:t>/6/11</w:t>
            </w:r>
          </w:p>
        </w:tc>
        <w:tc>
          <w:tcPr>
            <w:tcW w:w="3786" w:type="dxa"/>
            <w:vAlign w:val="center"/>
          </w:tcPr>
          <w:p w14:paraId="4355C532" w14:textId="77777777" w:rsidR="00723F2B" w:rsidRDefault="009C7950" w:rsidP="0055023D">
            <w:pPr>
              <w:pStyle w:val="11"/>
              <w:rPr>
                <w:rFonts w:ascii="標楷體" w:hAnsi="標楷體"/>
              </w:rPr>
            </w:pPr>
            <w:r>
              <w:rPr>
                <w:rFonts w:ascii="標楷體" w:hAnsi="標楷體" w:hint="eastAsia"/>
                <w:lang w:eastAsia="zh-HK"/>
              </w:rPr>
              <w:t>交付</w:t>
            </w:r>
            <w:r>
              <w:rPr>
                <w:rFonts w:ascii="標楷體" w:hAnsi="標楷體" w:hint="eastAsia"/>
              </w:rPr>
              <w:t>URS</w:t>
            </w:r>
          </w:p>
          <w:p w14:paraId="2DC9DF3B" w14:textId="19ED94B9" w:rsidR="009C7950" w:rsidRPr="009C7950" w:rsidRDefault="009C7950" w:rsidP="0055023D">
            <w:pPr>
              <w:pStyle w:val="11"/>
              <w:rPr>
                <w:rFonts w:ascii="標楷體" w:hAnsi="標楷體"/>
              </w:rPr>
            </w:pPr>
            <w:r>
              <w:rPr>
                <w:rFonts w:ascii="標楷體" w:hAnsi="標楷體" w:hint="eastAsia"/>
              </w:rPr>
              <w:t>L8080,L8100</w:t>
            </w:r>
          </w:p>
        </w:tc>
        <w:tc>
          <w:tcPr>
            <w:tcW w:w="1140" w:type="dxa"/>
            <w:vAlign w:val="center"/>
          </w:tcPr>
          <w:p w14:paraId="3485A045" w14:textId="65F02953" w:rsidR="00723F2B" w:rsidRPr="009C7950" w:rsidRDefault="009C7950" w:rsidP="0055023D">
            <w:pPr>
              <w:pStyle w:val="11"/>
              <w:rPr>
                <w:rFonts w:ascii="標楷體" w:hAnsi="標楷體"/>
              </w:rPr>
            </w:pPr>
            <w:r>
              <w:rPr>
                <w:rFonts w:ascii="標楷體" w:hAnsi="標楷體" w:hint="eastAsia"/>
                <w:lang w:eastAsia="zh-HK"/>
              </w:rPr>
              <w:t>張金龍</w:t>
            </w:r>
            <w:bookmarkStart w:id="1" w:name="_GoBack"/>
            <w:bookmarkEnd w:id="1"/>
          </w:p>
        </w:tc>
        <w:tc>
          <w:tcPr>
            <w:tcW w:w="1140" w:type="dxa"/>
          </w:tcPr>
          <w:p w14:paraId="056235A3" w14:textId="77777777" w:rsidR="00723F2B" w:rsidRPr="009C7950" w:rsidRDefault="00723F2B" w:rsidP="009C7950">
            <w:pPr>
              <w:pStyle w:val="11"/>
              <w:rPr>
                <w:rFonts w:ascii="標楷體" w:hAnsi="標楷體"/>
              </w:rPr>
            </w:pPr>
          </w:p>
        </w:tc>
        <w:tc>
          <w:tcPr>
            <w:tcW w:w="1440" w:type="dxa"/>
          </w:tcPr>
          <w:p w14:paraId="23B05508" w14:textId="77777777" w:rsidR="00723F2B" w:rsidRPr="009C7950" w:rsidRDefault="00723F2B" w:rsidP="0055023D">
            <w:pPr>
              <w:pStyle w:val="11"/>
              <w:rPr>
                <w:rFonts w:ascii="標楷體" w:hAnsi="標楷體"/>
              </w:rPr>
            </w:pPr>
          </w:p>
        </w:tc>
      </w:tr>
      <w:tr w:rsidR="00723F2B" w14:paraId="0AEE2567" w14:textId="77777777" w:rsidTr="0055023D">
        <w:tc>
          <w:tcPr>
            <w:tcW w:w="1108" w:type="dxa"/>
            <w:vAlign w:val="center"/>
          </w:tcPr>
          <w:p w14:paraId="1F040654" w14:textId="77777777" w:rsidR="00723F2B" w:rsidRPr="00712D5C" w:rsidRDefault="00723F2B" w:rsidP="0055023D">
            <w:pPr>
              <w:pStyle w:val="11"/>
            </w:pPr>
          </w:p>
        </w:tc>
        <w:tc>
          <w:tcPr>
            <w:tcW w:w="1614" w:type="dxa"/>
            <w:vAlign w:val="center"/>
          </w:tcPr>
          <w:p w14:paraId="787379C9" w14:textId="77777777" w:rsidR="00723F2B" w:rsidRPr="00712D5C" w:rsidRDefault="00723F2B" w:rsidP="0055023D">
            <w:pPr>
              <w:pStyle w:val="11"/>
            </w:pPr>
          </w:p>
        </w:tc>
        <w:tc>
          <w:tcPr>
            <w:tcW w:w="3786" w:type="dxa"/>
            <w:vAlign w:val="center"/>
          </w:tcPr>
          <w:p w14:paraId="011419D8" w14:textId="77777777" w:rsidR="00723F2B" w:rsidRPr="00712D5C" w:rsidRDefault="00723F2B" w:rsidP="0055023D">
            <w:pPr>
              <w:pStyle w:val="11"/>
            </w:pPr>
          </w:p>
        </w:tc>
        <w:tc>
          <w:tcPr>
            <w:tcW w:w="1140" w:type="dxa"/>
            <w:vAlign w:val="center"/>
          </w:tcPr>
          <w:p w14:paraId="7B3036D3" w14:textId="77777777" w:rsidR="00723F2B" w:rsidRPr="00712D5C" w:rsidRDefault="00723F2B" w:rsidP="0055023D">
            <w:pPr>
              <w:pStyle w:val="11"/>
            </w:pPr>
          </w:p>
        </w:tc>
        <w:tc>
          <w:tcPr>
            <w:tcW w:w="1140" w:type="dxa"/>
          </w:tcPr>
          <w:p w14:paraId="03B4482D" w14:textId="77777777" w:rsidR="00723F2B" w:rsidRPr="00F43B86" w:rsidRDefault="00723F2B" w:rsidP="0055023D">
            <w:pPr>
              <w:pStyle w:val="11"/>
            </w:pPr>
          </w:p>
        </w:tc>
        <w:tc>
          <w:tcPr>
            <w:tcW w:w="1440" w:type="dxa"/>
          </w:tcPr>
          <w:p w14:paraId="3641873E" w14:textId="77777777" w:rsidR="00723F2B" w:rsidRPr="00F43B86" w:rsidRDefault="00723F2B" w:rsidP="0055023D">
            <w:pPr>
              <w:pStyle w:val="11"/>
            </w:pPr>
          </w:p>
        </w:tc>
      </w:tr>
      <w:tr w:rsidR="00723F2B" w14:paraId="5472EC43" w14:textId="77777777" w:rsidTr="0055023D">
        <w:tc>
          <w:tcPr>
            <w:tcW w:w="1108" w:type="dxa"/>
            <w:vAlign w:val="center"/>
          </w:tcPr>
          <w:p w14:paraId="6D1D85A8" w14:textId="77777777" w:rsidR="00723F2B" w:rsidRPr="004733DD" w:rsidRDefault="00723F2B" w:rsidP="0055023D">
            <w:pPr>
              <w:pStyle w:val="11"/>
            </w:pPr>
          </w:p>
        </w:tc>
        <w:tc>
          <w:tcPr>
            <w:tcW w:w="1614" w:type="dxa"/>
            <w:vAlign w:val="center"/>
          </w:tcPr>
          <w:p w14:paraId="209D6270" w14:textId="77777777" w:rsidR="00723F2B" w:rsidRPr="004733DD" w:rsidRDefault="00723F2B" w:rsidP="0055023D">
            <w:pPr>
              <w:pStyle w:val="11"/>
            </w:pPr>
          </w:p>
        </w:tc>
        <w:tc>
          <w:tcPr>
            <w:tcW w:w="3786" w:type="dxa"/>
            <w:vAlign w:val="center"/>
          </w:tcPr>
          <w:p w14:paraId="50D62573" w14:textId="77777777" w:rsidR="00723F2B" w:rsidRPr="004733DD" w:rsidRDefault="00723F2B" w:rsidP="0055023D">
            <w:pPr>
              <w:pStyle w:val="11"/>
            </w:pPr>
          </w:p>
        </w:tc>
        <w:tc>
          <w:tcPr>
            <w:tcW w:w="1140" w:type="dxa"/>
            <w:vAlign w:val="center"/>
          </w:tcPr>
          <w:p w14:paraId="4267808C" w14:textId="77777777" w:rsidR="00723F2B" w:rsidRPr="004733DD" w:rsidRDefault="00723F2B" w:rsidP="0055023D">
            <w:pPr>
              <w:pStyle w:val="11"/>
            </w:pPr>
          </w:p>
        </w:tc>
        <w:tc>
          <w:tcPr>
            <w:tcW w:w="1140" w:type="dxa"/>
          </w:tcPr>
          <w:p w14:paraId="17BB578C" w14:textId="77777777" w:rsidR="00723F2B" w:rsidRPr="004733DD" w:rsidRDefault="00723F2B" w:rsidP="0055023D">
            <w:pPr>
              <w:pStyle w:val="11"/>
            </w:pPr>
          </w:p>
        </w:tc>
        <w:tc>
          <w:tcPr>
            <w:tcW w:w="1440" w:type="dxa"/>
          </w:tcPr>
          <w:p w14:paraId="091A63CA" w14:textId="77777777" w:rsidR="00723F2B" w:rsidRPr="004733DD" w:rsidRDefault="00723F2B" w:rsidP="0055023D">
            <w:pPr>
              <w:pStyle w:val="11"/>
            </w:pPr>
          </w:p>
        </w:tc>
      </w:tr>
      <w:tr w:rsidR="00723F2B" w14:paraId="56725225" w14:textId="77777777" w:rsidTr="0055023D">
        <w:tc>
          <w:tcPr>
            <w:tcW w:w="1108" w:type="dxa"/>
            <w:vAlign w:val="center"/>
          </w:tcPr>
          <w:p w14:paraId="57DEA2CD" w14:textId="77777777" w:rsidR="00723F2B" w:rsidRPr="004733DD" w:rsidRDefault="00723F2B" w:rsidP="0055023D">
            <w:pPr>
              <w:pStyle w:val="11"/>
            </w:pPr>
          </w:p>
        </w:tc>
        <w:tc>
          <w:tcPr>
            <w:tcW w:w="1614" w:type="dxa"/>
            <w:vAlign w:val="center"/>
          </w:tcPr>
          <w:p w14:paraId="131871DC" w14:textId="77777777" w:rsidR="00723F2B" w:rsidRPr="004733DD" w:rsidRDefault="00723F2B" w:rsidP="0055023D">
            <w:pPr>
              <w:pStyle w:val="11"/>
            </w:pPr>
          </w:p>
        </w:tc>
        <w:tc>
          <w:tcPr>
            <w:tcW w:w="3786" w:type="dxa"/>
            <w:vAlign w:val="center"/>
          </w:tcPr>
          <w:p w14:paraId="2BD4C12A" w14:textId="77777777" w:rsidR="00723F2B" w:rsidRPr="004733DD" w:rsidRDefault="00723F2B" w:rsidP="0055023D">
            <w:pPr>
              <w:pStyle w:val="11"/>
            </w:pPr>
          </w:p>
        </w:tc>
        <w:tc>
          <w:tcPr>
            <w:tcW w:w="1140" w:type="dxa"/>
            <w:vAlign w:val="center"/>
          </w:tcPr>
          <w:p w14:paraId="1C034399" w14:textId="77777777" w:rsidR="00723F2B" w:rsidRPr="004733DD" w:rsidRDefault="00723F2B" w:rsidP="0055023D">
            <w:pPr>
              <w:pStyle w:val="11"/>
            </w:pPr>
          </w:p>
        </w:tc>
        <w:tc>
          <w:tcPr>
            <w:tcW w:w="1140" w:type="dxa"/>
          </w:tcPr>
          <w:p w14:paraId="4445082B" w14:textId="77777777" w:rsidR="00723F2B" w:rsidRPr="004733DD" w:rsidRDefault="00723F2B" w:rsidP="0055023D">
            <w:pPr>
              <w:pStyle w:val="11"/>
            </w:pPr>
          </w:p>
        </w:tc>
        <w:tc>
          <w:tcPr>
            <w:tcW w:w="1440" w:type="dxa"/>
          </w:tcPr>
          <w:p w14:paraId="27572D51" w14:textId="77777777" w:rsidR="00723F2B" w:rsidRPr="004733DD" w:rsidRDefault="00723F2B" w:rsidP="0055023D">
            <w:pPr>
              <w:pStyle w:val="11"/>
            </w:pPr>
          </w:p>
        </w:tc>
      </w:tr>
      <w:tr w:rsidR="00723F2B" w14:paraId="096098BC" w14:textId="77777777" w:rsidTr="0055023D">
        <w:tc>
          <w:tcPr>
            <w:tcW w:w="1108" w:type="dxa"/>
            <w:vAlign w:val="center"/>
          </w:tcPr>
          <w:p w14:paraId="7AC6277C" w14:textId="77777777" w:rsidR="00723F2B" w:rsidRPr="004733DD" w:rsidRDefault="00723F2B" w:rsidP="0055023D">
            <w:pPr>
              <w:pStyle w:val="11"/>
            </w:pPr>
          </w:p>
        </w:tc>
        <w:tc>
          <w:tcPr>
            <w:tcW w:w="1614" w:type="dxa"/>
            <w:vAlign w:val="center"/>
          </w:tcPr>
          <w:p w14:paraId="1EE5BC48" w14:textId="77777777" w:rsidR="00723F2B" w:rsidRPr="004733DD" w:rsidRDefault="00723F2B" w:rsidP="0055023D">
            <w:pPr>
              <w:pStyle w:val="11"/>
            </w:pPr>
          </w:p>
        </w:tc>
        <w:tc>
          <w:tcPr>
            <w:tcW w:w="3786" w:type="dxa"/>
            <w:vAlign w:val="center"/>
          </w:tcPr>
          <w:p w14:paraId="6E74CFEC" w14:textId="77777777" w:rsidR="00723F2B" w:rsidRPr="004733DD" w:rsidRDefault="00723F2B" w:rsidP="0055023D">
            <w:pPr>
              <w:pStyle w:val="11"/>
            </w:pPr>
          </w:p>
        </w:tc>
        <w:tc>
          <w:tcPr>
            <w:tcW w:w="1140" w:type="dxa"/>
            <w:vAlign w:val="center"/>
          </w:tcPr>
          <w:p w14:paraId="125992AA" w14:textId="77777777" w:rsidR="00723F2B" w:rsidRPr="004733DD" w:rsidRDefault="00723F2B" w:rsidP="0055023D">
            <w:pPr>
              <w:pStyle w:val="11"/>
            </w:pPr>
          </w:p>
        </w:tc>
        <w:tc>
          <w:tcPr>
            <w:tcW w:w="1140" w:type="dxa"/>
          </w:tcPr>
          <w:p w14:paraId="115C360A" w14:textId="77777777" w:rsidR="00723F2B" w:rsidRPr="004733DD" w:rsidRDefault="00723F2B" w:rsidP="0055023D">
            <w:pPr>
              <w:pStyle w:val="11"/>
            </w:pPr>
          </w:p>
        </w:tc>
        <w:tc>
          <w:tcPr>
            <w:tcW w:w="1440" w:type="dxa"/>
          </w:tcPr>
          <w:p w14:paraId="1991CC8A" w14:textId="77777777" w:rsidR="00723F2B" w:rsidRPr="004733DD" w:rsidRDefault="00723F2B" w:rsidP="0055023D">
            <w:pPr>
              <w:pStyle w:val="11"/>
            </w:pPr>
          </w:p>
        </w:tc>
      </w:tr>
    </w:tbl>
    <w:p w14:paraId="59D02C87" w14:textId="77777777" w:rsidR="0055023D" w:rsidRDefault="0055023D" w:rsidP="0055023D">
      <w:pPr>
        <w:pStyle w:val="af8"/>
        <w:jc w:val="left"/>
      </w:pPr>
      <w:r>
        <w:br/>
      </w:r>
    </w:p>
    <w:p w14:paraId="224914C8" w14:textId="77777777" w:rsidR="0011788D" w:rsidRPr="00B830D9" w:rsidRDefault="00D22C68" w:rsidP="00D22C68">
      <w:pPr>
        <w:pStyle w:val="af8"/>
        <w:rPr>
          <w:rFonts w:ascii="標楷體" w:hAnsi="標楷體"/>
        </w:rPr>
      </w:pPr>
      <w:r w:rsidRPr="00B830D9">
        <w:rPr>
          <w:rFonts w:ascii="標楷體" w:hAnsi="標楷體"/>
        </w:rPr>
        <w:br w:type="page"/>
      </w:r>
      <w:r w:rsidR="0011788D" w:rsidRPr="00B830D9">
        <w:rPr>
          <w:rFonts w:ascii="標楷體" w:hAnsi="標楷體"/>
        </w:rPr>
        <w:lastRenderedPageBreak/>
        <w:t>目　　錄</w:t>
      </w:r>
    </w:p>
    <w:p w14:paraId="68AEF90C" w14:textId="77777777" w:rsidR="007C4743" w:rsidRDefault="00262B71">
      <w:pPr>
        <w:pStyle w:val="12"/>
        <w:rPr>
          <w:rFonts w:asciiTheme="minorHAnsi" w:eastAsiaTheme="minorEastAsia" w:hAnsiTheme="minorHAnsi" w:cstheme="minorBidi"/>
          <w:b w:val="0"/>
          <w:caps w:val="0"/>
          <w:sz w:val="24"/>
          <w:szCs w:val="22"/>
        </w:rPr>
      </w:pPr>
      <w:r w:rsidRPr="00B830D9">
        <w:rPr>
          <w:rFonts w:ascii="標楷體" w:hAnsi="標楷體"/>
        </w:rPr>
        <w:fldChar w:fldCharType="begin"/>
      </w:r>
      <w:r w:rsidR="0011788D" w:rsidRPr="00B830D9">
        <w:rPr>
          <w:rFonts w:ascii="標楷體" w:hAnsi="標楷體"/>
        </w:rPr>
        <w:instrText xml:space="preserve"> TOC \o "1-2" \h \z </w:instrText>
      </w:r>
      <w:r w:rsidRPr="00B830D9">
        <w:rPr>
          <w:rFonts w:ascii="標楷體" w:hAnsi="標楷體"/>
        </w:rPr>
        <w:fldChar w:fldCharType="separate"/>
      </w:r>
      <w:hyperlink w:anchor="_Toc30177080" w:history="1">
        <w:r w:rsidR="007C4743" w:rsidRPr="00F25207">
          <w:rPr>
            <w:rStyle w:val="a7"/>
            <w:rFonts w:ascii="標楷體" w:hAnsi="標楷體" w:hint="eastAsia"/>
          </w:rPr>
          <w:t>第</w:t>
        </w:r>
        <w:r w:rsidR="007C4743" w:rsidRPr="00F25207">
          <w:rPr>
            <w:rStyle w:val="a7"/>
            <w:rFonts w:ascii="標楷體" w:hAnsi="標楷體"/>
          </w:rPr>
          <w:t>1</w:t>
        </w:r>
        <w:r w:rsidR="007C4743" w:rsidRPr="00F25207">
          <w:rPr>
            <w:rStyle w:val="a7"/>
            <w:rFonts w:ascii="標楷體" w:hAnsi="標楷體" w:hint="eastAsia"/>
          </w:rPr>
          <w:t>章</w:t>
        </w:r>
        <w:r w:rsidR="007C4743" w:rsidRPr="00F25207">
          <w:rPr>
            <w:rStyle w:val="a7"/>
            <w:rFonts w:ascii="標楷體" w:hAnsi="標楷體"/>
          </w:rPr>
          <w:t xml:space="preserve"> </w:t>
        </w:r>
        <w:r w:rsidR="007C4743" w:rsidRPr="00F25207">
          <w:rPr>
            <w:rStyle w:val="a7"/>
            <w:rFonts w:ascii="標楷體" w:hAnsi="標楷體" w:hint="eastAsia"/>
          </w:rPr>
          <w:t>概述</w:t>
        </w:r>
        <w:r w:rsidR="007C4743">
          <w:rPr>
            <w:webHidden/>
          </w:rPr>
          <w:tab/>
        </w:r>
        <w:r w:rsidR="007C4743">
          <w:rPr>
            <w:webHidden/>
          </w:rPr>
          <w:fldChar w:fldCharType="begin"/>
        </w:r>
        <w:r w:rsidR="007C4743">
          <w:rPr>
            <w:webHidden/>
          </w:rPr>
          <w:instrText xml:space="preserve"> PAGEREF _Toc30177080 \h </w:instrText>
        </w:r>
        <w:r w:rsidR="007C4743">
          <w:rPr>
            <w:webHidden/>
          </w:rPr>
        </w:r>
        <w:r w:rsidR="007C4743">
          <w:rPr>
            <w:webHidden/>
          </w:rPr>
          <w:fldChar w:fldCharType="separate"/>
        </w:r>
        <w:r w:rsidR="007C4743">
          <w:rPr>
            <w:webHidden/>
          </w:rPr>
          <w:t>1</w:t>
        </w:r>
        <w:r w:rsidR="007C4743">
          <w:rPr>
            <w:webHidden/>
          </w:rPr>
          <w:fldChar w:fldCharType="end"/>
        </w:r>
      </w:hyperlink>
    </w:p>
    <w:p w14:paraId="1B952AA3" w14:textId="77777777" w:rsidR="007C4743" w:rsidRDefault="009C7950">
      <w:pPr>
        <w:pStyle w:val="22"/>
        <w:rPr>
          <w:rFonts w:asciiTheme="minorHAnsi" w:eastAsiaTheme="minorEastAsia" w:hAnsiTheme="minorHAnsi" w:cstheme="minorBidi"/>
          <w:szCs w:val="22"/>
        </w:rPr>
      </w:pPr>
      <w:hyperlink w:anchor="_Toc30177081" w:history="1">
        <w:r w:rsidR="007C4743" w:rsidRPr="00F25207">
          <w:rPr>
            <w:rStyle w:val="a7"/>
            <w:rFonts w:ascii="標楷體" w:hAnsi="標楷體"/>
          </w:rPr>
          <w:t xml:space="preserve">1.1    </w:t>
        </w:r>
        <w:r w:rsidR="007C4743" w:rsidRPr="00F25207">
          <w:rPr>
            <w:rStyle w:val="a7"/>
            <w:rFonts w:ascii="標楷體" w:hAnsi="標楷體" w:hint="eastAsia"/>
          </w:rPr>
          <w:t>專案名稱</w:t>
        </w:r>
        <w:r w:rsidR="007C4743">
          <w:rPr>
            <w:webHidden/>
          </w:rPr>
          <w:tab/>
        </w:r>
        <w:r w:rsidR="007C4743">
          <w:rPr>
            <w:webHidden/>
          </w:rPr>
          <w:fldChar w:fldCharType="begin"/>
        </w:r>
        <w:r w:rsidR="007C4743">
          <w:rPr>
            <w:webHidden/>
          </w:rPr>
          <w:instrText xml:space="preserve"> PAGEREF _Toc30177081 \h </w:instrText>
        </w:r>
        <w:r w:rsidR="007C4743">
          <w:rPr>
            <w:webHidden/>
          </w:rPr>
        </w:r>
        <w:r w:rsidR="007C4743">
          <w:rPr>
            <w:webHidden/>
          </w:rPr>
          <w:fldChar w:fldCharType="separate"/>
        </w:r>
        <w:r w:rsidR="007C4743">
          <w:rPr>
            <w:webHidden/>
          </w:rPr>
          <w:t>1</w:t>
        </w:r>
        <w:r w:rsidR="007C4743">
          <w:rPr>
            <w:webHidden/>
          </w:rPr>
          <w:fldChar w:fldCharType="end"/>
        </w:r>
      </w:hyperlink>
    </w:p>
    <w:p w14:paraId="44916A8F" w14:textId="77777777" w:rsidR="007C4743" w:rsidRDefault="009C7950">
      <w:pPr>
        <w:pStyle w:val="22"/>
        <w:rPr>
          <w:rFonts w:asciiTheme="minorHAnsi" w:eastAsiaTheme="minorEastAsia" w:hAnsiTheme="minorHAnsi" w:cstheme="minorBidi"/>
          <w:szCs w:val="22"/>
        </w:rPr>
      </w:pPr>
      <w:hyperlink w:anchor="_Toc30177082" w:history="1">
        <w:r w:rsidR="007C4743" w:rsidRPr="00F25207">
          <w:rPr>
            <w:rStyle w:val="a7"/>
            <w:rFonts w:ascii="標楷體" w:hAnsi="標楷體"/>
          </w:rPr>
          <w:t xml:space="preserve">1.2    </w:t>
        </w:r>
        <w:r w:rsidR="007C4743" w:rsidRPr="00F25207">
          <w:rPr>
            <w:rStyle w:val="a7"/>
            <w:rFonts w:ascii="標楷體" w:hAnsi="標楷體" w:hint="eastAsia"/>
          </w:rPr>
          <w:t>專案目標</w:t>
        </w:r>
        <w:r w:rsidR="007C4743">
          <w:rPr>
            <w:webHidden/>
          </w:rPr>
          <w:tab/>
        </w:r>
        <w:r w:rsidR="007C4743">
          <w:rPr>
            <w:webHidden/>
          </w:rPr>
          <w:fldChar w:fldCharType="begin"/>
        </w:r>
        <w:r w:rsidR="007C4743">
          <w:rPr>
            <w:webHidden/>
          </w:rPr>
          <w:instrText xml:space="preserve"> PAGEREF _Toc30177082 \h </w:instrText>
        </w:r>
        <w:r w:rsidR="007C4743">
          <w:rPr>
            <w:webHidden/>
          </w:rPr>
        </w:r>
        <w:r w:rsidR="007C4743">
          <w:rPr>
            <w:webHidden/>
          </w:rPr>
          <w:fldChar w:fldCharType="separate"/>
        </w:r>
        <w:r w:rsidR="007C4743">
          <w:rPr>
            <w:webHidden/>
          </w:rPr>
          <w:t>1</w:t>
        </w:r>
        <w:r w:rsidR="007C4743">
          <w:rPr>
            <w:webHidden/>
          </w:rPr>
          <w:fldChar w:fldCharType="end"/>
        </w:r>
      </w:hyperlink>
    </w:p>
    <w:p w14:paraId="19B1C465" w14:textId="77777777" w:rsidR="007C4743" w:rsidRDefault="009C7950">
      <w:pPr>
        <w:pStyle w:val="22"/>
        <w:rPr>
          <w:rFonts w:asciiTheme="minorHAnsi" w:eastAsiaTheme="minorEastAsia" w:hAnsiTheme="minorHAnsi" w:cstheme="minorBidi"/>
          <w:szCs w:val="22"/>
        </w:rPr>
      </w:pPr>
      <w:hyperlink w:anchor="_Toc30177083" w:history="1">
        <w:r w:rsidR="007C4743" w:rsidRPr="00F25207">
          <w:rPr>
            <w:rStyle w:val="a7"/>
            <w:rFonts w:ascii="標楷體" w:hAnsi="標楷體"/>
          </w:rPr>
          <w:t xml:space="preserve">1.3    </w:t>
        </w:r>
        <w:r w:rsidR="007C4743" w:rsidRPr="00F25207">
          <w:rPr>
            <w:rStyle w:val="a7"/>
            <w:rFonts w:ascii="標楷體" w:hAnsi="標楷體" w:hint="eastAsia"/>
          </w:rPr>
          <w:t>系統範圍</w:t>
        </w:r>
        <w:r w:rsidR="007C4743">
          <w:rPr>
            <w:webHidden/>
          </w:rPr>
          <w:tab/>
        </w:r>
        <w:r w:rsidR="007C4743">
          <w:rPr>
            <w:webHidden/>
          </w:rPr>
          <w:fldChar w:fldCharType="begin"/>
        </w:r>
        <w:r w:rsidR="007C4743">
          <w:rPr>
            <w:webHidden/>
          </w:rPr>
          <w:instrText xml:space="preserve"> PAGEREF _Toc30177083 \h </w:instrText>
        </w:r>
        <w:r w:rsidR="007C4743">
          <w:rPr>
            <w:webHidden/>
          </w:rPr>
        </w:r>
        <w:r w:rsidR="007C4743">
          <w:rPr>
            <w:webHidden/>
          </w:rPr>
          <w:fldChar w:fldCharType="separate"/>
        </w:r>
        <w:r w:rsidR="007C4743">
          <w:rPr>
            <w:webHidden/>
          </w:rPr>
          <w:t>2</w:t>
        </w:r>
        <w:r w:rsidR="007C4743">
          <w:rPr>
            <w:webHidden/>
          </w:rPr>
          <w:fldChar w:fldCharType="end"/>
        </w:r>
      </w:hyperlink>
    </w:p>
    <w:p w14:paraId="53C8255D" w14:textId="77777777" w:rsidR="007C4743" w:rsidRDefault="009C7950">
      <w:pPr>
        <w:pStyle w:val="12"/>
        <w:rPr>
          <w:rFonts w:asciiTheme="minorHAnsi" w:eastAsiaTheme="minorEastAsia" w:hAnsiTheme="minorHAnsi" w:cstheme="minorBidi"/>
          <w:b w:val="0"/>
          <w:caps w:val="0"/>
          <w:sz w:val="24"/>
          <w:szCs w:val="22"/>
        </w:rPr>
      </w:pPr>
      <w:hyperlink w:anchor="_Toc30177084" w:history="1">
        <w:r w:rsidR="007C4743" w:rsidRPr="00F25207">
          <w:rPr>
            <w:rStyle w:val="a7"/>
            <w:rFonts w:ascii="標楷體" w:hAnsi="標楷體" w:hint="eastAsia"/>
          </w:rPr>
          <w:t>第</w:t>
        </w:r>
        <w:r w:rsidR="007C4743" w:rsidRPr="00F25207">
          <w:rPr>
            <w:rStyle w:val="a7"/>
            <w:rFonts w:ascii="標楷體" w:hAnsi="標楷體"/>
          </w:rPr>
          <w:t>2</w:t>
        </w:r>
        <w:r w:rsidR="007C4743" w:rsidRPr="00F25207">
          <w:rPr>
            <w:rStyle w:val="a7"/>
            <w:rFonts w:ascii="標楷體" w:hAnsi="標楷體" w:hint="eastAsia"/>
          </w:rPr>
          <w:t>章</w:t>
        </w:r>
        <w:r w:rsidR="007C4743" w:rsidRPr="00F25207">
          <w:rPr>
            <w:rStyle w:val="a7"/>
            <w:rFonts w:ascii="標楷體" w:hAnsi="標楷體"/>
          </w:rPr>
          <w:t xml:space="preserve"> </w:t>
        </w:r>
        <w:r w:rsidR="007C4743" w:rsidRPr="00F25207">
          <w:rPr>
            <w:rStyle w:val="a7"/>
            <w:rFonts w:ascii="標楷體" w:hAnsi="標楷體" w:hint="eastAsia"/>
          </w:rPr>
          <w:t>需求說明</w:t>
        </w:r>
        <w:r w:rsidR="007C4743">
          <w:rPr>
            <w:webHidden/>
          </w:rPr>
          <w:tab/>
        </w:r>
        <w:r w:rsidR="007C4743">
          <w:rPr>
            <w:webHidden/>
          </w:rPr>
          <w:fldChar w:fldCharType="begin"/>
        </w:r>
        <w:r w:rsidR="007C4743">
          <w:rPr>
            <w:webHidden/>
          </w:rPr>
          <w:instrText xml:space="preserve"> PAGEREF _Toc30177084 \h </w:instrText>
        </w:r>
        <w:r w:rsidR="007C4743">
          <w:rPr>
            <w:webHidden/>
          </w:rPr>
        </w:r>
        <w:r w:rsidR="007C4743">
          <w:rPr>
            <w:webHidden/>
          </w:rPr>
          <w:fldChar w:fldCharType="separate"/>
        </w:r>
        <w:r w:rsidR="007C4743">
          <w:rPr>
            <w:webHidden/>
          </w:rPr>
          <w:t>3</w:t>
        </w:r>
        <w:r w:rsidR="007C4743">
          <w:rPr>
            <w:webHidden/>
          </w:rPr>
          <w:fldChar w:fldCharType="end"/>
        </w:r>
      </w:hyperlink>
    </w:p>
    <w:p w14:paraId="404E5659" w14:textId="77777777" w:rsidR="007C4743" w:rsidRDefault="009C7950">
      <w:pPr>
        <w:pStyle w:val="22"/>
        <w:rPr>
          <w:rFonts w:asciiTheme="minorHAnsi" w:eastAsiaTheme="minorEastAsia" w:hAnsiTheme="minorHAnsi" w:cstheme="minorBidi"/>
          <w:szCs w:val="22"/>
        </w:rPr>
      </w:pPr>
      <w:hyperlink w:anchor="_Toc30177085" w:history="1">
        <w:r w:rsidR="007C4743" w:rsidRPr="00F25207">
          <w:rPr>
            <w:rStyle w:val="a7"/>
            <w:rFonts w:ascii="標楷體" w:hAnsi="標楷體"/>
          </w:rPr>
          <w:t xml:space="preserve">2.1    </w:t>
        </w:r>
        <w:r w:rsidR="007C4743" w:rsidRPr="00F25207">
          <w:rPr>
            <w:rStyle w:val="a7"/>
            <w:rFonts w:ascii="標楷體" w:hAnsi="標楷體" w:hint="eastAsia"/>
          </w:rPr>
          <w:t>功能性需求</w:t>
        </w:r>
        <w:r w:rsidR="007C4743">
          <w:rPr>
            <w:webHidden/>
          </w:rPr>
          <w:tab/>
        </w:r>
        <w:r w:rsidR="007C4743">
          <w:rPr>
            <w:webHidden/>
          </w:rPr>
          <w:fldChar w:fldCharType="begin"/>
        </w:r>
        <w:r w:rsidR="007C4743">
          <w:rPr>
            <w:webHidden/>
          </w:rPr>
          <w:instrText xml:space="preserve"> PAGEREF _Toc30177085 \h </w:instrText>
        </w:r>
        <w:r w:rsidR="007C4743">
          <w:rPr>
            <w:webHidden/>
          </w:rPr>
        </w:r>
        <w:r w:rsidR="007C4743">
          <w:rPr>
            <w:webHidden/>
          </w:rPr>
          <w:fldChar w:fldCharType="separate"/>
        </w:r>
        <w:r w:rsidR="007C4743">
          <w:rPr>
            <w:webHidden/>
          </w:rPr>
          <w:t>3</w:t>
        </w:r>
        <w:r w:rsidR="007C4743">
          <w:rPr>
            <w:webHidden/>
          </w:rPr>
          <w:fldChar w:fldCharType="end"/>
        </w:r>
      </w:hyperlink>
    </w:p>
    <w:p w14:paraId="18536DF3" w14:textId="77777777" w:rsidR="007C4743" w:rsidRDefault="009C7950">
      <w:pPr>
        <w:pStyle w:val="22"/>
        <w:rPr>
          <w:rFonts w:asciiTheme="minorHAnsi" w:eastAsiaTheme="minorEastAsia" w:hAnsiTheme="minorHAnsi" w:cstheme="minorBidi"/>
          <w:szCs w:val="22"/>
        </w:rPr>
      </w:pPr>
      <w:hyperlink w:anchor="_Toc30177086" w:history="1">
        <w:r w:rsidR="007C4743" w:rsidRPr="00F25207">
          <w:rPr>
            <w:rStyle w:val="a7"/>
            <w:rFonts w:ascii="標楷體" w:hAnsi="標楷體"/>
          </w:rPr>
          <w:t xml:space="preserve">2.2    </w:t>
        </w:r>
        <w:r w:rsidR="007C4743" w:rsidRPr="00F25207">
          <w:rPr>
            <w:rStyle w:val="a7"/>
            <w:rFonts w:ascii="標楷體" w:hAnsi="標楷體" w:hint="eastAsia"/>
          </w:rPr>
          <w:t>非功能性需求</w:t>
        </w:r>
        <w:r w:rsidR="007C4743">
          <w:rPr>
            <w:webHidden/>
          </w:rPr>
          <w:tab/>
        </w:r>
        <w:r w:rsidR="007C4743">
          <w:rPr>
            <w:webHidden/>
          </w:rPr>
          <w:fldChar w:fldCharType="begin"/>
        </w:r>
        <w:r w:rsidR="007C4743">
          <w:rPr>
            <w:webHidden/>
          </w:rPr>
          <w:instrText xml:space="preserve"> PAGEREF _Toc30177086 \h </w:instrText>
        </w:r>
        <w:r w:rsidR="007C4743">
          <w:rPr>
            <w:webHidden/>
          </w:rPr>
        </w:r>
        <w:r w:rsidR="007C4743">
          <w:rPr>
            <w:webHidden/>
          </w:rPr>
          <w:fldChar w:fldCharType="separate"/>
        </w:r>
        <w:r w:rsidR="007C4743">
          <w:rPr>
            <w:webHidden/>
          </w:rPr>
          <w:t>8</w:t>
        </w:r>
        <w:r w:rsidR="007C4743">
          <w:rPr>
            <w:webHidden/>
          </w:rPr>
          <w:fldChar w:fldCharType="end"/>
        </w:r>
      </w:hyperlink>
    </w:p>
    <w:p w14:paraId="53ADC00B" w14:textId="77777777" w:rsidR="007C4743" w:rsidRDefault="009C7950">
      <w:pPr>
        <w:pStyle w:val="12"/>
        <w:rPr>
          <w:rFonts w:asciiTheme="minorHAnsi" w:eastAsiaTheme="minorEastAsia" w:hAnsiTheme="minorHAnsi" w:cstheme="minorBidi"/>
          <w:b w:val="0"/>
          <w:caps w:val="0"/>
          <w:sz w:val="24"/>
          <w:szCs w:val="22"/>
        </w:rPr>
      </w:pPr>
      <w:hyperlink w:anchor="_Toc30177087" w:history="1">
        <w:r w:rsidR="007C4743" w:rsidRPr="00F25207">
          <w:rPr>
            <w:rStyle w:val="a7"/>
            <w:rFonts w:ascii="標楷體" w:hAnsi="標楷體" w:hint="eastAsia"/>
          </w:rPr>
          <w:t>第</w:t>
        </w:r>
        <w:r w:rsidR="007C4743" w:rsidRPr="00F25207">
          <w:rPr>
            <w:rStyle w:val="a7"/>
            <w:rFonts w:ascii="標楷體" w:hAnsi="標楷體"/>
          </w:rPr>
          <w:t>3</w:t>
        </w:r>
        <w:r w:rsidR="007C4743" w:rsidRPr="00F25207">
          <w:rPr>
            <w:rStyle w:val="a7"/>
            <w:rFonts w:ascii="標楷體" w:hAnsi="標楷體" w:hint="eastAsia"/>
          </w:rPr>
          <w:t>章</w:t>
        </w:r>
        <w:r w:rsidR="007C4743" w:rsidRPr="00F25207">
          <w:rPr>
            <w:rStyle w:val="a7"/>
            <w:rFonts w:ascii="標楷體" w:hAnsi="標楷體"/>
          </w:rPr>
          <w:t xml:space="preserve"> </w:t>
        </w:r>
        <w:r w:rsidR="007C4743" w:rsidRPr="00F25207">
          <w:rPr>
            <w:rStyle w:val="a7"/>
            <w:rFonts w:ascii="標楷體" w:hAnsi="標楷體" w:hint="eastAsia"/>
          </w:rPr>
          <w:t>系統需求</w:t>
        </w:r>
        <w:r w:rsidR="007C4743">
          <w:rPr>
            <w:webHidden/>
          </w:rPr>
          <w:tab/>
        </w:r>
        <w:r w:rsidR="007C4743">
          <w:rPr>
            <w:webHidden/>
          </w:rPr>
          <w:fldChar w:fldCharType="begin"/>
        </w:r>
        <w:r w:rsidR="007C4743">
          <w:rPr>
            <w:webHidden/>
          </w:rPr>
          <w:instrText xml:space="preserve"> PAGEREF _Toc30177087 \h </w:instrText>
        </w:r>
        <w:r w:rsidR="007C4743">
          <w:rPr>
            <w:webHidden/>
          </w:rPr>
        </w:r>
        <w:r w:rsidR="007C4743">
          <w:rPr>
            <w:webHidden/>
          </w:rPr>
          <w:fldChar w:fldCharType="separate"/>
        </w:r>
        <w:r w:rsidR="007C4743">
          <w:rPr>
            <w:webHidden/>
          </w:rPr>
          <w:t>9</w:t>
        </w:r>
        <w:r w:rsidR="007C4743">
          <w:rPr>
            <w:webHidden/>
          </w:rPr>
          <w:fldChar w:fldCharType="end"/>
        </w:r>
      </w:hyperlink>
    </w:p>
    <w:p w14:paraId="4BAD4BC0" w14:textId="77777777" w:rsidR="007C4743" w:rsidRDefault="009C7950">
      <w:pPr>
        <w:pStyle w:val="22"/>
        <w:rPr>
          <w:rFonts w:asciiTheme="minorHAnsi" w:eastAsiaTheme="minorEastAsia" w:hAnsiTheme="minorHAnsi" w:cstheme="minorBidi"/>
          <w:szCs w:val="22"/>
        </w:rPr>
      </w:pPr>
      <w:hyperlink w:anchor="_Toc30177088" w:history="1">
        <w:r w:rsidR="007C4743" w:rsidRPr="00F25207">
          <w:rPr>
            <w:rStyle w:val="a7"/>
            <w:rFonts w:ascii="標楷體" w:hAnsi="標楷體"/>
          </w:rPr>
          <w:t xml:space="preserve">3.1    </w:t>
        </w:r>
        <w:r w:rsidR="007C4743" w:rsidRPr="00F25207">
          <w:rPr>
            <w:rStyle w:val="a7"/>
            <w:rFonts w:ascii="標楷體" w:hAnsi="標楷體" w:hint="eastAsia"/>
          </w:rPr>
          <w:t>系統功能結構圖</w:t>
        </w:r>
        <w:r w:rsidR="007C4743">
          <w:rPr>
            <w:webHidden/>
          </w:rPr>
          <w:tab/>
        </w:r>
        <w:r w:rsidR="007C4743">
          <w:rPr>
            <w:webHidden/>
          </w:rPr>
          <w:fldChar w:fldCharType="begin"/>
        </w:r>
        <w:r w:rsidR="007C4743">
          <w:rPr>
            <w:webHidden/>
          </w:rPr>
          <w:instrText xml:space="preserve"> PAGEREF _Toc30177088 \h </w:instrText>
        </w:r>
        <w:r w:rsidR="007C4743">
          <w:rPr>
            <w:webHidden/>
          </w:rPr>
        </w:r>
        <w:r w:rsidR="007C4743">
          <w:rPr>
            <w:webHidden/>
          </w:rPr>
          <w:fldChar w:fldCharType="separate"/>
        </w:r>
        <w:r w:rsidR="007C4743">
          <w:rPr>
            <w:webHidden/>
          </w:rPr>
          <w:t>9</w:t>
        </w:r>
        <w:r w:rsidR="007C4743">
          <w:rPr>
            <w:webHidden/>
          </w:rPr>
          <w:fldChar w:fldCharType="end"/>
        </w:r>
      </w:hyperlink>
    </w:p>
    <w:p w14:paraId="523FD1DA" w14:textId="77777777" w:rsidR="007C4743" w:rsidRDefault="009C7950">
      <w:pPr>
        <w:pStyle w:val="22"/>
        <w:rPr>
          <w:rFonts w:asciiTheme="minorHAnsi" w:eastAsiaTheme="minorEastAsia" w:hAnsiTheme="minorHAnsi" w:cstheme="minorBidi"/>
          <w:szCs w:val="22"/>
        </w:rPr>
      </w:pPr>
      <w:hyperlink w:anchor="_Toc30177089" w:history="1">
        <w:r w:rsidR="007C4743" w:rsidRPr="00F25207">
          <w:rPr>
            <w:rStyle w:val="a7"/>
            <w:rFonts w:ascii="標楷體" w:hAnsi="標楷體"/>
          </w:rPr>
          <w:t xml:space="preserve">3.2    </w:t>
        </w:r>
        <w:r w:rsidR="007C4743" w:rsidRPr="00F25207">
          <w:rPr>
            <w:rStyle w:val="a7"/>
            <w:rFonts w:ascii="標楷體" w:hAnsi="標楷體" w:hint="eastAsia"/>
          </w:rPr>
          <w:t>系統功能說明</w:t>
        </w:r>
        <w:r w:rsidR="007C4743">
          <w:rPr>
            <w:webHidden/>
          </w:rPr>
          <w:tab/>
        </w:r>
        <w:r w:rsidR="007C4743">
          <w:rPr>
            <w:webHidden/>
          </w:rPr>
          <w:fldChar w:fldCharType="begin"/>
        </w:r>
        <w:r w:rsidR="007C4743">
          <w:rPr>
            <w:webHidden/>
          </w:rPr>
          <w:instrText xml:space="preserve"> PAGEREF _Toc30177089 \h </w:instrText>
        </w:r>
        <w:r w:rsidR="007C4743">
          <w:rPr>
            <w:webHidden/>
          </w:rPr>
        </w:r>
        <w:r w:rsidR="007C4743">
          <w:rPr>
            <w:webHidden/>
          </w:rPr>
          <w:fldChar w:fldCharType="separate"/>
        </w:r>
        <w:r w:rsidR="007C4743">
          <w:rPr>
            <w:webHidden/>
          </w:rPr>
          <w:t>10</w:t>
        </w:r>
        <w:r w:rsidR="007C4743">
          <w:rPr>
            <w:webHidden/>
          </w:rPr>
          <w:fldChar w:fldCharType="end"/>
        </w:r>
      </w:hyperlink>
    </w:p>
    <w:p w14:paraId="75626E83" w14:textId="77777777" w:rsidR="007C4743" w:rsidRDefault="009C7950">
      <w:pPr>
        <w:pStyle w:val="12"/>
        <w:rPr>
          <w:rFonts w:asciiTheme="minorHAnsi" w:eastAsiaTheme="minorEastAsia" w:hAnsiTheme="minorHAnsi" w:cstheme="minorBidi"/>
          <w:b w:val="0"/>
          <w:caps w:val="0"/>
          <w:sz w:val="24"/>
          <w:szCs w:val="22"/>
        </w:rPr>
      </w:pPr>
      <w:hyperlink w:anchor="_Toc30177090" w:history="1">
        <w:r w:rsidR="007C4743" w:rsidRPr="00F25207">
          <w:rPr>
            <w:rStyle w:val="a7"/>
            <w:rFonts w:ascii="標楷體" w:hAnsi="標楷體" w:hint="eastAsia"/>
          </w:rPr>
          <w:t>第</w:t>
        </w:r>
        <w:r w:rsidR="007C4743" w:rsidRPr="00F25207">
          <w:rPr>
            <w:rStyle w:val="a7"/>
            <w:rFonts w:ascii="標楷體" w:hAnsi="標楷體"/>
          </w:rPr>
          <w:t>4</w:t>
        </w:r>
        <w:r w:rsidR="007C4743" w:rsidRPr="00F25207">
          <w:rPr>
            <w:rStyle w:val="a7"/>
            <w:rFonts w:ascii="標楷體" w:hAnsi="標楷體" w:hint="eastAsia"/>
          </w:rPr>
          <w:t>章</w:t>
        </w:r>
        <w:r w:rsidR="007C4743" w:rsidRPr="00F25207">
          <w:rPr>
            <w:rStyle w:val="a7"/>
            <w:rFonts w:ascii="標楷體" w:hAnsi="標楷體"/>
          </w:rPr>
          <w:t xml:space="preserve"> </w:t>
        </w:r>
        <w:r w:rsidR="007C4743" w:rsidRPr="00F25207">
          <w:rPr>
            <w:rStyle w:val="a7"/>
            <w:rFonts w:ascii="標楷體" w:hAnsi="標楷體" w:hint="eastAsia"/>
          </w:rPr>
          <w:t>其他與附件</w:t>
        </w:r>
        <w:r w:rsidR="007C4743">
          <w:rPr>
            <w:webHidden/>
          </w:rPr>
          <w:tab/>
        </w:r>
        <w:r w:rsidR="007C4743">
          <w:rPr>
            <w:webHidden/>
          </w:rPr>
          <w:fldChar w:fldCharType="begin"/>
        </w:r>
        <w:r w:rsidR="007C4743">
          <w:rPr>
            <w:webHidden/>
          </w:rPr>
          <w:instrText xml:space="preserve"> PAGEREF _Toc30177090 \h </w:instrText>
        </w:r>
        <w:r w:rsidR="007C4743">
          <w:rPr>
            <w:webHidden/>
          </w:rPr>
        </w:r>
        <w:r w:rsidR="007C4743">
          <w:rPr>
            <w:webHidden/>
          </w:rPr>
          <w:fldChar w:fldCharType="separate"/>
        </w:r>
        <w:r w:rsidR="007C4743">
          <w:rPr>
            <w:webHidden/>
          </w:rPr>
          <w:t>127</w:t>
        </w:r>
        <w:r w:rsidR="007C4743">
          <w:rPr>
            <w:webHidden/>
          </w:rPr>
          <w:fldChar w:fldCharType="end"/>
        </w:r>
      </w:hyperlink>
    </w:p>
    <w:p w14:paraId="5C367B05" w14:textId="77777777" w:rsidR="007C4743" w:rsidRDefault="009C7950">
      <w:pPr>
        <w:pStyle w:val="22"/>
        <w:rPr>
          <w:rFonts w:asciiTheme="minorHAnsi" w:eastAsiaTheme="minorEastAsia" w:hAnsiTheme="minorHAnsi" w:cstheme="minorBidi"/>
          <w:szCs w:val="22"/>
        </w:rPr>
      </w:pPr>
      <w:hyperlink w:anchor="_Toc30177091" w:history="1">
        <w:r w:rsidR="007C4743" w:rsidRPr="00F25207">
          <w:rPr>
            <w:rStyle w:val="a7"/>
            <w:rFonts w:ascii="標楷體" w:hAnsi="標楷體"/>
          </w:rPr>
          <w:t xml:space="preserve">4.1    </w:t>
        </w:r>
        <w:r w:rsidR="007C4743" w:rsidRPr="00F25207">
          <w:rPr>
            <w:rStyle w:val="a7"/>
            <w:rFonts w:ascii="標楷體" w:hAnsi="標楷體" w:hint="eastAsia"/>
          </w:rPr>
          <w:t>其他</w:t>
        </w:r>
        <w:r w:rsidR="007C4743">
          <w:rPr>
            <w:webHidden/>
          </w:rPr>
          <w:tab/>
        </w:r>
        <w:r w:rsidR="007C4743">
          <w:rPr>
            <w:webHidden/>
          </w:rPr>
          <w:fldChar w:fldCharType="begin"/>
        </w:r>
        <w:r w:rsidR="007C4743">
          <w:rPr>
            <w:webHidden/>
          </w:rPr>
          <w:instrText xml:space="preserve"> PAGEREF _Toc30177091 \h </w:instrText>
        </w:r>
        <w:r w:rsidR="007C4743">
          <w:rPr>
            <w:webHidden/>
          </w:rPr>
        </w:r>
        <w:r w:rsidR="007C4743">
          <w:rPr>
            <w:webHidden/>
          </w:rPr>
          <w:fldChar w:fldCharType="separate"/>
        </w:r>
        <w:r w:rsidR="007C4743">
          <w:rPr>
            <w:webHidden/>
          </w:rPr>
          <w:t>127</w:t>
        </w:r>
        <w:r w:rsidR="007C4743">
          <w:rPr>
            <w:webHidden/>
          </w:rPr>
          <w:fldChar w:fldCharType="end"/>
        </w:r>
      </w:hyperlink>
    </w:p>
    <w:p w14:paraId="311A4A28" w14:textId="77777777" w:rsidR="007C4743" w:rsidRDefault="009C7950">
      <w:pPr>
        <w:pStyle w:val="22"/>
        <w:rPr>
          <w:rFonts w:asciiTheme="minorHAnsi" w:eastAsiaTheme="minorEastAsia" w:hAnsiTheme="minorHAnsi" w:cstheme="minorBidi"/>
          <w:szCs w:val="22"/>
        </w:rPr>
      </w:pPr>
      <w:hyperlink w:anchor="_Toc30177092" w:history="1">
        <w:r w:rsidR="007C4743" w:rsidRPr="00F25207">
          <w:rPr>
            <w:rStyle w:val="a7"/>
            <w:rFonts w:ascii="標楷體" w:hAnsi="標楷體"/>
          </w:rPr>
          <w:t xml:space="preserve">4.2    </w:t>
        </w:r>
        <w:r w:rsidR="007C4743" w:rsidRPr="00F25207">
          <w:rPr>
            <w:rStyle w:val="a7"/>
            <w:rFonts w:ascii="標楷體" w:hAnsi="標楷體" w:hint="eastAsia"/>
          </w:rPr>
          <w:t>附件</w:t>
        </w:r>
        <w:r w:rsidR="007C4743">
          <w:rPr>
            <w:webHidden/>
          </w:rPr>
          <w:tab/>
        </w:r>
        <w:r w:rsidR="007C4743">
          <w:rPr>
            <w:webHidden/>
          </w:rPr>
          <w:fldChar w:fldCharType="begin"/>
        </w:r>
        <w:r w:rsidR="007C4743">
          <w:rPr>
            <w:webHidden/>
          </w:rPr>
          <w:instrText xml:space="preserve"> PAGEREF _Toc30177092 \h </w:instrText>
        </w:r>
        <w:r w:rsidR="007C4743">
          <w:rPr>
            <w:webHidden/>
          </w:rPr>
        </w:r>
        <w:r w:rsidR="007C4743">
          <w:rPr>
            <w:webHidden/>
          </w:rPr>
          <w:fldChar w:fldCharType="separate"/>
        </w:r>
        <w:r w:rsidR="007C4743">
          <w:rPr>
            <w:webHidden/>
          </w:rPr>
          <w:t>127</w:t>
        </w:r>
        <w:r w:rsidR="007C4743">
          <w:rPr>
            <w:webHidden/>
          </w:rPr>
          <w:fldChar w:fldCharType="end"/>
        </w:r>
      </w:hyperlink>
    </w:p>
    <w:p w14:paraId="589BA41E" w14:textId="77777777" w:rsidR="00B51EDA" w:rsidRPr="00B830D9" w:rsidRDefault="00262B71" w:rsidP="0011788D">
      <w:pPr>
        <w:tabs>
          <w:tab w:val="left" w:pos="2486"/>
        </w:tabs>
        <w:rPr>
          <w:rFonts w:ascii="標楷體" w:eastAsia="標楷體" w:hAnsi="標楷體"/>
          <w:color w:val="000000"/>
        </w:rPr>
      </w:pPr>
      <w:r w:rsidRPr="00B830D9">
        <w:rPr>
          <w:rFonts w:ascii="標楷體" w:eastAsia="標楷體" w:hAnsi="標楷體"/>
        </w:rPr>
        <w:fldChar w:fldCharType="end"/>
      </w:r>
    </w:p>
    <w:p w14:paraId="65F3E697" w14:textId="77777777" w:rsidR="00B51EDA" w:rsidRPr="00B830D9" w:rsidRDefault="00B51EDA">
      <w:pPr>
        <w:rPr>
          <w:rFonts w:ascii="標楷體" w:eastAsia="標楷體" w:hAnsi="標楷體"/>
          <w:color w:val="000000"/>
        </w:rPr>
      </w:pPr>
    </w:p>
    <w:p w14:paraId="58E22AEF" w14:textId="77777777" w:rsidR="00B51EDA" w:rsidRPr="00B830D9" w:rsidRDefault="00B51EDA">
      <w:pPr>
        <w:rPr>
          <w:rFonts w:ascii="標楷體" w:eastAsia="標楷體" w:hAnsi="標楷體"/>
          <w:color w:val="000000"/>
        </w:rPr>
      </w:pPr>
    </w:p>
    <w:p w14:paraId="77960B3B" w14:textId="77777777" w:rsidR="00B51EDA" w:rsidRPr="00B830D9" w:rsidRDefault="00B51EDA">
      <w:pPr>
        <w:rPr>
          <w:rFonts w:ascii="標楷體" w:eastAsia="標楷體" w:hAnsi="標楷體"/>
          <w:color w:val="000000"/>
        </w:rPr>
      </w:pPr>
    </w:p>
    <w:p w14:paraId="5239D2AA" w14:textId="77777777" w:rsidR="00B51EDA" w:rsidRPr="00B830D9" w:rsidRDefault="00B51EDA">
      <w:pPr>
        <w:rPr>
          <w:rFonts w:ascii="標楷體" w:eastAsia="標楷體" w:hAnsi="標楷體"/>
          <w:color w:val="000000"/>
        </w:rPr>
      </w:pPr>
    </w:p>
    <w:p w14:paraId="0F53A3E5" w14:textId="77777777" w:rsidR="00B51EDA" w:rsidRPr="00B830D9" w:rsidRDefault="00B51EDA">
      <w:pPr>
        <w:rPr>
          <w:rFonts w:ascii="標楷體" w:eastAsia="標楷體" w:hAnsi="標楷體"/>
          <w:color w:val="000000"/>
        </w:rPr>
      </w:pPr>
    </w:p>
    <w:p w14:paraId="16C33D65" w14:textId="77777777" w:rsidR="00B51EDA" w:rsidRPr="00B830D9" w:rsidRDefault="00B51EDA">
      <w:pPr>
        <w:rPr>
          <w:rFonts w:ascii="標楷體" w:eastAsia="標楷體" w:hAnsi="標楷體"/>
          <w:color w:val="000000"/>
        </w:rPr>
      </w:pPr>
    </w:p>
    <w:p w14:paraId="5B16FDD1" w14:textId="77777777" w:rsidR="00B51EDA" w:rsidRPr="00B830D9" w:rsidRDefault="00B51EDA">
      <w:pPr>
        <w:rPr>
          <w:rFonts w:ascii="標楷體" w:eastAsia="標楷體" w:hAnsi="標楷體"/>
          <w:color w:val="000000"/>
        </w:rPr>
      </w:pPr>
    </w:p>
    <w:p w14:paraId="1C1428A0" w14:textId="77777777" w:rsidR="00B51EDA" w:rsidRPr="00B830D9" w:rsidRDefault="00B51EDA">
      <w:pPr>
        <w:rPr>
          <w:rFonts w:ascii="標楷體" w:eastAsia="標楷體" w:hAnsi="標楷體"/>
          <w:color w:val="000000"/>
        </w:rPr>
      </w:pPr>
    </w:p>
    <w:p w14:paraId="4C67329A" w14:textId="77777777" w:rsidR="00B51EDA" w:rsidRPr="00B830D9" w:rsidRDefault="00B51EDA">
      <w:pPr>
        <w:rPr>
          <w:rFonts w:ascii="標楷體" w:eastAsia="標楷體" w:hAnsi="標楷體"/>
          <w:color w:val="000000"/>
        </w:rPr>
      </w:pPr>
    </w:p>
    <w:p w14:paraId="2E0D2BCB" w14:textId="77777777" w:rsidR="00B51EDA" w:rsidRPr="00B830D9" w:rsidRDefault="00B51EDA">
      <w:pPr>
        <w:rPr>
          <w:rFonts w:ascii="標楷體" w:eastAsia="標楷體" w:hAnsi="標楷體"/>
          <w:color w:val="000000"/>
        </w:rPr>
      </w:pPr>
    </w:p>
    <w:p w14:paraId="4A55C929" w14:textId="77777777" w:rsidR="00B51EDA" w:rsidRPr="00B830D9" w:rsidRDefault="00B51EDA">
      <w:pPr>
        <w:rPr>
          <w:rFonts w:ascii="標楷體" w:eastAsia="標楷體" w:hAnsi="標楷體"/>
          <w:color w:val="000000"/>
        </w:rPr>
      </w:pPr>
    </w:p>
    <w:p w14:paraId="58130F7F" w14:textId="77777777" w:rsidR="00B51EDA" w:rsidRPr="00B830D9" w:rsidRDefault="00B51EDA">
      <w:pPr>
        <w:rPr>
          <w:rFonts w:ascii="標楷體" w:eastAsia="標楷體" w:hAnsi="標楷體"/>
          <w:color w:val="000000"/>
        </w:rPr>
      </w:pPr>
    </w:p>
    <w:p w14:paraId="6E4660A9" w14:textId="77777777" w:rsidR="0011788D" w:rsidRPr="00B830D9" w:rsidRDefault="0011788D">
      <w:pPr>
        <w:rPr>
          <w:rFonts w:ascii="標楷體" w:eastAsia="標楷體" w:hAnsi="標楷體"/>
          <w:color w:val="000000"/>
        </w:rPr>
      </w:pPr>
    </w:p>
    <w:p w14:paraId="1CF73852" w14:textId="77777777" w:rsidR="0011788D" w:rsidRPr="00B830D9" w:rsidRDefault="0011788D">
      <w:pPr>
        <w:rPr>
          <w:rFonts w:ascii="標楷體" w:eastAsia="標楷體" w:hAnsi="標楷體"/>
          <w:color w:val="000000"/>
        </w:rPr>
      </w:pPr>
    </w:p>
    <w:p w14:paraId="53385E41" w14:textId="77777777" w:rsidR="0011788D" w:rsidRPr="00B830D9" w:rsidRDefault="0011788D">
      <w:pPr>
        <w:rPr>
          <w:rFonts w:ascii="標楷體" w:eastAsia="標楷體" w:hAnsi="標楷體"/>
          <w:color w:val="000000"/>
        </w:rPr>
      </w:pPr>
    </w:p>
    <w:p w14:paraId="3484D3DB" w14:textId="77777777" w:rsidR="0011788D" w:rsidRPr="00B830D9" w:rsidRDefault="0011788D">
      <w:pPr>
        <w:rPr>
          <w:rFonts w:ascii="標楷體" w:eastAsia="標楷體" w:hAnsi="標楷體"/>
          <w:color w:val="000000"/>
        </w:rPr>
      </w:pPr>
    </w:p>
    <w:p w14:paraId="66C05624" w14:textId="77777777" w:rsidR="0011788D" w:rsidRPr="00B830D9" w:rsidRDefault="0011788D">
      <w:pPr>
        <w:rPr>
          <w:rFonts w:ascii="標楷體" w:eastAsia="標楷體" w:hAnsi="標楷體"/>
          <w:color w:val="000000"/>
        </w:rPr>
      </w:pPr>
    </w:p>
    <w:p w14:paraId="7BB59E42" w14:textId="77777777" w:rsidR="0011788D" w:rsidRPr="00B830D9" w:rsidRDefault="0011788D">
      <w:pPr>
        <w:rPr>
          <w:rFonts w:ascii="標楷體" w:eastAsia="標楷體" w:hAnsi="標楷體"/>
          <w:color w:val="000000"/>
        </w:rPr>
      </w:pPr>
    </w:p>
    <w:p w14:paraId="01853B7F" w14:textId="77777777" w:rsidR="0011788D" w:rsidRPr="00B830D9" w:rsidRDefault="0011788D">
      <w:pPr>
        <w:rPr>
          <w:rFonts w:ascii="標楷體" w:eastAsia="標楷體" w:hAnsi="標楷體"/>
          <w:color w:val="000000"/>
        </w:rPr>
      </w:pPr>
    </w:p>
    <w:p w14:paraId="6F4831CE" w14:textId="77777777" w:rsidR="0011788D" w:rsidRPr="00B830D9" w:rsidRDefault="0011788D">
      <w:pPr>
        <w:rPr>
          <w:rFonts w:ascii="標楷體" w:eastAsia="標楷體" w:hAnsi="標楷體"/>
          <w:color w:val="000000"/>
        </w:rPr>
      </w:pPr>
    </w:p>
    <w:p w14:paraId="3FAB8E4B" w14:textId="77777777" w:rsidR="0011788D" w:rsidRPr="00B830D9" w:rsidRDefault="0011788D">
      <w:pPr>
        <w:rPr>
          <w:rFonts w:ascii="標楷體" w:eastAsia="標楷體" w:hAnsi="標楷體"/>
          <w:color w:val="000000"/>
        </w:rPr>
      </w:pPr>
    </w:p>
    <w:p w14:paraId="337EAC30" w14:textId="77777777" w:rsidR="00D22C68" w:rsidRPr="00B830D9" w:rsidRDefault="00D22C68">
      <w:pPr>
        <w:rPr>
          <w:rFonts w:ascii="標楷體" w:eastAsia="標楷體" w:hAnsi="標楷體"/>
          <w:color w:val="000000"/>
        </w:rPr>
        <w:sectPr w:rsidR="00D22C68" w:rsidRPr="00B830D9" w:rsidSect="0055023D">
          <w:pgSz w:w="11906" w:h="16838" w:code="9"/>
          <w:pgMar w:top="1418" w:right="851" w:bottom="737" w:left="851" w:header="567" w:footer="567" w:gutter="0"/>
          <w:pgNumType w:fmt="lowerRoman" w:start="1" w:chapSep="enDash"/>
          <w:cols w:space="425"/>
          <w:docGrid w:type="lines" w:linePitch="360"/>
        </w:sectPr>
      </w:pPr>
    </w:p>
    <w:p w14:paraId="1DA07838" w14:textId="77777777" w:rsidR="0011788D" w:rsidRPr="00B830D9" w:rsidRDefault="0011788D" w:rsidP="0011788D">
      <w:pPr>
        <w:pStyle w:val="1"/>
        <w:snapToGrid w:val="0"/>
        <w:rPr>
          <w:rFonts w:ascii="標楷體" w:hAnsi="標楷體"/>
        </w:rPr>
      </w:pPr>
      <w:bookmarkStart w:id="2" w:name="_Toc30177080"/>
      <w:r w:rsidRPr="00B830D9">
        <w:rPr>
          <w:rFonts w:ascii="標楷體" w:hAnsi="標楷體"/>
          <w:sz w:val="32"/>
          <w:szCs w:val="32"/>
        </w:rPr>
        <w:t>第1章</w:t>
      </w:r>
      <w:r w:rsidRPr="00B830D9">
        <w:rPr>
          <w:rFonts w:ascii="標楷體" w:hAnsi="標楷體"/>
          <w:szCs w:val="36"/>
        </w:rPr>
        <w:t xml:space="preserve"> 概述</w:t>
      </w:r>
      <w:bookmarkEnd w:id="2"/>
    </w:p>
    <w:p w14:paraId="3030BA76" w14:textId="77777777" w:rsidR="0011788D" w:rsidRPr="00B830D9" w:rsidRDefault="0011788D" w:rsidP="0011788D">
      <w:pPr>
        <w:pStyle w:val="20"/>
        <w:keepNext w:val="0"/>
        <w:rPr>
          <w:rFonts w:ascii="標楷體" w:hAnsi="標楷體"/>
        </w:rPr>
      </w:pPr>
      <w:bookmarkStart w:id="3" w:name="_Toc30177081"/>
      <w:r w:rsidRPr="00B830D9">
        <w:rPr>
          <w:rFonts w:ascii="標楷體" w:hAnsi="標楷體"/>
        </w:rPr>
        <w:t>1.1</w:t>
      </w:r>
      <w:r w:rsidR="00716905" w:rsidRPr="00B830D9">
        <w:rPr>
          <w:rFonts w:ascii="標楷體" w:hAnsi="標楷體" w:hint="eastAsia"/>
        </w:rPr>
        <w:t xml:space="preserve">    </w:t>
      </w:r>
      <w:r w:rsidRPr="00B830D9">
        <w:rPr>
          <w:rFonts w:ascii="標楷體" w:hAnsi="標楷體"/>
        </w:rPr>
        <w:t>專案名稱</w:t>
      </w:r>
      <w:bookmarkEnd w:id="3"/>
    </w:p>
    <w:p w14:paraId="586E0A98" w14:textId="77777777" w:rsidR="0011788D" w:rsidRPr="00B830D9" w:rsidRDefault="00B90905" w:rsidP="0011788D">
      <w:pPr>
        <w:pStyle w:val="2TEXT"/>
        <w:rPr>
          <w:rFonts w:ascii="標楷體" w:hAnsi="標楷體"/>
        </w:rPr>
      </w:pPr>
      <w:r w:rsidRPr="00880914">
        <w:rPr>
          <w:rFonts w:ascii="標楷體" w:hAnsi="標楷體"/>
          <w:szCs w:val="22"/>
        </w:rPr>
        <w:t>新光人壽「</w:t>
      </w:r>
      <w:r>
        <w:rPr>
          <w:rFonts w:ascii="標楷體" w:hAnsi="標楷體" w:hint="eastAsia"/>
          <w:szCs w:val="22"/>
        </w:rPr>
        <w:t>放款</w:t>
      </w:r>
      <w:r>
        <w:rPr>
          <w:rFonts w:ascii="標楷體" w:hAnsi="標楷體" w:hint="eastAsia"/>
          <w:szCs w:val="22"/>
          <w:lang w:eastAsia="zh-HK"/>
        </w:rPr>
        <w:t>管</w:t>
      </w:r>
      <w:r>
        <w:rPr>
          <w:rFonts w:ascii="標楷體" w:hAnsi="標楷體" w:hint="eastAsia"/>
          <w:szCs w:val="22"/>
        </w:rPr>
        <w:t>理</w:t>
      </w:r>
      <w:r w:rsidRPr="00880914">
        <w:rPr>
          <w:rFonts w:ascii="標楷體" w:hAnsi="標楷體" w:hint="eastAsia"/>
          <w:szCs w:val="22"/>
        </w:rPr>
        <w:t>系統專案</w:t>
      </w:r>
      <w:r w:rsidRPr="00880914">
        <w:rPr>
          <w:rFonts w:ascii="標楷體" w:hAnsi="標楷體"/>
          <w:szCs w:val="22"/>
        </w:rPr>
        <w:t>」（以下簡稱本專案）。</w:t>
      </w:r>
    </w:p>
    <w:p w14:paraId="10995F3C" w14:textId="77777777" w:rsidR="0011788D" w:rsidRPr="00B830D9" w:rsidRDefault="0011788D" w:rsidP="0011788D">
      <w:pPr>
        <w:pStyle w:val="20"/>
        <w:keepNext w:val="0"/>
        <w:rPr>
          <w:rFonts w:ascii="標楷體" w:hAnsi="標楷體"/>
        </w:rPr>
      </w:pPr>
      <w:bookmarkStart w:id="4" w:name="_Toc161455623"/>
      <w:bookmarkStart w:id="5" w:name="_Toc30177082"/>
      <w:r w:rsidRPr="00B830D9">
        <w:rPr>
          <w:rFonts w:ascii="標楷體" w:hAnsi="標楷體"/>
        </w:rPr>
        <w:t>1.2</w:t>
      </w:r>
      <w:r w:rsidR="00716905" w:rsidRPr="00B830D9">
        <w:rPr>
          <w:rFonts w:ascii="標楷體" w:hAnsi="標楷體" w:hint="eastAsia"/>
        </w:rPr>
        <w:t xml:space="preserve">    </w:t>
      </w:r>
      <w:r w:rsidRPr="00B830D9">
        <w:rPr>
          <w:rFonts w:ascii="標楷體" w:hAnsi="標楷體"/>
        </w:rPr>
        <w:t>專案目標</w:t>
      </w:r>
      <w:bookmarkEnd w:id="4"/>
      <w:bookmarkEnd w:id="5"/>
    </w:p>
    <w:p w14:paraId="66E7377E" w14:textId="77777777" w:rsidR="00B90905" w:rsidRDefault="00B90905" w:rsidP="00B90905">
      <w:pPr>
        <w:pStyle w:val="2TEXT"/>
        <w:ind w:firstLineChars="200" w:firstLine="640"/>
        <w:rPr>
          <w:rFonts w:ascii="標楷體" w:hAnsi="標楷體"/>
          <w:szCs w:val="22"/>
        </w:rPr>
      </w:pPr>
      <w:r w:rsidRPr="00B838C6">
        <w:rPr>
          <w:rFonts w:ascii="標楷體" w:hAnsi="標楷體" w:hint="eastAsia"/>
          <w:szCs w:val="22"/>
        </w:rPr>
        <w:t>業務連動財務、帳務資訊即時處理，減少原有系統間等候轉檔時間落差，提升作業速度，各類交易操作介面單一化，減少操作複雜度，並整合貸前、貸中、貸後各系統資訊流。統一營運平台資訊，使帳務系統資訊清晰呈現，利於業務推展分析及風險控管，提升競爭力，並有效衡量客戶風險程度，符合外法內規。提升軟硬體規格，</w:t>
      </w:r>
      <w:r>
        <w:rPr>
          <w:rFonts w:hint="eastAsia"/>
          <w:szCs w:val="24"/>
        </w:rPr>
        <w:t>提升資料作業處理及</w:t>
      </w:r>
      <w:r w:rsidRPr="00B838C6">
        <w:rPr>
          <w:rFonts w:ascii="標楷體" w:hAnsi="標楷體" w:hint="eastAsia"/>
          <w:szCs w:val="22"/>
        </w:rPr>
        <w:t>系統效能，簡化需求開發的困難度。</w:t>
      </w:r>
    </w:p>
    <w:p w14:paraId="4F48CD8A" w14:textId="77777777" w:rsidR="00B90905" w:rsidRDefault="00B90905">
      <w:pPr>
        <w:widowControl/>
        <w:rPr>
          <w:rFonts w:ascii="標楷體" w:eastAsia="標楷體" w:hAnsi="標楷體"/>
          <w:b/>
          <w:snapToGrid w:val="0"/>
          <w:kern w:val="0"/>
          <w:sz w:val="32"/>
          <w:szCs w:val="20"/>
        </w:rPr>
      </w:pPr>
      <w:r>
        <w:rPr>
          <w:rFonts w:ascii="標楷體" w:hAnsi="標楷體"/>
        </w:rPr>
        <w:br w:type="page"/>
      </w:r>
    </w:p>
    <w:p w14:paraId="37020F22" w14:textId="77777777" w:rsidR="0011788D" w:rsidRPr="00B830D9" w:rsidRDefault="0011788D" w:rsidP="0011788D">
      <w:pPr>
        <w:pStyle w:val="20"/>
        <w:keepNext w:val="0"/>
        <w:rPr>
          <w:rFonts w:ascii="標楷體" w:hAnsi="標楷體"/>
        </w:rPr>
      </w:pPr>
      <w:bookmarkStart w:id="6" w:name="_Toc30177083"/>
      <w:r w:rsidRPr="00B830D9">
        <w:rPr>
          <w:rFonts w:ascii="標楷體" w:hAnsi="標楷體"/>
        </w:rPr>
        <w:t>1.3</w:t>
      </w:r>
      <w:r w:rsidR="00716905" w:rsidRPr="00B830D9">
        <w:rPr>
          <w:rFonts w:ascii="標楷體" w:hAnsi="標楷體" w:hint="eastAsia"/>
        </w:rPr>
        <w:t xml:space="preserve">    </w:t>
      </w:r>
      <w:r w:rsidRPr="00B830D9">
        <w:rPr>
          <w:rFonts w:ascii="標楷體" w:hAnsi="標楷體"/>
        </w:rPr>
        <w:t>系統範圍</w:t>
      </w:r>
      <w:bookmarkEnd w:id="6"/>
    </w:p>
    <w:p w14:paraId="650B69AF" w14:textId="77777777" w:rsidR="0011788D" w:rsidRPr="00B830D9" w:rsidRDefault="0011788D" w:rsidP="0011788D">
      <w:pPr>
        <w:pStyle w:val="3"/>
        <w:rPr>
          <w:rFonts w:ascii="標楷體" w:hAnsi="標楷體"/>
        </w:rPr>
      </w:pPr>
      <w:r w:rsidRPr="00B830D9">
        <w:rPr>
          <w:rFonts w:ascii="標楷體" w:hAnsi="標楷體"/>
        </w:rPr>
        <w:t>1.3.1系統範圍</w:t>
      </w:r>
    </w:p>
    <w:p w14:paraId="01E252B8" w14:textId="77777777" w:rsidR="00B90905" w:rsidRDefault="00B90905" w:rsidP="00B90905">
      <w:pPr>
        <w:ind w:leftChars="400" w:left="960"/>
      </w:pPr>
      <w:r w:rsidRPr="004E5755">
        <w:object w:dxaOrig="7897" w:dyaOrig="6409" w14:anchorId="1107B54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3.6pt;height:320.4pt" o:ole="">
            <v:imagedata r:id="rId17" o:title=""/>
          </v:shape>
          <o:OLEObject Type="Embed" ProgID="Visio.Drawing.15" ShapeID="_x0000_i1025" DrawAspect="Content" ObjectID="_1684911593" r:id="rId18"/>
        </w:object>
      </w:r>
    </w:p>
    <w:p w14:paraId="628BFEC9" w14:textId="77777777" w:rsidR="00B90905" w:rsidRDefault="00B90905" w:rsidP="00B90905"/>
    <w:p w14:paraId="2FBA49BA" w14:textId="77777777" w:rsidR="0011788D" w:rsidRPr="00B830D9" w:rsidRDefault="0011788D" w:rsidP="0011788D">
      <w:pPr>
        <w:pStyle w:val="3"/>
        <w:rPr>
          <w:rFonts w:ascii="標楷體" w:hAnsi="標楷體"/>
        </w:rPr>
      </w:pPr>
      <w:r w:rsidRPr="00B830D9">
        <w:rPr>
          <w:rFonts w:ascii="標楷體" w:hAnsi="標楷體"/>
        </w:rPr>
        <w:t>1.3.2系統範圍說明</w:t>
      </w:r>
    </w:p>
    <w:p w14:paraId="18AB33D9" w14:textId="77777777" w:rsidR="00B90905" w:rsidRPr="000628FA" w:rsidRDefault="00B90905" w:rsidP="00B90905">
      <w:pPr>
        <w:pStyle w:val="2TEXT"/>
        <w:spacing w:line="276" w:lineRule="auto"/>
        <w:ind w:leftChars="172" w:left="413" w:firstLineChars="200" w:firstLine="640"/>
        <w:rPr>
          <w:rFonts w:ascii="標楷體" w:hAnsi="標楷體"/>
          <w:szCs w:val="22"/>
        </w:rPr>
      </w:pPr>
      <w:r w:rsidRPr="000628FA">
        <w:rPr>
          <w:rFonts w:ascii="標楷體" w:hAnsi="標楷體" w:hint="eastAsia"/>
          <w:szCs w:val="22"/>
        </w:rPr>
        <w:t>放款管理系統提供9項作業功能，並與Eloan、核心帳務、</w:t>
      </w:r>
      <w:r w:rsidRPr="000628FA">
        <w:rPr>
          <w:rFonts w:ascii="標楷體" w:hAnsi="標楷體"/>
          <w:szCs w:val="22"/>
        </w:rPr>
        <w:t>及催收債協等前中後台相關資訊</w:t>
      </w:r>
      <w:r w:rsidRPr="000628FA">
        <w:rPr>
          <w:rFonts w:ascii="標楷體" w:hAnsi="標楷體" w:hint="eastAsia"/>
          <w:szCs w:val="22"/>
        </w:rPr>
        <w:t>整合，使放款部能順利運作放款各項作業。</w:t>
      </w:r>
    </w:p>
    <w:p w14:paraId="7AF0C60C" w14:textId="77777777" w:rsidR="00B90905" w:rsidRPr="003972CE" w:rsidRDefault="00B90905" w:rsidP="00B90905">
      <w:pPr>
        <w:rPr>
          <w:rFonts w:eastAsia="標楷體"/>
          <w:color w:val="000000"/>
        </w:rPr>
      </w:pPr>
    </w:p>
    <w:p w14:paraId="01EABFBC" w14:textId="77777777" w:rsidR="0011788D" w:rsidRPr="00B90905" w:rsidRDefault="0011788D">
      <w:pPr>
        <w:rPr>
          <w:rFonts w:ascii="標楷體" w:eastAsia="標楷體" w:hAnsi="標楷體"/>
          <w:color w:val="000000"/>
        </w:rPr>
      </w:pPr>
    </w:p>
    <w:p w14:paraId="25CA4F10" w14:textId="77777777" w:rsidR="0011788D" w:rsidRPr="00B830D9" w:rsidRDefault="0011788D">
      <w:pPr>
        <w:rPr>
          <w:rFonts w:ascii="標楷體" w:eastAsia="標楷體" w:hAnsi="標楷體"/>
          <w:color w:val="000000"/>
        </w:rPr>
      </w:pPr>
    </w:p>
    <w:p w14:paraId="5D47E265" w14:textId="77777777" w:rsidR="0011788D" w:rsidRPr="00B830D9" w:rsidRDefault="0011788D">
      <w:pPr>
        <w:rPr>
          <w:rFonts w:ascii="標楷體" w:eastAsia="標楷體" w:hAnsi="標楷體"/>
          <w:color w:val="000000"/>
        </w:rPr>
      </w:pPr>
    </w:p>
    <w:p w14:paraId="29C51568" w14:textId="77777777" w:rsidR="00FD0BA6" w:rsidRPr="00B90905" w:rsidRDefault="00FD0BA6" w:rsidP="00FD0BA6">
      <w:pPr>
        <w:pStyle w:val="1"/>
        <w:snapToGrid w:val="0"/>
        <w:rPr>
          <w:rFonts w:ascii="標楷體" w:hAnsi="標楷體"/>
          <w:sz w:val="32"/>
          <w:szCs w:val="32"/>
        </w:rPr>
      </w:pPr>
      <w:bookmarkStart w:id="7" w:name="_Toc30177084"/>
      <w:r w:rsidRPr="00B830D9">
        <w:rPr>
          <w:rFonts w:ascii="標楷體" w:hAnsi="標楷體"/>
          <w:sz w:val="32"/>
          <w:szCs w:val="32"/>
        </w:rPr>
        <w:t>第2章</w:t>
      </w:r>
      <w:r w:rsidR="00716905" w:rsidRPr="00B830D9">
        <w:rPr>
          <w:rFonts w:ascii="標楷體" w:hAnsi="標楷體" w:hint="eastAsia"/>
          <w:sz w:val="32"/>
          <w:szCs w:val="32"/>
        </w:rPr>
        <w:t xml:space="preserve"> </w:t>
      </w:r>
      <w:r w:rsidRPr="00B90905">
        <w:rPr>
          <w:rFonts w:ascii="標楷體" w:hAnsi="標楷體"/>
          <w:sz w:val="32"/>
          <w:szCs w:val="32"/>
        </w:rPr>
        <w:t>需求說明</w:t>
      </w:r>
      <w:bookmarkEnd w:id="7"/>
    </w:p>
    <w:p w14:paraId="08D31306" w14:textId="77777777" w:rsidR="00FD0BA6" w:rsidRDefault="00FD0BA6" w:rsidP="00B90905">
      <w:pPr>
        <w:pStyle w:val="20"/>
        <w:keepNext w:val="0"/>
        <w:spacing w:before="0" w:after="240" w:line="360" w:lineRule="auto"/>
        <w:rPr>
          <w:rFonts w:ascii="標楷體" w:hAnsi="標楷體"/>
        </w:rPr>
      </w:pPr>
      <w:bookmarkStart w:id="8" w:name="_Toc30177085"/>
      <w:r w:rsidRPr="00B830D9">
        <w:rPr>
          <w:rFonts w:ascii="標楷體" w:hAnsi="標楷體"/>
        </w:rPr>
        <w:t>2.1</w:t>
      </w:r>
      <w:r w:rsidR="00716905" w:rsidRPr="00B830D9">
        <w:rPr>
          <w:rFonts w:ascii="標楷體" w:hAnsi="標楷體" w:hint="eastAsia"/>
        </w:rPr>
        <w:t xml:space="preserve">    </w:t>
      </w:r>
      <w:r w:rsidRPr="00B830D9">
        <w:rPr>
          <w:rFonts w:ascii="標楷體" w:hAnsi="標楷體"/>
        </w:rPr>
        <w:t>功能性需求</w:t>
      </w:r>
      <w:bookmarkEnd w:id="8"/>
    </w:p>
    <w:p w14:paraId="248D714C" w14:textId="77777777" w:rsidR="00204CE8" w:rsidRDefault="00876C4A">
      <w:pPr>
        <w:pStyle w:val="3"/>
        <w:numPr>
          <w:ilvl w:val="2"/>
          <w:numId w:val="1"/>
        </w:numPr>
        <w:rPr>
          <w:rFonts w:ascii="標楷體" w:hAnsi="標楷體"/>
          <w:szCs w:val="32"/>
        </w:rPr>
      </w:pPr>
      <w:r w:rsidRPr="00846B62">
        <w:rPr>
          <w:rFonts w:ascii="標楷體" w:hAnsi="標楷體" w:hint="eastAsia"/>
          <w:szCs w:val="32"/>
        </w:rPr>
        <w:t>A</w:t>
      </w:r>
      <w:r w:rsidRPr="00846B62">
        <w:rPr>
          <w:rFonts w:ascii="標楷體" w:hAnsi="標楷體"/>
          <w:szCs w:val="32"/>
        </w:rPr>
        <w:t>ML</w:t>
      </w:r>
      <w:r w:rsidRPr="00846B62">
        <w:rPr>
          <w:rFonts w:ascii="標楷體" w:hAnsi="標楷體" w:hint="eastAsia"/>
          <w:szCs w:val="32"/>
        </w:rPr>
        <w:t>作業</w:t>
      </w:r>
    </w:p>
    <w:p w14:paraId="61403937" w14:textId="77777777" w:rsidR="00D4574F" w:rsidRDefault="00D4574F">
      <w:pPr>
        <w:pStyle w:val="a"/>
        <w:pPrChange w:id="9" w:author="智誠 楊" w:date="2021-05-07T16:36:00Z">
          <w:pPr>
            <w:pStyle w:val="a"/>
            <w:ind w:left="2400" w:rightChars="100" w:right="240"/>
          </w:pPr>
        </w:pPrChange>
      </w:pPr>
      <w:r w:rsidRPr="003972CE">
        <w:t>流程概述</w:t>
      </w:r>
    </w:p>
    <w:p w14:paraId="77DFCD31" w14:textId="77777777" w:rsidR="0009417B" w:rsidRPr="00846B62" w:rsidRDefault="00D4574F" w:rsidP="00846B62">
      <w:pPr>
        <w:ind w:leftChars="400" w:left="960"/>
        <w:rPr>
          <w:rFonts w:ascii="標楷體" w:eastAsia="標楷體" w:hAnsi="標楷體"/>
          <w:sz w:val="28"/>
          <w:szCs w:val="28"/>
        </w:rPr>
      </w:pPr>
      <w:r w:rsidRPr="00846B62">
        <w:rPr>
          <w:rFonts w:ascii="標楷體" w:eastAsia="標楷體" w:hAnsi="標楷體" w:hint="eastAsia"/>
          <w:sz w:val="28"/>
          <w:szCs w:val="28"/>
        </w:rPr>
        <w:t xml:space="preserve"> </w:t>
      </w:r>
      <w:r w:rsidR="0009417B" w:rsidRPr="00846B62">
        <w:rPr>
          <w:rFonts w:ascii="標楷體" w:eastAsia="標楷體" w:hAnsi="標楷體" w:hint="eastAsia"/>
          <w:sz w:val="28"/>
          <w:szCs w:val="28"/>
        </w:rPr>
        <w:t>(一).案件檢核</w:t>
      </w:r>
    </w:p>
    <w:p w14:paraId="5FCFC550" w14:textId="77777777" w:rsidR="0009417B" w:rsidRPr="00846B62" w:rsidRDefault="0009417B" w:rsidP="00846B62">
      <w:pPr>
        <w:ind w:leftChars="600" w:left="1440"/>
        <w:rPr>
          <w:rFonts w:ascii="標楷體" w:eastAsia="標楷體" w:hAnsi="標楷體"/>
        </w:rPr>
      </w:pPr>
      <w:r w:rsidRPr="00846B62">
        <w:rPr>
          <w:rFonts w:ascii="標楷體" w:eastAsia="標楷體" w:hAnsi="標楷體" w:hint="eastAsia"/>
        </w:rPr>
        <w:t>一.評級即時查詢</w:t>
      </w:r>
    </w:p>
    <w:p w14:paraId="40D17949" w14:textId="77777777" w:rsidR="0009417B" w:rsidRPr="00846B62" w:rsidRDefault="0009417B" w:rsidP="00846B62">
      <w:pPr>
        <w:ind w:leftChars="800" w:left="1920"/>
        <w:rPr>
          <w:rFonts w:ascii="標楷體" w:eastAsia="標楷體" w:hAnsi="標楷體"/>
        </w:rPr>
      </w:pPr>
      <w:r w:rsidRPr="00846B62">
        <w:rPr>
          <w:rFonts w:ascii="標楷體" w:eastAsia="標楷體" w:hAnsi="標楷體" w:hint="eastAsia"/>
        </w:rPr>
        <w:t>處理方式：於ELOAN作業。</w:t>
      </w:r>
    </w:p>
    <w:p w14:paraId="3F26BC96" w14:textId="77777777" w:rsidR="0009417B" w:rsidRPr="00846B62" w:rsidRDefault="0009417B" w:rsidP="00846B62">
      <w:pPr>
        <w:ind w:leftChars="600" w:left="1440"/>
        <w:rPr>
          <w:rFonts w:ascii="標楷體" w:eastAsia="標楷體" w:hAnsi="標楷體"/>
        </w:rPr>
      </w:pPr>
      <w:r w:rsidRPr="00846B62">
        <w:rPr>
          <w:rFonts w:ascii="標楷體" w:eastAsia="標楷體" w:hAnsi="標楷體" w:hint="eastAsia"/>
        </w:rPr>
        <w:t>二.姓名即時檢核</w:t>
      </w:r>
    </w:p>
    <w:p w14:paraId="4C1DA2E1" w14:textId="77777777" w:rsidR="0009417B" w:rsidRPr="00846B62" w:rsidRDefault="0009417B" w:rsidP="00846B62">
      <w:pPr>
        <w:ind w:leftChars="700" w:left="1680"/>
        <w:rPr>
          <w:rFonts w:ascii="標楷體" w:eastAsia="標楷體" w:hAnsi="標楷體"/>
        </w:rPr>
      </w:pPr>
      <w:r w:rsidRPr="00846B62">
        <w:rPr>
          <w:rFonts w:ascii="標楷體" w:eastAsia="標楷體" w:hAnsi="標楷體" w:hint="eastAsia"/>
        </w:rPr>
        <w:t>1).新建額度</w:t>
      </w:r>
    </w:p>
    <w:p w14:paraId="27FE6A28" w14:textId="77777777" w:rsidR="0009417B" w:rsidRPr="00846B62" w:rsidRDefault="0009417B" w:rsidP="00846B62">
      <w:pPr>
        <w:ind w:leftChars="900" w:left="2160"/>
        <w:rPr>
          <w:rFonts w:ascii="標楷體" w:eastAsia="標楷體" w:hAnsi="標楷體"/>
        </w:rPr>
      </w:pPr>
      <w:r w:rsidRPr="00846B62">
        <w:rPr>
          <w:rFonts w:ascii="標楷體" w:eastAsia="標楷體" w:hAnsi="標楷體" w:hint="eastAsia"/>
        </w:rPr>
        <w:t>處理方式：於ELOAN作業。</w:t>
      </w:r>
    </w:p>
    <w:p w14:paraId="663B40E5" w14:textId="77777777" w:rsidR="0009417B" w:rsidRPr="00846B62" w:rsidRDefault="0009417B" w:rsidP="00846B62">
      <w:pPr>
        <w:ind w:leftChars="700" w:left="1680"/>
        <w:rPr>
          <w:rFonts w:ascii="標楷體" w:eastAsia="標楷體" w:hAnsi="標楷體"/>
        </w:rPr>
      </w:pPr>
      <w:r w:rsidRPr="00846B62">
        <w:rPr>
          <w:rFonts w:ascii="標楷體" w:eastAsia="標楷體" w:hAnsi="標楷體" w:hint="eastAsia"/>
        </w:rPr>
        <w:t>2).於變更扣款帳號(銀扣授權)時</w:t>
      </w:r>
    </w:p>
    <w:p w14:paraId="0A356C28" w14:textId="77777777" w:rsidR="0009417B" w:rsidRPr="00846B62" w:rsidRDefault="0009417B" w:rsidP="00846B62">
      <w:pPr>
        <w:ind w:leftChars="900" w:left="2160"/>
        <w:rPr>
          <w:rFonts w:ascii="標楷體" w:eastAsia="標楷體" w:hAnsi="標楷體"/>
        </w:rPr>
      </w:pPr>
      <w:r w:rsidRPr="00846B62">
        <w:rPr>
          <w:rFonts w:ascii="標楷體" w:eastAsia="標楷體" w:hAnsi="標楷體" w:hint="eastAsia"/>
        </w:rPr>
        <w:t>1.輸入「出生日期」、「性別」供較精確檢核。</w:t>
      </w:r>
    </w:p>
    <w:p w14:paraId="3E8301A3" w14:textId="77777777" w:rsidR="0009417B" w:rsidRPr="00846B62" w:rsidRDefault="0009417B" w:rsidP="00846B62">
      <w:pPr>
        <w:ind w:leftChars="900" w:left="2160"/>
        <w:rPr>
          <w:rFonts w:ascii="標楷體" w:eastAsia="標楷體" w:hAnsi="標楷體"/>
        </w:rPr>
      </w:pPr>
      <w:r w:rsidRPr="00846B62">
        <w:rPr>
          <w:rFonts w:ascii="標楷體" w:eastAsia="標楷體" w:hAnsi="標楷體" w:hint="eastAsia"/>
        </w:rPr>
        <w:t>2.登錄時，需姓名檢核。</w:t>
      </w:r>
    </w:p>
    <w:p w14:paraId="42E2B284" w14:textId="77777777" w:rsidR="0009417B" w:rsidRPr="00846B62" w:rsidRDefault="00385B44" w:rsidP="00846B62">
      <w:pPr>
        <w:ind w:leftChars="900" w:left="2160"/>
        <w:rPr>
          <w:rFonts w:ascii="標楷體" w:eastAsia="標楷體" w:hAnsi="標楷體"/>
        </w:rPr>
      </w:pPr>
      <w:r w:rsidRPr="00846B62">
        <w:rPr>
          <w:rFonts w:ascii="標楷體" w:eastAsia="標楷體" w:hAnsi="標楷體" w:hint="eastAsia"/>
        </w:rPr>
        <w:t>3</w:t>
      </w:r>
      <w:r w:rsidR="0009417B" w:rsidRPr="00846B62">
        <w:rPr>
          <w:rFonts w:ascii="標楷體" w:eastAsia="標楷體" w:hAnsi="標楷體" w:hint="eastAsia"/>
        </w:rPr>
        <w:t>.於撥款、退匯時需姓名檢核，待確認是否需信用評級</w:t>
      </w:r>
    </w:p>
    <w:p w14:paraId="0DE745CD" w14:textId="77777777" w:rsidR="0009417B" w:rsidRPr="00846B62" w:rsidRDefault="0009417B" w:rsidP="00846B62">
      <w:pPr>
        <w:ind w:leftChars="900" w:left="2160"/>
        <w:rPr>
          <w:rFonts w:ascii="標楷體" w:eastAsia="標楷體" w:hAnsi="標楷體"/>
        </w:rPr>
      </w:pPr>
      <w:r w:rsidRPr="00846B62">
        <w:rPr>
          <w:rFonts w:ascii="標楷體" w:eastAsia="標楷體" w:hAnsi="標楷體" w:hint="eastAsia"/>
        </w:rPr>
        <w:t>4.提供同AML系統查詢姓名檢核功能</w:t>
      </w:r>
    </w:p>
    <w:p w14:paraId="7C6D86C3" w14:textId="77777777" w:rsidR="0009417B" w:rsidRPr="00846B62" w:rsidRDefault="0009417B" w:rsidP="00846B62">
      <w:pPr>
        <w:ind w:leftChars="900" w:left="2160"/>
        <w:rPr>
          <w:rFonts w:ascii="標楷體" w:eastAsia="標楷體" w:hAnsi="標楷體"/>
        </w:rPr>
      </w:pPr>
      <w:r w:rsidRPr="00846B62">
        <w:rPr>
          <w:rFonts w:ascii="標楷體" w:eastAsia="標楷體" w:hAnsi="標楷體" w:hint="eastAsia"/>
        </w:rPr>
        <w:t>註：部份功能可能限制於AML提供的介面內容。</w:t>
      </w:r>
    </w:p>
    <w:p w14:paraId="10D7D703" w14:textId="77777777" w:rsidR="0009417B" w:rsidRPr="00846B62" w:rsidRDefault="0009417B" w:rsidP="00846B62">
      <w:pPr>
        <w:ind w:leftChars="600" w:left="1440"/>
        <w:rPr>
          <w:rFonts w:ascii="標楷體" w:eastAsia="標楷體" w:hAnsi="標楷體"/>
        </w:rPr>
      </w:pPr>
      <w:r w:rsidRPr="00846B62">
        <w:rPr>
          <w:rFonts w:ascii="標楷體" w:eastAsia="標楷體" w:hAnsi="標楷體" w:hint="eastAsia"/>
        </w:rPr>
        <w:t>三. AML系統故障或無法正常連接AML系統運作時處理方式</w:t>
      </w:r>
    </w:p>
    <w:p w14:paraId="43603E6B" w14:textId="77777777" w:rsidR="0009417B" w:rsidRPr="00846B62" w:rsidRDefault="0009417B" w:rsidP="00846B62">
      <w:pPr>
        <w:ind w:leftChars="700" w:left="1680"/>
        <w:rPr>
          <w:rFonts w:ascii="標楷體" w:eastAsia="標楷體" w:hAnsi="標楷體"/>
        </w:rPr>
      </w:pPr>
      <w:r w:rsidRPr="00846B62">
        <w:rPr>
          <w:rFonts w:ascii="標楷體" w:eastAsia="標楷體" w:hAnsi="標楷體" w:hint="eastAsia"/>
        </w:rPr>
        <w:t>1).</w:t>
      </w:r>
      <w:r w:rsidR="00385B44" w:rsidRPr="00846B62">
        <w:rPr>
          <w:rFonts w:ascii="標楷體" w:eastAsia="標楷體" w:hAnsi="標楷體" w:hint="eastAsia"/>
        </w:rPr>
        <w:t>將交易資料</w:t>
      </w:r>
      <w:r w:rsidRPr="00846B62">
        <w:rPr>
          <w:rFonts w:ascii="標楷體" w:eastAsia="標楷體" w:hAnsi="標楷體" w:hint="eastAsia"/>
        </w:rPr>
        <w:t>註記為[AML檢核失敗]，並提醒</w:t>
      </w:r>
      <w:r w:rsidR="007C4743">
        <w:rPr>
          <w:rFonts w:ascii="標楷體" w:eastAsia="標楷體" w:hAnsi="標楷體" w:hint="eastAsia"/>
        </w:rPr>
        <w:t>經辦</w:t>
      </w:r>
      <w:r w:rsidRPr="00846B62">
        <w:rPr>
          <w:rFonts w:ascii="標楷體" w:eastAsia="標楷體" w:hAnsi="標楷體" w:hint="eastAsia"/>
        </w:rPr>
        <w:t>後續處理</w:t>
      </w:r>
    </w:p>
    <w:p w14:paraId="5E476EC7" w14:textId="77777777" w:rsidR="0009417B" w:rsidRPr="00846B62" w:rsidRDefault="0009417B" w:rsidP="00846B62">
      <w:pPr>
        <w:ind w:leftChars="700" w:left="1680"/>
        <w:rPr>
          <w:rFonts w:ascii="標楷體" w:eastAsia="標楷體" w:hAnsi="標楷體"/>
        </w:rPr>
      </w:pPr>
      <w:r w:rsidRPr="00846B62">
        <w:rPr>
          <w:rFonts w:ascii="標楷體" w:eastAsia="標楷體" w:hAnsi="標楷體" w:hint="eastAsia"/>
        </w:rPr>
        <w:t>2).後續處理：</w:t>
      </w:r>
    </w:p>
    <w:p w14:paraId="7571B550" w14:textId="77777777" w:rsidR="0009417B" w:rsidRPr="00846B62" w:rsidRDefault="0009417B" w:rsidP="00846B62">
      <w:pPr>
        <w:ind w:leftChars="900" w:left="2160"/>
        <w:rPr>
          <w:rFonts w:ascii="標楷體" w:eastAsia="標楷體" w:hAnsi="標楷體"/>
        </w:rPr>
      </w:pPr>
      <w:r w:rsidRPr="00846B62">
        <w:rPr>
          <w:rFonts w:ascii="標楷體" w:eastAsia="標楷體" w:hAnsi="標楷體" w:hint="eastAsia"/>
        </w:rPr>
        <w:t>1.註記為[AML檢核失敗]時，主管不可放行。</w:t>
      </w:r>
    </w:p>
    <w:p w14:paraId="2645A2EB" w14:textId="77777777" w:rsidR="0009417B" w:rsidRPr="00846B62" w:rsidRDefault="0009417B" w:rsidP="00846B62">
      <w:pPr>
        <w:ind w:leftChars="900" w:left="2160"/>
        <w:rPr>
          <w:rFonts w:ascii="標楷體" w:eastAsia="標楷體" w:hAnsi="標楷體"/>
        </w:rPr>
      </w:pPr>
      <w:r w:rsidRPr="00846B62">
        <w:rPr>
          <w:rFonts w:ascii="標楷體" w:eastAsia="標楷體" w:hAnsi="標楷體" w:hint="eastAsia"/>
        </w:rPr>
        <w:t>2.放棄交易:請</w:t>
      </w:r>
      <w:r w:rsidR="007C4743">
        <w:rPr>
          <w:rFonts w:ascii="標楷體" w:eastAsia="標楷體" w:hAnsi="標楷體" w:hint="eastAsia"/>
        </w:rPr>
        <w:t>經辦</w:t>
      </w:r>
      <w:r w:rsidRPr="00846B62">
        <w:rPr>
          <w:rFonts w:ascii="標楷體" w:eastAsia="標楷體" w:hAnsi="標楷體" w:hint="eastAsia"/>
        </w:rPr>
        <w:t>「訂正」處理。</w:t>
      </w:r>
    </w:p>
    <w:p w14:paraId="5887D7BA" w14:textId="77777777" w:rsidR="0009417B" w:rsidRPr="00846B62" w:rsidRDefault="0009417B" w:rsidP="00846B62">
      <w:pPr>
        <w:ind w:leftChars="900" w:left="2160"/>
        <w:rPr>
          <w:rFonts w:ascii="標楷體" w:eastAsia="標楷體" w:hAnsi="標楷體"/>
        </w:rPr>
      </w:pPr>
      <w:r w:rsidRPr="00846B62">
        <w:rPr>
          <w:rFonts w:ascii="標楷體" w:eastAsia="標楷體" w:hAnsi="標楷體" w:hint="eastAsia"/>
        </w:rPr>
        <w:t>3.繼續交易:</w:t>
      </w:r>
    </w:p>
    <w:p w14:paraId="6E6BE9E9" w14:textId="77777777" w:rsidR="0009417B" w:rsidRPr="00846B62" w:rsidRDefault="0009417B" w:rsidP="00846B62">
      <w:pPr>
        <w:ind w:leftChars="1000" w:left="2880" w:hangingChars="200" w:hanging="480"/>
        <w:rPr>
          <w:rFonts w:ascii="標楷體" w:eastAsia="標楷體" w:hAnsi="標楷體"/>
        </w:rPr>
      </w:pPr>
      <w:r w:rsidRPr="00846B62">
        <w:rPr>
          <w:rFonts w:ascii="標楷體" w:eastAsia="標楷體" w:hAnsi="標楷體" w:hint="eastAsia"/>
        </w:rPr>
        <w:t>(1).</w:t>
      </w:r>
      <w:r w:rsidR="00385B44" w:rsidRPr="00846B62">
        <w:rPr>
          <w:rFonts w:ascii="標楷體" w:eastAsia="標楷體" w:hAnsi="標楷體" w:hint="eastAsia"/>
        </w:rPr>
        <w:t>可人工利用連線交易</w:t>
      </w:r>
      <w:r w:rsidRPr="00846B62">
        <w:rPr>
          <w:rFonts w:ascii="標楷體" w:eastAsia="標楷體" w:hAnsi="標楷體" w:hint="eastAsia"/>
        </w:rPr>
        <w:t>改成[人工檢核]，並提醒</w:t>
      </w:r>
      <w:r w:rsidR="007C4743">
        <w:rPr>
          <w:rFonts w:ascii="標楷體" w:eastAsia="標楷體" w:hAnsi="標楷體" w:hint="eastAsia"/>
        </w:rPr>
        <w:t>經辦</w:t>
      </w:r>
      <w:r w:rsidRPr="00846B62">
        <w:rPr>
          <w:rFonts w:ascii="標楷體" w:eastAsia="標楷體" w:hAnsi="標楷體" w:hint="eastAsia"/>
        </w:rPr>
        <w:t>需至AML系統做姓名檢核，</w:t>
      </w:r>
    </w:p>
    <w:p w14:paraId="3CF98CB3" w14:textId="77777777" w:rsidR="0009417B" w:rsidRPr="00846B62" w:rsidRDefault="0009417B" w:rsidP="00846B62">
      <w:pPr>
        <w:ind w:leftChars="1000" w:left="2880" w:hangingChars="200" w:hanging="480"/>
        <w:rPr>
          <w:rFonts w:ascii="標楷體" w:eastAsia="標楷體" w:hAnsi="標楷體"/>
        </w:rPr>
      </w:pPr>
      <w:r w:rsidRPr="00846B62">
        <w:rPr>
          <w:rFonts w:ascii="標楷體" w:eastAsia="標楷體" w:hAnsi="標楷體" w:hint="eastAsia"/>
        </w:rPr>
        <w:t>(2).主管放行資料查詢，需顯示「AML人工檢核」備註，提醒主管審閱相關AML作業文件後放行。</w:t>
      </w:r>
    </w:p>
    <w:p w14:paraId="4C978F03" w14:textId="77777777" w:rsidR="0009417B" w:rsidRPr="00846B62" w:rsidRDefault="0009417B" w:rsidP="00846B62">
      <w:pPr>
        <w:ind w:leftChars="600" w:left="1440"/>
        <w:rPr>
          <w:rFonts w:ascii="標楷體" w:eastAsia="標楷體" w:hAnsi="標楷體"/>
        </w:rPr>
      </w:pPr>
      <w:r w:rsidRPr="00846B62">
        <w:rPr>
          <w:rFonts w:ascii="標楷體" w:eastAsia="標楷體" w:hAnsi="標楷體" w:hint="eastAsia"/>
        </w:rPr>
        <w:t>四.整批姓名檢核</w:t>
      </w:r>
    </w:p>
    <w:p w14:paraId="6D5633B7" w14:textId="77777777" w:rsidR="0009417B" w:rsidRPr="00846B62" w:rsidRDefault="0009417B" w:rsidP="00846B62">
      <w:pPr>
        <w:ind w:leftChars="700" w:left="1680"/>
        <w:rPr>
          <w:rFonts w:ascii="標楷體" w:eastAsia="標楷體" w:hAnsi="標楷體"/>
        </w:rPr>
      </w:pPr>
      <w:r w:rsidRPr="00846B62">
        <w:rPr>
          <w:rFonts w:ascii="標楷體" w:eastAsia="標楷體" w:hAnsi="標楷體" w:hint="eastAsia"/>
        </w:rPr>
        <w:t>1).週期性整批檢核</w:t>
      </w:r>
    </w:p>
    <w:p w14:paraId="1F0AD437" w14:textId="77777777" w:rsidR="0009417B" w:rsidRPr="00846B62" w:rsidRDefault="0009417B" w:rsidP="00846B62">
      <w:pPr>
        <w:ind w:leftChars="800" w:left="1920"/>
        <w:rPr>
          <w:rFonts w:ascii="標楷體" w:eastAsia="標楷體" w:hAnsi="標楷體"/>
        </w:rPr>
      </w:pPr>
      <w:r w:rsidRPr="00846B62">
        <w:rPr>
          <w:rFonts w:ascii="標楷體" w:eastAsia="標楷體" w:hAnsi="標楷體" w:hint="eastAsia"/>
        </w:rPr>
        <w:t>掃描一:</w:t>
      </w:r>
    </w:p>
    <w:p w14:paraId="7D7C08A2" w14:textId="77777777" w:rsidR="0009417B" w:rsidRPr="00846B62" w:rsidRDefault="0009417B" w:rsidP="00846B62">
      <w:pPr>
        <w:ind w:leftChars="900" w:left="2640" w:hangingChars="200" w:hanging="480"/>
        <w:rPr>
          <w:rFonts w:ascii="標楷體" w:eastAsia="標楷體" w:hAnsi="標楷體"/>
        </w:rPr>
      </w:pPr>
      <w:r w:rsidRPr="00846B62">
        <w:rPr>
          <w:rFonts w:ascii="標楷體" w:eastAsia="標楷體" w:hAnsi="標楷體" w:hint="eastAsia"/>
        </w:rPr>
        <w:t>1.資料範圍:每天提供失效戶資料(informatic)</w:t>
      </w:r>
    </w:p>
    <w:p w14:paraId="1A643A12" w14:textId="77777777" w:rsidR="0009417B" w:rsidRPr="00846B62" w:rsidRDefault="0009417B" w:rsidP="00846B62">
      <w:pPr>
        <w:ind w:leftChars="900" w:left="2640" w:hangingChars="200" w:hanging="480"/>
        <w:rPr>
          <w:rFonts w:ascii="標楷體" w:eastAsia="標楷體" w:hAnsi="標楷體"/>
        </w:rPr>
      </w:pPr>
      <w:r w:rsidRPr="00846B62">
        <w:rPr>
          <w:rFonts w:ascii="標楷體" w:eastAsia="標楷體" w:hAnsi="標楷體" w:hint="eastAsia"/>
        </w:rPr>
        <w:t>2.週期:每週掃描後,經人工確認後,AML提供確認名單回饋檔,更新放款資料註記</w:t>
      </w:r>
    </w:p>
    <w:p w14:paraId="12148AE6" w14:textId="77777777" w:rsidR="0009417B" w:rsidRPr="00846B62" w:rsidRDefault="0009417B" w:rsidP="00846B62">
      <w:pPr>
        <w:ind w:leftChars="900" w:left="2640" w:hangingChars="200" w:hanging="480"/>
        <w:rPr>
          <w:rFonts w:ascii="標楷體" w:eastAsia="標楷體" w:hAnsi="標楷體"/>
        </w:rPr>
      </w:pPr>
      <w:r w:rsidRPr="00846B62">
        <w:rPr>
          <w:rFonts w:ascii="標楷體" w:eastAsia="標楷體" w:hAnsi="標楷體" w:hint="eastAsia"/>
        </w:rPr>
        <w:t>3.檢查方式: AML系統檢查，人工再確認</w:t>
      </w:r>
    </w:p>
    <w:p w14:paraId="39216289" w14:textId="77777777" w:rsidR="0009417B" w:rsidRPr="00846B62" w:rsidRDefault="0009417B" w:rsidP="00846B62">
      <w:pPr>
        <w:ind w:leftChars="800" w:left="2400" w:hangingChars="200" w:hanging="480"/>
        <w:rPr>
          <w:rFonts w:ascii="標楷體" w:eastAsia="標楷體" w:hAnsi="標楷體"/>
        </w:rPr>
      </w:pPr>
      <w:r w:rsidRPr="00846B62">
        <w:rPr>
          <w:rFonts w:ascii="標楷體" w:eastAsia="標楷體" w:hAnsi="標楷體" w:hint="eastAsia"/>
        </w:rPr>
        <w:t>掃描二:</w:t>
      </w:r>
    </w:p>
    <w:p w14:paraId="50CDF876" w14:textId="77777777" w:rsidR="0009417B" w:rsidRPr="00846B62" w:rsidRDefault="0009417B" w:rsidP="00846B62">
      <w:pPr>
        <w:ind w:leftChars="900" w:left="2640" w:hangingChars="200" w:hanging="480"/>
        <w:rPr>
          <w:rFonts w:ascii="標楷體" w:eastAsia="標楷體" w:hAnsi="標楷體"/>
        </w:rPr>
      </w:pPr>
      <w:r w:rsidRPr="00846B62">
        <w:rPr>
          <w:rFonts w:ascii="標楷體" w:eastAsia="標楷體" w:hAnsi="標楷體" w:hint="eastAsia"/>
        </w:rPr>
        <w:t>1.資料範圍:由放款部經辦產生名單(informatic)</w:t>
      </w:r>
    </w:p>
    <w:p w14:paraId="08C1A6C7" w14:textId="77777777" w:rsidR="0009417B" w:rsidRPr="00846B62" w:rsidRDefault="0009417B" w:rsidP="00846B62">
      <w:pPr>
        <w:ind w:leftChars="900" w:left="2640" w:hangingChars="200" w:hanging="480"/>
        <w:rPr>
          <w:rFonts w:ascii="標楷體" w:eastAsia="標楷體" w:hAnsi="標楷體"/>
        </w:rPr>
      </w:pPr>
      <w:r w:rsidRPr="00846B62">
        <w:rPr>
          <w:rFonts w:ascii="標楷體" w:eastAsia="標楷體" w:hAnsi="標楷體" w:hint="eastAsia"/>
        </w:rPr>
        <w:t>2.週期:約每半年(不定期),經人工確認後,AML提供確認名單回饋檔,更新放款資料註記</w:t>
      </w:r>
    </w:p>
    <w:p w14:paraId="0827E6F4" w14:textId="77777777" w:rsidR="0009417B" w:rsidRPr="00846B62" w:rsidDel="00605A17" w:rsidRDefault="0009417B" w:rsidP="00846B62">
      <w:pPr>
        <w:ind w:leftChars="900" w:left="2640" w:hangingChars="200" w:hanging="480"/>
        <w:rPr>
          <w:del w:id="10" w:author="智誠 楊" w:date="2021-04-07T21:32:00Z"/>
          <w:rFonts w:ascii="標楷體" w:eastAsia="標楷體" w:hAnsi="標楷體"/>
        </w:rPr>
      </w:pPr>
      <w:r w:rsidRPr="00846B62">
        <w:rPr>
          <w:rFonts w:ascii="標楷體" w:eastAsia="標楷體" w:hAnsi="標楷體" w:hint="eastAsia"/>
        </w:rPr>
        <w:t>3.檢查方式: AML系統檢查，人工再確認</w:t>
      </w:r>
    </w:p>
    <w:p w14:paraId="7DD3DD21" w14:textId="77777777" w:rsidR="0009417B" w:rsidRPr="00846B62" w:rsidRDefault="0009417B">
      <w:pPr>
        <w:ind w:leftChars="900" w:left="2640" w:hangingChars="200" w:hanging="480"/>
        <w:rPr>
          <w:rFonts w:ascii="標楷體" w:eastAsia="標楷體" w:hAnsi="標楷體"/>
        </w:rPr>
        <w:pPrChange w:id="11" w:author="智誠 楊" w:date="2021-04-07T21:32:00Z">
          <w:pPr>
            <w:ind w:leftChars="900" w:left="2160"/>
          </w:pPr>
        </w:pPrChange>
      </w:pPr>
    </w:p>
    <w:p w14:paraId="43D7278F" w14:textId="77777777" w:rsidR="0009417B" w:rsidRPr="00846B62" w:rsidRDefault="0009417B" w:rsidP="00846B62">
      <w:pPr>
        <w:ind w:leftChars="400" w:left="960"/>
        <w:rPr>
          <w:rFonts w:ascii="標楷體" w:eastAsia="標楷體" w:hAnsi="標楷體"/>
          <w:sz w:val="28"/>
          <w:szCs w:val="28"/>
        </w:rPr>
      </w:pPr>
      <w:r w:rsidRPr="00846B62">
        <w:rPr>
          <w:rFonts w:ascii="標楷體" w:eastAsia="標楷體" w:hAnsi="標楷體" w:hint="eastAsia"/>
          <w:sz w:val="28"/>
          <w:szCs w:val="28"/>
        </w:rPr>
        <w:t>(二).還款檢核及其他</w:t>
      </w:r>
    </w:p>
    <w:p w14:paraId="30157A6F" w14:textId="77777777" w:rsidR="0009417B" w:rsidRPr="00846B62" w:rsidRDefault="0009417B" w:rsidP="00846B62">
      <w:pPr>
        <w:ind w:leftChars="600" w:left="1440"/>
        <w:rPr>
          <w:rFonts w:ascii="標楷體" w:eastAsia="標楷體" w:hAnsi="標楷體"/>
        </w:rPr>
      </w:pPr>
      <w:r w:rsidRPr="00846B62">
        <w:rPr>
          <w:rFonts w:ascii="標楷體" w:eastAsia="標楷體" w:hAnsi="標楷體" w:hint="eastAsia"/>
        </w:rPr>
        <w:t>一、防制洗錢及打擊資恐作業：</w:t>
      </w:r>
    </w:p>
    <w:p w14:paraId="4306B3DD" w14:textId="77777777" w:rsidR="0009417B" w:rsidRPr="00846B62" w:rsidRDefault="0009417B" w:rsidP="00846B62">
      <w:pPr>
        <w:ind w:leftChars="800" w:left="2400" w:hangingChars="200" w:hanging="480"/>
        <w:rPr>
          <w:rFonts w:ascii="標楷體" w:eastAsia="標楷體" w:hAnsi="標楷體"/>
        </w:rPr>
      </w:pPr>
      <w:r w:rsidRPr="00846B62">
        <w:rPr>
          <w:rFonts w:ascii="標楷體" w:eastAsia="標楷體" w:hAnsi="標楷體" w:hint="eastAsia"/>
        </w:rPr>
        <w:t>1).客戶還款入帳應即時進行防制洗錢系統名單掃描作業。</w:t>
      </w:r>
    </w:p>
    <w:p w14:paraId="732F0052" w14:textId="77777777" w:rsidR="0009417B" w:rsidRPr="00846B62" w:rsidRDefault="0009417B" w:rsidP="00846B62">
      <w:pPr>
        <w:ind w:leftChars="900" w:left="2160"/>
        <w:rPr>
          <w:rFonts w:ascii="標楷體" w:eastAsia="標楷體" w:hAnsi="標楷體"/>
        </w:rPr>
      </w:pPr>
      <w:r w:rsidRPr="00846B62">
        <w:rPr>
          <w:rFonts w:ascii="標楷體" w:eastAsia="標楷體" w:hAnsi="標楷體" w:hint="eastAsia"/>
        </w:rPr>
        <w:t>媒體檔產生及收檔時先進行姓名檢核,為可疑名單時,暫不處理,待人工於AML系統確認後,放款系統需增加人工修改狀態交易,才可處理</w:t>
      </w:r>
    </w:p>
    <w:p w14:paraId="6D2C3E3A" w14:textId="77777777" w:rsidR="0009417B" w:rsidRPr="00846B62" w:rsidRDefault="0009417B" w:rsidP="00846B62">
      <w:pPr>
        <w:ind w:leftChars="900" w:left="2160"/>
        <w:rPr>
          <w:rFonts w:ascii="標楷體" w:eastAsia="標楷體" w:hAnsi="標楷體"/>
        </w:rPr>
      </w:pPr>
      <w:r w:rsidRPr="00846B62">
        <w:rPr>
          <w:rFonts w:ascii="標楷體" w:eastAsia="標楷體" w:hAnsi="標楷體" w:hint="eastAsia"/>
        </w:rPr>
        <w:t>註：入帳檔資訊是否足夠，需和新光銀行確認</w:t>
      </w:r>
    </w:p>
    <w:p w14:paraId="555C1B66" w14:textId="77777777" w:rsidR="0009417B" w:rsidRPr="00846B62" w:rsidRDefault="002C11FC" w:rsidP="00846B62">
      <w:pPr>
        <w:ind w:leftChars="800" w:left="2400" w:hangingChars="200" w:hanging="480"/>
        <w:rPr>
          <w:rFonts w:ascii="標楷體" w:eastAsia="標楷體" w:hAnsi="標楷體"/>
        </w:rPr>
      </w:pPr>
      <w:r w:rsidRPr="00846B62">
        <w:rPr>
          <w:rFonts w:ascii="標楷體" w:eastAsia="標楷體" w:hAnsi="標楷體"/>
        </w:rPr>
        <w:t>3</w:t>
      </w:r>
      <w:r w:rsidR="0009417B" w:rsidRPr="00846B62">
        <w:rPr>
          <w:rFonts w:ascii="標楷體" w:eastAsia="標楷體" w:hAnsi="標楷體" w:hint="eastAsia"/>
        </w:rPr>
        <w:t>).經AML系統檢核為資恐制裁名單人物，放款系統須註記，若該客戶匯入款項還款，應立即凍結該筆交易。</w:t>
      </w:r>
    </w:p>
    <w:p w14:paraId="4993FA49" w14:textId="77777777" w:rsidR="0009417B" w:rsidRPr="00846B62" w:rsidRDefault="002C11FC" w:rsidP="00846B62">
      <w:pPr>
        <w:ind w:leftChars="800" w:left="2400" w:hangingChars="200" w:hanging="480"/>
        <w:rPr>
          <w:rFonts w:ascii="標楷體" w:eastAsia="標楷體" w:hAnsi="標楷體"/>
        </w:rPr>
      </w:pPr>
      <w:r w:rsidRPr="00846B62">
        <w:rPr>
          <w:rFonts w:ascii="標楷體" w:eastAsia="標楷體" w:hAnsi="標楷體" w:hint="eastAsia"/>
        </w:rPr>
        <w:t>4).</w:t>
      </w:r>
      <w:r w:rsidR="0009417B" w:rsidRPr="00846B62">
        <w:rPr>
          <w:rFonts w:ascii="標楷體" w:eastAsia="標楷體" w:hAnsi="標楷體" w:hint="eastAsia"/>
        </w:rPr>
        <w:t>保留變更記錄</w:t>
      </w:r>
    </w:p>
    <w:p w14:paraId="4CF5A161" w14:textId="77777777" w:rsidR="0009417B" w:rsidRPr="00846B62" w:rsidRDefault="0009417B" w:rsidP="00846B62">
      <w:pPr>
        <w:ind w:leftChars="600" w:left="1440"/>
        <w:rPr>
          <w:rFonts w:ascii="標楷體" w:eastAsia="標楷體" w:hAnsi="標楷體"/>
        </w:rPr>
      </w:pPr>
      <w:r w:rsidRPr="00846B62">
        <w:rPr>
          <w:rFonts w:ascii="標楷體" w:eastAsia="標楷體" w:hAnsi="標楷體" w:hint="eastAsia"/>
        </w:rPr>
        <w:t>二、清償作業 - 進行名單登載作業</w:t>
      </w:r>
    </w:p>
    <w:p w14:paraId="063CDE6F" w14:textId="77777777" w:rsidR="0009417B" w:rsidRPr="00846B62" w:rsidRDefault="0009417B" w:rsidP="00846B62">
      <w:pPr>
        <w:ind w:leftChars="800" w:left="1920"/>
        <w:rPr>
          <w:rFonts w:ascii="標楷體" w:eastAsia="標楷體" w:hAnsi="標楷體"/>
        </w:rPr>
      </w:pPr>
      <w:r w:rsidRPr="00846B62">
        <w:rPr>
          <w:rFonts w:ascii="標楷體" w:eastAsia="標楷體" w:hAnsi="標楷體" w:hint="eastAsia"/>
        </w:rPr>
        <w:t>提前清償或</w:t>
      </w:r>
      <w:r w:rsidR="0061525A" w:rsidRPr="00846B62">
        <w:rPr>
          <w:rFonts w:ascii="標楷體" w:eastAsia="標楷體" w:hAnsi="標楷體" w:hint="eastAsia"/>
        </w:rPr>
        <w:t>部分償還</w:t>
      </w:r>
      <w:r w:rsidR="00665CBD" w:rsidRPr="00846B62">
        <w:rPr>
          <w:rFonts w:ascii="標楷體" w:eastAsia="標楷體" w:hAnsi="標楷體" w:hint="eastAsia"/>
        </w:rPr>
        <w:t>，</w:t>
      </w:r>
      <w:r w:rsidRPr="00846B62">
        <w:rPr>
          <w:rFonts w:ascii="標楷體" w:eastAsia="標楷體" w:hAnsi="標楷體" w:hint="eastAsia"/>
        </w:rPr>
        <w:t>提供連結</w:t>
      </w:r>
      <w:r w:rsidR="00340C7E" w:rsidRPr="00846B62">
        <w:rPr>
          <w:rFonts w:ascii="標楷體" w:eastAsia="標楷體" w:hAnsi="標楷體" w:hint="eastAsia"/>
        </w:rPr>
        <w:t>[L8203</w:t>
      </w:r>
      <w:r w:rsidRPr="00846B62">
        <w:rPr>
          <w:rFonts w:ascii="標楷體" w:eastAsia="標楷體" w:hAnsi="標楷體" w:hint="eastAsia"/>
        </w:rPr>
        <w:t>疑似洗錢交易訪談維護]按鈕</w:t>
      </w:r>
    </w:p>
    <w:p w14:paraId="682DF3C8" w14:textId="77777777" w:rsidR="0009417B" w:rsidRPr="00846B62" w:rsidRDefault="0009417B" w:rsidP="00846B62">
      <w:pPr>
        <w:ind w:leftChars="600" w:left="1440"/>
        <w:rPr>
          <w:rFonts w:ascii="標楷體" w:eastAsia="標楷體" w:hAnsi="標楷體"/>
        </w:rPr>
      </w:pPr>
      <w:r w:rsidRPr="00846B62">
        <w:rPr>
          <w:rFonts w:ascii="標楷體" w:eastAsia="標楷體" w:hAnsi="標楷體" w:hint="eastAsia"/>
        </w:rPr>
        <w:t>三、ＡＭＬ失效戶下載檔</w:t>
      </w:r>
    </w:p>
    <w:p w14:paraId="45EE26FB" w14:textId="77777777" w:rsidR="0009417B" w:rsidRPr="00846B62" w:rsidRDefault="0009417B" w:rsidP="00846B62">
      <w:pPr>
        <w:ind w:leftChars="900" w:left="2160"/>
        <w:rPr>
          <w:rFonts w:ascii="標楷體" w:eastAsia="標楷體" w:hAnsi="標楷體"/>
        </w:rPr>
      </w:pPr>
      <w:r w:rsidRPr="00846B62">
        <w:rPr>
          <w:rFonts w:ascii="標楷體" w:eastAsia="標楷體" w:hAnsi="標楷體" w:hint="eastAsia"/>
        </w:rPr>
        <w:t>參考「整批姓名檢核」</w:t>
      </w:r>
    </w:p>
    <w:p w14:paraId="5C5A5787" w14:textId="77777777" w:rsidR="0009417B" w:rsidRPr="00846B62" w:rsidRDefault="0009417B" w:rsidP="00846B62">
      <w:pPr>
        <w:ind w:leftChars="600" w:left="1440"/>
        <w:rPr>
          <w:rFonts w:ascii="標楷體" w:eastAsia="標楷體" w:hAnsi="標楷體"/>
        </w:rPr>
      </w:pPr>
      <w:r w:rsidRPr="00846B62">
        <w:rPr>
          <w:rFonts w:ascii="標楷體" w:eastAsia="標楷體" w:hAnsi="標楷體" w:hint="eastAsia"/>
        </w:rPr>
        <w:t>四、還款檢核表</w:t>
      </w:r>
    </w:p>
    <w:p w14:paraId="10DCC8E9" w14:textId="77777777" w:rsidR="0009417B" w:rsidRPr="00846B62" w:rsidRDefault="0009417B" w:rsidP="00846B62">
      <w:pPr>
        <w:ind w:leftChars="800" w:left="2400" w:hangingChars="200" w:hanging="480"/>
        <w:rPr>
          <w:rFonts w:ascii="標楷體" w:eastAsia="標楷體" w:hAnsi="標楷體"/>
        </w:rPr>
      </w:pPr>
      <w:r w:rsidRPr="00846B62">
        <w:rPr>
          <w:rFonts w:ascii="標楷體" w:eastAsia="標楷體" w:hAnsi="標楷體" w:hint="eastAsia"/>
        </w:rPr>
        <w:t xml:space="preserve"> </w:t>
      </w:r>
      <w:r w:rsidR="00495CDC" w:rsidRPr="00846B62">
        <w:rPr>
          <w:rFonts w:ascii="標楷體" w:eastAsia="標楷體" w:hAnsi="標楷體"/>
        </w:rPr>
        <w:t>1</w:t>
      </w:r>
      <w:r w:rsidRPr="00846B62">
        <w:rPr>
          <w:rFonts w:ascii="標楷體" w:eastAsia="標楷體" w:hAnsi="標楷體" w:hint="eastAsia"/>
        </w:rPr>
        <w:t>).參數設定出表檢查條件：週期(例一週內)、筆數、累計還款金額、現金還款金額等。</w:t>
      </w:r>
    </w:p>
    <w:p w14:paraId="01145795" w14:textId="77777777" w:rsidR="0009417B" w:rsidRPr="00846B62" w:rsidRDefault="0009417B" w:rsidP="00846B62">
      <w:pPr>
        <w:ind w:leftChars="800" w:left="2400" w:hangingChars="200" w:hanging="480"/>
        <w:rPr>
          <w:rFonts w:ascii="標楷體" w:eastAsia="標楷體" w:hAnsi="標楷體"/>
        </w:rPr>
      </w:pPr>
      <w:r w:rsidRPr="00846B62">
        <w:rPr>
          <w:rFonts w:ascii="標楷體" w:eastAsia="標楷體" w:hAnsi="標楷體" w:hint="eastAsia"/>
        </w:rPr>
        <w:t xml:space="preserve"> </w:t>
      </w:r>
      <w:r w:rsidR="00495CDC" w:rsidRPr="00846B62">
        <w:rPr>
          <w:rFonts w:ascii="標楷體" w:eastAsia="標楷體" w:hAnsi="標楷體"/>
        </w:rPr>
        <w:t>2)</w:t>
      </w:r>
      <w:r w:rsidRPr="00846B62">
        <w:rPr>
          <w:rFonts w:ascii="標楷體" w:eastAsia="標楷體" w:hAnsi="標楷體" w:hint="eastAsia"/>
        </w:rPr>
        <w:t>.報表格式</w:t>
      </w:r>
    </w:p>
    <w:p w14:paraId="0470A6CE" w14:textId="77777777" w:rsidR="00A81DA4" w:rsidRPr="00846B62" w:rsidRDefault="0009417B" w:rsidP="00846B62">
      <w:pPr>
        <w:ind w:firstLineChars="1000" w:firstLine="2400"/>
        <w:rPr>
          <w:rFonts w:ascii="標楷體" w:eastAsia="標楷體" w:hAnsi="標楷體"/>
        </w:rPr>
      </w:pPr>
      <w:r w:rsidRPr="00846B62">
        <w:rPr>
          <w:rFonts w:ascii="標楷體" w:eastAsia="標楷體" w:hAnsi="標楷體" w:hint="eastAsia"/>
        </w:rPr>
        <w:t>改成查詢交易</w:t>
      </w:r>
    </w:p>
    <w:p w14:paraId="70BBDEBD" w14:textId="77777777" w:rsidR="00EB1D6B" w:rsidRPr="00846B62" w:rsidRDefault="007C1764" w:rsidP="00846B62">
      <w:pPr>
        <w:ind w:leftChars="600" w:left="1440"/>
        <w:rPr>
          <w:rFonts w:ascii="標楷體" w:eastAsia="標楷體" w:hAnsi="標楷體"/>
        </w:rPr>
      </w:pPr>
      <w:r w:rsidRPr="00846B62">
        <w:rPr>
          <w:rFonts w:ascii="標楷體" w:eastAsia="標楷體" w:hAnsi="標楷體" w:hint="eastAsia"/>
        </w:rPr>
        <w:t>五、</w:t>
      </w:r>
      <w:r w:rsidR="00EB1D6B" w:rsidRPr="00846B62">
        <w:rPr>
          <w:rFonts w:ascii="標楷體" w:eastAsia="標楷體" w:hAnsi="標楷體" w:hint="eastAsia"/>
        </w:rPr>
        <w:t>相關設定、維護、查詢交易：</w:t>
      </w:r>
    </w:p>
    <w:p w14:paraId="725CDCF2" w14:textId="19FD0B2B" w:rsidR="00EB1D6B" w:rsidRDefault="00340C7E" w:rsidP="00846B62">
      <w:pPr>
        <w:ind w:leftChars="1000" w:left="2400"/>
        <w:rPr>
          <w:ins w:id="12" w:author="智誠 楊" w:date="2021-04-07T21:31:00Z"/>
          <w:rFonts w:ascii="標楷體" w:eastAsia="標楷體" w:hAnsi="標楷體"/>
        </w:rPr>
      </w:pPr>
      <w:r w:rsidRPr="00846B62">
        <w:rPr>
          <w:rFonts w:ascii="標楷體" w:eastAsia="標楷體" w:hAnsi="標楷體" w:hint="eastAsia"/>
        </w:rPr>
        <w:t>L8201</w:t>
      </w:r>
      <w:r w:rsidR="00EB1D6B" w:rsidRPr="00846B62">
        <w:rPr>
          <w:rFonts w:ascii="標楷體" w:eastAsia="標楷體" w:hAnsi="標楷體" w:hint="eastAsia"/>
        </w:rPr>
        <w:t>疑似洗錢樣態條件設定</w:t>
      </w:r>
    </w:p>
    <w:p w14:paraId="1BA22992" w14:textId="4DA9DC77" w:rsidR="00605A17" w:rsidRPr="00846B62" w:rsidRDefault="00605A17" w:rsidP="00846B62">
      <w:pPr>
        <w:ind w:leftChars="1000" w:left="2400"/>
        <w:rPr>
          <w:rFonts w:ascii="標楷體" w:eastAsia="標楷體" w:hAnsi="標楷體"/>
        </w:rPr>
      </w:pPr>
      <w:ins w:id="13" w:author="智誠 楊" w:date="2021-04-07T21:31:00Z">
        <w:r>
          <w:rPr>
            <w:rFonts w:ascii="標楷體" w:eastAsia="標楷體" w:hAnsi="標楷體"/>
          </w:rPr>
          <w:t>L8202</w:t>
        </w:r>
        <w:r w:rsidRPr="00E30986">
          <w:rPr>
            <w:rFonts w:ascii="標楷體" w:eastAsia="標楷體" w:hAnsi="標楷體" w:hint="eastAsia"/>
          </w:rPr>
          <w:t>疑似洗錢樣態資料產生</w:t>
        </w:r>
      </w:ins>
    </w:p>
    <w:p w14:paraId="6F951A3C" w14:textId="77777777" w:rsidR="00340C7E" w:rsidRPr="00846B62" w:rsidRDefault="00340C7E" w:rsidP="00846B62">
      <w:pPr>
        <w:ind w:leftChars="1000" w:left="2400"/>
        <w:rPr>
          <w:rFonts w:ascii="標楷體" w:eastAsia="標楷體" w:hAnsi="標楷體"/>
        </w:rPr>
      </w:pPr>
      <w:r w:rsidRPr="00846B62">
        <w:rPr>
          <w:rFonts w:ascii="標楷體" w:eastAsia="標楷體" w:hAnsi="標楷體" w:hint="eastAsia"/>
        </w:rPr>
        <w:t>L8921疑似洗錢樣態檢核查詢</w:t>
      </w:r>
    </w:p>
    <w:p w14:paraId="461C6669" w14:textId="018D20C0" w:rsidR="00EB1D6B" w:rsidRPr="00846B62" w:rsidRDefault="00340C7E" w:rsidP="00846B62">
      <w:pPr>
        <w:ind w:leftChars="1000" w:left="2400"/>
        <w:rPr>
          <w:rFonts w:ascii="標楷體" w:eastAsia="標楷體" w:hAnsi="標楷體"/>
        </w:rPr>
      </w:pPr>
      <w:del w:id="14" w:author="智誠 楊" w:date="2021-04-07T21:32:00Z">
        <w:r w:rsidRPr="00846B62" w:rsidDel="00605A17">
          <w:rPr>
            <w:rFonts w:ascii="標楷體" w:eastAsia="標楷體" w:hAnsi="標楷體" w:hint="eastAsia"/>
          </w:rPr>
          <w:delText>L8202</w:delText>
        </w:r>
      </w:del>
      <w:ins w:id="15" w:author="智誠 楊" w:date="2021-04-07T21:32:00Z">
        <w:r w:rsidR="00605A17" w:rsidRPr="00846B62">
          <w:rPr>
            <w:rFonts w:ascii="標楷體" w:eastAsia="標楷體" w:hAnsi="標楷體" w:hint="eastAsia"/>
          </w:rPr>
          <w:t>L820</w:t>
        </w:r>
        <w:r w:rsidR="00605A17">
          <w:rPr>
            <w:rFonts w:ascii="標楷體" w:eastAsia="標楷體" w:hAnsi="標楷體"/>
          </w:rPr>
          <w:t>3</w:t>
        </w:r>
      </w:ins>
      <w:r w:rsidR="00EB1D6B" w:rsidRPr="00846B62">
        <w:rPr>
          <w:rFonts w:ascii="標楷體" w:eastAsia="標楷體" w:hAnsi="標楷體" w:hint="eastAsia"/>
        </w:rPr>
        <w:t>疑似洗錢交易合理性維護</w:t>
      </w:r>
    </w:p>
    <w:p w14:paraId="4A91924D" w14:textId="77777777" w:rsidR="00340C7E" w:rsidRPr="00846B62" w:rsidRDefault="00340C7E" w:rsidP="00846B62">
      <w:pPr>
        <w:ind w:leftChars="1000" w:left="2400"/>
        <w:rPr>
          <w:rFonts w:ascii="標楷體" w:eastAsia="標楷體" w:hAnsi="標楷體"/>
        </w:rPr>
      </w:pPr>
      <w:r w:rsidRPr="00846B62">
        <w:rPr>
          <w:rFonts w:ascii="標楷體" w:eastAsia="標楷體" w:hAnsi="標楷體" w:hint="eastAsia"/>
        </w:rPr>
        <w:t>L8922疑似洗錢交易合理性查詢</w:t>
      </w:r>
    </w:p>
    <w:p w14:paraId="4DA66ABD" w14:textId="4101A7AD" w:rsidR="00EB1D6B" w:rsidRPr="00846B62" w:rsidRDefault="00340C7E" w:rsidP="00846B62">
      <w:pPr>
        <w:ind w:leftChars="1000" w:left="2400"/>
        <w:rPr>
          <w:rFonts w:ascii="標楷體" w:eastAsia="標楷體" w:hAnsi="標楷體"/>
        </w:rPr>
      </w:pPr>
      <w:del w:id="16" w:author="智誠 楊" w:date="2021-04-07T21:32:00Z">
        <w:r w:rsidRPr="00846B62" w:rsidDel="00605A17">
          <w:rPr>
            <w:rFonts w:ascii="標楷體" w:eastAsia="標楷體" w:hAnsi="標楷體" w:hint="eastAsia"/>
          </w:rPr>
          <w:delText>L8203</w:delText>
        </w:r>
      </w:del>
      <w:ins w:id="17" w:author="智誠 楊" w:date="2021-04-07T21:32:00Z">
        <w:r w:rsidR="00605A17" w:rsidRPr="00846B62">
          <w:rPr>
            <w:rFonts w:ascii="標楷體" w:eastAsia="標楷體" w:hAnsi="標楷體" w:hint="eastAsia"/>
          </w:rPr>
          <w:t>L820</w:t>
        </w:r>
        <w:r w:rsidR="00605A17">
          <w:rPr>
            <w:rFonts w:ascii="標楷體" w:eastAsia="標楷體" w:hAnsi="標楷體"/>
          </w:rPr>
          <w:t>4</w:t>
        </w:r>
      </w:ins>
      <w:r w:rsidR="00EB1D6B" w:rsidRPr="00846B62">
        <w:rPr>
          <w:rFonts w:ascii="標楷體" w:eastAsia="標楷體" w:hAnsi="標楷體" w:hint="eastAsia"/>
        </w:rPr>
        <w:t>疑似洗錢交易訪談維護</w:t>
      </w:r>
    </w:p>
    <w:p w14:paraId="0459BB8A" w14:textId="02443CF6" w:rsidR="00EB1D6B" w:rsidRPr="00846B62" w:rsidDel="003E5347" w:rsidRDefault="00340C7E" w:rsidP="00846B62">
      <w:pPr>
        <w:ind w:leftChars="1000" w:left="2400"/>
        <w:rPr>
          <w:del w:id="18" w:author="智誠 楊" w:date="2021-04-07T21:33:00Z"/>
          <w:rFonts w:ascii="標楷體" w:eastAsia="標楷體" w:hAnsi="標楷體"/>
        </w:rPr>
      </w:pPr>
      <w:r w:rsidRPr="00846B62">
        <w:rPr>
          <w:rFonts w:ascii="標楷體" w:eastAsia="標楷體" w:hAnsi="標楷體" w:hint="eastAsia"/>
        </w:rPr>
        <w:t>L892</w:t>
      </w:r>
      <w:ins w:id="19" w:author="智誠 楊" w:date="2021-04-07T21:32:00Z">
        <w:r w:rsidR="00605A17">
          <w:rPr>
            <w:rFonts w:ascii="標楷體" w:eastAsia="標楷體" w:hAnsi="標楷體"/>
          </w:rPr>
          <w:t>4</w:t>
        </w:r>
      </w:ins>
      <w:del w:id="20" w:author="智誠 楊" w:date="2021-04-07T21:32:00Z">
        <w:r w:rsidRPr="00846B62" w:rsidDel="00605A17">
          <w:rPr>
            <w:rFonts w:ascii="標楷體" w:eastAsia="標楷體" w:hAnsi="標楷體" w:hint="eastAsia"/>
          </w:rPr>
          <w:delText>3</w:delText>
        </w:r>
      </w:del>
      <w:ins w:id="21" w:author="智誠 楊" w:date="2021-04-07T21:32:00Z">
        <w:r w:rsidR="00605A17" w:rsidRPr="00086CF9">
          <w:rPr>
            <w:rFonts w:ascii="標楷體" w:eastAsia="標楷體" w:hAnsi="標楷體" w:hint="eastAsia"/>
          </w:rPr>
          <w:t>疑似洗錢資料變更查詢</w:t>
        </w:r>
      </w:ins>
      <w:del w:id="22" w:author="智誠 楊" w:date="2021-04-07T21:32:00Z">
        <w:r w:rsidR="00EB1D6B" w:rsidRPr="00846B62" w:rsidDel="00605A17">
          <w:rPr>
            <w:rFonts w:ascii="標楷體" w:eastAsia="標楷體" w:hAnsi="標楷體" w:hint="eastAsia"/>
          </w:rPr>
          <w:delText>疑似洗錢交易訪談查詢</w:delText>
        </w:r>
      </w:del>
    </w:p>
    <w:p w14:paraId="2FF540BF" w14:textId="77777777" w:rsidR="003E5347" w:rsidRDefault="00D4574F" w:rsidP="00605A17">
      <w:pPr>
        <w:ind w:leftChars="1000" w:left="2400"/>
        <w:rPr>
          <w:ins w:id="23" w:author="智誠 楊" w:date="2021-04-07T21:33:00Z"/>
          <w:rFonts w:ascii="標楷體" w:eastAsia="標楷體" w:hAnsi="標楷體"/>
        </w:rPr>
      </w:pPr>
      <w:del w:id="24" w:author="智誠 楊" w:date="2021-04-07T21:33:00Z">
        <w:r w:rsidDel="003E5347">
          <w:rPr>
            <w:rFonts w:ascii="標楷體" w:eastAsia="標楷體" w:hAnsi="標楷體"/>
          </w:rPr>
          <w:br w:type="page"/>
        </w:r>
      </w:del>
    </w:p>
    <w:p w14:paraId="772E63C7" w14:textId="33E99628" w:rsidR="00605A17" w:rsidRPr="00846B62" w:rsidRDefault="00605A17" w:rsidP="00605A17">
      <w:pPr>
        <w:ind w:leftChars="1000" w:left="2400"/>
        <w:rPr>
          <w:ins w:id="25" w:author="智誠 楊" w:date="2021-04-07T21:32:00Z"/>
          <w:rFonts w:ascii="標楷體" w:eastAsia="標楷體" w:hAnsi="標楷體"/>
        </w:rPr>
      </w:pPr>
      <w:ins w:id="26" w:author="智誠 楊" w:date="2021-04-07T21:32:00Z">
        <w:r w:rsidRPr="00846B62">
          <w:rPr>
            <w:rFonts w:ascii="標楷體" w:eastAsia="標楷體" w:hAnsi="標楷體" w:hint="eastAsia"/>
          </w:rPr>
          <w:t>L8923疑似洗錢交易訪談查詢</w:t>
        </w:r>
      </w:ins>
    </w:p>
    <w:p w14:paraId="017C5FAC" w14:textId="49B6C347" w:rsidR="00D4574F" w:rsidRPr="00605A17" w:rsidRDefault="00D4574F">
      <w:pPr>
        <w:widowControl/>
        <w:rPr>
          <w:rFonts w:ascii="標楷體" w:eastAsia="標楷體" w:hAnsi="標楷體"/>
        </w:rPr>
      </w:pPr>
    </w:p>
    <w:p w14:paraId="1B6F085A" w14:textId="77777777" w:rsidR="00EB1D6B" w:rsidRPr="00846B62" w:rsidRDefault="00EB1D6B" w:rsidP="00846B62">
      <w:pPr>
        <w:ind w:leftChars="1000" w:left="2400"/>
        <w:rPr>
          <w:rFonts w:ascii="標楷體" w:eastAsia="標楷體" w:hAnsi="標楷體"/>
        </w:rPr>
      </w:pPr>
    </w:p>
    <w:p w14:paraId="5A53C4CE" w14:textId="77777777" w:rsidR="003E5347" w:rsidRDefault="003E5347">
      <w:pPr>
        <w:widowControl/>
        <w:rPr>
          <w:ins w:id="27" w:author="智誠 楊" w:date="2021-04-07T21:33:00Z"/>
          <w:rFonts w:eastAsia="標楷體"/>
          <w:sz w:val="26"/>
        </w:rPr>
      </w:pPr>
      <w:ins w:id="28" w:author="智誠 楊" w:date="2021-04-07T21:33:00Z">
        <w:r>
          <w:br w:type="page"/>
        </w:r>
      </w:ins>
    </w:p>
    <w:p w14:paraId="0DA02763" w14:textId="2CD09E40" w:rsidR="00D4574F" w:rsidRDefault="00D4574F">
      <w:pPr>
        <w:pStyle w:val="a"/>
        <w:pPrChange w:id="29" w:author="智誠 楊" w:date="2021-05-07T16:36:00Z">
          <w:pPr>
            <w:pStyle w:val="a"/>
            <w:ind w:left="2400" w:rightChars="100" w:right="240"/>
          </w:pPr>
        </w:pPrChange>
      </w:pPr>
      <w:r>
        <w:rPr>
          <w:rFonts w:hint="eastAsia"/>
        </w:rPr>
        <w:t>AML交易檢核</w:t>
      </w:r>
      <w:r w:rsidRPr="003972CE">
        <w:t>流程圖</w:t>
      </w:r>
    </w:p>
    <w:p w14:paraId="5413B2E7" w14:textId="77777777" w:rsidR="00846B62" w:rsidRDefault="002A286E" w:rsidP="00D4574F">
      <w:pPr>
        <w:ind w:leftChars="600" w:left="1920" w:hangingChars="200" w:hanging="480"/>
      </w:pPr>
      <w:r>
        <w:object w:dxaOrig="11148" w:dyaOrig="29280" w14:anchorId="6FC252C9">
          <v:shape id="_x0000_i1026" type="#_x0000_t75" style="width:340.8pt;height:635.4pt" o:ole="">
            <v:imagedata r:id="rId19" o:title=""/>
          </v:shape>
          <o:OLEObject Type="Embed" ProgID="Visio.Drawing.15" ShapeID="_x0000_i1026" DrawAspect="Content" ObjectID="_1684911594" r:id="rId20"/>
        </w:object>
      </w:r>
    </w:p>
    <w:p w14:paraId="12C33760" w14:textId="77777777" w:rsidR="00AA3967" w:rsidRDefault="00AA3967">
      <w:pPr>
        <w:pStyle w:val="a"/>
        <w:pPrChange w:id="30" w:author="智誠 楊" w:date="2021-05-07T16:36:00Z">
          <w:pPr>
            <w:pStyle w:val="a"/>
            <w:ind w:left="2400" w:rightChars="100" w:right="240"/>
          </w:pPr>
        </w:pPrChange>
      </w:pPr>
      <w:r w:rsidRPr="003972CE">
        <w:t>需求描述</w:t>
      </w:r>
    </w:p>
    <w:p w14:paraId="66302BCC" w14:textId="77777777" w:rsidR="008303A9" w:rsidRDefault="008303A9">
      <w:pPr>
        <w:pStyle w:val="3"/>
        <w:numPr>
          <w:ilvl w:val="2"/>
          <w:numId w:val="74"/>
        </w:numPr>
        <w:rPr>
          <w:rFonts w:ascii="標楷體" w:hAnsi="標楷體"/>
          <w:szCs w:val="32"/>
        </w:rPr>
        <w:pPrChange w:id="31" w:author="智誠 楊" w:date="2021-05-10T09:46:00Z">
          <w:pPr>
            <w:pStyle w:val="3"/>
            <w:numPr>
              <w:ilvl w:val="2"/>
              <w:numId w:val="1"/>
            </w:numPr>
            <w:ind w:left="1247" w:hanging="680"/>
          </w:pPr>
        </w:pPrChange>
      </w:pPr>
      <w:r w:rsidRPr="00682F64">
        <w:rPr>
          <w:rFonts w:ascii="標楷體" w:hAnsi="標楷體" w:hint="eastAsia"/>
        </w:rPr>
        <w:t>JCIC報送作業</w:t>
      </w:r>
    </w:p>
    <w:p w14:paraId="610D2DB7" w14:textId="77777777" w:rsidR="008303A9" w:rsidRDefault="008303A9">
      <w:pPr>
        <w:pStyle w:val="a"/>
        <w:pPrChange w:id="32" w:author="智誠 楊" w:date="2021-05-07T16:36:00Z">
          <w:pPr>
            <w:pStyle w:val="a"/>
            <w:ind w:left="2400" w:rightChars="100" w:right="240"/>
          </w:pPr>
        </w:pPrChange>
      </w:pPr>
      <w:r w:rsidRPr="003972CE">
        <w:t>流程概述</w:t>
      </w:r>
    </w:p>
    <w:p w14:paraId="519FA1F1" w14:textId="77777777" w:rsidR="008303A9" w:rsidRPr="00846B62" w:rsidRDefault="008303A9" w:rsidP="008303A9">
      <w:pPr>
        <w:numPr>
          <w:ilvl w:val="0"/>
          <w:numId w:val="29"/>
        </w:numPr>
        <w:rPr>
          <w:rFonts w:ascii="標楷體" w:eastAsia="標楷體" w:hAnsi="標楷體"/>
        </w:rPr>
      </w:pPr>
      <w:r w:rsidRPr="00846B62">
        <w:rPr>
          <w:rFonts w:ascii="標楷體" w:eastAsia="標楷體" w:hAnsi="標楷體" w:hint="eastAsia"/>
        </w:rPr>
        <w:t>JCIC日報作業</w:t>
      </w:r>
    </w:p>
    <w:p w14:paraId="741479EF" w14:textId="77777777" w:rsidR="008303A9" w:rsidRPr="00846B62" w:rsidRDefault="008303A9" w:rsidP="008303A9">
      <w:pPr>
        <w:numPr>
          <w:ilvl w:val="1"/>
          <w:numId w:val="29"/>
        </w:numPr>
        <w:rPr>
          <w:rFonts w:ascii="標楷體" w:eastAsia="標楷體" w:hAnsi="標楷體"/>
        </w:rPr>
      </w:pPr>
      <w:r w:rsidRPr="00846B62">
        <w:rPr>
          <w:rFonts w:ascii="標楷體" w:eastAsia="標楷體" w:hAnsi="標楷體" w:hint="eastAsia"/>
        </w:rPr>
        <w:t>日終批次作業產生</w:t>
      </w:r>
      <w:r w:rsidR="001F25F8">
        <w:rPr>
          <w:rFonts w:ascii="標楷體" w:eastAsia="標楷體" w:hAnsi="標楷體" w:hint="eastAsia"/>
        </w:rPr>
        <w:t>資料檔</w:t>
      </w:r>
    </w:p>
    <w:p w14:paraId="5096A86E" w14:textId="77777777" w:rsidR="008303A9" w:rsidRPr="00846B62" w:rsidRDefault="008303A9" w:rsidP="008303A9">
      <w:pPr>
        <w:ind w:leftChars="800" w:left="1920"/>
        <w:rPr>
          <w:rFonts w:ascii="標楷體" w:eastAsia="標楷體" w:hAnsi="標楷體"/>
        </w:rPr>
      </w:pPr>
      <w:r>
        <w:rPr>
          <w:rFonts w:ascii="標楷體" w:eastAsia="標楷體" w:hAnsi="標楷體" w:hint="eastAsia"/>
        </w:rPr>
        <w:t xml:space="preserve">    </w:t>
      </w:r>
      <w:r>
        <w:rPr>
          <w:rFonts w:ascii="標楷體" w:eastAsia="標楷體" w:hAnsi="標楷體"/>
        </w:rPr>
        <w:t>2.</w:t>
      </w:r>
      <w:r>
        <w:rPr>
          <w:rFonts w:ascii="標楷體" w:eastAsia="標楷體" w:hAnsi="標楷體" w:hint="eastAsia"/>
        </w:rPr>
        <w:t xml:space="preserve">  </w:t>
      </w:r>
      <w:r w:rsidRPr="00846B62">
        <w:rPr>
          <w:rFonts w:ascii="標楷體" w:eastAsia="標楷體" w:hAnsi="標楷體" w:hint="eastAsia"/>
        </w:rPr>
        <w:t>執行交易「</w:t>
      </w:r>
      <w:r w:rsidRPr="00846B62">
        <w:rPr>
          <w:rFonts w:ascii="標楷體" w:eastAsia="標楷體" w:hAnsi="標楷體"/>
        </w:rPr>
        <w:t>L8401</w:t>
      </w:r>
      <w:r w:rsidRPr="00846B62">
        <w:rPr>
          <w:rFonts w:ascii="標楷體" w:eastAsia="標楷體" w:hAnsi="標楷體" w:hint="eastAsia"/>
        </w:rPr>
        <w:t>產生JCIC日報媒體檔｣，產生媒體檔</w:t>
      </w:r>
    </w:p>
    <w:p w14:paraId="3EC85F4D" w14:textId="77777777" w:rsidR="00D91D76" w:rsidRPr="008303A9" w:rsidRDefault="00D91D76" w:rsidP="00D91D76">
      <w:pPr>
        <w:ind w:left="2880"/>
        <w:rPr>
          <w:rFonts w:ascii="標楷體" w:eastAsia="標楷體" w:hAnsi="標楷體"/>
        </w:rPr>
      </w:pPr>
    </w:p>
    <w:p w14:paraId="27FCD08F" w14:textId="77777777" w:rsidR="00D91D76" w:rsidRPr="00846B62" w:rsidRDefault="00D91D76" w:rsidP="008303A9">
      <w:pPr>
        <w:numPr>
          <w:ilvl w:val="0"/>
          <w:numId w:val="29"/>
        </w:numPr>
        <w:rPr>
          <w:rFonts w:ascii="標楷體" w:eastAsia="標楷體" w:hAnsi="標楷體"/>
        </w:rPr>
      </w:pPr>
      <w:r w:rsidRPr="00846B62">
        <w:rPr>
          <w:rFonts w:ascii="標楷體" w:eastAsia="標楷體" w:hAnsi="標楷體" w:hint="eastAsia"/>
        </w:rPr>
        <w:t>JCIC月報作業</w:t>
      </w:r>
    </w:p>
    <w:p w14:paraId="28D9D1A5" w14:textId="77777777" w:rsidR="00D91D76" w:rsidRPr="00846B62" w:rsidRDefault="00D91D76" w:rsidP="008303A9">
      <w:pPr>
        <w:numPr>
          <w:ilvl w:val="1"/>
          <w:numId w:val="29"/>
        </w:numPr>
        <w:rPr>
          <w:rFonts w:ascii="標楷體" w:eastAsia="標楷體" w:hAnsi="標楷體"/>
        </w:rPr>
      </w:pPr>
      <w:r w:rsidRPr="00846B62">
        <w:rPr>
          <w:rFonts w:ascii="標楷體" w:eastAsia="標楷體" w:hAnsi="標楷體" w:hint="eastAsia"/>
        </w:rPr>
        <w:t>月底日終批次產生</w:t>
      </w:r>
      <w:r w:rsidR="001F25F8">
        <w:rPr>
          <w:rFonts w:ascii="標楷體" w:eastAsia="標楷體" w:hAnsi="標楷體" w:hint="eastAsia"/>
        </w:rPr>
        <w:t>資料檔</w:t>
      </w:r>
    </w:p>
    <w:p w14:paraId="474C7CA9" w14:textId="77777777" w:rsidR="00D91D76" w:rsidRPr="00846B62" w:rsidRDefault="00D91D76" w:rsidP="008303A9">
      <w:pPr>
        <w:numPr>
          <w:ilvl w:val="1"/>
          <w:numId w:val="29"/>
        </w:numPr>
        <w:rPr>
          <w:rFonts w:ascii="標楷體" w:eastAsia="標楷體" w:hAnsi="標楷體"/>
        </w:rPr>
      </w:pPr>
      <w:r w:rsidRPr="00846B62">
        <w:rPr>
          <w:rFonts w:ascii="標楷體" w:eastAsia="標楷體" w:hAnsi="標楷體" w:hint="eastAsia"/>
        </w:rPr>
        <w:t>執行交易「</w:t>
      </w:r>
      <w:r w:rsidRPr="00846B62">
        <w:rPr>
          <w:rFonts w:ascii="標楷體" w:eastAsia="標楷體" w:hAnsi="標楷體"/>
        </w:rPr>
        <w:t>L8402</w:t>
      </w:r>
      <w:r w:rsidRPr="00846B62">
        <w:rPr>
          <w:rFonts w:ascii="標楷體" w:eastAsia="標楷體" w:hAnsi="標楷體" w:hint="eastAsia"/>
        </w:rPr>
        <w:t>產生JCIC月報媒體檔｣，產生媒體檔</w:t>
      </w:r>
    </w:p>
    <w:p w14:paraId="5C573171" w14:textId="77777777" w:rsidR="00D91D76" w:rsidRPr="00846B62" w:rsidRDefault="00D91D76" w:rsidP="008303A9">
      <w:pPr>
        <w:numPr>
          <w:ilvl w:val="0"/>
          <w:numId w:val="29"/>
        </w:numPr>
        <w:rPr>
          <w:rFonts w:ascii="標楷體" w:eastAsia="標楷體" w:hAnsi="標楷體"/>
        </w:rPr>
      </w:pPr>
      <w:r w:rsidRPr="00846B62">
        <w:rPr>
          <w:rFonts w:ascii="標楷體" w:eastAsia="標楷體" w:hAnsi="標楷體" w:hint="eastAsia"/>
        </w:rPr>
        <w:t>JCIC媒體檔</w:t>
      </w:r>
    </w:p>
    <w:p w14:paraId="181091EC" w14:textId="77777777" w:rsidR="00D91D76" w:rsidRPr="00846B62" w:rsidRDefault="00D91D76" w:rsidP="008303A9">
      <w:pPr>
        <w:numPr>
          <w:ilvl w:val="2"/>
          <w:numId w:val="29"/>
        </w:numPr>
        <w:rPr>
          <w:rFonts w:ascii="標楷體" w:eastAsia="標楷體" w:hAnsi="標楷體"/>
        </w:rPr>
      </w:pPr>
      <w:r w:rsidRPr="00846B62">
        <w:rPr>
          <w:rFonts w:ascii="標楷體" w:eastAsia="標楷體" w:hAnsi="標楷體" w:hint="eastAsia"/>
        </w:rPr>
        <w:t>B201授信餘額月報檔</w:t>
      </w:r>
    </w:p>
    <w:p w14:paraId="4EBAC45B" w14:textId="77777777" w:rsidR="00D91D76" w:rsidRPr="00846B62" w:rsidRDefault="00D91D76" w:rsidP="008303A9">
      <w:pPr>
        <w:numPr>
          <w:ilvl w:val="2"/>
          <w:numId w:val="29"/>
        </w:numPr>
        <w:rPr>
          <w:rFonts w:ascii="標楷體" w:eastAsia="標楷體" w:hAnsi="標楷體"/>
        </w:rPr>
      </w:pPr>
      <w:r w:rsidRPr="00846B62">
        <w:rPr>
          <w:rFonts w:ascii="標楷體" w:eastAsia="標楷體" w:hAnsi="標楷體" w:hint="eastAsia"/>
        </w:rPr>
        <w:t>B204每日新增授信及清償資料檔</w:t>
      </w:r>
      <w:r w:rsidRPr="00846B62">
        <w:rPr>
          <w:rFonts w:ascii="標楷體" w:eastAsia="標楷體" w:hAnsi="標楷體"/>
        </w:rPr>
        <w:t xml:space="preserve"> </w:t>
      </w:r>
    </w:p>
    <w:p w14:paraId="6E0BA4AF" w14:textId="77777777" w:rsidR="00D91D76" w:rsidRPr="00846B62" w:rsidRDefault="00D91D76" w:rsidP="008303A9">
      <w:pPr>
        <w:numPr>
          <w:ilvl w:val="2"/>
          <w:numId w:val="29"/>
        </w:numPr>
        <w:rPr>
          <w:rFonts w:ascii="標楷體" w:eastAsia="標楷體" w:hAnsi="標楷體"/>
        </w:rPr>
      </w:pPr>
      <w:r w:rsidRPr="00846B62">
        <w:rPr>
          <w:rFonts w:ascii="標楷體" w:eastAsia="標楷體" w:hAnsi="標楷體"/>
        </w:rPr>
        <w:t>B207</w:t>
      </w:r>
      <w:r w:rsidRPr="00846B62">
        <w:rPr>
          <w:rFonts w:ascii="標楷體" w:eastAsia="標楷體" w:hAnsi="標楷體" w:hint="eastAsia"/>
        </w:rPr>
        <w:t>授信戶基本資料檔</w:t>
      </w:r>
      <w:r w:rsidRPr="00846B62">
        <w:rPr>
          <w:rFonts w:ascii="標楷體" w:eastAsia="標楷體" w:hAnsi="標楷體"/>
        </w:rPr>
        <w:t xml:space="preserve"> </w:t>
      </w:r>
    </w:p>
    <w:p w14:paraId="4FB9AE4E" w14:textId="77777777" w:rsidR="00D91D76" w:rsidRPr="00846B62" w:rsidRDefault="00D91D76" w:rsidP="008303A9">
      <w:pPr>
        <w:numPr>
          <w:ilvl w:val="2"/>
          <w:numId w:val="29"/>
        </w:numPr>
        <w:rPr>
          <w:rFonts w:ascii="標楷體" w:eastAsia="標楷體" w:hAnsi="標楷體"/>
        </w:rPr>
      </w:pPr>
      <w:r w:rsidRPr="00846B62">
        <w:rPr>
          <w:rFonts w:ascii="標楷體" w:eastAsia="標楷體" w:hAnsi="標楷體"/>
        </w:rPr>
        <w:t>B80</w:t>
      </w:r>
      <w:r w:rsidRPr="00846B62">
        <w:rPr>
          <w:rFonts w:ascii="標楷體" w:eastAsia="標楷體" w:hAnsi="標楷體" w:hint="eastAsia"/>
        </w:rPr>
        <w:t>授信額度資料檔</w:t>
      </w:r>
      <w:r w:rsidRPr="00846B62">
        <w:rPr>
          <w:rFonts w:ascii="標楷體" w:eastAsia="標楷體" w:hAnsi="標楷體"/>
        </w:rPr>
        <w:t xml:space="preserve"> </w:t>
      </w:r>
    </w:p>
    <w:p w14:paraId="2160D35C" w14:textId="77777777" w:rsidR="00D91D76" w:rsidRPr="00846B62" w:rsidRDefault="00D91D76" w:rsidP="008303A9">
      <w:pPr>
        <w:numPr>
          <w:ilvl w:val="2"/>
          <w:numId w:val="29"/>
        </w:numPr>
        <w:rPr>
          <w:rFonts w:ascii="標楷體" w:eastAsia="標楷體" w:hAnsi="標楷體"/>
        </w:rPr>
      </w:pPr>
      <w:r w:rsidRPr="00846B62">
        <w:rPr>
          <w:rFonts w:ascii="標楷體" w:eastAsia="標楷體" w:hAnsi="標楷體"/>
        </w:rPr>
        <w:t>B85</w:t>
      </w:r>
      <w:r w:rsidRPr="00846B62">
        <w:rPr>
          <w:rFonts w:ascii="標楷體" w:eastAsia="標楷體" w:hAnsi="標楷體" w:hint="eastAsia"/>
        </w:rPr>
        <w:t>帳號轉換資料檔</w:t>
      </w:r>
    </w:p>
    <w:p w14:paraId="1A992EEA" w14:textId="77777777" w:rsidR="00D91D76" w:rsidRPr="00846B62" w:rsidRDefault="00D91D76" w:rsidP="008303A9">
      <w:pPr>
        <w:numPr>
          <w:ilvl w:val="2"/>
          <w:numId w:val="29"/>
        </w:numPr>
        <w:rPr>
          <w:rFonts w:ascii="標楷體" w:eastAsia="標楷體" w:hAnsi="標楷體"/>
        </w:rPr>
      </w:pPr>
      <w:r w:rsidRPr="00846B62">
        <w:rPr>
          <w:rFonts w:ascii="標楷體" w:eastAsia="標楷體" w:hAnsi="標楷體" w:cs="Arial"/>
          <w:shd w:val="clear" w:color="auto" w:fill="FFFFFF"/>
        </w:rPr>
        <w:t>B8</w:t>
      </w:r>
      <w:r w:rsidRPr="00846B62">
        <w:rPr>
          <w:rFonts w:ascii="標楷體" w:eastAsia="標楷體" w:hAnsi="標楷體"/>
        </w:rPr>
        <w:t>7聯貸案首次動撥後6個月內發生違約之實際主導金融機構註記資訊</w:t>
      </w:r>
    </w:p>
    <w:p w14:paraId="01A98D38" w14:textId="77777777" w:rsidR="00D91D76" w:rsidRPr="00846B62" w:rsidRDefault="00D91D76" w:rsidP="008303A9">
      <w:pPr>
        <w:numPr>
          <w:ilvl w:val="2"/>
          <w:numId w:val="29"/>
        </w:numPr>
        <w:rPr>
          <w:rFonts w:ascii="標楷體" w:eastAsia="標楷體" w:hAnsi="標楷體"/>
        </w:rPr>
      </w:pPr>
      <w:r w:rsidRPr="00846B62">
        <w:rPr>
          <w:rFonts w:ascii="標楷體" w:eastAsia="標楷體" w:hAnsi="標楷體" w:cs="Arial"/>
          <w:shd w:val="clear" w:color="auto" w:fill="FFFFFF"/>
        </w:rPr>
        <w:t>B90</w:t>
      </w:r>
      <w:r w:rsidRPr="00846B62">
        <w:rPr>
          <w:rFonts w:ascii="標楷體" w:eastAsia="標楷體" w:hAnsi="標楷體" w:hint="eastAsia"/>
        </w:rPr>
        <w:t>擔保品關聯檔</w:t>
      </w:r>
    </w:p>
    <w:p w14:paraId="609B5863" w14:textId="77777777" w:rsidR="00D91D76" w:rsidRPr="00846B62" w:rsidRDefault="00D91D76" w:rsidP="008303A9">
      <w:pPr>
        <w:numPr>
          <w:ilvl w:val="2"/>
          <w:numId w:val="29"/>
        </w:numPr>
        <w:rPr>
          <w:rFonts w:ascii="標楷體" w:eastAsia="標楷體" w:hAnsi="標楷體"/>
        </w:rPr>
      </w:pPr>
      <w:r w:rsidRPr="00846B62">
        <w:rPr>
          <w:rFonts w:ascii="標楷體" w:eastAsia="標楷體" w:hAnsi="標楷體" w:hint="eastAsia"/>
        </w:rPr>
        <w:t>B92不動產擔保品明細檔</w:t>
      </w:r>
    </w:p>
    <w:p w14:paraId="429AACE6" w14:textId="77777777" w:rsidR="00D91D76" w:rsidRPr="00846B62" w:rsidRDefault="00D91D76" w:rsidP="008303A9">
      <w:pPr>
        <w:numPr>
          <w:ilvl w:val="2"/>
          <w:numId w:val="29"/>
        </w:numPr>
        <w:rPr>
          <w:rFonts w:ascii="標楷體" w:eastAsia="標楷體" w:hAnsi="標楷體"/>
        </w:rPr>
      </w:pPr>
      <w:r w:rsidRPr="00846B62">
        <w:rPr>
          <w:rFonts w:ascii="標楷體" w:eastAsia="標楷體" w:hAnsi="標楷體"/>
        </w:rPr>
        <w:t>B93</w:t>
      </w:r>
      <w:r w:rsidRPr="00846B62">
        <w:rPr>
          <w:rFonts w:ascii="標楷體" w:eastAsia="標楷體" w:hAnsi="標楷體" w:hint="eastAsia"/>
        </w:rPr>
        <w:t>動產及貴重物品擔保品明細檔</w:t>
      </w:r>
    </w:p>
    <w:p w14:paraId="42E7DE2E" w14:textId="77777777" w:rsidR="00D91D76" w:rsidRPr="00846B62" w:rsidRDefault="00D91D76" w:rsidP="008303A9">
      <w:pPr>
        <w:numPr>
          <w:ilvl w:val="2"/>
          <w:numId w:val="29"/>
        </w:numPr>
        <w:rPr>
          <w:rFonts w:ascii="標楷體" w:eastAsia="標楷體" w:hAnsi="標楷體"/>
        </w:rPr>
      </w:pPr>
      <w:r w:rsidRPr="00846B62">
        <w:rPr>
          <w:rFonts w:ascii="標楷體" w:eastAsia="標楷體" w:hAnsi="標楷體"/>
        </w:rPr>
        <w:t>B94</w:t>
      </w:r>
      <w:r w:rsidRPr="00846B62">
        <w:rPr>
          <w:rFonts w:ascii="標楷體" w:eastAsia="標楷體" w:hAnsi="標楷體" w:hint="eastAsia"/>
        </w:rPr>
        <w:t>股票擔保品明細檔</w:t>
      </w:r>
    </w:p>
    <w:p w14:paraId="54435065" w14:textId="77777777" w:rsidR="000C1288" w:rsidRDefault="000C1288" w:rsidP="000C1288">
      <w:pPr>
        <w:numPr>
          <w:ilvl w:val="2"/>
          <w:numId w:val="29"/>
        </w:numPr>
        <w:rPr>
          <w:rFonts w:ascii="標楷體" w:eastAsia="標楷體" w:hAnsi="標楷體"/>
        </w:rPr>
      </w:pPr>
      <w:r>
        <w:rPr>
          <w:rFonts w:ascii="標楷體" w:eastAsia="標楷體" w:hAnsi="標楷體"/>
        </w:rPr>
        <w:t>B95</w:t>
      </w:r>
      <w:r w:rsidRPr="00846B62">
        <w:rPr>
          <w:rFonts w:ascii="標楷體" w:eastAsia="標楷體" w:hAnsi="標楷體" w:hint="eastAsia"/>
        </w:rPr>
        <w:t>不動產擔保品明細檔</w:t>
      </w:r>
      <w:r>
        <w:rPr>
          <w:rFonts w:ascii="標楷體" w:eastAsia="標楷體" w:hAnsi="標楷體" w:hint="eastAsia"/>
        </w:rPr>
        <w:t>-建號附加檔</w:t>
      </w:r>
    </w:p>
    <w:p w14:paraId="357009AF" w14:textId="77777777" w:rsidR="000C1288" w:rsidRPr="000C1288" w:rsidRDefault="000C1288" w:rsidP="000C1288">
      <w:pPr>
        <w:numPr>
          <w:ilvl w:val="2"/>
          <w:numId w:val="29"/>
        </w:numPr>
        <w:rPr>
          <w:rFonts w:ascii="標楷體" w:eastAsia="標楷體" w:hAnsi="標楷體"/>
        </w:rPr>
      </w:pPr>
      <w:r>
        <w:rPr>
          <w:rFonts w:ascii="標楷體" w:eastAsia="標楷體" w:hAnsi="標楷體"/>
        </w:rPr>
        <w:t>B96</w:t>
      </w:r>
      <w:r w:rsidRPr="00846B62">
        <w:rPr>
          <w:rFonts w:ascii="標楷體" w:eastAsia="標楷體" w:hAnsi="標楷體" w:hint="eastAsia"/>
        </w:rPr>
        <w:t>不動產擔保品明細檔</w:t>
      </w:r>
      <w:r>
        <w:rPr>
          <w:rFonts w:ascii="標楷體" w:eastAsia="標楷體" w:hAnsi="標楷體" w:hint="eastAsia"/>
        </w:rPr>
        <w:t>-地號附加檔</w:t>
      </w:r>
    </w:p>
    <w:p w14:paraId="263053FF" w14:textId="77777777" w:rsidR="000C1288" w:rsidRPr="00846B62" w:rsidRDefault="000C1288" w:rsidP="000C1288">
      <w:pPr>
        <w:numPr>
          <w:ilvl w:val="2"/>
          <w:numId w:val="29"/>
        </w:numPr>
        <w:rPr>
          <w:rFonts w:ascii="標楷體" w:eastAsia="標楷體" w:hAnsi="標楷體"/>
        </w:rPr>
      </w:pPr>
      <w:r>
        <w:rPr>
          <w:rFonts w:ascii="標楷體" w:eastAsia="標楷體" w:hAnsi="標楷體"/>
        </w:rPr>
        <w:t>B</w:t>
      </w:r>
      <w:r>
        <w:rPr>
          <w:rFonts w:ascii="標楷體" w:eastAsia="標楷體" w:hAnsi="標楷體" w:hint="eastAsia"/>
        </w:rPr>
        <w:t>680貸款餘額(擔保放款餘額加上部分擔保、副擔保放款餘額扣除擔保品鑑估值)之金額資料檔</w:t>
      </w:r>
    </w:p>
    <w:p w14:paraId="271313D0" w14:textId="77777777" w:rsidR="00AC396F" w:rsidRDefault="00CB12B3" w:rsidP="005903F5">
      <w:pPr>
        <w:ind w:leftChars="1000" w:left="2400"/>
        <w:rPr>
          <w:rFonts w:ascii="標楷體" w:eastAsia="標楷體" w:hAnsi="標楷體"/>
        </w:rPr>
      </w:pPr>
      <w:r>
        <w:rPr>
          <w:rFonts w:ascii="標楷體" w:eastAsia="標楷體" w:hAnsi="標楷體" w:hint="eastAsia"/>
        </w:rPr>
        <w:t>※</w:t>
      </w:r>
      <w:r>
        <w:rPr>
          <w:rFonts w:ascii="標楷體" w:eastAsia="標楷體" w:hAnsi="標楷體" w:hint="eastAsia"/>
          <w:lang w:eastAsia="zh-HK"/>
        </w:rPr>
        <w:t>產出對應的</w:t>
      </w:r>
      <w:r>
        <w:rPr>
          <w:rFonts w:ascii="標楷體" w:eastAsia="標楷體" w:hAnsi="標楷體" w:hint="eastAsia"/>
        </w:rPr>
        <w:t>xl</w:t>
      </w:r>
      <w:r>
        <w:rPr>
          <w:rFonts w:ascii="標楷體" w:eastAsia="標楷體" w:hAnsi="標楷體"/>
        </w:rPr>
        <w:t>sx</w:t>
      </w:r>
      <w:r>
        <w:rPr>
          <w:rFonts w:ascii="標楷體" w:eastAsia="標楷體" w:hAnsi="標楷體" w:hint="eastAsia"/>
          <w:lang w:eastAsia="zh-HK"/>
        </w:rPr>
        <w:t>檔</w:t>
      </w:r>
      <w:r>
        <w:rPr>
          <w:rFonts w:ascii="標楷體" w:eastAsia="標楷體" w:hAnsi="標楷體" w:hint="eastAsia"/>
        </w:rPr>
        <w:t>案</w:t>
      </w:r>
      <w:r>
        <w:rPr>
          <w:rFonts w:ascii="標楷體" w:eastAsia="標楷體" w:hAnsi="標楷體" w:hint="eastAsia"/>
          <w:lang w:eastAsia="zh-HK"/>
        </w:rPr>
        <w:t>供核</w:t>
      </w:r>
      <w:r>
        <w:rPr>
          <w:rFonts w:ascii="標楷體" w:eastAsia="標楷體" w:hAnsi="標楷體" w:hint="eastAsia"/>
        </w:rPr>
        <w:t>對</w:t>
      </w:r>
      <w:r>
        <w:rPr>
          <w:rFonts w:ascii="標楷體" w:eastAsia="標楷體" w:hAnsi="標楷體" w:hint="eastAsia"/>
          <w:lang w:eastAsia="zh-HK"/>
        </w:rPr>
        <w:t>用</w:t>
      </w:r>
      <w:r>
        <w:rPr>
          <w:rFonts w:ascii="標楷體" w:eastAsia="標楷體" w:hAnsi="標楷體" w:hint="eastAsia"/>
        </w:rPr>
        <w:t>，xl</w:t>
      </w:r>
      <w:r>
        <w:rPr>
          <w:rFonts w:ascii="標楷體" w:eastAsia="標楷體" w:hAnsi="標楷體"/>
        </w:rPr>
        <w:t>sx</w:t>
      </w:r>
      <w:r>
        <w:rPr>
          <w:rFonts w:ascii="標楷體" w:eastAsia="標楷體" w:hAnsi="標楷體" w:hint="eastAsia"/>
          <w:lang w:eastAsia="zh-HK"/>
        </w:rPr>
        <w:t>檔</w:t>
      </w:r>
      <w:r>
        <w:rPr>
          <w:rFonts w:ascii="標楷體" w:eastAsia="標楷體" w:hAnsi="標楷體" w:hint="eastAsia"/>
        </w:rPr>
        <w:t>案</w:t>
      </w:r>
      <w:r>
        <w:rPr>
          <w:rFonts w:ascii="標楷體" w:eastAsia="標楷體" w:hAnsi="標楷體" w:hint="eastAsia"/>
          <w:lang w:eastAsia="zh-HK"/>
        </w:rPr>
        <w:t>需加註欄</w:t>
      </w:r>
      <w:r>
        <w:rPr>
          <w:rFonts w:ascii="標楷體" w:eastAsia="標楷體" w:hAnsi="標楷體" w:hint="eastAsia"/>
        </w:rPr>
        <w:t>位</w:t>
      </w:r>
      <w:r>
        <w:rPr>
          <w:rFonts w:ascii="標楷體" w:eastAsia="標楷體" w:hAnsi="標楷體" w:hint="eastAsia"/>
          <w:lang w:eastAsia="zh-HK"/>
        </w:rPr>
        <w:t>的相</w:t>
      </w:r>
      <w:r>
        <w:rPr>
          <w:rFonts w:ascii="標楷體" w:eastAsia="標楷體" w:hAnsi="標楷體" w:hint="eastAsia"/>
        </w:rPr>
        <w:t>對</w:t>
      </w:r>
      <w:r>
        <w:rPr>
          <w:rFonts w:ascii="標楷體" w:eastAsia="標楷體" w:hAnsi="標楷體" w:hint="eastAsia"/>
          <w:lang w:eastAsia="zh-HK"/>
        </w:rPr>
        <w:t>位</w:t>
      </w:r>
      <w:r>
        <w:rPr>
          <w:rFonts w:ascii="標楷體" w:eastAsia="標楷體" w:hAnsi="標楷體" w:hint="eastAsia"/>
        </w:rPr>
        <w:t>置</w:t>
      </w:r>
    </w:p>
    <w:p w14:paraId="21EBD28E" w14:textId="77777777" w:rsidR="002B1A6D" w:rsidRPr="002B1A6D" w:rsidRDefault="002B1A6D" w:rsidP="00CB12B3">
      <w:pPr>
        <w:rPr>
          <w:rFonts w:eastAsia="標楷體"/>
          <w:sz w:val="26"/>
        </w:rPr>
      </w:pPr>
    </w:p>
    <w:p w14:paraId="6EF949B4" w14:textId="77777777" w:rsidR="002B1A6D" w:rsidRPr="002B1A6D" w:rsidRDefault="002B1A6D" w:rsidP="002B1A6D"/>
    <w:p w14:paraId="6C8D8077" w14:textId="77777777" w:rsidR="002B1A6D" w:rsidRPr="002B1A6D" w:rsidRDefault="002B1A6D" w:rsidP="002B1A6D"/>
    <w:p w14:paraId="0B863BA9" w14:textId="77777777" w:rsidR="002B1A6D" w:rsidRPr="002B1A6D" w:rsidRDefault="002B1A6D" w:rsidP="002B1A6D">
      <w:pPr>
        <w:rPr>
          <w:rFonts w:ascii="標楷體" w:eastAsia="標楷體" w:hAnsi="標楷體"/>
        </w:rPr>
      </w:pPr>
      <w:r w:rsidRPr="002B1A6D">
        <w:rPr>
          <w:rFonts w:ascii="標楷體" w:eastAsia="標楷體" w:hAnsi="標楷體"/>
        </w:rPr>
        <w:br w:type="page"/>
      </w:r>
    </w:p>
    <w:p w14:paraId="37AB818F" w14:textId="77777777" w:rsidR="00AA3967" w:rsidRDefault="00AA3967">
      <w:pPr>
        <w:pStyle w:val="a"/>
        <w:pPrChange w:id="33" w:author="智誠 楊" w:date="2021-05-07T16:36:00Z">
          <w:pPr>
            <w:pStyle w:val="a"/>
            <w:ind w:left="2400" w:rightChars="100" w:right="240"/>
          </w:pPr>
        </w:pPrChange>
      </w:pPr>
      <w:r w:rsidRPr="002B1A6D">
        <w:rPr>
          <w:rFonts w:hint="eastAsia"/>
        </w:rPr>
        <w:t>JCIC報送作業</w:t>
      </w:r>
      <w:r w:rsidRPr="002B1A6D">
        <w:t>流程圖</w:t>
      </w:r>
    </w:p>
    <w:p w14:paraId="49962982" w14:textId="77777777" w:rsidR="00653172" w:rsidRPr="002B1A6D" w:rsidRDefault="00653172" w:rsidP="00653172">
      <w:pPr>
        <w:rPr>
          <w:rFonts w:ascii="標楷體" w:eastAsia="標楷體" w:hAnsi="標楷體"/>
        </w:rPr>
      </w:pPr>
      <w:r w:rsidRPr="002B1A6D">
        <w:rPr>
          <w:rFonts w:hint="eastAsia"/>
        </w:rPr>
        <w:t xml:space="preserve">    </w:t>
      </w:r>
      <w:r w:rsidRPr="002B1A6D">
        <w:rPr>
          <w:rFonts w:ascii="標楷體" w:eastAsia="標楷體" w:hAnsi="標楷體" w:hint="eastAsia"/>
        </w:rPr>
        <w:t>一﹒日報作業</w:t>
      </w:r>
    </w:p>
    <w:p w14:paraId="20C342E9" w14:textId="77777777" w:rsidR="00653172" w:rsidRPr="002B1A6D" w:rsidRDefault="009C7950" w:rsidP="00653172">
      <w:r>
        <w:rPr>
          <w:noProof/>
        </w:rPr>
      </w:r>
      <w:r>
        <w:rPr>
          <w:noProof/>
        </w:rPr>
        <w:pict w14:anchorId="427098BC">
          <v:group id="畫布 59" o:spid="_x0000_s1029" editas="canvas" style="width:489.7pt;height:406.2pt;mso-position-horizontal-relative:char;mso-position-vertical-relative:line" coordsize="62191,51587">
            <v:shape id="_x0000_s1030" type="#_x0000_t75" style="position:absolute;width:62191;height:51587;visibility:visible;mso-wrap-style:square">
              <v:fill o:detectmouseclick="t"/>
              <v:path o:connecttype="none"/>
            </v:shape>
            <v:rect id="矩形 58" o:spid="_x0000_s1031" style="position:absolute;left:3917;top:11652;width:11265;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">
              <v:textbox style="mso-next-textbox:#矩形 58">
                <w:txbxContent>
                  <w:p w14:paraId="0127EA3D" w14:textId="77777777" w:rsidR="00B010CD" w:rsidRDefault="00B010CD" w:rsidP="00653172">
                    <w:pPr>
                      <w:jc w:val="center"/>
                      <w:rPr>
                        <w:rFonts w:ascii="標楷體" w:eastAsia="標楷體" w:hAnsi="標楷體"/>
                      </w:rPr>
                    </w:pPr>
                    <w:r w:rsidRPr="00813339">
                      <w:rPr>
                        <w:rFonts w:ascii="標楷體" w:eastAsia="標楷體" w:hAnsi="標楷體" w:hint="eastAsia"/>
                      </w:rPr>
                      <w:t>日終</w:t>
                    </w:r>
                  </w:p>
                  <w:p w14:paraId="7351D942" w14:textId="77777777" w:rsidR="00B010CD" w:rsidRPr="00813339" w:rsidRDefault="00B010CD" w:rsidP="00653172">
                    <w:pPr>
                      <w:jc w:val="center"/>
                      <w:rPr>
                        <w:rFonts w:ascii="標楷體" w:eastAsia="標楷體" w:hAnsi="標楷體"/>
                      </w:rPr>
                    </w:pPr>
                    <w:r>
                      <w:rPr>
                        <w:rFonts w:ascii="標楷體" w:eastAsia="標楷體" w:hAnsi="標楷體" w:hint="eastAsia"/>
                      </w:rPr>
                      <w:t>批次</w:t>
                    </w:r>
                    <w:r w:rsidRPr="00813339">
                      <w:rPr>
                        <w:rFonts w:ascii="標楷體" w:eastAsia="標楷體" w:hAnsi="標楷體" w:hint="eastAsia"/>
                      </w:rPr>
                      <w:t>作業</w:t>
                    </w:r>
                  </w:p>
                </w:txbxContent>
              </v:textbox>
            </v:re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向右箭號 59" o:spid="_x0000_s1032" type="#_x0000_t13" style="position:absolute;left:18218;top:36664;width:4267;height:14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" adj="17936"/>
            <v:shapetype id="_x0000_t130" coordsize="21600,21600" o:spt="130" path="m3600,21597c2662,21202,1837,20075,1087,18440,487,16240,75,13590,,10770,75,8007,487,5412,1087,3045,1837,1465,2662,337,3600,l21597,v-937,337,-1687,1465,-2512,3045c18485,5412,18072,8007,17997,10770v75,2820,488,5470,1088,7670c19910,20075,20660,21202,21597,21597xe">
              <v:stroke joinstyle="miter"/>
              <v:path gradientshapeok="t" o:connecttype="custom" o:connectlocs="10800,0;0,10800;10800,21600;17997,10800" textboxrect="3600,0,17997,21600"/>
            </v:shapetype>
            <v:shape id="流程圖: 儲存資料 60" o:spid="_x0000_s1033" type="#_x0000_t130" style="position:absolute;left:22485;top:33712;width:11658;height:81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">
              <v:textbox style="mso-next-textbox:#流程圖: 儲存資料 60">
                <w:txbxContent>
                  <w:p w14:paraId="3702BF04" w14:textId="77777777" w:rsidR="00B010CD" w:rsidRPr="00813339" w:rsidRDefault="00B010CD" w:rsidP="00653172">
                    <w:pPr>
                      <w:jc w:val="center"/>
                      <w:rPr>
                        <w:rFonts w:ascii="標楷體" w:eastAsia="標楷體" w:hAnsi="標楷體"/>
                      </w:rPr>
                    </w:pPr>
                    <w:r w:rsidRPr="00813339">
                      <w:rPr>
                        <w:rFonts w:ascii="標楷體" w:eastAsia="標楷體" w:hAnsi="標楷體" w:hint="eastAsia"/>
                      </w:rPr>
                      <w:t>JCIC</w:t>
                    </w:r>
                  </w:p>
                  <w:p w14:paraId="7F66CEB9" w14:textId="77777777" w:rsidR="00B010CD" w:rsidRPr="00813339" w:rsidRDefault="00B010CD" w:rsidP="00653172">
                    <w:pPr>
                      <w:jc w:val="center"/>
                      <w:rPr>
                        <w:rFonts w:ascii="標楷體" w:eastAsia="標楷體" w:hAnsi="標楷體"/>
                      </w:rPr>
                    </w:pPr>
                    <w:r w:rsidRPr="00813339">
                      <w:rPr>
                        <w:rFonts w:ascii="標楷體" w:eastAsia="標楷體" w:hAnsi="標楷體" w:hint="eastAsia"/>
                      </w:rPr>
                      <w:t>媒體檔</w:t>
                    </w:r>
                  </w:p>
                </w:txbxContent>
              </v:textbox>
            </v:shape>
            <v:roundrect id="圓角矩形 61" o:spid="_x0000_s1034" style="position:absolute;left:1181;top:32708;width:16535;height:861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">
              <v:textbox style="mso-next-textbox:#圓角矩形 61">
                <w:txbxContent>
                  <w:p w14:paraId="20F565E1" w14:textId="77777777" w:rsidR="00B010CD" w:rsidRDefault="00B010CD" w:rsidP="00653172">
                    <w:pPr>
                      <w:jc w:val="center"/>
                      <w:rPr>
                        <w:rFonts w:ascii="標楷體" w:eastAsia="標楷體" w:hAnsi="標楷體"/>
                      </w:rPr>
                    </w:pPr>
                    <w:r>
                      <w:rPr>
                        <w:rFonts w:ascii="標楷體" w:eastAsia="標楷體" w:hAnsi="標楷體"/>
                      </w:rPr>
                      <w:t>L8401</w:t>
                    </w:r>
                  </w:p>
                  <w:p w14:paraId="01523E76" w14:textId="77777777" w:rsidR="00B010CD" w:rsidRDefault="00B010CD" w:rsidP="00653172">
                    <w:pPr>
                      <w:jc w:val="center"/>
                      <w:rPr>
                        <w:rFonts w:ascii="標楷體" w:eastAsia="標楷體" w:hAnsi="標楷體"/>
                      </w:rPr>
                    </w:pPr>
                    <w:r>
                      <w:rPr>
                        <w:rFonts w:ascii="標楷體" w:eastAsia="標楷體" w:hAnsi="標楷體" w:hint="eastAsia"/>
                      </w:rPr>
                      <w:t>JCIC媒體</w:t>
                    </w:r>
                  </w:p>
                  <w:p w14:paraId="4B32E08D" w14:textId="77777777" w:rsidR="00B010CD" w:rsidRPr="00813339" w:rsidRDefault="00B010CD" w:rsidP="00653172">
                    <w:pPr>
                      <w:jc w:val="center"/>
                      <w:rPr>
                        <w:rFonts w:ascii="標楷體" w:eastAsia="標楷體" w:hAnsi="標楷體"/>
                      </w:rPr>
                    </w:pPr>
                    <w:r>
                      <w:rPr>
                        <w:rFonts w:ascii="標楷體" w:eastAsia="標楷體" w:hAnsi="標楷體" w:hint="eastAsia"/>
                      </w:rPr>
                      <w:t>產生作業(日)</w:t>
                    </w:r>
                  </w:p>
                </w:txbxContent>
              </v:textbox>
            </v:roundrect>
            <v:shapetype id="_x0000_t32" coordsize="21600,21600" o:spt="32" o:oned="t" path="m,l21600,21600e" filled="f">
              <v:path arrowok="t" fillok="f" o:connecttype="none"/>
              <o:lock v:ext="edit" shapetype="t"/>
            </v:shapetype>
            <v:shape id="直線單箭頭接點 161" o:spid="_x0000_s1035" type="#_x0000_t32" style="position:absolute;left:9550;top:17367;width:0;height:1534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">
              <v:stroke endarrow="open"/>
            </v:shape>
            <v:shape id="向右箭號 178" o:spid="_x0000_s1036" type="#_x0000_t13" style="position:absolute;left:17189;top:19348;width:4267;height:1448;rotation:2317514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" adj="17936">
              <v:textbox style="mso-next-textbox:#向右箭號 178">
                <w:txbxContent>
                  <w:p w14:paraId="3B62F8CE" w14:textId="77777777" w:rsidR="00B010CD" w:rsidRPr="00813339" w:rsidRDefault="00B010CD" w:rsidP="00653172">
                    <w:pPr>
                      <w:rPr>
                        <w:rFonts w:ascii="標楷體" w:eastAsia="標楷體" w:hAnsi="標楷體"/>
                      </w:rPr>
                    </w:pPr>
                  </w:p>
                </w:txbxContent>
              </v:textbox>
            </v:shape>
            <v:shapetype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流程圖: 磁碟 62" o:spid="_x0000_s1037" type="#_x0000_t132" style="position:absolute;left:23323;top:19812;width:10820;height:133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">
              <v:textbox style="mso-next-textbox:#流程圖: 磁碟 62">
                <w:txbxContent>
                  <w:p w14:paraId="2E22F12E" w14:textId="77777777" w:rsidR="00B010CD" w:rsidRPr="00813339" w:rsidRDefault="00B010CD" w:rsidP="00653172">
                    <w:pPr>
                      <w:jc w:val="center"/>
                      <w:rPr>
                        <w:rFonts w:ascii="標楷體" w:eastAsia="標楷體" w:hAnsi="標楷體"/>
                      </w:rPr>
                    </w:pPr>
                    <w:r w:rsidRPr="00813339">
                      <w:rPr>
                        <w:rFonts w:ascii="標楷體" w:eastAsia="標楷體" w:hAnsi="標楷體" w:hint="eastAsia"/>
                      </w:rPr>
                      <w:t>JCIC</w:t>
                    </w:r>
                  </w:p>
                  <w:p w14:paraId="0D8B4303" w14:textId="77777777" w:rsidR="00B010CD" w:rsidRPr="00813339" w:rsidRDefault="00B010CD" w:rsidP="00653172">
                    <w:pPr>
                      <w:jc w:val="center"/>
                      <w:rPr>
                        <w:rFonts w:ascii="標楷體" w:eastAsia="標楷體" w:hAnsi="標楷體"/>
                      </w:rPr>
                    </w:pPr>
                    <w:r w:rsidRPr="005576F4">
                      <w:rPr>
                        <w:rFonts w:ascii="標楷體" w:eastAsia="標楷體" w:hAnsi="標楷體" w:hint="eastAsia"/>
                      </w:rPr>
                      <w:t>日報</w:t>
                    </w:r>
                    <w:r>
                      <w:rPr>
                        <w:rFonts w:ascii="標楷體" w:eastAsia="標楷體" w:hAnsi="標楷體" w:cs="新細明體" w:hint="eastAsia"/>
                        <w:kern w:val="0"/>
                        <w:sz w:val="22"/>
                        <w:lang w:val="zh-TW"/>
                      </w:rPr>
                      <w:t>檔</w:t>
                    </w:r>
                  </w:p>
                </w:txbxContent>
              </v:textbox>
            </v:shap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utoShape 12" o:spid="_x0000_s1038" type="#_x0000_t67" style="position:absolute;left:19009;top:29771;width:1644;height:4229;rotation:3373014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">
              <v:textbox style="layout-flow:vertical-ideographic"/>
            </v:shape>
            <v:shape id="AutoShape 13" o:spid="_x0000_s1039" type="#_x0000_t67" style="position:absolute;left:18370;top:12954;width:1943;height:4229;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">
              <v:textbox style="layout-flow:vertical-ideographic"/>
            </v:shape>
            <v:shapetype id="_x0000_t115" coordsize="21600,21600" o:spt="115" path="m,20465v810,317,1620,452,2397,725c3077,21325,3790,21417,4405,21597v1620,,2202,-180,2657,-272c7580,21280,8002,21010,8455,20917v422,-135,810,-405,1327,-542c10205,20150,10657,19967,11080,19742v517,-182,970,-407,1425,-590c13087,19017,13605,18745,14255,18610v615,-180,1262,-318,1942,-408c16975,18202,17785,18022,18595,18022r,-1670l19192,16252r808,l20000,14467r722,-75l21597,14392,21597,,2972,r,1815l1532,1815r,1860l,3675,,20465xem1532,3675nfl18595,3675r,12677em2972,1815nfl20000,1815r,12652e">
              <v:stroke joinstyle="miter"/>
              <v:path o:extrusionok="f" o:connecttype="custom" o:connectlocs="10800,0;0,10800;10800,19890;21600,10800" textboxrect="0,3675,18595,18022"/>
            </v:shapetype>
            <v:shape id="AutoShape 14" o:spid="_x0000_s1040" type="#_x0000_t115" style="position:absolute;left:23126;top:10922;width:10624;height:75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">
              <v:textbox style="mso-next-textbox:#AutoShape 14">
                <w:txbxContent>
                  <w:p w14:paraId="52D1D00B" w14:textId="77777777" w:rsidR="00B010CD" w:rsidRPr="005576F4" w:rsidRDefault="00B010CD" w:rsidP="00653172">
                    <w:pPr>
                      <w:jc w:val="center"/>
                      <w:rPr>
                        <w:rFonts w:ascii="標楷體" w:eastAsia="標楷體" w:hAnsi="標楷體"/>
                      </w:rPr>
                    </w:pPr>
                    <w:r>
                      <w:rPr>
                        <w:rFonts w:ascii="標楷體" w:eastAsia="標楷體" w:hAnsi="標楷體" w:hint="eastAsia"/>
                      </w:rPr>
                      <w:t>JCIC</w:t>
                    </w:r>
                    <w:r w:rsidRPr="005576F4">
                      <w:rPr>
                        <w:rFonts w:ascii="標楷體" w:eastAsia="標楷體" w:hAnsi="標楷體" w:hint="eastAsia"/>
                      </w:rPr>
                      <w:t>日報</w:t>
                    </w:r>
                  </w:p>
                </w:txbxContent>
              </v:textbox>
            </v:shape>
            <v:shape id="Text Box 15" o:spid="_x0000_s1041" type="#_x0000_t202" style="position:absolute;left:34785;top:11652;width:16072;height:9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" stroked="f">
              <v:textbox style="mso-next-textbox:#Text Box 15">
                <w:txbxContent>
                  <w:p w14:paraId="36F2CFBF" w14:textId="77777777" w:rsidR="00B010CD" w:rsidRDefault="00B010CD" w:rsidP="00653172">
                    <w:pPr>
                      <w:pStyle w:val="Web"/>
                    </w:pPr>
                  </w:p>
                </w:txbxContent>
              </v:textbox>
            </v:shape>
            <v:shape id="AutoShape 16" o:spid="_x0000_s1042" type="#_x0000_t132" style="position:absolute;left:23723;width:9144;height:10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">
              <v:textbox style="mso-next-textbox:#AutoShape 16">
                <w:txbxContent>
                  <w:p w14:paraId="78D36767" w14:textId="77777777" w:rsidR="00B010CD" w:rsidRPr="00297133" w:rsidRDefault="00B010CD" w:rsidP="00653172">
                    <w:pPr>
                      <w:jc w:val="center"/>
                      <w:rPr>
                        <w:rFonts w:ascii="標楷體" w:eastAsia="標楷體" w:hAnsi="標楷體"/>
                      </w:rPr>
                    </w:pPr>
                    <w:r w:rsidRPr="00297133">
                      <w:rPr>
                        <w:rFonts w:ascii="標楷體" w:eastAsia="標楷體" w:hAnsi="標楷體" w:hint="eastAsia"/>
                      </w:rPr>
                      <w:t>額度檔</w:t>
                    </w:r>
                  </w:p>
                  <w:p w14:paraId="6132E1BD" w14:textId="77777777" w:rsidR="00B010CD" w:rsidRPr="00297133" w:rsidRDefault="00B010CD" w:rsidP="00653172">
                    <w:pPr>
                      <w:jc w:val="center"/>
                      <w:rPr>
                        <w:rFonts w:ascii="標楷體" w:eastAsia="標楷體" w:hAnsi="標楷體"/>
                      </w:rPr>
                    </w:pPr>
                    <w:r w:rsidRPr="00297133">
                      <w:rPr>
                        <w:rFonts w:ascii="標楷體" w:eastAsia="標楷體" w:hAnsi="標楷體" w:hint="eastAsia"/>
                      </w:rPr>
                      <w:t>放款檔</w:t>
                    </w:r>
                  </w:p>
                </w:txbxContent>
              </v:textbox>
            </v:shape>
            <v:shape id="AutoShape 17" o:spid="_x0000_s1043" type="#_x0000_t67" style="position:absolute;left:18481;top:6207;width:1645;height:4229;rotation:3373014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">
              <v:textbox style="layout-flow:vertical-ideographic"/>
            </v:shape>
            <w10:anchorlock/>
          </v:group>
        </w:pict>
      </w:r>
    </w:p>
    <w:p w14:paraId="7DEAA095" w14:textId="77777777" w:rsidR="002B1A6D" w:rsidRPr="002B1A6D" w:rsidRDefault="002B1A6D" w:rsidP="002B1A6D">
      <w:r w:rsidRPr="002B1A6D">
        <w:br w:type="page"/>
      </w:r>
    </w:p>
    <w:p w14:paraId="2D1F8052" w14:textId="77777777" w:rsidR="002B1A6D" w:rsidRPr="002B1A6D" w:rsidRDefault="002B1A6D" w:rsidP="002B1A6D">
      <w:pPr>
        <w:rPr>
          <w:rFonts w:ascii="標楷體" w:eastAsia="標楷體" w:hAnsi="標楷體"/>
        </w:rPr>
      </w:pPr>
      <w:r w:rsidRPr="002B1A6D">
        <w:rPr>
          <w:rFonts w:ascii="標楷體" w:eastAsia="標楷體" w:hAnsi="標楷體" w:hint="eastAsia"/>
        </w:rPr>
        <w:t xml:space="preserve">    二﹒月報作業</w:t>
      </w:r>
    </w:p>
    <w:p w14:paraId="2C8A9DEF" w14:textId="77777777" w:rsidR="003D1CEB" w:rsidRPr="002B1A6D" w:rsidRDefault="009C7950" w:rsidP="003D1CEB">
      <w:r>
        <w:rPr>
          <w:noProof/>
        </w:rPr>
      </w:r>
      <w:r>
        <w:rPr>
          <w:noProof/>
        </w:rPr>
        <w:pict w14:anchorId="3FA5571B">
          <v:group id="畫布 78" o:spid="_x0000_s1044" editas="canvas" style="width:433.4pt;height:387.05pt;mso-position-horizontal-relative:char;mso-position-vertical-relative:line" coordsize="55041,49155">
            <v:shape id="_x0000_s1045" type="#_x0000_t75" style="position:absolute;width:55041;height:49155;visibility:visible;mso-wrap-style:square">
              <v:fill o:detectmouseclick="t"/>
              <v:path o:connecttype="none"/>
            </v:shape>
            <v:rect id="Rectangle 20" o:spid="_x0000_s1046" style="position:absolute;left:2438;top:15188;width:13713;height:63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cFD8IA&#10;AADbAAAADwAAAGRycy9kb3ducmV2LnhtbESPQYvCMBSE74L/ITzBm6ZWEO0aRVxc9Kj14u1t87bt&#10;2ryUJmr11xtB8DjMzDfMfNmaSlypcaVlBaNhBII4s7rkXMEx3QymIJxH1lhZJgV3crBcdDtzTLS9&#10;8Z6uB5+LAGGXoILC+zqR0mUFGXRDWxMH7882Bn2QTS51g7cAN5WMo2giDZYcFgqsaV1Qdj5cjILf&#10;Mj7iY5/+RGa2Gftdm/5fTt9K9Xvt6guEp9Z/wu/2ViuYxPD6En6AXD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NwUPwgAAANsAAAAPAAAAAAAAAAAAAAAAAJgCAABkcnMvZG93&#10;bnJldi54bWxQSwUGAAAAAAQABAD1AAAAhwMAAAAA&#10;">
              <v:textbox style="mso-next-textbox:#Rectangle 20">
                <w:txbxContent>
                  <w:p w14:paraId="55F1A211" w14:textId="77777777" w:rsidR="00B010CD" w:rsidRDefault="00B010CD" w:rsidP="003D1CEB">
                    <w:pPr>
                      <w:jc w:val="center"/>
                      <w:rPr>
                        <w:rFonts w:ascii="標楷體" w:eastAsia="標楷體" w:hAnsi="標楷體"/>
                      </w:rPr>
                    </w:pPr>
                    <w:r>
                      <w:rPr>
                        <w:rFonts w:ascii="標楷體" w:eastAsia="標楷體" w:hAnsi="標楷體" w:hint="eastAsia"/>
                      </w:rPr>
                      <w:t>日終</w:t>
                    </w:r>
                    <w:r w:rsidRPr="00972480">
                      <w:rPr>
                        <w:rFonts w:ascii="標楷體" w:eastAsia="標楷體" w:hAnsi="標楷體" w:hint="eastAsia"/>
                      </w:rPr>
                      <w:t>批次作業</w:t>
                    </w:r>
                  </w:p>
                  <w:p w14:paraId="31E34FE7" w14:textId="77777777" w:rsidR="00B010CD" w:rsidRPr="00972480" w:rsidRDefault="00B010CD" w:rsidP="003D1CEB">
                    <w:pPr>
                      <w:jc w:val="center"/>
                      <w:rPr>
                        <w:rFonts w:ascii="標楷體" w:eastAsia="標楷體" w:hAnsi="標楷體"/>
                      </w:rPr>
                    </w:pPr>
                    <w:r>
                      <w:rPr>
                        <w:rFonts w:ascii="標楷體" w:eastAsia="標楷體" w:hAnsi="標楷體" w:hint="eastAsia"/>
                      </w:rPr>
                      <w:t>（月報環境）</w:t>
                    </w:r>
                  </w:p>
                </w:txbxContent>
              </v:textbox>
            </v:rect>
            <v:shape id="AutoShape 21" o:spid="_x0000_s1047" type="#_x0000_t67" style="position:absolute;left:17006;top:9717;width:2609;height:4553;rotation:3064392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RUBb8YA&#10;AADbAAAADwAAAGRycy9kb3ducmV2LnhtbESPT2vCQBTE7wW/w/KE3pqNLYikrlIES0sD/osHb8/s&#10;M0nNvg3ZbRK/fbcg9DjMzG+Y+XIwteiodZVlBZMoBkGcW11xoSA7rJ9mIJxH1lhbJgU3crBcjB7m&#10;mGjb8466vS9EgLBLUEHpfZNI6fKSDLrINsTBu9jWoA+yLaRusQ9wU8vnOJ5KgxWHhRIbWpWUX/c/&#10;RkHv49Pn93u2TlcbLLaHr/R4rmdKPY6Ht1cQngb/H763P7SC6Qv8fQk/QC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RUBb8YAAADbAAAADwAAAAAAAAAAAAAAAACYAgAAZHJz&#10;L2Rvd25yZXYueG1sUEsFBgAAAAAEAAQA9QAAAIsDAAAAAA==&#10;">
              <v:textbox style="layout-flow:vertical-ideographic"/>
            </v:shape>
            <v:shape id="AutoShape 22" o:spid="_x0000_s1048" type="#_x0000_t32" style="position:absolute;left:9790;top:21531;width:9;height:1833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ydB8UAAADbAAAADwAAAGRycy9kb3ducmV2LnhtbESPQWvCQBSE7wX/w/KE3uompUiNriKC&#10;pVh6qJagt0f2mQSzb8PuaqK/3i0IPQ4z8w0zW/SmERdyvrasIB0lIIgLq2suFfzu1i/vIHxA1thY&#10;JgVX8rCYD55mmGnb8Q9dtqEUEcI+QwVVCG0mpS8qMuhHtiWO3tE6gyFKV0rtsItw08jXJBlLgzXH&#10;hQpbWlVUnLZno2D/NTnn1/ybNnk62RzQGX/bfSj1POyXUxCB+vAffrQ/tYLxG/x9iT9Azu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ydB8UAAADbAAAADwAAAAAAAAAA&#10;AAAAAAChAgAAZHJzL2Rvd25yZXYueG1sUEsFBgAAAAAEAAQA+QAAAJMDAAAAAA==&#10;">
              <v:stroke endarrow="block"/>
            </v:shape>
            <v:shapetype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AutoShape 23" o:spid="_x0000_s1049" type="#_x0000_t22" style="position:absolute;left:22423;top:23925;width:12939;height:105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8pOocUA&#10;AADbAAAADwAAAGRycy9kb3ducmV2LnhtbESPT2vCQBTE74LfYXmFXkQ3LTWU6CpSGhroySgFb4/s&#10;MwnNvg3ZzZ/66buFgsdhZn7DbPeTacRAnastK3haRSCIC6trLhWcT+nyFYTzyBoby6Tghxzsd/PZ&#10;FhNtRz7SkPtSBAi7BBVU3reJlK6oyKBb2ZY4eFfbGfRBdqXUHY4Bbhr5HEWxNFhzWKiwpbeKiu+8&#10;Nwray/hF77mO+yxaaOfS2+fLx02px4fpsAHhafL38H870wriNfx9CT9A7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yk6hxQAAANsAAAAPAAAAAAAAAAAAAAAAAJgCAABkcnMv&#10;ZG93bnJldi54bWxQSwUGAAAAAAQABAD1AAAAigMAAAAA&#10;">
              <v:textbox style="mso-next-textbox:#AutoShape 23">
                <w:txbxContent>
                  <w:p w14:paraId="70D074D5" w14:textId="77777777" w:rsidR="00B010CD" w:rsidRDefault="00B010CD" w:rsidP="003D1CEB">
                    <w:pPr>
                      <w:jc w:val="center"/>
                      <w:rPr>
                        <w:rFonts w:ascii="標楷體" w:eastAsia="標楷體" w:hAnsi="標楷體"/>
                      </w:rPr>
                    </w:pPr>
                    <w:r w:rsidRPr="003A7742">
                      <w:rPr>
                        <w:rFonts w:ascii="標楷體" w:eastAsia="標楷體" w:hAnsi="標楷體" w:hint="eastAsia"/>
                      </w:rPr>
                      <w:t>JCIC</w:t>
                    </w:r>
                  </w:p>
                  <w:p w14:paraId="081F06BE" w14:textId="77777777" w:rsidR="00B010CD" w:rsidRPr="00972480" w:rsidRDefault="00B010CD" w:rsidP="003D1CEB">
                    <w:pPr>
                      <w:jc w:val="center"/>
                      <w:rPr>
                        <w:rFonts w:ascii="標楷體" w:eastAsia="標楷體" w:hAnsi="標楷體"/>
                      </w:rPr>
                    </w:pPr>
                    <w:r>
                      <w:rPr>
                        <w:rFonts w:ascii="標楷體" w:eastAsia="標楷體" w:hAnsi="標楷體" w:hint="eastAsia"/>
                      </w:rPr>
                      <w:t>JCIC</w:t>
                    </w:r>
                    <w:r w:rsidRPr="003A7742">
                      <w:rPr>
                        <w:rFonts w:ascii="標楷體" w:eastAsia="標楷體" w:hAnsi="標楷體" w:hint="eastAsia"/>
                      </w:rPr>
                      <w:t>月報檔</w:t>
                    </w:r>
                  </w:p>
                </w:txbxContent>
              </v:textbox>
            </v:shape>
            <v:roundrect id="AutoShape 24" o:spid="_x0000_s1050" style="position:absolute;left:2438;top:39779;width:16152;height:8395;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M4+MMA&#10;AADbAAAADwAAAGRycy9kb3ducmV2LnhtbESPQWvCQBSE7wX/w/IEb3XXgqFGVxGh4q007aHHZ/aZ&#10;BLNv4+4mpv313UKhx2FmvmE2u9G2YiAfGscaFnMFgrh0puFKw8f7y+MziBCRDbaOScMXBdhtJw8b&#10;zI278xsNRaxEgnDIUUMdY5dLGcqaLIa564iTd3HeYkzSV9J4vCe4beWTUpm02HBaqLGjQ03lteit&#10;htKoXvnP4XV1Xsbie+hvLI83rWfTcb8GEWmM/+G/9sloyDL4/ZJ+gN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PM4+MMAAADbAAAADwAAAAAAAAAAAAAAAACYAgAAZHJzL2Rv&#10;d25yZXYueG1sUEsFBgAAAAAEAAQA9QAAAIgDAAAAAA==&#10;">
              <v:textbox style="mso-next-textbox:#AutoShape 24">
                <w:txbxContent>
                  <w:p w14:paraId="5971DAA2" w14:textId="77777777" w:rsidR="00B010CD" w:rsidRPr="00143782" w:rsidRDefault="00B010CD" w:rsidP="003D1CEB">
                    <w:pPr>
                      <w:jc w:val="center"/>
                      <w:rPr>
                        <w:rFonts w:ascii="標楷體" w:eastAsia="標楷體" w:hAnsi="標楷體"/>
                      </w:rPr>
                    </w:pPr>
                    <w:r w:rsidRPr="00143782">
                      <w:rPr>
                        <w:rFonts w:ascii="標楷體" w:eastAsia="標楷體" w:hAnsi="標楷體" w:hint="eastAsia"/>
                      </w:rPr>
                      <w:t>（月報環境）</w:t>
                    </w:r>
                  </w:p>
                  <w:p w14:paraId="7FDD6379" w14:textId="77777777" w:rsidR="00B010CD" w:rsidRDefault="00B010CD" w:rsidP="003D1CEB">
                    <w:pPr>
                      <w:jc w:val="center"/>
                      <w:rPr>
                        <w:rFonts w:ascii="標楷體" w:eastAsia="標楷體" w:hAnsi="標楷體"/>
                      </w:rPr>
                    </w:pPr>
                    <w:r w:rsidRPr="00143782">
                      <w:rPr>
                        <w:rFonts w:ascii="標楷體" w:eastAsia="標楷體" w:hAnsi="標楷體" w:hint="eastAsia"/>
                      </w:rPr>
                      <w:t>JCIC</w:t>
                    </w:r>
                    <w:r>
                      <w:rPr>
                        <w:rFonts w:ascii="標楷體" w:eastAsia="標楷體" w:hAnsi="標楷體" w:hint="eastAsia"/>
                      </w:rPr>
                      <w:t>媒體</w:t>
                    </w:r>
                  </w:p>
                  <w:p w14:paraId="6B3E0500" w14:textId="77777777" w:rsidR="00B010CD" w:rsidRPr="00143782" w:rsidRDefault="00B010CD" w:rsidP="003D1CEB">
                    <w:pPr>
                      <w:jc w:val="center"/>
                      <w:rPr>
                        <w:rFonts w:ascii="標楷體" w:eastAsia="標楷體" w:hAnsi="標楷體"/>
                      </w:rPr>
                    </w:pPr>
                    <w:r>
                      <w:rPr>
                        <w:rFonts w:ascii="標楷體" w:eastAsia="標楷體" w:hAnsi="標楷體" w:hint="eastAsia"/>
                      </w:rPr>
                      <w:t>產生作業(月)</w:t>
                    </w:r>
                  </w:p>
                  <w:p w14:paraId="4552CE81" w14:textId="77777777" w:rsidR="00B010CD" w:rsidRPr="00972480" w:rsidRDefault="00B010CD" w:rsidP="003D1CEB">
                    <w:pPr>
                      <w:jc w:val="center"/>
                      <w:rPr>
                        <w:rFonts w:ascii="標楷體" w:eastAsia="標楷體" w:hAnsi="標楷體"/>
                      </w:rPr>
                    </w:pPr>
                    <w:r w:rsidRPr="00143782">
                      <w:rPr>
                        <w:rFonts w:ascii="標楷體" w:eastAsia="標楷體" w:hAnsi="標楷體" w:hint="eastAsia"/>
                      </w:rPr>
                      <w:t>JCIC月報媒體檔</w:t>
                    </w:r>
                  </w:p>
                </w:txbxContent>
              </v:textbox>
            </v:roundrect>
            <v:shape id="AutoShape 25" o:spid="_x0000_s1051" type="#_x0000_t67" style="position:absolute;left:19849;top:42011;width:2655;height:3932;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esFy8IA&#10;AADbAAAADwAAAGRycy9kb3ducmV2LnhtbESPzarCMBSE94LvEI7gTlNdqFSjiCgIXuH6s3F3aI5t&#10;tTkpSdTetzcXBJfDzHzDzBaNqcSTnC8tKxj0ExDEmdUl5wrOp01vAsIHZI2VZVLwRx4W83Zrhqm2&#10;Lz7Q8xhyESHsU1RQhFCnUvqsIIO+b2vi6F2tMxiidLnUDl8Rbio5TJKRNFhyXCiwplVB2f34MAou&#10;zfVnX62XCZvf9aYe391tddsp1e00yymIQE34hj/trVYwGsP/l/gD5Pw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Z6wXLwgAAANsAAAAPAAAAAAAAAAAAAAAAAJgCAABkcnMvZG93&#10;bnJldi54bWxQSwUGAAAAAAQABAD1AAAAhwMAAAAA&#10;" adj="12332,5425">
              <v:textbox style="layout-flow:vertical-ideographic"/>
            </v:shape>
            <v:shape id="AutoShape 26" o:spid="_x0000_s1052" type="#_x0000_t130" style="position:absolute;left:23143;top:40868;width:14478;height:66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1geVcIA&#10;AADbAAAADwAAAGRycy9kb3ducmV2LnhtbESPwYoCMQyG7wu+Q4ngbe3oQWW0iiguHl1XBG9hGmcG&#10;23SYdnX06TcHYY/hz/8l32LVeafu1MY6sIHRMANFXARbc2ng9LP7nIGKCdmiC0wGnhRhtex9LDC3&#10;4cHfdD+mUgmEY44GqpSaXOtYVOQxDkNDLNk1tB6TjG2pbYsPgXunx1k20R5rlgsVNrSpqLgdf71Q&#10;ssuZzq9Roaeb7SF8zdx2t3fGDPrdeg4qUZf+l9/tvTUwkWfFRTxA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fWB5VwgAAANsAAAAPAAAAAAAAAAAAAAAAAJgCAABkcnMvZG93&#10;bnJldi54bWxQSwUGAAAAAAQABAD1AAAAhwMAAAAA&#10;">
              <v:textbox style="mso-next-textbox:#AutoShape 26">
                <w:txbxContent>
                  <w:p w14:paraId="00362E83" w14:textId="77777777" w:rsidR="00B010CD" w:rsidRPr="00972480" w:rsidRDefault="00B010CD" w:rsidP="003D1CEB">
                    <w:pPr>
                      <w:rPr>
                        <w:rFonts w:ascii="標楷體" w:eastAsia="標楷體" w:hAnsi="標楷體"/>
                      </w:rPr>
                    </w:pPr>
                    <w:r w:rsidRPr="00972480">
                      <w:rPr>
                        <w:rFonts w:ascii="標楷體" w:eastAsia="標楷體" w:hAnsi="標楷體" w:hint="eastAsia"/>
                      </w:rPr>
                      <w:t>JCIC</w:t>
                    </w:r>
                  </w:p>
                  <w:p w14:paraId="39A31435" w14:textId="77777777" w:rsidR="00B010CD" w:rsidRPr="00972480" w:rsidRDefault="00B010CD" w:rsidP="003D1CEB">
                    <w:pPr>
                      <w:rPr>
                        <w:rFonts w:ascii="標楷體" w:eastAsia="標楷體" w:hAnsi="標楷體"/>
                      </w:rPr>
                    </w:pPr>
                    <w:r w:rsidRPr="00972480">
                      <w:rPr>
                        <w:rFonts w:ascii="標楷體" w:eastAsia="標楷體" w:hAnsi="標楷體" w:hint="eastAsia"/>
                      </w:rPr>
                      <w:t>媒體檔</w:t>
                    </w:r>
                  </w:p>
                </w:txbxContent>
              </v:textbox>
            </v:shape>
            <v:shape id="AutoShape 27" o:spid="_x0000_s1053" type="#_x0000_t115" style="position:absolute;left:22117;top:13415;width:13245;height:76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gqDMIA&#10;AADbAAAADwAAAGRycy9kb3ducmV2LnhtbESP3WoCMRCF7wu+QxjBu5pVqOhqFNEWxIsWfx5g2IzZ&#10;xc1kTVJ3fXsjFHp5OD8fZ7HqbC3u5EPlWMFomIEgLpyu2Cg4n77epyBCRNZYOyYFDwqwWvbeFphr&#10;1/KB7sdoRBrhkKOCMsYmlzIUJVkMQ9cQJ+/ivMWYpDdSe2zTuK3lOMsm0mLFiVBiQ5uSiuvx1yZu&#10;u734w+fePsw+3Co5bX++P4xSg363noOI1MX/8F97pxVMZvD6kn6AXD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WyCoMwgAAANsAAAAPAAAAAAAAAAAAAAAAAJgCAABkcnMvZG93&#10;bnJldi54bWxQSwUGAAAAAAQABAD1AAAAhwMAAAAA&#10;">
              <v:textbox style="mso-next-textbox:#AutoShape 27">
                <w:txbxContent>
                  <w:p w14:paraId="1A414F45" w14:textId="77777777" w:rsidR="00B010CD" w:rsidRPr="00972480" w:rsidRDefault="00B010CD" w:rsidP="003D1CEB">
                    <w:pPr>
                      <w:jc w:val="center"/>
                      <w:rPr>
                        <w:rFonts w:ascii="標楷體" w:eastAsia="標楷體" w:hAnsi="標楷體"/>
                      </w:rPr>
                    </w:pPr>
                    <w:r w:rsidRPr="00972480">
                      <w:rPr>
                        <w:rFonts w:ascii="標楷體" w:eastAsia="標楷體" w:hAnsi="標楷體" w:hint="eastAsia"/>
                      </w:rPr>
                      <w:t>JCIC月報</w:t>
                    </w:r>
                  </w:p>
                </w:txbxContent>
              </v:textbox>
            </v:shape>
            <v:shape id="Text Box 28" o:spid="_x0000_s1054" type="#_x0000_t202" style="position:absolute;left:36910;top:12336;width:18131;height:126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L4e3b8A&#10;AADbAAAADwAAAGRycy9kb3ducmV2LnhtbERPy4rCMBTdD/gP4QpuBpsqM1arUXRgxG3VD7g2tw9s&#10;bkoTbf37yUKY5eG8N7vBNOJJnastK5hFMQji3OqaSwXXy+90CcJ5ZI2NZVLwIge77ehjg6m2PWf0&#10;PPtShBB2KSqovG9TKV1ekUEX2ZY4cIXtDPoAu1LqDvsQbho5j+OFNFhzaKiwpZ+K8vv5YRQUp/7z&#10;e9Xfjv6aZF+LA9bJzb6UmoyH/RqEp8H/i9/uk1aQhPXhS/gBcvsH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Qvh7dvwAAANsAAAAPAAAAAAAAAAAAAAAAAJgCAABkcnMvZG93bnJl&#10;di54bWxQSwUGAAAAAAQABAD1AAAAhAMAAAAA&#10;" stroked="f">
              <v:textbox style="mso-next-textbox:#Text Box 28">
                <w:txbxContent>
                  <w:tbl>
                    <w:tblPr>
                      <w:tblW w:w="5060" w:type="dxa"/>
                      <w:tblInd w:w="13" w:type="dxa"/>
                      <w:tblCellMar>
                        <w:left w:w="28" w:type="dxa"/>
                        <w:right w:w="28" w:type="dxa"/>
                      </w:tblCellMar>
                      <w:tblLook w:val="04A0" w:firstRow="1" w:lastRow="0" w:firstColumn="1" w:lastColumn="0" w:noHBand="0" w:noVBand="1"/>
                    </w:tblPr>
                    <w:tblGrid>
                      <w:gridCol w:w="5060"/>
                    </w:tblGrid>
                    <w:tr w:rsidR="00B010CD" w:rsidRPr="00972480" w14:paraId="45F3B943" w14:textId="77777777" w:rsidTr="00C06FDB">
                      <w:trPr>
                        <w:trHeight w:val="324"/>
                      </w:trPr>
                      <w:tc>
                        <w:tcPr>
                          <w:tcW w:w="5060" w:type="dxa"/>
                          <w:tcBorders>
                            <w:top w:val="nil"/>
                            <w:left w:val="nil"/>
                            <w:bottom w:val="nil"/>
                            <w:right w:val="nil"/>
                          </w:tcBorders>
                          <w:shd w:val="clear" w:color="auto" w:fill="auto"/>
                          <w:noWrap/>
                          <w:vAlign w:val="center"/>
                          <w:hideMark/>
                        </w:tcPr>
                        <w:p w14:paraId="27FA3C9A" w14:textId="77777777" w:rsidR="00B010CD" w:rsidRPr="00972480" w:rsidRDefault="00B010CD" w:rsidP="00C06FDB">
                          <w:pPr>
                            <w:widowControl/>
                            <w:rPr>
                              <w:rFonts w:ascii="標楷體" w:eastAsia="標楷體" w:hAnsi="標楷體" w:cs="新細明體"/>
                              <w:color w:val="000000"/>
                              <w:kern w:val="0"/>
                            </w:rPr>
                          </w:pPr>
                          <w:r w:rsidRPr="00972480">
                            <w:rPr>
                              <w:rFonts w:ascii="標楷體" w:eastAsia="標楷體" w:hAnsi="標楷體" w:cs="新細明體" w:hint="eastAsia"/>
                              <w:color w:val="000000"/>
                              <w:kern w:val="0"/>
                            </w:rPr>
                            <w:t xml:space="preserve">正常件月報資料 </w:t>
                          </w:r>
                        </w:p>
                      </w:tc>
                    </w:tr>
                    <w:tr w:rsidR="00B010CD" w:rsidRPr="00972480" w14:paraId="3864EB75" w14:textId="77777777" w:rsidTr="00C06FDB">
                      <w:trPr>
                        <w:trHeight w:val="324"/>
                      </w:trPr>
                      <w:tc>
                        <w:tcPr>
                          <w:tcW w:w="5060" w:type="dxa"/>
                          <w:tcBorders>
                            <w:top w:val="nil"/>
                            <w:left w:val="nil"/>
                            <w:bottom w:val="nil"/>
                            <w:right w:val="nil"/>
                          </w:tcBorders>
                          <w:shd w:val="clear" w:color="auto" w:fill="auto"/>
                          <w:noWrap/>
                          <w:vAlign w:val="center"/>
                          <w:hideMark/>
                        </w:tcPr>
                        <w:p w14:paraId="32170699" w14:textId="77777777" w:rsidR="00B010CD" w:rsidRPr="00972480" w:rsidRDefault="00B010CD" w:rsidP="00C06FDB">
                          <w:pPr>
                            <w:widowControl/>
                            <w:rPr>
                              <w:rFonts w:ascii="標楷體" w:eastAsia="標楷體" w:hAnsi="標楷體" w:cs="新細明體"/>
                              <w:color w:val="000000"/>
                              <w:kern w:val="0"/>
                            </w:rPr>
                          </w:pPr>
                          <w:r w:rsidRPr="00972480">
                            <w:rPr>
                              <w:rFonts w:ascii="標楷體" w:eastAsia="標楷體" w:hAnsi="標楷體" w:cs="新細明體" w:hint="eastAsia"/>
                              <w:color w:val="000000"/>
                              <w:kern w:val="0"/>
                            </w:rPr>
                            <w:t xml:space="preserve">催收件月報資料 </w:t>
                          </w:r>
                        </w:p>
                      </w:tc>
                    </w:tr>
                    <w:tr w:rsidR="00B010CD" w:rsidRPr="00972480" w14:paraId="1348F737" w14:textId="77777777" w:rsidTr="00C06FDB">
                      <w:trPr>
                        <w:trHeight w:val="324"/>
                      </w:trPr>
                      <w:tc>
                        <w:tcPr>
                          <w:tcW w:w="5060" w:type="dxa"/>
                          <w:tcBorders>
                            <w:top w:val="nil"/>
                            <w:left w:val="nil"/>
                            <w:bottom w:val="nil"/>
                            <w:right w:val="nil"/>
                          </w:tcBorders>
                          <w:shd w:val="clear" w:color="auto" w:fill="auto"/>
                          <w:noWrap/>
                          <w:vAlign w:val="center"/>
                          <w:hideMark/>
                        </w:tcPr>
                        <w:p w14:paraId="12A9B31C" w14:textId="77777777" w:rsidR="00B010CD" w:rsidRPr="00972480" w:rsidRDefault="00B010CD" w:rsidP="00C06FDB">
                          <w:pPr>
                            <w:widowControl/>
                            <w:rPr>
                              <w:rFonts w:ascii="標楷體" w:eastAsia="標楷體" w:hAnsi="標楷體" w:cs="新細明體"/>
                              <w:color w:val="000000"/>
                              <w:kern w:val="0"/>
                            </w:rPr>
                          </w:pPr>
                          <w:r w:rsidRPr="00972480">
                            <w:rPr>
                              <w:rFonts w:ascii="標楷體" w:eastAsia="標楷體" w:hAnsi="標楷體" w:cs="新細明體" w:hint="eastAsia"/>
                              <w:color w:val="000000"/>
                              <w:kern w:val="0"/>
                            </w:rPr>
                            <w:t xml:space="preserve">呆帳件月報資料 </w:t>
                          </w:r>
                        </w:p>
                      </w:tc>
                    </w:tr>
                    <w:tr w:rsidR="00B010CD" w:rsidRPr="00972480" w14:paraId="5555B795" w14:textId="77777777" w:rsidTr="00C06FDB">
                      <w:trPr>
                        <w:trHeight w:val="324"/>
                      </w:trPr>
                      <w:tc>
                        <w:tcPr>
                          <w:tcW w:w="5060" w:type="dxa"/>
                          <w:tcBorders>
                            <w:top w:val="nil"/>
                            <w:left w:val="nil"/>
                            <w:bottom w:val="nil"/>
                            <w:right w:val="nil"/>
                          </w:tcBorders>
                          <w:shd w:val="clear" w:color="auto" w:fill="auto"/>
                          <w:noWrap/>
                          <w:vAlign w:val="center"/>
                          <w:hideMark/>
                        </w:tcPr>
                        <w:p w14:paraId="7140BBBD" w14:textId="77777777" w:rsidR="00B010CD" w:rsidRDefault="00B010CD" w:rsidP="00C06FDB">
                          <w:pPr>
                            <w:widowControl/>
                            <w:rPr>
                              <w:rFonts w:ascii="標楷體" w:eastAsia="標楷體" w:hAnsi="標楷體" w:cs="新細明體"/>
                              <w:color w:val="000000"/>
                              <w:kern w:val="0"/>
                            </w:rPr>
                          </w:pPr>
                          <w:r w:rsidRPr="00972480">
                            <w:rPr>
                              <w:rFonts w:ascii="標楷體" w:eastAsia="標楷體" w:hAnsi="標楷體" w:cs="新細明體" w:hint="eastAsia"/>
                              <w:color w:val="000000"/>
                              <w:kern w:val="0"/>
                            </w:rPr>
                            <w:t xml:space="preserve">結案件月報資料 </w:t>
                          </w:r>
                        </w:p>
                        <w:p w14:paraId="5B6F3BCB" w14:textId="77777777" w:rsidR="00B010CD" w:rsidRPr="00972480" w:rsidRDefault="00B010CD" w:rsidP="00C06FDB">
                          <w:pPr>
                            <w:widowControl/>
                            <w:rPr>
                              <w:rFonts w:ascii="標楷體" w:eastAsia="標楷體" w:hAnsi="標楷體" w:cs="新細明體"/>
                              <w:color w:val="000000"/>
                              <w:kern w:val="0"/>
                            </w:rPr>
                          </w:pPr>
                          <w:r w:rsidRPr="00C112B5">
                            <w:rPr>
                              <w:rFonts w:ascii="標楷體" w:eastAsia="標楷體" w:hAnsi="標楷體" w:hint="eastAsia"/>
                            </w:rPr>
                            <w:t>擔保品關聯</w:t>
                          </w:r>
                          <w:r w:rsidRPr="00972480">
                            <w:rPr>
                              <w:rFonts w:ascii="標楷體" w:eastAsia="標楷體" w:hAnsi="標楷體" w:cs="新細明體" w:hint="eastAsia"/>
                              <w:color w:val="000000"/>
                              <w:kern w:val="0"/>
                            </w:rPr>
                            <w:t>資料</w:t>
                          </w:r>
                        </w:p>
                      </w:tc>
                    </w:tr>
                  </w:tbl>
                  <w:p w14:paraId="5470AAFD" w14:textId="77777777" w:rsidR="00B010CD" w:rsidRPr="00972480" w:rsidRDefault="00B010CD" w:rsidP="003D1CEB">
                    <w:pPr>
                      <w:rPr>
                        <w:rFonts w:ascii="標楷體" w:eastAsia="標楷體" w:hAnsi="標楷體"/>
                      </w:rPr>
                    </w:pPr>
                  </w:p>
                </w:txbxContent>
              </v:textbox>
            </v:shape>
            <v:shape id="AutoShape 29" o:spid="_x0000_s1055" type="#_x0000_t67" style="position:absolute;left:17672;top:14216;width:2609;height:4553;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SE+bcUA&#10;AADbAAAADwAAAGRycy9kb3ducmV2LnhtbESPQWvCQBSE7wX/w/IK3upGkVZTN0EUsYciNAqS2yP7&#10;moRm34bdNab/vlso9DjMzDfMJh9NJwZyvrWsYD5LQBBXVrdcK7icD08rED4ga+wsk4Jv8pBnk4cN&#10;ptre+YOGItQiQtinqKAJoU+l9FVDBv3M9sTR+7TOYIjS1VI7vEe46eQiSZ6lwZbjQoM97Rqqvoqb&#10;UVAOq/crr4/7RbW7Lk+nS+mdLJWaPo7bVxCBxvAf/mu/aQUvc/j9En+AzH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IT5txQAAANsAAAAPAAAAAAAAAAAAAAAAAJgCAABkcnMv&#10;ZG93bnJldi54bWxQSwUGAAAAAAQABAD1AAAAigMAAAAA&#10;">
              <v:textbox style="layout-flow:vertical-ideographic"/>
            </v:shape>
            <v:shape id="AutoShape 30" o:spid="_x0000_s1056" type="#_x0000_t22" style="position:absolute;left:23143;top:656;width:10393;height:116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fpACMMA&#10;AADbAAAADwAAAGRycy9kb3ducmV2LnhtbESPQYvCMBSE74L/ITxhL6KpsqhUo4isKOzJKoK3R/Ns&#10;i81LaaKt/vrNguBxmJlvmMWqNaV4UO0KywpGwwgEcWp1wZmC03E7mIFwHlljaZkUPMnBatntLDDW&#10;tuEDPRKfiQBhF6OC3PsqltKlORl0Q1sRB+9qa4M+yDqTusYmwE0px1E0kQYLDgs5VrTJKb0ld6Og&#10;ujRn+kn05L6P+tq57ev3e/dS6qvXrucgPLX+E36391rBdAz/X8IPkM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fpACMMAAADbAAAADwAAAAAAAAAAAAAAAACYAgAAZHJzL2Rv&#10;d25yZXYueG1sUEsFBgAAAAAEAAQA9QAAAIgDAAAAAA==&#10;">
              <v:textbox style="mso-next-textbox:#AutoShape 30">
                <w:txbxContent>
                  <w:p w14:paraId="597D7AA4" w14:textId="77777777" w:rsidR="00B010CD" w:rsidRPr="00972480" w:rsidRDefault="00B010CD" w:rsidP="003D1CEB">
                    <w:pPr>
                      <w:jc w:val="center"/>
                      <w:rPr>
                        <w:rFonts w:ascii="標楷體" w:eastAsia="標楷體" w:hAnsi="標楷體"/>
                      </w:rPr>
                    </w:pPr>
                    <w:r w:rsidRPr="00972480">
                      <w:rPr>
                        <w:rFonts w:ascii="標楷體" w:eastAsia="標楷體" w:hAnsi="標楷體" w:hint="eastAsia"/>
                      </w:rPr>
                      <w:t>額度檔</w:t>
                    </w:r>
                  </w:p>
                  <w:p w14:paraId="3DD6BDEC" w14:textId="77777777" w:rsidR="00B010CD" w:rsidRDefault="00B010CD" w:rsidP="003D1CEB">
                    <w:pPr>
                      <w:jc w:val="center"/>
                      <w:rPr>
                        <w:rFonts w:ascii="標楷體" w:eastAsia="標楷體" w:hAnsi="標楷體"/>
                      </w:rPr>
                    </w:pPr>
                    <w:r w:rsidRPr="00972480">
                      <w:rPr>
                        <w:rFonts w:ascii="標楷體" w:eastAsia="標楷體" w:hAnsi="標楷體" w:hint="eastAsia"/>
                      </w:rPr>
                      <w:t>放款檔</w:t>
                    </w:r>
                  </w:p>
                  <w:p w14:paraId="7240CB97" w14:textId="77777777" w:rsidR="00B010CD" w:rsidRPr="00972480" w:rsidRDefault="00B010CD" w:rsidP="003D1CEB">
                    <w:pPr>
                      <w:jc w:val="center"/>
                      <w:rPr>
                        <w:rFonts w:ascii="標楷體" w:eastAsia="標楷體" w:hAnsi="標楷體"/>
                      </w:rPr>
                    </w:pPr>
                    <w:r>
                      <w:rPr>
                        <w:rFonts w:ascii="標楷體" w:eastAsia="標楷體" w:hAnsi="標楷體" w:hint="eastAsia"/>
                      </w:rPr>
                      <w:t>押品檔</w:t>
                    </w:r>
                  </w:p>
                  <w:p w14:paraId="3ACF5D49" w14:textId="77777777" w:rsidR="00B010CD" w:rsidRPr="00972480" w:rsidRDefault="00B010CD" w:rsidP="003D1CEB">
                    <w:pPr>
                      <w:rPr>
                        <w:rFonts w:ascii="標楷體" w:eastAsia="標楷體" w:hAnsi="標楷體"/>
                      </w:rPr>
                    </w:pPr>
                  </w:p>
                </w:txbxContent>
              </v:textbox>
            </v:shape>
            <v:shape id="AutoShape 31" o:spid="_x0000_s1057" type="#_x0000_t67" style="position:absolute;left:17978;top:21369;width:2610;height:4553;rotation:-3423344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PO/sUA&#10;AADbAAAADwAAAGRycy9kb3ducmV2LnhtbESPzWrCQBSF90LfYbiF7szEFrREJ6EULEV0oZZSd5fM&#10;NUmTuRMyo0l9+o4guDycn4+zyAbTiDN1rrKsYBLFIIhzqysuFHztl+NXEM4ja2wsk4I/cpClD6MF&#10;Jtr2vKXzzhcijLBLUEHpfZtI6fKSDLrItsTBO9rOoA+yK6TusA/jppHPcTyVBisOhBJbei8pr3cn&#10;c4Uc68t+JSffP5vf+rJebvrDh1bq6XF4m4PwNPh7+Nb+1ApmL3D9En6ATP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1I87+xQAAANsAAAAPAAAAAAAAAAAAAAAAAJgCAABkcnMv&#10;ZG93bnJldi54bWxQSwUGAAAAAAQABAD1AAAAigMAAAAA&#10;">
              <v:textbox style="layout-flow:vertical-ideographic"/>
            </v:shape>
            <v:shape id="AutoShape 32" o:spid="_x0000_s1058" type="#_x0000_t67" style="position:absolute;left:18527;top:33138;width:2610;height:4553;rotation:3064392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RscYA&#10;AADbAAAADwAAAGRycy9kb3ducmV2LnhtbESPT2vCQBTE7wW/w/KE3pqNPVRJXaUIlpYG/BcP3p7Z&#10;Z5KafRuy2yR++25B6HGYmd8w8+VgatFR6yrLCiZRDII4t7riQkF2WD/NQDiPrLG2TApu5GC5GD3M&#10;MdG25x11e1+IAGGXoILS+yaR0uUlGXSRbYiDd7GtQR9kW0jdYh/gppbPcfwiDVYcFkpsaFVSft3/&#10;GAW9j0+f3+/ZOl1tsNgevtLjuZ4p9Tge3l5BeBr8f/je/tAKplP4+xJ+gFz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eRscYAAADbAAAADwAAAAAAAAAAAAAAAACYAgAAZHJz&#10;L2Rvd25yZXYueG1sUEsFBgAAAAAEAAQA9QAAAIsDAAAAAA==&#10;">
              <v:textbox style="layout-flow:vertical-ideographic"/>
            </v:shape>
            <w10:anchorlock/>
          </v:group>
        </w:pict>
      </w:r>
    </w:p>
    <w:p w14:paraId="5CD9B2FD" w14:textId="77777777" w:rsidR="00AA3967" w:rsidRDefault="00AA3967">
      <w:pPr>
        <w:pStyle w:val="a"/>
        <w:pPrChange w:id="34" w:author="智誠 楊" w:date="2021-05-07T16:36:00Z">
          <w:pPr>
            <w:pStyle w:val="a"/>
            <w:ind w:left="2400" w:rightChars="100" w:right="240"/>
          </w:pPr>
        </w:pPrChange>
      </w:pPr>
      <w:r w:rsidRPr="002B1A6D">
        <w:t>需求描述</w:t>
      </w:r>
    </w:p>
    <w:p w14:paraId="26B47398" w14:textId="77777777" w:rsidR="002B1A6D" w:rsidRPr="002B1A6D" w:rsidRDefault="00AA3967" w:rsidP="00AA3967">
      <w:pPr>
        <w:rPr>
          <w:rFonts w:eastAsia="標楷體"/>
          <w:sz w:val="26"/>
        </w:rPr>
      </w:pPr>
      <w:r w:rsidRPr="002B1A6D">
        <w:rPr>
          <w:rFonts w:hint="eastAsia"/>
        </w:rPr>
        <w:t xml:space="preserve">  </w:t>
      </w:r>
    </w:p>
    <w:p w14:paraId="73C36655" w14:textId="77777777" w:rsidR="00FD0BA6" w:rsidRPr="00B830D9" w:rsidRDefault="00FD0BA6" w:rsidP="00FD0BA6">
      <w:pPr>
        <w:pStyle w:val="20"/>
        <w:keepNext w:val="0"/>
        <w:ind w:left="1134" w:hanging="1134"/>
        <w:rPr>
          <w:rFonts w:ascii="標楷體" w:hAnsi="標楷體"/>
        </w:rPr>
      </w:pPr>
      <w:bookmarkStart w:id="35" w:name="_Toc30177086"/>
      <w:r w:rsidRPr="00B830D9">
        <w:rPr>
          <w:rFonts w:ascii="標楷體" w:hAnsi="標楷體"/>
        </w:rPr>
        <w:t>2.2</w:t>
      </w:r>
      <w:r w:rsidR="00716905" w:rsidRPr="00B830D9">
        <w:rPr>
          <w:rFonts w:ascii="標楷體" w:hAnsi="標楷體" w:hint="eastAsia"/>
        </w:rPr>
        <w:t xml:space="preserve">    </w:t>
      </w:r>
      <w:r w:rsidRPr="00B830D9">
        <w:rPr>
          <w:rFonts w:ascii="標楷體" w:hAnsi="標楷體"/>
        </w:rPr>
        <w:t>非功能性需求</w:t>
      </w:r>
      <w:bookmarkEnd w:id="35"/>
    </w:p>
    <w:p w14:paraId="2A39BC19" w14:textId="77777777" w:rsidR="00682F64" w:rsidRPr="009B2BD3" w:rsidRDefault="00682F64" w:rsidP="00682F64">
      <w:pPr>
        <w:tabs>
          <w:tab w:val="left" w:pos="788"/>
        </w:tabs>
        <w:ind w:leftChars="500" w:left="1200"/>
        <w:rPr>
          <w:rFonts w:ascii="標楷體" w:eastAsia="標楷體" w:hAnsi="標楷體"/>
          <w:sz w:val="32"/>
          <w:szCs w:val="32"/>
        </w:rPr>
      </w:pPr>
      <w:r w:rsidRPr="009B2BD3">
        <w:rPr>
          <w:rFonts w:ascii="標楷體" w:eastAsia="標楷體" w:hAnsi="標楷體"/>
          <w:sz w:val="32"/>
          <w:szCs w:val="32"/>
        </w:rPr>
        <w:t>N/A</w:t>
      </w:r>
    </w:p>
    <w:p w14:paraId="03F1D03F" w14:textId="77777777" w:rsidR="00682F64" w:rsidRPr="009B2BD3" w:rsidRDefault="00682F64" w:rsidP="00682F64">
      <w:pPr>
        <w:tabs>
          <w:tab w:val="left" w:pos="788"/>
        </w:tabs>
        <w:rPr>
          <w:rFonts w:ascii="標楷體" w:eastAsia="標楷體" w:hAnsi="標楷體"/>
        </w:rPr>
      </w:pPr>
    </w:p>
    <w:p w14:paraId="6ECEA719" w14:textId="77777777" w:rsidR="00FD0BA6" w:rsidRPr="00B830D9" w:rsidRDefault="00FD0BA6" w:rsidP="00FD0BA6">
      <w:pPr>
        <w:tabs>
          <w:tab w:val="left" w:pos="788"/>
        </w:tabs>
        <w:rPr>
          <w:rFonts w:ascii="標楷體" w:eastAsia="標楷體" w:hAnsi="標楷體"/>
        </w:rPr>
      </w:pPr>
    </w:p>
    <w:p w14:paraId="08ED5C5A" w14:textId="77777777" w:rsidR="00FD0BA6" w:rsidRPr="00B830D9" w:rsidRDefault="00FD0BA6" w:rsidP="00FD0BA6">
      <w:pPr>
        <w:tabs>
          <w:tab w:val="left" w:pos="788"/>
        </w:tabs>
        <w:rPr>
          <w:rFonts w:ascii="標楷體" w:eastAsia="標楷體" w:hAnsi="標楷體"/>
        </w:rPr>
      </w:pPr>
    </w:p>
    <w:p w14:paraId="14FC9C53" w14:textId="77777777" w:rsidR="00FD0BA6" w:rsidRPr="00B830D9" w:rsidRDefault="00FD0BA6" w:rsidP="00FD0BA6">
      <w:pPr>
        <w:tabs>
          <w:tab w:val="left" w:pos="788"/>
        </w:tabs>
        <w:rPr>
          <w:rFonts w:ascii="標楷體" w:eastAsia="標楷體" w:hAnsi="標楷體"/>
        </w:rPr>
      </w:pPr>
    </w:p>
    <w:p w14:paraId="3A05D566" w14:textId="77777777" w:rsidR="00FD0BA6" w:rsidRPr="00682F64" w:rsidRDefault="00FD0BA6" w:rsidP="00FD0BA6">
      <w:pPr>
        <w:pStyle w:val="1"/>
        <w:snapToGrid w:val="0"/>
        <w:rPr>
          <w:rFonts w:ascii="標楷體" w:hAnsi="標楷體"/>
          <w:sz w:val="32"/>
          <w:szCs w:val="32"/>
        </w:rPr>
      </w:pPr>
      <w:bookmarkStart w:id="36" w:name="_Toc30177087"/>
      <w:r w:rsidRPr="00B830D9">
        <w:rPr>
          <w:rFonts w:ascii="標楷體" w:hAnsi="標楷體"/>
          <w:sz w:val="32"/>
          <w:szCs w:val="32"/>
        </w:rPr>
        <w:t>第3章</w:t>
      </w:r>
      <w:r w:rsidR="00441668" w:rsidRPr="00B830D9">
        <w:rPr>
          <w:rFonts w:ascii="標楷體" w:hAnsi="標楷體"/>
          <w:sz w:val="32"/>
          <w:szCs w:val="32"/>
        </w:rPr>
        <w:t xml:space="preserve"> </w:t>
      </w:r>
      <w:r w:rsidRPr="00B830D9">
        <w:rPr>
          <w:rFonts w:ascii="標楷體" w:hAnsi="標楷體"/>
          <w:sz w:val="32"/>
          <w:szCs w:val="32"/>
        </w:rPr>
        <w:t>系統需求</w:t>
      </w:r>
      <w:bookmarkEnd w:id="36"/>
    </w:p>
    <w:p w14:paraId="0CD87B35" w14:textId="77777777" w:rsidR="00FD0BA6" w:rsidRPr="00B830D9" w:rsidRDefault="00716905" w:rsidP="00682F64">
      <w:pPr>
        <w:pStyle w:val="20"/>
        <w:keepNext w:val="0"/>
        <w:spacing w:before="0"/>
        <w:rPr>
          <w:rFonts w:ascii="標楷體" w:hAnsi="標楷體"/>
        </w:rPr>
      </w:pPr>
      <w:bookmarkStart w:id="37" w:name="_Toc30177088"/>
      <w:r w:rsidRPr="00B830D9">
        <w:rPr>
          <w:rFonts w:ascii="標楷體" w:hAnsi="標楷體"/>
        </w:rPr>
        <w:t>3.1</w:t>
      </w:r>
      <w:r w:rsidRPr="00B830D9">
        <w:rPr>
          <w:rFonts w:ascii="標楷體" w:hAnsi="標楷體" w:hint="eastAsia"/>
        </w:rPr>
        <w:t xml:space="preserve">    </w:t>
      </w:r>
      <w:r w:rsidR="00FD0BA6" w:rsidRPr="00B830D9">
        <w:rPr>
          <w:rFonts w:ascii="標楷體" w:hAnsi="標楷體"/>
        </w:rPr>
        <w:t>系統功能結構圖</w:t>
      </w:r>
      <w:bookmarkEnd w:id="37"/>
    </w:p>
    <w:p w14:paraId="67FB48DD" w14:textId="77777777" w:rsidR="00FD0BA6" w:rsidRDefault="00FD0BA6" w:rsidP="00F75F68">
      <w:pPr>
        <w:pStyle w:val="2TEXT"/>
        <w:ind w:left="0"/>
        <w:rPr>
          <w:rFonts w:ascii="標楷體" w:hAnsi="標楷體"/>
        </w:rPr>
      </w:pPr>
    </w:p>
    <w:tbl>
      <w:tblPr>
        <w:tblW w:w="9360" w:type="dxa"/>
        <w:tblInd w:w="2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28" w:type="dxa"/>
          <w:right w:w="28" w:type="dxa"/>
        </w:tblCellMar>
        <w:tblLook w:val="0000" w:firstRow="0" w:lastRow="0" w:firstColumn="0" w:lastColumn="0" w:noHBand="0" w:noVBand="0"/>
      </w:tblPr>
      <w:tblGrid>
        <w:gridCol w:w="567"/>
        <w:gridCol w:w="709"/>
        <w:gridCol w:w="3827"/>
        <w:gridCol w:w="284"/>
        <w:gridCol w:w="567"/>
        <w:gridCol w:w="567"/>
        <w:gridCol w:w="850"/>
        <w:gridCol w:w="567"/>
        <w:gridCol w:w="567"/>
        <w:gridCol w:w="284"/>
        <w:gridCol w:w="283"/>
        <w:gridCol w:w="288"/>
      </w:tblGrid>
      <w:tr w:rsidR="00682F64" w:rsidRPr="00846B62" w14:paraId="6889BA73" w14:textId="77777777" w:rsidTr="00682F64">
        <w:trPr>
          <w:tblHeader/>
        </w:trPr>
        <w:tc>
          <w:tcPr>
            <w:tcW w:w="567" w:type="dxa"/>
          </w:tcPr>
          <w:p w14:paraId="2E27315C" w14:textId="77777777" w:rsidR="00682F64" w:rsidRPr="00846B62" w:rsidRDefault="00682F64" w:rsidP="00EB6AD8">
            <w:pPr>
              <w:snapToGrid w:val="0"/>
              <w:jc w:val="center"/>
              <w:rPr>
                <w:rFonts w:ascii="標楷體" w:eastAsia="標楷體" w:hAnsi="標楷體"/>
              </w:rPr>
            </w:pPr>
            <w:r w:rsidRPr="00846B62">
              <w:rPr>
                <w:rFonts w:ascii="標楷體" w:eastAsia="標楷體" w:hAnsi="標楷體" w:hint="eastAsia"/>
              </w:rPr>
              <w:t>序號</w:t>
            </w:r>
          </w:p>
        </w:tc>
        <w:tc>
          <w:tcPr>
            <w:tcW w:w="709" w:type="dxa"/>
          </w:tcPr>
          <w:p w14:paraId="309D5F8E" w14:textId="77777777" w:rsidR="00682F64" w:rsidRPr="00846B62" w:rsidRDefault="00682F64" w:rsidP="00EB6AD8">
            <w:pPr>
              <w:snapToGrid w:val="0"/>
              <w:rPr>
                <w:rFonts w:ascii="標楷體" w:eastAsia="標楷體" w:hAnsi="標楷體"/>
              </w:rPr>
            </w:pPr>
            <w:r w:rsidRPr="00846B62">
              <w:rPr>
                <w:rFonts w:ascii="標楷體" w:eastAsia="標楷體" w:hAnsi="標楷體" w:hint="eastAsia"/>
              </w:rPr>
              <w:t>交易代號</w:t>
            </w:r>
          </w:p>
        </w:tc>
        <w:tc>
          <w:tcPr>
            <w:tcW w:w="3827" w:type="dxa"/>
          </w:tcPr>
          <w:p w14:paraId="206788DB" w14:textId="77777777" w:rsidR="00682F64" w:rsidRPr="00846B62" w:rsidRDefault="00682F64" w:rsidP="00EB6AD8">
            <w:pPr>
              <w:pStyle w:val="afd"/>
              <w:snapToGrid w:val="0"/>
              <w:rPr>
                <w:rFonts w:ascii="標楷體" w:eastAsia="標楷體" w:hAnsi="標楷體"/>
                <w:szCs w:val="24"/>
              </w:rPr>
            </w:pPr>
            <w:r w:rsidRPr="00846B62">
              <w:rPr>
                <w:rFonts w:ascii="標楷體" w:eastAsia="標楷體" w:hAnsi="標楷體" w:hint="eastAsia"/>
                <w:szCs w:val="24"/>
              </w:rPr>
              <w:t>交易名稱</w:t>
            </w:r>
          </w:p>
        </w:tc>
        <w:tc>
          <w:tcPr>
            <w:tcW w:w="284" w:type="dxa"/>
          </w:tcPr>
          <w:p w14:paraId="3EF9EADD" w14:textId="77777777" w:rsidR="00682F64" w:rsidRPr="00846B62" w:rsidRDefault="00682F64" w:rsidP="00567118">
            <w:pPr>
              <w:snapToGrid w:val="0"/>
              <w:rPr>
                <w:rFonts w:ascii="標楷體" w:eastAsia="標楷體" w:hAnsi="標楷體"/>
              </w:rPr>
            </w:pPr>
            <w:r w:rsidRPr="00846B62">
              <w:rPr>
                <w:rFonts w:ascii="標楷體" w:eastAsia="標楷體" w:hAnsi="標楷體" w:hint="eastAsia"/>
              </w:rPr>
              <w:t>段式</w:t>
            </w:r>
          </w:p>
        </w:tc>
        <w:tc>
          <w:tcPr>
            <w:tcW w:w="567" w:type="dxa"/>
          </w:tcPr>
          <w:p w14:paraId="14B3E7B2" w14:textId="77777777" w:rsidR="00682F64" w:rsidRPr="00846B62" w:rsidRDefault="007C4743" w:rsidP="00567118">
            <w:pPr>
              <w:snapToGrid w:val="0"/>
              <w:rPr>
                <w:rFonts w:ascii="標楷體" w:eastAsia="標楷體" w:hAnsi="標楷體"/>
              </w:rPr>
            </w:pPr>
            <w:r>
              <w:rPr>
                <w:rFonts w:ascii="標楷體" w:eastAsia="標楷體" w:hAnsi="標楷體" w:hint="eastAsia"/>
              </w:rPr>
              <w:t>經辦</w:t>
            </w:r>
            <w:r w:rsidR="00682F64" w:rsidRPr="00846B62">
              <w:rPr>
                <w:rFonts w:ascii="標楷體" w:eastAsia="標楷體" w:hAnsi="標楷體" w:hint="eastAsia"/>
              </w:rPr>
              <w:t>等級</w:t>
            </w:r>
          </w:p>
        </w:tc>
        <w:tc>
          <w:tcPr>
            <w:tcW w:w="567" w:type="dxa"/>
          </w:tcPr>
          <w:p w14:paraId="54CC4F1C" w14:textId="77777777" w:rsidR="00682F64" w:rsidRPr="00846B62" w:rsidRDefault="00682F64" w:rsidP="00567118">
            <w:pPr>
              <w:snapToGrid w:val="0"/>
              <w:rPr>
                <w:rFonts w:ascii="標楷體" w:eastAsia="標楷體" w:hAnsi="標楷體"/>
                <w:lang w:val="en-AU"/>
              </w:rPr>
            </w:pPr>
            <w:r w:rsidRPr="00846B62">
              <w:rPr>
                <w:rFonts w:ascii="標楷體" w:eastAsia="標楷體" w:hAnsi="標楷體" w:hint="eastAsia"/>
              </w:rPr>
              <w:t>主管</w:t>
            </w:r>
            <w:r w:rsidRPr="00846B62">
              <w:rPr>
                <w:rFonts w:ascii="標楷體" w:eastAsia="標楷體" w:hAnsi="標楷體" w:hint="eastAsia"/>
                <w:lang w:val="en-AU"/>
              </w:rPr>
              <w:t>核可</w:t>
            </w:r>
          </w:p>
        </w:tc>
        <w:tc>
          <w:tcPr>
            <w:tcW w:w="850" w:type="dxa"/>
          </w:tcPr>
          <w:p w14:paraId="3D03CEE5" w14:textId="77777777" w:rsidR="00682F64" w:rsidRPr="00846B62" w:rsidRDefault="00682F64" w:rsidP="00567118">
            <w:pPr>
              <w:snapToGrid w:val="0"/>
              <w:rPr>
                <w:rFonts w:ascii="標楷體" w:eastAsia="標楷體" w:hAnsi="標楷體"/>
              </w:rPr>
            </w:pPr>
            <w:r w:rsidRPr="00846B62">
              <w:rPr>
                <w:rFonts w:ascii="標楷體" w:eastAsia="標楷體" w:hAnsi="標楷體" w:hint="eastAsia"/>
              </w:rPr>
              <w:t>可執行之單位</w:t>
            </w:r>
          </w:p>
        </w:tc>
        <w:tc>
          <w:tcPr>
            <w:tcW w:w="567" w:type="dxa"/>
          </w:tcPr>
          <w:p w14:paraId="56250C58" w14:textId="77777777" w:rsidR="00682F64" w:rsidRPr="00846B62" w:rsidRDefault="00682F64" w:rsidP="00567118">
            <w:pPr>
              <w:snapToGrid w:val="0"/>
              <w:rPr>
                <w:rFonts w:ascii="標楷體" w:eastAsia="標楷體" w:hAnsi="標楷體"/>
              </w:rPr>
            </w:pPr>
            <w:r w:rsidRPr="00846B62">
              <w:rPr>
                <w:rFonts w:ascii="標楷體" w:eastAsia="標楷體" w:hAnsi="標楷體" w:hint="eastAsia"/>
              </w:rPr>
              <w:t>帳務</w:t>
            </w:r>
          </w:p>
          <w:p w14:paraId="66576E0C" w14:textId="77777777" w:rsidR="00682F64" w:rsidRPr="00846B62" w:rsidRDefault="00682F64" w:rsidP="00567118">
            <w:pPr>
              <w:snapToGrid w:val="0"/>
              <w:rPr>
                <w:rFonts w:ascii="標楷體" w:eastAsia="標楷體" w:hAnsi="標楷體"/>
              </w:rPr>
            </w:pPr>
            <w:r w:rsidRPr="00846B62">
              <w:rPr>
                <w:rFonts w:ascii="標楷體" w:eastAsia="標楷體" w:hAnsi="標楷體" w:hint="eastAsia"/>
              </w:rPr>
              <w:t>交易</w:t>
            </w:r>
          </w:p>
        </w:tc>
        <w:tc>
          <w:tcPr>
            <w:tcW w:w="567" w:type="dxa"/>
          </w:tcPr>
          <w:p w14:paraId="4325B9A5" w14:textId="77777777" w:rsidR="00682F64" w:rsidRPr="00846B62" w:rsidRDefault="00682F64" w:rsidP="00567118">
            <w:pPr>
              <w:snapToGrid w:val="0"/>
              <w:rPr>
                <w:rFonts w:ascii="標楷體" w:eastAsia="標楷體" w:hAnsi="標楷體"/>
              </w:rPr>
            </w:pPr>
            <w:r w:rsidRPr="00846B62">
              <w:rPr>
                <w:rFonts w:ascii="標楷體" w:eastAsia="標楷體" w:hAnsi="標楷體" w:hint="eastAsia"/>
              </w:rPr>
              <w:t>額度</w:t>
            </w:r>
          </w:p>
          <w:p w14:paraId="194FCF60" w14:textId="77777777" w:rsidR="00682F64" w:rsidRPr="00846B62" w:rsidRDefault="00682F64" w:rsidP="00567118">
            <w:pPr>
              <w:snapToGrid w:val="0"/>
              <w:rPr>
                <w:rFonts w:ascii="標楷體" w:eastAsia="標楷體" w:hAnsi="標楷體"/>
              </w:rPr>
            </w:pPr>
            <w:r w:rsidRPr="00846B62">
              <w:rPr>
                <w:rFonts w:ascii="標楷體" w:eastAsia="標楷體" w:hAnsi="標楷體" w:hint="eastAsia"/>
              </w:rPr>
              <w:t>處理</w:t>
            </w:r>
          </w:p>
        </w:tc>
        <w:tc>
          <w:tcPr>
            <w:tcW w:w="284" w:type="dxa"/>
          </w:tcPr>
          <w:p w14:paraId="25D366F3" w14:textId="77777777" w:rsidR="00682F64" w:rsidRPr="00846B62" w:rsidRDefault="00682F64" w:rsidP="00567118">
            <w:pPr>
              <w:snapToGrid w:val="0"/>
              <w:rPr>
                <w:rFonts w:ascii="標楷體" w:eastAsia="標楷體" w:hAnsi="標楷體"/>
              </w:rPr>
            </w:pPr>
            <w:r w:rsidRPr="00846B62">
              <w:rPr>
                <w:rFonts w:ascii="標楷體" w:eastAsia="標楷體" w:hAnsi="標楷體" w:hint="eastAsia"/>
                <w:lang w:eastAsia="zh-HK"/>
              </w:rPr>
              <w:t>訂</w:t>
            </w:r>
            <w:r w:rsidRPr="00846B62">
              <w:rPr>
                <w:rFonts w:ascii="標楷體" w:eastAsia="標楷體" w:hAnsi="標楷體" w:hint="eastAsia"/>
              </w:rPr>
              <w:t>正</w:t>
            </w:r>
          </w:p>
        </w:tc>
        <w:tc>
          <w:tcPr>
            <w:tcW w:w="283" w:type="dxa"/>
          </w:tcPr>
          <w:p w14:paraId="3A214049" w14:textId="77777777" w:rsidR="00682F64" w:rsidRPr="00846B62" w:rsidRDefault="00682F64" w:rsidP="00567118">
            <w:pPr>
              <w:snapToGrid w:val="0"/>
              <w:rPr>
                <w:rFonts w:ascii="標楷體" w:eastAsia="標楷體" w:hAnsi="標楷體"/>
              </w:rPr>
            </w:pPr>
            <w:r w:rsidRPr="00846B62">
              <w:rPr>
                <w:rFonts w:ascii="標楷體" w:eastAsia="標楷體" w:hAnsi="標楷體" w:hint="eastAsia"/>
                <w:lang w:eastAsia="zh-HK"/>
              </w:rPr>
              <w:t>列</w:t>
            </w:r>
            <w:r w:rsidRPr="00846B62">
              <w:rPr>
                <w:rFonts w:ascii="標楷體" w:eastAsia="標楷體" w:hAnsi="標楷體" w:hint="eastAsia"/>
              </w:rPr>
              <w:t>印</w:t>
            </w:r>
          </w:p>
        </w:tc>
        <w:tc>
          <w:tcPr>
            <w:tcW w:w="288" w:type="dxa"/>
          </w:tcPr>
          <w:p w14:paraId="28ABF95A" w14:textId="77777777" w:rsidR="00682F64" w:rsidRPr="00846B62" w:rsidRDefault="00682F64" w:rsidP="00567118">
            <w:pPr>
              <w:snapToGrid w:val="0"/>
              <w:rPr>
                <w:rFonts w:ascii="標楷體" w:eastAsia="標楷體" w:hAnsi="標楷體"/>
              </w:rPr>
            </w:pPr>
          </w:p>
        </w:tc>
      </w:tr>
      <w:tr w:rsidR="00F75F68" w:rsidRPr="00846B62" w14:paraId="1017C86B" w14:textId="77777777" w:rsidTr="00C95828">
        <w:trPr>
          <w:tblHeader/>
        </w:trPr>
        <w:tc>
          <w:tcPr>
            <w:tcW w:w="567" w:type="dxa"/>
          </w:tcPr>
          <w:p w14:paraId="06C2B5EE" w14:textId="77777777" w:rsidR="00AC396F" w:rsidRDefault="00AC396F" w:rsidP="005903F5">
            <w:pPr>
              <w:pStyle w:val="afd"/>
              <w:ind w:left="254"/>
              <w:rPr>
                <w:rFonts w:ascii="標楷體" w:eastAsia="標楷體" w:hAnsi="標楷體"/>
                <w:szCs w:val="24"/>
              </w:rPr>
            </w:pPr>
          </w:p>
        </w:tc>
        <w:tc>
          <w:tcPr>
            <w:tcW w:w="709" w:type="dxa"/>
          </w:tcPr>
          <w:p w14:paraId="76CA315E" w14:textId="77777777" w:rsidR="00F75F68" w:rsidRPr="00846B62" w:rsidRDefault="000129D3" w:rsidP="00EB6AD8">
            <w:pPr>
              <w:pStyle w:val="afd"/>
              <w:rPr>
                <w:rFonts w:ascii="標楷體" w:eastAsia="標楷體" w:hAnsi="標楷體"/>
                <w:szCs w:val="24"/>
              </w:rPr>
            </w:pPr>
            <w:r w:rsidRPr="00846B62">
              <w:rPr>
                <w:rFonts w:ascii="標楷體" w:eastAsia="標楷體" w:hAnsi="標楷體" w:hint="eastAsia"/>
                <w:szCs w:val="24"/>
              </w:rPr>
              <w:t>L82</w:t>
            </w:r>
          </w:p>
        </w:tc>
        <w:tc>
          <w:tcPr>
            <w:tcW w:w="8084" w:type="dxa"/>
            <w:gridSpan w:val="10"/>
          </w:tcPr>
          <w:p w14:paraId="45D4CF0C" w14:textId="77777777" w:rsidR="00F75F68" w:rsidRPr="00846B62" w:rsidRDefault="000129D3" w:rsidP="00EB6AD8">
            <w:pPr>
              <w:pStyle w:val="afd"/>
              <w:rPr>
                <w:rFonts w:ascii="標楷體" w:eastAsia="標楷體" w:hAnsi="標楷體"/>
                <w:szCs w:val="24"/>
              </w:rPr>
            </w:pPr>
            <w:r w:rsidRPr="00846B62">
              <w:rPr>
                <w:rFonts w:ascii="標楷體" w:eastAsia="標楷體" w:hAnsi="標楷體" w:hint="eastAsia"/>
                <w:szCs w:val="24"/>
              </w:rPr>
              <w:t>疑似洗錢</w:t>
            </w:r>
            <w:r w:rsidR="00F75F68" w:rsidRPr="00846B62">
              <w:rPr>
                <w:rFonts w:ascii="標楷體" w:eastAsia="標楷體" w:hAnsi="標楷體" w:hint="eastAsia"/>
                <w:szCs w:val="24"/>
              </w:rPr>
              <w:t>相關</w:t>
            </w:r>
          </w:p>
        </w:tc>
      </w:tr>
      <w:tr w:rsidR="00F75F68" w:rsidRPr="00846B62" w14:paraId="61E4E3E0" w14:textId="77777777" w:rsidTr="00682F64">
        <w:trPr>
          <w:tblHeader/>
        </w:trPr>
        <w:tc>
          <w:tcPr>
            <w:tcW w:w="567" w:type="dxa"/>
          </w:tcPr>
          <w:p w14:paraId="7B70682A" w14:textId="77777777" w:rsidR="00F75F68" w:rsidRPr="00846B62" w:rsidRDefault="00F75F68" w:rsidP="00F75F68">
            <w:pPr>
              <w:pStyle w:val="afd"/>
              <w:numPr>
                <w:ilvl w:val="0"/>
                <w:numId w:val="20"/>
              </w:numPr>
              <w:ind w:left="254" w:hanging="254"/>
              <w:jc w:val="center"/>
              <w:rPr>
                <w:rFonts w:ascii="標楷體" w:eastAsia="標楷體" w:hAnsi="標楷體"/>
                <w:szCs w:val="24"/>
              </w:rPr>
            </w:pPr>
          </w:p>
        </w:tc>
        <w:tc>
          <w:tcPr>
            <w:tcW w:w="709" w:type="dxa"/>
          </w:tcPr>
          <w:p w14:paraId="22591569" w14:textId="77777777" w:rsidR="00F75F68" w:rsidRPr="00846B62" w:rsidRDefault="00C95828" w:rsidP="00EB6AD8">
            <w:pPr>
              <w:pStyle w:val="afd"/>
              <w:rPr>
                <w:rFonts w:ascii="標楷體" w:eastAsia="標楷體" w:hAnsi="標楷體"/>
                <w:szCs w:val="24"/>
              </w:rPr>
            </w:pPr>
            <w:r w:rsidRPr="00846B62">
              <w:rPr>
                <w:rFonts w:ascii="標楷體" w:eastAsia="標楷體" w:hAnsi="標楷體" w:hint="eastAsia"/>
                <w:szCs w:val="24"/>
              </w:rPr>
              <w:t>L8201</w:t>
            </w:r>
          </w:p>
        </w:tc>
        <w:tc>
          <w:tcPr>
            <w:tcW w:w="3827" w:type="dxa"/>
          </w:tcPr>
          <w:p w14:paraId="4E972440" w14:textId="77777777" w:rsidR="00F75F68" w:rsidRPr="00846B62" w:rsidRDefault="00F75F68" w:rsidP="00EB6AD8">
            <w:pPr>
              <w:rPr>
                <w:rFonts w:ascii="標楷體" w:eastAsia="標楷體" w:hAnsi="標楷體" w:cs="新細明體"/>
                <w:kern w:val="0"/>
                <w:lang w:val="zh-TW"/>
              </w:rPr>
            </w:pPr>
            <w:r w:rsidRPr="00846B62">
              <w:rPr>
                <w:rFonts w:ascii="標楷體" w:eastAsia="標楷體" w:hAnsi="標楷體" w:cs="新細明體" w:hint="eastAsia"/>
                <w:kern w:val="0"/>
                <w:lang w:val="zh-TW"/>
              </w:rPr>
              <w:t>疑似洗錢樣態條件設定</w:t>
            </w:r>
          </w:p>
        </w:tc>
        <w:tc>
          <w:tcPr>
            <w:tcW w:w="284" w:type="dxa"/>
          </w:tcPr>
          <w:p w14:paraId="1756938E" w14:textId="77777777" w:rsidR="00F75F68" w:rsidRPr="00846B62" w:rsidRDefault="00F75F68" w:rsidP="00EB6AD8">
            <w:pPr>
              <w:pStyle w:val="afd"/>
              <w:jc w:val="center"/>
              <w:rPr>
                <w:rFonts w:ascii="標楷體" w:eastAsia="標楷體" w:hAnsi="標楷體"/>
                <w:szCs w:val="24"/>
              </w:rPr>
            </w:pPr>
            <w:r w:rsidRPr="00846B62">
              <w:rPr>
                <w:rFonts w:ascii="標楷體" w:eastAsia="標楷體" w:hAnsi="標楷體" w:hint="eastAsia"/>
                <w:szCs w:val="24"/>
              </w:rPr>
              <w:t>1</w:t>
            </w:r>
          </w:p>
        </w:tc>
        <w:tc>
          <w:tcPr>
            <w:tcW w:w="567" w:type="dxa"/>
          </w:tcPr>
          <w:p w14:paraId="6F675C11" w14:textId="77777777" w:rsidR="00F75F68" w:rsidRPr="00846B62" w:rsidRDefault="00F75F68" w:rsidP="00EB6AD8">
            <w:pPr>
              <w:jc w:val="center"/>
              <w:rPr>
                <w:rFonts w:ascii="標楷體" w:eastAsia="標楷體" w:hAnsi="標楷體"/>
              </w:rPr>
            </w:pPr>
            <w:r w:rsidRPr="00846B62">
              <w:rPr>
                <w:rFonts w:ascii="標楷體" w:eastAsia="標楷體" w:hAnsi="標楷體" w:hint="eastAsia"/>
              </w:rPr>
              <w:t>T</w:t>
            </w:r>
          </w:p>
        </w:tc>
        <w:tc>
          <w:tcPr>
            <w:tcW w:w="567" w:type="dxa"/>
          </w:tcPr>
          <w:p w14:paraId="6B43DBD4" w14:textId="77777777" w:rsidR="00F75F68" w:rsidRPr="00846B62" w:rsidRDefault="00F75F68" w:rsidP="00EB6AD8">
            <w:pPr>
              <w:jc w:val="center"/>
              <w:rPr>
                <w:rFonts w:ascii="標楷體" w:eastAsia="標楷體" w:hAnsi="標楷體"/>
              </w:rPr>
            </w:pPr>
            <w:r w:rsidRPr="00846B62">
              <w:rPr>
                <w:rFonts w:ascii="標楷體" w:eastAsia="標楷體" w:hAnsi="標楷體"/>
              </w:rPr>
              <w:t>X</w:t>
            </w:r>
          </w:p>
        </w:tc>
        <w:tc>
          <w:tcPr>
            <w:tcW w:w="850" w:type="dxa"/>
          </w:tcPr>
          <w:p w14:paraId="25554456" w14:textId="77777777" w:rsidR="00F75F68" w:rsidRPr="00846B62" w:rsidRDefault="00F75F68" w:rsidP="00EB6AD8">
            <w:pPr>
              <w:pStyle w:val="afd"/>
              <w:jc w:val="center"/>
              <w:rPr>
                <w:rFonts w:ascii="標楷體" w:eastAsia="標楷體" w:hAnsi="標楷體"/>
                <w:szCs w:val="24"/>
              </w:rPr>
            </w:pPr>
          </w:p>
        </w:tc>
        <w:tc>
          <w:tcPr>
            <w:tcW w:w="567" w:type="dxa"/>
          </w:tcPr>
          <w:p w14:paraId="532B5582" w14:textId="77777777" w:rsidR="00F75F68" w:rsidRPr="00846B62" w:rsidRDefault="00F75F68" w:rsidP="00EB6AD8">
            <w:pPr>
              <w:pStyle w:val="afd"/>
              <w:jc w:val="center"/>
              <w:rPr>
                <w:rFonts w:ascii="標楷體" w:eastAsia="標楷體" w:hAnsi="標楷體"/>
                <w:szCs w:val="24"/>
              </w:rPr>
            </w:pPr>
            <w:r w:rsidRPr="00846B62">
              <w:rPr>
                <w:rFonts w:ascii="標楷體" w:eastAsia="標楷體" w:hAnsi="標楷體" w:hint="eastAsia"/>
                <w:szCs w:val="24"/>
              </w:rPr>
              <w:t>X</w:t>
            </w:r>
          </w:p>
        </w:tc>
        <w:tc>
          <w:tcPr>
            <w:tcW w:w="567" w:type="dxa"/>
          </w:tcPr>
          <w:p w14:paraId="407C33E5" w14:textId="77777777" w:rsidR="00F75F68" w:rsidRPr="00846B62" w:rsidRDefault="00F75F68" w:rsidP="00EB6AD8">
            <w:pPr>
              <w:pStyle w:val="afd"/>
              <w:jc w:val="center"/>
              <w:rPr>
                <w:rFonts w:ascii="標楷體" w:eastAsia="標楷體" w:hAnsi="標楷體"/>
                <w:szCs w:val="24"/>
              </w:rPr>
            </w:pPr>
            <w:r w:rsidRPr="00846B62">
              <w:rPr>
                <w:rFonts w:ascii="標楷體" w:eastAsia="標楷體" w:hAnsi="標楷體" w:hint="eastAsia"/>
                <w:szCs w:val="24"/>
              </w:rPr>
              <w:t>X</w:t>
            </w:r>
          </w:p>
        </w:tc>
        <w:tc>
          <w:tcPr>
            <w:tcW w:w="284" w:type="dxa"/>
          </w:tcPr>
          <w:p w14:paraId="77DF9F98" w14:textId="77777777" w:rsidR="00F75F68" w:rsidRPr="00846B62" w:rsidRDefault="00F75F68" w:rsidP="00EB6AD8">
            <w:pPr>
              <w:pStyle w:val="afd"/>
              <w:jc w:val="center"/>
              <w:rPr>
                <w:rFonts w:ascii="標楷體" w:eastAsia="標楷體" w:hAnsi="標楷體"/>
                <w:szCs w:val="24"/>
              </w:rPr>
            </w:pPr>
            <w:r w:rsidRPr="00846B62">
              <w:rPr>
                <w:rFonts w:ascii="標楷體" w:eastAsia="標楷體" w:hAnsi="標楷體" w:hint="eastAsia"/>
                <w:szCs w:val="24"/>
              </w:rPr>
              <w:t>X</w:t>
            </w:r>
          </w:p>
        </w:tc>
        <w:tc>
          <w:tcPr>
            <w:tcW w:w="283" w:type="dxa"/>
          </w:tcPr>
          <w:p w14:paraId="58FA8E64" w14:textId="77777777" w:rsidR="00F75F68" w:rsidRPr="00846B62" w:rsidRDefault="00F75F68" w:rsidP="00EB6AD8">
            <w:pPr>
              <w:pStyle w:val="afd"/>
              <w:jc w:val="center"/>
              <w:rPr>
                <w:rFonts w:ascii="標楷體" w:eastAsia="標楷體" w:hAnsi="標楷體"/>
                <w:szCs w:val="24"/>
              </w:rPr>
            </w:pPr>
            <w:r w:rsidRPr="00846B62">
              <w:rPr>
                <w:rFonts w:ascii="標楷體" w:eastAsia="標楷體" w:hAnsi="標楷體"/>
                <w:szCs w:val="24"/>
              </w:rPr>
              <w:t>V</w:t>
            </w:r>
          </w:p>
        </w:tc>
        <w:tc>
          <w:tcPr>
            <w:tcW w:w="288" w:type="dxa"/>
          </w:tcPr>
          <w:p w14:paraId="1F357C0E" w14:textId="77777777" w:rsidR="00F75F68" w:rsidRPr="00846B62" w:rsidRDefault="00F75F68" w:rsidP="00EB6AD8">
            <w:pPr>
              <w:pStyle w:val="afd"/>
              <w:jc w:val="center"/>
              <w:rPr>
                <w:rFonts w:ascii="標楷體" w:eastAsia="標楷體" w:hAnsi="標楷體"/>
                <w:szCs w:val="24"/>
              </w:rPr>
            </w:pPr>
          </w:p>
        </w:tc>
      </w:tr>
      <w:tr w:rsidR="00F75F68" w:rsidRPr="00846B62" w14:paraId="5858CF50" w14:textId="77777777" w:rsidTr="00682F64">
        <w:trPr>
          <w:tblHeader/>
        </w:trPr>
        <w:tc>
          <w:tcPr>
            <w:tcW w:w="567" w:type="dxa"/>
          </w:tcPr>
          <w:p w14:paraId="2506EA75" w14:textId="77777777" w:rsidR="00F75F68" w:rsidRPr="00846B62" w:rsidRDefault="00F75F68" w:rsidP="00F75F68">
            <w:pPr>
              <w:pStyle w:val="afd"/>
              <w:numPr>
                <w:ilvl w:val="0"/>
                <w:numId w:val="20"/>
              </w:numPr>
              <w:ind w:left="254" w:hanging="254"/>
              <w:jc w:val="center"/>
              <w:rPr>
                <w:rFonts w:ascii="標楷體" w:eastAsia="標楷體" w:hAnsi="標楷體"/>
                <w:szCs w:val="24"/>
              </w:rPr>
            </w:pPr>
          </w:p>
        </w:tc>
        <w:tc>
          <w:tcPr>
            <w:tcW w:w="709" w:type="dxa"/>
          </w:tcPr>
          <w:p w14:paraId="155D5B6E" w14:textId="77777777" w:rsidR="00F75F68" w:rsidRPr="00846B62" w:rsidRDefault="00C95828" w:rsidP="00EB6AD8">
            <w:pPr>
              <w:pStyle w:val="afd"/>
              <w:rPr>
                <w:rFonts w:ascii="標楷體" w:eastAsia="標楷體" w:hAnsi="標楷體"/>
                <w:szCs w:val="24"/>
              </w:rPr>
            </w:pPr>
            <w:r w:rsidRPr="00846B62">
              <w:rPr>
                <w:rFonts w:ascii="標楷體" w:eastAsia="標楷體" w:hAnsi="標楷體" w:hint="eastAsia"/>
                <w:szCs w:val="24"/>
              </w:rPr>
              <w:t>L8921</w:t>
            </w:r>
          </w:p>
        </w:tc>
        <w:tc>
          <w:tcPr>
            <w:tcW w:w="3827" w:type="dxa"/>
          </w:tcPr>
          <w:p w14:paraId="39894508" w14:textId="77777777" w:rsidR="00F75F68" w:rsidRPr="00846B62" w:rsidRDefault="00F75F68" w:rsidP="00EB6AD8">
            <w:pPr>
              <w:rPr>
                <w:rFonts w:ascii="標楷體" w:eastAsia="標楷體" w:hAnsi="標楷體" w:cs="新細明體"/>
                <w:kern w:val="0"/>
                <w:lang w:val="zh-TW"/>
              </w:rPr>
            </w:pPr>
            <w:r w:rsidRPr="00846B62">
              <w:rPr>
                <w:rFonts w:ascii="標楷體" w:eastAsia="標楷體" w:hAnsi="標楷體" w:cs="新細明體" w:hint="eastAsia"/>
                <w:kern w:val="0"/>
                <w:lang w:val="zh-TW"/>
              </w:rPr>
              <w:t>疑似洗錢樣態檢核查詢</w:t>
            </w:r>
          </w:p>
        </w:tc>
        <w:tc>
          <w:tcPr>
            <w:tcW w:w="284" w:type="dxa"/>
          </w:tcPr>
          <w:p w14:paraId="622A14FA" w14:textId="77777777" w:rsidR="00F75F68" w:rsidRPr="00846B62" w:rsidRDefault="00F75F68" w:rsidP="00EB6AD8">
            <w:pPr>
              <w:pStyle w:val="afd"/>
              <w:jc w:val="center"/>
              <w:rPr>
                <w:rFonts w:ascii="標楷體" w:eastAsia="標楷體" w:hAnsi="標楷體"/>
                <w:szCs w:val="24"/>
              </w:rPr>
            </w:pPr>
            <w:r w:rsidRPr="00846B62">
              <w:rPr>
                <w:rFonts w:ascii="標楷體" w:eastAsia="標楷體" w:hAnsi="標楷體" w:hint="eastAsia"/>
                <w:szCs w:val="24"/>
              </w:rPr>
              <w:t>1</w:t>
            </w:r>
          </w:p>
        </w:tc>
        <w:tc>
          <w:tcPr>
            <w:tcW w:w="567" w:type="dxa"/>
          </w:tcPr>
          <w:p w14:paraId="0373A932" w14:textId="77777777" w:rsidR="00F75F68" w:rsidRPr="00846B62" w:rsidRDefault="00F75F68" w:rsidP="00EB6AD8">
            <w:pPr>
              <w:jc w:val="center"/>
              <w:rPr>
                <w:rFonts w:ascii="標楷體" w:eastAsia="標楷體" w:hAnsi="標楷體"/>
              </w:rPr>
            </w:pPr>
            <w:r w:rsidRPr="00846B62">
              <w:rPr>
                <w:rFonts w:ascii="標楷體" w:eastAsia="標楷體" w:hAnsi="標楷體"/>
              </w:rPr>
              <w:t>B</w:t>
            </w:r>
          </w:p>
        </w:tc>
        <w:tc>
          <w:tcPr>
            <w:tcW w:w="567" w:type="dxa"/>
          </w:tcPr>
          <w:p w14:paraId="072E85A3" w14:textId="77777777" w:rsidR="00F75F68" w:rsidRPr="00846B62" w:rsidRDefault="00F75F68" w:rsidP="00EB6AD8">
            <w:pPr>
              <w:jc w:val="center"/>
              <w:rPr>
                <w:rFonts w:ascii="標楷體" w:eastAsia="標楷體" w:hAnsi="標楷體"/>
              </w:rPr>
            </w:pPr>
            <w:r w:rsidRPr="00846B62">
              <w:rPr>
                <w:rFonts w:ascii="標楷體" w:eastAsia="標楷體" w:hAnsi="標楷體"/>
              </w:rPr>
              <w:t>X</w:t>
            </w:r>
          </w:p>
        </w:tc>
        <w:tc>
          <w:tcPr>
            <w:tcW w:w="850" w:type="dxa"/>
          </w:tcPr>
          <w:p w14:paraId="1EC9609C" w14:textId="77777777" w:rsidR="00F75F68" w:rsidRPr="00846B62" w:rsidRDefault="00F75F68" w:rsidP="00EB6AD8">
            <w:pPr>
              <w:pStyle w:val="afd"/>
              <w:jc w:val="center"/>
              <w:rPr>
                <w:rFonts w:ascii="標楷體" w:eastAsia="標楷體" w:hAnsi="標楷體"/>
                <w:szCs w:val="24"/>
              </w:rPr>
            </w:pPr>
          </w:p>
        </w:tc>
        <w:tc>
          <w:tcPr>
            <w:tcW w:w="567" w:type="dxa"/>
          </w:tcPr>
          <w:p w14:paraId="2E8C0276" w14:textId="77777777" w:rsidR="00F75F68" w:rsidRPr="00846B62" w:rsidRDefault="00F75F68" w:rsidP="00EB6AD8">
            <w:pPr>
              <w:pStyle w:val="afd"/>
              <w:jc w:val="center"/>
              <w:rPr>
                <w:rFonts w:ascii="標楷體" w:eastAsia="標楷體" w:hAnsi="標楷體"/>
                <w:szCs w:val="24"/>
              </w:rPr>
            </w:pPr>
            <w:r w:rsidRPr="00846B62">
              <w:rPr>
                <w:rFonts w:ascii="標楷體" w:eastAsia="標楷體" w:hAnsi="標楷體" w:hint="eastAsia"/>
                <w:szCs w:val="24"/>
              </w:rPr>
              <w:t>X</w:t>
            </w:r>
          </w:p>
        </w:tc>
        <w:tc>
          <w:tcPr>
            <w:tcW w:w="567" w:type="dxa"/>
          </w:tcPr>
          <w:p w14:paraId="4C472EC6" w14:textId="77777777" w:rsidR="00F75F68" w:rsidRPr="00846B62" w:rsidRDefault="00F75F68" w:rsidP="00EB6AD8">
            <w:pPr>
              <w:pStyle w:val="afd"/>
              <w:jc w:val="center"/>
              <w:rPr>
                <w:rFonts w:ascii="標楷體" w:eastAsia="標楷體" w:hAnsi="標楷體"/>
                <w:szCs w:val="24"/>
              </w:rPr>
            </w:pPr>
            <w:r w:rsidRPr="00846B62">
              <w:rPr>
                <w:rFonts w:ascii="標楷體" w:eastAsia="標楷體" w:hAnsi="標楷體" w:hint="eastAsia"/>
                <w:szCs w:val="24"/>
              </w:rPr>
              <w:t>X</w:t>
            </w:r>
          </w:p>
        </w:tc>
        <w:tc>
          <w:tcPr>
            <w:tcW w:w="284" w:type="dxa"/>
          </w:tcPr>
          <w:p w14:paraId="61DA4DD3" w14:textId="77777777" w:rsidR="00F75F68" w:rsidRPr="00846B62" w:rsidRDefault="00F75F68" w:rsidP="00EB6AD8">
            <w:pPr>
              <w:pStyle w:val="afd"/>
              <w:jc w:val="center"/>
              <w:rPr>
                <w:rFonts w:ascii="標楷體" w:eastAsia="標楷體" w:hAnsi="標楷體"/>
                <w:szCs w:val="24"/>
              </w:rPr>
            </w:pPr>
            <w:r w:rsidRPr="00846B62">
              <w:rPr>
                <w:rFonts w:ascii="標楷體" w:eastAsia="標楷體" w:hAnsi="標楷體" w:hint="eastAsia"/>
                <w:szCs w:val="24"/>
              </w:rPr>
              <w:t>X</w:t>
            </w:r>
          </w:p>
        </w:tc>
        <w:tc>
          <w:tcPr>
            <w:tcW w:w="283" w:type="dxa"/>
          </w:tcPr>
          <w:p w14:paraId="0EE88713" w14:textId="77777777" w:rsidR="00F75F68" w:rsidRPr="00846B62" w:rsidRDefault="00F75F68" w:rsidP="00EB6AD8">
            <w:pPr>
              <w:pStyle w:val="afd"/>
              <w:jc w:val="center"/>
              <w:rPr>
                <w:rFonts w:ascii="標楷體" w:eastAsia="標楷體" w:hAnsi="標楷體"/>
                <w:szCs w:val="24"/>
              </w:rPr>
            </w:pPr>
            <w:r w:rsidRPr="00846B62">
              <w:rPr>
                <w:rFonts w:ascii="標楷體" w:eastAsia="標楷體" w:hAnsi="標楷體"/>
                <w:szCs w:val="24"/>
              </w:rPr>
              <w:t>V</w:t>
            </w:r>
          </w:p>
        </w:tc>
        <w:tc>
          <w:tcPr>
            <w:tcW w:w="288" w:type="dxa"/>
          </w:tcPr>
          <w:p w14:paraId="09929B34" w14:textId="77777777" w:rsidR="00F75F68" w:rsidRPr="00846B62" w:rsidRDefault="00F75F68" w:rsidP="00EB6AD8">
            <w:pPr>
              <w:pStyle w:val="afd"/>
              <w:jc w:val="center"/>
              <w:rPr>
                <w:rFonts w:ascii="標楷體" w:eastAsia="標楷體" w:hAnsi="標楷體"/>
                <w:szCs w:val="24"/>
              </w:rPr>
            </w:pPr>
          </w:p>
        </w:tc>
      </w:tr>
      <w:tr w:rsidR="00F75F68" w:rsidRPr="00846B62" w14:paraId="3A3C88BF" w14:textId="77777777" w:rsidTr="00682F64">
        <w:trPr>
          <w:tblHeader/>
        </w:trPr>
        <w:tc>
          <w:tcPr>
            <w:tcW w:w="567" w:type="dxa"/>
          </w:tcPr>
          <w:p w14:paraId="62161D75" w14:textId="77777777" w:rsidR="00F75F68" w:rsidRPr="00846B62" w:rsidRDefault="00F75F68" w:rsidP="00F75F68">
            <w:pPr>
              <w:pStyle w:val="afd"/>
              <w:numPr>
                <w:ilvl w:val="0"/>
                <w:numId w:val="20"/>
              </w:numPr>
              <w:ind w:left="254" w:hanging="254"/>
              <w:jc w:val="center"/>
              <w:rPr>
                <w:rFonts w:ascii="標楷體" w:eastAsia="標楷體" w:hAnsi="標楷體"/>
                <w:szCs w:val="24"/>
              </w:rPr>
            </w:pPr>
          </w:p>
        </w:tc>
        <w:tc>
          <w:tcPr>
            <w:tcW w:w="709" w:type="dxa"/>
          </w:tcPr>
          <w:p w14:paraId="0574F2D7" w14:textId="420B0C84" w:rsidR="00F75F68" w:rsidRPr="00846B62" w:rsidRDefault="00C95828" w:rsidP="00EB6AD8">
            <w:pPr>
              <w:pStyle w:val="afd"/>
              <w:rPr>
                <w:rFonts w:ascii="標楷體" w:eastAsia="標楷體" w:hAnsi="標楷體"/>
                <w:szCs w:val="24"/>
              </w:rPr>
            </w:pPr>
            <w:r w:rsidRPr="00846B62">
              <w:rPr>
                <w:rFonts w:ascii="標楷體" w:eastAsia="標楷體" w:hAnsi="標楷體" w:hint="eastAsia"/>
                <w:szCs w:val="24"/>
              </w:rPr>
              <w:t>L820</w:t>
            </w:r>
            <w:del w:id="38" w:author="智誠 楊" w:date="2021-04-07T21:27:00Z">
              <w:r w:rsidRPr="00846B62" w:rsidDel="00605A17">
                <w:rPr>
                  <w:rFonts w:ascii="標楷體" w:eastAsia="標楷體" w:hAnsi="標楷體" w:hint="eastAsia"/>
                  <w:szCs w:val="24"/>
                </w:rPr>
                <w:delText>2</w:delText>
              </w:r>
            </w:del>
            <w:ins w:id="39" w:author="智誠 楊" w:date="2021-04-07T21:27:00Z">
              <w:r w:rsidR="00605A17">
                <w:rPr>
                  <w:rFonts w:ascii="標楷體" w:eastAsia="標楷體" w:hAnsi="標楷體"/>
                  <w:szCs w:val="24"/>
                </w:rPr>
                <w:t>2</w:t>
              </w:r>
            </w:ins>
          </w:p>
        </w:tc>
        <w:tc>
          <w:tcPr>
            <w:tcW w:w="3827" w:type="dxa"/>
          </w:tcPr>
          <w:p w14:paraId="7294D3B5" w14:textId="581D97F7" w:rsidR="00F75F68" w:rsidRPr="00846B62" w:rsidRDefault="00605A17" w:rsidP="00EB6AD8">
            <w:pPr>
              <w:rPr>
                <w:rFonts w:ascii="標楷體" w:eastAsia="標楷體" w:hAnsi="標楷體" w:cs="新細明體"/>
                <w:kern w:val="0"/>
                <w:lang w:val="zh-TW"/>
              </w:rPr>
            </w:pPr>
            <w:ins w:id="40" w:author="智誠 楊" w:date="2021-04-07T21:27:00Z">
              <w:r w:rsidRPr="00E30986">
                <w:rPr>
                  <w:rFonts w:ascii="標楷體" w:eastAsia="標楷體" w:hAnsi="標楷體" w:hint="eastAsia"/>
                </w:rPr>
                <w:t>疑似洗錢樣態資料產生</w:t>
              </w:r>
            </w:ins>
            <w:del w:id="41" w:author="智誠 楊" w:date="2021-04-07T21:27:00Z">
              <w:r w:rsidR="00F75F68" w:rsidRPr="00846B62" w:rsidDel="00605A17">
                <w:rPr>
                  <w:rFonts w:ascii="標楷體" w:eastAsia="標楷體" w:hAnsi="標楷體" w:cs="新細明體" w:hint="eastAsia"/>
                  <w:kern w:val="0"/>
                  <w:lang w:val="zh-TW"/>
                </w:rPr>
                <w:delText>疑似洗錢交易合理性維護</w:delText>
              </w:r>
            </w:del>
          </w:p>
        </w:tc>
        <w:tc>
          <w:tcPr>
            <w:tcW w:w="284" w:type="dxa"/>
          </w:tcPr>
          <w:p w14:paraId="528AAA08" w14:textId="77777777" w:rsidR="00F75F68" w:rsidRPr="00846B62" w:rsidRDefault="00F75F68" w:rsidP="00EB6AD8">
            <w:pPr>
              <w:pStyle w:val="afd"/>
              <w:jc w:val="center"/>
              <w:rPr>
                <w:rFonts w:ascii="標楷體" w:eastAsia="標楷體" w:hAnsi="標楷體"/>
                <w:szCs w:val="24"/>
              </w:rPr>
            </w:pPr>
            <w:r w:rsidRPr="00846B62">
              <w:rPr>
                <w:rFonts w:ascii="標楷體" w:eastAsia="標楷體" w:hAnsi="標楷體" w:hint="eastAsia"/>
                <w:szCs w:val="24"/>
              </w:rPr>
              <w:t>1</w:t>
            </w:r>
          </w:p>
        </w:tc>
        <w:tc>
          <w:tcPr>
            <w:tcW w:w="567" w:type="dxa"/>
          </w:tcPr>
          <w:p w14:paraId="2CA9E8AC" w14:textId="77777777" w:rsidR="00F75F68" w:rsidRPr="00846B62" w:rsidRDefault="00F75F68" w:rsidP="00EB6AD8">
            <w:pPr>
              <w:jc w:val="center"/>
              <w:rPr>
                <w:rFonts w:ascii="標楷體" w:eastAsia="標楷體" w:hAnsi="標楷體"/>
              </w:rPr>
            </w:pPr>
            <w:r w:rsidRPr="00846B62">
              <w:rPr>
                <w:rFonts w:ascii="標楷體" w:eastAsia="標楷體" w:hAnsi="標楷體" w:hint="eastAsia"/>
              </w:rPr>
              <w:t>T</w:t>
            </w:r>
          </w:p>
        </w:tc>
        <w:tc>
          <w:tcPr>
            <w:tcW w:w="567" w:type="dxa"/>
          </w:tcPr>
          <w:p w14:paraId="0D4FDA51" w14:textId="77777777" w:rsidR="00F75F68" w:rsidRPr="00846B62" w:rsidRDefault="00F75F68" w:rsidP="00EB6AD8">
            <w:pPr>
              <w:jc w:val="center"/>
              <w:rPr>
                <w:rFonts w:ascii="標楷體" w:eastAsia="標楷體" w:hAnsi="標楷體"/>
              </w:rPr>
            </w:pPr>
            <w:r w:rsidRPr="00846B62">
              <w:rPr>
                <w:rFonts w:ascii="標楷體" w:eastAsia="標楷體" w:hAnsi="標楷體"/>
              </w:rPr>
              <w:t>X</w:t>
            </w:r>
          </w:p>
        </w:tc>
        <w:tc>
          <w:tcPr>
            <w:tcW w:w="850" w:type="dxa"/>
          </w:tcPr>
          <w:p w14:paraId="4B770202" w14:textId="77777777" w:rsidR="00F75F68" w:rsidRPr="00846B62" w:rsidRDefault="00F75F68" w:rsidP="00EB6AD8">
            <w:pPr>
              <w:pStyle w:val="afd"/>
              <w:jc w:val="center"/>
              <w:rPr>
                <w:rFonts w:ascii="標楷體" w:eastAsia="標楷體" w:hAnsi="標楷體"/>
                <w:szCs w:val="24"/>
              </w:rPr>
            </w:pPr>
          </w:p>
        </w:tc>
        <w:tc>
          <w:tcPr>
            <w:tcW w:w="567" w:type="dxa"/>
          </w:tcPr>
          <w:p w14:paraId="2F94E37D" w14:textId="77777777" w:rsidR="00F75F68" w:rsidRPr="00846B62" w:rsidRDefault="00F75F68" w:rsidP="00EB6AD8">
            <w:pPr>
              <w:pStyle w:val="afd"/>
              <w:jc w:val="center"/>
              <w:rPr>
                <w:rFonts w:ascii="標楷體" w:eastAsia="標楷體" w:hAnsi="標楷體"/>
                <w:szCs w:val="24"/>
              </w:rPr>
            </w:pPr>
            <w:r w:rsidRPr="00846B62">
              <w:rPr>
                <w:rFonts w:ascii="標楷體" w:eastAsia="標楷體" w:hAnsi="標楷體" w:hint="eastAsia"/>
                <w:szCs w:val="24"/>
              </w:rPr>
              <w:t>X</w:t>
            </w:r>
          </w:p>
        </w:tc>
        <w:tc>
          <w:tcPr>
            <w:tcW w:w="567" w:type="dxa"/>
          </w:tcPr>
          <w:p w14:paraId="7DE8074D" w14:textId="77777777" w:rsidR="00F75F68" w:rsidRPr="00846B62" w:rsidRDefault="00F75F68" w:rsidP="00EB6AD8">
            <w:pPr>
              <w:pStyle w:val="afd"/>
              <w:jc w:val="center"/>
              <w:rPr>
                <w:rFonts w:ascii="標楷體" w:eastAsia="標楷體" w:hAnsi="標楷體"/>
                <w:szCs w:val="24"/>
              </w:rPr>
            </w:pPr>
            <w:r w:rsidRPr="00846B62">
              <w:rPr>
                <w:rFonts w:ascii="標楷體" w:eastAsia="標楷體" w:hAnsi="標楷體" w:hint="eastAsia"/>
                <w:szCs w:val="24"/>
              </w:rPr>
              <w:t>X</w:t>
            </w:r>
          </w:p>
        </w:tc>
        <w:tc>
          <w:tcPr>
            <w:tcW w:w="284" w:type="dxa"/>
          </w:tcPr>
          <w:p w14:paraId="496D0D75" w14:textId="77777777" w:rsidR="00F75F68" w:rsidRPr="00846B62" w:rsidRDefault="00F75F68" w:rsidP="00EB6AD8">
            <w:pPr>
              <w:pStyle w:val="afd"/>
              <w:jc w:val="center"/>
              <w:rPr>
                <w:rFonts w:ascii="標楷體" w:eastAsia="標楷體" w:hAnsi="標楷體"/>
                <w:szCs w:val="24"/>
              </w:rPr>
            </w:pPr>
            <w:r w:rsidRPr="00846B62">
              <w:rPr>
                <w:rFonts w:ascii="標楷體" w:eastAsia="標楷體" w:hAnsi="標楷體" w:hint="eastAsia"/>
                <w:szCs w:val="24"/>
              </w:rPr>
              <w:t>X</w:t>
            </w:r>
          </w:p>
        </w:tc>
        <w:tc>
          <w:tcPr>
            <w:tcW w:w="283" w:type="dxa"/>
          </w:tcPr>
          <w:p w14:paraId="77AA1E56" w14:textId="77777777" w:rsidR="00F75F68" w:rsidRPr="00846B62" w:rsidRDefault="00F75F68" w:rsidP="00EB6AD8">
            <w:pPr>
              <w:pStyle w:val="afd"/>
              <w:jc w:val="center"/>
              <w:rPr>
                <w:rFonts w:ascii="標楷體" w:eastAsia="標楷體" w:hAnsi="標楷體"/>
                <w:szCs w:val="24"/>
              </w:rPr>
            </w:pPr>
            <w:r w:rsidRPr="00846B62">
              <w:rPr>
                <w:rFonts w:ascii="標楷體" w:eastAsia="標楷體" w:hAnsi="標楷體"/>
                <w:szCs w:val="24"/>
              </w:rPr>
              <w:t>V</w:t>
            </w:r>
          </w:p>
        </w:tc>
        <w:tc>
          <w:tcPr>
            <w:tcW w:w="288" w:type="dxa"/>
          </w:tcPr>
          <w:p w14:paraId="545ACB77" w14:textId="77777777" w:rsidR="00F75F68" w:rsidRPr="00846B62" w:rsidRDefault="00F75F68" w:rsidP="00EB6AD8">
            <w:pPr>
              <w:pStyle w:val="afd"/>
              <w:jc w:val="center"/>
              <w:rPr>
                <w:rFonts w:ascii="標楷體" w:eastAsia="標楷體" w:hAnsi="標楷體"/>
                <w:szCs w:val="24"/>
              </w:rPr>
            </w:pPr>
          </w:p>
        </w:tc>
      </w:tr>
      <w:tr w:rsidR="00605A17" w:rsidRPr="00846B62" w14:paraId="2C3D202A" w14:textId="77777777" w:rsidTr="00682F64">
        <w:trPr>
          <w:tblHeader/>
          <w:ins w:id="42" w:author="智誠 楊" w:date="2021-04-07T21:27:00Z"/>
        </w:trPr>
        <w:tc>
          <w:tcPr>
            <w:tcW w:w="567" w:type="dxa"/>
          </w:tcPr>
          <w:p w14:paraId="58F04F69" w14:textId="77777777" w:rsidR="00605A17" w:rsidRPr="00846B62" w:rsidRDefault="00605A17" w:rsidP="00605A17">
            <w:pPr>
              <w:pStyle w:val="afd"/>
              <w:numPr>
                <w:ilvl w:val="0"/>
                <w:numId w:val="20"/>
              </w:numPr>
              <w:ind w:left="254" w:hanging="254"/>
              <w:jc w:val="center"/>
              <w:rPr>
                <w:ins w:id="43" w:author="智誠 楊" w:date="2021-04-07T21:27:00Z"/>
                <w:rFonts w:ascii="標楷體" w:eastAsia="標楷體" w:hAnsi="標楷體"/>
                <w:szCs w:val="24"/>
              </w:rPr>
            </w:pPr>
          </w:p>
        </w:tc>
        <w:tc>
          <w:tcPr>
            <w:tcW w:w="709" w:type="dxa"/>
          </w:tcPr>
          <w:p w14:paraId="16236157" w14:textId="041A0F71" w:rsidR="00605A17" w:rsidRPr="00846B62" w:rsidRDefault="00605A17" w:rsidP="00605A17">
            <w:pPr>
              <w:pStyle w:val="afd"/>
              <w:rPr>
                <w:ins w:id="44" w:author="智誠 楊" w:date="2021-04-07T21:27:00Z"/>
                <w:rFonts w:ascii="標楷體" w:eastAsia="標楷體" w:hAnsi="標楷體"/>
                <w:szCs w:val="24"/>
              </w:rPr>
            </w:pPr>
            <w:ins w:id="45" w:author="智誠 楊" w:date="2021-04-07T21:29:00Z">
              <w:r w:rsidRPr="00846B62">
                <w:rPr>
                  <w:rFonts w:ascii="標楷體" w:eastAsia="標楷體" w:hAnsi="標楷體" w:hint="eastAsia"/>
                  <w:szCs w:val="24"/>
                </w:rPr>
                <w:t>L820</w:t>
              </w:r>
              <w:r>
                <w:rPr>
                  <w:rFonts w:ascii="標楷體" w:eastAsia="標楷體" w:hAnsi="標楷體" w:hint="eastAsia"/>
                  <w:szCs w:val="24"/>
                </w:rPr>
                <w:t>3</w:t>
              </w:r>
            </w:ins>
          </w:p>
        </w:tc>
        <w:tc>
          <w:tcPr>
            <w:tcW w:w="3827" w:type="dxa"/>
          </w:tcPr>
          <w:p w14:paraId="6659F330" w14:textId="76CF0989" w:rsidR="00605A17" w:rsidRPr="00846B62" w:rsidRDefault="00605A17" w:rsidP="00605A17">
            <w:pPr>
              <w:rPr>
                <w:ins w:id="46" w:author="智誠 楊" w:date="2021-04-07T21:27:00Z"/>
                <w:rFonts w:ascii="標楷體" w:eastAsia="標楷體" w:hAnsi="標楷體" w:cs="新細明體"/>
                <w:kern w:val="0"/>
                <w:lang w:val="zh-TW"/>
              </w:rPr>
            </w:pPr>
            <w:ins w:id="47" w:author="智誠 楊" w:date="2021-04-07T21:29:00Z">
              <w:r w:rsidRPr="00846B62">
                <w:rPr>
                  <w:rFonts w:ascii="標楷體" w:eastAsia="標楷體" w:hAnsi="標楷體" w:cs="新細明體" w:hint="eastAsia"/>
                  <w:kern w:val="0"/>
                  <w:lang w:val="zh-TW"/>
                </w:rPr>
                <w:t>疑似洗錢交易合理性維護</w:t>
              </w:r>
            </w:ins>
          </w:p>
        </w:tc>
        <w:tc>
          <w:tcPr>
            <w:tcW w:w="284" w:type="dxa"/>
          </w:tcPr>
          <w:p w14:paraId="23D35533" w14:textId="7FADC267" w:rsidR="00605A17" w:rsidRPr="00846B62" w:rsidRDefault="00605A17" w:rsidP="00605A17">
            <w:pPr>
              <w:pStyle w:val="afd"/>
              <w:jc w:val="center"/>
              <w:rPr>
                <w:ins w:id="48" w:author="智誠 楊" w:date="2021-04-07T21:27:00Z"/>
                <w:rFonts w:ascii="標楷體" w:eastAsia="標楷體" w:hAnsi="標楷體"/>
                <w:szCs w:val="24"/>
              </w:rPr>
            </w:pPr>
            <w:ins w:id="49" w:author="智誠 楊" w:date="2021-04-07T21:29:00Z">
              <w:r w:rsidRPr="00846B62">
                <w:rPr>
                  <w:rFonts w:ascii="標楷體" w:eastAsia="標楷體" w:hAnsi="標楷體" w:hint="eastAsia"/>
                  <w:szCs w:val="24"/>
                </w:rPr>
                <w:t>1</w:t>
              </w:r>
            </w:ins>
          </w:p>
        </w:tc>
        <w:tc>
          <w:tcPr>
            <w:tcW w:w="567" w:type="dxa"/>
          </w:tcPr>
          <w:p w14:paraId="7D785A6B" w14:textId="4807F083" w:rsidR="00605A17" w:rsidRPr="00846B62" w:rsidRDefault="00605A17" w:rsidP="00605A17">
            <w:pPr>
              <w:jc w:val="center"/>
              <w:rPr>
                <w:ins w:id="50" w:author="智誠 楊" w:date="2021-04-07T21:27:00Z"/>
                <w:rFonts w:ascii="標楷體" w:eastAsia="標楷體" w:hAnsi="標楷體"/>
              </w:rPr>
            </w:pPr>
            <w:ins w:id="51" w:author="智誠 楊" w:date="2021-04-07T21:29:00Z">
              <w:r w:rsidRPr="00846B62">
                <w:rPr>
                  <w:rFonts w:ascii="標楷體" w:eastAsia="標楷體" w:hAnsi="標楷體" w:hint="eastAsia"/>
                </w:rPr>
                <w:t>T</w:t>
              </w:r>
            </w:ins>
          </w:p>
        </w:tc>
        <w:tc>
          <w:tcPr>
            <w:tcW w:w="567" w:type="dxa"/>
          </w:tcPr>
          <w:p w14:paraId="0D31B35C" w14:textId="02540806" w:rsidR="00605A17" w:rsidRPr="00846B62" w:rsidRDefault="00605A17" w:rsidP="00605A17">
            <w:pPr>
              <w:jc w:val="center"/>
              <w:rPr>
                <w:ins w:id="52" w:author="智誠 楊" w:date="2021-04-07T21:27:00Z"/>
                <w:rFonts w:ascii="標楷體" w:eastAsia="標楷體" w:hAnsi="標楷體"/>
              </w:rPr>
            </w:pPr>
            <w:ins w:id="53" w:author="智誠 楊" w:date="2021-04-07T21:31:00Z">
              <w:r>
                <w:rPr>
                  <w:rFonts w:ascii="標楷體" w:eastAsia="標楷體" w:hAnsi="標楷體"/>
                </w:rPr>
                <w:t>V</w:t>
              </w:r>
            </w:ins>
          </w:p>
        </w:tc>
        <w:tc>
          <w:tcPr>
            <w:tcW w:w="850" w:type="dxa"/>
          </w:tcPr>
          <w:p w14:paraId="46BA86E5" w14:textId="77777777" w:rsidR="00605A17" w:rsidRPr="00846B62" w:rsidRDefault="00605A17" w:rsidP="00605A17">
            <w:pPr>
              <w:pStyle w:val="afd"/>
              <w:jc w:val="center"/>
              <w:rPr>
                <w:ins w:id="54" w:author="智誠 楊" w:date="2021-04-07T21:27:00Z"/>
                <w:rFonts w:ascii="標楷體" w:eastAsia="標楷體" w:hAnsi="標楷體"/>
                <w:szCs w:val="24"/>
              </w:rPr>
            </w:pPr>
          </w:p>
        </w:tc>
        <w:tc>
          <w:tcPr>
            <w:tcW w:w="567" w:type="dxa"/>
          </w:tcPr>
          <w:p w14:paraId="7CD5DB0D" w14:textId="45774B86" w:rsidR="00605A17" w:rsidRPr="00846B62" w:rsidRDefault="00605A17" w:rsidP="00605A17">
            <w:pPr>
              <w:pStyle w:val="afd"/>
              <w:jc w:val="center"/>
              <w:rPr>
                <w:ins w:id="55" w:author="智誠 楊" w:date="2021-04-07T21:27:00Z"/>
                <w:rFonts w:ascii="標楷體" w:eastAsia="標楷體" w:hAnsi="標楷體"/>
                <w:szCs w:val="24"/>
              </w:rPr>
            </w:pPr>
            <w:ins w:id="56" w:author="智誠 楊" w:date="2021-04-07T21:29:00Z">
              <w:r w:rsidRPr="00846B62">
                <w:rPr>
                  <w:rFonts w:ascii="標楷體" w:eastAsia="標楷體" w:hAnsi="標楷體" w:hint="eastAsia"/>
                  <w:szCs w:val="24"/>
                </w:rPr>
                <w:t>X</w:t>
              </w:r>
            </w:ins>
          </w:p>
        </w:tc>
        <w:tc>
          <w:tcPr>
            <w:tcW w:w="567" w:type="dxa"/>
          </w:tcPr>
          <w:p w14:paraId="33417616" w14:textId="0C994067" w:rsidR="00605A17" w:rsidRPr="00846B62" w:rsidRDefault="00605A17" w:rsidP="00605A17">
            <w:pPr>
              <w:pStyle w:val="afd"/>
              <w:jc w:val="center"/>
              <w:rPr>
                <w:ins w:id="57" w:author="智誠 楊" w:date="2021-04-07T21:27:00Z"/>
                <w:rFonts w:ascii="標楷體" w:eastAsia="標楷體" w:hAnsi="標楷體"/>
                <w:szCs w:val="24"/>
              </w:rPr>
            </w:pPr>
            <w:ins w:id="58" w:author="智誠 楊" w:date="2021-04-07T21:29:00Z">
              <w:r w:rsidRPr="00846B62">
                <w:rPr>
                  <w:rFonts w:ascii="標楷體" w:eastAsia="標楷體" w:hAnsi="標楷體" w:hint="eastAsia"/>
                  <w:szCs w:val="24"/>
                </w:rPr>
                <w:t>X</w:t>
              </w:r>
            </w:ins>
          </w:p>
        </w:tc>
        <w:tc>
          <w:tcPr>
            <w:tcW w:w="284" w:type="dxa"/>
          </w:tcPr>
          <w:p w14:paraId="715C0746" w14:textId="6E487865" w:rsidR="00605A17" w:rsidRPr="00846B62" w:rsidRDefault="00605A17" w:rsidP="00605A17">
            <w:pPr>
              <w:pStyle w:val="afd"/>
              <w:jc w:val="center"/>
              <w:rPr>
                <w:ins w:id="59" w:author="智誠 楊" w:date="2021-04-07T21:27:00Z"/>
                <w:rFonts w:ascii="標楷體" w:eastAsia="標楷體" w:hAnsi="標楷體"/>
                <w:szCs w:val="24"/>
              </w:rPr>
            </w:pPr>
            <w:ins w:id="60" w:author="智誠 楊" w:date="2021-04-07T21:29:00Z">
              <w:r w:rsidRPr="00846B62">
                <w:rPr>
                  <w:rFonts w:ascii="標楷體" w:eastAsia="標楷體" w:hAnsi="標楷體" w:hint="eastAsia"/>
                  <w:szCs w:val="24"/>
                </w:rPr>
                <w:t>X</w:t>
              </w:r>
            </w:ins>
          </w:p>
        </w:tc>
        <w:tc>
          <w:tcPr>
            <w:tcW w:w="283" w:type="dxa"/>
          </w:tcPr>
          <w:p w14:paraId="72900E19" w14:textId="6D3FB7BF" w:rsidR="00605A17" w:rsidRPr="00846B62" w:rsidRDefault="00605A17" w:rsidP="00605A17">
            <w:pPr>
              <w:pStyle w:val="afd"/>
              <w:jc w:val="center"/>
              <w:rPr>
                <w:ins w:id="61" w:author="智誠 楊" w:date="2021-04-07T21:27:00Z"/>
                <w:rFonts w:ascii="標楷體" w:eastAsia="標楷體" w:hAnsi="標楷體"/>
                <w:szCs w:val="24"/>
              </w:rPr>
            </w:pPr>
            <w:ins w:id="62" w:author="智誠 楊" w:date="2021-04-07T21:29:00Z">
              <w:r w:rsidRPr="00846B62">
                <w:rPr>
                  <w:rFonts w:ascii="標楷體" w:eastAsia="標楷體" w:hAnsi="標楷體"/>
                  <w:szCs w:val="24"/>
                </w:rPr>
                <w:t>V</w:t>
              </w:r>
            </w:ins>
          </w:p>
        </w:tc>
        <w:tc>
          <w:tcPr>
            <w:tcW w:w="288" w:type="dxa"/>
          </w:tcPr>
          <w:p w14:paraId="1B79D716" w14:textId="77777777" w:rsidR="00605A17" w:rsidRPr="00846B62" w:rsidRDefault="00605A17" w:rsidP="00605A17">
            <w:pPr>
              <w:pStyle w:val="afd"/>
              <w:jc w:val="center"/>
              <w:rPr>
                <w:ins w:id="63" w:author="智誠 楊" w:date="2021-04-07T21:27:00Z"/>
                <w:rFonts w:ascii="標楷體" w:eastAsia="標楷體" w:hAnsi="標楷體"/>
                <w:szCs w:val="24"/>
              </w:rPr>
            </w:pPr>
          </w:p>
        </w:tc>
      </w:tr>
      <w:tr w:rsidR="00605A17" w:rsidRPr="00846B62" w14:paraId="4EFF2830" w14:textId="77777777" w:rsidTr="00682F64">
        <w:trPr>
          <w:tblHeader/>
          <w:ins w:id="64" w:author="智誠 楊" w:date="2021-04-07T21:27:00Z"/>
        </w:trPr>
        <w:tc>
          <w:tcPr>
            <w:tcW w:w="567" w:type="dxa"/>
          </w:tcPr>
          <w:p w14:paraId="4007B570" w14:textId="77777777" w:rsidR="00605A17" w:rsidRPr="00846B62" w:rsidRDefault="00605A17" w:rsidP="00605A17">
            <w:pPr>
              <w:pStyle w:val="afd"/>
              <w:numPr>
                <w:ilvl w:val="0"/>
                <w:numId w:val="20"/>
              </w:numPr>
              <w:ind w:left="254" w:hanging="254"/>
              <w:jc w:val="center"/>
              <w:rPr>
                <w:ins w:id="65" w:author="智誠 楊" w:date="2021-04-07T21:27:00Z"/>
                <w:rFonts w:ascii="標楷體" w:eastAsia="標楷體" w:hAnsi="標楷體"/>
                <w:szCs w:val="24"/>
              </w:rPr>
            </w:pPr>
          </w:p>
        </w:tc>
        <w:tc>
          <w:tcPr>
            <w:tcW w:w="709" w:type="dxa"/>
          </w:tcPr>
          <w:p w14:paraId="02C85CC9" w14:textId="6CF1EB51" w:rsidR="00605A17" w:rsidRPr="00846B62" w:rsidRDefault="00605A17" w:rsidP="00605A17">
            <w:pPr>
              <w:pStyle w:val="afd"/>
              <w:rPr>
                <w:ins w:id="66" w:author="智誠 楊" w:date="2021-04-07T21:27:00Z"/>
                <w:rFonts w:ascii="標楷體" w:eastAsia="標楷體" w:hAnsi="標楷體"/>
                <w:szCs w:val="24"/>
              </w:rPr>
            </w:pPr>
            <w:ins w:id="67" w:author="智誠 楊" w:date="2021-04-07T21:29:00Z">
              <w:r w:rsidRPr="00846B62">
                <w:rPr>
                  <w:rFonts w:ascii="標楷體" w:eastAsia="標楷體" w:hAnsi="標楷體" w:hint="eastAsia"/>
                  <w:szCs w:val="24"/>
                </w:rPr>
                <w:t>L8922</w:t>
              </w:r>
            </w:ins>
          </w:p>
        </w:tc>
        <w:tc>
          <w:tcPr>
            <w:tcW w:w="3827" w:type="dxa"/>
          </w:tcPr>
          <w:p w14:paraId="5B9C4F5A" w14:textId="24685496" w:rsidR="00605A17" w:rsidRPr="00846B62" w:rsidRDefault="00605A17" w:rsidP="00605A17">
            <w:pPr>
              <w:rPr>
                <w:ins w:id="68" w:author="智誠 楊" w:date="2021-04-07T21:27:00Z"/>
                <w:rFonts w:ascii="標楷體" w:eastAsia="標楷體" w:hAnsi="標楷體" w:cs="新細明體"/>
                <w:kern w:val="0"/>
                <w:lang w:val="zh-TW"/>
              </w:rPr>
            </w:pPr>
            <w:ins w:id="69" w:author="智誠 楊" w:date="2021-04-07T21:29:00Z">
              <w:r w:rsidRPr="00846B62">
                <w:rPr>
                  <w:rFonts w:ascii="標楷體" w:eastAsia="標楷體" w:hAnsi="標楷體" w:cs="新細明體" w:hint="eastAsia"/>
                  <w:kern w:val="0"/>
                  <w:lang w:val="zh-TW"/>
                </w:rPr>
                <w:t>疑似洗錢交易合理性查詢</w:t>
              </w:r>
            </w:ins>
          </w:p>
        </w:tc>
        <w:tc>
          <w:tcPr>
            <w:tcW w:w="284" w:type="dxa"/>
          </w:tcPr>
          <w:p w14:paraId="169D22B7" w14:textId="7B863B5E" w:rsidR="00605A17" w:rsidRPr="00846B62" w:rsidRDefault="00605A17" w:rsidP="00605A17">
            <w:pPr>
              <w:pStyle w:val="afd"/>
              <w:jc w:val="center"/>
              <w:rPr>
                <w:ins w:id="70" w:author="智誠 楊" w:date="2021-04-07T21:27:00Z"/>
                <w:rFonts w:ascii="標楷體" w:eastAsia="標楷體" w:hAnsi="標楷體"/>
                <w:szCs w:val="24"/>
              </w:rPr>
            </w:pPr>
            <w:ins w:id="71" w:author="智誠 楊" w:date="2021-04-07T21:29:00Z">
              <w:r w:rsidRPr="00846B62">
                <w:rPr>
                  <w:rFonts w:ascii="標楷體" w:eastAsia="標楷體" w:hAnsi="標楷體" w:hint="eastAsia"/>
                  <w:szCs w:val="24"/>
                </w:rPr>
                <w:t>1</w:t>
              </w:r>
            </w:ins>
          </w:p>
        </w:tc>
        <w:tc>
          <w:tcPr>
            <w:tcW w:w="567" w:type="dxa"/>
          </w:tcPr>
          <w:p w14:paraId="254989FE" w14:textId="15C96C9E" w:rsidR="00605A17" w:rsidRPr="00846B62" w:rsidRDefault="00605A17" w:rsidP="00605A17">
            <w:pPr>
              <w:jc w:val="center"/>
              <w:rPr>
                <w:ins w:id="72" w:author="智誠 楊" w:date="2021-04-07T21:27:00Z"/>
                <w:rFonts w:ascii="標楷體" w:eastAsia="標楷體" w:hAnsi="標楷體"/>
              </w:rPr>
            </w:pPr>
            <w:ins w:id="73" w:author="智誠 楊" w:date="2021-04-07T21:29:00Z">
              <w:r w:rsidRPr="00846B62">
                <w:rPr>
                  <w:rFonts w:ascii="標楷體" w:eastAsia="標楷體" w:hAnsi="標楷體"/>
                </w:rPr>
                <w:t>B</w:t>
              </w:r>
            </w:ins>
          </w:p>
        </w:tc>
        <w:tc>
          <w:tcPr>
            <w:tcW w:w="567" w:type="dxa"/>
          </w:tcPr>
          <w:p w14:paraId="113FA201" w14:textId="43E593C2" w:rsidR="00605A17" w:rsidRPr="00846B62" w:rsidRDefault="00605A17" w:rsidP="00605A17">
            <w:pPr>
              <w:jc w:val="center"/>
              <w:rPr>
                <w:ins w:id="74" w:author="智誠 楊" w:date="2021-04-07T21:27:00Z"/>
                <w:rFonts w:ascii="標楷體" w:eastAsia="標楷體" w:hAnsi="標楷體"/>
              </w:rPr>
            </w:pPr>
            <w:ins w:id="75" w:author="智誠 楊" w:date="2021-04-07T21:29:00Z">
              <w:r w:rsidRPr="00846B62">
                <w:rPr>
                  <w:rFonts w:ascii="標楷體" w:eastAsia="標楷體" w:hAnsi="標楷體"/>
                </w:rPr>
                <w:t>X</w:t>
              </w:r>
            </w:ins>
          </w:p>
        </w:tc>
        <w:tc>
          <w:tcPr>
            <w:tcW w:w="850" w:type="dxa"/>
          </w:tcPr>
          <w:p w14:paraId="5136B3D7" w14:textId="77777777" w:rsidR="00605A17" w:rsidRPr="00846B62" w:rsidRDefault="00605A17" w:rsidP="00605A17">
            <w:pPr>
              <w:pStyle w:val="afd"/>
              <w:jc w:val="center"/>
              <w:rPr>
                <w:ins w:id="76" w:author="智誠 楊" w:date="2021-04-07T21:27:00Z"/>
                <w:rFonts w:ascii="標楷體" w:eastAsia="標楷體" w:hAnsi="標楷體"/>
                <w:szCs w:val="24"/>
              </w:rPr>
            </w:pPr>
          </w:p>
        </w:tc>
        <w:tc>
          <w:tcPr>
            <w:tcW w:w="567" w:type="dxa"/>
          </w:tcPr>
          <w:p w14:paraId="3A9E10C7" w14:textId="2E0046A2" w:rsidR="00605A17" w:rsidRPr="00846B62" w:rsidRDefault="00605A17" w:rsidP="00605A17">
            <w:pPr>
              <w:pStyle w:val="afd"/>
              <w:jc w:val="center"/>
              <w:rPr>
                <w:ins w:id="77" w:author="智誠 楊" w:date="2021-04-07T21:27:00Z"/>
                <w:rFonts w:ascii="標楷體" w:eastAsia="標楷體" w:hAnsi="標楷體"/>
                <w:szCs w:val="24"/>
              </w:rPr>
            </w:pPr>
            <w:ins w:id="78" w:author="智誠 楊" w:date="2021-04-07T21:29:00Z">
              <w:r w:rsidRPr="00846B62">
                <w:rPr>
                  <w:rFonts w:ascii="標楷體" w:eastAsia="標楷體" w:hAnsi="標楷體" w:hint="eastAsia"/>
                  <w:szCs w:val="24"/>
                </w:rPr>
                <w:t>X</w:t>
              </w:r>
            </w:ins>
          </w:p>
        </w:tc>
        <w:tc>
          <w:tcPr>
            <w:tcW w:w="567" w:type="dxa"/>
          </w:tcPr>
          <w:p w14:paraId="5CF67BAE" w14:textId="016F25D8" w:rsidR="00605A17" w:rsidRPr="00846B62" w:rsidRDefault="00605A17" w:rsidP="00605A17">
            <w:pPr>
              <w:pStyle w:val="afd"/>
              <w:jc w:val="center"/>
              <w:rPr>
                <w:ins w:id="79" w:author="智誠 楊" w:date="2021-04-07T21:27:00Z"/>
                <w:rFonts w:ascii="標楷體" w:eastAsia="標楷體" w:hAnsi="標楷體"/>
                <w:szCs w:val="24"/>
              </w:rPr>
            </w:pPr>
            <w:ins w:id="80" w:author="智誠 楊" w:date="2021-04-07T21:29:00Z">
              <w:r w:rsidRPr="00846B62">
                <w:rPr>
                  <w:rFonts w:ascii="標楷體" w:eastAsia="標楷體" w:hAnsi="標楷體" w:hint="eastAsia"/>
                  <w:szCs w:val="24"/>
                </w:rPr>
                <w:t>X</w:t>
              </w:r>
            </w:ins>
          </w:p>
        </w:tc>
        <w:tc>
          <w:tcPr>
            <w:tcW w:w="284" w:type="dxa"/>
          </w:tcPr>
          <w:p w14:paraId="76F3B6CC" w14:textId="76EFF576" w:rsidR="00605A17" w:rsidRPr="00846B62" w:rsidRDefault="00605A17" w:rsidP="00605A17">
            <w:pPr>
              <w:pStyle w:val="afd"/>
              <w:jc w:val="center"/>
              <w:rPr>
                <w:ins w:id="81" w:author="智誠 楊" w:date="2021-04-07T21:27:00Z"/>
                <w:rFonts w:ascii="標楷體" w:eastAsia="標楷體" w:hAnsi="標楷體"/>
                <w:szCs w:val="24"/>
              </w:rPr>
            </w:pPr>
            <w:ins w:id="82" w:author="智誠 楊" w:date="2021-04-07T21:29:00Z">
              <w:r w:rsidRPr="00846B62">
                <w:rPr>
                  <w:rFonts w:ascii="標楷體" w:eastAsia="標楷體" w:hAnsi="標楷體" w:hint="eastAsia"/>
                  <w:szCs w:val="24"/>
                </w:rPr>
                <w:t>X</w:t>
              </w:r>
            </w:ins>
          </w:p>
        </w:tc>
        <w:tc>
          <w:tcPr>
            <w:tcW w:w="283" w:type="dxa"/>
          </w:tcPr>
          <w:p w14:paraId="7EB8A239" w14:textId="561A5F8C" w:rsidR="00605A17" w:rsidRPr="00846B62" w:rsidRDefault="00605A17" w:rsidP="00605A17">
            <w:pPr>
              <w:pStyle w:val="afd"/>
              <w:jc w:val="center"/>
              <w:rPr>
                <w:ins w:id="83" w:author="智誠 楊" w:date="2021-04-07T21:27:00Z"/>
                <w:rFonts w:ascii="標楷體" w:eastAsia="標楷體" w:hAnsi="標楷體"/>
                <w:szCs w:val="24"/>
              </w:rPr>
            </w:pPr>
            <w:ins w:id="84" w:author="智誠 楊" w:date="2021-04-07T21:29:00Z">
              <w:r w:rsidRPr="00846B62">
                <w:rPr>
                  <w:rFonts w:ascii="標楷體" w:eastAsia="標楷體" w:hAnsi="標楷體"/>
                  <w:szCs w:val="24"/>
                </w:rPr>
                <w:t>V</w:t>
              </w:r>
            </w:ins>
          </w:p>
        </w:tc>
        <w:tc>
          <w:tcPr>
            <w:tcW w:w="288" w:type="dxa"/>
          </w:tcPr>
          <w:p w14:paraId="0C345720" w14:textId="77777777" w:rsidR="00605A17" w:rsidRPr="00846B62" w:rsidRDefault="00605A17" w:rsidP="00605A17">
            <w:pPr>
              <w:pStyle w:val="afd"/>
              <w:jc w:val="center"/>
              <w:rPr>
                <w:ins w:id="85" w:author="智誠 楊" w:date="2021-04-07T21:27:00Z"/>
                <w:rFonts w:ascii="標楷體" w:eastAsia="標楷體" w:hAnsi="標楷體"/>
                <w:szCs w:val="24"/>
              </w:rPr>
            </w:pPr>
          </w:p>
        </w:tc>
      </w:tr>
      <w:tr w:rsidR="00605A17" w:rsidRPr="00846B62" w14:paraId="2C3A00AE" w14:textId="77777777" w:rsidTr="00682F64">
        <w:trPr>
          <w:tblHeader/>
        </w:trPr>
        <w:tc>
          <w:tcPr>
            <w:tcW w:w="567" w:type="dxa"/>
          </w:tcPr>
          <w:p w14:paraId="3F56CC2C" w14:textId="77777777" w:rsidR="00605A17" w:rsidRPr="00846B62" w:rsidRDefault="00605A17" w:rsidP="00605A17">
            <w:pPr>
              <w:pStyle w:val="afd"/>
              <w:numPr>
                <w:ilvl w:val="0"/>
                <w:numId w:val="20"/>
              </w:numPr>
              <w:ind w:left="254" w:hanging="254"/>
              <w:jc w:val="center"/>
              <w:rPr>
                <w:rFonts w:ascii="標楷體" w:eastAsia="標楷體" w:hAnsi="標楷體"/>
                <w:szCs w:val="24"/>
              </w:rPr>
            </w:pPr>
          </w:p>
        </w:tc>
        <w:tc>
          <w:tcPr>
            <w:tcW w:w="709" w:type="dxa"/>
          </w:tcPr>
          <w:p w14:paraId="7FE38414" w14:textId="5132F04B" w:rsidR="00605A17" w:rsidRPr="00846B62" w:rsidRDefault="00605A17" w:rsidP="00605A17">
            <w:pPr>
              <w:pStyle w:val="afd"/>
              <w:rPr>
                <w:rFonts w:ascii="標楷體" w:eastAsia="標楷體" w:hAnsi="標楷體"/>
                <w:szCs w:val="24"/>
              </w:rPr>
            </w:pPr>
            <w:ins w:id="86" w:author="智誠 楊" w:date="2021-04-07T21:29:00Z">
              <w:r w:rsidRPr="00846B62">
                <w:rPr>
                  <w:rFonts w:ascii="標楷體" w:eastAsia="標楷體" w:hAnsi="標楷體" w:hint="eastAsia"/>
                  <w:szCs w:val="24"/>
                </w:rPr>
                <w:t>L820</w:t>
              </w:r>
              <w:r>
                <w:rPr>
                  <w:rFonts w:ascii="標楷體" w:eastAsia="標楷體" w:hAnsi="標楷體"/>
                  <w:szCs w:val="24"/>
                </w:rPr>
                <w:t>4</w:t>
              </w:r>
            </w:ins>
            <w:del w:id="87" w:author="智誠 楊" w:date="2021-04-07T21:29:00Z">
              <w:r w:rsidRPr="00846B62" w:rsidDel="0019202F">
                <w:rPr>
                  <w:rFonts w:ascii="標楷體" w:eastAsia="標楷體" w:hAnsi="標楷體" w:hint="eastAsia"/>
                  <w:szCs w:val="24"/>
                </w:rPr>
                <w:delText>L8922</w:delText>
              </w:r>
            </w:del>
          </w:p>
        </w:tc>
        <w:tc>
          <w:tcPr>
            <w:tcW w:w="3827" w:type="dxa"/>
          </w:tcPr>
          <w:p w14:paraId="564EFA23" w14:textId="72072D0F" w:rsidR="00605A17" w:rsidRPr="00846B62" w:rsidRDefault="00605A17" w:rsidP="00605A17">
            <w:pPr>
              <w:rPr>
                <w:rFonts w:ascii="標楷體" w:eastAsia="標楷體" w:hAnsi="標楷體" w:cs="新細明體"/>
                <w:kern w:val="0"/>
                <w:lang w:val="zh-TW"/>
              </w:rPr>
            </w:pPr>
            <w:ins w:id="88" w:author="智誠 楊" w:date="2021-04-07T21:29:00Z">
              <w:r w:rsidRPr="00846B62">
                <w:rPr>
                  <w:rFonts w:ascii="標楷體" w:eastAsia="標楷體" w:hAnsi="標楷體" w:cs="新細明體" w:hint="eastAsia"/>
                  <w:kern w:val="0"/>
                  <w:lang w:val="zh-TW"/>
                </w:rPr>
                <w:t>疑似洗錢交易訪談維護</w:t>
              </w:r>
            </w:ins>
            <w:del w:id="89" w:author="智誠 楊" w:date="2021-04-07T21:29:00Z">
              <w:r w:rsidRPr="00846B62" w:rsidDel="0019202F">
                <w:rPr>
                  <w:rFonts w:ascii="標楷體" w:eastAsia="標楷體" w:hAnsi="標楷體" w:cs="新細明體" w:hint="eastAsia"/>
                  <w:kern w:val="0"/>
                  <w:lang w:val="zh-TW"/>
                </w:rPr>
                <w:delText>疑似洗錢交易合理性查詢</w:delText>
              </w:r>
            </w:del>
          </w:p>
        </w:tc>
        <w:tc>
          <w:tcPr>
            <w:tcW w:w="284" w:type="dxa"/>
          </w:tcPr>
          <w:p w14:paraId="2EDEE8C2" w14:textId="17D42837" w:rsidR="00605A17" w:rsidRPr="00846B62" w:rsidRDefault="00605A17" w:rsidP="00605A17">
            <w:pPr>
              <w:pStyle w:val="afd"/>
              <w:jc w:val="center"/>
              <w:rPr>
                <w:rFonts w:ascii="標楷體" w:eastAsia="標楷體" w:hAnsi="標楷體"/>
                <w:szCs w:val="24"/>
              </w:rPr>
            </w:pPr>
            <w:ins w:id="90" w:author="智誠 楊" w:date="2021-04-07T21:29:00Z">
              <w:r w:rsidRPr="00846B62">
                <w:rPr>
                  <w:rFonts w:ascii="標楷體" w:eastAsia="標楷體" w:hAnsi="標楷體" w:hint="eastAsia"/>
                  <w:szCs w:val="24"/>
                </w:rPr>
                <w:t>1</w:t>
              </w:r>
            </w:ins>
            <w:del w:id="91" w:author="智誠 楊" w:date="2021-04-07T21:29:00Z">
              <w:r w:rsidRPr="00846B62" w:rsidDel="0019202F">
                <w:rPr>
                  <w:rFonts w:ascii="標楷體" w:eastAsia="標楷體" w:hAnsi="標楷體" w:hint="eastAsia"/>
                  <w:szCs w:val="24"/>
                </w:rPr>
                <w:delText>1</w:delText>
              </w:r>
            </w:del>
          </w:p>
        </w:tc>
        <w:tc>
          <w:tcPr>
            <w:tcW w:w="567" w:type="dxa"/>
          </w:tcPr>
          <w:p w14:paraId="38941E5D" w14:textId="3C3C7372" w:rsidR="00605A17" w:rsidRPr="00846B62" w:rsidRDefault="00605A17" w:rsidP="00605A17">
            <w:pPr>
              <w:jc w:val="center"/>
              <w:rPr>
                <w:rFonts w:ascii="標楷體" w:eastAsia="標楷體" w:hAnsi="標楷體"/>
              </w:rPr>
            </w:pPr>
            <w:ins w:id="92" w:author="智誠 楊" w:date="2021-04-07T21:29:00Z">
              <w:r w:rsidRPr="00846B62">
                <w:rPr>
                  <w:rFonts w:ascii="標楷體" w:eastAsia="標楷體" w:hAnsi="標楷體" w:hint="eastAsia"/>
                </w:rPr>
                <w:t>T</w:t>
              </w:r>
            </w:ins>
            <w:del w:id="93" w:author="智誠 楊" w:date="2021-04-07T21:29:00Z">
              <w:r w:rsidRPr="00846B62" w:rsidDel="0019202F">
                <w:rPr>
                  <w:rFonts w:ascii="標楷體" w:eastAsia="標楷體" w:hAnsi="標楷體"/>
                </w:rPr>
                <w:delText>B</w:delText>
              </w:r>
            </w:del>
          </w:p>
        </w:tc>
        <w:tc>
          <w:tcPr>
            <w:tcW w:w="567" w:type="dxa"/>
          </w:tcPr>
          <w:p w14:paraId="255D9EFE" w14:textId="1D1EAC32" w:rsidR="00605A17" w:rsidRPr="00846B62" w:rsidRDefault="00605A17" w:rsidP="00605A17">
            <w:pPr>
              <w:jc w:val="center"/>
              <w:rPr>
                <w:rFonts w:ascii="標楷體" w:eastAsia="標楷體" w:hAnsi="標楷體"/>
              </w:rPr>
            </w:pPr>
            <w:ins w:id="94" w:author="智誠 楊" w:date="2021-04-07T21:29:00Z">
              <w:r w:rsidRPr="00846B62">
                <w:rPr>
                  <w:rFonts w:ascii="標楷體" w:eastAsia="標楷體" w:hAnsi="標楷體"/>
                </w:rPr>
                <w:t>X</w:t>
              </w:r>
            </w:ins>
            <w:del w:id="95" w:author="智誠 楊" w:date="2021-04-07T21:29:00Z">
              <w:r w:rsidRPr="00846B62" w:rsidDel="0019202F">
                <w:rPr>
                  <w:rFonts w:ascii="標楷體" w:eastAsia="標楷體" w:hAnsi="標楷體"/>
                </w:rPr>
                <w:delText>X</w:delText>
              </w:r>
            </w:del>
          </w:p>
        </w:tc>
        <w:tc>
          <w:tcPr>
            <w:tcW w:w="850" w:type="dxa"/>
          </w:tcPr>
          <w:p w14:paraId="13A93B83" w14:textId="77777777" w:rsidR="00605A17" w:rsidRPr="00846B62" w:rsidRDefault="00605A17" w:rsidP="00605A17">
            <w:pPr>
              <w:pStyle w:val="afd"/>
              <w:jc w:val="center"/>
              <w:rPr>
                <w:rFonts w:ascii="標楷體" w:eastAsia="標楷體" w:hAnsi="標楷體"/>
                <w:szCs w:val="24"/>
              </w:rPr>
            </w:pPr>
          </w:p>
        </w:tc>
        <w:tc>
          <w:tcPr>
            <w:tcW w:w="567" w:type="dxa"/>
          </w:tcPr>
          <w:p w14:paraId="5E5CBDC5" w14:textId="4AA39247" w:rsidR="00605A17" w:rsidRPr="00846B62" w:rsidRDefault="00605A17" w:rsidP="00605A17">
            <w:pPr>
              <w:pStyle w:val="afd"/>
              <w:jc w:val="center"/>
              <w:rPr>
                <w:rFonts w:ascii="標楷體" w:eastAsia="標楷體" w:hAnsi="標楷體"/>
                <w:szCs w:val="24"/>
              </w:rPr>
            </w:pPr>
            <w:ins w:id="96" w:author="智誠 楊" w:date="2021-04-07T21:29:00Z">
              <w:r w:rsidRPr="00846B62">
                <w:rPr>
                  <w:rFonts w:ascii="標楷體" w:eastAsia="標楷體" w:hAnsi="標楷體" w:hint="eastAsia"/>
                  <w:szCs w:val="24"/>
                </w:rPr>
                <w:t>X</w:t>
              </w:r>
            </w:ins>
            <w:del w:id="97" w:author="智誠 楊" w:date="2021-04-07T21:29:00Z">
              <w:r w:rsidRPr="00846B62" w:rsidDel="0019202F">
                <w:rPr>
                  <w:rFonts w:ascii="標楷體" w:eastAsia="標楷體" w:hAnsi="標楷體" w:hint="eastAsia"/>
                  <w:szCs w:val="24"/>
                </w:rPr>
                <w:delText>X</w:delText>
              </w:r>
            </w:del>
          </w:p>
        </w:tc>
        <w:tc>
          <w:tcPr>
            <w:tcW w:w="567" w:type="dxa"/>
          </w:tcPr>
          <w:p w14:paraId="26E91CB6" w14:textId="3D1F44BF" w:rsidR="00605A17" w:rsidRPr="00846B62" w:rsidRDefault="00605A17" w:rsidP="00605A17">
            <w:pPr>
              <w:pStyle w:val="afd"/>
              <w:jc w:val="center"/>
              <w:rPr>
                <w:rFonts w:ascii="標楷體" w:eastAsia="標楷體" w:hAnsi="標楷體"/>
                <w:szCs w:val="24"/>
              </w:rPr>
            </w:pPr>
            <w:ins w:id="98" w:author="智誠 楊" w:date="2021-04-07T21:29:00Z">
              <w:r w:rsidRPr="00846B62">
                <w:rPr>
                  <w:rFonts w:ascii="標楷體" w:eastAsia="標楷體" w:hAnsi="標楷體" w:hint="eastAsia"/>
                  <w:szCs w:val="24"/>
                </w:rPr>
                <w:t>X</w:t>
              </w:r>
            </w:ins>
            <w:del w:id="99" w:author="智誠 楊" w:date="2021-04-07T21:29:00Z">
              <w:r w:rsidRPr="00846B62" w:rsidDel="0019202F">
                <w:rPr>
                  <w:rFonts w:ascii="標楷體" w:eastAsia="標楷體" w:hAnsi="標楷體" w:hint="eastAsia"/>
                  <w:szCs w:val="24"/>
                </w:rPr>
                <w:delText>X</w:delText>
              </w:r>
            </w:del>
          </w:p>
        </w:tc>
        <w:tc>
          <w:tcPr>
            <w:tcW w:w="284" w:type="dxa"/>
          </w:tcPr>
          <w:p w14:paraId="57FF4C68" w14:textId="6C8A1068" w:rsidR="00605A17" w:rsidRPr="00846B62" w:rsidRDefault="00605A17" w:rsidP="00605A17">
            <w:pPr>
              <w:pStyle w:val="afd"/>
              <w:jc w:val="center"/>
              <w:rPr>
                <w:rFonts w:ascii="標楷體" w:eastAsia="標楷體" w:hAnsi="標楷體"/>
                <w:szCs w:val="24"/>
              </w:rPr>
            </w:pPr>
            <w:ins w:id="100" w:author="智誠 楊" w:date="2021-04-07T21:29:00Z">
              <w:r w:rsidRPr="00846B62">
                <w:rPr>
                  <w:rFonts w:ascii="標楷體" w:eastAsia="標楷體" w:hAnsi="標楷體" w:hint="eastAsia"/>
                  <w:szCs w:val="24"/>
                </w:rPr>
                <w:t>X</w:t>
              </w:r>
            </w:ins>
            <w:del w:id="101" w:author="智誠 楊" w:date="2021-04-07T21:29:00Z">
              <w:r w:rsidRPr="00846B62" w:rsidDel="0019202F">
                <w:rPr>
                  <w:rFonts w:ascii="標楷體" w:eastAsia="標楷體" w:hAnsi="標楷體" w:hint="eastAsia"/>
                  <w:szCs w:val="24"/>
                </w:rPr>
                <w:delText>X</w:delText>
              </w:r>
            </w:del>
          </w:p>
        </w:tc>
        <w:tc>
          <w:tcPr>
            <w:tcW w:w="283" w:type="dxa"/>
          </w:tcPr>
          <w:p w14:paraId="782306E6" w14:textId="46FADC8A" w:rsidR="00605A17" w:rsidRPr="00846B62" w:rsidRDefault="00605A17" w:rsidP="00605A17">
            <w:pPr>
              <w:pStyle w:val="afd"/>
              <w:jc w:val="center"/>
              <w:rPr>
                <w:rFonts w:ascii="標楷體" w:eastAsia="標楷體" w:hAnsi="標楷體"/>
                <w:szCs w:val="24"/>
              </w:rPr>
            </w:pPr>
            <w:ins w:id="102" w:author="智誠 楊" w:date="2021-04-07T21:29:00Z">
              <w:r w:rsidRPr="00846B62">
                <w:rPr>
                  <w:rFonts w:ascii="標楷體" w:eastAsia="標楷體" w:hAnsi="標楷體"/>
                  <w:szCs w:val="24"/>
                </w:rPr>
                <w:t>V</w:t>
              </w:r>
            </w:ins>
            <w:del w:id="103" w:author="智誠 楊" w:date="2021-04-07T21:29:00Z">
              <w:r w:rsidRPr="00846B62" w:rsidDel="0019202F">
                <w:rPr>
                  <w:rFonts w:ascii="標楷體" w:eastAsia="標楷體" w:hAnsi="標楷體"/>
                  <w:szCs w:val="24"/>
                </w:rPr>
                <w:delText>V</w:delText>
              </w:r>
            </w:del>
          </w:p>
        </w:tc>
        <w:tc>
          <w:tcPr>
            <w:tcW w:w="288" w:type="dxa"/>
          </w:tcPr>
          <w:p w14:paraId="72CC8C94" w14:textId="77777777" w:rsidR="00605A17" w:rsidRPr="00846B62" w:rsidRDefault="00605A17" w:rsidP="00605A17">
            <w:pPr>
              <w:pStyle w:val="afd"/>
              <w:jc w:val="center"/>
              <w:rPr>
                <w:rFonts w:ascii="標楷體" w:eastAsia="標楷體" w:hAnsi="標楷體"/>
                <w:szCs w:val="24"/>
              </w:rPr>
            </w:pPr>
          </w:p>
        </w:tc>
      </w:tr>
      <w:tr w:rsidR="00605A17" w:rsidRPr="00846B62" w14:paraId="70A421E1" w14:textId="77777777" w:rsidTr="00682F64">
        <w:trPr>
          <w:tblHeader/>
        </w:trPr>
        <w:tc>
          <w:tcPr>
            <w:tcW w:w="567" w:type="dxa"/>
          </w:tcPr>
          <w:p w14:paraId="4838D0E0" w14:textId="77777777" w:rsidR="00605A17" w:rsidRPr="00846B62" w:rsidRDefault="00605A17" w:rsidP="00605A17">
            <w:pPr>
              <w:pStyle w:val="afd"/>
              <w:numPr>
                <w:ilvl w:val="0"/>
                <w:numId w:val="20"/>
              </w:numPr>
              <w:ind w:left="254" w:hanging="254"/>
              <w:jc w:val="center"/>
              <w:rPr>
                <w:rFonts w:ascii="標楷體" w:eastAsia="標楷體" w:hAnsi="標楷體"/>
                <w:szCs w:val="24"/>
              </w:rPr>
            </w:pPr>
          </w:p>
        </w:tc>
        <w:tc>
          <w:tcPr>
            <w:tcW w:w="709" w:type="dxa"/>
          </w:tcPr>
          <w:p w14:paraId="46B20E05" w14:textId="639703B3" w:rsidR="00605A17" w:rsidRPr="00846B62" w:rsidRDefault="00605A17" w:rsidP="00605A17">
            <w:pPr>
              <w:pStyle w:val="afd"/>
              <w:rPr>
                <w:rFonts w:ascii="標楷體" w:eastAsia="標楷體" w:hAnsi="標楷體"/>
                <w:szCs w:val="24"/>
              </w:rPr>
            </w:pPr>
            <w:ins w:id="104" w:author="智誠 楊" w:date="2021-04-07T21:29:00Z">
              <w:r w:rsidRPr="00846B62">
                <w:rPr>
                  <w:rFonts w:ascii="標楷體" w:eastAsia="標楷體" w:hAnsi="標楷體" w:hint="eastAsia"/>
                  <w:szCs w:val="24"/>
                </w:rPr>
                <w:t>L8923</w:t>
              </w:r>
            </w:ins>
            <w:del w:id="105" w:author="智誠 楊" w:date="2021-04-07T21:28:00Z">
              <w:r w:rsidRPr="00846B62" w:rsidDel="00605A17">
                <w:rPr>
                  <w:rFonts w:ascii="標楷體" w:eastAsia="標楷體" w:hAnsi="標楷體" w:hint="eastAsia"/>
                  <w:szCs w:val="24"/>
                </w:rPr>
                <w:delText>L8203</w:delText>
              </w:r>
            </w:del>
          </w:p>
        </w:tc>
        <w:tc>
          <w:tcPr>
            <w:tcW w:w="3827" w:type="dxa"/>
          </w:tcPr>
          <w:p w14:paraId="37D0BE31" w14:textId="3375E150" w:rsidR="00605A17" w:rsidRPr="00846B62" w:rsidRDefault="00605A17" w:rsidP="00605A17">
            <w:pPr>
              <w:rPr>
                <w:rFonts w:ascii="標楷體" w:eastAsia="標楷體" w:hAnsi="標楷體" w:cs="新細明體"/>
                <w:kern w:val="0"/>
                <w:lang w:val="zh-TW"/>
              </w:rPr>
            </w:pPr>
            <w:ins w:id="106" w:author="智誠 楊" w:date="2021-04-07T21:29:00Z">
              <w:r w:rsidRPr="00846B62">
                <w:rPr>
                  <w:rFonts w:ascii="標楷體" w:eastAsia="標楷體" w:hAnsi="標楷體" w:cs="新細明體" w:hint="eastAsia"/>
                  <w:kern w:val="0"/>
                  <w:lang w:val="zh-TW"/>
                </w:rPr>
                <w:t>疑似洗錢交易訪談查詢</w:t>
              </w:r>
            </w:ins>
            <w:del w:id="107" w:author="智誠 楊" w:date="2021-04-07T21:29:00Z">
              <w:r w:rsidRPr="00846B62" w:rsidDel="00605A17">
                <w:rPr>
                  <w:rFonts w:ascii="標楷體" w:eastAsia="標楷體" w:hAnsi="標楷體" w:cs="新細明體" w:hint="eastAsia"/>
                  <w:kern w:val="0"/>
                  <w:lang w:val="zh-TW"/>
                </w:rPr>
                <w:delText>疑似洗錢交易訪談維護</w:delText>
              </w:r>
            </w:del>
          </w:p>
        </w:tc>
        <w:tc>
          <w:tcPr>
            <w:tcW w:w="284" w:type="dxa"/>
          </w:tcPr>
          <w:p w14:paraId="5E1D389D" w14:textId="4C519A7F" w:rsidR="00605A17" w:rsidRPr="00846B62" w:rsidRDefault="00605A17" w:rsidP="00605A17">
            <w:pPr>
              <w:pStyle w:val="afd"/>
              <w:jc w:val="center"/>
              <w:rPr>
                <w:rFonts w:ascii="標楷體" w:eastAsia="標楷體" w:hAnsi="標楷體"/>
                <w:szCs w:val="24"/>
              </w:rPr>
            </w:pPr>
            <w:ins w:id="108" w:author="智誠 楊" w:date="2021-04-07T21:29:00Z">
              <w:r w:rsidRPr="00846B62">
                <w:rPr>
                  <w:rFonts w:ascii="標楷體" w:eastAsia="標楷體" w:hAnsi="標楷體" w:hint="eastAsia"/>
                  <w:szCs w:val="24"/>
                </w:rPr>
                <w:t>1</w:t>
              </w:r>
            </w:ins>
            <w:del w:id="109" w:author="智誠 楊" w:date="2021-04-07T21:29:00Z">
              <w:r w:rsidRPr="00846B62" w:rsidDel="00605A17">
                <w:rPr>
                  <w:rFonts w:ascii="標楷體" w:eastAsia="標楷體" w:hAnsi="標楷體" w:hint="eastAsia"/>
                  <w:szCs w:val="24"/>
                </w:rPr>
                <w:delText>1</w:delText>
              </w:r>
            </w:del>
          </w:p>
        </w:tc>
        <w:tc>
          <w:tcPr>
            <w:tcW w:w="567" w:type="dxa"/>
          </w:tcPr>
          <w:p w14:paraId="2211BE92" w14:textId="71A0CB35" w:rsidR="00605A17" w:rsidRPr="00846B62" w:rsidRDefault="00605A17" w:rsidP="00605A17">
            <w:pPr>
              <w:jc w:val="center"/>
              <w:rPr>
                <w:rFonts w:ascii="標楷體" w:eastAsia="標楷體" w:hAnsi="標楷體"/>
              </w:rPr>
            </w:pPr>
            <w:ins w:id="110" w:author="智誠 楊" w:date="2021-04-07T21:29:00Z">
              <w:r w:rsidRPr="00846B62">
                <w:rPr>
                  <w:rFonts w:ascii="標楷體" w:eastAsia="標楷體" w:hAnsi="標楷體"/>
                </w:rPr>
                <w:t>B</w:t>
              </w:r>
            </w:ins>
            <w:del w:id="111" w:author="智誠 楊" w:date="2021-04-07T21:29:00Z">
              <w:r w:rsidRPr="00846B62" w:rsidDel="00605A17">
                <w:rPr>
                  <w:rFonts w:ascii="標楷體" w:eastAsia="標楷體" w:hAnsi="標楷體" w:hint="eastAsia"/>
                </w:rPr>
                <w:delText>T</w:delText>
              </w:r>
            </w:del>
          </w:p>
        </w:tc>
        <w:tc>
          <w:tcPr>
            <w:tcW w:w="567" w:type="dxa"/>
          </w:tcPr>
          <w:p w14:paraId="1DC8B138" w14:textId="40A09EA0" w:rsidR="00605A17" w:rsidRPr="00846B62" w:rsidRDefault="00605A17" w:rsidP="00605A17">
            <w:pPr>
              <w:jc w:val="center"/>
              <w:rPr>
                <w:rFonts w:ascii="標楷體" w:eastAsia="標楷體" w:hAnsi="標楷體"/>
              </w:rPr>
            </w:pPr>
            <w:ins w:id="112" w:author="智誠 楊" w:date="2021-04-07T21:29:00Z">
              <w:r w:rsidRPr="00846B62">
                <w:rPr>
                  <w:rFonts w:ascii="標楷體" w:eastAsia="標楷體" w:hAnsi="標楷體"/>
                </w:rPr>
                <w:t>X</w:t>
              </w:r>
            </w:ins>
            <w:del w:id="113" w:author="智誠 楊" w:date="2021-04-07T21:29:00Z">
              <w:r w:rsidRPr="00846B62" w:rsidDel="00605A17">
                <w:rPr>
                  <w:rFonts w:ascii="標楷體" w:eastAsia="標楷體" w:hAnsi="標楷體"/>
                </w:rPr>
                <w:delText>X</w:delText>
              </w:r>
            </w:del>
          </w:p>
        </w:tc>
        <w:tc>
          <w:tcPr>
            <w:tcW w:w="850" w:type="dxa"/>
          </w:tcPr>
          <w:p w14:paraId="37438471" w14:textId="77777777" w:rsidR="00605A17" w:rsidRPr="00846B62" w:rsidRDefault="00605A17" w:rsidP="00605A17">
            <w:pPr>
              <w:pStyle w:val="afd"/>
              <w:jc w:val="center"/>
              <w:rPr>
                <w:rFonts w:ascii="標楷體" w:eastAsia="標楷體" w:hAnsi="標楷體"/>
                <w:szCs w:val="24"/>
              </w:rPr>
            </w:pPr>
          </w:p>
        </w:tc>
        <w:tc>
          <w:tcPr>
            <w:tcW w:w="567" w:type="dxa"/>
          </w:tcPr>
          <w:p w14:paraId="343CA763" w14:textId="6CF22907" w:rsidR="00605A17" w:rsidRPr="00846B62" w:rsidRDefault="00605A17" w:rsidP="00605A17">
            <w:pPr>
              <w:pStyle w:val="afd"/>
              <w:jc w:val="center"/>
              <w:rPr>
                <w:rFonts w:ascii="標楷體" w:eastAsia="標楷體" w:hAnsi="標楷體"/>
                <w:szCs w:val="24"/>
              </w:rPr>
            </w:pPr>
            <w:ins w:id="114" w:author="智誠 楊" w:date="2021-04-07T21:29:00Z">
              <w:r w:rsidRPr="00846B62">
                <w:rPr>
                  <w:rFonts w:ascii="標楷體" w:eastAsia="標楷體" w:hAnsi="標楷體" w:hint="eastAsia"/>
                  <w:szCs w:val="24"/>
                </w:rPr>
                <w:t>X</w:t>
              </w:r>
            </w:ins>
            <w:del w:id="115" w:author="智誠 楊" w:date="2021-04-07T21:29:00Z">
              <w:r w:rsidRPr="00846B62" w:rsidDel="00605A17">
                <w:rPr>
                  <w:rFonts w:ascii="標楷體" w:eastAsia="標楷體" w:hAnsi="標楷體" w:hint="eastAsia"/>
                  <w:szCs w:val="24"/>
                </w:rPr>
                <w:delText>X</w:delText>
              </w:r>
            </w:del>
          </w:p>
        </w:tc>
        <w:tc>
          <w:tcPr>
            <w:tcW w:w="567" w:type="dxa"/>
          </w:tcPr>
          <w:p w14:paraId="15EE4D9F" w14:textId="211CE7A2" w:rsidR="00605A17" w:rsidRPr="00846B62" w:rsidRDefault="00605A17" w:rsidP="00605A17">
            <w:pPr>
              <w:pStyle w:val="afd"/>
              <w:jc w:val="center"/>
              <w:rPr>
                <w:rFonts w:ascii="標楷體" w:eastAsia="標楷體" w:hAnsi="標楷體"/>
                <w:szCs w:val="24"/>
              </w:rPr>
            </w:pPr>
            <w:ins w:id="116" w:author="智誠 楊" w:date="2021-04-07T21:29:00Z">
              <w:r w:rsidRPr="00846B62">
                <w:rPr>
                  <w:rFonts w:ascii="標楷體" w:eastAsia="標楷體" w:hAnsi="標楷體" w:hint="eastAsia"/>
                  <w:szCs w:val="24"/>
                </w:rPr>
                <w:t>X</w:t>
              </w:r>
            </w:ins>
            <w:del w:id="117" w:author="智誠 楊" w:date="2021-04-07T21:29:00Z">
              <w:r w:rsidRPr="00846B62" w:rsidDel="00605A17">
                <w:rPr>
                  <w:rFonts w:ascii="標楷體" w:eastAsia="標楷體" w:hAnsi="標楷體" w:hint="eastAsia"/>
                  <w:szCs w:val="24"/>
                </w:rPr>
                <w:delText>X</w:delText>
              </w:r>
            </w:del>
          </w:p>
        </w:tc>
        <w:tc>
          <w:tcPr>
            <w:tcW w:w="284" w:type="dxa"/>
          </w:tcPr>
          <w:p w14:paraId="72247944" w14:textId="6CEEEF84" w:rsidR="00605A17" w:rsidRPr="00846B62" w:rsidRDefault="00605A17" w:rsidP="00605A17">
            <w:pPr>
              <w:pStyle w:val="afd"/>
              <w:jc w:val="center"/>
              <w:rPr>
                <w:rFonts w:ascii="標楷體" w:eastAsia="標楷體" w:hAnsi="標楷體"/>
                <w:szCs w:val="24"/>
              </w:rPr>
            </w:pPr>
            <w:ins w:id="118" w:author="智誠 楊" w:date="2021-04-07T21:29:00Z">
              <w:r w:rsidRPr="00846B62">
                <w:rPr>
                  <w:rFonts w:ascii="標楷體" w:eastAsia="標楷體" w:hAnsi="標楷體" w:hint="eastAsia"/>
                  <w:szCs w:val="24"/>
                </w:rPr>
                <w:t>X</w:t>
              </w:r>
            </w:ins>
            <w:del w:id="119" w:author="智誠 楊" w:date="2021-04-07T21:29:00Z">
              <w:r w:rsidRPr="00846B62" w:rsidDel="00605A17">
                <w:rPr>
                  <w:rFonts w:ascii="標楷體" w:eastAsia="標楷體" w:hAnsi="標楷體" w:hint="eastAsia"/>
                  <w:szCs w:val="24"/>
                </w:rPr>
                <w:delText>X</w:delText>
              </w:r>
            </w:del>
          </w:p>
        </w:tc>
        <w:tc>
          <w:tcPr>
            <w:tcW w:w="283" w:type="dxa"/>
          </w:tcPr>
          <w:p w14:paraId="7C4D21DB" w14:textId="2567879A" w:rsidR="00605A17" w:rsidRPr="00846B62" w:rsidRDefault="00605A17" w:rsidP="00605A17">
            <w:pPr>
              <w:pStyle w:val="afd"/>
              <w:jc w:val="center"/>
              <w:rPr>
                <w:rFonts w:ascii="標楷體" w:eastAsia="標楷體" w:hAnsi="標楷體"/>
                <w:szCs w:val="24"/>
              </w:rPr>
            </w:pPr>
            <w:ins w:id="120" w:author="智誠 楊" w:date="2021-04-07T21:29:00Z">
              <w:r w:rsidRPr="00846B62">
                <w:rPr>
                  <w:rFonts w:ascii="標楷體" w:eastAsia="標楷體" w:hAnsi="標楷體"/>
                  <w:szCs w:val="24"/>
                </w:rPr>
                <w:t>V</w:t>
              </w:r>
            </w:ins>
            <w:del w:id="121" w:author="智誠 楊" w:date="2021-04-07T21:29:00Z">
              <w:r w:rsidRPr="00846B62" w:rsidDel="00605A17">
                <w:rPr>
                  <w:rFonts w:ascii="標楷體" w:eastAsia="標楷體" w:hAnsi="標楷體"/>
                  <w:szCs w:val="24"/>
                </w:rPr>
                <w:delText>V</w:delText>
              </w:r>
            </w:del>
          </w:p>
        </w:tc>
        <w:tc>
          <w:tcPr>
            <w:tcW w:w="288" w:type="dxa"/>
          </w:tcPr>
          <w:p w14:paraId="3618CE03" w14:textId="77777777" w:rsidR="00605A17" w:rsidRPr="00846B62" w:rsidRDefault="00605A17" w:rsidP="00605A17">
            <w:pPr>
              <w:pStyle w:val="afd"/>
              <w:jc w:val="center"/>
              <w:rPr>
                <w:rFonts w:ascii="標楷體" w:eastAsia="標楷體" w:hAnsi="標楷體"/>
                <w:szCs w:val="24"/>
              </w:rPr>
            </w:pPr>
          </w:p>
        </w:tc>
      </w:tr>
      <w:tr w:rsidR="00605A17" w:rsidRPr="00846B62" w14:paraId="1E5C73C2" w14:textId="77777777" w:rsidTr="00682F64">
        <w:trPr>
          <w:tblHeader/>
        </w:trPr>
        <w:tc>
          <w:tcPr>
            <w:tcW w:w="567" w:type="dxa"/>
          </w:tcPr>
          <w:p w14:paraId="63B497F1" w14:textId="77777777" w:rsidR="00605A17" w:rsidRPr="00846B62" w:rsidRDefault="00605A17" w:rsidP="00605A17">
            <w:pPr>
              <w:pStyle w:val="afd"/>
              <w:numPr>
                <w:ilvl w:val="0"/>
                <w:numId w:val="20"/>
              </w:numPr>
              <w:ind w:left="254" w:hanging="254"/>
              <w:jc w:val="center"/>
              <w:rPr>
                <w:rFonts w:ascii="標楷體" w:eastAsia="標楷體" w:hAnsi="標楷體"/>
                <w:szCs w:val="24"/>
              </w:rPr>
            </w:pPr>
          </w:p>
        </w:tc>
        <w:tc>
          <w:tcPr>
            <w:tcW w:w="709" w:type="dxa"/>
          </w:tcPr>
          <w:p w14:paraId="2235E546" w14:textId="56462019" w:rsidR="00605A17" w:rsidRPr="00846B62" w:rsidRDefault="00605A17" w:rsidP="00605A17">
            <w:pPr>
              <w:pStyle w:val="afd"/>
              <w:rPr>
                <w:rFonts w:ascii="標楷體" w:eastAsia="標楷體" w:hAnsi="標楷體"/>
                <w:szCs w:val="24"/>
              </w:rPr>
            </w:pPr>
            <w:ins w:id="122" w:author="智誠 楊" w:date="2021-04-07T21:29:00Z">
              <w:r>
                <w:rPr>
                  <w:rFonts w:ascii="標楷體" w:eastAsia="標楷體" w:hAnsi="標楷體"/>
                  <w:szCs w:val="24"/>
                </w:rPr>
                <w:t>L8924</w:t>
              </w:r>
            </w:ins>
            <w:del w:id="123" w:author="智誠 楊" w:date="2021-04-07T21:29:00Z">
              <w:r w:rsidRPr="00846B62" w:rsidDel="00605A17">
                <w:rPr>
                  <w:rFonts w:ascii="標楷體" w:eastAsia="標楷體" w:hAnsi="標楷體" w:hint="eastAsia"/>
                  <w:szCs w:val="24"/>
                </w:rPr>
                <w:delText>L8923</w:delText>
              </w:r>
            </w:del>
          </w:p>
        </w:tc>
        <w:tc>
          <w:tcPr>
            <w:tcW w:w="3827" w:type="dxa"/>
          </w:tcPr>
          <w:p w14:paraId="08A9776A" w14:textId="0B770CD9" w:rsidR="00605A17" w:rsidRPr="00846B62" w:rsidRDefault="00605A17" w:rsidP="00605A17">
            <w:pPr>
              <w:rPr>
                <w:rFonts w:ascii="標楷體" w:eastAsia="標楷體" w:hAnsi="標楷體" w:cs="新細明體"/>
                <w:kern w:val="0"/>
                <w:lang w:val="zh-TW"/>
              </w:rPr>
            </w:pPr>
            <w:ins w:id="124" w:author="智誠 楊" w:date="2021-04-07T21:29:00Z">
              <w:r w:rsidRPr="00086CF9">
                <w:rPr>
                  <w:rFonts w:ascii="標楷體" w:eastAsia="標楷體" w:hAnsi="標楷體" w:hint="eastAsia"/>
                </w:rPr>
                <w:t>疑似洗錢資料變更查詢</w:t>
              </w:r>
            </w:ins>
            <w:del w:id="125" w:author="智誠 楊" w:date="2021-04-07T21:29:00Z">
              <w:r w:rsidRPr="00846B62" w:rsidDel="00605A17">
                <w:rPr>
                  <w:rFonts w:ascii="標楷體" w:eastAsia="標楷體" w:hAnsi="標楷體" w:cs="新細明體" w:hint="eastAsia"/>
                  <w:kern w:val="0"/>
                  <w:lang w:val="zh-TW"/>
                </w:rPr>
                <w:delText>疑似洗錢交易訪談查詢</w:delText>
              </w:r>
            </w:del>
          </w:p>
        </w:tc>
        <w:tc>
          <w:tcPr>
            <w:tcW w:w="284" w:type="dxa"/>
          </w:tcPr>
          <w:p w14:paraId="6856CDD6" w14:textId="2A8B538A" w:rsidR="00605A17" w:rsidRPr="00846B62" w:rsidRDefault="00605A17" w:rsidP="00605A17">
            <w:pPr>
              <w:pStyle w:val="afd"/>
              <w:jc w:val="center"/>
              <w:rPr>
                <w:rFonts w:ascii="標楷體" w:eastAsia="標楷體" w:hAnsi="標楷體"/>
                <w:szCs w:val="24"/>
              </w:rPr>
            </w:pPr>
            <w:ins w:id="126" w:author="智誠 楊" w:date="2021-04-07T21:30:00Z">
              <w:r w:rsidRPr="00846B62">
                <w:rPr>
                  <w:rFonts w:ascii="標楷體" w:eastAsia="標楷體" w:hAnsi="標楷體" w:hint="eastAsia"/>
                  <w:szCs w:val="24"/>
                </w:rPr>
                <w:t>1</w:t>
              </w:r>
            </w:ins>
            <w:del w:id="127" w:author="智誠 楊" w:date="2021-04-07T21:29:00Z">
              <w:r w:rsidRPr="00846B62" w:rsidDel="00605A17">
                <w:rPr>
                  <w:rFonts w:ascii="標楷體" w:eastAsia="標楷體" w:hAnsi="標楷體" w:hint="eastAsia"/>
                  <w:szCs w:val="24"/>
                </w:rPr>
                <w:delText>1</w:delText>
              </w:r>
            </w:del>
          </w:p>
        </w:tc>
        <w:tc>
          <w:tcPr>
            <w:tcW w:w="567" w:type="dxa"/>
          </w:tcPr>
          <w:p w14:paraId="65236AA6" w14:textId="3E10A621" w:rsidR="00605A17" w:rsidRPr="00846B62" w:rsidRDefault="00605A17" w:rsidP="00605A17">
            <w:pPr>
              <w:jc w:val="center"/>
              <w:rPr>
                <w:rFonts w:ascii="標楷體" w:eastAsia="標楷體" w:hAnsi="標楷體"/>
              </w:rPr>
            </w:pPr>
            <w:ins w:id="128" w:author="智誠 楊" w:date="2021-04-07T21:30:00Z">
              <w:r w:rsidRPr="00846B62">
                <w:rPr>
                  <w:rFonts w:ascii="標楷體" w:eastAsia="標楷體" w:hAnsi="標楷體"/>
                </w:rPr>
                <w:t>B</w:t>
              </w:r>
            </w:ins>
            <w:del w:id="129" w:author="智誠 楊" w:date="2021-04-07T21:29:00Z">
              <w:r w:rsidRPr="00846B62" w:rsidDel="00605A17">
                <w:rPr>
                  <w:rFonts w:ascii="標楷體" w:eastAsia="標楷體" w:hAnsi="標楷體"/>
                </w:rPr>
                <w:delText>B</w:delText>
              </w:r>
            </w:del>
          </w:p>
        </w:tc>
        <w:tc>
          <w:tcPr>
            <w:tcW w:w="567" w:type="dxa"/>
          </w:tcPr>
          <w:p w14:paraId="1ABF4F54" w14:textId="1FC22764" w:rsidR="00605A17" w:rsidRPr="00846B62" w:rsidRDefault="00605A17" w:rsidP="00605A17">
            <w:pPr>
              <w:jc w:val="center"/>
              <w:rPr>
                <w:rFonts w:ascii="標楷體" w:eastAsia="標楷體" w:hAnsi="標楷體"/>
              </w:rPr>
            </w:pPr>
            <w:ins w:id="130" w:author="智誠 楊" w:date="2021-04-07T21:30:00Z">
              <w:r w:rsidRPr="00846B62">
                <w:rPr>
                  <w:rFonts w:ascii="標楷體" w:eastAsia="標楷體" w:hAnsi="標楷體"/>
                </w:rPr>
                <w:t>X</w:t>
              </w:r>
            </w:ins>
            <w:del w:id="131" w:author="智誠 楊" w:date="2021-04-07T21:29:00Z">
              <w:r w:rsidRPr="00846B62" w:rsidDel="00605A17">
                <w:rPr>
                  <w:rFonts w:ascii="標楷體" w:eastAsia="標楷體" w:hAnsi="標楷體"/>
                </w:rPr>
                <w:delText>X</w:delText>
              </w:r>
            </w:del>
          </w:p>
        </w:tc>
        <w:tc>
          <w:tcPr>
            <w:tcW w:w="850" w:type="dxa"/>
          </w:tcPr>
          <w:p w14:paraId="38530802" w14:textId="77777777" w:rsidR="00605A17" w:rsidRPr="00846B62" w:rsidRDefault="00605A17" w:rsidP="00605A17">
            <w:pPr>
              <w:pStyle w:val="afd"/>
              <w:jc w:val="center"/>
              <w:rPr>
                <w:rFonts w:ascii="標楷體" w:eastAsia="標楷體" w:hAnsi="標楷體"/>
                <w:szCs w:val="24"/>
              </w:rPr>
            </w:pPr>
          </w:p>
        </w:tc>
        <w:tc>
          <w:tcPr>
            <w:tcW w:w="567" w:type="dxa"/>
          </w:tcPr>
          <w:p w14:paraId="6466FAEF" w14:textId="766DF447" w:rsidR="00605A17" w:rsidRPr="00846B62" w:rsidRDefault="00605A17" w:rsidP="00605A17">
            <w:pPr>
              <w:pStyle w:val="afd"/>
              <w:jc w:val="center"/>
              <w:rPr>
                <w:rFonts w:ascii="標楷體" w:eastAsia="標楷體" w:hAnsi="標楷體"/>
                <w:szCs w:val="24"/>
              </w:rPr>
            </w:pPr>
            <w:ins w:id="132" w:author="智誠 楊" w:date="2021-04-07T21:30:00Z">
              <w:r w:rsidRPr="00846B62">
                <w:rPr>
                  <w:rFonts w:ascii="標楷體" w:eastAsia="標楷體" w:hAnsi="標楷體" w:hint="eastAsia"/>
                  <w:szCs w:val="24"/>
                </w:rPr>
                <w:t>X</w:t>
              </w:r>
            </w:ins>
            <w:del w:id="133" w:author="智誠 楊" w:date="2021-04-07T21:29:00Z">
              <w:r w:rsidRPr="00846B62" w:rsidDel="00605A17">
                <w:rPr>
                  <w:rFonts w:ascii="標楷體" w:eastAsia="標楷體" w:hAnsi="標楷體" w:hint="eastAsia"/>
                  <w:szCs w:val="24"/>
                </w:rPr>
                <w:delText>X</w:delText>
              </w:r>
            </w:del>
          </w:p>
        </w:tc>
        <w:tc>
          <w:tcPr>
            <w:tcW w:w="567" w:type="dxa"/>
          </w:tcPr>
          <w:p w14:paraId="5DB5843B" w14:textId="73413689" w:rsidR="00605A17" w:rsidRPr="00846B62" w:rsidRDefault="00605A17" w:rsidP="00605A17">
            <w:pPr>
              <w:pStyle w:val="afd"/>
              <w:jc w:val="center"/>
              <w:rPr>
                <w:rFonts w:ascii="標楷體" w:eastAsia="標楷體" w:hAnsi="標楷體"/>
                <w:szCs w:val="24"/>
              </w:rPr>
            </w:pPr>
            <w:ins w:id="134" w:author="智誠 楊" w:date="2021-04-07T21:30:00Z">
              <w:r w:rsidRPr="00846B62">
                <w:rPr>
                  <w:rFonts w:ascii="標楷體" w:eastAsia="標楷體" w:hAnsi="標楷體" w:hint="eastAsia"/>
                  <w:szCs w:val="24"/>
                </w:rPr>
                <w:t>X</w:t>
              </w:r>
            </w:ins>
            <w:del w:id="135" w:author="智誠 楊" w:date="2021-04-07T21:29:00Z">
              <w:r w:rsidRPr="00846B62" w:rsidDel="00605A17">
                <w:rPr>
                  <w:rFonts w:ascii="標楷體" w:eastAsia="標楷體" w:hAnsi="標楷體" w:hint="eastAsia"/>
                  <w:szCs w:val="24"/>
                </w:rPr>
                <w:delText>X</w:delText>
              </w:r>
            </w:del>
          </w:p>
        </w:tc>
        <w:tc>
          <w:tcPr>
            <w:tcW w:w="284" w:type="dxa"/>
          </w:tcPr>
          <w:p w14:paraId="179EAA5F" w14:textId="27D61198" w:rsidR="00605A17" w:rsidRPr="00846B62" w:rsidRDefault="00605A17" w:rsidP="00605A17">
            <w:pPr>
              <w:pStyle w:val="afd"/>
              <w:jc w:val="center"/>
              <w:rPr>
                <w:rFonts w:ascii="標楷體" w:eastAsia="標楷體" w:hAnsi="標楷體"/>
                <w:szCs w:val="24"/>
              </w:rPr>
            </w:pPr>
            <w:ins w:id="136" w:author="智誠 楊" w:date="2021-04-07T21:30:00Z">
              <w:r w:rsidRPr="00846B62">
                <w:rPr>
                  <w:rFonts w:ascii="標楷體" w:eastAsia="標楷體" w:hAnsi="標楷體" w:hint="eastAsia"/>
                  <w:szCs w:val="24"/>
                </w:rPr>
                <w:t>X</w:t>
              </w:r>
            </w:ins>
            <w:del w:id="137" w:author="智誠 楊" w:date="2021-04-07T21:29:00Z">
              <w:r w:rsidRPr="00846B62" w:rsidDel="00605A17">
                <w:rPr>
                  <w:rFonts w:ascii="標楷體" w:eastAsia="標楷體" w:hAnsi="標楷體" w:hint="eastAsia"/>
                  <w:szCs w:val="24"/>
                </w:rPr>
                <w:delText>X</w:delText>
              </w:r>
            </w:del>
          </w:p>
        </w:tc>
        <w:tc>
          <w:tcPr>
            <w:tcW w:w="283" w:type="dxa"/>
          </w:tcPr>
          <w:p w14:paraId="3CFAB74F" w14:textId="5A6DB661" w:rsidR="00605A17" w:rsidRPr="00846B62" w:rsidRDefault="00605A17" w:rsidP="00605A17">
            <w:pPr>
              <w:pStyle w:val="afd"/>
              <w:jc w:val="center"/>
              <w:rPr>
                <w:rFonts w:ascii="標楷體" w:eastAsia="標楷體" w:hAnsi="標楷體"/>
                <w:szCs w:val="24"/>
              </w:rPr>
            </w:pPr>
            <w:ins w:id="138" w:author="智誠 楊" w:date="2021-04-07T21:30:00Z">
              <w:r w:rsidRPr="00846B62">
                <w:rPr>
                  <w:rFonts w:ascii="標楷體" w:eastAsia="標楷體" w:hAnsi="標楷體"/>
                  <w:szCs w:val="24"/>
                </w:rPr>
                <w:t>V</w:t>
              </w:r>
            </w:ins>
            <w:del w:id="139" w:author="智誠 楊" w:date="2021-04-07T21:29:00Z">
              <w:r w:rsidRPr="00846B62" w:rsidDel="00605A17">
                <w:rPr>
                  <w:rFonts w:ascii="標楷體" w:eastAsia="標楷體" w:hAnsi="標楷體"/>
                  <w:szCs w:val="24"/>
                </w:rPr>
                <w:delText>V</w:delText>
              </w:r>
            </w:del>
          </w:p>
        </w:tc>
        <w:tc>
          <w:tcPr>
            <w:tcW w:w="288" w:type="dxa"/>
          </w:tcPr>
          <w:p w14:paraId="79571F66" w14:textId="77777777" w:rsidR="00605A17" w:rsidRPr="00846B62" w:rsidRDefault="00605A17" w:rsidP="00605A17">
            <w:pPr>
              <w:pStyle w:val="afd"/>
              <w:jc w:val="center"/>
              <w:rPr>
                <w:rFonts w:ascii="標楷體" w:eastAsia="標楷體" w:hAnsi="標楷體"/>
                <w:szCs w:val="24"/>
              </w:rPr>
            </w:pPr>
          </w:p>
        </w:tc>
      </w:tr>
      <w:tr w:rsidR="00605A17" w:rsidRPr="00846B62" w14:paraId="081E44EC" w14:textId="77777777" w:rsidTr="00C95828">
        <w:trPr>
          <w:tblHeader/>
        </w:trPr>
        <w:tc>
          <w:tcPr>
            <w:tcW w:w="567" w:type="dxa"/>
          </w:tcPr>
          <w:p w14:paraId="5BD19BF0" w14:textId="77777777" w:rsidR="00605A17" w:rsidRDefault="00605A17" w:rsidP="00605A17">
            <w:pPr>
              <w:pStyle w:val="afd"/>
              <w:ind w:left="254"/>
              <w:rPr>
                <w:rFonts w:ascii="標楷體" w:eastAsia="標楷體" w:hAnsi="標楷體"/>
                <w:szCs w:val="24"/>
              </w:rPr>
            </w:pPr>
          </w:p>
        </w:tc>
        <w:tc>
          <w:tcPr>
            <w:tcW w:w="709" w:type="dxa"/>
          </w:tcPr>
          <w:p w14:paraId="13582473" w14:textId="77777777" w:rsidR="00605A17" w:rsidRPr="00846B62" w:rsidRDefault="00605A17" w:rsidP="00605A17">
            <w:pPr>
              <w:pStyle w:val="afd"/>
              <w:rPr>
                <w:rFonts w:ascii="標楷體" w:eastAsia="標楷體" w:hAnsi="標楷體"/>
                <w:szCs w:val="24"/>
              </w:rPr>
            </w:pPr>
            <w:r w:rsidRPr="00846B62">
              <w:rPr>
                <w:rFonts w:ascii="標楷體" w:eastAsia="標楷體" w:hAnsi="標楷體" w:hint="eastAsia"/>
                <w:szCs w:val="24"/>
              </w:rPr>
              <w:t>L84</w:t>
            </w:r>
          </w:p>
        </w:tc>
        <w:tc>
          <w:tcPr>
            <w:tcW w:w="8084" w:type="dxa"/>
            <w:gridSpan w:val="10"/>
          </w:tcPr>
          <w:p w14:paraId="377B1696" w14:textId="77777777" w:rsidR="00605A17" w:rsidRPr="00846B62" w:rsidRDefault="00605A17" w:rsidP="00605A17">
            <w:pPr>
              <w:pStyle w:val="afd"/>
              <w:rPr>
                <w:rFonts w:ascii="標楷體" w:eastAsia="標楷體" w:hAnsi="標楷體"/>
                <w:szCs w:val="24"/>
              </w:rPr>
            </w:pPr>
            <w:r w:rsidRPr="00846B62">
              <w:rPr>
                <w:rFonts w:ascii="標楷體" w:eastAsia="標楷體" w:hAnsi="標楷體" w:hint="eastAsia"/>
                <w:szCs w:val="24"/>
              </w:rPr>
              <w:t>JCIC報送作業</w:t>
            </w:r>
          </w:p>
        </w:tc>
      </w:tr>
      <w:tr w:rsidR="00605A17" w:rsidRPr="00846B62" w14:paraId="3ABA35A9" w14:textId="77777777" w:rsidTr="00682F64">
        <w:trPr>
          <w:tblHeader/>
        </w:trPr>
        <w:tc>
          <w:tcPr>
            <w:tcW w:w="567" w:type="dxa"/>
          </w:tcPr>
          <w:p w14:paraId="0C46CFB4" w14:textId="77777777" w:rsidR="00605A17" w:rsidRPr="00846B62" w:rsidRDefault="00605A17" w:rsidP="00605A17">
            <w:pPr>
              <w:pStyle w:val="afd"/>
              <w:numPr>
                <w:ilvl w:val="0"/>
                <w:numId w:val="20"/>
              </w:numPr>
              <w:ind w:left="254" w:hanging="254"/>
              <w:jc w:val="center"/>
              <w:rPr>
                <w:rFonts w:ascii="標楷體" w:eastAsia="標楷體" w:hAnsi="標楷體"/>
                <w:szCs w:val="24"/>
              </w:rPr>
            </w:pPr>
          </w:p>
        </w:tc>
        <w:tc>
          <w:tcPr>
            <w:tcW w:w="709" w:type="dxa"/>
          </w:tcPr>
          <w:p w14:paraId="139AE830" w14:textId="77777777" w:rsidR="00605A17" w:rsidRPr="00846B62" w:rsidRDefault="00605A17" w:rsidP="00605A17">
            <w:pPr>
              <w:pStyle w:val="afd"/>
              <w:rPr>
                <w:rFonts w:ascii="標楷體" w:eastAsia="標楷體" w:hAnsi="標楷體"/>
                <w:szCs w:val="24"/>
              </w:rPr>
            </w:pPr>
            <w:r w:rsidRPr="00846B62">
              <w:rPr>
                <w:rFonts w:ascii="標楷體" w:eastAsia="標楷體" w:hAnsi="標楷體"/>
                <w:szCs w:val="24"/>
              </w:rPr>
              <w:t>L8401</w:t>
            </w:r>
          </w:p>
        </w:tc>
        <w:tc>
          <w:tcPr>
            <w:tcW w:w="3827" w:type="dxa"/>
          </w:tcPr>
          <w:p w14:paraId="38CA2AF7" w14:textId="77777777" w:rsidR="00605A17" w:rsidRPr="00846B62" w:rsidRDefault="00605A17" w:rsidP="00605A17">
            <w:pPr>
              <w:pStyle w:val="afd"/>
              <w:rPr>
                <w:rFonts w:ascii="標楷體" w:eastAsia="標楷體" w:hAnsi="標楷體"/>
                <w:szCs w:val="24"/>
              </w:rPr>
            </w:pPr>
            <w:r w:rsidRPr="00846B62">
              <w:rPr>
                <w:rFonts w:ascii="標楷體" w:eastAsia="標楷體" w:hAnsi="標楷體" w:hint="eastAsia"/>
                <w:szCs w:val="24"/>
              </w:rPr>
              <w:t>產生JCIC日報媒體檔</w:t>
            </w:r>
          </w:p>
        </w:tc>
        <w:tc>
          <w:tcPr>
            <w:tcW w:w="284" w:type="dxa"/>
          </w:tcPr>
          <w:p w14:paraId="3EDF220B" w14:textId="77777777"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1</w:t>
            </w:r>
          </w:p>
        </w:tc>
        <w:tc>
          <w:tcPr>
            <w:tcW w:w="567" w:type="dxa"/>
          </w:tcPr>
          <w:p w14:paraId="1129D172" w14:textId="77777777" w:rsidR="00605A17" w:rsidRPr="00846B62" w:rsidRDefault="00605A17" w:rsidP="00605A17">
            <w:pPr>
              <w:jc w:val="center"/>
              <w:rPr>
                <w:rFonts w:ascii="標楷體" w:eastAsia="標楷體" w:hAnsi="標楷體"/>
              </w:rPr>
            </w:pPr>
            <w:r w:rsidRPr="00846B62">
              <w:rPr>
                <w:rFonts w:ascii="標楷體" w:eastAsia="標楷體" w:hAnsi="標楷體" w:hint="eastAsia"/>
              </w:rPr>
              <w:t>T</w:t>
            </w:r>
          </w:p>
        </w:tc>
        <w:tc>
          <w:tcPr>
            <w:tcW w:w="567" w:type="dxa"/>
          </w:tcPr>
          <w:p w14:paraId="0C54C6E7" w14:textId="77777777" w:rsidR="00605A17" w:rsidRPr="00846B62" w:rsidRDefault="00605A17" w:rsidP="00605A17">
            <w:pPr>
              <w:jc w:val="center"/>
              <w:rPr>
                <w:rFonts w:ascii="標楷體" w:eastAsia="標楷體" w:hAnsi="標楷體"/>
              </w:rPr>
            </w:pPr>
            <w:r w:rsidRPr="00846B62">
              <w:rPr>
                <w:rFonts w:ascii="標楷體" w:eastAsia="標楷體" w:hAnsi="標楷體"/>
              </w:rPr>
              <w:t>X</w:t>
            </w:r>
          </w:p>
        </w:tc>
        <w:tc>
          <w:tcPr>
            <w:tcW w:w="850" w:type="dxa"/>
          </w:tcPr>
          <w:p w14:paraId="2B5F4025" w14:textId="77777777" w:rsidR="00605A17" w:rsidRPr="00846B62" w:rsidRDefault="00605A17" w:rsidP="00605A17">
            <w:pPr>
              <w:pStyle w:val="afd"/>
              <w:jc w:val="center"/>
              <w:rPr>
                <w:rFonts w:ascii="標楷體" w:eastAsia="標楷體" w:hAnsi="標楷體"/>
                <w:szCs w:val="24"/>
              </w:rPr>
            </w:pPr>
          </w:p>
        </w:tc>
        <w:tc>
          <w:tcPr>
            <w:tcW w:w="567" w:type="dxa"/>
          </w:tcPr>
          <w:p w14:paraId="002C9613" w14:textId="77777777"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X</w:t>
            </w:r>
          </w:p>
        </w:tc>
        <w:tc>
          <w:tcPr>
            <w:tcW w:w="567" w:type="dxa"/>
          </w:tcPr>
          <w:p w14:paraId="49860715" w14:textId="77777777"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X</w:t>
            </w:r>
          </w:p>
        </w:tc>
        <w:tc>
          <w:tcPr>
            <w:tcW w:w="284" w:type="dxa"/>
          </w:tcPr>
          <w:p w14:paraId="35CA829A" w14:textId="77777777"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X</w:t>
            </w:r>
          </w:p>
        </w:tc>
        <w:tc>
          <w:tcPr>
            <w:tcW w:w="283" w:type="dxa"/>
          </w:tcPr>
          <w:p w14:paraId="35012B3B" w14:textId="77777777" w:rsidR="00605A17" w:rsidRPr="00846B62" w:rsidRDefault="00605A17" w:rsidP="00605A17">
            <w:pPr>
              <w:pStyle w:val="afd"/>
              <w:jc w:val="center"/>
              <w:rPr>
                <w:rFonts w:ascii="標楷體" w:eastAsia="標楷體" w:hAnsi="標楷體"/>
                <w:szCs w:val="24"/>
              </w:rPr>
            </w:pPr>
            <w:r w:rsidRPr="00846B62">
              <w:rPr>
                <w:rFonts w:ascii="標楷體" w:eastAsia="標楷體" w:hAnsi="標楷體"/>
                <w:szCs w:val="24"/>
              </w:rPr>
              <w:t>V</w:t>
            </w:r>
          </w:p>
        </w:tc>
        <w:tc>
          <w:tcPr>
            <w:tcW w:w="288" w:type="dxa"/>
          </w:tcPr>
          <w:p w14:paraId="08E455BF" w14:textId="77777777" w:rsidR="00605A17" w:rsidRPr="00846B62" w:rsidRDefault="00605A17" w:rsidP="00605A17">
            <w:pPr>
              <w:pStyle w:val="afd"/>
              <w:jc w:val="center"/>
              <w:rPr>
                <w:rFonts w:ascii="標楷體" w:eastAsia="標楷體" w:hAnsi="標楷體"/>
                <w:szCs w:val="24"/>
              </w:rPr>
            </w:pPr>
          </w:p>
        </w:tc>
      </w:tr>
      <w:tr w:rsidR="00605A17" w:rsidRPr="00846B62" w14:paraId="5FD3F7A5" w14:textId="77777777" w:rsidTr="00682F64">
        <w:trPr>
          <w:tblHeader/>
        </w:trPr>
        <w:tc>
          <w:tcPr>
            <w:tcW w:w="567" w:type="dxa"/>
          </w:tcPr>
          <w:p w14:paraId="14A973DB" w14:textId="77777777" w:rsidR="00605A17" w:rsidRPr="00846B62" w:rsidRDefault="00605A17" w:rsidP="00605A17">
            <w:pPr>
              <w:pStyle w:val="afd"/>
              <w:numPr>
                <w:ilvl w:val="0"/>
                <w:numId w:val="20"/>
              </w:numPr>
              <w:ind w:left="254" w:hanging="254"/>
              <w:jc w:val="center"/>
              <w:rPr>
                <w:rFonts w:ascii="標楷體" w:eastAsia="標楷體" w:hAnsi="標楷體"/>
                <w:szCs w:val="24"/>
              </w:rPr>
            </w:pPr>
          </w:p>
        </w:tc>
        <w:tc>
          <w:tcPr>
            <w:tcW w:w="709" w:type="dxa"/>
          </w:tcPr>
          <w:p w14:paraId="43CE5BC5" w14:textId="77777777" w:rsidR="00605A17" w:rsidRPr="00846B62" w:rsidRDefault="00605A17" w:rsidP="00605A17">
            <w:pPr>
              <w:pStyle w:val="afd"/>
              <w:rPr>
                <w:rFonts w:ascii="標楷體" w:eastAsia="標楷體" w:hAnsi="標楷體"/>
                <w:szCs w:val="24"/>
              </w:rPr>
            </w:pPr>
            <w:r w:rsidRPr="00846B62">
              <w:rPr>
                <w:rFonts w:ascii="標楷體" w:eastAsia="標楷體" w:hAnsi="標楷體"/>
                <w:szCs w:val="24"/>
              </w:rPr>
              <w:t>L8402</w:t>
            </w:r>
          </w:p>
        </w:tc>
        <w:tc>
          <w:tcPr>
            <w:tcW w:w="3827" w:type="dxa"/>
          </w:tcPr>
          <w:p w14:paraId="5EA36BC8" w14:textId="77777777" w:rsidR="00605A17" w:rsidRPr="00846B62" w:rsidRDefault="00605A17" w:rsidP="00605A17">
            <w:pPr>
              <w:pStyle w:val="afd"/>
              <w:rPr>
                <w:rFonts w:ascii="標楷體" w:eastAsia="標楷體" w:hAnsi="標楷體"/>
                <w:szCs w:val="24"/>
              </w:rPr>
            </w:pPr>
            <w:r w:rsidRPr="00846B62">
              <w:rPr>
                <w:rFonts w:ascii="標楷體" w:eastAsia="標楷體" w:hAnsi="標楷體" w:hint="eastAsia"/>
                <w:szCs w:val="24"/>
              </w:rPr>
              <w:t>產生JCIC月報媒體檔</w:t>
            </w:r>
          </w:p>
        </w:tc>
        <w:tc>
          <w:tcPr>
            <w:tcW w:w="284" w:type="dxa"/>
          </w:tcPr>
          <w:p w14:paraId="3E6AC1FB" w14:textId="77777777"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1</w:t>
            </w:r>
          </w:p>
        </w:tc>
        <w:tc>
          <w:tcPr>
            <w:tcW w:w="567" w:type="dxa"/>
          </w:tcPr>
          <w:p w14:paraId="20A08A5C" w14:textId="77777777" w:rsidR="00605A17" w:rsidRPr="00846B62" w:rsidRDefault="00605A17" w:rsidP="00605A17">
            <w:pPr>
              <w:jc w:val="center"/>
              <w:rPr>
                <w:rFonts w:ascii="標楷體" w:eastAsia="標楷體" w:hAnsi="標楷體"/>
              </w:rPr>
            </w:pPr>
            <w:r w:rsidRPr="00846B62">
              <w:rPr>
                <w:rFonts w:ascii="標楷體" w:eastAsia="標楷體" w:hAnsi="標楷體" w:hint="eastAsia"/>
              </w:rPr>
              <w:t>T</w:t>
            </w:r>
          </w:p>
        </w:tc>
        <w:tc>
          <w:tcPr>
            <w:tcW w:w="567" w:type="dxa"/>
          </w:tcPr>
          <w:p w14:paraId="49E8AC89" w14:textId="77777777" w:rsidR="00605A17" w:rsidRPr="00846B62" w:rsidRDefault="00605A17" w:rsidP="00605A17">
            <w:pPr>
              <w:jc w:val="center"/>
              <w:rPr>
                <w:rFonts w:ascii="標楷體" w:eastAsia="標楷體" w:hAnsi="標楷體"/>
              </w:rPr>
            </w:pPr>
            <w:r w:rsidRPr="00846B62">
              <w:rPr>
                <w:rFonts w:ascii="標楷體" w:eastAsia="標楷體" w:hAnsi="標楷體"/>
              </w:rPr>
              <w:t>X</w:t>
            </w:r>
          </w:p>
        </w:tc>
        <w:tc>
          <w:tcPr>
            <w:tcW w:w="850" w:type="dxa"/>
          </w:tcPr>
          <w:p w14:paraId="7E2FD7B0" w14:textId="77777777" w:rsidR="00605A17" w:rsidRPr="00846B62" w:rsidRDefault="00605A17" w:rsidP="00605A17">
            <w:pPr>
              <w:pStyle w:val="afd"/>
              <w:jc w:val="center"/>
              <w:rPr>
                <w:rFonts w:ascii="標楷體" w:eastAsia="標楷體" w:hAnsi="標楷體"/>
                <w:szCs w:val="24"/>
              </w:rPr>
            </w:pPr>
          </w:p>
        </w:tc>
        <w:tc>
          <w:tcPr>
            <w:tcW w:w="567" w:type="dxa"/>
          </w:tcPr>
          <w:p w14:paraId="0C726590" w14:textId="77777777"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X</w:t>
            </w:r>
          </w:p>
        </w:tc>
        <w:tc>
          <w:tcPr>
            <w:tcW w:w="567" w:type="dxa"/>
          </w:tcPr>
          <w:p w14:paraId="1BAF0B13" w14:textId="77777777"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X</w:t>
            </w:r>
          </w:p>
        </w:tc>
        <w:tc>
          <w:tcPr>
            <w:tcW w:w="284" w:type="dxa"/>
          </w:tcPr>
          <w:p w14:paraId="25488F80" w14:textId="77777777"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X</w:t>
            </w:r>
          </w:p>
        </w:tc>
        <w:tc>
          <w:tcPr>
            <w:tcW w:w="283" w:type="dxa"/>
          </w:tcPr>
          <w:p w14:paraId="6BB5F2CB" w14:textId="77777777" w:rsidR="00605A17" w:rsidRPr="00846B62" w:rsidRDefault="00605A17" w:rsidP="00605A17">
            <w:pPr>
              <w:pStyle w:val="afd"/>
              <w:jc w:val="center"/>
              <w:rPr>
                <w:rFonts w:ascii="標楷體" w:eastAsia="標楷體" w:hAnsi="標楷體"/>
                <w:szCs w:val="24"/>
              </w:rPr>
            </w:pPr>
            <w:r w:rsidRPr="00846B62">
              <w:rPr>
                <w:rFonts w:ascii="標楷體" w:eastAsia="標楷體" w:hAnsi="標楷體"/>
                <w:szCs w:val="24"/>
              </w:rPr>
              <w:t>V</w:t>
            </w:r>
          </w:p>
        </w:tc>
        <w:tc>
          <w:tcPr>
            <w:tcW w:w="288" w:type="dxa"/>
          </w:tcPr>
          <w:p w14:paraId="3E305905" w14:textId="77777777" w:rsidR="00605A17" w:rsidRPr="00846B62" w:rsidRDefault="00605A17" w:rsidP="00605A17">
            <w:pPr>
              <w:pStyle w:val="afd"/>
              <w:jc w:val="center"/>
              <w:rPr>
                <w:rFonts w:ascii="標楷體" w:eastAsia="標楷體" w:hAnsi="標楷體"/>
                <w:szCs w:val="24"/>
              </w:rPr>
            </w:pPr>
          </w:p>
        </w:tc>
      </w:tr>
      <w:tr w:rsidR="00605A17" w:rsidRPr="00846B62" w14:paraId="448D75C2" w14:textId="77777777" w:rsidTr="00C95828">
        <w:trPr>
          <w:trHeight w:val="340"/>
          <w:tblHeader/>
        </w:trPr>
        <w:tc>
          <w:tcPr>
            <w:tcW w:w="9360" w:type="dxa"/>
            <w:gridSpan w:val="12"/>
            <w:tcBorders>
              <w:top w:val="single" w:sz="12" w:space="0" w:color="auto"/>
              <w:bottom w:val="single" w:sz="12" w:space="0" w:color="auto"/>
            </w:tcBorders>
          </w:tcPr>
          <w:p w14:paraId="61D0652F" w14:textId="77777777" w:rsidR="00605A17" w:rsidRPr="00846B62" w:rsidRDefault="00605A17" w:rsidP="00605A17">
            <w:pPr>
              <w:tabs>
                <w:tab w:val="left" w:pos="2012"/>
              </w:tabs>
              <w:snapToGrid w:val="0"/>
              <w:ind w:firstLine="240"/>
              <w:rPr>
                <w:rFonts w:ascii="標楷體" w:eastAsia="標楷體" w:hAnsi="標楷體"/>
              </w:rPr>
            </w:pPr>
            <w:r w:rsidRPr="00846B62">
              <w:rPr>
                <w:rFonts w:ascii="標楷體" w:eastAsia="標楷體" w:hAnsi="標楷體" w:hint="eastAsia"/>
              </w:rPr>
              <w:t>備註：</w:t>
            </w:r>
            <w:r>
              <w:rPr>
                <w:rFonts w:ascii="標楷體" w:eastAsia="標楷體" w:hAnsi="標楷體" w:hint="eastAsia"/>
              </w:rPr>
              <w:t>經辦</w:t>
            </w:r>
            <w:r w:rsidRPr="00846B62">
              <w:rPr>
                <w:rFonts w:ascii="標楷體" w:eastAsia="標楷體" w:hAnsi="標楷體" w:hint="eastAsia"/>
              </w:rPr>
              <w:t>等級 B: 所有交易主管及</w:t>
            </w:r>
            <w:r>
              <w:rPr>
                <w:rFonts w:ascii="標楷體" w:eastAsia="標楷體" w:hAnsi="標楷體" w:hint="eastAsia"/>
              </w:rPr>
              <w:t>經辦</w:t>
            </w:r>
            <w:r w:rsidRPr="00846B62">
              <w:rPr>
                <w:rFonts w:ascii="標楷體" w:eastAsia="標楷體" w:hAnsi="標楷體" w:hint="eastAsia"/>
              </w:rPr>
              <w:t>皆可執行該交易</w:t>
            </w:r>
          </w:p>
          <w:p w14:paraId="12C699AA" w14:textId="77777777" w:rsidR="00605A17" w:rsidRPr="00846B62" w:rsidRDefault="00605A17" w:rsidP="00605A17">
            <w:pPr>
              <w:ind w:firstLineChars="850" w:firstLine="2040"/>
              <w:rPr>
                <w:rFonts w:ascii="標楷體" w:eastAsia="標楷體" w:hAnsi="標楷體"/>
              </w:rPr>
            </w:pPr>
            <w:r w:rsidRPr="00846B62">
              <w:rPr>
                <w:rFonts w:ascii="標楷體" w:eastAsia="標楷體" w:hAnsi="標楷體" w:hint="eastAsia"/>
              </w:rPr>
              <w:t>S: 僅主管可執行該交易</w:t>
            </w:r>
          </w:p>
          <w:p w14:paraId="6801BD36" w14:textId="77777777" w:rsidR="00605A17" w:rsidRPr="00846B62" w:rsidRDefault="00605A17" w:rsidP="00605A17">
            <w:pPr>
              <w:ind w:firstLine="2030"/>
              <w:rPr>
                <w:rFonts w:ascii="標楷體" w:eastAsia="標楷體" w:hAnsi="標楷體"/>
              </w:rPr>
            </w:pPr>
            <w:r w:rsidRPr="00846B62">
              <w:rPr>
                <w:rFonts w:ascii="標楷體" w:eastAsia="標楷體" w:hAnsi="標楷體" w:hint="eastAsia"/>
              </w:rPr>
              <w:t>T: 僅</w:t>
            </w:r>
            <w:r>
              <w:rPr>
                <w:rFonts w:ascii="標楷體" w:eastAsia="標楷體" w:hAnsi="標楷體" w:hint="eastAsia"/>
              </w:rPr>
              <w:t>經辦</w:t>
            </w:r>
            <w:r w:rsidRPr="00846B62">
              <w:rPr>
                <w:rFonts w:ascii="標楷體" w:eastAsia="標楷體" w:hAnsi="標楷體" w:hint="eastAsia"/>
              </w:rPr>
              <w:t>可執行該交易</w:t>
            </w:r>
          </w:p>
          <w:p w14:paraId="25C4B223" w14:textId="77777777" w:rsidR="00605A17" w:rsidRPr="00846B62" w:rsidRDefault="00605A17" w:rsidP="00605A17">
            <w:pPr>
              <w:ind w:firstLineChars="400" w:firstLine="960"/>
              <w:rPr>
                <w:rFonts w:ascii="標楷體" w:eastAsia="標楷體" w:hAnsi="標楷體"/>
              </w:rPr>
            </w:pPr>
            <w:r w:rsidRPr="00846B62">
              <w:rPr>
                <w:rFonts w:ascii="標楷體" w:eastAsia="標楷體" w:hAnsi="標楷體" w:hint="eastAsia"/>
              </w:rPr>
              <w:t>主管核可 V: 該交易須主管核可</w:t>
            </w:r>
          </w:p>
          <w:p w14:paraId="05F2A350" w14:textId="77777777" w:rsidR="00605A17" w:rsidRPr="00846B62" w:rsidRDefault="00605A17" w:rsidP="00605A17">
            <w:pPr>
              <w:ind w:firstLineChars="850" w:firstLine="2040"/>
              <w:rPr>
                <w:rFonts w:ascii="標楷體" w:eastAsia="標楷體" w:hAnsi="標楷體"/>
              </w:rPr>
            </w:pPr>
            <w:r w:rsidRPr="00846B62">
              <w:rPr>
                <w:rFonts w:ascii="標楷體" w:eastAsia="標楷體" w:hAnsi="標楷體" w:hint="eastAsia"/>
              </w:rPr>
              <w:t>O: 該交易選擇性的須主管核可，詳細內容請參閱該交易之交易說明</w:t>
            </w:r>
          </w:p>
          <w:p w14:paraId="486FE930" w14:textId="77777777" w:rsidR="00605A17" w:rsidRPr="00846B62" w:rsidRDefault="00605A17" w:rsidP="00605A17">
            <w:pPr>
              <w:ind w:firstLineChars="250" w:firstLine="600"/>
              <w:rPr>
                <w:rFonts w:ascii="標楷體" w:eastAsia="標楷體" w:hAnsi="標楷體"/>
              </w:rPr>
            </w:pPr>
            <w:r w:rsidRPr="00846B62">
              <w:rPr>
                <w:rFonts w:ascii="標楷體" w:eastAsia="標楷體" w:hAnsi="標楷體" w:hint="eastAsia"/>
              </w:rPr>
              <w:t>可執行之單位：</w:t>
            </w:r>
          </w:p>
          <w:p w14:paraId="0851A7F7" w14:textId="77777777" w:rsidR="00605A17" w:rsidRPr="00846B62" w:rsidRDefault="00605A17" w:rsidP="00605A17">
            <w:pPr>
              <w:ind w:firstLineChars="400" w:firstLine="960"/>
              <w:rPr>
                <w:rFonts w:ascii="標楷體" w:eastAsia="標楷體" w:hAnsi="標楷體"/>
              </w:rPr>
            </w:pPr>
            <w:r w:rsidRPr="00846B62">
              <w:rPr>
                <w:rFonts w:ascii="標楷體" w:eastAsia="標楷體" w:hAnsi="標楷體" w:hint="eastAsia"/>
              </w:rPr>
              <w:t>帳務交易 V: 該交易屬帳務性交易</w:t>
            </w:r>
          </w:p>
          <w:p w14:paraId="3FA553D2" w14:textId="77777777" w:rsidR="00605A17" w:rsidRPr="00846B62" w:rsidRDefault="00605A17" w:rsidP="00605A17">
            <w:pPr>
              <w:ind w:firstLineChars="400" w:firstLine="960"/>
              <w:rPr>
                <w:rFonts w:ascii="標楷體" w:eastAsia="標楷體" w:hAnsi="標楷體"/>
              </w:rPr>
            </w:pPr>
            <w:r w:rsidRPr="00846B62">
              <w:rPr>
                <w:rFonts w:ascii="標楷體" w:eastAsia="標楷體" w:hAnsi="標楷體" w:hint="eastAsia"/>
              </w:rPr>
              <w:t>訂正交易 V: 該交易當天可訂正</w:t>
            </w:r>
          </w:p>
        </w:tc>
      </w:tr>
    </w:tbl>
    <w:p w14:paraId="01EB5E7C" w14:textId="77777777" w:rsidR="00F75F68" w:rsidRPr="00362205" w:rsidRDefault="00F75F68" w:rsidP="00F75F68">
      <w:pPr>
        <w:pStyle w:val="2TEXT"/>
        <w:rPr>
          <w:rFonts w:ascii="標楷體" w:hAnsi="標楷體"/>
        </w:rPr>
      </w:pPr>
    </w:p>
    <w:p w14:paraId="3D9467B4" w14:textId="77777777" w:rsidR="00F75F68" w:rsidRPr="00F75F68" w:rsidRDefault="00C95828" w:rsidP="00F75F68">
      <w:r>
        <w:br w:type="page"/>
      </w:r>
    </w:p>
    <w:p w14:paraId="015B4820" w14:textId="77777777" w:rsidR="00645DC6" w:rsidRPr="00B830D9" w:rsidRDefault="00716905" w:rsidP="006F6710">
      <w:pPr>
        <w:pStyle w:val="20"/>
        <w:keepNext w:val="0"/>
        <w:rPr>
          <w:rFonts w:ascii="標楷體" w:hAnsi="標楷體"/>
        </w:rPr>
      </w:pPr>
      <w:bookmarkStart w:id="140" w:name="_Toc30177089"/>
      <w:r w:rsidRPr="00B830D9">
        <w:rPr>
          <w:rFonts w:ascii="標楷體" w:hAnsi="標楷體"/>
        </w:rPr>
        <w:t>3.2</w:t>
      </w:r>
      <w:r w:rsidRPr="00B830D9">
        <w:rPr>
          <w:rFonts w:ascii="標楷體" w:hAnsi="標楷體" w:hint="eastAsia"/>
        </w:rPr>
        <w:t xml:space="preserve">    </w:t>
      </w:r>
      <w:r w:rsidR="00FD0BA6" w:rsidRPr="00B830D9">
        <w:rPr>
          <w:rFonts w:ascii="標楷體" w:hAnsi="標楷體"/>
        </w:rPr>
        <w:t>系統功能說明</w:t>
      </w:r>
      <w:bookmarkEnd w:id="140"/>
    </w:p>
    <w:p w14:paraId="33D50B87" w14:textId="0C6A94E8" w:rsidR="00A955B4" w:rsidRDefault="00C95828">
      <w:pPr>
        <w:pStyle w:val="3"/>
        <w:numPr>
          <w:ilvl w:val="2"/>
          <w:numId w:val="124"/>
        </w:numPr>
        <w:rPr>
          <w:rFonts w:ascii="標楷體" w:hAnsi="標楷體"/>
        </w:rPr>
        <w:pPrChange w:id="141" w:author="智誠 楊" w:date="2021-05-10T10:04:00Z">
          <w:pPr>
            <w:pStyle w:val="3"/>
            <w:numPr>
              <w:ilvl w:val="2"/>
              <w:numId w:val="21"/>
            </w:numPr>
            <w:ind w:left="1247" w:hanging="680"/>
          </w:pPr>
        </w:pPrChange>
      </w:pPr>
      <w:r>
        <w:rPr>
          <w:rFonts w:ascii="標楷體" w:hAnsi="標楷體" w:hint="eastAsia"/>
        </w:rPr>
        <w:t>L</w:t>
      </w:r>
      <w:del w:id="142" w:author="張金龍" w:date="2021-06-02T11:26:00Z">
        <w:r w:rsidDel="00286DCE">
          <w:rPr>
            <w:rFonts w:ascii="標楷體" w:hAnsi="標楷體" w:hint="eastAsia"/>
          </w:rPr>
          <w:delText>8201</w:delText>
        </w:r>
      </w:del>
      <w:ins w:id="143" w:author="張金龍" w:date="2021-06-02T11:26:00Z">
        <w:r w:rsidR="00286DCE">
          <w:rPr>
            <w:rFonts w:ascii="標楷體" w:hAnsi="標楷體" w:hint="eastAsia"/>
          </w:rPr>
          <w:t>8080</w:t>
        </w:r>
      </w:ins>
      <w:ins w:id="144" w:author="張金龍" w:date="2021-06-02T11:27:00Z">
        <w:r w:rsidR="00286DCE" w:rsidRPr="00286DCE">
          <w:rPr>
            <w:rFonts w:hint="eastAsia"/>
          </w:rPr>
          <w:t xml:space="preserve"> </w:t>
        </w:r>
        <w:r w:rsidR="00286DCE" w:rsidRPr="00286DCE">
          <w:rPr>
            <w:rFonts w:ascii="標楷體" w:hAnsi="標楷體" w:hint="eastAsia"/>
          </w:rPr>
          <w:t>AML 姓名檢核查詢</w:t>
        </w:r>
      </w:ins>
      <w:del w:id="145" w:author="張金龍" w:date="2021-06-02T11:27:00Z">
        <w:r w:rsidRPr="00054BBF" w:rsidDel="00286DCE">
          <w:rPr>
            <w:rFonts w:ascii="標楷體" w:hAnsi="標楷體" w:hint="eastAsia"/>
          </w:rPr>
          <w:delText>疑似洗錢樣態條件設定</w:delText>
        </w:r>
      </w:del>
      <w:ins w:id="146" w:author="智誠 楊" w:date="2021-05-08T18:56:00Z">
        <w:r w:rsidR="00AF50F7">
          <w:rPr>
            <w:rFonts w:ascii="標楷體" w:hAnsi="標楷體" w:hint="eastAsia"/>
          </w:rPr>
          <w:t>***</w:t>
        </w:r>
      </w:ins>
    </w:p>
    <w:p w14:paraId="6FDF2CD8" w14:textId="77777777" w:rsidR="0070265D" w:rsidRPr="0070265D" w:rsidRDefault="0070265D" w:rsidP="0070265D">
      <w:pPr>
        <w:rPr>
          <w:ins w:id="147" w:author="智誠 楊" w:date="2021-05-07T11:32:00Z"/>
        </w:rPr>
      </w:pPr>
    </w:p>
    <w:p w14:paraId="43F727BE" w14:textId="75BBB24A" w:rsidR="00A955B4" w:rsidRDefault="00B718BF">
      <w:pPr>
        <w:pStyle w:val="a"/>
        <w:pPrChange w:id="148" w:author="智誠 楊" w:date="2021-05-07T16:36:00Z">
          <w:pPr>
            <w:pStyle w:val="a"/>
            <w:numPr>
              <w:numId w:val="21"/>
            </w:numPr>
            <w:tabs>
              <w:tab w:val="num" w:pos="1134"/>
            </w:tabs>
            <w:ind w:left="1134" w:hanging="1134"/>
          </w:pPr>
        </w:pPrChange>
      </w:pPr>
      <w:ins w:id="149" w:author="智誠 楊" w:date="2021-05-07T11:38:00Z">
        <w:r w:rsidRPr="00362205">
          <w:t>功能說明</w:t>
        </w:r>
      </w:ins>
    </w:p>
    <w:p w14:paraId="3CB3AB5B" w14:textId="77777777" w:rsidR="0070265D" w:rsidRPr="0070265D" w:rsidRDefault="0070265D" w:rsidP="0070265D">
      <w:pPr>
        <w:rPr>
          <w:ins w:id="150" w:author="智誠 楊" w:date="2021-05-07T11:32:00Z"/>
        </w:rPr>
      </w:pPr>
    </w:p>
    <w:tbl>
      <w:tblPr>
        <w:tblW w:w="8822" w:type="dxa"/>
        <w:tblInd w:w="692"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Change w:id="151" w:author="智誠 楊" w:date="2021-05-07T11:56:00Z">
          <w:tblPr>
            <w:tblW w:w="8822"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PrChange>
      </w:tblPr>
      <w:tblGrid>
        <w:gridCol w:w="1548"/>
        <w:gridCol w:w="7274"/>
        <w:tblGridChange w:id="152">
          <w:tblGrid>
            <w:gridCol w:w="1548"/>
            <w:gridCol w:w="7274"/>
          </w:tblGrid>
        </w:tblGridChange>
      </w:tblGrid>
      <w:tr w:rsidR="00A955B4" w:rsidRPr="00362205" w14:paraId="1964D9CF" w14:textId="77777777" w:rsidTr="00BE6C24">
        <w:trPr>
          <w:trHeight w:val="277"/>
          <w:ins w:id="153" w:author="智誠 楊" w:date="2021-05-07T11:32:00Z"/>
          <w:trPrChange w:id="154" w:author="智誠 楊" w:date="2021-05-07T11:56:00Z">
            <w:trPr>
              <w:trHeight w:val="277"/>
            </w:trPr>
          </w:trPrChange>
        </w:trPr>
        <w:tc>
          <w:tcPr>
            <w:tcW w:w="1548" w:type="dxa"/>
            <w:tcBorders>
              <w:top w:val="single" w:sz="8" w:space="0" w:color="000000"/>
              <w:bottom w:val="single" w:sz="8" w:space="0" w:color="000000"/>
              <w:right w:val="single" w:sz="8" w:space="0" w:color="000000"/>
            </w:tcBorders>
            <w:shd w:val="clear" w:color="auto" w:fill="F3F3F3"/>
            <w:tcPrChange w:id="155" w:author="智誠 楊" w:date="2021-05-07T11:56:00Z">
              <w:tcPr>
                <w:tcW w:w="1548" w:type="dxa"/>
                <w:tcBorders>
                  <w:top w:val="single" w:sz="8" w:space="0" w:color="000000"/>
                  <w:bottom w:val="single" w:sz="8" w:space="0" w:color="000000"/>
                  <w:right w:val="single" w:sz="8" w:space="0" w:color="000000"/>
                </w:tcBorders>
                <w:shd w:val="clear" w:color="auto" w:fill="F3F3F3"/>
              </w:tcPr>
            </w:tcPrChange>
          </w:tcPr>
          <w:p w14:paraId="7BBC8A99" w14:textId="77777777" w:rsidR="00A955B4" w:rsidRPr="00362205" w:rsidRDefault="00A955B4" w:rsidP="00286DCE">
            <w:pPr>
              <w:rPr>
                <w:ins w:id="156" w:author="智誠 楊" w:date="2021-05-07T11:32:00Z"/>
                <w:rFonts w:ascii="標楷體" w:eastAsia="標楷體" w:hAnsi="標楷體"/>
              </w:rPr>
            </w:pPr>
            <w:ins w:id="157" w:author="智誠 楊" w:date="2021-05-07T11:32:00Z">
              <w:r w:rsidRPr="00362205">
                <w:rPr>
                  <w:rFonts w:ascii="標楷體" w:eastAsia="標楷體" w:hAnsi="標楷體"/>
                </w:rPr>
                <w:t xml:space="preserve">功能名稱 </w:t>
              </w:r>
            </w:ins>
          </w:p>
        </w:tc>
        <w:tc>
          <w:tcPr>
            <w:tcW w:w="7274" w:type="dxa"/>
            <w:tcBorders>
              <w:top w:val="single" w:sz="8" w:space="0" w:color="000000"/>
              <w:left w:val="single" w:sz="8" w:space="0" w:color="000000"/>
              <w:bottom w:val="single" w:sz="8" w:space="0" w:color="000000"/>
            </w:tcBorders>
            <w:tcPrChange w:id="158" w:author="智誠 楊" w:date="2021-05-07T11:56:00Z">
              <w:tcPr>
                <w:tcW w:w="7274" w:type="dxa"/>
                <w:tcBorders>
                  <w:top w:val="single" w:sz="8" w:space="0" w:color="000000"/>
                  <w:left w:val="single" w:sz="8" w:space="0" w:color="000000"/>
                  <w:bottom w:val="single" w:sz="8" w:space="0" w:color="000000"/>
                </w:tcBorders>
              </w:tcPr>
            </w:tcPrChange>
          </w:tcPr>
          <w:p w14:paraId="0B1E02FA" w14:textId="2D00AD68" w:rsidR="00A955B4" w:rsidRPr="00362205" w:rsidRDefault="00286DCE" w:rsidP="00286DCE">
            <w:pPr>
              <w:rPr>
                <w:ins w:id="159" w:author="智誠 楊" w:date="2021-05-07T11:32:00Z"/>
                <w:rFonts w:ascii="標楷體" w:eastAsia="標楷體" w:hAnsi="標楷體"/>
              </w:rPr>
            </w:pPr>
            <w:ins w:id="160" w:author="張金龍" w:date="2021-06-02T11:27:00Z">
              <w:r w:rsidRPr="00286DCE">
                <w:rPr>
                  <w:rFonts w:ascii="標楷體" w:eastAsia="標楷體" w:hAnsi="標楷體" w:hint="eastAsia"/>
                </w:rPr>
                <w:t>AML 姓名檢核查詢</w:t>
              </w:r>
            </w:ins>
            <w:ins w:id="161" w:author="智誠 楊" w:date="2021-05-07T11:39:00Z">
              <w:del w:id="162" w:author="張金龍" w:date="2021-06-02T11:27:00Z">
                <w:r w:rsidR="00B718BF" w:rsidDel="00286DCE">
                  <w:rPr>
                    <w:rFonts w:ascii="標楷體" w:eastAsia="標楷體" w:hAnsi="標楷體" w:hint="eastAsia"/>
                  </w:rPr>
                  <w:delText>疑似洗錢樣態條件設定</w:delText>
                </w:r>
              </w:del>
            </w:ins>
          </w:p>
        </w:tc>
      </w:tr>
      <w:tr w:rsidR="00A955B4" w:rsidRPr="00362205" w14:paraId="146934B3" w14:textId="77777777" w:rsidTr="00BE6C24">
        <w:trPr>
          <w:trHeight w:val="277"/>
          <w:ins w:id="163" w:author="智誠 楊" w:date="2021-05-07T11:32:00Z"/>
          <w:trPrChange w:id="164" w:author="智誠 楊" w:date="2021-05-07T11:56:00Z">
            <w:trPr>
              <w:trHeight w:val="277"/>
            </w:trPr>
          </w:trPrChange>
        </w:trPr>
        <w:tc>
          <w:tcPr>
            <w:tcW w:w="1548" w:type="dxa"/>
            <w:tcBorders>
              <w:top w:val="single" w:sz="8" w:space="0" w:color="000000"/>
              <w:bottom w:val="single" w:sz="8" w:space="0" w:color="000000"/>
              <w:right w:val="single" w:sz="8" w:space="0" w:color="000000"/>
            </w:tcBorders>
            <w:shd w:val="clear" w:color="auto" w:fill="F3F3F3"/>
            <w:tcPrChange w:id="165" w:author="智誠 楊" w:date="2021-05-07T11:56:00Z">
              <w:tcPr>
                <w:tcW w:w="1548" w:type="dxa"/>
                <w:tcBorders>
                  <w:top w:val="single" w:sz="8" w:space="0" w:color="000000"/>
                  <w:bottom w:val="single" w:sz="8" w:space="0" w:color="000000"/>
                  <w:right w:val="single" w:sz="8" w:space="0" w:color="000000"/>
                </w:tcBorders>
                <w:shd w:val="clear" w:color="auto" w:fill="F3F3F3"/>
              </w:tcPr>
            </w:tcPrChange>
          </w:tcPr>
          <w:p w14:paraId="4D049B63" w14:textId="77777777" w:rsidR="00A955B4" w:rsidRPr="00362205" w:rsidRDefault="00A955B4" w:rsidP="00286DCE">
            <w:pPr>
              <w:rPr>
                <w:ins w:id="166" w:author="智誠 楊" w:date="2021-05-07T11:32:00Z"/>
                <w:rFonts w:ascii="標楷體" w:eastAsia="標楷體" w:hAnsi="標楷體"/>
              </w:rPr>
            </w:pPr>
            <w:ins w:id="167" w:author="智誠 楊" w:date="2021-05-07T11:32:00Z">
              <w:r w:rsidRPr="00362205">
                <w:rPr>
                  <w:rFonts w:ascii="標楷體" w:eastAsia="標楷體" w:hAnsi="標楷體"/>
                </w:rPr>
                <w:t>進入條件</w:t>
              </w:r>
            </w:ins>
          </w:p>
        </w:tc>
        <w:tc>
          <w:tcPr>
            <w:tcW w:w="7274" w:type="dxa"/>
            <w:tcBorders>
              <w:top w:val="single" w:sz="8" w:space="0" w:color="000000"/>
              <w:left w:val="single" w:sz="8" w:space="0" w:color="000000"/>
              <w:bottom w:val="single" w:sz="8" w:space="0" w:color="000000"/>
            </w:tcBorders>
            <w:tcPrChange w:id="168" w:author="智誠 楊" w:date="2021-05-07T11:56:00Z">
              <w:tcPr>
                <w:tcW w:w="7274" w:type="dxa"/>
                <w:tcBorders>
                  <w:top w:val="single" w:sz="8" w:space="0" w:color="000000"/>
                  <w:left w:val="single" w:sz="8" w:space="0" w:color="000000"/>
                  <w:bottom w:val="single" w:sz="8" w:space="0" w:color="000000"/>
                </w:tcBorders>
              </w:tcPr>
            </w:tcPrChange>
          </w:tcPr>
          <w:p w14:paraId="44C9FFDA" w14:textId="0DF35958" w:rsidR="00A955B4" w:rsidRPr="00362205" w:rsidRDefault="00286DCE">
            <w:pPr>
              <w:rPr>
                <w:ins w:id="169" w:author="智誠 楊" w:date="2021-05-07T11:32:00Z"/>
                <w:rFonts w:ascii="標楷體" w:eastAsia="標楷體" w:hAnsi="標楷體"/>
              </w:rPr>
            </w:pPr>
            <w:ins w:id="170" w:author="張金龍" w:date="2021-06-02T11:27:00Z">
              <w:r>
                <w:rPr>
                  <w:rFonts w:ascii="標楷體" w:eastAsia="標楷體" w:hAnsi="標楷體" w:hint="eastAsia"/>
                  <w:lang w:eastAsia="zh-HK"/>
                </w:rPr>
                <w:t>查詢</w:t>
              </w:r>
              <w:r w:rsidRPr="00286DCE">
                <w:rPr>
                  <w:rFonts w:ascii="標楷體" w:eastAsia="標楷體" w:hAnsi="標楷體" w:hint="eastAsia"/>
                  <w:lang w:eastAsia="zh-HK"/>
                </w:rPr>
                <w:t>AML 姓名檢核</w:t>
              </w:r>
              <w:r>
                <w:rPr>
                  <w:rFonts w:ascii="標楷體" w:eastAsia="標楷體" w:hAnsi="標楷體" w:hint="eastAsia"/>
                  <w:lang w:eastAsia="zh-HK"/>
                </w:rPr>
                <w:t>資料或</w:t>
              </w:r>
            </w:ins>
            <w:ins w:id="171" w:author="張金龍" w:date="2021-06-02T11:28:00Z">
              <w:r>
                <w:rPr>
                  <w:rFonts w:ascii="標楷體" w:eastAsia="標楷體" w:hAnsi="標楷體" w:hint="eastAsia"/>
                  <w:lang w:eastAsia="zh-HK"/>
                </w:rPr>
                <w:t>人工</w:t>
              </w:r>
            </w:ins>
            <w:ins w:id="172" w:author="張金龍" w:date="2021-06-02T11:27:00Z">
              <w:r>
                <w:rPr>
                  <w:rFonts w:ascii="標楷體" w:eastAsia="標楷體" w:hAnsi="標楷體" w:hint="eastAsia"/>
                  <w:lang w:eastAsia="zh-HK"/>
                </w:rPr>
                <w:t>進行姓</w:t>
              </w:r>
            </w:ins>
            <w:ins w:id="173" w:author="張金龍" w:date="2021-06-02T11:28:00Z">
              <w:r>
                <w:rPr>
                  <w:rFonts w:ascii="標楷體" w:eastAsia="標楷體" w:hAnsi="標楷體" w:hint="eastAsia"/>
                  <w:lang w:eastAsia="zh-HK"/>
                </w:rPr>
                <w:t>名檢核時</w:t>
              </w:r>
            </w:ins>
            <w:ins w:id="174" w:author="智誠 楊" w:date="2021-05-07T11:39:00Z">
              <w:del w:id="175" w:author="張金龍" w:date="2021-06-02T11:27:00Z">
                <w:r w:rsidR="00B718BF" w:rsidDel="00286DCE">
                  <w:rPr>
                    <w:rFonts w:ascii="標楷體" w:eastAsia="標楷體" w:hAnsi="標楷體" w:hint="eastAsia"/>
                  </w:rPr>
                  <w:delText>設定洗錢樣態條件時</w:delText>
                </w:r>
              </w:del>
            </w:ins>
          </w:p>
        </w:tc>
      </w:tr>
      <w:tr w:rsidR="00A955B4" w:rsidRPr="00362205" w14:paraId="42738D2E" w14:textId="77777777" w:rsidTr="00BE6C24">
        <w:trPr>
          <w:trHeight w:val="773"/>
          <w:ins w:id="176" w:author="智誠 楊" w:date="2021-05-07T11:32:00Z"/>
          <w:trPrChange w:id="177" w:author="智誠 楊" w:date="2021-05-07T11:56:00Z">
            <w:trPr>
              <w:trHeight w:val="773"/>
            </w:trPr>
          </w:trPrChange>
        </w:trPr>
        <w:tc>
          <w:tcPr>
            <w:tcW w:w="1548" w:type="dxa"/>
            <w:tcBorders>
              <w:top w:val="single" w:sz="8" w:space="0" w:color="000000"/>
              <w:bottom w:val="single" w:sz="8" w:space="0" w:color="000000"/>
              <w:right w:val="single" w:sz="8" w:space="0" w:color="000000"/>
            </w:tcBorders>
            <w:shd w:val="clear" w:color="auto" w:fill="F3F3F3"/>
            <w:tcPrChange w:id="178" w:author="智誠 楊" w:date="2021-05-07T11:56:00Z">
              <w:tcPr>
                <w:tcW w:w="1548" w:type="dxa"/>
                <w:tcBorders>
                  <w:top w:val="single" w:sz="8" w:space="0" w:color="000000"/>
                  <w:bottom w:val="single" w:sz="8" w:space="0" w:color="000000"/>
                  <w:right w:val="single" w:sz="8" w:space="0" w:color="000000"/>
                </w:tcBorders>
                <w:shd w:val="clear" w:color="auto" w:fill="F3F3F3"/>
              </w:tcPr>
            </w:tcPrChange>
          </w:tcPr>
          <w:p w14:paraId="23177D16" w14:textId="77777777" w:rsidR="00A955B4" w:rsidRPr="00362205" w:rsidRDefault="00A955B4" w:rsidP="00286DCE">
            <w:pPr>
              <w:rPr>
                <w:ins w:id="179" w:author="智誠 楊" w:date="2021-05-07T11:32:00Z"/>
                <w:rFonts w:ascii="標楷體" w:eastAsia="標楷體" w:hAnsi="標楷體"/>
              </w:rPr>
            </w:pPr>
            <w:ins w:id="180" w:author="智誠 楊" w:date="2021-05-07T11:32:00Z">
              <w:r w:rsidRPr="00362205">
                <w:rPr>
                  <w:rFonts w:ascii="標楷體" w:eastAsia="標楷體" w:hAnsi="標楷體"/>
                </w:rPr>
                <w:t xml:space="preserve">基本流程 </w:t>
              </w:r>
            </w:ins>
          </w:p>
        </w:tc>
        <w:tc>
          <w:tcPr>
            <w:tcW w:w="7274" w:type="dxa"/>
            <w:tcBorders>
              <w:top w:val="single" w:sz="8" w:space="0" w:color="000000"/>
              <w:left w:val="single" w:sz="8" w:space="0" w:color="000000"/>
              <w:bottom w:val="single" w:sz="8" w:space="0" w:color="000000"/>
            </w:tcBorders>
            <w:tcPrChange w:id="181" w:author="智誠 楊" w:date="2021-05-07T11:56:00Z">
              <w:tcPr>
                <w:tcW w:w="7274" w:type="dxa"/>
                <w:tcBorders>
                  <w:top w:val="single" w:sz="8" w:space="0" w:color="000000"/>
                  <w:left w:val="single" w:sz="8" w:space="0" w:color="000000"/>
                  <w:bottom w:val="single" w:sz="8" w:space="0" w:color="000000"/>
                </w:tcBorders>
              </w:tcPr>
            </w:tcPrChange>
          </w:tcPr>
          <w:p w14:paraId="57268876" w14:textId="07D8A7BA" w:rsidR="00A955B4" w:rsidRPr="00B718BF" w:rsidRDefault="00B718BF" w:rsidP="00286DCE">
            <w:pPr>
              <w:rPr>
                <w:ins w:id="182" w:author="智誠 楊" w:date="2021-05-07T11:32:00Z"/>
                <w:rFonts w:ascii="標楷體" w:eastAsia="標楷體" w:hAnsi="標楷體"/>
                <w:color w:val="FF0000"/>
                <w:lang w:eastAsia="zh-HK"/>
                <w:rPrChange w:id="183" w:author="智誠 楊" w:date="2021-05-07T11:41:00Z">
                  <w:rPr>
                    <w:ins w:id="184" w:author="智誠 楊" w:date="2021-05-07T11:32:00Z"/>
                    <w:rFonts w:ascii="標楷體" w:eastAsia="標楷體" w:hAnsi="標楷體"/>
                    <w:lang w:eastAsia="zh-HK"/>
                  </w:rPr>
                </w:rPrChange>
              </w:rPr>
            </w:pPr>
            <w:ins w:id="185" w:author="智誠 楊" w:date="2021-05-07T11:40:00Z">
              <w:r>
                <w:rPr>
                  <w:rFonts w:ascii="標楷體" w:eastAsia="標楷體" w:hAnsi="標楷體" w:hint="eastAsia"/>
                </w:rPr>
                <w:t>1.</w:t>
              </w:r>
            </w:ins>
            <w:ins w:id="186" w:author="智誠 楊" w:date="2021-05-07T11:41:00Z">
              <w:r w:rsidRPr="00E8625A">
                <w:rPr>
                  <w:rFonts w:ascii="標楷體" w:eastAsia="標楷體" w:hAnsi="標楷體" w:hint="eastAsia"/>
                  <w:lang w:eastAsia="zh-HK"/>
                </w:rPr>
                <w:t>參考「</w:t>
              </w:r>
            </w:ins>
            <w:ins w:id="187" w:author="智誠 楊" w:date="2021-05-08T17:53:00Z">
              <w:del w:id="188" w:author="張金龍" w:date="2021-06-02T11:28:00Z">
                <w:r w:rsidR="00937E01" w:rsidDel="00286DCE">
                  <w:rPr>
                    <w:rFonts w:ascii="標楷體" w:eastAsia="標楷體" w:hAnsi="標楷體" w:hint="eastAsia"/>
                    <w:lang w:eastAsia="zh-HK"/>
                  </w:rPr>
                  <w:delText>疑似洗錢</w:delText>
                </w:r>
              </w:del>
            </w:ins>
            <w:ins w:id="189" w:author="張金龍" w:date="2021-06-02T11:28:00Z">
              <w:r w:rsidR="00286DCE">
                <w:rPr>
                  <w:rFonts w:ascii="標楷體" w:eastAsia="標楷體" w:hAnsi="標楷體" w:hint="eastAsia"/>
                  <w:lang w:eastAsia="zh-HK"/>
                </w:rPr>
                <w:t>作業流程</w:t>
              </w:r>
              <w:r w:rsidR="00286DCE">
                <w:rPr>
                  <w:rFonts w:ascii="標楷體" w:eastAsia="標楷體" w:hAnsi="標楷體" w:hint="eastAsia"/>
                </w:rPr>
                <w:t>.</w:t>
              </w:r>
            </w:ins>
            <w:ins w:id="190" w:author="張金龍" w:date="2021-06-02T11:29:00Z">
              <w:r w:rsidR="00286DCE" w:rsidRPr="00286DCE">
                <w:rPr>
                  <w:rFonts w:ascii="標楷體" w:eastAsia="標楷體" w:hAnsi="標楷體" w:hint="eastAsia"/>
                </w:rPr>
                <w:t>AML交易檢核</w:t>
              </w:r>
            </w:ins>
            <w:ins w:id="191" w:author="智誠 楊" w:date="2021-05-07T11:41:00Z">
              <w:r w:rsidRPr="00E8625A">
                <w:rPr>
                  <w:rFonts w:ascii="標楷體" w:eastAsia="標楷體" w:hAnsi="標楷體" w:hint="eastAsia"/>
                  <w:lang w:eastAsia="zh-HK"/>
                </w:rPr>
                <w:t>」流程</w:t>
              </w:r>
            </w:ins>
          </w:p>
          <w:p w14:paraId="7CC46525" w14:textId="6B5FA86F" w:rsidR="00A955B4" w:rsidRDefault="00A955B4" w:rsidP="00286DCE">
            <w:pPr>
              <w:rPr>
                <w:ins w:id="192" w:author="智誠 楊" w:date="2021-05-07T11:32:00Z"/>
                <w:rFonts w:ascii="標楷體" w:eastAsia="標楷體" w:hAnsi="標楷體"/>
              </w:rPr>
            </w:pPr>
            <w:ins w:id="193" w:author="智誠 楊" w:date="2021-05-07T11:32:00Z">
              <w:r w:rsidRPr="00215153">
                <w:rPr>
                  <w:rFonts w:ascii="標楷體" w:eastAsia="標楷體" w:hAnsi="標楷體" w:hint="eastAsia"/>
                </w:rPr>
                <w:t>2.</w:t>
              </w:r>
            </w:ins>
            <w:ins w:id="194" w:author="智誠 楊" w:date="2021-05-07T13:38:00Z">
              <w:del w:id="195" w:author="張金龍" w:date="2021-06-02T11:29:00Z">
                <w:r w:rsidR="003D2BFF" w:rsidDel="00286DCE">
                  <w:rPr>
                    <w:rFonts w:ascii="標楷體" w:eastAsia="標楷體" w:hAnsi="標楷體" w:hint="eastAsia"/>
                    <w:lang w:eastAsia="zh-HK"/>
                  </w:rPr>
                  <w:delText>維護</w:delText>
                </w:r>
              </w:del>
            </w:ins>
            <w:ins w:id="196" w:author="智誠 楊" w:date="2021-05-07T11:42:00Z">
              <w:del w:id="197" w:author="張金龍" w:date="2021-06-02T11:29:00Z">
                <w:r w:rsidR="00B718BF" w:rsidDel="00286DCE">
                  <w:rPr>
                    <w:rFonts w:ascii="標楷體" w:eastAsia="標楷體" w:hAnsi="標楷體" w:hint="eastAsia"/>
                    <w:lang w:eastAsia="zh-HK"/>
                  </w:rPr>
                  <w:delText>疑似洗錢樣態條件設定</w:delText>
                </w:r>
              </w:del>
            </w:ins>
            <w:ins w:id="198" w:author="張金龍" w:date="2021-06-02T11:29:00Z">
              <w:r w:rsidR="00286DCE">
                <w:rPr>
                  <w:rFonts w:ascii="標楷體" w:eastAsia="標楷體" w:hAnsi="標楷體" w:hint="eastAsia"/>
                  <w:lang w:eastAsia="zh-HK"/>
                </w:rPr>
                <w:t>查詢</w:t>
              </w:r>
            </w:ins>
            <w:ins w:id="199" w:author="張金龍" w:date="2021-06-02T11:30:00Z">
              <w:r w:rsidR="00286DCE" w:rsidRPr="00286DCE">
                <w:rPr>
                  <w:rFonts w:ascii="標楷體" w:eastAsia="標楷體" w:hAnsi="標楷體" w:hint="eastAsia"/>
                  <w:lang w:eastAsia="zh-HK"/>
                </w:rPr>
                <w:t>AML檢查紀錄檔</w:t>
              </w:r>
            </w:ins>
            <w:ins w:id="200" w:author="智誠 楊" w:date="2021-05-07T11:32:00Z">
              <w:del w:id="201" w:author="張金龍" w:date="2021-06-02T11:30:00Z">
                <w:r w:rsidDel="00286DCE">
                  <w:rPr>
                    <w:rFonts w:ascii="標楷體" w:eastAsia="標楷體" w:hAnsi="標楷體" w:hint="eastAsia"/>
                  </w:rPr>
                  <w:delText>檔</w:delText>
                </w:r>
              </w:del>
              <w:r>
                <w:rPr>
                  <w:rFonts w:ascii="標楷體" w:eastAsia="標楷體" w:hAnsi="標楷體" w:hint="eastAsia"/>
                </w:rPr>
                <w:t>(</w:t>
              </w:r>
            </w:ins>
            <w:ins w:id="202" w:author="張金龍" w:date="2021-06-02T11:30:00Z">
              <w:r w:rsidR="00286DCE" w:rsidRPr="00286DCE">
                <w:rPr>
                  <w:rFonts w:ascii="標楷體" w:eastAsia="標楷體" w:hAnsi="標楷體"/>
                </w:rPr>
                <w:t>TxAmlLog</w:t>
              </w:r>
            </w:ins>
            <w:ins w:id="203" w:author="智誠 楊" w:date="2021-05-07T11:41:00Z">
              <w:del w:id="204" w:author="張金龍" w:date="2021-06-02T11:30:00Z">
                <w:r w:rsidR="00B718BF" w:rsidDel="00286DCE">
                  <w:rPr>
                    <w:rFonts w:ascii="標楷體" w:eastAsia="標楷體" w:hAnsi="標楷體"/>
                  </w:rPr>
                  <w:delText>MlaundryParas</w:delText>
                </w:r>
              </w:del>
            </w:ins>
            <w:ins w:id="205" w:author="智誠 楊" w:date="2021-05-07T11:32:00Z">
              <w:r>
                <w:rPr>
                  <w:rFonts w:ascii="標楷體" w:eastAsia="標楷體" w:hAnsi="標楷體"/>
                </w:rPr>
                <w:t>)</w:t>
              </w:r>
            </w:ins>
          </w:p>
          <w:p w14:paraId="15693DEC" w14:textId="3AB16603" w:rsidR="00A955B4" w:rsidDel="00870E9D" w:rsidRDefault="00A955B4" w:rsidP="00286DCE">
            <w:pPr>
              <w:rPr>
                <w:ins w:id="206" w:author="智誠 楊" w:date="2021-05-07T11:32:00Z"/>
                <w:del w:id="207" w:author="張金龍" w:date="2021-06-02T11:42:00Z"/>
                <w:rFonts w:ascii="標楷體" w:eastAsia="標楷體" w:hAnsi="標楷體"/>
                <w:lang w:eastAsia="zh-HK"/>
              </w:rPr>
            </w:pPr>
            <w:ins w:id="208" w:author="智誠 楊" w:date="2021-05-07T11:32:00Z">
              <w:r>
                <w:rPr>
                  <w:rFonts w:ascii="標楷體" w:eastAsia="標楷體" w:hAnsi="標楷體" w:hint="eastAsia"/>
                </w:rPr>
                <w:t>3.</w:t>
              </w:r>
            </w:ins>
            <w:ins w:id="209" w:author="張金龍" w:date="2021-06-02T11:31:00Z">
              <w:r w:rsidR="00286DCE" w:rsidRPr="001677D0">
                <w:rPr>
                  <w:rFonts w:ascii="標楷體" w:eastAsia="標楷體" w:hAnsi="標楷體" w:hint="eastAsia"/>
                  <w:lang w:eastAsia="zh-HK"/>
                </w:rPr>
                <w:t>依據輸入查詢條件</w:t>
              </w:r>
              <w:r w:rsidR="00286DCE" w:rsidRPr="001677D0">
                <w:rPr>
                  <w:rFonts w:ascii="標楷體" w:eastAsia="標楷體" w:hAnsi="標楷體" w:hint="eastAsia"/>
                </w:rPr>
                <w:t>,</w:t>
              </w:r>
              <w:r w:rsidR="00286DCE" w:rsidRPr="001677D0">
                <w:rPr>
                  <w:rFonts w:ascii="標楷體" w:eastAsia="標楷體" w:hAnsi="標楷體" w:hint="eastAsia"/>
                  <w:lang w:eastAsia="zh-HK"/>
                </w:rPr>
                <w:t>輸出查詢資料</w:t>
              </w:r>
            </w:ins>
            <w:ins w:id="210" w:author="智誠 楊" w:date="2021-05-07T11:32:00Z">
              <w:del w:id="211" w:author="張金龍" w:date="2021-06-02T11:31:00Z">
                <w:r w:rsidDel="00286DCE">
                  <w:rPr>
                    <w:rFonts w:ascii="標楷體" w:eastAsia="標楷體" w:hAnsi="標楷體" w:hint="eastAsia"/>
                    <w:lang w:eastAsia="zh-HK"/>
                  </w:rPr>
                  <w:delText>依據</w:delText>
                </w:r>
              </w:del>
            </w:ins>
            <w:ins w:id="212" w:author="智誠 楊" w:date="2021-05-07T11:42:00Z">
              <w:del w:id="213" w:author="張金龍" w:date="2021-06-02T11:31:00Z">
                <w:r w:rsidR="00B718BF" w:rsidDel="00286DCE">
                  <w:rPr>
                    <w:rFonts w:ascii="標楷體" w:eastAsia="標楷體" w:hAnsi="標楷體" w:hint="eastAsia"/>
                    <w:lang w:eastAsia="zh-HK"/>
                  </w:rPr>
                  <w:delText>輸入</w:delText>
                </w:r>
              </w:del>
            </w:ins>
            <w:ins w:id="214" w:author="智誠 楊" w:date="2021-05-07T11:48:00Z">
              <w:del w:id="215" w:author="張金龍" w:date="2021-06-02T11:30:00Z">
                <w:r w:rsidR="00EA622E" w:rsidDel="00286DCE">
                  <w:rPr>
                    <w:rFonts w:ascii="標楷體" w:eastAsia="標楷體" w:hAnsi="標楷體" w:hint="eastAsia"/>
                    <w:lang w:eastAsia="zh-HK"/>
                  </w:rPr>
                  <w:delText>資料</w:delText>
                </w:r>
              </w:del>
            </w:ins>
            <w:ins w:id="216" w:author="智誠 楊" w:date="2021-05-07T11:43:00Z">
              <w:del w:id="217" w:author="張金龍" w:date="2021-06-02T11:30:00Z">
                <w:r w:rsidR="00B718BF" w:rsidDel="00286DCE">
                  <w:rPr>
                    <w:rFonts w:ascii="標楷體" w:eastAsia="標楷體" w:hAnsi="標楷體" w:hint="eastAsia"/>
                    <w:lang w:eastAsia="zh-HK"/>
                  </w:rPr>
                  <w:delText>設定樣態</w:delText>
                </w:r>
              </w:del>
              <w:del w:id="218" w:author="張金龍" w:date="2021-06-02T11:31:00Z">
                <w:r w:rsidR="00B718BF" w:rsidDel="00286DCE">
                  <w:rPr>
                    <w:rFonts w:ascii="標楷體" w:eastAsia="標楷體" w:hAnsi="標楷體" w:hint="eastAsia"/>
                    <w:lang w:eastAsia="zh-HK"/>
                  </w:rPr>
                  <w:delText>條件</w:delText>
                </w:r>
              </w:del>
            </w:ins>
            <w:ins w:id="219" w:author="智誠 楊" w:date="2021-05-07T11:32:00Z">
              <w:del w:id="220" w:author="張金龍" w:date="2021-06-02T11:31:00Z">
                <w:r w:rsidDel="00286DCE">
                  <w:rPr>
                    <w:rFonts w:ascii="標楷體" w:eastAsia="標楷體" w:hAnsi="標楷體" w:hint="eastAsia"/>
                  </w:rPr>
                  <w:delText>:</w:delText>
                </w:r>
              </w:del>
            </w:ins>
          </w:p>
          <w:p w14:paraId="0179356B" w14:textId="0EA9BAA0" w:rsidR="00A955B4" w:rsidRPr="003D2BFF" w:rsidRDefault="00A955B4" w:rsidP="00286DCE">
            <w:pPr>
              <w:rPr>
                <w:ins w:id="221" w:author="智誠 楊" w:date="2021-05-07T11:51:00Z"/>
                <w:rFonts w:ascii="標楷體" w:eastAsia="標楷體" w:hAnsi="標楷體"/>
                <w:lang w:eastAsia="zh-HK"/>
              </w:rPr>
            </w:pPr>
            <w:ins w:id="222" w:author="智誠 楊" w:date="2021-05-07T11:32:00Z">
              <w:del w:id="223" w:author="張金龍" w:date="2021-06-02T11:42:00Z">
                <w:r w:rsidDel="00870E9D">
                  <w:rPr>
                    <w:rFonts w:ascii="標楷體" w:eastAsia="標楷體" w:hAnsi="標楷體"/>
                    <w:lang w:eastAsia="zh-HK"/>
                  </w:rPr>
                  <w:delText xml:space="preserve">  </w:delText>
                </w:r>
                <w:r w:rsidDel="00870E9D">
                  <w:rPr>
                    <w:rFonts w:ascii="標楷體" w:eastAsia="標楷體" w:hAnsi="標楷體" w:hint="eastAsia"/>
                  </w:rPr>
                  <w:delText>(1</w:delText>
                </w:r>
                <w:r w:rsidDel="00870E9D">
                  <w:rPr>
                    <w:rFonts w:ascii="標楷體" w:eastAsia="標楷體" w:hAnsi="標楷體"/>
                  </w:rPr>
                  <w:delText>).</w:delText>
                </w:r>
              </w:del>
            </w:ins>
            <w:ins w:id="224" w:author="智誠 楊" w:date="2021-05-07T11:48:00Z">
              <w:del w:id="225" w:author="張金龍" w:date="2021-06-02T11:32:00Z">
                <w:r w:rsidR="00EA622E" w:rsidDel="00286DCE">
                  <w:rPr>
                    <w:rFonts w:ascii="標楷體" w:eastAsia="標楷體" w:hAnsi="標楷體" w:hint="eastAsia"/>
                    <w:lang w:eastAsia="zh-HK"/>
                  </w:rPr>
                  <w:delText>統迄期間天數</w:delText>
                </w:r>
              </w:del>
            </w:ins>
          </w:p>
          <w:p w14:paraId="5BC26C1B" w14:textId="16221200" w:rsidR="00870E9D" w:rsidRPr="001677D0" w:rsidRDefault="00A955B4" w:rsidP="00870E9D">
            <w:pPr>
              <w:rPr>
                <w:ins w:id="226" w:author="張金龍" w:date="2021-06-02T11:41:00Z"/>
                <w:rFonts w:ascii="標楷體" w:eastAsia="標楷體" w:hAnsi="標楷體"/>
                <w:lang w:eastAsia="zh-HK"/>
              </w:rPr>
            </w:pPr>
            <w:ins w:id="227" w:author="智誠 楊" w:date="2021-05-07T11:32:00Z">
              <w:r>
                <w:rPr>
                  <w:rFonts w:ascii="標楷體" w:eastAsia="標楷體" w:hAnsi="標楷體" w:hint="eastAsia"/>
                </w:rPr>
                <w:t xml:space="preserve">  </w:t>
              </w:r>
            </w:ins>
            <w:ins w:id="228" w:author="張金龍" w:date="2021-06-02T11:41:00Z">
              <w:r w:rsidR="00870E9D" w:rsidRPr="001677D0">
                <w:rPr>
                  <w:rFonts w:ascii="標楷體" w:eastAsia="標楷體" w:hAnsi="標楷體" w:hint="eastAsia"/>
                </w:rPr>
                <w:t>(</w:t>
              </w:r>
              <w:r w:rsidR="00870E9D" w:rsidRPr="001677D0">
                <w:rPr>
                  <w:rFonts w:ascii="標楷體" w:eastAsia="標楷體" w:hAnsi="標楷體"/>
                </w:rPr>
                <w:t>1).</w:t>
              </w:r>
              <w:r w:rsidR="00870E9D">
                <w:rPr>
                  <w:rFonts w:ascii="標楷體" w:eastAsia="標楷體" w:hAnsi="標楷體" w:hint="eastAsia"/>
                </w:rPr>
                <w:t>[</w:t>
              </w:r>
              <w:r w:rsidR="00870E9D" w:rsidRPr="001677D0">
                <w:rPr>
                  <w:rFonts w:ascii="標楷體" w:eastAsia="標楷體" w:hAnsi="標楷體" w:hint="eastAsia"/>
                  <w:lang w:eastAsia="zh-HK"/>
                </w:rPr>
                <w:t>使用者單位</w:t>
              </w:r>
              <w:r w:rsidR="00870E9D" w:rsidRPr="001677D0">
                <w:rPr>
                  <w:rFonts w:ascii="標楷體" w:eastAsia="標楷體" w:hAnsi="標楷體" w:hint="eastAsia"/>
                </w:rPr>
                <w:t>(Tx</w:t>
              </w:r>
              <w:r w:rsidR="00870E9D" w:rsidRPr="001677D0">
                <w:rPr>
                  <w:rFonts w:ascii="標楷體" w:eastAsia="標楷體" w:hAnsi="標楷體"/>
                </w:rPr>
                <w:t>Teller</w:t>
              </w:r>
              <w:r w:rsidR="00870E9D">
                <w:rPr>
                  <w:rFonts w:ascii="標楷體" w:eastAsia="標楷體" w:hAnsi="標楷體" w:hint="eastAsia"/>
                </w:rPr>
                <w:t>.</w:t>
              </w:r>
              <w:r w:rsidR="00870E9D" w:rsidRPr="001677D0">
                <w:rPr>
                  <w:rFonts w:ascii="標楷體" w:eastAsia="標楷體" w:hAnsi="標楷體" w:hint="eastAsia"/>
                </w:rPr>
                <w:t>Br</w:t>
              </w:r>
              <w:r w:rsidR="00870E9D" w:rsidRPr="001677D0">
                <w:rPr>
                  <w:rFonts w:ascii="標楷體" w:eastAsia="標楷體" w:hAnsi="標楷體"/>
                </w:rPr>
                <w:t>No)</w:t>
              </w:r>
              <w:r w:rsidR="00870E9D">
                <w:rPr>
                  <w:rFonts w:ascii="標楷體" w:eastAsia="標楷體" w:hAnsi="標楷體" w:hint="eastAsia"/>
                </w:rPr>
                <w:t>]</w:t>
              </w:r>
              <w:r w:rsidR="00870E9D" w:rsidRPr="001677D0">
                <w:rPr>
                  <w:rFonts w:ascii="標楷體" w:eastAsia="標楷體" w:hAnsi="標楷體"/>
                </w:rPr>
                <w:t xml:space="preserve"> = </w:t>
              </w:r>
              <w:r w:rsidR="00870E9D" w:rsidRPr="001677D0">
                <w:rPr>
                  <w:rFonts w:ascii="標楷體" w:eastAsia="標楷體" w:hAnsi="標楷體" w:hint="eastAsia"/>
                  <w:lang w:eastAsia="zh-HK"/>
                </w:rPr>
                <w:t>輸入條件</w:t>
              </w:r>
              <w:r w:rsidR="00870E9D" w:rsidRPr="001677D0">
                <w:rPr>
                  <w:rFonts w:ascii="新細明體" w:hAnsi="新細明體" w:hint="eastAsia"/>
                  <w:lang w:eastAsia="zh-HK"/>
                </w:rPr>
                <w:t>「</w:t>
              </w:r>
              <w:r w:rsidR="00870E9D" w:rsidRPr="001677D0">
                <w:rPr>
                  <w:rFonts w:ascii="標楷體" w:eastAsia="標楷體" w:hAnsi="標楷體" w:hint="eastAsia"/>
                  <w:lang w:eastAsia="zh-HK"/>
                </w:rPr>
                <w:t>單位</w:t>
              </w:r>
              <w:r w:rsidR="00870E9D" w:rsidRPr="001677D0">
                <w:rPr>
                  <w:rFonts w:ascii="新細明體" w:hAnsi="新細明體" w:hint="eastAsia"/>
                  <w:lang w:eastAsia="zh-HK"/>
                </w:rPr>
                <w:t>」</w:t>
              </w:r>
            </w:ins>
          </w:p>
          <w:p w14:paraId="135A9A1D" w14:textId="5530114F" w:rsidR="00D862A5" w:rsidRDefault="00870E9D" w:rsidP="00870E9D">
            <w:pPr>
              <w:rPr>
                <w:ins w:id="229" w:author="張金龍" w:date="2021-06-02T11:57:00Z"/>
                <w:rFonts w:ascii="標楷體" w:eastAsia="標楷體" w:hAnsi="標楷體"/>
                <w:lang w:eastAsia="zh-HK"/>
              </w:rPr>
            </w:pPr>
            <w:ins w:id="230" w:author="張金龍" w:date="2021-06-02T11:41:00Z">
              <w:r w:rsidRPr="001677D0">
                <w:rPr>
                  <w:rFonts w:ascii="標楷體" w:eastAsia="標楷體" w:hAnsi="標楷體" w:hint="eastAsia"/>
                </w:rPr>
                <w:t xml:space="preserve">  (2).</w:t>
              </w:r>
            </w:ins>
            <w:ins w:id="231" w:author="張金龍" w:date="2021-06-02T11:42:00Z">
              <w:r w:rsidRPr="001677D0">
                <w:rPr>
                  <w:rFonts w:ascii="標楷體" w:eastAsia="標楷體" w:hAnsi="標楷體" w:hint="eastAsia"/>
                  <w:lang w:eastAsia="zh-HK"/>
                </w:rPr>
                <w:t>輸入條件</w:t>
              </w:r>
            </w:ins>
            <w:ins w:id="232" w:author="張金龍" w:date="2021-06-02T11:41:00Z">
              <w:r w:rsidRPr="00CD0ED8">
                <w:rPr>
                  <w:rFonts w:ascii="標楷體" w:eastAsia="標楷體" w:hAnsi="標楷體" w:hint="eastAsia"/>
                </w:rPr>
                <w:t>[</w:t>
              </w:r>
              <w:r>
                <w:rPr>
                  <w:rFonts w:ascii="標楷體" w:eastAsia="標楷體" w:hAnsi="標楷體" w:hint="eastAsia"/>
                  <w:lang w:eastAsia="zh-HK"/>
                </w:rPr>
                <w:t>狀態</w:t>
              </w:r>
              <w:r w:rsidRPr="00CD0ED8">
                <w:rPr>
                  <w:rFonts w:ascii="標楷體" w:eastAsia="標楷體" w:hAnsi="標楷體" w:hint="eastAsia"/>
                </w:rPr>
                <w:t>」</w:t>
              </w:r>
              <w:r>
                <w:rPr>
                  <w:rFonts w:ascii="標楷體" w:eastAsia="標楷體" w:hAnsi="標楷體" w:hint="eastAsia"/>
                </w:rPr>
                <w:t>=</w:t>
              </w:r>
            </w:ins>
            <w:ins w:id="233" w:author="張金龍" w:date="2021-06-02T11:42:00Z">
              <w:r>
                <w:rPr>
                  <w:rFonts w:ascii="標楷體" w:eastAsia="標楷體" w:hAnsi="標楷體"/>
                </w:rPr>
                <w:t xml:space="preserve"> </w:t>
              </w:r>
              <w:r>
                <w:rPr>
                  <w:rFonts w:ascii="標楷體" w:eastAsia="標楷體" w:hAnsi="標楷體" w:hint="eastAsia"/>
                </w:rPr>
                <w:t>[</w:t>
              </w:r>
            </w:ins>
            <w:ins w:id="234" w:author="張金龍" w:date="2021-06-02T11:41:00Z">
              <w:r>
                <w:rPr>
                  <w:rFonts w:ascii="標楷體" w:eastAsia="標楷體" w:hAnsi="標楷體" w:hint="eastAsia"/>
                </w:rPr>
                <w:t>9</w:t>
              </w:r>
            </w:ins>
            <w:ins w:id="235" w:author="張金龍" w:date="2021-06-02T11:42:00Z">
              <w:r>
                <w:rPr>
                  <w:rFonts w:ascii="標楷體" w:eastAsia="標楷體" w:hAnsi="標楷體" w:hint="eastAsia"/>
                </w:rPr>
                <w:t>.</w:t>
              </w:r>
              <w:r>
                <w:rPr>
                  <w:rFonts w:ascii="標楷體" w:eastAsia="標楷體" w:hAnsi="標楷體" w:hint="eastAsia"/>
                  <w:lang w:eastAsia="zh-HK"/>
                </w:rPr>
                <w:t>全部]</w:t>
              </w:r>
            </w:ins>
            <w:ins w:id="236" w:author="張金龍" w:date="2021-06-02T11:57:00Z">
              <w:r w:rsidR="00D862A5">
                <w:rPr>
                  <w:rFonts w:ascii="標楷體" w:eastAsia="標楷體" w:hAnsi="標楷體" w:hint="eastAsia"/>
                  <w:lang w:eastAsia="zh-HK"/>
                </w:rPr>
                <w:t>無過</w:t>
              </w:r>
              <w:r w:rsidR="00D862A5">
                <w:rPr>
                  <w:rFonts w:ascii="標楷體" w:eastAsia="標楷體" w:hAnsi="標楷體" w:hint="eastAsia"/>
                </w:rPr>
                <w:t>濾</w:t>
              </w:r>
              <w:r w:rsidR="00D862A5">
                <w:rPr>
                  <w:rFonts w:ascii="標楷體" w:eastAsia="標楷體" w:hAnsi="標楷體" w:hint="eastAsia"/>
                  <w:lang w:eastAsia="zh-HK"/>
                </w:rPr>
                <w:t>資料</w:t>
              </w:r>
              <w:r w:rsidR="00D862A5">
                <w:rPr>
                  <w:rFonts w:ascii="標楷體" w:eastAsia="標楷體" w:hAnsi="標楷體" w:hint="eastAsia"/>
                </w:rPr>
                <w:t>,</w:t>
              </w:r>
              <w:r w:rsidR="00D862A5">
                <w:rPr>
                  <w:rFonts w:ascii="標楷體" w:eastAsia="標楷體" w:hAnsi="標楷體" w:hint="eastAsia"/>
                  <w:lang w:eastAsia="zh-HK"/>
                </w:rPr>
                <w:t>其他</w:t>
              </w:r>
            </w:ins>
          </w:p>
          <w:p w14:paraId="3014DFF0" w14:textId="2E25B260" w:rsidR="00D862A5" w:rsidRDefault="00D862A5" w:rsidP="00870E9D">
            <w:pPr>
              <w:rPr>
                <w:ins w:id="237" w:author="張金龍" w:date="2021-06-02T11:41:00Z"/>
                <w:rFonts w:ascii="標楷體" w:eastAsia="標楷體" w:hAnsi="標楷體"/>
              </w:rPr>
            </w:pPr>
            <w:ins w:id="238" w:author="張金龍" w:date="2021-06-02T11:57:00Z">
              <w:r>
                <w:rPr>
                  <w:rFonts w:ascii="標楷體" w:eastAsia="標楷體" w:hAnsi="標楷體" w:hint="eastAsia"/>
                </w:rPr>
                <w:t xml:space="preserve">      [</w:t>
              </w:r>
              <w:r w:rsidRPr="00D862A5">
                <w:rPr>
                  <w:rFonts w:ascii="標楷體" w:eastAsia="標楷體" w:hAnsi="標楷體" w:hint="eastAsia"/>
                </w:rPr>
                <w:t>檢核狀態</w:t>
              </w:r>
              <w:r>
                <w:rPr>
                  <w:rFonts w:ascii="標楷體" w:eastAsia="標楷體" w:hAnsi="標楷體" w:hint="eastAsia"/>
                </w:rPr>
                <w:t>(</w:t>
              </w:r>
            </w:ins>
            <w:ins w:id="239" w:author="張金龍" w:date="2021-06-02T11:58:00Z">
              <w:r w:rsidRPr="00D862A5">
                <w:rPr>
                  <w:rFonts w:ascii="標楷體" w:eastAsia="標楷體" w:hAnsi="標楷體"/>
                </w:rPr>
                <w:t>ConfirmStatus</w:t>
              </w:r>
            </w:ins>
            <w:ins w:id="240" w:author="張金龍" w:date="2021-06-02T11:57:00Z">
              <w:r>
                <w:rPr>
                  <w:rFonts w:ascii="標楷體" w:eastAsia="標楷體" w:hAnsi="標楷體" w:hint="eastAsia"/>
                </w:rPr>
                <w:t>)]</w:t>
              </w:r>
              <w:r>
                <w:rPr>
                  <w:rFonts w:ascii="標楷體" w:eastAsia="標楷體" w:hAnsi="標楷體"/>
                </w:rPr>
                <w:t xml:space="preserve"> </w:t>
              </w:r>
              <w:r>
                <w:rPr>
                  <w:rFonts w:ascii="標楷體" w:eastAsia="標楷體" w:hAnsi="標楷體" w:hint="eastAsia"/>
                </w:rPr>
                <w:t>=</w:t>
              </w:r>
              <w:r>
                <w:rPr>
                  <w:rFonts w:ascii="標楷體" w:eastAsia="標楷體" w:hAnsi="標楷體"/>
                </w:rPr>
                <w:t xml:space="preserve"> </w:t>
              </w:r>
              <w:r>
                <w:rPr>
                  <w:rFonts w:ascii="標楷體" w:eastAsia="標楷體" w:hAnsi="標楷體" w:hint="eastAsia"/>
                  <w:lang w:eastAsia="zh-HK"/>
                </w:rPr>
                <w:t>輸入條件</w:t>
              </w:r>
              <w:r>
                <w:rPr>
                  <w:rFonts w:ascii="標楷體" w:eastAsia="標楷體" w:hAnsi="標楷體" w:hint="eastAsia"/>
                </w:rPr>
                <w:t>[</w:t>
              </w:r>
            </w:ins>
            <w:ins w:id="241" w:author="張金龍" w:date="2021-06-02T11:58:00Z">
              <w:r>
                <w:rPr>
                  <w:rFonts w:ascii="標楷體" w:eastAsia="標楷體" w:hAnsi="標楷體" w:hint="eastAsia"/>
                  <w:lang w:eastAsia="zh-HK"/>
                </w:rPr>
                <w:t>狀態</w:t>
              </w:r>
            </w:ins>
            <w:ins w:id="242" w:author="張金龍" w:date="2021-06-02T11:57:00Z">
              <w:r>
                <w:rPr>
                  <w:rFonts w:ascii="標楷體" w:eastAsia="標楷體" w:hAnsi="標楷體" w:hint="eastAsia"/>
                </w:rPr>
                <w:t>]</w:t>
              </w:r>
            </w:ins>
          </w:p>
          <w:p w14:paraId="1CA6A399" w14:textId="306298F5" w:rsidR="00870E9D" w:rsidRPr="00CD0ED8" w:rsidRDefault="00870E9D" w:rsidP="00870E9D">
            <w:pPr>
              <w:ind w:left="720" w:hangingChars="300" w:hanging="720"/>
              <w:rPr>
                <w:ins w:id="243" w:author="張金龍" w:date="2021-06-02T11:41:00Z"/>
                <w:rFonts w:ascii="標楷體" w:eastAsia="標楷體" w:hAnsi="標楷體"/>
              </w:rPr>
            </w:pPr>
            <w:ins w:id="244" w:author="張金龍" w:date="2021-06-02T11:41:00Z">
              <w:r>
                <w:rPr>
                  <w:rFonts w:ascii="標楷體" w:eastAsia="標楷體" w:hAnsi="標楷體" w:hint="eastAsia"/>
                </w:rPr>
                <w:t xml:space="preserve">  (3).[</w:t>
              </w:r>
              <w:r w:rsidRPr="00E90803">
                <w:rPr>
                  <w:rFonts w:ascii="標楷體" w:eastAsia="標楷體" w:hAnsi="標楷體" w:hint="eastAsia"/>
                </w:rPr>
                <w:t>帳務日</w:t>
              </w:r>
              <w:r>
                <w:rPr>
                  <w:rFonts w:ascii="標楷體" w:eastAsia="標楷體" w:hAnsi="標楷體" w:hint="eastAsia"/>
                </w:rPr>
                <w:t>(Entday)]</w:t>
              </w:r>
              <w:r>
                <w:rPr>
                  <w:rFonts w:ascii="標楷體" w:eastAsia="標楷體" w:hAnsi="標楷體" w:hint="eastAsia"/>
                  <w:lang w:eastAsia="zh-HK"/>
                </w:rPr>
                <w:t>介於</w:t>
              </w:r>
            </w:ins>
            <w:ins w:id="245" w:author="張金龍" w:date="2021-06-02T11:42:00Z">
              <w:r w:rsidRPr="001677D0">
                <w:rPr>
                  <w:rFonts w:ascii="標楷體" w:eastAsia="標楷體" w:hAnsi="標楷體" w:hint="eastAsia"/>
                  <w:lang w:eastAsia="zh-HK"/>
                </w:rPr>
                <w:t>輸入條件</w:t>
              </w:r>
            </w:ins>
            <w:ins w:id="246" w:author="張金龍" w:date="2021-06-02T11:41:00Z">
              <w:r>
                <w:rPr>
                  <w:rFonts w:ascii="標楷體" w:eastAsia="標楷體" w:hAnsi="標楷體" w:hint="eastAsia"/>
                </w:rPr>
                <w:t>[</w:t>
              </w:r>
              <w:r>
                <w:rPr>
                  <w:rFonts w:ascii="標楷體" w:eastAsia="標楷體" w:hAnsi="標楷體" w:hint="eastAsia"/>
                  <w:lang w:eastAsia="zh-HK"/>
                </w:rPr>
                <w:t>會計日期</w:t>
              </w:r>
              <w:r>
                <w:rPr>
                  <w:rFonts w:ascii="標楷體" w:eastAsia="標楷體" w:hAnsi="標楷體" w:hint="eastAsia"/>
                </w:rPr>
                <w:t>-</w:t>
              </w:r>
              <w:r>
                <w:rPr>
                  <w:rFonts w:ascii="標楷體" w:eastAsia="標楷體" w:hAnsi="標楷體" w:hint="eastAsia"/>
                  <w:lang w:eastAsia="zh-HK"/>
                </w:rPr>
                <w:t>起</w:t>
              </w:r>
              <w:r>
                <w:rPr>
                  <w:rFonts w:ascii="標楷體" w:eastAsia="標楷體" w:hAnsi="標楷體" w:hint="eastAsia"/>
                </w:rPr>
                <w:t xml:space="preserve">] </w:t>
              </w:r>
              <w:r>
                <w:rPr>
                  <w:rFonts w:ascii="標楷體" w:eastAsia="標楷體" w:hAnsi="標楷體" w:hint="eastAsia"/>
                  <w:lang w:eastAsia="zh-HK"/>
                </w:rPr>
                <w:t>與</w:t>
              </w:r>
              <w:r>
                <w:rPr>
                  <w:rFonts w:ascii="標楷體" w:eastAsia="標楷體" w:hAnsi="標楷體" w:hint="eastAsia"/>
                </w:rPr>
                <w:t>[</w:t>
              </w:r>
              <w:r>
                <w:rPr>
                  <w:rFonts w:ascii="標楷體" w:eastAsia="標楷體" w:hAnsi="標楷體" w:hint="eastAsia"/>
                  <w:lang w:eastAsia="zh-HK"/>
                </w:rPr>
                <w:t>會計日期</w:t>
              </w:r>
              <w:r>
                <w:rPr>
                  <w:rFonts w:ascii="標楷體" w:eastAsia="標楷體" w:hAnsi="標楷體" w:hint="eastAsia"/>
                </w:rPr>
                <w:t>-</w:t>
              </w:r>
              <w:r>
                <w:rPr>
                  <w:rFonts w:ascii="標楷體" w:eastAsia="標楷體" w:hAnsi="標楷體" w:hint="eastAsia"/>
                  <w:lang w:eastAsia="zh-HK"/>
                </w:rPr>
                <w:t>訖</w:t>
              </w:r>
              <w:r>
                <w:rPr>
                  <w:rFonts w:ascii="標楷體" w:eastAsia="標楷體" w:hAnsi="標楷體" w:hint="eastAsia"/>
                </w:rPr>
                <w:t>]</w:t>
              </w:r>
            </w:ins>
          </w:p>
          <w:p w14:paraId="22030391" w14:textId="6D033335" w:rsidR="00A955B4" w:rsidDel="00870E9D" w:rsidRDefault="00A955B4" w:rsidP="00286DCE">
            <w:pPr>
              <w:rPr>
                <w:ins w:id="247" w:author="智誠 楊" w:date="2021-05-07T11:52:00Z"/>
                <w:del w:id="248" w:author="張金龍" w:date="2021-06-02T11:41:00Z"/>
                <w:rFonts w:ascii="標楷體" w:eastAsia="標楷體" w:hAnsi="標楷體"/>
                <w:lang w:eastAsia="zh-HK"/>
              </w:rPr>
            </w:pPr>
            <w:ins w:id="249" w:author="智誠 楊" w:date="2021-05-07T11:32:00Z">
              <w:del w:id="250" w:author="張金龍" w:date="2021-06-02T11:41:00Z">
                <w:r w:rsidDel="00870E9D">
                  <w:rPr>
                    <w:rFonts w:ascii="標楷體" w:eastAsia="標楷體" w:hAnsi="標楷體" w:hint="eastAsia"/>
                  </w:rPr>
                  <w:delText>(2</w:delText>
                </w:r>
                <w:r w:rsidDel="00870E9D">
                  <w:rPr>
                    <w:rFonts w:ascii="標楷體" w:eastAsia="標楷體" w:hAnsi="標楷體"/>
                  </w:rPr>
                  <w:delText>).</w:delText>
                </w:r>
              </w:del>
            </w:ins>
            <w:ins w:id="251" w:author="智誠 楊" w:date="2021-05-07T11:49:00Z">
              <w:del w:id="252" w:author="張金龍" w:date="2021-06-02T11:41:00Z">
                <w:r w:rsidR="00EA622E" w:rsidDel="00870E9D">
                  <w:rPr>
                    <w:rFonts w:ascii="標楷體" w:eastAsia="標楷體" w:hAnsi="標楷體" w:hint="eastAsia"/>
                    <w:lang w:eastAsia="zh-HK"/>
                  </w:rPr>
                  <w:delText>金額合計超過</w:delText>
                </w:r>
              </w:del>
            </w:ins>
            <w:ins w:id="253" w:author="智誠 楊" w:date="2021-05-07T13:39:00Z">
              <w:del w:id="254" w:author="張金龍" w:date="2021-06-02T11:41:00Z">
                <w:r w:rsidR="003D2BFF" w:rsidDel="00870E9D">
                  <w:rPr>
                    <w:rFonts w:ascii="標楷體" w:eastAsia="標楷體" w:hAnsi="標楷體" w:hint="eastAsia"/>
                  </w:rPr>
                  <w:delText>(洗錢樣態一)</w:delText>
                </w:r>
              </w:del>
            </w:ins>
          </w:p>
          <w:p w14:paraId="16D231DD" w14:textId="45F31482" w:rsidR="00A955B4" w:rsidDel="00870E9D" w:rsidRDefault="00A955B4" w:rsidP="00286DCE">
            <w:pPr>
              <w:rPr>
                <w:ins w:id="255" w:author="智誠 楊" w:date="2021-05-07T11:49:00Z"/>
                <w:del w:id="256" w:author="張金龍" w:date="2021-06-02T11:41:00Z"/>
                <w:rFonts w:ascii="標楷體" w:eastAsia="標楷體" w:hAnsi="標楷體"/>
                <w:lang w:eastAsia="zh-HK"/>
              </w:rPr>
            </w:pPr>
            <w:ins w:id="257" w:author="智誠 楊" w:date="2021-05-07T11:32:00Z">
              <w:del w:id="258" w:author="張金龍" w:date="2021-06-02T11:41:00Z">
                <w:r w:rsidDel="00870E9D">
                  <w:rPr>
                    <w:rFonts w:ascii="標楷體" w:eastAsia="標楷體" w:hAnsi="標楷體" w:hint="eastAsia"/>
                  </w:rPr>
                  <w:delText xml:space="preserve">  (</w:delText>
                </w:r>
                <w:r w:rsidDel="00870E9D">
                  <w:rPr>
                    <w:rFonts w:ascii="標楷體" w:eastAsia="標楷體" w:hAnsi="標楷體"/>
                  </w:rPr>
                  <w:delText>3</w:delText>
                </w:r>
                <w:r w:rsidDel="00870E9D">
                  <w:rPr>
                    <w:rFonts w:ascii="標楷體" w:eastAsia="標楷體" w:hAnsi="標楷體" w:hint="eastAsia"/>
                  </w:rPr>
                  <w:delText>)</w:delText>
                </w:r>
              </w:del>
            </w:ins>
            <w:ins w:id="259" w:author="智誠 楊" w:date="2021-05-07T11:49:00Z">
              <w:del w:id="260" w:author="張金龍" w:date="2021-06-02T11:41:00Z">
                <w:r w:rsidR="00EA622E" w:rsidDel="00870E9D">
                  <w:rPr>
                    <w:rFonts w:ascii="標楷體" w:eastAsia="標楷體" w:hAnsi="標楷體" w:hint="eastAsia"/>
                  </w:rPr>
                  <w:delText>.次數</w:delText>
                </w:r>
              </w:del>
            </w:ins>
            <w:ins w:id="261" w:author="智誠 楊" w:date="2021-05-07T13:39:00Z">
              <w:del w:id="262" w:author="張金龍" w:date="2021-06-02T11:41:00Z">
                <w:r w:rsidR="003D2BFF" w:rsidDel="00870E9D">
                  <w:rPr>
                    <w:rFonts w:ascii="標楷體" w:eastAsia="標楷體" w:hAnsi="標楷體" w:hint="eastAsia"/>
                  </w:rPr>
                  <w:delText>(洗錢樣態二)</w:delText>
                </w:r>
              </w:del>
            </w:ins>
          </w:p>
          <w:p w14:paraId="37FB00B1" w14:textId="77874BD4" w:rsidR="00EA622E" w:rsidDel="00870E9D" w:rsidRDefault="00EA622E" w:rsidP="00286DCE">
            <w:pPr>
              <w:rPr>
                <w:ins w:id="263" w:author="智誠 楊" w:date="2021-05-07T11:52:00Z"/>
                <w:del w:id="264" w:author="張金龍" w:date="2021-06-02T11:41:00Z"/>
                <w:rFonts w:ascii="標楷體" w:eastAsia="標楷體" w:hAnsi="標楷體"/>
              </w:rPr>
            </w:pPr>
            <w:ins w:id="265" w:author="智誠 楊" w:date="2021-05-07T11:49:00Z">
              <w:del w:id="266" w:author="張金龍" w:date="2021-06-02T11:41:00Z">
                <w:r w:rsidDel="00870E9D">
                  <w:rPr>
                    <w:rFonts w:ascii="標楷體" w:eastAsia="標楷體" w:hAnsi="標楷體" w:hint="eastAsia"/>
                  </w:rPr>
                  <w:delText xml:space="preserve">  (4</w:delText>
                </w:r>
                <w:r w:rsidDel="00870E9D">
                  <w:rPr>
                    <w:rFonts w:ascii="標楷體" w:eastAsia="標楷體" w:hAnsi="標楷體"/>
                  </w:rPr>
                  <w:delText>).</w:delText>
                </w:r>
                <w:r w:rsidDel="00870E9D">
                  <w:rPr>
                    <w:rFonts w:ascii="標楷體" w:eastAsia="標楷體" w:hAnsi="標楷體" w:hint="eastAsia"/>
                  </w:rPr>
                  <w:delText>單筆金額起迄</w:delText>
                </w:r>
              </w:del>
            </w:ins>
            <w:ins w:id="267" w:author="智誠 楊" w:date="2021-05-07T13:39:00Z">
              <w:del w:id="268" w:author="張金龍" w:date="2021-06-02T11:41:00Z">
                <w:r w:rsidR="003D2BFF" w:rsidDel="00870E9D">
                  <w:rPr>
                    <w:rFonts w:ascii="標楷體" w:eastAsia="標楷體" w:hAnsi="標楷體" w:hint="eastAsia"/>
                  </w:rPr>
                  <w:delText>(洗錢樣態二)</w:delText>
                </w:r>
              </w:del>
            </w:ins>
          </w:p>
          <w:p w14:paraId="68ACA645" w14:textId="46B62E1E" w:rsidR="00EA622E" w:rsidRPr="003D2BFF" w:rsidRDefault="00EA622E" w:rsidP="00286DCE">
            <w:pPr>
              <w:rPr>
                <w:ins w:id="269" w:author="智誠 楊" w:date="2021-05-07T11:32:00Z"/>
                <w:rFonts w:ascii="標楷體" w:eastAsia="標楷體" w:hAnsi="標楷體"/>
              </w:rPr>
            </w:pPr>
            <w:ins w:id="270" w:author="智誠 楊" w:date="2021-05-07T11:49:00Z">
              <w:del w:id="271" w:author="張金龍" w:date="2021-06-02T11:41:00Z">
                <w:r w:rsidDel="00870E9D">
                  <w:rPr>
                    <w:rFonts w:ascii="標楷體" w:eastAsia="標楷體" w:hAnsi="標楷體" w:hint="eastAsia"/>
                  </w:rPr>
                  <w:delText xml:space="preserve">  (5).金額合計超過</w:delText>
                </w:r>
              </w:del>
            </w:ins>
            <w:ins w:id="272" w:author="智誠 楊" w:date="2021-05-07T13:39:00Z">
              <w:del w:id="273" w:author="張金龍" w:date="2021-06-02T11:41:00Z">
                <w:r w:rsidR="003D2BFF" w:rsidDel="00870E9D">
                  <w:rPr>
                    <w:rFonts w:ascii="標楷體" w:eastAsia="標楷體" w:hAnsi="標楷體" w:hint="eastAsia"/>
                  </w:rPr>
                  <w:delText>(洗錢樣態三)</w:delText>
                </w:r>
              </w:del>
            </w:ins>
          </w:p>
        </w:tc>
      </w:tr>
      <w:tr w:rsidR="00A955B4" w:rsidRPr="00362205" w14:paraId="53F26FD0" w14:textId="77777777" w:rsidTr="00BE6C24">
        <w:trPr>
          <w:trHeight w:val="321"/>
          <w:ins w:id="274" w:author="智誠 楊" w:date="2021-05-07T11:32:00Z"/>
          <w:trPrChange w:id="275" w:author="智誠 楊" w:date="2021-05-07T11:56:00Z">
            <w:trPr>
              <w:trHeight w:val="321"/>
            </w:trPr>
          </w:trPrChange>
        </w:trPr>
        <w:tc>
          <w:tcPr>
            <w:tcW w:w="1548" w:type="dxa"/>
            <w:tcBorders>
              <w:top w:val="single" w:sz="8" w:space="0" w:color="000000"/>
              <w:bottom w:val="single" w:sz="8" w:space="0" w:color="000000"/>
              <w:right w:val="single" w:sz="8" w:space="0" w:color="000000"/>
            </w:tcBorders>
            <w:shd w:val="clear" w:color="auto" w:fill="F3F3F3"/>
            <w:tcPrChange w:id="276" w:author="智誠 楊" w:date="2021-05-07T11:56:00Z">
              <w:tcPr>
                <w:tcW w:w="1548" w:type="dxa"/>
                <w:tcBorders>
                  <w:top w:val="single" w:sz="8" w:space="0" w:color="000000"/>
                  <w:bottom w:val="single" w:sz="8" w:space="0" w:color="000000"/>
                  <w:right w:val="single" w:sz="8" w:space="0" w:color="000000"/>
                </w:tcBorders>
                <w:shd w:val="clear" w:color="auto" w:fill="F3F3F3"/>
              </w:tcPr>
            </w:tcPrChange>
          </w:tcPr>
          <w:p w14:paraId="65FBF347" w14:textId="77777777" w:rsidR="00A955B4" w:rsidRPr="00362205" w:rsidRDefault="00A955B4" w:rsidP="00286DCE">
            <w:pPr>
              <w:rPr>
                <w:ins w:id="277" w:author="智誠 楊" w:date="2021-05-07T11:32:00Z"/>
                <w:rFonts w:ascii="標楷體" w:eastAsia="標楷體" w:hAnsi="標楷體"/>
              </w:rPr>
            </w:pPr>
            <w:ins w:id="278" w:author="智誠 楊" w:date="2021-05-07T11:32:00Z">
              <w:r w:rsidRPr="00362205">
                <w:rPr>
                  <w:rFonts w:ascii="標楷體" w:eastAsia="標楷體" w:hAnsi="標楷體"/>
                </w:rPr>
                <w:t>選用流程</w:t>
              </w:r>
            </w:ins>
          </w:p>
        </w:tc>
        <w:tc>
          <w:tcPr>
            <w:tcW w:w="7274" w:type="dxa"/>
            <w:tcBorders>
              <w:top w:val="single" w:sz="8" w:space="0" w:color="000000"/>
              <w:left w:val="single" w:sz="8" w:space="0" w:color="000000"/>
              <w:bottom w:val="single" w:sz="8" w:space="0" w:color="000000"/>
            </w:tcBorders>
            <w:tcPrChange w:id="279" w:author="智誠 楊" w:date="2021-05-07T11:56:00Z">
              <w:tcPr>
                <w:tcW w:w="7274" w:type="dxa"/>
                <w:tcBorders>
                  <w:top w:val="single" w:sz="8" w:space="0" w:color="000000"/>
                  <w:left w:val="single" w:sz="8" w:space="0" w:color="000000"/>
                  <w:bottom w:val="single" w:sz="8" w:space="0" w:color="000000"/>
                </w:tcBorders>
              </w:tcPr>
            </w:tcPrChange>
          </w:tcPr>
          <w:p w14:paraId="0DB0D545" w14:textId="77777777" w:rsidR="00A955B4" w:rsidRPr="00362205" w:rsidRDefault="00A955B4" w:rsidP="00286DCE">
            <w:pPr>
              <w:rPr>
                <w:ins w:id="280" w:author="智誠 楊" w:date="2021-05-07T11:32:00Z"/>
                <w:rFonts w:ascii="標楷體" w:eastAsia="標楷體" w:hAnsi="標楷體"/>
              </w:rPr>
            </w:pPr>
          </w:p>
        </w:tc>
      </w:tr>
      <w:tr w:rsidR="00A955B4" w:rsidRPr="00362205" w14:paraId="417CC8DF" w14:textId="77777777" w:rsidTr="00BE6C24">
        <w:trPr>
          <w:trHeight w:val="418"/>
          <w:ins w:id="281" w:author="智誠 楊" w:date="2021-05-07T11:32:00Z"/>
          <w:trPrChange w:id="282" w:author="智誠 楊" w:date="2021-05-07T11:56:00Z">
            <w:trPr>
              <w:trHeight w:val="418"/>
            </w:trPr>
          </w:trPrChange>
        </w:trPr>
        <w:tc>
          <w:tcPr>
            <w:tcW w:w="1548" w:type="dxa"/>
            <w:tcBorders>
              <w:top w:val="single" w:sz="8" w:space="0" w:color="000000"/>
              <w:bottom w:val="single" w:sz="8" w:space="0" w:color="000000"/>
              <w:right w:val="single" w:sz="8" w:space="0" w:color="000000"/>
            </w:tcBorders>
            <w:shd w:val="clear" w:color="auto" w:fill="F3F3F3"/>
            <w:tcPrChange w:id="283" w:author="智誠 楊" w:date="2021-05-07T11:56:00Z">
              <w:tcPr>
                <w:tcW w:w="1548" w:type="dxa"/>
                <w:tcBorders>
                  <w:top w:val="single" w:sz="8" w:space="0" w:color="000000"/>
                  <w:bottom w:val="single" w:sz="8" w:space="0" w:color="000000"/>
                  <w:right w:val="single" w:sz="8" w:space="0" w:color="000000"/>
                </w:tcBorders>
                <w:shd w:val="clear" w:color="auto" w:fill="F3F3F3"/>
              </w:tcPr>
            </w:tcPrChange>
          </w:tcPr>
          <w:p w14:paraId="16B85DCD" w14:textId="77777777" w:rsidR="00A955B4" w:rsidRPr="00362205" w:rsidRDefault="00A955B4" w:rsidP="00286DCE">
            <w:pPr>
              <w:rPr>
                <w:ins w:id="284" w:author="智誠 楊" w:date="2021-05-07T11:32:00Z"/>
                <w:rFonts w:ascii="標楷體" w:eastAsia="標楷體" w:hAnsi="標楷體"/>
              </w:rPr>
            </w:pPr>
            <w:ins w:id="285" w:author="智誠 楊" w:date="2021-05-07T11:32:00Z">
              <w:r w:rsidRPr="00362205">
                <w:rPr>
                  <w:rFonts w:ascii="標楷體" w:eastAsia="標楷體" w:hAnsi="標楷體"/>
                </w:rPr>
                <w:t>例外流程</w:t>
              </w:r>
            </w:ins>
          </w:p>
        </w:tc>
        <w:tc>
          <w:tcPr>
            <w:tcW w:w="7274" w:type="dxa"/>
            <w:tcBorders>
              <w:top w:val="single" w:sz="8" w:space="0" w:color="000000"/>
              <w:left w:val="single" w:sz="8" w:space="0" w:color="000000"/>
              <w:bottom w:val="single" w:sz="8" w:space="0" w:color="000000"/>
            </w:tcBorders>
            <w:tcPrChange w:id="286" w:author="智誠 楊" w:date="2021-05-07T11:56:00Z">
              <w:tcPr>
                <w:tcW w:w="7274" w:type="dxa"/>
                <w:tcBorders>
                  <w:top w:val="single" w:sz="8" w:space="0" w:color="000000"/>
                  <w:left w:val="single" w:sz="8" w:space="0" w:color="000000"/>
                  <w:bottom w:val="single" w:sz="8" w:space="0" w:color="000000"/>
                </w:tcBorders>
              </w:tcPr>
            </w:tcPrChange>
          </w:tcPr>
          <w:p w14:paraId="39F32FC7" w14:textId="77777777" w:rsidR="00A955B4" w:rsidRPr="00362205" w:rsidRDefault="00A955B4" w:rsidP="00286DCE">
            <w:pPr>
              <w:rPr>
                <w:ins w:id="287" w:author="智誠 楊" w:date="2021-05-07T11:32:00Z"/>
                <w:rFonts w:ascii="標楷體" w:eastAsia="標楷體" w:hAnsi="標楷體"/>
              </w:rPr>
            </w:pPr>
          </w:p>
        </w:tc>
      </w:tr>
      <w:tr w:rsidR="00A955B4" w:rsidRPr="00362205" w14:paraId="1F8DD581" w14:textId="77777777" w:rsidTr="00BE6C24">
        <w:trPr>
          <w:trHeight w:val="278"/>
          <w:ins w:id="288" w:author="智誠 楊" w:date="2021-05-07T11:32:00Z"/>
          <w:trPrChange w:id="289" w:author="智誠 楊" w:date="2021-05-07T11:56:00Z">
            <w:trPr>
              <w:trHeight w:val="278"/>
            </w:trPr>
          </w:trPrChange>
        </w:trPr>
        <w:tc>
          <w:tcPr>
            <w:tcW w:w="1548" w:type="dxa"/>
            <w:tcBorders>
              <w:top w:val="single" w:sz="8" w:space="0" w:color="000000"/>
              <w:bottom w:val="single" w:sz="8" w:space="0" w:color="000000"/>
              <w:right w:val="single" w:sz="8" w:space="0" w:color="000000"/>
            </w:tcBorders>
            <w:shd w:val="clear" w:color="auto" w:fill="F3F3F3"/>
            <w:tcPrChange w:id="290" w:author="智誠 楊" w:date="2021-05-07T11:56:00Z">
              <w:tcPr>
                <w:tcW w:w="1548" w:type="dxa"/>
                <w:tcBorders>
                  <w:top w:val="single" w:sz="8" w:space="0" w:color="000000"/>
                  <w:bottom w:val="single" w:sz="8" w:space="0" w:color="000000"/>
                  <w:right w:val="single" w:sz="8" w:space="0" w:color="000000"/>
                </w:tcBorders>
                <w:shd w:val="clear" w:color="auto" w:fill="F3F3F3"/>
              </w:tcPr>
            </w:tcPrChange>
          </w:tcPr>
          <w:p w14:paraId="6B32FC35" w14:textId="77777777" w:rsidR="00A955B4" w:rsidRPr="00362205" w:rsidRDefault="00A955B4" w:rsidP="00286DCE">
            <w:pPr>
              <w:rPr>
                <w:ins w:id="291" w:author="智誠 楊" w:date="2021-05-07T11:32:00Z"/>
                <w:rFonts w:ascii="標楷體" w:eastAsia="標楷體" w:hAnsi="標楷體"/>
              </w:rPr>
            </w:pPr>
            <w:ins w:id="292" w:author="智誠 楊" w:date="2021-05-07T11:32:00Z">
              <w:r w:rsidRPr="00362205">
                <w:rPr>
                  <w:rFonts w:ascii="標楷體" w:eastAsia="標楷體" w:hAnsi="標楷體"/>
                </w:rPr>
                <w:t xml:space="preserve">執行後狀況 </w:t>
              </w:r>
            </w:ins>
          </w:p>
        </w:tc>
        <w:tc>
          <w:tcPr>
            <w:tcW w:w="7274" w:type="dxa"/>
            <w:tcBorders>
              <w:top w:val="single" w:sz="8" w:space="0" w:color="000000"/>
              <w:left w:val="single" w:sz="8" w:space="0" w:color="000000"/>
              <w:bottom w:val="single" w:sz="8" w:space="0" w:color="000000"/>
            </w:tcBorders>
            <w:tcPrChange w:id="293" w:author="智誠 楊" w:date="2021-05-07T11:56:00Z">
              <w:tcPr>
                <w:tcW w:w="7274" w:type="dxa"/>
                <w:tcBorders>
                  <w:top w:val="single" w:sz="8" w:space="0" w:color="000000"/>
                  <w:left w:val="single" w:sz="8" w:space="0" w:color="000000"/>
                  <w:bottom w:val="single" w:sz="8" w:space="0" w:color="000000"/>
                </w:tcBorders>
              </w:tcPr>
            </w:tcPrChange>
          </w:tcPr>
          <w:p w14:paraId="0C2C6E3D" w14:textId="4CEC7EC5" w:rsidR="00A955B4" w:rsidRPr="00EA622E" w:rsidRDefault="00D862A5">
            <w:pPr>
              <w:rPr>
                <w:ins w:id="294" w:author="智誠 楊" w:date="2021-05-07T11:32:00Z"/>
                <w:rFonts w:ascii="標楷體" w:eastAsia="標楷體" w:hAnsi="標楷體" w:cs="Arial"/>
                <w:kern w:val="0"/>
                <w:rPrChange w:id="295" w:author="智誠 楊" w:date="2021-05-07T11:52:00Z">
                  <w:rPr>
                    <w:ins w:id="296" w:author="智誠 楊" w:date="2021-05-07T11:32:00Z"/>
                    <w:rFonts w:ascii="標楷體" w:eastAsia="標楷體" w:hAnsi="標楷體"/>
                  </w:rPr>
                </w:rPrChange>
              </w:rPr>
            </w:pPr>
            <w:ins w:id="297" w:author="張金龍" w:date="2021-06-02T11:58:00Z">
              <w:r w:rsidRPr="001677D0">
                <w:rPr>
                  <w:rFonts w:ascii="標楷體" w:eastAsia="標楷體" w:hAnsi="標楷體" w:hint="eastAsia"/>
                  <w:lang w:eastAsia="zh-HK"/>
                </w:rPr>
                <w:t>提供資料查詢輸出</w:t>
              </w:r>
            </w:ins>
            <w:ins w:id="298" w:author="智誠 楊" w:date="2021-05-07T11:52:00Z">
              <w:del w:id="299" w:author="張金龍" w:date="2021-06-02T11:58:00Z">
                <w:r w:rsidR="00EA622E" w:rsidRPr="00567118" w:rsidDel="00D862A5">
                  <w:rPr>
                    <w:rFonts w:ascii="標楷體" w:eastAsia="標楷體" w:hAnsi="標楷體" w:cs="Arial" w:hint="eastAsia"/>
                    <w:kern w:val="0"/>
                  </w:rPr>
                  <w:delText>需主管</w:delText>
                </w:r>
              </w:del>
            </w:ins>
            <w:ins w:id="300" w:author="智誠 楊" w:date="2021-05-07T13:47:00Z">
              <w:del w:id="301" w:author="張金龍" w:date="2021-06-02T11:58:00Z">
                <w:r w:rsidR="00050F5E" w:rsidDel="00D862A5">
                  <w:rPr>
                    <w:rFonts w:ascii="標楷體" w:eastAsia="標楷體" w:hAnsi="標楷體" w:cs="Arial" w:hint="eastAsia"/>
                    <w:kern w:val="0"/>
                  </w:rPr>
                  <w:delText>授權</w:delText>
                </w:r>
              </w:del>
            </w:ins>
            <w:ins w:id="302" w:author="智誠 楊" w:date="2021-05-07T11:32:00Z">
              <w:del w:id="303" w:author="張金龍" w:date="2021-06-02T11:58:00Z">
                <w:r w:rsidR="00A955B4" w:rsidRPr="007A39A9" w:rsidDel="00D862A5">
                  <w:rPr>
                    <w:rFonts w:ascii="標楷體" w:eastAsia="標楷體" w:hAnsi="標楷體" w:hint="eastAsia"/>
                  </w:rPr>
                  <w:delText xml:space="preserve">      </w:delText>
                </w:r>
              </w:del>
              <w:r w:rsidR="00A955B4" w:rsidRPr="007A39A9">
                <w:rPr>
                  <w:rFonts w:ascii="標楷體" w:eastAsia="標楷體" w:hAnsi="標楷體" w:hint="eastAsia"/>
                </w:rPr>
                <w:t xml:space="preserve">                                                                               </w:t>
              </w:r>
            </w:ins>
          </w:p>
        </w:tc>
      </w:tr>
      <w:tr w:rsidR="00A955B4" w:rsidRPr="00596E66" w14:paraId="5C28B363" w14:textId="77777777" w:rsidTr="00BE6C24">
        <w:trPr>
          <w:trHeight w:val="358"/>
          <w:ins w:id="304" w:author="智誠 楊" w:date="2021-05-07T11:32:00Z"/>
          <w:trPrChange w:id="305" w:author="智誠 楊" w:date="2021-05-07T11:56:00Z">
            <w:trPr>
              <w:trHeight w:val="358"/>
            </w:trPr>
          </w:trPrChange>
        </w:trPr>
        <w:tc>
          <w:tcPr>
            <w:tcW w:w="1548" w:type="dxa"/>
            <w:tcBorders>
              <w:top w:val="single" w:sz="8" w:space="0" w:color="000000"/>
              <w:bottom w:val="single" w:sz="8" w:space="0" w:color="000000"/>
              <w:right w:val="single" w:sz="8" w:space="0" w:color="000000"/>
            </w:tcBorders>
            <w:shd w:val="clear" w:color="auto" w:fill="F3F3F3"/>
            <w:tcPrChange w:id="306" w:author="智誠 楊" w:date="2021-05-07T11:56:00Z">
              <w:tcPr>
                <w:tcW w:w="1548" w:type="dxa"/>
                <w:tcBorders>
                  <w:top w:val="single" w:sz="8" w:space="0" w:color="000000"/>
                  <w:bottom w:val="single" w:sz="8" w:space="0" w:color="000000"/>
                  <w:right w:val="single" w:sz="8" w:space="0" w:color="000000"/>
                </w:tcBorders>
                <w:shd w:val="clear" w:color="auto" w:fill="F3F3F3"/>
              </w:tcPr>
            </w:tcPrChange>
          </w:tcPr>
          <w:p w14:paraId="1F448A4F" w14:textId="77777777" w:rsidR="00A955B4" w:rsidRPr="00362205" w:rsidRDefault="00A955B4" w:rsidP="00286DCE">
            <w:pPr>
              <w:rPr>
                <w:ins w:id="307" w:author="智誠 楊" w:date="2021-05-07T11:32:00Z"/>
                <w:rFonts w:ascii="標楷體" w:eastAsia="標楷體" w:hAnsi="標楷體"/>
              </w:rPr>
            </w:pPr>
            <w:ins w:id="308" w:author="智誠 楊" w:date="2021-05-07T11:32:00Z">
              <w:r w:rsidRPr="00362205">
                <w:rPr>
                  <w:rFonts w:ascii="標楷體" w:eastAsia="標楷體" w:hAnsi="標楷體"/>
                </w:rPr>
                <w:t>特別需求</w:t>
              </w:r>
            </w:ins>
          </w:p>
        </w:tc>
        <w:tc>
          <w:tcPr>
            <w:tcW w:w="7274" w:type="dxa"/>
            <w:tcBorders>
              <w:top w:val="single" w:sz="8" w:space="0" w:color="000000"/>
              <w:left w:val="single" w:sz="8" w:space="0" w:color="000000"/>
              <w:bottom w:val="single" w:sz="8" w:space="0" w:color="000000"/>
            </w:tcBorders>
            <w:tcPrChange w:id="309" w:author="智誠 楊" w:date="2021-05-07T11:56:00Z">
              <w:tcPr>
                <w:tcW w:w="7274" w:type="dxa"/>
                <w:tcBorders>
                  <w:top w:val="single" w:sz="8" w:space="0" w:color="000000"/>
                  <w:left w:val="single" w:sz="8" w:space="0" w:color="000000"/>
                  <w:bottom w:val="single" w:sz="8" w:space="0" w:color="000000"/>
                </w:tcBorders>
              </w:tcPr>
            </w:tcPrChange>
          </w:tcPr>
          <w:p w14:paraId="5EEAB179" w14:textId="3CB5928C" w:rsidR="00EA622E" w:rsidRPr="00567118" w:rsidDel="00D862A5" w:rsidRDefault="00EA622E" w:rsidP="00EA622E">
            <w:pPr>
              <w:rPr>
                <w:ins w:id="310" w:author="智誠 楊" w:date="2021-05-07T11:51:00Z"/>
                <w:del w:id="311" w:author="張金龍" w:date="2021-06-02T11:58:00Z"/>
                <w:rFonts w:ascii="標楷體" w:eastAsia="標楷體" w:hAnsi="標楷體" w:cs="新細明體"/>
                <w:kern w:val="0"/>
                <w:lang w:val="zh-TW"/>
              </w:rPr>
            </w:pPr>
            <w:ins w:id="312" w:author="智誠 楊" w:date="2021-05-07T11:52:00Z">
              <w:del w:id="313" w:author="張金龍" w:date="2021-06-02T11:58:00Z">
                <w:r w:rsidDel="00D862A5">
                  <w:rPr>
                    <w:rFonts w:ascii="標楷體" w:eastAsia="標楷體" w:hAnsi="標楷體" w:cs="Arial" w:hint="eastAsia"/>
                    <w:kern w:val="0"/>
                  </w:rPr>
                  <w:delText>1</w:delText>
                </w:r>
              </w:del>
            </w:ins>
            <w:ins w:id="314" w:author="智誠 楊" w:date="2021-05-07T11:51:00Z">
              <w:del w:id="315" w:author="張金龍" w:date="2021-06-02T11:58:00Z">
                <w:r w:rsidRPr="00567118" w:rsidDel="00D862A5">
                  <w:rPr>
                    <w:rFonts w:ascii="標楷體" w:eastAsia="標楷體" w:hAnsi="標楷體" w:cs="Arial" w:hint="eastAsia"/>
                    <w:kern w:val="0"/>
                  </w:rPr>
                  <w:delText>.依匯款資料、銀行扣款資料及支票資料</w:delText>
                </w:r>
                <w:r w:rsidDel="00D862A5">
                  <w:rPr>
                    <w:rFonts w:ascii="標楷體" w:eastAsia="標楷體" w:hAnsi="標楷體" w:cs="Arial" w:hint="eastAsia"/>
                    <w:kern w:val="0"/>
                  </w:rPr>
                  <w:delText>：</w:delText>
                </w:r>
              </w:del>
            </w:ins>
          </w:p>
          <w:p w14:paraId="6CA7595A" w14:textId="09A53A14" w:rsidR="00EA622E" w:rsidRPr="00567118" w:rsidDel="00D862A5" w:rsidRDefault="00EA622E">
            <w:pPr>
              <w:widowControl/>
              <w:ind w:leftChars="100" w:left="240"/>
              <w:rPr>
                <w:ins w:id="316" w:author="智誠 楊" w:date="2021-05-07T11:51:00Z"/>
                <w:del w:id="317" w:author="張金龍" w:date="2021-06-02T11:58:00Z"/>
                <w:rFonts w:ascii="標楷體" w:eastAsia="標楷體" w:hAnsi="標楷體" w:cs="Arial"/>
                <w:kern w:val="0"/>
              </w:rPr>
              <w:pPrChange w:id="318" w:author="張金龍" w:date="2021-06-02T11:58:00Z">
                <w:pPr>
                  <w:widowControl/>
                  <w:ind w:leftChars="100" w:left="1166" w:hangingChars="386" w:hanging="926"/>
                </w:pPr>
              </w:pPrChange>
            </w:pPr>
            <w:ins w:id="319" w:author="智誠 楊" w:date="2021-05-07T11:51:00Z">
              <w:del w:id="320" w:author="張金龍" w:date="2021-06-02T11:58:00Z">
                <w:r w:rsidRPr="00567118" w:rsidDel="00D862A5">
                  <w:rPr>
                    <w:rFonts w:ascii="標楷體" w:eastAsia="標楷體" w:hAnsi="標楷體" w:cs="Arial" w:hint="eastAsia"/>
                    <w:kern w:val="0"/>
                  </w:rPr>
                  <w:delText>樣態1:同戶號</w:delText>
                </w:r>
                <w:r w:rsidDel="00D862A5">
                  <w:rPr>
                    <w:rFonts w:ascii="標楷體" w:eastAsia="標楷體" w:hAnsi="標楷體" w:cs="Arial" w:hint="eastAsia"/>
                    <w:kern w:val="0"/>
                    <w:lang w:eastAsia="zh-HK"/>
                  </w:rPr>
                  <w:delText>下</w:delText>
                </w:r>
                <w:r w:rsidRPr="00567118" w:rsidDel="00D862A5">
                  <w:rPr>
                    <w:rFonts w:ascii="標楷體" w:eastAsia="標楷體" w:hAnsi="標楷體" w:cs="Arial" w:hint="eastAsia"/>
                    <w:kern w:val="0"/>
                  </w:rPr>
                  <w:delText>多筆合計超過</w:delText>
                </w:r>
                <w:r w:rsidDel="00D862A5">
                  <w:rPr>
                    <w:rFonts w:ascii="標楷體" w:eastAsia="標楷體" w:hAnsi="標楷體" w:cs="Arial" w:hint="eastAsia"/>
                    <w:kern w:val="0"/>
                    <w:lang w:eastAsia="zh-HK"/>
                  </w:rPr>
                  <w:delText>金額(</w:delText>
                </w:r>
                <w:r w:rsidRPr="00567118" w:rsidDel="00D862A5">
                  <w:rPr>
                    <w:rFonts w:ascii="標楷體" w:eastAsia="標楷體" w:hAnsi="標楷體" w:cs="Arial" w:hint="eastAsia"/>
                    <w:kern w:val="0"/>
                  </w:rPr>
                  <w:delText>萬元</w:delText>
                </w:r>
                <w:r w:rsidDel="00D862A5">
                  <w:rPr>
                    <w:rFonts w:ascii="標楷體" w:eastAsia="標楷體" w:hAnsi="標楷體" w:cs="Arial" w:hint="eastAsia"/>
                    <w:kern w:val="0"/>
                  </w:rPr>
                  <w:delText>)</w:delText>
                </w:r>
                <w:r w:rsidRPr="00567118" w:rsidDel="00D862A5">
                  <w:rPr>
                    <w:rFonts w:ascii="標楷體" w:eastAsia="標楷體" w:hAnsi="標楷體" w:cs="Arial" w:hint="eastAsia"/>
                    <w:kern w:val="0"/>
                  </w:rPr>
                  <w:delText>;</w:delText>
                </w:r>
              </w:del>
            </w:ins>
          </w:p>
          <w:p w14:paraId="6B1BCF33" w14:textId="6359B53F" w:rsidR="00EA622E" w:rsidDel="00D862A5" w:rsidRDefault="00EA622E">
            <w:pPr>
              <w:widowControl/>
              <w:ind w:leftChars="100" w:left="240"/>
              <w:rPr>
                <w:ins w:id="321" w:author="智誠 楊" w:date="2021-05-07T11:51:00Z"/>
                <w:del w:id="322" w:author="張金龍" w:date="2021-06-02T11:58:00Z"/>
                <w:rFonts w:ascii="標楷體" w:eastAsia="標楷體" w:hAnsi="標楷體" w:cs="Arial"/>
                <w:kern w:val="0"/>
              </w:rPr>
              <w:pPrChange w:id="323" w:author="張金龍" w:date="2021-06-02T11:58:00Z">
                <w:pPr>
                  <w:widowControl/>
                  <w:ind w:leftChars="100" w:left="1166" w:hangingChars="386" w:hanging="926"/>
                </w:pPr>
              </w:pPrChange>
            </w:pPr>
            <w:ins w:id="324" w:author="智誠 楊" w:date="2021-05-07T11:51:00Z">
              <w:del w:id="325" w:author="張金龍" w:date="2021-06-02T11:58:00Z">
                <w:r w:rsidRPr="00567118" w:rsidDel="00D862A5">
                  <w:rPr>
                    <w:rFonts w:ascii="標楷體" w:eastAsia="標楷體" w:hAnsi="標楷體" w:cs="Arial" w:hint="eastAsia"/>
                    <w:kern w:val="0"/>
                  </w:rPr>
                  <w:delText>樣態2:</w:delText>
                </w:r>
                <w:r w:rsidDel="00D862A5">
                  <w:rPr>
                    <w:rFonts w:ascii="標楷體" w:eastAsia="標楷體" w:hAnsi="標楷體" w:cs="Arial" w:hint="eastAsia"/>
                    <w:kern w:val="0"/>
                    <w:lang w:eastAsia="zh-HK"/>
                  </w:rPr>
                  <w:delText>當日交易</w:delText>
                </w:r>
                <w:r w:rsidRPr="00567118" w:rsidDel="00D862A5">
                  <w:rPr>
                    <w:rFonts w:ascii="標楷體" w:eastAsia="標楷體" w:hAnsi="標楷體" w:cs="Arial" w:hint="eastAsia"/>
                    <w:kern w:val="0"/>
                  </w:rPr>
                  <w:delText>筆數</w:delText>
                </w:r>
                <w:r w:rsidDel="00D862A5">
                  <w:rPr>
                    <w:rFonts w:ascii="標楷體" w:eastAsia="標楷體" w:hAnsi="標楷體" w:cs="Arial" w:hint="eastAsia"/>
                    <w:kern w:val="0"/>
                  </w:rPr>
                  <w:delText>(</w:delText>
                </w:r>
                <w:r w:rsidRPr="00567118" w:rsidDel="00D862A5">
                  <w:rPr>
                    <w:rFonts w:ascii="標楷體" w:eastAsia="標楷體" w:hAnsi="標楷體" w:cs="Arial" w:hint="eastAsia"/>
                    <w:kern w:val="0"/>
                  </w:rPr>
                  <w:delText>含</w:delText>
                </w:r>
                <w:r w:rsidDel="00D862A5">
                  <w:rPr>
                    <w:rFonts w:ascii="標楷體" w:eastAsia="標楷體" w:hAnsi="標楷體" w:cs="Arial" w:hint="eastAsia"/>
                    <w:kern w:val="0"/>
                  </w:rPr>
                  <w:delText>)</w:delText>
                </w:r>
                <w:r w:rsidRPr="00567118" w:rsidDel="00D862A5">
                  <w:rPr>
                    <w:rFonts w:ascii="標楷體" w:eastAsia="標楷體" w:hAnsi="標楷體" w:cs="Arial" w:hint="eastAsia"/>
                    <w:kern w:val="0"/>
                  </w:rPr>
                  <w:delText>且每單筆介於</w:delText>
                </w:r>
                <w:r w:rsidDel="00D862A5">
                  <w:rPr>
                    <w:rFonts w:ascii="標楷體" w:eastAsia="標楷體" w:hAnsi="標楷體" w:cs="Arial" w:hint="eastAsia"/>
                    <w:kern w:val="0"/>
                    <w:lang w:eastAsia="zh-HK"/>
                  </w:rPr>
                  <w:delText>金額(</w:delText>
                </w:r>
                <w:r w:rsidRPr="00567118" w:rsidDel="00D862A5">
                  <w:rPr>
                    <w:rFonts w:ascii="標楷體" w:eastAsia="標楷體" w:hAnsi="標楷體" w:cs="Arial" w:hint="eastAsia"/>
                    <w:kern w:val="0"/>
                  </w:rPr>
                  <w:delText>萬元</w:delText>
                </w:r>
                <w:r w:rsidDel="00D862A5">
                  <w:rPr>
                    <w:rFonts w:ascii="標楷體" w:eastAsia="標楷體" w:hAnsi="標楷體" w:cs="Arial" w:hint="eastAsia"/>
                    <w:kern w:val="0"/>
                  </w:rPr>
                  <w:delText>)</w:delText>
                </w:r>
                <w:r w:rsidDel="00D862A5">
                  <w:rPr>
                    <w:rFonts w:ascii="標楷體" w:eastAsia="標楷體" w:hAnsi="標楷體" w:cs="Arial" w:hint="eastAsia"/>
                    <w:kern w:val="0"/>
                    <w:lang w:eastAsia="zh-HK"/>
                  </w:rPr>
                  <w:delText>之間</w:delText>
                </w:r>
                <w:r w:rsidRPr="00567118" w:rsidDel="00D862A5">
                  <w:rPr>
                    <w:rFonts w:ascii="標楷體" w:eastAsia="標楷體" w:hAnsi="標楷體" w:cs="Arial" w:hint="eastAsia"/>
                    <w:kern w:val="0"/>
                  </w:rPr>
                  <w:delText>。</w:delText>
                </w:r>
              </w:del>
            </w:ins>
          </w:p>
          <w:p w14:paraId="24E8BAF6" w14:textId="0AEF9067" w:rsidR="00EA622E" w:rsidRPr="00567118" w:rsidDel="00D862A5" w:rsidRDefault="00EA622E">
            <w:pPr>
              <w:widowControl/>
              <w:rPr>
                <w:ins w:id="326" w:author="智誠 楊" w:date="2021-05-07T11:51:00Z"/>
                <w:del w:id="327" w:author="張金龍" w:date="2021-06-02T11:58:00Z"/>
                <w:rFonts w:ascii="標楷體" w:eastAsia="標楷體" w:hAnsi="標楷體" w:cs="Arial"/>
                <w:kern w:val="0"/>
              </w:rPr>
            </w:pPr>
            <w:ins w:id="328" w:author="智誠 楊" w:date="2021-05-07T11:52:00Z">
              <w:del w:id="329" w:author="張金龍" w:date="2021-06-02T11:58:00Z">
                <w:r w:rsidDel="00D862A5">
                  <w:rPr>
                    <w:rFonts w:ascii="標楷體" w:eastAsia="標楷體" w:hAnsi="標楷體" w:cs="Arial" w:hint="eastAsia"/>
                    <w:kern w:val="0"/>
                  </w:rPr>
                  <w:delText>2</w:delText>
                </w:r>
              </w:del>
            </w:ins>
            <w:ins w:id="330" w:author="智誠 楊" w:date="2021-05-07T11:51:00Z">
              <w:del w:id="331" w:author="張金龍" w:date="2021-06-02T11:58:00Z">
                <w:r w:rsidDel="00D862A5">
                  <w:rPr>
                    <w:rFonts w:ascii="標楷體" w:eastAsia="標楷體" w:hAnsi="標楷體" w:cs="Arial" w:hint="eastAsia"/>
                    <w:kern w:val="0"/>
                  </w:rPr>
                  <w:delText>.</w:delText>
                </w:r>
                <w:r w:rsidRPr="00567118" w:rsidDel="00D862A5">
                  <w:rPr>
                    <w:rFonts w:ascii="標楷體" w:eastAsia="標楷體" w:hAnsi="標楷體" w:cs="Arial" w:hint="eastAsia"/>
                    <w:kern w:val="0"/>
                  </w:rPr>
                  <w:delText>依匯款資料</w:delText>
                </w:r>
                <w:r w:rsidDel="00D862A5">
                  <w:rPr>
                    <w:rFonts w:ascii="標楷體" w:eastAsia="標楷體" w:hAnsi="標楷體" w:cs="Arial" w:hint="eastAsia"/>
                    <w:kern w:val="0"/>
                  </w:rPr>
                  <w:delText>：</w:delText>
                </w:r>
              </w:del>
            </w:ins>
          </w:p>
          <w:p w14:paraId="0F592458" w14:textId="15F0AF95" w:rsidR="00EA622E" w:rsidDel="00D862A5" w:rsidRDefault="00EA622E">
            <w:pPr>
              <w:widowControl/>
              <w:ind w:leftChars="100" w:left="240"/>
              <w:rPr>
                <w:ins w:id="332" w:author="智誠 楊" w:date="2021-05-07T11:51:00Z"/>
                <w:del w:id="333" w:author="張金龍" w:date="2021-06-02T11:58:00Z"/>
                <w:rFonts w:ascii="標楷體" w:eastAsia="標楷體" w:hAnsi="標楷體"/>
                <w:kern w:val="0"/>
              </w:rPr>
              <w:pPrChange w:id="334" w:author="張金龍" w:date="2021-06-02T11:58:00Z">
                <w:pPr>
                  <w:widowControl/>
                  <w:ind w:leftChars="100" w:left="1166" w:hangingChars="386" w:hanging="926"/>
                </w:pPr>
              </w:pPrChange>
            </w:pPr>
            <w:ins w:id="335" w:author="智誠 楊" w:date="2021-05-07T11:51:00Z">
              <w:del w:id="336" w:author="張金龍" w:date="2021-06-02T11:58:00Z">
                <w:r w:rsidRPr="00567118" w:rsidDel="00D862A5">
                  <w:rPr>
                    <w:rFonts w:ascii="標楷體" w:eastAsia="標楷體" w:hAnsi="標楷體" w:cs="Arial" w:hint="eastAsia"/>
                    <w:kern w:val="0"/>
                  </w:rPr>
                  <w:delText>樣態3:同戶號</w:delText>
                </w:r>
                <w:r w:rsidDel="00D862A5">
                  <w:rPr>
                    <w:rFonts w:ascii="標楷體" w:eastAsia="標楷體" w:hAnsi="標楷體" w:cs="Arial" w:hint="eastAsia"/>
                    <w:kern w:val="0"/>
                    <w:lang w:eastAsia="zh-HK"/>
                  </w:rPr>
                  <w:delText>下</w:delText>
                </w:r>
                <w:r w:rsidRPr="00567118" w:rsidDel="00D862A5">
                  <w:rPr>
                    <w:rFonts w:ascii="標楷體" w:eastAsia="標楷體" w:hAnsi="標楷體" w:cs="Arial" w:hint="eastAsia"/>
                    <w:kern w:val="0"/>
                  </w:rPr>
                  <w:delText>多筆合計超過</w:delText>
                </w:r>
                <w:r w:rsidDel="00D862A5">
                  <w:rPr>
                    <w:rFonts w:ascii="標楷體" w:eastAsia="標楷體" w:hAnsi="標楷體" w:cs="Arial" w:hint="eastAsia"/>
                    <w:kern w:val="0"/>
                    <w:lang w:eastAsia="zh-HK"/>
                  </w:rPr>
                  <w:delText>金額(</w:delText>
                </w:r>
                <w:r w:rsidRPr="00567118" w:rsidDel="00D862A5">
                  <w:rPr>
                    <w:rFonts w:ascii="標楷體" w:eastAsia="標楷體" w:hAnsi="標楷體" w:cs="Arial" w:hint="eastAsia"/>
                    <w:kern w:val="0"/>
                  </w:rPr>
                  <w:delText>萬元</w:delText>
                </w:r>
                <w:r w:rsidDel="00D862A5">
                  <w:rPr>
                    <w:rFonts w:ascii="標楷體" w:eastAsia="標楷體" w:hAnsi="標楷體" w:cs="Arial" w:hint="eastAsia"/>
                    <w:kern w:val="0"/>
                  </w:rPr>
                  <w:delText>)</w:delText>
                </w:r>
                <w:r w:rsidRPr="00567118" w:rsidDel="00D862A5">
                  <w:rPr>
                    <w:rFonts w:ascii="標楷體" w:eastAsia="標楷體" w:hAnsi="標楷體" w:cs="Arial" w:hint="eastAsia"/>
                    <w:kern w:val="0"/>
                  </w:rPr>
                  <w:delText>且其中為</w:delText>
                </w:r>
                <w:r w:rsidRPr="00567118" w:rsidDel="00D862A5">
                  <w:rPr>
                    <w:rFonts w:ascii="標楷體" w:eastAsia="標楷體" w:hAnsi="標楷體"/>
                    <w:kern w:val="0"/>
                  </w:rPr>
                  <w:delText>0001</w:delText>
                </w:r>
              </w:del>
            </w:ins>
          </w:p>
          <w:p w14:paraId="69D4078D" w14:textId="28ED7C51" w:rsidR="00EA622E" w:rsidRPr="00567118" w:rsidDel="00D862A5" w:rsidRDefault="00EA622E">
            <w:pPr>
              <w:widowControl/>
              <w:ind w:leftChars="400" w:left="960"/>
              <w:rPr>
                <w:ins w:id="337" w:author="智誠 楊" w:date="2021-05-07T11:51:00Z"/>
                <w:del w:id="338" w:author="張金龍" w:date="2021-06-02T11:58:00Z"/>
                <w:rFonts w:ascii="標楷體" w:eastAsia="標楷體" w:hAnsi="標楷體" w:cs="Arial"/>
                <w:kern w:val="0"/>
              </w:rPr>
              <w:pPrChange w:id="339" w:author="張金龍" w:date="2021-06-02T11:58:00Z">
                <w:pPr>
                  <w:widowControl/>
                  <w:ind w:leftChars="400" w:left="1166" w:hangingChars="86" w:hanging="206"/>
                </w:pPr>
              </w:pPrChange>
            </w:pPr>
            <w:ins w:id="340" w:author="智誠 楊" w:date="2021-05-07T11:51:00Z">
              <w:del w:id="341" w:author="張金龍" w:date="2021-06-02T11:58:00Z">
                <w:r w:rsidRPr="00567118" w:rsidDel="00D862A5">
                  <w:rPr>
                    <w:rFonts w:ascii="標楷體" w:eastAsia="標楷體" w:hAnsi="標楷體" w:cs="Arial" w:hint="eastAsia"/>
                    <w:kern w:val="0"/>
                  </w:rPr>
                  <w:delText>現金存入、</w:delText>
                </w:r>
                <w:r w:rsidRPr="00105261" w:rsidDel="00D862A5">
                  <w:rPr>
                    <w:rFonts w:ascii="標楷體" w:eastAsia="標楷體" w:hAnsi="標楷體"/>
                    <w:kern w:val="0"/>
                  </w:rPr>
                  <w:delText>0087AT</w:delText>
                </w:r>
                <w:r w:rsidRPr="00567118" w:rsidDel="00D862A5">
                  <w:rPr>
                    <w:rFonts w:ascii="標楷體" w:eastAsia="標楷體" w:hAnsi="標楷體" w:cs="Arial" w:hint="eastAsia"/>
                    <w:kern w:val="0"/>
                  </w:rPr>
                  <w:delText>存入。</w:delText>
                </w:r>
              </w:del>
            </w:ins>
          </w:p>
          <w:p w14:paraId="12C64A9A" w14:textId="0FB355F5" w:rsidR="00A955B4" w:rsidRPr="00596E66" w:rsidRDefault="00EA622E">
            <w:pPr>
              <w:rPr>
                <w:ins w:id="342" w:author="智誠 楊" w:date="2021-05-07T11:32:00Z"/>
                <w:rFonts w:ascii="標楷體" w:eastAsia="標楷體" w:hAnsi="標楷體"/>
                <w:color w:val="222222"/>
              </w:rPr>
            </w:pPr>
            <w:ins w:id="343" w:author="智誠 楊" w:date="2021-05-07T11:52:00Z">
              <w:del w:id="344" w:author="張金龍" w:date="2021-06-02T11:58:00Z">
                <w:r w:rsidDel="00D862A5">
                  <w:rPr>
                    <w:rFonts w:ascii="標楷體" w:eastAsia="標楷體" w:hAnsi="標楷體" w:hint="eastAsia"/>
                  </w:rPr>
                  <w:delText>3</w:delText>
                </w:r>
              </w:del>
            </w:ins>
            <w:ins w:id="345" w:author="智誠 楊" w:date="2021-05-07T11:32:00Z">
              <w:del w:id="346" w:author="張金龍" w:date="2021-06-02T11:58:00Z">
                <w:r w:rsidR="00A955B4" w:rsidDel="00D862A5">
                  <w:rPr>
                    <w:rFonts w:ascii="標楷體" w:eastAsia="標楷體" w:hAnsi="標楷體" w:hint="eastAsia"/>
                    <w:color w:val="222222"/>
                  </w:rPr>
                  <w:delText>.修改時,異動原因及內容會記錄於「資料變更紀錄檔(TxDataLog)」,可至「L6932 資料變更交易查詢」查詢異動內容記錄內容</w:delText>
                </w:r>
              </w:del>
            </w:ins>
          </w:p>
        </w:tc>
      </w:tr>
      <w:tr w:rsidR="00A955B4" w:rsidRPr="00362205" w14:paraId="51FE95AD" w14:textId="77777777" w:rsidTr="00BE6C24">
        <w:trPr>
          <w:trHeight w:val="278"/>
          <w:ins w:id="347" w:author="智誠 楊" w:date="2021-05-07T11:32:00Z"/>
          <w:trPrChange w:id="348" w:author="智誠 楊" w:date="2021-05-07T11:56:00Z">
            <w:trPr>
              <w:trHeight w:val="278"/>
            </w:trPr>
          </w:trPrChange>
        </w:trPr>
        <w:tc>
          <w:tcPr>
            <w:tcW w:w="1548" w:type="dxa"/>
            <w:tcBorders>
              <w:top w:val="single" w:sz="8" w:space="0" w:color="000000"/>
              <w:bottom w:val="single" w:sz="8" w:space="0" w:color="000000"/>
              <w:right w:val="single" w:sz="8" w:space="0" w:color="000000"/>
            </w:tcBorders>
            <w:shd w:val="clear" w:color="auto" w:fill="F3F3F3"/>
            <w:tcPrChange w:id="349" w:author="智誠 楊" w:date="2021-05-07T11:56:00Z">
              <w:tcPr>
                <w:tcW w:w="1548" w:type="dxa"/>
                <w:tcBorders>
                  <w:top w:val="single" w:sz="8" w:space="0" w:color="000000"/>
                  <w:bottom w:val="single" w:sz="8" w:space="0" w:color="000000"/>
                  <w:right w:val="single" w:sz="8" w:space="0" w:color="000000"/>
                </w:tcBorders>
                <w:shd w:val="clear" w:color="auto" w:fill="F3F3F3"/>
              </w:tcPr>
            </w:tcPrChange>
          </w:tcPr>
          <w:p w14:paraId="2076B4B5" w14:textId="77777777" w:rsidR="00A955B4" w:rsidRPr="00362205" w:rsidRDefault="00A955B4" w:rsidP="00286DCE">
            <w:pPr>
              <w:rPr>
                <w:ins w:id="350" w:author="智誠 楊" w:date="2021-05-07T11:32:00Z"/>
                <w:rFonts w:ascii="標楷體" w:eastAsia="標楷體" w:hAnsi="標楷體"/>
              </w:rPr>
            </w:pPr>
            <w:ins w:id="351" w:author="智誠 楊" w:date="2021-05-07T11:32:00Z">
              <w:r w:rsidRPr="00362205">
                <w:rPr>
                  <w:rFonts w:ascii="標楷體" w:eastAsia="標楷體" w:hAnsi="標楷體"/>
                </w:rPr>
                <w:t xml:space="preserve">參考 </w:t>
              </w:r>
            </w:ins>
          </w:p>
        </w:tc>
        <w:tc>
          <w:tcPr>
            <w:tcW w:w="7274" w:type="dxa"/>
            <w:tcBorders>
              <w:top w:val="single" w:sz="8" w:space="0" w:color="000000"/>
              <w:left w:val="single" w:sz="8" w:space="0" w:color="000000"/>
              <w:bottom w:val="single" w:sz="8" w:space="0" w:color="000000"/>
            </w:tcBorders>
            <w:tcPrChange w:id="352" w:author="智誠 楊" w:date="2021-05-07T11:56:00Z">
              <w:tcPr>
                <w:tcW w:w="7274" w:type="dxa"/>
                <w:tcBorders>
                  <w:top w:val="single" w:sz="8" w:space="0" w:color="000000"/>
                  <w:left w:val="single" w:sz="8" w:space="0" w:color="000000"/>
                  <w:bottom w:val="single" w:sz="8" w:space="0" w:color="000000"/>
                </w:tcBorders>
              </w:tcPr>
            </w:tcPrChange>
          </w:tcPr>
          <w:p w14:paraId="04FF5222" w14:textId="77777777" w:rsidR="00A955B4" w:rsidRPr="00362205" w:rsidRDefault="00A955B4" w:rsidP="00286DCE">
            <w:pPr>
              <w:rPr>
                <w:ins w:id="353" w:author="智誠 楊" w:date="2021-05-07T11:32:00Z"/>
                <w:rFonts w:ascii="標楷體" w:eastAsia="標楷體" w:hAnsi="標楷體"/>
              </w:rPr>
            </w:pPr>
          </w:p>
        </w:tc>
      </w:tr>
    </w:tbl>
    <w:p w14:paraId="2EC0F7F3" w14:textId="77777777" w:rsidR="00A955B4" w:rsidRPr="00362205" w:rsidRDefault="00A955B4" w:rsidP="00A955B4">
      <w:pPr>
        <w:rPr>
          <w:ins w:id="354" w:author="智誠 楊" w:date="2021-05-07T11:32:00Z"/>
          <w:rFonts w:ascii="標楷體" w:eastAsia="標楷體" w:hAnsi="標楷體"/>
        </w:rPr>
      </w:pPr>
    </w:p>
    <w:p w14:paraId="3BF4E08C" w14:textId="2E9A3B20" w:rsidR="00A955B4" w:rsidRDefault="00EA622E">
      <w:pPr>
        <w:pStyle w:val="a"/>
        <w:pPrChange w:id="355" w:author="智誠 楊" w:date="2021-05-07T16:36:00Z">
          <w:pPr>
            <w:pStyle w:val="a"/>
            <w:numPr>
              <w:numId w:val="21"/>
            </w:numPr>
            <w:tabs>
              <w:tab w:val="num" w:pos="1134"/>
            </w:tabs>
            <w:ind w:left="1134" w:hanging="1134"/>
          </w:pPr>
        </w:pPrChange>
      </w:pPr>
      <w:ins w:id="356" w:author="智誠 楊" w:date="2021-05-07T11:53:00Z">
        <w:r>
          <w:rPr>
            <w:rFonts w:hint="eastAsia"/>
          </w:rPr>
          <w:t xml:space="preserve"> Ta</w:t>
        </w:r>
        <w:r>
          <w:t>ble List</w:t>
        </w:r>
        <w:r w:rsidRPr="005F1722">
          <w:rPr>
            <w:rFonts w:hint="eastAsia"/>
          </w:rPr>
          <w:t>:</w:t>
        </w:r>
      </w:ins>
    </w:p>
    <w:p w14:paraId="6DDB0B05" w14:textId="77777777" w:rsidR="0070265D" w:rsidRPr="0070265D" w:rsidRDefault="0070265D" w:rsidP="0070265D">
      <w:pPr>
        <w:rPr>
          <w:ins w:id="357" w:author="智誠 楊" w:date="2021-05-07T11:32:00Z"/>
        </w:rPr>
      </w:pPr>
    </w:p>
    <w:tbl>
      <w:tblPr>
        <w:tblStyle w:val="ac"/>
        <w:tblW w:w="0" w:type="auto"/>
        <w:tblInd w:w="589" w:type="dxa"/>
        <w:tblLook w:val="04A0" w:firstRow="1" w:lastRow="0" w:firstColumn="1" w:lastColumn="0" w:noHBand="0" w:noVBand="1"/>
        <w:tblPrChange w:id="358" w:author="智誠 楊" w:date="2021-05-07T11:56:00Z">
          <w:tblPr>
            <w:tblStyle w:val="ac"/>
            <w:tblW w:w="0" w:type="auto"/>
            <w:tblInd w:w="1101" w:type="dxa"/>
            <w:tblLook w:val="04A0" w:firstRow="1" w:lastRow="0" w:firstColumn="1" w:lastColumn="0" w:noHBand="0" w:noVBand="1"/>
          </w:tblPr>
        </w:tblPrChange>
      </w:tblPr>
      <w:tblGrid>
        <w:gridCol w:w="952"/>
        <w:gridCol w:w="3118"/>
        <w:gridCol w:w="3828"/>
        <w:tblGridChange w:id="359">
          <w:tblGrid>
            <w:gridCol w:w="952"/>
            <w:gridCol w:w="3118"/>
            <w:gridCol w:w="3828"/>
          </w:tblGrid>
        </w:tblGridChange>
      </w:tblGrid>
      <w:tr w:rsidR="00A955B4" w:rsidRPr="0022279A" w14:paraId="586669A3" w14:textId="77777777" w:rsidTr="00BE6C24">
        <w:trPr>
          <w:ins w:id="360" w:author="智誠 楊" w:date="2021-05-07T11:32:00Z"/>
        </w:trPr>
        <w:tc>
          <w:tcPr>
            <w:tcW w:w="952" w:type="dxa"/>
            <w:shd w:val="clear" w:color="auto" w:fill="D9D9D9" w:themeFill="background1" w:themeFillShade="D9"/>
            <w:tcPrChange w:id="361" w:author="智誠 楊" w:date="2021-05-07T11:56:00Z">
              <w:tcPr>
                <w:tcW w:w="952" w:type="dxa"/>
                <w:shd w:val="clear" w:color="auto" w:fill="D9D9D9" w:themeFill="background1" w:themeFillShade="D9"/>
              </w:tcPr>
            </w:tcPrChange>
          </w:tcPr>
          <w:p w14:paraId="3C572856" w14:textId="77777777" w:rsidR="00A955B4" w:rsidRPr="0022279A" w:rsidRDefault="00A955B4" w:rsidP="00286DCE">
            <w:pPr>
              <w:jc w:val="center"/>
              <w:rPr>
                <w:ins w:id="362" w:author="智誠 楊" w:date="2021-05-07T11:32:00Z"/>
                <w:rFonts w:ascii="標楷體" w:eastAsia="標楷體" w:hAnsi="標楷體"/>
              </w:rPr>
            </w:pPr>
            <w:ins w:id="363" w:author="智誠 楊" w:date="2021-05-07T11:32:00Z">
              <w:r w:rsidRPr="0022279A">
                <w:rPr>
                  <w:rFonts w:ascii="標楷體" w:eastAsia="標楷體" w:hAnsi="標楷體" w:hint="eastAsia"/>
                  <w:lang w:eastAsia="zh-HK"/>
                </w:rPr>
                <w:t>序號</w:t>
              </w:r>
            </w:ins>
          </w:p>
        </w:tc>
        <w:tc>
          <w:tcPr>
            <w:tcW w:w="3118" w:type="dxa"/>
            <w:shd w:val="clear" w:color="auto" w:fill="D9D9D9" w:themeFill="background1" w:themeFillShade="D9"/>
            <w:tcPrChange w:id="364" w:author="智誠 楊" w:date="2021-05-07T11:56:00Z">
              <w:tcPr>
                <w:tcW w:w="3118" w:type="dxa"/>
                <w:shd w:val="clear" w:color="auto" w:fill="D9D9D9" w:themeFill="background1" w:themeFillShade="D9"/>
              </w:tcPr>
            </w:tcPrChange>
          </w:tcPr>
          <w:p w14:paraId="76B33E09" w14:textId="77777777" w:rsidR="00A955B4" w:rsidRPr="0022279A" w:rsidRDefault="00A955B4" w:rsidP="00286DCE">
            <w:pPr>
              <w:jc w:val="center"/>
              <w:rPr>
                <w:ins w:id="365" w:author="智誠 楊" w:date="2021-05-07T11:32:00Z"/>
                <w:rFonts w:ascii="標楷體" w:eastAsia="標楷體" w:hAnsi="標楷體"/>
              </w:rPr>
            </w:pPr>
            <w:ins w:id="366" w:author="智誠 楊" w:date="2021-05-07T11:32:00Z">
              <w:r w:rsidRPr="0022279A">
                <w:rPr>
                  <w:rFonts w:ascii="標楷體" w:eastAsia="標楷體" w:hAnsi="標楷體" w:hint="eastAsia"/>
                  <w:lang w:eastAsia="zh-HK"/>
                </w:rPr>
                <w:t>名稱</w:t>
              </w:r>
            </w:ins>
          </w:p>
        </w:tc>
        <w:tc>
          <w:tcPr>
            <w:tcW w:w="3828" w:type="dxa"/>
            <w:shd w:val="clear" w:color="auto" w:fill="D9D9D9" w:themeFill="background1" w:themeFillShade="D9"/>
            <w:tcPrChange w:id="367" w:author="智誠 楊" w:date="2021-05-07T11:56:00Z">
              <w:tcPr>
                <w:tcW w:w="3828" w:type="dxa"/>
                <w:shd w:val="clear" w:color="auto" w:fill="D9D9D9" w:themeFill="background1" w:themeFillShade="D9"/>
              </w:tcPr>
            </w:tcPrChange>
          </w:tcPr>
          <w:p w14:paraId="555FD475" w14:textId="77777777" w:rsidR="00A955B4" w:rsidRPr="0022279A" w:rsidRDefault="00A955B4" w:rsidP="00286DCE">
            <w:pPr>
              <w:jc w:val="center"/>
              <w:rPr>
                <w:ins w:id="368" w:author="智誠 楊" w:date="2021-05-07T11:32:00Z"/>
                <w:rFonts w:ascii="標楷體" w:eastAsia="標楷體" w:hAnsi="標楷體"/>
              </w:rPr>
            </w:pPr>
            <w:ins w:id="369" w:author="智誠 楊" w:date="2021-05-07T11:32:00Z">
              <w:r w:rsidRPr="0022279A">
                <w:rPr>
                  <w:rFonts w:ascii="標楷體" w:eastAsia="標楷體" w:hAnsi="標楷體" w:hint="eastAsia"/>
                  <w:lang w:eastAsia="zh-HK"/>
                </w:rPr>
                <w:t>說明</w:t>
              </w:r>
            </w:ins>
          </w:p>
        </w:tc>
      </w:tr>
      <w:tr w:rsidR="00A955B4" w:rsidRPr="0022279A" w14:paraId="59C328A6" w14:textId="77777777" w:rsidTr="00BE6C24">
        <w:trPr>
          <w:ins w:id="370" w:author="智誠 楊" w:date="2021-05-07T11:32:00Z"/>
        </w:trPr>
        <w:tc>
          <w:tcPr>
            <w:tcW w:w="952" w:type="dxa"/>
            <w:tcPrChange w:id="371" w:author="智誠 楊" w:date="2021-05-07T11:56:00Z">
              <w:tcPr>
                <w:tcW w:w="952" w:type="dxa"/>
              </w:tcPr>
            </w:tcPrChange>
          </w:tcPr>
          <w:p w14:paraId="6BEF89F3" w14:textId="77777777" w:rsidR="00A955B4" w:rsidRPr="0022279A" w:rsidRDefault="00A955B4" w:rsidP="00286DCE">
            <w:pPr>
              <w:jc w:val="center"/>
              <w:rPr>
                <w:ins w:id="372" w:author="智誠 楊" w:date="2021-05-07T11:32:00Z"/>
                <w:rFonts w:ascii="標楷體" w:eastAsia="標楷體" w:hAnsi="標楷體"/>
              </w:rPr>
            </w:pPr>
            <w:ins w:id="373" w:author="智誠 楊" w:date="2021-05-07T11:32:00Z">
              <w:r w:rsidRPr="0022279A">
                <w:rPr>
                  <w:rFonts w:ascii="標楷體" w:eastAsia="標楷體" w:hAnsi="標楷體" w:hint="eastAsia"/>
                </w:rPr>
                <w:t>1</w:t>
              </w:r>
            </w:ins>
          </w:p>
        </w:tc>
        <w:tc>
          <w:tcPr>
            <w:tcW w:w="3118" w:type="dxa"/>
            <w:tcPrChange w:id="374" w:author="智誠 楊" w:date="2021-05-07T11:56:00Z">
              <w:tcPr>
                <w:tcW w:w="3118" w:type="dxa"/>
              </w:tcPr>
            </w:tcPrChange>
          </w:tcPr>
          <w:p w14:paraId="5F8C1328" w14:textId="059D093B" w:rsidR="00A955B4" w:rsidRPr="0022279A" w:rsidRDefault="00EA622E" w:rsidP="00286DCE">
            <w:pPr>
              <w:rPr>
                <w:ins w:id="375" w:author="智誠 楊" w:date="2021-05-07T11:32:00Z"/>
                <w:rFonts w:ascii="標楷體" w:eastAsia="標楷體" w:hAnsi="標楷體"/>
              </w:rPr>
            </w:pPr>
            <w:ins w:id="376" w:author="智誠 楊" w:date="2021-05-07T11:53:00Z">
              <w:del w:id="377" w:author="張金龍" w:date="2021-06-02T12:00:00Z">
                <w:r w:rsidDel="001E1FBF">
                  <w:rPr>
                    <w:rFonts w:ascii="標楷體" w:eastAsia="標楷體" w:hAnsi="標楷體" w:hint="eastAsia"/>
                  </w:rPr>
                  <w:delText>MlaundryParas</w:delText>
                </w:r>
              </w:del>
            </w:ins>
            <w:ins w:id="378" w:author="張金龍" w:date="2021-06-02T12:00:00Z">
              <w:r w:rsidR="001E1FBF">
                <w:t xml:space="preserve"> </w:t>
              </w:r>
              <w:r w:rsidR="001E1FBF" w:rsidRPr="001E1FBF">
                <w:rPr>
                  <w:rFonts w:ascii="標楷體" w:eastAsia="標楷體" w:hAnsi="標楷體"/>
                </w:rPr>
                <w:t>TxAmlLog</w:t>
              </w:r>
            </w:ins>
          </w:p>
        </w:tc>
        <w:tc>
          <w:tcPr>
            <w:tcW w:w="3828" w:type="dxa"/>
            <w:tcPrChange w:id="379" w:author="智誠 楊" w:date="2021-05-07T11:56:00Z">
              <w:tcPr>
                <w:tcW w:w="3828" w:type="dxa"/>
              </w:tcPr>
            </w:tcPrChange>
          </w:tcPr>
          <w:p w14:paraId="1BC7C451" w14:textId="12DFA114" w:rsidR="00A955B4" w:rsidRPr="0022279A" w:rsidRDefault="001E1FBF" w:rsidP="00286DCE">
            <w:pPr>
              <w:rPr>
                <w:ins w:id="380" w:author="智誠 楊" w:date="2021-05-07T11:32:00Z"/>
                <w:rFonts w:ascii="標楷體" w:eastAsia="標楷體" w:hAnsi="標楷體"/>
              </w:rPr>
            </w:pPr>
            <w:ins w:id="381" w:author="張金龍" w:date="2021-06-02T12:01:00Z">
              <w:r w:rsidRPr="001E1FBF">
                <w:rPr>
                  <w:rFonts w:ascii="標楷體" w:eastAsia="標楷體" w:hAnsi="標楷體" w:hint="eastAsia"/>
                  <w:lang w:eastAsia="zh-HK"/>
                </w:rPr>
                <w:t>AML檢查紀錄檔</w:t>
              </w:r>
            </w:ins>
            <w:ins w:id="382" w:author="智誠 楊" w:date="2021-05-07T11:54:00Z">
              <w:del w:id="383" w:author="張金龍" w:date="2021-06-02T12:01:00Z">
                <w:r w:rsidR="00EA622E" w:rsidDel="001E1FBF">
                  <w:rPr>
                    <w:rFonts w:ascii="標楷體" w:eastAsia="標楷體" w:hAnsi="標楷體" w:hint="eastAsia"/>
                    <w:lang w:eastAsia="zh-HK"/>
                  </w:rPr>
                  <w:delText>疑似洗錢樣態條件設定檔</w:delText>
                </w:r>
              </w:del>
            </w:ins>
          </w:p>
        </w:tc>
      </w:tr>
      <w:tr w:rsidR="00A955B4" w:rsidRPr="0022279A" w14:paraId="21C123DB" w14:textId="77777777" w:rsidTr="00BE6C24">
        <w:trPr>
          <w:ins w:id="384" w:author="智誠 楊" w:date="2021-05-07T11:32:00Z"/>
        </w:trPr>
        <w:tc>
          <w:tcPr>
            <w:tcW w:w="952" w:type="dxa"/>
            <w:tcPrChange w:id="385" w:author="智誠 楊" w:date="2021-05-07T11:56:00Z">
              <w:tcPr>
                <w:tcW w:w="952" w:type="dxa"/>
              </w:tcPr>
            </w:tcPrChange>
          </w:tcPr>
          <w:p w14:paraId="2EFB3E40" w14:textId="305FF2A2" w:rsidR="00A955B4" w:rsidRPr="0022279A" w:rsidRDefault="00A955B4" w:rsidP="00286DCE">
            <w:pPr>
              <w:jc w:val="center"/>
              <w:rPr>
                <w:ins w:id="386" w:author="智誠 楊" w:date="2021-05-07T11:32:00Z"/>
                <w:rFonts w:ascii="標楷體" w:eastAsia="標楷體" w:hAnsi="標楷體"/>
              </w:rPr>
            </w:pPr>
          </w:p>
        </w:tc>
        <w:tc>
          <w:tcPr>
            <w:tcW w:w="3118" w:type="dxa"/>
            <w:tcPrChange w:id="387" w:author="智誠 楊" w:date="2021-05-07T11:56:00Z">
              <w:tcPr>
                <w:tcW w:w="3118" w:type="dxa"/>
              </w:tcPr>
            </w:tcPrChange>
          </w:tcPr>
          <w:p w14:paraId="778FDDD6" w14:textId="3DA2FA0F" w:rsidR="00A955B4" w:rsidRPr="0022279A" w:rsidRDefault="00A955B4" w:rsidP="00286DCE">
            <w:pPr>
              <w:rPr>
                <w:ins w:id="388" w:author="智誠 楊" w:date="2021-05-07T11:32:00Z"/>
                <w:rFonts w:ascii="標楷體" w:eastAsia="標楷體" w:hAnsi="標楷體"/>
              </w:rPr>
            </w:pPr>
          </w:p>
        </w:tc>
        <w:tc>
          <w:tcPr>
            <w:tcW w:w="3828" w:type="dxa"/>
            <w:tcPrChange w:id="389" w:author="智誠 楊" w:date="2021-05-07T11:56:00Z">
              <w:tcPr>
                <w:tcW w:w="3828" w:type="dxa"/>
              </w:tcPr>
            </w:tcPrChange>
          </w:tcPr>
          <w:p w14:paraId="653E4A9C" w14:textId="73AEE3B0" w:rsidR="00A955B4" w:rsidRPr="0022279A" w:rsidRDefault="00A955B4" w:rsidP="00286DCE">
            <w:pPr>
              <w:rPr>
                <w:ins w:id="390" w:author="智誠 楊" w:date="2021-05-07T11:32:00Z"/>
                <w:rFonts w:ascii="標楷體" w:eastAsia="標楷體" w:hAnsi="標楷體"/>
              </w:rPr>
            </w:pPr>
          </w:p>
        </w:tc>
      </w:tr>
    </w:tbl>
    <w:p w14:paraId="3A27C476" w14:textId="77777777" w:rsidR="00A955B4" w:rsidRPr="00934FE7" w:rsidRDefault="00A955B4" w:rsidP="00A955B4">
      <w:pPr>
        <w:rPr>
          <w:ins w:id="391" w:author="智誠 楊" w:date="2021-05-07T11:32:00Z"/>
        </w:rPr>
      </w:pPr>
    </w:p>
    <w:p w14:paraId="03034C64" w14:textId="77777777" w:rsidR="00EA622E" w:rsidRDefault="00EA622E">
      <w:pPr>
        <w:widowControl/>
        <w:rPr>
          <w:ins w:id="392" w:author="智誠 楊" w:date="2021-05-07T11:54:00Z"/>
          <w:rFonts w:eastAsia="標楷體"/>
          <w:sz w:val="26"/>
        </w:rPr>
      </w:pPr>
      <w:ins w:id="393" w:author="智誠 楊" w:date="2021-05-07T11:54:00Z">
        <w:r>
          <w:br w:type="page"/>
        </w:r>
      </w:ins>
    </w:p>
    <w:p w14:paraId="22A8C70C" w14:textId="238AAC15" w:rsidR="00A955B4" w:rsidRPr="00362205" w:rsidRDefault="00A955B4">
      <w:pPr>
        <w:pStyle w:val="a"/>
        <w:rPr>
          <w:ins w:id="394" w:author="智誠 楊" w:date="2021-05-07T11:32:00Z"/>
        </w:rPr>
        <w:pPrChange w:id="395" w:author="智誠 楊" w:date="2021-05-07T16:36:00Z">
          <w:pPr>
            <w:pStyle w:val="a"/>
            <w:numPr>
              <w:numId w:val="21"/>
            </w:numPr>
            <w:tabs>
              <w:tab w:val="num" w:pos="1134"/>
            </w:tabs>
            <w:ind w:left="1134" w:hanging="1134"/>
          </w:pPr>
        </w:pPrChange>
      </w:pPr>
      <w:ins w:id="396" w:author="智誠 楊" w:date="2021-05-07T11:32:00Z">
        <w:r w:rsidRPr="00362205">
          <w:t>UI畫面</w:t>
        </w:r>
      </w:ins>
    </w:p>
    <w:p w14:paraId="3FE8EB94" w14:textId="77777777" w:rsidR="00A955B4" w:rsidRDefault="00A955B4" w:rsidP="00A955B4">
      <w:pPr>
        <w:pStyle w:val="42"/>
        <w:spacing w:after="72"/>
        <w:ind w:leftChars="196" w:left="470"/>
        <w:rPr>
          <w:ins w:id="397" w:author="智誠 楊" w:date="2021-05-07T11:32:00Z"/>
          <w:rFonts w:ascii="標楷體" w:hAnsi="標楷體"/>
        </w:rPr>
      </w:pPr>
      <w:ins w:id="398" w:author="智誠 楊" w:date="2021-05-07T11:32:00Z">
        <w:r w:rsidRPr="00362205">
          <w:rPr>
            <w:rFonts w:ascii="標楷體" w:hAnsi="標楷體" w:hint="eastAsia"/>
          </w:rPr>
          <w:t>輸入畫面：</w:t>
        </w:r>
      </w:ins>
    </w:p>
    <w:p w14:paraId="65A26CE6" w14:textId="7C21C713" w:rsidR="00A955B4" w:rsidRDefault="00EA622E" w:rsidP="00A955B4">
      <w:pPr>
        <w:pStyle w:val="42"/>
        <w:spacing w:after="72"/>
        <w:ind w:leftChars="196" w:left="470"/>
        <w:rPr>
          <w:ins w:id="399" w:author="張金龍" w:date="2021-06-02T12:05:00Z"/>
          <w:noProof/>
        </w:rPr>
      </w:pPr>
      <w:ins w:id="400" w:author="智誠 楊" w:date="2021-05-07T11:55:00Z">
        <w:del w:id="401" w:author="張金龍" w:date="2021-06-02T12:05:00Z">
          <w:r w:rsidRPr="00EA622E" w:rsidDel="001E1FBF">
            <w:rPr>
              <w:rFonts w:ascii="標楷體" w:hAnsi="標楷體"/>
              <w:noProof/>
            </w:rPr>
            <w:drawing>
              <wp:inline distT="0" distB="0" distL="0" distR="0" wp14:anchorId="351A0C6F" wp14:editId="41604495">
                <wp:extent cx="6479540" cy="2482850"/>
                <wp:effectExtent l="0" t="0" r="0" b="0"/>
                <wp:docPr id="82" name="圖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479540" cy="2482850"/>
                        </a:xfrm>
                        <a:prstGeom prst="rect">
                          <a:avLst/>
                        </a:prstGeom>
                      </pic:spPr>
                    </pic:pic>
                  </a:graphicData>
                </a:graphic>
              </wp:inline>
            </w:drawing>
          </w:r>
        </w:del>
      </w:ins>
      <w:ins w:id="402" w:author="張金龍" w:date="2021-06-02T12:05:00Z">
        <w:r w:rsidR="001E1FBF" w:rsidRPr="001E1FBF">
          <w:rPr>
            <w:noProof/>
          </w:rPr>
          <w:t xml:space="preserve"> </w:t>
        </w:r>
        <w:r w:rsidR="001E1FBF" w:rsidRPr="001E1FBF">
          <w:rPr>
            <w:rFonts w:ascii="標楷體" w:hAnsi="標楷體"/>
            <w:noProof/>
          </w:rPr>
          <w:drawing>
            <wp:inline distT="0" distB="0" distL="0" distR="0" wp14:anchorId="40554409" wp14:editId="54FB594E">
              <wp:extent cx="6479540" cy="1336675"/>
              <wp:effectExtent l="0" t="0" r="0" b="0"/>
              <wp:docPr id="65" name="圖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479540" cy="1336675"/>
                      </a:xfrm>
                      <a:prstGeom prst="rect">
                        <a:avLst/>
                      </a:prstGeom>
                    </pic:spPr>
                  </pic:pic>
                </a:graphicData>
              </a:graphic>
            </wp:inline>
          </w:drawing>
        </w:r>
      </w:ins>
    </w:p>
    <w:p w14:paraId="36DF2933" w14:textId="77777777" w:rsidR="001E1FBF" w:rsidRPr="00D13949" w:rsidRDefault="001E1FBF" w:rsidP="00A955B4">
      <w:pPr>
        <w:pStyle w:val="42"/>
        <w:spacing w:after="72"/>
        <w:ind w:leftChars="196" w:left="470"/>
        <w:rPr>
          <w:ins w:id="403" w:author="智誠 楊" w:date="2021-05-07T11:32:00Z"/>
          <w:rFonts w:ascii="標楷體" w:hAnsi="標楷體"/>
        </w:rPr>
      </w:pPr>
    </w:p>
    <w:p w14:paraId="23388F1F" w14:textId="0B5F79EA" w:rsidR="00A955B4" w:rsidRDefault="00A955B4">
      <w:pPr>
        <w:pStyle w:val="a"/>
        <w:pPrChange w:id="404" w:author="智誠 楊" w:date="2021-05-07T16:36:00Z">
          <w:pPr>
            <w:pStyle w:val="a"/>
            <w:numPr>
              <w:numId w:val="21"/>
            </w:numPr>
            <w:tabs>
              <w:tab w:val="num" w:pos="1134"/>
            </w:tabs>
            <w:ind w:left="1134" w:hanging="1134"/>
          </w:pPr>
        </w:pPrChange>
      </w:pPr>
      <w:ins w:id="405" w:author="智誠 楊" w:date="2021-05-07T11:32:00Z">
        <w:r>
          <w:t>輸入畫面</w:t>
        </w:r>
        <w:r>
          <w:rPr>
            <w:rFonts w:hint="eastAsia"/>
          </w:rPr>
          <w:t>按鈕</w:t>
        </w:r>
        <w:r>
          <w:t>說明</w:t>
        </w:r>
      </w:ins>
    </w:p>
    <w:p w14:paraId="68D4CBB0" w14:textId="77777777" w:rsidR="0070265D" w:rsidRPr="0070265D" w:rsidRDefault="0070265D" w:rsidP="0070265D">
      <w:pPr>
        <w:rPr>
          <w:ins w:id="406" w:author="智誠 楊" w:date="2021-05-07T11:32:00Z"/>
        </w:rPr>
      </w:pPr>
    </w:p>
    <w:tbl>
      <w:tblPr>
        <w:tblStyle w:val="ac"/>
        <w:tblW w:w="0" w:type="auto"/>
        <w:tblInd w:w="250" w:type="dxa"/>
        <w:tblLook w:val="04A0" w:firstRow="1" w:lastRow="0" w:firstColumn="1" w:lastColumn="0" w:noHBand="0" w:noVBand="1"/>
      </w:tblPr>
      <w:tblGrid>
        <w:gridCol w:w="851"/>
        <w:gridCol w:w="2126"/>
        <w:gridCol w:w="7033"/>
      </w:tblGrid>
      <w:tr w:rsidR="00A955B4" w:rsidRPr="00F5236F" w14:paraId="11F6BAA5" w14:textId="77777777" w:rsidTr="00286DCE">
        <w:trPr>
          <w:ins w:id="407" w:author="智誠 楊" w:date="2021-05-07T11:32:00Z"/>
        </w:trPr>
        <w:tc>
          <w:tcPr>
            <w:tcW w:w="851" w:type="dxa"/>
            <w:shd w:val="clear" w:color="auto" w:fill="D9D9D9" w:themeFill="background1" w:themeFillShade="D9"/>
          </w:tcPr>
          <w:p w14:paraId="4BD74A63" w14:textId="77777777" w:rsidR="00A955B4" w:rsidRPr="00F5236F" w:rsidRDefault="00A955B4" w:rsidP="00286DCE">
            <w:pPr>
              <w:jc w:val="center"/>
              <w:rPr>
                <w:ins w:id="408" w:author="智誠 楊" w:date="2021-05-07T11:32:00Z"/>
                <w:rFonts w:ascii="標楷體" w:eastAsia="標楷體" w:hAnsi="標楷體"/>
              </w:rPr>
            </w:pPr>
            <w:ins w:id="409" w:author="智誠 楊" w:date="2021-05-07T11:32:00Z">
              <w:r w:rsidRPr="00F5236F">
                <w:rPr>
                  <w:rFonts w:ascii="標楷體" w:eastAsia="標楷體" w:hAnsi="標楷體" w:hint="eastAsia"/>
                  <w:lang w:eastAsia="zh-HK"/>
                </w:rPr>
                <w:t>序號</w:t>
              </w:r>
            </w:ins>
          </w:p>
        </w:tc>
        <w:tc>
          <w:tcPr>
            <w:tcW w:w="2126" w:type="dxa"/>
            <w:shd w:val="clear" w:color="auto" w:fill="D9D9D9" w:themeFill="background1" w:themeFillShade="D9"/>
          </w:tcPr>
          <w:p w14:paraId="1D4DA5AA" w14:textId="77777777" w:rsidR="00A955B4" w:rsidRPr="00F5236F" w:rsidRDefault="00A955B4" w:rsidP="00286DCE">
            <w:pPr>
              <w:jc w:val="center"/>
              <w:rPr>
                <w:ins w:id="410" w:author="智誠 楊" w:date="2021-05-07T11:32:00Z"/>
                <w:rFonts w:ascii="標楷體" w:eastAsia="標楷體" w:hAnsi="標楷體"/>
              </w:rPr>
            </w:pPr>
            <w:ins w:id="411" w:author="智誠 楊" w:date="2021-05-07T11:32:00Z">
              <w:r>
                <w:rPr>
                  <w:rFonts w:ascii="標楷體" w:eastAsia="標楷體" w:hAnsi="標楷體" w:hint="eastAsia"/>
                  <w:lang w:eastAsia="zh-HK"/>
                </w:rPr>
                <w:t>按鈕名稱</w:t>
              </w:r>
            </w:ins>
          </w:p>
        </w:tc>
        <w:tc>
          <w:tcPr>
            <w:tcW w:w="7033" w:type="dxa"/>
            <w:shd w:val="clear" w:color="auto" w:fill="D9D9D9" w:themeFill="background1" w:themeFillShade="D9"/>
          </w:tcPr>
          <w:p w14:paraId="46D91B3D" w14:textId="77777777" w:rsidR="00A955B4" w:rsidRPr="00F5236F" w:rsidRDefault="00A955B4" w:rsidP="00286DCE">
            <w:pPr>
              <w:jc w:val="center"/>
              <w:rPr>
                <w:ins w:id="412" w:author="智誠 楊" w:date="2021-05-07T11:32:00Z"/>
                <w:rFonts w:ascii="標楷體" w:eastAsia="標楷體" w:hAnsi="標楷體"/>
              </w:rPr>
            </w:pPr>
            <w:ins w:id="413" w:author="智誠 楊" w:date="2021-05-07T11:32:00Z">
              <w:r>
                <w:rPr>
                  <w:rFonts w:ascii="標楷體" w:eastAsia="標楷體" w:hAnsi="標楷體" w:hint="eastAsia"/>
                  <w:lang w:eastAsia="zh-HK"/>
                </w:rPr>
                <w:t>功能說明</w:t>
              </w:r>
            </w:ins>
          </w:p>
        </w:tc>
      </w:tr>
      <w:tr w:rsidR="00A955B4" w:rsidRPr="00CF124E" w14:paraId="5F5E8E4B" w14:textId="77777777" w:rsidTr="00286DCE">
        <w:trPr>
          <w:ins w:id="414" w:author="智誠 楊" w:date="2021-05-07T11:32:00Z"/>
        </w:trPr>
        <w:tc>
          <w:tcPr>
            <w:tcW w:w="851" w:type="dxa"/>
          </w:tcPr>
          <w:p w14:paraId="41630A5B" w14:textId="77777777" w:rsidR="00A955B4" w:rsidRPr="00F5236F" w:rsidRDefault="00A955B4" w:rsidP="00286DCE">
            <w:pPr>
              <w:jc w:val="center"/>
              <w:rPr>
                <w:ins w:id="415" w:author="智誠 楊" w:date="2021-05-07T11:32:00Z"/>
                <w:rFonts w:ascii="標楷體" w:eastAsia="標楷體" w:hAnsi="標楷體"/>
                <w:lang w:eastAsia="zh-HK"/>
              </w:rPr>
            </w:pPr>
            <w:ins w:id="416" w:author="智誠 楊" w:date="2021-05-07T11:32:00Z">
              <w:r>
                <w:rPr>
                  <w:rFonts w:ascii="標楷體" w:eastAsia="標楷體" w:hAnsi="標楷體" w:hint="eastAsia"/>
                </w:rPr>
                <w:t>1</w:t>
              </w:r>
            </w:ins>
          </w:p>
        </w:tc>
        <w:tc>
          <w:tcPr>
            <w:tcW w:w="2126" w:type="dxa"/>
          </w:tcPr>
          <w:p w14:paraId="0F912AAA" w14:textId="1B930DDE" w:rsidR="00A955B4" w:rsidRDefault="00A951A4" w:rsidP="00286DCE">
            <w:pPr>
              <w:rPr>
                <w:ins w:id="417" w:author="智誠 楊" w:date="2021-05-07T11:32:00Z"/>
                <w:rFonts w:ascii="標楷體" w:eastAsia="標楷體" w:hAnsi="標楷體"/>
                <w:lang w:eastAsia="zh-HK"/>
              </w:rPr>
            </w:pPr>
            <w:r>
              <w:rPr>
                <w:rFonts w:ascii="標楷體" w:eastAsia="標楷體" w:hAnsi="標楷體" w:hint="eastAsia"/>
                <w:lang w:eastAsia="zh-HK"/>
              </w:rPr>
              <w:t>查詢</w:t>
            </w:r>
          </w:p>
        </w:tc>
        <w:tc>
          <w:tcPr>
            <w:tcW w:w="7033" w:type="dxa"/>
          </w:tcPr>
          <w:p w14:paraId="0DEA95C9" w14:textId="77777777" w:rsidR="00860DA6" w:rsidRPr="009A5557" w:rsidRDefault="00860DA6" w:rsidP="00860DA6">
            <w:pPr>
              <w:rPr>
                <w:rFonts w:ascii="標楷體" w:eastAsia="標楷體" w:hAnsi="標楷體"/>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1D40BE5B" w14:textId="1912C402" w:rsidR="00860DA6" w:rsidRDefault="00860DA6" w:rsidP="00860DA6">
            <w:pPr>
              <w:ind w:left="240" w:hangingChars="100" w:hanging="240"/>
              <w:rPr>
                <w:rFonts w:ascii="標楷體" w:eastAsia="標楷體" w:hAnsi="標楷體"/>
              </w:rPr>
            </w:pPr>
            <w:r>
              <w:rPr>
                <w:rFonts w:ascii="標楷體" w:eastAsia="標楷體" w:hAnsi="標楷體"/>
              </w:rPr>
              <w:t>1</w:t>
            </w:r>
            <w:r>
              <w:rPr>
                <w:rFonts w:ascii="標楷體" w:eastAsia="標楷體" w:hAnsi="標楷體" w:hint="eastAsia"/>
              </w:rPr>
              <w:t>.</w:t>
            </w:r>
            <w:r w:rsidRPr="001B40E8">
              <w:rPr>
                <w:rFonts w:ascii="標楷體" w:eastAsia="標楷體" w:hAnsi="標楷體" w:hint="eastAsia"/>
              </w:rPr>
              <w:t>查詢</w:t>
            </w:r>
            <w:r>
              <w:rPr>
                <w:rFonts w:ascii="標楷體" w:eastAsia="標楷體" w:hAnsi="標楷體" w:hint="eastAsia"/>
              </w:rPr>
              <w:t>[</w:t>
            </w:r>
            <w:ins w:id="418" w:author="張金龍" w:date="2021-06-02T12:01:00Z">
              <w:r w:rsidRPr="001E1FBF">
                <w:rPr>
                  <w:rFonts w:ascii="標楷體" w:eastAsia="標楷體" w:hAnsi="標楷體" w:hint="eastAsia"/>
                  <w:lang w:eastAsia="zh-HK"/>
                </w:rPr>
                <w:t>AML檢查紀錄檔</w:t>
              </w:r>
            </w:ins>
            <w:r>
              <w:rPr>
                <w:rFonts w:ascii="標楷體" w:eastAsia="標楷體" w:hAnsi="標楷體" w:hint="eastAsia"/>
              </w:rPr>
              <w:t>(</w:t>
            </w:r>
            <w:ins w:id="419" w:author="張金龍" w:date="2021-06-02T12:00:00Z">
              <w:r w:rsidRPr="001E1FBF">
                <w:rPr>
                  <w:rFonts w:ascii="標楷體" w:eastAsia="標楷體" w:hAnsi="標楷體"/>
                </w:rPr>
                <w:t>TxAmlLog</w:t>
              </w:r>
            </w:ins>
            <w:r>
              <w:rPr>
                <w:rFonts w:ascii="標楷體" w:eastAsia="標楷體" w:hAnsi="標楷體" w:hint="eastAsia"/>
              </w:rPr>
              <w:t>)]</w:t>
            </w:r>
            <w:r w:rsidRPr="001B40E8">
              <w:rPr>
                <w:rFonts w:ascii="標楷體" w:eastAsia="標楷體" w:hAnsi="標楷體" w:hint="eastAsia"/>
              </w:rPr>
              <w:t>結果無資料時,顯示錯誤訊息</w:t>
            </w:r>
            <w:r>
              <w:rPr>
                <w:rFonts w:ascii="標楷體" w:eastAsia="標楷體" w:hAnsi="標楷體" w:hint="eastAsia"/>
              </w:rPr>
              <w:t>:</w:t>
            </w:r>
            <w:r w:rsidRPr="001B40E8">
              <w:rPr>
                <w:rFonts w:ascii="標楷體" w:eastAsia="標楷體" w:hAnsi="標楷體" w:hint="eastAsia"/>
              </w:rPr>
              <w:t>"E0001</w:t>
            </w:r>
            <w:r>
              <w:rPr>
                <w:rFonts w:ascii="標楷體" w:eastAsia="標楷體" w:hAnsi="標楷體"/>
              </w:rPr>
              <w:t>:</w:t>
            </w:r>
            <w:r w:rsidRPr="001B40E8">
              <w:rPr>
                <w:rFonts w:ascii="標楷體" w:eastAsia="標楷體" w:hAnsi="標楷體" w:hint="eastAsia"/>
              </w:rPr>
              <w:t>查詢資料不存在"</w:t>
            </w:r>
          </w:p>
          <w:p w14:paraId="57D35A96" w14:textId="77777777" w:rsidR="00860DA6" w:rsidRPr="00651325" w:rsidRDefault="00860DA6" w:rsidP="00860DA6">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4F1E7AEC" w14:textId="624708CD" w:rsidR="00A955B4" w:rsidRPr="00A71EEE" w:rsidRDefault="00860DA6" w:rsidP="00860DA6">
            <w:pPr>
              <w:rPr>
                <w:ins w:id="420" w:author="智誠 楊" w:date="2021-05-07T11:32:00Z"/>
                <w:rFonts w:eastAsia="標楷體"/>
                <w:lang w:eastAsia="zh-HK"/>
              </w:rPr>
            </w:pPr>
            <w:r>
              <w:rPr>
                <w:rFonts w:ascii="標楷體" w:eastAsia="標楷體" w:hAnsi="標楷體" w:hint="eastAsia"/>
              </w:rPr>
              <w:t>2.依查詢條件顯示查詢結果</w:t>
            </w:r>
          </w:p>
        </w:tc>
      </w:tr>
      <w:tr w:rsidR="00A955B4" w:rsidRPr="00EF520F" w14:paraId="6B51C4F4" w14:textId="77777777" w:rsidTr="00286DCE">
        <w:trPr>
          <w:ins w:id="421" w:author="智誠 楊" w:date="2021-05-07T11:32:00Z"/>
        </w:trPr>
        <w:tc>
          <w:tcPr>
            <w:tcW w:w="851" w:type="dxa"/>
          </w:tcPr>
          <w:p w14:paraId="4985B5ED" w14:textId="77777777" w:rsidR="00A955B4" w:rsidRDefault="00A955B4" w:rsidP="00286DCE">
            <w:pPr>
              <w:jc w:val="center"/>
              <w:rPr>
                <w:ins w:id="422" w:author="智誠 楊" w:date="2021-05-07T11:32:00Z"/>
                <w:rFonts w:ascii="標楷體" w:eastAsia="標楷體" w:hAnsi="標楷體"/>
              </w:rPr>
            </w:pPr>
            <w:ins w:id="423" w:author="智誠 楊" w:date="2021-05-07T11:32:00Z">
              <w:r>
                <w:rPr>
                  <w:rFonts w:ascii="標楷體" w:eastAsia="標楷體" w:hAnsi="標楷體" w:hint="eastAsia"/>
                </w:rPr>
                <w:t>2</w:t>
              </w:r>
            </w:ins>
          </w:p>
        </w:tc>
        <w:tc>
          <w:tcPr>
            <w:tcW w:w="2126" w:type="dxa"/>
          </w:tcPr>
          <w:p w14:paraId="29A12768" w14:textId="77777777" w:rsidR="00A955B4" w:rsidRDefault="00A955B4" w:rsidP="00286DCE">
            <w:pPr>
              <w:rPr>
                <w:ins w:id="424" w:author="智誠 楊" w:date="2021-05-07T11:32:00Z"/>
                <w:rFonts w:ascii="標楷體" w:eastAsia="標楷體" w:hAnsi="標楷體"/>
                <w:lang w:eastAsia="zh-HK"/>
              </w:rPr>
            </w:pPr>
            <w:ins w:id="425" w:author="智誠 楊" w:date="2021-05-07T11:32:00Z">
              <w:r>
                <w:rPr>
                  <w:rFonts w:ascii="標楷體" w:eastAsia="標楷體" w:hAnsi="標楷體" w:hint="eastAsia"/>
                  <w:lang w:eastAsia="zh-HK"/>
                </w:rPr>
                <w:t>離開</w:t>
              </w:r>
            </w:ins>
          </w:p>
        </w:tc>
        <w:tc>
          <w:tcPr>
            <w:tcW w:w="7033" w:type="dxa"/>
          </w:tcPr>
          <w:p w14:paraId="2671803F" w14:textId="77777777" w:rsidR="00A955B4" w:rsidRDefault="00A955B4" w:rsidP="00286DCE">
            <w:pPr>
              <w:rPr>
                <w:ins w:id="426" w:author="智誠 楊" w:date="2021-05-07T11:32:00Z"/>
                <w:rFonts w:ascii="標楷體" w:eastAsia="標楷體" w:hAnsi="標楷體"/>
                <w:lang w:eastAsia="zh-HK"/>
              </w:rPr>
            </w:pPr>
            <w:ins w:id="427" w:author="智誠 楊" w:date="2021-05-07T11:32:00Z">
              <w:r>
                <w:rPr>
                  <w:rFonts w:ascii="標楷體" w:eastAsia="標楷體" w:hAnsi="標楷體" w:hint="eastAsia"/>
                  <w:lang w:eastAsia="zh-HK"/>
                </w:rPr>
                <w:t>關閉此畫面</w:t>
              </w:r>
            </w:ins>
          </w:p>
        </w:tc>
      </w:tr>
      <w:tr w:rsidR="00A955B4" w:rsidRPr="00EF520F" w14:paraId="3AD14907" w14:textId="77777777" w:rsidTr="00286DCE">
        <w:trPr>
          <w:ins w:id="428" w:author="智誠 楊" w:date="2021-05-07T11:32:00Z"/>
        </w:trPr>
        <w:tc>
          <w:tcPr>
            <w:tcW w:w="851" w:type="dxa"/>
          </w:tcPr>
          <w:p w14:paraId="3AFDBD33" w14:textId="77777777" w:rsidR="00A955B4" w:rsidRDefault="00A955B4" w:rsidP="00286DCE">
            <w:pPr>
              <w:jc w:val="center"/>
              <w:rPr>
                <w:ins w:id="429" w:author="智誠 楊" w:date="2021-05-07T11:32:00Z"/>
                <w:rFonts w:ascii="標楷體" w:eastAsia="標楷體" w:hAnsi="標楷體"/>
              </w:rPr>
            </w:pPr>
            <w:ins w:id="430" w:author="智誠 楊" w:date="2021-05-07T11:32:00Z">
              <w:r>
                <w:rPr>
                  <w:rFonts w:ascii="標楷體" w:eastAsia="標楷體" w:hAnsi="標楷體" w:hint="eastAsia"/>
                </w:rPr>
                <w:t>3</w:t>
              </w:r>
            </w:ins>
          </w:p>
        </w:tc>
        <w:tc>
          <w:tcPr>
            <w:tcW w:w="2126" w:type="dxa"/>
          </w:tcPr>
          <w:p w14:paraId="33503168" w14:textId="5B3497D9" w:rsidR="00A955B4" w:rsidRDefault="00A951A4" w:rsidP="00286DCE">
            <w:pPr>
              <w:rPr>
                <w:ins w:id="431" w:author="智誠 楊" w:date="2021-05-07T11:32:00Z"/>
                <w:rFonts w:ascii="標楷體" w:eastAsia="標楷體" w:hAnsi="標楷體"/>
                <w:lang w:eastAsia="zh-HK"/>
              </w:rPr>
            </w:pPr>
            <w:r>
              <w:rPr>
                <w:rFonts w:ascii="標楷體" w:eastAsia="標楷體" w:hAnsi="標楷體" w:hint="eastAsia"/>
                <w:lang w:eastAsia="zh-HK"/>
              </w:rPr>
              <w:t>顯示</w:t>
            </w:r>
            <w:r>
              <w:rPr>
                <w:rFonts w:ascii="標楷體" w:eastAsia="標楷體" w:hAnsi="標楷體" w:hint="eastAsia"/>
              </w:rPr>
              <w:t>/</w:t>
            </w:r>
            <w:r>
              <w:rPr>
                <w:rFonts w:ascii="標楷體" w:eastAsia="標楷體" w:hAnsi="標楷體" w:hint="eastAsia"/>
                <w:lang w:eastAsia="zh-HK"/>
              </w:rPr>
              <w:t>隱</w:t>
            </w:r>
            <w:r>
              <w:rPr>
                <w:rFonts w:ascii="標楷體" w:eastAsia="標楷體" w:hAnsi="標楷體" w:hint="eastAsia"/>
              </w:rPr>
              <w:t>藏</w:t>
            </w:r>
          </w:p>
        </w:tc>
        <w:tc>
          <w:tcPr>
            <w:tcW w:w="7033" w:type="dxa"/>
          </w:tcPr>
          <w:p w14:paraId="2684417E" w14:textId="62073CE1" w:rsidR="00A955B4" w:rsidRDefault="00A951A4" w:rsidP="00286DCE">
            <w:pPr>
              <w:rPr>
                <w:ins w:id="432" w:author="智誠 楊" w:date="2021-05-07T11:32:00Z"/>
                <w:rFonts w:ascii="標楷體" w:eastAsia="標楷體" w:hAnsi="標楷體"/>
                <w:lang w:eastAsia="zh-HK"/>
              </w:rPr>
            </w:pPr>
            <w:r>
              <w:rPr>
                <w:rFonts w:ascii="標楷體" w:eastAsia="標楷體" w:hAnsi="標楷體" w:hint="eastAsia"/>
                <w:lang w:eastAsia="zh-HK"/>
              </w:rPr>
              <w:t>查詢成功後</w:t>
            </w:r>
            <w:r>
              <w:rPr>
                <w:rFonts w:ascii="標楷體" w:eastAsia="標楷體" w:hAnsi="標楷體" w:hint="eastAsia"/>
              </w:rPr>
              <w:t>,</w:t>
            </w:r>
            <w:r>
              <w:rPr>
                <w:rFonts w:ascii="標楷體" w:eastAsia="標楷體" w:hAnsi="標楷體" w:hint="eastAsia"/>
                <w:lang w:eastAsia="zh-HK"/>
              </w:rPr>
              <w:t>可以切換顯示或隱</w:t>
            </w:r>
            <w:r>
              <w:rPr>
                <w:rFonts w:ascii="標楷體" w:eastAsia="標楷體" w:hAnsi="標楷體" w:hint="eastAsia"/>
              </w:rPr>
              <w:t>藏</w:t>
            </w:r>
            <w:r>
              <w:rPr>
                <w:rFonts w:ascii="標楷體" w:eastAsia="標楷體" w:hAnsi="標楷體" w:hint="eastAsia"/>
                <w:lang w:eastAsia="zh-HK"/>
              </w:rPr>
              <w:t>條件區</w:t>
            </w:r>
            <w:r>
              <w:rPr>
                <w:rFonts w:ascii="標楷體" w:eastAsia="標楷體" w:hAnsi="標楷體" w:hint="eastAsia"/>
              </w:rPr>
              <w:t>塊</w:t>
            </w:r>
          </w:p>
        </w:tc>
      </w:tr>
      <w:tr w:rsidR="00732CC7" w:rsidRPr="00860DA6" w14:paraId="1DEA49B0" w14:textId="77777777" w:rsidTr="00286DCE">
        <w:trPr>
          <w:ins w:id="433" w:author="張金龍" w:date="2021-06-02T13:43:00Z"/>
        </w:trPr>
        <w:tc>
          <w:tcPr>
            <w:tcW w:w="851" w:type="dxa"/>
          </w:tcPr>
          <w:p w14:paraId="0713BE44" w14:textId="409388AB" w:rsidR="00732CC7" w:rsidRPr="00860DA6" w:rsidRDefault="00A951A4" w:rsidP="00286DCE">
            <w:pPr>
              <w:jc w:val="center"/>
              <w:rPr>
                <w:ins w:id="434" w:author="張金龍" w:date="2021-06-02T13:43:00Z"/>
                <w:rFonts w:ascii="標楷體" w:eastAsia="標楷體" w:hAnsi="標楷體"/>
              </w:rPr>
            </w:pPr>
            <w:r w:rsidRPr="00860DA6">
              <w:rPr>
                <w:rFonts w:ascii="標楷體" w:eastAsia="標楷體" w:hAnsi="標楷體" w:hint="eastAsia"/>
              </w:rPr>
              <w:t>4</w:t>
            </w:r>
          </w:p>
        </w:tc>
        <w:tc>
          <w:tcPr>
            <w:tcW w:w="2126" w:type="dxa"/>
          </w:tcPr>
          <w:p w14:paraId="1B76F4AC" w14:textId="78060F4A" w:rsidR="00732CC7" w:rsidRPr="00860DA6" w:rsidRDefault="00A951A4" w:rsidP="00286DCE">
            <w:pPr>
              <w:rPr>
                <w:ins w:id="435" w:author="張金龍" w:date="2021-06-02T13:43:00Z"/>
                <w:rFonts w:ascii="標楷體" w:eastAsia="標楷體" w:hAnsi="標楷體"/>
                <w:lang w:eastAsia="zh-HK"/>
              </w:rPr>
            </w:pPr>
            <w:r w:rsidRPr="00860DA6">
              <w:rPr>
                <w:rFonts w:ascii="標楷體" w:eastAsia="標楷體" w:hAnsi="標楷體" w:hint="eastAsia"/>
                <w:lang w:eastAsia="zh-HK"/>
              </w:rPr>
              <w:t>姓名檢核</w:t>
            </w:r>
          </w:p>
        </w:tc>
        <w:tc>
          <w:tcPr>
            <w:tcW w:w="7033" w:type="dxa"/>
          </w:tcPr>
          <w:p w14:paraId="3D952647" w14:textId="6A92F9C4" w:rsidR="00732CC7" w:rsidRPr="00860DA6" w:rsidRDefault="00860DA6" w:rsidP="00286DCE">
            <w:pPr>
              <w:rPr>
                <w:ins w:id="436" w:author="張金龍" w:date="2021-06-02T13:43:00Z"/>
                <w:rFonts w:ascii="標楷體" w:eastAsia="標楷體" w:hAnsi="標楷體"/>
                <w:lang w:eastAsia="zh-HK"/>
              </w:rPr>
            </w:pPr>
            <w:r w:rsidRPr="00860DA6">
              <w:rPr>
                <w:rFonts w:ascii="標楷體" w:eastAsia="標楷體" w:hAnsi="標楷體" w:hint="eastAsia"/>
              </w:rPr>
              <w:t>連結至</w:t>
            </w:r>
            <w:r w:rsidRPr="00860DA6">
              <w:rPr>
                <w:rFonts w:ascii="標楷體" w:eastAsia="標楷體" w:hAnsi="標楷體"/>
              </w:rPr>
              <w:t>【L</w:t>
            </w:r>
            <w:r w:rsidRPr="00860DA6">
              <w:rPr>
                <w:rFonts w:ascii="標楷體" w:eastAsia="標楷體" w:hAnsi="標楷體" w:hint="eastAsia"/>
              </w:rPr>
              <w:t>8100</w:t>
            </w:r>
            <w:r w:rsidRPr="00860DA6">
              <w:rPr>
                <w:rFonts w:ascii="標楷體" w:eastAsia="標楷體" w:hAnsi="標楷體" w:hint="eastAsia"/>
                <w:lang w:eastAsia="zh-HK"/>
              </w:rPr>
              <w:t>姓名檢核</w:t>
            </w:r>
            <w:r w:rsidRPr="00860DA6">
              <w:rPr>
                <w:rFonts w:ascii="標楷體" w:eastAsia="標楷體" w:hAnsi="標楷體"/>
              </w:rPr>
              <w:t>】</w:t>
            </w:r>
            <w:r w:rsidRPr="00860DA6">
              <w:rPr>
                <w:rFonts w:ascii="標楷體" w:eastAsia="標楷體" w:hAnsi="標楷體" w:hint="eastAsia"/>
              </w:rPr>
              <w:t>，</w:t>
            </w:r>
            <w:r w:rsidRPr="00860DA6">
              <w:rPr>
                <w:rFonts w:ascii="標楷體" w:eastAsia="標楷體" w:hAnsi="標楷體" w:hint="eastAsia"/>
                <w:lang w:eastAsia="zh-HK"/>
              </w:rPr>
              <w:t>供進行</w:t>
            </w:r>
            <w:r w:rsidRPr="00860DA6">
              <w:rPr>
                <w:rFonts w:ascii="標楷體" w:eastAsia="標楷體" w:hAnsi="標楷體" w:hint="eastAsia"/>
              </w:rPr>
              <w:t>AML</w:t>
            </w:r>
            <w:r w:rsidRPr="00860DA6">
              <w:rPr>
                <w:rFonts w:ascii="標楷體" w:eastAsia="標楷體" w:hAnsi="標楷體" w:hint="eastAsia"/>
                <w:lang w:eastAsia="zh-HK"/>
              </w:rPr>
              <w:t>姓名檢核</w:t>
            </w:r>
          </w:p>
        </w:tc>
      </w:tr>
    </w:tbl>
    <w:p w14:paraId="043DE553" w14:textId="77777777" w:rsidR="00A951A4" w:rsidRDefault="00A951A4" w:rsidP="00B010CD">
      <w:pPr>
        <w:pStyle w:val="a"/>
        <w:numPr>
          <w:ilvl w:val="0"/>
          <w:numId w:val="0"/>
        </w:numPr>
        <w:ind w:left="1134"/>
      </w:pPr>
    </w:p>
    <w:p w14:paraId="09EB6B9C" w14:textId="37564911" w:rsidR="00A955B4" w:rsidRDefault="00A955B4">
      <w:pPr>
        <w:pStyle w:val="a"/>
        <w:rPr>
          <w:ins w:id="437" w:author="張金龍" w:date="2021-06-02T13:43:00Z"/>
        </w:rPr>
        <w:pPrChange w:id="438" w:author="智誠 楊" w:date="2021-05-07T16:36:00Z">
          <w:pPr>
            <w:pStyle w:val="a"/>
            <w:numPr>
              <w:numId w:val="21"/>
            </w:numPr>
            <w:tabs>
              <w:tab w:val="num" w:pos="1134"/>
            </w:tabs>
            <w:ind w:left="1134" w:hanging="1134"/>
          </w:pPr>
        </w:pPrChange>
      </w:pPr>
      <w:ins w:id="439" w:author="智誠 楊" w:date="2021-05-07T11:32:00Z">
        <w:r>
          <w:t>輸入畫面資料說明</w:t>
        </w:r>
      </w:ins>
    </w:p>
    <w:p w14:paraId="620F6B07" w14:textId="77777777" w:rsidR="00732CC7" w:rsidRPr="00DD69FD" w:rsidRDefault="00732CC7">
      <w:pPr>
        <w:rPr>
          <w:ins w:id="440" w:author="智誠 楊" w:date="2021-05-07T11:32:00Z"/>
        </w:rPr>
        <w:pPrChange w:id="441" w:author="張金龍" w:date="2021-06-02T13:43:00Z">
          <w:pPr>
            <w:pStyle w:val="a"/>
            <w:numPr>
              <w:numId w:val="21"/>
            </w:numPr>
            <w:tabs>
              <w:tab w:val="num" w:pos="1134"/>
            </w:tabs>
            <w:ind w:left="1134" w:hanging="1134"/>
          </w:pPr>
        </w:pPrChange>
      </w:pPr>
    </w:p>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751"/>
        <w:gridCol w:w="2145"/>
        <w:gridCol w:w="1187"/>
        <w:gridCol w:w="514"/>
        <w:gridCol w:w="407"/>
        <w:gridCol w:w="3544"/>
        <w:tblGridChange w:id="442">
          <w:tblGrid>
            <w:gridCol w:w="456"/>
            <w:gridCol w:w="1736"/>
            <w:gridCol w:w="751"/>
            <w:gridCol w:w="1305"/>
            <w:gridCol w:w="840"/>
            <w:gridCol w:w="1187"/>
            <w:gridCol w:w="514"/>
            <w:gridCol w:w="407"/>
            <w:gridCol w:w="3544"/>
          </w:tblGrid>
        </w:tblGridChange>
      </w:tblGrid>
      <w:tr w:rsidR="00A955B4" w:rsidRPr="00847BB7" w14:paraId="26F91F74" w14:textId="77777777" w:rsidTr="00286DCE">
        <w:trPr>
          <w:trHeight w:val="388"/>
          <w:tblHeader/>
          <w:jc w:val="center"/>
          <w:ins w:id="443" w:author="智誠 楊" w:date="2021-05-07T11:32:00Z"/>
        </w:trPr>
        <w:tc>
          <w:tcPr>
            <w:tcW w:w="456" w:type="dxa"/>
            <w:vMerge w:val="restart"/>
            <w:shd w:val="clear" w:color="auto" w:fill="D9D9D9" w:themeFill="background1" w:themeFillShade="D9"/>
          </w:tcPr>
          <w:p w14:paraId="278BFFE3" w14:textId="77777777" w:rsidR="00A955B4" w:rsidRPr="00847BB7" w:rsidRDefault="00A955B4" w:rsidP="00286DCE">
            <w:pPr>
              <w:rPr>
                <w:ins w:id="444" w:author="智誠 楊" w:date="2021-05-07T11:32:00Z"/>
                <w:rFonts w:ascii="標楷體" w:eastAsia="標楷體" w:hAnsi="標楷體"/>
              </w:rPr>
            </w:pPr>
            <w:ins w:id="445" w:author="智誠 楊" w:date="2021-05-07T11:32:00Z">
              <w:r w:rsidRPr="00847BB7">
                <w:rPr>
                  <w:rFonts w:ascii="標楷體" w:eastAsia="標楷體" w:hAnsi="標楷體"/>
                </w:rPr>
                <w:t>序號</w:t>
              </w:r>
            </w:ins>
          </w:p>
        </w:tc>
        <w:tc>
          <w:tcPr>
            <w:tcW w:w="1736" w:type="dxa"/>
            <w:vMerge w:val="restart"/>
            <w:shd w:val="clear" w:color="auto" w:fill="D9D9D9" w:themeFill="background1" w:themeFillShade="D9"/>
          </w:tcPr>
          <w:p w14:paraId="40E4747E" w14:textId="77777777" w:rsidR="00A955B4" w:rsidRPr="00847BB7" w:rsidRDefault="00A955B4" w:rsidP="00286DCE">
            <w:pPr>
              <w:rPr>
                <w:ins w:id="446" w:author="智誠 楊" w:date="2021-05-07T11:32:00Z"/>
                <w:rFonts w:ascii="標楷體" w:eastAsia="標楷體" w:hAnsi="標楷體"/>
              </w:rPr>
            </w:pPr>
            <w:ins w:id="447" w:author="智誠 楊" w:date="2021-05-07T11:32:00Z">
              <w:r w:rsidRPr="00847BB7">
                <w:rPr>
                  <w:rFonts w:ascii="標楷體" w:eastAsia="標楷體" w:hAnsi="標楷體"/>
                </w:rPr>
                <w:t>欄位</w:t>
              </w:r>
            </w:ins>
          </w:p>
        </w:tc>
        <w:tc>
          <w:tcPr>
            <w:tcW w:w="5004" w:type="dxa"/>
            <w:gridSpan w:val="5"/>
            <w:shd w:val="clear" w:color="auto" w:fill="D9D9D9" w:themeFill="background1" w:themeFillShade="D9"/>
          </w:tcPr>
          <w:p w14:paraId="1755D520" w14:textId="77777777" w:rsidR="00A955B4" w:rsidRPr="00847BB7" w:rsidRDefault="00A955B4" w:rsidP="00286DCE">
            <w:pPr>
              <w:jc w:val="center"/>
              <w:rPr>
                <w:ins w:id="448" w:author="智誠 楊" w:date="2021-05-07T11:32:00Z"/>
                <w:rFonts w:ascii="標楷體" w:eastAsia="標楷體" w:hAnsi="標楷體"/>
              </w:rPr>
            </w:pPr>
            <w:ins w:id="449" w:author="智誠 楊" w:date="2021-05-07T11:32:00Z">
              <w:r w:rsidRPr="00847BB7">
                <w:rPr>
                  <w:rFonts w:ascii="標楷體" w:eastAsia="標楷體" w:hAnsi="標楷體"/>
                </w:rPr>
                <w:t>說明</w:t>
              </w:r>
            </w:ins>
          </w:p>
        </w:tc>
        <w:tc>
          <w:tcPr>
            <w:tcW w:w="3544" w:type="dxa"/>
            <w:vMerge w:val="restart"/>
            <w:shd w:val="clear" w:color="auto" w:fill="D9D9D9" w:themeFill="background1" w:themeFillShade="D9"/>
          </w:tcPr>
          <w:p w14:paraId="52DDEDD0" w14:textId="77777777" w:rsidR="00A955B4" w:rsidRPr="00847BB7" w:rsidRDefault="00A955B4" w:rsidP="00286DCE">
            <w:pPr>
              <w:rPr>
                <w:ins w:id="450" w:author="智誠 楊" w:date="2021-05-07T11:32:00Z"/>
                <w:rFonts w:ascii="標楷體" w:eastAsia="標楷體" w:hAnsi="標楷體"/>
              </w:rPr>
            </w:pPr>
            <w:ins w:id="451" w:author="智誠 楊" w:date="2021-05-07T11:32:00Z">
              <w:r w:rsidRPr="00847BB7">
                <w:rPr>
                  <w:rFonts w:ascii="標楷體" w:eastAsia="標楷體" w:hAnsi="標楷體"/>
                </w:rPr>
                <w:t>處理邏輯及注意事項</w:t>
              </w:r>
            </w:ins>
          </w:p>
        </w:tc>
      </w:tr>
      <w:tr w:rsidR="00A955B4" w:rsidRPr="00847BB7" w14:paraId="2087435E" w14:textId="77777777" w:rsidTr="00050F5E">
        <w:tblPrEx>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ExChange w:id="452" w:author="智誠 楊" w:date="2021-05-07T13:44:00Z">
            <w:tblPrEx>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Ex>
          </w:tblPrExChange>
        </w:tblPrEx>
        <w:trPr>
          <w:trHeight w:val="244"/>
          <w:tblHeader/>
          <w:jc w:val="center"/>
          <w:ins w:id="453" w:author="智誠 楊" w:date="2021-05-07T11:32:00Z"/>
          <w:trPrChange w:id="454" w:author="智誠 楊" w:date="2021-05-07T13:44:00Z">
            <w:trPr>
              <w:trHeight w:val="244"/>
              <w:tblHeader/>
              <w:jc w:val="center"/>
            </w:trPr>
          </w:trPrChange>
        </w:trPr>
        <w:tc>
          <w:tcPr>
            <w:tcW w:w="456" w:type="dxa"/>
            <w:vMerge/>
            <w:shd w:val="clear" w:color="auto" w:fill="D9D9D9" w:themeFill="background1" w:themeFillShade="D9"/>
            <w:tcPrChange w:id="455" w:author="智誠 楊" w:date="2021-05-07T13:44:00Z">
              <w:tcPr>
                <w:tcW w:w="456" w:type="dxa"/>
                <w:vMerge/>
                <w:shd w:val="clear" w:color="auto" w:fill="D9D9D9" w:themeFill="background1" w:themeFillShade="D9"/>
              </w:tcPr>
            </w:tcPrChange>
          </w:tcPr>
          <w:p w14:paraId="3E386548" w14:textId="77777777" w:rsidR="00A955B4" w:rsidRPr="00847BB7" w:rsidRDefault="00A955B4" w:rsidP="00286DCE">
            <w:pPr>
              <w:rPr>
                <w:ins w:id="456" w:author="智誠 楊" w:date="2021-05-07T11:32:00Z"/>
                <w:rFonts w:ascii="標楷體" w:eastAsia="標楷體" w:hAnsi="標楷體"/>
              </w:rPr>
            </w:pPr>
          </w:p>
        </w:tc>
        <w:tc>
          <w:tcPr>
            <w:tcW w:w="1736" w:type="dxa"/>
            <w:vMerge/>
            <w:shd w:val="clear" w:color="auto" w:fill="D9D9D9" w:themeFill="background1" w:themeFillShade="D9"/>
            <w:tcPrChange w:id="457" w:author="智誠 楊" w:date="2021-05-07T13:44:00Z">
              <w:tcPr>
                <w:tcW w:w="1736" w:type="dxa"/>
                <w:vMerge/>
                <w:shd w:val="clear" w:color="auto" w:fill="D9D9D9" w:themeFill="background1" w:themeFillShade="D9"/>
              </w:tcPr>
            </w:tcPrChange>
          </w:tcPr>
          <w:p w14:paraId="14924138" w14:textId="77777777" w:rsidR="00A955B4" w:rsidRPr="00847BB7" w:rsidRDefault="00A955B4" w:rsidP="00286DCE">
            <w:pPr>
              <w:rPr>
                <w:ins w:id="458" w:author="智誠 楊" w:date="2021-05-07T11:32:00Z"/>
                <w:rFonts w:ascii="標楷體" w:eastAsia="標楷體" w:hAnsi="標楷體"/>
              </w:rPr>
            </w:pPr>
          </w:p>
        </w:tc>
        <w:tc>
          <w:tcPr>
            <w:tcW w:w="751" w:type="dxa"/>
            <w:shd w:val="clear" w:color="auto" w:fill="D9D9D9" w:themeFill="background1" w:themeFillShade="D9"/>
            <w:tcPrChange w:id="459" w:author="智誠 楊" w:date="2021-05-07T13:44:00Z">
              <w:tcPr>
                <w:tcW w:w="751" w:type="dxa"/>
                <w:shd w:val="clear" w:color="auto" w:fill="D9D9D9" w:themeFill="background1" w:themeFillShade="D9"/>
              </w:tcPr>
            </w:tcPrChange>
          </w:tcPr>
          <w:p w14:paraId="49DCAE73" w14:textId="77777777" w:rsidR="00A955B4" w:rsidRPr="00847BB7" w:rsidRDefault="00A955B4" w:rsidP="00286DCE">
            <w:pPr>
              <w:rPr>
                <w:ins w:id="460" w:author="智誠 楊" w:date="2021-05-07T11:32:00Z"/>
                <w:rFonts w:ascii="標楷體" w:eastAsia="標楷體" w:hAnsi="標楷體"/>
              </w:rPr>
            </w:pPr>
            <w:ins w:id="461" w:author="智誠 楊" w:date="2021-05-07T11:32:00Z">
              <w:r w:rsidRPr="00847BB7">
                <w:rPr>
                  <w:rFonts w:ascii="標楷體" w:eastAsia="標楷體" w:hAnsi="標楷體" w:hint="eastAsia"/>
                </w:rPr>
                <w:t>資料</w:t>
              </w:r>
              <w:del w:id="462" w:author="張金龍" w:date="2021-06-02T13:44:00Z">
                <w:r w:rsidRPr="00847BB7" w:rsidDel="00732CC7">
                  <w:rPr>
                    <w:rFonts w:ascii="標楷體" w:eastAsia="標楷體" w:hAnsi="標楷體" w:hint="eastAsia"/>
                  </w:rPr>
                  <w:delText>型態</w:delText>
                </w:r>
              </w:del>
              <w:r w:rsidRPr="00847BB7">
                <w:rPr>
                  <w:rFonts w:ascii="標楷體" w:eastAsia="標楷體" w:hAnsi="標楷體" w:hint="eastAsia"/>
                </w:rPr>
                <w:t>長度</w:t>
              </w:r>
            </w:ins>
          </w:p>
        </w:tc>
        <w:tc>
          <w:tcPr>
            <w:tcW w:w="2145" w:type="dxa"/>
            <w:shd w:val="clear" w:color="auto" w:fill="D9D9D9" w:themeFill="background1" w:themeFillShade="D9"/>
            <w:tcPrChange w:id="463" w:author="智誠 楊" w:date="2021-05-07T13:44:00Z">
              <w:tcPr>
                <w:tcW w:w="1305" w:type="dxa"/>
                <w:shd w:val="clear" w:color="auto" w:fill="D9D9D9" w:themeFill="background1" w:themeFillShade="D9"/>
              </w:tcPr>
            </w:tcPrChange>
          </w:tcPr>
          <w:p w14:paraId="321D58F4" w14:textId="77777777" w:rsidR="00A955B4" w:rsidRPr="00847BB7" w:rsidRDefault="00A955B4" w:rsidP="00286DCE">
            <w:pPr>
              <w:rPr>
                <w:ins w:id="464" w:author="智誠 楊" w:date="2021-05-07T11:32:00Z"/>
                <w:rFonts w:ascii="標楷體" w:eastAsia="標楷體" w:hAnsi="標楷體"/>
              </w:rPr>
            </w:pPr>
            <w:ins w:id="465" w:author="智誠 楊" w:date="2021-05-07T11:32:00Z">
              <w:r w:rsidRPr="00847BB7">
                <w:rPr>
                  <w:rFonts w:ascii="標楷體" w:eastAsia="標楷體" w:hAnsi="標楷體"/>
                </w:rPr>
                <w:t>預設值</w:t>
              </w:r>
            </w:ins>
          </w:p>
        </w:tc>
        <w:tc>
          <w:tcPr>
            <w:tcW w:w="1187" w:type="dxa"/>
            <w:shd w:val="clear" w:color="auto" w:fill="D9D9D9" w:themeFill="background1" w:themeFillShade="D9"/>
            <w:tcPrChange w:id="466" w:author="智誠 楊" w:date="2021-05-07T13:44:00Z">
              <w:tcPr>
                <w:tcW w:w="2027" w:type="dxa"/>
                <w:gridSpan w:val="2"/>
                <w:shd w:val="clear" w:color="auto" w:fill="D9D9D9" w:themeFill="background1" w:themeFillShade="D9"/>
              </w:tcPr>
            </w:tcPrChange>
          </w:tcPr>
          <w:p w14:paraId="2AEA670D" w14:textId="77777777" w:rsidR="00A955B4" w:rsidRPr="00847BB7" w:rsidRDefault="00A955B4" w:rsidP="00286DCE">
            <w:pPr>
              <w:rPr>
                <w:ins w:id="467" w:author="智誠 楊" w:date="2021-05-07T11:32:00Z"/>
                <w:rFonts w:ascii="標楷體" w:eastAsia="標楷體" w:hAnsi="標楷體"/>
              </w:rPr>
            </w:pPr>
            <w:ins w:id="468" w:author="智誠 楊" w:date="2021-05-07T11:32:00Z">
              <w:r w:rsidRPr="00847BB7">
                <w:rPr>
                  <w:rFonts w:ascii="標楷體" w:eastAsia="標楷體" w:hAnsi="標楷體"/>
                </w:rPr>
                <w:t>選單內容</w:t>
              </w:r>
            </w:ins>
          </w:p>
        </w:tc>
        <w:tc>
          <w:tcPr>
            <w:tcW w:w="514" w:type="dxa"/>
            <w:shd w:val="clear" w:color="auto" w:fill="D9D9D9" w:themeFill="background1" w:themeFillShade="D9"/>
            <w:tcPrChange w:id="469" w:author="智誠 楊" w:date="2021-05-07T13:44:00Z">
              <w:tcPr>
                <w:tcW w:w="514" w:type="dxa"/>
                <w:shd w:val="clear" w:color="auto" w:fill="D9D9D9" w:themeFill="background1" w:themeFillShade="D9"/>
              </w:tcPr>
            </w:tcPrChange>
          </w:tcPr>
          <w:p w14:paraId="7D803277" w14:textId="77777777" w:rsidR="00A955B4" w:rsidRPr="00847BB7" w:rsidRDefault="00A955B4" w:rsidP="00286DCE">
            <w:pPr>
              <w:rPr>
                <w:ins w:id="470" w:author="智誠 楊" w:date="2021-05-07T11:32:00Z"/>
                <w:rFonts w:ascii="標楷體" w:eastAsia="標楷體" w:hAnsi="標楷體"/>
              </w:rPr>
            </w:pPr>
            <w:ins w:id="471" w:author="智誠 楊" w:date="2021-05-07T11:32:00Z">
              <w:r w:rsidRPr="00847BB7">
                <w:rPr>
                  <w:rFonts w:ascii="標楷體" w:eastAsia="標楷體" w:hAnsi="標楷體"/>
                </w:rPr>
                <w:t>必填</w:t>
              </w:r>
            </w:ins>
          </w:p>
        </w:tc>
        <w:tc>
          <w:tcPr>
            <w:tcW w:w="407" w:type="dxa"/>
            <w:shd w:val="clear" w:color="auto" w:fill="D9D9D9" w:themeFill="background1" w:themeFillShade="D9"/>
            <w:tcPrChange w:id="472" w:author="智誠 楊" w:date="2021-05-07T13:44:00Z">
              <w:tcPr>
                <w:tcW w:w="407" w:type="dxa"/>
                <w:shd w:val="clear" w:color="auto" w:fill="D9D9D9" w:themeFill="background1" w:themeFillShade="D9"/>
              </w:tcPr>
            </w:tcPrChange>
          </w:tcPr>
          <w:p w14:paraId="3A1CE9C7" w14:textId="77777777" w:rsidR="00A955B4" w:rsidRPr="00847BB7" w:rsidRDefault="00A955B4" w:rsidP="00286DCE">
            <w:pPr>
              <w:rPr>
                <w:ins w:id="473" w:author="智誠 楊" w:date="2021-05-07T11:32:00Z"/>
                <w:rFonts w:ascii="標楷體" w:eastAsia="標楷體" w:hAnsi="標楷體"/>
              </w:rPr>
            </w:pPr>
            <w:ins w:id="474" w:author="智誠 楊" w:date="2021-05-07T11:32:00Z">
              <w:r w:rsidRPr="00847BB7">
                <w:rPr>
                  <w:rFonts w:ascii="標楷體" w:eastAsia="標楷體" w:hAnsi="標楷體"/>
                </w:rPr>
                <w:t>R/W</w:t>
              </w:r>
            </w:ins>
          </w:p>
        </w:tc>
        <w:tc>
          <w:tcPr>
            <w:tcW w:w="3544" w:type="dxa"/>
            <w:vMerge/>
            <w:shd w:val="clear" w:color="auto" w:fill="D9D9D9" w:themeFill="background1" w:themeFillShade="D9"/>
            <w:tcPrChange w:id="475" w:author="智誠 楊" w:date="2021-05-07T13:44:00Z">
              <w:tcPr>
                <w:tcW w:w="3544" w:type="dxa"/>
                <w:vMerge/>
                <w:shd w:val="clear" w:color="auto" w:fill="D9D9D9" w:themeFill="background1" w:themeFillShade="D9"/>
              </w:tcPr>
            </w:tcPrChange>
          </w:tcPr>
          <w:p w14:paraId="02415C86" w14:textId="77777777" w:rsidR="00A955B4" w:rsidRPr="00847BB7" w:rsidRDefault="00A955B4" w:rsidP="00286DCE">
            <w:pPr>
              <w:rPr>
                <w:ins w:id="476" w:author="智誠 楊" w:date="2021-05-07T11:32:00Z"/>
                <w:rFonts w:ascii="標楷體" w:eastAsia="標楷體" w:hAnsi="標楷體"/>
              </w:rPr>
            </w:pPr>
          </w:p>
        </w:tc>
      </w:tr>
      <w:tr w:rsidR="00A955B4" w:rsidRPr="00847BB7" w14:paraId="0D761EC4" w14:textId="77777777" w:rsidTr="00050F5E">
        <w:tblPrEx>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ExChange w:id="477" w:author="智誠 楊" w:date="2021-05-07T13:44:00Z">
            <w:tblPrEx>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Ex>
          </w:tblPrExChange>
        </w:tblPrEx>
        <w:trPr>
          <w:trHeight w:val="244"/>
          <w:jc w:val="center"/>
          <w:ins w:id="478" w:author="智誠 楊" w:date="2021-05-07T11:32:00Z"/>
          <w:trPrChange w:id="479" w:author="智誠 楊" w:date="2021-05-07T13:44:00Z">
            <w:trPr>
              <w:trHeight w:val="244"/>
              <w:jc w:val="center"/>
            </w:trPr>
          </w:trPrChange>
        </w:trPr>
        <w:tc>
          <w:tcPr>
            <w:tcW w:w="456" w:type="dxa"/>
            <w:tcPrChange w:id="480" w:author="智誠 楊" w:date="2021-05-07T13:44:00Z">
              <w:tcPr>
                <w:tcW w:w="456" w:type="dxa"/>
              </w:tcPr>
            </w:tcPrChange>
          </w:tcPr>
          <w:p w14:paraId="003039F5" w14:textId="77777777" w:rsidR="00A955B4" w:rsidRPr="00847BB7" w:rsidRDefault="00A955B4" w:rsidP="00286DCE">
            <w:pPr>
              <w:rPr>
                <w:ins w:id="481" w:author="智誠 楊" w:date="2021-05-07T11:32:00Z"/>
                <w:rFonts w:ascii="標楷體" w:eastAsia="標楷體" w:hAnsi="標楷體"/>
              </w:rPr>
            </w:pPr>
            <w:ins w:id="482" w:author="智誠 楊" w:date="2021-05-07T11:32:00Z">
              <w:r>
                <w:rPr>
                  <w:rFonts w:ascii="標楷體" w:eastAsia="標楷體" w:hAnsi="標楷體" w:hint="eastAsia"/>
                </w:rPr>
                <w:t>1.</w:t>
              </w:r>
            </w:ins>
          </w:p>
        </w:tc>
        <w:tc>
          <w:tcPr>
            <w:tcW w:w="1736" w:type="dxa"/>
            <w:tcPrChange w:id="483" w:author="智誠 楊" w:date="2021-05-07T13:44:00Z">
              <w:tcPr>
                <w:tcW w:w="1736" w:type="dxa"/>
              </w:tcPr>
            </w:tcPrChange>
          </w:tcPr>
          <w:p w14:paraId="552C1716" w14:textId="762FB7AD" w:rsidR="00A955B4" w:rsidRPr="00847BB7" w:rsidRDefault="00BE6C24" w:rsidP="00286DCE">
            <w:pPr>
              <w:rPr>
                <w:ins w:id="484" w:author="智誠 楊" w:date="2021-05-07T11:32:00Z"/>
                <w:rFonts w:ascii="標楷體" w:eastAsia="標楷體" w:hAnsi="標楷體"/>
              </w:rPr>
            </w:pPr>
            <w:ins w:id="485" w:author="智誠 楊" w:date="2021-05-07T11:57:00Z">
              <w:del w:id="486" w:author="張金龍" w:date="2021-06-02T13:44:00Z">
                <w:r w:rsidDel="00732CC7">
                  <w:rPr>
                    <w:rFonts w:ascii="標楷體" w:eastAsia="標楷體" w:hAnsi="標楷體" w:hint="eastAsia"/>
                    <w:lang w:eastAsia="zh-HK"/>
                  </w:rPr>
                  <w:delText>統計期間天數</w:delText>
                </w:r>
              </w:del>
            </w:ins>
            <w:ins w:id="487" w:author="張金龍" w:date="2021-06-02T13:44:00Z">
              <w:r w:rsidR="00732CC7">
                <w:rPr>
                  <w:rFonts w:ascii="標楷體" w:eastAsia="標楷體" w:hAnsi="標楷體" w:hint="eastAsia"/>
                  <w:lang w:eastAsia="zh-HK"/>
                </w:rPr>
                <w:t>單位</w:t>
              </w:r>
            </w:ins>
          </w:p>
        </w:tc>
        <w:tc>
          <w:tcPr>
            <w:tcW w:w="751" w:type="dxa"/>
            <w:tcPrChange w:id="488" w:author="智誠 楊" w:date="2021-05-07T13:44:00Z">
              <w:tcPr>
                <w:tcW w:w="751" w:type="dxa"/>
              </w:tcPr>
            </w:tcPrChange>
          </w:tcPr>
          <w:p w14:paraId="177E91D8" w14:textId="00EFF628" w:rsidR="00A955B4" w:rsidRPr="00847BB7" w:rsidRDefault="00735107" w:rsidP="00286DCE">
            <w:pPr>
              <w:rPr>
                <w:ins w:id="489" w:author="智誠 楊" w:date="2021-05-07T11:32:00Z"/>
                <w:rFonts w:ascii="標楷體" w:eastAsia="標楷體" w:hAnsi="標楷體"/>
              </w:rPr>
            </w:pPr>
            <w:ins w:id="490" w:author="智誠 楊" w:date="2021-05-10T10:19:00Z">
              <w:del w:id="491" w:author="張金龍" w:date="2021-06-02T13:44:00Z">
                <w:r w:rsidDel="00732CC7">
                  <w:rPr>
                    <w:rFonts w:ascii="標楷體" w:eastAsia="標楷體" w:hAnsi="標楷體"/>
                  </w:rPr>
                  <w:delText>3</w:delText>
                </w:r>
              </w:del>
            </w:ins>
            <w:ins w:id="492" w:author="智誠 楊" w:date="2021-05-07T11:32:00Z">
              <w:del w:id="493" w:author="張金龍" w:date="2021-06-02T13:44:00Z">
                <w:r w:rsidR="00A955B4" w:rsidRPr="00847BB7" w:rsidDel="00732CC7">
                  <w:rPr>
                    <w:rFonts w:ascii="標楷體" w:eastAsia="標楷體" w:hAnsi="標楷體"/>
                  </w:rPr>
                  <w:delText xml:space="preserve"> </w:delText>
                </w:r>
              </w:del>
              <w:r w:rsidR="00A955B4" w:rsidRPr="00847BB7">
                <w:rPr>
                  <w:rFonts w:ascii="標楷體" w:eastAsia="標楷體" w:hAnsi="標楷體"/>
                </w:rPr>
                <w:t xml:space="preserve">            </w:t>
              </w:r>
            </w:ins>
          </w:p>
        </w:tc>
        <w:tc>
          <w:tcPr>
            <w:tcW w:w="2145" w:type="dxa"/>
            <w:tcPrChange w:id="494" w:author="智誠 楊" w:date="2021-05-07T13:44:00Z">
              <w:tcPr>
                <w:tcW w:w="1305" w:type="dxa"/>
              </w:tcPr>
            </w:tcPrChange>
          </w:tcPr>
          <w:p w14:paraId="6DADCE14" w14:textId="1E474EF2" w:rsidR="00A955B4" w:rsidRPr="00847BB7" w:rsidRDefault="00732CC7">
            <w:pPr>
              <w:rPr>
                <w:ins w:id="495" w:author="智誠 楊" w:date="2021-05-07T11:32:00Z"/>
                <w:rFonts w:ascii="標楷體" w:eastAsia="標楷體" w:hAnsi="標楷體"/>
              </w:rPr>
            </w:pPr>
            <w:ins w:id="496" w:author="張金龍" w:date="2021-06-02T13:44:00Z">
              <w:r>
                <w:rPr>
                  <w:rFonts w:ascii="標楷體" w:eastAsia="標楷體" w:hAnsi="標楷體" w:hint="eastAsia"/>
                  <w:lang w:eastAsia="zh-HK"/>
                </w:rPr>
                <w:t>經辦隸</w:t>
              </w:r>
              <w:r>
                <w:rPr>
                  <w:rFonts w:ascii="標楷體" w:eastAsia="標楷體" w:hAnsi="標楷體" w:hint="eastAsia"/>
                </w:rPr>
                <w:t>屬</w:t>
              </w:r>
              <w:r>
                <w:rPr>
                  <w:rFonts w:ascii="標楷體" w:eastAsia="標楷體" w:hAnsi="標楷體" w:hint="eastAsia"/>
                  <w:lang w:eastAsia="zh-HK"/>
                </w:rPr>
                <w:t>單位</w:t>
              </w:r>
            </w:ins>
            <w:ins w:id="497" w:author="智誠 楊" w:date="2021-05-07T13:42:00Z">
              <w:del w:id="498" w:author="張金龍" w:date="2021-06-02T13:44:00Z">
                <w:r w:rsidR="00050F5E" w:rsidDel="00732CC7">
                  <w:rPr>
                    <w:rFonts w:ascii="標楷體" w:eastAsia="標楷體" w:hAnsi="標楷體"/>
                  </w:rPr>
                  <w:delText>MlaundryParas</w:delText>
                </w:r>
                <w:r w:rsidR="00050F5E" w:rsidDel="00732CC7">
                  <w:rPr>
                    <w:rFonts w:ascii="標楷體" w:eastAsia="標楷體" w:hAnsi="標楷體" w:hint="eastAsia"/>
                  </w:rPr>
                  <w:delText>.F</w:delText>
                </w:r>
                <w:r w:rsidR="00050F5E" w:rsidDel="00732CC7">
                  <w:rPr>
                    <w:rFonts w:ascii="標楷體" w:eastAsia="標楷體" w:hAnsi="標楷體"/>
                  </w:rPr>
                  <w:delText>actorDays</w:delText>
                </w:r>
              </w:del>
            </w:ins>
          </w:p>
        </w:tc>
        <w:tc>
          <w:tcPr>
            <w:tcW w:w="1187" w:type="dxa"/>
            <w:tcPrChange w:id="499" w:author="智誠 楊" w:date="2021-05-07T13:44:00Z">
              <w:tcPr>
                <w:tcW w:w="2027" w:type="dxa"/>
                <w:gridSpan w:val="2"/>
              </w:tcPr>
            </w:tcPrChange>
          </w:tcPr>
          <w:p w14:paraId="0B6C4F4A" w14:textId="1171C20C" w:rsidR="00A955B4" w:rsidRPr="00787403" w:rsidRDefault="00A955B4" w:rsidP="00286DCE">
            <w:pPr>
              <w:rPr>
                <w:ins w:id="500" w:author="智誠 楊" w:date="2021-05-07T11:32:00Z"/>
                <w:rFonts w:ascii="標楷體" w:eastAsia="標楷體" w:hAnsi="標楷體"/>
              </w:rPr>
            </w:pPr>
          </w:p>
        </w:tc>
        <w:tc>
          <w:tcPr>
            <w:tcW w:w="514" w:type="dxa"/>
            <w:tcPrChange w:id="501" w:author="智誠 楊" w:date="2021-05-07T13:44:00Z">
              <w:tcPr>
                <w:tcW w:w="514" w:type="dxa"/>
              </w:tcPr>
            </w:tcPrChange>
          </w:tcPr>
          <w:p w14:paraId="552A80F4" w14:textId="77777777" w:rsidR="00A955B4" w:rsidRPr="00847BB7" w:rsidRDefault="00A955B4" w:rsidP="00286DCE">
            <w:pPr>
              <w:rPr>
                <w:ins w:id="502" w:author="智誠 楊" w:date="2021-05-07T11:32:00Z"/>
                <w:rFonts w:ascii="標楷體" w:eastAsia="標楷體" w:hAnsi="標楷體"/>
              </w:rPr>
            </w:pPr>
            <w:ins w:id="503" w:author="智誠 楊" w:date="2021-05-07T11:32:00Z">
              <w:del w:id="504" w:author="張金龍" w:date="2021-06-02T13:44:00Z">
                <w:r w:rsidDel="00732CC7">
                  <w:rPr>
                    <w:rFonts w:ascii="標楷體" w:eastAsia="標楷體" w:hAnsi="標楷體" w:hint="eastAsia"/>
                  </w:rPr>
                  <w:delText>V</w:delText>
                </w:r>
              </w:del>
            </w:ins>
          </w:p>
        </w:tc>
        <w:tc>
          <w:tcPr>
            <w:tcW w:w="407" w:type="dxa"/>
            <w:tcPrChange w:id="505" w:author="智誠 楊" w:date="2021-05-07T13:44:00Z">
              <w:tcPr>
                <w:tcW w:w="407" w:type="dxa"/>
              </w:tcPr>
            </w:tcPrChange>
          </w:tcPr>
          <w:p w14:paraId="5AA1FDE3" w14:textId="1A3AFABE" w:rsidR="00A955B4" w:rsidRPr="00A01A6B" w:rsidRDefault="00732CC7" w:rsidP="00286DCE">
            <w:pPr>
              <w:jc w:val="center"/>
              <w:rPr>
                <w:ins w:id="506" w:author="智誠 楊" w:date="2021-05-07T11:32:00Z"/>
                <w:rFonts w:ascii="標楷體" w:eastAsia="標楷體" w:hAnsi="標楷體"/>
              </w:rPr>
            </w:pPr>
            <w:ins w:id="507" w:author="張金龍" w:date="2021-06-02T13:44:00Z">
              <w:r>
                <w:rPr>
                  <w:rFonts w:ascii="標楷體" w:eastAsia="標楷體" w:hAnsi="標楷體" w:hint="eastAsia"/>
                </w:rPr>
                <w:t>R</w:t>
              </w:r>
            </w:ins>
            <w:ins w:id="508" w:author="智誠 楊" w:date="2021-05-07T11:32:00Z">
              <w:del w:id="509" w:author="張金龍" w:date="2021-06-02T13:44:00Z">
                <w:r w:rsidR="00A955B4" w:rsidRPr="00A01A6B" w:rsidDel="00732CC7">
                  <w:rPr>
                    <w:rFonts w:ascii="標楷體" w:eastAsia="標楷體" w:hAnsi="標楷體" w:hint="eastAsia"/>
                  </w:rPr>
                  <w:delText>W</w:delText>
                </w:r>
              </w:del>
            </w:ins>
          </w:p>
        </w:tc>
        <w:tc>
          <w:tcPr>
            <w:tcW w:w="3544" w:type="dxa"/>
            <w:tcPrChange w:id="510" w:author="智誠 楊" w:date="2021-05-07T13:44:00Z">
              <w:tcPr>
                <w:tcW w:w="3544" w:type="dxa"/>
              </w:tcPr>
            </w:tcPrChange>
          </w:tcPr>
          <w:p w14:paraId="1395C0DD" w14:textId="7FA70E06" w:rsidR="00A955B4" w:rsidDel="00732CC7" w:rsidRDefault="00A955B4">
            <w:pPr>
              <w:snapToGrid w:val="0"/>
              <w:ind w:left="238" w:hangingChars="99" w:hanging="238"/>
              <w:rPr>
                <w:ins w:id="511" w:author="智誠 楊" w:date="2021-05-07T11:32:00Z"/>
                <w:del w:id="512" w:author="張金龍" w:date="2021-06-02T13:44:00Z"/>
                <w:rFonts w:ascii="標楷體" w:eastAsia="標楷體" w:hAnsi="標楷體"/>
                <w:color w:val="000000" w:themeColor="text1"/>
              </w:rPr>
            </w:pPr>
            <w:ins w:id="513" w:author="智誠 楊" w:date="2021-05-07T11:32:00Z">
              <w:r w:rsidRPr="00A01A6B">
                <w:rPr>
                  <w:rFonts w:ascii="標楷體" w:eastAsia="標楷體" w:hAnsi="標楷體" w:hint="eastAsia"/>
                  <w:color w:val="000000" w:themeColor="text1"/>
                </w:rPr>
                <w:t>1.</w:t>
              </w:r>
            </w:ins>
            <w:ins w:id="514" w:author="智誠 楊" w:date="2021-05-07T13:44:00Z">
              <w:r w:rsidR="00050F5E">
                <w:rPr>
                  <w:rFonts w:ascii="標楷體" w:eastAsia="標楷體" w:hAnsi="標楷體" w:hint="eastAsia"/>
                  <w:color w:val="000000" w:themeColor="text1"/>
                </w:rPr>
                <w:t>自動顯示</w:t>
              </w:r>
              <w:del w:id="515" w:author="張金龍" w:date="2021-06-02T13:44:00Z">
                <w:r w:rsidR="00050F5E" w:rsidDel="00732CC7">
                  <w:rPr>
                    <w:rFonts w:ascii="標楷體" w:eastAsia="標楷體" w:hAnsi="標楷體" w:hint="eastAsia"/>
                    <w:color w:val="000000" w:themeColor="text1"/>
                  </w:rPr>
                  <w:delText>,可修改</w:delText>
                </w:r>
              </w:del>
            </w:ins>
          </w:p>
          <w:p w14:paraId="781D0C84" w14:textId="630DFF86" w:rsidR="00A955B4" w:rsidRPr="00A01A6B" w:rsidRDefault="00050F5E">
            <w:pPr>
              <w:snapToGrid w:val="0"/>
              <w:ind w:left="238" w:hangingChars="99" w:hanging="238"/>
              <w:rPr>
                <w:ins w:id="516" w:author="智誠 楊" w:date="2021-05-07T11:32:00Z"/>
                <w:rFonts w:ascii="標楷體" w:eastAsia="標楷體" w:hAnsi="標楷體"/>
              </w:rPr>
              <w:pPrChange w:id="517" w:author="張金龍" w:date="2021-06-02T13:44:00Z">
                <w:pPr>
                  <w:snapToGrid w:val="0"/>
                </w:pPr>
              </w:pPrChange>
            </w:pPr>
            <w:ins w:id="518" w:author="智誠 楊" w:date="2021-05-07T13:44:00Z">
              <w:del w:id="519" w:author="張金龍" w:date="2021-06-02T13:44:00Z">
                <w:r w:rsidDel="00732CC7">
                  <w:rPr>
                    <w:rFonts w:ascii="標楷體" w:eastAsia="標楷體" w:hAnsi="標楷體" w:hint="eastAsia"/>
                  </w:rPr>
                  <w:delText>2.</w:delText>
                </w:r>
                <w:r w:rsidDel="00732CC7">
                  <w:rPr>
                    <w:rFonts w:ascii="標楷體" w:eastAsia="標楷體" w:hAnsi="標楷體"/>
                  </w:rPr>
                  <w:delText>MlaundryParas</w:delText>
                </w:r>
                <w:r w:rsidDel="00732CC7">
                  <w:rPr>
                    <w:rFonts w:ascii="標楷體" w:eastAsia="標楷體" w:hAnsi="標楷體" w:hint="eastAsia"/>
                  </w:rPr>
                  <w:delText>.F</w:delText>
                </w:r>
                <w:r w:rsidDel="00732CC7">
                  <w:rPr>
                    <w:rFonts w:ascii="標楷體" w:eastAsia="標楷體" w:hAnsi="標楷體"/>
                  </w:rPr>
                  <w:delText>actorDays</w:delText>
                </w:r>
              </w:del>
            </w:ins>
          </w:p>
        </w:tc>
      </w:tr>
      <w:tr w:rsidR="00732CC7" w:rsidRPr="00847BB7" w14:paraId="4B45A791" w14:textId="77777777" w:rsidTr="00050F5E">
        <w:trPr>
          <w:trHeight w:val="244"/>
          <w:jc w:val="center"/>
          <w:ins w:id="520" w:author="張金龍" w:date="2021-06-02T13:45:00Z"/>
        </w:trPr>
        <w:tc>
          <w:tcPr>
            <w:tcW w:w="456" w:type="dxa"/>
          </w:tcPr>
          <w:p w14:paraId="58F82004" w14:textId="42F4DE89" w:rsidR="00732CC7" w:rsidRDefault="00732CC7" w:rsidP="00286DCE">
            <w:pPr>
              <w:rPr>
                <w:ins w:id="521" w:author="張金龍" w:date="2021-06-02T13:45:00Z"/>
                <w:rFonts w:ascii="標楷體" w:eastAsia="標楷體" w:hAnsi="標楷體"/>
              </w:rPr>
            </w:pPr>
            <w:ins w:id="522" w:author="張金龍" w:date="2021-06-02T13:45:00Z">
              <w:r>
                <w:rPr>
                  <w:rFonts w:ascii="標楷體" w:eastAsia="標楷體" w:hAnsi="標楷體" w:hint="eastAsia"/>
                </w:rPr>
                <w:t>2</w:t>
              </w:r>
            </w:ins>
          </w:p>
        </w:tc>
        <w:tc>
          <w:tcPr>
            <w:tcW w:w="1736" w:type="dxa"/>
          </w:tcPr>
          <w:p w14:paraId="41F12AAC" w14:textId="378FBC7D" w:rsidR="00732CC7" w:rsidDel="00732CC7" w:rsidRDefault="00732CC7" w:rsidP="00286DCE">
            <w:pPr>
              <w:rPr>
                <w:ins w:id="523" w:author="張金龍" w:date="2021-06-02T13:45:00Z"/>
                <w:rFonts w:ascii="標楷體" w:eastAsia="標楷體" w:hAnsi="標楷體"/>
                <w:lang w:eastAsia="zh-HK"/>
              </w:rPr>
            </w:pPr>
            <w:ins w:id="524" w:author="張金龍" w:date="2021-06-02T13:45:00Z">
              <w:r>
                <w:rPr>
                  <w:rFonts w:ascii="標楷體" w:eastAsia="標楷體" w:hAnsi="標楷體" w:hint="eastAsia"/>
                  <w:lang w:eastAsia="zh-HK"/>
                </w:rPr>
                <w:t>狀態</w:t>
              </w:r>
            </w:ins>
          </w:p>
        </w:tc>
        <w:tc>
          <w:tcPr>
            <w:tcW w:w="751" w:type="dxa"/>
          </w:tcPr>
          <w:p w14:paraId="5BFECD91" w14:textId="4B8488DC" w:rsidR="00732CC7" w:rsidDel="00732CC7" w:rsidRDefault="00732CC7" w:rsidP="00286DCE">
            <w:pPr>
              <w:rPr>
                <w:ins w:id="525" w:author="張金龍" w:date="2021-06-02T13:45:00Z"/>
                <w:rFonts w:ascii="標楷體" w:eastAsia="標楷體" w:hAnsi="標楷體"/>
              </w:rPr>
            </w:pPr>
            <w:ins w:id="526" w:author="張金龍" w:date="2021-06-02T13:45:00Z">
              <w:r>
                <w:rPr>
                  <w:rFonts w:ascii="標楷體" w:eastAsia="標楷體" w:hAnsi="標楷體" w:hint="eastAsia"/>
                </w:rPr>
                <w:t>1</w:t>
              </w:r>
            </w:ins>
          </w:p>
        </w:tc>
        <w:tc>
          <w:tcPr>
            <w:tcW w:w="2145" w:type="dxa"/>
          </w:tcPr>
          <w:p w14:paraId="40AF14A2" w14:textId="45A93710" w:rsidR="007D18B5" w:rsidRDefault="007D18B5" w:rsidP="007D18B5">
            <w:pPr>
              <w:widowControl/>
              <w:shd w:val="clear" w:color="auto" w:fill="FFFFFF"/>
              <w:spacing w:line="360" w:lineRule="atLeast"/>
              <w:rPr>
                <w:rFonts w:ascii="標楷體" w:eastAsia="標楷體" w:hAnsi="標楷體"/>
                <w:lang w:eastAsia="zh-HK"/>
              </w:rPr>
            </w:pPr>
            <w:r>
              <w:rPr>
                <w:rFonts w:ascii="標楷體" w:eastAsia="標楷體" w:hAnsi="標楷體" w:hint="eastAsia"/>
              </w:rPr>
              <w:t>依據C</w:t>
            </w:r>
            <w:r>
              <w:rPr>
                <w:rFonts w:ascii="標楷體" w:eastAsia="標楷體" w:hAnsi="標楷體"/>
              </w:rPr>
              <w:t>dCode</w:t>
            </w:r>
            <w:r>
              <w:rPr>
                <w:rFonts w:ascii="標楷體" w:eastAsia="標楷體" w:hAnsi="標楷體" w:hint="eastAsia"/>
              </w:rPr>
              <w:t>的De</w:t>
            </w:r>
            <w:r>
              <w:rPr>
                <w:rFonts w:ascii="標楷體" w:eastAsia="標楷體" w:hAnsi="標楷體"/>
              </w:rPr>
              <w:t>fCode=</w:t>
            </w:r>
            <w:r>
              <w:t xml:space="preserve"> </w:t>
            </w:r>
            <w:r w:rsidRPr="007D18B5">
              <w:rPr>
                <w:rFonts w:ascii="標楷體" w:eastAsia="標楷體" w:hAnsi="標楷體"/>
              </w:rPr>
              <w:t>AmlCheckItem</w:t>
            </w:r>
            <w:r>
              <w:rPr>
                <w:rFonts w:ascii="標楷體" w:eastAsia="標楷體" w:hAnsi="標楷體" w:hint="eastAsia"/>
              </w:rPr>
              <w:t>,</w:t>
            </w:r>
            <w:r w:rsidRPr="00E97D2E">
              <w:rPr>
                <w:rFonts w:ascii="標楷體" w:eastAsia="標楷體" w:hAnsi="標楷體" w:hint="eastAsia"/>
                <w:lang w:eastAsia="zh-HK"/>
              </w:rPr>
              <w:t>限[啟用記</w:t>
            </w:r>
            <w:r>
              <w:rPr>
                <w:rFonts w:ascii="標楷體" w:eastAsia="標楷體" w:hAnsi="標楷體" w:hint="eastAsia"/>
                <w:lang w:eastAsia="zh-HK"/>
              </w:rPr>
              <w:t>號</w:t>
            </w:r>
            <w:r w:rsidRPr="00E97D2E">
              <w:rPr>
                <w:rFonts w:ascii="標楷體" w:eastAsia="標楷體" w:hAnsi="標楷體" w:hint="eastAsia"/>
                <w:lang w:eastAsia="zh-HK"/>
              </w:rPr>
              <w:t>(Enable)]=[Y.啟</w:t>
            </w:r>
          </w:p>
          <w:p w14:paraId="17B76764" w14:textId="77777777" w:rsidR="007D18B5" w:rsidRPr="001677D0" w:rsidRDefault="007D18B5" w:rsidP="007D18B5">
            <w:pPr>
              <w:widowControl/>
              <w:shd w:val="clear" w:color="auto" w:fill="FFFFFF"/>
              <w:spacing w:line="360" w:lineRule="atLeast"/>
              <w:rPr>
                <w:rFonts w:ascii="標楷體" w:eastAsia="標楷體" w:hAnsi="標楷體"/>
              </w:rPr>
            </w:pPr>
            <w:r w:rsidRPr="00E97D2E">
              <w:rPr>
                <w:rFonts w:ascii="標楷體" w:eastAsia="標楷體" w:hAnsi="標楷體" w:hint="eastAsia"/>
                <w:lang w:eastAsia="zh-HK"/>
              </w:rPr>
              <w:t>用]</w:t>
            </w:r>
          </w:p>
          <w:p w14:paraId="59211FA5" w14:textId="3397AEEC" w:rsidR="00732CC7" w:rsidRDefault="007D18B5" w:rsidP="007D18B5">
            <w:pPr>
              <w:rPr>
                <w:ins w:id="527" w:author="張金龍" w:date="2021-06-02T13:45:00Z"/>
                <w:rFonts w:ascii="標楷體" w:eastAsia="標楷體" w:hAnsi="標楷體"/>
                <w:lang w:eastAsia="zh-HK"/>
              </w:rPr>
            </w:pPr>
            <w:r>
              <w:rPr>
                <w:rFonts w:ascii="標楷體" w:eastAsia="標楷體" w:hAnsi="標楷體" w:cs="細明體" w:hint="eastAsia"/>
                <w:spacing w:val="15"/>
                <w:kern w:val="0"/>
              </w:rPr>
              <w:t>[</w:t>
            </w:r>
            <w:r>
              <w:rPr>
                <w:rFonts w:ascii="標楷體" w:eastAsia="標楷體" w:hAnsi="標楷體" w:cs="細明體" w:hint="eastAsia"/>
                <w:spacing w:val="15"/>
                <w:kern w:val="0"/>
                <w:lang w:eastAsia="zh-HK"/>
              </w:rPr>
              <w:t>選單</w:t>
            </w:r>
            <w:r>
              <w:rPr>
                <w:rFonts w:ascii="標楷體" w:eastAsia="標楷體" w:hAnsi="標楷體" w:cs="細明體" w:hint="eastAsia"/>
                <w:spacing w:val="15"/>
                <w:kern w:val="0"/>
              </w:rPr>
              <w:t>1/L6064]</w:t>
            </w:r>
          </w:p>
        </w:tc>
        <w:tc>
          <w:tcPr>
            <w:tcW w:w="1187" w:type="dxa"/>
          </w:tcPr>
          <w:p w14:paraId="66C7F353" w14:textId="77777777" w:rsidR="00732CC7" w:rsidRPr="00787403" w:rsidRDefault="00732CC7" w:rsidP="00286DCE">
            <w:pPr>
              <w:rPr>
                <w:ins w:id="528" w:author="張金龍" w:date="2021-06-02T13:45:00Z"/>
                <w:rFonts w:ascii="標楷體" w:eastAsia="標楷體" w:hAnsi="標楷體"/>
              </w:rPr>
            </w:pPr>
          </w:p>
        </w:tc>
        <w:tc>
          <w:tcPr>
            <w:tcW w:w="514" w:type="dxa"/>
          </w:tcPr>
          <w:p w14:paraId="1FCEB70F" w14:textId="28F9E295" w:rsidR="00732CC7" w:rsidDel="00732CC7" w:rsidRDefault="00732CC7" w:rsidP="00286DCE">
            <w:pPr>
              <w:rPr>
                <w:ins w:id="529" w:author="張金龍" w:date="2021-06-02T13:45:00Z"/>
                <w:rFonts w:ascii="標楷體" w:eastAsia="標楷體" w:hAnsi="標楷體"/>
              </w:rPr>
            </w:pPr>
            <w:ins w:id="530" w:author="張金龍" w:date="2021-06-02T13:45:00Z">
              <w:r>
                <w:rPr>
                  <w:rFonts w:ascii="標楷體" w:eastAsia="標楷體" w:hAnsi="標楷體" w:hint="eastAsia"/>
                </w:rPr>
                <w:t>V</w:t>
              </w:r>
            </w:ins>
          </w:p>
        </w:tc>
        <w:tc>
          <w:tcPr>
            <w:tcW w:w="407" w:type="dxa"/>
          </w:tcPr>
          <w:p w14:paraId="5851703F" w14:textId="198B605A" w:rsidR="00732CC7" w:rsidRDefault="00732CC7" w:rsidP="00286DCE">
            <w:pPr>
              <w:jc w:val="center"/>
              <w:rPr>
                <w:ins w:id="531" w:author="張金龍" w:date="2021-06-02T13:45:00Z"/>
                <w:rFonts w:ascii="標楷體" w:eastAsia="標楷體" w:hAnsi="標楷體"/>
              </w:rPr>
            </w:pPr>
            <w:ins w:id="532" w:author="張金龍" w:date="2021-06-02T13:45:00Z">
              <w:r>
                <w:rPr>
                  <w:rFonts w:ascii="標楷體" w:eastAsia="標楷體" w:hAnsi="標楷體" w:hint="eastAsia"/>
                </w:rPr>
                <w:t>W</w:t>
              </w:r>
            </w:ins>
          </w:p>
        </w:tc>
        <w:tc>
          <w:tcPr>
            <w:tcW w:w="3544" w:type="dxa"/>
          </w:tcPr>
          <w:p w14:paraId="474C0AC3" w14:textId="5DE36E71" w:rsidR="00732CC7" w:rsidRPr="00A01A6B" w:rsidRDefault="00732CC7" w:rsidP="00732CC7">
            <w:pPr>
              <w:snapToGrid w:val="0"/>
              <w:ind w:left="238" w:hangingChars="99" w:hanging="238"/>
              <w:rPr>
                <w:ins w:id="533" w:author="張金龍" w:date="2021-06-02T13:45:00Z"/>
                <w:rFonts w:ascii="標楷體" w:eastAsia="標楷體" w:hAnsi="標楷體"/>
                <w:color w:val="000000" w:themeColor="text1"/>
              </w:rPr>
            </w:pPr>
            <w:ins w:id="534" w:author="張金龍" w:date="2021-06-02T13:46:00Z">
              <w:r>
                <w:rPr>
                  <w:rFonts w:ascii="標楷體" w:eastAsia="標楷體" w:hAnsi="標楷體" w:hint="eastAsia"/>
                </w:rPr>
                <w:t>1.</w:t>
              </w:r>
              <w:r w:rsidRPr="001677D0">
                <w:rPr>
                  <w:rFonts w:ascii="標楷體" w:eastAsia="標楷體" w:hAnsi="標楷體" w:hint="eastAsia"/>
                </w:rPr>
                <w:t>必須輸入</w:t>
              </w:r>
              <w:r>
                <w:rPr>
                  <w:rFonts w:ascii="標楷體" w:eastAsia="標楷體" w:hAnsi="標楷體" w:hint="eastAsia"/>
                </w:rPr>
                <w:t>代碼,檢核條件:依選單/V(H)</w:t>
              </w:r>
            </w:ins>
          </w:p>
        </w:tc>
      </w:tr>
      <w:tr w:rsidR="00732CC7" w:rsidRPr="00847BB7" w14:paraId="75AC5900" w14:textId="77777777" w:rsidTr="00050F5E">
        <w:trPr>
          <w:trHeight w:val="244"/>
          <w:jc w:val="center"/>
          <w:ins w:id="535" w:author="張金龍" w:date="2021-06-02T13:46:00Z"/>
        </w:trPr>
        <w:tc>
          <w:tcPr>
            <w:tcW w:w="456" w:type="dxa"/>
          </w:tcPr>
          <w:p w14:paraId="1B477C59" w14:textId="00E4B3E4" w:rsidR="00732CC7" w:rsidRDefault="00732CC7" w:rsidP="00286DCE">
            <w:pPr>
              <w:rPr>
                <w:ins w:id="536" w:author="張金龍" w:date="2021-06-02T13:46:00Z"/>
                <w:rFonts w:ascii="標楷體" w:eastAsia="標楷體" w:hAnsi="標楷體"/>
              </w:rPr>
            </w:pPr>
            <w:ins w:id="537" w:author="張金龍" w:date="2021-06-02T13:46:00Z">
              <w:r>
                <w:rPr>
                  <w:rFonts w:ascii="標楷體" w:eastAsia="標楷體" w:hAnsi="標楷體" w:hint="eastAsia"/>
                </w:rPr>
                <w:t>3</w:t>
              </w:r>
            </w:ins>
          </w:p>
        </w:tc>
        <w:tc>
          <w:tcPr>
            <w:tcW w:w="1736" w:type="dxa"/>
          </w:tcPr>
          <w:p w14:paraId="207A1A15" w14:textId="302624FE" w:rsidR="00732CC7" w:rsidRDefault="00732CC7" w:rsidP="00286DCE">
            <w:pPr>
              <w:rPr>
                <w:ins w:id="538" w:author="張金龍" w:date="2021-06-02T13:46:00Z"/>
                <w:rFonts w:ascii="標楷體" w:eastAsia="標楷體" w:hAnsi="標楷體"/>
              </w:rPr>
            </w:pPr>
            <w:ins w:id="539" w:author="張金龍" w:date="2021-06-02T13:46:00Z">
              <w:r>
                <w:rPr>
                  <w:rFonts w:ascii="標楷體" w:eastAsia="標楷體" w:hAnsi="標楷體" w:hint="eastAsia"/>
                  <w:lang w:eastAsia="zh-HK"/>
                </w:rPr>
                <w:t>會計日期</w:t>
              </w:r>
            </w:ins>
          </w:p>
        </w:tc>
        <w:tc>
          <w:tcPr>
            <w:tcW w:w="751" w:type="dxa"/>
          </w:tcPr>
          <w:p w14:paraId="07475081" w14:textId="77777777" w:rsidR="00732CC7" w:rsidRDefault="00732CC7" w:rsidP="00286DCE">
            <w:pPr>
              <w:rPr>
                <w:ins w:id="540" w:author="張金龍" w:date="2021-06-02T13:46:00Z"/>
                <w:rFonts w:ascii="標楷體" w:eastAsia="標楷體" w:hAnsi="標楷體"/>
              </w:rPr>
            </w:pPr>
          </w:p>
        </w:tc>
        <w:tc>
          <w:tcPr>
            <w:tcW w:w="2145" w:type="dxa"/>
          </w:tcPr>
          <w:p w14:paraId="55E8132B" w14:textId="77777777" w:rsidR="00732CC7" w:rsidRDefault="00732CC7" w:rsidP="00732CC7">
            <w:pPr>
              <w:rPr>
                <w:ins w:id="541" w:author="張金龍" w:date="2021-06-02T13:46:00Z"/>
                <w:rFonts w:ascii="標楷體" w:eastAsia="標楷體" w:hAnsi="標楷體"/>
                <w:lang w:eastAsia="zh-HK"/>
              </w:rPr>
            </w:pPr>
          </w:p>
        </w:tc>
        <w:tc>
          <w:tcPr>
            <w:tcW w:w="1187" w:type="dxa"/>
          </w:tcPr>
          <w:p w14:paraId="43343C33" w14:textId="77777777" w:rsidR="00732CC7" w:rsidRPr="00787403" w:rsidRDefault="00732CC7" w:rsidP="00286DCE">
            <w:pPr>
              <w:rPr>
                <w:ins w:id="542" w:author="張金龍" w:date="2021-06-02T13:46:00Z"/>
                <w:rFonts w:ascii="標楷體" w:eastAsia="標楷體" w:hAnsi="標楷體"/>
              </w:rPr>
            </w:pPr>
          </w:p>
        </w:tc>
        <w:tc>
          <w:tcPr>
            <w:tcW w:w="514" w:type="dxa"/>
          </w:tcPr>
          <w:p w14:paraId="45F659BA" w14:textId="77777777" w:rsidR="00732CC7" w:rsidRDefault="00732CC7" w:rsidP="00286DCE">
            <w:pPr>
              <w:rPr>
                <w:ins w:id="543" w:author="張金龍" w:date="2021-06-02T13:46:00Z"/>
                <w:rFonts w:ascii="標楷體" w:eastAsia="標楷體" w:hAnsi="標楷體"/>
              </w:rPr>
            </w:pPr>
          </w:p>
        </w:tc>
        <w:tc>
          <w:tcPr>
            <w:tcW w:w="407" w:type="dxa"/>
          </w:tcPr>
          <w:p w14:paraId="16DD0F50" w14:textId="77777777" w:rsidR="00732CC7" w:rsidRDefault="00732CC7" w:rsidP="00286DCE">
            <w:pPr>
              <w:jc w:val="center"/>
              <w:rPr>
                <w:ins w:id="544" w:author="張金龍" w:date="2021-06-02T13:46:00Z"/>
                <w:rFonts w:ascii="標楷體" w:eastAsia="標楷體" w:hAnsi="標楷體"/>
              </w:rPr>
            </w:pPr>
          </w:p>
        </w:tc>
        <w:tc>
          <w:tcPr>
            <w:tcW w:w="3544" w:type="dxa"/>
          </w:tcPr>
          <w:p w14:paraId="39A12244" w14:textId="77777777" w:rsidR="00732CC7" w:rsidRDefault="00732CC7" w:rsidP="00732CC7">
            <w:pPr>
              <w:snapToGrid w:val="0"/>
              <w:ind w:left="238" w:hangingChars="99" w:hanging="238"/>
              <w:rPr>
                <w:ins w:id="545" w:author="張金龍" w:date="2021-06-02T13:46:00Z"/>
                <w:rFonts w:ascii="標楷體" w:eastAsia="標楷體" w:hAnsi="標楷體"/>
              </w:rPr>
            </w:pPr>
          </w:p>
        </w:tc>
      </w:tr>
      <w:tr w:rsidR="00732CC7" w:rsidRPr="00847BB7" w14:paraId="3C82733A" w14:textId="77777777" w:rsidTr="00050F5E">
        <w:trPr>
          <w:trHeight w:val="244"/>
          <w:jc w:val="center"/>
          <w:ins w:id="546" w:author="張金龍" w:date="2021-06-02T13:46:00Z"/>
        </w:trPr>
        <w:tc>
          <w:tcPr>
            <w:tcW w:w="456" w:type="dxa"/>
          </w:tcPr>
          <w:p w14:paraId="191C8B91" w14:textId="77777777" w:rsidR="00732CC7" w:rsidRDefault="00732CC7" w:rsidP="00286DCE">
            <w:pPr>
              <w:rPr>
                <w:ins w:id="547" w:author="張金龍" w:date="2021-06-02T13:46:00Z"/>
                <w:rFonts w:ascii="標楷體" w:eastAsia="標楷體" w:hAnsi="標楷體"/>
              </w:rPr>
            </w:pPr>
          </w:p>
        </w:tc>
        <w:tc>
          <w:tcPr>
            <w:tcW w:w="1736" w:type="dxa"/>
          </w:tcPr>
          <w:p w14:paraId="772301FB" w14:textId="07EC4C80" w:rsidR="00732CC7" w:rsidRDefault="00732CC7" w:rsidP="00286DCE">
            <w:pPr>
              <w:rPr>
                <w:ins w:id="548" w:author="張金龍" w:date="2021-06-02T13:46:00Z"/>
                <w:rFonts w:ascii="標楷體" w:eastAsia="標楷體" w:hAnsi="標楷體"/>
              </w:rPr>
            </w:pPr>
            <w:ins w:id="549" w:author="張金龍" w:date="2021-06-02T13:46:00Z">
              <w:r>
                <w:rPr>
                  <w:rFonts w:ascii="標楷體" w:eastAsia="標楷體" w:hAnsi="標楷體" w:hint="eastAsia"/>
                  <w:lang w:eastAsia="zh-HK"/>
                </w:rPr>
                <w:t>起</w:t>
              </w:r>
            </w:ins>
          </w:p>
        </w:tc>
        <w:tc>
          <w:tcPr>
            <w:tcW w:w="751" w:type="dxa"/>
          </w:tcPr>
          <w:p w14:paraId="150FDEE4" w14:textId="47768639" w:rsidR="00732CC7" w:rsidRDefault="00732CC7" w:rsidP="00286DCE">
            <w:pPr>
              <w:rPr>
                <w:ins w:id="550" w:author="張金龍" w:date="2021-06-02T13:46:00Z"/>
                <w:rFonts w:ascii="標楷體" w:eastAsia="標楷體" w:hAnsi="標楷體"/>
              </w:rPr>
            </w:pPr>
            <w:ins w:id="551" w:author="張金龍" w:date="2021-06-02T13:46:00Z">
              <w:r>
                <w:rPr>
                  <w:rFonts w:ascii="標楷體" w:eastAsia="標楷體" w:hAnsi="標楷體" w:hint="eastAsia"/>
                </w:rPr>
                <w:t>7</w:t>
              </w:r>
            </w:ins>
          </w:p>
        </w:tc>
        <w:tc>
          <w:tcPr>
            <w:tcW w:w="2145" w:type="dxa"/>
          </w:tcPr>
          <w:p w14:paraId="1CE6891A" w14:textId="39FC887F" w:rsidR="00732CC7" w:rsidRDefault="00732CC7" w:rsidP="00732CC7">
            <w:pPr>
              <w:rPr>
                <w:ins w:id="552" w:author="張金龍" w:date="2021-06-02T13:46:00Z"/>
                <w:rFonts w:ascii="標楷體" w:eastAsia="標楷體" w:hAnsi="標楷體"/>
                <w:lang w:eastAsia="zh-HK"/>
              </w:rPr>
            </w:pPr>
            <w:ins w:id="553" w:author="張金龍" w:date="2021-06-02T13:46:00Z">
              <w:r>
                <w:rPr>
                  <w:rFonts w:ascii="標楷體" w:eastAsia="標楷體" w:hAnsi="標楷體" w:hint="eastAsia"/>
                  <w:lang w:eastAsia="zh-HK"/>
                </w:rPr>
                <w:t>會計日</w:t>
              </w:r>
            </w:ins>
          </w:p>
        </w:tc>
        <w:tc>
          <w:tcPr>
            <w:tcW w:w="1187" w:type="dxa"/>
          </w:tcPr>
          <w:p w14:paraId="53266DBB" w14:textId="00F8598C" w:rsidR="00732CC7" w:rsidRPr="00787403" w:rsidRDefault="00732CC7" w:rsidP="00286DCE">
            <w:pPr>
              <w:rPr>
                <w:ins w:id="554" w:author="張金龍" w:date="2021-06-02T13:46:00Z"/>
                <w:rFonts w:ascii="標楷體" w:eastAsia="標楷體" w:hAnsi="標楷體"/>
              </w:rPr>
            </w:pPr>
            <w:ins w:id="555" w:author="張金龍" w:date="2021-06-02T13:46:00Z">
              <w:r>
                <w:rPr>
                  <w:rFonts w:ascii="標楷體" w:eastAsia="標楷體" w:hAnsi="標楷體" w:hint="eastAsia"/>
                  <w:lang w:eastAsia="zh-HK"/>
                </w:rPr>
                <w:t>日期</w:t>
              </w:r>
            </w:ins>
            <w:ins w:id="556" w:author="張金龍" w:date="2021-06-02T13:47:00Z">
              <w:r>
                <w:rPr>
                  <w:rFonts w:ascii="標楷體" w:eastAsia="標楷體" w:hAnsi="標楷體" w:hint="eastAsia"/>
                  <w:lang w:eastAsia="zh-HK"/>
                </w:rPr>
                <w:t>選單</w:t>
              </w:r>
            </w:ins>
          </w:p>
        </w:tc>
        <w:tc>
          <w:tcPr>
            <w:tcW w:w="514" w:type="dxa"/>
          </w:tcPr>
          <w:p w14:paraId="044C7D1F" w14:textId="47B5E795" w:rsidR="00732CC7" w:rsidRDefault="00732CC7" w:rsidP="00286DCE">
            <w:pPr>
              <w:rPr>
                <w:ins w:id="557" w:author="張金龍" w:date="2021-06-02T13:46:00Z"/>
                <w:rFonts w:ascii="標楷體" w:eastAsia="標楷體" w:hAnsi="標楷體"/>
              </w:rPr>
            </w:pPr>
            <w:ins w:id="558" w:author="張金龍" w:date="2021-06-02T13:47:00Z">
              <w:r>
                <w:rPr>
                  <w:rFonts w:ascii="標楷體" w:eastAsia="標楷體" w:hAnsi="標楷體" w:hint="eastAsia"/>
                </w:rPr>
                <w:t>V</w:t>
              </w:r>
            </w:ins>
          </w:p>
        </w:tc>
        <w:tc>
          <w:tcPr>
            <w:tcW w:w="407" w:type="dxa"/>
          </w:tcPr>
          <w:p w14:paraId="0568CE1B" w14:textId="2537BBDC" w:rsidR="00732CC7" w:rsidRDefault="00732CC7" w:rsidP="00286DCE">
            <w:pPr>
              <w:jc w:val="center"/>
              <w:rPr>
                <w:ins w:id="559" w:author="張金龍" w:date="2021-06-02T13:46:00Z"/>
                <w:rFonts w:ascii="標楷體" w:eastAsia="標楷體" w:hAnsi="標楷體"/>
              </w:rPr>
            </w:pPr>
            <w:ins w:id="560" w:author="張金龍" w:date="2021-06-02T13:47:00Z">
              <w:r>
                <w:rPr>
                  <w:rFonts w:ascii="標楷體" w:eastAsia="標楷體" w:hAnsi="標楷體" w:hint="eastAsia"/>
                </w:rPr>
                <w:t>W</w:t>
              </w:r>
            </w:ins>
          </w:p>
        </w:tc>
        <w:tc>
          <w:tcPr>
            <w:tcW w:w="3544" w:type="dxa"/>
          </w:tcPr>
          <w:p w14:paraId="1E98C831" w14:textId="02DAC04B" w:rsidR="00732CC7" w:rsidRDefault="00732CC7" w:rsidP="00732CC7">
            <w:pPr>
              <w:snapToGrid w:val="0"/>
              <w:ind w:left="238" w:hangingChars="99" w:hanging="238"/>
              <w:rPr>
                <w:ins w:id="561" w:author="張金龍" w:date="2021-06-02T13:50:00Z"/>
              </w:rPr>
            </w:pPr>
            <w:ins w:id="562" w:author="張金龍" w:date="2021-06-02T13:47:00Z">
              <w:r>
                <w:rPr>
                  <w:rFonts w:ascii="標楷體" w:eastAsia="標楷體" w:hAnsi="標楷體" w:hint="eastAsia"/>
                </w:rPr>
                <w:t>1.</w:t>
              </w:r>
            </w:ins>
            <w:ins w:id="563" w:author="張金龍" w:date="2021-06-02T13:51:00Z">
              <w:r>
                <w:rPr>
                  <w:rFonts w:ascii="標楷體" w:eastAsia="標楷體" w:hAnsi="標楷體" w:hint="eastAsia"/>
                  <w:lang w:eastAsia="zh-HK"/>
                </w:rPr>
                <w:t>必須輸入日期</w:t>
              </w:r>
            </w:ins>
            <w:ins w:id="564" w:author="張金龍" w:date="2021-06-02T13:47:00Z">
              <w:r>
                <w:rPr>
                  <w:rFonts w:ascii="標楷體" w:eastAsia="標楷體" w:hAnsi="標楷體" w:hint="eastAsia"/>
                </w:rPr>
                <w:t>,</w:t>
              </w:r>
              <w:r>
                <w:rPr>
                  <w:rFonts w:ascii="標楷體" w:eastAsia="標楷體" w:hAnsi="標楷體" w:hint="eastAsia"/>
                  <w:lang w:eastAsia="zh-HK"/>
                </w:rPr>
                <w:t>檢核條件</w:t>
              </w:r>
            </w:ins>
            <w:ins w:id="565" w:author="張金龍" w:date="2021-06-02T13:48:00Z">
              <w:r>
                <w:rPr>
                  <w:rFonts w:ascii="標楷體" w:eastAsia="標楷體" w:hAnsi="標楷體" w:hint="eastAsia"/>
                </w:rPr>
                <w:t>:</w:t>
              </w:r>
            </w:ins>
            <w:ins w:id="566" w:author="張金龍" w:date="2021-06-02T13:50:00Z">
              <w:r>
                <w:t xml:space="preserve"> </w:t>
              </w:r>
            </w:ins>
          </w:p>
          <w:p w14:paraId="16EF37ED" w14:textId="61FF8929" w:rsidR="00732CC7" w:rsidRPr="00732CC7" w:rsidRDefault="00732CC7">
            <w:pPr>
              <w:snapToGrid w:val="0"/>
              <w:ind w:left="238"/>
              <w:rPr>
                <w:ins w:id="567" w:author="張金龍" w:date="2021-06-02T13:50:00Z"/>
                <w:rFonts w:ascii="標楷體" w:eastAsia="標楷體" w:hAnsi="標楷體"/>
              </w:rPr>
              <w:pPrChange w:id="568" w:author="張金龍" w:date="2021-06-02T13:50:00Z">
                <w:pPr>
                  <w:snapToGrid w:val="0"/>
                  <w:ind w:left="238" w:hangingChars="99" w:hanging="238"/>
                </w:pPr>
              </w:pPrChange>
            </w:pPr>
            <w:ins w:id="569" w:author="張金龍" w:date="2021-06-02T13:50:00Z">
              <w:r>
                <w:rPr>
                  <w:rFonts w:ascii="標楷體" w:eastAsia="標楷體" w:hAnsi="標楷體" w:hint="eastAsia"/>
                </w:rPr>
                <w:t>(1).</w:t>
              </w:r>
              <w:r>
                <w:rPr>
                  <w:rFonts w:ascii="標楷體" w:eastAsia="標楷體" w:hAnsi="標楷體" w:hint="eastAsia"/>
                  <w:lang w:eastAsia="zh-HK"/>
                </w:rPr>
                <w:t>不可空白</w:t>
              </w:r>
              <w:r>
                <w:rPr>
                  <w:rFonts w:ascii="標楷體" w:eastAsia="標楷體" w:hAnsi="標楷體" w:hint="eastAsia"/>
                </w:rPr>
                <w:t>/</w:t>
              </w:r>
              <w:r w:rsidRPr="00732CC7">
                <w:rPr>
                  <w:rFonts w:ascii="標楷體" w:eastAsia="標楷體" w:hAnsi="標楷體"/>
                </w:rPr>
                <w:t>V(7)</w:t>
              </w:r>
            </w:ins>
          </w:p>
          <w:p w14:paraId="72414A9F" w14:textId="7114C4B1" w:rsidR="00732CC7" w:rsidRPr="00732CC7" w:rsidRDefault="00732CC7">
            <w:pPr>
              <w:snapToGrid w:val="0"/>
              <w:ind w:left="238"/>
              <w:rPr>
                <w:ins w:id="570" w:author="張金龍" w:date="2021-06-02T13:50:00Z"/>
                <w:rFonts w:ascii="標楷體" w:eastAsia="標楷體" w:hAnsi="標楷體"/>
              </w:rPr>
              <w:pPrChange w:id="571" w:author="張金龍" w:date="2021-06-02T13:50:00Z">
                <w:pPr>
                  <w:snapToGrid w:val="0"/>
                  <w:ind w:left="238" w:hangingChars="99" w:hanging="238"/>
                </w:pPr>
              </w:pPrChange>
            </w:pPr>
            <w:ins w:id="572" w:author="張金龍" w:date="2021-06-02T13:50:00Z">
              <w:r>
                <w:rPr>
                  <w:rFonts w:ascii="標楷體" w:eastAsia="標楷體" w:hAnsi="標楷體" w:hint="eastAsia"/>
                </w:rPr>
                <w:t>(2).</w:t>
              </w:r>
            </w:ins>
            <w:ins w:id="573" w:author="張金龍" w:date="2021-06-02T13:51:00Z">
              <w:r>
                <w:rPr>
                  <w:rFonts w:ascii="標楷體" w:eastAsia="標楷體" w:hAnsi="標楷體" w:hint="eastAsia"/>
                  <w:lang w:eastAsia="zh-HK"/>
                </w:rPr>
                <w:t>檢查日期格式/</w:t>
              </w:r>
            </w:ins>
          </w:p>
          <w:p w14:paraId="20B78BFF" w14:textId="0C15187A" w:rsidR="00732CC7" w:rsidRDefault="00732CC7">
            <w:pPr>
              <w:snapToGrid w:val="0"/>
              <w:ind w:firstLineChars="300" w:firstLine="720"/>
              <w:rPr>
                <w:ins w:id="574" w:author="張金龍" w:date="2021-06-02T13:46:00Z"/>
                <w:rFonts w:ascii="標楷體" w:eastAsia="標楷體" w:hAnsi="標楷體"/>
              </w:rPr>
              <w:pPrChange w:id="575" w:author="張金龍" w:date="2021-06-02T13:52:00Z">
                <w:pPr>
                  <w:snapToGrid w:val="0"/>
                  <w:ind w:left="238" w:hangingChars="99" w:hanging="238"/>
                </w:pPr>
              </w:pPrChange>
            </w:pPr>
            <w:ins w:id="576" w:author="張金龍" w:date="2021-06-02T13:50:00Z">
              <w:r>
                <w:rPr>
                  <w:rFonts w:ascii="標楷體" w:eastAsia="標楷體" w:hAnsi="標楷體"/>
                </w:rPr>
                <w:t>A(DATE,0</w:t>
              </w:r>
              <w:r w:rsidRPr="00732CC7">
                <w:rPr>
                  <w:rFonts w:ascii="標楷體" w:eastAsia="標楷體" w:hAnsi="標楷體"/>
                </w:rPr>
                <w:t>)</w:t>
              </w:r>
            </w:ins>
          </w:p>
        </w:tc>
      </w:tr>
      <w:tr w:rsidR="00732CC7" w:rsidRPr="00847BB7" w14:paraId="12196099" w14:textId="77777777" w:rsidTr="00050F5E">
        <w:trPr>
          <w:trHeight w:val="244"/>
          <w:jc w:val="center"/>
          <w:ins w:id="577" w:author="張金龍" w:date="2021-06-02T13:52:00Z"/>
        </w:trPr>
        <w:tc>
          <w:tcPr>
            <w:tcW w:w="456" w:type="dxa"/>
          </w:tcPr>
          <w:p w14:paraId="374EDDFE" w14:textId="77777777" w:rsidR="00732CC7" w:rsidRDefault="00732CC7" w:rsidP="00732CC7">
            <w:pPr>
              <w:rPr>
                <w:ins w:id="578" w:author="張金龍" w:date="2021-06-02T13:52:00Z"/>
                <w:rFonts w:ascii="標楷體" w:eastAsia="標楷體" w:hAnsi="標楷體"/>
              </w:rPr>
            </w:pPr>
          </w:p>
        </w:tc>
        <w:tc>
          <w:tcPr>
            <w:tcW w:w="1736" w:type="dxa"/>
          </w:tcPr>
          <w:p w14:paraId="67A72A6B" w14:textId="55F1E1C0" w:rsidR="00732CC7" w:rsidRDefault="00732CC7" w:rsidP="00732CC7">
            <w:pPr>
              <w:rPr>
                <w:ins w:id="579" w:author="張金龍" w:date="2021-06-02T13:52:00Z"/>
                <w:rFonts w:ascii="標楷體" w:eastAsia="標楷體" w:hAnsi="標楷體"/>
                <w:lang w:eastAsia="zh-HK"/>
              </w:rPr>
            </w:pPr>
            <w:ins w:id="580" w:author="張金龍" w:date="2021-06-02T13:52:00Z">
              <w:r>
                <w:rPr>
                  <w:rFonts w:ascii="標楷體" w:eastAsia="標楷體" w:hAnsi="標楷體" w:hint="eastAsia"/>
                  <w:lang w:eastAsia="zh-HK"/>
                </w:rPr>
                <w:t>訖</w:t>
              </w:r>
            </w:ins>
          </w:p>
        </w:tc>
        <w:tc>
          <w:tcPr>
            <w:tcW w:w="751" w:type="dxa"/>
          </w:tcPr>
          <w:p w14:paraId="13134036" w14:textId="6920AC18" w:rsidR="00732CC7" w:rsidRDefault="00732CC7" w:rsidP="00732CC7">
            <w:pPr>
              <w:rPr>
                <w:ins w:id="581" w:author="張金龍" w:date="2021-06-02T13:52:00Z"/>
                <w:rFonts w:ascii="標楷體" w:eastAsia="標楷體" w:hAnsi="標楷體"/>
              </w:rPr>
            </w:pPr>
            <w:ins w:id="582" w:author="張金龍" w:date="2021-06-02T13:52:00Z">
              <w:r>
                <w:rPr>
                  <w:rFonts w:ascii="標楷體" w:eastAsia="標楷體" w:hAnsi="標楷體" w:hint="eastAsia"/>
                </w:rPr>
                <w:t>7</w:t>
              </w:r>
            </w:ins>
          </w:p>
        </w:tc>
        <w:tc>
          <w:tcPr>
            <w:tcW w:w="2145" w:type="dxa"/>
          </w:tcPr>
          <w:p w14:paraId="64931C53" w14:textId="2576F980" w:rsidR="00732CC7" w:rsidRDefault="00732CC7" w:rsidP="00732CC7">
            <w:pPr>
              <w:rPr>
                <w:ins w:id="583" w:author="張金龍" w:date="2021-06-02T13:52:00Z"/>
                <w:rFonts w:ascii="標楷體" w:eastAsia="標楷體" w:hAnsi="標楷體"/>
                <w:lang w:eastAsia="zh-HK"/>
              </w:rPr>
            </w:pPr>
            <w:ins w:id="584" w:author="張金龍" w:date="2021-06-02T13:52:00Z">
              <w:r>
                <w:rPr>
                  <w:rFonts w:ascii="標楷體" w:eastAsia="標楷體" w:hAnsi="標楷體" w:hint="eastAsia"/>
                  <w:lang w:eastAsia="zh-HK"/>
                </w:rPr>
                <w:t>會計日</w:t>
              </w:r>
            </w:ins>
          </w:p>
        </w:tc>
        <w:tc>
          <w:tcPr>
            <w:tcW w:w="1187" w:type="dxa"/>
          </w:tcPr>
          <w:p w14:paraId="7AB28BA4" w14:textId="604E62BD" w:rsidR="00732CC7" w:rsidRDefault="00732CC7" w:rsidP="00732CC7">
            <w:pPr>
              <w:rPr>
                <w:ins w:id="585" w:author="張金龍" w:date="2021-06-02T13:52:00Z"/>
                <w:rFonts w:ascii="標楷體" w:eastAsia="標楷體" w:hAnsi="標楷體"/>
                <w:lang w:eastAsia="zh-HK"/>
              </w:rPr>
            </w:pPr>
            <w:ins w:id="586" w:author="張金龍" w:date="2021-06-02T13:52:00Z">
              <w:r>
                <w:rPr>
                  <w:rFonts w:ascii="標楷體" w:eastAsia="標楷體" w:hAnsi="標楷體" w:hint="eastAsia"/>
                  <w:lang w:eastAsia="zh-HK"/>
                </w:rPr>
                <w:t>日期選單</w:t>
              </w:r>
            </w:ins>
          </w:p>
        </w:tc>
        <w:tc>
          <w:tcPr>
            <w:tcW w:w="514" w:type="dxa"/>
          </w:tcPr>
          <w:p w14:paraId="2EA41D92" w14:textId="3A2ED230" w:rsidR="00732CC7" w:rsidRDefault="00732CC7" w:rsidP="00732CC7">
            <w:pPr>
              <w:rPr>
                <w:ins w:id="587" w:author="張金龍" w:date="2021-06-02T13:52:00Z"/>
                <w:rFonts w:ascii="標楷體" w:eastAsia="標楷體" w:hAnsi="標楷體"/>
              </w:rPr>
            </w:pPr>
            <w:ins w:id="588" w:author="張金龍" w:date="2021-06-02T13:52:00Z">
              <w:r>
                <w:rPr>
                  <w:rFonts w:ascii="標楷體" w:eastAsia="標楷體" w:hAnsi="標楷體" w:hint="eastAsia"/>
                </w:rPr>
                <w:t>V</w:t>
              </w:r>
            </w:ins>
          </w:p>
        </w:tc>
        <w:tc>
          <w:tcPr>
            <w:tcW w:w="407" w:type="dxa"/>
          </w:tcPr>
          <w:p w14:paraId="690F41C7" w14:textId="31425A00" w:rsidR="00732CC7" w:rsidRDefault="00732CC7" w:rsidP="00732CC7">
            <w:pPr>
              <w:jc w:val="center"/>
              <w:rPr>
                <w:ins w:id="589" w:author="張金龍" w:date="2021-06-02T13:52:00Z"/>
                <w:rFonts w:ascii="標楷體" w:eastAsia="標楷體" w:hAnsi="標楷體"/>
              </w:rPr>
            </w:pPr>
            <w:ins w:id="590" w:author="張金龍" w:date="2021-06-02T13:52:00Z">
              <w:r>
                <w:rPr>
                  <w:rFonts w:ascii="標楷體" w:eastAsia="標楷體" w:hAnsi="標楷體" w:hint="eastAsia"/>
                </w:rPr>
                <w:t>W</w:t>
              </w:r>
            </w:ins>
          </w:p>
        </w:tc>
        <w:tc>
          <w:tcPr>
            <w:tcW w:w="3544" w:type="dxa"/>
          </w:tcPr>
          <w:p w14:paraId="60D5A12C" w14:textId="77777777" w:rsidR="00732CC7" w:rsidRDefault="00732CC7" w:rsidP="00732CC7">
            <w:pPr>
              <w:snapToGrid w:val="0"/>
              <w:ind w:left="238" w:hangingChars="99" w:hanging="238"/>
              <w:rPr>
                <w:ins w:id="591" w:author="張金龍" w:date="2021-06-02T13:52:00Z"/>
              </w:rPr>
            </w:pPr>
            <w:ins w:id="592" w:author="張金龍" w:date="2021-06-02T13:52:00Z">
              <w:r>
                <w:rPr>
                  <w:rFonts w:ascii="標楷體" w:eastAsia="標楷體" w:hAnsi="標楷體" w:hint="eastAsia"/>
                </w:rPr>
                <w:t>1.</w:t>
              </w:r>
              <w:r>
                <w:rPr>
                  <w:rFonts w:ascii="標楷體" w:eastAsia="標楷體" w:hAnsi="標楷體" w:hint="eastAsia"/>
                  <w:lang w:eastAsia="zh-HK"/>
                </w:rPr>
                <w:t>必須輸入日期</w:t>
              </w:r>
              <w:r>
                <w:rPr>
                  <w:rFonts w:ascii="標楷體" w:eastAsia="標楷體" w:hAnsi="標楷體" w:hint="eastAsia"/>
                </w:rPr>
                <w:t>,</w:t>
              </w:r>
              <w:r>
                <w:rPr>
                  <w:rFonts w:ascii="標楷體" w:eastAsia="標楷體" w:hAnsi="標楷體" w:hint="eastAsia"/>
                  <w:lang w:eastAsia="zh-HK"/>
                </w:rPr>
                <w:t>檢核條件</w:t>
              </w:r>
              <w:r>
                <w:rPr>
                  <w:rFonts w:ascii="標楷體" w:eastAsia="標楷體" w:hAnsi="標楷體" w:hint="eastAsia"/>
                </w:rPr>
                <w:t>:</w:t>
              </w:r>
              <w:r>
                <w:t xml:space="preserve"> </w:t>
              </w:r>
            </w:ins>
          </w:p>
          <w:p w14:paraId="7E94F02B" w14:textId="77777777" w:rsidR="00732CC7" w:rsidRPr="00732CC7" w:rsidRDefault="00732CC7" w:rsidP="00732CC7">
            <w:pPr>
              <w:snapToGrid w:val="0"/>
              <w:ind w:left="238"/>
              <w:rPr>
                <w:ins w:id="593" w:author="張金龍" w:date="2021-06-02T13:52:00Z"/>
                <w:rFonts w:ascii="標楷體" w:eastAsia="標楷體" w:hAnsi="標楷體"/>
              </w:rPr>
            </w:pPr>
            <w:ins w:id="594" w:author="張金龍" w:date="2021-06-02T13:52:00Z">
              <w:r>
                <w:rPr>
                  <w:rFonts w:ascii="標楷體" w:eastAsia="標楷體" w:hAnsi="標楷體" w:hint="eastAsia"/>
                </w:rPr>
                <w:t>(1).</w:t>
              </w:r>
              <w:r>
                <w:rPr>
                  <w:rFonts w:ascii="標楷體" w:eastAsia="標楷體" w:hAnsi="標楷體" w:hint="eastAsia"/>
                  <w:lang w:eastAsia="zh-HK"/>
                </w:rPr>
                <w:t>不可空白</w:t>
              </w:r>
              <w:r>
                <w:rPr>
                  <w:rFonts w:ascii="標楷體" w:eastAsia="標楷體" w:hAnsi="標楷體" w:hint="eastAsia"/>
                </w:rPr>
                <w:t>/</w:t>
              </w:r>
              <w:r w:rsidRPr="00732CC7">
                <w:rPr>
                  <w:rFonts w:ascii="標楷體" w:eastAsia="標楷體" w:hAnsi="標楷體"/>
                </w:rPr>
                <w:t>V(7)</w:t>
              </w:r>
            </w:ins>
          </w:p>
          <w:p w14:paraId="32CEA3FF" w14:textId="77777777" w:rsidR="00732CC7" w:rsidRPr="00732CC7" w:rsidRDefault="00732CC7" w:rsidP="00732CC7">
            <w:pPr>
              <w:snapToGrid w:val="0"/>
              <w:ind w:left="238"/>
              <w:rPr>
                <w:ins w:id="595" w:author="張金龍" w:date="2021-06-02T13:52:00Z"/>
                <w:rFonts w:ascii="標楷體" w:eastAsia="標楷體" w:hAnsi="標楷體"/>
              </w:rPr>
            </w:pPr>
            <w:ins w:id="596" w:author="張金龍" w:date="2021-06-02T13:52:00Z">
              <w:r>
                <w:rPr>
                  <w:rFonts w:ascii="標楷體" w:eastAsia="標楷體" w:hAnsi="標楷體" w:hint="eastAsia"/>
                </w:rPr>
                <w:t>(2).</w:t>
              </w:r>
              <w:r>
                <w:rPr>
                  <w:rFonts w:ascii="標楷體" w:eastAsia="標楷體" w:hAnsi="標楷體" w:hint="eastAsia"/>
                  <w:lang w:eastAsia="zh-HK"/>
                </w:rPr>
                <w:t>檢查日期格式/</w:t>
              </w:r>
            </w:ins>
          </w:p>
          <w:p w14:paraId="2F0AC9D9" w14:textId="77777777" w:rsidR="00732CC7" w:rsidRDefault="00732CC7">
            <w:pPr>
              <w:snapToGrid w:val="0"/>
              <w:ind w:left="238" w:firstLineChars="200" w:firstLine="480"/>
              <w:rPr>
                <w:ins w:id="597" w:author="張金龍" w:date="2021-06-02T13:53:00Z"/>
                <w:rFonts w:ascii="標楷體" w:eastAsia="標楷體" w:hAnsi="標楷體"/>
              </w:rPr>
              <w:pPrChange w:id="598" w:author="張金龍" w:date="2021-06-02T13:52:00Z">
                <w:pPr>
                  <w:snapToGrid w:val="0"/>
                  <w:ind w:left="238" w:hangingChars="99" w:hanging="238"/>
                </w:pPr>
              </w:pPrChange>
            </w:pPr>
            <w:ins w:id="599" w:author="張金龍" w:date="2021-06-02T13:52:00Z">
              <w:r>
                <w:rPr>
                  <w:rFonts w:ascii="標楷體" w:eastAsia="標楷體" w:hAnsi="標楷體"/>
                </w:rPr>
                <w:t>A(DATE,0</w:t>
              </w:r>
              <w:r w:rsidRPr="00732CC7">
                <w:rPr>
                  <w:rFonts w:ascii="標楷體" w:eastAsia="標楷體" w:hAnsi="標楷體"/>
                </w:rPr>
                <w:t>)</w:t>
              </w:r>
            </w:ins>
          </w:p>
          <w:p w14:paraId="39C75754" w14:textId="77777777" w:rsidR="00732CC7" w:rsidRDefault="00732CC7">
            <w:pPr>
              <w:snapToGrid w:val="0"/>
              <w:rPr>
                <w:ins w:id="600" w:author="張金龍" w:date="2021-06-02T13:55:00Z"/>
                <w:rFonts w:ascii="標楷體" w:eastAsia="標楷體" w:hAnsi="標楷體"/>
              </w:rPr>
              <w:pPrChange w:id="601" w:author="張金龍" w:date="2021-06-02T13:53:00Z">
                <w:pPr>
                  <w:snapToGrid w:val="0"/>
                  <w:ind w:left="238" w:hangingChars="99" w:hanging="238"/>
                </w:pPr>
              </w:pPrChange>
            </w:pPr>
            <w:ins w:id="602" w:author="張金龍" w:date="2021-06-02T13:53:00Z">
              <w:r>
                <w:rPr>
                  <w:rFonts w:ascii="標楷體" w:eastAsia="標楷體" w:hAnsi="標楷體"/>
                </w:rPr>
                <w:t xml:space="preserve">  </w:t>
              </w:r>
              <w:r>
                <w:rPr>
                  <w:rFonts w:ascii="標楷體" w:eastAsia="標楷體" w:hAnsi="標楷體" w:hint="eastAsia"/>
                </w:rPr>
                <w:t>(3).</w:t>
              </w:r>
            </w:ins>
            <w:ins w:id="603" w:author="張金龍" w:date="2021-06-02T13:54:00Z">
              <w:r>
                <w:rPr>
                  <w:rFonts w:ascii="標楷體" w:eastAsia="標楷體" w:hAnsi="標楷體" w:hint="eastAsia"/>
                  <w:lang w:eastAsia="zh-HK"/>
                </w:rPr>
                <w:t>需介</w:t>
              </w:r>
              <w:r w:rsidR="00A468F9">
                <w:rPr>
                  <w:rFonts w:ascii="標楷體" w:eastAsia="標楷體" w:hAnsi="標楷體" w:hint="eastAsia"/>
                </w:rPr>
                <w:t>[</w:t>
              </w:r>
              <w:r w:rsidR="00A468F9">
                <w:rPr>
                  <w:rFonts w:ascii="標楷體" w:eastAsia="標楷體" w:hAnsi="標楷體" w:hint="eastAsia"/>
                  <w:lang w:eastAsia="zh-HK"/>
                </w:rPr>
                <w:t>起日</w:t>
              </w:r>
              <w:r w:rsidR="00A468F9">
                <w:rPr>
                  <w:rFonts w:ascii="標楷體" w:eastAsia="標楷體" w:hAnsi="標楷體" w:hint="eastAsia"/>
                </w:rPr>
                <w:t>]</w:t>
              </w:r>
              <w:r w:rsidR="00A468F9">
                <w:rPr>
                  <w:rFonts w:ascii="標楷體" w:eastAsia="標楷體" w:hAnsi="標楷體" w:hint="eastAsia"/>
                  <w:lang w:eastAsia="zh-HK"/>
                </w:rPr>
                <w:t>至</w:t>
              </w:r>
              <w:r w:rsidR="00A468F9">
                <w:rPr>
                  <w:rFonts w:ascii="標楷體" w:eastAsia="標楷體" w:hAnsi="標楷體" w:hint="eastAsia"/>
                </w:rPr>
                <w:t>[</w:t>
              </w:r>
              <w:r w:rsidR="00A468F9">
                <w:rPr>
                  <w:rFonts w:ascii="標楷體" w:eastAsia="標楷體" w:hAnsi="標楷體" w:hint="eastAsia"/>
                  <w:lang w:eastAsia="zh-HK"/>
                </w:rPr>
                <w:t>會計日</w:t>
              </w:r>
              <w:r w:rsidR="00A468F9">
                <w:rPr>
                  <w:rFonts w:ascii="標楷體" w:eastAsia="標楷體" w:hAnsi="標楷體" w:hint="eastAsia"/>
                </w:rPr>
                <w:t>]</w:t>
              </w:r>
            </w:ins>
            <w:ins w:id="604" w:author="張金龍" w:date="2021-06-02T13:55:00Z">
              <w:r w:rsidR="00A468F9">
                <w:rPr>
                  <w:rFonts w:ascii="標楷體" w:eastAsia="標楷體" w:hAnsi="標楷體" w:hint="eastAsia"/>
                </w:rPr>
                <w:t>/</w:t>
              </w:r>
            </w:ins>
          </w:p>
          <w:p w14:paraId="095B6409" w14:textId="423D8F57" w:rsidR="00A468F9" w:rsidRDefault="00A468F9">
            <w:pPr>
              <w:snapToGrid w:val="0"/>
              <w:rPr>
                <w:ins w:id="605" w:author="張金龍" w:date="2021-06-02T13:52:00Z"/>
                <w:rFonts w:ascii="標楷體" w:eastAsia="標楷體" w:hAnsi="標楷體"/>
              </w:rPr>
              <w:pPrChange w:id="606" w:author="張金龍" w:date="2021-06-02T13:53:00Z">
                <w:pPr>
                  <w:snapToGrid w:val="0"/>
                  <w:ind w:left="238" w:hangingChars="99" w:hanging="238"/>
                </w:pPr>
              </w:pPrChange>
            </w:pPr>
            <w:ins w:id="607" w:author="張金龍" w:date="2021-06-02T13:55:00Z">
              <w:r>
                <w:rPr>
                  <w:rFonts w:ascii="標楷體" w:eastAsia="標楷體" w:hAnsi="標楷體"/>
                </w:rPr>
                <w:t xml:space="preserve">      </w:t>
              </w:r>
              <w:r>
                <w:rPr>
                  <w:rFonts w:ascii="標楷體" w:eastAsia="標楷體" w:hAnsi="標楷體" w:hint="eastAsia"/>
                </w:rPr>
                <w:t>V(5)</w:t>
              </w:r>
            </w:ins>
          </w:p>
        </w:tc>
      </w:tr>
      <w:tr w:rsidR="00732CC7" w:rsidRPr="00847BB7" w:rsidDel="00732CC7" w14:paraId="4CD40659" w14:textId="1EF7307D" w:rsidTr="00050F5E">
        <w:tblPrEx>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ExChange w:id="608" w:author="智誠 楊" w:date="2021-05-07T13:44:00Z">
            <w:tblPrEx>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Ex>
          </w:tblPrExChange>
        </w:tblPrEx>
        <w:trPr>
          <w:trHeight w:val="244"/>
          <w:jc w:val="center"/>
          <w:ins w:id="609" w:author="智誠 楊" w:date="2021-05-07T11:57:00Z"/>
          <w:del w:id="610" w:author="張金龍" w:date="2021-06-02T13:44:00Z"/>
          <w:trPrChange w:id="611" w:author="智誠 楊" w:date="2021-05-07T13:44:00Z">
            <w:trPr>
              <w:trHeight w:val="244"/>
              <w:jc w:val="center"/>
            </w:trPr>
          </w:trPrChange>
        </w:trPr>
        <w:tc>
          <w:tcPr>
            <w:tcW w:w="2192" w:type="dxa"/>
            <w:gridSpan w:val="2"/>
            <w:tcPrChange w:id="612" w:author="智誠 楊" w:date="2021-05-07T13:44:00Z">
              <w:tcPr>
                <w:tcW w:w="2192" w:type="dxa"/>
                <w:gridSpan w:val="2"/>
              </w:tcPr>
            </w:tcPrChange>
          </w:tcPr>
          <w:p w14:paraId="62848B58" w14:textId="69535739" w:rsidR="00732CC7" w:rsidDel="00732CC7" w:rsidRDefault="00732CC7" w:rsidP="00732CC7">
            <w:pPr>
              <w:rPr>
                <w:ins w:id="613" w:author="智誠 楊" w:date="2021-05-07T11:57:00Z"/>
                <w:del w:id="614" w:author="張金龍" w:date="2021-06-02T13:44:00Z"/>
                <w:rFonts w:ascii="標楷體" w:eastAsia="標楷體" w:hAnsi="標楷體"/>
              </w:rPr>
            </w:pPr>
            <w:ins w:id="615" w:author="智誠 楊" w:date="2021-05-07T11:57:00Z">
              <w:del w:id="616" w:author="張金龍" w:date="2021-06-02T13:44:00Z">
                <w:r w:rsidDel="00732CC7">
                  <w:rPr>
                    <w:rFonts w:ascii="標楷體" w:eastAsia="標楷體" w:hAnsi="標楷體" w:hint="eastAsia"/>
                  </w:rPr>
                  <w:delText>洗錢樣態一</w:delText>
                </w:r>
              </w:del>
            </w:ins>
          </w:p>
        </w:tc>
        <w:tc>
          <w:tcPr>
            <w:tcW w:w="751" w:type="dxa"/>
            <w:tcPrChange w:id="617" w:author="智誠 楊" w:date="2021-05-07T13:44:00Z">
              <w:tcPr>
                <w:tcW w:w="751" w:type="dxa"/>
              </w:tcPr>
            </w:tcPrChange>
          </w:tcPr>
          <w:p w14:paraId="11E2A103" w14:textId="3D46234A" w:rsidR="00732CC7" w:rsidDel="00732CC7" w:rsidRDefault="00732CC7" w:rsidP="00732CC7">
            <w:pPr>
              <w:rPr>
                <w:ins w:id="618" w:author="智誠 楊" w:date="2021-05-07T11:57:00Z"/>
                <w:del w:id="619" w:author="張金龍" w:date="2021-06-02T13:44:00Z"/>
                <w:rFonts w:ascii="標楷體" w:eastAsia="標楷體" w:hAnsi="標楷體"/>
              </w:rPr>
            </w:pPr>
          </w:p>
        </w:tc>
        <w:tc>
          <w:tcPr>
            <w:tcW w:w="2145" w:type="dxa"/>
            <w:tcPrChange w:id="620" w:author="智誠 楊" w:date="2021-05-07T13:44:00Z">
              <w:tcPr>
                <w:tcW w:w="1305" w:type="dxa"/>
              </w:tcPr>
            </w:tcPrChange>
          </w:tcPr>
          <w:p w14:paraId="3E47B519" w14:textId="46C491D8" w:rsidR="00732CC7" w:rsidRPr="00847BB7" w:rsidDel="00732CC7" w:rsidRDefault="00732CC7" w:rsidP="00732CC7">
            <w:pPr>
              <w:rPr>
                <w:ins w:id="621" w:author="智誠 楊" w:date="2021-05-07T11:57:00Z"/>
                <w:del w:id="622" w:author="張金龍" w:date="2021-06-02T13:44:00Z"/>
                <w:rFonts w:ascii="標楷體" w:eastAsia="標楷體" w:hAnsi="標楷體"/>
              </w:rPr>
            </w:pPr>
          </w:p>
        </w:tc>
        <w:tc>
          <w:tcPr>
            <w:tcW w:w="1187" w:type="dxa"/>
            <w:tcPrChange w:id="623" w:author="智誠 楊" w:date="2021-05-07T13:44:00Z">
              <w:tcPr>
                <w:tcW w:w="2027" w:type="dxa"/>
                <w:gridSpan w:val="2"/>
              </w:tcPr>
            </w:tcPrChange>
          </w:tcPr>
          <w:p w14:paraId="5FFB6515" w14:textId="7E1BDBA3" w:rsidR="00732CC7" w:rsidDel="00732CC7" w:rsidRDefault="00732CC7" w:rsidP="00732CC7">
            <w:pPr>
              <w:rPr>
                <w:ins w:id="624" w:author="智誠 楊" w:date="2021-05-07T11:57:00Z"/>
                <w:del w:id="625" w:author="張金龍" w:date="2021-06-02T13:44:00Z"/>
                <w:rFonts w:ascii="標楷體" w:eastAsia="標楷體" w:hAnsi="標楷體"/>
              </w:rPr>
            </w:pPr>
          </w:p>
        </w:tc>
        <w:tc>
          <w:tcPr>
            <w:tcW w:w="514" w:type="dxa"/>
            <w:tcPrChange w:id="626" w:author="智誠 楊" w:date="2021-05-07T13:44:00Z">
              <w:tcPr>
                <w:tcW w:w="514" w:type="dxa"/>
              </w:tcPr>
            </w:tcPrChange>
          </w:tcPr>
          <w:p w14:paraId="4A61D123" w14:textId="0DC60A0F" w:rsidR="00732CC7" w:rsidDel="00732CC7" w:rsidRDefault="00732CC7" w:rsidP="00732CC7">
            <w:pPr>
              <w:rPr>
                <w:ins w:id="627" w:author="智誠 楊" w:date="2021-05-07T11:57:00Z"/>
                <w:del w:id="628" w:author="張金龍" w:date="2021-06-02T13:44:00Z"/>
                <w:rFonts w:ascii="標楷體" w:eastAsia="標楷體" w:hAnsi="標楷體"/>
              </w:rPr>
            </w:pPr>
          </w:p>
        </w:tc>
        <w:tc>
          <w:tcPr>
            <w:tcW w:w="407" w:type="dxa"/>
            <w:tcPrChange w:id="629" w:author="智誠 楊" w:date="2021-05-07T13:44:00Z">
              <w:tcPr>
                <w:tcW w:w="407" w:type="dxa"/>
              </w:tcPr>
            </w:tcPrChange>
          </w:tcPr>
          <w:p w14:paraId="25A104E2" w14:textId="017C8F16" w:rsidR="00732CC7" w:rsidRPr="00A01A6B" w:rsidDel="00732CC7" w:rsidRDefault="00732CC7" w:rsidP="00732CC7">
            <w:pPr>
              <w:jc w:val="center"/>
              <w:rPr>
                <w:ins w:id="630" w:author="智誠 楊" w:date="2021-05-07T11:57:00Z"/>
                <w:del w:id="631" w:author="張金龍" w:date="2021-06-02T13:44:00Z"/>
                <w:rFonts w:ascii="標楷體" w:eastAsia="標楷體" w:hAnsi="標楷體"/>
              </w:rPr>
            </w:pPr>
          </w:p>
        </w:tc>
        <w:tc>
          <w:tcPr>
            <w:tcW w:w="3544" w:type="dxa"/>
            <w:tcPrChange w:id="632" w:author="智誠 楊" w:date="2021-05-07T13:44:00Z">
              <w:tcPr>
                <w:tcW w:w="3544" w:type="dxa"/>
              </w:tcPr>
            </w:tcPrChange>
          </w:tcPr>
          <w:p w14:paraId="2D450B6C" w14:textId="2289E3DC" w:rsidR="00732CC7" w:rsidRPr="00A01A6B" w:rsidDel="00732CC7" w:rsidRDefault="00732CC7" w:rsidP="00732CC7">
            <w:pPr>
              <w:snapToGrid w:val="0"/>
              <w:ind w:left="238" w:hangingChars="99" w:hanging="238"/>
              <w:rPr>
                <w:ins w:id="633" w:author="智誠 楊" w:date="2021-05-07T11:57:00Z"/>
                <w:del w:id="634" w:author="張金龍" w:date="2021-06-02T13:44:00Z"/>
                <w:rFonts w:ascii="標楷體" w:eastAsia="標楷體" w:hAnsi="標楷體"/>
                <w:color w:val="000000" w:themeColor="text1"/>
              </w:rPr>
            </w:pPr>
          </w:p>
        </w:tc>
      </w:tr>
      <w:tr w:rsidR="00732CC7" w:rsidRPr="00847BB7" w:rsidDel="00732CC7" w14:paraId="0EA657C3" w14:textId="7377A3E8" w:rsidTr="00050F5E">
        <w:tblPrEx>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ExChange w:id="635" w:author="智誠 楊" w:date="2021-05-07T13:44:00Z">
            <w:tblPrEx>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Ex>
          </w:tblPrExChange>
        </w:tblPrEx>
        <w:trPr>
          <w:trHeight w:val="291"/>
          <w:jc w:val="center"/>
          <w:ins w:id="636" w:author="智誠 楊" w:date="2021-05-07T11:32:00Z"/>
          <w:del w:id="637" w:author="張金龍" w:date="2021-06-02T13:45:00Z"/>
          <w:trPrChange w:id="638" w:author="智誠 楊" w:date="2021-05-07T13:44:00Z">
            <w:trPr>
              <w:trHeight w:val="291"/>
              <w:jc w:val="center"/>
            </w:trPr>
          </w:trPrChange>
        </w:trPr>
        <w:tc>
          <w:tcPr>
            <w:tcW w:w="456" w:type="dxa"/>
            <w:tcPrChange w:id="639" w:author="智誠 楊" w:date="2021-05-07T13:44:00Z">
              <w:tcPr>
                <w:tcW w:w="456" w:type="dxa"/>
              </w:tcPr>
            </w:tcPrChange>
          </w:tcPr>
          <w:p w14:paraId="0786ED98" w14:textId="6A4A4CFF" w:rsidR="00732CC7" w:rsidRPr="00847BB7" w:rsidDel="00732CC7" w:rsidRDefault="00732CC7" w:rsidP="00732CC7">
            <w:pPr>
              <w:rPr>
                <w:ins w:id="640" w:author="智誠 楊" w:date="2021-05-07T11:32:00Z"/>
                <w:del w:id="641" w:author="張金龍" w:date="2021-06-02T13:45:00Z"/>
                <w:rFonts w:ascii="標楷體" w:eastAsia="標楷體" w:hAnsi="標楷體"/>
              </w:rPr>
            </w:pPr>
            <w:ins w:id="642" w:author="智誠 楊" w:date="2021-05-07T11:32:00Z">
              <w:del w:id="643" w:author="張金龍" w:date="2021-06-02T13:45:00Z">
                <w:r w:rsidDel="00732CC7">
                  <w:rPr>
                    <w:rFonts w:ascii="標楷體" w:eastAsia="標楷體" w:hAnsi="標楷體" w:hint="eastAsia"/>
                  </w:rPr>
                  <w:delText>2.</w:delText>
                </w:r>
              </w:del>
            </w:ins>
          </w:p>
        </w:tc>
        <w:tc>
          <w:tcPr>
            <w:tcW w:w="1736" w:type="dxa"/>
            <w:tcPrChange w:id="644" w:author="智誠 楊" w:date="2021-05-07T13:44:00Z">
              <w:tcPr>
                <w:tcW w:w="1736" w:type="dxa"/>
              </w:tcPr>
            </w:tcPrChange>
          </w:tcPr>
          <w:p w14:paraId="5E559005" w14:textId="18F856E2" w:rsidR="00732CC7" w:rsidRPr="00847BB7" w:rsidDel="00732CC7" w:rsidRDefault="00732CC7" w:rsidP="00732CC7">
            <w:pPr>
              <w:rPr>
                <w:ins w:id="645" w:author="智誠 楊" w:date="2021-05-07T11:32:00Z"/>
                <w:del w:id="646" w:author="張金龍" w:date="2021-06-02T13:45:00Z"/>
                <w:rFonts w:ascii="標楷體" w:eastAsia="標楷體" w:hAnsi="標楷體"/>
              </w:rPr>
            </w:pPr>
            <w:ins w:id="647" w:author="智誠 楊" w:date="2021-05-07T11:58:00Z">
              <w:del w:id="648" w:author="張金龍" w:date="2021-06-02T13:45:00Z">
                <w:r w:rsidDel="00732CC7">
                  <w:rPr>
                    <w:rFonts w:ascii="標楷體" w:eastAsia="標楷體" w:hAnsi="標楷體" w:hint="eastAsia"/>
                  </w:rPr>
                  <w:delText>金額合計超過</w:delText>
                </w:r>
              </w:del>
            </w:ins>
          </w:p>
        </w:tc>
        <w:tc>
          <w:tcPr>
            <w:tcW w:w="751" w:type="dxa"/>
            <w:tcPrChange w:id="649" w:author="智誠 楊" w:date="2021-05-07T13:44:00Z">
              <w:tcPr>
                <w:tcW w:w="751" w:type="dxa"/>
              </w:tcPr>
            </w:tcPrChange>
          </w:tcPr>
          <w:p w14:paraId="13830BAD" w14:textId="044ECCF0" w:rsidR="00732CC7" w:rsidRPr="00847BB7" w:rsidDel="00732CC7" w:rsidRDefault="00732CC7" w:rsidP="00732CC7">
            <w:pPr>
              <w:rPr>
                <w:ins w:id="650" w:author="智誠 楊" w:date="2021-05-07T11:32:00Z"/>
                <w:del w:id="651" w:author="張金龍" w:date="2021-06-02T13:45:00Z"/>
                <w:rFonts w:ascii="標楷體" w:eastAsia="標楷體" w:hAnsi="標楷體"/>
              </w:rPr>
            </w:pPr>
            <w:ins w:id="652" w:author="智誠 楊" w:date="2021-05-07T11:59:00Z">
              <w:del w:id="653" w:author="張金龍" w:date="2021-06-02T13:45:00Z">
                <w:r w:rsidDel="00732CC7">
                  <w:rPr>
                    <w:rFonts w:ascii="標楷體" w:eastAsia="標楷體" w:hAnsi="標楷體" w:hint="eastAsia"/>
                  </w:rPr>
                  <w:delText>14</w:delText>
                </w:r>
              </w:del>
            </w:ins>
          </w:p>
        </w:tc>
        <w:tc>
          <w:tcPr>
            <w:tcW w:w="2145" w:type="dxa"/>
            <w:tcPrChange w:id="654" w:author="智誠 楊" w:date="2021-05-07T13:44:00Z">
              <w:tcPr>
                <w:tcW w:w="1305" w:type="dxa"/>
              </w:tcPr>
            </w:tcPrChange>
          </w:tcPr>
          <w:p w14:paraId="2563A8FE" w14:textId="28F19BF7" w:rsidR="00732CC7" w:rsidRPr="00847BB7" w:rsidDel="00732CC7" w:rsidRDefault="00732CC7" w:rsidP="00732CC7">
            <w:pPr>
              <w:rPr>
                <w:ins w:id="655" w:author="智誠 楊" w:date="2021-05-07T11:32:00Z"/>
                <w:del w:id="656" w:author="張金龍" w:date="2021-06-02T13:45:00Z"/>
                <w:rFonts w:ascii="標楷體" w:eastAsia="標楷體" w:hAnsi="標楷體"/>
              </w:rPr>
            </w:pPr>
            <w:ins w:id="657" w:author="智誠 楊" w:date="2021-05-07T13:42:00Z">
              <w:del w:id="658" w:author="張金龍" w:date="2021-06-02T13:45:00Z">
                <w:r w:rsidDel="00732CC7">
                  <w:rPr>
                    <w:rFonts w:ascii="標楷體" w:eastAsia="標楷體" w:hAnsi="標楷體"/>
                  </w:rPr>
                  <w:delText>MlaundryParas</w:delText>
                </w:r>
                <w:r w:rsidDel="00732CC7">
                  <w:rPr>
                    <w:rFonts w:ascii="標楷體" w:eastAsia="標楷體" w:hAnsi="標楷體" w:hint="eastAsia"/>
                  </w:rPr>
                  <w:delText>.</w:delText>
                </w:r>
              </w:del>
            </w:ins>
            <w:ins w:id="659" w:author="智誠 楊" w:date="2021-05-07T13:43:00Z">
              <w:del w:id="660" w:author="張金龍" w:date="2021-06-02T13:45:00Z">
                <w:r w:rsidRPr="00050F5E" w:rsidDel="00732CC7">
                  <w:rPr>
                    <w:rFonts w:ascii="標楷體" w:eastAsia="標楷體" w:hAnsi="標楷體"/>
                  </w:rPr>
                  <w:delText>Factor1TotLimit</w:delText>
                </w:r>
              </w:del>
            </w:ins>
          </w:p>
        </w:tc>
        <w:tc>
          <w:tcPr>
            <w:tcW w:w="1187" w:type="dxa"/>
            <w:tcPrChange w:id="661" w:author="智誠 楊" w:date="2021-05-07T13:44:00Z">
              <w:tcPr>
                <w:tcW w:w="2027" w:type="dxa"/>
                <w:gridSpan w:val="2"/>
              </w:tcPr>
            </w:tcPrChange>
          </w:tcPr>
          <w:p w14:paraId="5915F38E" w14:textId="57F91A5C" w:rsidR="00732CC7" w:rsidRPr="00B1354F" w:rsidDel="00732CC7" w:rsidRDefault="00732CC7" w:rsidP="00732CC7">
            <w:pPr>
              <w:rPr>
                <w:ins w:id="662" w:author="智誠 楊" w:date="2021-05-07T11:32:00Z"/>
                <w:del w:id="663" w:author="張金龍" w:date="2021-06-02T13:45:00Z"/>
                <w:rFonts w:ascii="標楷體" w:eastAsia="標楷體" w:hAnsi="標楷體"/>
              </w:rPr>
            </w:pPr>
          </w:p>
        </w:tc>
        <w:tc>
          <w:tcPr>
            <w:tcW w:w="514" w:type="dxa"/>
            <w:tcPrChange w:id="664" w:author="智誠 楊" w:date="2021-05-07T13:44:00Z">
              <w:tcPr>
                <w:tcW w:w="514" w:type="dxa"/>
              </w:tcPr>
            </w:tcPrChange>
          </w:tcPr>
          <w:p w14:paraId="3A2D7BC2" w14:textId="4C77D213" w:rsidR="00732CC7" w:rsidRPr="00847BB7" w:rsidDel="00732CC7" w:rsidRDefault="00732CC7" w:rsidP="00732CC7">
            <w:pPr>
              <w:rPr>
                <w:ins w:id="665" w:author="智誠 楊" w:date="2021-05-07T11:32:00Z"/>
                <w:del w:id="666" w:author="張金龍" w:date="2021-06-02T13:45:00Z"/>
                <w:rFonts w:ascii="標楷體" w:eastAsia="標楷體" w:hAnsi="標楷體"/>
              </w:rPr>
            </w:pPr>
            <w:ins w:id="667" w:author="智誠 楊" w:date="2021-05-07T12:00:00Z">
              <w:del w:id="668" w:author="張金龍" w:date="2021-06-02T13:45:00Z">
                <w:r w:rsidDel="00732CC7">
                  <w:rPr>
                    <w:rFonts w:ascii="標楷體" w:eastAsia="標楷體" w:hAnsi="標楷體" w:hint="eastAsia"/>
                  </w:rPr>
                  <w:delText>V</w:delText>
                </w:r>
              </w:del>
            </w:ins>
          </w:p>
        </w:tc>
        <w:tc>
          <w:tcPr>
            <w:tcW w:w="407" w:type="dxa"/>
            <w:tcPrChange w:id="669" w:author="智誠 楊" w:date="2021-05-07T13:44:00Z">
              <w:tcPr>
                <w:tcW w:w="407" w:type="dxa"/>
              </w:tcPr>
            </w:tcPrChange>
          </w:tcPr>
          <w:p w14:paraId="7DF18DE6" w14:textId="74440139" w:rsidR="00732CC7" w:rsidRPr="00847BB7" w:rsidDel="00732CC7" w:rsidRDefault="00732CC7" w:rsidP="00732CC7">
            <w:pPr>
              <w:jc w:val="center"/>
              <w:rPr>
                <w:ins w:id="670" w:author="智誠 楊" w:date="2021-05-07T11:32:00Z"/>
                <w:del w:id="671" w:author="張金龍" w:date="2021-06-02T13:45:00Z"/>
                <w:rFonts w:ascii="標楷體" w:eastAsia="標楷體" w:hAnsi="標楷體"/>
              </w:rPr>
            </w:pPr>
            <w:ins w:id="672" w:author="智誠 楊" w:date="2021-05-07T12:00:00Z">
              <w:del w:id="673" w:author="張金龍" w:date="2021-06-02T13:45:00Z">
                <w:r w:rsidRPr="00A01A6B" w:rsidDel="00732CC7">
                  <w:rPr>
                    <w:rFonts w:ascii="標楷體" w:eastAsia="標楷體" w:hAnsi="標楷體" w:hint="eastAsia"/>
                  </w:rPr>
                  <w:delText>W</w:delText>
                </w:r>
              </w:del>
            </w:ins>
          </w:p>
        </w:tc>
        <w:tc>
          <w:tcPr>
            <w:tcW w:w="3544" w:type="dxa"/>
            <w:tcPrChange w:id="674" w:author="智誠 楊" w:date="2021-05-07T13:44:00Z">
              <w:tcPr>
                <w:tcW w:w="3544" w:type="dxa"/>
              </w:tcPr>
            </w:tcPrChange>
          </w:tcPr>
          <w:p w14:paraId="1D074EB3" w14:textId="56F56A88" w:rsidR="00732CC7" w:rsidDel="00732CC7" w:rsidRDefault="00732CC7" w:rsidP="00732CC7">
            <w:pPr>
              <w:snapToGrid w:val="0"/>
              <w:ind w:left="238" w:hangingChars="99" w:hanging="238"/>
              <w:rPr>
                <w:ins w:id="675" w:author="智誠 楊" w:date="2021-05-07T13:44:00Z"/>
                <w:del w:id="676" w:author="張金龍" w:date="2021-06-02T13:45:00Z"/>
                <w:rFonts w:ascii="標楷體" w:eastAsia="標楷體" w:hAnsi="標楷體"/>
                <w:color w:val="000000" w:themeColor="text1"/>
              </w:rPr>
            </w:pPr>
            <w:ins w:id="677" w:author="智誠 楊" w:date="2021-05-07T13:44:00Z">
              <w:del w:id="678" w:author="張金龍" w:date="2021-06-02T13:45:00Z">
                <w:r w:rsidRPr="00A01A6B" w:rsidDel="00732CC7">
                  <w:rPr>
                    <w:rFonts w:ascii="標楷體" w:eastAsia="標楷體" w:hAnsi="標楷體" w:hint="eastAsia"/>
                    <w:color w:val="000000" w:themeColor="text1"/>
                  </w:rPr>
                  <w:delText>1.</w:delText>
                </w:r>
                <w:r w:rsidDel="00732CC7">
                  <w:rPr>
                    <w:rFonts w:ascii="標楷體" w:eastAsia="標楷體" w:hAnsi="標楷體" w:hint="eastAsia"/>
                    <w:color w:val="000000" w:themeColor="text1"/>
                  </w:rPr>
                  <w:delText>自動顯示,可修改</w:delText>
                </w:r>
              </w:del>
            </w:ins>
          </w:p>
          <w:p w14:paraId="7365421D" w14:textId="2D781984" w:rsidR="00732CC7" w:rsidRPr="00847BB7" w:rsidDel="00732CC7" w:rsidRDefault="00732CC7" w:rsidP="00732CC7">
            <w:pPr>
              <w:snapToGrid w:val="0"/>
              <w:ind w:left="238" w:hangingChars="99" w:hanging="238"/>
              <w:rPr>
                <w:ins w:id="679" w:author="智誠 楊" w:date="2021-05-07T11:32:00Z"/>
                <w:del w:id="680" w:author="張金龍" w:date="2021-06-02T13:45:00Z"/>
                <w:rFonts w:ascii="標楷體" w:eastAsia="標楷體" w:hAnsi="標楷體"/>
              </w:rPr>
            </w:pPr>
            <w:ins w:id="681" w:author="智誠 楊" w:date="2021-05-07T13:44:00Z">
              <w:del w:id="682" w:author="張金龍" w:date="2021-06-02T13:45:00Z">
                <w:r w:rsidDel="00732CC7">
                  <w:rPr>
                    <w:rFonts w:ascii="標楷體" w:eastAsia="標楷體" w:hAnsi="標楷體" w:hint="eastAsia"/>
                  </w:rPr>
                  <w:delText>2.</w:delText>
                </w:r>
                <w:r w:rsidDel="00732CC7">
                  <w:rPr>
                    <w:rFonts w:ascii="標楷體" w:eastAsia="標楷體" w:hAnsi="標楷體"/>
                  </w:rPr>
                  <w:delText>MlaundryParas</w:delText>
                </w:r>
                <w:r w:rsidDel="00732CC7">
                  <w:rPr>
                    <w:rFonts w:ascii="標楷體" w:eastAsia="標楷體" w:hAnsi="標楷體" w:hint="eastAsia"/>
                  </w:rPr>
                  <w:delText>.</w:delText>
                </w:r>
                <w:r w:rsidRPr="00050F5E" w:rsidDel="00732CC7">
                  <w:rPr>
                    <w:rFonts w:ascii="標楷體" w:eastAsia="標楷體" w:hAnsi="標楷體"/>
                  </w:rPr>
                  <w:delText>Factor1TotLimit</w:delText>
                </w:r>
              </w:del>
            </w:ins>
          </w:p>
        </w:tc>
      </w:tr>
      <w:tr w:rsidR="00732CC7" w:rsidRPr="00847BB7" w:rsidDel="00732CC7" w14:paraId="2144B605" w14:textId="13D62FD8" w:rsidTr="00050F5E">
        <w:tblPrEx>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ExChange w:id="683" w:author="智誠 楊" w:date="2021-05-07T13:44:00Z">
            <w:tblPrEx>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Ex>
          </w:tblPrExChange>
        </w:tblPrEx>
        <w:trPr>
          <w:trHeight w:val="291"/>
          <w:jc w:val="center"/>
          <w:ins w:id="684" w:author="智誠 楊" w:date="2021-05-07T11:57:00Z"/>
          <w:del w:id="685" w:author="張金龍" w:date="2021-06-02T13:45:00Z"/>
          <w:trPrChange w:id="686" w:author="智誠 楊" w:date="2021-05-07T13:44:00Z">
            <w:trPr>
              <w:trHeight w:val="291"/>
              <w:jc w:val="center"/>
            </w:trPr>
          </w:trPrChange>
        </w:trPr>
        <w:tc>
          <w:tcPr>
            <w:tcW w:w="2192" w:type="dxa"/>
            <w:gridSpan w:val="2"/>
            <w:tcPrChange w:id="687" w:author="智誠 楊" w:date="2021-05-07T13:44:00Z">
              <w:tcPr>
                <w:tcW w:w="2192" w:type="dxa"/>
                <w:gridSpan w:val="2"/>
              </w:tcPr>
            </w:tcPrChange>
          </w:tcPr>
          <w:p w14:paraId="5079E8C9" w14:textId="2BEBB4F7" w:rsidR="00732CC7" w:rsidRPr="00847BB7" w:rsidDel="00732CC7" w:rsidRDefault="00732CC7" w:rsidP="00732CC7">
            <w:pPr>
              <w:rPr>
                <w:ins w:id="688" w:author="智誠 楊" w:date="2021-05-07T11:57:00Z"/>
                <w:del w:id="689" w:author="張金龍" w:date="2021-06-02T13:45:00Z"/>
                <w:rFonts w:ascii="標楷體" w:eastAsia="標楷體" w:hAnsi="標楷體"/>
              </w:rPr>
            </w:pPr>
            <w:ins w:id="690" w:author="智誠 楊" w:date="2021-05-07T11:58:00Z">
              <w:del w:id="691" w:author="張金龍" w:date="2021-06-02T13:45:00Z">
                <w:r w:rsidDel="00732CC7">
                  <w:rPr>
                    <w:rFonts w:ascii="標楷體" w:eastAsia="標楷體" w:hAnsi="標楷體" w:hint="eastAsia"/>
                  </w:rPr>
                  <w:delText>洗錢樣態二</w:delText>
                </w:r>
              </w:del>
            </w:ins>
          </w:p>
        </w:tc>
        <w:tc>
          <w:tcPr>
            <w:tcW w:w="751" w:type="dxa"/>
            <w:tcPrChange w:id="692" w:author="智誠 楊" w:date="2021-05-07T13:44:00Z">
              <w:tcPr>
                <w:tcW w:w="751" w:type="dxa"/>
              </w:tcPr>
            </w:tcPrChange>
          </w:tcPr>
          <w:p w14:paraId="6FE44042" w14:textId="0C8A3236" w:rsidR="00732CC7" w:rsidRPr="00847BB7" w:rsidDel="00732CC7" w:rsidRDefault="00732CC7" w:rsidP="00732CC7">
            <w:pPr>
              <w:rPr>
                <w:ins w:id="693" w:author="智誠 楊" w:date="2021-05-07T11:57:00Z"/>
                <w:del w:id="694" w:author="張金龍" w:date="2021-06-02T13:45:00Z"/>
                <w:rFonts w:ascii="標楷體" w:eastAsia="標楷體" w:hAnsi="標楷體"/>
              </w:rPr>
            </w:pPr>
          </w:p>
        </w:tc>
        <w:tc>
          <w:tcPr>
            <w:tcW w:w="2145" w:type="dxa"/>
            <w:tcPrChange w:id="695" w:author="智誠 楊" w:date="2021-05-07T13:44:00Z">
              <w:tcPr>
                <w:tcW w:w="1305" w:type="dxa"/>
              </w:tcPr>
            </w:tcPrChange>
          </w:tcPr>
          <w:p w14:paraId="22820AA1" w14:textId="2CB50A39" w:rsidR="00732CC7" w:rsidRPr="00847BB7" w:rsidDel="00732CC7" w:rsidRDefault="00732CC7" w:rsidP="00732CC7">
            <w:pPr>
              <w:rPr>
                <w:ins w:id="696" w:author="智誠 楊" w:date="2021-05-07T11:57:00Z"/>
                <w:del w:id="697" w:author="張金龍" w:date="2021-06-02T13:45:00Z"/>
                <w:rFonts w:ascii="標楷體" w:eastAsia="標楷體" w:hAnsi="標楷體"/>
              </w:rPr>
            </w:pPr>
          </w:p>
        </w:tc>
        <w:tc>
          <w:tcPr>
            <w:tcW w:w="1187" w:type="dxa"/>
            <w:tcPrChange w:id="698" w:author="智誠 楊" w:date="2021-05-07T13:44:00Z">
              <w:tcPr>
                <w:tcW w:w="2027" w:type="dxa"/>
                <w:gridSpan w:val="2"/>
              </w:tcPr>
            </w:tcPrChange>
          </w:tcPr>
          <w:p w14:paraId="71DE96A1" w14:textId="385606EC" w:rsidR="00732CC7" w:rsidRPr="00B1354F" w:rsidDel="00732CC7" w:rsidRDefault="00732CC7" w:rsidP="00732CC7">
            <w:pPr>
              <w:rPr>
                <w:ins w:id="699" w:author="智誠 楊" w:date="2021-05-07T11:57:00Z"/>
                <w:del w:id="700" w:author="張金龍" w:date="2021-06-02T13:45:00Z"/>
                <w:rFonts w:ascii="標楷體" w:eastAsia="標楷體" w:hAnsi="標楷體"/>
              </w:rPr>
            </w:pPr>
          </w:p>
        </w:tc>
        <w:tc>
          <w:tcPr>
            <w:tcW w:w="514" w:type="dxa"/>
            <w:tcPrChange w:id="701" w:author="智誠 楊" w:date="2021-05-07T13:44:00Z">
              <w:tcPr>
                <w:tcW w:w="514" w:type="dxa"/>
              </w:tcPr>
            </w:tcPrChange>
          </w:tcPr>
          <w:p w14:paraId="03459E05" w14:textId="575459E2" w:rsidR="00732CC7" w:rsidRPr="00847BB7" w:rsidDel="00732CC7" w:rsidRDefault="00732CC7" w:rsidP="00732CC7">
            <w:pPr>
              <w:rPr>
                <w:ins w:id="702" w:author="智誠 楊" w:date="2021-05-07T11:57:00Z"/>
                <w:del w:id="703" w:author="張金龍" w:date="2021-06-02T13:45:00Z"/>
                <w:rFonts w:ascii="標楷體" w:eastAsia="標楷體" w:hAnsi="標楷體"/>
              </w:rPr>
            </w:pPr>
          </w:p>
        </w:tc>
        <w:tc>
          <w:tcPr>
            <w:tcW w:w="407" w:type="dxa"/>
            <w:tcPrChange w:id="704" w:author="智誠 楊" w:date="2021-05-07T13:44:00Z">
              <w:tcPr>
                <w:tcW w:w="407" w:type="dxa"/>
              </w:tcPr>
            </w:tcPrChange>
          </w:tcPr>
          <w:p w14:paraId="20CBDF4A" w14:textId="5A091E3F" w:rsidR="00732CC7" w:rsidRPr="00847BB7" w:rsidDel="00732CC7" w:rsidRDefault="00732CC7" w:rsidP="00732CC7">
            <w:pPr>
              <w:jc w:val="center"/>
              <w:rPr>
                <w:ins w:id="705" w:author="智誠 楊" w:date="2021-05-07T11:57:00Z"/>
                <w:del w:id="706" w:author="張金龍" w:date="2021-06-02T13:45:00Z"/>
                <w:rFonts w:ascii="標楷體" w:eastAsia="標楷體" w:hAnsi="標楷體"/>
              </w:rPr>
            </w:pPr>
          </w:p>
        </w:tc>
        <w:tc>
          <w:tcPr>
            <w:tcW w:w="3544" w:type="dxa"/>
            <w:tcPrChange w:id="707" w:author="智誠 楊" w:date="2021-05-07T13:44:00Z">
              <w:tcPr>
                <w:tcW w:w="3544" w:type="dxa"/>
              </w:tcPr>
            </w:tcPrChange>
          </w:tcPr>
          <w:p w14:paraId="4841D993" w14:textId="2ADA4D5A" w:rsidR="00732CC7" w:rsidRPr="00847BB7" w:rsidDel="00732CC7" w:rsidRDefault="00732CC7" w:rsidP="00732CC7">
            <w:pPr>
              <w:snapToGrid w:val="0"/>
              <w:ind w:left="238" w:hangingChars="99" w:hanging="238"/>
              <w:rPr>
                <w:ins w:id="708" w:author="智誠 楊" w:date="2021-05-07T11:57:00Z"/>
                <w:del w:id="709" w:author="張金龍" w:date="2021-06-02T13:45:00Z"/>
                <w:rFonts w:ascii="標楷體" w:eastAsia="標楷體" w:hAnsi="標楷體"/>
              </w:rPr>
            </w:pPr>
          </w:p>
        </w:tc>
      </w:tr>
      <w:tr w:rsidR="00732CC7" w:rsidRPr="00847BB7" w:rsidDel="00732CC7" w14:paraId="0BCDC8E4" w14:textId="272ED358" w:rsidTr="00050F5E">
        <w:tblPrEx>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ExChange w:id="710" w:author="智誠 楊" w:date="2021-05-07T13:44:00Z">
            <w:tblPrEx>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Ex>
          </w:tblPrExChange>
        </w:tblPrEx>
        <w:trPr>
          <w:trHeight w:val="291"/>
          <w:jc w:val="center"/>
          <w:ins w:id="711" w:author="智誠 楊" w:date="2021-05-07T11:57:00Z"/>
          <w:del w:id="712" w:author="張金龍" w:date="2021-06-02T13:45:00Z"/>
          <w:trPrChange w:id="713" w:author="智誠 楊" w:date="2021-05-07T13:44:00Z">
            <w:trPr>
              <w:trHeight w:val="291"/>
              <w:jc w:val="center"/>
            </w:trPr>
          </w:trPrChange>
        </w:trPr>
        <w:tc>
          <w:tcPr>
            <w:tcW w:w="456" w:type="dxa"/>
            <w:tcPrChange w:id="714" w:author="智誠 楊" w:date="2021-05-07T13:44:00Z">
              <w:tcPr>
                <w:tcW w:w="456" w:type="dxa"/>
              </w:tcPr>
            </w:tcPrChange>
          </w:tcPr>
          <w:p w14:paraId="10315068" w14:textId="6FAF2CB0" w:rsidR="00732CC7" w:rsidDel="00732CC7" w:rsidRDefault="00732CC7" w:rsidP="00732CC7">
            <w:pPr>
              <w:rPr>
                <w:ins w:id="715" w:author="智誠 楊" w:date="2021-05-07T11:57:00Z"/>
                <w:del w:id="716" w:author="張金龍" w:date="2021-06-02T13:45:00Z"/>
                <w:rFonts w:ascii="標楷體" w:eastAsia="標楷體" w:hAnsi="標楷體"/>
              </w:rPr>
            </w:pPr>
            <w:ins w:id="717" w:author="智誠 楊" w:date="2021-05-07T11:58:00Z">
              <w:del w:id="718" w:author="張金龍" w:date="2021-06-02T13:45:00Z">
                <w:r w:rsidDel="00732CC7">
                  <w:rPr>
                    <w:rFonts w:ascii="標楷體" w:eastAsia="標楷體" w:hAnsi="標楷體" w:hint="eastAsia"/>
                  </w:rPr>
                  <w:delText>3</w:delText>
                </w:r>
              </w:del>
            </w:ins>
          </w:p>
        </w:tc>
        <w:tc>
          <w:tcPr>
            <w:tcW w:w="1736" w:type="dxa"/>
            <w:tcPrChange w:id="719" w:author="智誠 楊" w:date="2021-05-07T13:44:00Z">
              <w:tcPr>
                <w:tcW w:w="1736" w:type="dxa"/>
              </w:tcPr>
            </w:tcPrChange>
          </w:tcPr>
          <w:p w14:paraId="4EE6653F" w14:textId="26277F8A" w:rsidR="00732CC7" w:rsidRPr="00847BB7" w:rsidDel="00732CC7" w:rsidRDefault="00732CC7" w:rsidP="00732CC7">
            <w:pPr>
              <w:rPr>
                <w:ins w:id="720" w:author="智誠 楊" w:date="2021-05-07T11:57:00Z"/>
                <w:del w:id="721" w:author="張金龍" w:date="2021-06-02T13:45:00Z"/>
                <w:rFonts w:ascii="標楷體" w:eastAsia="標楷體" w:hAnsi="標楷體"/>
              </w:rPr>
            </w:pPr>
            <w:ins w:id="722" w:author="智誠 楊" w:date="2021-05-07T11:58:00Z">
              <w:del w:id="723" w:author="張金龍" w:date="2021-06-02T13:45:00Z">
                <w:r w:rsidDel="00732CC7">
                  <w:rPr>
                    <w:rFonts w:ascii="標楷體" w:eastAsia="標楷體" w:hAnsi="標楷體" w:hint="eastAsia"/>
                  </w:rPr>
                  <w:delText>次數</w:delText>
                </w:r>
              </w:del>
            </w:ins>
          </w:p>
        </w:tc>
        <w:tc>
          <w:tcPr>
            <w:tcW w:w="751" w:type="dxa"/>
            <w:tcPrChange w:id="724" w:author="智誠 楊" w:date="2021-05-07T13:44:00Z">
              <w:tcPr>
                <w:tcW w:w="751" w:type="dxa"/>
              </w:tcPr>
            </w:tcPrChange>
          </w:tcPr>
          <w:p w14:paraId="77C6F5F4" w14:textId="498A052E" w:rsidR="00732CC7" w:rsidRPr="00847BB7" w:rsidDel="00732CC7" w:rsidRDefault="00732CC7" w:rsidP="00732CC7">
            <w:pPr>
              <w:rPr>
                <w:ins w:id="725" w:author="智誠 楊" w:date="2021-05-07T11:57:00Z"/>
                <w:del w:id="726" w:author="張金龍" w:date="2021-06-02T13:45:00Z"/>
                <w:rFonts w:ascii="標楷體" w:eastAsia="標楷體" w:hAnsi="標楷體"/>
              </w:rPr>
            </w:pPr>
            <w:ins w:id="727" w:author="智誠 楊" w:date="2021-05-07T12:00:00Z">
              <w:del w:id="728" w:author="張金龍" w:date="2021-06-02T13:45:00Z">
                <w:r w:rsidDel="00732CC7">
                  <w:rPr>
                    <w:rFonts w:ascii="標楷體" w:eastAsia="標楷體" w:hAnsi="標楷體" w:hint="eastAsia"/>
                  </w:rPr>
                  <w:delText>4</w:delText>
                </w:r>
              </w:del>
            </w:ins>
          </w:p>
        </w:tc>
        <w:tc>
          <w:tcPr>
            <w:tcW w:w="2145" w:type="dxa"/>
            <w:tcPrChange w:id="729" w:author="智誠 楊" w:date="2021-05-07T13:44:00Z">
              <w:tcPr>
                <w:tcW w:w="1305" w:type="dxa"/>
              </w:tcPr>
            </w:tcPrChange>
          </w:tcPr>
          <w:p w14:paraId="26D68A34" w14:textId="4A9DA396" w:rsidR="00732CC7" w:rsidRPr="00847BB7" w:rsidDel="00732CC7" w:rsidRDefault="00732CC7" w:rsidP="00732CC7">
            <w:pPr>
              <w:rPr>
                <w:ins w:id="730" w:author="智誠 楊" w:date="2021-05-07T11:57:00Z"/>
                <w:del w:id="731" w:author="張金龍" w:date="2021-06-02T13:45:00Z"/>
                <w:rFonts w:ascii="標楷體" w:eastAsia="標楷體" w:hAnsi="標楷體"/>
              </w:rPr>
            </w:pPr>
            <w:ins w:id="732" w:author="智誠 楊" w:date="2021-05-07T13:42:00Z">
              <w:del w:id="733" w:author="張金龍" w:date="2021-06-02T13:45:00Z">
                <w:r w:rsidDel="00732CC7">
                  <w:rPr>
                    <w:rFonts w:ascii="標楷體" w:eastAsia="標楷體" w:hAnsi="標楷體"/>
                  </w:rPr>
                  <w:delText>MlaundryParas</w:delText>
                </w:r>
                <w:r w:rsidDel="00732CC7">
                  <w:rPr>
                    <w:rFonts w:ascii="標楷體" w:eastAsia="標楷體" w:hAnsi="標楷體" w:hint="eastAsia"/>
                  </w:rPr>
                  <w:delText>.</w:delText>
                </w:r>
              </w:del>
            </w:ins>
            <w:ins w:id="734" w:author="智誠 楊" w:date="2021-05-07T13:43:00Z">
              <w:del w:id="735" w:author="張金龍" w:date="2021-06-02T13:45:00Z">
                <w:r w:rsidRPr="00050F5E" w:rsidDel="00732CC7">
                  <w:rPr>
                    <w:rFonts w:ascii="標楷體" w:eastAsia="標楷體" w:hAnsi="標楷體"/>
                  </w:rPr>
                  <w:delText>Factor2Count</w:delText>
                </w:r>
              </w:del>
            </w:ins>
          </w:p>
        </w:tc>
        <w:tc>
          <w:tcPr>
            <w:tcW w:w="1187" w:type="dxa"/>
            <w:tcPrChange w:id="736" w:author="智誠 楊" w:date="2021-05-07T13:44:00Z">
              <w:tcPr>
                <w:tcW w:w="2027" w:type="dxa"/>
                <w:gridSpan w:val="2"/>
              </w:tcPr>
            </w:tcPrChange>
          </w:tcPr>
          <w:p w14:paraId="0F80AA69" w14:textId="1C997CDF" w:rsidR="00732CC7" w:rsidRPr="00B1354F" w:rsidDel="00732CC7" w:rsidRDefault="00732CC7" w:rsidP="00732CC7">
            <w:pPr>
              <w:rPr>
                <w:ins w:id="737" w:author="智誠 楊" w:date="2021-05-07T11:57:00Z"/>
                <w:del w:id="738" w:author="張金龍" w:date="2021-06-02T13:45:00Z"/>
                <w:rFonts w:ascii="標楷體" w:eastAsia="標楷體" w:hAnsi="標楷體"/>
              </w:rPr>
            </w:pPr>
          </w:p>
        </w:tc>
        <w:tc>
          <w:tcPr>
            <w:tcW w:w="514" w:type="dxa"/>
            <w:tcPrChange w:id="739" w:author="智誠 楊" w:date="2021-05-07T13:44:00Z">
              <w:tcPr>
                <w:tcW w:w="514" w:type="dxa"/>
              </w:tcPr>
            </w:tcPrChange>
          </w:tcPr>
          <w:p w14:paraId="5616367D" w14:textId="2095DEB7" w:rsidR="00732CC7" w:rsidRPr="00847BB7" w:rsidDel="00732CC7" w:rsidRDefault="00732CC7" w:rsidP="00732CC7">
            <w:pPr>
              <w:rPr>
                <w:ins w:id="740" w:author="智誠 楊" w:date="2021-05-07T11:57:00Z"/>
                <w:del w:id="741" w:author="張金龍" w:date="2021-06-02T13:45:00Z"/>
                <w:rFonts w:ascii="標楷體" w:eastAsia="標楷體" w:hAnsi="標楷體"/>
              </w:rPr>
            </w:pPr>
            <w:ins w:id="742" w:author="智誠 楊" w:date="2021-05-07T12:00:00Z">
              <w:del w:id="743" w:author="張金龍" w:date="2021-06-02T13:45:00Z">
                <w:r w:rsidDel="00732CC7">
                  <w:rPr>
                    <w:rFonts w:ascii="標楷體" w:eastAsia="標楷體" w:hAnsi="標楷體" w:hint="eastAsia"/>
                  </w:rPr>
                  <w:delText>V</w:delText>
                </w:r>
              </w:del>
            </w:ins>
          </w:p>
        </w:tc>
        <w:tc>
          <w:tcPr>
            <w:tcW w:w="407" w:type="dxa"/>
            <w:tcPrChange w:id="744" w:author="智誠 楊" w:date="2021-05-07T13:44:00Z">
              <w:tcPr>
                <w:tcW w:w="407" w:type="dxa"/>
              </w:tcPr>
            </w:tcPrChange>
          </w:tcPr>
          <w:p w14:paraId="2D354A07" w14:textId="4E9BE3E0" w:rsidR="00732CC7" w:rsidRPr="00847BB7" w:rsidDel="00732CC7" w:rsidRDefault="00732CC7" w:rsidP="00732CC7">
            <w:pPr>
              <w:jc w:val="center"/>
              <w:rPr>
                <w:ins w:id="745" w:author="智誠 楊" w:date="2021-05-07T11:57:00Z"/>
                <w:del w:id="746" w:author="張金龍" w:date="2021-06-02T13:45:00Z"/>
                <w:rFonts w:ascii="標楷體" w:eastAsia="標楷體" w:hAnsi="標楷體"/>
              </w:rPr>
            </w:pPr>
            <w:ins w:id="747" w:author="智誠 楊" w:date="2021-05-07T12:00:00Z">
              <w:del w:id="748" w:author="張金龍" w:date="2021-06-02T13:45:00Z">
                <w:r w:rsidRPr="00A01A6B" w:rsidDel="00732CC7">
                  <w:rPr>
                    <w:rFonts w:ascii="標楷體" w:eastAsia="標楷體" w:hAnsi="標楷體" w:hint="eastAsia"/>
                  </w:rPr>
                  <w:delText>W</w:delText>
                </w:r>
              </w:del>
            </w:ins>
          </w:p>
        </w:tc>
        <w:tc>
          <w:tcPr>
            <w:tcW w:w="3544" w:type="dxa"/>
            <w:tcPrChange w:id="749" w:author="智誠 楊" w:date="2021-05-07T13:44:00Z">
              <w:tcPr>
                <w:tcW w:w="3544" w:type="dxa"/>
              </w:tcPr>
            </w:tcPrChange>
          </w:tcPr>
          <w:p w14:paraId="6DBE3E30" w14:textId="3083AD6D" w:rsidR="00732CC7" w:rsidDel="00732CC7" w:rsidRDefault="00732CC7" w:rsidP="00732CC7">
            <w:pPr>
              <w:snapToGrid w:val="0"/>
              <w:ind w:left="238" w:hangingChars="99" w:hanging="238"/>
              <w:rPr>
                <w:ins w:id="750" w:author="智誠 楊" w:date="2021-05-07T13:44:00Z"/>
                <w:del w:id="751" w:author="張金龍" w:date="2021-06-02T13:45:00Z"/>
                <w:rFonts w:ascii="標楷體" w:eastAsia="標楷體" w:hAnsi="標楷體"/>
                <w:color w:val="000000" w:themeColor="text1"/>
              </w:rPr>
            </w:pPr>
            <w:ins w:id="752" w:author="智誠 楊" w:date="2021-05-07T13:44:00Z">
              <w:del w:id="753" w:author="張金龍" w:date="2021-06-02T13:45:00Z">
                <w:r w:rsidRPr="00A01A6B" w:rsidDel="00732CC7">
                  <w:rPr>
                    <w:rFonts w:ascii="標楷體" w:eastAsia="標楷體" w:hAnsi="標楷體" w:hint="eastAsia"/>
                    <w:color w:val="000000" w:themeColor="text1"/>
                  </w:rPr>
                  <w:delText>1.</w:delText>
                </w:r>
                <w:r w:rsidDel="00732CC7">
                  <w:rPr>
                    <w:rFonts w:ascii="標楷體" w:eastAsia="標楷體" w:hAnsi="標楷體" w:hint="eastAsia"/>
                    <w:color w:val="000000" w:themeColor="text1"/>
                  </w:rPr>
                  <w:delText>自動顯示,可修改</w:delText>
                </w:r>
              </w:del>
            </w:ins>
          </w:p>
          <w:p w14:paraId="7065C89B" w14:textId="57B072BE" w:rsidR="00732CC7" w:rsidRPr="00847BB7" w:rsidDel="00732CC7" w:rsidRDefault="00732CC7" w:rsidP="00732CC7">
            <w:pPr>
              <w:snapToGrid w:val="0"/>
              <w:ind w:left="238" w:hangingChars="99" w:hanging="238"/>
              <w:rPr>
                <w:ins w:id="754" w:author="智誠 楊" w:date="2021-05-07T11:57:00Z"/>
                <w:del w:id="755" w:author="張金龍" w:date="2021-06-02T13:45:00Z"/>
                <w:rFonts w:ascii="標楷體" w:eastAsia="標楷體" w:hAnsi="標楷體"/>
              </w:rPr>
            </w:pPr>
            <w:ins w:id="756" w:author="智誠 楊" w:date="2021-05-07T13:44:00Z">
              <w:del w:id="757" w:author="張金龍" w:date="2021-06-02T13:45:00Z">
                <w:r w:rsidDel="00732CC7">
                  <w:rPr>
                    <w:rFonts w:ascii="標楷體" w:eastAsia="標楷體" w:hAnsi="標楷體" w:hint="eastAsia"/>
                  </w:rPr>
                  <w:delText>2.</w:delText>
                </w:r>
                <w:r w:rsidDel="00732CC7">
                  <w:rPr>
                    <w:rFonts w:ascii="標楷體" w:eastAsia="標楷體" w:hAnsi="標楷體"/>
                  </w:rPr>
                  <w:delText>MlaundryParas</w:delText>
                </w:r>
                <w:r w:rsidDel="00732CC7">
                  <w:rPr>
                    <w:rFonts w:ascii="標楷體" w:eastAsia="標楷體" w:hAnsi="標楷體" w:hint="eastAsia"/>
                  </w:rPr>
                  <w:delText>.</w:delText>
                </w:r>
                <w:r w:rsidRPr="00050F5E" w:rsidDel="00732CC7">
                  <w:rPr>
                    <w:rFonts w:ascii="標楷體" w:eastAsia="標楷體" w:hAnsi="標楷體"/>
                  </w:rPr>
                  <w:delText>Factor2Count</w:delText>
                </w:r>
              </w:del>
            </w:ins>
          </w:p>
        </w:tc>
      </w:tr>
      <w:tr w:rsidR="00732CC7" w:rsidRPr="00847BB7" w:rsidDel="00732CC7" w14:paraId="07CBFAB7" w14:textId="76B4FE45" w:rsidTr="00050F5E">
        <w:tblPrEx>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ExChange w:id="758" w:author="智誠 楊" w:date="2021-05-07T13:44:00Z">
            <w:tblPrEx>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Ex>
          </w:tblPrExChange>
        </w:tblPrEx>
        <w:trPr>
          <w:trHeight w:val="291"/>
          <w:jc w:val="center"/>
          <w:ins w:id="759" w:author="智誠 楊" w:date="2021-05-07T11:32:00Z"/>
          <w:del w:id="760" w:author="張金龍" w:date="2021-06-02T13:45:00Z"/>
          <w:trPrChange w:id="761" w:author="智誠 楊" w:date="2021-05-07T13:44:00Z">
            <w:trPr>
              <w:trHeight w:val="291"/>
              <w:jc w:val="center"/>
            </w:trPr>
          </w:trPrChange>
        </w:trPr>
        <w:tc>
          <w:tcPr>
            <w:tcW w:w="456" w:type="dxa"/>
            <w:tcPrChange w:id="762" w:author="智誠 楊" w:date="2021-05-07T13:44:00Z">
              <w:tcPr>
                <w:tcW w:w="456" w:type="dxa"/>
              </w:tcPr>
            </w:tcPrChange>
          </w:tcPr>
          <w:p w14:paraId="1E8185D2" w14:textId="0F5D1698" w:rsidR="00732CC7" w:rsidRPr="00847BB7" w:rsidDel="00732CC7" w:rsidRDefault="00732CC7" w:rsidP="00732CC7">
            <w:pPr>
              <w:rPr>
                <w:ins w:id="763" w:author="智誠 楊" w:date="2021-05-07T11:32:00Z"/>
                <w:del w:id="764" w:author="張金龍" w:date="2021-06-02T13:45:00Z"/>
                <w:rFonts w:ascii="標楷體" w:eastAsia="標楷體" w:hAnsi="標楷體"/>
              </w:rPr>
            </w:pPr>
            <w:ins w:id="765" w:author="智誠 楊" w:date="2021-05-07T11:32:00Z">
              <w:del w:id="766" w:author="張金龍" w:date="2021-06-02T13:45:00Z">
                <w:r w:rsidDel="00732CC7">
                  <w:rPr>
                    <w:rFonts w:ascii="標楷體" w:eastAsia="標楷體" w:hAnsi="標楷體" w:hint="eastAsia"/>
                  </w:rPr>
                  <w:delText>3.</w:delText>
                </w:r>
              </w:del>
            </w:ins>
          </w:p>
        </w:tc>
        <w:tc>
          <w:tcPr>
            <w:tcW w:w="1736" w:type="dxa"/>
            <w:tcPrChange w:id="767" w:author="智誠 楊" w:date="2021-05-07T13:44:00Z">
              <w:tcPr>
                <w:tcW w:w="1736" w:type="dxa"/>
              </w:tcPr>
            </w:tcPrChange>
          </w:tcPr>
          <w:p w14:paraId="69F782AF" w14:textId="6FF943B3" w:rsidR="00732CC7" w:rsidRPr="00847BB7" w:rsidDel="00732CC7" w:rsidRDefault="00732CC7" w:rsidP="00732CC7">
            <w:pPr>
              <w:rPr>
                <w:ins w:id="768" w:author="智誠 楊" w:date="2021-05-07T11:32:00Z"/>
                <w:del w:id="769" w:author="張金龍" w:date="2021-06-02T13:45:00Z"/>
                <w:rFonts w:ascii="標楷體" w:eastAsia="標楷體" w:hAnsi="標楷體"/>
              </w:rPr>
            </w:pPr>
            <w:ins w:id="770" w:author="智誠 楊" w:date="2021-05-07T11:58:00Z">
              <w:del w:id="771" w:author="張金龍" w:date="2021-06-02T13:45:00Z">
                <w:r w:rsidDel="00732CC7">
                  <w:rPr>
                    <w:rFonts w:ascii="標楷體" w:eastAsia="標楷體" w:hAnsi="標楷體" w:hint="eastAsia"/>
                  </w:rPr>
                  <w:delText>單筆金額</w:delText>
                </w:r>
              </w:del>
            </w:ins>
            <w:ins w:id="772" w:author="智誠 楊" w:date="2021-05-07T14:00:00Z">
              <w:del w:id="773" w:author="張金龍" w:date="2021-06-02T13:45:00Z">
                <w:r w:rsidDel="00732CC7">
                  <w:rPr>
                    <w:rFonts w:ascii="標楷體" w:eastAsia="標楷體" w:hAnsi="標楷體" w:hint="eastAsia"/>
                  </w:rPr>
                  <w:delText>-</w:delText>
                </w:r>
              </w:del>
            </w:ins>
            <w:ins w:id="774" w:author="智誠 楊" w:date="2021-05-07T11:58:00Z">
              <w:del w:id="775" w:author="張金龍" w:date="2021-06-02T13:45:00Z">
                <w:r w:rsidDel="00732CC7">
                  <w:rPr>
                    <w:rFonts w:ascii="標楷體" w:eastAsia="標楷體" w:hAnsi="標楷體" w:hint="eastAsia"/>
                  </w:rPr>
                  <w:delText>起</w:delText>
                </w:r>
              </w:del>
            </w:ins>
          </w:p>
        </w:tc>
        <w:tc>
          <w:tcPr>
            <w:tcW w:w="751" w:type="dxa"/>
            <w:tcPrChange w:id="776" w:author="智誠 楊" w:date="2021-05-07T13:44:00Z">
              <w:tcPr>
                <w:tcW w:w="751" w:type="dxa"/>
              </w:tcPr>
            </w:tcPrChange>
          </w:tcPr>
          <w:p w14:paraId="575D52A8" w14:textId="50D80213" w:rsidR="00732CC7" w:rsidRPr="00847BB7" w:rsidDel="00732CC7" w:rsidRDefault="00732CC7" w:rsidP="00732CC7">
            <w:pPr>
              <w:rPr>
                <w:ins w:id="777" w:author="智誠 楊" w:date="2021-05-07T11:32:00Z"/>
                <w:del w:id="778" w:author="張金龍" w:date="2021-06-02T13:45:00Z"/>
                <w:rFonts w:ascii="標楷體" w:eastAsia="標楷體" w:hAnsi="標楷體"/>
              </w:rPr>
            </w:pPr>
            <w:ins w:id="779" w:author="智誠 楊" w:date="2021-05-07T11:59:00Z">
              <w:del w:id="780" w:author="張金龍" w:date="2021-06-02T13:45:00Z">
                <w:r w:rsidDel="00732CC7">
                  <w:rPr>
                    <w:rFonts w:ascii="標楷體" w:eastAsia="標楷體" w:hAnsi="標楷體" w:hint="eastAsia"/>
                  </w:rPr>
                  <w:delText>14</w:delText>
                </w:r>
              </w:del>
            </w:ins>
          </w:p>
        </w:tc>
        <w:tc>
          <w:tcPr>
            <w:tcW w:w="2145" w:type="dxa"/>
            <w:tcPrChange w:id="781" w:author="智誠 楊" w:date="2021-05-07T13:44:00Z">
              <w:tcPr>
                <w:tcW w:w="1305" w:type="dxa"/>
              </w:tcPr>
            </w:tcPrChange>
          </w:tcPr>
          <w:p w14:paraId="3238E421" w14:textId="33D99EB9" w:rsidR="00732CC7" w:rsidRPr="00847BB7" w:rsidDel="00732CC7" w:rsidRDefault="00732CC7" w:rsidP="00732CC7">
            <w:pPr>
              <w:rPr>
                <w:ins w:id="782" w:author="智誠 楊" w:date="2021-05-07T11:32:00Z"/>
                <w:del w:id="783" w:author="張金龍" w:date="2021-06-02T13:45:00Z"/>
                <w:rFonts w:ascii="標楷體" w:eastAsia="標楷體" w:hAnsi="標楷體"/>
                <w:color w:val="FF0000"/>
              </w:rPr>
            </w:pPr>
            <w:ins w:id="784" w:author="智誠 楊" w:date="2021-05-07T13:42:00Z">
              <w:del w:id="785" w:author="張金龍" w:date="2021-06-02T13:45:00Z">
                <w:r w:rsidDel="00732CC7">
                  <w:rPr>
                    <w:rFonts w:ascii="標楷體" w:eastAsia="標楷體" w:hAnsi="標楷體"/>
                  </w:rPr>
                  <w:delText>MlaundryParas</w:delText>
                </w:r>
                <w:r w:rsidDel="00732CC7">
                  <w:rPr>
                    <w:rFonts w:ascii="標楷體" w:eastAsia="標楷體" w:hAnsi="標楷體" w:hint="eastAsia"/>
                  </w:rPr>
                  <w:delText>.</w:delText>
                </w:r>
              </w:del>
            </w:ins>
            <w:ins w:id="786" w:author="智誠 楊" w:date="2021-05-07T13:43:00Z">
              <w:del w:id="787" w:author="張金龍" w:date="2021-06-02T13:45:00Z">
                <w:r w:rsidRPr="00050F5E" w:rsidDel="00732CC7">
                  <w:rPr>
                    <w:rFonts w:ascii="標楷體" w:eastAsia="標楷體" w:hAnsi="標楷體"/>
                  </w:rPr>
                  <w:delText>Factor2AmtStart</w:delText>
                </w:r>
              </w:del>
            </w:ins>
          </w:p>
        </w:tc>
        <w:tc>
          <w:tcPr>
            <w:tcW w:w="1187" w:type="dxa"/>
            <w:tcPrChange w:id="788" w:author="智誠 楊" w:date="2021-05-07T13:44:00Z">
              <w:tcPr>
                <w:tcW w:w="2027" w:type="dxa"/>
                <w:gridSpan w:val="2"/>
              </w:tcPr>
            </w:tcPrChange>
          </w:tcPr>
          <w:p w14:paraId="4B948B72" w14:textId="3EAAE8DD" w:rsidR="00732CC7" w:rsidRPr="00847BB7" w:rsidDel="00732CC7" w:rsidRDefault="00732CC7" w:rsidP="00732C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ins w:id="789" w:author="智誠 楊" w:date="2021-05-07T11:32:00Z"/>
                <w:del w:id="790" w:author="張金龍" w:date="2021-06-02T13:45:00Z"/>
                <w:rFonts w:ascii="標楷體" w:eastAsia="標楷體" w:hAnsi="標楷體" w:cs="細明體"/>
                <w:color w:val="000000"/>
                <w:spacing w:val="15"/>
                <w:kern w:val="0"/>
              </w:rPr>
            </w:pPr>
          </w:p>
        </w:tc>
        <w:tc>
          <w:tcPr>
            <w:tcW w:w="514" w:type="dxa"/>
            <w:tcPrChange w:id="791" w:author="智誠 楊" w:date="2021-05-07T13:44:00Z">
              <w:tcPr>
                <w:tcW w:w="514" w:type="dxa"/>
              </w:tcPr>
            </w:tcPrChange>
          </w:tcPr>
          <w:p w14:paraId="1CB67CDE" w14:textId="447A9AEA" w:rsidR="00732CC7" w:rsidRPr="00847BB7" w:rsidDel="00732CC7" w:rsidRDefault="00732CC7" w:rsidP="00732CC7">
            <w:pPr>
              <w:rPr>
                <w:ins w:id="792" w:author="智誠 楊" w:date="2021-05-07T11:32:00Z"/>
                <w:del w:id="793" w:author="張金龍" w:date="2021-06-02T13:45:00Z"/>
                <w:rFonts w:ascii="標楷體" w:eastAsia="標楷體" w:hAnsi="標楷體"/>
              </w:rPr>
            </w:pPr>
            <w:ins w:id="794" w:author="智誠 楊" w:date="2021-05-07T12:00:00Z">
              <w:del w:id="795" w:author="張金龍" w:date="2021-06-02T13:45:00Z">
                <w:r w:rsidDel="00732CC7">
                  <w:rPr>
                    <w:rFonts w:ascii="標楷體" w:eastAsia="標楷體" w:hAnsi="標楷體" w:hint="eastAsia"/>
                  </w:rPr>
                  <w:delText>V</w:delText>
                </w:r>
              </w:del>
            </w:ins>
          </w:p>
        </w:tc>
        <w:tc>
          <w:tcPr>
            <w:tcW w:w="407" w:type="dxa"/>
            <w:tcPrChange w:id="796" w:author="智誠 楊" w:date="2021-05-07T13:44:00Z">
              <w:tcPr>
                <w:tcW w:w="407" w:type="dxa"/>
              </w:tcPr>
            </w:tcPrChange>
          </w:tcPr>
          <w:p w14:paraId="1FE10C12" w14:textId="43E7BDCB" w:rsidR="00732CC7" w:rsidRPr="00847BB7" w:rsidDel="00732CC7" w:rsidRDefault="00732CC7" w:rsidP="00732CC7">
            <w:pPr>
              <w:jc w:val="center"/>
              <w:rPr>
                <w:ins w:id="797" w:author="智誠 楊" w:date="2021-05-07T11:32:00Z"/>
                <w:del w:id="798" w:author="張金龍" w:date="2021-06-02T13:45:00Z"/>
                <w:rFonts w:ascii="標楷體" w:eastAsia="標楷體" w:hAnsi="標楷體"/>
              </w:rPr>
            </w:pPr>
            <w:ins w:id="799" w:author="智誠 楊" w:date="2021-05-07T12:00:00Z">
              <w:del w:id="800" w:author="張金龍" w:date="2021-06-02T13:45:00Z">
                <w:r w:rsidRPr="00A01A6B" w:rsidDel="00732CC7">
                  <w:rPr>
                    <w:rFonts w:ascii="標楷體" w:eastAsia="標楷體" w:hAnsi="標楷體" w:hint="eastAsia"/>
                  </w:rPr>
                  <w:delText>W</w:delText>
                </w:r>
              </w:del>
            </w:ins>
          </w:p>
        </w:tc>
        <w:tc>
          <w:tcPr>
            <w:tcW w:w="3544" w:type="dxa"/>
            <w:tcPrChange w:id="801" w:author="智誠 楊" w:date="2021-05-07T13:44:00Z">
              <w:tcPr>
                <w:tcW w:w="3544" w:type="dxa"/>
              </w:tcPr>
            </w:tcPrChange>
          </w:tcPr>
          <w:p w14:paraId="2104F9DE" w14:textId="328888D9" w:rsidR="00732CC7" w:rsidDel="00732CC7" w:rsidRDefault="00732CC7" w:rsidP="00732CC7">
            <w:pPr>
              <w:snapToGrid w:val="0"/>
              <w:ind w:left="238" w:hangingChars="99" w:hanging="238"/>
              <w:rPr>
                <w:ins w:id="802" w:author="智誠 楊" w:date="2021-05-07T13:44:00Z"/>
                <w:del w:id="803" w:author="張金龍" w:date="2021-06-02T13:45:00Z"/>
                <w:rFonts w:ascii="標楷體" w:eastAsia="標楷體" w:hAnsi="標楷體"/>
                <w:color w:val="000000" w:themeColor="text1"/>
              </w:rPr>
            </w:pPr>
            <w:ins w:id="804" w:author="智誠 楊" w:date="2021-05-07T13:44:00Z">
              <w:del w:id="805" w:author="張金龍" w:date="2021-06-02T13:45:00Z">
                <w:r w:rsidRPr="00A01A6B" w:rsidDel="00732CC7">
                  <w:rPr>
                    <w:rFonts w:ascii="標楷體" w:eastAsia="標楷體" w:hAnsi="標楷體" w:hint="eastAsia"/>
                    <w:color w:val="000000" w:themeColor="text1"/>
                  </w:rPr>
                  <w:delText>1.</w:delText>
                </w:r>
                <w:r w:rsidDel="00732CC7">
                  <w:rPr>
                    <w:rFonts w:ascii="標楷體" w:eastAsia="標楷體" w:hAnsi="標楷體" w:hint="eastAsia"/>
                    <w:color w:val="000000" w:themeColor="text1"/>
                  </w:rPr>
                  <w:delText>自動顯示,可修改</w:delText>
                </w:r>
              </w:del>
            </w:ins>
          </w:p>
          <w:p w14:paraId="024AB9F1" w14:textId="76FD83C4" w:rsidR="00732CC7" w:rsidRPr="000726A1" w:rsidDel="00732CC7" w:rsidRDefault="00732CC7" w:rsidP="00732CC7">
            <w:pPr>
              <w:ind w:left="240" w:hangingChars="100" w:hanging="240"/>
              <w:rPr>
                <w:ins w:id="806" w:author="智誠 楊" w:date="2021-05-07T11:32:00Z"/>
                <w:del w:id="807" w:author="張金龍" w:date="2021-06-02T13:45:00Z"/>
                <w:rFonts w:ascii="標楷體" w:eastAsia="標楷體" w:hAnsi="標楷體"/>
              </w:rPr>
            </w:pPr>
            <w:ins w:id="808" w:author="智誠 楊" w:date="2021-05-07T13:44:00Z">
              <w:del w:id="809" w:author="張金龍" w:date="2021-06-02T13:45:00Z">
                <w:r w:rsidDel="00732CC7">
                  <w:rPr>
                    <w:rFonts w:ascii="標楷體" w:eastAsia="標楷體" w:hAnsi="標楷體" w:hint="eastAsia"/>
                  </w:rPr>
                  <w:delText>2.</w:delText>
                </w:r>
                <w:r w:rsidDel="00732CC7">
                  <w:rPr>
                    <w:rFonts w:ascii="標楷體" w:eastAsia="標楷體" w:hAnsi="標楷體"/>
                  </w:rPr>
                  <w:delText>MlaundryParas</w:delText>
                </w:r>
                <w:r w:rsidDel="00732CC7">
                  <w:rPr>
                    <w:rFonts w:ascii="標楷體" w:eastAsia="標楷體" w:hAnsi="標楷體" w:hint="eastAsia"/>
                  </w:rPr>
                  <w:delText>.</w:delText>
                </w:r>
                <w:r w:rsidRPr="00050F5E" w:rsidDel="00732CC7">
                  <w:rPr>
                    <w:rFonts w:ascii="標楷體" w:eastAsia="標楷體" w:hAnsi="標楷體"/>
                  </w:rPr>
                  <w:delText>Factor2AmtStart</w:delText>
                </w:r>
              </w:del>
            </w:ins>
          </w:p>
        </w:tc>
      </w:tr>
      <w:tr w:rsidR="00732CC7" w:rsidRPr="00847BB7" w:rsidDel="00732CC7" w14:paraId="5B2EF6BF" w14:textId="6E3E9C6C" w:rsidTr="00050F5E">
        <w:tblPrEx>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ExChange w:id="810" w:author="智誠 楊" w:date="2021-05-07T13:44:00Z">
            <w:tblPrEx>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Ex>
          </w:tblPrExChange>
        </w:tblPrEx>
        <w:trPr>
          <w:trHeight w:val="291"/>
          <w:jc w:val="center"/>
          <w:ins w:id="811" w:author="智誠 楊" w:date="2021-05-07T11:32:00Z"/>
          <w:del w:id="812" w:author="張金龍" w:date="2021-06-02T13:45:00Z"/>
          <w:trPrChange w:id="813" w:author="智誠 楊" w:date="2021-05-07T13:44:00Z">
            <w:trPr>
              <w:trHeight w:val="291"/>
              <w:jc w:val="center"/>
            </w:trPr>
          </w:trPrChange>
        </w:trPr>
        <w:tc>
          <w:tcPr>
            <w:tcW w:w="456" w:type="dxa"/>
            <w:tcPrChange w:id="814" w:author="智誠 楊" w:date="2021-05-07T13:44:00Z">
              <w:tcPr>
                <w:tcW w:w="456" w:type="dxa"/>
              </w:tcPr>
            </w:tcPrChange>
          </w:tcPr>
          <w:p w14:paraId="375DFFBF" w14:textId="3E4E3B20" w:rsidR="00732CC7" w:rsidRPr="00847BB7" w:rsidDel="00732CC7" w:rsidRDefault="00732CC7" w:rsidP="00732CC7">
            <w:pPr>
              <w:rPr>
                <w:ins w:id="815" w:author="智誠 楊" w:date="2021-05-07T11:32:00Z"/>
                <w:del w:id="816" w:author="張金龍" w:date="2021-06-02T13:45:00Z"/>
                <w:rFonts w:ascii="標楷體" w:eastAsia="標楷體" w:hAnsi="標楷體"/>
              </w:rPr>
            </w:pPr>
            <w:ins w:id="817" w:author="智誠 楊" w:date="2021-05-07T11:32:00Z">
              <w:del w:id="818" w:author="張金龍" w:date="2021-06-02T13:45:00Z">
                <w:r w:rsidDel="00732CC7">
                  <w:rPr>
                    <w:rFonts w:ascii="標楷體" w:eastAsia="標楷體" w:hAnsi="標楷體" w:hint="eastAsia"/>
                  </w:rPr>
                  <w:delText>4.</w:delText>
                </w:r>
              </w:del>
            </w:ins>
          </w:p>
        </w:tc>
        <w:tc>
          <w:tcPr>
            <w:tcW w:w="1736" w:type="dxa"/>
            <w:tcPrChange w:id="819" w:author="智誠 楊" w:date="2021-05-07T13:44:00Z">
              <w:tcPr>
                <w:tcW w:w="1736" w:type="dxa"/>
              </w:tcPr>
            </w:tcPrChange>
          </w:tcPr>
          <w:p w14:paraId="2C2914E0" w14:textId="31DF3FFD" w:rsidR="00732CC7" w:rsidRPr="00847BB7" w:rsidDel="00732CC7" w:rsidRDefault="00732CC7" w:rsidP="00732CC7">
            <w:pPr>
              <w:rPr>
                <w:ins w:id="820" w:author="智誠 楊" w:date="2021-05-07T11:32:00Z"/>
                <w:del w:id="821" w:author="張金龍" w:date="2021-06-02T13:45:00Z"/>
                <w:rFonts w:ascii="標楷體" w:eastAsia="標楷體" w:hAnsi="標楷體"/>
              </w:rPr>
            </w:pPr>
            <w:ins w:id="822" w:author="智誠 楊" w:date="2021-05-07T11:58:00Z">
              <w:del w:id="823" w:author="張金龍" w:date="2021-06-02T13:45:00Z">
                <w:r w:rsidDel="00732CC7">
                  <w:rPr>
                    <w:rFonts w:ascii="標楷體" w:eastAsia="標楷體" w:hAnsi="標楷體" w:hint="eastAsia"/>
                  </w:rPr>
                  <w:delText>單筆金額</w:delText>
                </w:r>
              </w:del>
            </w:ins>
            <w:ins w:id="824" w:author="智誠 楊" w:date="2021-05-07T14:00:00Z">
              <w:del w:id="825" w:author="張金龍" w:date="2021-06-02T13:45:00Z">
                <w:r w:rsidDel="00732CC7">
                  <w:rPr>
                    <w:rFonts w:ascii="標楷體" w:eastAsia="標楷體" w:hAnsi="標楷體" w:hint="eastAsia"/>
                  </w:rPr>
                  <w:delText>-</w:delText>
                </w:r>
              </w:del>
            </w:ins>
            <w:ins w:id="826" w:author="智誠 楊" w:date="2021-05-07T11:58:00Z">
              <w:del w:id="827" w:author="張金龍" w:date="2021-06-02T13:45:00Z">
                <w:r w:rsidDel="00732CC7">
                  <w:rPr>
                    <w:rFonts w:ascii="標楷體" w:eastAsia="標楷體" w:hAnsi="標楷體" w:hint="eastAsia"/>
                  </w:rPr>
                  <w:delText>迄</w:delText>
                </w:r>
              </w:del>
            </w:ins>
          </w:p>
        </w:tc>
        <w:tc>
          <w:tcPr>
            <w:tcW w:w="751" w:type="dxa"/>
            <w:tcPrChange w:id="828" w:author="智誠 楊" w:date="2021-05-07T13:44:00Z">
              <w:tcPr>
                <w:tcW w:w="751" w:type="dxa"/>
              </w:tcPr>
            </w:tcPrChange>
          </w:tcPr>
          <w:p w14:paraId="3F129F68" w14:textId="01187CC3" w:rsidR="00732CC7" w:rsidRPr="00847BB7" w:rsidDel="00732CC7" w:rsidRDefault="00732CC7" w:rsidP="00732CC7">
            <w:pPr>
              <w:rPr>
                <w:ins w:id="829" w:author="智誠 楊" w:date="2021-05-07T11:32:00Z"/>
                <w:del w:id="830" w:author="張金龍" w:date="2021-06-02T13:45:00Z"/>
                <w:rFonts w:ascii="標楷體" w:eastAsia="標楷體" w:hAnsi="標楷體"/>
              </w:rPr>
            </w:pPr>
            <w:ins w:id="831" w:author="智誠 楊" w:date="2021-05-07T11:59:00Z">
              <w:del w:id="832" w:author="張金龍" w:date="2021-06-02T13:45:00Z">
                <w:r w:rsidDel="00732CC7">
                  <w:rPr>
                    <w:rFonts w:ascii="標楷體" w:eastAsia="標楷體" w:hAnsi="標楷體" w:hint="eastAsia"/>
                  </w:rPr>
                  <w:delText>14</w:delText>
                </w:r>
              </w:del>
            </w:ins>
          </w:p>
        </w:tc>
        <w:tc>
          <w:tcPr>
            <w:tcW w:w="2145" w:type="dxa"/>
            <w:tcPrChange w:id="833" w:author="智誠 楊" w:date="2021-05-07T13:44:00Z">
              <w:tcPr>
                <w:tcW w:w="1305" w:type="dxa"/>
              </w:tcPr>
            </w:tcPrChange>
          </w:tcPr>
          <w:p w14:paraId="487A1DF1" w14:textId="16FC199A" w:rsidR="00732CC7" w:rsidRPr="00847BB7" w:rsidDel="00732CC7" w:rsidRDefault="00732CC7" w:rsidP="00732CC7">
            <w:pPr>
              <w:rPr>
                <w:ins w:id="834" w:author="智誠 楊" w:date="2021-05-07T11:32:00Z"/>
                <w:del w:id="835" w:author="張金龍" w:date="2021-06-02T13:45:00Z"/>
                <w:rFonts w:ascii="標楷體" w:eastAsia="標楷體" w:hAnsi="標楷體"/>
              </w:rPr>
            </w:pPr>
            <w:ins w:id="836" w:author="智誠 楊" w:date="2021-05-07T13:43:00Z">
              <w:del w:id="837" w:author="張金龍" w:date="2021-06-02T13:45:00Z">
                <w:r w:rsidDel="00732CC7">
                  <w:rPr>
                    <w:rFonts w:ascii="標楷體" w:eastAsia="標楷體" w:hAnsi="標楷體"/>
                  </w:rPr>
                  <w:delText>MlaundryParas</w:delText>
                </w:r>
                <w:r w:rsidDel="00732CC7">
                  <w:rPr>
                    <w:rFonts w:ascii="標楷體" w:eastAsia="標楷體" w:hAnsi="標楷體" w:hint="eastAsia"/>
                  </w:rPr>
                  <w:delText>.</w:delText>
                </w:r>
                <w:r w:rsidRPr="00050F5E" w:rsidDel="00732CC7">
                  <w:rPr>
                    <w:rFonts w:ascii="標楷體" w:eastAsia="標楷體" w:hAnsi="標楷體"/>
                  </w:rPr>
                  <w:delText>Factor2AmtEnd</w:delText>
                </w:r>
              </w:del>
            </w:ins>
          </w:p>
        </w:tc>
        <w:tc>
          <w:tcPr>
            <w:tcW w:w="1187" w:type="dxa"/>
            <w:tcPrChange w:id="838" w:author="智誠 楊" w:date="2021-05-07T13:44:00Z">
              <w:tcPr>
                <w:tcW w:w="2027" w:type="dxa"/>
                <w:gridSpan w:val="2"/>
              </w:tcPr>
            </w:tcPrChange>
          </w:tcPr>
          <w:p w14:paraId="0FDB7321" w14:textId="606EE410" w:rsidR="00732CC7" w:rsidRPr="00847BB7" w:rsidDel="00732CC7" w:rsidRDefault="00732CC7" w:rsidP="00732CC7">
            <w:pPr>
              <w:rPr>
                <w:ins w:id="839" w:author="智誠 楊" w:date="2021-05-07T11:32:00Z"/>
                <w:del w:id="840" w:author="張金龍" w:date="2021-06-02T13:45:00Z"/>
                <w:rFonts w:ascii="標楷體" w:eastAsia="標楷體" w:hAnsi="標楷體"/>
                <w:lang w:eastAsia="zh-HK"/>
              </w:rPr>
            </w:pPr>
          </w:p>
        </w:tc>
        <w:tc>
          <w:tcPr>
            <w:tcW w:w="514" w:type="dxa"/>
            <w:tcPrChange w:id="841" w:author="智誠 楊" w:date="2021-05-07T13:44:00Z">
              <w:tcPr>
                <w:tcW w:w="514" w:type="dxa"/>
              </w:tcPr>
            </w:tcPrChange>
          </w:tcPr>
          <w:p w14:paraId="70DC84E3" w14:textId="663D8A84" w:rsidR="00732CC7" w:rsidRPr="00847BB7" w:rsidDel="00732CC7" w:rsidRDefault="00732CC7" w:rsidP="00732CC7">
            <w:pPr>
              <w:rPr>
                <w:ins w:id="842" w:author="智誠 楊" w:date="2021-05-07T11:32:00Z"/>
                <w:del w:id="843" w:author="張金龍" w:date="2021-06-02T13:45:00Z"/>
                <w:rFonts w:ascii="標楷體" w:eastAsia="標楷體" w:hAnsi="標楷體"/>
              </w:rPr>
            </w:pPr>
            <w:ins w:id="844" w:author="智誠 楊" w:date="2021-05-07T12:00:00Z">
              <w:del w:id="845" w:author="張金龍" w:date="2021-06-02T13:45:00Z">
                <w:r w:rsidDel="00732CC7">
                  <w:rPr>
                    <w:rFonts w:ascii="標楷體" w:eastAsia="標楷體" w:hAnsi="標楷體" w:hint="eastAsia"/>
                  </w:rPr>
                  <w:delText>V</w:delText>
                </w:r>
              </w:del>
            </w:ins>
          </w:p>
        </w:tc>
        <w:tc>
          <w:tcPr>
            <w:tcW w:w="407" w:type="dxa"/>
            <w:tcPrChange w:id="846" w:author="智誠 楊" w:date="2021-05-07T13:44:00Z">
              <w:tcPr>
                <w:tcW w:w="407" w:type="dxa"/>
              </w:tcPr>
            </w:tcPrChange>
          </w:tcPr>
          <w:p w14:paraId="56E2F8BE" w14:textId="7D1B8681" w:rsidR="00732CC7" w:rsidRPr="00847BB7" w:rsidDel="00732CC7" w:rsidRDefault="00732CC7" w:rsidP="00732CC7">
            <w:pPr>
              <w:jc w:val="center"/>
              <w:rPr>
                <w:ins w:id="847" w:author="智誠 楊" w:date="2021-05-07T11:32:00Z"/>
                <w:del w:id="848" w:author="張金龍" w:date="2021-06-02T13:45:00Z"/>
                <w:rFonts w:ascii="標楷體" w:eastAsia="標楷體" w:hAnsi="標楷體"/>
              </w:rPr>
            </w:pPr>
            <w:ins w:id="849" w:author="智誠 楊" w:date="2021-05-07T12:00:00Z">
              <w:del w:id="850" w:author="張金龍" w:date="2021-06-02T13:45:00Z">
                <w:r w:rsidRPr="00A01A6B" w:rsidDel="00732CC7">
                  <w:rPr>
                    <w:rFonts w:ascii="標楷體" w:eastAsia="標楷體" w:hAnsi="標楷體" w:hint="eastAsia"/>
                  </w:rPr>
                  <w:delText>W</w:delText>
                </w:r>
              </w:del>
            </w:ins>
          </w:p>
        </w:tc>
        <w:tc>
          <w:tcPr>
            <w:tcW w:w="3544" w:type="dxa"/>
            <w:tcPrChange w:id="851" w:author="智誠 楊" w:date="2021-05-07T13:44:00Z">
              <w:tcPr>
                <w:tcW w:w="3544" w:type="dxa"/>
              </w:tcPr>
            </w:tcPrChange>
          </w:tcPr>
          <w:p w14:paraId="0288513C" w14:textId="36578DE7" w:rsidR="00732CC7" w:rsidDel="00732CC7" w:rsidRDefault="00732CC7" w:rsidP="00732CC7">
            <w:pPr>
              <w:snapToGrid w:val="0"/>
              <w:ind w:left="238" w:hangingChars="99" w:hanging="238"/>
              <w:rPr>
                <w:ins w:id="852" w:author="智誠 楊" w:date="2021-05-07T13:44:00Z"/>
                <w:del w:id="853" w:author="張金龍" w:date="2021-06-02T13:45:00Z"/>
                <w:rFonts w:ascii="標楷體" w:eastAsia="標楷體" w:hAnsi="標楷體"/>
                <w:color w:val="000000" w:themeColor="text1"/>
              </w:rPr>
            </w:pPr>
            <w:ins w:id="854" w:author="智誠 楊" w:date="2021-05-07T13:44:00Z">
              <w:del w:id="855" w:author="張金龍" w:date="2021-06-02T13:45:00Z">
                <w:r w:rsidRPr="00A01A6B" w:rsidDel="00732CC7">
                  <w:rPr>
                    <w:rFonts w:ascii="標楷體" w:eastAsia="標楷體" w:hAnsi="標楷體" w:hint="eastAsia"/>
                    <w:color w:val="000000" w:themeColor="text1"/>
                  </w:rPr>
                  <w:delText>1.</w:delText>
                </w:r>
                <w:r w:rsidDel="00732CC7">
                  <w:rPr>
                    <w:rFonts w:ascii="標楷體" w:eastAsia="標楷體" w:hAnsi="標楷體" w:hint="eastAsia"/>
                    <w:color w:val="000000" w:themeColor="text1"/>
                  </w:rPr>
                  <w:delText>自動顯示,可修改</w:delText>
                </w:r>
              </w:del>
            </w:ins>
          </w:p>
          <w:p w14:paraId="571EFF24" w14:textId="5BFC0452" w:rsidR="00732CC7" w:rsidRPr="000267BA" w:rsidDel="00732CC7" w:rsidRDefault="00732CC7" w:rsidP="00732CC7">
            <w:pPr>
              <w:ind w:left="240" w:hangingChars="100" w:hanging="240"/>
              <w:rPr>
                <w:ins w:id="856" w:author="智誠 楊" w:date="2021-05-07T11:32:00Z"/>
                <w:del w:id="857" w:author="張金龍" w:date="2021-06-02T13:45:00Z"/>
                <w:rFonts w:ascii="標楷體" w:eastAsia="標楷體" w:hAnsi="標楷體"/>
              </w:rPr>
            </w:pPr>
            <w:ins w:id="858" w:author="智誠 楊" w:date="2021-05-07T13:44:00Z">
              <w:del w:id="859" w:author="張金龍" w:date="2021-06-02T13:45:00Z">
                <w:r w:rsidDel="00732CC7">
                  <w:rPr>
                    <w:rFonts w:ascii="標楷體" w:eastAsia="標楷體" w:hAnsi="標楷體" w:hint="eastAsia"/>
                  </w:rPr>
                  <w:delText>2.</w:delText>
                </w:r>
                <w:r w:rsidDel="00732CC7">
                  <w:rPr>
                    <w:rFonts w:ascii="標楷體" w:eastAsia="標楷體" w:hAnsi="標楷體"/>
                  </w:rPr>
                  <w:delText>MlaundryParas</w:delText>
                </w:r>
                <w:r w:rsidDel="00732CC7">
                  <w:rPr>
                    <w:rFonts w:ascii="標楷體" w:eastAsia="標楷體" w:hAnsi="標楷體" w:hint="eastAsia"/>
                  </w:rPr>
                  <w:delText>.</w:delText>
                </w:r>
                <w:r w:rsidRPr="00050F5E" w:rsidDel="00732CC7">
                  <w:rPr>
                    <w:rFonts w:ascii="標楷體" w:eastAsia="標楷體" w:hAnsi="標楷體"/>
                  </w:rPr>
                  <w:delText>Factor2AmtEnd</w:delText>
                </w:r>
              </w:del>
            </w:ins>
          </w:p>
        </w:tc>
      </w:tr>
      <w:tr w:rsidR="00732CC7" w:rsidRPr="00847BB7" w:rsidDel="00732CC7" w14:paraId="636DA46D" w14:textId="12EE71A0" w:rsidTr="00050F5E">
        <w:tblPrEx>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ExChange w:id="860" w:author="智誠 楊" w:date="2021-05-07T13:44:00Z">
            <w:tblPrEx>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Ex>
          </w:tblPrExChange>
        </w:tblPrEx>
        <w:trPr>
          <w:trHeight w:val="291"/>
          <w:jc w:val="center"/>
          <w:ins w:id="861" w:author="智誠 楊" w:date="2021-05-07T11:58:00Z"/>
          <w:del w:id="862" w:author="張金龍" w:date="2021-06-02T13:45:00Z"/>
          <w:trPrChange w:id="863" w:author="智誠 楊" w:date="2021-05-07T13:44:00Z">
            <w:trPr>
              <w:trHeight w:val="291"/>
              <w:jc w:val="center"/>
            </w:trPr>
          </w:trPrChange>
        </w:trPr>
        <w:tc>
          <w:tcPr>
            <w:tcW w:w="2192" w:type="dxa"/>
            <w:gridSpan w:val="2"/>
            <w:tcPrChange w:id="864" w:author="智誠 楊" w:date="2021-05-07T13:44:00Z">
              <w:tcPr>
                <w:tcW w:w="2192" w:type="dxa"/>
                <w:gridSpan w:val="2"/>
              </w:tcPr>
            </w:tcPrChange>
          </w:tcPr>
          <w:p w14:paraId="41D524C3" w14:textId="72A4F06F" w:rsidR="00732CC7" w:rsidDel="00732CC7" w:rsidRDefault="00732CC7" w:rsidP="00732CC7">
            <w:pPr>
              <w:rPr>
                <w:ins w:id="865" w:author="智誠 楊" w:date="2021-05-07T11:58:00Z"/>
                <w:del w:id="866" w:author="張金龍" w:date="2021-06-02T13:45:00Z"/>
                <w:rFonts w:ascii="標楷體" w:eastAsia="標楷體" w:hAnsi="標楷體"/>
              </w:rPr>
            </w:pPr>
            <w:ins w:id="867" w:author="智誠 楊" w:date="2021-05-07T11:58:00Z">
              <w:del w:id="868" w:author="張金龍" w:date="2021-06-02T13:45:00Z">
                <w:r w:rsidDel="00732CC7">
                  <w:rPr>
                    <w:rFonts w:ascii="標楷體" w:eastAsia="標楷體" w:hAnsi="標楷體" w:hint="eastAsia"/>
                  </w:rPr>
                  <w:delText>洗錢樣態三</w:delText>
                </w:r>
              </w:del>
            </w:ins>
          </w:p>
        </w:tc>
        <w:tc>
          <w:tcPr>
            <w:tcW w:w="751" w:type="dxa"/>
            <w:tcPrChange w:id="869" w:author="智誠 楊" w:date="2021-05-07T13:44:00Z">
              <w:tcPr>
                <w:tcW w:w="751" w:type="dxa"/>
              </w:tcPr>
            </w:tcPrChange>
          </w:tcPr>
          <w:p w14:paraId="28F02170" w14:textId="3CA8C68A" w:rsidR="00732CC7" w:rsidRPr="00847BB7" w:rsidDel="00732CC7" w:rsidRDefault="00732CC7" w:rsidP="00732CC7">
            <w:pPr>
              <w:rPr>
                <w:ins w:id="870" w:author="智誠 楊" w:date="2021-05-07T11:58:00Z"/>
                <w:del w:id="871" w:author="張金龍" w:date="2021-06-02T13:45:00Z"/>
                <w:rFonts w:ascii="標楷體" w:eastAsia="標楷體" w:hAnsi="標楷體"/>
              </w:rPr>
            </w:pPr>
          </w:p>
        </w:tc>
        <w:tc>
          <w:tcPr>
            <w:tcW w:w="2145" w:type="dxa"/>
            <w:tcPrChange w:id="872" w:author="智誠 楊" w:date="2021-05-07T13:44:00Z">
              <w:tcPr>
                <w:tcW w:w="1305" w:type="dxa"/>
              </w:tcPr>
            </w:tcPrChange>
          </w:tcPr>
          <w:p w14:paraId="1F3F7BF0" w14:textId="31D56B7C" w:rsidR="00732CC7" w:rsidRPr="00847BB7" w:rsidDel="00732CC7" w:rsidRDefault="00732CC7" w:rsidP="00732CC7">
            <w:pPr>
              <w:rPr>
                <w:ins w:id="873" w:author="智誠 楊" w:date="2021-05-07T11:58:00Z"/>
                <w:del w:id="874" w:author="張金龍" w:date="2021-06-02T13:45:00Z"/>
                <w:rFonts w:ascii="標楷體" w:eastAsia="標楷體" w:hAnsi="標楷體"/>
              </w:rPr>
            </w:pPr>
          </w:p>
        </w:tc>
        <w:tc>
          <w:tcPr>
            <w:tcW w:w="1187" w:type="dxa"/>
            <w:tcPrChange w:id="875" w:author="智誠 楊" w:date="2021-05-07T13:44:00Z">
              <w:tcPr>
                <w:tcW w:w="2027" w:type="dxa"/>
                <w:gridSpan w:val="2"/>
              </w:tcPr>
            </w:tcPrChange>
          </w:tcPr>
          <w:p w14:paraId="61826D25" w14:textId="6389353C" w:rsidR="00732CC7" w:rsidRPr="00847BB7" w:rsidDel="00732CC7" w:rsidRDefault="00732CC7" w:rsidP="00732CC7">
            <w:pPr>
              <w:rPr>
                <w:ins w:id="876" w:author="智誠 楊" w:date="2021-05-07T11:58:00Z"/>
                <w:del w:id="877" w:author="張金龍" w:date="2021-06-02T13:45:00Z"/>
                <w:rFonts w:ascii="標楷體" w:eastAsia="標楷體" w:hAnsi="標楷體"/>
                <w:lang w:eastAsia="zh-HK"/>
              </w:rPr>
            </w:pPr>
          </w:p>
        </w:tc>
        <w:tc>
          <w:tcPr>
            <w:tcW w:w="514" w:type="dxa"/>
            <w:tcPrChange w:id="878" w:author="智誠 楊" w:date="2021-05-07T13:44:00Z">
              <w:tcPr>
                <w:tcW w:w="514" w:type="dxa"/>
              </w:tcPr>
            </w:tcPrChange>
          </w:tcPr>
          <w:p w14:paraId="63A1FECE" w14:textId="21CC19B0" w:rsidR="00732CC7" w:rsidRPr="00847BB7" w:rsidDel="00732CC7" w:rsidRDefault="00732CC7" w:rsidP="00732CC7">
            <w:pPr>
              <w:rPr>
                <w:ins w:id="879" w:author="智誠 楊" w:date="2021-05-07T11:58:00Z"/>
                <w:del w:id="880" w:author="張金龍" w:date="2021-06-02T13:45:00Z"/>
                <w:rFonts w:ascii="標楷體" w:eastAsia="標楷體" w:hAnsi="標楷體"/>
              </w:rPr>
            </w:pPr>
          </w:p>
        </w:tc>
        <w:tc>
          <w:tcPr>
            <w:tcW w:w="407" w:type="dxa"/>
            <w:tcPrChange w:id="881" w:author="智誠 楊" w:date="2021-05-07T13:44:00Z">
              <w:tcPr>
                <w:tcW w:w="407" w:type="dxa"/>
              </w:tcPr>
            </w:tcPrChange>
          </w:tcPr>
          <w:p w14:paraId="58B900EC" w14:textId="2E023514" w:rsidR="00732CC7" w:rsidRPr="00847BB7" w:rsidDel="00732CC7" w:rsidRDefault="00732CC7" w:rsidP="00732CC7">
            <w:pPr>
              <w:jc w:val="center"/>
              <w:rPr>
                <w:ins w:id="882" w:author="智誠 楊" w:date="2021-05-07T11:58:00Z"/>
                <w:del w:id="883" w:author="張金龍" w:date="2021-06-02T13:45:00Z"/>
                <w:rFonts w:ascii="標楷體" w:eastAsia="標楷體" w:hAnsi="標楷體"/>
              </w:rPr>
            </w:pPr>
          </w:p>
        </w:tc>
        <w:tc>
          <w:tcPr>
            <w:tcW w:w="3544" w:type="dxa"/>
            <w:tcPrChange w:id="884" w:author="智誠 楊" w:date="2021-05-07T13:44:00Z">
              <w:tcPr>
                <w:tcW w:w="3544" w:type="dxa"/>
              </w:tcPr>
            </w:tcPrChange>
          </w:tcPr>
          <w:p w14:paraId="4C6540A4" w14:textId="25BB0653" w:rsidR="00732CC7" w:rsidRPr="000267BA" w:rsidDel="00732CC7" w:rsidRDefault="00732CC7" w:rsidP="00732CC7">
            <w:pPr>
              <w:ind w:left="240" w:hangingChars="100" w:hanging="240"/>
              <w:rPr>
                <w:ins w:id="885" w:author="智誠 楊" w:date="2021-05-07T11:58:00Z"/>
                <w:del w:id="886" w:author="張金龍" w:date="2021-06-02T13:45:00Z"/>
                <w:rFonts w:ascii="標楷體" w:eastAsia="標楷體" w:hAnsi="標楷體"/>
              </w:rPr>
            </w:pPr>
          </w:p>
        </w:tc>
      </w:tr>
      <w:tr w:rsidR="00732CC7" w:rsidRPr="00847BB7" w:rsidDel="00732CC7" w14:paraId="141AA49E" w14:textId="228D9E0E" w:rsidTr="00050F5E">
        <w:tblPrEx>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ExChange w:id="887" w:author="智誠 楊" w:date="2021-05-07T13:44:00Z">
            <w:tblPrEx>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Ex>
          </w:tblPrExChange>
        </w:tblPrEx>
        <w:trPr>
          <w:trHeight w:val="291"/>
          <w:jc w:val="center"/>
          <w:ins w:id="888" w:author="智誠 楊" w:date="2021-05-07T11:58:00Z"/>
          <w:del w:id="889" w:author="張金龍" w:date="2021-06-02T13:45:00Z"/>
          <w:trPrChange w:id="890" w:author="智誠 楊" w:date="2021-05-07T13:44:00Z">
            <w:trPr>
              <w:trHeight w:val="291"/>
              <w:jc w:val="center"/>
            </w:trPr>
          </w:trPrChange>
        </w:trPr>
        <w:tc>
          <w:tcPr>
            <w:tcW w:w="456" w:type="dxa"/>
            <w:tcPrChange w:id="891" w:author="智誠 楊" w:date="2021-05-07T13:44:00Z">
              <w:tcPr>
                <w:tcW w:w="456" w:type="dxa"/>
              </w:tcPr>
            </w:tcPrChange>
          </w:tcPr>
          <w:p w14:paraId="70E03446" w14:textId="20C82099" w:rsidR="00732CC7" w:rsidDel="00732CC7" w:rsidRDefault="00732CC7" w:rsidP="00732CC7">
            <w:pPr>
              <w:rPr>
                <w:ins w:id="892" w:author="智誠 楊" w:date="2021-05-07T11:58:00Z"/>
                <w:del w:id="893" w:author="張金龍" w:date="2021-06-02T13:45:00Z"/>
                <w:rFonts w:ascii="標楷體" w:eastAsia="標楷體" w:hAnsi="標楷體"/>
              </w:rPr>
            </w:pPr>
            <w:ins w:id="894" w:author="智誠 楊" w:date="2021-05-07T11:59:00Z">
              <w:del w:id="895" w:author="張金龍" w:date="2021-06-02T13:45:00Z">
                <w:r w:rsidDel="00732CC7">
                  <w:rPr>
                    <w:rFonts w:ascii="標楷體" w:eastAsia="標楷體" w:hAnsi="標楷體" w:hint="eastAsia"/>
                  </w:rPr>
                  <w:delText>5</w:delText>
                </w:r>
              </w:del>
            </w:ins>
          </w:p>
        </w:tc>
        <w:tc>
          <w:tcPr>
            <w:tcW w:w="1736" w:type="dxa"/>
            <w:tcPrChange w:id="896" w:author="智誠 楊" w:date="2021-05-07T13:44:00Z">
              <w:tcPr>
                <w:tcW w:w="1736" w:type="dxa"/>
              </w:tcPr>
            </w:tcPrChange>
          </w:tcPr>
          <w:p w14:paraId="64425FE8" w14:textId="22A3F4B4" w:rsidR="00732CC7" w:rsidDel="00732CC7" w:rsidRDefault="00732CC7" w:rsidP="00732CC7">
            <w:pPr>
              <w:rPr>
                <w:ins w:id="897" w:author="智誠 楊" w:date="2021-05-07T11:58:00Z"/>
                <w:del w:id="898" w:author="張金龍" w:date="2021-06-02T13:45:00Z"/>
                <w:rFonts w:ascii="標楷體" w:eastAsia="標楷體" w:hAnsi="標楷體"/>
              </w:rPr>
            </w:pPr>
            <w:ins w:id="899" w:author="智誠 楊" w:date="2021-05-07T11:59:00Z">
              <w:del w:id="900" w:author="張金龍" w:date="2021-06-02T13:45:00Z">
                <w:r w:rsidDel="00732CC7">
                  <w:rPr>
                    <w:rFonts w:ascii="標楷體" w:eastAsia="標楷體" w:hAnsi="標楷體" w:hint="eastAsia"/>
                  </w:rPr>
                  <w:delText>金額合計超過</w:delText>
                </w:r>
              </w:del>
            </w:ins>
          </w:p>
        </w:tc>
        <w:tc>
          <w:tcPr>
            <w:tcW w:w="751" w:type="dxa"/>
            <w:tcPrChange w:id="901" w:author="智誠 楊" w:date="2021-05-07T13:44:00Z">
              <w:tcPr>
                <w:tcW w:w="751" w:type="dxa"/>
              </w:tcPr>
            </w:tcPrChange>
          </w:tcPr>
          <w:p w14:paraId="6166387F" w14:textId="27AD52EC" w:rsidR="00732CC7" w:rsidRPr="00847BB7" w:rsidDel="00732CC7" w:rsidRDefault="00732CC7" w:rsidP="00732CC7">
            <w:pPr>
              <w:rPr>
                <w:ins w:id="902" w:author="智誠 楊" w:date="2021-05-07T11:58:00Z"/>
                <w:del w:id="903" w:author="張金龍" w:date="2021-06-02T13:45:00Z"/>
                <w:rFonts w:ascii="標楷體" w:eastAsia="標楷體" w:hAnsi="標楷體"/>
              </w:rPr>
            </w:pPr>
            <w:ins w:id="904" w:author="智誠 楊" w:date="2021-05-07T11:59:00Z">
              <w:del w:id="905" w:author="張金龍" w:date="2021-06-02T13:45:00Z">
                <w:r w:rsidDel="00732CC7">
                  <w:rPr>
                    <w:rFonts w:ascii="標楷體" w:eastAsia="標楷體" w:hAnsi="標楷體" w:hint="eastAsia"/>
                  </w:rPr>
                  <w:delText>14</w:delText>
                </w:r>
              </w:del>
            </w:ins>
          </w:p>
        </w:tc>
        <w:tc>
          <w:tcPr>
            <w:tcW w:w="2145" w:type="dxa"/>
            <w:tcPrChange w:id="906" w:author="智誠 楊" w:date="2021-05-07T13:44:00Z">
              <w:tcPr>
                <w:tcW w:w="1305" w:type="dxa"/>
              </w:tcPr>
            </w:tcPrChange>
          </w:tcPr>
          <w:p w14:paraId="29924B96" w14:textId="491C0E92" w:rsidR="00732CC7" w:rsidRPr="00847BB7" w:rsidDel="00732CC7" w:rsidRDefault="00732CC7" w:rsidP="00732CC7">
            <w:pPr>
              <w:rPr>
                <w:ins w:id="907" w:author="智誠 楊" w:date="2021-05-07T11:58:00Z"/>
                <w:del w:id="908" w:author="張金龍" w:date="2021-06-02T13:45:00Z"/>
                <w:rFonts w:ascii="標楷體" w:eastAsia="標楷體" w:hAnsi="標楷體"/>
              </w:rPr>
            </w:pPr>
            <w:ins w:id="909" w:author="智誠 楊" w:date="2021-05-07T13:43:00Z">
              <w:del w:id="910" w:author="張金龍" w:date="2021-06-02T13:45:00Z">
                <w:r w:rsidDel="00732CC7">
                  <w:rPr>
                    <w:rFonts w:ascii="標楷體" w:eastAsia="標楷體" w:hAnsi="標楷體"/>
                  </w:rPr>
                  <w:delText>MlaundryParas</w:delText>
                </w:r>
                <w:r w:rsidDel="00732CC7">
                  <w:rPr>
                    <w:rFonts w:ascii="標楷體" w:eastAsia="標楷體" w:hAnsi="標楷體" w:hint="eastAsia"/>
                  </w:rPr>
                  <w:delText>.</w:delText>
                </w:r>
                <w:r w:rsidRPr="00050F5E" w:rsidDel="00732CC7">
                  <w:rPr>
                    <w:rFonts w:ascii="標楷體" w:eastAsia="標楷體" w:hAnsi="標楷體"/>
                  </w:rPr>
                  <w:delText>Factor3TotLimit</w:delText>
                </w:r>
              </w:del>
            </w:ins>
          </w:p>
        </w:tc>
        <w:tc>
          <w:tcPr>
            <w:tcW w:w="1187" w:type="dxa"/>
            <w:tcPrChange w:id="911" w:author="智誠 楊" w:date="2021-05-07T13:44:00Z">
              <w:tcPr>
                <w:tcW w:w="2027" w:type="dxa"/>
                <w:gridSpan w:val="2"/>
              </w:tcPr>
            </w:tcPrChange>
          </w:tcPr>
          <w:p w14:paraId="6C6A7F19" w14:textId="5467C4F7" w:rsidR="00732CC7" w:rsidRPr="00847BB7" w:rsidDel="00732CC7" w:rsidRDefault="00732CC7" w:rsidP="00732CC7">
            <w:pPr>
              <w:rPr>
                <w:ins w:id="912" w:author="智誠 楊" w:date="2021-05-07T11:58:00Z"/>
                <w:del w:id="913" w:author="張金龍" w:date="2021-06-02T13:45:00Z"/>
                <w:rFonts w:ascii="標楷體" w:eastAsia="標楷體" w:hAnsi="標楷體"/>
                <w:lang w:eastAsia="zh-HK"/>
              </w:rPr>
            </w:pPr>
          </w:p>
        </w:tc>
        <w:tc>
          <w:tcPr>
            <w:tcW w:w="514" w:type="dxa"/>
            <w:tcPrChange w:id="914" w:author="智誠 楊" w:date="2021-05-07T13:44:00Z">
              <w:tcPr>
                <w:tcW w:w="514" w:type="dxa"/>
              </w:tcPr>
            </w:tcPrChange>
          </w:tcPr>
          <w:p w14:paraId="4C9AD878" w14:textId="7FB0E5EA" w:rsidR="00732CC7" w:rsidRPr="00847BB7" w:rsidDel="00732CC7" w:rsidRDefault="00732CC7" w:rsidP="00732CC7">
            <w:pPr>
              <w:rPr>
                <w:ins w:id="915" w:author="智誠 楊" w:date="2021-05-07T11:58:00Z"/>
                <w:del w:id="916" w:author="張金龍" w:date="2021-06-02T13:45:00Z"/>
                <w:rFonts w:ascii="標楷體" w:eastAsia="標楷體" w:hAnsi="標楷體"/>
              </w:rPr>
            </w:pPr>
            <w:ins w:id="917" w:author="智誠 楊" w:date="2021-05-07T12:00:00Z">
              <w:del w:id="918" w:author="張金龍" w:date="2021-06-02T13:45:00Z">
                <w:r w:rsidDel="00732CC7">
                  <w:rPr>
                    <w:rFonts w:ascii="標楷體" w:eastAsia="標楷體" w:hAnsi="標楷體" w:hint="eastAsia"/>
                  </w:rPr>
                  <w:delText>V</w:delText>
                </w:r>
              </w:del>
            </w:ins>
          </w:p>
        </w:tc>
        <w:tc>
          <w:tcPr>
            <w:tcW w:w="407" w:type="dxa"/>
            <w:tcPrChange w:id="919" w:author="智誠 楊" w:date="2021-05-07T13:44:00Z">
              <w:tcPr>
                <w:tcW w:w="407" w:type="dxa"/>
              </w:tcPr>
            </w:tcPrChange>
          </w:tcPr>
          <w:p w14:paraId="6B6F4D21" w14:textId="54DA99CB" w:rsidR="00732CC7" w:rsidRPr="00847BB7" w:rsidDel="00732CC7" w:rsidRDefault="00732CC7" w:rsidP="00732CC7">
            <w:pPr>
              <w:jc w:val="center"/>
              <w:rPr>
                <w:ins w:id="920" w:author="智誠 楊" w:date="2021-05-07T11:58:00Z"/>
                <w:del w:id="921" w:author="張金龍" w:date="2021-06-02T13:45:00Z"/>
                <w:rFonts w:ascii="標楷體" w:eastAsia="標楷體" w:hAnsi="標楷體"/>
              </w:rPr>
            </w:pPr>
            <w:ins w:id="922" w:author="智誠 楊" w:date="2021-05-07T12:00:00Z">
              <w:del w:id="923" w:author="張金龍" w:date="2021-06-02T13:45:00Z">
                <w:r w:rsidRPr="00A01A6B" w:rsidDel="00732CC7">
                  <w:rPr>
                    <w:rFonts w:ascii="標楷體" w:eastAsia="標楷體" w:hAnsi="標楷體" w:hint="eastAsia"/>
                  </w:rPr>
                  <w:delText>W</w:delText>
                </w:r>
              </w:del>
            </w:ins>
          </w:p>
        </w:tc>
        <w:tc>
          <w:tcPr>
            <w:tcW w:w="3544" w:type="dxa"/>
            <w:tcPrChange w:id="924" w:author="智誠 楊" w:date="2021-05-07T13:44:00Z">
              <w:tcPr>
                <w:tcW w:w="3544" w:type="dxa"/>
              </w:tcPr>
            </w:tcPrChange>
          </w:tcPr>
          <w:p w14:paraId="0CC7A5EB" w14:textId="47222DDB" w:rsidR="00732CC7" w:rsidDel="00732CC7" w:rsidRDefault="00732CC7" w:rsidP="00732CC7">
            <w:pPr>
              <w:snapToGrid w:val="0"/>
              <w:ind w:left="238" w:hangingChars="99" w:hanging="238"/>
              <w:rPr>
                <w:ins w:id="925" w:author="智誠 楊" w:date="2021-05-07T13:44:00Z"/>
                <w:del w:id="926" w:author="張金龍" w:date="2021-06-02T13:45:00Z"/>
                <w:rFonts w:ascii="標楷體" w:eastAsia="標楷體" w:hAnsi="標楷體"/>
                <w:color w:val="000000" w:themeColor="text1"/>
              </w:rPr>
            </w:pPr>
            <w:ins w:id="927" w:author="智誠 楊" w:date="2021-05-07T13:44:00Z">
              <w:del w:id="928" w:author="張金龍" w:date="2021-06-02T13:45:00Z">
                <w:r w:rsidRPr="00A01A6B" w:rsidDel="00732CC7">
                  <w:rPr>
                    <w:rFonts w:ascii="標楷體" w:eastAsia="標楷體" w:hAnsi="標楷體" w:hint="eastAsia"/>
                    <w:color w:val="000000" w:themeColor="text1"/>
                  </w:rPr>
                  <w:delText>1.</w:delText>
                </w:r>
                <w:r w:rsidDel="00732CC7">
                  <w:rPr>
                    <w:rFonts w:ascii="標楷體" w:eastAsia="標楷體" w:hAnsi="標楷體" w:hint="eastAsia"/>
                    <w:color w:val="000000" w:themeColor="text1"/>
                  </w:rPr>
                  <w:delText>自動顯示,可修改</w:delText>
                </w:r>
              </w:del>
            </w:ins>
          </w:p>
          <w:p w14:paraId="27EEED84" w14:textId="306B61A4" w:rsidR="00732CC7" w:rsidRPr="000267BA" w:rsidDel="00732CC7" w:rsidRDefault="00732CC7" w:rsidP="00732CC7">
            <w:pPr>
              <w:ind w:left="240" w:hangingChars="100" w:hanging="240"/>
              <w:rPr>
                <w:ins w:id="929" w:author="智誠 楊" w:date="2021-05-07T11:58:00Z"/>
                <w:del w:id="930" w:author="張金龍" w:date="2021-06-02T13:45:00Z"/>
                <w:rFonts w:ascii="標楷體" w:eastAsia="標楷體" w:hAnsi="標楷體"/>
              </w:rPr>
            </w:pPr>
            <w:ins w:id="931" w:author="智誠 楊" w:date="2021-05-07T13:45:00Z">
              <w:del w:id="932" w:author="張金龍" w:date="2021-06-02T13:45:00Z">
                <w:r w:rsidDel="00732CC7">
                  <w:rPr>
                    <w:rFonts w:ascii="標楷體" w:eastAsia="標楷體" w:hAnsi="標楷體" w:hint="eastAsia"/>
                  </w:rPr>
                  <w:delText>2.</w:delText>
                </w:r>
                <w:r w:rsidDel="00732CC7">
                  <w:rPr>
                    <w:rFonts w:ascii="標楷體" w:eastAsia="標楷體" w:hAnsi="標楷體"/>
                  </w:rPr>
                  <w:delText>MlaundryParas</w:delText>
                </w:r>
                <w:r w:rsidDel="00732CC7">
                  <w:rPr>
                    <w:rFonts w:ascii="標楷體" w:eastAsia="標楷體" w:hAnsi="標楷體" w:hint="eastAsia"/>
                  </w:rPr>
                  <w:delText>.</w:delText>
                </w:r>
                <w:r w:rsidRPr="00050F5E" w:rsidDel="00732CC7">
                  <w:rPr>
                    <w:rFonts w:ascii="標楷體" w:eastAsia="標楷體" w:hAnsi="標楷體"/>
                  </w:rPr>
                  <w:delText>Factor3TotLimit</w:delText>
                </w:r>
              </w:del>
            </w:ins>
          </w:p>
        </w:tc>
      </w:tr>
    </w:tbl>
    <w:p w14:paraId="106F9EBB" w14:textId="62C0632B" w:rsidR="00A955B4" w:rsidRDefault="00A955B4" w:rsidP="007D18B5"/>
    <w:p w14:paraId="59BFB96E" w14:textId="77777777" w:rsidR="007D18B5" w:rsidRDefault="007D18B5" w:rsidP="00B010CD">
      <w:pPr>
        <w:pStyle w:val="a"/>
      </w:pPr>
      <w:r>
        <w:rPr>
          <w:rFonts w:hint="eastAsia"/>
        </w:rPr>
        <w:t>輸出畫面:</w:t>
      </w:r>
    </w:p>
    <w:p w14:paraId="09A9654E" w14:textId="20AE3AC4" w:rsidR="007D18B5" w:rsidRDefault="001245F8" w:rsidP="007D18B5">
      <w:r w:rsidRPr="001245F8">
        <w:rPr>
          <w:noProof/>
        </w:rPr>
        <w:drawing>
          <wp:inline distT="0" distB="0" distL="0" distR="0" wp14:anchorId="57112A86" wp14:editId="3A9714CB">
            <wp:extent cx="6479540" cy="2545080"/>
            <wp:effectExtent l="0" t="0" r="0" b="0"/>
            <wp:docPr id="72" name="圖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479540" cy="2545080"/>
                    </a:xfrm>
                    <a:prstGeom prst="rect">
                      <a:avLst/>
                    </a:prstGeom>
                  </pic:spPr>
                </pic:pic>
              </a:graphicData>
            </a:graphic>
          </wp:inline>
        </w:drawing>
      </w:r>
    </w:p>
    <w:p w14:paraId="71EDA1B6" w14:textId="30E488B1" w:rsidR="007D18B5" w:rsidRDefault="007D18B5" w:rsidP="007D18B5"/>
    <w:p w14:paraId="5F674160" w14:textId="7250F0B7" w:rsidR="007D18B5" w:rsidRDefault="007D18B5" w:rsidP="007D18B5"/>
    <w:p w14:paraId="289F73F6" w14:textId="4CF0C8D8" w:rsidR="007D18B5" w:rsidRDefault="007D18B5" w:rsidP="007D18B5">
      <w:pPr>
        <w:pStyle w:val="af9"/>
        <w:numPr>
          <w:ilvl w:val="0"/>
          <w:numId w:val="126"/>
        </w:numPr>
        <w:ind w:leftChars="0" w:left="1418"/>
        <w:rPr>
          <w:rFonts w:ascii="標楷體" w:eastAsia="標楷體" w:hAnsi="標楷體"/>
          <w:sz w:val="26"/>
          <w:szCs w:val="26"/>
          <w:lang w:eastAsia="x-none"/>
        </w:rPr>
      </w:pPr>
      <w:r w:rsidRPr="00DC7571">
        <w:rPr>
          <w:rFonts w:ascii="標楷體" w:eastAsia="標楷體" w:hAnsi="標楷體"/>
          <w:sz w:val="26"/>
          <w:szCs w:val="26"/>
          <w:lang w:eastAsia="x-none"/>
        </w:rPr>
        <w:t>輸</w:t>
      </w:r>
      <w:r>
        <w:rPr>
          <w:rFonts w:ascii="標楷體" w:eastAsia="標楷體" w:hAnsi="標楷體" w:hint="eastAsia"/>
          <w:sz w:val="26"/>
          <w:szCs w:val="26"/>
        </w:rPr>
        <w:t>出</w:t>
      </w:r>
      <w:r w:rsidRPr="00DC7571">
        <w:rPr>
          <w:rFonts w:ascii="標楷體" w:eastAsia="標楷體" w:hAnsi="標楷體"/>
          <w:sz w:val="26"/>
          <w:szCs w:val="26"/>
          <w:lang w:eastAsia="x-none"/>
        </w:rPr>
        <w:t>畫面說明</w:t>
      </w:r>
      <w:r>
        <w:rPr>
          <w:rFonts w:ascii="標楷體" w:eastAsia="標楷體" w:hAnsi="標楷體" w:hint="eastAsia"/>
          <w:sz w:val="26"/>
          <w:szCs w:val="26"/>
        </w:rPr>
        <w:t>:</w:t>
      </w:r>
    </w:p>
    <w:p w14:paraId="4C55E4CE" w14:textId="77777777" w:rsidR="001245F8" w:rsidRPr="00DC7571" w:rsidRDefault="001245F8" w:rsidP="001245F8">
      <w:pPr>
        <w:pStyle w:val="af9"/>
        <w:ind w:leftChars="0" w:left="1418"/>
        <w:rPr>
          <w:rFonts w:ascii="標楷體" w:eastAsia="標楷體" w:hAnsi="標楷體"/>
          <w:sz w:val="26"/>
          <w:szCs w:val="26"/>
          <w:lang w:eastAsia="x-none"/>
        </w:rPr>
      </w:pPr>
    </w:p>
    <w:tbl>
      <w:tblPr>
        <w:tblStyle w:val="ac"/>
        <w:tblW w:w="0" w:type="auto"/>
        <w:tblLook w:val="04A0" w:firstRow="1" w:lastRow="0" w:firstColumn="1" w:lastColumn="0" w:noHBand="0" w:noVBand="1"/>
      </w:tblPr>
      <w:tblGrid>
        <w:gridCol w:w="686"/>
        <w:gridCol w:w="978"/>
        <w:gridCol w:w="1608"/>
        <w:gridCol w:w="3696"/>
        <w:gridCol w:w="3452"/>
      </w:tblGrid>
      <w:tr w:rsidR="007D18B5" w14:paraId="2238F673" w14:textId="77777777" w:rsidTr="00D36B78">
        <w:trPr>
          <w:tblHeader/>
        </w:trPr>
        <w:tc>
          <w:tcPr>
            <w:tcW w:w="686" w:type="dxa"/>
            <w:tcBorders>
              <w:top w:val="single" w:sz="4" w:space="0" w:color="auto"/>
              <w:left w:val="single" w:sz="4" w:space="0" w:color="auto"/>
              <w:bottom w:val="single" w:sz="4" w:space="0" w:color="auto"/>
              <w:right w:val="single" w:sz="4" w:space="0" w:color="auto"/>
            </w:tcBorders>
            <w:shd w:val="clear" w:color="auto" w:fill="F3F3F3"/>
            <w:hideMark/>
          </w:tcPr>
          <w:p w14:paraId="083059DF" w14:textId="77777777" w:rsidR="007D18B5" w:rsidRDefault="007D18B5" w:rsidP="00D36B78">
            <w:pPr>
              <w:jc w:val="center"/>
              <w:rPr>
                <w:rFonts w:ascii="標楷體" w:eastAsia="標楷體" w:hAnsi="標楷體"/>
                <w:lang w:eastAsia="zh-HK"/>
              </w:rPr>
            </w:pPr>
            <w:r>
              <w:rPr>
                <w:rFonts w:ascii="標楷體" w:eastAsia="標楷體" w:hAnsi="標楷體" w:hint="eastAsia"/>
                <w:lang w:eastAsia="zh-HK"/>
              </w:rPr>
              <w:t>序號</w:t>
            </w:r>
          </w:p>
        </w:tc>
        <w:tc>
          <w:tcPr>
            <w:tcW w:w="978" w:type="dxa"/>
            <w:tcBorders>
              <w:top w:val="single" w:sz="4" w:space="0" w:color="auto"/>
              <w:left w:val="single" w:sz="4" w:space="0" w:color="auto"/>
              <w:bottom w:val="single" w:sz="4" w:space="0" w:color="auto"/>
              <w:right w:val="single" w:sz="4" w:space="0" w:color="auto"/>
            </w:tcBorders>
            <w:shd w:val="clear" w:color="auto" w:fill="F3F3F3"/>
            <w:hideMark/>
          </w:tcPr>
          <w:p w14:paraId="41F467A6" w14:textId="77777777" w:rsidR="007D18B5" w:rsidRDefault="007D18B5" w:rsidP="00D36B78">
            <w:pPr>
              <w:jc w:val="center"/>
              <w:rPr>
                <w:rFonts w:ascii="標楷體" w:eastAsia="標楷體" w:hAnsi="標楷體"/>
                <w:lang w:eastAsia="zh-HK"/>
              </w:rPr>
            </w:pPr>
            <w:r>
              <w:rPr>
                <w:rFonts w:ascii="標楷體" w:eastAsia="標楷體" w:hAnsi="標楷體" w:hint="eastAsia"/>
                <w:lang w:eastAsia="zh-HK"/>
              </w:rPr>
              <w:t>欄位型態</w:t>
            </w:r>
          </w:p>
        </w:tc>
        <w:tc>
          <w:tcPr>
            <w:tcW w:w="1608" w:type="dxa"/>
            <w:tcBorders>
              <w:top w:val="single" w:sz="4" w:space="0" w:color="auto"/>
              <w:left w:val="single" w:sz="4" w:space="0" w:color="auto"/>
              <w:bottom w:val="single" w:sz="4" w:space="0" w:color="auto"/>
              <w:right w:val="single" w:sz="4" w:space="0" w:color="auto"/>
            </w:tcBorders>
            <w:shd w:val="clear" w:color="auto" w:fill="F3F3F3"/>
            <w:hideMark/>
          </w:tcPr>
          <w:p w14:paraId="58392884" w14:textId="77777777" w:rsidR="007D18B5" w:rsidRDefault="007D18B5" w:rsidP="00D36B78">
            <w:pPr>
              <w:jc w:val="center"/>
              <w:rPr>
                <w:rFonts w:ascii="標楷體" w:eastAsia="標楷體" w:hAnsi="標楷體"/>
                <w:lang w:eastAsia="zh-HK"/>
              </w:rPr>
            </w:pPr>
            <w:r>
              <w:rPr>
                <w:rFonts w:ascii="標楷體" w:eastAsia="標楷體" w:hAnsi="標楷體" w:hint="eastAsia"/>
                <w:lang w:eastAsia="zh-HK"/>
              </w:rPr>
              <w:t>欄位名稱</w:t>
            </w:r>
          </w:p>
        </w:tc>
        <w:tc>
          <w:tcPr>
            <w:tcW w:w="3696" w:type="dxa"/>
            <w:tcBorders>
              <w:top w:val="single" w:sz="4" w:space="0" w:color="auto"/>
              <w:left w:val="single" w:sz="4" w:space="0" w:color="auto"/>
              <w:bottom w:val="single" w:sz="4" w:space="0" w:color="auto"/>
              <w:right w:val="single" w:sz="4" w:space="0" w:color="auto"/>
            </w:tcBorders>
            <w:shd w:val="clear" w:color="auto" w:fill="F3F3F3"/>
            <w:hideMark/>
          </w:tcPr>
          <w:p w14:paraId="23D4284C" w14:textId="77777777" w:rsidR="007D18B5" w:rsidRDefault="007D18B5" w:rsidP="00D36B78">
            <w:pPr>
              <w:jc w:val="center"/>
              <w:rPr>
                <w:rFonts w:ascii="標楷體" w:eastAsia="標楷體" w:hAnsi="標楷體"/>
              </w:rPr>
            </w:pPr>
            <w:r>
              <w:rPr>
                <w:rFonts w:ascii="標楷體" w:eastAsia="標楷體" w:hAnsi="標楷體" w:hint="eastAsia"/>
                <w:lang w:eastAsia="zh-HK"/>
              </w:rPr>
              <w:t>資料來源</w:t>
            </w:r>
          </w:p>
        </w:tc>
        <w:tc>
          <w:tcPr>
            <w:tcW w:w="3452" w:type="dxa"/>
            <w:tcBorders>
              <w:top w:val="single" w:sz="4" w:space="0" w:color="auto"/>
              <w:left w:val="single" w:sz="4" w:space="0" w:color="auto"/>
              <w:bottom w:val="single" w:sz="4" w:space="0" w:color="auto"/>
              <w:right w:val="single" w:sz="4" w:space="0" w:color="auto"/>
            </w:tcBorders>
            <w:shd w:val="clear" w:color="auto" w:fill="F3F3F3"/>
            <w:hideMark/>
          </w:tcPr>
          <w:p w14:paraId="1D1AA502" w14:textId="77777777" w:rsidR="007D18B5" w:rsidRDefault="007D18B5" w:rsidP="00D36B78">
            <w:pPr>
              <w:jc w:val="center"/>
              <w:rPr>
                <w:rFonts w:ascii="標楷體" w:eastAsia="標楷體" w:hAnsi="標楷體"/>
                <w:lang w:eastAsia="zh-HK"/>
              </w:rPr>
            </w:pPr>
            <w:r>
              <w:rPr>
                <w:rFonts w:ascii="標楷體" w:eastAsia="標楷體" w:hAnsi="標楷體" w:hint="eastAsia"/>
                <w:lang w:eastAsia="zh-HK"/>
              </w:rPr>
              <w:t>輸出</w:t>
            </w:r>
            <w:r>
              <w:rPr>
                <w:rFonts w:ascii="標楷體" w:eastAsia="標楷體" w:hAnsi="標楷體" w:hint="eastAsia"/>
              </w:rPr>
              <w:t>/</w:t>
            </w:r>
            <w:r>
              <w:rPr>
                <w:rFonts w:ascii="標楷體" w:eastAsia="標楷體" w:hAnsi="標楷體" w:hint="eastAsia"/>
                <w:lang w:eastAsia="zh-HK"/>
              </w:rPr>
              <w:t>功能說明</w:t>
            </w:r>
          </w:p>
        </w:tc>
      </w:tr>
      <w:tr w:rsidR="007D18B5" w:rsidRPr="007F2DFE" w14:paraId="347146F6" w14:textId="77777777" w:rsidTr="00D36B78">
        <w:tc>
          <w:tcPr>
            <w:tcW w:w="686" w:type="dxa"/>
            <w:tcBorders>
              <w:top w:val="single" w:sz="4" w:space="0" w:color="auto"/>
              <w:left w:val="single" w:sz="4" w:space="0" w:color="auto"/>
              <w:bottom w:val="single" w:sz="4" w:space="0" w:color="auto"/>
              <w:right w:val="single" w:sz="4" w:space="0" w:color="auto"/>
            </w:tcBorders>
            <w:hideMark/>
          </w:tcPr>
          <w:p w14:paraId="7E536082" w14:textId="77777777" w:rsidR="007D18B5" w:rsidRPr="00AD05A2" w:rsidRDefault="007D18B5" w:rsidP="00D36B78">
            <w:pPr>
              <w:jc w:val="center"/>
              <w:rPr>
                <w:rFonts w:ascii="標楷體" w:eastAsia="標楷體" w:hAnsi="標楷體"/>
                <w:lang w:eastAsia="zh-HK"/>
              </w:rPr>
            </w:pPr>
            <w:r w:rsidRPr="00AD05A2">
              <w:rPr>
                <w:rFonts w:ascii="標楷體" w:eastAsia="標楷體" w:hAnsi="標楷體"/>
              </w:rPr>
              <w:t>1</w:t>
            </w:r>
          </w:p>
        </w:tc>
        <w:tc>
          <w:tcPr>
            <w:tcW w:w="978" w:type="dxa"/>
            <w:tcBorders>
              <w:top w:val="single" w:sz="4" w:space="0" w:color="auto"/>
              <w:left w:val="single" w:sz="4" w:space="0" w:color="auto"/>
              <w:bottom w:val="single" w:sz="4" w:space="0" w:color="auto"/>
              <w:right w:val="single" w:sz="4" w:space="0" w:color="auto"/>
            </w:tcBorders>
            <w:hideMark/>
          </w:tcPr>
          <w:p w14:paraId="5FAA470C" w14:textId="5D4DA2D5" w:rsidR="007D18B5" w:rsidRPr="00AD05A2" w:rsidRDefault="007D18B5" w:rsidP="00D36B78">
            <w:pPr>
              <w:jc w:val="center"/>
              <w:rPr>
                <w:rFonts w:ascii="標楷體" w:eastAsia="標楷體" w:hAnsi="標楷體"/>
                <w:lang w:eastAsia="zh-HK"/>
              </w:rPr>
            </w:pPr>
            <w:r>
              <w:rPr>
                <w:rFonts w:ascii="標楷體" w:eastAsia="標楷體" w:hAnsi="標楷體" w:hint="eastAsia"/>
                <w:lang w:eastAsia="zh-HK"/>
              </w:rPr>
              <w:t>勾選鈕</w:t>
            </w:r>
          </w:p>
        </w:tc>
        <w:tc>
          <w:tcPr>
            <w:tcW w:w="1608" w:type="dxa"/>
            <w:tcBorders>
              <w:top w:val="single" w:sz="4" w:space="0" w:color="auto"/>
              <w:left w:val="single" w:sz="4" w:space="0" w:color="auto"/>
              <w:bottom w:val="single" w:sz="4" w:space="0" w:color="auto"/>
              <w:right w:val="single" w:sz="4" w:space="0" w:color="auto"/>
            </w:tcBorders>
            <w:hideMark/>
          </w:tcPr>
          <w:p w14:paraId="22747FE3" w14:textId="26770C6F" w:rsidR="007D18B5" w:rsidRPr="00AD05A2" w:rsidRDefault="007D18B5" w:rsidP="00D36B78">
            <w:pPr>
              <w:rPr>
                <w:rFonts w:ascii="標楷體" w:eastAsia="標楷體" w:hAnsi="標楷體"/>
                <w:lang w:eastAsia="zh-HK"/>
              </w:rPr>
            </w:pPr>
          </w:p>
        </w:tc>
        <w:tc>
          <w:tcPr>
            <w:tcW w:w="3696" w:type="dxa"/>
            <w:tcBorders>
              <w:top w:val="single" w:sz="4" w:space="0" w:color="auto"/>
              <w:left w:val="single" w:sz="4" w:space="0" w:color="auto"/>
              <w:bottom w:val="single" w:sz="4" w:space="0" w:color="auto"/>
              <w:right w:val="single" w:sz="4" w:space="0" w:color="auto"/>
            </w:tcBorders>
          </w:tcPr>
          <w:p w14:paraId="6A5AE9D9" w14:textId="77777777" w:rsidR="007D18B5" w:rsidRPr="00AD05A2" w:rsidRDefault="007D18B5" w:rsidP="00D36B78">
            <w:pPr>
              <w:rPr>
                <w:rFonts w:ascii="標楷體" w:eastAsia="標楷體" w:hAnsi="標楷體"/>
                <w:lang w:eastAsia="zh-HK"/>
              </w:rPr>
            </w:pPr>
          </w:p>
        </w:tc>
        <w:tc>
          <w:tcPr>
            <w:tcW w:w="3452" w:type="dxa"/>
            <w:tcBorders>
              <w:top w:val="single" w:sz="4" w:space="0" w:color="auto"/>
              <w:left w:val="single" w:sz="4" w:space="0" w:color="auto"/>
              <w:bottom w:val="single" w:sz="4" w:space="0" w:color="auto"/>
              <w:right w:val="single" w:sz="4" w:space="0" w:color="auto"/>
            </w:tcBorders>
            <w:hideMark/>
          </w:tcPr>
          <w:p w14:paraId="36E96FC2" w14:textId="0CF393FD" w:rsidR="007D18B5" w:rsidRPr="002C21BA" w:rsidRDefault="007D18B5" w:rsidP="00D36B78">
            <w:pPr>
              <w:rPr>
                <w:rFonts w:ascii="標楷體" w:eastAsia="標楷體" w:hAnsi="標楷體"/>
                <w:color w:val="000000" w:themeColor="text1"/>
                <w:lang w:eastAsia="zh-HK"/>
              </w:rPr>
            </w:pPr>
            <w:r>
              <w:rPr>
                <w:rFonts w:ascii="標楷體" w:eastAsia="標楷體" w:hAnsi="標楷體" w:hint="eastAsia"/>
                <w:color w:val="000000" w:themeColor="text1"/>
                <w:lang w:eastAsia="zh-HK"/>
              </w:rPr>
              <w:t>有勾選時</w:t>
            </w:r>
            <w:r>
              <w:rPr>
                <w:rFonts w:ascii="標楷體" w:eastAsia="標楷體" w:hAnsi="標楷體" w:hint="eastAsia"/>
                <w:color w:val="000000" w:themeColor="text1"/>
              </w:rPr>
              <w:t>,</w:t>
            </w:r>
            <w:r>
              <w:rPr>
                <w:rFonts w:ascii="標楷體" w:eastAsia="標楷體" w:hAnsi="標楷體" w:hint="eastAsia"/>
                <w:color w:val="000000" w:themeColor="text1"/>
                <w:lang w:eastAsia="zh-HK"/>
              </w:rPr>
              <w:t>於按下</w:t>
            </w:r>
            <w:r>
              <w:rPr>
                <w:rFonts w:ascii="標楷體" w:eastAsia="標楷體" w:hAnsi="標楷體" w:hint="eastAsia"/>
                <w:color w:val="000000" w:themeColor="text1"/>
              </w:rPr>
              <w:t>[</w:t>
            </w:r>
            <w:r>
              <w:rPr>
                <w:rFonts w:ascii="標楷體" w:eastAsia="標楷體" w:hAnsi="標楷體" w:hint="eastAsia"/>
                <w:color w:val="000000" w:themeColor="text1"/>
                <w:lang w:eastAsia="zh-HK"/>
              </w:rPr>
              <w:t>整批更新狀態</w:t>
            </w:r>
            <w:r>
              <w:rPr>
                <w:rFonts w:ascii="標楷體" w:eastAsia="標楷體" w:hAnsi="標楷體" w:hint="eastAsia"/>
                <w:color w:val="000000" w:themeColor="text1"/>
              </w:rPr>
              <w:t>]</w:t>
            </w:r>
            <w:r>
              <w:rPr>
                <w:rFonts w:ascii="標楷體" w:eastAsia="標楷體" w:hAnsi="標楷體" w:hint="eastAsia"/>
                <w:color w:val="000000" w:themeColor="text1"/>
                <w:lang w:eastAsia="zh-HK"/>
              </w:rPr>
              <w:t>按鈕時</w:t>
            </w:r>
            <w:r>
              <w:rPr>
                <w:rFonts w:ascii="標楷體" w:eastAsia="標楷體" w:hAnsi="標楷體" w:hint="eastAsia"/>
                <w:color w:val="000000" w:themeColor="text1"/>
              </w:rPr>
              <w:t>,</w:t>
            </w:r>
            <w:r>
              <w:rPr>
                <w:rFonts w:ascii="標楷體" w:eastAsia="標楷體" w:hAnsi="標楷體" w:hint="eastAsia"/>
                <w:color w:val="000000" w:themeColor="text1"/>
                <w:lang w:eastAsia="zh-HK"/>
              </w:rPr>
              <w:t>會逐一更新</w:t>
            </w:r>
            <w:r>
              <w:rPr>
                <w:rFonts w:ascii="標楷體" w:eastAsia="標楷體" w:hAnsi="標楷體" w:hint="eastAsia"/>
                <w:color w:val="000000" w:themeColor="text1"/>
              </w:rPr>
              <w:t>AML</w:t>
            </w:r>
            <w:r>
              <w:rPr>
                <w:rFonts w:ascii="標楷體" w:eastAsia="標楷體" w:hAnsi="標楷體" w:hint="eastAsia"/>
                <w:color w:val="000000" w:themeColor="text1"/>
                <w:lang w:eastAsia="zh-HK"/>
              </w:rPr>
              <w:t>檢核狀態</w:t>
            </w:r>
          </w:p>
        </w:tc>
      </w:tr>
      <w:tr w:rsidR="007D18B5" w:rsidRPr="00ED6E92" w14:paraId="4CF9E71D" w14:textId="77777777" w:rsidTr="00D36B78">
        <w:tc>
          <w:tcPr>
            <w:tcW w:w="686" w:type="dxa"/>
            <w:tcBorders>
              <w:top w:val="single" w:sz="4" w:space="0" w:color="auto"/>
              <w:left w:val="single" w:sz="4" w:space="0" w:color="auto"/>
              <w:bottom w:val="single" w:sz="4" w:space="0" w:color="auto"/>
              <w:right w:val="single" w:sz="4" w:space="0" w:color="auto"/>
            </w:tcBorders>
            <w:hideMark/>
          </w:tcPr>
          <w:p w14:paraId="78BC0AE7" w14:textId="77777777" w:rsidR="007D18B5" w:rsidRPr="00AD05A2" w:rsidRDefault="007D18B5" w:rsidP="00D36B78">
            <w:pPr>
              <w:jc w:val="center"/>
              <w:rPr>
                <w:rFonts w:ascii="標楷體" w:eastAsia="標楷體" w:hAnsi="標楷體"/>
              </w:rPr>
            </w:pPr>
            <w:r w:rsidRPr="00AD05A2">
              <w:rPr>
                <w:rFonts w:ascii="標楷體" w:eastAsia="標楷體" w:hAnsi="標楷體"/>
              </w:rPr>
              <w:t>2</w:t>
            </w:r>
          </w:p>
        </w:tc>
        <w:tc>
          <w:tcPr>
            <w:tcW w:w="978" w:type="dxa"/>
            <w:tcBorders>
              <w:top w:val="single" w:sz="4" w:space="0" w:color="auto"/>
              <w:left w:val="single" w:sz="4" w:space="0" w:color="auto"/>
              <w:bottom w:val="single" w:sz="4" w:space="0" w:color="auto"/>
              <w:right w:val="single" w:sz="4" w:space="0" w:color="auto"/>
            </w:tcBorders>
            <w:hideMark/>
          </w:tcPr>
          <w:p w14:paraId="60FB4151" w14:textId="77777777" w:rsidR="007D18B5" w:rsidRPr="00AD05A2" w:rsidRDefault="007D18B5" w:rsidP="00D36B78">
            <w:pPr>
              <w:jc w:val="center"/>
              <w:rPr>
                <w:rFonts w:ascii="標楷體" w:eastAsia="標楷體" w:hAnsi="標楷體"/>
                <w:lang w:eastAsia="zh-HK"/>
              </w:rPr>
            </w:pPr>
            <w:r w:rsidRPr="00AD05A2">
              <w:rPr>
                <w:rFonts w:ascii="標楷體" w:eastAsia="標楷體" w:hAnsi="標楷體" w:hint="eastAsia"/>
                <w:lang w:eastAsia="zh-HK"/>
              </w:rPr>
              <w:t>按鈕</w:t>
            </w:r>
          </w:p>
        </w:tc>
        <w:tc>
          <w:tcPr>
            <w:tcW w:w="1608" w:type="dxa"/>
            <w:tcBorders>
              <w:top w:val="single" w:sz="4" w:space="0" w:color="auto"/>
              <w:left w:val="single" w:sz="4" w:space="0" w:color="auto"/>
              <w:bottom w:val="single" w:sz="4" w:space="0" w:color="auto"/>
              <w:right w:val="single" w:sz="4" w:space="0" w:color="auto"/>
            </w:tcBorders>
            <w:hideMark/>
          </w:tcPr>
          <w:p w14:paraId="2205B4F1" w14:textId="05D41EF6" w:rsidR="007D18B5" w:rsidRPr="00AD05A2" w:rsidRDefault="00582F00" w:rsidP="00D36B78">
            <w:pPr>
              <w:rPr>
                <w:rFonts w:ascii="標楷體" w:eastAsia="標楷體" w:hAnsi="標楷體"/>
                <w:lang w:eastAsia="zh-HK"/>
              </w:rPr>
            </w:pPr>
            <w:r>
              <w:rPr>
                <w:rFonts w:ascii="標楷體" w:eastAsia="標楷體" w:hAnsi="標楷體" w:hint="eastAsia"/>
                <w:lang w:eastAsia="zh-HK"/>
              </w:rPr>
              <w:t>查詢</w:t>
            </w:r>
          </w:p>
        </w:tc>
        <w:tc>
          <w:tcPr>
            <w:tcW w:w="3696" w:type="dxa"/>
            <w:tcBorders>
              <w:top w:val="single" w:sz="4" w:space="0" w:color="auto"/>
              <w:left w:val="single" w:sz="4" w:space="0" w:color="auto"/>
              <w:bottom w:val="single" w:sz="4" w:space="0" w:color="auto"/>
              <w:right w:val="single" w:sz="4" w:space="0" w:color="auto"/>
            </w:tcBorders>
          </w:tcPr>
          <w:p w14:paraId="4FFB4656" w14:textId="6107CA94" w:rsidR="007D18B5" w:rsidRPr="00AD05A2" w:rsidRDefault="007D18B5" w:rsidP="00D36B78">
            <w:pPr>
              <w:rPr>
                <w:rFonts w:ascii="標楷體" w:eastAsia="標楷體" w:hAnsi="標楷體"/>
                <w:lang w:eastAsia="zh-HK"/>
              </w:rPr>
            </w:pPr>
          </w:p>
        </w:tc>
        <w:tc>
          <w:tcPr>
            <w:tcW w:w="3452" w:type="dxa"/>
            <w:tcBorders>
              <w:top w:val="single" w:sz="4" w:space="0" w:color="auto"/>
              <w:left w:val="single" w:sz="4" w:space="0" w:color="auto"/>
              <w:bottom w:val="single" w:sz="4" w:space="0" w:color="auto"/>
              <w:right w:val="single" w:sz="4" w:space="0" w:color="auto"/>
            </w:tcBorders>
            <w:hideMark/>
          </w:tcPr>
          <w:p w14:paraId="75C62156" w14:textId="4B5EC03E" w:rsidR="007D18B5" w:rsidRPr="002C21BA" w:rsidRDefault="00582F00" w:rsidP="00582F00">
            <w:pPr>
              <w:ind w:leftChars="1" w:left="259" w:hangingChars="107" w:hanging="257"/>
              <w:rPr>
                <w:rFonts w:ascii="標楷體" w:eastAsia="標楷體" w:hAnsi="標楷體"/>
                <w:lang w:eastAsia="zh-HK"/>
              </w:rPr>
            </w:pPr>
            <w:r w:rsidRPr="00551B55">
              <w:rPr>
                <w:rFonts w:ascii="標楷體" w:eastAsia="標楷體" w:hAnsi="標楷體" w:hint="eastAsia"/>
              </w:rPr>
              <w:t>1.連結至</w:t>
            </w:r>
            <w:r w:rsidRPr="00551B55">
              <w:rPr>
                <w:rFonts w:ascii="標楷體" w:eastAsia="標楷體" w:hAnsi="標楷體"/>
              </w:rPr>
              <w:t>【L</w:t>
            </w:r>
            <w:r>
              <w:rPr>
                <w:rFonts w:ascii="標楷體" w:eastAsia="標楷體" w:hAnsi="標楷體"/>
              </w:rPr>
              <w:t>8100</w:t>
            </w:r>
            <w:r>
              <w:rPr>
                <w:rFonts w:ascii="標楷體" w:eastAsia="標楷體" w:hAnsi="標楷體" w:hint="eastAsia"/>
              </w:rPr>
              <w:t xml:space="preserve"> AML</w:t>
            </w:r>
            <w:r>
              <w:rPr>
                <w:rFonts w:ascii="標楷體" w:eastAsia="標楷體" w:hAnsi="標楷體" w:hint="eastAsia"/>
                <w:lang w:eastAsia="zh-HK"/>
              </w:rPr>
              <w:t>核核</w:t>
            </w:r>
            <w:r w:rsidRPr="00551B55">
              <w:rPr>
                <w:rFonts w:ascii="標楷體" w:eastAsia="標楷體" w:hAnsi="標楷體"/>
              </w:rPr>
              <w:t>】</w:t>
            </w:r>
            <w:r>
              <w:rPr>
                <w:rFonts w:ascii="標楷體" w:eastAsia="標楷體" w:hAnsi="標楷體" w:hint="eastAsia"/>
              </w:rPr>
              <w:t>,</w:t>
            </w:r>
            <w:r>
              <w:rPr>
                <w:rFonts w:ascii="標楷體" w:eastAsia="標楷體" w:hAnsi="標楷體" w:hint="eastAsia"/>
                <w:lang w:eastAsia="zh-HK"/>
              </w:rPr>
              <w:t>查詢當筆</w:t>
            </w:r>
            <w:r>
              <w:rPr>
                <w:rFonts w:ascii="標楷體" w:eastAsia="標楷體" w:hAnsi="標楷體" w:hint="eastAsia"/>
              </w:rPr>
              <w:t>AML</w:t>
            </w:r>
            <w:r>
              <w:rPr>
                <w:rFonts w:ascii="標楷體" w:eastAsia="標楷體" w:hAnsi="標楷體" w:hint="eastAsia"/>
                <w:lang w:eastAsia="zh-HK"/>
              </w:rPr>
              <w:t>檢核</w:t>
            </w:r>
            <w:r w:rsidRPr="00551B55">
              <w:rPr>
                <w:rFonts w:ascii="標楷體" w:eastAsia="標楷體" w:hAnsi="標楷體" w:hint="eastAsia"/>
                <w:lang w:eastAsia="zh-HK"/>
              </w:rPr>
              <w:t>資料</w:t>
            </w:r>
            <w:r>
              <w:rPr>
                <w:rFonts w:ascii="標楷體" w:eastAsia="標楷體" w:hAnsi="標楷體" w:hint="eastAsia"/>
                <w:lang w:eastAsia="zh-HK"/>
              </w:rPr>
              <w:t>及狀態</w:t>
            </w:r>
          </w:p>
        </w:tc>
      </w:tr>
      <w:tr w:rsidR="007D18B5" w:rsidRPr="00ED6E92" w14:paraId="5A25E2EA" w14:textId="77777777" w:rsidTr="00D36B78">
        <w:tc>
          <w:tcPr>
            <w:tcW w:w="686" w:type="dxa"/>
            <w:tcBorders>
              <w:top w:val="single" w:sz="4" w:space="0" w:color="auto"/>
              <w:left w:val="single" w:sz="4" w:space="0" w:color="auto"/>
              <w:bottom w:val="single" w:sz="4" w:space="0" w:color="auto"/>
              <w:right w:val="single" w:sz="4" w:space="0" w:color="auto"/>
            </w:tcBorders>
            <w:hideMark/>
          </w:tcPr>
          <w:p w14:paraId="2A241B94" w14:textId="77777777" w:rsidR="007D18B5" w:rsidRPr="00AD05A2" w:rsidRDefault="007D18B5" w:rsidP="00D36B78">
            <w:pPr>
              <w:jc w:val="center"/>
              <w:rPr>
                <w:rFonts w:ascii="標楷體" w:eastAsia="標楷體" w:hAnsi="標楷體"/>
              </w:rPr>
            </w:pPr>
            <w:r w:rsidRPr="00AD05A2">
              <w:rPr>
                <w:rFonts w:ascii="標楷體" w:eastAsia="標楷體" w:hAnsi="標楷體"/>
              </w:rPr>
              <w:t>3</w:t>
            </w:r>
          </w:p>
        </w:tc>
        <w:tc>
          <w:tcPr>
            <w:tcW w:w="978" w:type="dxa"/>
            <w:tcBorders>
              <w:top w:val="single" w:sz="4" w:space="0" w:color="auto"/>
              <w:left w:val="single" w:sz="4" w:space="0" w:color="auto"/>
              <w:bottom w:val="single" w:sz="4" w:space="0" w:color="auto"/>
              <w:right w:val="single" w:sz="4" w:space="0" w:color="auto"/>
            </w:tcBorders>
            <w:hideMark/>
          </w:tcPr>
          <w:p w14:paraId="4642C0A7" w14:textId="77777777" w:rsidR="007D18B5" w:rsidRPr="00AD05A2" w:rsidRDefault="007D18B5" w:rsidP="00D36B78">
            <w:pPr>
              <w:jc w:val="center"/>
              <w:rPr>
                <w:rFonts w:ascii="標楷體" w:eastAsia="標楷體" w:hAnsi="標楷體"/>
                <w:lang w:eastAsia="zh-HK"/>
              </w:rPr>
            </w:pPr>
            <w:r w:rsidRPr="00AD05A2">
              <w:rPr>
                <w:rFonts w:ascii="標楷體" w:eastAsia="標楷體" w:hAnsi="標楷體" w:hint="eastAsia"/>
                <w:lang w:eastAsia="zh-HK"/>
              </w:rPr>
              <w:t>按鈕</w:t>
            </w:r>
          </w:p>
        </w:tc>
        <w:tc>
          <w:tcPr>
            <w:tcW w:w="1608" w:type="dxa"/>
            <w:tcBorders>
              <w:top w:val="single" w:sz="4" w:space="0" w:color="auto"/>
              <w:left w:val="single" w:sz="4" w:space="0" w:color="auto"/>
              <w:bottom w:val="single" w:sz="4" w:space="0" w:color="auto"/>
              <w:right w:val="single" w:sz="4" w:space="0" w:color="auto"/>
            </w:tcBorders>
            <w:hideMark/>
          </w:tcPr>
          <w:p w14:paraId="09E58FE0" w14:textId="665EBBC2" w:rsidR="007D18B5" w:rsidRPr="00AD05A2" w:rsidRDefault="00582F00" w:rsidP="00D36B78">
            <w:pPr>
              <w:rPr>
                <w:rFonts w:ascii="標楷體" w:eastAsia="標楷體" w:hAnsi="標楷體"/>
                <w:lang w:eastAsia="zh-HK"/>
              </w:rPr>
            </w:pPr>
            <w:r>
              <w:rPr>
                <w:rFonts w:ascii="標楷體" w:eastAsia="標楷體" w:hAnsi="標楷體" w:hint="eastAsia"/>
                <w:lang w:eastAsia="zh-HK"/>
              </w:rPr>
              <w:t>更新狀態</w:t>
            </w:r>
          </w:p>
        </w:tc>
        <w:tc>
          <w:tcPr>
            <w:tcW w:w="3696" w:type="dxa"/>
            <w:tcBorders>
              <w:top w:val="single" w:sz="4" w:space="0" w:color="auto"/>
              <w:left w:val="single" w:sz="4" w:space="0" w:color="auto"/>
              <w:bottom w:val="single" w:sz="4" w:space="0" w:color="auto"/>
              <w:right w:val="single" w:sz="4" w:space="0" w:color="auto"/>
            </w:tcBorders>
          </w:tcPr>
          <w:p w14:paraId="46CD499C" w14:textId="6489364E" w:rsidR="007D18B5" w:rsidRPr="00AD05A2" w:rsidRDefault="007D18B5" w:rsidP="00D36B78">
            <w:pPr>
              <w:rPr>
                <w:rFonts w:ascii="標楷體" w:eastAsia="標楷體" w:hAnsi="標楷體"/>
                <w:lang w:eastAsia="zh-HK"/>
              </w:rPr>
            </w:pPr>
          </w:p>
        </w:tc>
        <w:tc>
          <w:tcPr>
            <w:tcW w:w="3452" w:type="dxa"/>
            <w:tcBorders>
              <w:top w:val="single" w:sz="4" w:space="0" w:color="auto"/>
              <w:left w:val="single" w:sz="4" w:space="0" w:color="auto"/>
              <w:bottom w:val="single" w:sz="4" w:space="0" w:color="auto"/>
              <w:right w:val="single" w:sz="4" w:space="0" w:color="auto"/>
            </w:tcBorders>
            <w:hideMark/>
          </w:tcPr>
          <w:p w14:paraId="7407611F" w14:textId="4C6C40C1" w:rsidR="007D18B5" w:rsidRPr="002C21BA" w:rsidRDefault="00582F00" w:rsidP="00582F00">
            <w:pPr>
              <w:ind w:leftChars="1" w:left="259" w:hangingChars="107" w:hanging="257"/>
              <w:rPr>
                <w:rFonts w:ascii="標楷體" w:eastAsia="標楷體" w:hAnsi="標楷體"/>
                <w:lang w:eastAsia="zh-HK"/>
              </w:rPr>
            </w:pPr>
            <w:r w:rsidRPr="00551B55">
              <w:rPr>
                <w:rFonts w:ascii="標楷體" w:eastAsia="標楷體" w:hAnsi="標楷體" w:hint="eastAsia"/>
              </w:rPr>
              <w:t>1.連結至</w:t>
            </w:r>
            <w:r w:rsidRPr="00551B55">
              <w:rPr>
                <w:rFonts w:ascii="標楷體" w:eastAsia="標楷體" w:hAnsi="標楷體"/>
              </w:rPr>
              <w:t>【L</w:t>
            </w:r>
            <w:r>
              <w:rPr>
                <w:rFonts w:ascii="標楷體" w:eastAsia="標楷體" w:hAnsi="標楷體"/>
              </w:rPr>
              <w:t>8100</w:t>
            </w:r>
            <w:r>
              <w:rPr>
                <w:rFonts w:ascii="標楷體" w:eastAsia="標楷體" w:hAnsi="標楷體" w:hint="eastAsia"/>
              </w:rPr>
              <w:t xml:space="preserve"> AML核核</w:t>
            </w:r>
            <w:r w:rsidRPr="00551B55">
              <w:rPr>
                <w:rFonts w:ascii="標楷體" w:eastAsia="標楷體" w:hAnsi="標楷體"/>
              </w:rPr>
              <w:t>】</w:t>
            </w:r>
            <w:r>
              <w:rPr>
                <w:rFonts w:ascii="標楷體" w:eastAsia="標楷體" w:hAnsi="標楷體" w:hint="eastAsia"/>
              </w:rPr>
              <w:t>,</w:t>
            </w:r>
            <w:r w:rsidR="008D7483">
              <w:rPr>
                <w:rFonts w:ascii="標楷體" w:eastAsia="標楷體" w:hAnsi="標楷體" w:hint="eastAsia"/>
                <w:lang w:eastAsia="zh-HK"/>
              </w:rPr>
              <w:t>自動發送查詢電文至</w:t>
            </w:r>
            <w:r w:rsidR="008D7483">
              <w:rPr>
                <w:rFonts w:ascii="標楷體" w:eastAsia="標楷體" w:hAnsi="標楷體" w:hint="eastAsia"/>
              </w:rPr>
              <w:t>AML</w:t>
            </w:r>
            <w:r w:rsidR="008D7483">
              <w:rPr>
                <w:rFonts w:ascii="標楷體" w:eastAsia="標楷體" w:hAnsi="標楷體" w:hint="eastAsia"/>
                <w:lang w:eastAsia="zh-HK"/>
              </w:rPr>
              <w:t>系統</w:t>
            </w:r>
            <w:r w:rsidR="008D7483">
              <w:rPr>
                <w:rFonts w:ascii="標楷體" w:eastAsia="標楷體" w:hAnsi="標楷體" w:hint="eastAsia"/>
              </w:rPr>
              <w:t>,</w:t>
            </w:r>
            <w:r>
              <w:rPr>
                <w:rFonts w:ascii="標楷體" w:eastAsia="標楷體" w:hAnsi="標楷體" w:hint="eastAsia"/>
                <w:lang w:eastAsia="zh-HK"/>
              </w:rPr>
              <w:t>更新</w:t>
            </w:r>
            <w:r>
              <w:rPr>
                <w:rFonts w:ascii="標楷體" w:eastAsia="標楷體" w:hAnsi="標楷體" w:hint="eastAsia"/>
              </w:rPr>
              <w:t>當筆AML檢核</w:t>
            </w:r>
            <w:r w:rsidRPr="00551B55">
              <w:rPr>
                <w:rFonts w:ascii="標楷體" w:eastAsia="標楷體" w:hAnsi="標楷體" w:hint="eastAsia"/>
              </w:rPr>
              <w:t>資料</w:t>
            </w:r>
            <w:r>
              <w:rPr>
                <w:rFonts w:ascii="標楷體" w:eastAsia="標楷體" w:hAnsi="標楷體" w:hint="eastAsia"/>
                <w:lang w:eastAsia="zh-HK"/>
              </w:rPr>
              <w:t>的</w:t>
            </w:r>
            <w:r>
              <w:rPr>
                <w:rFonts w:ascii="標楷體" w:eastAsia="標楷體" w:hAnsi="標楷體" w:hint="eastAsia"/>
              </w:rPr>
              <w:t>狀態</w:t>
            </w:r>
          </w:p>
        </w:tc>
      </w:tr>
      <w:tr w:rsidR="007D18B5" w:rsidRPr="00410987" w14:paraId="697401F4" w14:textId="77777777" w:rsidTr="00D36B78">
        <w:tc>
          <w:tcPr>
            <w:tcW w:w="686" w:type="dxa"/>
            <w:tcBorders>
              <w:top w:val="single" w:sz="4" w:space="0" w:color="auto"/>
              <w:left w:val="single" w:sz="4" w:space="0" w:color="auto"/>
              <w:bottom w:val="single" w:sz="4" w:space="0" w:color="auto"/>
              <w:right w:val="single" w:sz="4" w:space="0" w:color="auto"/>
            </w:tcBorders>
          </w:tcPr>
          <w:p w14:paraId="7A7F0033" w14:textId="77777777" w:rsidR="007D18B5" w:rsidRPr="00AD05A2" w:rsidRDefault="007D18B5" w:rsidP="00D36B78">
            <w:pPr>
              <w:jc w:val="center"/>
              <w:rPr>
                <w:rFonts w:ascii="標楷體" w:eastAsia="標楷體" w:hAnsi="標楷體"/>
              </w:rPr>
            </w:pPr>
            <w:r w:rsidRPr="00AD05A2">
              <w:rPr>
                <w:rFonts w:ascii="標楷體" w:eastAsia="標楷體" w:hAnsi="標楷體"/>
              </w:rPr>
              <w:t>4</w:t>
            </w:r>
          </w:p>
        </w:tc>
        <w:tc>
          <w:tcPr>
            <w:tcW w:w="978" w:type="dxa"/>
            <w:tcBorders>
              <w:top w:val="single" w:sz="4" w:space="0" w:color="auto"/>
              <w:left w:val="single" w:sz="4" w:space="0" w:color="auto"/>
              <w:bottom w:val="single" w:sz="4" w:space="0" w:color="auto"/>
              <w:right w:val="single" w:sz="4" w:space="0" w:color="auto"/>
            </w:tcBorders>
          </w:tcPr>
          <w:p w14:paraId="75379285" w14:textId="77777777" w:rsidR="007D18B5" w:rsidRPr="00AD05A2" w:rsidRDefault="007D18B5" w:rsidP="00D36B78">
            <w:pPr>
              <w:jc w:val="center"/>
              <w:rPr>
                <w:rFonts w:ascii="標楷體" w:eastAsia="標楷體" w:hAnsi="標楷體"/>
                <w:lang w:eastAsia="zh-HK"/>
              </w:rPr>
            </w:pPr>
            <w:r w:rsidRPr="00AD05A2">
              <w:rPr>
                <w:rFonts w:ascii="標楷體" w:eastAsia="標楷體" w:hAnsi="標楷體" w:hint="eastAsia"/>
                <w:lang w:eastAsia="zh-HK"/>
              </w:rPr>
              <w:t>按鈕</w:t>
            </w:r>
          </w:p>
        </w:tc>
        <w:tc>
          <w:tcPr>
            <w:tcW w:w="1608" w:type="dxa"/>
            <w:tcBorders>
              <w:top w:val="single" w:sz="4" w:space="0" w:color="auto"/>
              <w:left w:val="single" w:sz="4" w:space="0" w:color="auto"/>
              <w:bottom w:val="single" w:sz="4" w:space="0" w:color="auto"/>
              <w:right w:val="single" w:sz="4" w:space="0" w:color="auto"/>
            </w:tcBorders>
          </w:tcPr>
          <w:p w14:paraId="6FFCEB07" w14:textId="2CE5F68C" w:rsidR="007D18B5" w:rsidRPr="00AD05A2" w:rsidRDefault="00582F00" w:rsidP="00D36B78">
            <w:pPr>
              <w:rPr>
                <w:rFonts w:ascii="標楷體" w:eastAsia="標楷體" w:hAnsi="標楷體"/>
                <w:lang w:eastAsia="zh-HK"/>
              </w:rPr>
            </w:pPr>
            <w:r>
              <w:rPr>
                <w:rFonts w:ascii="標楷體" w:eastAsia="標楷體" w:hAnsi="標楷體" w:hint="eastAsia"/>
                <w:lang w:eastAsia="zh-HK"/>
              </w:rPr>
              <w:t>人工確認</w:t>
            </w:r>
          </w:p>
        </w:tc>
        <w:tc>
          <w:tcPr>
            <w:tcW w:w="3696" w:type="dxa"/>
            <w:tcBorders>
              <w:top w:val="single" w:sz="4" w:space="0" w:color="auto"/>
              <w:left w:val="single" w:sz="4" w:space="0" w:color="auto"/>
              <w:bottom w:val="single" w:sz="4" w:space="0" w:color="auto"/>
              <w:right w:val="single" w:sz="4" w:space="0" w:color="auto"/>
            </w:tcBorders>
          </w:tcPr>
          <w:p w14:paraId="54D16F57" w14:textId="6C19C349" w:rsidR="007D18B5" w:rsidRPr="002C21BA" w:rsidRDefault="007D18B5" w:rsidP="00D36B78">
            <w:pPr>
              <w:rPr>
                <w:rFonts w:ascii="標楷體" w:eastAsia="標楷體" w:hAnsi="標楷體"/>
              </w:rPr>
            </w:pPr>
          </w:p>
        </w:tc>
        <w:tc>
          <w:tcPr>
            <w:tcW w:w="3452" w:type="dxa"/>
            <w:tcBorders>
              <w:top w:val="single" w:sz="4" w:space="0" w:color="auto"/>
              <w:left w:val="single" w:sz="4" w:space="0" w:color="auto"/>
              <w:bottom w:val="single" w:sz="4" w:space="0" w:color="auto"/>
              <w:right w:val="single" w:sz="4" w:space="0" w:color="auto"/>
            </w:tcBorders>
          </w:tcPr>
          <w:p w14:paraId="5685E376" w14:textId="7BAC3DAA" w:rsidR="007D18B5" w:rsidRPr="002C21BA" w:rsidRDefault="00582F00" w:rsidP="00582F00">
            <w:pPr>
              <w:ind w:leftChars="1" w:left="259" w:hangingChars="107" w:hanging="257"/>
              <w:rPr>
                <w:rFonts w:ascii="標楷體" w:eastAsia="標楷體" w:hAnsi="標楷體"/>
                <w:lang w:eastAsia="zh-HK"/>
              </w:rPr>
            </w:pPr>
            <w:r w:rsidRPr="00551B55">
              <w:rPr>
                <w:rFonts w:ascii="標楷體" w:eastAsia="標楷體" w:hAnsi="標楷體" w:hint="eastAsia"/>
              </w:rPr>
              <w:t>1.連結至</w:t>
            </w:r>
            <w:r w:rsidRPr="00551B55">
              <w:rPr>
                <w:rFonts w:ascii="標楷體" w:eastAsia="標楷體" w:hAnsi="標楷體"/>
              </w:rPr>
              <w:t>【L</w:t>
            </w:r>
            <w:r>
              <w:rPr>
                <w:rFonts w:ascii="標楷體" w:eastAsia="標楷體" w:hAnsi="標楷體"/>
              </w:rPr>
              <w:t>8100</w:t>
            </w:r>
            <w:r>
              <w:rPr>
                <w:rFonts w:ascii="標楷體" w:eastAsia="標楷體" w:hAnsi="標楷體" w:hint="eastAsia"/>
              </w:rPr>
              <w:t xml:space="preserve"> AML核核</w:t>
            </w:r>
            <w:r w:rsidRPr="00551B55">
              <w:rPr>
                <w:rFonts w:ascii="標楷體" w:eastAsia="標楷體" w:hAnsi="標楷體"/>
              </w:rPr>
              <w:t>】</w:t>
            </w:r>
            <w:r>
              <w:rPr>
                <w:rFonts w:ascii="標楷體" w:eastAsia="標楷體" w:hAnsi="標楷體" w:hint="eastAsia"/>
              </w:rPr>
              <w:t>,</w:t>
            </w:r>
            <w:r>
              <w:rPr>
                <w:rFonts w:ascii="標楷體" w:eastAsia="標楷體" w:hAnsi="標楷體" w:hint="eastAsia"/>
                <w:lang w:eastAsia="zh-HK"/>
              </w:rPr>
              <w:t>人工維護</w:t>
            </w:r>
            <w:r>
              <w:rPr>
                <w:rFonts w:ascii="標楷體" w:eastAsia="標楷體" w:hAnsi="標楷體" w:hint="eastAsia"/>
              </w:rPr>
              <w:t>當筆AML檢核</w:t>
            </w:r>
            <w:r w:rsidRPr="00551B55">
              <w:rPr>
                <w:rFonts w:ascii="標楷體" w:eastAsia="標楷體" w:hAnsi="標楷體" w:hint="eastAsia"/>
              </w:rPr>
              <w:t>資料</w:t>
            </w:r>
            <w:r>
              <w:rPr>
                <w:rFonts w:ascii="標楷體" w:eastAsia="標楷體" w:hAnsi="標楷體" w:hint="eastAsia"/>
                <w:lang w:eastAsia="zh-HK"/>
              </w:rPr>
              <w:t>的</w:t>
            </w:r>
            <w:r w:rsidR="008D7483">
              <w:rPr>
                <w:rFonts w:ascii="標楷體" w:eastAsia="標楷體" w:hAnsi="標楷體" w:hint="eastAsia"/>
              </w:rPr>
              <w:t>[</w:t>
            </w:r>
            <w:r w:rsidR="008D7483">
              <w:rPr>
                <w:rFonts w:ascii="標楷體" w:eastAsia="標楷體" w:hAnsi="標楷體" w:hint="eastAsia"/>
                <w:lang w:eastAsia="zh-HK"/>
              </w:rPr>
              <w:t>人工確認</w:t>
            </w:r>
            <w:r>
              <w:rPr>
                <w:rFonts w:ascii="標楷體" w:eastAsia="標楷體" w:hAnsi="標楷體" w:hint="eastAsia"/>
              </w:rPr>
              <w:t>狀態</w:t>
            </w:r>
            <w:r w:rsidR="008D7483">
              <w:rPr>
                <w:rFonts w:ascii="標楷體" w:eastAsia="標楷體" w:hAnsi="標楷體" w:hint="eastAsia"/>
              </w:rPr>
              <w:t>]</w:t>
            </w:r>
          </w:p>
        </w:tc>
      </w:tr>
      <w:tr w:rsidR="007D18B5" w:rsidRPr="00AD05A2" w14:paraId="2C3D54EA" w14:textId="77777777" w:rsidTr="00D36B78">
        <w:tc>
          <w:tcPr>
            <w:tcW w:w="686" w:type="dxa"/>
            <w:tcBorders>
              <w:top w:val="single" w:sz="4" w:space="0" w:color="auto"/>
              <w:left w:val="single" w:sz="4" w:space="0" w:color="auto"/>
              <w:bottom w:val="single" w:sz="4" w:space="0" w:color="auto"/>
              <w:right w:val="single" w:sz="4" w:space="0" w:color="auto"/>
            </w:tcBorders>
          </w:tcPr>
          <w:p w14:paraId="11F755D1" w14:textId="06B25BD2" w:rsidR="007D18B5" w:rsidRDefault="008D7483" w:rsidP="00D36B78">
            <w:pPr>
              <w:jc w:val="center"/>
              <w:rPr>
                <w:rFonts w:ascii="標楷體" w:eastAsia="標楷體" w:hAnsi="標楷體"/>
              </w:rPr>
            </w:pPr>
            <w:r>
              <w:rPr>
                <w:rFonts w:ascii="標楷體" w:eastAsia="標楷體" w:hAnsi="標楷體" w:hint="eastAsia"/>
              </w:rPr>
              <w:t>5</w:t>
            </w:r>
          </w:p>
        </w:tc>
        <w:tc>
          <w:tcPr>
            <w:tcW w:w="978" w:type="dxa"/>
            <w:tcBorders>
              <w:top w:val="single" w:sz="4" w:space="0" w:color="auto"/>
              <w:left w:val="single" w:sz="4" w:space="0" w:color="auto"/>
              <w:bottom w:val="single" w:sz="4" w:space="0" w:color="auto"/>
              <w:right w:val="single" w:sz="4" w:space="0" w:color="auto"/>
            </w:tcBorders>
          </w:tcPr>
          <w:p w14:paraId="58A3FDC7" w14:textId="77777777" w:rsidR="007D18B5" w:rsidRPr="00AD05A2" w:rsidRDefault="007D18B5" w:rsidP="00D36B78">
            <w:pPr>
              <w:jc w:val="center"/>
              <w:rPr>
                <w:rFonts w:ascii="標楷體" w:eastAsia="標楷體" w:hAnsi="標楷體"/>
                <w:lang w:eastAsia="zh-HK"/>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264BA6BE" w14:textId="2325C3D2" w:rsidR="007D18B5" w:rsidRDefault="008D7483" w:rsidP="00D36B78">
            <w:pPr>
              <w:rPr>
                <w:rFonts w:ascii="標楷體" w:eastAsia="標楷體" w:hAnsi="標楷體"/>
                <w:lang w:eastAsia="zh-HK"/>
              </w:rPr>
            </w:pPr>
            <w:r>
              <w:rPr>
                <w:rFonts w:ascii="標楷體" w:eastAsia="標楷體" w:hAnsi="標楷體" w:hint="eastAsia"/>
                <w:lang w:eastAsia="zh-HK"/>
              </w:rPr>
              <w:t>查詢序號</w:t>
            </w:r>
          </w:p>
        </w:tc>
        <w:tc>
          <w:tcPr>
            <w:tcW w:w="3696" w:type="dxa"/>
            <w:tcBorders>
              <w:top w:val="single" w:sz="4" w:space="0" w:color="auto"/>
              <w:left w:val="single" w:sz="4" w:space="0" w:color="auto"/>
              <w:bottom w:val="single" w:sz="4" w:space="0" w:color="auto"/>
              <w:right w:val="single" w:sz="4" w:space="0" w:color="auto"/>
            </w:tcBorders>
          </w:tcPr>
          <w:p w14:paraId="3F488CA2" w14:textId="128AD14E" w:rsidR="007D18B5" w:rsidRDefault="008D7483" w:rsidP="008D7483">
            <w:pPr>
              <w:ind w:left="480" w:hangingChars="200" w:hanging="480"/>
              <w:rPr>
                <w:rFonts w:ascii="標楷體" w:eastAsia="標楷體" w:hAnsi="標楷體"/>
              </w:rPr>
            </w:pPr>
            <w:r w:rsidRPr="008D7483">
              <w:rPr>
                <w:rFonts w:ascii="標楷體" w:eastAsia="標楷體" w:hAnsi="標楷體"/>
              </w:rPr>
              <w:t>TxAmlLog</w:t>
            </w:r>
            <w:r>
              <w:rPr>
                <w:rFonts w:ascii="標楷體" w:eastAsia="標楷體" w:hAnsi="標楷體" w:hint="eastAsia"/>
              </w:rPr>
              <w:t>.LogNo</w:t>
            </w:r>
          </w:p>
        </w:tc>
        <w:tc>
          <w:tcPr>
            <w:tcW w:w="3452" w:type="dxa"/>
            <w:tcBorders>
              <w:top w:val="single" w:sz="4" w:space="0" w:color="auto"/>
              <w:left w:val="single" w:sz="4" w:space="0" w:color="auto"/>
              <w:bottom w:val="single" w:sz="4" w:space="0" w:color="auto"/>
              <w:right w:val="single" w:sz="4" w:space="0" w:color="auto"/>
            </w:tcBorders>
          </w:tcPr>
          <w:p w14:paraId="5D47F2E0" w14:textId="77777777" w:rsidR="007D18B5" w:rsidRPr="002C21BA" w:rsidRDefault="007D18B5" w:rsidP="00D36B78">
            <w:pPr>
              <w:rPr>
                <w:rFonts w:ascii="標楷體" w:eastAsia="標楷體" w:hAnsi="標楷體"/>
              </w:rPr>
            </w:pPr>
          </w:p>
        </w:tc>
      </w:tr>
      <w:tr w:rsidR="007D18B5" w:rsidRPr="00AD05A2" w14:paraId="004D0A01" w14:textId="77777777" w:rsidTr="00D36B78">
        <w:tc>
          <w:tcPr>
            <w:tcW w:w="686" w:type="dxa"/>
            <w:tcBorders>
              <w:top w:val="single" w:sz="4" w:space="0" w:color="auto"/>
              <w:left w:val="single" w:sz="4" w:space="0" w:color="auto"/>
              <w:bottom w:val="single" w:sz="4" w:space="0" w:color="auto"/>
              <w:right w:val="single" w:sz="4" w:space="0" w:color="auto"/>
            </w:tcBorders>
          </w:tcPr>
          <w:p w14:paraId="47EF712B" w14:textId="657F09BE" w:rsidR="007D18B5" w:rsidRDefault="008D7483" w:rsidP="00D36B78">
            <w:pPr>
              <w:jc w:val="center"/>
              <w:rPr>
                <w:rFonts w:ascii="標楷體" w:eastAsia="標楷體" w:hAnsi="標楷體"/>
              </w:rPr>
            </w:pPr>
            <w:r>
              <w:rPr>
                <w:rFonts w:ascii="標楷體" w:eastAsia="標楷體" w:hAnsi="標楷體" w:hint="eastAsia"/>
              </w:rPr>
              <w:t>6</w:t>
            </w:r>
          </w:p>
        </w:tc>
        <w:tc>
          <w:tcPr>
            <w:tcW w:w="978" w:type="dxa"/>
            <w:tcBorders>
              <w:top w:val="single" w:sz="4" w:space="0" w:color="auto"/>
              <w:left w:val="single" w:sz="4" w:space="0" w:color="auto"/>
              <w:bottom w:val="single" w:sz="4" w:space="0" w:color="auto"/>
              <w:right w:val="single" w:sz="4" w:space="0" w:color="auto"/>
            </w:tcBorders>
          </w:tcPr>
          <w:p w14:paraId="47D5687F" w14:textId="77777777" w:rsidR="007D18B5" w:rsidRPr="00AD05A2" w:rsidRDefault="007D18B5" w:rsidP="00D36B78">
            <w:pPr>
              <w:jc w:val="center"/>
              <w:rPr>
                <w:rFonts w:ascii="標楷體" w:eastAsia="標楷體" w:hAnsi="標楷體"/>
                <w:lang w:eastAsia="zh-HK"/>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61169CDD" w14:textId="0155247F" w:rsidR="007D18B5" w:rsidRDefault="008D7483" w:rsidP="00D36B78">
            <w:pPr>
              <w:rPr>
                <w:rFonts w:ascii="標楷體" w:eastAsia="標楷體" w:hAnsi="標楷體"/>
                <w:lang w:eastAsia="zh-HK"/>
              </w:rPr>
            </w:pPr>
            <w:r>
              <w:rPr>
                <w:rFonts w:ascii="標楷體" w:eastAsia="標楷體" w:hAnsi="標楷體" w:hint="eastAsia"/>
                <w:lang w:eastAsia="zh-HK"/>
              </w:rPr>
              <w:t>會計日期</w:t>
            </w:r>
          </w:p>
        </w:tc>
        <w:tc>
          <w:tcPr>
            <w:tcW w:w="3696" w:type="dxa"/>
            <w:tcBorders>
              <w:top w:val="single" w:sz="4" w:space="0" w:color="auto"/>
              <w:left w:val="single" w:sz="4" w:space="0" w:color="auto"/>
              <w:bottom w:val="single" w:sz="4" w:space="0" w:color="auto"/>
              <w:right w:val="single" w:sz="4" w:space="0" w:color="auto"/>
            </w:tcBorders>
          </w:tcPr>
          <w:p w14:paraId="3B8CA420" w14:textId="77C0CD02" w:rsidR="007D18B5" w:rsidRDefault="008D7483" w:rsidP="00D36B78">
            <w:pPr>
              <w:ind w:left="480" w:hangingChars="200" w:hanging="480"/>
              <w:rPr>
                <w:rFonts w:ascii="標楷體" w:eastAsia="標楷體" w:hAnsi="標楷體"/>
              </w:rPr>
            </w:pPr>
            <w:r w:rsidRPr="008D7483">
              <w:rPr>
                <w:rFonts w:ascii="標楷體" w:eastAsia="標楷體" w:hAnsi="標楷體"/>
              </w:rPr>
              <w:t>TxAmlLog</w:t>
            </w:r>
            <w:r>
              <w:rPr>
                <w:rFonts w:ascii="標楷體" w:eastAsia="標楷體" w:hAnsi="標楷體" w:hint="eastAsia"/>
              </w:rPr>
              <w:t>.E</w:t>
            </w:r>
            <w:r>
              <w:rPr>
                <w:rFonts w:ascii="標楷體" w:eastAsia="標楷體" w:hAnsi="標楷體"/>
              </w:rPr>
              <w:t>ntdy</w:t>
            </w:r>
          </w:p>
        </w:tc>
        <w:tc>
          <w:tcPr>
            <w:tcW w:w="3452" w:type="dxa"/>
            <w:tcBorders>
              <w:top w:val="single" w:sz="4" w:space="0" w:color="auto"/>
              <w:left w:val="single" w:sz="4" w:space="0" w:color="auto"/>
              <w:bottom w:val="single" w:sz="4" w:space="0" w:color="auto"/>
              <w:right w:val="single" w:sz="4" w:space="0" w:color="auto"/>
            </w:tcBorders>
          </w:tcPr>
          <w:p w14:paraId="1D81314D" w14:textId="77777777" w:rsidR="007D18B5" w:rsidRPr="002C21BA" w:rsidRDefault="007D18B5" w:rsidP="00D36B78">
            <w:pPr>
              <w:rPr>
                <w:rFonts w:ascii="標楷體" w:eastAsia="標楷體" w:hAnsi="標楷體"/>
              </w:rPr>
            </w:pPr>
          </w:p>
        </w:tc>
      </w:tr>
      <w:tr w:rsidR="007D18B5" w:rsidRPr="00AD05A2" w14:paraId="74580359" w14:textId="77777777" w:rsidTr="00D36B78">
        <w:tc>
          <w:tcPr>
            <w:tcW w:w="686" w:type="dxa"/>
            <w:tcBorders>
              <w:top w:val="single" w:sz="4" w:space="0" w:color="auto"/>
              <w:left w:val="single" w:sz="4" w:space="0" w:color="auto"/>
              <w:bottom w:val="single" w:sz="4" w:space="0" w:color="auto"/>
              <w:right w:val="single" w:sz="4" w:space="0" w:color="auto"/>
            </w:tcBorders>
          </w:tcPr>
          <w:p w14:paraId="2685703A" w14:textId="474454E9" w:rsidR="007D18B5" w:rsidRDefault="008D7483" w:rsidP="00D36B78">
            <w:pPr>
              <w:jc w:val="center"/>
              <w:rPr>
                <w:rFonts w:ascii="標楷體" w:eastAsia="標楷體" w:hAnsi="標楷體"/>
              </w:rPr>
            </w:pPr>
            <w:r>
              <w:rPr>
                <w:rFonts w:ascii="標楷體" w:eastAsia="標楷體" w:hAnsi="標楷體" w:hint="eastAsia"/>
              </w:rPr>
              <w:t>7</w:t>
            </w:r>
          </w:p>
        </w:tc>
        <w:tc>
          <w:tcPr>
            <w:tcW w:w="978" w:type="dxa"/>
            <w:tcBorders>
              <w:top w:val="single" w:sz="4" w:space="0" w:color="auto"/>
              <w:left w:val="single" w:sz="4" w:space="0" w:color="auto"/>
              <w:bottom w:val="single" w:sz="4" w:space="0" w:color="auto"/>
              <w:right w:val="single" w:sz="4" w:space="0" w:color="auto"/>
            </w:tcBorders>
          </w:tcPr>
          <w:p w14:paraId="682F2CD2" w14:textId="77777777" w:rsidR="007D18B5" w:rsidRPr="00AD05A2" w:rsidRDefault="007D18B5" w:rsidP="00D36B78">
            <w:pPr>
              <w:jc w:val="center"/>
              <w:rPr>
                <w:rFonts w:ascii="標楷體" w:eastAsia="標楷體" w:hAnsi="標楷體"/>
                <w:lang w:eastAsia="zh-HK"/>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74D77503" w14:textId="7068EC9E" w:rsidR="007D18B5" w:rsidRDefault="008D7483" w:rsidP="00D36B78">
            <w:pPr>
              <w:rPr>
                <w:rFonts w:ascii="標楷體" w:eastAsia="標楷體" w:hAnsi="標楷體"/>
              </w:rPr>
            </w:pPr>
            <w:r>
              <w:rPr>
                <w:rFonts w:ascii="標楷體" w:eastAsia="標楷體" w:hAnsi="標楷體" w:hint="eastAsia"/>
              </w:rPr>
              <w:t>AML</w:t>
            </w:r>
            <w:r>
              <w:rPr>
                <w:rFonts w:ascii="標楷體" w:eastAsia="標楷體" w:hAnsi="標楷體" w:hint="eastAsia"/>
                <w:lang w:eastAsia="zh-HK"/>
              </w:rPr>
              <w:t>交易序號</w:t>
            </w:r>
          </w:p>
        </w:tc>
        <w:tc>
          <w:tcPr>
            <w:tcW w:w="3696" w:type="dxa"/>
            <w:tcBorders>
              <w:top w:val="single" w:sz="4" w:space="0" w:color="auto"/>
              <w:left w:val="single" w:sz="4" w:space="0" w:color="auto"/>
              <w:bottom w:val="single" w:sz="4" w:space="0" w:color="auto"/>
              <w:right w:val="single" w:sz="4" w:space="0" w:color="auto"/>
            </w:tcBorders>
          </w:tcPr>
          <w:p w14:paraId="08B0F68B" w14:textId="1BECB402" w:rsidR="007D18B5" w:rsidRDefault="008D7483" w:rsidP="008D7483">
            <w:pPr>
              <w:rPr>
                <w:rFonts w:ascii="標楷體" w:eastAsia="標楷體" w:hAnsi="標楷體"/>
              </w:rPr>
            </w:pPr>
            <w:r w:rsidRPr="008D7483">
              <w:rPr>
                <w:rFonts w:ascii="標楷體" w:eastAsia="標楷體" w:hAnsi="標楷體"/>
              </w:rPr>
              <w:t>TxAmlLog</w:t>
            </w:r>
            <w:r>
              <w:rPr>
                <w:rFonts w:ascii="標楷體" w:eastAsia="標楷體" w:hAnsi="標楷體" w:hint="eastAsia"/>
              </w:rPr>
              <w:t>.</w:t>
            </w:r>
            <w:r w:rsidRPr="008D7483">
              <w:rPr>
                <w:rFonts w:ascii="標楷體" w:eastAsia="標楷體" w:hAnsi="標楷體"/>
              </w:rPr>
              <w:t>TransactionId</w:t>
            </w:r>
          </w:p>
        </w:tc>
        <w:tc>
          <w:tcPr>
            <w:tcW w:w="3452" w:type="dxa"/>
            <w:tcBorders>
              <w:top w:val="single" w:sz="4" w:space="0" w:color="auto"/>
              <w:left w:val="single" w:sz="4" w:space="0" w:color="auto"/>
              <w:bottom w:val="single" w:sz="4" w:space="0" w:color="auto"/>
              <w:right w:val="single" w:sz="4" w:space="0" w:color="auto"/>
            </w:tcBorders>
          </w:tcPr>
          <w:p w14:paraId="07EEEF1E" w14:textId="77777777" w:rsidR="007D18B5" w:rsidRPr="002C21BA" w:rsidRDefault="007D18B5" w:rsidP="00D36B78">
            <w:pPr>
              <w:rPr>
                <w:rFonts w:ascii="標楷體" w:eastAsia="標楷體" w:hAnsi="標楷體"/>
              </w:rPr>
            </w:pPr>
          </w:p>
        </w:tc>
      </w:tr>
      <w:tr w:rsidR="008D7483" w:rsidRPr="00AD05A2" w14:paraId="1DCFDCD9" w14:textId="77777777" w:rsidTr="00D36B78">
        <w:tc>
          <w:tcPr>
            <w:tcW w:w="686" w:type="dxa"/>
            <w:tcBorders>
              <w:top w:val="single" w:sz="4" w:space="0" w:color="auto"/>
              <w:left w:val="single" w:sz="4" w:space="0" w:color="auto"/>
              <w:bottom w:val="single" w:sz="4" w:space="0" w:color="auto"/>
              <w:right w:val="single" w:sz="4" w:space="0" w:color="auto"/>
            </w:tcBorders>
          </w:tcPr>
          <w:p w14:paraId="1223DBDC" w14:textId="16C4074F" w:rsidR="008D7483" w:rsidRDefault="008D7483" w:rsidP="008D7483">
            <w:pPr>
              <w:jc w:val="center"/>
              <w:rPr>
                <w:rFonts w:ascii="標楷體" w:eastAsia="標楷體" w:hAnsi="標楷體"/>
              </w:rPr>
            </w:pPr>
            <w:r>
              <w:rPr>
                <w:rFonts w:ascii="標楷體" w:eastAsia="標楷體" w:hAnsi="標楷體" w:hint="eastAsia"/>
              </w:rPr>
              <w:t>8</w:t>
            </w:r>
          </w:p>
        </w:tc>
        <w:tc>
          <w:tcPr>
            <w:tcW w:w="978" w:type="dxa"/>
            <w:tcBorders>
              <w:top w:val="single" w:sz="4" w:space="0" w:color="auto"/>
              <w:left w:val="single" w:sz="4" w:space="0" w:color="auto"/>
              <w:bottom w:val="single" w:sz="4" w:space="0" w:color="auto"/>
              <w:right w:val="single" w:sz="4" w:space="0" w:color="auto"/>
            </w:tcBorders>
          </w:tcPr>
          <w:p w14:paraId="04B63109" w14:textId="791FAB05" w:rsidR="008D7483" w:rsidRDefault="008D7483" w:rsidP="008D7483">
            <w:pPr>
              <w:jc w:val="center"/>
              <w:rPr>
                <w:rFonts w:ascii="標楷體" w:eastAsia="標楷體" w:hAnsi="標楷體"/>
                <w:lang w:eastAsia="zh-HK"/>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5C83DCE4" w14:textId="672FE435" w:rsidR="008D7483" w:rsidRDefault="008D7483" w:rsidP="008D7483">
            <w:pPr>
              <w:rPr>
                <w:rFonts w:ascii="標楷體" w:eastAsia="標楷體" w:hAnsi="標楷體"/>
              </w:rPr>
            </w:pPr>
            <w:r>
              <w:rPr>
                <w:rFonts w:ascii="標楷體" w:eastAsia="標楷體" w:hAnsi="標楷體" w:hint="eastAsia"/>
                <w:lang w:eastAsia="zh-HK"/>
              </w:rPr>
              <w:t>放款案號</w:t>
            </w:r>
          </w:p>
        </w:tc>
        <w:tc>
          <w:tcPr>
            <w:tcW w:w="3696" w:type="dxa"/>
            <w:tcBorders>
              <w:top w:val="single" w:sz="4" w:space="0" w:color="auto"/>
              <w:left w:val="single" w:sz="4" w:space="0" w:color="auto"/>
              <w:bottom w:val="single" w:sz="4" w:space="0" w:color="auto"/>
              <w:right w:val="single" w:sz="4" w:space="0" w:color="auto"/>
            </w:tcBorders>
          </w:tcPr>
          <w:p w14:paraId="49BE00A0" w14:textId="495DB3A2" w:rsidR="008D7483" w:rsidRPr="008D7483" w:rsidRDefault="008D7483" w:rsidP="008D7483">
            <w:pPr>
              <w:rPr>
                <w:rFonts w:ascii="標楷體" w:eastAsia="標楷體" w:hAnsi="標楷體"/>
              </w:rPr>
            </w:pPr>
            <w:r w:rsidRPr="008D7483">
              <w:rPr>
                <w:rFonts w:ascii="標楷體" w:eastAsia="標楷體" w:hAnsi="標楷體"/>
              </w:rPr>
              <w:t>TxAmlLog</w:t>
            </w:r>
            <w:r>
              <w:rPr>
                <w:rFonts w:ascii="標楷體" w:eastAsia="標楷體" w:hAnsi="標楷體" w:hint="eastAsia"/>
              </w:rPr>
              <w:t>.</w:t>
            </w:r>
            <w:r w:rsidRPr="008D7483">
              <w:rPr>
                <w:rFonts w:ascii="標楷體" w:eastAsia="標楷體" w:hAnsi="標楷體"/>
              </w:rPr>
              <w:t>AcctNo</w:t>
            </w:r>
          </w:p>
        </w:tc>
        <w:tc>
          <w:tcPr>
            <w:tcW w:w="3452" w:type="dxa"/>
            <w:tcBorders>
              <w:top w:val="single" w:sz="4" w:space="0" w:color="auto"/>
              <w:left w:val="single" w:sz="4" w:space="0" w:color="auto"/>
              <w:bottom w:val="single" w:sz="4" w:space="0" w:color="auto"/>
              <w:right w:val="single" w:sz="4" w:space="0" w:color="auto"/>
            </w:tcBorders>
          </w:tcPr>
          <w:p w14:paraId="192AE640" w14:textId="77777777" w:rsidR="008D7483" w:rsidRPr="002C21BA" w:rsidRDefault="008D7483" w:rsidP="008D7483">
            <w:pPr>
              <w:rPr>
                <w:rFonts w:ascii="標楷體" w:eastAsia="標楷體" w:hAnsi="標楷體"/>
              </w:rPr>
            </w:pPr>
          </w:p>
        </w:tc>
      </w:tr>
      <w:tr w:rsidR="008D7483" w:rsidRPr="00AD05A2" w14:paraId="66AC8C93" w14:textId="77777777" w:rsidTr="00D36B78">
        <w:tc>
          <w:tcPr>
            <w:tcW w:w="686" w:type="dxa"/>
            <w:tcBorders>
              <w:top w:val="single" w:sz="4" w:space="0" w:color="auto"/>
              <w:left w:val="single" w:sz="4" w:space="0" w:color="auto"/>
              <w:bottom w:val="single" w:sz="4" w:space="0" w:color="auto"/>
              <w:right w:val="single" w:sz="4" w:space="0" w:color="auto"/>
            </w:tcBorders>
          </w:tcPr>
          <w:p w14:paraId="6FAA8C0C" w14:textId="74303068" w:rsidR="008D7483" w:rsidRDefault="008D7483" w:rsidP="008D7483">
            <w:pPr>
              <w:jc w:val="center"/>
              <w:rPr>
                <w:rFonts w:ascii="標楷體" w:eastAsia="標楷體" w:hAnsi="標楷體"/>
              </w:rPr>
            </w:pPr>
            <w:r>
              <w:rPr>
                <w:rFonts w:ascii="標楷體" w:eastAsia="標楷體" w:hAnsi="標楷體" w:hint="eastAsia"/>
              </w:rPr>
              <w:t>9</w:t>
            </w:r>
          </w:p>
        </w:tc>
        <w:tc>
          <w:tcPr>
            <w:tcW w:w="978" w:type="dxa"/>
            <w:tcBorders>
              <w:top w:val="single" w:sz="4" w:space="0" w:color="auto"/>
              <w:left w:val="single" w:sz="4" w:space="0" w:color="auto"/>
              <w:bottom w:val="single" w:sz="4" w:space="0" w:color="auto"/>
              <w:right w:val="single" w:sz="4" w:space="0" w:color="auto"/>
            </w:tcBorders>
          </w:tcPr>
          <w:p w14:paraId="7CCB9D65" w14:textId="1736DAB6" w:rsidR="008D7483" w:rsidRDefault="008D7483" w:rsidP="008D7483">
            <w:pPr>
              <w:jc w:val="center"/>
              <w:rPr>
                <w:rFonts w:ascii="標楷體" w:eastAsia="標楷體" w:hAnsi="標楷體"/>
                <w:lang w:eastAsia="zh-HK"/>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2A622168" w14:textId="35E2CB01" w:rsidR="008D7483" w:rsidRDefault="008D7483" w:rsidP="008D7483">
            <w:pPr>
              <w:rPr>
                <w:rFonts w:ascii="標楷體" w:eastAsia="標楷體" w:hAnsi="標楷體"/>
                <w:lang w:eastAsia="zh-HK"/>
              </w:rPr>
            </w:pPr>
            <w:r>
              <w:rPr>
                <w:rFonts w:ascii="標楷體" w:eastAsia="標楷體" w:hAnsi="標楷體" w:hint="eastAsia"/>
                <w:lang w:eastAsia="zh-HK"/>
              </w:rPr>
              <w:t>案號</w:t>
            </w:r>
          </w:p>
        </w:tc>
        <w:tc>
          <w:tcPr>
            <w:tcW w:w="3696" w:type="dxa"/>
            <w:tcBorders>
              <w:top w:val="single" w:sz="4" w:space="0" w:color="auto"/>
              <w:left w:val="single" w:sz="4" w:space="0" w:color="auto"/>
              <w:bottom w:val="single" w:sz="4" w:space="0" w:color="auto"/>
              <w:right w:val="single" w:sz="4" w:space="0" w:color="auto"/>
            </w:tcBorders>
          </w:tcPr>
          <w:p w14:paraId="11A8540C" w14:textId="7EBDD80C" w:rsidR="008D7483" w:rsidRPr="008D7483" w:rsidRDefault="008D7483" w:rsidP="008D7483">
            <w:pPr>
              <w:rPr>
                <w:rFonts w:ascii="標楷體" w:eastAsia="標楷體" w:hAnsi="標楷體"/>
              </w:rPr>
            </w:pPr>
            <w:r w:rsidRPr="008D7483">
              <w:rPr>
                <w:rFonts w:ascii="標楷體" w:eastAsia="標楷體" w:hAnsi="標楷體"/>
              </w:rPr>
              <w:t>TxAmlLog</w:t>
            </w:r>
            <w:r>
              <w:rPr>
                <w:rFonts w:ascii="標楷體" w:eastAsia="標楷體" w:hAnsi="標楷體" w:hint="eastAsia"/>
              </w:rPr>
              <w:t>.</w:t>
            </w:r>
            <w:r w:rsidRPr="008D7483">
              <w:rPr>
                <w:rFonts w:ascii="標楷體" w:eastAsia="標楷體" w:hAnsi="標楷體"/>
              </w:rPr>
              <w:t>CaseNo</w:t>
            </w:r>
          </w:p>
        </w:tc>
        <w:tc>
          <w:tcPr>
            <w:tcW w:w="3452" w:type="dxa"/>
            <w:tcBorders>
              <w:top w:val="single" w:sz="4" w:space="0" w:color="auto"/>
              <w:left w:val="single" w:sz="4" w:space="0" w:color="auto"/>
              <w:bottom w:val="single" w:sz="4" w:space="0" w:color="auto"/>
              <w:right w:val="single" w:sz="4" w:space="0" w:color="auto"/>
            </w:tcBorders>
          </w:tcPr>
          <w:p w14:paraId="01AD0BDB" w14:textId="77777777" w:rsidR="008D7483" w:rsidRPr="002C21BA" w:rsidRDefault="008D7483" w:rsidP="008D7483">
            <w:pPr>
              <w:rPr>
                <w:rFonts w:ascii="標楷體" w:eastAsia="標楷體" w:hAnsi="標楷體"/>
              </w:rPr>
            </w:pPr>
          </w:p>
        </w:tc>
      </w:tr>
      <w:tr w:rsidR="008D7483" w:rsidRPr="001245F8" w14:paraId="70C18794" w14:textId="77777777" w:rsidTr="001245F8">
        <w:trPr>
          <w:trHeight w:val="576"/>
        </w:trPr>
        <w:tc>
          <w:tcPr>
            <w:tcW w:w="686" w:type="dxa"/>
            <w:tcBorders>
              <w:top w:val="single" w:sz="4" w:space="0" w:color="auto"/>
              <w:left w:val="single" w:sz="4" w:space="0" w:color="auto"/>
              <w:bottom w:val="single" w:sz="4" w:space="0" w:color="auto"/>
              <w:right w:val="single" w:sz="4" w:space="0" w:color="auto"/>
            </w:tcBorders>
          </w:tcPr>
          <w:p w14:paraId="5D40D050" w14:textId="1DB3EF81" w:rsidR="008D7483" w:rsidRDefault="008D7483" w:rsidP="008D7483">
            <w:pPr>
              <w:jc w:val="center"/>
              <w:rPr>
                <w:rFonts w:ascii="標楷體" w:eastAsia="標楷體" w:hAnsi="標楷體"/>
              </w:rPr>
            </w:pPr>
            <w:r>
              <w:rPr>
                <w:rFonts w:ascii="標楷體" w:eastAsia="標楷體" w:hAnsi="標楷體" w:hint="eastAsia"/>
              </w:rPr>
              <w:t>10</w:t>
            </w:r>
          </w:p>
        </w:tc>
        <w:tc>
          <w:tcPr>
            <w:tcW w:w="978" w:type="dxa"/>
            <w:tcBorders>
              <w:top w:val="single" w:sz="4" w:space="0" w:color="auto"/>
              <w:left w:val="single" w:sz="4" w:space="0" w:color="auto"/>
              <w:bottom w:val="single" w:sz="4" w:space="0" w:color="auto"/>
              <w:right w:val="single" w:sz="4" w:space="0" w:color="auto"/>
            </w:tcBorders>
          </w:tcPr>
          <w:p w14:paraId="1A846B06" w14:textId="0D4A785A" w:rsidR="008D7483" w:rsidRDefault="008D7483" w:rsidP="008D7483">
            <w:pPr>
              <w:jc w:val="center"/>
              <w:rPr>
                <w:rFonts w:ascii="標楷體" w:eastAsia="標楷體" w:hAnsi="標楷體"/>
                <w:lang w:eastAsia="zh-HK"/>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650A967A" w14:textId="0F1C326D" w:rsidR="008D7483" w:rsidRDefault="008D7483" w:rsidP="008D7483">
            <w:pPr>
              <w:rPr>
                <w:rFonts w:ascii="標楷體" w:eastAsia="標楷體" w:hAnsi="標楷體"/>
                <w:lang w:eastAsia="zh-HK"/>
              </w:rPr>
            </w:pPr>
            <w:r>
              <w:rPr>
                <w:rFonts w:ascii="標楷體" w:eastAsia="標楷體" w:hAnsi="標楷體" w:hint="eastAsia"/>
                <w:lang w:eastAsia="zh-HK"/>
              </w:rPr>
              <w:t>檢核姓名</w:t>
            </w:r>
          </w:p>
        </w:tc>
        <w:tc>
          <w:tcPr>
            <w:tcW w:w="3696" w:type="dxa"/>
            <w:tcBorders>
              <w:top w:val="single" w:sz="4" w:space="0" w:color="auto"/>
              <w:left w:val="single" w:sz="4" w:space="0" w:color="auto"/>
              <w:bottom w:val="single" w:sz="4" w:space="0" w:color="auto"/>
              <w:right w:val="single" w:sz="4" w:space="0" w:color="auto"/>
            </w:tcBorders>
          </w:tcPr>
          <w:p w14:paraId="623BA33B" w14:textId="5D17F4E2" w:rsidR="008D7483" w:rsidRPr="008D7483" w:rsidRDefault="008D7483" w:rsidP="008D7483">
            <w:pPr>
              <w:rPr>
                <w:rFonts w:ascii="標楷體" w:eastAsia="標楷體" w:hAnsi="標楷體"/>
              </w:rPr>
            </w:pPr>
            <w:r w:rsidRPr="008D7483">
              <w:rPr>
                <w:rFonts w:ascii="標楷體" w:eastAsia="標楷體" w:hAnsi="標楷體"/>
              </w:rPr>
              <w:t>TxAmlLog</w:t>
            </w:r>
            <w:r>
              <w:rPr>
                <w:rFonts w:ascii="標楷體" w:eastAsia="標楷體" w:hAnsi="標楷體" w:hint="eastAsia"/>
              </w:rPr>
              <w:t>.</w:t>
            </w:r>
            <w:r w:rsidRPr="008D7483">
              <w:rPr>
                <w:rFonts w:ascii="標楷體" w:eastAsia="標楷體" w:hAnsi="標楷體"/>
              </w:rPr>
              <w:t>MsgRg</w:t>
            </w:r>
          </w:p>
        </w:tc>
        <w:tc>
          <w:tcPr>
            <w:tcW w:w="3452" w:type="dxa"/>
            <w:tcBorders>
              <w:top w:val="single" w:sz="4" w:space="0" w:color="auto"/>
              <w:left w:val="single" w:sz="4" w:space="0" w:color="auto"/>
              <w:bottom w:val="single" w:sz="4" w:space="0" w:color="auto"/>
              <w:right w:val="single" w:sz="4" w:space="0" w:color="auto"/>
            </w:tcBorders>
          </w:tcPr>
          <w:p w14:paraId="24F1F144" w14:textId="706A71D9" w:rsidR="008D7483" w:rsidRPr="002C21BA" w:rsidRDefault="008D7483" w:rsidP="008D7483">
            <w:pPr>
              <w:rPr>
                <w:rFonts w:ascii="標楷體" w:eastAsia="標楷體" w:hAnsi="標楷體"/>
              </w:rPr>
            </w:pPr>
            <w:r>
              <w:rPr>
                <w:rFonts w:ascii="標楷體" w:eastAsia="標楷體" w:hAnsi="標楷體" w:hint="eastAsia"/>
                <w:lang w:eastAsia="zh-HK"/>
              </w:rPr>
              <w:t>以</w:t>
            </w:r>
            <w:r w:rsidR="001245F8">
              <w:rPr>
                <w:rFonts w:ascii="標楷體" w:eastAsia="標楷體" w:hAnsi="標楷體" w:hint="eastAsia"/>
              </w:rPr>
              <w:t>St</w:t>
            </w:r>
            <w:r w:rsidR="001245F8">
              <w:rPr>
                <w:rFonts w:ascii="標楷體" w:eastAsia="標楷體" w:hAnsi="標楷體"/>
              </w:rPr>
              <w:t>ring</w:t>
            </w:r>
            <w:r w:rsidR="001245F8">
              <w:rPr>
                <w:rFonts w:ascii="標楷體" w:eastAsia="標楷體" w:hAnsi="標楷體" w:hint="eastAsia"/>
                <w:lang w:eastAsia="zh-HK"/>
              </w:rPr>
              <w:t>記錄</w:t>
            </w:r>
            <w:r w:rsidR="001245F8">
              <w:rPr>
                <w:rFonts w:ascii="標楷體" w:eastAsia="標楷體" w:hAnsi="標楷體" w:hint="eastAsia"/>
              </w:rPr>
              <w:t>XML</w:t>
            </w:r>
            <w:r>
              <w:rPr>
                <w:rFonts w:ascii="標楷體" w:eastAsia="標楷體" w:hAnsi="標楷體" w:hint="eastAsia"/>
                <w:lang w:eastAsia="zh-HK"/>
              </w:rPr>
              <w:t>格</w:t>
            </w:r>
            <w:r w:rsidR="001245F8">
              <w:rPr>
                <w:rFonts w:ascii="標楷體" w:eastAsia="標楷體" w:hAnsi="標楷體" w:hint="eastAsia"/>
                <w:lang w:eastAsia="zh-HK"/>
              </w:rPr>
              <w:t>式資料</w:t>
            </w:r>
            <w:r w:rsidR="001245F8">
              <w:rPr>
                <w:rFonts w:ascii="標楷體" w:eastAsia="標楷體" w:hAnsi="標楷體" w:hint="eastAsia"/>
              </w:rPr>
              <w:t>,</w:t>
            </w:r>
            <w:r w:rsidR="001245F8">
              <w:rPr>
                <w:rFonts w:ascii="標楷體" w:eastAsia="標楷體" w:hAnsi="標楷體" w:hint="eastAsia"/>
                <w:lang w:eastAsia="zh-HK"/>
              </w:rPr>
              <w:t>記錄標</w:t>
            </w:r>
            <w:r w:rsidR="001245F8">
              <w:rPr>
                <w:rFonts w:ascii="標楷體" w:eastAsia="標楷體" w:hAnsi="標楷體" w:hint="eastAsia"/>
              </w:rPr>
              <w:t>籤(TAG)</w:t>
            </w:r>
            <w:r w:rsidR="001245F8">
              <w:rPr>
                <w:rFonts w:ascii="標楷體" w:eastAsia="標楷體" w:hAnsi="標楷體" w:hint="eastAsia"/>
                <w:lang w:eastAsia="zh-HK"/>
              </w:rPr>
              <w:t>為</w:t>
            </w:r>
            <w:r w:rsidR="001245F8">
              <w:rPr>
                <w:rFonts w:ascii="標楷體" w:eastAsia="標楷體" w:hAnsi="標楷體" w:hint="eastAsia"/>
              </w:rPr>
              <w:t>"NAME"</w:t>
            </w:r>
          </w:p>
        </w:tc>
      </w:tr>
      <w:tr w:rsidR="001245F8" w:rsidRPr="001245F8" w14:paraId="2566EC3F" w14:textId="77777777" w:rsidTr="00D36B78">
        <w:tc>
          <w:tcPr>
            <w:tcW w:w="686" w:type="dxa"/>
            <w:tcBorders>
              <w:top w:val="single" w:sz="4" w:space="0" w:color="auto"/>
              <w:left w:val="single" w:sz="4" w:space="0" w:color="auto"/>
              <w:bottom w:val="single" w:sz="4" w:space="0" w:color="auto"/>
              <w:right w:val="single" w:sz="4" w:space="0" w:color="auto"/>
            </w:tcBorders>
          </w:tcPr>
          <w:p w14:paraId="157AE654" w14:textId="0E2513C2" w:rsidR="001245F8" w:rsidRDefault="001245F8" w:rsidP="008D7483">
            <w:pPr>
              <w:jc w:val="center"/>
              <w:rPr>
                <w:rFonts w:ascii="標楷體" w:eastAsia="標楷體" w:hAnsi="標楷體"/>
              </w:rPr>
            </w:pPr>
            <w:r>
              <w:rPr>
                <w:rFonts w:ascii="標楷體" w:eastAsia="標楷體" w:hAnsi="標楷體" w:hint="eastAsia"/>
              </w:rPr>
              <w:t>11</w:t>
            </w:r>
          </w:p>
        </w:tc>
        <w:tc>
          <w:tcPr>
            <w:tcW w:w="978" w:type="dxa"/>
            <w:tcBorders>
              <w:top w:val="single" w:sz="4" w:space="0" w:color="auto"/>
              <w:left w:val="single" w:sz="4" w:space="0" w:color="auto"/>
              <w:bottom w:val="single" w:sz="4" w:space="0" w:color="auto"/>
              <w:right w:val="single" w:sz="4" w:space="0" w:color="auto"/>
            </w:tcBorders>
          </w:tcPr>
          <w:p w14:paraId="26E2E87A" w14:textId="6EEE8AC4" w:rsidR="001245F8" w:rsidRDefault="001245F8" w:rsidP="008D7483">
            <w:pPr>
              <w:jc w:val="center"/>
              <w:rPr>
                <w:rFonts w:ascii="標楷體" w:eastAsia="標楷體" w:hAnsi="標楷體"/>
                <w:lang w:eastAsia="zh-HK"/>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69FD607E" w14:textId="55D8C5D9" w:rsidR="001245F8" w:rsidRDefault="001245F8" w:rsidP="008D7483">
            <w:pPr>
              <w:rPr>
                <w:rFonts w:ascii="標楷體" w:eastAsia="標楷體" w:hAnsi="標楷體"/>
                <w:lang w:eastAsia="zh-HK"/>
              </w:rPr>
            </w:pPr>
            <w:r>
              <w:rPr>
                <w:rFonts w:ascii="標楷體" w:eastAsia="標楷體" w:hAnsi="標楷體" w:hint="eastAsia"/>
                <w:lang w:eastAsia="zh-HK"/>
              </w:rPr>
              <w:t>檢核狀態</w:t>
            </w:r>
          </w:p>
        </w:tc>
        <w:tc>
          <w:tcPr>
            <w:tcW w:w="3696" w:type="dxa"/>
            <w:tcBorders>
              <w:top w:val="single" w:sz="4" w:space="0" w:color="auto"/>
              <w:left w:val="single" w:sz="4" w:space="0" w:color="auto"/>
              <w:bottom w:val="single" w:sz="4" w:space="0" w:color="auto"/>
              <w:right w:val="single" w:sz="4" w:space="0" w:color="auto"/>
            </w:tcBorders>
          </w:tcPr>
          <w:p w14:paraId="386BA940" w14:textId="474ACB48" w:rsidR="001245F8" w:rsidRPr="008D7483" w:rsidRDefault="001245F8" w:rsidP="001245F8">
            <w:pPr>
              <w:rPr>
                <w:rFonts w:ascii="標楷體" w:eastAsia="標楷體" w:hAnsi="標楷體"/>
              </w:rPr>
            </w:pPr>
            <w:r>
              <w:rPr>
                <w:rFonts w:ascii="標楷體" w:eastAsia="標楷體" w:hAnsi="標楷體" w:hint="eastAsia"/>
              </w:rPr>
              <w:t>T</w:t>
            </w:r>
            <w:r>
              <w:rPr>
                <w:rFonts w:ascii="標楷體" w:eastAsia="標楷體" w:hAnsi="標楷體"/>
              </w:rPr>
              <w:t>xAmlLog</w:t>
            </w:r>
            <w:r>
              <w:rPr>
                <w:rFonts w:ascii="標楷體" w:eastAsia="標楷體" w:hAnsi="標楷體" w:hint="eastAsia"/>
              </w:rPr>
              <w:t>.</w:t>
            </w:r>
            <w:r w:rsidRPr="001245F8">
              <w:rPr>
                <w:rFonts w:ascii="標楷體" w:eastAsia="標楷體" w:hAnsi="標楷體"/>
              </w:rPr>
              <w:t>ConfirmStatus</w:t>
            </w:r>
          </w:p>
        </w:tc>
        <w:tc>
          <w:tcPr>
            <w:tcW w:w="3452" w:type="dxa"/>
            <w:tcBorders>
              <w:top w:val="single" w:sz="4" w:space="0" w:color="auto"/>
              <w:left w:val="single" w:sz="4" w:space="0" w:color="auto"/>
              <w:bottom w:val="single" w:sz="4" w:space="0" w:color="auto"/>
              <w:right w:val="single" w:sz="4" w:space="0" w:color="auto"/>
            </w:tcBorders>
          </w:tcPr>
          <w:p w14:paraId="32E6A190" w14:textId="77777777" w:rsidR="001245F8" w:rsidRDefault="00491BA4" w:rsidP="008D7483">
            <w:pPr>
              <w:rPr>
                <w:rFonts w:ascii="標楷體" w:eastAsia="標楷體" w:hAnsi="標楷體"/>
              </w:rPr>
            </w:pPr>
            <w:r>
              <w:rPr>
                <w:rFonts w:ascii="標楷體" w:eastAsia="標楷體" w:hAnsi="標楷體" w:hint="eastAsia"/>
              </w:rPr>
              <w:t>依據C</w:t>
            </w:r>
            <w:r>
              <w:rPr>
                <w:rFonts w:ascii="標楷體" w:eastAsia="標楷體" w:hAnsi="標楷體"/>
              </w:rPr>
              <w:t>dCode</w:t>
            </w:r>
            <w:r>
              <w:rPr>
                <w:rFonts w:ascii="標楷體" w:eastAsia="標楷體" w:hAnsi="標楷體" w:hint="eastAsia"/>
              </w:rPr>
              <w:t>的De</w:t>
            </w:r>
            <w:r>
              <w:rPr>
                <w:rFonts w:ascii="標楷體" w:eastAsia="標楷體" w:hAnsi="標楷體"/>
              </w:rPr>
              <w:t>fCode=</w:t>
            </w:r>
            <w:r>
              <w:t xml:space="preserve"> </w:t>
            </w:r>
            <w:r w:rsidRPr="007D18B5">
              <w:rPr>
                <w:rFonts w:ascii="標楷體" w:eastAsia="標楷體" w:hAnsi="標楷體"/>
              </w:rPr>
              <w:t>AmlCheckItem</w:t>
            </w:r>
          </w:p>
          <w:p w14:paraId="1548D02C" w14:textId="052E3F8D" w:rsidR="00491BA4" w:rsidRDefault="00491BA4" w:rsidP="008D7483">
            <w:pPr>
              <w:rPr>
                <w:rFonts w:ascii="標楷體" w:eastAsia="標楷體" w:hAnsi="標楷體"/>
                <w:lang w:eastAsia="zh-HK"/>
              </w:rPr>
            </w:pPr>
            <w:r>
              <w:rPr>
                <w:rFonts w:ascii="標楷體" w:eastAsia="標楷體" w:hAnsi="標楷體" w:cs="細明體" w:hint="eastAsia"/>
                <w:spacing w:val="15"/>
                <w:kern w:val="0"/>
              </w:rPr>
              <w:t>[</w:t>
            </w:r>
            <w:r>
              <w:rPr>
                <w:rFonts w:ascii="標楷體" w:eastAsia="標楷體" w:hAnsi="標楷體" w:cs="細明體" w:hint="eastAsia"/>
                <w:spacing w:val="15"/>
                <w:kern w:val="0"/>
                <w:lang w:eastAsia="zh-HK"/>
              </w:rPr>
              <w:t>選單</w:t>
            </w:r>
            <w:r>
              <w:rPr>
                <w:rFonts w:ascii="標楷體" w:eastAsia="標楷體" w:hAnsi="標楷體" w:cs="細明體" w:hint="eastAsia"/>
                <w:spacing w:val="15"/>
                <w:kern w:val="0"/>
              </w:rPr>
              <w:t>1/L6064]</w:t>
            </w:r>
          </w:p>
        </w:tc>
      </w:tr>
      <w:tr w:rsidR="001245F8" w:rsidRPr="001245F8" w14:paraId="510F4B3F" w14:textId="77777777" w:rsidTr="00D36B78">
        <w:tc>
          <w:tcPr>
            <w:tcW w:w="686" w:type="dxa"/>
            <w:tcBorders>
              <w:top w:val="single" w:sz="4" w:space="0" w:color="auto"/>
              <w:left w:val="single" w:sz="4" w:space="0" w:color="auto"/>
              <w:bottom w:val="single" w:sz="4" w:space="0" w:color="auto"/>
              <w:right w:val="single" w:sz="4" w:space="0" w:color="auto"/>
            </w:tcBorders>
          </w:tcPr>
          <w:p w14:paraId="5E4C8942" w14:textId="35EF92CA" w:rsidR="001245F8" w:rsidRDefault="001245F8" w:rsidP="008D7483">
            <w:pPr>
              <w:jc w:val="center"/>
              <w:rPr>
                <w:rFonts w:ascii="標楷體" w:eastAsia="標楷體" w:hAnsi="標楷體"/>
              </w:rPr>
            </w:pPr>
            <w:r>
              <w:rPr>
                <w:rFonts w:ascii="標楷體" w:eastAsia="標楷體" w:hAnsi="標楷體" w:hint="eastAsia"/>
              </w:rPr>
              <w:t>12</w:t>
            </w:r>
          </w:p>
        </w:tc>
        <w:tc>
          <w:tcPr>
            <w:tcW w:w="978" w:type="dxa"/>
            <w:tcBorders>
              <w:top w:val="single" w:sz="4" w:space="0" w:color="auto"/>
              <w:left w:val="single" w:sz="4" w:space="0" w:color="auto"/>
              <w:bottom w:val="single" w:sz="4" w:space="0" w:color="auto"/>
              <w:right w:val="single" w:sz="4" w:space="0" w:color="auto"/>
            </w:tcBorders>
          </w:tcPr>
          <w:p w14:paraId="393A8D28" w14:textId="4E06889C" w:rsidR="001245F8" w:rsidRDefault="001245F8" w:rsidP="008D7483">
            <w:pPr>
              <w:jc w:val="center"/>
              <w:rPr>
                <w:rFonts w:ascii="標楷體" w:eastAsia="標楷體" w:hAnsi="標楷體"/>
                <w:lang w:eastAsia="zh-HK"/>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16460BC1" w14:textId="6DE191C8" w:rsidR="001245F8" w:rsidRDefault="001245F8" w:rsidP="008D7483">
            <w:pPr>
              <w:rPr>
                <w:rFonts w:ascii="標楷體" w:eastAsia="標楷體" w:hAnsi="標楷體"/>
                <w:lang w:eastAsia="zh-HK"/>
              </w:rPr>
            </w:pPr>
            <w:r w:rsidRPr="001245F8">
              <w:rPr>
                <w:rFonts w:ascii="標楷體" w:eastAsia="標楷體" w:hAnsi="標楷體" w:hint="eastAsia"/>
                <w:lang w:eastAsia="zh-HK"/>
              </w:rPr>
              <w:t>人工確認</w:t>
            </w:r>
          </w:p>
        </w:tc>
        <w:tc>
          <w:tcPr>
            <w:tcW w:w="3696" w:type="dxa"/>
            <w:tcBorders>
              <w:top w:val="single" w:sz="4" w:space="0" w:color="auto"/>
              <w:left w:val="single" w:sz="4" w:space="0" w:color="auto"/>
              <w:bottom w:val="single" w:sz="4" w:space="0" w:color="auto"/>
              <w:right w:val="single" w:sz="4" w:space="0" w:color="auto"/>
            </w:tcBorders>
          </w:tcPr>
          <w:p w14:paraId="183DA4E3" w14:textId="4C427AAD" w:rsidR="001245F8" w:rsidRDefault="001245F8" w:rsidP="001245F8">
            <w:pPr>
              <w:rPr>
                <w:rFonts w:ascii="標楷體" w:eastAsia="標楷體" w:hAnsi="標楷體"/>
              </w:rPr>
            </w:pPr>
            <w:r>
              <w:rPr>
                <w:rFonts w:ascii="標楷體" w:eastAsia="標楷體" w:hAnsi="標楷體"/>
              </w:rPr>
              <w:t>T</w:t>
            </w:r>
            <w:r w:rsidRPr="001245F8">
              <w:rPr>
                <w:rFonts w:ascii="標楷體" w:eastAsia="標楷體" w:hAnsi="標楷體"/>
              </w:rPr>
              <w:t>xAmlLog.ConfirmCod</w:t>
            </w:r>
            <w:r>
              <w:rPr>
                <w:rFonts w:ascii="標楷體" w:eastAsia="標楷體" w:hAnsi="標楷體" w:hint="eastAsia"/>
              </w:rPr>
              <w:t>e</w:t>
            </w:r>
          </w:p>
        </w:tc>
        <w:tc>
          <w:tcPr>
            <w:tcW w:w="3452" w:type="dxa"/>
            <w:tcBorders>
              <w:top w:val="single" w:sz="4" w:space="0" w:color="auto"/>
              <w:left w:val="single" w:sz="4" w:space="0" w:color="auto"/>
              <w:bottom w:val="single" w:sz="4" w:space="0" w:color="auto"/>
              <w:right w:val="single" w:sz="4" w:space="0" w:color="auto"/>
            </w:tcBorders>
          </w:tcPr>
          <w:p w14:paraId="0FEB4DAB" w14:textId="77777777" w:rsidR="001245F8" w:rsidRDefault="001245F8" w:rsidP="008D7483">
            <w:pPr>
              <w:rPr>
                <w:rFonts w:ascii="標楷體" w:eastAsia="標楷體" w:hAnsi="標楷體"/>
                <w:lang w:eastAsia="zh-HK"/>
              </w:rPr>
            </w:pPr>
          </w:p>
        </w:tc>
      </w:tr>
      <w:tr w:rsidR="001245F8" w:rsidRPr="001245F8" w14:paraId="05F11C89" w14:textId="77777777" w:rsidTr="00D36B78">
        <w:tc>
          <w:tcPr>
            <w:tcW w:w="686" w:type="dxa"/>
            <w:tcBorders>
              <w:top w:val="single" w:sz="4" w:space="0" w:color="auto"/>
              <w:left w:val="single" w:sz="4" w:space="0" w:color="auto"/>
              <w:bottom w:val="single" w:sz="4" w:space="0" w:color="auto"/>
              <w:right w:val="single" w:sz="4" w:space="0" w:color="auto"/>
            </w:tcBorders>
          </w:tcPr>
          <w:p w14:paraId="363BFAA7" w14:textId="597331E3" w:rsidR="001245F8" w:rsidRDefault="001245F8" w:rsidP="008D7483">
            <w:pPr>
              <w:jc w:val="center"/>
              <w:rPr>
                <w:rFonts w:ascii="標楷體" w:eastAsia="標楷體" w:hAnsi="標楷體"/>
              </w:rPr>
            </w:pPr>
            <w:r>
              <w:rPr>
                <w:rFonts w:ascii="標楷體" w:eastAsia="標楷體" w:hAnsi="標楷體" w:hint="eastAsia"/>
              </w:rPr>
              <w:t>13</w:t>
            </w:r>
          </w:p>
        </w:tc>
        <w:tc>
          <w:tcPr>
            <w:tcW w:w="978" w:type="dxa"/>
            <w:tcBorders>
              <w:top w:val="single" w:sz="4" w:space="0" w:color="auto"/>
              <w:left w:val="single" w:sz="4" w:space="0" w:color="auto"/>
              <w:bottom w:val="single" w:sz="4" w:space="0" w:color="auto"/>
              <w:right w:val="single" w:sz="4" w:space="0" w:color="auto"/>
            </w:tcBorders>
          </w:tcPr>
          <w:p w14:paraId="360BB7C1" w14:textId="00B76F8B" w:rsidR="001245F8" w:rsidRDefault="001245F8" w:rsidP="008D7483">
            <w:pPr>
              <w:jc w:val="center"/>
              <w:rPr>
                <w:rFonts w:ascii="標楷體" w:eastAsia="標楷體" w:hAnsi="標楷體"/>
                <w:lang w:eastAsia="zh-HK"/>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7A952DD8" w14:textId="7958B2B1" w:rsidR="001245F8" w:rsidRDefault="001245F8" w:rsidP="008D7483">
            <w:pPr>
              <w:rPr>
                <w:rFonts w:ascii="標楷體" w:eastAsia="標楷體" w:hAnsi="標楷體"/>
                <w:lang w:eastAsia="zh-HK"/>
              </w:rPr>
            </w:pPr>
            <w:r w:rsidRPr="001245F8">
              <w:rPr>
                <w:rFonts w:ascii="標楷體" w:eastAsia="標楷體" w:hAnsi="標楷體" w:hint="eastAsia"/>
                <w:lang w:eastAsia="zh-HK"/>
              </w:rPr>
              <w:t>確認人員</w:t>
            </w:r>
          </w:p>
        </w:tc>
        <w:tc>
          <w:tcPr>
            <w:tcW w:w="3696" w:type="dxa"/>
            <w:tcBorders>
              <w:top w:val="single" w:sz="4" w:space="0" w:color="auto"/>
              <w:left w:val="single" w:sz="4" w:space="0" w:color="auto"/>
              <w:bottom w:val="single" w:sz="4" w:space="0" w:color="auto"/>
              <w:right w:val="single" w:sz="4" w:space="0" w:color="auto"/>
            </w:tcBorders>
          </w:tcPr>
          <w:p w14:paraId="480CA34A" w14:textId="47F07AD1" w:rsidR="001245F8" w:rsidRDefault="001245F8" w:rsidP="001245F8">
            <w:pPr>
              <w:rPr>
                <w:rFonts w:ascii="標楷體" w:eastAsia="標楷體" w:hAnsi="標楷體"/>
              </w:rPr>
            </w:pPr>
            <w:r>
              <w:rPr>
                <w:rFonts w:ascii="標楷體" w:eastAsia="標楷體" w:hAnsi="標楷體"/>
              </w:rPr>
              <w:t>T</w:t>
            </w:r>
            <w:r w:rsidRPr="001245F8">
              <w:rPr>
                <w:rFonts w:ascii="標楷體" w:eastAsia="標楷體" w:hAnsi="標楷體"/>
              </w:rPr>
              <w:t>xAmlLog.ConfirmEmpNo</w:t>
            </w:r>
          </w:p>
        </w:tc>
        <w:tc>
          <w:tcPr>
            <w:tcW w:w="3452" w:type="dxa"/>
            <w:tcBorders>
              <w:top w:val="single" w:sz="4" w:space="0" w:color="auto"/>
              <w:left w:val="single" w:sz="4" w:space="0" w:color="auto"/>
              <w:bottom w:val="single" w:sz="4" w:space="0" w:color="auto"/>
              <w:right w:val="single" w:sz="4" w:space="0" w:color="auto"/>
            </w:tcBorders>
          </w:tcPr>
          <w:p w14:paraId="27E13669" w14:textId="77777777" w:rsidR="001245F8" w:rsidRDefault="001245F8" w:rsidP="008D7483">
            <w:pPr>
              <w:rPr>
                <w:rFonts w:ascii="標楷體" w:eastAsia="標楷體" w:hAnsi="標楷體"/>
                <w:lang w:eastAsia="zh-HK"/>
              </w:rPr>
            </w:pPr>
          </w:p>
        </w:tc>
      </w:tr>
      <w:tr w:rsidR="001245F8" w:rsidRPr="001245F8" w14:paraId="309178D3" w14:textId="77777777" w:rsidTr="00D36B78">
        <w:tc>
          <w:tcPr>
            <w:tcW w:w="686" w:type="dxa"/>
            <w:tcBorders>
              <w:top w:val="single" w:sz="4" w:space="0" w:color="auto"/>
              <w:left w:val="single" w:sz="4" w:space="0" w:color="auto"/>
              <w:bottom w:val="single" w:sz="4" w:space="0" w:color="auto"/>
              <w:right w:val="single" w:sz="4" w:space="0" w:color="auto"/>
            </w:tcBorders>
          </w:tcPr>
          <w:p w14:paraId="50488817" w14:textId="1B483F9A" w:rsidR="001245F8" w:rsidRDefault="001245F8" w:rsidP="008D7483">
            <w:pPr>
              <w:jc w:val="center"/>
              <w:rPr>
                <w:rFonts w:ascii="標楷體" w:eastAsia="標楷體" w:hAnsi="標楷體"/>
              </w:rPr>
            </w:pPr>
            <w:r>
              <w:rPr>
                <w:rFonts w:ascii="標楷體" w:eastAsia="標楷體" w:hAnsi="標楷體" w:hint="eastAsia"/>
              </w:rPr>
              <w:t>14</w:t>
            </w:r>
          </w:p>
        </w:tc>
        <w:tc>
          <w:tcPr>
            <w:tcW w:w="978" w:type="dxa"/>
            <w:tcBorders>
              <w:top w:val="single" w:sz="4" w:space="0" w:color="auto"/>
              <w:left w:val="single" w:sz="4" w:space="0" w:color="auto"/>
              <w:bottom w:val="single" w:sz="4" w:space="0" w:color="auto"/>
              <w:right w:val="single" w:sz="4" w:space="0" w:color="auto"/>
            </w:tcBorders>
          </w:tcPr>
          <w:p w14:paraId="0999ABBB" w14:textId="7B6E171A" w:rsidR="001245F8" w:rsidRDefault="001245F8" w:rsidP="008D7483">
            <w:pPr>
              <w:jc w:val="center"/>
              <w:rPr>
                <w:rFonts w:ascii="標楷體" w:eastAsia="標楷體" w:hAnsi="標楷體"/>
                <w:lang w:eastAsia="zh-HK"/>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675DE273" w14:textId="6ACDD8F9" w:rsidR="001245F8" w:rsidRDefault="001245F8" w:rsidP="008D7483">
            <w:pPr>
              <w:rPr>
                <w:rFonts w:ascii="標楷體" w:eastAsia="標楷體" w:hAnsi="標楷體"/>
                <w:lang w:eastAsia="zh-HK"/>
              </w:rPr>
            </w:pPr>
            <w:r w:rsidRPr="001245F8">
              <w:rPr>
                <w:rFonts w:ascii="標楷體" w:eastAsia="標楷體" w:hAnsi="標楷體" w:hint="eastAsia"/>
                <w:lang w:eastAsia="zh-HK"/>
              </w:rPr>
              <w:t>後續處理</w:t>
            </w:r>
          </w:p>
        </w:tc>
        <w:tc>
          <w:tcPr>
            <w:tcW w:w="3696" w:type="dxa"/>
            <w:tcBorders>
              <w:top w:val="single" w:sz="4" w:space="0" w:color="auto"/>
              <w:left w:val="single" w:sz="4" w:space="0" w:color="auto"/>
              <w:bottom w:val="single" w:sz="4" w:space="0" w:color="auto"/>
              <w:right w:val="single" w:sz="4" w:space="0" w:color="auto"/>
            </w:tcBorders>
          </w:tcPr>
          <w:p w14:paraId="17C5347D" w14:textId="68C28FCB" w:rsidR="001245F8" w:rsidRDefault="00491BA4" w:rsidP="00491BA4">
            <w:pPr>
              <w:rPr>
                <w:rFonts w:ascii="標楷體" w:eastAsia="標楷體" w:hAnsi="標楷體"/>
              </w:rPr>
            </w:pPr>
            <w:r>
              <w:rPr>
                <w:rFonts w:ascii="標楷體" w:eastAsia="標楷體" w:hAnsi="標楷體"/>
              </w:rPr>
              <w:t>T</w:t>
            </w:r>
            <w:r w:rsidRPr="00491BA4">
              <w:rPr>
                <w:rFonts w:ascii="標楷體" w:eastAsia="標楷體" w:hAnsi="標楷體"/>
              </w:rPr>
              <w:t>xAmlLog.ConfirmTranCode</w:t>
            </w:r>
          </w:p>
        </w:tc>
        <w:tc>
          <w:tcPr>
            <w:tcW w:w="3452" w:type="dxa"/>
            <w:tcBorders>
              <w:top w:val="single" w:sz="4" w:space="0" w:color="auto"/>
              <w:left w:val="single" w:sz="4" w:space="0" w:color="auto"/>
              <w:bottom w:val="single" w:sz="4" w:space="0" w:color="auto"/>
              <w:right w:val="single" w:sz="4" w:space="0" w:color="auto"/>
            </w:tcBorders>
          </w:tcPr>
          <w:p w14:paraId="037B69AB" w14:textId="77777777" w:rsidR="001245F8" w:rsidRDefault="001245F8" w:rsidP="008D7483">
            <w:pPr>
              <w:rPr>
                <w:rFonts w:ascii="標楷體" w:eastAsia="標楷體" w:hAnsi="標楷體"/>
                <w:lang w:eastAsia="zh-HK"/>
              </w:rPr>
            </w:pPr>
          </w:p>
        </w:tc>
      </w:tr>
    </w:tbl>
    <w:p w14:paraId="060408F5" w14:textId="77777777" w:rsidR="007D18B5" w:rsidRDefault="007D18B5" w:rsidP="007D18B5"/>
    <w:p w14:paraId="262FA0F5" w14:textId="59A8D17C" w:rsidR="007D18B5" w:rsidRDefault="007D18B5" w:rsidP="007D18B5"/>
    <w:p w14:paraId="68DA2719" w14:textId="34CD23E1" w:rsidR="007D18B5" w:rsidRDefault="007D18B5" w:rsidP="00B010CD">
      <w:pPr>
        <w:pStyle w:val="a"/>
      </w:pPr>
      <w:r>
        <w:rPr>
          <w:rFonts w:hint="eastAsia"/>
        </w:rPr>
        <w:t>輸</w:t>
      </w:r>
      <w:r>
        <w:rPr>
          <w:rFonts w:hint="eastAsia"/>
          <w:lang w:eastAsia="zh-HK"/>
        </w:rPr>
        <w:t>出</w:t>
      </w:r>
      <w:r>
        <w:rPr>
          <w:rFonts w:hint="eastAsia"/>
        </w:rPr>
        <w:t>畫面</w:t>
      </w:r>
      <w:r>
        <w:rPr>
          <w:rFonts w:hint="eastAsia"/>
          <w:lang w:eastAsia="zh-HK"/>
        </w:rPr>
        <w:t>按鈕</w:t>
      </w:r>
      <w:r>
        <w:rPr>
          <w:rFonts w:hint="eastAsia"/>
        </w:rPr>
        <w:t>說明:</w:t>
      </w:r>
    </w:p>
    <w:p w14:paraId="141AD336" w14:textId="77777777" w:rsidR="007D18B5" w:rsidRDefault="007D18B5" w:rsidP="007D18B5"/>
    <w:tbl>
      <w:tblPr>
        <w:tblStyle w:val="ac"/>
        <w:tblW w:w="0" w:type="auto"/>
        <w:tblInd w:w="250" w:type="dxa"/>
        <w:tblLook w:val="04A0" w:firstRow="1" w:lastRow="0" w:firstColumn="1" w:lastColumn="0" w:noHBand="0" w:noVBand="1"/>
      </w:tblPr>
      <w:tblGrid>
        <w:gridCol w:w="851"/>
        <w:gridCol w:w="2126"/>
        <w:gridCol w:w="7033"/>
      </w:tblGrid>
      <w:tr w:rsidR="007D18B5" w14:paraId="2AADD5A5" w14:textId="77777777" w:rsidTr="00D36B78">
        <w:tc>
          <w:tcPr>
            <w:tcW w:w="851" w:type="dxa"/>
            <w:tcBorders>
              <w:top w:val="single" w:sz="4" w:space="0" w:color="auto"/>
              <w:left w:val="single" w:sz="4" w:space="0" w:color="auto"/>
              <w:bottom w:val="single" w:sz="4" w:space="0" w:color="auto"/>
              <w:right w:val="single" w:sz="4" w:space="0" w:color="auto"/>
            </w:tcBorders>
            <w:shd w:val="clear" w:color="auto" w:fill="F3F3F3"/>
            <w:hideMark/>
          </w:tcPr>
          <w:p w14:paraId="64256C06" w14:textId="77777777" w:rsidR="007D18B5" w:rsidRDefault="007D18B5" w:rsidP="00D36B78">
            <w:pPr>
              <w:jc w:val="center"/>
              <w:rPr>
                <w:rFonts w:ascii="標楷體" w:eastAsia="標楷體" w:hAnsi="標楷體"/>
              </w:rPr>
            </w:pPr>
            <w:r>
              <w:rPr>
                <w:rFonts w:ascii="標楷體" w:eastAsia="標楷體" w:hAnsi="標楷體" w:hint="eastAsia"/>
                <w:lang w:eastAsia="zh-HK"/>
              </w:rPr>
              <w:t>序號</w:t>
            </w:r>
          </w:p>
        </w:tc>
        <w:tc>
          <w:tcPr>
            <w:tcW w:w="2126" w:type="dxa"/>
            <w:tcBorders>
              <w:top w:val="single" w:sz="4" w:space="0" w:color="auto"/>
              <w:left w:val="single" w:sz="4" w:space="0" w:color="auto"/>
              <w:bottom w:val="single" w:sz="4" w:space="0" w:color="auto"/>
              <w:right w:val="single" w:sz="4" w:space="0" w:color="auto"/>
            </w:tcBorders>
            <w:shd w:val="clear" w:color="auto" w:fill="F3F3F3"/>
            <w:hideMark/>
          </w:tcPr>
          <w:p w14:paraId="0AADFEDF" w14:textId="77777777" w:rsidR="007D18B5" w:rsidRDefault="007D18B5" w:rsidP="00D36B78">
            <w:pPr>
              <w:jc w:val="center"/>
              <w:rPr>
                <w:rFonts w:ascii="標楷體" w:eastAsia="標楷體" w:hAnsi="標楷體"/>
              </w:rPr>
            </w:pPr>
            <w:r>
              <w:rPr>
                <w:rFonts w:ascii="標楷體" w:eastAsia="標楷體" w:hAnsi="標楷體" w:hint="eastAsia"/>
                <w:lang w:eastAsia="zh-HK"/>
              </w:rPr>
              <w:t>按鈕名稱</w:t>
            </w:r>
          </w:p>
        </w:tc>
        <w:tc>
          <w:tcPr>
            <w:tcW w:w="7033" w:type="dxa"/>
            <w:tcBorders>
              <w:top w:val="single" w:sz="4" w:space="0" w:color="auto"/>
              <w:left w:val="single" w:sz="4" w:space="0" w:color="auto"/>
              <w:bottom w:val="single" w:sz="4" w:space="0" w:color="auto"/>
              <w:right w:val="single" w:sz="4" w:space="0" w:color="auto"/>
            </w:tcBorders>
            <w:shd w:val="clear" w:color="auto" w:fill="F3F3F3"/>
            <w:hideMark/>
          </w:tcPr>
          <w:p w14:paraId="50175893" w14:textId="77777777" w:rsidR="007D18B5" w:rsidRDefault="007D18B5" w:rsidP="00D36B78">
            <w:pPr>
              <w:jc w:val="center"/>
              <w:rPr>
                <w:rFonts w:ascii="標楷體" w:eastAsia="標楷體" w:hAnsi="標楷體"/>
              </w:rPr>
            </w:pPr>
            <w:r>
              <w:rPr>
                <w:rFonts w:ascii="標楷體" w:eastAsia="標楷體" w:hAnsi="標楷體" w:hint="eastAsia"/>
                <w:lang w:eastAsia="zh-HK"/>
              </w:rPr>
              <w:t>功能說明</w:t>
            </w:r>
          </w:p>
        </w:tc>
      </w:tr>
      <w:tr w:rsidR="007D18B5" w:rsidRPr="002B16F9" w14:paraId="6BCF9E1E" w14:textId="77777777" w:rsidTr="00D36B78">
        <w:tc>
          <w:tcPr>
            <w:tcW w:w="851" w:type="dxa"/>
            <w:tcBorders>
              <w:top w:val="single" w:sz="4" w:space="0" w:color="auto"/>
              <w:left w:val="single" w:sz="4" w:space="0" w:color="auto"/>
              <w:bottom w:val="single" w:sz="4" w:space="0" w:color="auto"/>
              <w:right w:val="single" w:sz="4" w:space="0" w:color="auto"/>
            </w:tcBorders>
            <w:hideMark/>
          </w:tcPr>
          <w:p w14:paraId="69E9F767" w14:textId="77777777" w:rsidR="007D18B5" w:rsidRPr="002B16F9" w:rsidRDefault="007D18B5" w:rsidP="00D36B78">
            <w:pPr>
              <w:jc w:val="center"/>
              <w:rPr>
                <w:rFonts w:ascii="標楷體" w:eastAsia="標楷體" w:hAnsi="標楷體"/>
                <w:lang w:eastAsia="zh-HK"/>
              </w:rPr>
            </w:pPr>
            <w:r w:rsidRPr="002B16F9">
              <w:rPr>
                <w:rFonts w:ascii="標楷體" w:eastAsia="標楷體" w:hAnsi="標楷體"/>
              </w:rPr>
              <w:t>1</w:t>
            </w:r>
          </w:p>
        </w:tc>
        <w:tc>
          <w:tcPr>
            <w:tcW w:w="2126" w:type="dxa"/>
            <w:tcBorders>
              <w:top w:val="single" w:sz="4" w:space="0" w:color="auto"/>
              <w:left w:val="single" w:sz="4" w:space="0" w:color="auto"/>
              <w:bottom w:val="single" w:sz="4" w:space="0" w:color="auto"/>
              <w:right w:val="single" w:sz="4" w:space="0" w:color="auto"/>
            </w:tcBorders>
            <w:hideMark/>
          </w:tcPr>
          <w:p w14:paraId="4FC509CD" w14:textId="7726CB14" w:rsidR="007D18B5" w:rsidRPr="002B16F9" w:rsidRDefault="00F81297" w:rsidP="00D36B78">
            <w:pPr>
              <w:rPr>
                <w:rFonts w:ascii="標楷體" w:eastAsia="標楷體" w:hAnsi="標楷體"/>
                <w:lang w:eastAsia="zh-HK"/>
              </w:rPr>
            </w:pPr>
            <w:r>
              <w:rPr>
                <w:rFonts w:ascii="標楷體" w:eastAsia="標楷體" w:hAnsi="標楷體" w:hint="eastAsia"/>
                <w:lang w:eastAsia="zh-HK"/>
              </w:rPr>
              <w:t>整批更新狀態</w:t>
            </w:r>
          </w:p>
        </w:tc>
        <w:tc>
          <w:tcPr>
            <w:tcW w:w="7033" w:type="dxa"/>
            <w:tcBorders>
              <w:top w:val="single" w:sz="4" w:space="0" w:color="auto"/>
              <w:left w:val="single" w:sz="4" w:space="0" w:color="auto"/>
              <w:bottom w:val="single" w:sz="4" w:space="0" w:color="auto"/>
              <w:right w:val="single" w:sz="4" w:space="0" w:color="auto"/>
            </w:tcBorders>
            <w:hideMark/>
          </w:tcPr>
          <w:p w14:paraId="7A4CB52E" w14:textId="528B4C2F" w:rsidR="007D18B5" w:rsidRPr="0070265D" w:rsidRDefault="0070265D" w:rsidP="00D36B78">
            <w:pPr>
              <w:rPr>
                <w:rFonts w:ascii="標楷體" w:eastAsia="標楷體" w:hAnsi="標楷體"/>
                <w:lang w:eastAsia="zh-HK"/>
              </w:rPr>
            </w:pPr>
            <w:r>
              <w:rPr>
                <w:rFonts w:ascii="標楷體" w:eastAsia="標楷體" w:hAnsi="標楷體" w:hint="eastAsia"/>
                <w:color w:val="000000" w:themeColor="text1"/>
                <w:lang w:eastAsia="zh-HK"/>
              </w:rPr>
              <w:t>針對有勾選資料</w:t>
            </w:r>
            <w:r>
              <w:rPr>
                <w:rFonts w:ascii="標楷體" w:eastAsia="標楷體" w:hAnsi="標楷體" w:hint="eastAsia"/>
                <w:color w:val="000000" w:themeColor="text1"/>
              </w:rPr>
              <w:t>,</w:t>
            </w:r>
            <w:r>
              <w:rPr>
                <w:rFonts w:ascii="標楷體" w:eastAsia="標楷體" w:hAnsi="標楷體" w:hint="eastAsia"/>
                <w:color w:val="000000" w:themeColor="text1"/>
                <w:lang w:eastAsia="zh-HK"/>
              </w:rPr>
              <w:t>會逐一</w:t>
            </w:r>
            <w:r>
              <w:rPr>
                <w:rFonts w:ascii="標楷體" w:eastAsia="標楷體" w:hAnsi="標楷體" w:hint="eastAsia"/>
                <w:lang w:eastAsia="zh-HK"/>
              </w:rPr>
              <w:t>發送查詢電文至</w:t>
            </w:r>
            <w:r>
              <w:rPr>
                <w:rFonts w:ascii="標楷體" w:eastAsia="標楷體" w:hAnsi="標楷體" w:hint="eastAsia"/>
              </w:rPr>
              <w:t>AML</w:t>
            </w:r>
            <w:r>
              <w:rPr>
                <w:rFonts w:ascii="標楷體" w:eastAsia="標楷體" w:hAnsi="標楷體" w:hint="eastAsia"/>
                <w:lang w:eastAsia="zh-HK"/>
              </w:rPr>
              <w:t>系統</w:t>
            </w:r>
            <w:r>
              <w:rPr>
                <w:rFonts w:ascii="標楷體" w:eastAsia="標楷體" w:hAnsi="標楷體" w:hint="eastAsia"/>
              </w:rPr>
              <w:t>,</w:t>
            </w:r>
            <w:r>
              <w:rPr>
                <w:rFonts w:ascii="標楷體" w:eastAsia="標楷體" w:hAnsi="標楷體" w:hint="eastAsia"/>
                <w:color w:val="000000" w:themeColor="text1"/>
                <w:lang w:eastAsia="zh-HK"/>
              </w:rPr>
              <w:t>更新</w:t>
            </w:r>
            <w:r>
              <w:rPr>
                <w:rFonts w:ascii="標楷體" w:eastAsia="標楷體" w:hAnsi="標楷體" w:hint="eastAsia"/>
                <w:color w:val="000000" w:themeColor="text1"/>
              </w:rPr>
              <w:t>AML</w:t>
            </w:r>
            <w:r>
              <w:rPr>
                <w:rFonts w:ascii="標楷體" w:eastAsia="標楷體" w:hAnsi="標楷體" w:hint="eastAsia"/>
                <w:color w:val="000000" w:themeColor="text1"/>
                <w:lang w:eastAsia="zh-HK"/>
              </w:rPr>
              <w:t>檢核狀態</w:t>
            </w:r>
          </w:p>
        </w:tc>
      </w:tr>
    </w:tbl>
    <w:p w14:paraId="3C796879" w14:textId="3E4D526F" w:rsidR="007D18B5" w:rsidRDefault="007D18B5" w:rsidP="007D18B5"/>
    <w:p w14:paraId="37603DD9" w14:textId="77777777" w:rsidR="007D18B5" w:rsidRPr="007D18B5" w:rsidRDefault="007D18B5">
      <w:pPr>
        <w:rPr>
          <w:rPrChange w:id="933" w:author="智誠 楊" w:date="2021-05-07T11:32:00Z">
            <w:rPr>
              <w:rFonts w:ascii="標楷體" w:hAnsi="標楷體"/>
              <w:szCs w:val="32"/>
            </w:rPr>
          </w:rPrChange>
        </w:rPr>
        <w:pPrChange w:id="934" w:author="智誠 楊" w:date="2021-05-07T11:32:00Z">
          <w:pPr>
            <w:pStyle w:val="3"/>
            <w:numPr>
              <w:ilvl w:val="2"/>
              <w:numId w:val="21"/>
            </w:numPr>
            <w:ind w:left="1247" w:hanging="680"/>
          </w:pPr>
        </w:pPrChange>
      </w:pPr>
    </w:p>
    <w:p w14:paraId="38300A11" w14:textId="67B383EC" w:rsidR="00C95828" w:rsidRPr="00362205" w:rsidDel="00050F5E" w:rsidRDefault="00C95828" w:rsidP="00B010CD">
      <w:pPr>
        <w:pStyle w:val="a"/>
        <w:rPr>
          <w:del w:id="935" w:author="智誠 楊" w:date="2021-05-07T13:47:00Z"/>
        </w:rPr>
      </w:pPr>
      <w:del w:id="936" w:author="智誠 楊" w:date="2021-05-07T13:47:00Z">
        <w:r w:rsidRPr="00362205" w:rsidDel="00050F5E">
          <w:delText>功能說明</w:delText>
        </w:r>
      </w:del>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427"/>
        <w:gridCol w:w="6439"/>
      </w:tblGrid>
      <w:tr w:rsidR="00C95828" w:rsidRPr="00362205" w:rsidDel="00050F5E" w14:paraId="0BE36B00" w14:textId="2F15BF1A" w:rsidTr="00567118">
        <w:trPr>
          <w:trHeight w:val="277"/>
          <w:del w:id="937" w:author="智誠 楊" w:date="2021-05-07T13:47:00Z"/>
        </w:trPr>
        <w:tc>
          <w:tcPr>
            <w:tcW w:w="1427" w:type="dxa"/>
            <w:tcBorders>
              <w:top w:val="single" w:sz="8" w:space="0" w:color="000000"/>
              <w:bottom w:val="single" w:sz="8" w:space="0" w:color="000000"/>
              <w:right w:val="single" w:sz="8" w:space="0" w:color="000000"/>
            </w:tcBorders>
            <w:shd w:val="clear" w:color="auto" w:fill="F3F3F3"/>
          </w:tcPr>
          <w:p w14:paraId="25FEED74" w14:textId="66E841D1" w:rsidR="00C95828" w:rsidRPr="00567118" w:rsidDel="00050F5E" w:rsidRDefault="00C95828" w:rsidP="00B010CD">
            <w:pPr>
              <w:pStyle w:val="a"/>
              <w:rPr>
                <w:del w:id="938" w:author="智誠 楊" w:date="2021-05-07T13:47:00Z"/>
              </w:rPr>
            </w:pPr>
            <w:del w:id="939" w:author="智誠 楊" w:date="2021-05-07T13:47:00Z">
              <w:r w:rsidRPr="00567118" w:rsidDel="00050F5E">
                <w:delText xml:space="preserve">功能名稱 </w:delText>
              </w:r>
            </w:del>
          </w:p>
        </w:tc>
        <w:tc>
          <w:tcPr>
            <w:tcW w:w="6439" w:type="dxa"/>
            <w:tcBorders>
              <w:top w:val="single" w:sz="8" w:space="0" w:color="000000"/>
              <w:left w:val="single" w:sz="8" w:space="0" w:color="000000"/>
              <w:bottom w:val="single" w:sz="8" w:space="0" w:color="000000"/>
            </w:tcBorders>
          </w:tcPr>
          <w:p w14:paraId="3FE85102" w14:textId="4D4E8919" w:rsidR="00C95828" w:rsidRPr="00567118" w:rsidDel="00050F5E" w:rsidRDefault="00C95828" w:rsidP="00B010CD">
            <w:pPr>
              <w:pStyle w:val="a"/>
              <w:rPr>
                <w:del w:id="940" w:author="智誠 楊" w:date="2021-05-07T13:47:00Z"/>
                <w:lang w:val="zh-TW"/>
              </w:rPr>
            </w:pPr>
            <w:del w:id="941" w:author="智誠 楊" w:date="2021-05-07T13:47:00Z">
              <w:r w:rsidRPr="00567118" w:rsidDel="00050F5E">
                <w:rPr>
                  <w:rFonts w:hint="eastAsia"/>
                  <w:lang w:val="zh-TW"/>
                </w:rPr>
                <w:delText>疑似洗錢樣態條件設定</w:delText>
              </w:r>
            </w:del>
          </w:p>
          <w:p w14:paraId="4E7899B6" w14:textId="6886763A" w:rsidR="00567118" w:rsidRPr="00567118" w:rsidDel="00050F5E" w:rsidRDefault="009261B4" w:rsidP="00B010CD">
            <w:pPr>
              <w:pStyle w:val="a"/>
              <w:rPr>
                <w:del w:id="942" w:author="智誠 楊" w:date="2021-05-07T13:47:00Z"/>
                <w:lang w:val="zh-TW"/>
              </w:rPr>
            </w:pPr>
            <w:del w:id="943" w:author="智誠 楊" w:date="2021-05-07T13:47:00Z">
              <w:r w:rsidDel="00050F5E">
                <w:rPr>
                  <w:rFonts w:hint="eastAsia"/>
                </w:rPr>
                <w:delText>I</w:delText>
              </w:r>
              <w:r w:rsidR="00567118" w:rsidRPr="00567118" w:rsidDel="00050F5E">
                <w:rPr>
                  <w:rFonts w:hint="eastAsia"/>
                </w:rPr>
                <w:delText>.依匯款資料、銀行扣款資料及支票資料</w:delText>
              </w:r>
              <w:r w:rsidR="00567118" w:rsidDel="00050F5E">
                <w:rPr>
                  <w:rFonts w:hint="eastAsia"/>
                </w:rPr>
                <w:delText>：</w:delText>
              </w:r>
            </w:del>
          </w:p>
          <w:p w14:paraId="03ADA8BF" w14:textId="2C8BDC22" w:rsidR="00567118" w:rsidRPr="00567118" w:rsidDel="00050F5E" w:rsidRDefault="00567118" w:rsidP="00B010CD">
            <w:pPr>
              <w:pStyle w:val="a"/>
              <w:rPr>
                <w:del w:id="944" w:author="智誠 楊" w:date="2021-05-07T13:47:00Z"/>
              </w:rPr>
            </w:pPr>
            <w:del w:id="945" w:author="智誠 楊" w:date="2021-05-07T13:47:00Z">
              <w:r w:rsidRPr="00567118" w:rsidDel="00050F5E">
                <w:rPr>
                  <w:rFonts w:hint="eastAsia"/>
                </w:rPr>
                <w:delText>樣態1:同戶號</w:delText>
              </w:r>
              <w:r w:rsidDel="00050F5E">
                <w:rPr>
                  <w:rFonts w:hint="eastAsia"/>
                  <w:lang w:eastAsia="zh-HK"/>
                </w:rPr>
                <w:delText>下</w:delText>
              </w:r>
              <w:r w:rsidRPr="00567118" w:rsidDel="00050F5E">
                <w:rPr>
                  <w:rFonts w:hint="eastAsia"/>
                </w:rPr>
                <w:delText>多筆合計超過</w:delText>
              </w:r>
              <w:r w:rsidDel="00050F5E">
                <w:rPr>
                  <w:rFonts w:hint="eastAsia"/>
                  <w:lang w:eastAsia="zh-HK"/>
                </w:rPr>
                <w:delText>金額(</w:delText>
              </w:r>
              <w:r w:rsidRPr="00567118" w:rsidDel="00050F5E">
                <w:rPr>
                  <w:rFonts w:hint="eastAsia"/>
                </w:rPr>
                <w:delText>萬元</w:delText>
              </w:r>
              <w:r w:rsidDel="00050F5E">
                <w:rPr>
                  <w:rFonts w:hint="eastAsia"/>
                </w:rPr>
                <w:delText>)</w:delText>
              </w:r>
              <w:r w:rsidRPr="00567118" w:rsidDel="00050F5E">
                <w:rPr>
                  <w:rFonts w:hint="eastAsia"/>
                </w:rPr>
                <w:delText>;</w:delText>
              </w:r>
            </w:del>
          </w:p>
          <w:p w14:paraId="382F61C2" w14:textId="22AF097E" w:rsidR="00567118" w:rsidDel="00050F5E" w:rsidRDefault="00567118" w:rsidP="00B010CD">
            <w:pPr>
              <w:pStyle w:val="a"/>
              <w:rPr>
                <w:del w:id="946" w:author="智誠 楊" w:date="2021-05-07T13:47:00Z"/>
              </w:rPr>
            </w:pPr>
            <w:del w:id="947" w:author="智誠 楊" w:date="2021-05-07T13:47:00Z">
              <w:r w:rsidRPr="00567118" w:rsidDel="00050F5E">
                <w:rPr>
                  <w:rFonts w:hint="eastAsia"/>
                </w:rPr>
                <w:delText>樣態2:</w:delText>
              </w:r>
              <w:r w:rsidDel="00050F5E">
                <w:rPr>
                  <w:rFonts w:hint="eastAsia"/>
                  <w:lang w:eastAsia="zh-HK"/>
                </w:rPr>
                <w:delText>當日交易</w:delText>
              </w:r>
              <w:r w:rsidRPr="00567118" w:rsidDel="00050F5E">
                <w:rPr>
                  <w:rFonts w:hint="eastAsia"/>
                </w:rPr>
                <w:delText>筆數</w:delText>
              </w:r>
              <w:r w:rsidDel="00050F5E">
                <w:rPr>
                  <w:rFonts w:hint="eastAsia"/>
                </w:rPr>
                <w:delText>(</w:delText>
              </w:r>
              <w:r w:rsidRPr="00567118" w:rsidDel="00050F5E">
                <w:rPr>
                  <w:rFonts w:hint="eastAsia"/>
                </w:rPr>
                <w:delText>含</w:delText>
              </w:r>
              <w:r w:rsidDel="00050F5E">
                <w:rPr>
                  <w:rFonts w:hint="eastAsia"/>
                </w:rPr>
                <w:delText>)</w:delText>
              </w:r>
              <w:r w:rsidRPr="00567118" w:rsidDel="00050F5E">
                <w:rPr>
                  <w:rFonts w:hint="eastAsia"/>
                </w:rPr>
                <w:delText>且每單筆介於</w:delText>
              </w:r>
              <w:r w:rsidDel="00050F5E">
                <w:rPr>
                  <w:rFonts w:hint="eastAsia"/>
                  <w:lang w:eastAsia="zh-HK"/>
                </w:rPr>
                <w:delText>金額(</w:delText>
              </w:r>
              <w:r w:rsidRPr="00567118" w:rsidDel="00050F5E">
                <w:rPr>
                  <w:rFonts w:hint="eastAsia"/>
                </w:rPr>
                <w:delText>萬元</w:delText>
              </w:r>
              <w:r w:rsidDel="00050F5E">
                <w:rPr>
                  <w:rFonts w:hint="eastAsia"/>
                </w:rPr>
                <w:delText>)</w:delText>
              </w:r>
              <w:r w:rsidDel="00050F5E">
                <w:rPr>
                  <w:rFonts w:hint="eastAsia"/>
                  <w:lang w:eastAsia="zh-HK"/>
                </w:rPr>
                <w:delText>之間</w:delText>
              </w:r>
              <w:r w:rsidRPr="00567118" w:rsidDel="00050F5E">
                <w:rPr>
                  <w:rFonts w:hint="eastAsia"/>
                </w:rPr>
                <w:delText>。</w:delText>
              </w:r>
            </w:del>
          </w:p>
          <w:p w14:paraId="0CC61610" w14:textId="2947D400" w:rsidR="00567118" w:rsidRPr="00567118" w:rsidDel="00050F5E" w:rsidRDefault="009261B4" w:rsidP="00B010CD">
            <w:pPr>
              <w:pStyle w:val="a"/>
              <w:rPr>
                <w:del w:id="948" w:author="智誠 楊" w:date="2021-05-07T13:47:00Z"/>
              </w:rPr>
            </w:pPr>
            <w:del w:id="949" w:author="智誠 楊" w:date="2021-05-07T13:47:00Z">
              <w:r w:rsidDel="00050F5E">
                <w:rPr>
                  <w:rFonts w:hint="eastAsia"/>
                </w:rPr>
                <w:delText>II</w:delText>
              </w:r>
              <w:r w:rsidR="00567118" w:rsidDel="00050F5E">
                <w:rPr>
                  <w:rFonts w:hint="eastAsia"/>
                </w:rPr>
                <w:delText>.</w:delText>
              </w:r>
              <w:r w:rsidR="00567118" w:rsidRPr="00567118" w:rsidDel="00050F5E">
                <w:rPr>
                  <w:rFonts w:hint="eastAsia"/>
                </w:rPr>
                <w:delText>依匯款資料</w:delText>
              </w:r>
              <w:r w:rsidR="00567118" w:rsidDel="00050F5E">
                <w:rPr>
                  <w:rFonts w:hint="eastAsia"/>
                </w:rPr>
                <w:delText>：</w:delText>
              </w:r>
            </w:del>
          </w:p>
          <w:p w14:paraId="26491B56" w14:textId="2C7EB728" w:rsidR="00432DED" w:rsidDel="00050F5E" w:rsidRDefault="00567118" w:rsidP="00B010CD">
            <w:pPr>
              <w:pStyle w:val="a"/>
              <w:rPr>
                <w:del w:id="950" w:author="智誠 楊" w:date="2021-05-07T13:47:00Z"/>
              </w:rPr>
            </w:pPr>
            <w:del w:id="951" w:author="智誠 楊" w:date="2021-05-07T13:47:00Z">
              <w:r w:rsidRPr="00567118" w:rsidDel="00050F5E">
                <w:rPr>
                  <w:rFonts w:hint="eastAsia"/>
                </w:rPr>
                <w:delText>樣態3:同戶號</w:delText>
              </w:r>
              <w:r w:rsidDel="00050F5E">
                <w:rPr>
                  <w:rFonts w:hint="eastAsia"/>
                  <w:lang w:eastAsia="zh-HK"/>
                </w:rPr>
                <w:delText>下</w:delText>
              </w:r>
              <w:r w:rsidRPr="00567118" w:rsidDel="00050F5E">
                <w:rPr>
                  <w:rFonts w:hint="eastAsia"/>
                </w:rPr>
                <w:delText>多筆合計超過</w:delText>
              </w:r>
              <w:r w:rsidDel="00050F5E">
                <w:rPr>
                  <w:rFonts w:hint="eastAsia"/>
                  <w:lang w:eastAsia="zh-HK"/>
                </w:rPr>
                <w:delText>金額(</w:delText>
              </w:r>
              <w:r w:rsidRPr="00567118" w:rsidDel="00050F5E">
                <w:rPr>
                  <w:rFonts w:hint="eastAsia"/>
                </w:rPr>
                <w:delText>萬元</w:delText>
              </w:r>
              <w:r w:rsidDel="00050F5E">
                <w:rPr>
                  <w:rFonts w:hint="eastAsia"/>
                </w:rPr>
                <w:delText>)</w:delText>
              </w:r>
              <w:r w:rsidRPr="00567118" w:rsidDel="00050F5E">
                <w:rPr>
                  <w:rFonts w:hint="eastAsia"/>
                </w:rPr>
                <w:delText>且其中為</w:delText>
              </w:r>
              <w:r w:rsidRPr="00567118" w:rsidDel="00050F5E">
                <w:delText>0001</w:delText>
              </w:r>
            </w:del>
          </w:p>
          <w:p w14:paraId="5DAA7C92" w14:textId="3BCDD054" w:rsidR="00567118" w:rsidRPr="00567118" w:rsidDel="00050F5E" w:rsidRDefault="00567118" w:rsidP="00B010CD">
            <w:pPr>
              <w:pStyle w:val="a"/>
              <w:rPr>
                <w:del w:id="952" w:author="智誠 楊" w:date="2021-05-07T13:47:00Z"/>
              </w:rPr>
            </w:pPr>
            <w:del w:id="953" w:author="智誠 楊" w:date="2021-05-07T13:47:00Z">
              <w:r w:rsidRPr="00567118" w:rsidDel="00050F5E">
                <w:rPr>
                  <w:rFonts w:hint="eastAsia"/>
                </w:rPr>
                <w:delText>現金存入、</w:delText>
              </w:r>
              <w:r w:rsidRPr="00105261" w:rsidDel="00050F5E">
                <w:delText>0087AT</w:delText>
              </w:r>
              <w:r w:rsidRPr="00567118" w:rsidDel="00050F5E">
                <w:rPr>
                  <w:rFonts w:hint="eastAsia"/>
                </w:rPr>
                <w:delText>存入。</w:delText>
              </w:r>
            </w:del>
          </w:p>
          <w:p w14:paraId="7079CE12" w14:textId="4A475F09" w:rsidR="00C95828" w:rsidRPr="00567118" w:rsidDel="00050F5E" w:rsidRDefault="009261B4" w:rsidP="00B010CD">
            <w:pPr>
              <w:pStyle w:val="a"/>
              <w:rPr>
                <w:del w:id="954" w:author="智誠 楊" w:date="2021-05-07T13:47:00Z"/>
              </w:rPr>
            </w:pPr>
            <w:del w:id="955" w:author="智誠 楊" w:date="2021-05-07T13:47:00Z">
              <w:r w:rsidDel="00050F5E">
                <w:rPr>
                  <w:rFonts w:hint="eastAsia"/>
                </w:rPr>
                <w:delText>III</w:delText>
              </w:r>
              <w:r w:rsidR="00432DED" w:rsidDel="00050F5E">
                <w:rPr>
                  <w:rFonts w:hint="eastAsia"/>
                </w:rPr>
                <w:delText>.</w:delText>
              </w:r>
              <w:r w:rsidR="00567118" w:rsidRPr="00567118" w:rsidDel="00050F5E">
                <w:rPr>
                  <w:rFonts w:hint="eastAsia"/>
                </w:rPr>
                <w:delText>需主管核准放行，核准的層級至經理。</w:delText>
              </w:r>
            </w:del>
          </w:p>
        </w:tc>
      </w:tr>
      <w:tr w:rsidR="00C95828" w:rsidRPr="00362205" w:rsidDel="00050F5E" w14:paraId="3041CA98" w14:textId="5A3B13C8" w:rsidTr="00567118">
        <w:trPr>
          <w:trHeight w:val="277"/>
          <w:del w:id="956" w:author="智誠 楊" w:date="2021-05-07T13:47:00Z"/>
        </w:trPr>
        <w:tc>
          <w:tcPr>
            <w:tcW w:w="1427" w:type="dxa"/>
            <w:tcBorders>
              <w:top w:val="single" w:sz="8" w:space="0" w:color="000000"/>
              <w:bottom w:val="single" w:sz="8" w:space="0" w:color="000000"/>
              <w:right w:val="single" w:sz="8" w:space="0" w:color="000000"/>
            </w:tcBorders>
            <w:shd w:val="clear" w:color="auto" w:fill="F3F3F3"/>
          </w:tcPr>
          <w:p w14:paraId="2E8C8630" w14:textId="7138D7BC" w:rsidR="00C95828" w:rsidRPr="00362205" w:rsidDel="00050F5E" w:rsidRDefault="00C95828" w:rsidP="00B010CD">
            <w:pPr>
              <w:pStyle w:val="a"/>
              <w:rPr>
                <w:del w:id="957" w:author="智誠 楊" w:date="2021-05-07T13:47:00Z"/>
              </w:rPr>
            </w:pPr>
            <w:del w:id="958" w:author="智誠 楊" w:date="2021-05-07T13:47:00Z">
              <w:r w:rsidRPr="00362205" w:rsidDel="00050F5E">
                <w:delText>進入條件</w:delText>
              </w:r>
            </w:del>
          </w:p>
        </w:tc>
        <w:tc>
          <w:tcPr>
            <w:tcW w:w="6439" w:type="dxa"/>
            <w:tcBorders>
              <w:top w:val="single" w:sz="8" w:space="0" w:color="000000"/>
              <w:left w:val="single" w:sz="8" w:space="0" w:color="000000"/>
              <w:bottom w:val="single" w:sz="8" w:space="0" w:color="000000"/>
            </w:tcBorders>
          </w:tcPr>
          <w:p w14:paraId="6004B933" w14:textId="2CB9428E" w:rsidR="00C95828" w:rsidRPr="00362205" w:rsidDel="00050F5E" w:rsidRDefault="00C95828" w:rsidP="00B010CD">
            <w:pPr>
              <w:pStyle w:val="a"/>
              <w:rPr>
                <w:del w:id="959" w:author="智誠 楊" w:date="2021-05-07T13:47:00Z"/>
              </w:rPr>
            </w:pPr>
          </w:p>
        </w:tc>
      </w:tr>
      <w:tr w:rsidR="00C95828" w:rsidRPr="00362205" w:rsidDel="00050F5E" w14:paraId="587A4B4B" w14:textId="46957C33" w:rsidTr="00567118">
        <w:trPr>
          <w:trHeight w:val="773"/>
          <w:del w:id="960" w:author="智誠 楊" w:date="2021-05-07T13:47:00Z"/>
        </w:trPr>
        <w:tc>
          <w:tcPr>
            <w:tcW w:w="1427" w:type="dxa"/>
            <w:tcBorders>
              <w:top w:val="single" w:sz="8" w:space="0" w:color="000000"/>
              <w:bottom w:val="single" w:sz="8" w:space="0" w:color="000000"/>
              <w:right w:val="single" w:sz="8" w:space="0" w:color="000000"/>
            </w:tcBorders>
            <w:shd w:val="clear" w:color="auto" w:fill="F3F3F3"/>
          </w:tcPr>
          <w:p w14:paraId="670606BA" w14:textId="2D30F80C" w:rsidR="00C95828" w:rsidRPr="00362205" w:rsidDel="00050F5E" w:rsidRDefault="00C95828" w:rsidP="00B010CD">
            <w:pPr>
              <w:pStyle w:val="a"/>
              <w:rPr>
                <w:del w:id="961" w:author="智誠 楊" w:date="2021-05-07T13:47:00Z"/>
              </w:rPr>
            </w:pPr>
            <w:del w:id="962" w:author="智誠 楊" w:date="2021-05-07T13:47:00Z">
              <w:r w:rsidRPr="00362205" w:rsidDel="00050F5E">
                <w:delText xml:space="preserve">基本流程 </w:delText>
              </w:r>
            </w:del>
          </w:p>
        </w:tc>
        <w:tc>
          <w:tcPr>
            <w:tcW w:w="6439" w:type="dxa"/>
            <w:tcBorders>
              <w:top w:val="single" w:sz="8" w:space="0" w:color="000000"/>
              <w:left w:val="single" w:sz="8" w:space="0" w:color="000000"/>
              <w:bottom w:val="single" w:sz="8" w:space="0" w:color="000000"/>
            </w:tcBorders>
          </w:tcPr>
          <w:p w14:paraId="6D3D01C8" w14:textId="4AA8BE33" w:rsidR="00C95828" w:rsidRPr="00362205" w:rsidDel="00050F5E" w:rsidRDefault="00C95828" w:rsidP="00B010CD">
            <w:pPr>
              <w:pStyle w:val="a"/>
              <w:rPr>
                <w:del w:id="963" w:author="智誠 楊" w:date="2021-05-07T13:47:00Z"/>
              </w:rPr>
            </w:pPr>
          </w:p>
        </w:tc>
      </w:tr>
      <w:tr w:rsidR="00C95828" w:rsidRPr="00362205" w:rsidDel="00050F5E" w14:paraId="437D7017" w14:textId="20EB7E39" w:rsidTr="00567118">
        <w:trPr>
          <w:trHeight w:val="321"/>
          <w:del w:id="964" w:author="智誠 楊" w:date="2021-05-07T13:47:00Z"/>
        </w:trPr>
        <w:tc>
          <w:tcPr>
            <w:tcW w:w="1427" w:type="dxa"/>
            <w:tcBorders>
              <w:top w:val="single" w:sz="8" w:space="0" w:color="000000"/>
              <w:bottom w:val="single" w:sz="8" w:space="0" w:color="000000"/>
              <w:right w:val="single" w:sz="8" w:space="0" w:color="000000"/>
            </w:tcBorders>
            <w:shd w:val="clear" w:color="auto" w:fill="F3F3F3"/>
          </w:tcPr>
          <w:p w14:paraId="66A75CFA" w14:textId="4819CA99" w:rsidR="00C95828" w:rsidRPr="00362205" w:rsidDel="00050F5E" w:rsidRDefault="00C95828" w:rsidP="00B010CD">
            <w:pPr>
              <w:pStyle w:val="a"/>
              <w:rPr>
                <w:del w:id="965" w:author="智誠 楊" w:date="2021-05-07T13:47:00Z"/>
              </w:rPr>
            </w:pPr>
            <w:del w:id="966" w:author="智誠 楊" w:date="2021-05-07T13:47:00Z">
              <w:r w:rsidRPr="00362205" w:rsidDel="00050F5E">
                <w:delText>選用流程</w:delText>
              </w:r>
            </w:del>
          </w:p>
        </w:tc>
        <w:tc>
          <w:tcPr>
            <w:tcW w:w="6439" w:type="dxa"/>
            <w:tcBorders>
              <w:top w:val="single" w:sz="8" w:space="0" w:color="000000"/>
              <w:left w:val="single" w:sz="8" w:space="0" w:color="000000"/>
              <w:bottom w:val="single" w:sz="8" w:space="0" w:color="000000"/>
            </w:tcBorders>
          </w:tcPr>
          <w:p w14:paraId="3DA6CFC4" w14:textId="207E1B56" w:rsidR="00C95828" w:rsidRPr="00362205" w:rsidDel="00050F5E" w:rsidRDefault="00C95828" w:rsidP="00B010CD">
            <w:pPr>
              <w:pStyle w:val="a"/>
              <w:rPr>
                <w:del w:id="967" w:author="智誠 楊" w:date="2021-05-07T13:47:00Z"/>
              </w:rPr>
            </w:pPr>
          </w:p>
        </w:tc>
      </w:tr>
      <w:tr w:rsidR="00C95828" w:rsidRPr="00362205" w:rsidDel="00050F5E" w14:paraId="6732DAC3" w14:textId="00E27B95" w:rsidTr="00567118">
        <w:trPr>
          <w:trHeight w:val="1311"/>
          <w:del w:id="968" w:author="智誠 楊" w:date="2021-05-07T13:47:00Z"/>
        </w:trPr>
        <w:tc>
          <w:tcPr>
            <w:tcW w:w="1427" w:type="dxa"/>
            <w:tcBorders>
              <w:top w:val="single" w:sz="8" w:space="0" w:color="000000"/>
              <w:bottom w:val="single" w:sz="8" w:space="0" w:color="000000"/>
              <w:right w:val="single" w:sz="8" w:space="0" w:color="000000"/>
            </w:tcBorders>
            <w:shd w:val="clear" w:color="auto" w:fill="F3F3F3"/>
          </w:tcPr>
          <w:p w14:paraId="3E41ECAF" w14:textId="50F98497" w:rsidR="00C95828" w:rsidRPr="00362205" w:rsidDel="00050F5E" w:rsidRDefault="00C95828" w:rsidP="00B010CD">
            <w:pPr>
              <w:pStyle w:val="a"/>
              <w:rPr>
                <w:del w:id="969" w:author="智誠 楊" w:date="2021-05-07T13:47:00Z"/>
              </w:rPr>
            </w:pPr>
            <w:del w:id="970" w:author="智誠 楊" w:date="2021-05-07T13:47:00Z">
              <w:r w:rsidRPr="00362205" w:rsidDel="00050F5E">
                <w:delText>例外流程</w:delText>
              </w:r>
            </w:del>
          </w:p>
        </w:tc>
        <w:tc>
          <w:tcPr>
            <w:tcW w:w="6439" w:type="dxa"/>
            <w:tcBorders>
              <w:top w:val="single" w:sz="8" w:space="0" w:color="000000"/>
              <w:left w:val="single" w:sz="8" w:space="0" w:color="000000"/>
              <w:bottom w:val="single" w:sz="8" w:space="0" w:color="000000"/>
            </w:tcBorders>
          </w:tcPr>
          <w:p w14:paraId="0221D69C" w14:textId="0F606A80" w:rsidR="00C95828" w:rsidRPr="00362205" w:rsidDel="00050F5E" w:rsidRDefault="00C95828" w:rsidP="00B010CD">
            <w:pPr>
              <w:pStyle w:val="a"/>
              <w:rPr>
                <w:del w:id="971" w:author="智誠 楊" w:date="2021-05-07T13:47:00Z"/>
              </w:rPr>
            </w:pPr>
          </w:p>
        </w:tc>
      </w:tr>
      <w:tr w:rsidR="00C95828" w:rsidRPr="00362205" w:rsidDel="00050F5E" w14:paraId="0A6585F6" w14:textId="13585D22" w:rsidTr="00567118">
        <w:trPr>
          <w:trHeight w:val="278"/>
          <w:del w:id="972" w:author="智誠 楊" w:date="2021-05-07T13:47:00Z"/>
        </w:trPr>
        <w:tc>
          <w:tcPr>
            <w:tcW w:w="1427" w:type="dxa"/>
            <w:tcBorders>
              <w:top w:val="single" w:sz="8" w:space="0" w:color="000000"/>
              <w:bottom w:val="single" w:sz="8" w:space="0" w:color="000000"/>
              <w:right w:val="single" w:sz="8" w:space="0" w:color="000000"/>
            </w:tcBorders>
            <w:shd w:val="clear" w:color="auto" w:fill="F3F3F3"/>
          </w:tcPr>
          <w:p w14:paraId="24FF5E9C" w14:textId="66A93ADB" w:rsidR="00C95828" w:rsidRPr="00362205" w:rsidDel="00050F5E" w:rsidRDefault="00C95828" w:rsidP="00B010CD">
            <w:pPr>
              <w:pStyle w:val="a"/>
              <w:rPr>
                <w:del w:id="973" w:author="智誠 楊" w:date="2021-05-07T13:47:00Z"/>
              </w:rPr>
            </w:pPr>
            <w:del w:id="974" w:author="智誠 楊" w:date="2021-05-07T13:47:00Z">
              <w:r w:rsidRPr="00362205" w:rsidDel="00050F5E">
                <w:delText xml:space="preserve">執行後狀況 </w:delText>
              </w:r>
            </w:del>
          </w:p>
        </w:tc>
        <w:tc>
          <w:tcPr>
            <w:tcW w:w="6439" w:type="dxa"/>
            <w:tcBorders>
              <w:top w:val="single" w:sz="8" w:space="0" w:color="000000"/>
              <w:left w:val="single" w:sz="8" w:space="0" w:color="000000"/>
              <w:bottom w:val="single" w:sz="8" w:space="0" w:color="000000"/>
            </w:tcBorders>
          </w:tcPr>
          <w:p w14:paraId="73DD4323" w14:textId="0543C139" w:rsidR="00C95828" w:rsidRPr="00362205" w:rsidDel="00050F5E" w:rsidRDefault="00C95828" w:rsidP="00B010CD">
            <w:pPr>
              <w:pStyle w:val="a"/>
              <w:rPr>
                <w:del w:id="975" w:author="智誠 楊" w:date="2021-05-07T13:47:00Z"/>
              </w:rPr>
            </w:pPr>
          </w:p>
        </w:tc>
      </w:tr>
      <w:tr w:rsidR="00C95828" w:rsidRPr="00362205" w:rsidDel="00050F5E" w14:paraId="1A07D9EF" w14:textId="09DC88AB" w:rsidTr="00567118">
        <w:trPr>
          <w:trHeight w:val="358"/>
          <w:del w:id="976" w:author="智誠 楊" w:date="2021-05-07T13:47:00Z"/>
        </w:trPr>
        <w:tc>
          <w:tcPr>
            <w:tcW w:w="1427" w:type="dxa"/>
            <w:tcBorders>
              <w:top w:val="single" w:sz="8" w:space="0" w:color="000000"/>
              <w:bottom w:val="single" w:sz="8" w:space="0" w:color="000000"/>
              <w:right w:val="single" w:sz="8" w:space="0" w:color="000000"/>
            </w:tcBorders>
            <w:shd w:val="clear" w:color="auto" w:fill="F3F3F3"/>
          </w:tcPr>
          <w:p w14:paraId="73D0E5BD" w14:textId="67BD98EE" w:rsidR="00C95828" w:rsidRPr="00362205" w:rsidDel="00050F5E" w:rsidRDefault="00C95828" w:rsidP="00B010CD">
            <w:pPr>
              <w:pStyle w:val="a"/>
              <w:rPr>
                <w:del w:id="977" w:author="智誠 楊" w:date="2021-05-07T13:47:00Z"/>
              </w:rPr>
            </w:pPr>
            <w:del w:id="978" w:author="智誠 楊" w:date="2021-05-07T13:47:00Z">
              <w:r w:rsidRPr="00362205" w:rsidDel="00050F5E">
                <w:delText>特別需求</w:delText>
              </w:r>
            </w:del>
          </w:p>
        </w:tc>
        <w:tc>
          <w:tcPr>
            <w:tcW w:w="6439" w:type="dxa"/>
            <w:tcBorders>
              <w:top w:val="single" w:sz="8" w:space="0" w:color="000000"/>
              <w:left w:val="single" w:sz="8" w:space="0" w:color="000000"/>
              <w:bottom w:val="single" w:sz="8" w:space="0" w:color="000000"/>
            </w:tcBorders>
          </w:tcPr>
          <w:p w14:paraId="300A666B" w14:textId="6FA0E0CA" w:rsidR="00C95828" w:rsidRPr="00362205" w:rsidDel="00050F5E" w:rsidRDefault="00C95828" w:rsidP="00B010CD">
            <w:pPr>
              <w:pStyle w:val="a"/>
              <w:rPr>
                <w:del w:id="979" w:author="智誠 楊" w:date="2021-05-07T13:47:00Z"/>
              </w:rPr>
            </w:pPr>
          </w:p>
        </w:tc>
      </w:tr>
      <w:tr w:rsidR="00C95828" w:rsidRPr="00362205" w:rsidDel="00050F5E" w14:paraId="0FC5E184" w14:textId="069F5E5C" w:rsidTr="00567118">
        <w:trPr>
          <w:trHeight w:val="278"/>
          <w:del w:id="980" w:author="智誠 楊" w:date="2021-05-07T13:47:00Z"/>
        </w:trPr>
        <w:tc>
          <w:tcPr>
            <w:tcW w:w="1427" w:type="dxa"/>
            <w:tcBorders>
              <w:top w:val="single" w:sz="8" w:space="0" w:color="000000"/>
              <w:bottom w:val="single" w:sz="8" w:space="0" w:color="000000"/>
              <w:right w:val="single" w:sz="8" w:space="0" w:color="000000"/>
            </w:tcBorders>
            <w:shd w:val="clear" w:color="auto" w:fill="F3F3F3"/>
          </w:tcPr>
          <w:p w14:paraId="3A406F1B" w14:textId="60B12327" w:rsidR="00C95828" w:rsidRPr="00362205" w:rsidDel="00050F5E" w:rsidRDefault="00C95828" w:rsidP="00B010CD">
            <w:pPr>
              <w:pStyle w:val="a"/>
              <w:rPr>
                <w:del w:id="981" w:author="智誠 楊" w:date="2021-05-07T13:47:00Z"/>
              </w:rPr>
            </w:pPr>
            <w:del w:id="982" w:author="智誠 楊" w:date="2021-05-07T13:47:00Z">
              <w:r w:rsidRPr="00362205" w:rsidDel="00050F5E">
                <w:delText xml:space="preserve">參考 </w:delText>
              </w:r>
            </w:del>
          </w:p>
        </w:tc>
        <w:tc>
          <w:tcPr>
            <w:tcW w:w="6439" w:type="dxa"/>
            <w:tcBorders>
              <w:top w:val="single" w:sz="8" w:space="0" w:color="000000"/>
              <w:left w:val="single" w:sz="8" w:space="0" w:color="000000"/>
              <w:bottom w:val="single" w:sz="8" w:space="0" w:color="000000"/>
            </w:tcBorders>
          </w:tcPr>
          <w:p w14:paraId="54F32B02" w14:textId="069E6BEF" w:rsidR="00C95828" w:rsidRPr="00362205" w:rsidDel="00050F5E" w:rsidRDefault="00C95828" w:rsidP="00B010CD">
            <w:pPr>
              <w:pStyle w:val="a"/>
              <w:rPr>
                <w:del w:id="983" w:author="智誠 楊" w:date="2021-05-07T13:47:00Z"/>
              </w:rPr>
            </w:pPr>
          </w:p>
        </w:tc>
      </w:tr>
    </w:tbl>
    <w:p w14:paraId="35694D1C" w14:textId="2AF39B2E" w:rsidR="00C95828" w:rsidRPr="00362205" w:rsidDel="00050F5E" w:rsidRDefault="00C95828" w:rsidP="00B010CD">
      <w:pPr>
        <w:pStyle w:val="a"/>
        <w:rPr>
          <w:del w:id="984" w:author="智誠 楊" w:date="2021-05-07T13:47:00Z"/>
        </w:rPr>
      </w:pPr>
    </w:p>
    <w:p w14:paraId="23C001F1" w14:textId="5E95108C" w:rsidR="00C95828" w:rsidRPr="00362205" w:rsidDel="00050F5E" w:rsidRDefault="00C95828" w:rsidP="00B010CD">
      <w:pPr>
        <w:pStyle w:val="a"/>
        <w:rPr>
          <w:del w:id="985" w:author="智誠 楊" w:date="2021-05-07T13:47:00Z"/>
        </w:rPr>
      </w:pPr>
    </w:p>
    <w:p w14:paraId="18173B11" w14:textId="17A8A6B9" w:rsidR="00C95828" w:rsidRPr="00362205" w:rsidDel="00050F5E" w:rsidRDefault="00C95828" w:rsidP="00B010CD">
      <w:pPr>
        <w:pStyle w:val="a"/>
        <w:rPr>
          <w:del w:id="986" w:author="智誠 楊" w:date="2021-05-07T13:47:00Z"/>
        </w:rPr>
      </w:pPr>
    </w:p>
    <w:p w14:paraId="4E41BDB6" w14:textId="3C10D535" w:rsidR="00C95828" w:rsidRPr="00362205" w:rsidDel="00050F5E" w:rsidRDefault="00C95828" w:rsidP="00B010CD">
      <w:pPr>
        <w:pStyle w:val="a"/>
        <w:rPr>
          <w:del w:id="987" w:author="智誠 楊" w:date="2021-05-07T13:47:00Z"/>
        </w:rPr>
      </w:pPr>
    </w:p>
    <w:p w14:paraId="4B17D458" w14:textId="6CD02F76" w:rsidR="00C95828" w:rsidRPr="00362205" w:rsidDel="00050F5E" w:rsidRDefault="00C95828" w:rsidP="00B010CD">
      <w:pPr>
        <w:pStyle w:val="a"/>
        <w:rPr>
          <w:del w:id="988" w:author="智誠 楊" w:date="2021-05-07T13:47:00Z"/>
        </w:rPr>
      </w:pPr>
    </w:p>
    <w:p w14:paraId="6C3A1D04" w14:textId="09B9C093" w:rsidR="00C95828" w:rsidRPr="00362205" w:rsidDel="00050F5E" w:rsidRDefault="00C95828" w:rsidP="00B010CD">
      <w:pPr>
        <w:pStyle w:val="a"/>
        <w:rPr>
          <w:del w:id="989" w:author="智誠 楊" w:date="2021-05-07T13:47:00Z"/>
        </w:rPr>
      </w:pPr>
    </w:p>
    <w:p w14:paraId="0C78159F" w14:textId="361D80E0" w:rsidR="00C95828" w:rsidRPr="00362205" w:rsidDel="00050F5E" w:rsidRDefault="00C95828" w:rsidP="00B010CD">
      <w:pPr>
        <w:pStyle w:val="a"/>
        <w:rPr>
          <w:del w:id="990" w:author="智誠 楊" w:date="2021-05-07T13:47:00Z"/>
        </w:rPr>
      </w:pPr>
    </w:p>
    <w:p w14:paraId="75E22F47" w14:textId="1F923BCA" w:rsidR="00C95828" w:rsidRPr="00362205" w:rsidDel="00050F5E" w:rsidRDefault="00C95828" w:rsidP="00B010CD">
      <w:pPr>
        <w:pStyle w:val="a"/>
        <w:rPr>
          <w:del w:id="991" w:author="智誠 楊" w:date="2021-05-07T13:47:00Z"/>
        </w:rPr>
      </w:pPr>
      <w:del w:id="992" w:author="智誠 楊" w:date="2021-05-07T13:47:00Z">
        <w:r w:rsidRPr="00362205" w:rsidDel="00050F5E">
          <w:br w:type="page"/>
        </w:r>
      </w:del>
    </w:p>
    <w:p w14:paraId="013CB1AE" w14:textId="62C6DBD2" w:rsidR="00C95828" w:rsidRPr="00362205" w:rsidDel="00050F5E" w:rsidRDefault="00C95828" w:rsidP="00B010CD">
      <w:pPr>
        <w:pStyle w:val="a"/>
        <w:rPr>
          <w:del w:id="993" w:author="智誠 楊" w:date="2021-05-07T13:47:00Z"/>
        </w:rPr>
      </w:pPr>
      <w:del w:id="994" w:author="智誠 楊" w:date="2021-05-07T13:47:00Z">
        <w:r w:rsidRPr="00362205" w:rsidDel="00050F5E">
          <w:delText>UI畫面</w:delText>
        </w:r>
      </w:del>
    </w:p>
    <w:p w14:paraId="10790F7E" w14:textId="6A83B3C1" w:rsidR="00C95828" w:rsidRPr="00362205" w:rsidDel="00050F5E" w:rsidRDefault="00C95828" w:rsidP="00B010CD">
      <w:pPr>
        <w:pStyle w:val="a"/>
        <w:rPr>
          <w:del w:id="995" w:author="智誠 楊" w:date="2021-05-07T13:47:00Z"/>
        </w:rPr>
      </w:pPr>
      <w:del w:id="996" w:author="智誠 楊" w:date="2021-05-07T13:47:00Z">
        <w:r w:rsidRPr="00362205" w:rsidDel="00050F5E">
          <w:rPr>
            <w:rFonts w:hint="eastAsia"/>
          </w:rPr>
          <w:delText>輸入畫面：</w:delText>
        </w:r>
      </w:del>
    </w:p>
    <w:p w14:paraId="6A8D8E7F" w14:textId="798525CF" w:rsidR="00F96F80" w:rsidRPr="00F96F80" w:rsidDel="00050F5E" w:rsidRDefault="00176A56">
      <w:pPr>
        <w:pStyle w:val="a"/>
        <w:rPr>
          <w:del w:id="997" w:author="智誠 楊" w:date="2021-05-07T13:47:00Z"/>
          <w:rFonts w:ascii="Times New Roman" w:hAnsi="Times New Roman"/>
          <w:rPrChange w:id="998" w:author="st1" w:date="2020-06-11T20:39:00Z">
            <w:rPr>
              <w:del w:id="999" w:author="智誠 楊" w:date="2021-05-07T13:47:00Z"/>
            </w:rPr>
          </w:rPrChange>
        </w:rPr>
        <w:pPrChange w:id="1000" w:author="智誠 楊" w:date="2021-05-07T11:55:00Z">
          <w:pPr>
            <w:pStyle w:val="a"/>
            <w:numPr>
              <w:numId w:val="0"/>
            </w:numPr>
            <w:ind w:left="0" w:firstLine="0"/>
          </w:pPr>
        </w:pPrChange>
      </w:pPr>
      <w:del w:id="1001" w:author="智誠 楊" w:date="2021-05-07T13:47:00Z">
        <w:r w:rsidDel="00050F5E">
          <w:rPr>
            <w:noProof/>
          </w:rPr>
          <w:drawing>
            <wp:inline distT="0" distB="0" distL="0" distR="0" wp14:anchorId="450B8717" wp14:editId="2F15DF18">
              <wp:extent cx="6762750" cy="2432050"/>
              <wp:effectExtent l="0" t="0" r="0" b="6350"/>
              <wp:docPr id="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762750" cy="2432050"/>
                      </a:xfrm>
                      <a:prstGeom prst="rect">
                        <a:avLst/>
                      </a:prstGeom>
                      <a:noFill/>
                      <a:ln>
                        <a:noFill/>
                      </a:ln>
                    </pic:spPr>
                  </pic:pic>
                </a:graphicData>
              </a:graphic>
            </wp:inline>
          </w:drawing>
        </w:r>
      </w:del>
      <w:ins w:id="1002" w:author="st1" w:date="2020-06-11T20:39:00Z">
        <w:del w:id="1003" w:author="智誠 楊" w:date="2021-04-07T21:34:00Z">
          <w:r w:rsidR="00F96F80" w:rsidRPr="00F96F80" w:rsidDel="003E5347">
            <w:rPr>
              <w:noProof/>
            </w:rPr>
            <w:drawing>
              <wp:inline distT="0" distB="0" distL="0" distR="0" wp14:anchorId="5D8F8033" wp14:editId="712D1C79">
                <wp:extent cx="5830114" cy="2848373"/>
                <wp:effectExtent l="0" t="0" r="0" b="9525"/>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830114" cy="2848373"/>
                        </a:xfrm>
                        <a:prstGeom prst="rect">
                          <a:avLst/>
                        </a:prstGeom>
                      </pic:spPr>
                    </pic:pic>
                  </a:graphicData>
                </a:graphic>
              </wp:inline>
            </w:drawing>
          </w:r>
        </w:del>
      </w:ins>
    </w:p>
    <w:p w14:paraId="2956D3B0" w14:textId="33077A1C" w:rsidR="00C95828" w:rsidRPr="00362205" w:rsidDel="00050F5E" w:rsidRDefault="00105261" w:rsidP="00B010CD">
      <w:pPr>
        <w:pStyle w:val="a"/>
        <w:rPr>
          <w:del w:id="1004" w:author="智誠 楊" w:date="2021-05-07T13:47:00Z"/>
        </w:rPr>
      </w:pPr>
      <w:del w:id="1005" w:author="智誠 楊" w:date="2021-05-07T13:47:00Z">
        <w:r w:rsidDel="00050F5E">
          <w:rPr>
            <w:rFonts w:hint="eastAsia"/>
          </w:rPr>
          <w:delText>輸入</w:delText>
        </w:r>
        <w:r w:rsidR="00C95828" w:rsidRPr="00362205" w:rsidDel="00050F5E">
          <w:delText>畫面資料說明</w:delText>
        </w:r>
      </w:del>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47"/>
        <w:gridCol w:w="1953"/>
        <w:gridCol w:w="1416"/>
        <w:gridCol w:w="1000"/>
        <w:gridCol w:w="1158"/>
        <w:gridCol w:w="665"/>
        <w:gridCol w:w="576"/>
        <w:gridCol w:w="3105"/>
      </w:tblGrid>
      <w:tr w:rsidR="00105261" w:rsidRPr="00362205" w:rsidDel="00050F5E" w14:paraId="1A466DBA" w14:textId="3C22F7FA" w:rsidTr="003E5347">
        <w:trPr>
          <w:trHeight w:val="388"/>
          <w:jc w:val="center"/>
          <w:del w:id="1006" w:author="智誠 楊" w:date="2021-05-07T13:47:00Z"/>
        </w:trPr>
        <w:tc>
          <w:tcPr>
            <w:tcW w:w="547" w:type="dxa"/>
            <w:vMerge w:val="restart"/>
          </w:tcPr>
          <w:p w14:paraId="0303CED6" w14:textId="555096A0" w:rsidR="00105261" w:rsidRPr="00362205" w:rsidDel="00050F5E" w:rsidRDefault="00105261" w:rsidP="00B010CD">
            <w:pPr>
              <w:pStyle w:val="a"/>
              <w:rPr>
                <w:del w:id="1007" w:author="智誠 楊" w:date="2021-05-07T13:47:00Z"/>
              </w:rPr>
            </w:pPr>
            <w:del w:id="1008" w:author="智誠 楊" w:date="2021-05-07T13:47:00Z">
              <w:r w:rsidRPr="00362205" w:rsidDel="00050F5E">
                <w:delText>序號</w:delText>
              </w:r>
            </w:del>
          </w:p>
        </w:tc>
        <w:tc>
          <w:tcPr>
            <w:tcW w:w="1953" w:type="dxa"/>
            <w:vMerge w:val="restart"/>
          </w:tcPr>
          <w:p w14:paraId="442292F0" w14:textId="53CE6391" w:rsidR="00105261" w:rsidRPr="00362205" w:rsidDel="00050F5E" w:rsidRDefault="00105261" w:rsidP="00B010CD">
            <w:pPr>
              <w:pStyle w:val="a"/>
              <w:rPr>
                <w:del w:id="1009" w:author="智誠 楊" w:date="2021-05-07T13:47:00Z"/>
              </w:rPr>
            </w:pPr>
            <w:del w:id="1010" w:author="智誠 楊" w:date="2021-05-07T13:47:00Z">
              <w:r w:rsidRPr="00362205" w:rsidDel="00050F5E">
                <w:delText>欄位</w:delText>
              </w:r>
            </w:del>
          </w:p>
        </w:tc>
        <w:tc>
          <w:tcPr>
            <w:tcW w:w="4815" w:type="dxa"/>
            <w:gridSpan w:val="5"/>
          </w:tcPr>
          <w:p w14:paraId="7D6BE34E" w14:textId="2188FB9A" w:rsidR="00105261" w:rsidRPr="00362205" w:rsidDel="00050F5E" w:rsidRDefault="00105261" w:rsidP="00B010CD">
            <w:pPr>
              <w:pStyle w:val="a"/>
              <w:rPr>
                <w:del w:id="1011" w:author="智誠 楊" w:date="2021-05-07T13:47:00Z"/>
              </w:rPr>
            </w:pPr>
            <w:del w:id="1012" w:author="智誠 楊" w:date="2021-05-07T13:47:00Z">
              <w:r w:rsidRPr="00362205" w:rsidDel="00050F5E">
                <w:delText>說明</w:delText>
              </w:r>
            </w:del>
          </w:p>
        </w:tc>
        <w:tc>
          <w:tcPr>
            <w:tcW w:w="3105" w:type="dxa"/>
            <w:vMerge w:val="restart"/>
          </w:tcPr>
          <w:p w14:paraId="2EFC25E4" w14:textId="0425E085" w:rsidR="00105261" w:rsidRPr="00362205" w:rsidDel="00050F5E" w:rsidRDefault="00105261" w:rsidP="00B010CD">
            <w:pPr>
              <w:pStyle w:val="a"/>
              <w:rPr>
                <w:del w:id="1013" w:author="智誠 楊" w:date="2021-05-07T13:47:00Z"/>
              </w:rPr>
            </w:pPr>
            <w:del w:id="1014" w:author="智誠 楊" w:date="2021-05-07T13:47:00Z">
              <w:r w:rsidRPr="00362205" w:rsidDel="00050F5E">
                <w:delText>處理邏輯及注意事項</w:delText>
              </w:r>
            </w:del>
          </w:p>
        </w:tc>
      </w:tr>
      <w:tr w:rsidR="00105261" w:rsidRPr="00362205" w:rsidDel="00050F5E" w14:paraId="71C62C97" w14:textId="1F0197F0" w:rsidTr="003E5347">
        <w:trPr>
          <w:trHeight w:val="244"/>
          <w:jc w:val="center"/>
          <w:del w:id="1015" w:author="智誠 楊" w:date="2021-05-07T13:47:00Z"/>
        </w:trPr>
        <w:tc>
          <w:tcPr>
            <w:tcW w:w="547" w:type="dxa"/>
            <w:vMerge/>
          </w:tcPr>
          <w:p w14:paraId="1AEC4081" w14:textId="24900B5D" w:rsidR="00105261" w:rsidRPr="00362205" w:rsidDel="00050F5E" w:rsidRDefault="00105261" w:rsidP="00B010CD">
            <w:pPr>
              <w:pStyle w:val="a"/>
              <w:rPr>
                <w:del w:id="1016" w:author="智誠 楊" w:date="2021-05-07T13:47:00Z"/>
              </w:rPr>
            </w:pPr>
          </w:p>
        </w:tc>
        <w:tc>
          <w:tcPr>
            <w:tcW w:w="1953" w:type="dxa"/>
            <w:vMerge/>
          </w:tcPr>
          <w:p w14:paraId="747356B9" w14:textId="4510A495" w:rsidR="00105261" w:rsidRPr="00362205" w:rsidDel="00050F5E" w:rsidRDefault="00105261" w:rsidP="00B010CD">
            <w:pPr>
              <w:pStyle w:val="a"/>
              <w:rPr>
                <w:del w:id="1017" w:author="智誠 楊" w:date="2021-05-07T13:47:00Z"/>
              </w:rPr>
            </w:pPr>
          </w:p>
        </w:tc>
        <w:tc>
          <w:tcPr>
            <w:tcW w:w="1416" w:type="dxa"/>
          </w:tcPr>
          <w:p w14:paraId="07D2EA73" w14:textId="11333D18" w:rsidR="00105261" w:rsidRPr="00362205" w:rsidDel="00050F5E" w:rsidRDefault="00105261" w:rsidP="00B010CD">
            <w:pPr>
              <w:pStyle w:val="a"/>
              <w:rPr>
                <w:del w:id="1018" w:author="智誠 楊" w:date="2021-05-07T13:47:00Z"/>
              </w:rPr>
            </w:pPr>
            <w:del w:id="1019" w:author="智誠 楊" w:date="2021-05-07T13:47:00Z">
              <w:r w:rsidDel="00050F5E">
                <w:rPr>
                  <w:rFonts w:hint="eastAsia"/>
                </w:rPr>
                <w:delText>資料型態長度</w:delText>
              </w:r>
            </w:del>
          </w:p>
        </w:tc>
        <w:tc>
          <w:tcPr>
            <w:tcW w:w="1000" w:type="dxa"/>
          </w:tcPr>
          <w:p w14:paraId="4178FF57" w14:textId="338BD0D6" w:rsidR="00105261" w:rsidRPr="00362205" w:rsidDel="00050F5E" w:rsidRDefault="00105261" w:rsidP="00B010CD">
            <w:pPr>
              <w:pStyle w:val="a"/>
              <w:rPr>
                <w:del w:id="1020" w:author="智誠 楊" w:date="2021-05-07T13:47:00Z"/>
              </w:rPr>
            </w:pPr>
            <w:del w:id="1021" w:author="智誠 楊" w:date="2021-05-07T13:47:00Z">
              <w:r w:rsidRPr="00362205" w:rsidDel="00050F5E">
                <w:delText>預設值</w:delText>
              </w:r>
            </w:del>
          </w:p>
        </w:tc>
        <w:tc>
          <w:tcPr>
            <w:tcW w:w="1158" w:type="dxa"/>
          </w:tcPr>
          <w:p w14:paraId="59E883F8" w14:textId="06A15552" w:rsidR="00105261" w:rsidRPr="00362205" w:rsidDel="00050F5E" w:rsidRDefault="00105261" w:rsidP="00B010CD">
            <w:pPr>
              <w:pStyle w:val="a"/>
              <w:rPr>
                <w:del w:id="1022" w:author="智誠 楊" w:date="2021-05-07T13:47:00Z"/>
              </w:rPr>
            </w:pPr>
            <w:del w:id="1023" w:author="智誠 楊" w:date="2021-05-07T13:47:00Z">
              <w:r w:rsidRPr="00362205" w:rsidDel="00050F5E">
                <w:delText>選單內容</w:delText>
              </w:r>
            </w:del>
          </w:p>
        </w:tc>
        <w:tc>
          <w:tcPr>
            <w:tcW w:w="665" w:type="dxa"/>
          </w:tcPr>
          <w:p w14:paraId="481BB95A" w14:textId="668CCCB2" w:rsidR="00105261" w:rsidRPr="00362205" w:rsidDel="00050F5E" w:rsidRDefault="00105261" w:rsidP="00B010CD">
            <w:pPr>
              <w:pStyle w:val="a"/>
              <w:rPr>
                <w:del w:id="1024" w:author="智誠 楊" w:date="2021-05-07T13:47:00Z"/>
              </w:rPr>
            </w:pPr>
            <w:del w:id="1025" w:author="智誠 楊" w:date="2021-05-07T13:47:00Z">
              <w:r w:rsidRPr="00362205" w:rsidDel="00050F5E">
                <w:delText>必填</w:delText>
              </w:r>
            </w:del>
          </w:p>
        </w:tc>
        <w:tc>
          <w:tcPr>
            <w:tcW w:w="576" w:type="dxa"/>
          </w:tcPr>
          <w:p w14:paraId="6AA29FFD" w14:textId="0747BE53" w:rsidR="00105261" w:rsidRPr="00362205" w:rsidDel="00050F5E" w:rsidRDefault="00105261" w:rsidP="00B010CD">
            <w:pPr>
              <w:pStyle w:val="a"/>
              <w:rPr>
                <w:del w:id="1026" w:author="智誠 楊" w:date="2021-05-07T13:47:00Z"/>
              </w:rPr>
            </w:pPr>
            <w:del w:id="1027" w:author="智誠 楊" w:date="2021-05-07T13:47:00Z">
              <w:r w:rsidRPr="00362205" w:rsidDel="00050F5E">
                <w:delText>R/W</w:delText>
              </w:r>
            </w:del>
          </w:p>
        </w:tc>
        <w:tc>
          <w:tcPr>
            <w:tcW w:w="3105" w:type="dxa"/>
            <w:vMerge/>
          </w:tcPr>
          <w:p w14:paraId="7BE09522" w14:textId="665D292D" w:rsidR="00105261" w:rsidRPr="00362205" w:rsidDel="00050F5E" w:rsidRDefault="00105261" w:rsidP="00B010CD">
            <w:pPr>
              <w:pStyle w:val="a"/>
              <w:rPr>
                <w:del w:id="1028" w:author="智誠 楊" w:date="2021-05-07T13:47:00Z"/>
              </w:rPr>
            </w:pPr>
          </w:p>
        </w:tc>
      </w:tr>
      <w:tr w:rsidR="00B033D0" w:rsidRPr="00362205" w:rsidDel="00050F5E" w14:paraId="08604073" w14:textId="6D4D8334" w:rsidTr="003E5347">
        <w:trPr>
          <w:trHeight w:val="244"/>
          <w:jc w:val="center"/>
          <w:del w:id="1029" w:author="智誠 楊" w:date="2021-05-07T13:47:00Z"/>
        </w:trPr>
        <w:tc>
          <w:tcPr>
            <w:tcW w:w="547" w:type="dxa"/>
          </w:tcPr>
          <w:p w14:paraId="5AA984C8" w14:textId="666DF287" w:rsidR="00B033D0" w:rsidRPr="00362205" w:rsidDel="00050F5E" w:rsidRDefault="00B033D0" w:rsidP="00B010CD">
            <w:pPr>
              <w:pStyle w:val="a"/>
              <w:rPr>
                <w:del w:id="1030" w:author="智誠 楊" w:date="2021-05-07T13:47:00Z"/>
              </w:rPr>
            </w:pPr>
            <w:del w:id="1031" w:author="智誠 楊" w:date="2021-05-07T13:47:00Z">
              <w:r w:rsidRPr="00362205" w:rsidDel="00050F5E">
                <w:rPr>
                  <w:rFonts w:hint="eastAsia"/>
                </w:rPr>
                <w:delText>1.</w:delText>
              </w:r>
            </w:del>
          </w:p>
        </w:tc>
        <w:tc>
          <w:tcPr>
            <w:tcW w:w="1953" w:type="dxa"/>
          </w:tcPr>
          <w:p w14:paraId="3CDD308F" w14:textId="22FE05ED" w:rsidR="00B033D0" w:rsidDel="003E5347" w:rsidRDefault="00B033D0" w:rsidP="00B010CD">
            <w:pPr>
              <w:pStyle w:val="a"/>
              <w:rPr>
                <w:ins w:id="1032" w:author="st1" w:date="2020-06-11T19:30:00Z"/>
                <w:del w:id="1033" w:author="智誠 楊" w:date="2021-04-07T21:34:00Z"/>
              </w:rPr>
            </w:pPr>
            <w:ins w:id="1034" w:author="st1" w:date="2020-06-11T19:30:00Z">
              <w:del w:id="1035" w:author="智誠 楊" w:date="2021-04-07T21:34:00Z">
                <w:r w:rsidRPr="00054BBF" w:rsidDel="003E5347">
                  <w:rPr>
                    <w:rFonts w:hint="eastAsia"/>
                  </w:rPr>
                  <w:delText>洗錢樣態一</w:delText>
                </w:r>
              </w:del>
            </w:ins>
          </w:p>
          <w:p w14:paraId="3457C419" w14:textId="0636299F" w:rsidR="00B033D0" w:rsidRPr="00362205" w:rsidDel="00050F5E" w:rsidRDefault="00B033D0" w:rsidP="00B010CD">
            <w:pPr>
              <w:pStyle w:val="a"/>
              <w:rPr>
                <w:del w:id="1036" w:author="智誠 楊" w:date="2021-05-07T13:47:00Z"/>
              </w:rPr>
            </w:pPr>
            <w:ins w:id="1037" w:author="st1" w:date="2020-06-11T19:30:00Z">
              <w:del w:id="1038" w:author="智誠 楊" w:date="2021-04-07T21:34:00Z">
                <w:r w:rsidRPr="00054BBF" w:rsidDel="003E5347">
                  <w:rPr>
                    <w:rFonts w:hint="eastAsia"/>
                  </w:rPr>
                  <w:delText>金額合計超過</w:delText>
                </w:r>
              </w:del>
            </w:ins>
            <w:del w:id="1039" w:author="智誠 楊" w:date="2021-04-07T21:34:00Z">
              <w:r w:rsidRPr="00362205" w:rsidDel="003E5347">
                <w:rPr>
                  <w:rFonts w:hint="eastAsia"/>
                </w:rPr>
                <w:delText>功能</w:delText>
              </w:r>
            </w:del>
          </w:p>
        </w:tc>
        <w:tc>
          <w:tcPr>
            <w:tcW w:w="1416" w:type="dxa"/>
          </w:tcPr>
          <w:p w14:paraId="260ACBF3" w14:textId="568F3913" w:rsidR="00B033D0" w:rsidRPr="00362205" w:rsidDel="00050F5E" w:rsidRDefault="00B033D0" w:rsidP="00B010CD">
            <w:pPr>
              <w:pStyle w:val="a"/>
              <w:rPr>
                <w:del w:id="1040" w:author="智誠 楊" w:date="2021-05-07T13:47:00Z"/>
              </w:rPr>
            </w:pPr>
            <w:ins w:id="1041" w:author="st1" w:date="2020-06-11T19:30:00Z">
              <w:del w:id="1042" w:author="智誠 楊" w:date="2021-04-07T21:34:00Z">
                <w:r w:rsidDel="003E5347">
                  <w:rPr>
                    <w:rFonts w:hint="eastAsia"/>
                  </w:rPr>
                  <w:delText>9(14)</w:delText>
                </w:r>
              </w:del>
            </w:ins>
            <w:del w:id="1043" w:author="智誠 楊" w:date="2021-04-07T21:34:00Z">
              <w:r w:rsidDel="003E5347">
                <w:delText>9</w:delText>
              </w:r>
            </w:del>
          </w:p>
        </w:tc>
        <w:tc>
          <w:tcPr>
            <w:tcW w:w="1000" w:type="dxa"/>
          </w:tcPr>
          <w:p w14:paraId="073EED17" w14:textId="4F8D67E4" w:rsidR="00B033D0" w:rsidRPr="00362205" w:rsidDel="00050F5E" w:rsidRDefault="00B033D0" w:rsidP="00B010CD">
            <w:pPr>
              <w:pStyle w:val="a"/>
              <w:rPr>
                <w:del w:id="1044" w:author="智誠 楊" w:date="2021-05-07T13:47:00Z"/>
              </w:rPr>
            </w:pPr>
          </w:p>
        </w:tc>
        <w:tc>
          <w:tcPr>
            <w:tcW w:w="1158" w:type="dxa"/>
          </w:tcPr>
          <w:p w14:paraId="141A4D98" w14:textId="7ED7756F" w:rsidR="00B033D0" w:rsidRPr="00362205" w:rsidDel="00050F5E" w:rsidRDefault="00B033D0" w:rsidP="00B010CD">
            <w:pPr>
              <w:pStyle w:val="a"/>
              <w:rPr>
                <w:del w:id="1045" w:author="智誠 楊" w:date="2021-05-07T13:47:00Z"/>
              </w:rPr>
            </w:pPr>
            <w:del w:id="1046" w:author="智誠 楊" w:date="2021-04-07T21:34:00Z">
              <w:r w:rsidRPr="00362205" w:rsidDel="003E5347">
                <w:rPr>
                  <w:rFonts w:hint="eastAsia"/>
                </w:rPr>
                <w:delText>下拉式選單</w:delText>
              </w:r>
            </w:del>
          </w:p>
        </w:tc>
        <w:tc>
          <w:tcPr>
            <w:tcW w:w="665" w:type="dxa"/>
          </w:tcPr>
          <w:p w14:paraId="501F8993" w14:textId="4D2F52CB" w:rsidR="00B033D0" w:rsidRPr="00362205" w:rsidDel="00050F5E" w:rsidRDefault="00B033D0" w:rsidP="00B010CD">
            <w:pPr>
              <w:pStyle w:val="a"/>
              <w:rPr>
                <w:del w:id="1047" w:author="智誠 楊" w:date="2021-05-07T13:47:00Z"/>
              </w:rPr>
            </w:pPr>
            <w:ins w:id="1048" w:author="st1" w:date="2020-06-11T19:30:00Z">
              <w:del w:id="1049" w:author="智誠 楊" w:date="2021-04-07T21:34:00Z">
                <w:r w:rsidRPr="00362205" w:rsidDel="003E5347">
                  <w:rPr>
                    <w:rFonts w:hint="eastAsia"/>
                  </w:rPr>
                  <w:delText>V</w:delText>
                </w:r>
              </w:del>
            </w:ins>
            <w:del w:id="1050" w:author="智誠 楊" w:date="2021-04-07T21:34:00Z">
              <w:r w:rsidRPr="00362205" w:rsidDel="003E5347">
                <w:rPr>
                  <w:rFonts w:hint="eastAsia"/>
                </w:rPr>
                <w:delText>V</w:delText>
              </w:r>
            </w:del>
          </w:p>
        </w:tc>
        <w:tc>
          <w:tcPr>
            <w:tcW w:w="576" w:type="dxa"/>
          </w:tcPr>
          <w:p w14:paraId="64ED9F92" w14:textId="2B88016D" w:rsidR="00B033D0" w:rsidRPr="00362205" w:rsidDel="00050F5E" w:rsidRDefault="00B033D0" w:rsidP="00B010CD">
            <w:pPr>
              <w:pStyle w:val="a"/>
              <w:rPr>
                <w:del w:id="1051" w:author="智誠 楊" w:date="2021-05-07T13:47:00Z"/>
              </w:rPr>
            </w:pPr>
          </w:p>
        </w:tc>
        <w:tc>
          <w:tcPr>
            <w:tcW w:w="3105" w:type="dxa"/>
          </w:tcPr>
          <w:p w14:paraId="0B0F95B5" w14:textId="1BAB779C" w:rsidR="00B033D0" w:rsidRPr="00362205" w:rsidDel="003E5347" w:rsidRDefault="00B033D0" w:rsidP="00B010CD">
            <w:pPr>
              <w:pStyle w:val="a"/>
              <w:rPr>
                <w:del w:id="1052" w:author="智誠 楊" w:date="2021-04-07T21:34:00Z"/>
              </w:rPr>
            </w:pPr>
            <w:ins w:id="1053" w:author="st1" w:date="2020-06-11T19:30:00Z">
              <w:del w:id="1054" w:author="智誠 楊" w:date="2021-04-07T21:34:00Z">
                <w:r w:rsidRPr="006E3B5B" w:rsidDel="003E5347">
                  <w:rPr>
                    <w:rFonts w:hint="eastAsia"/>
                  </w:rPr>
                  <w:delText>必須輸入</w:delText>
                </w:r>
              </w:del>
            </w:ins>
            <w:del w:id="1055" w:author="智誠 楊" w:date="2021-04-07T21:34:00Z">
              <w:r w:rsidDel="003E5347">
                <w:rPr>
                  <w:rFonts w:hint="eastAsia"/>
                </w:rPr>
                <w:delText>必須輸入</w:delText>
              </w:r>
            </w:del>
          </w:p>
          <w:p w14:paraId="6FEF0948" w14:textId="0E56A7A8" w:rsidR="00B033D0" w:rsidRPr="00362205" w:rsidDel="003E5347" w:rsidRDefault="00B033D0" w:rsidP="00B010CD">
            <w:pPr>
              <w:pStyle w:val="a"/>
              <w:rPr>
                <w:del w:id="1056" w:author="智誠 楊" w:date="2021-04-07T21:34:00Z"/>
              </w:rPr>
            </w:pPr>
            <w:del w:id="1057" w:author="智誠 楊" w:date="2021-04-07T21:34:00Z">
              <w:r w:rsidRPr="00362205" w:rsidDel="003E5347">
                <w:rPr>
                  <w:rFonts w:hint="eastAsia"/>
                </w:rPr>
                <w:delText>1: 新增</w:delText>
              </w:r>
            </w:del>
          </w:p>
          <w:p w14:paraId="404408C4" w14:textId="3BE000FA" w:rsidR="00B033D0" w:rsidRPr="00362205" w:rsidDel="003E5347" w:rsidRDefault="00B033D0" w:rsidP="00B010CD">
            <w:pPr>
              <w:pStyle w:val="a"/>
              <w:rPr>
                <w:del w:id="1058" w:author="智誠 楊" w:date="2021-04-07T21:34:00Z"/>
              </w:rPr>
            </w:pPr>
            <w:del w:id="1059" w:author="智誠 楊" w:date="2021-04-07T21:34:00Z">
              <w:r w:rsidRPr="00362205" w:rsidDel="003E5347">
                <w:rPr>
                  <w:rFonts w:hint="eastAsia"/>
                </w:rPr>
                <w:delText>2</w:delText>
              </w:r>
              <w:r w:rsidRPr="00362205" w:rsidDel="003E5347">
                <w:delText>:</w:delText>
              </w:r>
              <w:r w:rsidRPr="00362205" w:rsidDel="003E5347">
                <w:rPr>
                  <w:rFonts w:hint="eastAsia"/>
                </w:rPr>
                <w:delText xml:space="preserve"> 修改</w:delText>
              </w:r>
            </w:del>
          </w:p>
          <w:p w14:paraId="0D11198E" w14:textId="5ED960C0" w:rsidR="00B033D0" w:rsidRPr="00362205" w:rsidDel="003E5347" w:rsidRDefault="00B033D0" w:rsidP="00B010CD">
            <w:pPr>
              <w:pStyle w:val="a"/>
              <w:rPr>
                <w:del w:id="1060" w:author="智誠 楊" w:date="2021-04-07T21:34:00Z"/>
              </w:rPr>
            </w:pPr>
            <w:del w:id="1061" w:author="智誠 楊" w:date="2021-04-07T21:34:00Z">
              <w:r w:rsidRPr="00362205" w:rsidDel="003E5347">
                <w:rPr>
                  <w:rFonts w:hint="eastAsia"/>
                </w:rPr>
                <w:delText>4: 刪除</w:delText>
              </w:r>
            </w:del>
          </w:p>
          <w:p w14:paraId="640E0199" w14:textId="1C185A50" w:rsidR="00B033D0" w:rsidRPr="00362205" w:rsidDel="00050F5E" w:rsidRDefault="00B033D0" w:rsidP="00B010CD">
            <w:pPr>
              <w:pStyle w:val="a"/>
              <w:rPr>
                <w:del w:id="1062" w:author="智誠 楊" w:date="2021-05-07T13:47:00Z"/>
              </w:rPr>
            </w:pPr>
            <w:del w:id="1063" w:author="智誠 楊" w:date="2021-04-07T21:34:00Z">
              <w:r w:rsidRPr="00362205" w:rsidDel="003E5347">
                <w:rPr>
                  <w:rFonts w:hint="eastAsia"/>
                </w:rPr>
                <w:delText>5: 查詢</w:delText>
              </w:r>
            </w:del>
          </w:p>
        </w:tc>
      </w:tr>
      <w:tr w:rsidR="003E5347" w:rsidRPr="00362205" w:rsidDel="00050F5E" w14:paraId="65BABAA2" w14:textId="6840428B" w:rsidTr="003E5347">
        <w:trPr>
          <w:trHeight w:val="291"/>
          <w:jc w:val="center"/>
          <w:del w:id="1064" w:author="智誠 楊" w:date="2021-05-07T13:47:00Z"/>
        </w:trPr>
        <w:tc>
          <w:tcPr>
            <w:tcW w:w="547" w:type="dxa"/>
          </w:tcPr>
          <w:p w14:paraId="6F952489" w14:textId="503925B4" w:rsidR="003E5347" w:rsidRPr="00362205" w:rsidDel="00050F5E" w:rsidRDefault="003E5347" w:rsidP="00B010CD">
            <w:pPr>
              <w:pStyle w:val="a"/>
              <w:rPr>
                <w:del w:id="1065" w:author="智誠 楊" w:date="2021-05-07T13:47:00Z"/>
              </w:rPr>
            </w:pPr>
            <w:del w:id="1066" w:author="智誠 楊" w:date="2021-05-07T13:47:00Z">
              <w:r w:rsidRPr="00362205" w:rsidDel="00050F5E">
                <w:rPr>
                  <w:rFonts w:hint="eastAsia"/>
                </w:rPr>
                <w:delText>2</w:delText>
              </w:r>
            </w:del>
          </w:p>
        </w:tc>
        <w:tc>
          <w:tcPr>
            <w:tcW w:w="1953" w:type="dxa"/>
          </w:tcPr>
          <w:p w14:paraId="64EAED00" w14:textId="2BE2E807" w:rsidR="003E5347" w:rsidDel="003E5347" w:rsidRDefault="003E5347" w:rsidP="00B010CD">
            <w:pPr>
              <w:pStyle w:val="a"/>
              <w:rPr>
                <w:ins w:id="1067" w:author="st1" w:date="2020-06-11T19:30:00Z"/>
                <w:del w:id="1068" w:author="智誠 楊" w:date="2021-04-07T21:34:00Z"/>
              </w:rPr>
            </w:pPr>
            <w:ins w:id="1069" w:author="st1" w:date="2020-06-11T19:30:00Z">
              <w:del w:id="1070" w:author="智誠 楊" w:date="2021-04-07T21:34:00Z">
                <w:r w:rsidRPr="00054BBF" w:rsidDel="003E5347">
                  <w:rPr>
                    <w:rFonts w:hint="eastAsia"/>
                  </w:rPr>
                  <w:delText>洗錢樣態二</w:delText>
                </w:r>
              </w:del>
            </w:ins>
          </w:p>
          <w:p w14:paraId="47A794C7" w14:textId="05EC14E9" w:rsidR="003E5347" w:rsidDel="003E5347" w:rsidRDefault="003E5347" w:rsidP="00B010CD">
            <w:pPr>
              <w:pStyle w:val="a"/>
              <w:rPr>
                <w:del w:id="1071" w:author="智誠 楊" w:date="2021-04-07T21:34:00Z"/>
              </w:rPr>
            </w:pPr>
            <w:ins w:id="1072" w:author="st1" w:date="2020-06-11T19:30:00Z">
              <w:del w:id="1073" w:author="智誠 楊" w:date="2021-04-07T21:34:00Z">
                <w:r w:rsidRPr="00054BBF" w:rsidDel="003E5347">
                  <w:rPr>
                    <w:rFonts w:hint="eastAsia"/>
                  </w:rPr>
                  <w:delText>次數</w:delText>
                </w:r>
              </w:del>
            </w:ins>
            <w:del w:id="1074" w:author="智誠 楊" w:date="2021-04-07T21:34:00Z">
              <w:r w:rsidRPr="00054BBF" w:rsidDel="003E5347">
                <w:rPr>
                  <w:rFonts w:hint="eastAsia"/>
                </w:rPr>
                <w:delText>洗錢樣態一</w:delText>
              </w:r>
            </w:del>
          </w:p>
          <w:p w14:paraId="03037DA0" w14:textId="3AEC1A60" w:rsidR="003E5347" w:rsidRPr="00362205" w:rsidDel="00050F5E" w:rsidRDefault="003E5347" w:rsidP="00B010CD">
            <w:pPr>
              <w:pStyle w:val="a"/>
              <w:rPr>
                <w:del w:id="1075" w:author="智誠 楊" w:date="2021-05-07T13:47:00Z"/>
              </w:rPr>
            </w:pPr>
            <w:del w:id="1076" w:author="智誠 楊" w:date="2021-04-07T21:34:00Z">
              <w:r w:rsidRPr="00054BBF" w:rsidDel="003E5347">
                <w:rPr>
                  <w:rFonts w:hint="eastAsia"/>
                </w:rPr>
                <w:delText>金額合計超過</w:delText>
              </w:r>
            </w:del>
          </w:p>
        </w:tc>
        <w:tc>
          <w:tcPr>
            <w:tcW w:w="1416" w:type="dxa"/>
          </w:tcPr>
          <w:p w14:paraId="37F702BF" w14:textId="7930E102" w:rsidR="003E5347" w:rsidRPr="00362205" w:rsidDel="00050F5E" w:rsidRDefault="003E5347" w:rsidP="00B010CD">
            <w:pPr>
              <w:pStyle w:val="a"/>
              <w:rPr>
                <w:del w:id="1077" w:author="智誠 楊" w:date="2021-05-07T13:47:00Z"/>
              </w:rPr>
            </w:pPr>
            <w:ins w:id="1078" w:author="st1" w:date="2020-06-11T19:30:00Z">
              <w:del w:id="1079" w:author="智誠 楊" w:date="2021-04-07T21:34:00Z">
                <w:r w:rsidDel="003E5347">
                  <w:delText>9999</w:delText>
                </w:r>
              </w:del>
            </w:ins>
            <w:del w:id="1080" w:author="智誠 楊" w:date="2021-04-07T21:34:00Z">
              <w:r w:rsidDel="003E5347">
                <w:rPr>
                  <w:rFonts w:hint="eastAsia"/>
                </w:rPr>
                <w:delText>9(14)</w:delText>
              </w:r>
            </w:del>
          </w:p>
        </w:tc>
        <w:tc>
          <w:tcPr>
            <w:tcW w:w="1000" w:type="dxa"/>
          </w:tcPr>
          <w:p w14:paraId="1A3125E5" w14:textId="63350D60" w:rsidR="003E5347" w:rsidRPr="00362205" w:rsidDel="00050F5E" w:rsidRDefault="003E5347" w:rsidP="00B010CD">
            <w:pPr>
              <w:pStyle w:val="a"/>
              <w:rPr>
                <w:del w:id="1081" w:author="智誠 楊" w:date="2021-05-07T13:47:00Z"/>
              </w:rPr>
            </w:pPr>
          </w:p>
        </w:tc>
        <w:tc>
          <w:tcPr>
            <w:tcW w:w="1158" w:type="dxa"/>
          </w:tcPr>
          <w:p w14:paraId="6A8777C3" w14:textId="054EFB43" w:rsidR="003E5347" w:rsidRPr="00362205" w:rsidDel="00050F5E" w:rsidRDefault="003E5347" w:rsidP="00B010CD">
            <w:pPr>
              <w:pStyle w:val="a"/>
              <w:rPr>
                <w:del w:id="1082" w:author="智誠 楊" w:date="2021-05-07T13:47:00Z"/>
              </w:rPr>
            </w:pPr>
          </w:p>
        </w:tc>
        <w:tc>
          <w:tcPr>
            <w:tcW w:w="665" w:type="dxa"/>
          </w:tcPr>
          <w:p w14:paraId="6A0A6F2B" w14:textId="131F3078" w:rsidR="003E5347" w:rsidRPr="00362205" w:rsidDel="00050F5E" w:rsidRDefault="003E5347" w:rsidP="00B010CD">
            <w:pPr>
              <w:pStyle w:val="a"/>
              <w:rPr>
                <w:del w:id="1083" w:author="智誠 楊" w:date="2021-05-07T13:47:00Z"/>
              </w:rPr>
            </w:pPr>
            <w:ins w:id="1084" w:author="st1" w:date="2020-06-11T19:30:00Z">
              <w:del w:id="1085" w:author="智誠 楊" w:date="2021-04-07T21:34:00Z">
                <w:r w:rsidRPr="00362205" w:rsidDel="003E5347">
                  <w:rPr>
                    <w:rFonts w:hint="eastAsia"/>
                  </w:rPr>
                  <w:delText>V</w:delText>
                </w:r>
              </w:del>
            </w:ins>
            <w:del w:id="1086" w:author="智誠 楊" w:date="2021-04-07T21:34:00Z">
              <w:r w:rsidRPr="00362205" w:rsidDel="003E5347">
                <w:rPr>
                  <w:rFonts w:hint="eastAsia"/>
                </w:rPr>
                <w:delText>V</w:delText>
              </w:r>
            </w:del>
          </w:p>
        </w:tc>
        <w:tc>
          <w:tcPr>
            <w:tcW w:w="576" w:type="dxa"/>
          </w:tcPr>
          <w:p w14:paraId="2D57C413" w14:textId="2E932F2E" w:rsidR="003E5347" w:rsidRPr="00362205" w:rsidDel="00050F5E" w:rsidRDefault="003E5347" w:rsidP="00B010CD">
            <w:pPr>
              <w:pStyle w:val="a"/>
              <w:rPr>
                <w:del w:id="1087" w:author="智誠 楊" w:date="2021-05-07T13:47:00Z"/>
              </w:rPr>
            </w:pPr>
          </w:p>
        </w:tc>
        <w:tc>
          <w:tcPr>
            <w:tcW w:w="3105" w:type="dxa"/>
          </w:tcPr>
          <w:p w14:paraId="1B09E59F" w14:textId="2AD92A80" w:rsidR="003E5347" w:rsidRPr="006E3B5B" w:rsidDel="00050F5E" w:rsidRDefault="003E5347" w:rsidP="00B010CD">
            <w:pPr>
              <w:pStyle w:val="a"/>
              <w:rPr>
                <w:del w:id="1088" w:author="智誠 楊" w:date="2021-05-07T13:47:00Z"/>
              </w:rPr>
            </w:pPr>
            <w:ins w:id="1089" w:author="st1" w:date="2020-06-11T19:30:00Z">
              <w:del w:id="1090" w:author="智誠 楊" w:date="2021-04-07T21:34:00Z">
                <w:r w:rsidRPr="002730D8" w:rsidDel="003E5347">
                  <w:rPr>
                    <w:rFonts w:hint="eastAsia"/>
                  </w:rPr>
                  <w:delText>必須輸入</w:delText>
                </w:r>
              </w:del>
            </w:ins>
            <w:del w:id="1091" w:author="智誠 楊" w:date="2021-04-07T21:34:00Z">
              <w:r w:rsidRPr="006E3B5B" w:rsidDel="003E5347">
                <w:rPr>
                  <w:rFonts w:hint="eastAsia"/>
                </w:rPr>
                <w:delText>新增、修改時必須輸入,其他自動顯示不必輸入</w:delText>
              </w:r>
            </w:del>
          </w:p>
        </w:tc>
      </w:tr>
      <w:tr w:rsidR="003E5347" w:rsidRPr="00362205" w:rsidDel="00050F5E" w14:paraId="35465A43" w14:textId="00BA5661" w:rsidTr="003E5347">
        <w:trPr>
          <w:trHeight w:val="291"/>
          <w:jc w:val="center"/>
          <w:del w:id="1092" w:author="智誠 楊" w:date="2021-05-07T13:47:00Z"/>
        </w:trPr>
        <w:tc>
          <w:tcPr>
            <w:tcW w:w="547" w:type="dxa"/>
          </w:tcPr>
          <w:p w14:paraId="4796C9B2" w14:textId="047F218F" w:rsidR="003E5347" w:rsidRPr="00362205" w:rsidDel="00050F5E" w:rsidRDefault="003E5347" w:rsidP="00B010CD">
            <w:pPr>
              <w:pStyle w:val="a"/>
              <w:rPr>
                <w:del w:id="1093" w:author="智誠 楊" w:date="2021-05-07T13:47:00Z"/>
              </w:rPr>
            </w:pPr>
            <w:del w:id="1094" w:author="智誠 楊" w:date="2021-05-07T13:47:00Z">
              <w:r w:rsidRPr="00362205" w:rsidDel="00050F5E">
                <w:rPr>
                  <w:rFonts w:hint="eastAsia"/>
                </w:rPr>
                <w:delText>3</w:delText>
              </w:r>
            </w:del>
          </w:p>
        </w:tc>
        <w:tc>
          <w:tcPr>
            <w:tcW w:w="1953" w:type="dxa"/>
          </w:tcPr>
          <w:p w14:paraId="7C3E3B55" w14:textId="07C2825A" w:rsidR="003E5347" w:rsidDel="003E5347" w:rsidRDefault="003E5347" w:rsidP="00B010CD">
            <w:pPr>
              <w:pStyle w:val="a"/>
              <w:rPr>
                <w:ins w:id="1095" w:author="st1" w:date="2020-06-11T19:30:00Z"/>
                <w:del w:id="1096" w:author="智誠 楊" w:date="2021-04-07T21:34:00Z"/>
              </w:rPr>
            </w:pPr>
            <w:ins w:id="1097" w:author="st1" w:date="2020-06-11T19:30:00Z">
              <w:del w:id="1098" w:author="智誠 楊" w:date="2021-04-07T21:34:00Z">
                <w:r w:rsidRPr="00054BBF" w:rsidDel="003E5347">
                  <w:rPr>
                    <w:rFonts w:hint="eastAsia"/>
                  </w:rPr>
                  <w:delText>洗錢樣態二</w:delText>
                </w:r>
              </w:del>
            </w:ins>
          </w:p>
          <w:p w14:paraId="7EC47A44" w14:textId="6D12F515" w:rsidR="003E5347" w:rsidDel="003E5347" w:rsidRDefault="003E5347" w:rsidP="00B010CD">
            <w:pPr>
              <w:pStyle w:val="a"/>
              <w:rPr>
                <w:del w:id="1099" w:author="智誠 楊" w:date="2021-04-07T21:34:00Z"/>
              </w:rPr>
            </w:pPr>
            <w:ins w:id="1100" w:author="st1" w:date="2020-06-11T19:30:00Z">
              <w:del w:id="1101" w:author="智誠 楊" w:date="2021-04-07T21:34:00Z">
                <w:r w:rsidRPr="00054BBF" w:rsidDel="003E5347">
                  <w:rPr>
                    <w:rFonts w:hint="eastAsia"/>
                  </w:rPr>
                  <w:delText>單筆起</w:delText>
                </w:r>
                <w:r w:rsidDel="003E5347">
                  <w:rPr>
                    <w:rFonts w:hint="eastAsia"/>
                  </w:rPr>
                  <w:delText>始</w:delText>
                </w:r>
                <w:r w:rsidRPr="00054BBF" w:rsidDel="003E5347">
                  <w:rPr>
                    <w:rFonts w:hint="eastAsia"/>
                  </w:rPr>
                  <w:delText>金額</w:delText>
                </w:r>
              </w:del>
            </w:ins>
            <w:del w:id="1102" w:author="智誠 楊" w:date="2021-04-07T21:34:00Z">
              <w:r w:rsidRPr="00054BBF" w:rsidDel="003E5347">
                <w:rPr>
                  <w:rFonts w:hint="eastAsia"/>
                </w:rPr>
                <w:delText>洗錢樣態二</w:delText>
              </w:r>
            </w:del>
          </w:p>
          <w:p w14:paraId="52938347" w14:textId="4C0F7D47" w:rsidR="003E5347" w:rsidRPr="00362205" w:rsidDel="00050F5E" w:rsidRDefault="003E5347" w:rsidP="00B010CD">
            <w:pPr>
              <w:pStyle w:val="a"/>
              <w:rPr>
                <w:del w:id="1103" w:author="智誠 楊" w:date="2021-05-07T13:47:00Z"/>
              </w:rPr>
            </w:pPr>
            <w:del w:id="1104" w:author="智誠 楊" w:date="2021-04-07T21:34:00Z">
              <w:r w:rsidRPr="00054BBF" w:rsidDel="003E5347">
                <w:rPr>
                  <w:rFonts w:hint="eastAsia"/>
                </w:rPr>
                <w:delText>次數</w:delText>
              </w:r>
            </w:del>
          </w:p>
        </w:tc>
        <w:tc>
          <w:tcPr>
            <w:tcW w:w="1416" w:type="dxa"/>
          </w:tcPr>
          <w:p w14:paraId="00202F50" w14:textId="38B4922A" w:rsidR="003E5347" w:rsidRPr="00362205" w:rsidDel="00050F5E" w:rsidRDefault="003E5347" w:rsidP="00B010CD">
            <w:pPr>
              <w:pStyle w:val="a"/>
              <w:rPr>
                <w:del w:id="1105" w:author="智誠 楊" w:date="2021-05-07T13:47:00Z"/>
              </w:rPr>
            </w:pPr>
            <w:ins w:id="1106" w:author="st1" w:date="2020-06-11T19:30:00Z">
              <w:del w:id="1107" w:author="智誠 楊" w:date="2021-04-07T21:34:00Z">
                <w:r w:rsidDel="003E5347">
                  <w:rPr>
                    <w:rFonts w:hint="eastAsia"/>
                  </w:rPr>
                  <w:delText>9(14)</w:delText>
                </w:r>
              </w:del>
            </w:ins>
            <w:del w:id="1108" w:author="智誠 楊" w:date="2021-04-07T21:34:00Z">
              <w:r w:rsidDel="003E5347">
                <w:delText>9999</w:delText>
              </w:r>
            </w:del>
          </w:p>
        </w:tc>
        <w:tc>
          <w:tcPr>
            <w:tcW w:w="1000" w:type="dxa"/>
          </w:tcPr>
          <w:p w14:paraId="6DC3AE7B" w14:textId="025837B8" w:rsidR="003E5347" w:rsidRPr="00362205" w:rsidDel="00050F5E" w:rsidRDefault="003E5347" w:rsidP="00B010CD">
            <w:pPr>
              <w:pStyle w:val="a"/>
              <w:rPr>
                <w:del w:id="1109" w:author="智誠 楊" w:date="2021-05-07T13:47:00Z"/>
              </w:rPr>
            </w:pPr>
          </w:p>
        </w:tc>
        <w:tc>
          <w:tcPr>
            <w:tcW w:w="1158" w:type="dxa"/>
          </w:tcPr>
          <w:p w14:paraId="07099B27" w14:textId="0D5E34E3" w:rsidR="003E5347" w:rsidRPr="00362205" w:rsidDel="00050F5E" w:rsidRDefault="003E5347" w:rsidP="00B010CD">
            <w:pPr>
              <w:pStyle w:val="a"/>
              <w:rPr>
                <w:del w:id="1110" w:author="智誠 楊" w:date="2021-05-07T13:47:00Z"/>
              </w:rPr>
            </w:pPr>
          </w:p>
        </w:tc>
        <w:tc>
          <w:tcPr>
            <w:tcW w:w="665" w:type="dxa"/>
          </w:tcPr>
          <w:p w14:paraId="1691C96A" w14:textId="3F94CD69" w:rsidR="003E5347" w:rsidRPr="00362205" w:rsidDel="00050F5E" w:rsidRDefault="003E5347" w:rsidP="00B010CD">
            <w:pPr>
              <w:pStyle w:val="a"/>
              <w:rPr>
                <w:del w:id="1111" w:author="智誠 楊" w:date="2021-05-07T13:47:00Z"/>
              </w:rPr>
            </w:pPr>
            <w:ins w:id="1112" w:author="st1" w:date="2020-06-11T19:30:00Z">
              <w:del w:id="1113" w:author="智誠 楊" w:date="2021-04-07T21:34:00Z">
                <w:r w:rsidRPr="00362205" w:rsidDel="003E5347">
                  <w:rPr>
                    <w:rFonts w:hint="eastAsia"/>
                  </w:rPr>
                  <w:delText>V</w:delText>
                </w:r>
              </w:del>
            </w:ins>
            <w:del w:id="1114" w:author="智誠 楊" w:date="2021-04-07T21:34:00Z">
              <w:r w:rsidRPr="00362205" w:rsidDel="003E5347">
                <w:rPr>
                  <w:rFonts w:hint="eastAsia"/>
                </w:rPr>
                <w:delText>V</w:delText>
              </w:r>
            </w:del>
          </w:p>
        </w:tc>
        <w:tc>
          <w:tcPr>
            <w:tcW w:w="576" w:type="dxa"/>
          </w:tcPr>
          <w:p w14:paraId="71E89B5B" w14:textId="4A9908FD" w:rsidR="003E5347" w:rsidRPr="00362205" w:rsidDel="00050F5E" w:rsidRDefault="003E5347" w:rsidP="00B010CD">
            <w:pPr>
              <w:pStyle w:val="a"/>
              <w:rPr>
                <w:del w:id="1115" w:author="智誠 楊" w:date="2021-05-07T13:47:00Z"/>
              </w:rPr>
            </w:pPr>
          </w:p>
        </w:tc>
        <w:tc>
          <w:tcPr>
            <w:tcW w:w="3105" w:type="dxa"/>
          </w:tcPr>
          <w:p w14:paraId="039CE693" w14:textId="0C14457C" w:rsidR="003E5347" w:rsidRPr="006E3B5B" w:rsidDel="00050F5E" w:rsidRDefault="003E5347" w:rsidP="00B010CD">
            <w:pPr>
              <w:pStyle w:val="a"/>
              <w:rPr>
                <w:del w:id="1116" w:author="智誠 楊" w:date="2021-05-07T13:47:00Z"/>
              </w:rPr>
            </w:pPr>
            <w:ins w:id="1117" w:author="st1" w:date="2020-06-11T19:30:00Z">
              <w:del w:id="1118" w:author="智誠 楊" w:date="2021-04-07T21:34:00Z">
                <w:r w:rsidRPr="002730D8" w:rsidDel="003E5347">
                  <w:rPr>
                    <w:rFonts w:hint="eastAsia"/>
                  </w:rPr>
                  <w:delText>必須輸入</w:delText>
                </w:r>
              </w:del>
            </w:ins>
            <w:del w:id="1119" w:author="智誠 楊" w:date="2021-04-07T21:34:00Z">
              <w:r w:rsidRPr="006E3B5B" w:rsidDel="003E5347">
                <w:rPr>
                  <w:rFonts w:hint="eastAsia"/>
                </w:rPr>
                <w:delText>新增、修改時必須輸入,其他自動顯示不必輸入</w:delText>
              </w:r>
            </w:del>
          </w:p>
        </w:tc>
      </w:tr>
      <w:tr w:rsidR="003E5347" w:rsidRPr="00362205" w:rsidDel="00050F5E" w14:paraId="10C56B8D" w14:textId="42DBE077" w:rsidTr="003E5347">
        <w:trPr>
          <w:trHeight w:val="291"/>
          <w:jc w:val="center"/>
          <w:del w:id="1120" w:author="智誠 楊" w:date="2021-05-07T13:47:00Z"/>
        </w:trPr>
        <w:tc>
          <w:tcPr>
            <w:tcW w:w="547" w:type="dxa"/>
          </w:tcPr>
          <w:p w14:paraId="67019368" w14:textId="4DA965AD" w:rsidR="003E5347" w:rsidRPr="00362205" w:rsidDel="00050F5E" w:rsidRDefault="003E5347" w:rsidP="00B010CD">
            <w:pPr>
              <w:pStyle w:val="a"/>
              <w:rPr>
                <w:del w:id="1121" w:author="智誠 楊" w:date="2021-05-07T13:47:00Z"/>
              </w:rPr>
            </w:pPr>
            <w:del w:id="1122" w:author="智誠 楊" w:date="2021-05-07T13:47:00Z">
              <w:r w:rsidRPr="00362205" w:rsidDel="00050F5E">
                <w:rPr>
                  <w:rFonts w:hint="eastAsia"/>
                </w:rPr>
                <w:delText>4</w:delText>
              </w:r>
            </w:del>
          </w:p>
        </w:tc>
        <w:tc>
          <w:tcPr>
            <w:tcW w:w="1953" w:type="dxa"/>
          </w:tcPr>
          <w:p w14:paraId="7CCE68FA" w14:textId="43180206" w:rsidR="003E5347" w:rsidDel="003E5347" w:rsidRDefault="003E5347" w:rsidP="00B010CD">
            <w:pPr>
              <w:pStyle w:val="a"/>
              <w:rPr>
                <w:ins w:id="1123" w:author="st1" w:date="2020-06-11T19:30:00Z"/>
                <w:del w:id="1124" w:author="智誠 楊" w:date="2021-04-07T21:34:00Z"/>
              </w:rPr>
            </w:pPr>
            <w:ins w:id="1125" w:author="st1" w:date="2020-06-11T19:30:00Z">
              <w:del w:id="1126" w:author="智誠 楊" w:date="2021-04-07T21:34:00Z">
                <w:r w:rsidRPr="00054BBF" w:rsidDel="003E5347">
                  <w:rPr>
                    <w:rFonts w:hint="eastAsia"/>
                  </w:rPr>
                  <w:delText>洗錢樣態二</w:delText>
                </w:r>
              </w:del>
            </w:ins>
          </w:p>
          <w:p w14:paraId="4280D92B" w14:textId="466CE5C5" w:rsidR="003E5347" w:rsidDel="003E5347" w:rsidRDefault="003E5347" w:rsidP="00B010CD">
            <w:pPr>
              <w:pStyle w:val="a"/>
              <w:rPr>
                <w:del w:id="1127" w:author="智誠 楊" w:date="2021-04-07T21:34:00Z"/>
              </w:rPr>
            </w:pPr>
            <w:ins w:id="1128" w:author="st1" w:date="2020-06-11T19:30:00Z">
              <w:del w:id="1129" w:author="智誠 楊" w:date="2021-04-07T21:34:00Z">
                <w:r w:rsidRPr="00054BBF" w:rsidDel="003E5347">
                  <w:rPr>
                    <w:rFonts w:hint="eastAsia"/>
                  </w:rPr>
                  <w:delText>單筆迄</w:delText>
                </w:r>
                <w:r w:rsidDel="003E5347">
                  <w:rPr>
                    <w:rFonts w:hint="eastAsia"/>
                  </w:rPr>
                  <w:delText>止</w:delText>
                </w:r>
                <w:r w:rsidRPr="00054BBF" w:rsidDel="003E5347">
                  <w:rPr>
                    <w:rFonts w:hint="eastAsia"/>
                  </w:rPr>
                  <w:delText>金額</w:delText>
                </w:r>
              </w:del>
            </w:ins>
            <w:del w:id="1130" w:author="智誠 楊" w:date="2021-04-07T21:34:00Z">
              <w:r w:rsidRPr="00054BBF" w:rsidDel="003E5347">
                <w:rPr>
                  <w:rFonts w:hint="eastAsia"/>
                </w:rPr>
                <w:delText>洗錢樣態二</w:delText>
              </w:r>
            </w:del>
          </w:p>
          <w:p w14:paraId="64181F09" w14:textId="0B127BAC" w:rsidR="003E5347" w:rsidRPr="00362205" w:rsidDel="00050F5E" w:rsidRDefault="003E5347" w:rsidP="00B010CD">
            <w:pPr>
              <w:pStyle w:val="a"/>
              <w:rPr>
                <w:del w:id="1131" w:author="智誠 楊" w:date="2021-05-07T13:47:00Z"/>
              </w:rPr>
            </w:pPr>
            <w:del w:id="1132" w:author="智誠 楊" w:date="2021-04-07T21:34:00Z">
              <w:r w:rsidRPr="00054BBF" w:rsidDel="003E5347">
                <w:rPr>
                  <w:rFonts w:hint="eastAsia"/>
                </w:rPr>
                <w:delText>單筆起</w:delText>
              </w:r>
              <w:r w:rsidDel="003E5347">
                <w:rPr>
                  <w:rFonts w:hint="eastAsia"/>
                </w:rPr>
                <w:delText>始</w:delText>
              </w:r>
              <w:r w:rsidRPr="00054BBF" w:rsidDel="003E5347">
                <w:rPr>
                  <w:rFonts w:hint="eastAsia"/>
                </w:rPr>
                <w:delText>金額</w:delText>
              </w:r>
            </w:del>
          </w:p>
        </w:tc>
        <w:tc>
          <w:tcPr>
            <w:tcW w:w="1416" w:type="dxa"/>
          </w:tcPr>
          <w:p w14:paraId="0C6B8300" w14:textId="49EBF19B" w:rsidR="003E5347" w:rsidRPr="00362205" w:rsidDel="00050F5E" w:rsidRDefault="003E5347" w:rsidP="00B010CD">
            <w:pPr>
              <w:pStyle w:val="a"/>
              <w:rPr>
                <w:del w:id="1133" w:author="智誠 楊" w:date="2021-05-07T13:47:00Z"/>
              </w:rPr>
            </w:pPr>
            <w:ins w:id="1134" w:author="st1" w:date="2020-06-11T19:30:00Z">
              <w:del w:id="1135" w:author="智誠 楊" w:date="2021-04-07T21:34:00Z">
                <w:r w:rsidDel="003E5347">
                  <w:rPr>
                    <w:rFonts w:hint="eastAsia"/>
                  </w:rPr>
                  <w:delText>9(14)</w:delText>
                </w:r>
              </w:del>
            </w:ins>
            <w:del w:id="1136" w:author="智誠 楊" w:date="2021-04-07T21:34:00Z">
              <w:r w:rsidDel="003E5347">
                <w:rPr>
                  <w:rFonts w:hint="eastAsia"/>
                </w:rPr>
                <w:delText>9(14)</w:delText>
              </w:r>
            </w:del>
          </w:p>
        </w:tc>
        <w:tc>
          <w:tcPr>
            <w:tcW w:w="1000" w:type="dxa"/>
          </w:tcPr>
          <w:p w14:paraId="138D4B9A" w14:textId="7BA0B36D" w:rsidR="003E5347" w:rsidRPr="00362205" w:rsidDel="00050F5E" w:rsidRDefault="003E5347" w:rsidP="00B010CD">
            <w:pPr>
              <w:pStyle w:val="a"/>
              <w:rPr>
                <w:del w:id="1137" w:author="智誠 楊" w:date="2021-05-07T13:47:00Z"/>
              </w:rPr>
            </w:pPr>
          </w:p>
        </w:tc>
        <w:tc>
          <w:tcPr>
            <w:tcW w:w="1158" w:type="dxa"/>
          </w:tcPr>
          <w:p w14:paraId="2E9A1A0E" w14:textId="5F1060EB" w:rsidR="003E5347" w:rsidRPr="00362205" w:rsidDel="00050F5E" w:rsidRDefault="003E5347" w:rsidP="00B010CD">
            <w:pPr>
              <w:pStyle w:val="a"/>
              <w:rPr>
                <w:del w:id="1138" w:author="智誠 楊" w:date="2021-05-07T13:47:00Z"/>
              </w:rPr>
            </w:pPr>
          </w:p>
        </w:tc>
        <w:tc>
          <w:tcPr>
            <w:tcW w:w="665" w:type="dxa"/>
          </w:tcPr>
          <w:p w14:paraId="68E64D05" w14:textId="7D4A428E" w:rsidR="003E5347" w:rsidRPr="00362205" w:rsidDel="00050F5E" w:rsidRDefault="003E5347" w:rsidP="00B010CD">
            <w:pPr>
              <w:pStyle w:val="a"/>
              <w:rPr>
                <w:del w:id="1139" w:author="智誠 楊" w:date="2021-05-07T13:47:00Z"/>
              </w:rPr>
            </w:pPr>
            <w:ins w:id="1140" w:author="st1" w:date="2020-06-11T19:30:00Z">
              <w:del w:id="1141" w:author="智誠 楊" w:date="2021-04-07T21:34:00Z">
                <w:r w:rsidRPr="00362205" w:rsidDel="003E5347">
                  <w:rPr>
                    <w:rFonts w:hint="eastAsia"/>
                  </w:rPr>
                  <w:delText>V</w:delText>
                </w:r>
              </w:del>
            </w:ins>
            <w:del w:id="1142" w:author="智誠 楊" w:date="2021-04-07T21:34:00Z">
              <w:r w:rsidRPr="00362205" w:rsidDel="003E5347">
                <w:rPr>
                  <w:rFonts w:hint="eastAsia"/>
                </w:rPr>
                <w:delText>V</w:delText>
              </w:r>
            </w:del>
          </w:p>
        </w:tc>
        <w:tc>
          <w:tcPr>
            <w:tcW w:w="576" w:type="dxa"/>
          </w:tcPr>
          <w:p w14:paraId="6625B306" w14:textId="24E8428A" w:rsidR="003E5347" w:rsidRPr="00362205" w:rsidDel="00050F5E" w:rsidRDefault="003E5347" w:rsidP="00B010CD">
            <w:pPr>
              <w:pStyle w:val="a"/>
              <w:rPr>
                <w:del w:id="1143" w:author="智誠 楊" w:date="2021-05-07T13:47:00Z"/>
              </w:rPr>
            </w:pPr>
          </w:p>
        </w:tc>
        <w:tc>
          <w:tcPr>
            <w:tcW w:w="3105" w:type="dxa"/>
          </w:tcPr>
          <w:p w14:paraId="4F51D0D5" w14:textId="1F3B5941" w:rsidR="003E5347" w:rsidRPr="00362205" w:rsidDel="00050F5E" w:rsidRDefault="003E5347" w:rsidP="00B010CD">
            <w:pPr>
              <w:pStyle w:val="a"/>
              <w:rPr>
                <w:del w:id="1144" w:author="智誠 楊" w:date="2021-05-07T13:47:00Z"/>
              </w:rPr>
            </w:pPr>
            <w:ins w:id="1145" w:author="st1" w:date="2020-06-11T19:30:00Z">
              <w:del w:id="1146" w:author="智誠 楊" w:date="2021-04-07T21:34:00Z">
                <w:r w:rsidRPr="002730D8" w:rsidDel="003E5347">
                  <w:rPr>
                    <w:rFonts w:hint="eastAsia"/>
                  </w:rPr>
                  <w:delText>必須輸入</w:delText>
                </w:r>
              </w:del>
            </w:ins>
            <w:del w:id="1147" w:author="智誠 楊" w:date="2021-04-07T21:34:00Z">
              <w:r w:rsidRPr="006E3B5B" w:rsidDel="003E5347">
                <w:rPr>
                  <w:rFonts w:hint="eastAsia"/>
                </w:rPr>
                <w:delText>新增、修改時必須輸入,其他自動顯示不必輸入</w:delText>
              </w:r>
            </w:del>
          </w:p>
        </w:tc>
      </w:tr>
      <w:tr w:rsidR="003E5347" w:rsidRPr="00362205" w:rsidDel="00050F5E" w14:paraId="6684B1A2" w14:textId="47EA5D29" w:rsidTr="003E5347">
        <w:trPr>
          <w:trHeight w:val="291"/>
          <w:jc w:val="center"/>
          <w:del w:id="1148" w:author="智誠 楊" w:date="2021-05-07T13:47:00Z"/>
        </w:trPr>
        <w:tc>
          <w:tcPr>
            <w:tcW w:w="547" w:type="dxa"/>
          </w:tcPr>
          <w:p w14:paraId="00BBB07B" w14:textId="749CA971" w:rsidR="003E5347" w:rsidRPr="00362205" w:rsidDel="00050F5E" w:rsidRDefault="003E5347" w:rsidP="00B010CD">
            <w:pPr>
              <w:pStyle w:val="a"/>
              <w:rPr>
                <w:del w:id="1149" w:author="智誠 楊" w:date="2021-05-07T13:47:00Z"/>
              </w:rPr>
            </w:pPr>
            <w:del w:id="1150" w:author="智誠 楊" w:date="2021-05-07T13:47:00Z">
              <w:r w:rsidDel="00050F5E">
                <w:rPr>
                  <w:rFonts w:hint="eastAsia"/>
                </w:rPr>
                <w:delText>5</w:delText>
              </w:r>
            </w:del>
          </w:p>
        </w:tc>
        <w:tc>
          <w:tcPr>
            <w:tcW w:w="1953" w:type="dxa"/>
          </w:tcPr>
          <w:p w14:paraId="5D03F002" w14:textId="3EB746DC" w:rsidR="003E5347" w:rsidDel="003E5347" w:rsidRDefault="003E5347" w:rsidP="00B010CD">
            <w:pPr>
              <w:pStyle w:val="a"/>
              <w:rPr>
                <w:ins w:id="1151" w:author="st1" w:date="2020-06-11T19:30:00Z"/>
                <w:del w:id="1152" w:author="智誠 楊" w:date="2021-04-07T21:34:00Z"/>
              </w:rPr>
            </w:pPr>
            <w:ins w:id="1153" w:author="st1" w:date="2020-06-11T19:30:00Z">
              <w:del w:id="1154" w:author="智誠 楊" w:date="2021-04-07T21:34:00Z">
                <w:r w:rsidRPr="00AE1ED1" w:rsidDel="003E5347">
                  <w:rPr>
                    <w:rFonts w:hint="eastAsia"/>
                  </w:rPr>
                  <w:delText>洗錢樣態三</w:delText>
                </w:r>
              </w:del>
            </w:ins>
          </w:p>
          <w:p w14:paraId="3B6E1143" w14:textId="5CC6548A" w:rsidR="003E5347" w:rsidDel="003E5347" w:rsidRDefault="003E5347" w:rsidP="00B010CD">
            <w:pPr>
              <w:pStyle w:val="a"/>
              <w:rPr>
                <w:del w:id="1155" w:author="智誠 楊" w:date="2021-04-07T21:34:00Z"/>
              </w:rPr>
            </w:pPr>
            <w:ins w:id="1156" w:author="st1" w:date="2020-06-11T19:30:00Z">
              <w:del w:id="1157" w:author="智誠 楊" w:date="2021-04-07T21:34:00Z">
                <w:r w:rsidRPr="00AE1ED1" w:rsidDel="003E5347">
                  <w:rPr>
                    <w:rFonts w:hint="eastAsia"/>
                  </w:rPr>
                  <w:delText>金額超過</w:delText>
                </w:r>
              </w:del>
            </w:ins>
            <w:del w:id="1158" w:author="智誠 楊" w:date="2021-04-07T21:34:00Z">
              <w:r w:rsidRPr="00054BBF" w:rsidDel="003E5347">
                <w:rPr>
                  <w:rFonts w:hint="eastAsia"/>
                </w:rPr>
                <w:delText>洗錢樣態二</w:delText>
              </w:r>
            </w:del>
          </w:p>
          <w:p w14:paraId="08990220" w14:textId="18264B3A" w:rsidR="003E5347" w:rsidRPr="00362205" w:rsidDel="00050F5E" w:rsidRDefault="003E5347" w:rsidP="00B010CD">
            <w:pPr>
              <w:pStyle w:val="a"/>
              <w:rPr>
                <w:del w:id="1159" w:author="智誠 楊" w:date="2021-05-07T13:47:00Z"/>
              </w:rPr>
            </w:pPr>
            <w:del w:id="1160" w:author="智誠 楊" w:date="2021-04-07T21:34:00Z">
              <w:r w:rsidRPr="00054BBF" w:rsidDel="003E5347">
                <w:rPr>
                  <w:rFonts w:hint="eastAsia"/>
                </w:rPr>
                <w:delText>單筆迄</w:delText>
              </w:r>
              <w:r w:rsidDel="003E5347">
                <w:rPr>
                  <w:rFonts w:hint="eastAsia"/>
                </w:rPr>
                <w:delText>止</w:delText>
              </w:r>
              <w:r w:rsidRPr="00054BBF" w:rsidDel="003E5347">
                <w:rPr>
                  <w:rFonts w:hint="eastAsia"/>
                </w:rPr>
                <w:delText>金額</w:delText>
              </w:r>
            </w:del>
          </w:p>
        </w:tc>
        <w:tc>
          <w:tcPr>
            <w:tcW w:w="1416" w:type="dxa"/>
          </w:tcPr>
          <w:p w14:paraId="70F328D7" w14:textId="5281DD40" w:rsidR="003E5347" w:rsidRPr="00362205" w:rsidDel="00050F5E" w:rsidRDefault="003E5347" w:rsidP="00B010CD">
            <w:pPr>
              <w:pStyle w:val="a"/>
              <w:rPr>
                <w:del w:id="1161" w:author="智誠 楊" w:date="2021-05-07T13:47:00Z"/>
              </w:rPr>
            </w:pPr>
            <w:ins w:id="1162" w:author="st1" w:date="2020-06-11T19:30:00Z">
              <w:del w:id="1163" w:author="智誠 楊" w:date="2021-04-07T21:34:00Z">
                <w:r w:rsidDel="003E5347">
                  <w:rPr>
                    <w:rFonts w:hint="eastAsia"/>
                  </w:rPr>
                  <w:delText>9(14)</w:delText>
                </w:r>
              </w:del>
            </w:ins>
            <w:del w:id="1164" w:author="智誠 楊" w:date="2021-04-07T21:34:00Z">
              <w:r w:rsidDel="003E5347">
                <w:rPr>
                  <w:rFonts w:hint="eastAsia"/>
                </w:rPr>
                <w:delText>9(14)</w:delText>
              </w:r>
            </w:del>
          </w:p>
        </w:tc>
        <w:tc>
          <w:tcPr>
            <w:tcW w:w="1000" w:type="dxa"/>
          </w:tcPr>
          <w:p w14:paraId="3B72A82E" w14:textId="5B11C16E" w:rsidR="003E5347" w:rsidRPr="00362205" w:rsidDel="00050F5E" w:rsidRDefault="003E5347" w:rsidP="00B010CD">
            <w:pPr>
              <w:pStyle w:val="a"/>
              <w:rPr>
                <w:del w:id="1165" w:author="智誠 楊" w:date="2021-05-07T13:47:00Z"/>
              </w:rPr>
            </w:pPr>
          </w:p>
        </w:tc>
        <w:tc>
          <w:tcPr>
            <w:tcW w:w="1158" w:type="dxa"/>
          </w:tcPr>
          <w:p w14:paraId="38AAD217" w14:textId="5336895A" w:rsidR="003E5347" w:rsidRPr="00362205" w:rsidDel="00050F5E" w:rsidRDefault="003E5347" w:rsidP="00B010CD">
            <w:pPr>
              <w:pStyle w:val="a"/>
              <w:rPr>
                <w:del w:id="1166" w:author="智誠 楊" w:date="2021-05-07T13:47:00Z"/>
              </w:rPr>
            </w:pPr>
          </w:p>
        </w:tc>
        <w:tc>
          <w:tcPr>
            <w:tcW w:w="665" w:type="dxa"/>
          </w:tcPr>
          <w:p w14:paraId="0C4A8CFB" w14:textId="2F1389EC" w:rsidR="003E5347" w:rsidRPr="00362205" w:rsidDel="00050F5E" w:rsidRDefault="003E5347" w:rsidP="00B010CD">
            <w:pPr>
              <w:pStyle w:val="a"/>
              <w:rPr>
                <w:del w:id="1167" w:author="智誠 楊" w:date="2021-05-07T13:47:00Z"/>
              </w:rPr>
            </w:pPr>
            <w:ins w:id="1168" w:author="st1" w:date="2020-06-11T19:30:00Z">
              <w:del w:id="1169" w:author="智誠 楊" w:date="2021-04-07T21:34:00Z">
                <w:r w:rsidRPr="00362205" w:rsidDel="003E5347">
                  <w:rPr>
                    <w:rFonts w:hint="eastAsia"/>
                  </w:rPr>
                  <w:delText>V</w:delText>
                </w:r>
              </w:del>
            </w:ins>
            <w:del w:id="1170" w:author="智誠 楊" w:date="2021-04-07T21:34:00Z">
              <w:r w:rsidRPr="00362205" w:rsidDel="003E5347">
                <w:rPr>
                  <w:rFonts w:hint="eastAsia"/>
                </w:rPr>
                <w:delText>V</w:delText>
              </w:r>
            </w:del>
          </w:p>
        </w:tc>
        <w:tc>
          <w:tcPr>
            <w:tcW w:w="576" w:type="dxa"/>
          </w:tcPr>
          <w:p w14:paraId="230F3DBF" w14:textId="1B9EEECA" w:rsidR="003E5347" w:rsidRPr="00362205" w:rsidDel="00050F5E" w:rsidRDefault="003E5347" w:rsidP="00B010CD">
            <w:pPr>
              <w:pStyle w:val="a"/>
              <w:rPr>
                <w:del w:id="1171" w:author="智誠 楊" w:date="2021-05-07T13:47:00Z"/>
              </w:rPr>
            </w:pPr>
          </w:p>
        </w:tc>
        <w:tc>
          <w:tcPr>
            <w:tcW w:w="3105" w:type="dxa"/>
          </w:tcPr>
          <w:p w14:paraId="1AC08395" w14:textId="74324768" w:rsidR="003E5347" w:rsidRPr="00362205" w:rsidDel="00050F5E" w:rsidRDefault="003E5347" w:rsidP="00B010CD">
            <w:pPr>
              <w:pStyle w:val="a"/>
              <w:rPr>
                <w:del w:id="1172" w:author="智誠 楊" w:date="2021-05-07T13:47:00Z"/>
              </w:rPr>
            </w:pPr>
            <w:ins w:id="1173" w:author="st1" w:date="2020-06-11T19:30:00Z">
              <w:del w:id="1174" w:author="智誠 楊" w:date="2021-04-07T21:34:00Z">
                <w:r w:rsidRPr="002730D8" w:rsidDel="003E5347">
                  <w:rPr>
                    <w:rFonts w:hint="eastAsia"/>
                  </w:rPr>
                  <w:delText>必須輸入</w:delText>
                </w:r>
              </w:del>
            </w:ins>
            <w:del w:id="1175" w:author="智誠 楊" w:date="2021-04-07T21:34:00Z">
              <w:r w:rsidRPr="006E3B5B" w:rsidDel="003E5347">
                <w:rPr>
                  <w:rFonts w:hint="eastAsia"/>
                </w:rPr>
                <w:delText>新增、修改時必須輸入,其他自動顯示不必輸入</w:delText>
              </w:r>
              <w:r w:rsidRPr="00B938BB" w:rsidDel="003E5347">
                <w:rPr>
                  <w:rFonts w:hint="eastAsia"/>
                </w:rPr>
                <w:delText>，必須大於等</w:delText>
              </w:r>
              <w:r w:rsidDel="003E5347">
                <w:rPr>
                  <w:rFonts w:hint="eastAsia"/>
                </w:rPr>
                <w:delText>於</w:delText>
              </w:r>
              <w:r w:rsidRPr="00B938BB" w:rsidDel="003E5347">
                <w:rPr>
                  <w:rFonts w:hint="eastAsia"/>
                </w:rPr>
                <w:delText>單</w:delText>
              </w:r>
              <w:r w:rsidRPr="00054BBF" w:rsidDel="003E5347">
                <w:rPr>
                  <w:rFonts w:hint="eastAsia"/>
                </w:rPr>
                <w:delText>筆起</w:delText>
              </w:r>
              <w:r w:rsidDel="003E5347">
                <w:rPr>
                  <w:rFonts w:hint="eastAsia"/>
                </w:rPr>
                <w:delText>始</w:delText>
              </w:r>
              <w:r w:rsidRPr="00054BBF" w:rsidDel="003E5347">
                <w:rPr>
                  <w:rFonts w:hint="eastAsia"/>
                </w:rPr>
                <w:delText>金額</w:delText>
              </w:r>
            </w:del>
          </w:p>
        </w:tc>
      </w:tr>
      <w:tr w:rsidR="003E5347" w:rsidRPr="00362205" w:rsidDel="00050F5E" w14:paraId="061C9CC2" w14:textId="37680ED0" w:rsidTr="003E5347">
        <w:trPr>
          <w:trHeight w:val="291"/>
          <w:jc w:val="center"/>
          <w:del w:id="1176" w:author="智誠 楊" w:date="2021-05-07T13:47:00Z"/>
        </w:trPr>
        <w:tc>
          <w:tcPr>
            <w:tcW w:w="547" w:type="dxa"/>
          </w:tcPr>
          <w:p w14:paraId="0B9F9123" w14:textId="2671A650" w:rsidR="003E5347" w:rsidDel="00050F5E" w:rsidRDefault="003E5347" w:rsidP="00B010CD">
            <w:pPr>
              <w:pStyle w:val="a"/>
              <w:rPr>
                <w:del w:id="1177" w:author="智誠 楊" w:date="2021-05-07T13:47:00Z"/>
              </w:rPr>
            </w:pPr>
            <w:del w:id="1178" w:author="智誠 楊" w:date="2021-05-07T13:47:00Z">
              <w:r w:rsidDel="00050F5E">
                <w:rPr>
                  <w:rFonts w:hint="eastAsia"/>
                </w:rPr>
                <w:delText>6</w:delText>
              </w:r>
            </w:del>
          </w:p>
        </w:tc>
        <w:tc>
          <w:tcPr>
            <w:tcW w:w="1953" w:type="dxa"/>
          </w:tcPr>
          <w:p w14:paraId="038F93CE" w14:textId="0F27F89E" w:rsidR="003E5347" w:rsidDel="00761095" w:rsidRDefault="003E5347" w:rsidP="00B010CD">
            <w:pPr>
              <w:pStyle w:val="a"/>
              <w:rPr>
                <w:del w:id="1179" w:author="智誠 楊" w:date="2021-04-07T21:34:00Z"/>
              </w:rPr>
            </w:pPr>
            <w:del w:id="1180" w:author="智誠 楊" w:date="2021-04-07T21:34:00Z">
              <w:r w:rsidRPr="00AE1ED1" w:rsidDel="00761095">
                <w:rPr>
                  <w:rFonts w:hint="eastAsia"/>
                </w:rPr>
                <w:delText>洗錢樣態三</w:delText>
              </w:r>
            </w:del>
          </w:p>
          <w:p w14:paraId="36260022" w14:textId="0B797A14" w:rsidR="003E5347" w:rsidRPr="00362205" w:rsidDel="00050F5E" w:rsidRDefault="003E5347" w:rsidP="00B010CD">
            <w:pPr>
              <w:pStyle w:val="a"/>
              <w:rPr>
                <w:del w:id="1181" w:author="智誠 楊" w:date="2021-05-07T13:47:00Z"/>
              </w:rPr>
            </w:pPr>
            <w:del w:id="1182" w:author="智誠 楊" w:date="2021-04-07T21:34:00Z">
              <w:r w:rsidRPr="00AE1ED1" w:rsidDel="00761095">
                <w:rPr>
                  <w:rFonts w:hint="eastAsia"/>
                </w:rPr>
                <w:delText>金額</w:delText>
              </w:r>
              <w:r w:rsidRPr="00054BBF" w:rsidDel="00761095">
                <w:rPr>
                  <w:rFonts w:hint="eastAsia"/>
                </w:rPr>
                <w:delText>合計</w:delText>
              </w:r>
              <w:r w:rsidRPr="00AE1ED1" w:rsidDel="00761095">
                <w:rPr>
                  <w:rFonts w:hint="eastAsia"/>
                </w:rPr>
                <w:delText>超過</w:delText>
              </w:r>
            </w:del>
          </w:p>
        </w:tc>
        <w:tc>
          <w:tcPr>
            <w:tcW w:w="1416" w:type="dxa"/>
          </w:tcPr>
          <w:p w14:paraId="6ADFD7F7" w14:textId="79F872FF" w:rsidR="003E5347" w:rsidRPr="00362205" w:rsidDel="00050F5E" w:rsidRDefault="003E5347" w:rsidP="00B010CD">
            <w:pPr>
              <w:pStyle w:val="a"/>
              <w:rPr>
                <w:del w:id="1183" w:author="智誠 楊" w:date="2021-05-07T13:47:00Z"/>
              </w:rPr>
            </w:pPr>
            <w:del w:id="1184" w:author="智誠 楊" w:date="2021-04-07T21:34:00Z">
              <w:r w:rsidDel="00761095">
                <w:rPr>
                  <w:rFonts w:hint="eastAsia"/>
                </w:rPr>
                <w:delText>9(14)</w:delText>
              </w:r>
            </w:del>
          </w:p>
        </w:tc>
        <w:tc>
          <w:tcPr>
            <w:tcW w:w="1000" w:type="dxa"/>
          </w:tcPr>
          <w:p w14:paraId="286D00BD" w14:textId="4B609B38" w:rsidR="003E5347" w:rsidRPr="00362205" w:rsidDel="00050F5E" w:rsidRDefault="003E5347" w:rsidP="00B010CD">
            <w:pPr>
              <w:pStyle w:val="a"/>
              <w:rPr>
                <w:del w:id="1185" w:author="智誠 楊" w:date="2021-05-07T13:47:00Z"/>
              </w:rPr>
            </w:pPr>
          </w:p>
        </w:tc>
        <w:tc>
          <w:tcPr>
            <w:tcW w:w="1158" w:type="dxa"/>
          </w:tcPr>
          <w:p w14:paraId="78C21C9C" w14:textId="542F937A" w:rsidR="003E5347" w:rsidRPr="00362205" w:rsidDel="00050F5E" w:rsidRDefault="003E5347" w:rsidP="00B010CD">
            <w:pPr>
              <w:pStyle w:val="a"/>
              <w:rPr>
                <w:del w:id="1186" w:author="智誠 楊" w:date="2021-05-07T13:47:00Z"/>
              </w:rPr>
            </w:pPr>
          </w:p>
        </w:tc>
        <w:tc>
          <w:tcPr>
            <w:tcW w:w="665" w:type="dxa"/>
          </w:tcPr>
          <w:p w14:paraId="49D09797" w14:textId="7A91D897" w:rsidR="003E5347" w:rsidRPr="00362205" w:rsidDel="00050F5E" w:rsidRDefault="003E5347" w:rsidP="00B010CD">
            <w:pPr>
              <w:pStyle w:val="a"/>
              <w:rPr>
                <w:del w:id="1187" w:author="智誠 楊" w:date="2021-05-07T13:47:00Z"/>
              </w:rPr>
            </w:pPr>
            <w:del w:id="1188" w:author="智誠 楊" w:date="2021-04-07T21:34:00Z">
              <w:r w:rsidRPr="00362205" w:rsidDel="00761095">
                <w:rPr>
                  <w:rFonts w:hint="eastAsia"/>
                </w:rPr>
                <w:delText>V</w:delText>
              </w:r>
            </w:del>
          </w:p>
        </w:tc>
        <w:tc>
          <w:tcPr>
            <w:tcW w:w="576" w:type="dxa"/>
          </w:tcPr>
          <w:p w14:paraId="62544CB4" w14:textId="482F068D" w:rsidR="003E5347" w:rsidRPr="00362205" w:rsidDel="00050F5E" w:rsidRDefault="003E5347" w:rsidP="00B010CD">
            <w:pPr>
              <w:pStyle w:val="a"/>
              <w:rPr>
                <w:del w:id="1189" w:author="智誠 楊" w:date="2021-05-07T13:47:00Z"/>
              </w:rPr>
            </w:pPr>
          </w:p>
        </w:tc>
        <w:tc>
          <w:tcPr>
            <w:tcW w:w="3105" w:type="dxa"/>
          </w:tcPr>
          <w:p w14:paraId="570F6EDB" w14:textId="5F9021A8" w:rsidR="003E5347" w:rsidRPr="006E3B5B" w:rsidDel="00050F5E" w:rsidRDefault="003E5347" w:rsidP="00B010CD">
            <w:pPr>
              <w:pStyle w:val="a"/>
              <w:rPr>
                <w:del w:id="1190" w:author="智誠 楊" w:date="2021-05-07T13:47:00Z"/>
              </w:rPr>
            </w:pPr>
            <w:del w:id="1191" w:author="智誠 楊" w:date="2021-04-07T21:34:00Z">
              <w:r w:rsidRPr="006E3B5B" w:rsidDel="00761095">
                <w:rPr>
                  <w:rFonts w:hint="eastAsia"/>
                </w:rPr>
                <w:delText>新增、修改時必須輸入,其他自動顯示不必輸入</w:delText>
              </w:r>
            </w:del>
          </w:p>
        </w:tc>
      </w:tr>
    </w:tbl>
    <w:p w14:paraId="12B65FBF" w14:textId="41E55272" w:rsidR="00C95828" w:rsidRDefault="007D18B5" w:rsidP="00B010CD">
      <w:pPr>
        <w:pStyle w:val="a"/>
      </w:pPr>
      <w:r>
        <w:rPr>
          <w:rFonts w:hint="eastAsia"/>
        </w:rPr>
        <w:t>選單1/L0604</w:t>
      </w:r>
    </w:p>
    <w:p w14:paraId="1598BC67" w14:textId="1553BF80" w:rsidR="007D18B5" w:rsidRDefault="007D18B5" w:rsidP="00B010CD">
      <w:pPr>
        <w:pStyle w:val="a"/>
        <w:numPr>
          <w:ilvl w:val="0"/>
          <w:numId w:val="0"/>
        </w:numPr>
        <w:ind w:left="1134"/>
      </w:pPr>
    </w:p>
    <w:p w14:paraId="48E64859" w14:textId="77777777" w:rsidR="007D18B5" w:rsidRPr="007D18B5" w:rsidRDefault="007D18B5" w:rsidP="007D18B5"/>
    <w:p w14:paraId="3B6220F1" w14:textId="77777777" w:rsidR="007D18B5" w:rsidRPr="007D18B5" w:rsidDel="00050F5E" w:rsidRDefault="007D18B5">
      <w:pPr>
        <w:pStyle w:val="a"/>
        <w:numPr>
          <w:ilvl w:val="0"/>
          <w:numId w:val="0"/>
        </w:numPr>
        <w:rPr>
          <w:del w:id="1192" w:author="智誠 楊" w:date="2021-05-07T13:47:00Z"/>
        </w:rPr>
      </w:pPr>
    </w:p>
    <w:p w14:paraId="7983EEBC" w14:textId="43E49E00" w:rsidR="00105261" w:rsidRPr="007D18B5" w:rsidDel="00050F5E" w:rsidRDefault="00105261" w:rsidP="00B010CD">
      <w:pPr>
        <w:pStyle w:val="a"/>
        <w:rPr>
          <w:del w:id="1193" w:author="智誠 楊" w:date="2021-05-07T13:47:00Z"/>
        </w:rPr>
      </w:pPr>
    </w:p>
    <w:p w14:paraId="2C74F7E5" w14:textId="6A796129" w:rsidR="007D18B5" w:rsidRDefault="007D18B5" w:rsidP="00B010CD">
      <w:pPr>
        <w:pStyle w:val="a"/>
      </w:pPr>
      <w:r w:rsidRPr="007D18B5">
        <w:rPr>
          <w:noProof/>
        </w:rPr>
        <w:drawing>
          <wp:inline distT="0" distB="0" distL="0" distR="0" wp14:anchorId="50329C7D" wp14:editId="66BB617B">
            <wp:extent cx="6479540" cy="3109595"/>
            <wp:effectExtent l="0" t="0" r="0" b="0"/>
            <wp:docPr id="69" name="圖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479540" cy="3109595"/>
                    </a:xfrm>
                    <a:prstGeom prst="rect">
                      <a:avLst/>
                    </a:prstGeom>
                  </pic:spPr>
                </pic:pic>
              </a:graphicData>
            </a:graphic>
          </wp:inline>
        </w:drawing>
      </w:r>
    </w:p>
    <w:p w14:paraId="4D9159B4" w14:textId="2284520F" w:rsidR="007D18B5" w:rsidRDefault="007D18B5">
      <w:pPr>
        <w:widowControl/>
      </w:pPr>
      <w:r>
        <w:br w:type="page"/>
      </w:r>
    </w:p>
    <w:p w14:paraId="0AD8FF04" w14:textId="4499E3A1" w:rsidR="00A04734" w:rsidRDefault="00A04734">
      <w:pPr>
        <w:pStyle w:val="3"/>
        <w:numPr>
          <w:ilvl w:val="2"/>
          <w:numId w:val="124"/>
        </w:numPr>
        <w:rPr>
          <w:rFonts w:ascii="標楷體" w:hAnsi="標楷體"/>
        </w:rPr>
        <w:pPrChange w:id="1194" w:author="智誠 楊" w:date="2021-05-10T10:04:00Z">
          <w:pPr>
            <w:pStyle w:val="3"/>
            <w:numPr>
              <w:ilvl w:val="2"/>
              <w:numId w:val="21"/>
            </w:numPr>
            <w:ind w:left="1247" w:hanging="680"/>
          </w:pPr>
        </w:pPrChange>
      </w:pPr>
      <w:r>
        <w:rPr>
          <w:rFonts w:ascii="標楷體" w:hAnsi="標楷體" w:hint="eastAsia"/>
        </w:rPr>
        <w:t>L</w:t>
      </w:r>
      <w:del w:id="1195" w:author="張金龍" w:date="2021-06-02T11:26:00Z">
        <w:r w:rsidDel="00286DCE">
          <w:rPr>
            <w:rFonts w:ascii="標楷體" w:hAnsi="標楷體" w:hint="eastAsia"/>
          </w:rPr>
          <w:delText>8201</w:delText>
        </w:r>
      </w:del>
      <w:ins w:id="1196" w:author="張金龍" w:date="2021-06-02T11:26:00Z">
        <w:r>
          <w:rPr>
            <w:rFonts w:ascii="標楷體" w:hAnsi="標楷體" w:hint="eastAsia"/>
          </w:rPr>
          <w:t>8</w:t>
        </w:r>
      </w:ins>
      <w:r>
        <w:rPr>
          <w:rFonts w:ascii="標楷體" w:hAnsi="標楷體" w:hint="eastAsia"/>
        </w:rPr>
        <w:t>10</w:t>
      </w:r>
      <w:ins w:id="1197" w:author="張金龍" w:date="2021-06-02T11:26:00Z">
        <w:r>
          <w:rPr>
            <w:rFonts w:ascii="標楷體" w:hAnsi="標楷體" w:hint="eastAsia"/>
          </w:rPr>
          <w:t>0</w:t>
        </w:r>
      </w:ins>
      <w:ins w:id="1198" w:author="張金龍" w:date="2021-06-02T11:27:00Z">
        <w:r w:rsidRPr="00286DCE">
          <w:rPr>
            <w:rFonts w:hint="eastAsia"/>
          </w:rPr>
          <w:t xml:space="preserve"> </w:t>
        </w:r>
        <w:r w:rsidRPr="00286DCE">
          <w:rPr>
            <w:rFonts w:ascii="標楷體" w:hAnsi="標楷體" w:hint="eastAsia"/>
          </w:rPr>
          <w:t>AML 姓名檢核</w:t>
        </w:r>
      </w:ins>
      <w:del w:id="1199" w:author="張金龍" w:date="2021-06-02T11:27:00Z">
        <w:r w:rsidRPr="00054BBF" w:rsidDel="00286DCE">
          <w:rPr>
            <w:rFonts w:ascii="標楷體" w:hAnsi="標楷體" w:hint="eastAsia"/>
          </w:rPr>
          <w:delText>疑似洗錢樣態條件設定</w:delText>
        </w:r>
      </w:del>
      <w:ins w:id="1200" w:author="智誠 楊" w:date="2021-05-08T18:56:00Z">
        <w:r>
          <w:rPr>
            <w:rFonts w:ascii="標楷體" w:hAnsi="標楷體" w:hint="eastAsia"/>
          </w:rPr>
          <w:t>***</w:t>
        </w:r>
      </w:ins>
    </w:p>
    <w:p w14:paraId="41BBEDAE" w14:textId="77777777" w:rsidR="00A04734" w:rsidRPr="0070265D" w:rsidRDefault="00A04734" w:rsidP="00A04734">
      <w:pPr>
        <w:rPr>
          <w:ins w:id="1201" w:author="智誠 楊" w:date="2021-05-07T11:32:00Z"/>
        </w:rPr>
      </w:pPr>
    </w:p>
    <w:p w14:paraId="619A1303" w14:textId="77777777" w:rsidR="00A04734" w:rsidRDefault="00A04734">
      <w:pPr>
        <w:pStyle w:val="a"/>
        <w:pPrChange w:id="1202" w:author="智誠 楊" w:date="2021-05-07T16:36:00Z">
          <w:pPr>
            <w:pStyle w:val="a"/>
            <w:numPr>
              <w:numId w:val="21"/>
            </w:numPr>
            <w:tabs>
              <w:tab w:val="num" w:pos="1134"/>
            </w:tabs>
            <w:ind w:left="1134" w:hanging="1134"/>
          </w:pPr>
        </w:pPrChange>
      </w:pPr>
      <w:ins w:id="1203" w:author="智誠 楊" w:date="2021-05-07T11:38:00Z">
        <w:r w:rsidRPr="00362205">
          <w:t>功能說明</w:t>
        </w:r>
      </w:ins>
    </w:p>
    <w:p w14:paraId="6ED83C05" w14:textId="77777777" w:rsidR="00A04734" w:rsidRPr="0070265D" w:rsidRDefault="00A04734" w:rsidP="00A04734">
      <w:pPr>
        <w:rPr>
          <w:ins w:id="1204" w:author="智誠 楊" w:date="2021-05-07T11:32:00Z"/>
        </w:rPr>
      </w:pPr>
    </w:p>
    <w:tbl>
      <w:tblPr>
        <w:tblW w:w="8822" w:type="dxa"/>
        <w:tblInd w:w="692"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Change w:id="1205" w:author="智誠 楊" w:date="2021-05-07T11:56:00Z">
          <w:tblPr>
            <w:tblW w:w="8822"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PrChange>
      </w:tblPr>
      <w:tblGrid>
        <w:gridCol w:w="1548"/>
        <w:gridCol w:w="7274"/>
        <w:tblGridChange w:id="1206">
          <w:tblGrid>
            <w:gridCol w:w="1548"/>
            <w:gridCol w:w="7274"/>
          </w:tblGrid>
        </w:tblGridChange>
      </w:tblGrid>
      <w:tr w:rsidR="00A04734" w:rsidRPr="00362205" w14:paraId="4259C4F7" w14:textId="77777777" w:rsidTr="00D36B78">
        <w:trPr>
          <w:trHeight w:val="277"/>
          <w:ins w:id="1207" w:author="智誠 楊" w:date="2021-05-07T11:32:00Z"/>
          <w:trPrChange w:id="1208" w:author="智誠 楊" w:date="2021-05-07T11:56:00Z">
            <w:trPr>
              <w:trHeight w:val="277"/>
            </w:trPr>
          </w:trPrChange>
        </w:trPr>
        <w:tc>
          <w:tcPr>
            <w:tcW w:w="1548" w:type="dxa"/>
            <w:tcBorders>
              <w:top w:val="single" w:sz="8" w:space="0" w:color="000000"/>
              <w:bottom w:val="single" w:sz="8" w:space="0" w:color="000000"/>
              <w:right w:val="single" w:sz="8" w:space="0" w:color="000000"/>
            </w:tcBorders>
            <w:shd w:val="clear" w:color="auto" w:fill="F3F3F3"/>
            <w:tcPrChange w:id="1209" w:author="智誠 楊" w:date="2021-05-07T11:56:00Z">
              <w:tcPr>
                <w:tcW w:w="1548" w:type="dxa"/>
                <w:tcBorders>
                  <w:top w:val="single" w:sz="8" w:space="0" w:color="000000"/>
                  <w:bottom w:val="single" w:sz="8" w:space="0" w:color="000000"/>
                  <w:right w:val="single" w:sz="8" w:space="0" w:color="000000"/>
                </w:tcBorders>
                <w:shd w:val="clear" w:color="auto" w:fill="F3F3F3"/>
              </w:tcPr>
            </w:tcPrChange>
          </w:tcPr>
          <w:p w14:paraId="7883752A" w14:textId="77777777" w:rsidR="00A04734" w:rsidRPr="00362205" w:rsidRDefault="00A04734" w:rsidP="00D36B78">
            <w:pPr>
              <w:rPr>
                <w:ins w:id="1210" w:author="智誠 楊" w:date="2021-05-07T11:32:00Z"/>
                <w:rFonts w:ascii="標楷體" w:eastAsia="標楷體" w:hAnsi="標楷體"/>
              </w:rPr>
            </w:pPr>
            <w:ins w:id="1211" w:author="智誠 楊" w:date="2021-05-07T11:32:00Z">
              <w:r w:rsidRPr="00362205">
                <w:rPr>
                  <w:rFonts w:ascii="標楷體" w:eastAsia="標楷體" w:hAnsi="標楷體"/>
                </w:rPr>
                <w:t xml:space="preserve">功能名稱 </w:t>
              </w:r>
            </w:ins>
          </w:p>
        </w:tc>
        <w:tc>
          <w:tcPr>
            <w:tcW w:w="7274" w:type="dxa"/>
            <w:tcBorders>
              <w:top w:val="single" w:sz="8" w:space="0" w:color="000000"/>
              <w:left w:val="single" w:sz="8" w:space="0" w:color="000000"/>
              <w:bottom w:val="single" w:sz="8" w:space="0" w:color="000000"/>
            </w:tcBorders>
            <w:tcPrChange w:id="1212" w:author="智誠 楊" w:date="2021-05-07T11:56:00Z">
              <w:tcPr>
                <w:tcW w:w="7274" w:type="dxa"/>
                <w:tcBorders>
                  <w:top w:val="single" w:sz="8" w:space="0" w:color="000000"/>
                  <w:left w:val="single" w:sz="8" w:space="0" w:color="000000"/>
                  <w:bottom w:val="single" w:sz="8" w:space="0" w:color="000000"/>
                </w:tcBorders>
              </w:tcPr>
            </w:tcPrChange>
          </w:tcPr>
          <w:p w14:paraId="6632B515" w14:textId="5ED006C4" w:rsidR="00A04734" w:rsidRPr="00362205" w:rsidRDefault="00A04734" w:rsidP="00D36B78">
            <w:pPr>
              <w:rPr>
                <w:ins w:id="1213" w:author="智誠 楊" w:date="2021-05-07T11:32:00Z"/>
                <w:rFonts w:ascii="標楷體" w:eastAsia="標楷體" w:hAnsi="標楷體"/>
              </w:rPr>
            </w:pPr>
            <w:ins w:id="1214" w:author="張金龍" w:date="2021-06-02T11:27:00Z">
              <w:r w:rsidRPr="00286DCE">
                <w:rPr>
                  <w:rFonts w:ascii="標楷體" w:eastAsia="標楷體" w:hAnsi="標楷體" w:hint="eastAsia"/>
                </w:rPr>
                <w:t>AML 姓名檢核</w:t>
              </w:r>
            </w:ins>
            <w:ins w:id="1215" w:author="智誠 楊" w:date="2021-05-07T11:39:00Z">
              <w:del w:id="1216" w:author="張金龍" w:date="2021-06-02T11:27:00Z">
                <w:r w:rsidDel="00286DCE">
                  <w:rPr>
                    <w:rFonts w:ascii="標楷體" w:eastAsia="標楷體" w:hAnsi="標楷體" w:hint="eastAsia"/>
                  </w:rPr>
                  <w:delText>疑似洗錢樣態條件設定</w:delText>
                </w:r>
              </w:del>
            </w:ins>
          </w:p>
        </w:tc>
      </w:tr>
      <w:tr w:rsidR="00A04734" w:rsidRPr="00991AC5" w14:paraId="49168A1C" w14:textId="77777777" w:rsidTr="00D36B78">
        <w:trPr>
          <w:trHeight w:val="277"/>
          <w:ins w:id="1217" w:author="智誠 楊" w:date="2021-05-07T11:32:00Z"/>
          <w:trPrChange w:id="1218" w:author="智誠 楊" w:date="2021-05-07T11:56:00Z">
            <w:trPr>
              <w:trHeight w:val="277"/>
            </w:trPr>
          </w:trPrChange>
        </w:trPr>
        <w:tc>
          <w:tcPr>
            <w:tcW w:w="1548" w:type="dxa"/>
            <w:tcBorders>
              <w:top w:val="single" w:sz="8" w:space="0" w:color="000000"/>
              <w:bottom w:val="single" w:sz="8" w:space="0" w:color="000000"/>
              <w:right w:val="single" w:sz="8" w:space="0" w:color="000000"/>
            </w:tcBorders>
            <w:shd w:val="clear" w:color="auto" w:fill="F3F3F3"/>
            <w:tcPrChange w:id="1219" w:author="智誠 楊" w:date="2021-05-07T11:56:00Z">
              <w:tcPr>
                <w:tcW w:w="1548" w:type="dxa"/>
                <w:tcBorders>
                  <w:top w:val="single" w:sz="8" w:space="0" w:color="000000"/>
                  <w:bottom w:val="single" w:sz="8" w:space="0" w:color="000000"/>
                  <w:right w:val="single" w:sz="8" w:space="0" w:color="000000"/>
                </w:tcBorders>
                <w:shd w:val="clear" w:color="auto" w:fill="F3F3F3"/>
              </w:tcPr>
            </w:tcPrChange>
          </w:tcPr>
          <w:p w14:paraId="08E60582" w14:textId="77777777" w:rsidR="00A04734" w:rsidRPr="00991AC5" w:rsidRDefault="00A04734" w:rsidP="00D36B78">
            <w:pPr>
              <w:rPr>
                <w:ins w:id="1220" w:author="智誠 楊" w:date="2021-05-07T11:32:00Z"/>
                <w:rFonts w:ascii="標楷體" w:eastAsia="標楷體" w:hAnsi="標楷體"/>
              </w:rPr>
            </w:pPr>
            <w:ins w:id="1221" w:author="智誠 楊" w:date="2021-05-07T11:32:00Z">
              <w:r w:rsidRPr="00991AC5">
                <w:rPr>
                  <w:rFonts w:ascii="標楷體" w:eastAsia="標楷體" w:hAnsi="標楷體"/>
                </w:rPr>
                <w:t>進入條件</w:t>
              </w:r>
            </w:ins>
          </w:p>
        </w:tc>
        <w:tc>
          <w:tcPr>
            <w:tcW w:w="7274" w:type="dxa"/>
            <w:tcBorders>
              <w:top w:val="single" w:sz="8" w:space="0" w:color="000000"/>
              <w:left w:val="single" w:sz="8" w:space="0" w:color="000000"/>
              <w:bottom w:val="single" w:sz="8" w:space="0" w:color="000000"/>
            </w:tcBorders>
            <w:tcPrChange w:id="1222" w:author="智誠 楊" w:date="2021-05-07T11:56:00Z">
              <w:tcPr>
                <w:tcW w:w="7274" w:type="dxa"/>
                <w:tcBorders>
                  <w:top w:val="single" w:sz="8" w:space="0" w:color="000000"/>
                  <w:left w:val="single" w:sz="8" w:space="0" w:color="000000"/>
                  <w:bottom w:val="single" w:sz="8" w:space="0" w:color="000000"/>
                </w:tcBorders>
              </w:tcPr>
            </w:tcPrChange>
          </w:tcPr>
          <w:p w14:paraId="3052BD71" w14:textId="1EBA4529" w:rsidR="00991AC5" w:rsidRPr="00991AC5" w:rsidRDefault="00991AC5" w:rsidP="00991AC5">
            <w:pPr>
              <w:ind w:leftChars="11" w:left="309" w:hangingChars="118" w:hanging="283"/>
              <w:rPr>
                <w:rFonts w:ascii="標楷體" w:eastAsia="標楷體" w:hAnsi="標楷體"/>
              </w:rPr>
            </w:pPr>
            <w:r w:rsidRPr="00991AC5">
              <w:rPr>
                <w:rFonts w:ascii="標楷體" w:eastAsia="標楷體" w:hAnsi="標楷體" w:hint="eastAsia"/>
              </w:rPr>
              <w:t>1.AML</w:t>
            </w:r>
            <w:r w:rsidRPr="00991AC5">
              <w:rPr>
                <w:rFonts w:ascii="標楷體" w:eastAsia="標楷體" w:hAnsi="標楷體" w:hint="eastAsia"/>
                <w:lang w:eastAsia="zh-HK"/>
              </w:rPr>
              <w:t>姓名檢核、查詢</w:t>
            </w:r>
            <w:r w:rsidRPr="00991AC5">
              <w:rPr>
                <w:rFonts w:ascii="標楷體" w:eastAsia="標楷體" w:hAnsi="標楷體" w:hint="eastAsia"/>
              </w:rPr>
              <w:t>AML</w:t>
            </w:r>
            <w:r w:rsidRPr="00991AC5">
              <w:rPr>
                <w:rFonts w:ascii="標楷體" w:eastAsia="標楷體" w:hAnsi="標楷體" w:hint="eastAsia"/>
                <w:lang w:eastAsia="zh-HK"/>
              </w:rPr>
              <w:t>姓名檢核資料、自動更新檢核狀態</w:t>
            </w:r>
            <w:r w:rsidRPr="00991AC5">
              <w:rPr>
                <w:rFonts w:ascii="標楷體" w:eastAsia="標楷體" w:hAnsi="標楷體" w:hint="eastAsia"/>
              </w:rPr>
              <w:t>、</w:t>
            </w:r>
            <w:r w:rsidRPr="00991AC5">
              <w:rPr>
                <w:rFonts w:ascii="標楷體" w:eastAsia="標楷體" w:hAnsi="標楷體" w:hint="eastAsia"/>
                <w:lang w:eastAsia="zh-HK"/>
              </w:rPr>
              <w:t>人工維護檢核狀態時使用</w:t>
            </w:r>
            <w:r w:rsidRPr="00991AC5">
              <w:rPr>
                <w:rFonts w:ascii="標楷體" w:eastAsia="標楷體" w:hAnsi="標楷體" w:hint="eastAsia"/>
              </w:rPr>
              <w:t>。</w:t>
            </w:r>
          </w:p>
          <w:p w14:paraId="7B6E1487" w14:textId="59687036" w:rsidR="00A04734" w:rsidRPr="00991AC5" w:rsidRDefault="00991AC5" w:rsidP="00991AC5">
            <w:pPr>
              <w:rPr>
                <w:ins w:id="1223" w:author="智誠 楊" w:date="2021-05-07T11:32:00Z"/>
                <w:rFonts w:ascii="標楷體" w:eastAsia="標楷體" w:hAnsi="標楷體"/>
              </w:rPr>
            </w:pPr>
            <w:r w:rsidRPr="00991AC5">
              <w:rPr>
                <w:rFonts w:ascii="標楷體" w:eastAsia="標楷體" w:hAnsi="標楷體" w:hint="eastAsia"/>
              </w:rPr>
              <w:t>2.</w:t>
            </w:r>
            <w:r w:rsidRPr="00991AC5">
              <w:rPr>
                <w:rFonts w:ascii="標楷體" w:eastAsia="標楷體" w:hAnsi="標楷體" w:hint="eastAsia"/>
                <w:lang w:eastAsia="zh-HK"/>
              </w:rPr>
              <w:t>需由入口交易</w:t>
            </w:r>
            <w:r w:rsidRPr="00991AC5">
              <w:rPr>
                <w:rFonts w:ascii="標楷體" w:eastAsia="標楷體" w:hAnsi="標楷體" w:hint="eastAsia"/>
              </w:rPr>
              <w:t>【</w:t>
            </w:r>
            <w:r w:rsidRPr="00991AC5">
              <w:rPr>
                <w:rFonts w:ascii="標楷體" w:eastAsia="標楷體" w:hAnsi="標楷體"/>
                <w:lang w:eastAsia="zh-HK"/>
              </w:rPr>
              <w:t>L</w:t>
            </w:r>
            <w:r w:rsidRPr="00991AC5">
              <w:rPr>
                <w:rFonts w:ascii="標楷體" w:eastAsia="標楷體" w:hAnsi="標楷體" w:hint="eastAsia"/>
              </w:rPr>
              <w:t>8080</w:t>
            </w:r>
            <w:r w:rsidRPr="00991AC5">
              <w:rPr>
                <w:rFonts w:ascii="標楷體" w:eastAsia="標楷體" w:hAnsi="標楷體"/>
              </w:rPr>
              <w:t xml:space="preserve"> </w:t>
            </w:r>
            <w:r w:rsidRPr="00991AC5">
              <w:rPr>
                <w:rFonts w:ascii="標楷體" w:eastAsia="標楷體" w:hAnsi="標楷體" w:hint="eastAsia"/>
              </w:rPr>
              <w:t>AML</w:t>
            </w:r>
            <w:r w:rsidRPr="00991AC5">
              <w:rPr>
                <w:rFonts w:ascii="標楷體" w:eastAsia="標楷體" w:hAnsi="標楷體" w:hint="eastAsia"/>
                <w:lang w:eastAsia="zh-HK"/>
              </w:rPr>
              <w:t>姓名檢核</w:t>
            </w:r>
            <w:r w:rsidRPr="00991AC5">
              <w:rPr>
                <w:rFonts w:ascii="標楷體" w:eastAsia="標楷體" w:hAnsi="標楷體"/>
              </w:rPr>
              <w:t>查詢</w:t>
            </w:r>
            <w:r w:rsidRPr="00991AC5">
              <w:rPr>
                <w:rFonts w:ascii="標楷體" w:eastAsia="標楷體" w:hAnsi="標楷體" w:hint="eastAsia"/>
              </w:rPr>
              <w:t>】</w:t>
            </w:r>
            <w:r w:rsidRPr="00991AC5">
              <w:rPr>
                <w:rFonts w:ascii="標楷體" w:eastAsia="標楷體" w:hAnsi="標楷體" w:hint="eastAsia"/>
                <w:lang w:eastAsia="zh-HK"/>
              </w:rPr>
              <w:t>進入</w:t>
            </w:r>
            <w:ins w:id="1224" w:author="智誠 楊" w:date="2021-05-07T11:39:00Z">
              <w:del w:id="1225" w:author="張金龍" w:date="2021-06-02T11:27:00Z">
                <w:r w:rsidR="00A04734" w:rsidRPr="00991AC5" w:rsidDel="00286DCE">
                  <w:rPr>
                    <w:rFonts w:ascii="標楷體" w:eastAsia="標楷體" w:hAnsi="標楷體" w:hint="eastAsia"/>
                  </w:rPr>
                  <w:delText>設定洗錢樣態條件時</w:delText>
                </w:r>
              </w:del>
            </w:ins>
          </w:p>
        </w:tc>
      </w:tr>
      <w:tr w:rsidR="00A04734" w:rsidRPr="00362205" w14:paraId="09A59DE3" w14:textId="77777777" w:rsidTr="00D36B78">
        <w:trPr>
          <w:trHeight w:val="773"/>
          <w:ins w:id="1226" w:author="智誠 楊" w:date="2021-05-07T11:32:00Z"/>
          <w:trPrChange w:id="1227" w:author="智誠 楊" w:date="2021-05-07T11:56:00Z">
            <w:trPr>
              <w:trHeight w:val="773"/>
            </w:trPr>
          </w:trPrChange>
        </w:trPr>
        <w:tc>
          <w:tcPr>
            <w:tcW w:w="1548" w:type="dxa"/>
            <w:tcBorders>
              <w:top w:val="single" w:sz="8" w:space="0" w:color="000000"/>
              <w:bottom w:val="single" w:sz="8" w:space="0" w:color="000000"/>
              <w:right w:val="single" w:sz="8" w:space="0" w:color="000000"/>
            </w:tcBorders>
            <w:shd w:val="clear" w:color="auto" w:fill="F3F3F3"/>
            <w:tcPrChange w:id="1228" w:author="智誠 楊" w:date="2021-05-07T11:56:00Z">
              <w:tcPr>
                <w:tcW w:w="1548" w:type="dxa"/>
                <w:tcBorders>
                  <w:top w:val="single" w:sz="8" w:space="0" w:color="000000"/>
                  <w:bottom w:val="single" w:sz="8" w:space="0" w:color="000000"/>
                  <w:right w:val="single" w:sz="8" w:space="0" w:color="000000"/>
                </w:tcBorders>
                <w:shd w:val="clear" w:color="auto" w:fill="F3F3F3"/>
              </w:tcPr>
            </w:tcPrChange>
          </w:tcPr>
          <w:p w14:paraId="00BD32CF" w14:textId="77777777" w:rsidR="00A04734" w:rsidRPr="00362205" w:rsidRDefault="00A04734" w:rsidP="00D36B78">
            <w:pPr>
              <w:rPr>
                <w:ins w:id="1229" w:author="智誠 楊" w:date="2021-05-07T11:32:00Z"/>
                <w:rFonts w:ascii="標楷體" w:eastAsia="標楷體" w:hAnsi="標楷體"/>
              </w:rPr>
            </w:pPr>
            <w:ins w:id="1230" w:author="智誠 楊" w:date="2021-05-07T11:32:00Z">
              <w:r w:rsidRPr="00362205">
                <w:rPr>
                  <w:rFonts w:ascii="標楷體" w:eastAsia="標楷體" w:hAnsi="標楷體"/>
                </w:rPr>
                <w:t xml:space="preserve">基本流程 </w:t>
              </w:r>
            </w:ins>
          </w:p>
        </w:tc>
        <w:tc>
          <w:tcPr>
            <w:tcW w:w="7274" w:type="dxa"/>
            <w:tcBorders>
              <w:top w:val="single" w:sz="8" w:space="0" w:color="000000"/>
              <w:left w:val="single" w:sz="8" w:space="0" w:color="000000"/>
              <w:bottom w:val="single" w:sz="8" w:space="0" w:color="000000"/>
            </w:tcBorders>
            <w:tcPrChange w:id="1231" w:author="智誠 楊" w:date="2021-05-07T11:56:00Z">
              <w:tcPr>
                <w:tcW w:w="7274" w:type="dxa"/>
                <w:tcBorders>
                  <w:top w:val="single" w:sz="8" w:space="0" w:color="000000"/>
                  <w:left w:val="single" w:sz="8" w:space="0" w:color="000000"/>
                  <w:bottom w:val="single" w:sz="8" w:space="0" w:color="000000"/>
                </w:tcBorders>
              </w:tcPr>
            </w:tcPrChange>
          </w:tcPr>
          <w:p w14:paraId="7552F27B" w14:textId="77777777" w:rsidR="00A04734" w:rsidRPr="00B718BF" w:rsidRDefault="00A04734" w:rsidP="00D36B78">
            <w:pPr>
              <w:rPr>
                <w:ins w:id="1232" w:author="智誠 楊" w:date="2021-05-07T11:32:00Z"/>
                <w:rFonts w:ascii="標楷體" w:eastAsia="標楷體" w:hAnsi="標楷體"/>
                <w:color w:val="FF0000"/>
                <w:lang w:eastAsia="zh-HK"/>
                <w:rPrChange w:id="1233" w:author="智誠 楊" w:date="2021-05-07T11:41:00Z">
                  <w:rPr>
                    <w:ins w:id="1234" w:author="智誠 楊" w:date="2021-05-07T11:32:00Z"/>
                    <w:rFonts w:ascii="標楷體" w:eastAsia="標楷體" w:hAnsi="標楷體"/>
                    <w:lang w:eastAsia="zh-HK"/>
                  </w:rPr>
                </w:rPrChange>
              </w:rPr>
            </w:pPr>
            <w:ins w:id="1235" w:author="智誠 楊" w:date="2021-05-07T11:40:00Z">
              <w:r>
                <w:rPr>
                  <w:rFonts w:ascii="標楷體" w:eastAsia="標楷體" w:hAnsi="標楷體" w:hint="eastAsia"/>
                </w:rPr>
                <w:t>1.</w:t>
              </w:r>
            </w:ins>
            <w:ins w:id="1236" w:author="智誠 楊" w:date="2021-05-07T11:41:00Z">
              <w:r w:rsidRPr="00E8625A">
                <w:rPr>
                  <w:rFonts w:ascii="標楷體" w:eastAsia="標楷體" w:hAnsi="標楷體" w:hint="eastAsia"/>
                  <w:lang w:eastAsia="zh-HK"/>
                </w:rPr>
                <w:t>參考「</w:t>
              </w:r>
            </w:ins>
            <w:ins w:id="1237" w:author="智誠 楊" w:date="2021-05-08T17:53:00Z">
              <w:del w:id="1238" w:author="張金龍" w:date="2021-06-02T11:28:00Z">
                <w:r w:rsidDel="00286DCE">
                  <w:rPr>
                    <w:rFonts w:ascii="標楷體" w:eastAsia="標楷體" w:hAnsi="標楷體" w:hint="eastAsia"/>
                    <w:lang w:eastAsia="zh-HK"/>
                  </w:rPr>
                  <w:delText>疑似洗錢</w:delText>
                </w:r>
              </w:del>
            </w:ins>
            <w:ins w:id="1239" w:author="張金龍" w:date="2021-06-02T11:28:00Z">
              <w:r>
                <w:rPr>
                  <w:rFonts w:ascii="標楷體" w:eastAsia="標楷體" w:hAnsi="標楷體" w:hint="eastAsia"/>
                  <w:lang w:eastAsia="zh-HK"/>
                </w:rPr>
                <w:t>作業流程</w:t>
              </w:r>
              <w:r>
                <w:rPr>
                  <w:rFonts w:ascii="標楷體" w:eastAsia="標楷體" w:hAnsi="標楷體" w:hint="eastAsia"/>
                </w:rPr>
                <w:t>.</w:t>
              </w:r>
            </w:ins>
            <w:ins w:id="1240" w:author="張金龍" w:date="2021-06-02T11:29:00Z">
              <w:r w:rsidRPr="00286DCE">
                <w:rPr>
                  <w:rFonts w:ascii="標楷體" w:eastAsia="標楷體" w:hAnsi="標楷體" w:hint="eastAsia"/>
                </w:rPr>
                <w:t>AML交易檢核</w:t>
              </w:r>
            </w:ins>
            <w:ins w:id="1241" w:author="智誠 楊" w:date="2021-05-07T11:41:00Z">
              <w:r w:rsidRPr="00E8625A">
                <w:rPr>
                  <w:rFonts w:ascii="標楷體" w:eastAsia="標楷體" w:hAnsi="標楷體" w:hint="eastAsia"/>
                  <w:lang w:eastAsia="zh-HK"/>
                </w:rPr>
                <w:t>」流程</w:t>
              </w:r>
            </w:ins>
          </w:p>
          <w:p w14:paraId="49CCB0E1" w14:textId="77777777" w:rsidR="00A75554" w:rsidRDefault="00A04734" w:rsidP="00D36B78">
            <w:pPr>
              <w:rPr>
                <w:rFonts w:ascii="標楷體" w:eastAsia="標楷體" w:hAnsi="標楷體"/>
              </w:rPr>
            </w:pPr>
            <w:ins w:id="1242" w:author="智誠 楊" w:date="2021-05-07T11:32:00Z">
              <w:r w:rsidRPr="00215153">
                <w:rPr>
                  <w:rFonts w:ascii="標楷體" w:eastAsia="標楷體" w:hAnsi="標楷體" w:hint="eastAsia"/>
                </w:rPr>
                <w:t>2.</w:t>
              </w:r>
            </w:ins>
            <w:ins w:id="1243" w:author="智誠 楊" w:date="2021-05-07T13:38:00Z">
              <w:del w:id="1244" w:author="張金龍" w:date="2021-06-02T11:29:00Z">
                <w:r w:rsidDel="00286DCE">
                  <w:rPr>
                    <w:rFonts w:ascii="標楷體" w:eastAsia="標楷體" w:hAnsi="標楷體" w:hint="eastAsia"/>
                    <w:lang w:eastAsia="zh-HK"/>
                  </w:rPr>
                  <w:delText>維護</w:delText>
                </w:r>
              </w:del>
            </w:ins>
            <w:ins w:id="1245" w:author="智誠 楊" w:date="2021-05-07T11:42:00Z">
              <w:del w:id="1246" w:author="張金龍" w:date="2021-06-02T11:29:00Z">
                <w:r w:rsidDel="00286DCE">
                  <w:rPr>
                    <w:rFonts w:ascii="標楷體" w:eastAsia="標楷體" w:hAnsi="標楷體" w:hint="eastAsia"/>
                    <w:lang w:eastAsia="zh-HK"/>
                  </w:rPr>
                  <w:delText>疑似洗錢樣態條件設定</w:delText>
                </w:r>
              </w:del>
            </w:ins>
            <w:r w:rsidR="00991AC5">
              <w:rPr>
                <w:rFonts w:ascii="標楷體" w:eastAsia="標楷體" w:hAnsi="標楷體" w:hint="eastAsia"/>
                <w:lang w:eastAsia="zh-HK"/>
              </w:rPr>
              <w:t>維護</w:t>
            </w:r>
            <w:ins w:id="1247" w:author="張金龍" w:date="2021-06-02T11:30:00Z">
              <w:r w:rsidRPr="00286DCE">
                <w:rPr>
                  <w:rFonts w:ascii="標楷體" w:eastAsia="標楷體" w:hAnsi="標楷體" w:hint="eastAsia"/>
                  <w:lang w:eastAsia="zh-HK"/>
                </w:rPr>
                <w:t>AML檢查紀錄檔</w:t>
              </w:r>
            </w:ins>
            <w:ins w:id="1248" w:author="智誠 楊" w:date="2021-05-07T11:32:00Z">
              <w:del w:id="1249" w:author="張金龍" w:date="2021-06-02T11:30:00Z">
                <w:r w:rsidDel="00286DCE">
                  <w:rPr>
                    <w:rFonts w:ascii="標楷體" w:eastAsia="標楷體" w:hAnsi="標楷體" w:hint="eastAsia"/>
                  </w:rPr>
                  <w:delText>檔</w:delText>
                </w:r>
              </w:del>
              <w:r>
                <w:rPr>
                  <w:rFonts w:ascii="標楷體" w:eastAsia="標楷體" w:hAnsi="標楷體" w:hint="eastAsia"/>
                </w:rPr>
                <w:t>(</w:t>
              </w:r>
            </w:ins>
            <w:ins w:id="1250" w:author="張金龍" w:date="2021-06-02T11:30:00Z">
              <w:r w:rsidRPr="00286DCE">
                <w:rPr>
                  <w:rFonts w:ascii="標楷體" w:eastAsia="標楷體" w:hAnsi="標楷體"/>
                </w:rPr>
                <w:t>TxAmlLog</w:t>
              </w:r>
            </w:ins>
            <w:ins w:id="1251" w:author="智誠 楊" w:date="2021-05-07T11:41:00Z">
              <w:del w:id="1252" w:author="張金龍" w:date="2021-06-02T11:30:00Z">
                <w:r w:rsidDel="00286DCE">
                  <w:rPr>
                    <w:rFonts w:ascii="標楷體" w:eastAsia="標楷體" w:hAnsi="標楷體"/>
                  </w:rPr>
                  <w:delText>MlaundryParas</w:delText>
                </w:r>
              </w:del>
            </w:ins>
            <w:ins w:id="1253" w:author="智誠 楊" w:date="2021-05-07T11:32:00Z">
              <w:r>
                <w:rPr>
                  <w:rFonts w:ascii="標楷體" w:eastAsia="標楷體" w:hAnsi="標楷體"/>
                </w:rPr>
                <w:t>)</w:t>
              </w:r>
            </w:ins>
          </w:p>
          <w:p w14:paraId="6B5905CA" w14:textId="77777777" w:rsidR="00A75554" w:rsidRDefault="00A75554" w:rsidP="00D36B78">
            <w:pPr>
              <w:rPr>
                <w:rFonts w:ascii="標楷體" w:eastAsia="標楷體" w:hAnsi="標楷體"/>
                <w:lang w:eastAsia="zh-HK"/>
              </w:rPr>
            </w:pPr>
            <w:r>
              <w:rPr>
                <w:rFonts w:ascii="標楷體" w:eastAsia="標楷體" w:hAnsi="標楷體" w:hint="eastAsia"/>
              </w:rPr>
              <w:t>3.</w:t>
            </w:r>
            <w:r>
              <w:rPr>
                <w:rFonts w:ascii="標楷體" w:eastAsia="標楷體" w:hAnsi="標楷體" w:hint="eastAsia"/>
                <w:lang w:eastAsia="zh-HK"/>
              </w:rPr>
              <w:t>功能說明</w:t>
            </w:r>
            <w:r>
              <w:rPr>
                <w:rFonts w:ascii="標楷體" w:eastAsia="標楷體" w:hAnsi="標楷體" w:hint="eastAsia"/>
              </w:rPr>
              <w:t>:</w:t>
            </w:r>
          </w:p>
          <w:p w14:paraId="6F148FA9" w14:textId="5966A59F" w:rsidR="00A75554" w:rsidRDefault="00A75554" w:rsidP="00D36B78">
            <w:pPr>
              <w:rPr>
                <w:rFonts w:ascii="標楷體" w:eastAsia="標楷體" w:hAnsi="標楷體"/>
                <w:lang w:eastAsia="zh-HK"/>
              </w:rPr>
            </w:pPr>
            <w:r>
              <w:rPr>
                <w:rFonts w:ascii="標楷體" w:eastAsia="標楷體" w:hAnsi="標楷體"/>
                <w:lang w:eastAsia="zh-HK"/>
              </w:rPr>
              <w:t xml:space="preserve">  </w:t>
            </w:r>
            <w:r>
              <w:rPr>
                <w:rFonts w:ascii="標楷體" w:eastAsia="標楷體" w:hAnsi="標楷體" w:hint="eastAsia"/>
              </w:rPr>
              <w:t>(1).</w:t>
            </w:r>
            <w:r>
              <w:rPr>
                <w:rFonts w:ascii="標楷體" w:eastAsia="標楷體" w:hAnsi="標楷體" w:hint="eastAsia"/>
                <w:lang w:eastAsia="zh-HK"/>
              </w:rPr>
              <w:t>姓名檢核</w:t>
            </w:r>
            <w:r>
              <w:rPr>
                <w:rFonts w:ascii="標楷體" w:eastAsia="標楷體" w:hAnsi="標楷體" w:hint="eastAsia"/>
              </w:rPr>
              <w:t>:</w:t>
            </w:r>
            <w:r>
              <w:rPr>
                <w:rFonts w:ascii="標楷體" w:eastAsia="標楷體" w:hAnsi="標楷體" w:hint="eastAsia"/>
                <w:lang w:eastAsia="zh-HK"/>
              </w:rPr>
              <w:t>依輸入檢核資料</w:t>
            </w:r>
            <w:r>
              <w:rPr>
                <w:rFonts w:ascii="標楷體" w:eastAsia="標楷體" w:hAnsi="標楷體" w:hint="eastAsia"/>
              </w:rPr>
              <w:t>,</w:t>
            </w:r>
            <w:r>
              <w:rPr>
                <w:rFonts w:ascii="標楷體" w:eastAsia="標楷體" w:hAnsi="標楷體" w:hint="eastAsia"/>
                <w:lang w:eastAsia="zh-HK"/>
              </w:rPr>
              <w:t>送電文至</w:t>
            </w:r>
            <w:r w:rsidR="004A0B38">
              <w:rPr>
                <w:rFonts w:ascii="標楷體" w:eastAsia="標楷體" w:hAnsi="標楷體" w:hint="eastAsia"/>
              </w:rPr>
              <w:t>[</w:t>
            </w:r>
            <w:r>
              <w:rPr>
                <w:rFonts w:ascii="標楷體" w:eastAsia="標楷體" w:hAnsi="標楷體" w:hint="eastAsia"/>
              </w:rPr>
              <w:t>AML</w:t>
            </w:r>
            <w:r w:rsidR="004A0B38">
              <w:rPr>
                <w:rFonts w:ascii="標楷體" w:eastAsia="標楷體" w:hAnsi="標楷體" w:hint="eastAsia"/>
                <w:lang w:eastAsia="zh-HK"/>
              </w:rPr>
              <w:t>系統</w:t>
            </w:r>
            <w:r w:rsidR="004A0B38">
              <w:rPr>
                <w:rFonts w:ascii="標楷體" w:eastAsia="標楷體" w:hAnsi="標楷體" w:hint="eastAsia"/>
              </w:rPr>
              <w:t>]</w:t>
            </w:r>
            <w:r>
              <w:rPr>
                <w:rFonts w:ascii="標楷體" w:eastAsia="標楷體" w:hAnsi="標楷體" w:hint="eastAsia"/>
                <w:lang w:eastAsia="zh-HK"/>
              </w:rPr>
              <w:t>檢核</w:t>
            </w:r>
          </w:p>
          <w:p w14:paraId="0D96C5BD" w14:textId="77777777" w:rsidR="00A75554" w:rsidRDefault="00A75554" w:rsidP="00D36B78">
            <w:pPr>
              <w:rPr>
                <w:rFonts w:ascii="標楷體" w:eastAsia="標楷體" w:hAnsi="標楷體"/>
                <w:lang w:eastAsia="zh-HK"/>
              </w:rPr>
            </w:pPr>
            <w:r>
              <w:rPr>
                <w:rFonts w:ascii="標楷體" w:eastAsia="標楷體" w:hAnsi="標楷體" w:hint="eastAsia"/>
              </w:rPr>
              <w:t xml:space="preserve">  (2).</w:t>
            </w:r>
            <w:r>
              <w:rPr>
                <w:rFonts w:ascii="標楷體" w:eastAsia="標楷體" w:hAnsi="標楷體" w:hint="eastAsia"/>
                <w:lang w:eastAsia="zh-HK"/>
              </w:rPr>
              <w:t>查詢</w:t>
            </w:r>
            <w:r>
              <w:rPr>
                <w:rFonts w:ascii="標楷體" w:eastAsia="標楷體" w:hAnsi="標楷體" w:hint="eastAsia"/>
              </w:rPr>
              <w:t>:</w:t>
            </w:r>
            <w:r>
              <w:rPr>
                <w:rFonts w:ascii="標楷體" w:eastAsia="標楷體" w:hAnsi="標楷體" w:hint="eastAsia"/>
                <w:lang w:eastAsia="zh-HK"/>
              </w:rPr>
              <w:t>查詢送交A</w:t>
            </w:r>
            <w:r>
              <w:rPr>
                <w:rFonts w:ascii="標楷體" w:eastAsia="標楷體" w:hAnsi="標楷體" w:hint="eastAsia"/>
              </w:rPr>
              <w:t>ML</w:t>
            </w:r>
            <w:r>
              <w:rPr>
                <w:rFonts w:ascii="標楷體" w:eastAsia="標楷體" w:hAnsi="標楷體" w:hint="eastAsia"/>
                <w:lang w:eastAsia="zh-HK"/>
              </w:rPr>
              <w:t>檢核資料及狀態</w:t>
            </w:r>
          </w:p>
          <w:p w14:paraId="557D4C00" w14:textId="4949CAE4" w:rsidR="004A0B38" w:rsidRDefault="00A75554" w:rsidP="004A0B38">
            <w:pPr>
              <w:rPr>
                <w:rFonts w:ascii="標楷體" w:eastAsia="標楷體" w:hAnsi="標楷體"/>
                <w:lang w:eastAsia="zh-HK"/>
              </w:rPr>
            </w:pPr>
            <w:r>
              <w:rPr>
                <w:rFonts w:ascii="標楷體" w:eastAsia="標楷體" w:hAnsi="標楷體" w:hint="eastAsia"/>
              </w:rPr>
              <w:t xml:space="preserve">　(3).</w:t>
            </w:r>
            <w:r w:rsidR="004A0B38">
              <w:rPr>
                <w:rFonts w:ascii="標楷體" w:eastAsia="標楷體" w:hAnsi="標楷體" w:hint="eastAsia"/>
                <w:lang w:eastAsia="zh-HK"/>
              </w:rPr>
              <w:t>更新狀態</w:t>
            </w:r>
            <w:r w:rsidR="004A0B38">
              <w:rPr>
                <w:rFonts w:ascii="標楷體" w:eastAsia="標楷體" w:hAnsi="標楷體" w:hint="eastAsia"/>
              </w:rPr>
              <w:t>:</w:t>
            </w:r>
            <w:r w:rsidR="004A0B38">
              <w:rPr>
                <w:rFonts w:ascii="標楷體" w:eastAsia="標楷體" w:hAnsi="標楷體" w:hint="eastAsia"/>
                <w:lang w:eastAsia="zh-HK"/>
              </w:rPr>
              <w:t xml:space="preserve"> 送電文至</w:t>
            </w:r>
            <w:r w:rsidR="004A0B38">
              <w:rPr>
                <w:rFonts w:ascii="標楷體" w:eastAsia="標楷體" w:hAnsi="標楷體" w:hint="eastAsia"/>
              </w:rPr>
              <w:t>[AML</w:t>
            </w:r>
            <w:r w:rsidR="004A0B38">
              <w:rPr>
                <w:rFonts w:ascii="標楷體" w:eastAsia="標楷體" w:hAnsi="標楷體" w:hint="eastAsia"/>
                <w:lang w:eastAsia="zh-HK"/>
              </w:rPr>
              <w:t>系統</w:t>
            </w:r>
            <w:r w:rsidR="004A0B38">
              <w:rPr>
                <w:rFonts w:ascii="標楷體" w:eastAsia="標楷體" w:hAnsi="標楷體" w:hint="eastAsia"/>
              </w:rPr>
              <w:t>]</w:t>
            </w:r>
            <w:r w:rsidR="004A0B38">
              <w:rPr>
                <w:rFonts w:ascii="標楷體" w:eastAsia="標楷體" w:hAnsi="標楷體" w:hint="eastAsia"/>
                <w:lang w:eastAsia="zh-HK"/>
              </w:rPr>
              <w:t>更新處理狀態</w:t>
            </w:r>
          </w:p>
          <w:p w14:paraId="5F93B3EE" w14:textId="77777777" w:rsidR="004A0B38" w:rsidRDefault="004A0B38" w:rsidP="004A0B38">
            <w:pPr>
              <w:ind w:firstLineChars="100" w:firstLine="240"/>
              <w:rPr>
                <w:rFonts w:ascii="標楷體" w:eastAsia="標楷體" w:hAnsi="標楷體"/>
                <w:lang w:eastAsia="zh-HK"/>
              </w:rPr>
            </w:pPr>
            <w:r>
              <w:rPr>
                <w:rFonts w:ascii="標楷體" w:eastAsia="標楷體" w:hAnsi="標楷體" w:hint="eastAsia"/>
              </w:rPr>
              <w:t>(4).</w:t>
            </w:r>
            <w:r>
              <w:rPr>
                <w:rFonts w:ascii="標楷體" w:eastAsia="標楷體" w:hAnsi="標楷體" w:hint="eastAsia"/>
                <w:lang w:eastAsia="zh-HK"/>
              </w:rPr>
              <w:t>人工確認</w:t>
            </w:r>
            <w:r>
              <w:rPr>
                <w:rFonts w:ascii="標楷體" w:eastAsia="標楷體" w:hAnsi="標楷體" w:hint="eastAsia"/>
              </w:rPr>
              <w:t>:</w:t>
            </w:r>
            <w:r>
              <w:rPr>
                <w:rFonts w:ascii="標楷體" w:eastAsia="標楷體" w:hAnsi="標楷體" w:hint="eastAsia"/>
                <w:lang w:eastAsia="zh-HK"/>
              </w:rPr>
              <w:t xml:space="preserve"> 當系統無法送</w:t>
            </w:r>
            <w:r>
              <w:rPr>
                <w:rFonts w:ascii="標楷體" w:eastAsia="標楷體" w:hAnsi="標楷體" w:hint="eastAsia"/>
              </w:rPr>
              <w:t>[AML</w:t>
            </w:r>
            <w:r>
              <w:rPr>
                <w:rFonts w:ascii="標楷體" w:eastAsia="標楷體" w:hAnsi="標楷體" w:hint="eastAsia"/>
                <w:lang w:eastAsia="zh-HK"/>
              </w:rPr>
              <w:t>系統</w:t>
            </w:r>
            <w:r>
              <w:rPr>
                <w:rFonts w:ascii="標楷體" w:eastAsia="標楷體" w:hAnsi="標楷體" w:hint="eastAsia"/>
              </w:rPr>
              <w:t>]</w:t>
            </w:r>
            <w:r>
              <w:rPr>
                <w:rFonts w:ascii="標楷體" w:eastAsia="標楷體" w:hAnsi="標楷體" w:hint="eastAsia"/>
                <w:lang w:eastAsia="zh-HK"/>
              </w:rPr>
              <w:t>連結時</w:t>
            </w:r>
            <w:r>
              <w:rPr>
                <w:rFonts w:ascii="標楷體" w:eastAsia="標楷體" w:hAnsi="標楷體" w:hint="eastAsia"/>
              </w:rPr>
              <w:t>,</w:t>
            </w:r>
            <w:r>
              <w:rPr>
                <w:rFonts w:ascii="標楷體" w:eastAsia="標楷體" w:hAnsi="標楷體" w:hint="eastAsia"/>
                <w:lang w:eastAsia="zh-HK"/>
              </w:rPr>
              <w:t>人工維護檢核狀</w:t>
            </w:r>
          </w:p>
          <w:p w14:paraId="01B40A83" w14:textId="21FF70B6" w:rsidR="00A04734" w:rsidDel="00870E9D" w:rsidRDefault="004A0B38" w:rsidP="004A0B38">
            <w:pPr>
              <w:ind w:firstLineChars="800" w:firstLine="1920"/>
              <w:rPr>
                <w:ins w:id="1254" w:author="智誠 楊" w:date="2021-05-07T11:52:00Z"/>
                <w:del w:id="1255" w:author="張金龍" w:date="2021-06-02T11:41:00Z"/>
                <w:rFonts w:ascii="標楷體" w:eastAsia="標楷體" w:hAnsi="標楷體"/>
              </w:rPr>
            </w:pPr>
            <w:r>
              <w:rPr>
                <w:rFonts w:ascii="標楷體" w:eastAsia="標楷體" w:hAnsi="標楷體" w:hint="eastAsia"/>
                <w:lang w:eastAsia="zh-HK"/>
              </w:rPr>
              <w:t>態</w:t>
            </w:r>
            <w:ins w:id="1256" w:author="智誠 楊" w:date="2021-05-07T11:32:00Z">
              <w:del w:id="1257" w:author="張金龍" w:date="2021-06-02T11:31:00Z">
                <w:r w:rsidR="00A04734" w:rsidDel="00286DCE">
                  <w:rPr>
                    <w:rFonts w:ascii="標楷體" w:eastAsia="標楷體" w:hAnsi="標楷體" w:hint="eastAsia"/>
                    <w:lang w:eastAsia="zh-HK"/>
                  </w:rPr>
                  <w:delText>依據</w:delText>
                </w:r>
              </w:del>
            </w:ins>
            <w:ins w:id="1258" w:author="智誠 楊" w:date="2021-05-07T11:42:00Z">
              <w:del w:id="1259" w:author="張金龍" w:date="2021-06-02T11:31:00Z">
                <w:r w:rsidR="00A04734" w:rsidDel="00286DCE">
                  <w:rPr>
                    <w:rFonts w:ascii="標楷體" w:eastAsia="標楷體" w:hAnsi="標楷體" w:hint="eastAsia"/>
                    <w:lang w:eastAsia="zh-HK"/>
                  </w:rPr>
                  <w:delText>輸入</w:delText>
                </w:r>
              </w:del>
            </w:ins>
            <w:ins w:id="1260" w:author="智誠 楊" w:date="2021-05-07T11:48:00Z">
              <w:del w:id="1261" w:author="張金龍" w:date="2021-06-02T11:30:00Z">
                <w:r w:rsidR="00A04734" w:rsidDel="00286DCE">
                  <w:rPr>
                    <w:rFonts w:ascii="標楷體" w:eastAsia="標楷體" w:hAnsi="標楷體" w:hint="eastAsia"/>
                    <w:lang w:eastAsia="zh-HK"/>
                  </w:rPr>
                  <w:delText>資料</w:delText>
                </w:r>
              </w:del>
            </w:ins>
            <w:ins w:id="1262" w:author="智誠 楊" w:date="2021-05-07T11:32:00Z">
              <w:del w:id="1263" w:author="張金龍" w:date="2021-06-02T11:41:00Z">
                <w:r w:rsidR="00A04734" w:rsidDel="00870E9D">
                  <w:rPr>
                    <w:rFonts w:ascii="標楷體" w:eastAsia="標楷體" w:hAnsi="標楷體" w:hint="eastAsia"/>
                  </w:rPr>
                  <w:delText>(2</w:delText>
                </w:r>
                <w:r w:rsidR="00A04734" w:rsidDel="00870E9D">
                  <w:rPr>
                    <w:rFonts w:ascii="標楷體" w:eastAsia="標楷體" w:hAnsi="標楷體"/>
                  </w:rPr>
                  <w:delText>).</w:delText>
                </w:r>
              </w:del>
            </w:ins>
            <w:ins w:id="1264" w:author="智誠 楊" w:date="2021-05-07T11:49:00Z">
              <w:del w:id="1265" w:author="張金龍" w:date="2021-06-02T11:41:00Z">
                <w:r w:rsidR="00A04734" w:rsidDel="00870E9D">
                  <w:rPr>
                    <w:rFonts w:ascii="標楷體" w:eastAsia="標楷體" w:hAnsi="標楷體" w:hint="eastAsia"/>
                    <w:lang w:eastAsia="zh-HK"/>
                  </w:rPr>
                  <w:delText>金額合計超過</w:delText>
                </w:r>
              </w:del>
            </w:ins>
            <w:ins w:id="1266" w:author="智誠 楊" w:date="2021-05-07T13:39:00Z">
              <w:del w:id="1267" w:author="張金龍" w:date="2021-06-02T11:41:00Z">
                <w:r w:rsidR="00A04734" w:rsidDel="00870E9D">
                  <w:rPr>
                    <w:rFonts w:ascii="標楷體" w:eastAsia="標楷體" w:hAnsi="標楷體" w:hint="eastAsia"/>
                  </w:rPr>
                  <w:delText>(洗錢樣態一)</w:delText>
                </w:r>
              </w:del>
            </w:ins>
          </w:p>
          <w:p w14:paraId="7303F68A" w14:textId="77777777" w:rsidR="00A04734" w:rsidDel="00870E9D" w:rsidRDefault="00A04734" w:rsidP="004A0B38">
            <w:pPr>
              <w:ind w:firstLineChars="800" w:firstLine="1920"/>
              <w:rPr>
                <w:ins w:id="1268" w:author="智誠 楊" w:date="2021-05-07T11:49:00Z"/>
                <w:del w:id="1269" w:author="張金龍" w:date="2021-06-02T11:41:00Z"/>
                <w:rFonts w:ascii="標楷體" w:eastAsia="標楷體" w:hAnsi="標楷體"/>
                <w:lang w:eastAsia="zh-HK"/>
              </w:rPr>
            </w:pPr>
            <w:ins w:id="1270" w:author="智誠 楊" w:date="2021-05-07T11:32:00Z">
              <w:del w:id="1271" w:author="張金龍" w:date="2021-06-02T11:41:00Z">
                <w:r w:rsidDel="00870E9D">
                  <w:rPr>
                    <w:rFonts w:ascii="標楷體" w:eastAsia="標楷體" w:hAnsi="標楷體" w:hint="eastAsia"/>
                  </w:rPr>
                  <w:delText xml:space="preserve">  (</w:delText>
                </w:r>
                <w:r w:rsidDel="00870E9D">
                  <w:rPr>
                    <w:rFonts w:ascii="標楷體" w:eastAsia="標楷體" w:hAnsi="標楷體"/>
                  </w:rPr>
                  <w:delText>3</w:delText>
                </w:r>
                <w:r w:rsidDel="00870E9D">
                  <w:rPr>
                    <w:rFonts w:ascii="標楷體" w:eastAsia="標楷體" w:hAnsi="標楷體" w:hint="eastAsia"/>
                  </w:rPr>
                  <w:delText>)</w:delText>
                </w:r>
              </w:del>
            </w:ins>
            <w:ins w:id="1272" w:author="智誠 楊" w:date="2021-05-07T11:49:00Z">
              <w:del w:id="1273" w:author="張金龍" w:date="2021-06-02T11:41:00Z">
                <w:r w:rsidDel="00870E9D">
                  <w:rPr>
                    <w:rFonts w:ascii="標楷體" w:eastAsia="標楷體" w:hAnsi="標楷體" w:hint="eastAsia"/>
                  </w:rPr>
                  <w:delText>.次數</w:delText>
                </w:r>
              </w:del>
            </w:ins>
            <w:ins w:id="1274" w:author="智誠 楊" w:date="2021-05-07T13:39:00Z">
              <w:del w:id="1275" w:author="張金龍" w:date="2021-06-02T11:41:00Z">
                <w:r w:rsidDel="00870E9D">
                  <w:rPr>
                    <w:rFonts w:ascii="標楷體" w:eastAsia="標楷體" w:hAnsi="標楷體" w:hint="eastAsia"/>
                  </w:rPr>
                  <w:delText>(洗錢樣態二)</w:delText>
                </w:r>
              </w:del>
            </w:ins>
          </w:p>
          <w:p w14:paraId="7A15F9C1" w14:textId="77777777" w:rsidR="00A04734" w:rsidDel="00870E9D" w:rsidRDefault="00A04734" w:rsidP="004A0B38">
            <w:pPr>
              <w:ind w:firstLineChars="800" w:firstLine="1920"/>
              <w:rPr>
                <w:ins w:id="1276" w:author="智誠 楊" w:date="2021-05-07T11:52:00Z"/>
                <w:del w:id="1277" w:author="張金龍" w:date="2021-06-02T11:41:00Z"/>
                <w:rFonts w:ascii="標楷體" w:eastAsia="標楷體" w:hAnsi="標楷體"/>
              </w:rPr>
            </w:pPr>
            <w:ins w:id="1278" w:author="智誠 楊" w:date="2021-05-07T11:49:00Z">
              <w:del w:id="1279" w:author="張金龍" w:date="2021-06-02T11:41:00Z">
                <w:r w:rsidDel="00870E9D">
                  <w:rPr>
                    <w:rFonts w:ascii="標楷體" w:eastAsia="標楷體" w:hAnsi="標楷體" w:hint="eastAsia"/>
                  </w:rPr>
                  <w:delText xml:space="preserve">  (4</w:delText>
                </w:r>
                <w:r w:rsidDel="00870E9D">
                  <w:rPr>
                    <w:rFonts w:ascii="標楷體" w:eastAsia="標楷體" w:hAnsi="標楷體"/>
                  </w:rPr>
                  <w:delText>).</w:delText>
                </w:r>
                <w:r w:rsidDel="00870E9D">
                  <w:rPr>
                    <w:rFonts w:ascii="標楷體" w:eastAsia="標楷體" w:hAnsi="標楷體" w:hint="eastAsia"/>
                  </w:rPr>
                  <w:delText>單筆金額起迄</w:delText>
                </w:r>
              </w:del>
            </w:ins>
            <w:ins w:id="1280" w:author="智誠 楊" w:date="2021-05-07T13:39:00Z">
              <w:del w:id="1281" w:author="張金龍" w:date="2021-06-02T11:41:00Z">
                <w:r w:rsidDel="00870E9D">
                  <w:rPr>
                    <w:rFonts w:ascii="標楷體" w:eastAsia="標楷體" w:hAnsi="標楷體" w:hint="eastAsia"/>
                  </w:rPr>
                  <w:delText>(洗錢樣態二)</w:delText>
                </w:r>
              </w:del>
            </w:ins>
          </w:p>
          <w:p w14:paraId="381B47FE" w14:textId="77777777" w:rsidR="00A04734" w:rsidRPr="003D2BFF" w:rsidRDefault="00A04734" w:rsidP="004A0B38">
            <w:pPr>
              <w:ind w:firstLineChars="800" w:firstLine="1920"/>
              <w:rPr>
                <w:ins w:id="1282" w:author="智誠 楊" w:date="2021-05-07T11:32:00Z"/>
                <w:rFonts w:ascii="標楷體" w:eastAsia="標楷體" w:hAnsi="標楷體"/>
              </w:rPr>
            </w:pPr>
            <w:ins w:id="1283" w:author="智誠 楊" w:date="2021-05-07T11:49:00Z">
              <w:del w:id="1284" w:author="張金龍" w:date="2021-06-02T11:41:00Z">
                <w:r w:rsidDel="00870E9D">
                  <w:rPr>
                    <w:rFonts w:ascii="標楷體" w:eastAsia="標楷體" w:hAnsi="標楷體" w:hint="eastAsia"/>
                  </w:rPr>
                  <w:delText xml:space="preserve">  (5).金額合計超過</w:delText>
                </w:r>
              </w:del>
            </w:ins>
            <w:ins w:id="1285" w:author="智誠 楊" w:date="2021-05-07T13:39:00Z">
              <w:del w:id="1286" w:author="張金龍" w:date="2021-06-02T11:41:00Z">
                <w:r w:rsidDel="00870E9D">
                  <w:rPr>
                    <w:rFonts w:ascii="標楷體" w:eastAsia="標楷體" w:hAnsi="標楷體" w:hint="eastAsia"/>
                  </w:rPr>
                  <w:delText>(洗錢樣態三)</w:delText>
                </w:r>
              </w:del>
            </w:ins>
          </w:p>
        </w:tc>
      </w:tr>
      <w:tr w:rsidR="00A04734" w:rsidRPr="00362205" w14:paraId="20664E50" w14:textId="77777777" w:rsidTr="00D36B78">
        <w:trPr>
          <w:trHeight w:val="321"/>
          <w:ins w:id="1287" w:author="智誠 楊" w:date="2021-05-07T11:32:00Z"/>
          <w:trPrChange w:id="1288" w:author="智誠 楊" w:date="2021-05-07T11:56:00Z">
            <w:trPr>
              <w:trHeight w:val="321"/>
            </w:trPr>
          </w:trPrChange>
        </w:trPr>
        <w:tc>
          <w:tcPr>
            <w:tcW w:w="1548" w:type="dxa"/>
            <w:tcBorders>
              <w:top w:val="single" w:sz="8" w:space="0" w:color="000000"/>
              <w:bottom w:val="single" w:sz="8" w:space="0" w:color="000000"/>
              <w:right w:val="single" w:sz="8" w:space="0" w:color="000000"/>
            </w:tcBorders>
            <w:shd w:val="clear" w:color="auto" w:fill="F3F3F3"/>
            <w:tcPrChange w:id="1289" w:author="智誠 楊" w:date="2021-05-07T11:56:00Z">
              <w:tcPr>
                <w:tcW w:w="1548" w:type="dxa"/>
                <w:tcBorders>
                  <w:top w:val="single" w:sz="8" w:space="0" w:color="000000"/>
                  <w:bottom w:val="single" w:sz="8" w:space="0" w:color="000000"/>
                  <w:right w:val="single" w:sz="8" w:space="0" w:color="000000"/>
                </w:tcBorders>
                <w:shd w:val="clear" w:color="auto" w:fill="F3F3F3"/>
              </w:tcPr>
            </w:tcPrChange>
          </w:tcPr>
          <w:p w14:paraId="31A6D34D" w14:textId="77777777" w:rsidR="00A04734" w:rsidRPr="00362205" w:rsidRDefault="00A04734" w:rsidP="00D36B78">
            <w:pPr>
              <w:rPr>
                <w:ins w:id="1290" w:author="智誠 楊" w:date="2021-05-07T11:32:00Z"/>
                <w:rFonts w:ascii="標楷體" w:eastAsia="標楷體" w:hAnsi="標楷體"/>
              </w:rPr>
            </w:pPr>
            <w:ins w:id="1291" w:author="智誠 楊" w:date="2021-05-07T11:32:00Z">
              <w:r w:rsidRPr="00362205">
                <w:rPr>
                  <w:rFonts w:ascii="標楷體" w:eastAsia="標楷體" w:hAnsi="標楷體"/>
                </w:rPr>
                <w:t>選用流程</w:t>
              </w:r>
            </w:ins>
          </w:p>
        </w:tc>
        <w:tc>
          <w:tcPr>
            <w:tcW w:w="7274" w:type="dxa"/>
            <w:tcBorders>
              <w:top w:val="single" w:sz="8" w:space="0" w:color="000000"/>
              <w:left w:val="single" w:sz="8" w:space="0" w:color="000000"/>
              <w:bottom w:val="single" w:sz="8" w:space="0" w:color="000000"/>
            </w:tcBorders>
            <w:tcPrChange w:id="1292" w:author="智誠 楊" w:date="2021-05-07T11:56:00Z">
              <w:tcPr>
                <w:tcW w:w="7274" w:type="dxa"/>
                <w:tcBorders>
                  <w:top w:val="single" w:sz="8" w:space="0" w:color="000000"/>
                  <w:left w:val="single" w:sz="8" w:space="0" w:color="000000"/>
                  <w:bottom w:val="single" w:sz="8" w:space="0" w:color="000000"/>
                </w:tcBorders>
              </w:tcPr>
            </w:tcPrChange>
          </w:tcPr>
          <w:p w14:paraId="6804EF89" w14:textId="77777777" w:rsidR="00A04734" w:rsidRPr="00362205" w:rsidRDefault="00A04734" w:rsidP="00D36B78">
            <w:pPr>
              <w:rPr>
                <w:ins w:id="1293" w:author="智誠 楊" w:date="2021-05-07T11:32:00Z"/>
                <w:rFonts w:ascii="標楷體" w:eastAsia="標楷體" w:hAnsi="標楷體"/>
              </w:rPr>
            </w:pPr>
          </w:p>
        </w:tc>
      </w:tr>
      <w:tr w:rsidR="00A04734" w:rsidRPr="00362205" w14:paraId="69199832" w14:textId="77777777" w:rsidTr="00D36B78">
        <w:trPr>
          <w:trHeight w:val="418"/>
          <w:ins w:id="1294" w:author="智誠 楊" w:date="2021-05-07T11:32:00Z"/>
          <w:trPrChange w:id="1295" w:author="智誠 楊" w:date="2021-05-07T11:56:00Z">
            <w:trPr>
              <w:trHeight w:val="418"/>
            </w:trPr>
          </w:trPrChange>
        </w:trPr>
        <w:tc>
          <w:tcPr>
            <w:tcW w:w="1548" w:type="dxa"/>
            <w:tcBorders>
              <w:top w:val="single" w:sz="8" w:space="0" w:color="000000"/>
              <w:bottom w:val="single" w:sz="8" w:space="0" w:color="000000"/>
              <w:right w:val="single" w:sz="8" w:space="0" w:color="000000"/>
            </w:tcBorders>
            <w:shd w:val="clear" w:color="auto" w:fill="F3F3F3"/>
            <w:tcPrChange w:id="1296" w:author="智誠 楊" w:date="2021-05-07T11:56:00Z">
              <w:tcPr>
                <w:tcW w:w="1548" w:type="dxa"/>
                <w:tcBorders>
                  <w:top w:val="single" w:sz="8" w:space="0" w:color="000000"/>
                  <w:bottom w:val="single" w:sz="8" w:space="0" w:color="000000"/>
                  <w:right w:val="single" w:sz="8" w:space="0" w:color="000000"/>
                </w:tcBorders>
                <w:shd w:val="clear" w:color="auto" w:fill="F3F3F3"/>
              </w:tcPr>
            </w:tcPrChange>
          </w:tcPr>
          <w:p w14:paraId="0FD709FD" w14:textId="77777777" w:rsidR="00A04734" w:rsidRPr="00362205" w:rsidRDefault="00A04734" w:rsidP="00D36B78">
            <w:pPr>
              <w:rPr>
                <w:ins w:id="1297" w:author="智誠 楊" w:date="2021-05-07T11:32:00Z"/>
                <w:rFonts w:ascii="標楷體" w:eastAsia="標楷體" w:hAnsi="標楷體"/>
              </w:rPr>
            </w:pPr>
            <w:ins w:id="1298" w:author="智誠 楊" w:date="2021-05-07T11:32:00Z">
              <w:r w:rsidRPr="00362205">
                <w:rPr>
                  <w:rFonts w:ascii="標楷體" w:eastAsia="標楷體" w:hAnsi="標楷體"/>
                </w:rPr>
                <w:t>例外流程</w:t>
              </w:r>
            </w:ins>
          </w:p>
        </w:tc>
        <w:tc>
          <w:tcPr>
            <w:tcW w:w="7274" w:type="dxa"/>
            <w:tcBorders>
              <w:top w:val="single" w:sz="8" w:space="0" w:color="000000"/>
              <w:left w:val="single" w:sz="8" w:space="0" w:color="000000"/>
              <w:bottom w:val="single" w:sz="8" w:space="0" w:color="000000"/>
            </w:tcBorders>
            <w:tcPrChange w:id="1299" w:author="智誠 楊" w:date="2021-05-07T11:56:00Z">
              <w:tcPr>
                <w:tcW w:w="7274" w:type="dxa"/>
                <w:tcBorders>
                  <w:top w:val="single" w:sz="8" w:space="0" w:color="000000"/>
                  <w:left w:val="single" w:sz="8" w:space="0" w:color="000000"/>
                  <w:bottom w:val="single" w:sz="8" w:space="0" w:color="000000"/>
                </w:tcBorders>
              </w:tcPr>
            </w:tcPrChange>
          </w:tcPr>
          <w:p w14:paraId="47A6E7DB" w14:textId="77777777" w:rsidR="00A04734" w:rsidRPr="00362205" w:rsidRDefault="00A04734" w:rsidP="00D36B78">
            <w:pPr>
              <w:rPr>
                <w:ins w:id="1300" w:author="智誠 楊" w:date="2021-05-07T11:32:00Z"/>
                <w:rFonts w:ascii="標楷體" w:eastAsia="標楷體" w:hAnsi="標楷體"/>
              </w:rPr>
            </w:pPr>
          </w:p>
        </w:tc>
      </w:tr>
      <w:tr w:rsidR="00A04734" w:rsidRPr="00362205" w14:paraId="6E666075" w14:textId="77777777" w:rsidTr="00D36B78">
        <w:trPr>
          <w:trHeight w:val="278"/>
          <w:ins w:id="1301" w:author="智誠 楊" w:date="2021-05-07T11:32:00Z"/>
          <w:trPrChange w:id="1302" w:author="智誠 楊" w:date="2021-05-07T11:56:00Z">
            <w:trPr>
              <w:trHeight w:val="278"/>
            </w:trPr>
          </w:trPrChange>
        </w:trPr>
        <w:tc>
          <w:tcPr>
            <w:tcW w:w="1548" w:type="dxa"/>
            <w:tcBorders>
              <w:top w:val="single" w:sz="8" w:space="0" w:color="000000"/>
              <w:bottom w:val="single" w:sz="8" w:space="0" w:color="000000"/>
              <w:right w:val="single" w:sz="8" w:space="0" w:color="000000"/>
            </w:tcBorders>
            <w:shd w:val="clear" w:color="auto" w:fill="F3F3F3"/>
            <w:tcPrChange w:id="1303" w:author="智誠 楊" w:date="2021-05-07T11:56:00Z">
              <w:tcPr>
                <w:tcW w:w="1548" w:type="dxa"/>
                <w:tcBorders>
                  <w:top w:val="single" w:sz="8" w:space="0" w:color="000000"/>
                  <w:bottom w:val="single" w:sz="8" w:space="0" w:color="000000"/>
                  <w:right w:val="single" w:sz="8" w:space="0" w:color="000000"/>
                </w:tcBorders>
                <w:shd w:val="clear" w:color="auto" w:fill="F3F3F3"/>
              </w:tcPr>
            </w:tcPrChange>
          </w:tcPr>
          <w:p w14:paraId="15F095A0" w14:textId="77777777" w:rsidR="00A04734" w:rsidRPr="00362205" w:rsidRDefault="00A04734" w:rsidP="00D36B78">
            <w:pPr>
              <w:rPr>
                <w:ins w:id="1304" w:author="智誠 楊" w:date="2021-05-07T11:32:00Z"/>
                <w:rFonts w:ascii="標楷體" w:eastAsia="標楷體" w:hAnsi="標楷體"/>
              </w:rPr>
            </w:pPr>
            <w:ins w:id="1305" w:author="智誠 楊" w:date="2021-05-07T11:32:00Z">
              <w:r w:rsidRPr="00362205">
                <w:rPr>
                  <w:rFonts w:ascii="標楷體" w:eastAsia="標楷體" w:hAnsi="標楷體"/>
                </w:rPr>
                <w:t xml:space="preserve">執行後狀況 </w:t>
              </w:r>
            </w:ins>
          </w:p>
        </w:tc>
        <w:tc>
          <w:tcPr>
            <w:tcW w:w="7274" w:type="dxa"/>
            <w:tcBorders>
              <w:top w:val="single" w:sz="8" w:space="0" w:color="000000"/>
              <w:left w:val="single" w:sz="8" w:space="0" w:color="000000"/>
              <w:bottom w:val="single" w:sz="8" w:space="0" w:color="000000"/>
            </w:tcBorders>
            <w:tcPrChange w:id="1306" w:author="智誠 楊" w:date="2021-05-07T11:56:00Z">
              <w:tcPr>
                <w:tcW w:w="7274" w:type="dxa"/>
                <w:tcBorders>
                  <w:top w:val="single" w:sz="8" w:space="0" w:color="000000"/>
                  <w:left w:val="single" w:sz="8" w:space="0" w:color="000000"/>
                  <w:bottom w:val="single" w:sz="8" w:space="0" w:color="000000"/>
                </w:tcBorders>
              </w:tcPr>
            </w:tcPrChange>
          </w:tcPr>
          <w:p w14:paraId="49A8DE56" w14:textId="1AD9881C" w:rsidR="00A04734" w:rsidRPr="00EA622E" w:rsidRDefault="00A04734" w:rsidP="00991AC5">
            <w:pPr>
              <w:rPr>
                <w:ins w:id="1307" w:author="智誠 楊" w:date="2021-05-07T11:32:00Z"/>
                <w:rFonts w:ascii="標楷體" w:eastAsia="標楷體" w:hAnsi="標楷體" w:cs="Arial"/>
                <w:kern w:val="0"/>
                <w:rPrChange w:id="1308" w:author="智誠 楊" w:date="2021-05-07T11:52:00Z">
                  <w:rPr>
                    <w:ins w:id="1309" w:author="智誠 楊" w:date="2021-05-07T11:32:00Z"/>
                    <w:rFonts w:ascii="標楷體" w:eastAsia="標楷體" w:hAnsi="標楷體"/>
                  </w:rPr>
                </w:rPrChange>
              </w:rPr>
            </w:pPr>
            <w:ins w:id="1310" w:author="智誠 楊" w:date="2021-05-07T11:32:00Z">
              <w:r w:rsidRPr="007A39A9">
                <w:rPr>
                  <w:rFonts w:ascii="標楷體" w:eastAsia="標楷體" w:hAnsi="標楷體" w:hint="eastAsia"/>
                </w:rPr>
                <w:t xml:space="preserve">                                                                             </w:t>
              </w:r>
            </w:ins>
          </w:p>
        </w:tc>
      </w:tr>
      <w:tr w:rsidR="00A04734" w:rsidRPr="00596E66" w14:paraId="039AE64B" w14:textId="77777777" w:rsidTr="00D36B78">
        <w:trPr>
          <w:trHeight w:val="358"/>
          <w:ins w:id="1311" w:author="智誠 楊" w:date="2021-05-07T11:32:00Z"/>
          <w:trPrChange w:id="1312" w:author="智誠 楊" w:date="2021-05-07T11:56:00Z">
            <w:trPr>
              <w:trHeight w:val="358"/>
            </w:trPr>
          </w:trPrChange>
        </w:trPr>
        <w:tc>
          <w:tcPr>
            <w:tcW w:w="1548" w:type="dxa"/>
            <w:tcBorders>
              <w:top w:val="single" w:sz="8" w:space="0" w:color="000000"/>
              <w:bottom w:val="single" w:sz="8" w:space="0" w:color="000000"/>
              <w:right w:val="single" w:sz="8" w:space="0" w:color="000000"/>
            </w:tcBorders>
            <w:shd w:val="clear" w:color="auto" w:fill="F3F3F3"/>
            <w:tcPrChange w:id="1313" w:author="智誠 楊" w:date="2021-05-07T11:56:00Z">
              <w:tcPr>
                <w:tcW w:w="1548" w:type="dxa"/>
                <w:tcBorders>
                  <w:top w:val="single" w:sz="8" w:space="0" w:color="000000"/>
                  <w:bottom w:val="single" w:sz="8" w:space="0" w:color="000000"/>
                  <w:right w:val="single" w:sz="8" w:space="0" w:color="000000"/>
                </w:tcBorders>
                <w:shd w:val="clear" w:color="auto" w:fill="F3F3F3"/>
              </w:tcPr>
            </w:tcPrChange>
          </w:tcPr>
          <w:p w14:paraId="688F52D3" w14:textId="77777777" w:rsidR="00A04734" w:rsidRPr="00362205" w:rsidRDefault="00A04734" w:rsidP="00D36B78">
            <w:pPr>
              <w:rPr>
                <w:ins w:id="1314" w:author="智誠 楊" w:date="2021-05-07T11:32:00Z"/>
                <w:rFonts w:ascii="標楷體" w:eastAsia="標楷體" w:hAnsi="標楷體"/>
              </w:rPr>
            </w:pPr>
            <w:ins w:id="1315" w:author="智誠 楊" w:date="2021-05-07T11:32:00Z">
              <w:r w:rsidRPr="00362205">
                <w:rPr>
                  <w:rFonts w:ascii="標楷體" w:eastAsia="標楷體" w:hAnsi="標楷體"/>
                </w:rPr>
                <w:t>特別需求</w:t>
              </w:r>
            </w:ins>
          </w:p>
        </w:tc>
        <w:tc>
          <w:tcPr>
            <w:tcW w:w="7274" w:type="dxa"/>
            <w:tcBorders>
              <w:top w:val="single" w:sz="8" w:space="0" w:color="000000"/>
              <w:left w:val="single" w:sz="8" w:space="0" w:color="000000"/>
              <w:bottom w:val="single" w:sz="8" w:space="0" w:color="000000"/>
            </w:tcBorders>
            <w:tcPrChange w:id="1316" w:author="智誠 楊" w:date="2021-05-07T11:56:00Z">
              <w:tcPr>
                <w:tcW w:w="7274" w:type="dxa"/>
                <w:tcBorders>
                  <w:top w:val="single" w:sz="8" w:space="0" w:color="000000"/>
                  <w:left w:val="single" w:sz="8" w:space="0" w:color="000000"/>
                  <w:bottom w:val="single" w:sz="8" w:space="0" w:color="000000"/>
                </w:tcBorders>
              </w:tcPr>
            </w:tcPrChange>
          </w:tcPr>
          <w:p w14:paraId="5D695F43" w14:textId="0A2F6F37" w:rsidR="00A04734" w:rsidRPr="00567118" w:rsidDel="00D862A5" w:rsidRDefault="00991AC5" w:rsidP="00D36B78">
            <w:pPr>
              <w:rPr>
                <w:ins w:id="1317" w:author="智誠 楊" w:date="2021-05-07T11:51:00Z"/>
                <w:del w:id="1318" w:author="張金龍" w:date="2021-06-02T11:58:00Z"/>
                <w:rFonts w:ascii="標楷體" w:eastAsia="標楷體" w:hAnsi="標楷體" w:cs="新細明體"/>
                <w:kern w:val="0"/>
                <w:lang w:val="zh-TW"/>
              </w:rPr>
            </w:pPr>
            <w:r>
              <w:rPr>
                <w:rFonts w:ascii="標楷體" w:eastAsia="標楷體" w:hAnsi="標楷體" w:hint="eastAsia"/>
              </w:rPr>
              <w:t>1.[</w:t>
            </w:r>
            <w:r>
              <w:rPr>
                <w:rFonts w:ascii="標楷體" w:eastAsia="標楷體" w:hAnsi="標楷體" w:hint="eastAsia"/>
                <w:lang w:eastAsia="zh-HK"/>
              </w:rPr>
              <w:t>人工確認</w:t>
            </w:r>
            <w:r>
              <w:rPr>
                <w:rFonts w:ascii="標楷體" w:eastAsia="標楷體" w:hAnsi="標楷體" w:hint="eastAsia"/>
              </w:rPr>
              <w:t>]</w:t>
            </w:r>
            <w:r>
              <w:rPr>
                <w:rFonts w:ascii="標楷體" w:eastAsia="標楷體" w:hAnsi="標楷體" w:hint="eastAsia"/>
                <w:lang w:eastAsia="zh-HK"/>
              </w:rPr>
              <w:t>作業</w:t>
            </w:r>
            <w:r w:rsidRPr="001677D0">
              <w:rPr>
                <w:rFonts w:ascii="標楷體" w:eastAsia="標楷體" w:hAnsi="標楷體" w:hint="eastAsia"/>
              </w:rPr>
              <w:t>時,異動原因及內容會記錄於「資料變更紀錄檔(TxDataLog)」,可至「L6932 資料變更交易查詢」查詢異動內容</w:t>
            </w:r>
            <w:r>
              <w:rPr>
                <w:rFonts w:ascii="標楷體" w:eastAsia="標楷體" w:hAnsi="標楷體" w:hint="eastAsia"/>
              </w:rPr>
              <w:t>記錄</w:t>
            </w:r>
            <w:ins w:id="1319" w:author="智誠 楊" w:date="2021-05-07T11:52:00Z">
              <w:del w:id="1320" w:author="張金龍" w:date="2021-06-02T11:58:00Z">
                <w:r w:rsidR="00A04734" w:rsidDel="00D862A5">
                  <w:rPr>
                    <w:rFonts w:ascii="標楷體" w:eastAsia="標楷體" w:hAnsi="標楷體" w:cs="Arial" w:hint="eastAsia"/>
                    <w:kern w:val="0"/>
                  </w:rPr>
                  <w:delText>1</w:delText>
                </w:r>
              </w:del>
            </w:ins>
            <w:ins w:id="1321" w:author="智誠 楊" w:date="2021-05-07T11:51:00Z">
              <w:del w:id="1322" w:author="張金龍" w:date="2021-06-02T11:58:00Z">
                <w:r w:rsidR="00A04734" w:rsidRPr="00567118" w:rsidDel="00D862A5">
                  <w:rPr>
                    <w:rFonts w:ascii="標楷體" w:eastAsia="標楷體" w:hAnsi="標楷體" w:cs="Arial" w:hint="eastAsia"/>
                    <w:kern w:val="0"/>
                  </w:rPr>
                  <w:delText>.依匯款資料、銀行扣款資料及支票資料</w:delText>
                </w:r>
                <w:r w:rsidR="00A04734" w:rsidDel="00D862A5">
                  <w:rPr>
                    <w:rFonts w:ascii="標楷體" w:eastAsia="標楷體" w:hAnsi="標楷體" w:cs="Arial" w:hint="eastAsia"/>
                    <w:kern w:val="0"/>
                  </w:rPr>
                  <w:delText>：</w:delText>
                </w:r>
              </w:del>
            </w:ins>
          </w:p>
          <w:p w14:paraId="2E787BC9" w14:textId="77777777" w:rsidR="00A04734" w:rsidRPr="00567118" w:rsidDel="00D862A5" w:rsidRDefault="00A04734">
            <w:pPr>
              <w:widowControl/>
              <w:ind w:leftChars="100" w:left="240"/>
              <w:rPr>
                <w:ins w:id="1323" w:author="智誠 楊" w:date="2021-05-07T11:51:00Z"/>
                <w:del w:id="1324" w:author="張金龍" w:date="2021-06-02T11:58:00Z"/>
                <w:rFonts w:ascii="標楷體" w:eastAsia="標楷體" w:hAnsi="標楷體" w:cs="Arial"/>
                <w:kern w:val="0"/>
              </w:rPr>
              <w:pPrChange w:id="1325" w:author="張金龍" w:date="2021-06-02T11:58:00Z">
                <w:pPr>
                  <w:widowControl/>
                  <w:ind w:leftChars="100" w:left="1166" w:hangingChars="386" w:hanging="926"/>
                </w:pPr>
              </w:pPrChange>
            </w:pPr>
            <w:ins w:id="1326" w:author="智誠 楊" w:date="2021-05-07T11:51:00Z">
              <w:del w:id="1327" w:author="張金龍" w:date="2021-06-02T11:58:00Z">
                <w:r w:rsidRPr="00567118" w:rsidDel="00D862A5">
                  <w:rPr>
                    <w:rFonts w:ascii="標楷體" w:eastAsia="標楷體" w:hAnsi="標楷體" w:cs="Arial" w:hint="eastAsia"/>
                    <w:kern w:val="0"/>
                  </w:rPr>
                  <w:delText>樣態1:同戶號</w:delText>
                </w:r>
                <w:r w:rsidDel="00D862A5">
                  <w:rPr>
                    <w:rFonts w:ascii="標楷體" w:eastAsia="標楷體" w:hAnsi="標楷體" w:cs="Arial" w:hint="eastAsia"/>
                    <w:kern w:val="0"/>
                    <w:lang w:eastAsia="zh-HK"/>
                  </w:rPr>
                  <w:delText>下</w:delText>
                </w:r>
                <w:r w:rsidRPr="00567118" w:rsidDel="00D862A5">
                  <w:rPr>
                    <w:rFonts w:ascii="標楷體" w:eastAsia="標楷體" w:hAnsi="標楷體" w:cs="Arial" w:hint="eastAsia"/>
                    <w:kern w:val="0"/>
                  </w:rPr>
                  <w:delText>多筆合計超過</w:delText>
                </w:r>
                <w:r w:rsidDel="00D862A5">
                  <w:rPr>
                    <w:rFonts w:ascii="標楷體" w:eastAsia="標楷體" w:hAnsi="標楷體" w:cs="Arial" w:hint="eastAsia"/>
                    <w:kern w:val="0"/>
                    <w:lang w:eastAsia="zh-HK"/>
                  </w:rPr>
                  <w:delText>金額(</w:delText>
                </w:r>
                <w:r w:rsidRPr="00567118" w:rsidDel="00D862A5">
                  <w:rPr>
                    <w:rFonts w:ascii="標楷體" w:eastAsia="標楷體" w:hAnsi="標楷體" w:cs="Arial" w:hint="eastAsia"/>
                    <w:kern w:val="0"/>
                  </w:rPr>
                  <w:delText>萬元</w:delText>
                </w:r>
                <w:r w:rsidDel="00D862A5">
                  <w:rPr>
                    <w:rFonts w:ascii="標楷體" w:eastAsia="標楷體" w:hAnsi="標楷體" w:cs="Arial" w:hint="eastAsia"/>
                    <w:kern w:val="0"/>
                  </w:rPr>
                  <w:delText>)</w:delText>
                </w:r>
                <w:r w:rsidRPr="00567118" w:rsidDel="00D862A5">
                  <w:rPr>
                    <w:rFonts w:ascii="標楷體" w:eastAsia="標楷體" w:hAnsi="標楷體" w:cs="Arial" w:hint="eastAsia"/>
                    <w:kern w:val="0"/>
                  </w:rPr>
                  <w:delText>;</w:delText>
                </w:r>
              </w:del>
            </w:ins>
          </w:p>
          <w:p w14:paraId="5F319DD1" w14:textId="77777777" w:rsidR="00A04734" w:rsidDel="00D862A5" w:rsidRDefault="00A04734">
            <w:pPr>
              <w:widowControl/>
              <w:ind w:leftChars="100" w:left="240"/>
              <w:rPr>
                <w:ins w:id="1328" w:author="智誠 楊" w:date="2021-05-07T11:51:00Z"/>
                <w:del w:id="1329" w:author="張金龍" w:date="2021-06-02T11:58:00Z"/>
                <w:rFonts w:ascii="標楷體" w:eastAsia="標楷體" w:hAnsi="標楷體" w:cs="Arial"/>
                <w:kern w:val="0"/>
              </w:rPr>
              <w:pPrChange w:id="1330" w:author="張金龍" w:date="2021-06-02T11:58:00Z">
                <w:pPr>
                  <w:widowControl/>
                  <w:ind w:leftChars="100" w:left="1166" w:hangingChars="386" w:hanging="926"/>
                </w:pPr>
              </w:pPrChange>
            </w:pPr>
            <w:ins w:id="1331" w:author="智誠 楊" w:date="2021-05-07T11:51:00Z">
              <w:del w:id="1332" w:author="張金龍" w:date="2021-06-02T11:58:00Z">
                <w:r w:rsidRPr="00567118" w:rsidDel="00D862A5">
                  <w:rPr>
                    <w:rFonts w:ascii="標楷體" w:eastAsia="標楷體" w:hAnsi="標楷體" w:cs="Arial" w:hint="eastAsia"/>
                    <w:kern w:val="0"/>
                  </w:rPr>
                  <w:delText>樣態2:</w:delText>
                </w:r>
                <w:r w:rsidDel="00D862A5">
                  <w:rPr>
                    <w:rFonts w:ascii="標楷體" w:eastAsia="標楷體" w:hAnsi="標楷體" w:cs="Arial" w:hint="eastAsia"/>
                    <w:kern w:val="0"/>
                    <w:lang w:eastAsia="zh-HK"/>
                  </w:rPr>
                  <w:delText>當日交易</w:delText>
                </w:r>
                <w:r w:rsidRPr="00567118" w:rsidDel="00D862A5">
                  <w:rPr>
                    <w:rFonts w:ascii="標楷體" w:eastAsia="標楷體" w:hAnsi="標楷體" w:cs="Arial" w:hint="eastAsia"/>
                    <w:kern w:val="0"/>
                  </w:rPr>
                  <w:delText>筆數</w:delText>
                </w:r>
                <w:r w:rsidDel="00D862A5">
                  <w:rPr>
                    <w:rFonts w:ascii="標楷體" w:eastAsia="標楷體" w:hAnsi="標楷體" w:cs="Arial" w:hint="eastAsia"/>
                    <w:kern w:val="0"/>
                  </w:rPr>
                  <w:delText>(</w:delText>
                </w:r>
                <w:r w:rsidRPr="00567118" w:rsidDel="00D862A5">
                  <w:rPr>
                    <w:rFonts w:ascii="標楷體" w:eastAsia="標楷體" w:hAnsi="標楷體" w:cs="Arial" w:hint="eastAsia"/>
                    <w:kern w:val="0"/>
                  </w:rPr>
                  <w:delText>含</w:delText>
                </w:r>
                <w:r w:rsidDel="00D862A5">
                  <w:rPr>
                    <w:rFonts w:ascii="標楷體" w:eastAsia="標楷體" w:hAnsi="標楷體" w:cs="Arial" w:hint="eastAsia"/>
                    <w:kern w:val="0"/>
                  </w:rPr>
                  <w:delText>)</w:delText>
                </w:r>
                <w:r w:rsidRPr="00567118" w:rsidDel="00D862A5">
                  <w:rPr>
                    <w:rFonts w:ascii="標楷體" w:eastAsia="標楷體" w:hAnsi="標楷體" w:cs="Arial" w:hint="eastAsia"/>
                    <w:kern w:val="0"/>
                  </w:rPr>
                  <w:delText>且每單筆介於</w:delText>
                </w:r>
                <w:r w:rsidDel="00D862A5">
                  <w:rPr>
                    <w:rFonts w:ascii="標楷體" w:eastAsia="標楷體" w:hAnsi="標楷體" w:cs="Arial" w:hint="eastAsia"/>
                    <w:kern w:val="0"/>
                    <w:lang w:eastAsia="zh-HK"/>
                  </w:rPr>
                  <w:delText>金額(</w:delText>
                </w:r>
                <w:r w:rsidRPr="00567118" w:rsidDel="00D862A5">
                  <w:rPr>
                    <w:rFonts w:ascii="標楷體" w:eastAsia="標楷體" w:hAnsi="標楷體" w:cs="Arial" w:hint="eastAsia"/>
                    <w:kern w:val="0"/>
                  </w:rPr>
                  <w:delText>萬元</w:delText>
                </w:r>
                <w:r w:rsidDel="00D862A5">
                  <w:rPr>
                    <w:rFonts w:ascii="標楷體" w:eastAsia="標楷體" w:hAnsi="標楷體" w:cs="Arial" w:hint="eastAsia"/>
                    <w:kern w:val="0"/>
                  </w:rPr>
                  <w:delText>)</w:delText>
                </w:r>
                <w:r w:rsidDel="00D862A5">
                  <w:rPr>
                    <w:rFonts w:ascii="標楷體" w:eastAsia="標楷體" w:hAnsi="標楷體" w:cs="Arial" w:hint="eastAsia"/>
                    <w:kern w:val="0"/>
                    <w:lang w:eastAsia="zh-HK"/>
                  </w:rPr>
                  <w:delText>之間</w:delText>
                </w:r>
                <w:r w:rsidRPr="00567118" w:rsidDel="00D862A5">
                  <w:rPr>
                    <w:rFonts w:ascii="標楷體" w:eastAsia="標楷體" w:hAnsi="標楷體" w:cs="Arial" w:hint="eastAsia"/>
                    <w:kern w:val="0"/>
                  </w:rPr>
                  <w:delText>。</w:delText>
                </w:r>
              </w:del>
            </w:ins>
          </w:p>
          <w:p w14:paraId="0D8045ED" w14:textId="77777777" w:rsidR="00A04734" w:rsidRPr="00567118" w:rsidDel="00D862A5" w:rsidRDefault="00A04734" w:rsidP="00D36B78">
            <w:pPr>
              <w:widowControl/>
              <w:rPr>
                <w:ins w:id="1333" w:author="智誠 楊" w:date="2021-05-07T11:51:00Z"/>
                <w:del w:id="1334" w:author="張金龍" w:date="2021-06-02T11:58:00Z"/>
                <w:rFonts w:ascii="標楷體" w:eastAsia="標楷體" w:hAnsi="標楷體" w:cs="Arial"/>
                <w:kern w:val="0"/>
              </w:rPr>
            </w:pPr>
            <w:ins w:id="1335" w:author="智誠 楊" w:date="2021-05-07T11:52:00Z">
              <w:del w:id="1336" w:author="張金龍" w:date="2021-06-02T11:58:00Z">
                <w:r w:rsidDel="00D862A5">
                  <w:rPr>
                    <w:rFonts w:ascii="標楷體" w:eastAsia="標楷體" w:hAnsi="標楷體" w:cs="Arial" w:hint="eastAsia"/>
                    <w:kern w:val="0"/>
                  </w:rPr>
                  <w:delText>2</w:delText>
                </w:r>
              </w:del>
            </w:ins>
            <w:ins w:id="1337" w:author="智誠 楊" w:date="2021-05-07T11:51:00Z">
              <w:del w:id="1338" w:author="張金龍" w:date="2021-06-02T11:58:00Z">
                <w:r w:rsidDel="00D862A5">
                  <w:rPr>
                    <w:rFonts w:ascii="標楷體" w:eastAsia="標楷體" w:hAnsi="標楷體" w:cs="Arial" w:hint="eastAsia"/>
                    <w:kern w:val="0"/>
                  </w:rPr>
                  <w:delText>.</w:delText>
                </w:r>
                <w:r w:rsidRPr="00567118" w:rsidDel="00D862A5">
                  <w:rPr>
                    <w:rFonts w:ascii="標楷體" w:eastAsia="標楷體" w:hAnsi="標楷體" w:cs="Arial" w:hint="eastAsia"/>
                    <w:kern w:val="0"/>
                  </w:rPr>
                  <w:delText>依匯款資料</w:delText>
                </w:r>
                <w:r w:rsidDel="00D862A5">
                  <w:rPr>
                    <w:rFonts w:ascii="標楷體" w:eastAsia="標楷體" w:hAnsi="標楷體" w:cs="Arial" w:hint="eastAsia"/>
                    <w:kern w:val="0"/>
                  </w:rPr>
                  <w:delText>：</w:delText>
                </w:r>
              </w:del>
            </w:ins>
          </w:p>
          <w:p w14:paraId="0D075743" w14:textId="77777777" w:rsidR="00A04734" w:rsidDel="00D862A5" w:rsidRDefault="00A04734">
            <w:pPr>
              <w:widowControl/>
              <w:ind w:leftChars="100" w:left="240"/>
              <w:rPr>
                <w:ins w:id="1339" w:author="智誠 楊" w:date="2021-05-07T11:51:00Z"/>
                <w:del w:id="1340" w:author="張金龍" w:date="2021-06-02T11:58:00Z"/>
                <w:rFonts w:ascii="標楷體" w:eastAsia="標楷體" w:hAnsi="標楷體"/>
                <w:kern w:val="0"/>
              </w:rPr>
              <w:pPrChange w:id="1341" w:author="張金龍" w:date="2021-06-02T11:58:00Z">
                <w:pPr>
                  <w:widowControl/>
                  <w:ind w:leftChars="100" w:left="1166" w:hangingChars="386" w:hanging="926"/>
                </w:pPr>
              </w:pPrChange>
            </w:pPr>
            <w:ins w:id="1342" w:author="智誠 楊" w:date="2021-05-07T11:51:00Z">
              <w:del w:id="1343" w:author="張金龍" w:date="2021-06-02T11:58:00Z">
                <w:r w:rsidRPr="00567118" w:rsidDel="00D862A5">
                  <w:rPr>
                    <w:rFonts w:ascii="標楷體" w:eastAsia="標楷體" w:hAnsi="標楷體" w:cs="Arial" w:hint="eastAsia"/>
                    <w:kern w:val="0"/>
                  </w:rPr>
                  <w:delText>樣態3:同戶號</w:delText>
                </w:r>
                <w:r w:rsidDel="00D862A5">
                  <w:rPr>
                    <w:rFonts w:ascii="標楷體" w:eastAsia="標楷體" w:hAnsi="標楷體" w:cs="Arial" w:hint="eastAsia"/>
                    <w:kern w:val="0"/>
                    <w:lang w:eastAsia="zh-HK"/>
                  </w:rPr>
                  <w:delText>下</w:delText>
                </w:r>
                <w:r w:rsidRPr="00567118" w:rsidDel="00D862A5">
                  <w:rPr>
                    <w:rFonts w:ascii="標楷體" w:eastAsia="標楷體" w:hAnsi="標楷體" w:cs="Arial" w:hint="eastAsia"/>
                    <w:kern w:val="0"/>
                  </w:rPr>
                  <w:delText>多筆合計超過</w:delText>
                </w:r>
                <w:r w:rsidDel="00D862A5">
                  <w:rPr>
                    <w:rFonts w:ascii="標楷體" w:eastAsia="標楷體" w:hAnsi="標楷體" w:cs="Arial" w:hint="eastAsia"/>
                    <w:kern w:val="0"/>
                    <w:lang w:eastAsia="zh-HK"/>
                  </w:rPr>
                  <w:delText>金額(</w:delText>
                </w:r>
                <w:r w:rsidRPr="00567118" w:rsidDel="00D862A5">
                  <w:rPr>
                    <w:rFonts w:ascii="標楷體" w:eastAsia="標楷體" w:hAnsi="標楷體" w:cs="Arial" w:hint="eastAsia"/>
                    <w:kern w:val="0"/>
                  </w:rPr>
                  <w:delText>萬元</w:delText>
                </w:r>
                <w:r w:rsidDel="00D862A5">
                  <w:rPr>
                    <w:rFonts w:ascii="標楷體" w:eastAsia="標楷體" w:hAnsi="標楷體" w:cs="Arial" w:hint="eastAsia"/>
                    <w:kern w:val="0"/>
                  </w:rPr>
                  <w:delText>)</w:delText>
                </w:r>
                <w:r w:rsidRPr="00567118" w:rsidDel="00D862A5">
                  <w:rPr>
                    <w:rFonts w:ascii="標楷體" w:eastAsia="標楷體" w:hAnsi="標楷體" w:cs="Arial" w:hint="eastAsia"/>
                    <w:kern w:val="0"/>
                  </w:rPr>
                  <w:delText>且其中為</w:delText>
                </w:r>
                <w:r w:rsidRPr="00567118" w:rsidDel="00D862A5">
                  <w:rPr>
                    <w:rFonts w:ascii="標楷體" w:eastAsia="標楷體" w:hAnsi="標楷體"/>
                    <w:kern w:val="0"/>
                  </w:rPr>
                  <w:delText>0001</w:delText>
                </w:r>
              </w:del>
            </w:ins>
          </w:p>
          <w:p w14:paraId="6DAB67B9" w14:textId="77777777" w:rsidR="00A04734" w:rsidRPr="00567118" w:rsidDel="00D862A5" w:rsidRDefault="00A04734">
            <w:pPr>
              <w:widowControl/>
              <w:ind w:leftChars="400" w:left="960"/>
              <w:rPr>
                <w:ins w:id="1344" w:author="智誠 楊" w:date="2021-05-07T11:51:00Z"/>
                <w:del w:id="1345" w:author="張金龍" w:date="2021-06-02T11:58:00Z"/>
                <w:rFonts w:ascii="標楷體" w:eastAsia="標楷體" w:hAnsi="標楷體" w:cs="Arial"/>
                <w:kern w:val="0"/>
              </w:rPr>
              <w:pPrChange w:id="1346" w:author="張金龍" w:date="2021-06-02T11:58:00Z">
                <w:pPr>
                  <w:widowControl/>
                  <w:ind w:leftChars="400" w:left="1166" w:hangingChars="86" w:hanging="206"/>
                </w:pPr>
              </w:pPrChange>
            </w:pPr>
            <w:ins w:id="1347" w:author="智誠 楊" w:date="2021-05-07T11:51:00Z">
              <w:del w:id="1348" w:author="張金龍" w:date="2021-06-02T11:58:00Z">
                <w:r w:rsidRPr="00567118" w:rsidDel="00D862A5">
                  <w:rPr>
                    <w:rFonts w:ascii="標楷體" w:eastAsia="標楷體" w:hAnsi="標楷體" w:cs="Arial" w:hint="eastAsia"/>
                    <w:kern w:val="0"/>
                  </w:rPr>
                  <w:delText>現金存入、</w:delText>
                </w:r>
                <w:r w:rsidRPr="00105261" w:rsidDel="00D862A5">
                  <w:rPr>
                    <w:rFonts w:ascii="標楷體" w:eastAsia="標楷體" w:hAnsi="標楷體"/>
                    <w:kern w:val="0"/>
                  </w:rPr>
                  <w:delText>0087AT</w:delText>
                </w:r>
                <w:r w:rsidRPr="00567118" w:rsidDel="00D862A5">
                  <w:rPr>
                    <w:rFonts w:ascii="標楷體" w:eastAsia="標楷體" w:hAnsi="標楷體" w:cs="Arial" w:hint="eastAsia"/>
                    <w:kern w:val="0"/>
                  </w:rPr>
                  <w:delText>存入。</w:delText>
                </w:r>
              </w:del>
            </w:ins>
          </w:p>
          <w:p w14:paraId="63B721DC" w14:textId="77777777" w:rsidR="00A04734" w:rsidRPr="00596E66" w:rsidRDefault="00A04734" w:rsidP="00D36B78">
            <w:pPr>
              <w:rPr>
                <w:ins w:id="1349" w:author="智誠 楊" w:date="2021-05-07T11:32:00Z"/>
                <w:rFonts w:ascii="標楷體" w:eastAsia="標楷體" w:hAnsi="標楷體"/>
                <w:color w:val="222222"/>
              </w:rPr>
            </w:pPr>
            <w:ins w:id="1350" w:author="智誠 楊" w:date="2021-05-07T11:52:00Z">
              <w:del w:id="1351" w:author="張金龍" w:date="2021-06-02T11:58:00Z">
                <w:r w:rsidDel="00D862A5">
                  <w:rPr>
                    <w:rFonts w:ascii="標楷體" w:eastAsia="標楷體" w:hAnsi="標楷體" w:hint="eastAsia"/>
                  </w:rPr>
                  <w:delText>3</w:delText>
                </w:r>
              </w:del>
            </w:ins>
            <w:ins w:id="1352" w:author="智誠 楊" w:date="2021-05-07T11:32:00Z">
              <w:del w:id="1353" w:author="張金龍" w:date="2021-06-02T11:58:00Z">
                <w:r w:rsidDel="00D862A5">
                  <w:rPr>
                    <w:rFonts w:ascii="標楷體" w:eastAsia="標楷體" w:hAnsi="標楷體" w:hint="eastAsia"/>
                    <w:color w:val="222222"/>
                  </w:rPr>
                  <w:delText>.修改時,異動原因及內容會記錄於「資料變更紀錄檔(TxDataLog)」,可至「L6932 資料變更交易查詢」查詢異動內容記錄內容</w:delText>
                </w:r>
              </w:del>
            </w:ins>
          </w:p>
        </w:tc>
      </w:tr>
      <w:tr w:rsidR="00A04734" w:rsidRPr="00362205" w14:paraId="740EFD13" w14:textId="77777777" w:rsidTr="00D36B78">
        <w:trPr>
          <w:trHeight w:val="278"/>
          <w:ins w:id="1354" w:author="智誠 楊" w:date="2021-05-07T11:32:00Z"/>
          <w:trPrChange w:id="1355" w:author="智誠 楊" w:date="2021-05-07T11:56:00Z">
            <w:trPr>
              <w:trHeight w:val="278"/>
            </w:trPr>
          </w:trPrChange>
        </w:trPr>
        <w:tc>
          <w:tcPr>
            <w:tcW w:w="1548" w:type="dxa"/>
            <w:tcBorders>
              <w:top w:val="single" w:sz="8" w:space="0" w:color="000000"/>
              <w:bottom w:val="single" w:sz="8" w:space="0" w:color="000000"/>
              <w:right w:val="single" w:sz="8" w:space="0" w:color="000000"/>
            </w:tcBorders>
            <w:shd w:val="clear" w:color="auto" w:fill="F3F3F3"/>
            <w:tcPrChange w:id="1356" w:author="智誠 楊" w:date="2021-05-07T11:56:00Z">
              <w:tcPr>
                <w:tcW w:w="1548" w:type="dxa"/>
                <w:tcBorders>
                  <w:top w:val="single" w:sz="8" w:space="0" w:color="000000"/>
                  <w:bottom w:val="single" w:sz="8" w:space="0" w:color="000000"/>
                  <w:right w:val="single" w:sz="8" w:space="0" w:color="000000"/>
                </w:tcBorders>
                <w:shd w:val="clear" w:color="auto" w:fill="F3F3F3"/>
              </w:tcPr>
            </w:tcPrChange>
          </w:tcPr>
          <w:p w14:paraId="688177E7" w14:textId="77777777" w:rsidR="00A04734" w:rsidRPr="00362205" w:rsidRDefault="00A04734" w:rsidP="00D36B78">
            <w:pPr>
              <w:rPr>
                <w:ins w:id="1357" w:author="智誠 楊" w:date="2021-05-07T11:32:00Z"/>
                <w:rFonts w:ascii="標楷體" w:eastAsia="標楷體" w:hAnsi="標楷體"/>
              </w:rPr>
            </w:pPr>
            <w:ins w:id="1358" w:author="智誠 楊" w:date="2021-05-07T11:32:00Z">
              <w:r w:rsidRPr="00362205">
                <w:rPr>
                  <w:rFonts w:ascii="標楷體" w:eastAsia="標楷體" w:hAnsi="標楷體"/>
                </w:rPr>
                <w:t xml:space="preserve">參考 </w:t>
              </w:r>
            </w:ins>
          </w:p>
        </w:tc>
        <w:tc>
          <w:tcPr>
            <w:tcW w:w="7274" w:type="dxa"/>
            <w:tcBorders>
              <w:top w:val="single" w:sz="8" w:space="0" w:color="000000"/>
              <w:left w:val="single" w:sz="8" w:space="0" w:color="000000"/>
              <w:bottom w:val="single" w:sz="8" w:space="0" w:color="000000"/>
            </w:tcBorders>
            <w:tcPrChange w:id="1359" w:author="智誠 楊" w:date="2021-05-07T11:56:00Z">
              <w:tcPr>
                <w:tcW w:w="7274" w:type="dxa"/>
                <w:tcBorders>
                  <w:top w:val="single" w:sz="8" w:space="0" w:color="000000"/>
                  <w:left w:val="single" w:sz="8" w:space="0" w:color="000000"/>
                  <w:bottom w:val="single" w:sz="8" w:space="0" w:color="000000"/>
                </w:tcBorders>
              </w:tcPr>
            </w:tcPrChange>
          </w:tcPr>
          <w:p w14:paraId="49E1BCA6" w14:textId="77777777" w:rsidR="00A04734" w:rsidRPr="00362205" w:rsidRDefault="00A04734" w:rsidP="00D36B78">
            <w:pPr>
              <w:rPr>
                <w:ins w:id="1360" w:author="智誠 楊" w:date="2021-05-07T11:32:00Z"/>
                <w:rFonts w:ascii="標楷體" w:eastAsia="標楷體" w:hAnsi="標楷體"/>
              </w:rPr>
            </w:pPr>
          </w:p>
        </w:tc>
      </w:tr>
    </w:tbl>
    <w:p w14:paraId="7E0FBAC2" w14:textId="77777777" w:rsidR="00A04734" w:rsidRPr="00362205" w:rsidRDefault="00A04734" w:rsidP="00A04734">
      <w:pPr>
        <w:rPr>
          <w:ins w:id="1361" w:author="智誠 楊" w:date="2021-05-07T11:32:00Z"/>
          <w:rFonts w:ascii="標楷體" w:eastAsia="標楷體" w:hAnsi="標楷體"/>
        </w:rPr>
      </w:pPr>
    </w:p>
    <w:p w14:paraId="3C7CA43B" w14:textId="77777777" w:rsidR="00A04734" w:rsidRDefault="00A04734">
      <w:pPr>
        <w:pStyle w:val="a"/>
        <w:pPrChange w:id="1362" w:author="智誠 楊" w:date="2021-05-07T16:36:00Z">
          <w:pPr>
            <w:pStyle w:val="a"/>
            <w:numPr>
              <w:numId w:val="21"/>
            </w:numPr>
            <w:tabs>
              <w:tab w:val="num" w:pos="1134"/>
            </w:tabs>
            <w:ind w:left="1134" w:hanging="1134"/>
          </w:pPr>
        </w:pPrChange>
      </w:pPr>
      <w:ins w:id="1363" w:author="智誠 楊" w:date="2021-05-07T11:53:00Z">
        <w:r>
          <w:rPr>
            <w:rFonts w:hint="eastAsia"/>
          </w:rPr>
          <w:t xml:space="preserve"> Ta</w:t>
        </w:r>
        <w:r>
          <w:t>ble List</w:t>
        </w:r>
        <w:r w:rsidRPr="005F1722">
          <w:rPr>
            <w:rFonts w:hint="eastAsia"/>
          </w:rPr>
          <w:t>:</w:t>
        </w:r>
      </w:ins>
    </w:p>
    <w:p w14:paraId="14B539BD" w14:textId="77777777" w:rsidR="00A04734" w:rsidRPr="0070265D" w:rsidRDefault="00A04734" w:rsidP="00A04734">
      <w:pPr>
        <w:rPr>
          <w:ins w:id="1364" w:author="智誠 楊" w:date="2021-05-07T11:32:00Z"/>
        </w:rPr>
      </w:pPr>
    </w:p>
    <w:tbl>
      <w:tblPr>
        <w:tblStyle w:val="ac"/>
        <w:tblW w:w="0" w:type="auto"/>
        <w:tblInd w:w="589" w:type="dxa"/>
        <w:tblLook w:val="04A0" w:firstRow="1" w:lastRow="0" w:firstColumn="1" w:lastColumn="0" w:noHBand="0" w:noVBand="1"/>
        <w:tblPrChange w:id="1365" w:author="智誠 楊" w:date="2021-05-07T11:56:00Z">
          <w:tblPr>
            <w:tblStyle w:val="ac"/>
            <w:tblW w:w="0" w:type="auto"/>
            <w:tblInd w:w="1101" w:type="dxa"/>
            <w:tblLook w:val="04A0" w:firstRow="1" w:lastRow="0" w:firstColumn="1" w:lastColumn="0" w:noHBand="0" w:noVBand="1"/>
          </w:tblPr>
        </w:tblPrChange>
      </w:tblPr>
      <w:tblGrid>
        <w:gridCol w:w="952"/>
        <w:gridCol w:w="3118"/>
        <w:gridCol w:w="3828"/>
        <w:tblGridChange w:id="1366">
          <w:tblGrid>
            <w:gridCol w:w="952"/>
            <w:gridCol w:w="3118"/>
            <w:gridCol w:w="3828"/>
          </w:tblGrid>
        </w:tblGridChange>
      </w:tblGrid>
      <w:tr w:rsidR="00A04734" w:rsidRPr="0022279A" w14:paraId="562F7805" w14:textId="77777777" w:rsidTr="00D36B78">
        <w:trPr>
          <w:ins w:id="1367" w:author="智誠 楊" w:date="2021-05-07T11:32:00Z"/>
        </w:trPr>
        <w:tc>
          <w:tcPr>
            <w:tcW w:w="952" w:type="dxa"/>
            <w:shd w:val="clear" w:color="auto" w:fill="D9D9D9" w:themeFill="background1" w:themeFillShade="D9"/>
            <w:tcPrChange w:id="1368" w:author="智誠 楊" w:date="2021-05-07T11:56:00Z">
              <w:tcPr>
                <w:tcW w:w="952" w:type="dxa"/>
                <w:shd w:val="clear" w:color="auto" w:fill="D9D9D9" w:themeFill="background1" w:themeFillShade="D9"/>
              </w:tcPr>
            </w:tcPrChange>
          </w:tcPr>
          <w:p w14:paraId="0774B406" w14:textId="77777777" w:rsidR="00A04734" w:rsidRPr="0022279A" w:rsidRDefault="00A04734" w:rsidP="00D36B78">
            <w:pPr>
              <w:jc w:val="center"/>
              <w:rPr>
                <w:ins w:id="1369" w:author="智誠 楊" w:date="2021-05-07T11:32:00Z"/>
                <w:rFonts w:ascii="標楷體" w:eastAsia="標楷體" w:hAnsi="標楷體"/>
              </w:rPr>
            </w:pPr>
            <w:ins w:id="1370" w:author="智誠 楊" w:date="2021-05-07T11:32:00Z">
              <w:r w:rsidRPr="0022279A">
                <w:rPr>
                  <w:rFonts w:ascii="標楷體" w:eastAsia="標楷體" w:hAnsi="標楷體" w:hint="eastAsia"/>
                  <w:lang w:eastAsia="zh-HK"/>
                </w:rPr>
                <w:t>序號</w:t>
              </w:r>
            </w:ins>
          </w:p>
        </w:tc>
        <w:tc>
          <w:tcPr>
            <w:tcW w:w="3118" w:type="dxa"/>
            <w:shd w:val="clear" w:color="auto" w:fill="D9D9D9" w:themeFill="background1" w:themeFillShade="D9"/>
            <w:tcPrChange w:id="1371" w:author="智誠 楊" w:date="2021-05-07T11:56:00Z">
              <w:tcPr>
                <w:tcW w:w="3118" w:type="dxa"/>
                <w:shd w:val="clear" w:color="auto" w:fill="D9D9D9" w:themeFill="background1" w:themeFillShade="D9"/>
              </w:tcPr>
            </w:tcPrChange>
          </w:tcPr>
          <w:p w14:paraId="232AEBAD" w14:textId="77777777" w:rsidR="00A04734" w:rsidRPr="0022279A" w:rsidRDefault="00A04734" w:rsidP="00D36B78">
            <w:pPr>
              <w:jc w:val="center"/>
              <w:rPr>
                <w:ins w:id="1372" w:author="智誠 楊" w:date="2021-05-07T11:32:00Z"/>
                <w:rFonts w:ascii="標楷體" w:eastAsia="標楷體" w:hAnsi="標楷體"/>
              </w:rPr>
            </w:pPr>
            <w:ins w:id="1373" w:author="智誠 楊" w:date="2021-05-07T11:32:00Z">
              <w:r w:rsidRPr="0022279A">
                <w:rPr>
                  <w:rFonts w:ascii="標楷體" w:eastAsia="標楷體" w:hAnsi="標楷體" w:hint="eastAsia"/>
                  <w:lang w:eastAsia="zh-HK"/>
                </w:rPr>
                <w:t>名稱</w:t>
              </w:r>
            </w:ins>
          </w:p>
        </w:tc>
        <w:tc>
          <w:tcPr>
            <w:tcW w:w="3828" w:type="dxa"/>
            <w:shd w:val="clear" w:color="auto" w:fill="D9D9D9" w:themeFill="background1" w:themeFillShade="D9"/>
            <w:tcPrChange w:id="1374" w:author="智誠 楊" w:date="2021-05-07T11:56:00Z">
              <w:tcPr>
                <w:tcW w:w="3828" w:type="dxa"/>
                <w:shd w:val="clear" w:color="auto" w:fill="D9D9D9" w:themeFill="background1" w:themeFillShade="D9"/>
              </w:tcPr>
            </w:tcPrChange>
          </w:tcPr>
          <w:p w14:paraId="40A006BE" w14:textId="77777777" w:rsidR="00A04734" w:rsidRPr="0022279A" w:rsidRDefault="00A04734" w:rsidP="00D36B78">
            <w:pPr>
              <w:jc w:val="center"/>
              <w:rPr>
                <w:ins w:id="1375" w:author="智誠 楊" w:date="2021-05-07T11:32:00Z"/>
                <w:rFonts w:ascii="標楷體" w:eastAsia="標楷體" w:hAnsi="標楷體"/>
              </w:rPr>
            </w:pPr>
            <w:ins w:id="1376" w:author="智誠 楊" w:date="2021-05-07T11:32:00Z">
              <w:r w:rsidRPr="0022279A">
                <w:rPr>
                  <w:rFonts w:ascii="標楷體" w:eastAsia="標楷體" w:hAnsi="標楷體" w:hint="eastAsia"/>
                  <w:lang w:eastAsia="zh-HK"/>
                </w:rPr>
                <w:t>說明</w:t>
              </w:r>
            </w:ins>
          </w:p>
        </w:tc>
      </w:tr>
      <w:tr w:rsidR="00A04734" w:rsidRPr="0022279A" w14:paraId="4DF50874" w14:textId="77777777" w:rsidTr="00D36B78">
        <w:trPr>
          <w:ins w:id="1377" w:author="智誠 楊" w:date="2021-05-07T11:32:00Z"/>
        </w:trPr>
        <w:tc>
          <w:tcPr>
            <w:tcW w:w="952" w:type="dxa"/>
            <w:tcPrChange w:id="1378" w:author="智誠 楊" w:date="2021-05-07T11:56:00Z">
              <w:tcPr>
                <w:tcW w:w="952" w:type="dxa"/>
              </w:tcPr>
            </w:tcPrChange>
          </w:tcPr>
          <w:p w14:paraId="761C3F37" w14:textId="77777777" w:rsidR="00A04734" w:rsidRPr="0022279A" w:rsidRDefault="00A04734" w:rsidP="00D36B78">
            <w:pPr>
              <w:jc w:val="center"/>
              <w:rPr>
                <w:ins w:id="1379" w:author="智誠 楊" w:date="2021-05-07T11:32:00Z"/>
                <w:rFonts w:ascii="標楷體" w:eastAsia="標楷體" w:hAnsi="標楷體"/>
              </w:rPr>
            </w:pPr>
            <w:ins w:id="1380" w:author="智誠 楊" w:date="2021-05-07T11:32:00Z">
              <w:r w:rsidRPr="0022279A">
                <w:rPr>
                  <w:rFonts w:ascii="標楷體" w:eastAsia="標楷體" w:hAnsi="標楷體" w:hint="eastAsia"/>
                </w:rPr>
                <w:t>1</w:t>
              </w:r>
            </w:ins>
          </w:p>
        </w:tc>
        <w:tc>
          <w:tcPr>
            <w:tcW w:w="3118" w:type="dxa"/>
            <w:tcPrChange w:id="1381" w:author="智誠 楊" w:date="2021-05-07T11:56:00Z">
              <w:tcPr>
                <w:tcW w:w="3118" w:type="dxa"/>
              </w:tcPr>
            </w:tcPrChange>
          </w:tcPr>
          <w:p w14:paraId="34B2144C" w14:textId="1E185FB6" w:rsidR="00A04734" w:rsidRPr="0022279A" w:rsidRDefault="00A04734" w:rsidP="00D36B78">
            <w:pPr>
              <w:rPr>
                <w:ins w:id="1382" w:author="智誠 楊" w:date="2021-05-07T11:32:00Z"/>
                <w:rFonts w:ascii="標楷體" w:eastAsia="標楷體" w:hAnsi="標楷體"/>
              </w:rPr>
            </w:pPr>
            <w:ins w:id="1383" w:author="智誠 楊" w:date="2021-05-07T11:53:00Z">
              <w:del w:id="1384" w:author="張金龍" w:date="2021-06-02T12:00:00Z">
                <w:r w:rsidDel="001E1FBF">
                  <w:rPr>
                    <w:rFonts w:ascii="標楷體" w:eastAsia="標楷體" w:hAnsi="標楷體" w:hint="eastAsia"/>
                  </w:rPr>
                  <w:delText>MlaundryParas</w:delText>
                </w:r>
              </w:del>
            </w:ins>
            <w:ins w:id="1385" w:author="張金龍" w:date="2021-06-02T12:00:00Z">
              <w:r w:rsidRPr="001E1FBF">
                <w:rPr>
                  <w:rFonts w:ascii="標楷體" w:eastAsia="標楷體" w:hAnsi="標楷體"/>
                </w:rPr>
                <w:t>TxAmlLog</w:t>
              </w:r>
            </w:ins>
          </w:p>
        </w:tc>
        <w:tc>
          <w:tcPr>
            <w:tcW w:w="3828" w:type="dxa"/>
            <w:tcPrChange w:id="1386" w:author="智誠 楊" w:date="2021-05-07T11:56:00Z">
              <w:tcPr>
                <w:tcW w:w="3828" w:type="dxa"/>
              </w:tcPr>
            </w:tcPrChange>
          </w:tcPr>
          <w:p w14:paraId="2EC17011" w14:textId="77777777" w:rsidR="00A04734" w:rsidRPr="0022279A" w:rsidRDefault="00A04734" w:rsidP="00D36B78">
            <w:pPr>
              <w:rPr>
                <w:ins w:id="1387" w:author="智誠 楊" w:date="2021-05-07T11:32:00Z"/>
                <w:rFonts w:ascii="標楷體" w:eastAsia="標楷體" w:hAnsi="標楷體"/>
              </w:rPr>
            </w:pPr>
            <w:ins w:id="1388" w:author="張金龍" w:date="2021-06-02T12:01:00Z">
              <w:r w:rsidRPr="001E1FBF">
                <w:rPr>
                  <w:rFonts w:ascii="標楷體" w:eastAsia="標楷體" w:hAnsi="標楷體" w:hint="eastAsia"/>
                  <w:lang w:eastAsia="zh-HK"/>
                </w:rPr>
                <w:t>AML檢查紀錄檔</w:t>
              </w:r>
            </w:ins>
            <w:ins w:id="1389" w:author="智誠 楊" w:date="2021-05-07T11:54:00Z">
              <w:del w:id="1390" w:author="張金龍" w:date="2021-06-02T12:01:00Z">
                <w:r w:rsidDel="001E1FBF">
                  <w:rPr>
                    <w:rFonts w:ascii="標楷體" w:eastAsia="標楷體" w:hAnsi="標楷體" w:hint="eastAsia"/>
                    <w:lang w:eastAsia="zh-HK"/>
                  </w:rPr>
                  <w:delText>疑似洗錢樣態條件設定檔</w:delText>
                </w:r>
              </w:del>
            </w:ins>
          </w:p>
        </w:tc>
      </w:tr>
      <w:tr w:rsidR="00E509BB" w:rsidRPr="0022279A" w14:paraId="540E9E2D" w14:textId="77777777" w:rsidTr="00D36B78">
        <w:trPr>
          <w:ins w:id="1391" w:author="智誠 楊" w:date="2021-05-07T11:32:00Z"/>
        </w:trPr>
        <w:tc>
          <w:tcPr>
            <w:tcW w:w="952" w:type="dxa"/>
            <w:tcPrChange w:id="1392" w:author="智誠 楊" w:date="2021-05-07T11:56:00Z">
              <w:tcPr>
                <w:tcW w:w="952" w:type="dxa"/>
              </w:tcPr>
            </w:tcPrChange>
          </w:tcPr>
          <w:p w14:paraId="4C522088" w14:textId="72F7BDC6" w:rsidR="00E509BB" w:rsidRPr="0022279A" w:rsidRDefault="00E509BB" w:rsidP="00E509BB">
            <w:pPr>
              <w:jc w:val="center"/>
              <w:rPr>
                <w:ins w:id="1393" w:author="智誠 楊" w:date="2021-05-07T11:32:00Z"/>
                <w:rFonts w:ascii="標楷體" w:eastAsia="標楷體" w:hAnsi="標楷體"/>
              </w:rPr>
            </w:pPr>
            <w:r>
              <w:rPr>
                <w:rFonts w:ascii="標楷體" w:eastAsia="標楷體" w:hAnsi="標楷體" w:hint="eastAsia"/>
              </w:rPr>
              <w:t>2</w:t>
            </w:r>
          </w:p>
        </w:tc>
        <w:tc>
          <w:tcPr>
            <w:tcW w:w="3118" w:type="dxa"/>
            <w:tcPrChange w:id="1394" w:author="智誠 楊" w:date="2021-05-07T11:56:00Z">
              <w:tcPr>
                <w:tcW w:w="3118" w:type="dxa"/>
              </w:tcPr>
            </w:tcPrChange>
          </w:tcPr>
          <w:p w14:paraId="05B6EBCF" w14:textId="3B8B0044" w:rsidR="00E509BB" w:rsidRPr="0022279A" w:rsidRDefault="00E509BB" w:rsidP="00E509BB">
            <w:pPr>
              <w:rPr>
                <w:ins w:id="1395" w:author="智誠 楊" w:date="2021-05-07T11:32:00Z"/>
                <w:rFonts w:ascii="標楷體" w:eastAsia="標楷體" w:hAnsi="標楷體"/>
              </w:rPr>
            </w:pPr>
            <w:r w:rsidRPr="008E6906">
              <w:rPr>
                <w:rFonts w:ascii="標楷體" w:eastAsia="標楷體" w:hAnsi="標楷體"/>
              </w:rPr>
              <w:t>TxDataLog</w:t>
            </w:r>
            <w:r w:rsidRPr="008E6906">
              <w:rPr>
                <w:rFonts w:ascii="標楷體" w:eastAsia="標楷體" w:hAnsi="標楷體"/>
              </w:rPr>
              <w:tab/>
            </w:r>
          </w:p>
        </w:tc>
        <w:tc>
          <w:tcPr>
            <w:tcW w:w="3828" w:type="dxa"/>
            <w:tcPrChange w:id="1396" w:author="智誠 楊" w:date="2021-05-07T11:56:00Z">
              <w:tcPr>
                <w:tcW w:w="3828" w:type="dxa"/>
              </w:tcPr>
            </w:tcPrChange>
          </w:tcPr>
          <w:p w14:paraId="558114FA" w14:textId="5E95F244" w:rsidR="00E509BB" w:rsidRPr="0022279A" w:rsidRDefault="00E509BB" w:rsidP="00E509BB">
            <w:pPr>
              <w:rPr>
                <w:ins w:id="1397" w:author="智誠 楊" w:date="2021-05-07T11:32:00Z"/>
                <w:rFonts w:ascii="標楷體" w:eastAsia="標楷體" w:hAnsi="標楷體"/>
              </w:rPr>
            </w:pPr>
            <w:r w:rsidRPr="008E6906">
              <w:rPr>
                <w:rFonts w:ascii="標楷體" w:eastAsia="標楷體" w:hAnsi="標楷體" w:hint="eastAsia"/>
              </w:rPr>
              <w:t>資料變更紀錄檔</w:t>
            </w:r>
          </w:p>
        </w:tc>
      </w:tr>
    </w:tbl>
    <w:p w14:paraId="4FD6F8A4" w14:textId="77777777" w:rsidR="00A04734" w:rsidRPr="00934FE7" w:rsidRDefault="00A04734" w:rsidP="00A04734">
      <w:pPr>
        <w:rPr>
          <w:ins w:id="1398" w:author="智誠 楊" w:date="2021-05-07T11:32:00Z"/>
        </w:rPr>
      </w:pPr>
    </w:p>
    <w:p w14:paraId="050D92AF" w14:textId="77777777" w:rsidR="00A04734" w:rsidRDefault="00A04734" w:rsidP="00A04734">
      <w:pPr>
        <w:widowControl/>
        <w:rPr>
          <w:ins w:id="1399" w:author="智誠 楊" w:date="2021-05-07T11:54:00Z"/>
          <w:rFonts w:eastAsia="標楷體"/>
          <w:sz w:val="26"/>
        </w:rPr>
      </w:pPr>
      <w:ins w:id="1400" w:author="智誠 楊" w:date="2021-05-07T11:54:00Z">
        <w:r>
          <w:br w:type="page"/>
        </w:r>
      </w:ins>
    </w:p>
    <w:p w14:paraId="74C0F4A6" w14:textId="25A85C23" w:rsidR="00A04734" w:rsidRPr="00B010CD" w:rsidRDefault="00A04734">
      <w:pPr>
        <w:pStyle w:val="a"/>
        <w:rPr>
          <w:ins w:id="1401" w:author="智誠 楊" w:date="2021-05-07T11:32:00Z"/>
        </w:rPr>
        <w:pPrChange w:id="1402" w:author="智誠 楊" w:date="2021-05-07T16:36:00Z">
          <w:pPr>
            <w:pStyle w:val="a"/>
            <w:numPr>
              <w:numId w:val="21"/>
            </w:numPr>
            <w:tabs>
              <w:tab w:val="num" w:pos="1134"/>
            </w:tabs>
            <w:ind w:left="1134" w:hanging="1134"/>
          </w:pPr>
        </w:pPrChange>
      </w:pPr>
      <w:ins w:id="1403" w:author="智誠 楊" w:date="2021-05-07T11:32:00Z">
        <w:r w:rsidRPr="00B010CD">
          <w:t>UI畫面</w:t>
        </w:r>
      </w:ins>
      <w:r w:rsidR="00B010CD" w:rsidRPr="00B010CD">
        <w:rPr>
          <w:rFonts w:hint="eastAsia"/>
        </w:rPr>
        <w:t>-</w:t>
      </w:r>
      <w:r w:rsidR="00B010CD" w:rsidRPr="00B010CD">
        <w:rPr>
          <w:rFonts w:hint="eastAsia"/>
          <w:lang w:eastAsia="zh-HK"/>
        </w:rPr>
        <w:t>姓名檢核</w:t>
      </w:r>
    </w:p>
    <w:p w14:paraId="29768389" w14:textId="77777777" w:rsidR="00A04734" w:rsidRDefault="00A04734" w:rsidP="00A04734">
      <w:pPr>
        <w:pStyle w:val="42"/>
        <w:spacing w:after="72"/>
        <w:ind w:leftChars="196" w:left="470"/>
        <w:rPr>
          <w:ins w:id="1404" w:author="智誠 楊" w:date="2021-05-07T11:32:00Z"/>
          <w:rFonts w:ascii="標楷體" w:hAnsi="標楷體"/>
        </w:rPr>
      </w:pPr>
      <w:ins w:id="1405" w:author="智誠 楊" w:date="2021-05-07T11:32:00Z">
        <w:r w:rsidRPr="00362205">
          <w:rPr>
            <w:rFonts w:ascii="標楷體" w:hAnsi="標楷體" w:hint="eastAsia"/>
          </w:rPr>
          <w:t>輸入畫面：</w:t>
        </w:r>
      </w:ins>
    </w:p>
    <w:p w14:paraId="42A0E2BB" w14:textId="0FC33225" w:rsidR="00A04734" w:rsidRDefault="00A04734" w:rsidP="00A04734">
      <w:pPr>
        <w:pStyle w:val="42"/>
        <w:spacing w:after="72"/>
        <w:ind w:leftChars="196" w:left="470"/>
        <w:rPr>
          <w:noProof/>
        </w:rPr>
      </w:pPr>
      <w:ins w:id="1406" w:author="智誠 楊" w:date="2021-05-07T11:55:00Z">
        <w:del w:id="1407" w:author="張金龍" w:date="2021-06-02T12:05:00Z">
          <w:r w:rsidRPr="00EA622E" w:rsidDel="001E1FBF">
            <w:rPr>
              <w:rFonts w:ascii="標楷體" w:hAnsi="標楷體"/>
              <w:noProof/>
            </w:rPr>
            <w:drawing>
              <wp:inline distT="0" distB="0" distL="0" distR="0" wp14:anchorId="65805D86" wp14:editId="0890DDD0">
                <wp:extent cx="6479540" cy="2482850"/>
                <wp:effectExtent l="0" t="0" r="0" b="0"/>
                <wp:docPr id="73" name="圖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479540" cy="2482850"/>
                        </a:xfrm>
                        <a:prstGeom prst="rect">
                          <a:avLst/>
                        </a:prstGeom>
                      </pic:spPr>
                    </pic:pic>
                  </a:graphicData>
                </a:graphic>
              </wp:inline>
            </w:drawing>
          </w:r>
        </w:del>
      </w:ins>
      <w:ins w:id="1408" w:author="張金龍" w:date="2021-06-02T12:05:00Z">
        <w:r w:rsidRPr="001E1FBF">
          <w:rPr>
            <w:noProof/>
          </w:rPr>
          <w:t xml:space="preserve"> </w:t>
        </w:r>
      </w:ins>
      <w:r w:rsidR="00E509BB" w:rsidRPr="00E509BB">
        <w:rPr>
          <w:noProof/>
        </w:rPr>
        <w:drawing>
          <wp:inline distT="0" distB="0" distL="0" distR="0" wp14:anchorId="00C1E8E4" wp14:editId="5103AEF2">
            <wp:extent cx="6479540" cy="4545330"/>
            <wp:effectExtent l="0" t="0" r="0" b="0"/>
            <wp:docPr id="76" name="圖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479540" cy="4545330"/>
                    </a:xfrm>
                    <a:prstGeom prst="rect">
                      <a:avLst/>
                    </a:prstGeom>
                  </pic:spPr>
                </pic:pic>
              </a:graphicData>
            </a:graphic>
          </wp:inline>
        </w:drawing>
      </w:r>
    </w:p>
    <w:p w14:paraId="4E676F49" w14:textId="58B0A7A8" w:rsidR="00E509BB" w:rsidRDefault="0040421A" w:rsidP="00A04734">
      <w:pPr>
        <w:pStyle w:val="42"/>
        <w:spacing w:after="72"/>
        <w:ind w:leftChars="196" w:left="470"/>
        <w:rPr>
          <w:ins w:id="1409" w:author="張金龍" w:date="2021-06-02T12:05:00Z"/>
          <w:noProof/>
        </w:rPr>
      </w:pPr>
      <w:r w:rsidRPr="0040421A">
        <w:rPr>
          <w:noProof/>
        </w:rPr>
        <w:drawing>
          <wp:inline distT="0" distB="0" distL="0" distR="0" wp14:anchorId="0C1CB16D" wp14:editId="7AED328B">
            <wp:extent cx="6479540" cy="3188970"/>
            <wp:effectExtent l="0" t="0" r="0" b="0"/>
            <wp:docPr id="79" name="圖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479540" cy="3188970"/>
                    </a:xfrm>
                    <a:prstGeom prst="rect">
                      <a:avLst/>
                    </a:prstGeom>
                  </pic:spPr>
                </pic:pic>
              </a:graphicData>
            </a:graphic>
          </wp:inline>
        </w:drawing>
      </w:r>
    </w:p>
    <w:p w14:paraId="3126F01C" w14:textId="77777777" w:rsidR="00A04734" w:rsidRPr="00D13949" w:rsidRDefault="00A04734" w:rsidP="00A04734">
      <w:pPr>
        <w:pStyle w:val="42"/>
        <w:spacing w:after="72"/>
        <w:ind w:leftChars="196" w:left="470"/>
        <w:rPr>
          <w:ins w:id="1410" w:author="智誠 楊" w:date="2021-05-07T11:32:00Z"/>
          <w:rFonts w:ascii="標楷體" w:hAnsi="標楷體"/>
        </w:rPr>
      </w:pPr>
    </w:p>
    <w:p w14:paraId="3DD62349" w14:textId="500959BC" w:rsidR="00A04734" w:rsidRDefault="00A04734">
      <w:pPr>
        <w:pStyle w:val="a"/>
        <w:pPrChange w:id="1411" w:author="智誠 楊" w:date="2021-05-07T16:36:00Z">
          <w:pPr>
            <w:pStyle w:val="a"/>
            <w:numPr>
              <w:numId w:val="21"/>
            </w:numPr>
            <w:tabs>
              <w:tab w:val="num" w:pos="1134"/>
            </w:tabs>
            <w:ind w:left="1134" w:hanging="1134"/>
          </w:pPr>
        </w:pPrChange>
      </w:pPr>
      <w:ins w:id="1412" w:author="智誠 楊" w:date="2021-05-07T11:32:00Z">
        <w:r>
          <w:t>輸入畫面</w:t>
        </w:r>
        <w:r>
          <w:rPr>
            <w:rFonts w:hint="eastAsia"/>
          </w:rPr>
          <w:t>按鈕</w:t>
        </w:r>
        <w:r>
          <w:t>說明</w:t>
        </w:r>
      </w:ins>
      <w:r w:rsidR="00B010CD" w:rsidRPr="00B010CD">
        <w:rPr>
          <w:rFonts w:hint="eastAsia"/>
        </w:rPr>
        <w:t>-</w:t>
      </w:r>
      <w:r w:rsidR="00B010CD" w:rsidRPr="00B010CD">
        <w:rPr>
          <w:rFonts w:hint="eastAsia"/>
          <w:lang w:eastAsia="zh-HK"/>
        </w:rPr>
        <w:t>姓名檢核</w:t>
      </w:r>
    </w:p>
    <w:p w14:paraId="5B147B70" w14:textId="77777777" w:rsidR="00A04734" w:rsidRPr="0070265D" w:rsidRDefault="00A04734" w:rsidP="00A04734">
      <w:pPr>
        <w:rPr>
          <w:ins w:id="1413" w:author="智誠 楊" w:date="2021-05-07T11:32:00Z"/>
        </w:rPr>
      </w:pPr>
    </w:p>
    <w:tbl>
      <w:tblPr>
        <w:tblStyle w:val="ac"/>
        <w:tblW w:w="0" w:type="auto"/>
        <w:tblInd w:w="250" w:type="dxa"/>
        <w:tblLook w:val="04A0" w:firstRow="1" w:lastRow="0" w:firstColumn="1" w:lastColumn="0" w:noHBand="0" w:noVBand="1"/>
      </w:tblPr>
      <w:tblGrid>
        <w:gridCol w:w="851"/>
        <w:gridCol w:w="2126"/>
        <w:gridCol w:w="7033"/>
      </w:tblGrid>
      <w:tr w:rsidR="00A04734" w:rsidRPr="00F5236F" w14:paraId="29FB78A9" w14:textId="77777777" w:rsidTr="00D36B78">
        <w:trPr>
          <w:ins w:id="1414" w:author="智誠 楊" w:date="2021-05-07T11:32:00Z"/>
        </w:trPr>
        <w:tc>
          <w:tcPr>
            <w:tcW w:w="851" w:type="dxa"/>
            <w:shd w:val="clear" w:color="auto" w:fill="D9D9D9" w:themeFill="background1" w:themeFillShade="D9"/>
          </w:tcPr>
          <w:p w14:paraId="3BD06250" w14:textId="77777777" w:rsidR="00A04734" w:rsidRPr="00F5236F" w:rsidRDefault="00A04734" w:rsidP="00D36B78">
            <w:pPr>
              <w:jc w:val="center"/>
              <w:rPr>
                <w:ins w:id="1415" w:author="智誠 楊" w:date="2021-05-07T11:32:00Z"/>
                <w:rFonts w:ascii="標楷體" w:eastAsia="標楷體" w:hAnsi="標楷體"/>
              </w:rPr>
            </w:pPr>
            <w:ins w:id="1416" w:author="智誠 楊" w:date="2021-05-07T11:32:00Z">
              <w:r w:rsidRPr="00F5236F">
                <w:rPr>
                  <w:rFonts w:ascii="標楷體" w:eastAsia="標楷體" w:hAnsi="標楷體" w:hint="eastAsia"/>
                  <w:lang w:eastAsia="zh-HK"/>
                </w:rPr>
                <w:t>序號</w:t>
              </w:r>
            </w:ins>
          </w:p>
        </w:tc>
        <w:tc>
          <w:tcPr>
            <w:tcW w:w="2126" w:type="dxa"/>
            <w:shd w:val="clear" w:color="auto" w:fill="D9D9D9" w:themeFill="background1" w:themeFillShade="D9"/>
          </w:tcPr>
          <w:p w14:paraId="44585CBF" w14:textId="77777777" w:rsidR="00A04734" w:rsidRPr="00F5236F" w:rsidRDefault="00A04734" w:rsidP="00D36B78">
            <w:pPr>
              <w:jc w:val="center"/>
              <w:rPr>
                <w:ins w:id="1417" w:author="智誠 楊" w:date="2021-05-07T11:32:00Z"/>
                <w:rFonts w:ascii="標楷體" w:eastAsia="標楷體" w:hAnsi="標楷體"/>
              </w:rPr>
            </w:pPr>
            <w:ins w:id="1418" w:author="智誠 楊" w:date="2021-05-07T11:32:00Z">
              <w:r>
                <w:rPr>
                  <w:rFonts w:ascii="標楷體" w:eastAsia="標楷體" w:hAnsi="標楷體" w:hint="eastAsia"/>
                  <w:lang w:eastAsia="zh-HK"/>
                </w:rPr>
                <w:t>按鈕名稱</w:t>
              </w:r>
            </w:ins>
          </w:p>
        </w:tc>
        <w:tc>
          <w:tcPr>
            <w:tcW w:w="7033" w:type="dxa"/>
            <w:shd w:val="clear" w:color="auto" w:fill="D9D9D9" w:themeFill="background1" w:themeFillShade="D9"/>
          </w:tcPr>
          <w:p w14:paraId="0CEAE262" w14:textId="77777777" w:rsidR="00A04734" w:rsidRPr="00F5236F" w:rsidRDefault="00A04734" w:rsidP="00D36B78">
            <w:pPr>
              <w:jc w:val="center"/>
              <w:rPr>
                <w:ins w:id="1419" w:author="智誠 楊" w:date="2021-05-07T11:32:00Z"/>
                <w:rFonts w:ascii="標楷體" w:eastAsia="標楷體" w:hAnsi="標楷體"/>
              </w:rPr>
            </w:pPr>
            <w:ins w:id="1420" w:author="智誠 楊" w:date="2021-05-07T11:32:00Z">
              <w:r>
                <w:rPr>
                  <w:rFonts w:ascii="標楷體" w:eastAsia="標楷體" w:hAnsi="標楷體" w:hint="eastAsia"/>
                  <w:lang w:eastAsia="zh-HK"/>
                </w:rPr>
                <w:t>功能說明</w:t>
              </w:r>
            </w:ins>
          </w:p>
        </w:tc>
      </w:tr>
      <w:tr w:rsidR="00A04734" w:rsidRPr="00CF124E" w14:paraId="588DC195" w14:textId="77777777" w:rsidTr="00D36B78">
        <w:trPr>
          <w:ins w:id="1421" w:author="智誠 楊" w:date="2021-05-07T11:32:00Z"/>
        </w:trPr>
        <w:tc>
          <w:tcPr>
            <w:tcW w:w="851" w:type="dxa"/>
          </w:tcPr>
          <w:p w14:paraId="2F50A192" w14:textId="77777777" w:rsidR="00A04734" w:rsidRPr="00F5236F" w:rsidRDefault="00A04734" w:rsidP="00D36B78">
            <w:pPr>
              <w:jc w:val="center"/>
              <w:rPr>
                <w:ins w:id="1422" w:author="智誠 楊" w:date="2021-05-07T11:32:00Z"/>
                <w:rFonts w:ascii="標楷體" w:eastAsia="標楷體" w:hAnsi="標楷體"/>
                <w:lang w:eastAsia="zh-HK"/>
              </w:rPr>
            </w:pPr>
            <w:ins w:id="1423" w:author="智誠 楊" w:date="2021-05-07T11:32:00Z">
              <w:r>
                <w:rPr>
                  <w:rFonts w:ascii="標楷體" w:eastAsia="標楷體" w:hAnsi="標楷體" w:hint="eastAsia"/>
                </w:rPr>
                <w:t>1</w:t>
              </w:r>
            </w:ins>
          </w:p>
        </w:tc>
        <w:tc>
          <w:tcPr>
            <w:tcW w:w="2126" w:type="dxa"/>
          </w:tcPr>
          <w:p w14:paraId="43531E07" w14:textId="041DF090" w:rsidR="00A04734" w:rsidRDefault="004C78B8" w:rsidP="00D36B78">
            <w:pPr>
              <w:rPr>
                <w:ins w:id="1424" w:author="智誠 楊" w:date="2021-05-07T11:32:00Z"/>
                <w:rFonts w:ascii="標楷體" w:eastAsia="標楷體" w:hAnsi="標楷體"/>
                <w:lang w:eastAsia="zh-HK"/>
              </w:rPr>
            </w:pPr>
            <w:r>
              <w:rPr>
                <w:rFonts w:ascii="標楷體" w:eastAsia="標楷體" w:hAnsi="標楷體" w:hint="eastAsia"/>
                <w:lang w:eastAsia="zh-HK"/>
              </w:rPr>
              <w:t>姓名檢核</w:t>
            </w:r>
          </w:p>
        </w:tc>
        <w:tc>
          <w:tcPr>
            <w:tcW w:w="7033" w:type="dxa"/>
          </w:tcPr>
          <w:p w14:paraId="66B3D107" w14:textId="77777777" w:rsidR="00A04734" w:rsidRPr="009A5557" w:rsidRDefault="00A04734" w:rsidP="00D36B78">
            <w:pPr>
              <w:rPr>
                <w:rFonts w:ascii="標楷體" w:eastAsia="標楷體" w:hAnsi="標楷體"/>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1B66D542" w14:textId="5E0B5537" w:rsidR="00A04734" w:rsidRDefault="00A04734" w:rsidP="00D36B78">
            <w:pPr>
              <w:ind w:left="240" w:hangingChars="100" w:hanging="240"/>
              <w:rPr>
                <w:rFonts w:ascii="標楷體" w:eastAsia="標楷體" w:hAnsi="標楷體"/>
              </w:rPr>
            </w:pPr>
            <w:r>
              <w:rPr>
                <w:rFonts w:ascii="標楷體" w:eastAsia="標楷體" w:hAnsi="標楷體"/>
              </w:rPr>
              <w:t>1</w:t>
            </w:r>
            <w:r>
              <w:rPr>
                <w:rFonts w:ascii="標楷體" w:eastAsia="標楷體" w:hAnsi="標楷體" w:hint="eastAsia"/>
              </w:rPr>
              <w:t>.</w:t>
            </w:r>
            <w:r w:rsidR="00D45942">
              <w:rPr>
                <w:rFonts w:ascii="標楷體" w:eastAsia="標楷體" w:hAnsi="標楷體" w:hint="eastAsia"/>
                <w:lang w:eastAsia="zh-HK"/>
              </w:rPr>
              <w:t>送件</w:t>
            </w:r>
            <w:r w:rsidR="00D45942">
              <w:rPr>
                <w:rFonts w:ascii="標楷體" w:eastAsia="標楷體" w:hAnsi="標楷體" w:hint="eastAsia"/>
              </w:rPr>
              <w:t>AML</w:t>
            </w:r>
            <w:r w:rsidR="00D45942">
              <w:rPr>
                <w:rFonts w:ascii="標楷體" w:eastAsia="標楷體" w:hAnsi="標楷體" w:hint="eastAsia"/>
                <w:lang w:eastAsia="zh-HK"/>
              </w:rPr>
              <w:t>系統檢查參數不正確時</w:t>
            </w:r>
            <w:r w:rsidR="00D45942">
              <w:rPr>
                <w:rFonts w:ascii="標楷體" w:eastAsia="標楷體" w:hAnsi="標楷體" w:hint="eastAsia"/>
              </w:rPr>
              <w:t>,</w:t>
            </w:r>
            <w:r w:rsidR="00D45942">
              <w:rPr>
                <w:rFonts w:ascii="標楷體" w:eastAsia="標楷體" w:hAnsi="標楷體" w:hint="eastAsia"/>
                <w:lang w:eastAsia="zh-HK"/>
              </w:rPr>
              <w:t>會</w:t>
            </w:r>
            <w:r w:rsidRPr="001B40E8">
              <w:rPr>
                <w:rFonts w:ascii="標楷體" w:eastAsia="標楷體" w:hAnsi="標楷體" w:hint="eastAsia"/>
              </w:rPr>
              <w:t>顯示錯誤訊息</w:t>
            </w:r>
            <w:r>
              <w:rPr>
                <w:rFonts w:ascii="標楷體" w:eastAsia="標楷體" w:hAnsi="標楷體" w:hint="eastAsia"/>
              </w:rPr>
              <w:t>:</w:t>
            </w:r>
            <w:r w:rsidRPr="001B40E8">
              <w:rPr>
                <w:rFonts w:ascii="標楷體" w:eastAsia="標楷體" w:hAnsi="標楷體" w:hint="eastAsia"/>
              </w:rPr>
              <w:t>"E</w:t>
            </w:r>
            <w:r w:rsidR="00D45942">
              <w:rPr>
                <w:rFonts w:ascii="標楷體" w:eastAsia="標楷體" w:hAnsi="標楷體"/>
              </w:rPr>
              <w:t>C</w:t>
            </w:r>
            <w:r w:rsidRPr="001B40E8">
              <w:rPr>
                <w:rFonts w:ascii="標楷體" w:eastAsia="標楷體" w:hAnsi="標楷體" w:hint="eastAsia"/>
              </w:rPr>
              <w:t>00</w:t>
            </w:r>
            <w:r w:rsidR="00D45942">
              <w:rPr>
                <w:rFonts w:ascii="標楷體" w:eastAsia="標楷體" w:hAnsi="標楷體"/>
              </w:rPr>
              <w:t>4</w:t>
            </w:r>
            <w:r>
              <w:rPr>
                <w:rFonts w:ascii="標楷體" w:eastAsia="標楷體" w:hAnsi="標楷體"/>
              </w:rPr>
              <w:t>:</w:t>
            </w:r>
            <w:r w:rsidR="00D45942" w:rsidRPr="00D45942">
              <w:rPr>
                <w:rFonts w:ascii="標楷體" w:eastAsia="標楷體" w:hAnsi="標楷體" w:hint="eastAsia"/>
              </w:rPr>
              <w:t>資料錯誤</w:t>
            </w:r>
            <w:r w:rsidR="00D45942">
              <w:rPr>
                <w:rFonts w:ascii="標楷體" w:eastAsia="標楷體" w:hAnsi="標楷體" w:hint="eastAsia"/>
              </w:rPr>
              <w:t>(</w:t>
            </w:r>
            <w:r w:rsidR="00D45942" w:rsidRPr="00D45942">
              <w:rPr>
                <w:rFonts w:ascii="標楷體" w:eastAsia="標楷體" w:hAnsi="標楷體"/>
              </w:rPr>
              <w:t>CheckAml.CheckVo : 參數</w:t>
            </w:r>
            <w:r w:rsidR="00D45942">
              <w:rPr>
                <w:rFonts w:ascii="標楷體" w:eastAsia="標楷體" w:hAnsi="標楷體" w:hint="eastAsia"/>
              </w:rPr>
              <w:t>XXX)</w:t>
            </w:r>
            <w:r w:rsidRPr="001B40E8">
              <w:rPr>
                <w:rFonts w:ascii="標楷體" w:eastAsia="標楷體" w:hAnsi="標楷體" w:hint="eastAsia"/>
              </w:rPr>
              <w:t>"</w:t>
            </w:r>
            <w:r w:rsidR="00D45942">
              <w:rPr>
                <w:rFonts w:ascii="標楷體" w:eastAsia="標楷體" w:hAnsi="標楷體" w:hint="eastAsia"/>
              </w:rPr>
              <w:t>[</w:t>
            </w:r>
            <w:r w:rsidR="00D45942">
              <w:rPr>
                <w:rFonts w:ascii="標楷體" w:eastAsia="標楷體" w:hAnsi="標楷體" w:hint="eastAsia"/>
                <w:lang w:eastAsia="zh-HK"/>
              </w:rPr>
              <w:t>註</w:t>
            </w:r>
            <w:r w:rsidR="00D45942">
              <w:rPr>
                <w:rFonts w:ascii="標楷體" w:eastAsia="標楷體" w:hAnsi="標楷體" w:hint="eastAsia"/>
              </w:rPr>
              <w:t>]XXX</w:t>
            </w:r>
            <w:r w:rsidR="00D45942">
              <w:rPr>
                <w:rFonts w:ascii="標楷體" w:eastAsia="標楷體" w:hAnsi="標楷體" w:hint="eastAsia"/>
                <w:lang w:eastAsia="zh-HK"/>
              </w:rPr>
              <w:t>表參數說明</w:t>
            </w:r>
          </w:p>
          <w:p w14:paraId="5310050A" w14:textId="77777777" w:rsidR="00A04734" w:rsidRPr="00651325" w:rsidRDefault="00A04734" w:rsidP="00D36B78">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3B88F79E" w14:textId="77777777" w:rsidR="00A04734" w:rsidRDefault="00A04734" w:rsidP="00D45942">
            <w:pPr>
              <w:rPr>
                <w:rFonts w:ascii="標楷體" w:eastAsia="標楷體" w:hAnsi="標楷體"/>
              </w:rPr>
            </w:pPr>
            <w:r>
              <w:rPr>
                <w:rFonts w:ascii="標楷體" w:eastAsia="標楷體" w:hAnsi="標楷體" w:hint="eastAsia"/>
              </w:rPr>
              <w:t>2.</w:t>
            </w:r>
            <w:r w:rsidR="00D45942">
              <w:rPr>
                <w:rFonts w:ascii="標楷體" w:eastAsia="標楷體" w:hAnsi="標楷體" w:hint="eastAsia"/>
                <w:lang w:eastAsia="zh-HK"/>
              </w:rPr>
              <w:t>送交</w:t>
            </w:r>
            <w:r w:rsidR="00D45942">
              <w:rPr>
                <w:rFonts w:ascii="標楷體" w:eastAsia="標楷體" w:hAnsi="標楷體" w:hint="eastAsia"/>
              </w:rPr>
              <w:t>查詢</w:t>
            </w:r>
            <w:r w:rsidR="00D45942">
              <w:rPr>
                <w:rFonts w:ascii="標楷體" w:eastAsia="標楷體" w:hAnsi="標楷體" w:hint="eastAsia"/>
                <w:lang w:eastAsia="zh-HK"/>
              </w:rPr>
              <w:t>電文到</w:t>
            </w:r>
            <w:r w:rsidR="00D45942">
              <w:rPr>
                <w:rFonts w:ascii="標楷體" w:eastAsia="標楷體" w:hAnsi="標楷體" w:hint="eastAsia"/>
              </w:rPr>
              <w:t>AML</w:t>
            </w:r>
            <w:r w:rsidR="00D45942">
              <w:rPr>
                <w:rFonts w:ascii="標楷體" w:eastAsia="標楷體" w:hAnsi="標楷體" w:hint="eastAsia"/>
                <w:lang w:eastAsia="zh-HK"/>
              </w:rPr>
              <w:t>系統</w:t>
            </w:r>
            <w:r w:rsidR="00D45942">
              <w:rPr>
                <w:rFonts w:ascii="標楷體" w:eastAsia="標楷體" w:hAnsi="標楷體" w:hint="eastAsia"/>
              </w:rPr>
              <w:t>,</w:t>
            </w:r>
            <w:r w:rsidR="00D45942">
              <w:rPr>
                <w:rFonts w:ascii="標楷體" w:eastAsia="標楷體" w:hAnsi="標楷體" w:hint="eastAsia"/>
                <w:lang w:eastAsia="zh-HK"/>
              </w:rPr>
              <w:t>並</w:t>
            </w:r>
            <w:r w:rsidR="00D45942">
              <w:rPr>
                <w:rFonts w:ascii="標楷體" w:eastAsia="標楷體" w:hAnsi="標楷體" w:hint="eastAsia"/>
              </w:rPr>
              <w:t>顯示</w:t>
            </w:r>
            <w:r w:rsidR="00D45942">
              <w:rPr>
                <w:rFonts w:ascii="標楷體" w:eastAsia="標楷體" w:hAnsi="標楷體" w:hint="eastAsia"/>
                <w:lang w:eastAsia="zh-HK"/>
              </w:rPr>
              <w:t>檢查</w:t>
            </w:r>
            <w:r>
              <w:rPr>
                <w:rFonts w:ascii="標楷體" w:eastAsia="標楷體" w:hAnsi="標楷體" w:hint="eastAsia"/>
              </w:rPr>
              <w:t>結果</w:t>
            </w:r>
          </w:p>
          <w:p w14:paraId="289E3616" w14:textId="6D61BEBC" w:rsidR="00D45942" w:rsidRPr="00A71EEE" w:rsidRDefault="00D45942" w:rsidP="00D45942">
            <w:pPr>
              <w:rPr>
                <w:ins w:id="1425" w:author="智誠 楊" w:date="2021-05-07T11:32:00Z"/>
                <w:rFonts w:eastAsia="標楷體"/>
                <w:lang w:eastAsia="zh-HK"/>
              </w:rPr>
            </w:pPr>
            <w:r>
              <w:rPr>
                <w:rFonts w:ascii="標楷體" w:eastAsia="標楷體" w:hAnsi="標楷體" w:hint="eastAsia"/>
              </w:rPr>
              <w:t>3.</w:t>
            </w:r>
            <w:r>
              <w:rPr>
                <w:rFonts w:ascii="標楷體" w:eastAsia="標楷體" w:hAnsi="標楷體" w:hint="eastAsia"/>
                <w:lang w:eastAsia="zh-HK"/>
              </w:rPr>
              <w:t>新增一筆</w:t>
            </w:r>
            <w:r>
              <w:rPr>
                <w:rFonts w:ascii="標楷體" w:eastAsia="標楷體" w:hAnsi="標楷體" w:hint="eastAsia"/>
              </w:rPr>
              <w:t>[</w:t>
            </w:r>
            <w:r w:rsidRPr="00D45942">
              <w:rPr>
                <w:rFonts w:ascii="標楷體" w:eastAsia="標楷體" w:hAnsi="標楷體" w:hint="eastAsia"/>
              </w:rPr>
              <w:t>AML檢查紀錄檔</w:t>
            </w:r>
            <w:r>
              <w:rPr>
                <w:rFonts w:ascii="標楷體" w:eastAsia="標楷體" w:hAnsi="標楷體" w:hint="eastAsia"/>
              </w:rPr>
              <w:t>(</w:t>
            </w:r>
            <w:r w:rsidR="00FF7562" w:rsidRPr="00FF7562">
              <w:rPr>
                <w:rFonts w:ascii="標楷體" w:eastAsia="標楷體" w:hAnsi="標楷體"/>
              </w:rPr>
              <w:t>TxAmlLog</w:t>
            </w:r>
            <w:r>
              <w:rPr>
                <w:rFonts w:ascii="標楷體" w:eastAsia="標楷體" w:hAnsi="標楷體" w:hint="eastAsia"/>
              </w:rPr>
              <w:t>)]</w:t>
            </w:r>
            <w:r>
              <w:rPr>
                <w:rFonts w:ascii="標楷體" w:eastAsia="標楷體" w:hAnsi="標楷體" w:hint="eastAsia"/>
                <w:lang w:eastAsia="zh-HK"/>
              </w:rPr>
              <w:t>紀錄</w:t>
            </w:r>
            <w:r w:rsidR="00FF7562">
              <w:rPr>
                <w:rFonts w:ascii="標楷體" w:eastAsia="標楷體" w:hAnsi="標楷體" w:hint="eastAsia"/>
                <w:lang w:eastAsia="zh-HK"/>
              </w:rPr>
              <w:t>資料</w:t>
            </w:r>
          </w:p>
        </w:tc>
      </w:tr>
      <w:tr w:rsidR="00A04734" w:rsidRPr="00EF520F" w14:paraId="0C22A587" w14:textId="77777777" w:rsidTr="00D36B78">
        <w:trPr>
          <w:ins w:id="1426" w:author="智誠 楊" w:date="2021-05-07T11:32:00Z"/>
        </w:trPr>
        <w:tc>
          <w:tcPr>
            <w:tcW w:w="851" w:type="dxa"/>
          </w:tcPr>
          <w:p w14:paraId="514857EE" w14:textId="77777777" w:rsidR="00A04734" w:rsidRDefault="00A04734" w:rsidP="00D36B78">
            <w:pPr>
              <w:jc w:val="center"/>
              <w:rPr>
                <w:ins w:id="1427" w:author="智誠 楊" w:date="2021-05-07T11:32:00Z"/>
                <w:rFonts w:ascii="標楷體" w:eastAsia="標楷體" w:hAnsi="標楷體"/>
              </w:rPr>
            </w:pPr>
            <w:ins w:id="1428" w:author="智誠 楊" w:date="2021-05-07T11:32:00Z">
              <w:r>
                <w:rPr>
                  <w:rFonts w:ascii="標楷體" w:eastAsia="標楷體" w:hAnsi="標楷體" w:hint="eastAsia"/>
                </w:rPr>
                <w:t>2</w:t>
              </w:r>
            </w:ins>
          </w:p>
        </w:tc>
        <w:tc>
          <w:tcPr>
            <w:tcW w:w="2126" w:type="dxa"/>
          </w:tcPr>
          <w:p w14:paraId="5F622764" w14:textId="77777777" w:rsidR="00A04734" w:rsidRDefault="00A04734" w:rsidP="00D36B78">
            <w:pPr>
              <w:rPr>
                <w:ins w:id="1429" w:author="智誠 楊" w:date="2021-05-07T11:32:00Z"/>
                <w:rFonts w:ascii="標楷體" w:eastAsia="標楷體" w:hAnsi="標楷體"/>
                <w:lang w:eastAsia="zh-HK"/>
              </w:rPr>
            </w:pPr>
            <w:ins w:id="1430" w:author="智誠 楊" w:date="2021-05-07T11:32:00Z">
              <w:r>
                <w:rPr>
                  <w:rFonts w:ascii="標楷體" w:eastAsia="標楷體" w:hAnsi="標楷體" w:hint="eastAsia"/>
                  <w:lang w:eastAsia="zh-HK"/>
                </w:rPr>
                <w:t>離開</w:t>
              </w:r>
            </w:ins>
          </w:p>
        </w:tc>
        <w:tc>
          <w:tcPr>
            <w:tcW w:w="7033" w:type="dxa"/>
          </w:tcPr>
          <w:p w14:paraId="538E10AD" w14:textId="77777777" w:rsidR="00A04734" w:rsidRDefault="00A04734" w:rsidP="00D36B78">
            <w:pPr>
              <w:rPr>
                <w:ins w:id="1431" w:author="智誠 楊" w:date="2021-05-07T11:32:00Z"/>
                <w:rFonts w:ascii="標楷體" w:eastAsia="標楷體" w:hAnsi="標楷體"/>
                <w:lang w:eastAsia="zh-HK"/>
              </w:rPr>
            </w:pPr>
            <w:ins w:id="1432" w:author="智誠 楊" w:date="2021-05-07T11:32:00Z">
              <w:r>
                <w:rPr>
                  <w:rFonts w:ascii="標楷體" w:eastAsia="標楷體" w:hAnsi="標楷體" w:hint="eastAsia"/>
                  <w:lang w:eastAsia="zh-HK"/>
                </w:rPr>
                <w:t>關閉此畫面</w:t>
              </w:r>
            </w:ins>
          </w:p>
        </w:tc>
      </w:tr>
    </w:tbl>
    <w:p w14:paraId="0E0A8EBF" w14:textId="77777777" w:rsidR="00A04734" w:rsidRDefault="00A04734" w:rsidP="00B010CD">
      <w:pPr>
        <w:pStyle w:val="a"/>
        <w:numPr>
          <w:ilvl w:val="0"/>
          <w:numId w:val="0"/>
        </w:numPr>
        <w:ind w:left="1134"/>
      </w:pPr>
    </w:p>
    <w:p w14:paraId="4613003D" w14:textId="01F8671A" w:rsidR="00A04734" w:rsidRDefault="00A04734">
      <w:pPr>
        <w:pStyle w:val="a"/>
        <w:rPr>
          <w:ins w:id="1433" w:author="張金龍" w:date="2021-06-02T13:43:00Z"/>
        </w:rPr>
        <w:pPrChange w:id="1434" w:author="智誠 楊" w:date="2021-05-07T16:36:00Z">
          <w:pPr>
            <w:pStyle w:val="a"/>
            <w:numPr>
              <w:numId w:val="21"/>
            </w:numPr>
            <w:tabs>
              <w:tab w:val="num" w:pos="1134"/>
            </w:tabs>
            <w:ind w:left="1134" w:hanging="1134"/>
          </w:pPr>
        </w:pPrChange>
      </w:pPr>
      <w:ins w:id="1435" w:author="智誠 楊" w:date="2021-05-07T11:32:00Z">
        <w:r>
          <w:t>輸入畫面資料說明</w:t>
        </w:r>
      </w:ins>
      <w:r w:rsidR="00B010CD" w:rsidRPr="00B010CD">
        <w:rPr>
          <w:rFonts w:hint="eastAsia"/>
        </w:rPr>
        <w:t>-</w:t>
      </w:r>
      <w:r w:rsidR="00B010CD" w:rsidRPr="00B010CD">
        <w:rPr>
          <w:rFonts w:hint="eastAsia"/>
          <w:lang w:eastAsia="zh-HK"/>
        </w:rPr>
        <w:t>姓名檢核</w:t>
      </w:r>
    </w:p>
    <w:p w14:paraId="61FD0F9B" w14:textId="77777777" w:rsidR="00A04734" w:rsidRPr="00DD69FD" w:rsidRDefault="00A04734">
      <w:pPr>
        <w:rPr>
          <w:ins w:id="1436" w:author="智誠 楊" w:date="2021-05-07T11:32:00Z"/>
        </w:rPr>
        <w:pPrChange w:id="1437" w:author="張金龍" w:date="2021-06-02T13:43:00Z">
          <w:pPr>
            <w:pStyle w:val="a"/>
            <w:numPr>
              <w:numId w:val="21"/>
            </w:numPr>
            <w:tabs>
              <w:tab w:val="num" w:pos="1134"/>
            </w:tabs>
            <w:ind w:left="1134" w:hanging="1134"/>
          </w:pPr>
        </w:pPrChange>
      </w:pPr>
    </w:p>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751"/>
        <w:gridCol w:w="1436"/>
        <w:gridCol w:w="1896"/>
        <w:gridCol w:w="514"/>
        <w:gridCol w:w="407"/>
        <w:gridCol w:w="3544"/>
        <w:tblGridChange w:id="1438">
          <w:tblGrid>
            <w:gridCol w:w="456"/>
            <w:gridCol w:w="1736"/>
            <w:gridCol w:w="751"/>
            <w:gridCol w:w="1305"/>
            <w:gridCol w:w="131"/>
            <w:gridCol w:w="1896"/>
            <w:gridCol w:w="514"/>
            <w:gridCol w:w="407"/>
            <w:gridCol w:w="3544"/>
          </w:tblGrid>
        </w:tblGridChange>
      </w:tblGrid>
      <w:tr w:rsidR="00A04734" w:rsidRPr="00847BB7" w14:paraId="78FA8604" w14:textId="77777777" w:rsidTr="00D36B78">
        <w:trPr>
          <w:trHeight w:val="388"/>
          <w:tblHeader/>
          <w:jc w:val="center"/>
          <w:ins w:id="1439" w:author="智誠 楊" w:date="2021-05-07T11:32:00Z"/>
        </w:trPr>
        <w:tc>
          <w:tcPr>
            <w:tcW w:w="456" w:type="dxa"/>
            <w:vMerge w:val="restart"/>
            <w:shd w:val="clear" w:color="auto" w:fill="D9D9D9" w:themeFill="background1" w:themeFillShade="D9"/>
          </w:tcPr>
          <w:p w14:paraId="444C9948" w14:textId="77777777" w:rsidR="00A04734" w:rsidRPr="00847BB7" w:rsidRDefault="00A04734" w:rsidP="00D36B78">
            <w:pPr>
              <w:rPr>
                <w:ins w:id="1440" w:author="智誠 楊" w:date="2021-05-07T11:32:00Z"/>
                <w:rFonts w:ascii="標楷體" w:eastAsia="標楷體" w:hAnsi="標楷體"/>
              </w:rPr>
            </w:pPr>
            <w:ins w:id="1441" w:author="智誠 楊" w:date="2021-05-07T11:32:00Z">
              <w:r w:rsidRPr="00847BB7">
                <w:rPr>
                  <w:rFonts w:ascii="標楷體" w:eastAsia="標楷體" w:hAnsi="標楷體"/>
                </w:rPr>
                <w:t>序號</w:t>
              </w:r>
            </w:ins>
          </w:p>
        </w:tc>
        <w:tc>
          <w:tcPr>
            <w:tcW w:w="1736" w:type="dxa"/>
            <w:vMerge w:val="restart"/>
            <w:shd w:val="clear" w:color="auto" w:fill="D9D9D9" w:themeFill="background1" w:themeFillShade="D9"/>
          </w:tcPr>
          <w:p w14:paraId="49A12F2E" w14:textId="77777777" w:rsidR="00A04734" w:rsidRPr="00847BB7" w:rsidRDefault="00A04734" w:rsidP="00D36B78">
            <w:pPr>
              <w:rPr>
                <w:ins w:id="1442" w:author="智誠 楊" w:date="2021-05-07T11:32:00Z"/>
                <w:rFonts w:ascii="標楷體" w:eastAsia="標楷體" w:hAnsi="標楷體"/>
              </w:rPr>
            </w:pPr>
            <w:ins w:id="1443" w:author="智誠 楊" w:date="2021-05-07T11:32:00Z">
              <w:r w:rsidRPr="00847BB7">
                <w:rPr>
                  <w:rFonts w:ascii="標楷體" w:eastAsia="標楷體" w:hAnsi="標楷體"/>
                </w:rPr>
                <w:t>欄位</w:t>
              </w:r>
            </w:ins>
          </w:p>
        </w:tc>
        <w:tc>
          <w:tcPr>
            <w:tcW w:w="5004" w:type="dxa"/>
            <w:gridSpan w:val="5"/>
            <w:shd w:val="clear" w:color="auto" w:fill="D9D9D9" w:themeFill="background1" w:themeFillShade="D9"/>
          </w:tcPr>
          <w:p w14:paraId="479BD140" w14:textId="77777777" w:rsidR="00A04734" w:rsidRPr="00847BB7" w:rsidRDefault="00A04734" w:rsidP="00D36B78">
            <w:pPr>
              <w:jc w:val="center"/>
              <w:rPr>
                <w:ins w:id="1444" w:author="智誠 楊" w:date="2021-05-07T11:32:00Z"/>
                <w:rFonts w:ascii="標楷體" w:eastAsia="標楷體" w:hAnsi="標楷體"/>
              </w:rPr>
            </w:pPr>
            <w:ins w:id="1445" w:author="智誠 楊" w:date="2021-05-07T11:32:00Z">
              <w:r w:rsidRPr="00847BB7">
                <w:rPr>
                  <w:rFonts w:ascii="標楷體" w:eastAsia="標楷體" w:hAnsi="標楷體"/>
                </w:rPr>
                <w:t>說明</w:t>
              </w:r>
            </w:ins>
          </w:p>
        </w:tc>
        <w:tc>
          <w:tcPr>
            <w:tcW w:w="3544" w:type="dxa"/>
            <w:vMerge w:val="restart"/>
            <w:shd w:val="clear" w:color="auto" w:fill="D9D9D9" w:themeFill="background1" w:themeFillShade="D9"/>
          </w:tcPr>
          <w:p w14:paraId="3FB7606A" w14:textId="77777777" w:rsidR="00A04734" w:rsidRPr="00847BB7" w:rsidRDefault="00A04734" w:rsidP="00D36B78">
            <w:pPr>
              <w:rPr>
                <w:ins w:id="1446" w:author="智誠 楊" w:date="2021-05-07T11:32:00Z"/>
                <w:rFonts w:ascii="標楷體" w:eastAsia="標楷體" w:hAnsi="標楷體"/>
              </w:rPr>
            </w:pPr>
            <w:ins w:id="1447" w:author="智誠 楊" w:date="2021-05-07T11:32:00Z">
              <w:r w:rsidRPr="00847BB7">
                <w:rPr>
                  <w:rFonts w:ascii="標楷體" w:eastAsia="標楷體" w:hAnsi="標楷體"/>
                </w:rPr>
                <w:t>處理邏輯及注意事項</w:t>
              </w:r>
            </w:ins>
          </w:p>
        </w:tc>
      </w:tr>
      <w:tr w:rsidR="00A04734" w:rsidRPr="00847BB7" w14:paraId="0951C83A" w14:textId="77777777" w:rsidTr="00796014">
        <w:tblPrEx>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ExChange w:id="1448" w:author="智誠 楊" w:date="2021-05-07T13:44:00Z">
            <w:tblPrEx>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Ex>
          </w:tblPrExChange>
        </w:tblPrEx>
        <w:trPr>
          <w:trHeight w:val="244"/>
          <w:tblHeader/>
          <w:jc w:val="center"/>
          <w:ins w:id="1449" w:author="智誠 楊" w:date="2021-05-07T11:32:00Z"/>
          <w:trPrChange w:id="1450" w:author="智誠 楊" w:date="2021-05-07T13:44:00Z">
            <w:trPr>
              <w:trHeight w:val="244"/>
              <w:tblHeader/>
              <w:jc w:val="center"/>
            </w:trPr>
          </w:trPrChange>
        </w:trPr>
        <w:tc>
          <w:tcPr>
            <w:tcW w:w="456" w:type="dxa"/>
            <w:vMerge/>
            <w:shd w:val="clear" w:color="auto" w:fill="D9D9D9" w:themeFill="background1" w:themeFillShade="D9"/>
            <w:tcPrChange w:id="1451" w:author="智誠 楊" w:date="2021-05-07T13:44:00Z">
              <w:tcPr>
                <w:tcW w:w="456" w:type="dxa"/>
                <w:vMerge/>
                <w:shd w:val="clear" w:color="auto" w:fill="D9D9D9" w:themeFill="background1" w:themeFillShade="D9"/>
              </w:tcPr>
            </w:tcPrChange>
          </w:tcPr>
          <w:p w14:paraId="3DF43A8B" w14:textId="77777777" w:rsidR="00A04734" w:rsidRPr="00847BB7" w:rsidRDefault="00A04734" w:rsidP="00D36B78">
            <w:pPr>
              <w:rPr>
                <w:ins w:id="1452" w:author="智誠 楊" w:date="2021-05-07T11:32:00Z"/>
                <w:rFonts w:ascii="標楷體" w:eastAsia="標楷體" w:hAnsi="標楷體"/>
              </w:rPr>
            </w:pPr>
          </w:p>
        </w:tc>
        <w:tc>
          <w:tcPr>
            <w:tcW w:w="1736" w:type="dxa"/>
            <w:vMerge/>
            <w:shd w:val="clear" w:color="auto" w:fill="D9D9D9" w:themeFill="background1" w:themeFillShade="D9"/>
            <w:tcPrChange w:id="1453" w:author="智誠 楊" w:date="2021-05-07T13:44:00Z">
              <w:tcPr>
                <w:tcW w:w="1736" w:type="dxa"/>
                <w:vMerge/>
                <w:shd w:val="clear" w:color="auto" w:fill="D9D9D9" w:themeFill="background1" w:themeFillShade="D9"/>
              </w:tcPr>
            </w:tcPrChange>
          </w:tcPr>
          <w:p w14:paraId="5D76C055" w14:textId="77777777" w:rsidR="00A04734" w:rsidRPr="00847BB7" w:rsidRDefault="00A04734" w:rsidP="00D36B78">
            <w:pPr>
              <w:rPr>
                <w:ins w:id="1454" w:author="智誠 楊" w:date="2021-05-07T11:32:00Z"/>
                <w:rFonts w:ascii="標楷體" w:eastAsia="標楷體" w:hAnsi="標楷體"/>
              </w:rPr>
            </w:pPr>
          </w:p>
        </w:tc>
        <w:tc>
          <w:tcPr>
            <w:tcW w:w="751" w:type="dxa"/>
            <w:shd w:val="clear" w:color="auto" w:fill="D9D9D9" w:themeFill="background1" w:themeFillShade="D9"/>
            <w:tcPrChange w:id="1455" w:author="智誠 楊" w:date="2021-05-07T13:44:00Z">
              <w:tcPr>
                <w:tcW w:w="751" w:type="dxa"/>
                <w:shd w:val="clear" w:color="auto" w:fill="D9D9D9" w:themeFill="background1" w:themeFillShade="D9"/>
              </w:tcPr>
            </w:tcPrChange>
          </w:tcPr>
          <w:p w14:paraId="2FBD74EA" w14:textId="77777777" w:rsidR="00A04734" w:rsidRPr="00847BB7" w:rsidRDefault="00A04734" w:rsidP="00D36B78">
            <w:pPr>
              <w:rPr>
                <w:ins w:id="1456" w:author="智誠 楊" w:date="2021-05-07T11:32:00Z"/>
                <w:rFonts w:ascii="標楷體" w:eastAsia="標楷體" w:hAnsi="標楷體"/>
              </w:rPr>
            </w:pPr>
            <w:ins w:id="1457" w:author="智誠 楊" w:date="2021-05-07T11:32:00Z">
              <w:r w:rsidRPr="00847BB7">
                <w:rPr>
                  <w:rFonts w:ascii="標楷體" w:eastAsia="標楷體" w:hAnsi="標楷體" w:hint="eastAsia"/>
                </w:rPr>
                <w:t>資料</w:t>
              </w:r>
              <w:del w:id="1458" w:author="張金龍" w:date="2021-06-02T13:44:00Z">
                <w:r w:rsidRPr="00847BB7" w:rsidDel="00732CC7">
                  <w:rPr>
                    <w:rFonts w:ascii="標楷體" w:eastAsia="標楷體" w:hAnsi="標楷體" w:hint="eastAsia"/>
                  </w:rPr>
                  <w:delText>型態</w:delText>
                </w:r>
              </w:del>
              <w:r w:rsidRPr="00847BB7">
                <w:rPr>
                  <w:rFonts w:ascii="標楷體" w:eastAsia="標楷體" w:hAnsi="標楷體" w:hint="eastAsia"/>
                </w:rPr>
                <w:t>長度</w:t>
              </w:r>
            </w:ins>
          </w:p>
        </w:tc>
        <w:tc>
          <w:tcPr>
            <w:tcW w:w="1436" w:type="dxa"/>
            <w:shd w:val="clear" w:color="auto" w:fill="D9D9D9" w:themeFill="background1" w:themeFillShade="D9"/>
            <w:tcPrChange w:id="1459" w:author="智誠 楊" w:date="2021-05-07T13:44:00Z">
              <w:tcPr>
                <w:tcW w:w="1305" w:type="dxa"/>
                <w:shd w:val="clear" w:color="auto" w:fill="D9D9D9" w:themeFill="background1" w:themeFillShade="D9"/>
              </w:tcPr>
            </w:tcPrChange>
          </w:tcPr>
          <w:p w14:paraId="123B0E66" w14:textId="77777777" w:rsidR="00A04734" w:rsidRPr="00847BB7" w:rsidRDefault="00A04734" w:rsidP="00D36B78">
            <w:pPr>
              <w:rPr>
                <w:ins w:id="1460" w:author="智誠 楊" w:date="2021-05-07T11:32:00Z"/>
                <w:rFonts w:ascii="標楷體" w:eastAsia="標楷體" w:hAnsi="標楷體"/>
              </w:rPr>
            </w:pPr>
            <w:ins w:id="1461" w:author="智誠 楊" w:date="2021-05-07T11:32:00Z">
              <w:r w:rsidRPr="00847BB7">
                <w:rPr>
                  <w:rFonts w:ascii="標楷體" w:eastAsia="標楷體" w:hAnsi="標楷體"/>
                </w:rPr>
                <w:t>預設值</w:t>
              </w:r>
            </w:ins>
          </w:p>
        </w:tc>
        <w:tc>
          <w:tcPr>
            <w:tcW w:w="1896" w:type="dxa"/>
            <w:shd w:val="clear" w:color="auto" w:fill="D9D9D9" w:themeFill="background1" w:themeFillShade="D9"/>
            <w:tcPrChange w:id="1462" w:author="智誠 楊" w:date="2021-05-07T13:44:00Z">
              <w:tcPr>
                <w:tcW w:w="2027" w:type="dxa"/>
                <w:gridSpan w:val="2"/>
                <w:shd w:val="clear" w:color="auto" w:fill="D9D9D9" w:themeFill="background1" w:themeFillShade="D9"/>
              </w:tcPr>
            </w:tcPrChange>
          </w:tcPr>
          <w:p w14:paraId="7EA42D47" w14:textId="77777777" w:rsidR="00A04734" w:rsidRPr="00847BB7" w:rsidRDefault="00A04734" w:rsidP="00D36B78">
            <w:pPr>
              <w:rPr>
                <w:ins w:id="1463" w:author="智誠 楊" w:date="2021-05-07T11:32:00Z"/>
                <w:rFonts w:ascii="標楷體" w:eastAsia="標楷體" w:hAnsi="標楷體"/>
              </w:rPr>
            </w:pPr>
            <w:ins w:id="1464" w:author="智誠 楊" w:date="2021-05-07T11:32:00Z">
              <w:r w:rsidRPr="00847BB7">
                <w:rPr>
                  <w:rFonts w:ascii="標楷體" w:eastAsia="標楷體" w:hAnsi="標楷體"/>
                </w:rPr>
                <w:t>選單內容</w:t>
              </w:r>
            </w:ins>
          </w:p>
        </w:tc>
        <w:tc>
          <w:tcPr>
            <w:tcW w:w="514" w:type="dxa"/>
            <w:shd w:val="clear" w:color="auto" w:fill="D9D9D9" w:themeFill="background1" w:themeFillShade="D9"/>
            <w:tcPrChange w:id="1465" w:author="智誠 楊" w:date="2021-05-07T13:44:00Z">
              <w:tcPr>
                <w:tcW w:w="514" w:type="dxa"/>
                <w:shd w:val="clear" w:color="auto" w:fill="D9D9D9" w:themeFill="background1" w:themeFillShade="D9"/>
              </w:tcPr>
            </w:tcPrChange>
          </w:tcPr>
          <w:p w14:paraId="7B69EEE8" w14:textId="77777777" w:rsidR="00A04734" w:rsidRPr="00847BB7" w:rsidRDefault="00A04734" w:rsidP="00D36B78">
            <w:pPr>
              <w:rPr>
                <w:ins w:id="1466" w:author="智誠 楊" w:date="2021-05-07T11:32:00Z"/>
                <w:rFonts w:ascii="標楷體" w:eastAsia="標楷體" w:hAnsi="標楷體"/>
              </w:rPr>
            </w:pPr>
            <w:ins w:id="1467" w:author="智誠 楊" w:date="2021-05-07T11:32:00Z">
              <w:r w:rsidRPr="00847BB7">
                <w:rPr>
                  <w:rFonts w:ascii="標楷體" w:eastAsia="標楷體" w:hAnsi="標楷體"/>
                </w:rPr>
                <w:t>必填</w:t>
              </w:r>
            </w:ins>
          </w:p>
        </w:tc>
        <w:tc>
          <w:tcPr>
            <w:tcW w:w="407" w:type="dxa"/>
            <w:shd w:val="clear" w:color="auto" w:fill="D9D9D9" w:themeFill="background1" w:themeFillShade="D9"/>
            <w:tcPrChange w:id="1468" w:author="智誠 楊" w:date="2021-05-07T13:44:00Z">
              <w:tcPr>
                <w:tcW w:w="407" w:type="dxa"/>
                <w:shd w:val="clear" w:color="auto" w:fill="D9D9D9" w:themeFill="background1" w:themeFillShade="D9"/>
              </w:tcPr>
            </w:tcPrChange>
          </w:tcPr>
          <w:p w14:paraId="29FF2CB3" w14:textId="77777777" w:rsidR="00A04734" w:rsidRPr="00847BB7" w:rsidRDefault="00A04734" w:rsidP="00D36B78">
            <w:pPr>
              <w:rPr>
                <w:ins w:id="1469" w:author="智誠 楊" w:date="2021-05-07T11:32:00Z"/>
                <w:rFonts w:ascii="標楷體" w:eastAsia="標楷體" w:hAnsi="標楷體"/>
              </w:rPr>
            </w:pPr>
            <w:ins w:id="1470" w:author="智誠 楊" w:date="2021-05-07T11:32:00Z">
              <w:r w:rsidRPr="00847BB7">
                <w:rPr>
                  <w:rFonts w:ascii="標楷體" w:eastAsia="標楷體" w:hAnsi="標楷體"/>
                </w:rPr>
                <w:t>R/W</w:t>
              </w:r>
            </w:ins>
          </w:p>
        </w:tc>
        <w:tc>
          <w:tcPr>
            <w:tcW w:w="3544" w:type="dxa"/>
            <w:vMerge/>
            <w:shd w:val="clear" w:color="auto" w:fill="D9D9D9" w:themeFill="background1" w:themeFillShade="D9"/>
            <w:tcPrChange w:id="1471" w:author="智誠 楊" w:date="2021-05-07T13:44:00Z">
              <w:tcPr>
                <w:tcW w:w="3544" w:type="dxa"/>
                <w:vMerge/>
                <w:shd w:val="clear" w:color="auto" w:fill="D9D9D9" w:themeFill="background1" w:themeFillShade="D9"/>
              </w:tcPr>
            </w:tcPrChange>
          </w:tcPr>
          <w:p w14:paraId="3D629097" w14:textId="77777777" w:rsidR="00A04734" w:rsidRPr="00847BB7" w:rsidRDefault="00A04734" w:rsidP="00D36B78">
            <w:pPr>
              <w:rPr>
                <w:ins w:id="1472" w:author="智誠 楊" w:date="2021-05-07T11:32:00Z"/>
                <w:rFonts w:ascii="標楷體" w:eastAsia="標楷體" w:hAnsi="標楷體"/>
              </w:rPr>
            </w:pPr>
          </w:p>
        </w:tc>
      </w:tr>
      <w:tr w:rsidR="00A04734" w:rsidRPr="00847BB7" w14:paraId="5CA7EAA4" w14:textId="77777777" w:rsidTr="00796014">
        <w:tblPrEx>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ExChange w:id="1473" w:author="智誠 楊" w:date="2021-05-07T13:44:00Z">
            <w:tblPrEx>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Ex>
          </w:tblPrExChange>
        </w:tblPrEx>
        <w:trPr>
          <w:trHeight w:val="244"/>
          <w:jc w:val="center"/>
          <w:ins w:id="1474" w:author="智誠 楊" w:date="2021-05-07T11:32:00Z"/>
          <w:trPrChange w:id="1475" w:author="智誠 楊" w:date="2021-05-07T13:44:00Z">
            <w:trPr>
              <w:trHeight w:val="244"/>
              <w:jc w:val="center"/>
            </w:trPr>
          </w:trPrChange>
        </w:trPr>
        <w:tc>
          <w:tcPr>
            <w:tcW w:w="456" w:type="dxa"/>
            <w:tcPrChange w:id="1476" w:author="智誠 楊" w:date="2021-05-07T13:44:00Z">
              <w:tcPr>
                <w:tcW w:w="456" w:type="dxa"/>
              </w:tcPr>
            </w:tcPrChange>
          </w:tcPr>
          <w:p w14:paraId="217B049B" w14:textId="77777777" w:rsidR="00A04734" w:rsidRPr="00847BB7" w:rsidRDefault="00A04734" w:rsidP="00D36B78">
            <w:pPr>
              <w:rPr>
                <w:ins w:id="1477" w:author="智誠 楊" w:date="2021-05-07T11:32:00Z"/>
                <w:rFonts w:ascii="標楷體" w:eastAsia="標楷體" w:hAnsi="標楷體"/>
              </w:rPr>
            </w:pPr>
            <w:ins w:id="1478" w:author="智誠 楊" w:date="2021-05-07T11:32:00Z">
              <w:r>
                <w:rPr>
                  <w:rFonts w:ascii="標楷體" w:eastAsia="標楷體" w:hAnsi="標楷體" w:hint="eastAsia"/>
                </w:rPr>
                <w:t>1.</w:t>
              </w:r>
            </w:ins>
          </w:p>
        </w:tc>
        <w:tc>
          <w:tcPr>
            <w:tcW w:w="1736" w:type="dxa"/>
            <w:tcPrChange w:id="1479" w:author="智誠 楊" w:date="2021-05-07T13:44:00Z">
              <w:tcPr>
                <w:tcW w:w="1736" w:type="dxa"/>
              </w:tcPr>
            </w:tcPrChange>
          </w:tcPr>
          <w:p w14:paraId="076C763E" w14:textId="59977DAB" w:rsidR="00A04734" w:rsidRPr="00847BB7" w:rsidRDefault="00D36B78" w:rsidP="00D36B78">
            <w:pPr>
              <w:rPr>
                <w:ins w:id="1480" w:author="智誠 楊" w:date="2021-05-07T11:32:00Z"/>
                <w:rFonts w:ascii="標楷體" w:eastAsia="標楷體" w:hAnsi="標楷體"/>
              </w:rPr>
            </w:pPr>
            <w:r>
              <w:rPr>
                <w:rFonts w:ascii="標楷體" w:eastAsia="標楷體" w:hAnsi="標楷體" w:hint="eastAsia"/>
                <w:lang w:eastAsia="zh-HK"/>
              </w:rPr>
              <w:t>功能</w:t>
            </w:r>
            <w:ins w:id="1481" w:author="智誠 楊" w:date="2021-05-07T11:57:00Z">
              <w:del w:id="1482" w:author="張金龍" w:date="2021-06-02T13:44:00Z">
                <w:r w:rsidR="00A04734" w:rsidDel="00732CC7">
                  <w:rPr>
                    <w:rFonts w:ascii="標楷體" w:eastAsia="標楷體" w:hAnsi="標楷體" w:hint="eastAsia"/>
                    <w:lang w:eastAsia="zh-HK"/>
                  </w:rPr>
                  <w:delText>統計期間天數</w:delText>
                </w:r>
              </w:del>
            </w:ins>
          </w:p>
        </w:tc>
        <w:tc>
          <w:tcPr>
            <w:tcW w:w="751" w:type="dxa"/>
            <w:tcPrChange w:id="1483" w:author="智誠 楊" w:date="2021-05-07T13:44:00Z">
              <w:tcPr>
                <w:tcW w:w="751" w:type="dxa"/>
              </w:tcPr>
            </w:tcPrChange>
          </w:tcPr>
          <w:p w14:paraId="6700EA62" w14:textId="77777777" w:rsidR="00A04734" w:rsidRPr="00847BB7" w:rsidRDefault="00A04734" w:rsidP="00D36B78">
            <w:pPr>
              <w:rPr>
                <w:ins w:id="1484" w:author="智誠 楊" w:date="2021-05-07T11:32:00Z"/>
                <w:rFonts w:ascii="標楷體" w:eastAsia="標楷體" w:hAnsi="標楷體"/>
              </w:rPr>
            </w:pPr>
            <w:ins w:id="1485" w:author="智誠 楊" w:date="2021-05-10T10:19:00Z">
              <w:del w:id="1486" w:author="張金龍" w:date="2021-06-02T13:44:00Z">
                <w:r w:rsidDel="00732CC7">
                  <w:rPr>
                    <w:rFonts w:ascii="標楷體" w:eastAsia="標楷體" w:hAnsi="標楷體"/>
                  </w:rPr>
                  <w:delText>3</w:delText>
                </w:r>
              </w:del>
            </w:ins>
            <w:ins w:id="1487" w:author="智誠 楊" w:date="2021-05-07T11:32:00Z">
              <w:del w:id="1488" w:author="張金龍" w:date="2021-06-02T13:44:00Z">
                <w:r w:rsidRPr="00847BB7" w:rsidDel="00732CC7">
                  <w:rPr>
                    <w:rFonts w:ascii="標楷體" w:eastAsia="標楷體" w:hAnsi="標楷體"/>
                  </w:rPr>
                  <w:delText xml:space="preserve"> </w:delText>
                </w:r>
              </w:del>
              <w:r w:rsidRPr="00847BB7">
                <w:rPr>
                  <w:rFonts w:ascii="標楷體" w:eastAsia="標楷體" w:hAnsi="標楷體"/>
                </w:rPr>
                <w:t xml:space="preserve">            </w:t>
              </w:r>
            </w:ins>
          </w:p>
        </w:tc>
        <w:tc>
          <w:tcPr>
            <w:tcW w:w="1436" w:type="dxa"/>
            <w:tcPrChange w:id="1489" w:author="智誠 楊" w:date="2021-05-07T13:44:00Z">
              <w:tcPr>
                <w:tcW w:w="1305" w:type="dxa"/>
              </w:tcPr>
            </w:tcPrChange>
          </w:tcPr>
          <w:p w14:paraId="292CA4D8" w14:textId="76663B05" w:rsidR="00A04734" w:rsidRPr="00847BB7" w:rsidRDefault="00D36B78" w:rsidP="00D36B78">
            <w:pPr>
              <w:rPr>
                <w:ins w:id="1490" w:author="智誠 楊" w:date="2021-05-07T11:32:00Z"/>
                <w:rFonts w:ascii="標楷體" w:eastAsia="標楷體" w:hAnsi="標楷體"/>
              </w:rPr>
            </w:pPr>
            <w:r>
              <w:rPr>
                <w:rFonts w:ascii="標楷體" w:eastAsia="標楷體" w:hAnsi="標楷體" w:hint="eastAsia"/>
                <w:lang w:eastAsia="zh-HK"/>
              </w:rPr>
              <w:t>姓名檢核</w:t>
            </w:r>
            <w:ins w:id="1491" w:author="智誠 楊" w:date="2021-05-07T13:42:00Z">
              <w:del w:id="1492" w:author="張金龍" w:date="2021-06-02T13:44:00Z">
                <w:r w:rsidR="00A04734" w:rsidDel="00732CC7">
                  <w:rPr>
                    <w:rFonts w:ascii="標楷體" w:eastAsia="標楷體" w:hAnsi="標楷體"/>
                  </w:rPr>
                  <w:delText>MlaundryParas</w:delText>
                </w:r>
                <w:r w:rsidR="00A04734" w:rsidDel="00732CC7">
                  <w:rPr>
                    <w:rFonts w:ascii="標楷體" w:eastAsia="標楷體" w:hAnsi="標楷體" w:hint="eastAsia"/>
                  </w:rPr>
                  <w:delText>.F</w:delText>
                </w:r>
                <w:r w:rsidR="00A04734" w:rsidDel="00732CC7">
                  <w:rPr>
                    <w:rFonts w:ascii="標楷體" w:eastAsia="標楷體" w:hAnsi="標楷體"/>
                  </w:rPr>
                  <w:delText>actorDays</w:delText>
                </w:r>
              </w:del>
            </w:ins>
          </w:p>
        </w:tc>
        <w:tc>
          <w:tcPr>
            <w:tcW w:w="1896" w:type="dxa"/>
            <w:tcPrChange w:id="1493" w:author="智誠 楊" w:date="2021-05-07T13:44:00Z">
              <w:tcPr>
                <w:tcW w:w="2027" w:type="dxa"/>
                <w:gridSpan w:val="2"/>
              </w:tcPr>
            </w:tcPrChange>
          </w:tcPr>
          <w:p w14:paraId="30BCB3E2" w14:textId="77777777" w:rsidR="00A04734" w:rsidRPr="00787403" w:rsidRDefault="00A04734" w:rsidP="00D36B78">
            <w:pPr>
              <w:rPr>
                <w:ins w:id="1494" w:author="智誠 楊" w:date="2021-05-07T11:32:00Z"/>
                <w:rFonts w:ascii="標楷體" w:eastAsia="標楷體" w:hAnsi="標楷體"/>
              </w:rPr>
            </w:pPr>
          </w:p>
        </w:tc>
        <w:tc>
          <w:tcPr>
            <w:tcW w:w="514" w:type="dxa"/>
            <w:tcPrChange w:id="1495" w:author="智誠 楊" w:date="2021-05-07T13:44:00Z">
              <w:tcPr>
                <w:tcW w:w="514" w:type="dxa"/>
              </w:tcPr>
            </w:tcPrChange>
          </w:tcPr>
          <w:p w14:paraId="524DAE88" w14:textId="77777777" w:rsidR="00A04734" w:rsidRPr="00847BB7" w:rsidRDefault="00A04734" w:rsidP="00D36B78">
            <w:pPr>
              <w:rPr>
                <w:ins w:id="1496" w:author="智誠 楊" w:date="2021-05-07T11:32:00Z"/>
                <w:rFonts w:ascii="標楷體" w:eastAsia="標楷體" w:hAnsi="標楷體"/>
              </w:rPr>
            </w:pPr>
            <w:ins w:id="1497" w:author="智誠 楊" w:date="2021-05-07T11:32:00Z">
              <w:del w:id="1498" w:author="張金龍" w:date="2021-06-02T13:44:00Z">
                <w:r w:rsidDel="00732CC7">
                  <w:rPr>
                    <w:rFonts w:ascii="標楷體" w:eastAsia="標楷體" w:hAnsi="標楷體" w:hint="eastAsia"/>
                  </w:rPr>
                  <w:delText>V</w:delText>
                </w:r>
              </w:del>
            </w:ins>
          </w:p>
        </w:tc>
        <w:tc>
          <w:tcPr>
            <w:tcW w:w="407" w:type="dxa"/>
            <w:tcPrChange w:id="1499" w:author="智誠 楊" w:date="2021-05-07T13:44:00Z">
              <w:tcPr>
                <w:tcW w:w="407" w:type="dxa"/>
              </w:tcPr>
            </w:tcPrChange>
          </w:tcPr>
          <w:p w14:paraId="092D718C" w14:textId="77777777" w:rsidR="00A04734" w:rsidRPr="00A01A6B" w:rsidRDefault="00A04734" w:rsidP="00D36B78">
            <w:pPr>
              <w:jc w:val="center"/>
              <w:rPr>
                <w:ins w:id="1500" w:author="智誠 楊" w:date="2021-05-07T11:32:00Z"/>
                <w:rFonts w:ascii="標楷體" w:eastAsia="標楷體" w:hAnsi="標楷體"/>
              </w:rPr>
            </w:pPr>
            <w:ins w:id="1501" w:author="張金龍" w:date="2021-06-02T13:44:00Z">
              <w:r>
                <w:rPr>
                  <w:rFonts w:ascii="標楷體" w:eastAsia="標楷體" w:hAnsi="標楷體" w:hint="eastAsia"/>
                </w:rPr>
                <w:t>R</w:t>
              </w:r>
            </w:ins>
            <w:ins w:id="1502" w:author="智誠 楊" w:date="2021-05-07T11:32:00Z">
              <w:del w:id="1503" w:author="張金龍" w:date="2021-06-02T13:44:00Z">
                <w:r w:rsidRPr="00A01A6B" w:rsidDel="00732CC7">
                  <w:rPr>
                    <w:rFonts w:ascii="標楷體" w:eastAsia="標楷體" w:hAnsi="標楷體" w:hint="eastAsia"/>
                  </w:rPr>
                  <w:delText>W</w:delText>
                </w:r>
              </w:del>
            </w:ins>
          </w:p>
        </w:tc>
        <w:tc>
          <w:tcPr>
            <w:tcW w:w="3544" w:type="dxa"/>
            <w:tcPrChange w:id="1504" w:author="智誠 楊" w:date="2021-05-07T13:44:00Z">
              <w:tcPr>
                <w:tcW w:w="3544" w:type="dxa"/>
              </w:tcPr>
            </w:tcPrChange>
          </w:tcPr>
          <w:p w14:paraId="2F69CF0B" w14:textId="77777777" w:rsidR="00A04734" w:rsidDel="00732CC7" w:rsidRDefault="00A04734" w:rsidP="00D36B78">
            <w:pPr>
              <w:snapToGrid w:val="0"/>
              <w:ind w:left="238" w:hangingChars="99" w:hanging="238"/>
              <w:rPr>
                <w:ins w:id="1505" w:author="智誠 楊" w:date="2021-05-07T11:32:00Z"/>
                <w:del w:id="1506" w:author="張金龍" w:date="2021-06-02T13:44:00Z"/>
                <w:rFonts w:ascii="標楷體" w:eastAsia="標楷體" w:hAnsi="標楷體"/>
                <w:color w:val="000000" w:themeColor="text1"/>
              </w:rPr>
            </w:pPr>
            <w:ins w:id="1507" w:author="智誠 楊" w:date="2021-05-07T11:32:00Z">
              <w:r w:rsidRPr="00A01A6B">
                <w:rPr>
                  <w:rFonts w:ascii="標楷體" w:eastAsia="標楷體" w:hAnsi="標楷體" w:hint="eastAsia"/>
                  <w:color w:val="000000" w:themeColor="text1"/>
                </w:rPr>
                <w:t>1.</w:t>
              </w:r>
            </w:ins>
            <w:ins w:id="1508" w:author="智誠 楊" w:date="2021-05-07T13:44:00Z">
              <w:r>
                <w:rPr>
                  <w:rFonts w:ascii="標楷體" w:eastAsia="標楷體" w:hAnsi="標楷體" w:hint="eastAsia"/>
                  <w:color w:val="000000" w:themeColor="text1"/>
                </w:rPr>
                <w:t>自動顯示</w:t>
              </w:r>
              <w:del w:id="1509" w:author="張金龍" w:date="2021-06-02T13:44:00Z">
                <w:r w:rsidDel="00732CC7">
                  <w:rPr>
                    <w:rFonts w:ascii="標楷體" w:eastAsia="標楷體" w:hAnsi="標楷體" w:hint="eastAsia"/>
                    <w:color w:val="000000" w:themeColor="text1"/>
                  </w:rPr>
                  <w:delText>,可修改</w:delText>
                </w:r>
              </w:del>
            </w:ins>
          </w:p>
          <w:p w14:paraId="0938A1E8" w14:textId="77777777" w:rsidR="00A04734" w:rsidRPr="00A01A6B" w:rsidRDefault="00A04734">
            <w:pPr>
              <w:snapToGrid w:val="0"/>
              <w:ind w:left="238" w:hangingChars="99" w:hanging="238"/>
              <w:rPr>
                <w:ins w:id="1510" w:author="智誠 楊" w:date="2021-05-07T11:32:00Z"/>
                <w:rFonts w:ascii="標楷體" w:eastAsia="標楷體" w:hAnsi="標楷體"/>
              </w:rPr>
              <w:pPrChange w:id="1511" w:author="張金龍" w:date="2021-06-02T13:44:00Z">
                <w:pPr>
                  <w:snapToGrid w:val="0"/>
                </w:pPr>
              </w:pPrChange>
            </w:pPr>
            <w:ins w:id="1512" w:author="智誠 楊" w:date="2021-05-07T13:44:00Z">
              <w:del w:id="1513" w:author="張金龍" w:date="2021-06-02T13:44:00Z">
                <w:r w:rsidDel="00732CC7">
                  <w:rPr>
                    <w:rFonts w:ascii="標楷體" w:eastAsia="標楷體" w:hAnsi="標楷體" w:hint="eastAsia"/>
                  </w:rPr>
                  <w:delText>2.</w:delText>
                </w:r>
                <w:r w:rsidDel="00732CC7">
                  <w:rPr>
                    <w:rFonts w:ascii="標楷體" w:eastAsia="標楷體" w:hAnsi="標楷體"/>
                  </w:rPr>
                  <w:delText>MlaundryParas</w:delText>
                </w:r>
                <w:r w:rsidDel="00732CC7">
                  <w:rPr>
                    <w:rFonts w:ascii="標楷體" w:eastAsia="標楷體" w:hAnsi="標楷體" w:hint="eastAsia"/>
                  </w:rPr>
                  <w:delText>.F</w:delText>
                </w:r>
                <w:r w:rsidDel="00732CC7">
                  <w:rPr>
                    <w:rFonts w:ascii="標楷體" w:eastAsia="標楷體" w:hAnsi="標楷體"/>
                  </w:rPr>
                  <w:delText>actorDays</w:delText>
                </w:r>
              </w:del>
            </w:ins>
          </w:p>
        </w:tc>
      </w:tr>
      <w:tr w:rsidR="00A04734" w:rsidRPr="00847BB7" w14:paraId="6AED864B" w14:textId="77777777" w:rsidTr="00796014">
        <w:trPr>
          <w:trHeight w:val="244"/>
          <w:jc w:val="center"/>
          <w:ins w:id="1514" w:author="張金龍" w:date="2021-06-02T13:45:00Z"/>
        </w:trPr>
        <w:tc>
          <w:tcPr>
            <w:tcW w:w="456" w:type="dxa"/>
          </w:tcPr>
          <w:p w14:paraId="30E1799C" w14:textId="77777777" w:rsidR="00A04734" w:rsidRDefault="00A04734" w:rsidP="00D36B78">
            <w:pPr>
              <w:rPr>
                <w:ins w:id="1515" w:author="張金龍" w:date="2021-06-02T13:45:00Z"/>
                <w:rFonts w:ascii="標楷體" w:eastAsia="標楷體" w:hAnsi="標楷體"/>
              </w:rPr>
            </w:pPr>
            <w:ins w:id="1516" w:author="張金龍" w:date="2021-06-02T13:45:00Z">
              <w:r>
                <w:rPr>
                  <w:rFonts w:ascii="標楷體" w:eastAsia="標楷體" w:hAnsi="標楷體" w:hint="eastAsia"/>
                </w:rPr>
                <w:t>2</w:t>
              </w:r>
            </w:ins>
          </w:p>
        </w:tc>
        <w:tc>
          <w:tcPr>
            <w:tcW w:w="1736" w:type="dxa"/>
          </w:tcPr>
          <w:p w14:paraId="55031BF4" w14:textId="1B951243" w:rsidR="00A04734" w:rsidDel="00732CC7" w:rsidRDefault="00D36B78" w:rsidP="00D36B78">
            <w:pPr>
              <w:rPr>
                <w:ins w:id="1517" w:author="張金龍" w:date="2021-06-02T13:45:00Z"/>
                <w:rFonts w:ascii="標楷體" w:eastAsia="標楷體" w:hAnsi="標楷體"/>
                <w:lang w:eastAsia="zh-HK"/>
              </w:rPr>
            </w:pPr>
            <w:r>
              <w:rPr>
                <w:rFonts w:ascii="標楷體" w:eastAsia="標楷體" w:hAnsi="標楷體" w:hint="eastAsia"/>
                <w:lang w:eastAsia="zh-HK"/>
              </w:rPr>
              <w:t>檢核序號</w:t>
            </w:r>
          </w:p>
        </w:tc>
        <w:tc>
          <w:tcPr>
            <w:tcW w:w="751" w:type="dxa"/>
          </w:tcPr>
          <w:p w14:paraId="73544803" w14:textId="3DAB2D6D" w:rsidR="00A04734" w:rsidDel="00732CC7" w:rsidRDefault="00A04734" w:rsidP="00D36B78">
            <w:pPr>
              <w:rPr>
                <w:ins w:id="1518" w:author="張金龍" w:date="2021-06-02T13:45:00Z"/>
                <w:rFonts w:ascii="標楷體" w:eastAsia="標楷體" w:hAnsi="標楷體"/>
              </w:rPr>
            </w:pPr>
          </w:p>
        </w:tc>
        <w:tc>
          <w:tcPr>
            <w:tcW w:w="1436" w:type="dxa"/>
          </w:tcPr>
          <w:p w14:paraId="035B9C45" w14:textId="568C23BE" w:rsidR="00D36B78" w:rsidRDefault="00D36B78" w:rsidP="00D36B78">
            <w:pPr>
              <w:widowControl/>
              <w:shd w:val="clear" w:color="auto" w:fill="FFFFFF"/>
              <w:spacing w:line="360" w:lineRule="atLeast"/>
              <w:rPr>
                <w:rFonts w:ascii="標楷體" w:eastAsia="標楷體" w:hAnsi="標楷體"/>
                <w:lang w:eastAsia="zh-HK"/>
              </w:rPr>
            </w:pPr>
          </w:p>
          <w:p w14:paraId="07F03A58" w14:textId="6AE61717" w:rsidR="00A04734" w:rsidRDefault="00A04734" w:rsidP="00D36B78">
            <w:pPr>
              <w:rPr>
                <w:ins w:id="1519" w:author="張金龍" w:date="2021-06-02T13:45:00Z"/>
                <w:rFonts w:ascii="標楷體" w:eastAsia="標楷體" w:hAnsi="標楷體"/>
                <w:lang w:eastAsia="zh-HK"/>
              </w:rPr>
            </w:pPr>
          </w:p>
        </w:tc>
        <w:tc>
          <w:tcPr>
            <w:tcW w:w="1896" w:type="dxa"/>
          </w:tcPr>
          <w:p w14:paraId="25FAEEDA" w14:textId="77777777" w:rsidR="00A04734" w:rsidRPr="00787403" w:rsidRDefault="00A04734" w:rsidP="00D36B78">
            <w:pPr>
              <w:rPr>
                <w:ins w:id="1520" w:author="張金龍" w:date="2021-06-02T13:45:00Z"/>
                <w:rFonts w:ascii="標楷體" w:eastAsia="標楷體" w:hAnsi="標楷體"/>
              </w:rPr>
            </w:pPr>
          </w:p>
        </w:tc>
        <w:tc>
          <w:tcPr>
            <w:tcW w:w="514" w:type="dxa"/>
          </w:tcPr>
          <w:p w14:paraId="26A9F378" w14:textId="1CB2E149" w:rsidR="00A04734" w:rsidDel="00732CC7" w:rsidRDefault="00A04734" w:rsidP="00D36B78">
            <w:pPr>
              <w:rPr>
                <w:ins w:id="1521" w:author="張金龍" w:date="2021-06-02T13:45:00Z"/>
                <w:rFonts w:ascii="標楷體" w:eastAsia="標楷體" w:hAnsi="標楷體"/>
              </w:rPr>
            </w:pPr>
          </w:p>
        </w:tc>
        <w:tc>
          <w:tcPr>
            <w:tcW w:w="407" w:type="dxa"/>
          </w:tcPr>
          <w:p w14:paraId="60EE0700" w14:textId="06EBC519" w:rsidR="00A04734" w:rsidRDefault="00D36B78" w:rsidP="00D36B78">
            <w:pPr>
              <w:jc w:val="center"/>
              <w:rPr>
                <w:ins w:id="1522" w:author="張金龍" w:date="2021-06-02T13:45:00Z"/>
                <w:rFonts w:ascii="標楷體" w:eastAsia="標楷體" w:hAnsi="標楷體"/>
              </w:rPr>
            </w:pPr>
            <w:r>
              <w:rPr>
                <w:rFonts w:ascii="標楷體" w:eastAsia="標楷體" w:hAnsi="標楷體" w:hint="eastAsia"/>
              </w:rPr>
              <w:t>R</w:t>
            </w:r>
          </w:p>
        </w:tc>
        <w:tc>
          <w:tcPr>
            <w:tcW w:w="3544" w:type="dxa"/>
          </w:tcPr>
          <w:p w14:paraId="570232AE" w14:textId="77777777" w:rsidR="00A04734" w:rsidRDefault="00D36B78" w:rsidP="00D36B78">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交易成功後</w:t>
            </w:r>
            <w:r>
              <w:rPr>
                <w:rFonts w:ascii="標楷體" w:eastAsia="標楷體" w:hAnsi="標楷體" w:hint="eastAsia"/>
              </w:rPr>
              <w:t>,</w:t>
            </w:r>
            <w:r>
              <w:rPr>
                <w:rFonts w:ascii="標楷體" w:eastAsia="標楷體" w:hAnsi="標楷體" w:hint="eastAsia"/>
                <w:lang w:eastAsia="zh-HK"/>
              </w:rPr>
              <w:t>自動顯示系統編號</w:t>
            </w:r>
          </w:p>
          <w:p w14:paraId="268F84FC" w14:textId="18ECDC82" w:rsidR="002A0BEF" w:rsidRPr="002A0BEF" w:rsidRDefault="002A0BEF" w:rsidP="00D36B78">
            <w:pPr>
              <w:snapToGrid w:val="0"/>
              <w:ind w:left="240" w:hangingChars="100" w:hanging="240"/>
              <w:rPr>
                <w:ins w:id="1523" w:author="張金龍" w:date="2021-06-02T13:45:00Z"/>
                <w:rFonts w:ascii="標楷體" w:eastAsia="標楷體" w:hAnsi="標楷體"/>
                <w:color w:val="000000" w:themeColor="text1"/>
              </w:rPr>
            </w:pPr>
            <w:r>
              <w:rPr>
                <w:rFonts w:ascii="標楷體" w:eastAsia="標楷體" w:hAnsi="標楷體" w:hint="eastAsia"/>
                <w:color w:val="000000" w:themeColor="text1"/>
              </w:rPr>
              <w:t>2.</w:t>
            </w:r>
            <w:r>
              <w:t xml:space="preserve"> </w:t>
            </w:r>
            <w:r w:rsidRPr="002A0BEF">
              <w:rPr>
                <w:rFonts w:ascii="標楷體" w:eastAsia="標楷體" w:hAnsi="標楷體"/>
                <w:color w:val="000000" w:themeColor="text1"/>
              </w:rPr>
              <w:t>TxAmlLog</w:t>
            </w:r>
            <w:r>
              <w:rPr>
                <w:rFonts w:ascii="標楷體" w:eastAsia="標楷體" w:hAnsi="標楷體" w:hint="eastAsia"/>
                <w:color w:val="000000" w:themeColor="text1"/>
              </w:rPr>
              <w:t>.Lo</w:t>
            </w:r>
            <w:r>
              <w:rPr>
                <w:rFonts w:ascii="標楷體" w:eastAsia="標楷體" w:hAnsi="標楷體"/>
                <w:color w:val="000000" w:themeColor="text1"/>
              </w:rPr>
              <w:t>gNo</w:t>
            </w:r>
          </w:p>
        </w:tc>
      </w:tr>
      <w:tr w:rsidR="00A04734" w:rsidRPr="00847BB7" w14:paraId="10488744" w14:textId="77777777" w:rsidTr="00796014">
        <w:trPr>
          <w:trHeight w:val="244"/>
          <w:jc w:val="center"/>
          <w:ins w:id="1524" w:author="張金龍" w:date="2021-06-02T13:46:00Z"/>
        </w:trPr>
        <w:tc>
          <w:tcPr>
            <w:tcW w:w="456" w:type="dxa"/>
          </w:tcPr>
          <w:p w14:paraId="3545E7C7" w14:textId="77777777" w:rsidR="00A04734" w:rsidRDefault="00A04734" w:rsidP="00D36B78">
            <w:pPr>
              <w:rPr>
                <w:ins w:id="1525" w:author="張金龍" w:date="2021-06-02T13:46:00Z"/>
                <w:rFonts w:ascii="標楷體" w:eastAsia="標楷體" w:hAnsi="標楷體"/>
              </w:rPr>
            </w:pPr>
            <w:ins w:id="1526" w:author="張金龍" w:date="2021-06-02T13:46:00Z">
              <w:r>
                <w:rPr>
                  <w:rFonts w:ascii="標楷體" w:eastAsia="標楷體" w:hAnsi="標楷體" w:hint="eastAsia"/>
                </w:rPr>
                <w:t>3</w:t>
              </w:r>
            </w:ins>
          </w:p>
        </w:tc>
        <w:tc>
          <w:tcPr>
            <w:tcW w:w="1736" w:type="dxa"/>
          </w:tcPr>
          <w:p w14:paraId="55D992EF" w14:textId="6596FA04" w:rsidR="00A04734" w:rsidRDefault="00D36B78" w:rsidP="00D36B78">
            <w:pPr>
              <w:rPr>
                <w:ins w:id="1527" w:author="張金龍" w:date="2021-06-02T13:46:00Z"/>
                <w:rFonts w:ascii="標楷體" w:eastAsia="標楷體" w:hAnsi="標楷體"/>
              </w:rPr>
            </w:pPr>
            <w:r>
              <w:rPr>
                <w:rFonts w:ascii="標楷體" w:eastAsia="標楷體" w:hAnsi="標楷體" w:hint="eastAsia"/>
              </w:rPr>
              <w:t>AML</w:t>
            </w:r>
            <w:r>
              <w:rPr>
                <w:rFonts w:ascii="標楷體" w:eastAsia="標楷體" w:hAnsi="標楷體" w:hint="eastAsia"/>
                <w:lang w:eastAsia="zh-HK"/>
              </w:rPr>
              <w:t>交易序號</w:t>
            </w:r>
          </w:p>
        </w:tc>
        <w:tc>
          <w:tcPr>
            <w:tcW w:w="751" w:type="dxa"/>
          </w:tcPr>
          <w:p w14:paraId="16E6CC45" w14:textId="3B1C3B3A" w:rsidR="00A04734" w:rsidRDefault="00A04734" w:rsidP="00D36B78">
            <w:pPr>
              <w:rPr>
                <w:ins w:id="1528" w:author="張金龍" w:date="2021-06-02T13:46:00Z"/>
                <w:rFonts w:ascii="標楷體" w:eastAsia="標楷體" w:hAnsi="標楷體"/>
              </w:rPr>
            </w:pPr>
          </w:p>
        </w:tc>
        <w:tc>
          <w:tcPr>
            <w:tcW w:w="1436" w:type="dxa"/>
          </w:tcPr>
          <w:p w14:paraId="2F3726B1" w14:textId="3416F134" w:rsidR="00A04734" w:rsidRDefault="00A04734" w:rsidP="00D36B78">
            <w:pPr>
              <w:rPr>
                <w:ins w:id="1529" w:author="張金龍" w:date="2021-06-02T13:46:00Z"/>
                <w:rFonts w:ascii="標楷體" w:eastAsia="標楷體" w:hAnsi="標楷體"/>
                <w:lang w:eastAsia="zh-HK"/>
              </w:rPr>
            </w:pPr>
          </w:p>
        </w:tc>
        <w:tc>
          <w:tcPr>
            <w:tcW w:w="1896" w:type="dxa"/>
          </w:tcPr>
          <w:p w14:paraId="71D433E8" w14:textId="77777777" w:rsidR="00A04734" w:rsidRPr="00787403" w:rsidRDefault="00A04734" w:rsidP="00D36B78">
            <w:pPr>
              <w:rPr>
                <w:ins w:id="1530" w:author="張金龍" w:date="2021-06-02T13:46:00Z"/>
                <w:rFonts w:ascii="標楷體" w:eastAsia="標楷體" w:hAnsi="標楷體"/>
              </w:rPr>
            </w:pPr>
          </w:p>
        </w:tc>
        <w:tc>
          <w:tcPr>
            <w:tcW w:w="514" w:type="dxa"/>
          </w:tcPr>
          <w:p w14:paraId="74D842CA" w14:textId="77777777" w:rsidR="00A04734" w:rsidRDefault="00A04734" w:rsidP="00D36B78">
            <w:pPr>
              <w:rPr>
                <w:ins w:id="1531" w:author="張金龍" w:date="2021-06-02T13:46:00Z"/>
                <w:rFonts w:ascii="標楷體" w:eastAsia="標楷體" w:hAnsi="標楷體"/>
              </w:rPr>
            </w:pPr>
          </w:p>
        </w:tc>
        <w:tc>
          <w:tcPr>
            <w:tcW w:w="407" w:type="dxa"/>
          </w:tcPr>
          <w:p w14:paraId="278734CC" w14:textId="58759156" w:rsidR="00A04734" w:rsidRDefault="00A04734" w:rsidP="00D36B78">
            <w:pPr>
              <w:jc w:val="center"/>
              <w:rPr>
                <w:ins w:id="1532" w:author="張金龍" w:date="2021-06-02T13:46:00Z"/>
                <w:rFonts w:ascii="標楷體" w:eastAsia="標楷體" w:hAnsi="標楷體"/>
              </w:rPr>
            </w:pPr>
          </w:p>
        </w:tc>
        <w:tc>
          <w:tcPr>
            <w:tcW w:w="3544" w:type="dxa"/>
          </w:tcPr>
          <w:p w14:paraId="090141DE" w14:textId="4CAE033D" w:rsidR="00A04734" w:rsidRDefault="002A0BEF" w:rsidP="00932F74">
            <w:pPr>
              <w:snapToGrid w:val="0"/>
              <w:ind w:left="240" w:hangingChars="100" w:hanging="240"/>
              <w:rPr>
                <w:ins w:id="1533" w:author="張金龍" w:date="2021-06-02T13:46:00Z"/>
                <w:rFonts w:ascii="標楷體" w:eastAsia="標楷體" w:hAnsi="標楷體"/>
              </w:rPr>
            </w:pPr>
            <w:r>
              <w:rPr>
                <w:rFonts w:ascii="標楷體" w:eastAsia="標楷體" w:hAnsi="標楷體" w:hint="eastAsia"/>
              </w:rPr>
              <w:t>1.TxAmlLog.</w:t>
            </w:r>
            <w:r>
              <w:t xml:space="preserve"> </w:t>
            </w:r>
            <w:r w:rsidRPr="002A0BEF">
              <w:rPr>
                <w:rFonts w:ascii="標楷體" w:eastAsia="標楷體" w:hAnsi="標楷體"/>
              </w:rPr>
              <w:t>TransactionId</w:t>
            </w:r>
          </w:p>
        </w:tc>
      </w:tr>
      <w:tr w:rsidR="003F20B3" w:rsidRPr="00847BB7" w14:paraId="11A5612F" w14:textId="77777777" w:rsidTr="00796014">
        <w:trPr>
          <w:trHeight w:val="244"/>
          <w:jc w:val="center"/>
        </w:trPr>
        <w:tc>
          <w:tcPr>
            <w:tcW w:w="456" w:type="dxa"/>
          </w:tcPr>
          <w:p w14:paraId="764B8E7B" w14:textId="77777777" w:rsidR="003F20B3" w:rsidRDefault="003F20B3" w:rsidP="00D36B78">
            <w:pPr>
              <w:rPr>
                <w:rFonts w:ascii="標楷體" w:eastAsia="標楷體" w:hAnsi="標楷體"/>
              </w:rPr>
            </w:pPr>
          </w:p>
        </w:tc>
        <w:tc>
          <w:tcPr>
            <w:tcW w:w="1736" w:type="dxa"/>
          </w:tcPr>
          <w:p w14:paraId="4BA604E3" w14:textId="0CF17468" w:rsidR="003F20B3" w:rsidRDefault="003F20B3" w:rsidP="00D36B78">
            <w:pPr>
              <w:rPr>
                <w:rFonts w:ascii="標楷體" w:eastAsia="標楷體" w:hAnsi="標楷體"/>
              </w:rPr>
            </w:pPr>
            <w:r>
              <w:rPr>
                <w:rFonts w:ascii="標楷體" w:eastAsia="標楷體" w:hAnsi="標楷體" w:hint="eastAsia"/>
                <w:lang w:eastAsia="zh-HK"/>
              </w:rPr>
              <w:t>序號</w:t>
            </w:r>
            <w:r>
              <w:rPr>
                <w:rFonts w:ascii="標楷體" w:eastAsia="標楷體" w:hAnsi="標楷體" w:hint="eastAsia"/>
              </w:rPr>
              <w:t>1</w:t>
            </w:r>
          </w:p>
        </w:tc>
        <w:tc>
          <w:tcPr>
            <w:tcW w:w="751" w:type="dxa"/>
          </w:tcPr>
          <w:p w14:paraId="3B164A36" w14:textId="08EE52C2" w:rsidR="003F20B3" w:rsidRDefault="003F20B3" w:rsidP="00D36B78">
            <w:pPr>
              <w:rPr>
                <w:rFonts w:ascii="標楷體" w:eastAsia="標楷體" w:hAnsi="標楷體"/>
              </w:rPr>
            </w:pPr>
            <w:r>
              <w:rPr>
                <w:rFonts w:ascii="標楷體" w:eastAsia="標楷體" w:hAnsi="標楷體" w:hint="eastAsia"/>
              </w:rPr>
              <w:t>2</w:t>
            </w:r>
          </w:p>
        </w:tc>
        <w:tc>
          <w:tcPr>
            <w:tcW w:w="1436" w:type="dxa"/>
          </w:tcPr>
          <w:p w14:paraId="6129D9F9" w14:textId="534F0931" w:rsidR="003F20B3" w:rsidRDefault="003F20B3" w:rsidP="00D36B78">
            <w:pPr>
              <w:rPr>
                <w:rFonts w:ascii="標楷體" w:eastAsia="標楷體" w:hAnsi="標楷體"/>
              </w:rPr>
            </w:pPr>
            <w:r>
              <w:rPr>
                <w:rFonts w:ascii="標楷體" w:eastAsia="標楷體" w:hAnsi="標楷體" w:hint="eastAsia"/>
              </w:rPr>
              <w:t>03</w:t>
            </w:r>
          </w:p>
        </w:tc>
        <w:tc>
          <w:tcPr>
            <w:tcW w:w="1896" w:type="dxa"/>
          </w:tcPr>
          <w:p w14:paraId="1D9C15ED" w14:textId="77777777" w:rsidR="003F20B3" w:rsidRPr="00787403" w:rsidRDefault="003F20B3" w:rsidP="00D36B78">
            <w:pPr>
              <w:rPr>
                <w:rFonts w:ascii="標楷體" w:eastAsia="標楷體" w:hAnsi="標楷體"/>
              </w:rPr>
            </w:pPr>
          </w:p>
        </w:tc>
        <w:tc>
          <w:tcPr>
            <w:tcW w:w="514" w:type="dxa"/>
          </w:tcPr>
          <w:p w14:paraId="0801F13B" w14:textId="77777777" w:rsidR="003F20B3" w:rsidRDefault="003F20B3" w:rsidP="00D36B78">
            <w:pPr>
              <w:rPr>
                <w:rFonts w:ascii="標楷體" w:eastAsia="標楷體" w:hAnsi="標楷體"/>
              </w:rPr>
            </w:pPr>
          </w:p>
        </w:tc>
        <w:tc>
          <w:tcPr>
            <w:tcW w:w="407" w:type="dxa"/>
          </w:tcPr>
          <w:p w14:paraId="4D900687" w14:textId="4127608F" w:rsidR="003F20B3" w:rsidRDefault="003F20B3" w:rsidP="00D36B78">
            <w:pPr>
              <w:jc w:val="center"/>
              <w:rPr>
                <w:rFonts w:ascii="標楷體" w:eastAsia="標楷體" w:hAnsi="標楷體"/>
              </w:rPr>
            </w:pPr>
            <w:r>
              <w:rPr>
                <w:rFonts w:ascii="標楷體" w:eastAsia="標楷體" w:hAnsi="標楷體" w:hint="eastAsia"/>
              </w:rPr>
              <w:t>R</w:t>
            </w:r>
          </w:p>
        </w:tc>
        <w:tc>
          <w:tcPr>
            <w:tcW w:w="3544" w:type="dxa"/>
          </w:tcPr>
          <w:p w14:paraId="29573552" w14:textId="77777777" w:rsidR="003F20B3" w:rsidRDefault="003F20B3" w:rsidP="00932F74">
            <w:pPr>
              <w:snapToGrid w:val="0"/>
              <w:ind w:left="240" w:hangingChars="100" w:hanging="240"/>
              <w:rPr>
                <w:rFonts w:ascii="標楷體" w:eastAsia="標楷體" w:hAnsi="標楷體"/>
              </w:rPr>
            </w:pPr>
          </w:p>
        </w:tc>
      </w:tr>
      <w:tr w:rsidR="003F20B3" w:rsidRPr="00847BB7" w14:paraId="15D2CA3E" w14:textId="77777777" w:rsidTr="00796014">
        <w:trPr>
          <w:trHeight w:val="244"/>
          <w:jc w:val="center"/>
        </w:trPr>
        <w:tc>
          <w:tcPr>
            <w:tcW w:w="456" w:type="dxa"/>
          </w:tcPr>
          <w:p w14:paraId="6E2F7940" w14:textId="77777777" w:rsidR="003F20B3" w:rsidRDefault="003F20B3" w:rsidP="00D36B78">
            <w:pPr>
              <w:rPr>
                <w:rFonts w:ascii="標楷體" w:eastAsia="標楷體" w:hAnsi="標楷體"/>
              </w:rPr>
            </w:pPr>
          </w:p>
        </w:tc>
        <w:tc>
          <w:tcPr>
            <w:tcW w:w="1736" w:type="dxa"/>
          </w:tcPr>
          <w:p w14:paraId="2E4B8735" w14:textId="39796925" w:rsidR="003F20B3" w:rsidRDefault="003F20B3" w:rsidP="00D36B78">
            <w:pPr>
              <w:rPr>
                <w:rFonts w:ascii="標楷體" w:eastAsia="標楷體" w:hAnsi="標楷體"/>
                <w:lang w:eastAsia="zh-HK"/>
              </w:rPr>
            </w:pPr>
            <w:r>
              <w:rPr>
                <w:rFonts w:ascii="標楷體" w:eastAsia="標楷體" w:hAnsi="標楷體" w:hint="eastAsia"/>
                <w:lang w:eastAsia="zh-HK"/>
              </w:rPr>
              <w:t>序號</w:t>
            </w:r>
            <w:r>
              <w:rPr>
                <w:rFonts w:ascii="標楷體" w:eastAsia="標楷體" w:hAnsi="標楷體" w:hint="eastAsia"/>
              </w:rPr>
              <w:t>2</w:t>
            </w:r>
          </w:p>
        </w:tc>
        <w:tc>
          <w:tcPr>
            <w:tcW w:w="751" w:type="dxa"/>
          </w:tcPr>
          <w:p w14:paraId="228ED8F1" w14:textId="72BBD9DF" w:rsidR="003F20B3" w:rsidRDefault="003F20B3" w:rsidP="00D36B78">
            <w:pPr>
              <w:rPr>
                <w:rFonts w:ascii="標楷體" w:eastAsia="標楷體" w:hAnsi="標楷體"/>
              </w:rPr>
            </w:pPr>
            <w:r>
              <w:rPr>
                <w:rFonts w:ascii="標楷體" w:eastAsia="標楷體" w:hAnsi="標楷體" w:hint="eastAsia"/>
              </w:rPr>
              <w:t>40</w:t>
            </w:r>
          </w:p>
        </w:tc>
        <w:tc>
          <w:tcPr>
            <w:tcW w:w="1436" w:type="dxa"/>
          </w:tcPr>
          <w:p w14:paraId="5D25637A" w14:textId="77777777" w:rsidR="003F20B3" w:rsidRDefault="003F20B3" w:rsidP="00D36B78">
            <w:pPr>
              <w:rPr>
                <w:rFonts w:ascii="標楷體" w:eastAsia="標楷體" w:hAnsi="標楷體"/>
              </w:rPr>
            </w:pPr>
          </w:p>
        </w:tc>
        <w:tc>
          <w:tcPr>
            <w:tcW w:w="1896" w:type="dxa"/>
          </w:tcPr>
          <w:p w14:paraId="7E66158F" w14:textId="77777777" w:rsidR="003F20B3" w:rsidRPr="00787403" w:rsidRDefault="003F20B3" w:rsidP="00D36B78">
            <w:pPr>
              <w:rPr>
                <w:rFonts w:ascii="標楷體" w:eastAsia="標楷體" w:hAnsi="標楷體"/>
              </w:rPr>
            </w:pPr>
          </w:p>
        </w:tc>
        <w:tc>
          <w:tcPr>
            <w:tcW w:w="514" w:type="dxa"/>
          </w:tcPr>
          <w:p w14:paraId="2D5611C7" w14:textId="77777777" w:rsidR="003F20B3" w:rsidRDefault="003F20B3" w:rsidP="00D36B78">
            <w:pPr>
              <w:rPr>
                <w:rFonts w:ascii="標楷體" w:eastAsia="標楷體" w:hAnsi="標楷體"/>
              </w:rPr>
            </w:pPr>
          </w:p>
        </w:tc>
        <w:tc>
          <w:tcPr>
            <w:tcW w:w="407" w:type="dxa"/>
          </w:tcPr>
          <w:p w14:paraId="59F4B876" w14:textId="0C9896C4" w:rsidR="003F20B3" w:rsidRDefault="003F20B3" w:rsidP="00D36B78">
            <w:pPr>
              <w:jc w:val="center"/>
              <w:rPr>
                <w:rFonts w:ascii="標楷體" w:eastAsia="標楷體" w:hAnsi="標楷體"/>
              </w:rPr>
            </w:pPr>
            <w:r>
              <w:rPr>
                <w:rFonts w:ascii="標楷體" w:eastAsia="標楷體" w:hAnsi="標楷體" w:hint="eastAsia"/>
              </w:rPr>
              <w:t>W</w:t>
            </w:r>
          </w:p>
        </w:tc>
        <w:tc>
          <w:tcPr>
            <w:tcW w:w="3544" w:type="dxa"/>
          </w:tcPr>
          <w:p w14:paraId="1C557769" w14:textId="5214D3CA" w:rsidR="003F20B3" w:rsidRDefault="003F20B3" w:rsidP="00932F74">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hint="eastAsia"/>
                <w:lang w:eastAsia="zh-HK"/>
              </w:rPr>
              <w:t>自行輸入文字</w:t>
            </w:r>
            <w:r>
              <w:rPr>
                <w:rFonts w:ascii="標楷體" w:eastAsia="標楷體" w:hAnsi="標楷體" w:hint="eastAsia"/>
              </w:rPr>
              <w:t>,</w:t>
            </w:r>
            <w:r>
              <w:rPr>
                <w:rFonts w:ascii="標楷體" w:eastAsia="標楷體" w:hAnsi="標楷體" w:hint="eastAsia"/>
                <w:lang w:eastAsia="zh-HK"/>
              </w:rPr>
              <w:t>空白時表示由系統自動編號</w:t>
            </w:r>
            <w:r>
              <w:rPr>
                <w:rFonts w:ascii="標楷體" w:eastAsia="標楷體" w:hAnsi="標楷體" w:hint="eastAsia"/>
              </w:rPr>
              <w:t>(8</w:t>
            </w:r>
            <w:r>
              <w:rPr>
                <w:rFonts w:ascii="標楷體" w:eastAsia="標楷體" w:hAnsi="標楷體" w:hint="eastAsia"/>
                <w:lang w:eastAsia="zh-HK"/>
              </w:rPr>
              <w:t>位西元日期+</w:t>
            </w:r>
            <w:r>
              <w:rPr>
                <w:rFonts w:ascii="標楷體" w:eastAsia="標楷體" w:hAnsi="標楷體" w:hint="eastAsia"/>
              </w:rPr>
              <w:t>4</w:t>
            </w:r>
            <w:r>
              <w:rPr>
                <w:rFonts w:ascii="標楷體" w:eastAsia="標楷體" w:hAnsi="標楷體" w:hint="eastAsia"/>
                <w:lang w:eastAsia="zh-HK"/>
              </w:rPr>
              <w:t>位使用單位</w:t>
            </w:r>
            <w:r>
              <w:rPr>
                <w:rFonts w:ascii="標楷體" w:eastAsia="標楷體" w:hAnsi="標楷體" w:hint="eastAsia"/>
              </w:rPr>
              <w:t>+6</w:t>
            </w:r>
            <w:r>
              <w:rPr>
                <w:rFonts w:ascii="標楷體" w:eastAsia="標楷體" w:hAnsi="標楷體" w:hint="eastAsia"/>
                <w:lang w:eastAsia="zh-HK"/>
              </w:rPr>
              <w:t>位經辦</w:t>
            </w:r>
            <w:r>
              <w:rPr>
                <w:rFonts w:ascii="標楷體" w:eastAsia="標楷體" w:hAnsi="標楷體" w:hint="eastAsia"/>
              </w:rPr>
              <w:t>+8</w:t>
            </w:r>
            <w:r>
              <w:rPr>
                <w:rFonts w:ascii="標楷體" w:eastAsia="標楷體" w:hAnsi="標楷體" w:hint="eastAsia"/>
                <w:lang w:eastAsia="zh-HK"/>
              </w:rPr>
              <w:t>位交易序號</w:t>
            </w:r>
            <w:r>
              <w:rPr>
                <w:rFonts w:ascii="標楷體" w:eastAsia="標楷體" w:hAnsi="標楷體" w:hint="eastAsia"/>
              </w:rPr>
              <w:t>)</w:t>
            </w:r>
          </w:p>
        </w:tc>
      </w:tr>
      <w:tr w:rsidR="00A04734" w:rsidRPr="00847BB7" w14:paraId="473F4AD2" w14:textId="77777777" w:rsidTr="00796014">
        <w:trPr>
          <w:trHeight w:val="244"/>
          <w:jc w:val="center"/>
          <w:ins w:id="1534" w:author="張金龍" w:date="2021-06-02T13:46:00Z"/>
        </w:trPr>
        <w:tc>
          <w:tcPr>
            <w:tcW w:w="456" w:type="dxa"/>
          </w:tcPr>
          <w:p w14:paraId="4979F639" w14:textId="20F4569F" w:rsidR="00A04734" w:rsidRDefault="00CA3A79" w:rsidP="00D36B78">
            <w:pPr>
              <w:rPr>
                <w:ins w:id="1535" w:author="張金龍" w:date="2021-06-02T13:46:00Z"/>
                <w:rFonts w:ascii="標楷體" w:eastAsia="標楷體" w:hAnsi="標楷體"/>
              </w:rPr>
            </w:pPr>
            <w:r>
              <w:rPr>
                <w:rFonts w:ascii="標楷體" w:eastAsia="標楷體" w:hAnsi="標楷體" w:hint="eastAsia"/>
              </w:rPr>
              <w:t>4</w:t>
            </w:r>
          </w:p>
        </w:tc>
        <w:tc>
          <w:tcPr>
            <w:tcW w:w="1736" w:type="dxa"/>
          </w:tcPr>
          <w:p w14:paraId="66E7BD39" w14:textId="52C628CA" w:rsidR="00A04734" w:rsidRDefault="00CA3A79" w:rsidP="00D36B78">
            <w:pPr>
              <w:rPr>
                <w:ins w:id="1536" w:author="張金龍" w:date="2021-06-02T13:46:00Z"/>
                <w:rFonts w:ascii="標楷體" w:eastAsia="標楷體" w:hAnsi="標楷體"/>
              </w:rPr>
            </w:pPr>
            <w:r>
              <w:rPr>
                <w:rFonts w:ascii="標楷體" w:eastAsia="標楷體" w:hAnsi="標楷體" w:hint="eastAsia"/>
                <w:lang w:eastAsia="zh-HK"/>
              </w:rPr>
              <w:t>查詢單位</w:t>
            </w:r>
          </w:p>
        </w:tc>
        <w:tc>
          <w:tcPr>
            <w:tcW w:w="751" w:type="dxa"/>
          </w:tcPr>
          <w:p w14:paraId="63532FB6" w14:textId="1F623FE3" w:rsidR="00A04734" w:rsidRDefault="00CA3A79" w:rsidP="00D36B78">
            <w:pPr>
              <w:rPr>
                <w:ins w:id="1537" w:author="張金龍" w:date="2021-06-02T13:46:00Z"/>
                <w:rFonts w:ascii="標楷體" w:eastAsia="標楷體" w:hAnsi="標楷體"/>
              </w:rPr>
            </w:pPr>
            <w:r>
              <w:rPr>
                <w:rFonts w:ascii="標楷體" w:eastAsia="標楷體" w:hAnsi="標楷體" w:hint="eastAsia"/>
              </w:rPr>
              <w:t>4</w:t>
            </w:r>
          </w:p>
        </w:tc>
        <w:tc>
          <w:tcPr>
            <w:tcW w:w="1436" w:type="dxa"/>
          </w:tcPr>
          <w:p w14:paraId="095A4A90" w14:textId="30E56285" w:rsidR="00A04734" w:rsidRDefault="00CA3A79" w:rsidP="00D36B78">
            <w:pPr>
              <w:rPr>
                <w:ins w:id="1538" w:author="張金龍" w:date="2021-06-02T13:46:00Z"/>
                <w:rFonts w:ascii="標楷體" w:eastAsia="標楷體" w:hAnsi="標楷體"/>
                <w:lang w:eastAsia="zh-HK"/>
              </w:rPr>
            </w:pPr>
            <w:r>
              <w:rPr>
                <w:rFonts w:ascii="標楷體" w:eastAsia="標楷體" w:hAnsi="標楷體" w:hint="eastAsia"/>
                <w:lang w:eastAsia="zh-HK"/>
              </w:rPr>
              <w:t>使用單位</w:t>
            </w:r>
          </w:p>
        </w:tc>
        <w:tc>
          <w:tcPr>
            <w:tcW w:w="1896" w:type="dxa"/>
          </w:tcPr>
          <w:p w14:paraId="67EB29F0" w14:textId="79FA5919" w:rsidR="00A04734" w:rsidRPr="00787403" w:rsidRDefault="00A04734" w:rsidP="00D36B78">
            <w:pPr>
              <w:rPr>
                <w:ins w:id="1539" w:author="張金龍" w:date="2021-06-02T13:46:00Z"/>
                <w:rFonts w:ascii="標楷體" w:eastAsia="標楷體" w:hAnsi="標楷體"/>
              </w:rPr>
            </w:pPr>
          </w:p>
        </w:tc>
        <w:tc>
          <w:tcPr>
            <w:tcW w:w="514" w:type="dxa"/>
          </w:tcPr>
          <w:p w14:paraId="43B4BBCC" w14:textId="21883E26" w:rsidR="00A04734" w:rsidRDefault="00A04734" w:rsidP="00D36B78">
            <w:pPr>
              <w:rPr>
                <w:ins w:id="1540" w:author="張金龍" w:date="2021-06-02T13:46:00Z"/>
                <w:rFonts w:ascii="標楷體" w:eastAsia="標楷體" w:hAnsi="標楷體"/>
              </w:rPr>
            </w:pPr>
          </w:p>
        </w:tc>
        <w:tc>
          <w:tcPr>
            <w:tcW w:w="407" w:type="dxa"/>
          </w:tcPr>
          <w:p w14:paraId="07955243" w14:textId="6D9A5AB0" w:rsidR="00A04734" w:rsidRDefault="00CA3A79" w:rsidP="00D36B78">
            <w:pPr>
              <w:jc w:val="center"/>
              <w:rPr>
                <w:ins w:id="1541" w:author="張金龍" w:date="2021-06-02T13:46:00Z"/>
                <w:rFonts w:ascii="標楷體" w:eastAsia="標楷體" w:hAnsi="標楷體"/>
              </w:rPr>
            </w:pPr>
            <w:r>
              <w:rPr>
                <w:rFonts w:ascii="標楷體" w:eastAsia="標楷體" w:hAnsi="標楷體" w:hint="eastAsia"/>
              </w:rPr>
              <w:t>R</w:t>
            </w:r>
          </w:p>
        </w:tc>
        <w:tc>
          <w:tcPr>
            <w:tcW w:w="3544" w:type="dxa"/>
          </w:tcPr>
          <w:p w14:paraId="07D9BD49" w14:textId="3F44080D" w:rsidR="00A04734" w:rsidRPr="003F20B3" w:rsidRDefault="002A0BEF">
            <w:pPr>
              <w:snapToGrid w:val="0"/>
              <w:ind w:left="238" w:hangingChars="99" w:hanging="238"/>
              <w:rPr>
                <w:ins w:id="1542" w:author="張金龍" w:date="2021-06-02T13:46:00Z"/>
                <w:rFonts w:ascii="標楷體" w:eastAsia="標楷體" w:hAnsi="標楷體"/>
              </w:rPr>
            </w:pPr>
            <w:r>
              <w:rPr>
                <w:rFonts w:ascii="標楷體" w:eastAsia="標楷體" w:hAnsi="標楷體" w:hint="eastAsia"/>
              </w:rPr>
              <w:t>1.</w:t>
            </w:r>
            <w:r w:rsidRPr="002A0BEF">
              <w:rPr>
                <w:rFonts w:ascii="標楷體" w:eastAsia="標楷體" w:hAnsi="標楷體"/>
                <w:color w:val="000000" w:themeColor="text1"/>
              </w:rPr>
              <w:t>TxAmlLog</w:t>
            </w:r>
            <w:r>
              <w:rPr>
                <w:rFonts w:ascii="標楷體" w:eastAsia="標楷體" w:hAnsi="標楷體" w:hint="eastAsia"/>
                <w:color w:val="000000" w:themeColor="text1"/>
              </w:rPr>
              <w:t>.BrNo</w:t>
            </w:r>
          </w:p>
        </w:tc>
      </w:tr>
      <w:tr w:rsidR="003F20B3" w:rsidRPr="00847BB7" w14:paraId="31CF150D" w14:textId="77777777" w:rsidTr="00796014">
        <w:trPr>
          <w:trHeight w:val="244"/>
          <w:jc w:val="center"/>
        </w:trPr>
        <w:tc>
          <w:tcPr>
            <w:tcW w:w="456" w:type="dxa"/>
          </w:tcPr>
          <w:p w14:paraId="12F442D9" w14:textId="0AAB2732" w:rsidR="003F20B3" w:rsidRDefault="003F20B3" w:rsidP="00D36B78">
            <w:pPr>
              <w:rPr>
                <w:rFonts w:ascii="標楷體" w:eastAsia="標楷體" w:hAnsi="標楷體"/>
              </w:rPr>
            </w:pPr>
            <w:r>
              <w:rPr>
                <w:rFonts w:ascii="標楷體" w:eastAsia="標楷體" w:hAnsi="標楷體" w:hint="eastAsia"/>
              </w:rPr>
              <w:t>5</w:t>
            </w:r>
          </w:p>
        </w:tc>
        <w:tc>
          <w:tcPr>
            <w:tcW w:w="1736" w:type="dxa"/>
          </w:tcPr>
          <w:p w14:paraId="3FB54989" w14:textId="5AFC6CFE" w:rsidR="003F20B3" w:rsidRDefault="003F20B3" w:rsidP="00D36B78">
            <w:pPr>
              <w:rPr>
                <w:rFonts w:ascii="標楷體" w:eastAsia="標楷體" w:hAnsi="標楷體"/>
                <w:lang w:eastAsia="zh-HK"/>
              </w:rPr>
            </w:pPr>
            <w:r>
              <w:rPr>
                <w:rFonts w:ascii="標楷體" w:eastAsia="標楷體" w:hAnsi="標楷體" w:hint="eastAsia"/>
                <w:lang w:eastAsia="zh-HK"/>
              </w:rPr>
              <w:t>代辦單位</w:t>
            </w:r>
          </w:p>
        </w:tc>
        <w:tc>
          <w:tcPr>
            <w:tcW w:w="751" w:type="dxa"/>
          </w:tcPr>
          <w:p w14:paraId="28D2EA48" w14:textId="60E861B2" w:rsidR="003F20B3" w:rsidRDefault="003F20B3" w:rsidP="00D36B78">
            <w:pPr>
              <w:rPr>
                <w:rFonts w:ascii="標楷體" w:eastAsia="標楷體" w:hAnsi="標楷體"/>
              </w:rPr>
            </w:pPr>
            <w:r>
              <w:rPr>
                <w:rFonts w:ascii="標楷體" w:eastAsia="標楷體" w:hAnsi="標楷體" w:hint="eastAsia"/>
              </w:rPr>
              <w:t>4</w:t>
            </w:r>
          </w:p>
        </w:tc>
        <w:tc>
          <w:tcPr>
            <w:tcW w:w="1436" w:type="dxa"/>
          </w:tcPr>
          <w:p w14:paraId="3E729A02" w14:textId="77777777" w:rsidR="003F20B3" w:rsidRDefault="003F20B3" w:rsidP="00D36B78">
            <w:pPr>
              <w:rPr>
                <w:rFonts w:ascii="標楷體" w:eastAsia="標楷體" w:hAnsi="標楷體"/>
                <w:lang w:eastAsia="zh-HK"/>
              </w:rPr>
            </w:pPr>
          </w:p>
        </w:tc>
        <w:tc>
          <w:tcPr>
            <w:tcW w:w="1896" w:type="dxa"/>
          </w:tcPr>
          <w:p w14:paraId="4D8B0E00" w14:textId="77777777" w:rsidR="003F20B3" w:rsidRPr="00787403" w:rsidRDefault="003F20B3" w:rsidP="00D36B78">
            <w:pPr>
              <w:rPr>
                <w:rFonts w:ascii="標楷體" w:eastAsia="標楷體" w:hAnsi="標楷體"/>
              </w:rPr>
            </w:pPr>
          </w:p>
        </w:tc>
        <w:tc>
          <w:tcPr>
            <w:tcW w:w="514" w:type="dxa"/>
          </w:tcPr>
          <w:p w14:paraId="6AA4F695" w14:textId="77777777" w:rsidR="003F20B3" w:rsidRDefault="003F20B3" w:rsidP="00D36B78">
            <w:pPr>
              <w:rPr>
                <w:rFonts w:ascii="標楷體" w:eastAsia="標楷體" w:hAnsi="標楷體"/>
              </w:rPr>
            </w:pPr>
          </w:p>
        </w:tc>
        <w:tc>
          <w:tcPr>
            <w:tcW w:w="407" w:type="dxa"/>
          </w:tcPr>
          <w:p w14:paraId="55949123" w14:textId="711508AB" w:rsidR="003F20B3" w:rsidRDefault="003F20B3" w:rsidP="00D36B78">
            <w:pPr>
              <w:jc w:val="center"/>
              <w:rPr>
                <w:rFonts w:ascii="標楷體" w:eastAsia="標楷體" w:hAnsi="標楷體"/>
              </w:rPr>
            </w:pPr>
            <w:r>
              <w:rPr>
                <w:rFonts w:ascii="標楷體" w:eastAsia="標楷體" w:hAnsi="標楷體" w:hint="eastAsia"/>
              </w:rPr>
              <w:t>R</w:t>
            </w:r>
          </w:p>
        </w:tc>
        <w:tc>
          <w:tcPr>
            <w:tcW w:w="3544" w:type="dxa"/>
          </w:tcPr>
          <w:p w14:paraId="31954DA0" w14:textId="77777777" w:rsidR="003F20B3" w:rsidRDefault="003F20B3" w:rsidP="003F20B3">
            <w:pPr>
              <w:snapToGrid w:val="0"/>
              <w:ind w:left="240" w:hangingChars="100" w:hanging="240"/>
              <w:rPr>
                <w:rFonts w:ascii="標楷體" w:eastAsia="標楷體" w:hAnsi="標楷體"/>
                <w:lang w:eastAsia="zh-HK"/>
              </w:rPr>
            </w:pPr>
            <w:r w:rsidRPr="003F20B3">
              <w:rPr>
                <w:rFonts w:ascii="標楷體" w:eastAsia="標楷體" w:hAnsi="標楷體" w:hint="eastAsia"/>
                <w:lang w:eastAsia="zh-HK"/>
              </w:rPr>
              <w:t>1.自行輸入文字</w:t>
            </w:r>
          </w:p>
          <w:p w14:paraId="3F90D1D8" w14:textId="75A9DBB0" w:rsidR="002A0BEF" w:rsidRPr="003F20B3" w:rsidRDefault="002A0BEF" w:rsidP="003F20B3">
            <w:pPr>
              <w:snapToGrid w:val="0"/>
              <w:ind w:left="240" w:hangingChars="100" w:hanging="240"/>
              <w:rPr>
                <w:rFonts w:ascii="標楷體" w:eastAsia="標楷體" w:hAnsi="標楷體"/>
              </w:rPr>
            </w:pPr>
            <w:r>
              <w:rPr>
                <w:rFonts w:ascii="標楷體" w:eastAsia="標楷體" w:hAnsi="標楷體" w:hint="eastAsia"/>
              </w:rPr>
              <w:t>2.TxAmlLog.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sidR="00C354AA">
              <w:rPr>
                <w:rFonts w:ascii="標楷體" w:eastAsia="標楷體" w:hAnsi="標楷體" w:hint="eastAsia"/>
              </w:rPr>
              <w:t>=</w:t>
            </w:r>
            <w:r w:rsidR="00C354AA">
              <w:rPr>
                <w:rFonts w:ascii="標楷體" w:eastAsia="標楷體" w:hAnsi="標楷體"/>
              </w:rPr>
              <w:t>"</w:t>
            </w:r>
            <w:r w:rsidR="00C354AA">
              <w:rPr>
                <w:rFonts w:ascii="標楷體" w:eastAsia="標楷體" w:hAnsi="標楷體" w:hint="eastAsia"/>
              </w:rPr>
              <w:t>Unit"</w:t>
            </w:r>
            <w:r w:rsidR="00C354AA">
              <w:rPr>
                <w:rFonts w:ascii="標楷體" w:eastAsia="標楷體" w:hAnsi="標楷體" w:hint="eastAsia"/>
                <w:lang w:eastAsia="zh-HK"/>
              </w:rPr>
              <w:t>儲存</w:t>
            </w:r>
          </w:p>
        </w:tc>
      </w:tr>
      <w:tr w:rsidR="003F20B3" w:rsidRPr="00847BB7" w14:paraId="5857F997" w14:textId="77777777" w:rsidTr="00796014">
        <w:trPr>
          <w:trHeight w:val="244"/>
          <w:jc w:val="center"/>
        </w:trPr>
        <w:tc>
          <w:tcPr>
            <w:tcW w:w="456" w:type="dxa"/>
          </w:tcPr>
          <w:p w14:paraId="56F85E30" w14:textId="1060BD1B" w:rsidR="003F20B3" w:rsidRDefault="003F20B3" w:rsidP="00D36B78">
            <w:pPr>
              <w:rPr>
                <w:rFonts w:ascii="標楷體" w:eastAsia="標楷體" w:hAnsi="標楷體"/>
              </w:rPr>
            </w:pPr>
            <w:r>
              <w:rPr>
                <w:rFonts w:ascii="標楷體" w:eastAsia="標楷體" w:hAnsi="標楷體" w:hint="eastAsia"/>
              </w:rPr>
              <w:t>6</w:t>
            </w:r>
          </w:p>
        </w:tc>
        <w:tc>
          <w:tcPr>
            <w:tcW w:w="1736" w:type="dxa"/>
          </w:tcPr>
          <w:p w14:paraId="11424044" w14:textId="5CEEDAA2" w:rsidR="003F20B3" w:rsidRDefault="003F20B3" w:rsidP="00D36B78">
            <w:pPr>
              <w:rPr>
                <w:rFonts w:ascii="標楷體" w:eastAsia="標楷體" w:hAnsi="標楷體"/>
                <w:lang w:eastAsia="zh-HK"/>
              </w:rPr>
            </w:pPr>
            <w:r>
              <w:rPr>
                <w:rFonts w:ascii="標楷體" w:eastAsia="標楷體" w:hAnsi="標楷體" w:hint="eastAsia"/>
                <w:lang w:eastAsia="zh-HK"/>
              </w:rPr>
              <w:t>保單角色</w:t>
            </w:r>
          </w:p>
        </w:tc>
        <w:tc>
          <w:tcPr>
            <w:tcW w:w="751" w:type="dxa"/>
          </w:tcPr>
          <w:p w14:paraId="35A8289A" w14:textId="351BE4D3" w:rsidR="003F20B3" w:rsidRDefault="003F20B3" w:rsidP="00D36B78">
            <w:pPr>
              <w:rPr>
                <w:rFonts w:ascii="標楷體" w:eastAsia="標楷體" w:hAnsi="標楷體"/>
              </w:rPr>
            </w:pPr>
            <w:r>
              <w:rPr>
                <w:rFonts w:ascii="標楷體" w:eastAsia="標楷體" w:hAnsi="標楷體" w:hint="eastAsia"/>
              </w:rPr>
              <w:t>2</w:t>
            </w:r>
          </w:p>
        </w:tc>
        <w:tc>
          <w:tcPr>
            <w:tcW w:w="1436" w:type="dxa"/>
          </w:tcPr>
          <w:p w14:paraId="0F2A62C1" w14:textId="77777777" w:rsidR="003F20B3" w:rsidRDefault="003F20B3" w:rsidP="00D36B78">
            <w:pPr>
              <w:rPr>
                <w:rFonts w:ascii="標楷體" w:eastAsia="標楷體" w:hAnsi="標楷體"/>
                <w:lang w:eastAsia="zh-HK"/>
              </w:rPr>
            </w:pPr>
          </w:p>
        </w:tc>
        <w:tc>
          <w:tcPr>
            <w:tcW w:w="1896" w:type="dxa"/>
          </w:tcPr>
          <w:p w14:paraId="31861761" w14:textId="10019E27" w:rsidR="00796014" w:rsidRDefault="00796014" w:rsidP="00796014">
            <w:pPr>
              <w:widowControl/>
              <w:shd w:val="clear" w:color="auto" w:fill="FFFFFF"/>
              <w:spacing w:line="360" w:lineRule="atLeast"/>
              <w:rPr>
                <w:rFonts w:ascii="標楷體" w:eastAsia="標楷體" w:hAnsi="標楷體"/>
                <w:lang w:eastAsia="zh-HK"/>
              </w:rPr>
            </w:pPr>
            <w:r>
              <w:rPr>
                <w:rFonts w:ascii="標楷體" w:eastAsia="標楷體" w:hAnsi="標楷體" w:hint="eastAsia"/>
              </w:rPr>
              <w:t>依據C</w:t>
            </w:r>
            <w:r>
              <w:rPr>
                <w:rFonts w:ascii="標楷體" w:eastAsia="標楷體" w:hAnsi="標楷體"/>
              </w:rPr>
              <w:t>dCode</w:t>
            </w:r>
            <w:r>
              <w:rPr>
                <w:rFonts w:ascii="標楷體" w:eastAsia="標楷體" w:hAnsi="標楷體" w:hint="eastAsia"/>
              </w:rPr>
              <w:t>的De</w:t>
            </w:r>
            <w:r>
              <w:rPr>
                <w:rFonts w:ascii="標楷體" w:eastAsia="標楷體" w:hAnsi="標楷體"/>
              </w:rPr>
              <w:t>fCode=</w:t>
            </w:r>
            <w:r>
              <w:t xml:space="preserve"> </w:t>
            </w:r>
            <w:r w:rsidRPr="00796014">
              <w:rPr>
                <w:rFonts w:ascii="標楷體" w:eastAsia="標楷體" w:hAnsi="標楷體"/>
              </w:rPr>
              <w:t>RoleId</w:t>
            </w:r>
            <w:r>
              <w:rPr>
                <w:rFonts w:ascii="標楷體" w:eastAsia="標楷體" w:hAnsi="標楷體" w:hint="eastAsia"/>
              </w:rPr>
              <w:t>,</w:t>
            </w:r>
            <w:r w:rsidRPr="00E97D2E">
              <w:rPr>
                <w:rFonts w:ascii="標楷體" w:eastAsia="標楷體" w:hAnsi="標楷體" w:hint="eastAsia"/>
                <w:lang w:eastAsia="zh-HK"/>
              </w:rPr>
              <w:t>限[啟用記</w:t>
            </w:r>
            <w:r>
              <w:rPr>
                <w:rFonts w:ascii="標楷體" w:eastAsia="標楷體" w:hAnsi="標楷體" w:hint="eastAsia"/>
                <w:lang w:eastAsia="zh-HK"/>
              </w:rPr>
              <w:t>號</w:t>
            </w:r>
            <w:r w:rsidRPr="00E97D2E">
              <w:rPr>
                <w:rFonts w:ascii="標楷體" w:eastAsia="標楷體" w:hAnsi="標楷體" w:hint="eastAsia"/>
                <w:lang w:eastAsia="zh-HK"/>
              </w:rPr>
              <w:t>(Enable)]=[Y.啟</w:t>
            </w:r>
          </w:p>
          <w:p w14:paraId="003BB6AA" w14:textId="77777777" w:rsidR="00796014" w:rsidRPr="001677D0" w:rsidRDefault="00796014" w:rsidP="00796014">
            <w:pPr>
              <w:widowControl/>
              <w:shd w:val="clear" w:color="auto" w:fill="FFFFFF"/>
              <w:spacing w:line="360" w:lineRule="atLeast"/>
              <w:rPr>
                <w:rFonts w:ascii="標楷體" w:eastAsia="標楷體" w:hAnsi="標楷體"/>
              </w:rPr>
            </w:pPr>
            <w:r w:rsidRPr="00E97D2E">
              <w:rPr>
                <w:rFonts w:ascii="標楷體" w:eastAsia="標楷體" w:hAnsi="標楷體" w:hint="eastAsia"/>
                <w:lang w:eastAsia="zh-HK"/>
              </w:rPr>
              <w:t>用]</w:t>
            </w:r>
          </w:p>
          <w:p w14:paraId="72D1AA8D" w14:textId="19151946" w:rsidR="00796014" w:rsidRDefault="00796014" w:rsidP="00796014">
            <w:pPr>
              <w:rPr>
                <w:rFonts w:ascii="標楷體" w:eastAsia="標楷體" w:hAnsi="標楷體" w:cs="細明體"/>
                <w:spacing w:val="15"/>
                <w:kern w:val="0"/>
                <w:lang w:eastAsia="zh-HK"/>
              </w:rPr>
            </w:pPr>
            <w:r>
              <w:rPr>
                <w:rFonts w:ascii="標楷體" w:eastAsia="標楷體" w:hAnsi="標楷體" w:cs="細明體" w:hint="eastAsia"/>
                <w:spacing w:val="15"/>
                <w:kern w:val="0"/>
              </w:rPr>
              <w:t>[</w:t>
            </w:r>
            <w:r>
              <w:rPr>
                <w:rFonts w:ascii="標楷體" w:eastAsia="標楷體" w:hAnsi="標楷體" w:cs="細明體" w:hint="eastAsia"/>
                <w:spacing w:val="15"/>
                <w:kern w:val="0"/>
                <w:lang w:eastAsia="zh-HK"/>
              </w:rPr>
              <w:t>選單</w:t>
            </w:r>
            <w:r w:rsidR="0002310F">
              <w:rPr>
                <w:rFonts w:ascii="標楷體" w:eastAsia="標楷體" w:hAnsi="標楷體" w:cs="細明體" w:hint="eastAsia"/>
                <w:spacing w:val="15"/>
                <w:kern w:val="0"/>
              </w:rPr>
              <w:t>1</w:t>
            </w:r>
          </w:p>
          <w:p w14:paraId="681B528A" w14:textId="56255F9B" w:rsidR="003F20B3" w:rsidRPr="00787403" w:rsidRDefault="00796014" w:rsidP="00796014">
            <w:pPr>
              <w:rPr>
                <w:rFonts w:ascii="標楷體" w:eastAsia="標楷體" w:hAnsi="標楷體"/>
              </w:rPr>
            </w:pPr>
            <w:r>
              <w:rPr>
                <w:rFonts w:ascii="標楷體" w:eastAsia="標楷體" w:hAnsi="標楷體" w:cs="細明體" w:hint="eastAsia"/>
                <w:spacing w:val="15"/>
                <w:kern w:val="0"/>
              </w:rPr>
              <w:t>/L6064]</w:t>
            </w:r>
          </w:p>
        </w:tc>
        <w:tc>
          <w:tcPr>
            <w:tcW w:w="514" w:type="dxa"/>
          </w:tcPr>
          <w:p w14:paraId="7B3A5C75" w14:textId="5629A3F6" w:rsidR="003F20B3" w:rsidRDefault="00796014" w:rsidP="00D36B78">
            <w:pPr>
              <w:rPr>
                <w:rFonts w:ascii="標楷體" w:eastAsia="標楷體" w:hAnsi="標楷體"/>
              </w:rPr>
            </w:pPr>
            <w:r>
              <w:rPr>
                <w:rFonts w:ascii="標楷體" w:eastAsia="標楷體" w:hAnsi="標楷體" w:hint="eastAsia"/>
              </w:rPr>
              <w:t>V</w:t>
            </w:r>
          </w:p>
        </w:tc>
        <w:tc>
          <w:tcPr>
            <w:tcW w:w="407" w:type="dxa"/>
          </w:tcPr>
          <w:p w14:paraId="08F9FD07" w14:textId="4C1E3ED8" w:rsidR="003F20B3" w:rsidRDefault="00796014" w:rsidP="00D36B78">
            <w:pPr>
              <w:jc w:val="center"/>
              <w:rPr>
                <w:rFonts w:ascii="標楷體" w:eastAsia="標楷體" w:hAnsi="標楷體"/>
              </w:rPr>
            </w:pPr>
            <w:r>
              <w:rPr>
                <w:rFonts w:ascii="標楷體" w:eastAsia="標楷體" w:hAnsi="標楷體" w:hint="eastAsia"/>
              </w:rPr>
              <w:t>W</w:t>
            </w:r>
          </w:p>
        </w:tc>
        <w:tc>
          <w:tcPr>
            <w:tcW w:w="3544" w:type="dxa"/>
          </w:tcPr>
          <w:p w14:paraId="3D2C9159" w14:textId="77777777" w:rsidR="003F20B3" w:rsidRDefault="00796014" w:rsidP="003F20B3">
            <w:pPr>
              <w:snapToGrid w:val="0"/>
              <w:ind w:left="240" w:hangingChars="100" w:hanging="240"/>
              <w:rPr>
                <w:rFonts w:ascii="標楷體" w:eastAsia="標楷體" w:hAnsi="標楷體"/>
              </w:rPr>
            </w:pPr>
            <w:r>
              <w:rPr>
                <w:rFonts w:ascii="標楷體" w:eastAsia="標楷體" w:hAnsi="標楷體" w:hint="eastAsia"/>
              </w:rPr>
              <w:t>1.</w:t>
            </w:r>
            <w:ins w:id="1543" w:author="張金龍" w:date="2021-06-02T13:46:00Z">
              <w:r w:rsidRPr="001677D0">
                <w:rPr>
                  <w:rFonts w:ascii="標楷體" w:eastAsia="標楷體" w:hAnsi="標楷體" w:hint="eastAsia"/>
                </w:rPr>
                <w:t>必須輸入</w:t>
              </w:r>
              <w:r>
                <w:rPr>
                  <w:rFonts w:ascii="標楷體" w:eastAsia="標楷體" w:hAnsi="標楷體" w:hint="eastAsia"/>
                </w:rPr>
                <w:t>代碼,檢核條件:依選單/V(H)</w:t>
              </w:r>
            </w:ins>
          </w:p>
          <w:p w14:paraId="796CA738" w14:textId="6544A326" w:rsidR="009340B8" w:rsidRPr="009340B8" w:rsidRDefault="009340B8" w:rsidP="003F20B3">
            <w:pPr>
              <w:snapToGrid w:val="0"/>
              <w:ind w:left="240" w:hangingChars="100" w:hanging="240"/>
              <w:rPr>
                <w:rFonts w:ascii="標楷體" w:eastAsia="標楷體" w:hAnsi="標楷體"/>
                <w:lang w:eastAsia="zh-HK"/>
              </w:rPr>
            </w:pPr>
            <w:r>
              <w:rPr>
                <w:rFonts w:ascii="標楷體" w:eastAsia="標楷體" w:hAnsi="標楷體" w:hint="eastAsia"/>
              </w:rPr>
              <w:t>2.TxAmlLog.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RoleId</w:t>
            </w:r>
            <w:r>
              <w:rPr>
                <w:rFonts w:ascii="標楷體" w:eastAsia="標楷體" w:hAnsi="標楷體" w:hint="eastAsia"/>
              </w:rPr>
              <w:t>"</w:t>
            </w:r>
            <w:r>
              <w:rPr>
                <w:rFonts w:ascii="標楷體" w:eastAsia="標楷體" w:hAnsi="標楷體" w:hint="eastAsia"/>
                <w:lang w:eastAsia="zh-HK"/>
              </w:rPr>
              <w:t>儲存</w:t>
            </w:r>
          </w:p>
        </w:tc>
      </w:tr>
      <w:tr w:rsidR="00C73BA0" w:rsidRPr="00847BB7" w14:paraId="0E27929A" w14:textId="77777777" w:rsidTr="00796014">
        <w:trPr>
          <w:trHeight w:val="244"/>
          <w:jc w:val="center"/>
        </w:trPr>
        <w:tc>
          <w:tcPr>
            <w:tcW w:w="456" w:type="dxa"/>
          </w:tcPr>
          <w:p w14:paraId="5A202B07" w14:textId="65D0D2D2" w:rsidR="00C73BA0" w:rsidRDefault="00C73BA0" w:rsidP="00D36B78">
            <w:pPr>
              <w:rPr>
                <w:rFonts w:ascii="標楷體" w:eastAsia="標楷體" w:hAnsi="標楷體"/>
              </w:rPr>
            </w:pPr>
            <w:r>
              <w:rPr>
                <w:rFonts w:ascii="標楷體" w:eastAsia="標楷體" w:hAnsi="標楷體" w:hint="eastAsia"/>
              </w:rPr>
              <w:t>7</w:t>
            </w:r>
          </w:p>
        </w:tc>
        <w:tc>
          <w:tcPr>
            <w:tcW w:w="1736" w:type="dxa"/>
          </w:tcPr>
          <w:p w14:paraId="1F1F872F" w14:textId="3052B400" w:rsidR="00C73BA0" w:rsidRDefault="009340B8" w:rsidP="00D36B78">
            <w:pPr>
              <w:rPr>
                <w:rFonts w:ascii="標楷體" w:eastAsia="標楷體" w:hAnsi="標楷體"/>
                <w:lang w:eastAsia="zh-HK"/>
              </w:rPr>
            </w:pPr>
            <w:r>
              <w:rPr>
                <w:rFonts w:ascii="標楷體" w:eastAsia="標楷體" w:hAnsi="標楷體" w:hint="eastAsia"/>
                <w:lang w:eastAsia="zh-HK"/>
              </w:rPr>
              <w:t>放款案號</w:t>
            </w:r>
          </w:p>
        </w:tc>
        <w:tc>
          <w:tcPr>
            <w:tcW w:w="751" w:type="dxa"/>
          </w:tcPr>
          <w:p w14:paraId="1791CF2C" w14:textId="41D8D3D6" w:rsidR="00C73BA0" w:rsidRDefault="00C73BA0" w:rsidP="00D36B78">
            <w:pPr>
              <w:rPr>
                <w:rFonts w:ascii="標楷體" w:eastAsia="標楷體" w:hAnsi="標楷體"/>
              </w:rPr>
            </w:pPr>
            <w:r>
              <w:rPr>
                <w:rFonts w:ascii="標楷體" w:eastAsia="標楷體" w:hAnsi="標楷體" w:hint="eastAsia"/>
              </w:rPr>
              <w:t>30</w:t>
            </w:r>
          </w:p>
        </w:tc>
        <w:tc>
          <w:tcPr>
            <w:tcW w:w="1436" w:type="dxa"/>
          </w:tcPr>
          <w:p w14:paraId="4FC58E32" w14:textId="77777777" w:rsidR="00C73BA0" w:rsidRDefault="00C73BA0" w:rsidP="00D36B78">
            <w:pPr>
              <w:rPr>
                <w:rFonts w:ascii="標楷體" w:eastAsia="標楷體" w:hAnsi="標楷體"/>
                <w:lang w:eastAsia="zh-HK"/>
              </w:rPr>
            </w:pPr>
          </w:p>
        </w:tc>
        <w:tc>
          <w:tcPr>
            <w:tcW w:w="1896" w:type="dxa"/>
          </w:tcPr>
          <w:p w14:paraId="68ECEB61" w14:textId="77777777" w:rsidR="00C73BA0" w:rsidRDefault="00C73BA0" w:rsidP="00796014">
            <w:pPr>
              <w:widowControl/>
              <w:shd w:val="clear" w:color="auto" w:fill="FFFFFF"/>
              <w:spacing w:line="360" w:lineRule="atLeast"/>
              <w:rPr>
                <w:rFonts w:ascii="標楷體" w:eastAsia="標楷體" w:hAnsi="標楷體"/>
              </w:rPr>
            </w:pPr>
          </w:p>
        </w:tc>
        <w:tc>
          <w:tcPr>
            <w:tcW w:w="514" w:type="dxa"/>
          </w:tcPr>
          <w:p w14:paraId="640ED28F" w14:textId="29B5E567" w:rsidR="00C73BA0" w:rsidRDefault="00C73BA0" w:rsidP="00D36B78">
            <w:pPr>
              <w:rPr>
                <w:rFonts w:ascii="標楷體" w:eastAsia="標楷體" w:hAnsi="標楷體"/>
              </w:rPr>
            </w:pPr>
            <w:r>
              <w:rPr>
                <w:rFonts w:ascii="標楷體" w:eastAsia="標楷體" w:hAnsi="標楷體" w:hint="eastAsia"/>
              </w:rPr>
              <w:t>V</w:t>
            </w:r>
          </w:p>
        </w:tc>
        <w:tc>
          <w:tcPr>
            <w:tcW w:w="407" w:type="dxa"/>
          </w:tcPr>
          <w:p w14:paraId="27B0AE7D" w14:textId="22DE01D4" w:rsidR="00C73BA0" w:rsidRDefault="00C73BA0" w:rsidP="00D36B78">
            <w:pPr>
              <w:jc w:val="center"/>
              <w:rPr>
                <w:rFonts w:ascii="標楷體" w:eastAsia="標楷體" w:hAnsi="標楷體"/>
              </w:rPr>
            </w:pPr>
            <w:r>
              <w:rPr>
                <w:rFonts w:ascii="標楷體" w:eastAsia="標楷體" w:hAnsi="標楷體" w:hint="eastAsia"/>
              </w:rPr>
              <w:t>W</w:t>
            </w:r>
          </w:p>
        </w:tc>
        <w:tc>
          <w:tcPr>
            <w:tcW w:w="3544" w:type="dxa"/>
          </w:tcPr>
          <w:p w14:paraId="76795139" w14:textId="77777777" w:rsidR="00C73BA0" w:rsidRDefault="00C73BA0" w:rsidP="003F20B3">
            <w:pPr>
              <w:snapToGrid w:val="0"/>
              <w:ind w:left="240" w:hangingChars="100" w:hanging="240"/>
              <w:rPr>
                <w:rFonts w:ascii="標楷體" w:eastAsia="標楷體" w:hAnsi="標楷體"/>
              </w:rPr>
            </w:pPr>
            <w:r>
              <w:rPr>
                <w:rFonts w:ascii="標楷體" w:eastAsia="標楷體" w:hAnsi="標楷體" w:hint="eastAsia"/>
              </w:rPr>
              <w:t>1.</w:t>
            </w:r>
            <w:r w:rsidR="0085151D">
              <w:rPr>
                <w:rFonts w:ascii="標楷體" w:eastAsia="標楷體" w:hAnsi="標楷體" w:hint="eastAsia"/>
                <w:lang w:eastAsia="zh-HK"/>
              </w:rPr>
              <w:t>必</w:t>
            </w:r>
            <w:r>
              <w:rPr>
                <w:rFonts w:ascii="標楷體" w:eastAsia="標楷體" w:hAnsi="標楷體" w:hint="eastAsia"/>
                <w:lang w:eastAsia="zh-HK"/>
              </w:rPr>
              <w:t>須輸入文字</w:t>
            </w:r>
            <w:r>
              <w:rPr>
                <w:rFonts w:ascii="標楷體" w:eastAsia="標楷體" w:hAnsi="標楷體" w:hint="eastAsia"/>
              </w:rPr>
              <w:t>,</w:t>
            </w:r>
            <w:r>
              <w:rPr>
                <w:rFonts w:ascii="標楷體" w:eastAsia="標楷體" w:hAnsi="標楷體" w:hint="eastAsia"/>
                <w:lang w:eastAsia="zh-HK"/>
              </w:rPr>
              <w:t>檢核條件</w:t>
            </w:r>
            <w:r>
              <w:rPr>
                <w:rFonts w:ascii="標楷體" w:eastAsia="標楷體" w:hAnsi="標楷體" w:hint="eastAsia"/>
              </w:rPr>
              <w:t>:</w:t>
            </w:r>
            <w:r>
              <w:rPr>
                <w:rFonts w:ascii="標楷體" w:eastAsia="標楷體" w:hAnsi="標楷體" w:hint="eastAsia"/>
                <w:lang w:eastAsia="zh-HK"/>
              </w:rPr>
              <w:t>不可空白</w:t>
            </w:r>
            <w:r>
              <w:rPr>
                <w:rFonts w:ascii="標楷體" w:eastAsia="標楷體" w:hAnsi="標楷體" w:hint="eastAsia"/>
              </w:rPr>
              <w:t>/V(7)</w:t>
            </w:r>
          </w:p>
          <w:p w14:paraId="4022B286" w14:textId="49BB560D" w:rsidR="009340B8" w:rsidRPr="009340B8" w:rsidRDefault="009340B8" w:rsidP="003F20B3">
            <w:pPr>
              <w:snapToGrid w:val="0"/>
              <w:ind w:left="240" w:hangingChars="100" w:hanging="240"/>
              <w:rPr>
                <w:rFonts w:ascii="標楷體" w:eastAsia="標楷體" w:hAnsi="標楷體"/>
                <w:lang w:eastAsia="zh-HK"/>
              </w:rPr>
            </w:pPr>
            <w:r>
              <w:rPr>
                <w:rFonts w:ascii="標楷體" w:eastAsia="標楷體" w:hAnsi="標楷體" w:hint="eastAsia"/>
              </w:rPr>
              <w:t>2.TxAmlLog.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AcctNo</w:t>
            </w:r>
            <w:r>
              <w:rPr>
                <w:rFonts w:ascii="標楷體" w:eastAsia="標楷體" w:hAnsi="標楷體" w:hint="eastAsia"/>
              </w:rPr>
              <w:t>"</w:t>
            </w:r>
            <w:r>
              <w:rPr>
                <w:rFonts w:ascii="標楷體" w:eastAsia="標楷體" w:hAnsi="標楷體" w:hint="eastAsia"/>
                <w:lang w:eastAsia="zh-HK"/>
              </w:rPr>
              <w:t>儲存</w:t>
            </w:r>
          </w:p>
        </w:tc>
      </w:tr>
      <w:tr w:rsidR="0085151D" w:rsidRPr="00847BB7" w14:paraId="06CAAC20" w14:textId="77777777" w:rsidTr="00796014">
        <w:trPr>
          <w:trHeight w:val="244"/>
          <w:jc w:val="center"/>
        </w:trPr>
        <w:tc>
          <w:tcPr>
            <w:tcW w:w="456" w:type="dxa"/>
          </w:tcPr>
          <w:p w14:paraId="125F27BD" w14:textId="018A5554" w:rsidR="0085151D" w:rsidRDefault="0085151D" w:rsidP="00D36B78">
            <w:pPr>
              <w:rPr>
                <w:rFonts w:ascii="標楷體" w:eastAsia="標楷體" w:hAnsi="標楷體"/>
              </w:rPr>
            </w:pPr>
            <w:r>
              <w:rPr>
                <w:rFonts w:ascii="標楷體" w:eastAsia="標楷體" w:hAnsi="標楷體" w:hint="eastAsia"/>
              </w:rPr>
              <w:t>8</w:t>
            </w:r>
          </w:p>
        </w:tc>
        <w:tc>
          <w:tcPr>
            <w:tcW w:w="1736" w:type="dxa"/>
          </w:tcPr>
          <w:p w14:paraId="67842B70" w14:textId="488C8F66" w:rsidR="0085151D" w:rsidRDefault="0085151D" w:rsidP="00D36B78">
            <w:pPr>
              <w:rPr>
                <w:rFonts w:ascii="標楷體" w:eastAsia="標楷體" w:hAnsi="標楷體"/>
                <w:lang w:eastAsia="zh-HK"/>
              </w:rPr>
            </w:pPr>
            <w:r>
              <w:rPr>
                <w:rFonts w:ascii="標楷體" w:eastAsia="標楷體" w:hAnsi="標楷體" w:hint="eastAsia"/>
                <w:lang w:eastAsia="zh-HK"/>
              </w:rPr>
              <w:t>案號</w:t>
            </w:r>
          </w:p>
        </w:tc>
        <w:tc>
          <w:tcPr>
            <w:tcW w:w="751" w:type="dxa"/>
          </w:tcPr>
          <w:p w14:paraId="54836737" w14:textId="2ABBCDB9" w:rsidR="0085151D" w:rsidRDefault="0085151D" w:rsidP="00D36B78">
            <w:pPr>
              <w:rPr>
                <w:rFonts w:ascii="標楷體" w:eastAsia="標楷體" w:hAnsi="標楷體"/>
              </w:rPr>
            </w:pPr>
            <w:r>
              <w:rPr>
                <w:rFonts w:ascii="標楷體" w:eastAsia="標楷體" w:hAnsi="標楷體" w:hint="eastAsia"/>
              </w:rPr>
              <w:t>30</w:t>
            </w:r>
          </w:p>
        </w:tc>
        <w:tc>
          <w:tcPr>
            <w:tcW w:w="1436" w:type="dxa"/>
          </w:tcPr>
          <w:p w14:paraId="501B88AA" w14:textId="77777777" w:rsidR="0085151D" w:rsidRDefault="0085151D" w:rsidP="00D36B78">
            <w:pPr>
              <w:rPr>
                <w:rFonts w:ascii="標楷體" w:eastAsia="標楷體" w:hAnsi="標楷體"/>
                <w:lang w:eastAsia="zh-HK"/>
              </w:rPr>
            </w:pPr>
          </w:p>
        </w:tc>
        <w:tc>
          <w:tcPr>
            <w:tcW w:w="1896" w:type="dxa"/>
          </w:tcPr>
          <w:p w14:paraId="4B56B9E0" w14:textId="77777777" w:rsidR="0085151D" w:rsidRDefault="0085151D" w:rsidP="00796014">
            <w:pPr>
              <w:widowControl/>
              <w:shd w:val="clear" w:color="auto" w:fill="FFFFFF"/>
              <w:spacing w:line="360" w:lineRule="atLeast"/>
              <w:rPr>
                <w:rFonts w:ascii="標楷體" w:eastAsia="標楷體" w:hAnsi="標楷體"/>
              </w:rPr>
            </w:pPr>
          </w:p>
        </w:tc>
        <w:tc>
          <w:tcPr>
            <w:tcW w:w="514" w:type="dxa"/>
          </w:tcPr>
          <w:p w14:paraId="5925913A" w14:textId="2A6FBF7B" w:rsidR="0085151D" w:rsidRDefault="0085151D" w:rsidP="00D36B78">
            <w:pPr>
              <w:rPr>
                <w:rFonts w:ascii="標楷體" w:eastAsia="標楷體" w:hAnsi="標楷體"/>
              </w:rPr>
            </w:pPr>
            <w:r>
              <w:rPr>
                <w:rFonts w:ascii="標楷體" w:eastAsia="標楷體" w:hAnsi="標楷體" w:hint="eastAsia"/>
              </w:rPr>
              <w:t>V</w:t>
            </w:r>
          </w:p>
        </w:tc>
        <w:tc>
          <w:tcPr>
            <w:tcW w:w="407" w:type="dxa"/>
          </w:tcPr>
          <w:p w14:paraId="11414985" w14:textId="5E257331" w:rsidR="0085151D" w:rsidRDefault="0085151D" w:rsidP="00D36B78">
            <w:pPr>
              <w:jc w:val="center"/>
              <w:rPr>
                <w:rFonts w:ascii="標楷體" w:eastAsia="標楷體" w:hAnsi="標楷體"/>
              </w:rPr>
            </w:pPr>
            <w:r>
              <w:rPr>
                <w:rFonts w:ascii="標楷體" w:eastAsia="標楷體" w:hAnsi="標楷體" w:hint="eastAsia"/>
              </w:rPr>
              <w:t>W</w:t>
            </w:r>
          </w:p>
        </w:tc>
        <w:tc>
          <w:tcPr>
            <w:tcW w:w="3544" w:type="dxa"/>
          </w:tcPr>
          <w:p w14:paraId="74877DA3" w14:textId="77777777" w:rsidR="0085151D" w:rsidRDefault="0085151D" w:rsidP="003F20B3">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hint="eastAsia"/>
                <w:lang w:eastAsia="zh-HK"/>
              </w:rPr>
              <w:t>必須輸入文字</w:t>
            </w:r>
            <w:r>
              <w:rPr>
                <w:rFonts w:ascii="標楷體" w:eastAsia="標楷體" w:hAnsi="標楷體" w:hint="eastAsia"/>
              </w:rPr>
              <w:t>,</w:t>
            </w:r>
            <w:r>
              <w:rPr>
                <w:rFonts w:ascii="標楷體" w:eastAsia="標楷體" w:hAnsi="標楷體" w:hint="eastAsia"/>
                <w:lang w:eastAsia="zh-HK"/>
              </w:rPr>
              <w:t>檢核條件</w:t>
            </w:r>
            <w:r>
              <w:rPr>
                <w:rFonts w:ascii="標楷體" w:eastAsia="標楷體" w:hAnsi="標楷體" w:hint="eastAsia"/>
              </w:rPr>
              <w:t>:</w:t>
            </w:r>
            <w:r>
              <w:rPr>
                <w:rFonts w:ascii="標楷體" w:eastAsia="標楷體" w:hAnsi="標楷體" w:hint="eastAsia"/>
                <w:lang w:eastAsia="zh-HK"/>
              </w:rPr>
              <w:t>不可空白</w:t>
            </w:r>
            <w:r>
              <w:rPr>
                <w:rFonts w:ascii="標楷體" w:eastAsia="標楷體" w:hAnsi="標楷體" w:hint="eastAsia"/>
              </w:rPr>
              <w:t>/V(7)</w:t>
            </w:r>
          </w:p>
          <w:p w14:paraId="10AE38EE" w14:textId="170BB48A" w:rsidR="009340B8" w:rsidRPr="009340B8" w:rsidRDefault="009340B8" w:rsidP="003F20B3">
            <w:pPr>
              <w:snapToGrid w:val="0"/>
              <w:ind w:left="240" w:hangingChars="100" w:hanging="240"/>
              <w:rPr>
                <w:rFonts w:ascii="標楷體" w:eastAsia="標楷體" w:hAnsi="標楷體"/>
              </w:rPr>
            </w:pPr>
            <w:r>
              <w:rPr>
                <w:rFonts w:ascii="標楷體" w:eastAsia="標楷體" w:hAnsi="標楷體" w:hint="eastAsia"/>
              </w:rPr>
              <w:t>2.TxAmlLog.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CaseNo</w:t>
            </w:r>
            <w:r>
              <w:rPr>
                <w:rFonts w:ascii="標楷體" w:eastAsia="標楷體" w:hAnsi="標楷體" w:hint="eastAsia"/>
              </w:rPr>
              <w:t>"</w:t>
            </w:r>
            <w:r>
              <w:rPr>
                <w:rFonts w:ascii="標楷體" w:eastAsia="標楷體" w:hAnsi="標楷體" w:hint="eastAsia"/>
                <w:lang w:eastAsia="zh-HK"/>
              </w:rPr>
              <w:t>儲存</w:t>
            </w:r>
          </w:p>
        </w:tc>
      </w:tr>
      <w:tr w:rsidR="0085151D" w:rsidRPr="00847BB7" w14:paraId="119983F6" w14:textId="77777777" w:rsidTr="00796014">
        <w:trPr>
          <w:trHeight w:val="244"/>
          <w:jc w:val="center"/>
        </w:trPr>
        <w:tc>
          <w:tcPr>
            <w:tcW w:w="456" w:type="dxa"/>
          </w:tcPr>
          <w:p w14:paraId="2CEF5E02" w14:textId="3EC463CC" w:rsidR="0085151D" w:rsidRDefault="0085151D" w:rsidP="00D36B78">
            <w:pPr>
              <w:rPr>
                <w:rFonts w:ascii="標楷體" w:eastAsia="標楷體" w:hAnsi="標楷體"/>
              </w:rPr>
            </w:pPr>
            <w:r>
              <w:rPr>
                <w:rFonts w:ascii="標楷體" w:eastAsia="標楷體" w:hAnsi="標楷體" w:hint="eastAsia"/>
              </w:rPr>
              <w:t>9</w:t>
            </w:r>
          </w:p>
        </w:tc>
        <w:tc>
          <w:tcPr>
            <w:tcW w:w="1736" w:type="dxa"/>
          </w:tcPr>
          <w:p w14:paraId="75F64AC4" w14:textId="3D8C52E2" w:rsidR="0085151D" w:rsidRDefault="0085151D" w:rsidP="00D36B78">
            <w:pPr>
              <w:rPr>
                <w:rFonts w:ascii="標楷體" w:eastAsia="標楷體" w:hAnsi="標楷體"/>
                <w:lang w:eastAsia="zh-HK"/>
              </w:rPr>
            </w:pPr>
            <w:r>
              <w:rPr>
                <w:rFonts w:ascii="標楷體" w:eastAsia="標楷體" w:hAnsi="標楷體" w:hint="eastAsia"/>
                <w:lang w:eastAsia="zh-HK"/>
              </w:rPr>
              <w:t>姓名</w:t>
            </w:r>
          </w:p>
        </w:tc>
        <w:tc>
          <w:tcPr>
            <w:tcW w:w="751" w:type="dxa"/>
          </w:tcPr>
          <w:p w14:paraId="049F2B75" w14:textId="2F4B0039" w:rsidR="0085151D" w:rsidRDefault="0085151D" w:rsidP="00D36B78">
            <w:pPr>
              <w:rPr>
                <w:rFonts w:ascii="標楷體" w:eastAsia="標楷體" w:hAnsi="標楷體"/>
              </w:rPr>
            </w:pPr>
            <w:r>
              <w:rPr>
                <w:rFonts w:ascii="標楷體" w:eastAsia="標楷體" w:hAnsi="標楷體" w:hint="eastAsia"/>
              </w:rPr>
              <w:t>100</w:t>
            </w:r>
          </w:p>
        </w:tc>
        <w:tc>
          <w:tcPr>
            <w:tcW w:w="1436" w:type="dxa"/>
          </w:tcPr>
          <w:p w14:paraId="6952CA7E" w14:textId="77777777" w:rsidR="0085151D" w:rsidRDefault="0085151D" w:rsidP="00D36B78">
            <w:pPr>
              <w:rPr>
                <w:rFonts w:ascii="標楷體" w:eastAsia="標楷體" w:hAnsi="標楷體"/>
                <w:lang w:eastAsia="zh-HK"/>
              </w:rPr>
            </w:pPr>
          </w:p>
        </w:tc>
        <w:tc>
          <w:tcPr>
            <w:tcW w:w="1896" w:type="dxa"/>
          </w:tcPr>
          <w:p w14:paraId="282F3D4F" w14:textId="77777777" w:rsidR="0085151D" w:rsidRDefault="0085151D" w:rsidP="00796014">
            <w:pPr>
              <w:widowControl/>
              <w:shd w:val="clear" w:color="auto" w:fill="FFFFFF"/>
              <w:spacing w:line="360" w:lineRule="atLeast"/>
              <w:rPr>
                <w:rFonts w:ascii="標楷體" w:eastAsia="標楷體" w:hAnsi="標楷體"/>
              </w:rPr>
            </w:pPr>
          </w:p>
        </w:tc>
        <w:tc>
          <w:tcPr>
            <w:tcW w:w="514" w:type="dxa"/>
          </w:tcPr>
          <w:p w14:paraId="374FCB01" w14:textId="07EA11B5" w:rsidR="0085151D" w:rsidRDefault="0085151D" w:rsidP="00D36B78">
            <w:pPr>
              <w:rPr>
                <w:rFonts w:ascii="標楷體" w:eastAsia="標楷體" w:hAnsi="標楷體"/>
              </w:rPr>
            </w:pPr>
            <w:r>
              <w:rPr>
                <w:rFonts w:ascii="標楷體" w:eastAsia="標楷體" w:hAnsi="標楷體" w:hint="eastAsia"/>
              </w:rPr>
              <w:t>V</w:t>
            </w:r>
          </w:p>
        </w:tc>
        <w:tc>
          <w:tcPr>
            <w:tcW w:w="407" w:type="dxa"/>
          </w:tcPr>
          <w:p w14:paraId="0B2BADE6" w14:textId="20546361" w:rsidR="0085151D" w:rsidRDefault="0085151D" w:rsidP="00D36B78">
            <w:pPr>
              <w:jc w:val="center"/>
              <w:rPr>
                <w:rFonts w:ascii="標楷體" w:eastAsia="標楷體" w:hAnsi="標楷體"/>
              </w:rPr>
            </w:pPr>
            <w:r>
              <w:rPr>
                <w:rFonts w:ascii="標楷體" w:eastAsia="標楷體" w:hAnsi="標楷體" w:hint="eastAsia"/>
              </w:rPr>
              <w:t>W</w:t>
            </w:r>
          </w:p>
        </w:tc>
        <w:tc>
          <w:tcPr>
            <w:tcW w:w="3544" w:type="dxa"/>
          </w:tcPr>
          <w:p w14:paraId="2FDA7953" w14:textId="77777777" w:rsidR="0085151D" w:rsidRDefault="009340B8" w:rsidP="003F20B3">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hint="eastAsia"/>
                <w:lang w:eastAsia="zh-HK"/>
              </w:rPr>
              <w:t>必須輸入文字</w:t>
            </w:r>
            <w:r>
              <w:rPr>
                <w:rFonts w:ascii="標楷體" w:eastAsia="標楷體" w:hAnsi="標楷體" w:hint="eastAsia"/>
              </w:rPr>
              <w:t>,</w:t>
            </w:r>
            <w:r>
              <w:rPr>
                <w:rFonts w:ascii="標楷體" w:eastAsia="標楷體" w:hAnsi="標楷體" w:hint="eastAsia"/>
                <w:lang w:eastAsia="zh-HK"/>
              </w:rPr>
              <w:t>檢核條件</w:t>
            </w:r>
            <w:r>
              <w:rPr>
                <w:rFonts w:ascii="標楷體" w:eastAsia="標楷體" w:hAnsi="標楷體" w:hint="eastAsia"/>
              </w:rPr>
              <w:t>:</w:t>
            </w:r>
            <w:r>
              <w:rPr>
                <w:rFonts w:ascii="標楷體" w:eastAsia="標楷體" w:hAnsi="標楷體" w:hint="eastAsia"/>
                <w:lang w:eastAsia="zh-HK"/>
              </w:rPr>
              <w:t>不可空白</w:t>
            </w:r>
            <w:r>
              <w:rPr>
                <w:rFonts w:ascii="標楷體" w:eastAsia="標楷體" w:hAnsi="標楷體" w:hint="eastAsia"/>
              </w:rPr>
              <w:t>/V(7)</w:t>
            </w:r>
          </w:p>
          <w:p w14:paraId="25BAFD70" w14:textId="1F0E7BE5" w:rsidR="009340B8" w:rsidRPr="009340B8" w:rsidRDefault="009340B8" w:rsidP="003F20B3">
            <w:pPr>
              <w:snapToGrid w:val="0"/>
              <w:ind w:left="240" w:hangingChars="100" w:hanging="240"/>
              <w:rPr>
                <w:rFonts w:ascii="標楷體" w:eastAsia="標楷體" w:hAnsi="標楷體"/>
              </w:rPr>
            </w:pPr>
            <w:r>
              <w:rPr>
                <w:rFonts w:ascii="標楷體" w:eastAsia="標楷體" w:hAnsi="標楷體" w:hint="eastAsia"/>
              </w:rPr>
              <w:t>2.TxAmlLog.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Name</w:t>
            </w:r>
            <w:r>
              <w:rPr>
                <w:rFonts w:ascii="標楷體" w:eastAsia="標楷體" w:hAnsi="標楷體" w:hint="eastAsia"/>
              </w:rPr>
              <w:t>"</w:t>
            </w:r>
            <w:r>
              <w:rPr>
                <w:rFonts w:ascii="標楷體" w:eastAsia="標楷體" w:hAnsi="標楷體" w:hint="eastAsia"/>
                <w:lang w:eastAsia="zh-HK"/>
              </w:rPr>
              <w:t>儲存</w:t>
            </w:r>
          </w:p>
        </w:tc>
      </w:tr>
      <w:tr w:rsidR="0002310F" w:rsidRPr="00847BB7" w14:paraId="70E6F0A4" w14:textId="77777777" w:rsidTr="00796014">
        <w:trPr>
          <w:trHeight w:val="244"/>
          <w:jc w:val="center"/>
        </w:trPr>
        <w:tc>
          <w:tcPr>
            <w:tcW w:w="456" w:type="dxa"/>
          </w:tcPr>
          <w:p w14:paraId="7A1B256C" w14:textId="5111208C" w:rsidR="0002310F" w:rsidRDefault="0002310F" w:rsidP="00D36B78">
            <w:pPr>
              <w:rPr>
                <w:rFonts w:ascii="標楷體" w:eastAsia="標楷體" w:hAnsi="標楷體"/>
              </w:rPr>
            </w:pPr>
            <w:r>
              <w:rPr>
                <w:rFonts w:ascii="標楷體" w:eastAsia="標楷體" w:hAnsi="標楷體" w:hint="eastAsia"/>
              </w:rPr>
              <w:t>10</w:t>
            </w:r>
          </w:p>
        </w:tc>
        <w:tc>
          <w:tcPr>
            <w:tcW w:w="1736" w:type="dxa"/>
          </w:tcPr>
          <w:p w14:paraId="7E778948" w14:textId="4D77C51C" w:rsidR="0002310F" w:rsidRDefault="0002310F" w:rsidP="00D36B78">
            <w:pPr>
              <w:rPr>
                <w:rFonts w:ascii="標楷體" w:eastAsia="標楷體" w:hAnsi="標楷體"/>
                <w:lang w:eastAsia="zh-HK"/>
              </w:rPr>
            </w:pPr>
            <w:r>
              <w:rPr>
                <w:rFonts w:ascii="標楷體" w:eastAsia="標楷體" w:hAnsi="標楷體" w:hint="eastAsia"/>
                <w:lang w:eastAsia="zh-HK"/>
              </w:rPr>
              <w:t>英文姓名</w:t>
            </w:r>
          </w:p>
        </w:tc>
        <w:tc>
          <w:tcPr>
            <w:tcW w:w="751" w:type="dxa"/>
          </w:tcPr>
          <w:p w14:paraId="4ADA8278" w14:textId="0D1D05C2" w:rsidR="0002310F" w:rsidRDefault="0002310F" w:rsidP="00D36B78">
            <w:pPr>
              <w:rPr>
                <w:rFonts w:ascii="標楷體" w:eastAsia="標楷體" w:hAnsi="標楷體"/>
              </w:rPr>
            </w:pPr>
            <w:r>
              <w:rPr>
                <w:rFonts w:ascii="標楷體" w:eastAsia="標楷體" w:hAnsi="標楷體" w:hint="eastAsia"/>
              </w:rPr>
              <w:t>100</w:t>
            </w:r>
          </w:p>
        </w:tc>
        <w:tc>
          <w:tcPr>
            <w:tcW w:w="1436" w:type="dxa"/>
          </w:tcPr>
          <w:p w14:paraId="3BCC246A" w14:textId="77777777" w:rsidR="0002310F" w:rsidRDefault="0002310F" w:rsidP="00D36B78">
            <w:pPr>
              <w:rPr>
                <w:rFonts w:ascii="標楷體" w:eastAsia="標楷體" w:hAnsi="標楷體"/>
                <w:lang w:eastAsia="zh-HK"/>
              </w:rPr>
            </w:pPr>
          </w:p>
        </w:tc>
        <w:tc>
          <w:tcPr>
            <w:tcW w:w="1896" w:type="dxa"/>
          </w:tcPr>
          <w:p w14:paraId="219DC2C9" w14:textId="77777777" w:rsidR="0002310F" w:rsidRDefault="0002310F" w:rsidP="00796014">
            <w:pPr>
              <w:widowControl/>
              <w:shd w:val="clear" w:color="auto" w:fill="FFFFFF"/>
              <w:spacing w:line="360" w:lineRule="atLeast"/>
              <w:rPr>
                <w:rFonts w:ascii="標楷體" w:eastAsia="標楷體" w:hAnsi="標楷體"/>
              </w:rPr>
            </w:pPr>
          </w:p>
        </w:tc>
        <w:tc>
          <w:tcPr>
            <w:tcW w:w="514" w:type="dxa"/>
          </w:tcPr>
          <w:p w14:paraId="3C466F6A" w14:textId="7C03A6A3" w:rsidR="0002310F" w:rsidRDefault="0002310F" w:rsidP="00D36B78">
            <w:pPr>
              <w:rPr>
                <w:rFonts w:ascii="標楷體" w:eastAsia="標楷體" w:hAnsi="標楷體"/>
              </w:rPr>
            </w:pPr>
          </w:p>
        </w:tc>
        <w:tc>
          <w:tcPr>
            <w:tcW w:w="407" w:type="dxa"/>
          </w:tcPr>
          <w:p w14:paraId="752CF98A" w14:textId="61A041EA" w:rsidR="0002310F" w:rsidRDefault="0002310F" w:rsidP="00D36B78">
            <w:pPr>
              <w:jc w:val="center"/>
              <w:rPr>
                <w:rFonts w:ascii="標楷體" w:eastAsia="標楷體" w:hAnsi="標楷體"/>
              </w:rPr>
            </w:pPr>
            <w:r>
              <w:rPr>
                <w:rFonts w:ascii="標楷體" w:eastAsia="標楷體" w:hAnsi="標楷體" w:hint="eastAsia"/>
              </w:rPr>
              <w:t>W</w:t>
            </w:r>
          </w:p>
        </w:tc>
        <w:tc>
          <w:tcPr>
            <w:tcW w:w="3544" w:type="dxa"/>
          </w:tcPr>
          <w:p w14:paraId="042CF8CC" w14:textId="77777777" w:rsidR="0002310F" w:rsidRDefault="0002310F" w:rsidP="0002310F">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自行輸入文字</w:t>
            </w:r>
          </w:p>
          <w:p w14:paraId="596E20A3" w14:textId="0DEB08B7" w:rsidR="009340B8" w:rsidRDefault="009340B8" w:rsidP="0002310F">
            <w:pPr>
              <w:snapToGrid w:val="0"/>
              <w:ind w:left="240" w:hangingChars="100" w:hanging="240"/>
              <w:rPr>
                <w:rFonts w:ascii="標楷體" w:eastAsia="標楷體" w:hAnsi="標楷體"/>
              </w:rPr>
            </w:pPr>
            <w:r>
              <w:rPr>
                <w:rFonts w:ascii="標楷體" w:eastAsia="標楷體" w:hAnsi="標楷體" w:hint="eastAsia"/>
              </w:rPr>
              <w:t>2.TxAmlLog.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EnglishName</w:t>
            </w:r>
            <w:r>
              <w:rPr>
                <w:rFonts w:ascii="標楷體" w:eastAsia="標楷體" w:hAnsi="標楷體" w:hint="eastAsia"/>
              </w:rPr>
              <w:t>"</w:t>
            </w:r>
            <w:r>
              <w:rPr>
                <w:rFonts w:ascii="標楷體" w:eastAsia="標楷體" w:hAnsi="標楷體" w:hint="eastAsia"/>
                <w:lang w:eastAsia="zh-HK"/>
              </w:rPr>
              <w:t>儲存</w:t>
            </w:r>
          </w:p>
        </w:tc>
      </w:tr>
      <w:tr w:rsidR="0002310F" w:rsidRPr="00847BB7" w14:paraId="65357E4E" w14:textId="77777777" w:rsidTr="00796014">
        <w:trPr>
          <w:trHeight w:val="244"/>
          <w:jc w:val="center"/>
        </w:trPr>
        <w:tc>
          <w:tcPr>
            <w:tcW w:w="456" w:type="dxa"/>
          </w:tcPr>
          <w:p w14:paraId="0E134DDB" w14:textId="45E40DCF" w:rsidR="0002310F" w:rsidRDefault="0002310F" w:rsidP="0002310F">
            <w:pPr>
              <w:rPr>
                <w:rFonts w:ascii="標楷體" w:eastAsia="標楷體" w:hAnsi="標楷體"/>
              </w:rPr>
            </w:pPr>
            <w:r>
              <w:rPr>
                <w:rFonts w:ascii="標楷體" w:eastAsia="標楷體" w:hAnsi="標楷體" w:hint="eastAsia"/>
              </w:rPr>
              <w:t>11</w:t>
            </w:r>
          </w:p>
        </w:tc>
        <w:tc>
          <w:tcPr>
            <w:tcW w:w="1736" w:type="dxa"/>
          </w:tcPr>
          <w:p w14:paraId="159E75DF" w14:textId="3954BE65" w:rsidR="0002310F" w:rsidRDefault="0002310F" w:rsidP="0002310F">
            <w:pPr>
              <w:rPr>
                <w:rFonts w:ascii="標楷體" w:eastAsia="標楷體" w:hAnsi="標楷體"/>
                <w:lang w:eastAsia="zh-HK"/>
              </w:rPr>
            </w:pPr>
            <w:r w:rsidRPr="0002310F">
              <w:rPr>
                <w:rFonts w:ascii="標楷體" w:eastAsia="標楷體" w:hAnsi="標楷體" w:hint="eastAsia"/>
                <w:lang w:eastAsia="zh-HK"/>
              </w:rPr>
              <w:t>身份證／居留證號碼</w:t>
            </w:r>
          </w:p>
        </w:tc>
        <w:tc>
          <w:tcPr>
            <w:tcW w:w="751" w:type="dxa"/>
          </w:tcPr>
          <w:p w14:paraId="7B1C9F09" w14:textId="7CE06452" w:rsidR="0002310F" w:rsidRDefault="0002310F" w:rsidP="0002310F">
            <w:pPr>
              <w:rPr>
                <w:rFonts w:ascii="標楷體" w:eastAsia="標楷體" w:hAnsi="標楷體"/>
              </w:rPr>
            </w:pPr>
            <w:r>
              <w:rPr>
                <w:rFonts w:ascii="標楷體" w:eastAsia="標楷體" w:hAnsi="標楷體" w:hint="eastAsia"/>
              </w:rPr>
              <w:t>24</w:t>
            </w:r>
          </w:p>
        </w:tc>
        <w:tc>
          <w:tcPr>
            <w:tcW w:w="1436" w:type="dxa"/>
          </w:tcPr>
          <w:p w14:paraId="140E10DC" w14:textId="77777777" w:rsidR="0002310F" w:rsidRDefault="0002310F" w:rsidP="0002310F">
            <w:pPr>
              <w:rPr>
                <w:rFonts w:ascii="標楷體" w:eastAsia="標楷體" w:hAnsi="標楷體"/>
                <w:lang w:eastAsia="zh-HK"/>
              </w:rPr>
            </w:pPr>
          </w:p>
        </w:tc>
        <w:tc>
          <w:tcPr>
            <w:tcW w:w="1896" w:type="dxa"/>
          </w:tcPr>
          <w:p w14:paraId="7AA993AC" w14:textId="77777777" w:rsidR="0002310F" w:rsidRDefault="0002310F" w:rsidP="0002310F">
            <w:pPr>
              <w:widowControl/>
              <w:shd w:val="clear" w:color="auto" w:fill="FFFFFF"/>
              <w:spacing w:line="360" w:lineRule="atLeast"/>
              <w:rPr>
                <w:rFonts w:ascii="標楷體" w:eastAsia="標楷體" w:hAnsi="標楷體"/>
              </w:rPr>
            </w:pPr>
          </w:p>
        </w:tc>
        <w:tc>
          <w:tcPr>
            <w:tcW w:w="514" w:type="dxa"/>
          </w:tcPr>
          <w:p w14:paraId="56931FD3" w14:textId="77777777" w:rsidR="0002310F" w:rsidRDefault="0002310F" w:rsidP="0002310F">
            <w:pPr>
              <w:rPr>
                <w:rFonts w:ascii="標楷體" w:eastAsia="標楷體" w:hAnsi="標楷體"/>
              </w:rPr>
            </w:pPr>
          </w:p>
        </w:tc>
        <w:tc>
          <w:tcPr>
            <w:tcW w:w="407" w:type="dxa"/>
          </w:tcPr>
          <w:p w14:paraId="6538C2AF" w14:textId="2D9358F4" w:rsidR="0002310F" w:rsidRDefault="0002310F" w:rsidP="0002310F">
            <w:pPr>
              <w:jc w:val="center"/>
              <w:rPr>
                <w:rFonts w:ascii="標楷體" w:eastAsia="標楷體" w:hAnsi="標楷體"/>
              </w:rPr>
            </w:pPr>
            <w:r>
              <w:rPr>
                <w:rFonts w:ascii="標楷體" w:eastAsia="標楷體" w:hAnsi="標楷體" w:hint="eastAsia"/>
              </w:rPr>
              <w:t>W</w:t>
            </w:r>
          </w:p>
        </w:tc>
        <w:tc>
          <w:tcPr>
            <w:tcW w:w="3544" w:type="dxa"/>
          </w:tcPr>
          <w:p w14:paraId="2C33B845" w14:textId="77777777" w:rsidR="0002310F" w:rsidRDefault="0002310F" w:rsidP="0002310F">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自行輸入文字</w:t>
            </w:r>
          </w:p>
          <w:p w14:paraId="4D919608" w14:textId="01FE11CD" w:rsidR="009340B8" w:rsidRDefault="009340B8" w:rsidP="0002310F">
            <w:pPr>
              <w:snapToGrid w:val="0"/>
              <w:ind w:left="240" w:hangingChars="100" w:hanging="240"/>
              <w:rPr>
                <w:rFonts w:ascii="標楷體" w:eastAsia="標楷體" w:hAnsi="標楷體"/>
              </w:rPr>
            </w:pPr>
            <w:r>
              <w:rPr>
                <w:rFonts w:ascii="標楷體" w:eastAsia="標楷體" w:hAnsi="標楷體" w:hint="eastAsia"/>
              </w:rPr>
              <w:t>2.TxAmlLog.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CustKey</w:t>
            </w:r>
            <w:r>
              <w:rPr>
                <w:rFonts w:ascii="標楷體" w:eastAsia="標楷體" w:hAnsi="標楷體" w:hint="eastAsia"/>
              </w:rPr>
              <w:t>"</w:t>
            </w:r>
            <w:r>
              <w:rPr>
                <w:rFonts w:ascii="標楷體" w:eastAsia="標楷體" w:hAnsi="標楷體" w:hint="eastAsia"/>
                <w:lang w:eastAsia="zh-HK"/>
              </w:rPr>
              <w:t>儲存</w:t>
            </w:r>
          </w:p>
        </w:tc>
      </w:tr>
      <w:tr w:rsidR="0002310F" w:rsidRPr="00847BB7" w14:paraId="13A05C14" w14:textId="77777777" w:rsidTr="00796014">
        <w:trPr>
          <w:trHeight w:val="244"/>
          <w:jc w:val="center"/>
        </w:trPr>
        <w:tc>
          <w:tcPr>
            <w:tcW w:w="456" w:type="dxa"/>
          </w:tcPr>
          <w:p w14:paraId="67948980" w14:textId="17F22BA1" w:rsidR="0002310F" w:rsidRDefault="0002310F" w:rsidP="0002310F">
            <w:pPr>
              <w:rPr>
                <w:rFonts w:ascii="標楷體" w:eastAsia="標楷體" w:hAnsi="標楷體"/>
              </w:rPr>
            </w:pPr>
            <w:r>
              <w:rPr>
                <w:rFonts w:ascii="標楷體" w:eastAsia="標楷體" w:hAnsi="標楷體" w:hint="eastAsia"/>
              </w:rPr>
              <w:t>12</w:t>
            </w:r>
          </w:p>
        </w:tc>
        <w:tc>
          <w:tcPr>
            <w:tcW w:w="1736" w:type="dxa"/>
          </w:tcPr>
          <w:p w14:paraId="486BEC5C" w14:textId="4B652B72" w:rsidR="0002310F" w:rsidRPr="0002310F" w:rsidRDefault="0002310F" w:rsidP="0002310F">
            <w:pPr>
              <w:rPr>
                <w:rFonts w:ascii="標楷體" w:eastAsia="標楷體" w:hAnsi="標楷體"/>
                <w:lang w:eastAsia="zh-HK"/>
              </w:rPr>
            </w:pPr>
            <w:r>
              <w:rPr>
                <w:rFonts w:ascii="標楷體" w:eastAsia="標楷體" w:hAnsi="標楷體" w:hint="eastAsia"/>
                <w:lang w:eastAsia="zh-HK"/>
              </w:rPr>
              <w:t>身份別</w:t>
            </w:r>
          </w:p>
        </w:tc>
        <w:tc>
          <w:tcPr>
            <w:tcW w:w="751" w:type="dxa"/>
          </w:tcPr>
          <w:p w14:paraId="6F575EBC" w14:textId="540EB66D" w:rsidR="0002310F" w:rsidRDefault="0002310F" w:rsidP="0002310F">
            <w:pPr>
              <w:rPr>
                <w:rFonts w:ascii="標楷體" w:eastAsia="標楷體" w:hAnsi="標楷體"/>
              </w:rPr>
            </w:pPr>
            <w:r>
              <w:rPr>
                <w:rFonts w:ascii="標楷體" w:eastAsia="標楷體" w:hAnsi="標楷體" w:hint="eastAsia"/>
              </w:rPr>
              <w:t>1</w:t>
            </w:r>
          </w:p>
        </w:tc>
        <w:tc>
          <w:tcPr>
            <w:tcW w:w="1436" w:type="dxa"/>
          </w:tcPr>
          <w:p w14:paraId="05DA3FEC" w14:textId="77777777" w:rsidR="0002310F" w:rsidRDefault="0002310F" w:rsidP="0002310F">
            <w:pPr>
              <w:rPr>
                <w:rFonts w:ascii="標楷體" w:eastAsia="標楷體" w:hAnsi="標楷體"/>
                <w:lang w:eastAsia="zh-HK"/>
              </w:rPr>
            </w:pPr>
          </w:p>
        </w:tc>
        <w:tc>
          <w:tcPr>
            <w:tcW w:w="1896" w:type="dxa"/>
          </w:tcPr>
          <w:p w14:paraId="409F0C07" w14:textId="2C051A15" w:rsidR="0002310F" w:rsidRDefault="0002310F" w:rsidP="0002310F">
            <w:pPr>
              <w:widowControl/>
              <w:shd w:val="clear" w:color="auto" w:fill="FFFFFF"/>
              <w:spacing w:line="360" w:lineRule="atLeast"/>
              <w:rPr>
                <w:rFonts w:ascii="標楷體" w:eastAsia="標楷體" w:hAnsi="標楷體"/>
                <w:lang w:eastAsia="zh-HK"/>
              </w:rPr>
            </w:pPr>
            <w:r>
              <w:rPr>
                <w:rFonts w:ascii="標楷體" w:eastAsia="標楷體" w:hAnsi="標楷體" w:hint="eastAsia"/>
              </w:rPr>
              <w:t>依據C</w:t>
            </w:r>
            <w:r>
              <w:rPr>
                <w:rFonts w:ascii="標楷體" w:eastAsia="標楷體" w:hAnsi="標楷體"/>
              </w:rPr>
              <w:t>dCode</w:t>
            </w:r>
            <w:r>
              <w:rPr>
                <w:rFonts w:ascii="標楷體" w:eastAsia="標楷體" w:hAnsi="標楷體" w:hint="eastAsia"/>
              </w:rPr>
              <w:t>的De</w:t>
            </w:r>
            <w:r>
              <w:rPr>
                <w:rFonts w:ascii="標楷體" w:eastAsia="標楷體" w:hAnsi="標楷體"/>
              </w:rPr>
              <w:t>fCode=</w:t>
            </w:r>
            <w:r>
              <w:t xml:space="preserve"> </w:t>
            </w:r>
            <w:r w:rsidRPr="0002310F">
              <w:rPr>
                <w:rFonts w:ascii="標楷體" w:eastAsia="標楷體" w:hAnsi="標楷體"/>
              </w:rPr>
              <w:t>CustType</w:t>
            </w:r>
            <w:r>
              <w:rPr>
                <w:rFonts w:ascii="標楷體" w:eastAsia="標楷體" w:hAnsi="標楷體" w:hint="eastAsia"/>
              </w:rPr>
              <w:t>,</w:t>
            </w:r>
            <w:r w:rsidRPr="00E97D2E">
              <w:rPr>
                <w:rFonts w:ascii="標楷體" w:eastAsia="標楷體" w:hAnsi="標楷體" w:hint="eastAsia"/>
                <w:lang w:eastAsia="zh-HK"/>
              </w:rPr>
              <w:t>限[啟用記</w:t>
            </w:r>
            <w:r>
              <w:rPr>
                <w:rFonts w:ascii="標楷體" w:eastAsia="標楷體" w:hAnsi="標楷體" w:hint="eastAsia"/>
                <w:lang w:eastAsia="zh-HK"/>
              </w:rPr>
              <w:t>號</w:t>
            </w:r>
            <w:r w:rsidRPr="00E97D2E">
              <w:rPr>
                <w:rFonts w:ascii="標楷體" w:eastAsia="標楷體" w:hAnsi="標楷體" w:hint="eastAsia"/>
                <w:lang w:eastAsia="zh-HK"/>
              </w:rPr>
              <w:t>(Enable)]=[Y.啟</w:t>
            </w:r>
          </w:p>
          <w:p w14:paraId="309D338C" w14:textId="77777777" w:rsidR="0002310F" w:rsidRPr="001677D0" w:rsidRDefault="0002310F" w:rsidP="0002310F">
            <w:pPr>
              <w:widowControl/>
              <w:shd w:val="clear" w:color="auto" w:fill="FFFFFF"/>
              <w:spacing w:line="360" w:lineRule="atLeast"/>
              <w:rPr>
                <w:rFonts w:ascii="標楷體" w:eastAsia="標楷體" w:hAnsi="標楷體"/>
              </w:rPr>
            </w:pPr>
            <w:r w:rsidRPr="00E97D2E">
              <w:rPr>
                <w:rFonts w:ascii="標楷體" w:eastAsia="標楷體" w:hAnsi="標楷體" w:hint="eastAsia"/>
                <w:lang w:eastAsia="zh-HK"/>
              </w:rPr>
              <w:t>用]</w:t>
            </w:r>
          </w:p>
          <w:p w14:paraId="19CF54E2" w14:textId="594C222D" w:rsidR="0002310F" w:rsidRDefault="0002310F" w:rsidP="0002310F">
            <w:pPr>
              <w:rPr>
                <w:rFonts w:ascii="標楷體" w:eastAsia="標楷體" w:hAnsi="標楷體" w:cs="細明體"/>
                <w:spacing w:val="15"/>
                <w:kern w:val="0"/>
                <w:lang w:eastAsia="zh-HK"/>
              </w:rPr>
            </w:pPr>
            <w:r>
              <w:rPr>
                <w:rFonts w:ascii="標楷體" w:eastAsia="標楷體" w:hAnsi="標楷體" w:cs="細明體" w:hint="eastAsia"/>
                <w:spacing w:val="15"/>
                <w:kern w:val="0"/>
              </w:rPr>
              <w:t>[</w:t>
            </w:r>
            <w:r>
              <w:rPr>
                <w:rFonts w:ascii="標楷體" w:eastAsia="標楷體" w:hAnsi="標楷體" w:cs="細明體" w:hint="eastAsia"/>
                <w:spacing w:val="15"/>
                <w:kern w:val="0"/>
                <w:lang w:eastAsia="zh-HK"/>
              </w:rPr>
              <w:t>選單</w:t>
            </w:r>
            <w:r>
              <w:rPr>
                <w:rFonts w:ascii="標楷體" w:eastAsia="標楷體" w:hAnsi="標楷體" w:cs="細明體" w:hint="eastAsia"/>
                <w:spacing w:val="15"/>
                <w:kern w:val="0"/>
              </w:rPr>
              <w:t>2</w:t>
            </w:r>
          </w:p>
          <w:p w14:paraId="20D2EA52" w14:textId="41F81F78" w:rsidR="0002310F" w:rsidRDefault="0002310F" w:rsidP="0002310F">
            <w:pPr>
              <w:widowControl/>
              <w:shd w:val="clear" w:color="auto" w:fill="FFFFFF"/>
              <w:spacing w:line="360" w:lineRule="atLeast"/>
              <w:rPr>
                <w:rFonts w:ascii="標楷體" w:eastAsia="標楷體" w:hAnsi="標楷體"/>
              </w:rPr>
            </w:pPr>
            <w:r>
              <w:rPr>
                <w:rFonts w:ascii="標楷體" w:eastAsia="標楷體" w:hAnsi="標楷體" w:cs="細明體" w:hint="eastAsia"/>
                <w:spacing w:val="15"/>
                <w:kern w:val="0"/>
              </w:rPr>
              <w:t>/L6064]</w:t>
            </w:r>
          </w:p>
        </w:tc>
        <w:tc>
          <w:tcPr>
            <w:tcW w:w="514" w:type="dxa"/>
          </w:tcPr>
          <w:p w14:paraId="56741E5C" w14:textId="4CCA4DD6" w:rsidR="0002310F" w:rsidRDefault="0002310F" w:rsidP="0002310F">
            <w:pPr>
              <w:rPr>
                <w:rFonts w:ascii="標楷體" w:eastAsia="標楷體" w:hAnsi="標楷體"/>
              </w:rPr>
            </w:pPr>
            <w:r>
              <w:rPr>
                <w:rFonts w:ascii="標楷體" w:eastAsia="標楷體" w:hAnsi="標楷體" w:hint="eastAsia"/>
              </w:rPr>
              <w:t>V</w:t>
            </w:r>
          </w:p>
        </w:tc>
        <w:tc>
          <w:tcPr>
            <w:tcW w:w="407" w:type="dxa"/>
          </w:tcPr>
          <w:p w14:paraId="3FBD8FB4" w14:textId="164D0BBD" w:rsidR="0002310F" w:rsidRDefault="0002310F" w:rsidP="0002310F">
            <w:pPr>
              <w:jc w:val="center"/>
              <w:rPr>
                <w:rFonts w:ascii="標楷體" w:eastAsia="標楷體" w:hAnsi="標楷體"/>
              </w:rPr>
            </w:pPr>
            <w:r>
              <w:rPr>
                <w:rFonts w:ascii="標楷體" w:eastAsia="標楷體" w:hAnsi="標楷體" w:hint="eastAsia"/>
              </w:rPr>
              <w:t>W</w:t>
            </w:r>
          </w:p>
        </w:tc>
        <w:tc>
          <w:tcPr>
            <w:tcW w:w="3544" w:type="dxa"/>
          </w:tcPr>
          <w:p w14:paraId="6B368618" w14:textId="77777777" w:rsidR="0002310F" w:rsidRDefault="0002310F" w:rsidP="0002310F">
            <w:pPr>
              <w:snapToGrid w:val="0"/>
              <w:ind w:left="240" w:hangingChars="100" w:hanging="240"/>
              <w:rPr>
                <w:rFonts w:ascii="標楷體" w:eastAsia="標楷體" w:hAnsi="標楷體"/>
              </w:rPr>
            </w:pPr>
            <w:r>
              <w:rPr>
                <w:rFonts w:ascii="標楷體" w:eastAsia="標楷體" w:hAnsi="標楷體" w:hint="eastAsia"/>
              </w:rPr>
              <w:t>1.</w:t>
            </w:r>
            <w:ins w:id="1544" w:author="張金龍" w:date="2021-06-02T13:46:00Z">
              <w:r w:rsidRPr="001677D0">
                <w:rPr>
                  <w:rFonts w:ascii="標楷體" w:eastAsia="標楷體" w:hAnsi="標楷體" w:hint="eastAsia"/>
                </w:rPr>
                <w:t>必須輸入</w:t>
              </w:r>
              <w:r>
                <w:rPr>
                  <w:rFonts w:ascii="標楷體" w:eastAsia="標楷體" w:hAnsi="標楷體" w:hint="eastAsia"/>
                </w:rPr>
                <w:t>代碼,檢核條件:依選單/V(H)</w:t>
              </w:r>
            </w:ins>
          </w:p>
          <w:p w14:paraId="663ED5E3" w14:textId="31B18486" w:rsidR="009340B8" w:rsidRPr="009340B8" w:rsidRDefault="009340B8" w:rsidP="0002310F">
            <w:pPr>
              <w:snapToGrid w:val="0"/>
              <w:ind w:left="240" w:hangingChars="100" w:hanging="240"/>
              <w:rPr>
                <w:rFonts w:ascii="標楷體" w:eastAsia="標楷體" w:hAnsi="標楷體"/>
              </w:rPr>
            </w:pPr>
            <w:r>
              <w:rPr>
                <w:rFonts w:ascii="標楷體" w:eastAsia="標楷體" w:hAnsi="標楷體" w:hint="eastAsia"/>
              </w:rPr>
              <w:t>2.TxAmlLog.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IdentityCd</w:t>
            </w:r>
            <w:r>
              <w:rPr>
                <w:rFonts w:ascii="標楷體" w:eastAsia="標楷體" w:hAnsi="標楷體" w:hint="eastAsia"/>
              </w:rPr>
              <w:t>"</w:t>
            </w:r>
            <w:r>
              <w:rPr>
                <w:rFonts w:ascii="標楷體" w:eastAsia="標楷體" w:hAnsi="標楷體" w:hint="eastAsia"/>
                <w:lang w:eastAsia="zh-HK"/>
              </w:rPr>
              <w:t>儲存</w:t>
            </w:r>
          </w:p>
        </w:tc>
      </w:tr>
      <w:tr w:rsidR="0002310F" w:rsidRPr="00847BB7" w14:paraId="0BB6FD20" w14:textId="77777777" w:rsidTr="00796014">
        <w:trPr>
          <w:trHeight w:val="244"/>
          <w:jc w:val="center"/>
        </w:trPr>
        <w:tc>
          <w:tcPr>
            <w:tcW w:w="456" w:type="dxa"/>
          </w:tcPr>
          <w:p w14:paraId="20765A84" w14:textId="394B0911" w:rsidR="0002310F" w:rsidRDefault="0002310F" w:rsidP="0002310F">
            <w:pPr>
              <w:rPr>
                <w:rFonts w:ascii="標楷體" w:eastAsia="標楷體" w:hAnsi="標楷體"/>
              </w:rPr>
            </w:pPr>
            <w:r>
              <w:rPr>
                <w:rFonts w:ascii="標楷體" w:eastAsia="標楷體" w:hAnsi="標楷體" w:hint="eastAsia"/>
              </w:rPr>
              <w:t>13</w:t>
            </w:r>
          </w:p>
        </w:tc>
        <w:tc>
          <w:tcPr>
            <w:tcW w:w="1736" w:type="dxa"/>
          </w:tcPr>
          <w:p w14:paraId="777B2BC7" w14:textId="397FC972" w:rsidR="0002310F" w:rsidRDefault="0002310F" w:rsidP="0002310F">
            <w:pPr>
              <w:rPr>
                <w:rFonts w:ascii="標楷體" w:eastAsia="標楷體" w:hAnsi="標楷體"/>
                <w:lang w:eastAsia="zh-HK"/>
              </w:rPr>
            </w:pPr>
            <w:r w:rsidRPr="0002310F">
              <w:rPr>
                <w:rFonts w:ascii="標楷體" w:eastAsia="標楷體" w:hAnsi="標楷體" w:hint="eastAsia"/>
                <w:lang w:eastAsia="zh-HK"/>
              </w:rPr>
              <w:t>國籍／註冊地（登記地）國籍</w:t>
            </w:r>
          </w:p>
        </w:tc>
        <w:tc>
          <w:tcPr>
            <w:tcW w:w="751" w:type="dxa"/>
          </w:tcPr>
          <w:p w14:paraId="4B4B697A" w14:textId="323FE8A9" w:rsidR="0002310F" w:rsidRDefault="0002310F" w:rsidP="0002310F">
            <w:pPr>
              <w:rPr>
                <w:rFonts w:ascii="標楷體" w:eastAsia="標楷體" w:hAnsi="標楷體"/>
              </w:rPr>
            </w:pPr>
            <w:r>
              <w:rPr>
                <w:rFonts w:ascii="標楷體" w:eastAsia="標楷體" w:hAnsi="標楷體" w:hint="eastAsia"/>
              </w:rPr>
              <w:t>50</w:t>
            </w:r>
          </w:p>
        </w:tc>
        <w:tc>
          <w:tcPr>
            <w:tcW w:w="1436" w:type="dxa"/>
          </w:tcPr>
          <w:p w14:paraId="271A54A6" w14:textId="77777777" w:rsidR="0002310F" w:rsidRDefault="0002310F" w:rsidP="0002310F">
            <w:pPr>
              <w:rPr>
                <w:rFonts w:ascii="標楷體" w:eastAsia="標楷體" w:hAnsi="標楷體"/>
                <w:lang w:eastAsia="zh-HK"/>
              </w:rPr>
            </w:pPr>
          </w:p>
        </w:tc>
        <w:tc>
          <w:tcPr>
            <w:tcW w:w="1896" w:type="dxa"/>
          </w:tcPr>
          <w:p w14:paraId="382E2A4A" w14:textId="77777777" w:rsidR="0002310F" w:rsidRDefault="0002310F" w:rsidP="0002310F">
            <w:pPr>
              <w:widowControl/>
              <w:shd w:val="clear" w:color="auto" w:fill="FFFFFF"/>
              <w:spacing w:line="360" w:lineRule="atLeast"/>
              <w:rPr>
                <w:rFonts w:ascii="標楷體" w:eastAsia="標楷體" w:hAnsi="標楷體"/>
              </w:rPr>
            </w:pPr>
          </w:p>
        </w:tc>
        <w:tc>
          <w:tcPr>
            <w:tcW w:w="514" w:type="dxa"/>
          </w:tcPr>
          <w:p w14:paraId="5E192562" w14:textId="77777777" w:rsidR="0002310F" w:rsidRDefault="0002310F" w:rsidP="0002310F">
            <w:pPr>
              <w:rPr>
                <w:rFonts w:ascii="標楷體" w:eastAsia="標楷體" w:hAnsi="標楷體"/>
              </w:rPr>
            </w:pPr>
          </w:p>
        </w:tc>
        <w:tc>
          <w:tcPr>
            <w:tcW w:w="407" w:type="dxa"/>
          </w:tcPr>
          <w:p w14:paraId="05BC0BE7" w14:textId="181E3EA2" w:rsidR="0002310F" w:rsidRDefault="0002310F" w:rsidP="0002310F">
            <w:pPr>
              <w:jc w:val="center"/>
              <w:rPr>
                <w:rFonts w:ascii="標楷體" w:eastAsia="標楷體" w:hAnsi="標楷體"/>
              </w:rPr>
            </w:pPr>
            <w:r>
              <w:rPr>
                <w:rFonts w:ascii="標楷體" w:eastAsia="標楷體" w:hAnsi="標楷體" w:hint="eastAsia"/>
              </w:rPr>
              <w:t>W</w:t>
            </w:r>
          </w:p>
        </w:tc>
        <w:tc>
          <w:tcPr>
            <w:tcW w:w="3544" w:type="dxa"/>
          </w:tcPr>
          <w:p w14:paraId="092B4FEF" w14:textId="77777777" w:rsidR="0002310F" w:rsidRDefault="0002310F" w:rsidP="0002310F">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自行輸入文字</w:t>
            </w:r>
          </w:p>
          <w:p w14:paraId="1A215498" w14:textId="4422B53F" w:rsidR="009340B8" w:rsidRDefault="009340B8" w:rsidP="0002310F">
            <w:pPr>
              <w:snapToGrid w:val="0"/>
              <w:ind w:left="240" w:hangingChars="100" w:hanging="240"/>
              <w:rPr>
                <w:rFonts w:ascii="標楷體" w:eastAsia="標楷體" w:hAnsi="標楷體"/>
              </w:rPr>
            </w:pPr>
            <w:r>
              <w:rPr>
                <w:rFonts w:ascii="標楷體" w:eastAsia="標楷體" w:hAnsi="標楷體" w:hint="eastAsia"/>
              </w:rPr>
              <w:t>2.TxAmlLog.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IdentityCd</w:t>
            </w:r>
            <w:r>
              <w:rPr>
                <w:rFonts w:ascii="標楷體" w:eastAsia="標楷體" w:hAnsi="標楷體" w:hint="eastAsia"/>
              </w:rPr>
              <w:t>"</w:t>
            </w:r>
            <w:r>
              <w:rPr>
                <w:rFonts w:ascii="標楷體" w:eastAsia="標楷體" w:hAnsi="標楷體" w:hint="eastAsia"/>
                <w:lang w:eastAsia="zh-HK"/>
              </w:rPr>
              <w:t>儲存</w:t>
            </w:r>
          </w:p>
        </w:tc>
      </w:tr>
      <w:tr w:rsidR="0002310F" w:rsidRPr="00847BB7" w14:paraId="6DE0FC3F" w14:textId="77777777" w:rsidTr="00796014">
        <w:trPr>
          <w:trHeight w:val="244"/>
          <w:jc w:val="center"/>
        </w:trPr>
        <w:tc>
          <w:tcPr>
            <w:tcW w:w="456" w:type="dxa"/>
          </w:tcPr>
          <w:p w14:paraId="150E748D" w14:textId="7EAEEA0D" w:rsidR="0002310F" w:rsidRDefault="0002310F" w:rsidP="0002310F">
            <w:pPr>
              <w:rPr>
                <w:rFonts w:ascii="標楷體" w:eastAsia="標楷體" w:hAnsi="標楷體"/>
              </w:rPr>
            </w:pPr>
            <w:r>
              <w:rPr>
                <w:rFonts w:ascii="標楷體" w:eastAsia="標楷體" w:hAnsi="標楷體" w:hint="eastAsia"/>
              </w:rPr>
              <w:t>14</w:t>
            </w:r>
          </w:p>
        </w:tc>
        <w:tc>
          <w:tcPr>
            <w:tcW w:w="1736" w:type="dxa"/>
          </w:tcPr>
          <w:p w14:paraId="669A0B21" w14:textId="5651F90F" w:rsidR="0002310F" w:rsidRPr="0002310F" w:rsidRDefault="0002310F" w:rsidP="0002310F">
            <w:pPr>
              <w:rPr>
                <w:rFonts w:ascii="標楷體" w:eastAsia="標楷體" w:hAnsi="標楷體"/>
                <w:lang w:eastAsia="zh-HK"/>
              </w:rPr>
            </w:pPr>
            <w:r w:rsidRPr="0002310F">
              <w:rPr>
                <w:rFonts w:ascii="標楷體" w:eastAsia="標楷體" w:hAnsi="標楷體" w:hint="eastAsia"/>
                <w:lang w:eastAsia="zh-HK"/>
              </w:rPr>
              <w:t>營業地國籍/居住地國籍</w:t>
            </w:r>
          </w:p>
        </w:tc>
        <w:tc>
          <w:tcPr>
            <w:tcW w:w="751" w:type="dxa"/>
          </w:tcPr>
          <w:p w14:paraId="3EA9DCE3" w14:textId="62208722" w:rsidR="0002310F" w:rsidRDefault="0002310F" w:rsidP="0002310F">
            <w:pPr>
              <w:rPr>
                <w:rFonts w:ascii="標楷體" w:eastAsia="標楷體" w:hAnsi="標楷體"/>
              </w:rPr>
            </w:pPr>
            <w:r>
              <w:rPr>
                <w:rFonts w:ascii="標楷體" w:eastAsia="標楷體" w:hAnsi="標楷體" w:hint="eastAsia"/>
              </w:rPr>
              <w:t>50</w:t>
            </w:r>
          </w:p>
        </w:tc>
        <w:tc>
          <w:tcPr>
            <w:tcW w:w="1436" w:type="dxa"/>
          </w:tcPr>
          <w:p w14:paraId="158BB986" w14:textId="77777777" w:rsidR="0002310F" w:rsidRDefault="0002310F" w:rsidP="0002310F">
            <w:pPr>
              <w:rPr>
                <w:rFonts w:ascii="標楷體" w:eastAsia="標楷體" w:hAnsi="標楷體"/>
                <w:lang w:eastAsia="zh-HK"/>
              </w:rPr>
            </w:pPr>
          </w:p>
        </w:tc>
        <w:tc>
          <w:tcPr>
            <w:tcW w:w="1896" w:type="dxa"/>
          </w:tcPr>
          <w:p w14:paraId="2C5900FA" w14:textId="77777777" w:rsidR="0002310F" w:rsidRDefault="0002310F" w:rsidP="0002310F">
            <w:pPr>
              <w:widowControl/>
              <w:shd w:val="clear" w:color="auto" w:fill="FFFFFF"/>
              <w:spacing w:line="360" w:lineRule="atLeast"/>
              <w:rPr>
                <w:rFonts w:ascii="標楷體" w:eastAsia="標楷體" w:hAnsi="標楷體"/>
              </w:rPr>
            </w:pPr>
          </w:p>
        </w:tc>
        <w:tc>
          <w:tcPr>
            <w:tcW w:w="514" w:type="dxa"/>
          </w:tcPr>
          <w:p w14:paraId="6D87529B" w14:textId="77777777" w:rsidR="0002310F" w:rsidRDefault="0002310F" w:rsidP="0002310F">
            <w:pPr>
              <w:rPr>
                <w:rFonts w:ascii="標楷體" w:eastAsia="標楷體" w:hAnsi="標楷體"/>
              </w:rPr>
            </w:pPr>
          </w:p>
        </w:tc>
        <w:tc>
          <w:tcPr>
            <w:tcW w:w="407" w:type="dxa"/>
          </w:tcPr>
          <w:p w14:paraId="7B78F1B3" w14:textId="14ED0ECD" w:rsidR="0002310F" w:rsidRDefault="0002310F" w:rsidP="0002310F">
            <w:pPr>
              <w:jc w:val="center"/>
              <w:rPr>
                <w:rFonts w:ascii="標楷體" w:eastAsia="標楷體" w:hAnsi="標楷體"/>
              </w:rPr>
            </w:pPr>
            <w:r>
              <w:rPr>
                <w:rFonts w:ascii="標楷體" w:eastAsia="標楷體" w:hAnsi="標楷體" w:hint="eastAsia"/>
              </w:rPr>
              <w:t>W</w:t>
            </w:r>
          </w:p>
        </w:tc>
        <w:tc>
          <w:tcPr>
            <w:tcW w:w="3544" w:type="dxa"/>
          </w:tcPr>
          <w:p w14:paraId="491474C4" w14:textId="77777777" w:rsidR="0002310F" w:rsidRDefault="0002310F" w:rsidP="0002310F">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自行輸入文字</w:t>
            </w:r>
          </w:p>
          <w:p w14:paraId="69DD67B8" w14:textId="177D9889" w:rsidR="009340B8" w:rsidRDefault="009340B8" w:rsidP="0002310F">
            <w:pPr>
              <w:snapToGrid w:val="0"/>
              <w:ind w:left="240" w:hangingChars="100" w:hanging="240"/>
              <w:rPr>
                <w:rFonts w:ascii="標楷體" w:eastAsia="標楷體" w:hAnsi="標楷體"/>
              </w:rPr>
            </w:pPr>
            <w:r>
              <w:rPr>
                <w:rFonts w:ascii="標楷體" w:eastAsia="標楷體" w:hAnsi="標楷體" w:hint="eastAsia"/>
              </w:rPr>
              <w:t>2.TxAmlLog.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BirthNationCd</w:t>
            </w:r>
            <w:r>
              <w:rPr>
                <w:rFonts w:ascii="標楷體" w:eastAsia="標楷體" w:hAnsi="標楷體" w:hint="eastAsia"/>
              </w:rPr>
              <w:t>"</w:t>
            </w:r>
            <w:r>
              <w:rPr>
                <w:rFonts w:ascii="標楷體" w:eastAsia="標楷體" w:hAnsi="標楷體" w:hint="eastAsia"/>
                <w:lang w:eastAsia="zh-HK"/>
              </w:rPr>
              <w:t>儲存</w:t>
            </w:r>
          </w:p>
        </w:tc>
      </w:tr>
      <w:tr w:rsidR="0002310F" w:rsidRPr="00847BB7" w14:paraId="0BEB345A" w14:textId="77777777" w:rsidTr="00796014">
        <w:trPr>
          <w:trHeight w:val="244"/>
          <w:jc w:val="center"/>
        </w:trPr>
        <w:tc>
          <w:tcPr>
            <w:tcW w:w="456" w:type="dxa"/>
          </w:tcPr>
          <w:p w14:paraId="1BDC4C3E" w14:textId="13A1F0A3" w:rsidR="0002310F" w:rsidRDefault="0002310F" w:rsidP="0002310F">
            <w:pPr>
              <w:rPr>
                <w:rFonts w:ascii="標楷體" w:eastAsia="標楷體" w:hAnsi="標楷體"/>
              </w:rPr>
            </w:pPr>
            <w:r>
              <w:rPr>
                <w:rFonts w:ascii="標楷體" w:eastAsia="標楷體" w:hAnsi="標楷體" w:hint="eastAsia"/>
              </w:rPr>
              <w:t>15</w:t>
            </w:r>
          </w:p>
        </w:tc>
        <w:tc>
          <w:tcPr>
            <w:tcW w:w="1736" w:type="dxa"/>
          </w:tcPr>
          <w:p w14:paraId="6D65A250" w14:textId="2A2C038C" w:rsidR="0002310F" w:rsidRPr="0002310F" w:rsidRDefault="0002310F" w:rsidP="0002310F">
            <w:pPr>
              <w:rPr>
                <w:rFonts w:ascii="標楷體" w:eastAsia="標楷體" w:hAnsi="標楷體"/>
                <w:lang w:eastAsia="zh-HK"/>
              </w:rPr>
            </w:pPr>
            <w:r>
              <w:rPr>
                <w:rFonts w:ascii="標楷體" w:eastAsia="標楷體" w:hAnsi="標楷體" w:hint="eastAsia"/>
                <w:lang w:eastAsia="zh-HK"/>
              </w:rPr>
              <w:t>性別</w:t>
            </w:r>
          </w:p>
        </w:tc>
        <w:tc>
          <w:tcPr>
            <w:tcW w:w="751" w:type="dxa"/>
          </w:tcPr>
          <w:p w14:paraId="6F10D550" w14:textId="404BD6C8" w:rsidR="0002310F" w:rsidRDefault="0002310F" w:rsidP="0002310F">
            <w:pPr>
              <w:rPr>
                <w:rFonts w:ascii="標楷體" w:eastAsia="標楷體" w:hAnsi="標楷體"/>
              </w:rPr>
            </w:pPr>
            <w:r>
              <w:rPr>
                <w:rFonts w:ascii="標楷體" w:eastAsia="標楷體" w:hAnsi="標楷體" w:hint="eastAsia"/>
              </w:rPr>
              <w:t>1</w:t>
            </w:r>
          </w:p>
        </w:tc>
        <w:tc>
          <w:tcPr>
            <w:tcW w:w="1436" w:type="dxa"/>
          </w:tcPr>
          <w:p w14:paraId="73D460CF" w14:textId="77777777" w:rsidR="0002310F" w:rsidRDefault="0002310F" w:rsidP="0002310F">
            <w:pPr>
              <w:rPr>
                <w:rFonts w:ascii="標楷體" w:eastAsia="標楷體" w:hAnsi="標楷體"/>
                <w:lang w:eastAsia="zh-HK"/>
              </w:rPr>
            </w:pPr>
          </w:p>
        </w:tc>
        <w:tc>
          <w:tcPr>
            <w:tcW w:w="1896" w:type="dxa"/>
          </w:tcPr>
          <w:p w14:paraId="5763D642" w14:textId="7D0047C7" w:rsidR="0002310F" w:rsidRDefault="0002310F" w:rsidP="0002310F">
            <w:pPr>
              <w:widowControl/>
              <w:shd w:val="clear" w:color="auto" w:fill="FFFFFF"/>
              <w:spacing w:line="360" w:lineRule="atLeast"/>
              <w:rPr>
                <w:rFonts w:ascii="標楷體" w:eastAsia="標楷體" w:hAnsi="標楷體"/>
                <w:lang w:eastAsia="zh-HK"/>
              </w:rPr>
            </w:pPr>
            <w:r>
              <w:rPr>
                <w:rFonts w:ascii="標楷體" w:eastAsia="標楷體" w:hAnsi="標楷體" w:hint="eastAsia"/>
              </w:rPr>
              <w:t>依據C</w:t>
            </w:r>
            <w:r>
              <w:rPr>
                <w:rFonts w:ascii="標楷體" w:eastAsia="標楷體" w:hAnsi="標楷體"/>
              </w:rPr>
              <w:t>dCode</w:t>
            </w:r>
            <w:r>
              <w:rPr>
                <w:rFonts w:ascii="標楷體" w:eastAsia="標楷體" w:hAnsi="標楷體" w:hint="eastAsia"/>
              </w:rPr>
              <w:t>的De</w:t>
            </w:r>
            <w:r>
              <w:rPr>
                <w:rFonts w:ascii="標楷體" w:eastAsia="標楷體" w:hAnsi="標楷體"/>
              </w:rPr>
              <w:t>fCode=</w:t>
            </w:r>
            <w:r>
              <w:t xml:space="preserve"> </w:t>
            </w:r>
            <w:r w:rsidRPr="0002310F">
              <w:rPr>
                <w:rFonts w:ascii="標楷體" w:eastAsia="標楷體" w:hAnsi="標楷體"/>
              </w:rPr>
              <w:t>AmlSex</w:t>
            </w:r>
            <w:r>
              <w:rPr>
                <w:rFonts w:ascii="標楷體" w:eastAsia="標楷體" w:hAnsi="標楷體" w:hint="eastAsia"/>
              </w:rPr>
              <w:t>,</w:t>
            </w:r>
            <w:r w:rsidRPr="00E97D2E">
              <w:rPr>
                <w:rFonts w:ascii="標楷體" w:eastAsia="標楷體" w:hAnsi="標楷體" w:hint="eastAsia"/>
                <w:lang w:eastAsia="zh-HK"/>
              </w:rPr>
              <w:t>限[啟用記</w:t>
            </w:r>
            <w:r>
              <w:rPr>
                <w:rFonts w:ascii="標楷體" w:eastAsia="標楷體" w:hAnsi="標楷體" w:hint="eastAsia"/>
                <w:lang w:eastAsia="zh-HK"/>
              </w:rPr>
              <w:t>號</w:t>
            </w:r>
            <w:r w:rsidRPr="00E97D2E">
              <w:rPr>
                <w:rFonts w:ascii="標楷體" w:eastAsia="標楷體" w:hAnsi="標楷體" w:hint="eastAsia"/>
                <w:lang w:eastAsia="zh-HK"/>
              </w:rPr>
              <w:t>(Enable)]=[Y.啟</w:t>
            </w:r>
          </w:p>
          <w:p w14:paraId="2C1F979E" w14:textId="77777777" w:rsidR="0002310F" w:rsidRPr="001677D0" w:rsidRDefault="0002310F" w:rsidP="0002310F">
            <w:pPr>
              <w:widowControl/>
              <w:shd w:val="clear" w:color="auto" w:fill="FFFFFF"/>
              <w:spacing w:line="360" w:lineRule="atLeast"/>
              <w:rPr>
                <w:rFonts w:ascii="標楷體" w:eastAsia="標楷體" w:hAnsi="標楷體"/>
              </w:rPr>
            </w:pPr>
            <w:r w:rsidRPr="00E97D2E">
              <w:rPr>
                <w:rFonts w:ascii="標楷體" w:eastAsia="標楷體" w:hAnsi="標楷體" w:hint="eastAsia"/>
                <w:lang w:eastAsia="zh-HK"/>
              </w:rPr>
              <w:t>用]</w:t>
            </w:r>
          </w:p>
          <w:p w14:paraId="5308429E" w14:textId="6D940C86" w:rsidR="0002310F" w:rsidRDefault="0002310F" w:rsidP="0002310F">
            <w:pPr>
              <w:rPr>
                <w:rFonts w:ascii="標楷體" w:eastAsia="標楷體" w:hAnsi="標楷體" w:cs="細明體"/>
                <w:spacing w:val="15"/>
                <w:kern w:val="0"/>
                <w:lang w:eastAsia="zh-HK"/>
              </w:rPr>
            </w:pPr>
            <w:r>
              <w:rPr>
                <w:rFonts w:ascii="標楷體" w:eastAsia="標楷體" w:hAnsi="標楷體" w:cs="細明體" w:hint="eastAsia"/>
                <w:spacing w:val="15"/>
                <w:kern w:val="0"/>
              </w:rPr>
              <w:t>[</w:t>
            </w:r>
            <w:r>
              <w:rPr>
                <w:rFonts w:ascii="標楷體" w:eastAsia="標楷體" w:hAnsi="標楷體" w:cs="細明體" w:hint="eastAsia"/>
                <w:spacing w:val="15"/>
                <w:kern w:val="0"/>
                <w:lang w:eastAsia="zh-HK"/>
              </w:rPr>
              <w:t>選單</w:t>
            </w:r>
            <w:r>
              <w:rPr>
                <w:rFonts w:ascii="標楷體" w:eastAsia="標楷體" w:hAnsi="標楷體" w:cs="細明體" w:hint="eastAsia"/>
                <w:spacing w:val="15"/>
                <w:kern w:val="0"/>
              </w:rPr>
              <w:t>3</w:t>
            </w:r>
          </w:p>
          <w:p w14:paraId="3592E40E" w14:textId="7EF08667" w:rsidR="0002310F" w:rsidRDefault="0002310F" w:rsidP="0002310F">
            <w:pPr>
              <w:widowControl/>
              <w:shd w:val="clear" w:color="auto" w:fill="FFFFFF"/>
              <w:spacing w:line="360" w:lineRule="atLeast"/>
              <w:rPr>
                <w:rFonts w:ascii="標楷體" w:eastAsia="標楷體" w:hAnsi="標楷體"/>
              </w:rPr>
            </w:pPr>
            <w:r>
              <w:rPr>
                <w:rFonts w:ascii="標楷體" w:eastAsia="標楷體" w:hAnsi="標楷體" w:cs="細明體" w:hint="eastAsia"/>
                <w:spacing w:val="15"/>
                <w:kern w:val="0"/>
              </w:rPr>
              <w:t>/L6064]</w:t>
            </w:r>
          </w:p>
        </w:tc>
        <w:tc>
          <w:tcPr>
            <w:tcW w:w="514" w:type="dxa"/>
          </w:tcPr>
          <w:p w14:paraId="5F43B47E" w14:textId="77777777" w:rsidR="0002310F" w:rsidRDefault="0002310F" w:rsidP="0002310F">
            <w:pPr>
              <w:rPr>
                <w:rFonts w:ascii="標楷體" w:eastAsia="標楷體" w:hAnsi="標楷體"/>
              </w:rPr>
            </w:pPr>
          </w:p>
        </w:tc>
        <w:tc>
          <w:tcPr>
            <w:tcW w:w="407" w:type="dxa"/>
          </w:tcPr>
          <w:p w14:paraId="43702395" w14:textId="4252758D" w:rsidR="0002310F" w:rsidRDefault="0002310F" w:rsidP="0002310F">
            <w:pPr>
              <w:jc w:val="center"/>
              <w:rPr>
                <w:rFonts w:ascii="標楷體" w:eastAsia="標楷體" w:hAnsi="標楷體"/>
              </w:rPr>
            </w:pPr>
            <w:r>
              <w:rPr>
                <w:rFonts w:ascii="標楷體" w:eastAsia="標楷體" w:hAnsi="標楷體" w:hint="eastAsia"/>
              </w:rPr>
              <w:t>W</w:t>
            </w:r>
          </w:p>
        </w:tc>
        <w:tc>
          <w:tcPr>
            <w:tcW w:w="3544" w:type="dxa"/>
          </w:tcPr>
          <w:p w14:paraId="049C43BE" w14:textId="77777777" w:rsidR="0002310F" w:rsidRDefault="0002310F" w:rsidP="0002310F">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hint="eastAsia"/>
                <w:lang w:eastAsia="zh-HK"/>
              </w:rPr>
              <w:t>自行輸入代碼</w:t>
            </w:r>
            <w:r>
              <w:rPr>
                <w:rFonts w:ascii="標楷體" w:eastAsia="標楷體" w:hAnsi="標楷體" w:hint="eastAsia"/>
              </w:rPr>
              <w:t>;</w:t>
            </w:r>
            <w:r>
              <w:rPr>
                <w:rFonts w:ascii="標楷體" w:eastAsia="標楷體" w:hAnsi="標楷體" w:hint="eastAsia"/>
                <w:lang w:eastAsia="zh-HK"/>
              </w:rPr>
              <w:t>有值時</w:t>
            </w:r>
            <w:r>
              <w:rPr>
                <w:rFonts w:ascii="標楷體" w:eastAsia="標楷體" w:hAnsi="標楷體" w:hint="eastAsia"/>
              </w:rPr>
              <w:t>,</w:t>
            </w:r>
            <w:r>
              <w:rPr>
                <w:rFonts w:ascii="標楷體" w:eastAsia="標楷體" w:hAnsi="標楷體" w:hint="eastAsia"/>
                <w:lang w:eastAsia="zh-HK"/>
              </w:rPr>
              <w:t>檢核條件</w:t>
            </w:r>
            <w:r>
              <w:rPr>
                <w:rFonts w:ascii="標楷體" w:eastAsia="標楷體" w:hAnsi="標楷體" w:hint="eastAsia"/>
              </w:rPr>
              <w:t xml:space="preserve">: </w:t>
            </w:r>
            <w:ins w:id="1545" w:author="張金龍" w:date="2021-06-02T13:46:00Z">
              <w:r>
                <w:rPr>
                  <w:rFonts w:ascii="標楷體" w:eastAsia="標楷體" w:hAnsi="標楷體" w:hint="eastAsia"/>
                </w:rPr>
                <w:t>依選單/V(H)</w:t>
              </w:r>
            </w:ins>
          </w:p>
          <w:p w14:paraId="4011F4DA" w14:textId="1695ED4C" w:rsidR="009340B8" w:rsidRPr="009340B8" w:rsidRDefault="009340B8" w:rsidP="0002310F">
            <w:pPr>
              <w:snapToGrid w:val="0"/>
              <w:ind w:left="240" w:hangingChars="100" w:hanging="240"/>
              <w:rPr>
                <w:rFonts w:ascii="標楷體" w:eastAsia="標楷體" w:hAnsi="標楷體"/>
              </w:rPr>
            </w:pPr>
            <w:r>
              <w:rPr>
                <w:rFonts w:ascii="標楷體" w:eastAsia="標楷體" w:hAnsi="標楷體" w:hint="eastAsia"/>
              </w:rPr>
              <w:t>2.TxAmlLog.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Sex</w:t>
            </w:r>
            <w:r>
              <w:rPr>
                <w:rFonts w:ascii="標楷體" w:eastAsia="標楷體" w:hAnsi="標楷體" w:hint="eastAsia"/>
              </w:rPr>
              <w:t>"</w:t>
            </w:r>
            <w:r>
              <w:rPr>
                <w:rFonts w:ascii="標楷體" w:eastAsia="標楷體" w:hAnsi="標楷體" w:hint="eastAsia"/>
                <w:lang w:eastAsia="zh-HK"/>
              </w:rPr>
              <w:t>儲存</w:t>
            </w:r>
          </w:p>
        </w:tc>
      </w:tr>
      <w:tr w:rsidR="00C421C6" w:rsidRPr="00847BB7" w14:paraId="1FEF6C46" w14:textId="77777777" w:rsidTr="00796014">
        <w:trPr>
          <w:trHeight w:val="244"/>
          <w:jc w:val="center"/>
        </w:trPr>
        <w:tc>
          <w:tcPr>
            <w:tcW w:w="456" w:type="dxa"/>
          </w:tcPr>
          <w:p w14:paraId="062E915E" w14:textId="11BB987E" w:rsidR="00C421C6" w:rsidRDefault="00C421C6" w:rsidP="0002310F">
            <w:pPr>
              <w:rPr>
                <w:rFonts w:ascii="標楷體" w:eastAsia="標楷體" w:hAnsi="標楷體"/>
              </w:rPr>
            </w:pPr>
            <w:r>
              <w:rPr>
                <w:rFonts w:ascii="標楷體" w:eastAsia="標楷體" w:hAnsi="標楷體" w:hint="eastAsia"/>
              </w:rPr>
              <w:t>16</w:t>
            </w:r>
          </w:p>
        </w:tc>
        <w:tc>
          <w:tcPr>
            <w:tcW w:w="1736" w:type="dxa"/>
          </w:tcPr>
          <w:p w14:paraId="438B8277" w14:textId="0E076585" w:rsidR="00C421C6" w:rsidRDefault="00C421C6" w:rsidP="0002310F">
            <w:pPr>
              <w:rPr>
                <w:rFonts w:ascii="標楷體" w:eastAsia="標楷體" w:hAnsi="標楷體"/>
                <w:lang w:eastAsia="zh-HK"/>
              </w:rPr>
            </w:pPr>
            <w:r>
              <w:rPr>
                <w:rFonts w:ascii="標楷體" w:eastAsia="標楷體" w:hAnsi="標楷體" w:hint="eastAsia"/>
                <w:lang w:eastAsia="zh-HK"/>
              </w:rPr>
              <w:t>個人出生日</w:t>
            </w:r>
          </w:p>
        </w:tc>
        <w:tc>
          <w:tcPr>
            <w:tcW w:w="751" w:type="dxa"/>
          </w:tcPr>
          <w:p w14:paraId="5A18D55D" w14:textId="2F0FE6D1" w:rsidR="00C421C6" w:rsidRDefault="00C421C6" w:rsidP="0002310F">
            <w:pPr>
              <w:rPr>
                <w:rFonts w:ascii="標楷體" w:eastAsia="標楷體" w:hAnsi="標楷體"/>
              </w:rPr>
            </w:pPr>
            <w:r>
              <w:rPr>
                <w:rFonts w:ascii="標楷體" w:eastAsia="標楷體" w:hAnsi="標楷體" w:hint="eastAsia"/>
              </w:rPr>
              <w:t>7</w:t>
            </w:r>
          </w:p>
        </w:tc>
        <w:tc>
          <w:tcPr>
            <w:tcW w:w="1436" w:type="dxa"/>
          </w:tcPr>
          <w:p w14:paraId="05BE2B3A" w14:textId="77777777" w:rsidR="00C421C6" w:rsidRDefault="00C421C6" w:rsidP="0002310F">
            <w:pPr>
              <w:rPr>
                <w:rFonts w:ascii="標楷體" w:eastAsia="標楷體" w:hAnsi="標楷體"/>
                <w:lang w:eastAsia="zh-HK"/>
              </w:rPr>
            </w:pPr>
          </w:p>
        </w:tc>
        <w:tc>
          <w:tcPr>
            <w:tcW w:w="1896" w:type="dxa"/>
          </w:tcPr>
          <w:p w14:paraId="6B8D0CC3" w14:textId="77777777" w:rsidR="00C421C6" w:rsidRDefault="00C421C6" w:rsidP="0002310F">
            <w:pPr>
              <w:widowControl/>
              <w:shd w:val="clear" w:color="auto" w:fill="FFFFFF"/>
              <w:spacing w:line="360" w:lineRule="atLeast"/>
              <w:rPr>
                <w:rFonts w:ascii="標楷體" w:eastAsia="標楷體" w:hAnsi="標楷體"/>
              </w:rPr>
            </w:pPr>
          </w:p>
        </w:tc>
        <w:tc>
          <w:tcPr>
            <w:tcW w:w="514" w:type="dxa"/>
          </w:tcPr>
          <w:p w14:paraId="1D2F73A0" w14:textId="77777777" w:rsidR="00C421C6" w:rsidRDefault="00C421C6" w:rsidP="0002310F">
            <w:pPr>
              <w:rPr>
                <w:rFonts w:ascii="標楷體" w:eastAsia="標楷體" w:hAnsi="標楷體"/>
              </w:rPr>
            </w:pPr>
          </w:p>
        </w:tc>
        <w:tc>
          <w:tcPr>
            <w:tcW w:w="407" w:type="dxa"/>
          </w:tcPr>
          <w:p w14:paraId="4073926C" w14:textId="50858FD2" w:rsidR="00C421C6" w:rsidRDefault="00C421C6" w:rsidP="0002310F">
            <w:pPr>
              <w:jc w:val="center"/>
              <w:rPr>
                <w:rFonts w:ascii="標楷體" w:eastAsia="標楷體" w:hAnsi="標楷體"/>
              </w:rPr>
            </w:pPr>
            <w:r>
              <w:rPr>
                <w:rFonts w:ascii="標楷體" w:eastAsia="標楷體" w:hAnsi="標楷體" w:hint="eastAsia"/>
              </w:rPr>
              <w:t>W</w:t>
            </w:r>
          </w:p>
        </w:tc>
        <w:tc>
          <w:tcPr>
            <w:tcW w:w="3544" w:type="dxa"/>
          </w:tcPr>
          <w:p w14:paraId="5DE5E3D1" w14:textId="77777777" w:rsidR="00C421C6" w:rsidRDefault="00C421C6" w:rsidP="0002310F">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hint="eastAsia"/>
                <w:lang w:eastAsia="zh-HK"/>
              </w:rPr>
              <w:t>限</w:t>
            </w:r>
            <w:r>
              <w:rPr>
                <w:rFonts w:ascii="標楷體" w:eastAsia="標楷體" w:hAnsi="標楷體" w:hint="eastAsia"/>
              </w:rPr>
              <w:t>[</w:t>
            </w:r>
            <w:r>
              <w:rPr>
                <w:rFonts w:ascii="標楷體" w:eastAsia="標楷體" w:hAnsi="標楷體" w:hint="eastAsia"/>
                <w:lang w:eastAsia="zh-HK"/>
              </w:rPr>
              <w:t>身份別</w:t>
            </w:r>
            <w:r>
              <w:rPr>
                <w:rFonts w:ascii="標楷體" w:eastAsia="標楷體" w:hAnsi="標楷體" w:hint="eastAsia"/>
              </w:rPr>
              <w:t>]=[1.</w:t>
            </w:r>
            <w:r>
              <w:rPr>
                <w:rFonts w:ascii="標楷體" w:eastAsia="標楷體" w:hAnsi="標楷體" w:hint="eastAsia"/>
                <w:lang w:eastAsia="zh-HK"/>
              </w:rPr>
              <w:t>自然人</w:t>
            </w:r>
            <w:r>
              <w:rPr>
                <w:rFonts w:ascii="標楷體" w:eastAsia="標楷體" w:hAnsi="標楷體" w:hint="eastAsia"/>
              </w:rPr>
              <w:t>]</w:t>
            </w:r>
            <w:r>
              <w:rPr>
                <w:rFonts w:ascii="標楷體" w:eastAsia="標楷體" w:hAnsi="標楷體" w:hint="eastAsia"/>
                <w:lang w:eastAsia="zh-HK"/>
              </w:rPr>
              <w:t>時輸入日期,有值時檢核</w:t>
            </w:r>
            <w:r>
              <w:rPr>
                <w:rFonts w:ascii="標楷體" w:eastAsia="標楷體" w:hAnsi="標楷體" w:hint="eastAsia"/>
              </w:rPr>
              <w:t>:</w:t>
            </w:r>
            <w:r>
              <w:rPr>
                <w:rFonts w:ascii="標楷體" w:eastAsia="標楷體" w:hAnsi="標楷體" w:hint="eastAsia"/>
                <w:lang w:eastAsia="zh-HK"/>
              </w:rPr>
              <w:t>日期格式</w:t>
            </w:r>
            <w:r>
              <w:rPr>
                <w:rFonts w:ascii="標楷體" w:eastAsia="標楷體" w:hAnsi="標楷體" w:hint="eastAsia"/>
              </w:rPr>
              <w:t>/</w:t>
            </w:r>
            <w:r w:rsidRPr="00C421C6">
              <w:rPr>
                <w:rFonts w:ascii="標楷體" w:eastAsia="標楷體" w:hAnsi="標楷體"/>
              </w:rPr>
              <w:t>A(DATE,0</w:t>
            </w:r>
            <w:r>
              <w:rPr>
                <w:rFonts w:ascii="標楷體" w:eastAsia="標楷體" w:hAnsi="標楷體" w:hint="eastAsia"/>
              </w:rPr>
              <w:t>)</w:t>
            </w:r>
          </w:p>
          <w:p w14:paraId="2CC51626" w14:textId="61728B05" w:rsidR="009340B8" w:rsidRPr="00C421C6" w:rsidRDefault="009340B8" w:rsidP="0002310F">
            <w:pPr>
              <w:snapToGrid w:val="0"/>
              <w:ind w:left="240" w:hangingChars="100" w:hanging="240"/>
              <w:rPr>
                <w:rFonts w:ascii="標楷體" w:eastAsia="標楷體" w:hAnsi="標楷體"/>
              </w:rPr>
            </w:pPr>
            <w:r>
              <w:rPr>
                <w:rFonts w:ascii="標楷體" w:eastAsia="標楷體" w:hAnsi="標楷體" w:hint="eastAsia"/>
              </w:rPr>
              <w:t>2.TxAmlLog.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001D10EF" w:rsidRPr="001D10EF">
              <w:rPr>
                <w:rFonts w:ascii="標楷體" w:eastAsia="標楷體" w:hAnsi="標楷體"/>
              </w:rPr>
              <w:t>BirthEstDt</w:t>
            </w:r>
            <w:r>
              <w:rPr>
                <w:rFonts w:ascii="標楷體" w:eastAsia="標楷體" w:hAnsi="標楷體" w:hint="eastAsia"/>
              </w:rPr>
              <w:t>"</w:t>
            </w:r>
            <w:r>
              <w:rPr>
                <w:rFonts w:ascii="標楷體" w:eastAsia="標楷體" w:hAnsi="標楷體" w:hint="eastAsia"/>
                <w:lang w:eastAsia="zh-HK"/>
              </w:rPr>
              <w:t>儲存</w:t>
            </w:r>
          </w:p>
        </w:tc>
      </w:tr>
      <w:tr w:rsidR="00982194" w:rsidRPr="00847BB7" w14:paraId="44EC5ADC" w14:textId="77777777" w:rsidTr="00796014">
        <w:trPr>
          <w:trHeight w:val="244"/>
          <w:jc w:val="center"/>
        </w:trPr>
        <w:tc>
          <w:tcPr>
            <w:tcW w:w="456" w:type="dxa"/>
          </w:tcPr>
          <w:p w14:paraId="3A1359AE" w14:textId="4D272B72" w:rsidR="00982194" w:rsidRDefault="00982194" w:rsidP="0002310F">
            <w:pPr>
              <w:rPr>
                <w:rFonts w:ascii="標楷體" w:eastAsia="標楷體" w:hAnsi="標楷體"/>
              </w:rPr>
            </w:pPr>
            <w:r>
              <w:rPr>
                <w:rFonts w:ascii="標楷體" w:eastAsia="標楷體" w:hAnsi="標楷體" w:hint="eastAsia"/>
              </w:rPr>
              <w:t>17</w:t>
            </w:r>
          </w:p>
        </w:tc>
        <w:tc>
          <w:tcPr>
            <w:tcW w:w="1736" w:type="dxa"/>
          </w:tcPr>
          <w:p w14:paraId="13644593" w14:textId="1F69F73C" w:rsidR="00982194" w:rsidRDefault="00982194" w:rsidP="0002310F">
            <w:pPr>
              <w:rPr>
                <w:rFonts w:ascii="標楷體" w:eastAsia="標楷體" w:hAnsi="標楷體"/>
                <w:lang w:eastAsia="zh-HK"/>
              </w:rPr>
            </w:pPr>
            <w:r>
              <w:rPr>
                <w:rFonts w:ascii="標楷體" w:eastAsia="標楷體" w:hAnsi="標楷體" w:hint="eastAsia"/>
              </w:rPr>
              <w:t>EMAIL</w:t>
            </w:r>
          </w:p>
        </w:tc>
        <w:tc>
          <w:tcPr>
            <w:tcW w:w="751" w:type="dxa"/>
          </w:tcPr>
          <w:p w14:paraId="08CDD852" w14:textId="58140AA4" w:rsidR="00982194" w:rsidRDefault="00982194" w:rsidP="0002310F">
            <w:pPr>
              <w:rPr>
                <w:rFonts w:ascii="標楷體" w:eastAsia="標楷體" w:hAnsi="標楷體"/>
              </w:rPr>
            </w:pPr>
            <w:r>
              <w:rPr>
                <w:rFonts w:ascii="標楷體" w:eastAsia="標楷體" w:hAnsi="標楷體" w:hint="eastAsia"/>
              </w:rPr>
              <w:t>100</w:t>
            </w:r>
          </w:p>
        </w:tc>
        <w:tc>
          <w:tcPr>
            <w:tcW w:w="1436" w:type="dxa"/>
          </w:tcPr>
          <w:p w14:paraId="5BF072F1" w14:textId="77777777" w:rsidR="00982194" w:rsidRDefault="00982194" w:rsidP="0002310F">
            <w:pPr>
              <w:rPr>
                <w:rFonts w:ascii="標楷體" w:eastAsia="標楷體" w:hAnsi="標楷體"/>
                <w:lang w:eastAsia="zh-HK"/>
              </w:rPr>
            </w:pPr>
          </w:p>
        </w:tc>
        <w:tc>
          <w:tcPr>
            <w:tcW w:w="1896" w:type="dxa"/>
          </w:tcPr>
          <w:p w14:paraId="32766763" w14:textId="77777777" w:rsidR="00982194" w:rsidRDefault="00982194" w:rsidP="0002310F">
            <w:pPr>
              <w:widowControl/>
              <w:shd w:val="clear" w:color="auto" w:fill="FFFFFF"/>
              <w:spacing w:line="360" w:lineRule="atLeast"/>
              <w:rPr>
                <w:rFonts w:ascii="標楷體" w:eastAsia="標楷體" w:hAnsi="標楷體"/>
              </w:rPr>
            </w:pPr>
          </w:p>
        </w:tc>
        <w:tc>
          <w:tcPr>
            <w:tcW w:w="514" w:type="dxa"/>
          </w:tcPr>
          <w:p w14:paraId="036900A8" w14:textId="77777777" w:rsidR="00982194" w:rsidRDefault="00982194" w:rsidP="0002310F">
            <w:pPr>
              <w:rPr>
                <w:rFonts w:ascii="標楷體" w:eastAsia="標楷體" w:hAnsi="標楷體"/>
              </w:rPr>
            </w:pPr>
          </w:p>
        </w:tc>
        <w:tc>
          <w:tcPr>
            <w:tcW w:w="407" w:type="dxa"/>
          </w:tcPr>
          <w:p w14:paraId="6E4AEFA4" w14:textId="7F6E5005" w:rsidR="00982194" w:rsidRDefault="00982194" w:rsidP="0002310F">
            <w:pPr>
              <w:jc w:val="center"/>
              <w:rPr>
                <w:rFonts w:ascii="標楷體" w:eastAsia="標楷體" w:hAnsi="標楷體"/>
              </w:rPr>
            </w:pPr>
            <w:r>
              <w:rPr>
                <w:rFonts w:ascii="標楷體" w:eastAsia="標楷體" w:hAnsi="標楷體" w:hint="eastAsia"/>
              </w:rPr>
              <w:t>W</w:t>
            </w:r>
          </w:p>
        </w:tc>
        <w:tc>
          <w:tcPr>
            <w:tcW w:w="3544" w:type="dxa"/>
          </w:tcPr>
          <w:p w14:paraId="002E52D0" w14:textId="77777777" w:rsidR="00982194" w:rsidRDefault="00982194" w:rsidP="0002310F">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自行輸入文字</w:t>
            </w:r>
          </w:p>
          <w:p w14:paraId="4BD852C6" w14:textId="5D8C937F" w:rsidR="001D10EF" w:rsidRDefault="001D10EF" w:rsidP="0002310F">
            <w:pPr>
              <w:snapToGrid w:val="0"/>
              <w:ind w:left="240" w:hangingChars="100" w:hanging="240"/>
              <w:rPr>
                <w:rFonts w:ascii="標楷體" w:eastAsia="標楷體" w:hAnsi="標楷體"/>
              </w:rPr>
            </w:pPr>
            <w:r>
              <w:rPr>
                <w:rFonts w:ascii="標楷體" w:eastAsia="標楷體" w:hAnsi="標楷體" w:hint="eastAsia"/>
              </w:rPr>
              <w:t>2.TxAmlLog.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1D10EF">
              <w:rPr>
                <w:rFonts w:ascii="標楷體" w:eastAsia="標楷體" w:hAnsi="標楷體"/>
              </w:rPr>
              <w:t>BirthEstDt</w:t>
            </w:r>
            <w:r>
              <w:rPr>
                <w:rFonts w:ascii="標楷體" w:eastAsia="標楷體" w:hAnsi="標楷體" w:hint="eastAsia"/>
              </w:rPr>
              <w:t>"</w:t>
            </w:r>
            <w:r>
              <w:rPr>
                <w:rFonts w:ascii="標楷體" w:eastAsia="標楷體" w:hAnsi="標楷體" w:hint="eastAsia"/>
                <w:lang w:eastAsia="zh-HK"/>
              </w:rPr>
              <w:t>儲存</w:t>
            </w:r>
          </w:p>
        </w:tc>
      </w:tr>
      <w:tr w:rsidR="00982194" w:rsidRPr="00847BB7" w14:paraId="21372DFB" w14:textId="77777777" w:rsidTr="00796014">
        <w:trPr>
          <w:trHeight w:val="244"/>
          <w:jc w:val="center"/>
        </w:trPr>
        <w:tc>
          <w:tcPr>
            <w:tcW w:w="456" w:type="dxa"/>
          </w:tcPr>
          <w:p w14:paraId="1BF11786" w14:textId="3A7CCBD4" w:rsidR="00982194" w:rsidRDefault="00982194" w:rsidP="0002310F">
            <w:pPr>
              <w:rPr>
                <w:rFonts w:ascii="標楷體" w:eastAsia="標楷體" w:hAnsi="標楷體"/>
              </w:rPr>
            </w:pPr>
            <w:r>
              <w:rPr>
                <w:rFonts w:ascii="標楷體" w:eastAsia="標楷體" w:hAnsi="標楷體" w:hint="eastAsia"/>
              </w:rPr>
              <w:t>18</w:t>
            </w:r>
          </w:p>
        </w:tc>
        <w:tc>
          <w:tcPr>
            <w:tcW w:w="1736" w:type="dxa"/>
          </w:tcPr>
          <w:p w14:paraId="0B202841" w14:textId="1F41511D" w:rsidR="00982194" w:rsidRDefault="00982194" w:rsidP="0002310F">
            <w:pPr>
              <w:rPr>
                <w:rFonts w:ascii="標楷體" w:eastAsia="標楷體" w:hAnsi="標楷體"/>
              </w:rPr>
            </w:pPr>
            <w:r>
              <w:rPr>
                <w:rFonts w:ascii="標楷體" w:eastAsia="標楷體" w:hAnsi="標楷體" w:hint="eastAsia"/>
                <w:lang w:eastAsia="zh-HK"/>
              </w:rPr>
              <w:t>查詢者</w:t>
            </w:r>
            <w:r>
              <w:rPr>
                <w:rFonts w:ascii="標楷體" w:eastAsia="標楷體" w:hAnsi="標楷體" w:hint="eastAsia"/>
              </w:rPr>
              <w:t>ID</w:t>
            </w:r>
          </w:p>
        </w:tc>
        <w:tc>
          <w:tcPr>
            <w:tcW w:w="751" w:type="dxa"/>
          </w:tcPr>
          <w:p w14:paraId="6BB4FE68" w14:textId="77777777" w:rsidR="00982194" w:rsidRDefault="00982194" w:rsidP="0002310F">
            <w:pPr>
              <w:rPr>
                <w:rFonts w:ascii="標楷體" w:eastAsia="標楷體" w:hAnsi="標楷體"/>
              </w:rPr>
            </w:pPr>
          </w:p>
        </w:tc>
        <w:tc>
          <w:tcPr>
            <w:tcW w:w="1436" w:type="dxa"/>
          </w:tcPr>
          <w:p w14:paraId="1990CFD9" w14:textId="4996F0EE" w:rsidR="00982194" w:rsidRDefault="00982194" w:rsidP="0002310F">
            <w:pPr>
              <w:rPr>
                <w:rFonts w:ascii="標楷體" w:eastAsia="標楷體" w:hAnsi="標楷體"/>
                <w:lang w:eastAsia="zh-HK"/>
              </w:rPr>
            </w:pPr>
            <w:r>
              <w:rPr>
                <w:rFonts w:ascii="標楷體" w:eastAsia="標楷體" w:hAnsi="標楷體" w:hint="eastAsia"/>
                <w:lang w:eastAsia="zh-HK"/>
              </w:rPr>
              <w:t>經辦員編</w:t>
            </w:r>
          </w:p>
        </w:tc>
        <w:tc>
          <w:tcPr>
            <w:tcW w:w="1896" w:type="dxa"/>
          </w:tcPr>
          <w:p w14:paraId="6382793E" w14:textId="77777777" w:rsidR="00982194" w:rsidRDefault="00982194" w:rsidP="0002310F">
            <w:pPr>
              <w:widowControl/>
              <w:shd w:val="clear" w:color="auto" w:fill="FFFFFF"/>
              <w:spacing w:line="360" w:lineRule="atLeast"/>
              <w:rPr>
                <w:rFonts w:ascii="標楷體" w:eastAsia="標楷體" w:hAnsi="標楷體"/>
              </w:rPr>
            </w:pPr>
          </w:p>
        </w:tc>
        <w:tc>
          <w:tcPr>
            <w:tcW w:w="514" w:type="dxa"/>
          </w:tcPr>
          <w:p w14:paraId="1F722F52" w14:textId="77777777" w:rsidR="00982194" w:rsidRDefault="00982194" w:rsidP="0002310F">
            <w:pPr>
              <w:rPr>
                <w:rFonts w:ascii="標楷體" w:eastAsia="標楷體" w:hAnsi="標楷體"/>
              </w:rPr>
            </w:pPr>
          </w:p>
        </w:tc>
        <w:tc>
          <w:tcPr>
            <w:tcW w:w="407" w:type="dxa"/>
          </w:tcPr>
          <w:p w14:paraId="7A8E1090" w14:textId="28276C22" w:rsidR="00982194" w:rsidRDefault="00982194" w:rsidP="0002310F">
            <w:pPr>
              <w:jc w:val="center"/>
              <w:rPr>
                <w:rFonts w:ascii="標楷體" w:eastAsia="標楷體" w:hAnsi="標楷體"/>
              </w:rPr>
            </w:pPr>
            <w:r>
              <w:rPr>
                <w:rFonts w:ascii="標楷體" w:eastAsia="標楷體" w:hAnsi="標楷體" w:hint="eastAsia"/>
              </w:rPr>
              <w:t>R</w:t>
            </w:r>
          </w:p>
        </w:tc>
        <w:tc>
          <w:tcPr>
            <w:tcW w:w="3544" w:type="dxa"/>
          </w:tcPr>
          <w:p w14:paraId="371E51DC" w14:textId="2E351C30" w:rsidR="00982194" w:rsidRDefault="001D10EF" w:rsidP="001D10EF">
            <w:pPr>
              <w:snapToGrid w:val="0"/>
              <w:ind w:left="240" w:hangingChars="100" w:hanging="240"/>
              <w:rPr>
                <w:rFonts w:ascii="標楷體" w:eastAsia="標楷體" w:hAnsi="標楷體"/>
              </w:rPr>
            </w:pPr>
            <w:r>
              <w:rPr>
                <w:rFonts w:ascii="標楷體" w:eastAsia="標楷體" w:hAnsi="標楷體"/>
              </w:rPr>
              <w:t>1</w:t>
            </w:r>
            <w:r>
              <w:rPr>
                <w:rFonts w:ascii="標楷體" w:eastAsia="標楷體" w:hAnsi="標楷體" w:hint="eastAsia"/>
              </w:rPr>
              <w:t>.TxAmlLog.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1D10EF">
              <w:rPr>
                <w:rFonts w:ascii="標楷體" w:eastAsia="標楷體" w:hAnsi="標楷體"/>
              </w:rPr>
              <w:t>QueryId</w:t>
            </w:r>
            <w:r>
              <w:rPr>
                <w:rFonts w:ascii="標楷體" w:eastAsia="標楷體" w:hAnsi="標楷體" w:hint="eastAsia"/>
              </w:rPr>
              <w:t>"</w:t>
            </w:r>
            <w:r>
              <w:rPr>
                <w:rFonts w:ascii="標楷體" w:eastAsia="標楷體" w:hAnsi="標楷體" w:hint="eastAsia"/>
                <w:lang w:eastAsia="zh-HK"/>
              </w:rPr>
              <w:t>儲存</w:t>
            </w:r>
          </w:p>
        </w:tc>
      </w:tr>
      <w:tr w:rsidR="00982194" w:rsidRPr="00847BB7" w14:paraId="336AB73B" w14:textId="77777777" w:rsidTr="00796014">
        <w:trPr>
          <w:trHeight w:val="244"/>
          <w:jc w:val="center"/>
        </w:trPr>
        <w:tc>
          <w:tcPr>
            <w:tcW w:w="456" w:type="dxa"/>
          </w:tcPr>
          <w:p w14:paraId="25227F09" w14:textId="1364026F" w:rsidR="00982194" w:rsidRDefault="00982194" w:rsidP="0002310F">
            <w:pPr>
              <w:rPr>
                <w:rFonts w:ascii="標楷體" w:eastAsia="標楷體" w:hAnsi="標楷體"/>
              </w:rPr>
            </w:pPr>
            <w:r>
              <w:rPr>
                <w:rFonts w:ascii="標楷體" w:eastAsia="標楷體" w:hAnsi="標楷體" w:hint="eastAsia"/>
              </w:rPr>
              <w:t>19</w:t>
            </w:r>
          </w:p>
        </w:tc>
        <w:tc>
          <w:tcPr>
            <w:tcW w:w="1736" w:type="dxa"/>
          </w:tcPr>
          <w:p w14:paraId="3770385D" w14:textId="1370DD6E" w:rsidR="00982194" w:rsidRDefault="00982194" w:rsidP="0002310F">
            <w:pPr>
              <w:rPr>
                <w:rFonts w:ascii="標楷體" w:eastAsia="標楷體" w:hAnsi="標楷體"/>
                <w:lang w:eastAsia="zh-HK"/>
              </w:rPr>
            </w:pPr>
            <w:r>
              <w:rPr>
                <w:rFonts w:ascii="標楷體" w:eastAsia="標楷體" w:hAnsi="標楷體" w:hint="eastAsia"/>
                <w:lang w:eastAsia="zh-HK"/>
              </w:rPr>
              <w:t>查詢來源</w:t>
            </w:r>
          </w:p>
        </w:tc>
        <w:tc>
          <w:tcPr>
            <w:tcW w:w="751" w:type="dxa"/>
          </w:tcPr>
          <w:p w14:paraId="672F152F" w14:textId="77777777" w:rsidR="00982194" w:rsidRDefault="00982194" w:rsidP="0002310F">
            <w:pPr>
              <w:rPr>
                <w:rFonts w:ascii="標楷體" w:eastAsia="標楷體" w:hAnsi="標楷體"/>
              </w:rPr>
            </w:pPr>
          </w:p>
        </w:tc>
        <w:tc>
          <w:tcPr>
            <w:tcW w:w="1436" w:type="dxa"/>
          </w:tcPr>
          <w:p w14:paraId="144C9E45" w14:textId="5A220B45" w:rsidR="00982194" w:rsidRDefault="00982194" w:rsidP="0002310F">
            <w:pPr>
              <w:rPr>
                <w:rFonts w:ascii="標楷體" w:eastAsia="標楷體" w:hAnsi="標楷體"/>
                <w:lang w:eastAsia="zh-HK"/>
              </w:rPr>
            </w:pPr>
            <w:r w:rsidRPr="00982194">
              <w:rPr>
                <w:rFonts w:ascii="標楷體" w:eastAsia="標楷體" w:hAnsi="標楷體"/>
                <w:lang w:eastAsia="zh-HK"/>
              </w:rPr>
              <w:t>Loan</w:t>
            </w:r>
          </w:p>
        </w:tc>
        <w:tc>
          <w:tcPr>
            <w:tcW w:w="1896" w:type="dxa"/>
          </w:tcPr>
          <w:p w14:paraId="5A6069A6" w14:textId="77777777" w:rsidR="00982194" w:rsidRDefault="00982194" w:rsidP="0002310F">
            <w:pPr>
              <w:widowControl/>
              <w:shd w:val="clear" w:color="auto" w:fill="FFFFFF"/>
              <w:spacing w:line="360" w:lineRule="atLeast"/>
              <w:rPr>
                <w:rFonts w:ascii="標楷體" w:eastAsia="標楷體" w:hAnsi="標楷體"/>
              </w:rPr>
            </w:pPr>
          </w:p>
        </w:tc>
        <w:tc>
          <w:tcPr>
            <w:tcW w:w="514" w:type="dxa"/>
          </w:tcPr>
          <w:p w14:paraId="3FC1E211" w14:textId="77777777" w:rsidR="00982194" w:rsidRDefault="00982194" w:rsidP="0002310F">
            <w:pPr>
              <w:rPr>
                <w:rFonts w:ascii="標楷體" w:eastAsia="標楷體" w:hAnsi="標楷體"/>
              </w:rPr>
            </w:pPr>
          </w:p>
        </w:tc>
        <w:tc>
          <w:tcPr>
            <w:tcW w:w="407" w:type="dxa"/>
          </w:tcPr>
          <w:p w14:paraId="0C0A7B13" w14:textId="5E0B1EEF" w:rsidR="00982194" w:rsidRDefault="00982194" w:rsidP="0002310F">
            <w:pPr>
              <w:jc w:val="center"/>
              <w:rPr>
                <w:rFonts w:ascii="標楷體" w:eastAsia="標楷體" w:hAnsi="標楷體"/>
              </w:rPr>
            </w:pPr>
            <w:r>
              <w:rPr>
                <w:rFonts w:ascii="標楷體" w:eastAsia="標楷體" w:hAnsi="標楷體" w:hint="eastAsia"/>
              </w:rPr>
              <w:t>R</w:t>
            </w:r>
          </w:p>
        </w:tc>
        <w:tc>
          <w:tcPr>
            <w:tcW w:w="3544" w:type="dxa"/>
          </w:tcPr>
          <w:p w14:paraId="092033AA" w14:textId="2D965E05" w:rsidR="00982194" w:rsidRDefault="001D10EF" w:rsidP="001D10EF">
            <w:pPr>
              <w:snapToGrid w:val="0"/>
              <w:ind w:left="240" w:hangingChars="100" w:hanging="240"/>
              <w:rPr>
                <w:rFonts w:ascii="標楷體" w:eastAsia="標楷體" w:hAnsi="標楷體"/>
              </w:rPr>
            </w:pPr>
            <w:r>
              <w:rPr>
                <w:rFonts w:ascii="標楷體" w:eastAsia="標楷體" w:hAnsi="標楷體"/>
              </w:rPr>
              <w:t>1</w:t>
            </w:r>
            <w:r>
              <w:rPr>
                <w:rFonts w:ascii="標楷體" w:eastAsia="標楷體" w:hAnsi="標楷體" w:hint="eastAsia"/>
              </w:rPr>
              <w:t>.TxAmlLog.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1D10EF">
              <w:rPr>
                <w:rFonts w:ascii="標楷體" w:eastAsia="標楷體" w:hAnsi="標楷體"/>
              </w:rPr>
              <w:t>SourceId</w:t>
            </w:r>
            <w:r>
              <w:rPr>
                <w:rFonts w:ascii="標楷體" w:eastAsia="標楷體" w:hAnsi="標楷體" w:hint="eastAsia"/>
              </w:rPr>
              <w:t>"</w:t>
            </w:r>
            <w:r>
              <w:rPr>
                <w:rFonts w:ascii="標楷體" w:eastAsia="標楷體" w:hAnsi="標楷體" w:hint="eastAsia"/>
                <w:lang w:eastAsia="zh-HK"/>
              </w:rPr>
              <w:t>儲存</w:t>
            </w:r>
          </w:p>
        </w:tc>
      </w:tr>
      <w:tr w:rsidR="00A0166E" w:rsidRPr="00847BB7" w14:paraId="5B2ED974" w14:textId="77777777" w:rsidTr="00B010CD">
        <w:trPr>
          <w:trHeight w:val="244"/>
          <w:jc w:val="center"/>
        </w:trPr>
        <w:tc>
          <w:tcPr>
            <w:tcW w:w="456" w:type="dxa"/>
          </w:tcPr>
          <w:p w14:paraId="236A0B5A" w14:textId="77777777" w:rsidR="00A0166E" w:rsidRDefault="00A0166E" w:rsidP="0002310F">
            <w:pPr>
              <w:rPr>
                <w:rFonts w:ascii="標楷體" w:eastAsia="標楷體" w:hAnsi="標楷體"/>
              </w:rPr>
            </w:pPr>
          </w:p>
        </w:tc>
        <w:tc>
          <w:tcPr>
            <w:tcW w:w="10284" w:type="dxa"/>
            <w:gridSpan w:val="7"/>
          </w:tcPr>
          <w:p w14:paraId="4E422915" w14:textId="4116A130" w:rsidR="00A0166E" w:rsidRDefault="00A0166E" w:rsidP="001D10EF">
            <w:pPr>
              <w:snapToGrid w:val="0"/>
              <w:ind w:left="240" w:hangingChars="100" w:hanging="240"/>
              <w:rPr>
                <w:rFonts w:ascii="標楷體" w:eastAsia="標楷體" w:hAnsi="標楷體"/>
              </w:rPr>
            </w:pPr>
            <w:r>
              <w:rPr>
                <w:rFonts w:ascii="標楷體" w:eastAsia="標楷體" w:hAnsi="標楷體" w:hint="eastAsia"/>
                <w:lang w:eastAsia="zh-HK"/>
              </w:rPr>
              <w:t>回覆訊息</w:t>
            </w:r>
          </w:p>
        </w:tc>
      </w:tr>
      <w:tr w:rsidR="00A0166E" w:rsidRPr="00847BB7" w14:paraId="1FF99233" w14:textId="77777777" w:rsidTr="00796014">
        <w:trPr>
          <w:trHeight w:val="244"/>
          <w:jc w:val="center"/>
        </w:trPr>
        <w:tc>
          <w:tcPr>
            <w:tcW w:w="456" w:type="dxa"/>
          </w:tcPr>
          <w:p w14:paraId="0FD31ED3" w14:textId="7A9041F4" w:rsidR="00A0166E" w:rsidRDefault="003D6098" w:rsidP="0002310F">
            <w:pPr>
              <w:rPr>
                <w:rFonts w:ascii="標楷體" w:eastAsia="標楷體" w:hAnsi="標楷體"/>
              </w:rPr>
            </w:pPr>
            <w:r>
              <w:rPr>
                <w:rFonts w:ascii="標楷體" w:eastAsia="標楷體" w:hAnsi="標楷體" w:hint="eastAsia"/>
              </w:rPr>
              <w:t>20</w:t>
            </w:r>
          </w:p>
        </w:tc>
        <w:tc>
          <w:tcPr>
            <w:tcW w:w="1736" w:type="dxa"/>
          </w:tcPr>
          <w:p w14:paraId="3152489D" w14:textId="1748971A" w:rsidR="00A0166E" w:rsidRDefault="003D6098" w:rsidP="0002310F">
            <w:pPr>
              <w:rPr>
                <w:rFonts w:ascii="標楷體" w:eastAsia="標楷體" w:hAnsi="標楷體"/>
                <w:lang w:eastAsia="zh-HK"/>
              </w:rPr>
            </w:pPr>
            <w:r>
              <w:rPr>
                <w:rFonts w:ascii="標楷體" w:eastAsia="標楷體" w:hAnsi="標楷體" w:hint="eastAsia"/>
                <w:lang w:eastAsia="zh-HK"/>
              </w:rPr>
              <w:t>狀態</w:t>
            </w:r>
          </w:p>
        </w:tc>
        <w:tc>
          <w:tcPr>
            <w:tcW w:w="751" w:type="dxa"/>
          </w:tcPr>
          <w:p w14:paraId="3CB87F35" w14:textId="77777777" w:rsidR="00A0166E" w:rsidRDefault="00A0166E" w:rsidP="0002310F">
            <w:pPr>
              <w:rPr>
                <w:rFonts w:ascii="標楷體" w:eastAsia="標楷體" w:hAnsi="標楷體"/>
              </w:rPr>
            </w:pPr>
          </w:p>
        </w:tc>
        <w:tc>
          <w:tcPr>
            <w:tcW w:w="1436" w:type="dxa"/>
          </w:tcPr>
          <w:p w14:paraId="0CF4FBBC" w14:textId="563A8C66" w:rsidR="00A0166E" w:rsidRPr="00982194" w:rsidRDefault="003D6098" w:rsidP="0002310F">
            <w:pPr>
              <w:rPr>
                <w:rFonts w:ascii="標楷體" w:eastAsia="標楷體" w:hAnsi="標楷體"/>
                <w:lang w:eastAsia="zh-HK"/>
              </w:rPr>
            </w:pPr>
            <w:r>
              <w:rPr>
                <w:rFonts w:ascii="標楷體" w:eastAsia="標楷體" w:hAnsi="標楷體" w:hint="eastAsia"/>
                <w:lang w:eastAsia="zh-HK"/>
              </w:rPr>
              <w:t>空白</w:t>
            </w:r>
          </w:p>
        </w:tc>
        <w:tc>
          <w:tcPr>
            <w:tcW w:w="1896" w:type="dxa"/>
          </w:tcPr>
          <w:p w14:paraId="2D6A08DB" w14:textId="77777777" w:rsidR="00A0166E" w:rsidRDefault="00A0166E" w:rsidP="0002310F">
            <w:pPr>
              <w:widowControl/>
              <w:shd w:val="clear" w:color="auto" w:fill="FFFFFF"/>
              <w:spacing w:line="360" w:lineRule="atLeast"/>
              <w:rPr>
                <w:rFonts w:ascii="標楷體" w:eastAsia="標楷體" w:hAnsi="標楷體"/>
              </w:rPr>
            </w:pPr>
          </w:p>
        </w:tc>
        <w:tc>
          <w:tcPr>
            <w:tcW w:w="514" w:type="dxa"/>
          </w:tcPr>
          <w:p w14:paraId="57E27DD1" w14:textId="77777777" w:rsidR="00A0166E" w:rsidRDefault="00A0166E" w:rsidP="0002310F">
            <w:pPr>
              <w:rPr>
                <w:rFonts w:ascii="標楷體" w:eastAsia="標楷體" w:hAnsi="標楷體"/>
              </w:rPr>
            </w:pPr>
          </w:p>
        </w:tc>
        <w:tc>
          <w:tcPr>
            <w:tcW w:w="407" w:type="dxa"/>
          </w:tcPr>
          <w:p w14:paraId="2701A6F9" w14:textId="5BDDB571" w:rsidR="00A0166E" w:rsidRDefault="003D6098" w:rsidP="0002310F">
            <w:pPr>
              <w:jc w:val="center"/>
              <w:rPr>
                <w:rFonts w:ascii="標楷體" w:eastAsia="標楷體" w:hAnsi="標楷體"/>
              </w:rPr>
            </w:pPr>
            <w:r>
              <w:rPr>
                <w:rFonts w:ascii="標楷體" w:eastAsia="標楷體" w:hAnsi="標楷體" w:hint="eastAsia"/>
              </w:rPr>
              <w:t>R</w:t>
            </w:r>
          </w:p>
        </w:tc>
        <w:tc>
          <w:tcPr>
            <w:tcW w:w="3544" w:type="dxa"/>
          </w:tcPr>
          <w:p w14:paraId="1B8A8AAC" w14:textId="77777777" w:rsidR="00A0166E" w:rsidRDefault="003D6098" w:rsidP="001D10EF">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於</w:t>
            </w:r>
            <w:r w:rsidR="00507BFD">
              <w:rPr>
                <w:rFonts w:ascii="標楷體" w:eastAsia="標楷體" w:hAnsi="標楷體" w:hint="eastAsia"/>
              </w:rPr>
              <w:t>[</w:t>
            </w:r>
            <w:r w:rsidR="00507BFD">
              <w:rPr>
                <w:rFonts w:ascii="標楷體" w:eastAsia="標楷體" w:hAnsi="標楷體" w:hint="eastAsia"/>
                <w:lang w:eastAsia="zh-HK"/>
              </w:rPr>
              <w:t>姓名檢核</w:t>
            </w:r>
            <w:r w:rsidR="00507BFD">
              <w:rPr>
                <w:rFonts w:ascii="標楷體" w:eastAsia="標楷體" w:hAnsi="標楷體" w:hint="eastAsia"/>
              </w:rPr>
              <w:t>]</w:t>
            </w:r>
            <w:r w:rsidR="00507BFD">
              <w:rPr>
                <w:rFonts w:ascii="標楷體" w:eastAsia="標楷體" w:hAnsi="標楷體" w:hint="eastAsia"/>
                <w:lang w:eastAsia="zh-HK"/>
              </w:rPr>
              <w:t>成功</w:t>
            </w:r>
            <w:r>
              <w:rPr>
                <w:rFonts w:ascii="標楷體" w:eastAsia="標楷體" w:hAnsi="標楷體" w:hint="eastAsia"/>
                <w:lang w:eastAsia="zh-HK"/>
              </w:rPr>
              <w:t>後</w:t>
            </w:r>
            <w:r w:rsidR="00507BFD">
              <w:rPr>
                <w:rFonts w:ascii="標楷體" w:eastAsia="標楷體" w:hAnsi="標楷體" w:hint="eastAsia"/>
              </w:rPr>
              <w:t>,</w:t>
            </w:r>
            <w:r>
              <w:rPr>
                <w:rFonts w:ascii="標楷體" w:eastAsia="標楷體" w:hAnsi="標楷體" w:hint="eastAsia"/>
                <w:lang w:eastAsia="zh-HK"/>
              </w:rPr>
              <w:t>顯示檢核回覆內容</w:t>
            </w:r>
          </w:p>
          <w:p w14:paraId="056F7574" w14:textId="050946DD" w:rsidR="00134A53" w:rsidRPr="00134A53" w:rsidRDefault="00134A53" w:rsidP="001D10EF">
            <w:pPr>
              <w:snapToGrid w:val="0"/>
              <w:ind w:left="240" w:hangingChars="100" w:hanging="240"/>
              <w:rPr>
                <w:rFonts w:ascii="標楷體" w:eastAsia="標楷體" w:hAnsi="標楷體"/>
              </w:rPr>
            </w:pPr>
            <w:r>
              <w:rPr>
                <w:rFonts w:ascii="標楷體" w:eastAsia="標楷體" w:hAnsi="標楷體" w:hint="eastAsia"/>
              </w:rPr>
              <w:t>2.TxAmlLog.</w:t>
            </w:r>
            <w:r w:rsidRPr="00134A53">
              <w:rPr>
                <w:rFonts w:ascii="標楷體" w:eastAsia="標楷體" w:hAnsi="標楷體"/>
              </w:rPr>
              <w:t>Status</w:t>
            </w:r>
          </w:p>
        </w:tc>
      </w:tr>
      <w:tr w:rsidR="00A0166E" w:rsidRPr="00847BB7" w14:paraId="02D0B510" w14:textId="77777777" w:rsidTr="00796014">
        <w:trPr>
          <w:trHeight w:val="244"/>
          <w:jc w:val="center"/>
        </w:trPr>
        <w:tc>
          <w:tcPr>
            <w:tcW w:w="456" w:type="dxa"/>
          </w:tcPr>
          <w:p w14:paraId="632B8BBC" w14:textId="547ED5DC" w:rsidR="00A0166E" w:rsidRDefault="003D6098" w:rsidP="0002310F">
            <w:pPr>
              <w:rPr>
                <w:rFonts w:ascii="標楷體" w:eastAsia="標楷體" w:hAnsi="標楷體"/>
              </w:rPr>
            </w:pPr>
            <w:r>
              <w:rPr>
                <w:rFonts w:ascii="標楷體" w:eastAsia="標楷體" w:hAnsi="標楷體" w:hint="eastAsia"/>
              </w:rPr>
              <w:t>21</w:t>
            </w:r>
          </w:p>
        </w:tc>
        <w:tc>
          <w:tcPr>
            <w:tcW w:w="1736" w:type="dxa"/>
          </w:tcPr>
          <w:p w14:paraId="189CA582" w14:textId="1E8BEE6E" w:rsidR="00A0166E" w:rsidRDefault="003D6098" w:rsidP="0002310F">
            <w:pPr>
              <w:rPr>
                <w:rFonts w:ascii="標楷體" w:eastAsia="標楷體" w:hAnsi="標楷體"/>
                <w:lang w:eastAsia="zh-HK"/>
              </w:rPr>
            </w:pPr>
            <w:r>
              <w:rPr>
                <w:rFonts w:ascii="標楷體" w:eastAsia="標楷體" w:hAnsi="標楷體" w:hint="eastAsia"/>
                <w:lang w:eastAsia="zh-HK"/>
              </w:rPr>
              <w:t>狀態代碼</w:t>
            </w:r>
          </w:p>
        </w:tc>
        <w:tc>
          <w:tcPr>
            <w:tcW w:w="751" w:type="dxa"/>
          </w:tcPr>
          <w:p w14:paraId="4C862984" w14:textId="77777777" w:rsidR="00A0166E" w:rsidRDefault="00A0166E" w:rsidP="0002310F">
            <w:pPr>
              <w:rPr>
                <w:rFonts w:ascii="標楷體" w:eastAsia="標楷體" w:hAnsi="標楷體"/>
              </w:rPr>
            </w:pPr>
          </w:p>
        </w:tc>
        <w:tc>
          <w:tcPr>
            <w:tcW w:w="1436" w:type="dxa"/>
          </w:tcPr>
          <w:p w14:paraId="51F39D1F" w14:textId="680BB406" w:rsidR="00A0166E" w:rsidRPr="00982194" w:rsidRDefault="003D6098" w:rsidP="0002310F">
            <w:pPr>
              <w:rPr>
                <w:rFonts w:ascii="標楷體" w:eastAsia="標楷體" w:hAnsi="標楷體"/>
                <w:lang w:eastAsia="zh-HK"/>
              </w:rPr>
            </w:pPr>
            <w:r>
              <w:rPr>
                <w:rFonts w:ascii="標楷體" w:eastAsia="標楷體" w:hAnsi="標楷體" w:hint="eastAsia"/>
                <w:lang w:eastAsia="zh-HK"/>
              </w:rPr>
              <w:t>空白</w:t>
            </w:r>
          </w:p>
        </w:tc>
        <w:tc>
          <w:tcPr>
            <w:tcW w:w="1896" w:type="dxa"/>
          </w:tcPr>
          <w:p w14:paraId="09DF84E2" w14:textId="77777777" w:rsidR="00A0166E" w:rsidRDefault="00A0166E" w:rsidP="0002310F">
            <w:pPr>
              <w:widowControl/>
              <w:shd w:val="clear" w:color="auto" w:fill="FFFFFF"/>
              <w:spacing w:line="360" w:lineRule="atLeast"/>
              <w:rPr>
                <w:rFonts w:ascii="標楷體" w:eastAsia="標楷體" w:hAnsi="標楷體"/>
              </w:rPr>
            </w:pPr>
          </w:p>
        </w:tc>
        <w:tc>
          <w:tcPr>
            <w:tcW w:w="514" w:type="dxa"/>
          </w:tcPr>
          <w:p w14:paraId="5EF984AD" w14:textId="77777777" w:rsidR="00A0166E" w:rsidRDefault="00A0166E" w:rsidP="0002310F">
            <w:pPr>
              <w:rPr>
                <w:rFonts w:ascii="標楷體" w:eastAsia="標楷體" w:hAnsi="標楷體"/>
              </w:rPr>
            </w:pPr>
          </w:p>
        </w:tc>
        <w:tc>
          <w:tcPr>
            <w:tcW w:w="407" w:type="dxa"/>
          </w:tcPr>
          <w:p w14:paraId="2563D1FE" w14:textId="0B2934AD" w:rsidR="00A0166E" w:rsidRDefault="003D6098" w:rsidP="0002310F">
            <w:pPr>
              <w:jc w:val="center"/>
              <w:rPr>
                <w:rFonts w:ascii="標楷體" w:eastAsia="標楷體" w:hAnsi="標楷體"/>
              </w:rPr>
            </w:pPr>
            <w:r>
              <w:rPr>
                <w:rFonts w:ascii="標楷體" w:eastAsia="標楷體" w:hAnsi="標楷體" w:hint="eastAsia"/>
              </w:rPr>
              <w:t>R</w:t>
            </w:r>
          </w:p>
        </w:tc>
        <w:tc>
          <w:tcPr>
            <w:tcW w:w="3544" w:type="dxa"/>
          </w:tcPr>
          <w:p w14:paraId="3FD3305D" w14:textId="77777777" w:rsidR="00A0166E" w:rsidRDefault="00507BFD" w:rsidP="001D10EF">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於</w:t>
            </w:r>
            <w:r>
              <w:rPr>
                <w:rFonts w:ascii="標楷體" w:eastAsia="標楷體" w:hAnsi="標楷體" w:hint="eastAsia"/>
              </w:rPr>
              <w:t>[</w:t>
            </w:r>
            <w:r>
              <w:rPr>
                <w:rFonts w:ascii="標楷體" w:eastAsia="標楷體" w:hAnsi="標楷體" w:hint="eastAsia"/>
                <w:lang w:eastAsia="zh-HK"/>
              </w:rPr>
              <w:t>姓名檢核</w:t>
            </w:r>
            <w:r>
              <w:rPr>
                <w:rFonts w:ascii="標楷體" w:eastAsia="標楷體" w:hAnsi="標楷體" w:hint="eastAsia"/>
              </w:rPr>
              <w:t>]</w:t>
            </w:r>
            <w:r>
              <w:rPr>
                <w:rFonts w:ascii="標楷體" w:eastAsia="標楷體" w:hAnsi="標楷體" w:hint="eastAsia"/>
                <w:lang w:eastAsia="zh-HK"/>
              </w:rPr>
              <w:t>成功後</w:t>
            </w:r>
            <w:r>
              <w:rPr>
                <w:rFonts w:ascii="標楷體" w:eastAsia="標楷體" w:hAnsi="標楷體" w:hint="eastAsia"/>
              </w:rPr>
              <w:t>,</w:t>
            </w:r>
            <w:r>
              <w:rPr>
                <w:rFonts w:ascii="標楷體" w:eastAsia="標楷體" w:hAnsi="標楷體" w:hint="eastAsia"/>
                <w:lang w:eastAsia="zh-HK"/>
              </w:rPr>
              <w:t>顯示檢核回覆內容</w:t>
            </w:r>
          </w:p>
          <w:p w14:paraId="017BBB65" w14:textId="308805AE" w:rsidR="00134A53" w:rsidRPr="00134A53" w:rsidRDefault="00134A53" w:rsidP="001D10EF">
            <w:pPr>
              <w:snapToGrid w:val="0"/>
              <w:ind w:left="240" w:hangingChars="100" w:hanging="240"/>
              <w:rPr>
                <w:rFonts w:ascii="標楷體" w:eastAsia="標楷體" w:hAnsi="標楷體"/>
              </w:rPr>
            </w:pPr>
            <w:r>
              <w:rPr>
                <w:rFonts w:ascii="標楷體" w:eastAsia="標楷體" w:hAnsi="標楷體"/>
              </w:rPr>
              <w:t>2.TxAmlLog.</w:t>
            </w:r>
            <w:r w:rsidRPr="00134A53">
              <w:rPr>
                <w:rFonts w:ascii="標楷體" w:eastAsia="標楷體" w:hAnsi="標楷體"/>
              </w:rPr>
              <w:t>StatusCode</w:t>
            </w:r>
          </w:p>
        </w:tc>
      </w:tr>
      <w:tr w:rsidR="003D6098" w:rsidRPr="00847BB7" w14:paraId="7651CD77" w14:textId="77777777" w:rsidTr="00796014">
        <w:trPr>
          <w:trHeight w:val="244"/>
          <w:jc w:val="center"/>
        </w:trPr>
        <w:tc>
          <w:tcPr>
            <w:tcW w:w="456" w:type="dxa"/>
          </w:tcPr>
          <w:p w14:paraId="0004EDDC" w14:textId="2A45BDAA" w:rsidR="003D6098" w:rsidRDefault="003D6098" w:rsidP="0002310F">
            <w:pPr>
              <w:rPr>
                <w:rFonts w:ascii="標楷體" w:eastAsia="標楷體" w:hAnsi="標楷體"/>
              </w:rPr>
            </w:pPr>
            <w:r>
              <w:rPr>
                <w:rFonts w:ascii="標楷體" w:eastAsia="標楷體" w:hAnsi="標楷體" w:hint="eastAsia"/>
              </w:rPr>
              <w:t>22</w:t>
            </w:r>
          </w:p>
        </w:tc>
        <w:tc>
          <w:tcPr>
            <w:tcW w:w="1736" w:type="dxa"/>
          </w:tcPr>
          <w:p w14:paraId="5825CA3E" w14:textId="67127E09" w:rsidR="003D6098" w:rsidRDefault="003D6098" w:rsidP="0002310F">
            <w:pPr>
              <w:rPr>
                <w:rFonts w:ascii="標楷體" w:eastAsia="標楷體" w:hAnsi="標楷體"/>
                <w:lang w:eastAsia="zh-HK"/>
              </w:rPr>
            </w:pPr>
            <w:r>
              <w:rPr>
                <w:rFonts w:ascii="標楷體" w:eastAsia="標楷體" w:hAnsi="標楷體" w:hint="eastAsia"/>
                <w:lang w:eastAsia="zh-HK"/>
              </w:rPr>
              <w:t>狀態說明</w:t>
            </w:r>
          </w:p>
        </w:tc>
        <w:tc>
          <w:tcPr>
            <w:tcW w:w="751" w:type="dxa"/>
          </w:tcPr>
          <w:p w14:paraId="3CCC84A4" w14:textId="77777777" w:rsidR="003D6098" w:rsidRDefault="003D6098" w:rsidP="0002310F">
            <w:pPr>
              <w:rPr>
                <w:rFonts w:ascii="標楷體" w:eastAsia="標楷體" w:hAnsi="標楷體"/>
              </w:rPr>
            </w:pPr>
          </w:p>
        </w:tc>
        <w:tc>
          <w:tcPr>
            <w:tcW w:w="1436" w:type="dxa"/>
          </w:tcPr>
          <w:p w14:paraId="0D09604C" w14:textId="0B885D59" w:rsidR="003D6098" w:rsidRDefault="003D6098" w:rsidP="0002310F">
            <w:pPr>
              <w:rPr>
                <w:rFonts w:ascii="標楷體" w:eastAsia="標楷體" w:hAnsi="標楷體"/>
                <w:lang w:eastAsia="zh-HK"/>
              </w:rPr>
            </w:pPr>
            <w:r>
              <w:rPr>
                <w:rFonts w:ascii="標楷體" w:eastAsia="標楷體" w:hAnsi="標楷體" w:hint="eastAsia"/>
                <w:lang w:eastAsia="zh-HK"/>
              </w:rPr>
              <w:t>空白</w:t>
            </w:r>
          </w:p>
        </w:tc>
        <w:tc>
          <w:tcPr>
            <w:tcW w:w="1896" w:type="dxa"/>
          </w:tcPr>
          <w:p w14:paraId="3BBFF97C" w14:textId="77777777" w:rsidR="003D6098" w:rsidRDefault="003D6098" w:rsidP="0002310F">
            <w:pPr>
              <w:widowControl/>
              <w:shd w:val="clear" w:color="auto" w:fill="FFFFFF"/>
              <w:spacing w:line="360" w:lineRule="atLeast"/>
              <w:rPr>
                <w:rFonts w:ascii="標楷體" w:eastAsia="標楷體" w:hAnsi="標楷體"/>
              </w:rPr>
            </w:pPr>
          </w:p>
        </w:tc>
        <w:tc>
          <w:tcPr>
            <w:tcW w:w="514" w:type="dxa"/>
          </w:tcPr>
          <w:p w14:paraId="4ED2D486" w14:textId="77777777" w:rsidR="003D6098" w:rsidRDefault="003D6098" w:rsidP="0002310F">
            <w:pPr>
              <w:rPr>
                <w:rFonts w:ascii="標楷體" w:eastAsia="標楷體" w:hAnsi="標楷體"/>
              </w:rPr>
            </w:pPr>
          </w:p>
        </w:tc>
        <w:tc>
          <w:tcPr>
            <w:tcW w:w="407" w:type="dxa"/>
          </w:tcPr>
          <w:p w14:paraId="093007A7" w14:textId="1EC5ABDC" w:rsidR="003D6098" w:rsidRDefault="003D6098" w:rsidP="0002310F">
            <w:pPr>
              <w:jc w:val="center"/>
              <w:rPr>
                <w:rFonts w:ascii="標楷體" w:eastAsia="標楷體" w:hAnsi="標楷體"/>
              </w:rPr>
            </w:pPr>
            <w:r>
              <w:rPr>
                <w:rFonts w:ascii="標楷體" w:eastAsia="標楷體" w:hAnsi="標楷體" w:hint="eastAsia"/>
              </w:rPr>
              <w:t>R</w:t>
            </w:r>
          </w:p>
        </w:tc>
        <w:tc>
          <w:tcPr>
            <w:tcW w:w="3544" w:type="dxa"/>
          </w:tcPr>
          <w:p w14:paraId="05E4B859" w14:textId="77777777" w:rsidR="003D6098" w:rsidRDefault="00507BFD" w:rsidP="001D10EF">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於</w:t>
            </w:r>
            <w:r>
              <w:rPr>
                <w:rFonts w:ascii="標楷體" w:eastAsia="標楷體" w:hAnsi="標楷體" w:hint="eastAsia"/>
              </w:rPr>
              <w:t>[</w:t>
            </w:r>
            <w:r>
              <w:rPr>
                <w:rFonts w:ascii="標楷體" w:eastAsia="標楷體" w:hAnsi="標楷體" w:hint="eastAsia"/>
                <w:lang w:eastAsia="zh-HK"/>
              </w:rPr>
              <w:t>姓名檢核</w:t>
            </w:r>
            <w:r>
              <w:rPr>
                <w:rFonts w:ascii="標楷體" w:eastAsia="標楷體" w:hAnsi="標楷體" w:hint="eastAsia"/>
              </w:rPr>
              <w:t>]</w:t>
            </w:r>
            <w:r>
              <w:rPr>
                <w:rFonts w:ascii="標楷體" w:eastAsia="標楷體" w:hAnsi="標楷體" w:hint="eastAsia"/>
                <w:lang w:eastAsia="zh-HK"/>
              </w:rPr>
              <w:t>成功後</w:t>
            </w:r>
            <w:r>
              <w:rPr>
                <w:rFonts w:ascii="標楷體" w:eastAsia="標楷體" w:hAnsi="標楷體" w:hint="eastAsia"/>
              </w:rPr>
              <w:t>,</w:t>
            </w:r>
            <w:r>
              <w:rPr>
                <w:rFonts w:ascii="標楷體" w:eastAsia="標楷體" w:hAnsi="標楷體" w:hint="eastAsia"/>
                <w:lang w:eastAsia="zh-HK"/>
              </w:rPr>
              <w:t>顯示檢核回覆內容</w:t>
            </w:r>
          </w:p>
          <w:p w14:paraId="12A24585" w14:textId="27B0BE36" w:rsidR="00134A53" w:rsidRPr="00134A53" w:rsidRDefault="00134A53" w:rsidP="001D10EF">
            <w:pPr>
              <w:snapToGrid w:val="0"/>
              <w:ind w:left="240" w:hangingChars="100" w:hanging="240"/>
              <w:rPr>
                <w:rFonts w:ascii="標楷體" w:eastAsia="標楷體" w:hAnsi="標楷體"/>
              </w:rPr>
            </w:pPr>
            <w:r>
              <w:rPr>
                <w:rFonts w:ascii="標楷體" w:eastAsia="標楷體" w:hAnsi="標楷體"/>
              </w:rPr>
              <w:t>2.Tx</w:t>
            </w:r>
            <w:r>
              <w:rPr>
                <w:rFonts w:ascii="標楷體" w:eastAsia="標楷體" w:hAnsi="標楷體" w:hint="eastAsia"/>
              </w:rPr>
              <w:t>AmlLog.</w:t>
            </w:r>
            <w:r w:rsidRPr="00134A53">
              <w:rPr>
                <w:rFonts w:ascii="標楷體" w:eastAsia="標楷體" w:hAnsi="標楷體"/>
              </w:rPr>
              <w:t>StatusDesc</w:t>
            </w:r>
          </w:p>
        </w:tc>
      </w:tr>
      <w:tr w:rsidR="003D6098" w:rsidRPr="00847BB7" w14:paraId="77390B6E" w14:textId="77777777" w:rsidTr="00796014">
        <w:trPr>
          <w:trHeight w:val="244"/>
          <w:jc w:val="center"/>
        </w:trPr>
        <w:tc>
          <w:tcPr>
            <w:tcW w:w="456" w:type="dxa"/>
          </w:tcPr>
          <w:p w14:paraId="359B8A36" w14:textId="71CC75C2" w:rsidR="003D6098" w:rsidRDefault="003D6098" w:rsidP="0002310F">
            <w:pPr>
              <w:rPr>
                <w:rFonts w:ascii="標楷體" w:eastAsia="標楷體" w:hAnsi="標楷體"/>
              </w:rPr>
            </w:pPr>
            <w:r>
              <w:rPr>
                <w:rFonts w:ascii="標楷體" w:eastAsia="標楷體" w:hAnsi="標楷體" w:hint="eastAsia"/>
              </w:rPr>
              <w:t>23</w:t>
            </w:r>
          </w:p>
        </w:tc>
        <w:tc>
          <w:tcPr>
            <w:tcW w:w="1736" w:type="dxa"/>
          </w:tcPr>
          <w:p w14:paraId="2B1214BB" w14:textId="13F44409" w:rsidR="003D6098" w:rsidRDefault="003D6098" w:rsidP="0002310F">
            <w:pPr>
              <w:rPr>
                <w:rFonts w:ascii="標楷體" w:eastAsia="標楷體" w:hAnsi="標楷體"/>
                <w:lang w:eastAsia="zh-HK"/>
              </w:rPr>
            </w:pPr>
            <w:r>
              <w:rPr>
                <w:rFonts w:ascii="標楷體" w:eastAsia="標楷體" w:hAnsi="標楷體" w:hint="eastAsia"/>
                <w:lang w:eastAsia="zh-HK"/>
              </w:rPr>
              <w:t>是否有相似名單</w:t>
            </w:r>
          </w:p>
        </w:tc>
        <w:tc>
          <w:tcPr>
            <w:tcW w:w="751" w:type="dxa"/>
          </w:tcPr>
          <w:p w14:paraId="6FB21EFA" w14:textId="77777777" w:rsidR="003D6098" w:rsidRDefault="003D6098" w:rsidP="0002310F">
            <w:pPr>
              <w:rPr>
                <w:rFonts w:ascii="標楷體" w:eastAsia="標楷體" w:hAnsi="標楷體"/>
              </w:rPr>
            </w:pPr>
          </w:p>
        </w:tc>
        <w:tc>
          <w:tcPr>
            <w:tcW w:w="1436" w:type="dxa"/>
          </w:tcPr>
          <w:p w14:paraId="1F5B3CE1" w14:textId="523335B4" w:rsidR="003D6098" w:rsidRDefault="003D6098" w:rsidP="0002310F">
            <w:pPr>
              <w:rPr>
                <w:rFonts w:ascii="標楷體" w:eastAsia="標楷體" w:hAnsi="標楷體"/>
                <w:lang w:eastAsia="zh-HK"/>
              </w:rPr>
            </w:pPr>
            <w:r>
              <w:rPr>
                <w:rFonts w:ascii="標楷體" w:eastAsia="標楷體" w:hAnsi="標楷體" w:hint="eastAsia"/>
                <w:lang w:eastAsia="zh-HK"/>
              </w:rPr>
              <w:t>空白</w:t>
            </w:r>
          </w:p>
        </w:tc>
        <w:tc>
          <w:tcPr>
            <w:tcW w:w="1896" w:type="dxa"/>
          </w:tcPr>
          <w:p w14:paraId="0A3B587C" w14:textId="77777777" w:rsidR="003D6098" w:rsidRDefault="003D6098" w:rsidP="0002310F">
            <w:pPr>
              <w:widowControl/>
              <w:shd w:val="clear" w:color="auto" w:fill="FFFFFF"/>
              <w:spacing w:line="360" w:lineRule="atLeast"/>
              <w:rPr>
                <w:rFonts w:ascii="標楷體" w:eastAsia="標楷體" w:hAnsi="標楷體"/>
              </w:rPr>
            </w:pPr>
          </w:p>
        </w:tc>
        <w:tc>
          <w:tcPr>
            <w:tcW w:w="514" w:type="dxa"/>
          </w:tcPr>
          <w:p w14:paraId="21BE513C" w14:textId="77777777" w:rsidR="003D6098" w:rsidRDefault="003D6098" w:rsidP="0002310F">
            <w:pPr>
              <w:rPr>
                <w:rFonts w:ascii="標楷體" w:eastAsia="標楷體" w:hAnsi="標楷體"/>
              </w:rPr>
            </w:pPr>
          </w:p>
        </w:tc>
        <w:tc>
          <w:tcPr>
            <w:tcW w:w="407" w:type="dxa"/>
          </w:tcPr>
          <w:p w14:paraId="1D3F2984" w14:textId="422F9EF9" w:rsidR="003D6098" w:rsidRDefault="003D6098" w:rsidP="0002310F">
            <w:pPr>
              <w:jc w:val="center"/>
              <w:rPr>
                <w:rFonts w:ascii="標楷體" w:eastAsia="標楷體" w:hAnsi="標楷體"/>
              </w:rPr>
            </w:pPr>
            <w:r>
              <w:rPr>
                <w:rFonts w:ascii="標楷體" w:eastAsia="標楷體" w:hAnsi="標楷體" w:hint="eastAsia"/>
              </w:rPr>
              <w:t>R</w:t>
            </w:r>
          </w:p>
        </w:tc>
        <w:tc>
          <w:tcPr>
            <w:tcW w:w="3544" w:type="dxa"/>
          </w:tcPr>
          <w:p w14:paraId="75BB8554" w14:textId="77777777" w:rsidR="003D6098" w:rsidRDefault="00507BFD" w:rsidP="001D10EF">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於</w:t>
            </w:r>
            <w:r>
              <w:rPr>
                <w:rFonts w:ascii="標楷體" w:eastAsia="標楷體" w:hAnsi="標楷體" w:hint="eastAsia"/>
              </w:rPr>
              <w:t>[</w:t>
            </w:r>
            <w:r>
              <w:rPr>
                <w:rFonts w:ascii="標楷體" w:eastAsia="標楷體" w:hAnsi="標楷體" w:hint="eastAsia"/>
                <w:lang w:eastAsia="zh-HK"/>
              </w:rPr>
              <w:t>姓名檢核</w:t>
            </w:r>
            <w:r>
              <w:rPr>
                <w:rFonts w:ascii="標楷體" w:eastAsia="標楷體" w:hAnsi="標楷體" w:hint="eastAsia"/>
              </w:rPr>
              <w:t>]</w:t>
            </w:r>
            <w:r>
              <w:rPr>
                <w:rFonts w:ascii="標楷體" w:eastAsia="標楷體" w:hAnsi="標楷體" w:hint="eastAsia"/>
                <w:lang w:eastAsia="zh-HK"/>
              </w:rPr>
              <w:t>成功後</w:t>
            </w:r>
            <w:r>
              <w:rPr>
                <w:rFonts w:ascii="標楷體" w:eastAsia="標楷體" w:hAnsi="標楷體" w:hint="eastAsia"/>
              </w:rPr>
              <w:t>,</w:t>
            </w:r>
            <w:r>
              <w:rPr>
                <w:rFonts w:ascii="標楷體" w:eastAsia="標楷體" w:hAnsi="標楷體" w:hint="eastAsia"/>
                <w:lang w:eastAsia="zh-HK"/>
              </w:rPr>
              <w:t>顯示檢核回覆內容</w:t>
            </w:r>
          </w:p>
          <w:p w14:paraId="1B2861B5" w14:textId="769BCF00" w:rsidR="00134A53" w:rsidRPr="00134A53" w:rsidRDefault="00134A53" w:rsidP="001D10EF">
            <w:pPr>
              <w:snapToGrid w:val="0"/>
              <w:ind w:left="240" w:hangingChars="100" w:hanging="240"/>
              <w:rPr>
                <w:rFonts w:ascii="標楷體" w:eastAsia="標楷體" w:hAnsi="標楷體"/>
              </w:rPr>
            </w:pPr>
            <w:r>
              <w:rPr>
                <w:rFonts w:ascii="標楷體" w:eastAsia="標楷體" w:hAnsi="標楷體"/>
              </w:rPr>
              <w:t>2.Tx</w:t>
            </w:r>
            <w:r>
              <w:rPr>
                <w:rFonts w:ascii="標楷體" w:eastAsia="標楷體" w:hAnsi="標楷體" w:hint="eastAsia"/>
              </w:rPr>
              <w:t>A</w:t>
            </w:r>
            <w:r>
              <w:rPr>
                <w:rFonts w:ascii="標楷體" w:eastAsia="標楷體" w:hAnsi="標楷體"/>
                <w:lang w:eastAsia="zh-HK"/>
              </w:rPr>
              <w:t>mlLog.</w:t>
            </w:r>
            <w:r w:rsidRPr="00134A53">
              <w:rPr>
                <w:rFonts w:ascii="標楷體" w:eastAsia="標楷體" w:hAnsi="標楷體"/>
                <w:lang w:eastAsia="zh-HK"/>
              </w:rPr>
              <w:t>IsSimilar</w:t>
            </w:r>
          </w:p>
        </w:tc>
      </w:tr>
      <w:tr w:rsidR="003D6098" w:rsidRPr="00847BB7" w14:paraId="39BF9638" w14:textId="77777777" w:rsidTr="00796014">
        <w:trPr>
          <w:trHeight w:val="244"/>
          <w:jc w:val="center"/>
        </w:trPr>
        <w:tc>
          <w:tcPr>
            <w:tcW w:w="456" w:type="dxa"/>
          </w:tcPr>
          <w:p w14:paraId="5C7C6164" w14:textId="2526680A" w:rsidR="003D6098" w:rsidRDefault="003D6098" w:rsidP="0002310F">
            <w:pPr>
              <w:rPr>
                <w:rFonts w:ascii="標楷體" w:eastAsia="標楷體" w:hAnsi="標楷體"/>
              </w:rPr>
            </w:pPr>
            <w:r>
              <w:rPr>
                <w:rFonts w:ascii="標楷體" w:eastAsia="標楷體" w:hAnsi="標楷體" w:hint="eastAsia"/>
              </w:rPr>
              <w:t>23</w:t>
            </w:r>
          </w:p>
        </w:tc>
        <w:tc>
          <w:tcPr>
            <w:tcW w:w="1736" w:type="dxa"/>
          </w:tcPr>
          <w:p w14:paraId="2AB12B25" w14:textId="01B0C0BB" w:rsidR="003D6098" w:rsidRDefault="003D6098" w:rsidP="0002310F">
            <w:pPr>
              <w:rPr>
                <w:rFonts w:ascii="標楷體" w:eastAsia="標楷體" w:hAnsi="標楷體"/>
                <w:lang w:eastAsia="zh-HK"/>
              </w:rPr>
            </w:pPr>
            <w:r>
              <w:rPr>
                <w:rFonts w:ascii="標楷體" w:eastAsia="標楷體" w:hAnsi="標楷體" w:hint="eastAsia"/>
                <w:lang w:eastAsia="zh-HK"/>
              </w:rPr>
              <w:t>疑似黑名單分類</w:t>
            </w:r>
          </w:p>
        </w:tc>
        <w:tc>
          <w:tcPr>
            <w:tcW w:w="751" w:type="dxa"/>
          </w:tcPr>
          <w:p w14:paraId="69D100E8" w14:textId="77777777" w:rsidR="003D6098" w:rsidRDefault="003D6098" w:rsidP="0002310F">
            <w:pPr>
              <w:rPr>
                <w:rFonts w:ascii="標楷體" w:eastAsia="標楷體" w:hAnsi="標楷體"/>
              </w:rPr>
            </w:pPr>
          </w:p>
        </w:tc>
        <w:tc>
          <w:tcPr>
            <w:tcW w:w="1436" w:type="dxa"/>
          </w:tcPr>
          <w:p w14:paraId="121CB5A7" w14:textId="106E389E" w:rsidR="003D6098" w:rsidRDefault="003D6098" w:rsidP="0002310F">
            <w:pPr>
              <w:rPr>
                <w:rFonts w:ascii="標楷體" w:eastAsia="標楷體" w:hAnsi="標楷體"/>
                <w:lang w:eastAsia="zh-HK"/>
              </w:rPr>
            </w:pPr>
            <w:r>
              <w:rPr>
                <w:rFonts w:ascii="標楷體" w:eastAsia="標楷體" w:hAnsi="標楷體" w:hint="eastAsia"/>
                <w:lang w:eastAsia="zh-HK"/>
              </w:rPr>
              <w:t>空白</w:t>
            </w:r>
          </w:p>
        </w:tc>
        <w:tc>
          <w:tcPr>
            <w:tcW w:w="1896" w:type="dxa"/>
          </w:tcPr>
          <w:p w14:paraId="72717453" w14:textId="77777777" w:rsidR="003D6098" w:rsidRDefault="003D6098" w:rsidP="0002310F">
            <w:pPr>
              <w:widowControl/>
              <w:shd w:val="clear" w:color="auto" w:fill="FFFFFF"/>
              <w:spacing w:line="360" w:lineRule="atLeast"/>
              <w:rPr>
                <w:rFonts w:ascii="標楷體" w:eastAsia="標楷體" w:hAnsi="標楷體"/>
              </w:rPr>
            </w:pPr>
          </w:p>
        </w:tc>
        <w:tc>
          <w:tcPr>
            <w:tcW w:w="514" w:type="dxa"/>
          </w:tcPr>
          <w:p w14:paraId="058877E3" w14:textId="77777777" w:rsidR="003D6098" w:rsidRDefault="003D6098" w:rsidP="0002310F">
            <w:pPr>
              <w:rPr>
                <w:rFonts w:ascii="標楷體" w:eastAsia="標楷體" w:hAnsi="標楷體"/>
              </w:rPr>
            </w:pPr>
          </w:p>
        </w:tc>
        <w:tc>
          <w:tcPr>
            <w:tcW w:w="407" w:type="dxa"/>
          </w:tcPr>
          <w:p w14:paraId="5F6BE9F3" w14:textId="315CE954" w:rsidR="003D6098" w:rsidRDefault="003D6098" w:rsidP="0002310F">
            <w:pPr>
              <w:jc w:val="center"/>
              <w:rPr>
                <w:rFonts w:ascii="標楷體" w:eastAsia="標楷體" w:hAnsi="標楷體"/>
              </w:rPr>
            </w:pPr>
            <w:r>
              <w:rPr>
                <w:rFonts w:ascii="標楷體" w:eastAsia="標楷體" w:hAnsi="標楷體" w:hint="eastAsia"/>
              </w:rPr>
              <w:t>R</w:t>
            </w:r>
          </w:p>
        </w:tc>
        <w:tc>
          <w:tcPr>
            <w:tcW w:w="3544" w:type="dxa"/>
          </w:tcPr>
          <w:p w14:paraId="57179F5F" w14:textId="77777777" w:rsidR="003D6098" w:rsidRDefault="00507BFD" w:rsidP="001D10EF">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於</w:t>
            </w:r>
            <w:r>
              <w:rPr>
                <w:rFonts w:ascii="標楷體" w:eastAsia="標楷體" w:hAnsi="標楷體" w:hint="eastAsia"/>
              </w:rPr>
              <w:t>[</w:t>
            </w:r>
            <w:r>
              <w:rPr>
                <w:rFonts w:ascii="標楷體" w:eastAsia="標楷體" w:hAnsi="標楷體" w:hint="eastAsia"/>
                <w:lang w:eastAsia="zh-HK"/>
              </w:rPr>
              <w:t>姓名檢核</w:t>
            </w:r>
            <w:r>
              <w:rPr>
                <w:rFonts w:ascii="標楷體" w:eastAsia="標楷體" w:hAnsi="標楷體" w:hint="eastAsia"/>
              </w:rPr>
              <w:t>]</w:t>
            </w:r>
            <w:r>
              <w:rPr>
                <w:rFonts w:ascii="標楷體" w:eastAsia="標楷體" w:hAnsi="標楷體" w:hint="eastAsia"/>
                <w:lang w:eastAsia="zh-HK"/>
              </w:rPr>
              <w:t>成功後</w:t>
            </w:r>
            <w:r>
              <w:rPr>
                <w:rFonts w:ascii="標楷體" w:eastAsia="標楷體" w:hAnsi="標楷體" w:hint="eastAsia"/>
              </w:rPr>
              <w:t>,</w:t>
            </w:r>
            <w:r>
              <w:rPr>
                <w:rFonts w:ascii="標楷體" w:eastAsia="標楷體" w:hAnsi="標楷體" w:hint="eastAsia"/>
                <w:lang w:eastAsia="zh-HK"/>
              </w:rPr>
              <w:t>顯示檢核回覆內容</w:t>
            </w:r>
          </w:p>
          <w:p w14:paraId="49FAE8BE" w14:textId="4882A39A" w:rsidR="00134A53" w:rsidRPr="00134A53" w:rsidRDefault="00134A53" w:rsidP="001D10EF">
            <w:pPr>
              <w:snapToGrid w:val="0"/>
              <w:ind w:left="240" w:hangingChars="100" w:hanging="240"/>
              <w:rPr>
                <w:rFonts w:ascii="標楷體" w:eastAsia="標楷體" w:hAnsi="標楷體"/>
              </w:rPr>
            </w:pPr>
            <w:r>
              <w:rPr>
                <w:rFonts w:ascii="標楷體" w:eastAsia="標楷體" w:hAnsi="標楷體"/>
              </w:rPr>
              <w:t>2.TxAmlLog.</w:t>
            </w:r>
            <w:r w:rsidRPr="00134A53">
              <w:rPr>
                <w:rFonts w:ascii="標楷體" w:eastAsia="標楷體" w:hAnsi="標楷體"/>
              </w:rPr>
              <w:t>IsSan</w:t>
            </w:r>
          </w:p>
        </w:tc>
      </w:tr>
      <w:tr w:rsidR="003D6098" w:rsidRPr="00847BB7" w14:paraId="08BF9725" w14:textId="77777777" w:rsidTr="00796014">
        <w:trPr>
          <w:trHeight w:val="244"/>
          <w:jc w:val="center"/>
        </w:trPr>
        <w:tc>
          <w:tcPr>
            <w:tcW w:w="456" w:type="dxa"/>
          </w:tcPr>
          <w:p w14:paraId="70F89D5C" w14:textId="463463E4" w:rsidR="003D6098" w:rsidRDefault="003D6098" w:rsidP="0002310F">
            <w:pPr>
              <w:rPr>
                <w:rFonts w:ascii="標楷體" w:eastAsia="標楷體" w:hAnsi="標楷體"/>
              </w:rPr>
            </w:pPr>
            <w:r>
              <w:rPr>
                <w:rFonts w:ascii="標楷體" w:eastAsia="標楷體" w:hAnsi="標楷體" w:hint="eastAsia"/>
              </w:rPr>
              <w:t>24</w:t>
            </w:r>
          </w:p>
        </w:tc>
        <w:tc>
          <w:tcPr>
            <w:tcW w:w="1736" w:type="dxa"/>
          </w:tcPr>
          <w:p w14:paraId="0CB9C48B" w14:textId="71733554" w:rsidR="003D6098" w:rsidRDefault="003D6098" w:rsidP="0002310F">
            <w:pPr>
              <w:rPr>
                <w:rFonts w:ascii="標楷體" w:eastAsia="標楷體" w:hAnsi="標楷體"/>
                <w:lang w:eastAsia="zh-HK"/>
              </w:rPr>
            </w:pPr>
            <w:r>
              <w:rPr>
                <w:rFonts w:ascii="標楷體" w:eastAsia="標楷體" w:hAnsi="標楷體" w:hint="eastAsia"/>
                <w:lang w:eastAsia="zh-HK"/>
              </w:rPr>
              <w:t>是否為禁制國家</w:t>
            </w:r>
          </w:p>
        </w:tc>
        <w:tc>
          <w:tcPr>
            <w:tcW w:w="751" w:type="dxa"/>
          </w:tcPr>
          <w:p w14:paraId="4DB5AE2F" w14:textId="77777777" w:rsidR="003D6098" w:rsidRDefault="003D6098" w:rsidP="0002310F">
            <w:pPr>
              <w:rPr>
                <w:rFonts w:ascii="標楷體" w:eastAsia="標楷體" w:hAnsi="標楷體"/>
              </w:rPr>
            </w:pPr>
          </w:p>
        </w:tc>
        <w:tc>
          <w:tcPr>
            <w:tcW w:w="1436" w:type="dxa"/>
          </w:tcPr>
          <w:p w14:paraId="4DE828ED" w14:textId="5FB85DB4" w:rsidR="003D6098" w:rsidRDefault="003D6098" w:rsidP="0002310F">
            <w:pPr>
              <w:rPr>
                <w:rFonts w:ascii="標楷體" w:eastAsia="標楷體" w:hAnsi="標楷體"/>
                <w:lang w:eastAsia="zh-HK"/>
              </w:rPr>
            </w:pPr>
            <w:r>
              <w:rPr>
                <w:rFonts w:ascii="標楷體" w:eastAsia="標楷體" w:hAnsi="標楷體" w:hint="eastAsia"/>
                <w:lang w:eastAsia="zh-HK"/>
              </w:rPr>
              <w:t>空白</w:t>
            </w:r>
          </w:p>
        </w:tc>
        <w:tc>
          <w:tcPr>
            <w:tcW w:w="1896" w:type="dxa"/>
          </w:tcPr>
          <w:p w14:paraId="5E76DC7F" w14:textId="77777777" w:rsidR="003D6098" w:rsidRDefault="003D6098" w:rsidP="0002310F">
            <w:pPr>
              <w:widowControl/>
              <w:shd w:val="clear" w:color="auto" w:fill="FFFFFF"/>
              <w:spacing w:line="360" w:lineRule="atLeast"/>
              <w:rPr>
                <w:rFonts w:ascii="標楷體" w:eastAsia="標楷體" w:hAnsi="標楷體"/>
              </w:rPr>
            </w:pPr>
          </w:p>
        </w:tc>
        <w:tc>
          <w:tcPr>
            <w:tcW w:w="514" w:type="dxa"/>
          </w:tcPr>
          <w:p w14:paraId="10F5CA28" w14:textId="77777777" w:rsidR="003D6098" w:rsidRDefault="003D6098" w:rsidP="0002310F">
            <w:pPr>
              <w:rPr>
                <w:rFonts w:ascii="標楷體" w:eastAsia="標楷體" w:hAnsi="標楷體"/>
              </w:rPr>
            </w:pPr>
          </w:p>
        </w:tc>
        <w:tc>
          <w:tcPr>
            <w:tcW w:w="407" w:type="dxa"/>
          </w:tcPr>
          <w:p w14:paraId="40592817" w14:textId="6718F114" w:rsidR="003D6098" w:rsidRDefault="003D6098" w:rsidP="0002310F">
            <w:pPr>
              <w:jc w:val="center"/>
              <w:rPr>
                <w:rFonts w:ascii="標楷體" w:eastAsia="標楷體" w:hAnsi="標楷體"/>
              </w:rPr>
            </w:pPr>
            <w:r>
              <w:rPr>
                <w:rFonts w:ascii="標楷體" w:eastAsia="標楷體" w:hAnsi="標楷體" w:hint="eastAsia"/>
              </w:rPr>
              <w:t>R</w:t>
            </w:r>
          </w:p>
        </w:tc>
        <w:tc>
          <w:tcPr>
            <w:tcW w:w="3544" w:type="dxa"/>
          </w:tcPr>
          <w:p w14:paraId="5D2CDC01" w14:textId="77777777" w:rsidR="003D6098" w:rsidRDefault="00507BFD" w:rsidP="001D10EF">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於</w:t>
            </w:r>
            <w:r>
              <w:rPr>
                <w:rFonts w:ascii="標楷體" w:eastAsia="標楷體" w:hAnsi="標楷體" w:hint="eastAsia"/>
              </w:rPr>
              <w:t>[</w:t>
            </w:r>
            <w:r>
              <w:rPr>
                <w:rFonts w:ascii="標楷體" w:eastAsia="標楷體" w:hAnsi="標楷體" w:hint="eastAsia"/>
                <w:lang w:eastAsia="zh-HK"/>
              </w:rPr>
              <w:t>姓名檢核</w:t>
            </w:r>
            <w:r>
              <w:rPr>
                <w:rFonts w:ascii="標楷體" w:eastAsia="標楷體" w:hAnsi="標楷體" w:hint="eastAsia"/>
              </w:rPr>
              <w:t>]</w:t>
            </w:r>
            <w:r>
              <w:rPr>
                <w:rFonts w:ascii="標楷體" w:eastAsia="標楷體" w:hAnsi="標楷體" w:hint="eastAsia"/>
                <w:lang w:eastAsia="zh-HK"/>
              </w:rPr>
              <w:t>成功後</w:t>
            </w:r>
            <w:r>
              <w:rPr>
                <w:rFonts w:ascii="標楷體" w:eastAsia="標楷體" w:hAnsi="標楷體" w:hint="eastAsia"/>
              </w:rPr>
              <w:t>,</w:t>
            </w:r>
            <w:r>
              <w:rPr>
                <w:rFonts w:ascii="標楷體" w:eastAsia="標楷體" w:hAnsi="標楷體" w:hint="eastAsia"/>
                <w:lang w:eastAsia="zh-HK"/>
              </w:rPr>
              <w:t>顯示檢核回覆內容</w:t>
            </w:r>
          </w:p>
          <w:p w14:paraId="3763BFBD" w14:textId="722C5427" w:rsidR="00134A53" w:rsidRPr="00134A53" w:rsidRDefault="00134A53" w:rsidP="001D10EF">
            <w:pPr>
              <w:snapToGrid w:val="0"/>
              <w:ind w:left="240" w:hangingChars="100" w:hanging="240"/>
              <w:rPr>
                <w:rFonts w:ascii="標楷體" w:eastAsia="標楷體" w:hAnsi="標楷體"/>
              </w:rPr>
            </w:pPr>
            <w:r>
              <w:rPr>
                <w:rFonts w:ascii="標楷體" w:eastAsia="標楷體" w:hAnsi="標楷體"/>
              </w:rPr>
              <w:t>2.TxAmlLog.</w:t>
            </w:r>
            <w:r w:rsidRPr="00134A53">
              <w:rPr>
                <w:rFonts w:ascii="標楷體" w:eastAsia="標楷體" w:hAnsi="標楷體"/>
              </w:rPr>
              <w:t>IsBanNation</w:t>
            </w:r>
          </w:p>
        </w:tc>
      </w:tr>
      <w:tr w:rsidR="00507BFD" w:rsidRPr="00847BB7" w14:paraId="7272615B" w14:textId="77777777" w:rsidTr="00B010CD">
        <w:trPr>
          <w:trHeight w:val="244"/>
          <w:jc w:val="center"/>
        </w:trPr>
        <w:tc>
          <w:tcPr>
            <w:tcW w:w="456" w:type="dxa"/>
          </w:tcPr>
          <w:p w14:paraId="5AC20D5F" w14:textId="77777777" w:rsidR="00507BFD" w:rsidRDefault="00507BFD" w:rsidP="0002310F">
            <w:pPr>
              <w:rPr>
                <w:rFonts w:ascii="標楷體" w:eastAsia="標楷體" w:hAnsi="標楷體"/>
              </w:rPr>
            </w:pPr>
          </w:p>
        </w:tc>
        <w:tc>
          <w:tcPr>
            <w:tcW w:w="10284" w:type="dxa"/>
            <w:gridSpan w:val="7"/>
          </w:tcPr>
          <w:p w14:paraId="29A9CEE1" w14:textId="12F1CBA9" w:rsidR="00507BFD" w:rsidRDefault="00507BFD" w:rsidP="001D10EF">
            <w:pPr>
              <w:snapToGrid w:val="0"/>
              <w:ind w:left="240" w:hangingChars="100" w:hanging="240"/>
              <w:rPr>
                <w:rFonts w:ascii="標楷體" w:eastAsia="標楷體" w:hAnsi="標楷體"/>
              </w:rPr>
            </w:pPr>
            <w:r>
              <w:rPr>
                <w:rFonts w:ascii="標楷體" w:eastAsia="標楷體" w:hAnsi="標楷體" w:hint="eastAsia"/>
                <w:lang w:eastAsia="zh-HK"/>
              </w:rPr>
              <w:t>檢核資訊</w:t>
            </w:r>
          </w:p>
        </w:tc>
      </w:tr>
      <w:tr w:rsidR="00507BFD" w:rsidRPr="00847BB7" w14:paraId="4D78F2B2" w14:textId="77777777" w:rsidTr="00796014">
        <w:trPr>
          <w:trHeight w:val="244"/>
          <w:jc w:val="center"/>
        </w:trPr>
        <w:tc>
          <w:tcPr>
            <w:tcW w:w="456" w:type="dxa"/>
          </w:tcPr>
          <w:p w14:paraId="04708349" w14:textId="7630B615" w:rsidR="00507BFD" w:rsidRDefault="00507BFD" w:rsidP="0002310F">
            <w:pPr>
              <w:rPr>
                <w:rFonts w:ascii="標楷體" w:eastAsia="標楷體" w:hAnsi="標楷體"/>
              </w:rPr>
            </w:pPr>
            <w:r>
              <w:rPr>
                <w:rFonts w:ascii="標楷體" w:eastAsia="標楷體" w:hAnsi="標楷體" w:hint="eastAsia"/>
              </w:rPr>
              <w:t>25</w:t>
            </w:r>
          </w:p>
        </w:tc>
        <w:tc>
          <w:tcPr>
            <w:tcW w:w="1736" w:type="dxa"/>
          </w:tcPr>
          <w:p w14:paraId="6B69434F" w14:textId="3AE7D9D2" w:rsidR="00507BFD" w:rsidRDefault="00507BFD" w:rsidP="0002310F">
            <w:pPr>
              <w:rPr>
                <w:rFonts w:ascii="標楷體" w:eastAsia="標楷體" w:hAnsi="標楷體"/>
                <w:lang w:eastAsia="zh-HK"/>
              </w:rPr>
            </w:pPr>
            <w:r>
              <w:rPr>
                <w:rFonts w:ascii="標楷體" w:eastAsia="標楷體" w:hAnsi="標楷體" w:hint="eastAsia"/>
                <w:lang w:eastAsia="zh-HK"/>
              </w:rPr>
              <w:t>檢核狀態</w:t>
            </w:r>
          </w:p>
        </w:tc>
        <w:tc>
          <w:tcPr>
            <w:tcW w:w="751" w:type="dxa"/>
          </w:tcPr>
          <w:p w14:paraId="40482BF4" w14:textId="77777777" w:rsidR="00507BFD" w:rsidRDefault="00507BFD" w:rsidP="0002310F">
            <w:pPr>
              <w:rPr>
                <w:rFonts w:ascii="標楷體" w:eastAsia="標楷體" w:hAnsi="標楷體"/>
              </w:rPr>
            </w:pPr>
          </w:p>
        </w:tc>
        <w:tc>
          <w:tcPr>
            <w:tcW w:w="1436" w:type="dxa"/>
          </w:tcPr>
          <w:p w14:paraId="2BCB0C07" w14:textId="661E950B" w:rsidR="00507BFD" w:rsidRDefault="00507BFD" w:rsidP="0002310F">
            <w:pPr>
              <w:rPr>
                <w:rFonts w:ascii="標楷體" w:eastAsia="標楷體" w:hAnsi="標楷體"/>
                <w:lang w:eastAsia="zh-HK"/>
              </w:rPr>
            </w:pPr>
            <w:r>
              <w:rPr>
                <w:rFonts w:ascii="標楷體" w:eastAsia="標楷體" w:hAnsi="標楷體" w:hint="eastAsia"/>
                <w:lang w:eastAsia="zh-HK"/>
              </w:rPr>
              <w:t>空白</w:t>
            </w:r>
          </w:p>
        </w:tc>
        <w:tc>
          <w:tcPr>
            <w:tcW w:w="1896" w:type="dxa"/>
          </w:tcPr>
          <w:p w14:paraId="279940F6" w14:textId="77777777" w:rsidR="00507BFD" w:rsidRDefault="00507BFD" w:rsidP="0002310F">
            <w:pPr>
              <w:widowControl/>
              <w:shd w:val="clear" w:color="auto" w:fill="FFFFFF"/>
              <w:spacing w:line="360" w:lineRule="atLeast"/>
              <w:rPr>
                <w:rFonts w:ascii="標楷體" w:eastAsia="標楷體" w:hAnsi="標楷體"/>
              </w:rPr>
            </w:pPr>
          </w:p>
        </w:tc>
        <w:tc>
          <w:tcPr>
            <w:tcW w:w="514" w:type="dxa"/>
          </w:tcPr>
          <w:p w14:paraId="3D5DDDBB" w14:textId="77777777" w:rsidR="00507BFD" w:rsidRDefault="00507BFD" w:rsidP="0002310F">
            <w:pPr>
              <w:rPr>
                <w:rFonts w:ascii="標楷體" w:eastAsia="標楷體" w:hAnsi="標楷體"/>
              </w:rPr>
            </w:pPr>
          </w:p>
        </w:tc>
        <w:tc>
          <w:tcPr>
            <w:tcW w:w="407" w:type="dxa"/>
          </w:tcPr>
          <w:p w14:paraId="551029E5" w14:textId="2DDC34EC" w:rsidR="00507BFD" w:rsidRDefault="00507BFD" w:rsidP="0002310F">
            <w:pPr>
              <w:jc w:val="center"/>
              <w:rPr>
                <w:rFonts w:ascii="標楷體" w:eastAsia="標楷體" w:hAnsi="標楷體"/>
              </w:rPr>
            </w:pPr>
            <w:r>
              <w:rPr>
                <w:rFonts w:ascii="標楷體" w:eastAsia="標楷體" w:hAnsi="標楷體" w:hint="eastAsia"/>
              </w:rPr>
              <w:t>R</w:t>
            </w:r>
          </w:p>
        </w:tc>
        <w:tc>
          <w:tcPr>
            <w:tcW w:w="3544" w:type="dxa"/>
          </w:tcPr>
          <w:p w14:paraId="61FC8FD3" w14:textId="6C508165" w:rsidR="00134A53" w:rsidRDefault="00134A53" w:rsidP="00134A53">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於</w:t>
            </w:r>
            <w:r>
              <w:rPr>
                <w:rFonts w:ascii="標楷體" w:eastAsia="標楷體" w:hAnsi="標楷體" w:hint="eastAsia"/>
              </w:rPr>
              <w:t>[</w:t>
            </w:r>
            <w:r>
              <w:rPr>
                <w:rFonts w:ascii="標楷體" w:eastAsia="標楷體" w:hAnsi="標楷體" w:hint="eastAsia"/>
                <w:lang w:eastAsia="zh-HK"/>
              </w:rPr>
              <w:t>姓名檢核</w:t>
            </w:r>
            <w:r>
              <w:rPr>
                <w:rFonts w:ascii="標楷體" w:eastAsia="標楷體" w:hAnsi="標楷體" w:hint="eastAsia"/>
              </w:rPr>
              <w:t>]</w:t>
            </w:r>
            <w:r>
              <w:rPr>
                <w:rFonts w:ascii="標楷體" w:eastAsia="標楷體" w:hAnsi="標楷體" w:hint="eastAsia"/>
                <w:lang w:eastAsia="zh-HK"/>
              </w:rPr>
              <w:t>成功後</w:t>
            </w:r>
            <w:r>
              <w:rPr>
                <w:rFonts w:ascii="標楷體" w:eastAsia="標楷體" w:hAnsi="標楷體" w:hint="eastAsia"/>
              </w:rPr>
              <w:t>,</w:t>
            </w:r>
            <w:r>
              <w:rPr>
                <w:rFonts w:ascii="標楷體" w:eastAsia="標楷體" w:hAnsi="標楷體" w:hint="eastAsia"/>
                <w:lang w:eastAsia="zh-HK"/>
              </w:rPr>
              <w:t>顯示檢核回覆內容</w:t>
            </w:r>
          </w:p>
          <w:p w14:paraId="630C553D" w14:textId="77777777" w:rsidR="00830582" w:rsidRDefault="00830582" w:rsidP="00830582">
            <w:pPr>
              <w:widowControl/>
              <w:shd w:val="clear" w:color="auto" w:fill="FFFFFF"/>
              <w:spacing w:line="360" w:lineRule="atLeast"/>
            </w:pPr>
            <w:r>
              <w:rPr>
                <w:rFonts w:ascii="標楷體" w:eastAsia="標楷體" w:hAnsi="標楷體" w:hint="eastAsia"/>
              </w:rPr>
              <w:t>2.</w:t>
            </w:r>
            <w:r>
              <w:rPr>
                <w:rFonts w:ascii="標楷體" w:eastAsia="標楷體" w:hAnsi="標楷體" w:hint="eastAsia"/>
                <w:lang w:eastAsia="zh-HK"/>
              </w:rPr>
              <w:t>依</w:t>
            </w:r>
            <w:r>
              <w:rPr>
                <w:rFonts w:ascii="標楷體" w:eastAsia="標楷體" w:hAnsi="標楷體" w:hint="eastAsia"/>
              </w:rPr>
              <w:t>據C</w:t>
            </w:r>
            <w:r>
              <w:rPr>
                <w:rFonts w:ascii="標楷體" w:eastAsia="標楷體" w:hAnsi="標楷體"/>
              </w:rPr>
              <w:t>dCode</w:t>
            </w:r>
            <w:r>
              <w:rPr>
                <w:rFonts w:ascii="標楷體" w:eastAsia="標楷體" w:hAnsi="標楷體" w:hint="eastAsia"/>
              </w:rPr>
              <w:t>的De</w:t>
            </w:r>
            <w:r>
              <w:rPr>
                <w:rFonts w:ascii="標楷體" w:eastAsia="標楷體" w:hAnsi="標楷體"/>
              </w:rPr>
              <w:t>fCode=</w:t>
            </w:r>
            <w:r>
              <w:t xml:space="preserve"> </w:t>
            </w:r>
          </w:p>
          <w:p w14:paraId="489F2971" w14:textId="77777777" w:rsidR="00830582" w:rsidRDefault="00830582" w:rsidP="00830582">
            <w:pPr>
              <w:widowControl/>
              <w:shd w:val="clear" w:color="auto" w:fill="FFFFFF"/>
              <w:spacing w:line="360" w:lineRule="atLeast"/>
              <w:ind w:leftChars="100" w:left="240"/>
              <w:rPr>
                <w:rFonts w:ascii="標楷體" w:eastAsia="標楷體" w:hAnsi="標楷體"/>
              </w:rPr>
            </w:pPr>
            <w:r w:rsidRPr="00830582">
              <w:rPr>
                <w:rFonts w:ascii="標楷體" w:eastAsia="標楷體" w:hAnsi="標楷體"/>
              </w:rPr>
              <w:t>ConfirmStatus</w:t>
            </w:r>
            <w:r w:rsidRPr="00830582">
              <w:rPr>
                <w:rFonts w:ascii="標楷體" w:eastAsia="標楷體" w:hAnsi="標楷體" w:hint="eastAsia"/>
              </w:rPr>
              <w:t xml:space="preserve"> </w:t>
            </w:r>
          </w:p>
          <w:p w14:paraId="6780FBEC" w14:textId="16835D4E" w:rsidR="00830582" w:rsidRPr="00830582" w:rsidRDefault="00830582" w:rsidP="00830582">
            <w:pPr>
              <w:widowControl/>
              <w:shd w:val="clear" w:color="auto" w:fill="FFFFFF"/>
              <w:spacing w:line="360" w:lineRule="atLeast"/>
              <w:ind w:leftChars="100" w:left="240"/>
              <w:rPr>
                <w:rFonts w:ascii="標楷體" w:eastAsia="標楷體" w:hAnsi="標楷體"/>
                <w:lang w:eastAsia="zh-HK"/>
              </w:rPr>
            </w:pPr>
            <w:r>
              <w:rPr>
                <w:rFonts w:ascii="標楷體" w:eastAsia="標楷體" w:hAnsi="標楷體" w:cs="細明體" w:hint="eastAsia"/>
                <w:spacing w:val="15"/>
                <w:kern w:val="0"/>
              </w:rPr>
              <w:t>[</w:t>
            </w:r>
            <w:r>
              <w:rPr>
                <w:rFonts w:ascii="標楷體" w:eastAsia="標楷體" w:hAnsi="標楷體" w:cs="細明體" w:hint="eastAsia"/>
                <w:spacing w:val="15"/>
                <w:kern w:val="0"/>
                <w:lang w:eastAsia="zh-HK"/>
              </w:rPr>
              <w:t>選單</w:t>
            </w:r>
            <w:r>
              <w:rPr>
                <w:rFonts w:ascii="標楷體" w:eastAsia="標楷體" w:hAnsi="標楷體" w:cs="細明體" w:hint="eastAsia"/>
                <w:spacing w:val="15"/>
                <w:kern w:val="0"/>
              </w:rPr>
              <w:t>3/L6064]</w:t>
            </w:r>
          </w:p>
          <w:p w14:paraId="682423A9" w14:textId="3D8A6818" w:rsidR="00507BFD" w:rsidRDefault="00134A53" w:rsidP="00134A53">
            <w:pPr>
              <w:snapToGrid w:val="0"/>
              <w:ind w:left="240" w:hangingChars="100" w:hanging="240"/>
              <w:rPr>
                <w:rFonts w:ascii="標楷體" w:eastAsia="標楷體" w:hAnsi="標楷體"/>
              </w:rPr>
            </w:pPr>
            <w:r>
              <w:rPr>
                <w:rFonts w:ascii="標楷體" w:eastAsia="標楷體" w:hAnsi="標楷體"/>
              </w:rPr>
              <w:t>2.Tx</w:t>
            </w:r>
            <w:r>
              <w:rPr>
                <w:rFonts w:ascii="標楷體" w:eastAsia="標楷體" w:hAnsi="標楷體" w:hint="eastAsia"/>
              </w:rPr>
              <w:t>A</w:t>
            </w:r>
            <w:r>
              <w:rPr>
                <w:rFonts w:ascii="標楷體" w:eastAsia="標楷體" w:hAnsi="標楷體"/>
                <w:lang w:eastAsia="zh-HK"/>
              </w:rPr>
              <w:t>mlLog.</w:t>
            </w:r>
            <w:r w:rsidRPr="00134A53">
              <w:rPr>
                <w:rFonts w:ascii="標楷體" w:eastAsia="標楷體" w:hAnsi="標楷體"/>
                <w:lang w:eastAsia="zh-HK"/>
              </w:rPr>
              <w:t>ConfirmStatus</w:t>
            </w:r>
          </w:p>
        </w:tc>
      </w:tr>
      <w:tr w:rsidR="00507BFD" w:rsidRPr="00847BB7" w14:paraId="3841DF44" w14:textId="77777777" w:rsidTr="00796014">
        <w:trPr>
          <w:trHeight w:val="244"/>
          <w:jc w:val="center"/>
        </w:trPr>
        <w:tc>
          <w:tcPr>
            <w:tcW w:w="456" w:type="dxa"/>
          </w:tcPr>
          <w:p w14:paraId="0746C189" w14:textId="049509B1" w:rsidR="00507BFD" w:rsidRDefault="00507BFD" w:rsidP="0002310F">
            <w:pPr>
              <w:rPr>
                <w:rFonts w:ascii="標楷體" w:eastAsia="標楷體" w:hAnsi="標楷體"/>
              </w:rPr>
            </w:pPr>
            <w:r>
              <w:rPr>
                <w:rFonts w:ascii="標楷體" w:eastAsia="標楷體" w:hAnsi="標楷體" w:hint="eastAsia"/>
              </w:rPr>
              <w:t>26</w:t>
            </w:r>
          </w:p>
        </w:tc>
        <w:tc>
          <w:tcPr>
            <w:tcW w:w="1736" w:type="dxa"/>
          </w:tcPr>
          <w:p w14:paraId="407B52B3" w14:textId="47E3A48E" w:rsidR="00507BFD" w:rsidRDefault="00507BFD" w:rsidP="0002310F">
            <w:pPr>
              <w:rPr>
                <w:rFonts w:ascii="標楷體" w:eastAsia="標楷體" w:hAnsi="標楷體"/>
                <w:lang w:eastAsia="zh-HK"/>
              </w:rPr>
            </w:pPr>
            <w:r>
              <w:rPr>
                <w:rFonts w:ascii="標楷體" w:eastAsia="標楷體" w:hAnsi="標楷體" w:hint="eastAsia"/>
                <w:lang w:eastAsia="zh-HK"/>
              </w:rPr>
              <w:t>人工確認狀態</w:t>
            </w:r>
          </w:p>
        </w:tc>
        <w:tc>
          <w:tcPr>
            <w:tcW w:w="751" w:type="dxa"/>
          </w:tcPr>
          <w:p w14:paraId="56208421" w14:textId="77777777" w:rsidR="00507BFD" w:rsidRDefault="00507BFD" w:rsidP="0002310F">
            <w:pPr>
              <w:rPr>
                <w:rFonts w:ascii="標楷體" w:eastAsia="標楷體" w:hAnsi="標楷體"/>
              </w:rPr>
            </w:pPr>
          </w:p>
        </w:tc>
        <w:tc>
          <w:tcPr>
            <w:tcW w:w="1436" w:type="dxa"/>
          </w:tcPr>
          <w:p w14:paraId="3879BD6E" w14:textId="0DCCD756" w:rsidR="00507BFD" w:rsidRDefault="00507BFD" w:rsidP="0002310F">
            <w:pPr>
              <w:rPr>
                <w:rFonts w:ascii="標楷體" w:eastAsia="標楷體" w:hAnsi="標楷體"/>
                <w:lang w:eastAsia="zh-HK"/>
              </w:rPr>
            </w:pPr>
            <w:r>
              <w:rPr>
                <w:rFonts w:ascii="標楷體" w:eastAsia="標楷體" w:hAnsi="標楷體" w:hint="eastAsia"/>
                <w:lang w:eastAsia="zh-HK"/>
              </w:rPr>
              <w:t>空白</w:t>
            </w:r>
          </w:p>
        </w:tc>
        <w:tc>
          <w:tcPr>
            <w:tcW w:w="1896" w:type="dxa"/>
          </w:tcPr>
          <w:p w14:paraId="3164FDD4" w14:textId="77777777" w:rsidR="00507BFD" w:rsidRDefault="00507BFD" w:rsidP="0002310F">
            <w:pPr>
              <w:widowControl/>
              <w:shd w:val="clear" w:color="auto" w:fill="FFFFFF"/>
              <w:spacing w:line="360" w:lineRule="atLeast"/>
              <w:rPr>
                <w:rFonts w:ascii="標楷體" w:eastAsia="標楷體" w:hAnsi="標楷體"/>
              </w:rPr>
            </w:pPr>
          </w:p>
        </w:tc>
        <w:tc>
          <w:tcPr>
            <w:tcW w:w="514" w:type="dxa"/>
          </w:tcPr>
          <w:p w14:paraId="0A6A71D4" w14:textId="77777777" w:rsidR="00507BFD" w:rsidRDefault="00507BFD" w:rsidP="0002310F">
            <w:pPr>
              <w:rPr>
                <w:rFonts w:ascii="標楷體" w:eastAsia="標楷體" w:hAnsi="標楷體"/>
              </w:rPr>
            </w:pPr>
          </w:p>
        </w:tc>
        <w:tc>
          <w:tcPr>
            <w:tcW w:w="407" w:type="dxa"/>
          </w:tcPr>
          <w:p w14:paraId="309D9441" w14:textId="0280653B" w:rsidR="00507BFD" w:rsidRDefault="00507BFD" w:rsidP="0002310F">
            <w:pPr>
              <w:jc w:val="center"/>
              <w:rPr>
                <w:rFonts w:ascii="標楷體" w:eastAsia="標楷體" w:hAnsi="標楷體"/>
              </w:rPr>
            </w:pPr>
            <w:r>
              <w:rPr>
                <w:rFonts w:ascii="標楷體" w:eastAsia="標楷體" w:hAnsi="標楷體" w:hint="eastAsia"/>
              </w:rPr>
              <w:t>R</w:t>
            </w:r>
          </w:p>
        </w:tc>
        <w:tc>
          <w:tcPr>
            <w:tcW w:w="3544" w:type="dxa"/>
          </w:tcPr>
          <w:p w14:paraId="284D4AF8" w14:textId="1B3E3A20" w:rsidR="00507BFD" w:rsidRDefault="00D45AED" w:rsidP="001D10EF">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Tx</w:t>
            </w:r>
            <w:r>
              <w:rPr>
                <w:rFonts w:ascii="標楷體" w:eastAsia="標楷體" w:hAnsi="標楷體" w:hint="eastAsia"/>
              </w:rPr>
              <w:t>A</w:t>
            </w:r>
            <w:r>
              <w:rPr>
                <w:rFonts w:ascii="標楷體" w:eastAsia="標楷體" w:hAnsi="標楷體"/>
                <w:lang w:eastAsia="zh-HK"/>
              </w:rPr>
              <w:t>mlLog.</w:t>
            </w:r>
            <w:r w:rsidRPr="00D45AED">
              <w:rPr>
                <w:rFonts w:ascii="標楷體" w:eastAsia="標楷體" w:hAnsi="標楷體"/>
                <w:lang w:eastAsia="zh-HK"/>
              </w:rPr>
              <w:t>ConfirmCode</w:t>
            </w:r>
          </w:p>
        </w:tc>
      </w:tr>
      <w:tr w:rsidR="00507BFD" w:rsidRPr="00847BB7" w14:paraId="5273C1E2" w14:textId="77777777" w:rsidTr="00796014">
        <w:trPr>
          <w:trHeight w:val="244"/>
          <w:jc w:val="center"/>
        </w:trPr>
        <w:tc>
          <w:tcPr>
            <w:tcW w:w="456" w:type="dxa"/>
          </w:tcPr>
          <w:p w14:paraId="7A7B43A9" w14:textId="059797F4" w:rsidR="00507BFD" w:rsidRDefault="00507BFD" w:rsidP="0002310F">
            <w:pPr>
              <w:rPr>
                <w:rFonts w:ascii="標楷體" w:eastAsia="標楷體" w:hAnsi="標楷體"/>
              </w:rPr>
            </w:pPr>
            <w:r>
              <w:rPr>
                <w:rFonts w:ascii="標楷體" w:eastAsia="標楷體" w:hAnsi="標楷體" w:hint="eastAsia"/>
              </w:rPr>
              <w:t>27</w:t>
            </w:r>
          </w:p>
        </w:tc>
        <w:tc>
          <w:tcPr>
            <w:tcW w:w="1736" w:type="dxa"/>
          </w:tcPr>
          <w:p w14:paraId="65DFB589" w14:textId="4F807B8F" w:rsidR="00507BFD" w:rsidRDefault="00507BFD" w:rsidP="0002310F">
            <w:pPr>
              <w:rPr>
                <w:rFonts w:ascii="標楷體" w:eastAsia="標楷體" w:hAnsi="標楷體"/>
                <w:lang w:eastAsia="zh-HK"/>
              </w:rPr>
            </w:pPr>
            <w:r>
              <w:rPr>
                <w:rFonts w:ascii="標楷體" w:eastAsia="標楷體" w:hAnsi="標楷體" w:hint="eastAsia"/>
                <w:lang w:eastAsia="zh-HK"/>
              </w:rPr>
              <w:t>人工確認人員</w:t>
            </w:r>
          </w:p>
        </w:tc>
        <w:tc>
          <w:tcPr>
            <w:tcW w:w="751" w:type="dxa"/>
          </w:tcPr>
          <w:p w14:paraId="52442E72" w14:textId="77777777" w:rsidR="00507BFD" w:rsidRDefault="00507BFD" w:rsidP="0002310F">
            <w:pPr>
              <w:rPr>
                <w:rFonts w:ascii="標楷體" w:eastAsia="標楷體" w:hAnsi="標楷體"/>
              </w:rPr>
            </w:pPr>
          </w:p>
        </w:tc>
        <w:tc>
          <w:tcPr>
            <w:tcW w:w="1436" w:type="dxa"/>
          </w:tcPr>
          <w:p w14:paraId="1CB6B7EA" w14:textId="0A8A4835" w:rsidR="00507BFD" w:rsidRDefault="00507BFD" w:rsidP="0002310F">
            <w:pPr>
              <w:rPr>
                <w:rFonts w:ascii="標楷體" w:eastAsia="標楷體" w:hAnsi="標楷體"/>
                <w:lang w:eastAsia="zh-HK"/>
              </w:rPr>
            </w:pPr>
            <w:r>
              <w:rPr>
                <w:rFonts w:ascii="標楷體" w:eastAsia="標楷體" w:hAnsi="標楷體" w:hint="eastAsia"/>
                <w:lang w:eastAsia="zh-HK"/>
              </w:rPr>
              <w:t>空白</w:t>
            </w:r>
          </w:p>
        </w:tc>
        <w:tc>
          <w:tcPr>
            <w:tcW w:w="1896" w:type="dxa"/>
          </w:tcPr>
          <w:p w14:paraId="28BA4016" w14:textId="77777777" w:rsidR="00507BFD" w:rsidRDefault="00507BFD" w:rsidP="0002310F">
            <w:pPr>
              <w:widowControl/>
              <w:shd w:val="clear" w:color="auto" w:fill="FFFFFF"/>
              <w:spacing w:line="360" w:lineRule="atLeast"/>
              <w:rPr>
                <w:rFonts w:ascii="標楷體" w:eastAsia="標楷體" w:hAnsi="標楷體"/>
              </w:rPr>
            </w:pPr>
          </w:p>
        </w:tc>
        <w:tc>
          <w:tcPr>
            <w:tcW w:w="514" w:type="dxa"/>
          </w:tcPr>
          <w:p w14:paraId="0C3948B0" w14:textId="77777777" w:rsidR="00507BFD" w:rsidRDefault="00507BFD" w:rsidP="0002310F">
            <w:pPr>
              <w:rPr>
                <w:rFonts w:ascii="標楷體" w:eastAsia="標楷體" w:hAnsi="標楷體"/>
              </w:rPr>
            </w:pPr>
          </w:p>
        </w:tc>
        <w:tc>
          <w:tcPr>
            <w:tcW w:w="407" w:type="dxa"/>
          </w:tcPr>
          <w:p w14:paraId="0CA6405D" w14:textId="38F87695" w:rsidR="00507BFD" w:rsidRDefault="00507BFD" w:rsidP="0002310F">
            <w:pPr>
              <w:jc w:val="center"/>
              <w:rPr>
                <w:rFonts w:ascii="標楷體" w:eastAsia="標楷體" w:hAnsi="標楷體"/>
              </w:rPr>
            </w:pPr>
            <w:r>
              <w:rPr>
                <w:rFonts w:ascii="標楷體" w:eastAsia="標楷體" w:hAnsi="標楷體" w:hint="eastAsia"/>
              </w:rPr>
              <w:t>R</w:t>
            </w:r>
          </w:p>
        </w:tc>
        <w:tc>
          <w:tcPr>
            <w:tcW w:w="3544" w:type="dxa"/>
          </w:tcPr>
          <w:p w14:paraId="60FFDAA4" w14:textId="4ECE91D7" w:rsidR="00507BFD" w:rsidRDefault="00D45AED" w:rsidP="001D10EF">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Tx</w:t>
            </w:r>
            <w:r>
              <w:rPr>
                <w:rFonts w:ascii="標楷體" w:eastAsia="標楷體" w:hAnsi="標楷體" w:hint="eastAsia"/>
              </w:rPr>
              <w:t>A</w:t>
            </w:r>
            <w:r>
              <w:rPr>
                <w:rFonts w:ascii="標楷體" w:eastAsia="標楷體" w:hAnsi="標楷體"/>
                <w:lang w:eastAsia="zh-HK"/>
              </w:rPr>
              <w:t>mlLog.</w:t>
            </w:r>
            <w:r w:rsidRPr="00D45AED">
              <w:rPr>
                <w:rFonts w:ascii="標楷體" w:eastAsia="標楷體" w:hAnsi="標楷體"/>
                <w:lang w:eastAsia="zh-HK"/>
              </w:rPr>
              <w:t>ConfirmEmpNo</w:t>
            </w:r>
          </w:p>
        </w:tc>
      </w:tr>
      <w:tr w:rsidR="00507BFD" w:rsidRPr="00847BB7" w14:paraId="7F8081B7" w14:textId="77777777" w:rsidTr="00796014">
        <w:trPr>
          <w:trHeight w:val="244"/>
          <w:jc w:val="center"/>
        </w:trPr>
        <w:tc>
          <w:tcPr>
            <w:tcW w:w="456" w:type="dxa"/>
          </w:tcPr>
          <w:p w14:paraId="0BC775E9" w14:textId="3DE765F3" w:rsidR="00507BFD" w:rsidRDefault="00507BFD" w:rsidP="0002310F">
            <w:pPr>
              <w:rPr>
                <w:rFonts w:ascii="標楷體" w:eastAsia="標楷體" w:hAnsi="標楷體"/>
              </w:rPr>
            </w:pPr>
            <w:r>
              <w:rPr>
                <w:rFonts w:ascii="標楷體" w:eastAsia="標楷體" w:hAnsi="標楷體" w:hint="eastAsia"/>
              </w:rPr>
              <w:t>28</w:t>
            </w:r>
          </w:p>
        </w:tc>
        <w:tc>
          <w:tcPr>
            <w:tcW w:w="1736" w:type="dxa"/>
          </w:tcPr>
          <w:p w14:paraId="7E031A79" w14:textId="444CC6EE" w:rsidR="00507BFD" w:rsidRDefault="00507BFD" w:rsidP="0002310F">
            <w:pPr>
              <w:rPr>
                <w:rFonts w:ascii="標楷體" w:eastAsia="標楷體" w:hAnsi="標楷體"/>
                <w:lang w:eastAsia="zh-HK"/>
              </w:rPr>
            </w:pPr>
            <w:r>
              <w:rPr>
                <w:rFonts w:ascii="標楷體" w:eastAsia="標楷體" w:hAnsi="標楷體" w:hint="eastAsia"/>
                <w:lang w:eastAsia="zh-HK"/>
              </w:rPr>
              <w:t>後續處理</w:t>
            </w:r>
          </w:p>
        </w:tc>
        <w:tc>
          <w:tcPr>
            <w:tcW w:w="751" w:type="dxa"/>
          </w:tcPr>
          <w:p w14:paraId="581B81F3" w14:textId="77777777" w:rsidR="00507BFD" w:rsidRDefault="00507BFD" w:rsidP="0002310F">
            <w:pPr>
              <w:rPr>
                <w:rFonts w:ascii="標楷體" w:eastAsia="標楷體" w:hAnsi="標楷體"/>
              </w:rPr>
            </w:pPr>
          </w:p>
        </w:tc>
        <w:tc>
          <w:tcPr>
            <w:tcW w:w="1436" w:type="dxa"/>
          </w:tcPr>
          <w:p w14:paraId="325539FE" w14:textId="4D8532D9" w:rsidR="00507BFD" w:rsidRDefault="00507BFD" w:rsidP="0002310F">
            <w:pPr>
              <w:rPr>
                <w:rFonts w:ascii="標楷體" w:eastAsia="標楷體" w:hAnsi="標楷體"/>
                <w:lang w:eastAsia="zh-HK"/>
              </w:rPr>
            </w:pPr>
            <w:r>
              <w:rPr>
                <w:rFonts w:ascii="標楷體" w:eastAsia="標楷體" w:hAnsi="標楷體" w:hint="eastAsia"/>
                <w:lang w:eastAsia="zh-HK"/>
              </w:rPr>
              <w:t>空白</w:t>
            </w:r>
          </w:p>
        </w:tc>
        <w:tc>
          <w:tcPr>
            <w:tcW w:w="1896" w:type="dxa"/>
          </w:tcPr>
          <w:p w14:paraId="0A9EA2A3" w14:textId="77777777" w:rsidR="00507BFD" w:rsidRDefault="00507BFD" w:rsidP="0002310F">
            <w:pPr>
              <w:widowControl/>
              <w:shd w:val="clear" w:color="auto" w:fill="FFFFFF"/>
              <w:spacing w:line="360" w:lineRule="atLeast"/>
              <w:rPr>
                <w:rFonts w:ascii="標楷體" w:eastAsia="標楷體" w:hAnsi="標楷體"/>
              </w:rPr>
            </w:pPr>
          </w:p>
        </w:tc>
        <w:tc>
          <w:tcPr>
            <w:tcW w:w="514" w:type="dxa"/>
          </w:tcPr>
          <w:p w14:paraId="02D20722" w14:textId="77777777" w:rsidR="00507BFD" w:rsidRDefault="00507BFD" w:rsidP="0002310F">
            <w:pPr>
              <w:rPr>
                <w:rFonts w:ascii="標楷體" w:eastAsia="標楷體" w:hAnsi="標楷體"/>
              </w:rPr>
            </w:pPr>
          </w:p>
        </w:tc>
        <w:tc>
          <w:tcPr>
            <w:tcW w:w="407" w:type="dxa"/>
          </w:tcPr>
          <w:p w14:paraId="4E685481" w14:textId="30A22D7F" w:rsidR="00507BFD" w:rsidRDefault="00507BFD" w:rsidP="0002310F">
            <w:pPr>
              <w:jc w:val="center"/>
              <w:rPr>
                <w:rFonts w:ascii="標楷體" w:eastAsia="標楷體" w:hAnsi="標楷體"/>
              </w:rPr>
            </w:pPr>
            <w:r>
              <w:rPr>
                <w:rFonts w:ascii="標楷體" w:eastAsia="標楷體" w:hAnsi="標楷體" w:hint="eastAsia"/>
              </w:rPr>
              <w:t>R</w:t>
            </w:r>
          </w:p>
        </w:tc>
        <w:tc>
          <w:tcPr>
            <w:tcW w:w="3544" w:type="dxa"/>
          </w:tcPr>
          <w:p w14:paraId="137EB8B4" w14:textId="779B819A" w:rsidR="00507BFD" w:rsidRDefault="00D45AED" w:rsidP="001D10EF">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Tx</w:t>
            </w:r>
            <w:r>
              <w:rPr>
                <w:rFonts w:ascii="標楷體" w:eastAsia="標楷體" w:hAnsi="標楷體" w:hint="eastAsia"/>
              </w:rPr>
              <w:t>A</w:t>
            </w:r>
            <w:r>
              <w:rPr>
                <w:rFonts w:ascii="標楷體" w:eastAsia="標楷體" w:hAnsi="標楷體"/>
                <w:lang w:eastAsia="zh-HK"/>
              </w:rPr>
              <w:t>mlLog.</w:t>
            </w:r>
            <w:r w:rsidRPr="00D45AED">
              <w:rPr>
                <w:rFonts w:ascii="標楷體" w:eastAsia="標楷體" w:hAnsi="標楷體"/>
                <w:lang w:eastAsia="zh-HK"/>
              </w:rPr>
              <w:t>ConfirmTranCode</w:t>
            </w:r>
          </w:p>
        </w:tc>
      </w:tr>
      <w:tr w:rsidR="0002310F" w:rsidRPr="00847BB7" w:rsidDel="00732CC7" w14:paraId="679173E9" w14:textId="77777777" w:rsidTr="00796014">
        <w:tblPrEx>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ExChange w:id="1546" w:author="智誠 楊" w:date="2021-05-07T13:44:00Z">
            <w:tblPrEx>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Ex>
          </w:tblPrExChange>
        </w:tblPrEx>
        <w:trPr>
          <w:trHeight w:val="244"/>
          <w:jc w:val="center"/>
          <w:ins w:id="1547" w:author="智誠 楊" w:date="2021-05-07T11:57:00Z"/>
          <w:del w:id="1548" w:author="張金龍" w:date="2021-06-02T13:44:00Z"/>
          <w:trPrChange w:id="1549" w:author="智誠 楊" w:date="2021-05-07T13:44:00Z">
            <w:trPr>
              <w:trHeight w:val="244"/>
              <w:jc w:val="center"/>
            </w:trPr>
          </w:trPrChange>
        </w:trPr>
        <w:tc>
          <w:tcPr>
            <w:tcW w:w="2192" w:type="dxa"/>
            <w:gridSpan w:val="2"/>
            <w:tcPrChange w:id="1550" w:author="智誠 楊" w:date="2021-05-07T13:44:00Z">
              <w:tcPr>
                <w:tcW w:w="2192" w:type="dxa"/>
                <w:gridSpan w:val="2"/>
              </w:tcPr>
            </w:tcPrChange>
          </w:tcPr>
          <w:p w14:paraId="07E4198E" w14:textId="77777777" w:rsidR="0002310F" w:rsidDel="00732CC7" w:rsidRDefault="0002310F" w:rsidP="0002310F">
            <w:pPr>
              <w:rPr>
                <w:ins w:id="1551" w:author="智誠 楊" w:date="2021-05-07T11:57:00Z"/>
                <w:del w:id="1552" w:author="張金龍" w:date="2021-06-02T13:44:00Z"/>
                <w:rFonts w:ascii="標楷體" w:eastAsia="標楷體" w:hAnsi="標楷體"/>
              </w:rPr>
            </w:pPr>
            <w:ins w:id="1553" w:author="智誠 楊" w:date="2021-05-07T11:57:00Z">
              <w:del w:id="1554" w:author="張金龍" w:date="2021-06-02T13:44:00Z">
                <w:r w:rsidDel="00732CC7">
                  <w:rPr>
                    <w:rFonts w:ascii="標楷體" w:eastAsia="標楷體" w:hAnsi="標楷體" w:hint="eastAsia"/>
                  </w:rPr>
                  <w:delText>洗錢樣態一</w:delText>
                </w:r>
              </w:del>
            </w:ins>
          </w:p>
        </w:tc>
        <w:tc>
          <w:tcPr>
            <w:tcW w:w="751" w:type="dxa"/>
            <w:tcPrChange w:id="1555" w:author="智誠 楊" w:date="2021-05-07T13:44:00Z">
              <w:tcPr>
                <w:tcW w:w="751" w:type="dxa"/>
              </w:tcPr>
            </w:tcPrChange>
          </w:tcPr>
          <w:p w14:paraId="54B51CB9" w14:textId="77777777" w:rsidR="0002310F" w:rsidDel="00732CC7" w:rsidRDefault="0002310F" w:rsidP="0002310F">
            <w:pPr>
              <w:rPr>
                <w:ins w:id="1556" w:author="智誠 楊" w:date="2021-05-07T11:57:00Z"/>
                <w:del w:id="1557" w:author="張金龍" w:date="2021-06-02T13:44:00Z"/>
                <w:rFonts w:ascii="標楷體" w:eastAsia="標楷體" w:hAnsi="標楷體"/>
              </w:rPr>
            </w:pPr>
          </w:p>
        </w:tc>
        <w:tc>
          <w:tcPr>
            <w:tcW w:w="1436" w:type="dxa"/>
            <w:tcPrChange w:id="1558" w:author="智誠 楊" w:date="2021-05-07T13:44:00Z">
              <w:tcPr>
                <w:tcW w:w="1305" w:type="dxa"/>
              </w:tcPr>
            </w:tcPrChange>
          </w:tcPr>
          <w:p w14:paraId="431BD1A1" w14:textId="77777777" w:rsidR="0002310F" w:rsidRPr="00847BB7" w:rsidDel="00732CC7" w:rsidRDefault="0002310F" w:rsidP="0002310F">
            <w:pPr>
              <w:rPr>
                <w:ins w:id="1559" w:author="智誠 楊" w:date="2021-05-07T11:57:00Z"/>
                <w:del w:id="1560" w:author="張金龍" w:date="2021-06-02T13:44:00Z"/>
                <w:rFonts w:ascii="標楷體" w:eastAsia="標楷體" w:hAnsi="標楷體"/>
              </w:rPr>
            </w:pPr>
          </w:p>
        </w:tc>
        <w:tc>
          <w:tcPr>
            <w:tcW w:w="1896" w:type="dxa"/>
            <w:tcPrChange w:id="1561" w:author="智誠 楊" w:date="2021-05-07T13:44:00Z">
              <w:tcPr>
                <w:tcW w:w="2027" w:type="dxa"/>
                <w:gridSpan w:val="2"/>
              </w:tcPr>
            </w:tcPrChange>
          </w:tcPr>
          <w:p w14:paraId="1D45E0F6" w14:textId="77777777" w:rsidR="0002310F" w:rsidDel="00732CC7" w:rsidRDefault="0002310F" w:rsidP="0002310F">
            <w:pPr>
              <w:rPr>
                <w:ins w:id="1562" w:author="智誠 楊" w:date="2021-05-07T11:57:00Z"/>
                <w:del w:id="1563" w:author="張金龍" w:date="2021-06-02T13:44:00Z"/>
                <w:rFonts w:ascii="標楷體" w:eastAsia="標楷體" w:hAnsi="標楷體"/>
              </w:rPr>
            </w:pPr>
          </w:p>
        </w:tc>
        <w:tc>
          <w:tcPr>
            <w:tcW w:w="514" w:type="dxa"/>
            <w:tcPrChange w:id="1564" w:author="智誠 楊" w:date="2021-05-07T13:44:00Z">
              <w:tcPr>
                <w:tcW w:w="514" w:type="dxa"/>
              </w:tcPr>
            </w:tcPrChange>
          </w:tcPr>
          <w:p w14:paraId="1CD3FE2F" w14:textId="77777777" w:rsidR="0002310F" w:rsidDel="00732CC7" w:rsidRDefault="0002310F" w:rsidP="0002310F">
            <w:pPr>
              <w:rPr>
                <w:ins w:id="1565" w:author="智誠 楊" w:date="2021-05-07T11:57:00Z"/>
                <w:del w:id="1566" w:author="張金龍" w:date="2021-06-02T13:44:00Z"/>
                <w:rFonts w:ascii="標楷體" w:eastAsia="標楷體" w:hAnsi="標楷體"/>
              </w:rPr>
            </w:pPr>
          </w:p>
        </w:tc>
        <w:tc>
          <w:tcPr>
            <w:tcW w:w="407" w:type="dxa"/>
            <w:tcPrChange w:id="1567" w:author="智誠 楊" w:date="2021-05-07T13:44:00Z">
              <w:tcPr>
                <w:tcW w:w="407" w:type="dxa"/>
              </w:tcPr>
            </w:tcPrChange>
          </w:tcPr>
          <w:p w14:paraId="0BCB0920" w14:textId="77777777" w:rsidR="0002310F" w:rsidRPr="00A01A6B" w:rsidDel="00732CC7" w:rsidRDefault="0002310F" w:rsidP="0002310F">
            <w:pPr>
              <w:jc w:val="center"/>
              <w:rPr>
                <w:ins w:id="1568" w:author="智誠 楊" w:date="2021-05-07T11:57:00Z"/>
                <w:del w:id="1569" w:author="張金龍" w:date="2021-06-02T13:44:00Z"/>
                <w:rFonts w:ascii="標楷體" w:eastAsia="標楷體" w:hAnsi="標楷體"/>
              </w:rPr>
            </w:pPr>
          </w:p>
        </w:tc>
        <w:tc>
          <w:tcPr>
            <w:tcW w:w="3544" w:type="dxa"/>
            <w:tcPrChange w:id="1570" w:author="智誠 楊" w:date="2021-05-07T13:44:00Z">
              <w:tcPr>
                <w:tcW w:w="3544" w:type="dxa"/>
              </w:tcPr>
            </w:tcPrChange>
          </w:tcPr>
          <w:p w14:paraId="0729BF02" w14:textId="77777777" w:rsidR="0002310F" w:rsidRPr="00A01A6B" w:rsidDel="00732CC7" w:rsidRDefault="0002310F" w:rsidP="0002310F">
            <w:pPr>
              <w:snapToGrid w:val="0"/>
              <w:ind w:left="238" w:hangingChars="99" w:hanging="238"/>
              <w:rPr>
                <w:ins w:id="1571" w:author="智誠 楊" w:date="2021-05-07T11:57:00Z"/>
                <w:del w:id="1572" w:author="張金龍" w:date="2021-06-02T13:44:00Z"/>
                <w:rFonts w:ascii="標楷體" w:eastAsia="標楷體" w:hAnsi="標楷體"/>
                <w:color w:val="000000" w:themeColor="text1"/>
              </w:rPr>
            </w:pPr>
          </w:p>
        </w:tc>
      </w:tr>
      <w:tr w:rsidR="0002310F" w:rsidRPr="00847BB7" w:rsidDel="00732CC7" w14:paraId="1109DF8A" w14:textId="77777777" w:rsidTr="00796014">
        <w:tblPrEx>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ExChange w:id="1573" w:author="智誠 楊" w:date="2021-05-07T13:44:00Z">
            <w:tblPrEx>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Ex>
          </w:tblPrExChange>
        </w:tblPrEx>
        <w:trPr>
          <w:trHeight w:val="291"/>
          <w:jc w:val="center"/>
          <w:ins w:id="1574" w:author="智誠 楊" w:date="2021-05-07T11:32:00Z"/>
          <w:del w:id="1575" w:author="張金龍" w:date="2021-06-02T13:45:00Z"/>
          <w:trPrChange w:id="1576" w:author="智誠 楊" w:date="2021-05-07T13:44:00Z">
            <w:trPr>
              <w:trHeight w:val="291"/>
              <w:jc w:val="center"/>
            </w:trPr>
          </w:trPrChange>
        </w:trPr>
        <w:tc>
          <w:tcPr>
            <w:tcW w:w="456" w:type="dxa"/>
            <w:tcPrChange w:id="1577" w:author="智誠 楊" w:date="2021-05-07T13:44:00Z">
              <w:tcPr>
                <w:tcW w:w="456" w:type="dxa"/>
              </w:tcPr>
            </w:tcPrChange>
          </w:tcPr>
          <w:p w14:paraId="521896B9" w14:textId="77777777" w:rsidR="0002310F" w:rsidRPr="00847BB7" w:rsidDel="00732CC7" w:rsidRDefault="0002310F" w:rsidP="0002310F">
            <w:pPr>
              <w:rPr>
                <w:ins w:id="1578" w:author="智誠 楊" w:date="2021-05-07T11:32:00Z"/>
                <w:del w:id="1579" w:author="張金龍" w:date="2021-06-02T13:45:00Z"/>
                <w:rFonts w:ascii="標楷體" w:eastAsia="標楷體" w:hAnsi="標楷體"/>
              </w:rPr>
            </w:pPr>
            <w:ins w:id="1580" w:author="智誠 楊" w:date="2021-05-07T11:32:00Z">
              <w:del w:id="1581" w:author="張金龍" w:date="2021-06-02T13:45:00Z">
                <w:r w:rsidDel="00732CC7">
                  <w:rPr>
                    <w:rFonts w:ascii="標楷體" w:eastAsia="標楷體" w:hAnsi="標楷體" w:hint="eastAsia"/>
                  </w:rPr>
                  <w:delText>2.</w:delText>
                </w:r>
              </w:del>
            </w:ins>
          </w:p>
        </w:tc>
        <w:tc>
          <w:tcPr>
            <w:tcW w:w="1736" w:type="dxa"/>
            <w:tcPrChange w:id="1582" w:author="智誠 楊" w:date="2021-05-07T13:44:00Z">
              <w:tcPr>
                <w:tcW w:w="1736" w:type="dxa"/>
              </w:tcPr>
            </w:tcPrChange>
          </w:tcPr>
          <w:p w14:paraId="145B1253" w14:textId="77777777" w:rsidR="0002310F" w:rsidRPr="00847BB7" w:rsidDel="00732CC7" w:rsidRDefault="0002310F" w:rsidP="0002310F">
            <w:pPr>
              <w:rPr>
                <w:ins w:id="1583" w:author="智誠 楊" w:date="2021-05-07T11:32:00Z"/>
                <w:del w:id="1584" w:author="張金龍" w:date="2021-06-02T13:45:00Z"/>
                <w:rFonts w:ascii="標楷體" w:eastAsia="標楷體" w:hAnsi="標楷體"/>
              </w:rPr>
            </w:pPr>
            <w:ins w:id="1585" w:author="智誠 楊" w:date="2021-05-07T11:58:00Z">
              <w:del w:id="1586" w:author="張金龍" w:date="2021-06-02T13:45:00Z">
                <w:r w:rsidDel="00732CC7">
                  <w:rPr>
                    <w:rFonts w:ascii="標楷體" w:eastAsia="標楷體" w:hAnsi="標楷體" w:hint="eastAsia"/>
                  </w:rPr>
                  <w:delText>金額合計超過</w:delText>
                </w:r>
              </w:del>
            </w:ins>
          </w:p>
        </w:tc>
        <w:tc>
          <w:tcPr>
            <w:tcW w:w="751" w:type="dxa"/>
            <w:tcPrChange w:id="1587" w:author="智誠 楊" w:date="2021-05-07T13:44:00Z">
              <w:tcPr>
                <w:tcW w:w="751" w:type="dxa"/>
              </w:tcPr>
            </w:tcPrChange>
          </w:tcPr>
          <w:p w14:paraId="04DAA8D6" w14:textId="77777777" w:rsidR="0002310F" w:rsidRPr="00847BB7" w:rsidDel="00732CC7" w:rsidRDefault="0002310F" w:rsidP="0002310F">
            <w:pPr>
              <w:rPr>
                <w:ins w:id="1588" w:author="智誠 楊" w:date="2021-05-07T11:32:00Z"/>
                <w:del w:id="1589" w:author="張金龍" w:date="2021-06-02T13:45:00Z"/>
                <w:rFonts w:ascii="標楷體" w:eastAsia="標楷體" w:hAnsi="標楷體"/>
              </w:rPr>
            </w:pPr>
            <w:ins w:id="1590" w:author="智誠 楊" w:date="2021-05-07T11:59:00Z">
              <w:del w:id="1591" w:author="張金龍" w:date="2021-06-02T13:45:00Z">
                <w:r w:rsidDel="00732CC7">
                  <w:rPr>
                    <w:rFonts w:ascii="標楷體" w:eastAsia="標楷體" w:hAnsi="標楷體" w:hint="eastAsia"/>
                  </w:rPr>
                  <w:delText>14</w:delText>
                </w:r>
              </w:del>
            </w:ins>
          </w:p>
        </w:tc>
        <w:tc>
          <w:tcPr>
            <w:tcW w:w="1436" w:type="dxa"/>
            <w:tcPrChange w:id="1592" w:author="智誠 楊" w:date="2021-05-07T13:44:00Z">
              <w:tcPr>
                <w:tcW w:w="1305" w:type="dxa"/>
              </w:tcPr>
            </w:tcPrChange>
          </w:tcPr>
          <w:p w14:paraId="538BD370" w14:textId="77777777" w:rsidR="0002310F" w:rsidRPr="00847BB7" w:rsidDel="00732CC7" w:rsidRDefault="0002310F" w:rsidP="0002310F">
            <w:pPr>
              <w:rPr>
                <w:ins w:id="1593" w:author="智誠 楊" w:date="2021-05-07T11:32:00Z"/>
                <w:del w:id="1594" w:author="張金龍" w:date="2021-06-02T13:45:00Z"/>
                <w:rFonts w:ascii="標楷體" w:eastAsia="標楷體" w:hAnsi="標楷體"/>
              </w:rPr>
            </w:pPr>
            <w:ins w:id="1595" w:author="智誠 楊" w:date="2021-05-07T13:42:00Z">
              <w:del w:id="1596" w:author="張金龍" w:date="2021-06-02T13:45:00Z">
                <w:r w:rsidDel="00732CC7">
                  <w:rPr>
                    <w:rFonts w:ascii="標楷體" w:eastAsia="標楷體" w:hAnsi="標楷體"/>
                  </w:rPr>
                  <w:delText>MlaundryParas</w:delText>
                </w:r>
                <w:r w:rsidDel="00732CC7">
                  <w:rPr>
                    <w:rFonts w:ascii="標楷體" w:eastAsia="標楷體" w:hAnsi="標楷體" w:hint="eastAsia"/>
                  </w:rPr>
                  <w:delText>.</w:delText>
                </w:r>
              </w:del>
            </w:ins>
            <w:ins w:id="1597" w:author="智誠 楊" w:date="2021-05-07T13:43:00Z">
              <w:del w:id="1598" w:author="張金龍" w:date="2021-06-02T13:45:00Z">
                <w:r w:rsidRPr="00050F5E" w:rsidDel="00732CC7">
                  <w:rPr>
                    <w:rFonts w:ascii="標楷體" w:eastAsia="標楷體" w:hAnsi="標楷體"/>
                  </w:rPr>
                  <w:delText>Factor1TotLimit</w:delText>
                </w:r>
              </w:del>
            </w:ins>
          </w:p>
        </w:tc>
        <w:tc>
          <w:tcPr>
            <w:tcW w:w="1896" w:type="dxa"/>
            <w:tcPrChange w:id="1599" w:author="智誠 楊" w:date="2021-05-07T13:44:00Z">
              <w:tcPr>
                <w:tcW w:w="2027" w:type="dxa"/>
                <w:gridSpan w:val="2"/>
              </w:tcPr>
            </w:tcPrChange>
          </w:tcPr>
          <w:p w14:paraId="363B4448" w14:textId="77777777" w:rsidR="0002310F" w:rsidRPr="00B1354F" w:rsidDel="00732CC7" w:rsidRDefault="0002310F" w:rsidP="0002310F">
            <w:pPr>
              <w:rPr>
                <w:ins w:id="1600" w:author="智誠 楊" w:date="2021-05-07T11:32:00Z"/>
                <w:del w:id="1601" w:author="張金龍" w:date="2021-06-02T13:45:00Z"/>
                <w:rFonts w:ascii="標楷體" w:eastAsia="標楷體" w:hAnsi="標楷體"/>
              </w:rPr>
            </w:pPr>
          </w:p>
        </w:tc>
        <w:tc>
          <w:tcPr>
            <w:tcW w:w="514" w:type="dxa"/>
            <w:tcPrChange w:id="1602" w:author="智誠 楊" w:date="2021-05-07T13:44:00Z">
              <w:tcPr>
                <w:tcW w:w="514" w:type="dxa"/>
              </w:tcPr>
            </w:tcPrChange>
          </w:tcPr>
          <w:p w14:paraId="1AB75AC5" w14:textId="77777777" w:rsidR="0002310F" w:rsidRPr="00847BB7" w:rsidDel="00732CC7" w:rsidRDefault="0002310F" w:rsidP="0002310F">
            <w:pPr>
              <w:rPr>
                <w:ins w:id="1603" w:author="智誠 楊" w:date="2021-05-07T11:32:00Z"/>
                <w:del w:id="1604" w:author="張金龍" w:date="2021-06-02T13:45:00Z"/>
                <w:rFonts w:ascii="標楷體" w:eastAsia="標楷體" w:hAnsi="標楷體"/>
              </w:rPr>
            </w:pPr>
            <w:ins w:id="1605" w:author="智誠 楊" w:date="2021-05-07T12:00:00Z">
              <w:del w:id="1606" w:author="張金龍" w:date="2021-06-02T13:45:00Z">
                <w:r w:rsidDel="00732CC7">
                  <w:rPr>
                    <w:rFonts w:ascii="標楷體" w:eastAsia="標楷體" w:hAnsi="標楷體" w:hint="eastAsia"/>
                  </w:rPr>
                  <w:delText>V</w:delText>
                </w:r>
              </w:del>
            </w:ins>
          </w:p>
        </w:tc>
        <w:tc>
          <w:tcPr>
            <w:tcW w:w="407" w:type="dxa"/>
            <w:tcPrChange w:id="1607" w:author="智誠 楊" w:date="2021-05-07T13:44:00Z">
              <w:tcPr>
                <w:tcW w:w="407" w:type="dxa"/>
              </w:tcPr>
            </w:tcPrChange>
          </w:tcPr>
          <w:p w14:paraId="0721FE87" w14:textId="77777777" w:rsidR="0002310F" w:rsidRPr="00847BB7" w:rsidDel="00732CC7" w:rsidRDefault="0002310F" w:rsidP="0002310F">
            <w:pPr>
              <w:jc w:val="center"/>
              <w:rPr>
                <w:ins w:id="1608" w:author="智誠 楊" w:date="2021-05-07T11:32:00Z"/>
                <w:del w:id="1609" w:author="張金龍" w:date="2021-06-02T13:45:00Z"/>
                <w:rFonts w:ascii="標楷體" w:eastAsia="標楷體" w:hAnsi="標楷體"/>
              </w:rPr>
            </w:pPr>
            <w:ins w:id="1610" w:author="智誠 楊" w:date="2021-05-07T12:00:00Z">
              <w:del w:id="1611" w:author="張金龍" w:date="2021-06-02T13:45:00Z">
                <w:r w:rsidRPr="00A01A6B" w:rsidDel="00732CC7">
                  <w:rPr>
                    <w:rFonts w:ascii="標楷體" w:eastAsia="標楷體" w:hAnsi="標楷體" w:hint="eastAsia"/>
                  </w:rPr>
                  <w:delText>W</w:delText>
                </w:r>
              </w:del>
            </w:ins>
          </w:p>
        </w:tc>
        <w:tc>
          <w:tcPr>
            <w:tcW w:w="3544" w:type="dxa"/>
            <w:tcPrChange w:id="1612" w:author="智誠 楊" w:date="2021-05-07T13:44:00Z">
              <w:tcPr>
                <w:tcW w:w="3544" w:type="dxa"/>
              </w:tcPr>
            </w:tcPrChange>
          </w:tcPr>
          <w:p w14:paraId="3E2E350B" w14:textId="77777777" w:rsidR="0002310F" w:rsidDel="00732CC7" w:rsidRDefault="0002310F" w:rsidP="0002310F">
            <w:pPr>
              <w:snapToGrid w:val="0"/>
              <w:ind w:left="238" w:hangingChars="99" w:hanging="238"/>
              <w:rPr>
                <w:ins w:id="1613" w:author="智誠 楊" w:date="2021-05-07T13:44:00Z"/>
                <w:del w:id="1614" w:author="張金龍" w:date="2021-06-02T13:45:00Z"/>
                <w:rFonts w:ascii="標楷體" w:eastAsia="標楷體" w:hAnsi="標楷體"/>
                <w:color w:val="000000" w:themeColor="text1"/>
              </w:rPr>
            </w:pPr>
            <w:ins w:id="1615" w:author="智誠 楊" w:date="2021-05-07T13:44:00Z">
              <w:del w:id="1616" w:author="張金龍" w:date="2021-06-02T13:45:00Z">
                <w:r w:rsidRPr="00A01A6B" w:rsidDel="00732CC7">
                  <w:rPr>
                    <w:rFonts w:ascii="標楷體" w:eastAsia="標楷體" w:hAnsi="標楷體" w:hint="eastAsia"/>
                    <w:color w:val="000000" w:themeColor="text1"/>
                  </w:rPr>
                  <w:delText>1.</w:delText>
                </w:r>
                <w:r w:rsidDel="00732CC7">
                  <w:rPr>
                    <w:rFonts w:ascii="標楷體" w:eastAsia="標楷體" w:hAnsi="標楷體" w:hint="eastAsia"/>
                    <w:color w:val="000000" w:themeColor="text1"/>
                  </w:rPr>
                  <w:delText>自動顯示,可修改</w:delText>
                </w:r>
              </w:del>
            </w:ins>
          </w:p>
          <w:p w14:paraId="0DB5C316" w14:textId="77777777" w:rsidR="0002310F" w:rsidRPr="00847BB7" w:rsidDel="00732CC7" w:rsidRDefault="0002310F" w:rsidP="0002310F">
            <w:pPr>
              <w:snapToGrid w:val="0"/>
              <w:ind w:left="238" w:hangingChars="99" w:hanging="238"/>
              <w:rPr>
                <w:ins w:id="1617" w:author="智誠 楊" w:date="2021-05-07T11:32:00Z"/>
                <w:del w:id="1618" w:author="張金龍" w:date="2021-06-02T13:45:00Z"/>
                <w:rFonts w:ascii="標楷體" w:eastAsia="標楷體" w:hAnsi="標楷體"/>
              </w:rPr>
            </w:pPr>
            <w:ins w:id="1619" w:author="智誠 楊" w:date="2021-05-07T13:44:00Z">
              <w:del w:id="1620" w:author="張金龍" w:date="2021-06-02T13:45:00Z">
                <w:r w:rsidDel="00732CC7">
                  <w:rPr>
                    <w:rFonts w:ascii="標楷體" w:eastAsia="標楷體" w:hAnsi="標楷體" w:hint="eastAsia"/>
                  </w:rPr>
                  <w:delText>2.</w:delText>
                </w:r>
                <w:r w:rsidDel="00732CC7">
                  <w:rPr>
                    <w:rFonts w:ascii="標楷體" w:eastAsia="標楷體" w:hAnsi="標楷體"/>
                  </w:rPr>
                  <w:delText>MlaundryParas</w:delText>
                </w:r>
                <w:r w:rsidDel="00732CC7">
                  <w:rPr>
                    <w:rFonts w:ascii="標楷體" w:eastAsia="標楷體" w:hAnsi="標楷體" w:hint="eastAsia"/>
                  </w:rPr>
                  <w:delText>.</w:delText>
                </w:r>
                <w:r w:rsidRPr="00050F5E" w:rsidDel="00732CC7">
                  <w:rPr>
                    <w:rFonts w:ascii="標楷體" w:eastAsia="標楷體" w:hAnsi="標楷體"/>
                  </w:rPr>
                  <w:delText>Factor1TotLimit</w:delText>
                </w:r>
              </w:del>
            </w:ins>
          </w:p>
        </w:tc>
      </w:tr>
      <w:tr w:rsidR="0002310F" w:rsidRPr="00847BB7" w:rsidDel="00732CC7" w14:paraId="14715AF4" w14:textId="77777777" w:rsidTr="00796014">
        <w:tblPrEx>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ExChange w:id="1621" w:author="智誠 楊" w:date="2021-05-07T13:44:00Z">
            <w:tblPrEx>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Ex>
          </w:tblPrExChange>
        </w:tblPrEx>
        <w:trPr>
          <w:trHeight w:val="291"/>
          <w:jc w:val="center"/>
          <w:ins w:id="1622" w:author="智誠 楊" w:date="2021-05-07T11:57:00Z"/>
          <w:del w:id="1623" w:author="張金龍" w:date="2021-06-02T13:45:00Z"/>
          <w:trPrChange w:id="1624" w:author="智誠 楊" w:date="2021-05-07T13:44:00Z">
            <w:trPr>
              <w:trHeight w:val="291"/>
              <w:jc w:val="center"/>
            </w:trPr>
          </w:trPrChange>
        </w:trPr>
        <w:tc>
          <w:tcPr>
            <w:tcW w:w="2192" w:type="dxa"/>
            <w:gridSpan w:val="2"/>
            <w:tcPrChange w:id="1625" w:author="智誠 楊" w:date="2021-05-07T13:44:00Z">
              <w:tcPr>
                <w:tcW w:w="2192" w:type="dxa"/>
                <w:gridSpan w:val="2"/>
              </w:tcPr>
            </w:tcPrChange>
          </w:tcPr>
          <w:p w14:paraId="42D15B9E" w14:textId="77777777" w:rsidR="0002310F" w:rsidRPr="00847BB7" w:rsidDel="00732CC7" w:rsidRDefault="0002310F" w:rsidP="0002310F">
            <w:pPr>
              <w:rPr>
                <w:ins w:id="1626" w:author="智誠 楊" w:date="2021-05-07T11:57:00Z"/>
                <w:del w:id="1627" w:author="張金龍" w:date="2021-06-02T13:45:00Z"/>
                <w:rFonts w:ascii="標楷體" w:eastAsia="標楷體" w:hAnsi="標楷體"/>
              </w:rPr>
            </w:pPr>
            <w:ins w:id="1628" w:author="智誠 楊" w:date="2021-05-07T11:58:00Z">
              <w:del w:id="1629" w:author="張金龍" w:date="2021-06-02T13:45:00Z">
                <w:r w:rsidDel="00732CC7">
                  <w:rPr>
                    <w:rFonts w:ascii="標楷體" w:eastAsia="標楷體" w:hAnsi="標楷體" w:hint="eastAsia"/>
                  </w:rPr>
                  <w:delText>洗錢樣態二</w:delText>
                </w:r>
              </w:del>
            </w:ins>
          </w:p>
        </w:tc>
        <w:tc>
          <w:tcPr>
            <w:tcW w:w="751" w:type="dxa"/>
            <w:tcPrChange w:id="1630" w:author="智誠 楊" w:date="2021-05-07T13:44:00Z">
              <w:tcPr>
                <w:tcW w:w="751" w:type="dxa"/>
              </w:tcPr>
            </w:tcPrChange>
          </w:tcPr>
          <w:p w14:paraId="74B495DC" w14:textId="77777777" w:rsidR="0002310F" w:rsidRPr="00847BB7" w:rsidDel="00732CC7" w:rsidRDefault="0002310F" w:rsidP="0002310F">
            <w:pPr>
              <w:rPr>
                <w:ins w:id="1631" w:author="智誠 楊" w:date="2021-05-07T11:57:00Z"/>
                <w:del w:id="1632" w:author="張金龍" w:date="2021-06-02T13:45:00Z"/>
                <w:rFonts w:ascii="標楷體" w:eastAsia="標楷體" w:hAnsi="標楷體"/>
              </w:rPr>
            </w:pPr>
          </w:p>
        </w:tc>
        <w:tc>
          <w:tcPr>
            <w:tcW w:w="1436" w:type="dxa"/>
            <w:tcPrChange w:id="1633" w:author="智誠 楊" w:date="2021-05-07T13:44:00Z">
              <w:tcPr>
                <w:tcW w:w="1305" w:type="dxa"/>
              </w:tcPr>
            </w:tcPrChange>
          </w:tcPr>
          <w:p w14:paraId="4EE6147A" w14:textId="77777777" w:rsidR="0002310F" w:rsidRPr="00847BB7" w:rsidDel="00732CC7" w:rsidRDefault="0002310F" w:rsidP="0002310F">
            <w:pPr>
              <w:rPr>
                <w:ins w:id="1634" w:author="智誠 楊" w:date="2021-05-07T11:57:00Z"/>
                <w:del w:id="1635" w:author="張金龍" w:date="2021-06-02T13:45:00Z"/>
                <w:rFonts w:ascii="標楷體" w:eastAsia="標楷體" w:hAnsi="標楷體"/>
              </w:rPr>
            </w:pPr>
          </w:p>
        </w:tc>
        <w:tc>
          <w:tcPr>
            <w:tcW w:w="1896" w:type="dxa"/>
            <w:tcPrChange w:id="1636" w:author="智誠 楊" w:date="2021-05-07T13:44:00Z">
              <w:tcPr>
                <w:tcW w:w="2027" w:type="dxa"/>
                <w:gridSpan w:val="2"/>
              </w:tcPr>
            </w:tcPrChange>
          </w:tcPr>
          <w:p w14:paraId="6BAC7A63" w14:textId="77777777" w:rsidR="0002310F" w:rsidRPr="00B1354F" w:rsidDel="00732CC7" w:rsidRDefault="0002310F" w:rsidP="0002310F">
            <w:pPr>
              <w:rPr>
                <w:ins w:id="1637" w:author="智誠 楊" w:date="2021-05-07T11:57:00Z"/>
                <w:del w:id="1638" w:author="張金龍" w:date="2021-06-02T13:45:00Z"/>
                <w:rFonts w:ascii="標楷體" w:eastAsia="標楷體" w:hAnsi="標楷體"/>
              </w:rPr>
            </w:pPr>
          </w:p>
        </w:tc>
        <w:tc>
          <w:tcPr>
            <w:tcW w:w="514" w:type="dxa"/>
            <w:tcPrChange w:id="1639" w:author="智誠 楊" w:date="2021-05-07T13:44:00Z">
              <w:tcPr>
                <w:tcW w:w="514" w:type="dxa"/>
              </w:tcPr>
            </w:tcPrChange>
          </w:tcPr>
          <w:p w14:paraId="52E021A6" w14:textId="77777777" w:rsidR="0002310F" w:rsidRPr="00847BB7" w:rsidDel="00732CC7" w:rsidRDefault="0002310F" w:rsidP="0002310F">
            <w:pPr>
              <w:rPr>
                <w:ins w:id="1640" w:author="智誠 楊" w:date="2021-05-07T11:57:00Z"/>
                <w:del w:id="1641" w:author="張金龍" w:date="2021-06-02T13:45:00Z"/>
                <w:rFonts w:ascii="標楷體" w:eastAsia="標楷體" w:hAnsi="標楷體"/>
              </w:rPr>
            </w:pPr>
          </w:p>
        </w:tc>
        <w:tc>
          <w:tcPr>
            <w:tcW w:w="407" w:type="dxa"/>
            <w:tcPrChange w:id="1642" w:author="智誠 楊" w:date="2021-05-07T13:44:00Z">
              <w:tcPr>
                <w:tcW w:w="407" w:type="dxa"/>
              </w:tcPr>
            </w:tcPrChange>
          </w:tcPr>
          <w:p w14:paraId="7B77B68A" w14:textId="77777777" w:rsidR="0002310F" w:rsidRPr="00847BB7" w:rsidDel="00732CC7" w:rsidRDefault="0002310F" w:rsidP="0002310F">
            <w:pPr>
              <w:jc w:val="center"/>
              <w:rPr>
                <w:ins w:id="1643" w:author="智誠 楊" w:date="2021-05-07T11:57:00Z"/>
                <w:del w:id="1644" w:author="張金龍" w:date="2021-06-02T13:45:00Z"/>
                <w:rFonts w:ascii="標楷體" w:eastAsia="標楷體" w:hAnsi="標楷體"/>
              </w:rPr>
            </w:pPr>
          </w:p>
        </w:tc>
        <w:tc>
          <w:tcPr>
            <w:tcW w:w="3544" w:type="dxa"/>
            <w:tcPrChange w:id="1645" w:author="智誠 楊" w:date="2021-05-07T13:44:00Z">
              <w:tcPr>
                <w:tcW w:w="3544" w:type="dxa"/>
              </w:tcPr>
            </w:tcPrChange>
          </w:tcPr>
          <w:p w14:paraId="3AA2D926" w14:textId="77777777" w:rsidR="0002310F" w:rsidRPr="00847BB7" w:rsidDel="00732CC7" w:rsidRDefault="0002310F" w:rsidP="0002310F">
            <w:pPr>
              <w:snapToGrid w:val="0"/>
              <w:ind w:left="238" w:hangingChars="99" w:hanging="238"/>
              <w:rPr>
                <w:ins w:id="1646" w:author="智誠 楊" w:date="2021-05-07T11:57:00Z"/>
                <w:del w:id="1647" w:author="張金龍" w:date="2021-06-02T13:45:00Z"/>
                <w:rFonts w:ascii="標楷體" w:eastAsia="標楷體" w:hAnsi="標楷體"/>
              </w:rPr>
            </w:pPr>
          </w:p>
        </w:tc>
      </w:tr>
      <w:tr w:rsidR="0002310F" w:rsidRPr="00847BB7" w:rsidDel="00732CC7" w14:paraId="0F9D00EB" w14:textId="77777777" w:rsidTr="00796014">
        <w:tblPrEx>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ExChange w:id="1648" w:author="智誠 楊" w:date="2021-05-07T13:44:00Z">
            <w:tblPrEx>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Ex>
          </w:tblPrExChange>
        </w:tblPrEx>
        <w:trPr>
          <w:trHeight w:val="291"/>
          <w:jc w:val="center"/>
          <w:ins w:id="1649" w:author="智誠 楊" w:date="2021-05-07T11:57:00Z"/>
          <w:del w:id="1650" w:author="張金龍" w:date="2021-06-02T13:45:00Z"/>
          <w:trPrChange w:id="1651" w:author="智誠 楊" w:date="2021-05-07T13:44:00Z">
            <w:trPr>
              <w:trHeight w:val="291"/>
              <w:jc w:val="center"/>
            </w:trPr>
          </w:trPrChange>
        </w:trPr>
        <w:tc>
          <w:tcPr>
            <w:tcW w:w="456" w:type="dxa"/>
            <w:tcPrChange w:id="1652" w:author="智誠 楊" w:date="2021-05-07T13:44:00Z">
              <w:tcPr>
                <w:tcW w:w="456" w:type="dxa"/>
              </w:tcPr>
            </w:tcPrChange>
          </w:tcPr>
          <w:p w14:paraId="5BBAF571" w14:textId="77777777" w:rsidR="0002310F" w:rsidDel="00732CC7" w:rsidRDefault="0002310F" w:rsidP="0002310F">
            <w:pPr>
              <w:rPr>
                <w:ins w:id="1653" w:author="智誠 楊" w:date="2021-05-07T11:57:00Z"/>
                <w:del w:id="1654" w:author="張金龍" w:date="2021-06-02T13:45:00Z"/>
                <w:rFonts w:ascii="標楷體" w:eastAsia="標楷體" w:hAnsi="標楷體"/>
              </w:rPr>
            </w:pPr>
            <w:ins w:id="1655" w:author="智誠 楊" w:date="2021-05-07T11:58:00Z">
              <w:del w:id="1656" w:author="張金龍" w:date="2021-06-02T13:45:00Z">
                <w:r w:rsidDel="00732CC7">
                  <w:rPr>
                    <w:rFonts w:ascii="標楷體" w:eastAsia="標楷體" w:hAnsi="標楷體" w:hint="eastAsia"/>
                  </w:rPr>
                  <w:delText>3</w:delText>
                </w:r>
              </w:del>
            </w:ins>
          </w:p>
        </w:tc>
        <w:tc>
          <w:tcPr>
            <w:tcW w:w="1736" w:type="dxa"/>
            <w:tcPrChange w:id="1657" w:author="智誠 楊" w:date="2021-05-07T13:44:00Z">
              <w:tcPr>
                <w:tcW w:w="1736" w:type="dxa"/>
              </w:tcPr>
            </w:tcPrChange>
          </w:tcPr>
          <w:p w14:paraId="2E66CFBC" w14:textId="77777777" w:rsidR="0002310F" w:rsidRPr="00847BB7" w:rsidDel="00732CC7" w:rsidRDefault="0002310F" w:rsidP="0002310F">
            <w:pPr>
              <w:rPr>
                <w:ins w:id="1658" w:author="智誠 楊" w:date="2021-05-07T11:57:00Z"/>
                <w:del w:id="1659" w:author="張金龍" w:date="2021-06-02T13:45:00Z"/>
                <w:rFonts w:ascii="標楷體" w:eastAsia="標楷體" w:hAnsi="標楷體"/>
              </w:rPr>
            </w:pPr>
            <w:ins w:id="1660" w:author="智誠 楊" w:date="2021-05-07T11:58:00Z">
              <w:del w:id="1661" w:author="張金龍" w:date="2021-06-02T13:45:00Z">
                <w:r w:rsidDel="00732CC7">
                  <w:rPr>
                    <w:rFonts w:ascii="標楷體" w:eastAsia="標楷體" w:hAnsi="標楷體" w:hint="eastAsia"/>
                  </w:rPr>
                  <w:delText>次數</w:delText>
                </w:r>
              </w:del>
            </w:ins>
          </w:p>
        </w:tc>
        <w:tc>
          <w:tcPr>
            <w:tcW w:w="751" w:type="dxa"/>
            <w:tcPrChange w:id="1662" w:author="智誠 楊" w:date="2021-05-07T13:44:00Z">
              <w:tcPr>
                <w:tcW w:w="751" w:type="dxa"/>
              </w:tcPr>
            </w:tcPrChange>
          </w:tcPr>
          <w:p w14:paraId="393C376A" w14:textId="77777777" w:rsidR="0002310F" w:rsidRPr="00847BB7" w:rsidDel="00732CC7" w:rsidRDefault="0002310F" w:rsidP="0002310F">
            <w:pPr>
              <w:rPr>
                <w:ins w:id="1663" w:author="智誠 楊" w:date="2021-05-07T11:57:00Z"/>
                <w:del w:id="1664" w:author="張金龍" w:date="2021-06-02T13:45:00Z"/>
                <w:rFonts w:ascii="標楷體" w:eastAsia="標楷體" w:hAnsi="標楷體"/>
              </w:rPr>
            </w:pPr>
            <w:ins w:id="1665" w:author="智誠 楊" w:date="2021-05-07T12:00:00Z">
              <w:del w:id="1666" w:author="張金龍" w:date="2021-06-02T13:45:00Z">
                <w:r w:rsidDel="00732CC7">
                  <w:rPr>
                    <w:rFonts w:ascii="標楷體" w:eastAsia="標楷體" w:hAnsi="標楷體" w:hint="eastAsia"/>
                  </w:rPr>
                  <w:delText>4</w:delText>
                </w:r>
              </w:del>
            </w:ins>
          </w:p>
        </w:tc>
        <w:tc>
          <w:tcPr>
            <w:tcW w:w="1436" w:type="dxa"/>
            <w:tcPrChange w:id="1667" w:author="智誠 楊" w:date="2021-05-07T13:44:00Z">
              <w:tcPr>
                <w:tcW w:w="1305" w:type="dxa"/>
              </w:tcPr>
            </w:tcPrChange>
          </w:tcPr>
          <w:p w14:paraId="5626A85C" w14:textId="77777777" w:rsidR="0002310F" w:rsidRPr="00847BB7" w:rsidDel="00732CC7" w:rsidRDefault="0002310F" w:rsidP="0002310F">
            <w:pPr>
              <w:rPr>
                <w:ins w:id="1668" w:author="智誠 楊" w:date="2021-05-07T11:57:00Z"/>
                <w:del w:id="1669" w:author="張金龍" w:date="2021-06-02T13:45:00Z"/>
                <w:rFonts w:ascii="標楷體" w:eastAsia="標楷體" w:hAnsi="標楷體"/>
              </w:rPr>
            </w:pPr>
            <w:ins w:id="1670" w:author="智誠 楊" w:date="2021-05-07T13:42:00Z">
              <w:del w:id="1671" w:author="張金龍" w:date="2021-06-02T13:45:00Z">
                <w:r w:rsidDel="00732CC7">
                  <w:rPr>
                    <w:rFonts w:ascii="標楷體" w:eastAsia="標楷體" w:hAnsi="標楷體"/>
                  </w:rPr>
                  <w:delText>MlaundryParas</w:delText>
                </w:r>
                <w:r w:rsidDel="00732CC7">
                  <w:rPr>
                    <w:rFonts w:ascii="標楷體" w:eastAsia="標楷體" w:hAnsi="標楷體" w:hint="eastAsia"/>
                  </w:rPr>
                  <w:delText>.</w:delText>
                </w:r>
              </w:del>
            </w:ins>
            <w:ins w:id="1672" w:author="智誠 楊" w:date="2021-05-07T13:43:00Z">
              <w:del w:id="1673" w:author="張金龍" w:date="2021-06-02T13:45:00Z">
                <w:r w:rsidRPr="00050F5E" w:rsidDel="00732CC7">
                  <w:rPr>
                    <w:rFonts w:ascii="標楷體" w:eastAsia="標楷體" w:hAnsi="標楷體"/>
                  </w:rPr>
                  <w:delText>Factor2Count</w:delText>
                </w:r>
              </w:del>
            </w:ins>
          </w:p>
        </w:tc>
        <w:tc>
          <w:tcPr>
            <w:tcW w:w="1896" w:type="dxa"/>
            <w:tcPrChange w:id="1674" w:author="智誠 楊" w:date="2021-05-07T13:44:00Z">
              <w:tcPr>
                <w:tcW w:w="2027" w:type="dxa"/>
                <w:gridSpan w:val="2"/>
              </w:tcPr>
            </w:tcPrChange>
          </w:tcPr>
          <w:p w14:paraId="2415BCDF" w14:textId="77777777" w:rsidR="0002310F" w:rsidRPr="00B1354F" w:rsidDel="00732CC7" w:rsidRDefault="0002310F" w:rsidP="0002310F">
            <w:pPr>
              <w:rPr>
                <w:ins w:id="1675" w:author="智誠 楊" w:date="2021-05-07T11:57:00Z"/>
                <w:del w:id="1676" w:author="張金龍" w:date="2021-06-02T13:45:00Z"/>
                <w:rFonts w:ascii="標楷體" w:eastAsia="標楷體" w:hAnsi="標楷體"/>
              </w:rPr>
            </w:pPr>
          </w:p>
        </w:tc>
        <w:tc>
          <w:tcPr>
            <w:tcW w:w="514" w:type="dxa"/>
            <w:tcPrChange w:id="1677" w:author="智誠 楊" w:date="2021-05-07T13:44:00Z">
              <w:tcPr>
                <w:tcW w:w="514" w:type="dxa"/>
              </w:tcPr>
            </w:tcPrChange>
          </w:tcPr>
          <w:p w14:paraId="70FB7C9E" w14:textId="77777777" w:rsidR="0002310F" w:rsidRPr="00847BB7" w:rsidDel="00732CC7" w:rsidRDefault="0002310F" w:rsidP="0002310F">
            <w:pPr>
              <w:rPr>
                <w:ins w:id="1678" w:author="智誠 楊" w:date="2021-05-07T11:57:00Z"/>
                <w:del w:id="1679" w:author="張金龍" w:date="2021-06-02T13:45:00Z"/>
                <w:rFonts w:ascii="標楷體" w:eastAsia="標楷體" w:hAnsi="標楷體"/>
              </w:rPr>
            </w:pPr>
            <w:ins w:id="1680" w:author="智誠 楊" w:date="2021-05-07T12:00:00Z">
              <w:del w:id="1681" w:author="張金龍" w:date="2021-06-02T13:45:00Z">
                <w:r w:rsidDel="00732CC7">
                  <w:rPr>
                    <w:rFonts w:ascii="標楷體" w:eastAsia="標楷體" w:hAnsi="標楷體" w:hint="eastAsia"/>
                  </w:rPr>
                  <w:delText>V</w:delText>
                </w:r>
              </w:del>
            </w:ins>
          </w:p>
        </w:tc>
        <w:tc>
          <w:tcPr>
            <w:tcW w:w="407" w:type="dxa"/>
            <w:tcPrChange w:id="1682" w:author="智誠 楊" w:date="2021-05-07T13:44:00Z">
              <w:tcPr>
                <w:tcW w:w="407" w:type="dxa"/>
              </w:tcPr>
            </w:tcPrChange>
          </w:tcPr>
          <w:p w14:paraId="7AE8AFC8" w14:textId="77777777" w:rsidR="0002310F" w:rsidRPr="00847BB7" w:rsidDel="00732CC7" w:rsidRDefault="0002310F" w:rsidP="0002310F">
            <w:pPr>
              <w:jc w:val="center"/>
              <w:rPr>
                <w:ins w:id="1683" w:author="智誠 楊" w:date="2021-05-07T11:57:00Z"/>
                <w:del w:id="1684" w:author="張金龍" w:date="2021-06-02T13:45:00Z"/>
                <w:rFonts w:ascii="標楷體" w:eastAsia="標楷體" w:hAnsi="標楷體"/>
              </w:rPr>
            </w:pPr>
            <w:ins w:id="1685" w:author="智誠 楊" w:date="2021-05-07T12:00:00Z">
              <w:del w:id="1686" w:author="張金龍" w:date="2021-06-02T13:45:00Z">
                <w:r w:rsidRPr="00A01A6B" w:rsidDel="00732CC7">
                  <w:rPr>
                    <w:rFonts w:ascii="標楷體" w:eastAsia="標楷體" w:hAnsi="標楷體" w:hint="eastAsia"/>
                  </w:rPr>
                  <w:delText>W</w:delText>
                </w:r>
              </w:del>
            </w:ins>
          </w:p>
        </w:tc>
        <w:tc>
          <w:tcPr>
            <w:tcW w:w="3544" w:type="dxa"/>
            <w:tcPrChange w:id="1687" w:author="智誠 楊" w:date="2021-05-07T13:44:00Z">
              <w:tcPr>
                <w:tcW w:w="3544" w:type="dxa"/>
              </w:tcPr>
            </w:tcPrChange>
          </w:tcPr>
          <w:p w14:paraId="4BAC8B8F" w14:textId="77777777" w:rsidR="0002310F" w:rsidDel="00732CC7" w:rsidRDefault="0002310F" w:rsidP="0002310F">
            <w:pPr>
              <w:snapToGrid w:val="0"/>
              <w:ind w:left="238" w:hangingChars="99" w:hanging="238"/>
              <w:rPr>
                <w:ins w:id="1688" w:author="智誠 楊" w:date="2021-05-07T13:44:00Z"/>
                <w:del w:id="1689" w:author="張金龍" w:date="2021-06-02T13:45:00Z"/>
                <w:rFonts w:ascii="標楷體" w:eastAsia="標楷體" w:hAnsi="標楷體"/>
                <w:color w:val="000000" w:themeColor="text1"/>
              </w:rPr>
            </w:pPr>
            <w:ins w:id="1690" w:author="智誠 楊" w:date="2021-05-07T13:44:00Z">
              <w:del w:id="1691" w:author="張金龍" w:date="2021-06-02T13:45:00Z">
                <w:r w:rsidRPr="00A01A6B" w:rsidDel="00732CC7">
                  <w:rPr>
                    <w:rFonts w:ascii="標楷體" w:eastAsia="標楷體" w:hAnsi="標楷體" w:hint="eastAsia"/>
                    <w:color w:val="000000" w:themeColor="text1"/>
                  </w:rPr>
                  <w:delText>1.</w:delText>
                </w:r>
                <w:r w:rsidDel="00732CC7">
                  <w:rPr>
                    <w:rFonts w:ascii="標楷體" w:eastAsia="標楷體" w:hAnsi="標楷體" w:hint="eastAsia"/>
                    <w:color w:val="000000" w:themeColor="text1"/>
                  </w:rPr>
                  <w:delText>自動顯示,可修改</w:delText>
                </w:r>
              </w:del>
            </w:ins>
          </w:p>
          <w:p w14:paraId="3572C930" w14:textId="77777777" w:rsidR="0002310F" w:rsidRPr="00847BB7" w:rsidDel="00732CC7" w:rsidRDefault="0002310F" w:rsidP="0002310F">
            <w:pPr>
              <w:snapToGrid w:val="0"/>
              <w:ind w:left="238" w:hangingChars="99" w:hanging="238"/>
              <w:rPr>
                <w:ins w:id="1692" w:author="智誠 楊" w:date="2021-05-07T11:57:00Z"/>
                <w:del w:id="1693" w:author="張金龍" w:date="2021-06-02T13:45:00Z"/>
                <w:rFonts w:ascii="標楷體" w:eastAsia="標楷體" w:hAnsi="標楷體"/>
              </w:rPr>
            </w:pPr>
            <w:ins w:id="1694" w:author="智誠 楊" w:date="2021-05-07T13:44:00Z">
              <w:del w:id="1695" w:author="張金龍" w:date="2021-06-02T13:45:00Z">
                <w:r w:rsidDel="00732CC7">
                  <w:rPr>
                    <w:rFonts w:ascii="標楷體" w:eastAsia="標楷體" w:hAnsi="標楷體" w:hint="eastAsia"/>
                  </w:rPr>
                  <w:delText>2.</w:delText>
                </w:r>
                <w:r w:rsidDel="00732CC7">
                  <w:rPr>
                    <w:rFonts w:ascii="標楷體" w:eastAsia="標楷體" w:hAnsi="標楷體"/>
                  </w:rPr>
                  <w:delText>MlaundryParas</w:delText>
                </w:r>
                <w:r w:rsidDel="00732CC7">
                  <w:rPr>
                    <w:rFonts w:ascii="標楷體" w:eastAsia="標楷體" w:hAnsi="標楷體" w:hint="eastAsia"/>
                  </w:rPr>
                  <w:delText>.</w:delText>
                </w:r>
                <w:r w:rsidRPr="00050F5E" w:rsidDel="00732CC7">
                  <w:rPr>
                    <w:rFonts w:ascii="標楷體" w:eastAsia="標楷體" w:hAnsi="標楷體"/>
                  </w:rPr>
                  <w:delText>Factor2Count</w:delText>
                </w:r>
              </w:del>
            </w:ins>
          </w:p>
        </w:tc>
      </w:tr>
      <w:tr w:rsidR="0002310F" w:rsidRPr="00847BB7" w:rsidDel="00732CC7" w14:paraId="72589C82" w14:textId="77777777" w:rsidTr="00796014">
        <w:tblPrEx>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ExChange w:id="1696" w:author="智誠 楊" w:date="2021-05-07T13:44:00Z">
            <w:tblPrEx>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Ex>
          </w:tblPrExChange>
        </w:tblPrEx>
        <w:trPr>
          <w:trHeight w:val="291"/>
          <w:jc w:val="center"/>
          <w:ins w:id="1697" w:author="智誠 楊" w:date="2021-05-07T11:32:00Z"/>
          <w:del w:id="1698" w:author="張金龍" w:date="2021-06-02T13:45:00Z"/>
          <w:trPrChange w:id="1699" w:author="智誠 楊" w:date="2021-05-07T13:44:00Z">
            <w:trPr>
              <w:trHeight w:val="291"/>
              <w:jc w:val="center"/>
            </w:trPr>
          </w:trPrChange>
        </w:trPr>
        <w:tc>
          <w:tcPr>
            <w:tcW w:w="456" w:type="dxa"/>
            <w:tcPrChange w:id="1700" w:author="智誠 楊" w:date="2021-05-07T13:44:00Z">
              <w:tcPr>
                <w:tcW w:w="456" w:type="dxa"/>
              </w:tcPr>
            </w:tcPrChange>
          </w:tcPr>
          <w:p w14:paraId="1538FFFB" w14:textId="77777777" w:rsidR="0002310F" w:rsidRPr="00847BB7" w:rsidDel="00732CC7" w:rsidRDefault="0002310F" w:rsidP="0002310F">
            <w:pPr>
              <w:rPr>
                <w:ins w:id="1701" w:author="智誠 楊" w:date="2021-05-07T11:32:00Z"/>
                <w:del w:id="1702" w:author="張金龍" w:date="2021-06-02T13:45:00Z"/>
                <w:rFonts w:ascii="標楷體" w:eastAsia="標楷體" w:hAnsi="標楷體"/>
              </w:rPr>
            </w:pPr>
            <w:ins w:id="1703" w:author="智誠 楊" w:date="2021-05-07T11:32:00Z">
              <w:del w:id="1704" w:author="張金龍" w:date="2021-06-02T13:45:00Z">
                <w:r w:rsidDel="00732CC7">
                  <w:rPr>
                    <w:rFonts w:ascii="標楷體" w:eastAsia="標楷體" w:hAnsi="標楷體" w:hint="eastAsia"/>
                  </w:rPr>
                  <w:delText>3.</w:delText>
                </w:r>
              </w:del>
            </w:ins>
          </w:p>
        </w:tc>
        <w:tc>
          <w:tcPr>
            <w:tcW w:w="1736" w:type="dxa"/>
            <w:tcPrChange w:id="1705" w:author="智誠 楊" w:date="2021-05-07T13:44:00Z">
              <w:tcPr>
                <w:tcW w:w="1736" w:type="dxa"/>
              </w:tcPr>
            </w:tcPrChange>
          </w:tcPr>
          <w:p w14:paraId="46C0F409" w14:textId="77777777" w:rsidR="0002310F" w:rsidRPr="00847BB7" w:rsidDel="00732CC7" w:rsidRDefault="0002310F" w:rsidP="0002310F">
            <w:pPr>
              <w:rPr>
                <w:ins w:id="1706" w:author="智誠 楊" w:date="2021-05-07T11:32:00Z"/>
                <w:del w:id="1707" w:author="張金龍" w:date="2021-06-02T13:45:00Z"/>
                <w:rFonts w:ascii="標楷體" w:eastAsia="標楷體" w:hAnsi="標楷體"/>
              </w:rPr>
            </w:pPr>
            <w:ins w:id="1708" w:author="智誠 楊" w:date="2021-05-07T11:58:00Z">
              <w:del w:id="1709" w:author="張金龍" w:date="2021-06-02T13:45:00Z">
                <w:r w:rsidDel="00732CC7">
                  <w:rPr>
                    <w:rFonts w:ascii="標楷體" w:eastAsia="標楷體" w:hAnsi="標楷體" w:hint="eastAsia"/>
                  </w:rPr>
                  <w:delText>單筆金額</w:delText>
                </w:r>
              </w:del>
            </w:ins>
            <w:ins w:id="1710" w:author="智誠 楊" w:date="2021-05-07T14:00:00Z">
              <w:del w:id="1711" w:author="張金龍" w:date="2021-06-02T13:45:00Z">
                <w:r w:rsidDel="00732CC7">
                  <w:rPr>
                    <w:rFonts w:ascii="標楷體" w:eastAsia="標楷體" w:hAnsi="標楷體" w:hint="eastAsia"/>
                  </w:rPr>
                  <w:delText>-</w:delText>
                </w:r>
              </w:del>
            </w:ins>
            <w:ins w:id="1712" w:author="智誠 楊" w:date="2021-05-07T11:58:00Z">
              <w:del w:id="1713" w:author="張金龍" w:date="2021-06-02T13:45:00Z">
                <w:r w:rsidDel="00732CC7">
                  <w:rPr>
                    <w:rFonts w:ascii="標楷體" w:eastAsia="標楷體" w:hAnsi="標楷體" w:hint="eastAsia"/>
                  </w:rPr>
                  <w:delText>起</w:delText>
                </w:r>
              </w:del>
            </w:ins>
          </w:p>
        </w:tc>
        <w:tc>
          <w:tcPr>
            <w:tcW w:w="751" w:type="dxa"/>
            <w:tcPrChange w:id="1714" w:author="智誠 楊" w:date="2021-05-07T13:44:00Z">
              <w:tcPr>
                <w:tcW w:w="751" w:type="dxa"/>
              </w:tcPr>
            </w:tcPrChange>
          </w:tcPr>
          <w:p w14:paraId="735ECB6B" w14:textId="77777777" w:rsidR="0002310F" w:rsidRPr="00847BB7" w:rsidDel="00732CC7" w:rsidRDefault="0002310F" w:rsidP="0002310F">
            <w:pPr>
              <w:rPr>
                <w:ins w:id="1715" w:author="智誠 楊" w:date="2021-05-07T11:32:00Z"/>
                <w:del w:id="1716" w:author="張金龍" w:date="2021-06-02T13:45:00Z"/>
                <w:rFonts w:ascii="標楷體" w:eastAsia="標楷體" w:hAnsi="標楷體"/>
              </w:rPr>
            </w:pPr>
            <w:ins w:id="1717" w:author="智誠 楊" w:date="2021-05-07T11:59:00Z">
              <w:del w:id="1718" w:author="張金龍" w:date="2021-06-02T13:45:00Z">
                <w:r w:rsidDel="00732CC7">
                  <w:rPr>
                    <w:rFonts w:ascii="標楷體" w:eastAsia="標楷體" w:hAnsi="標楷體" w:hint="eastAsia"/>
                  </w:rPr>
                  <w:delText>14</w:delText>
                </w:r>
              </w:del>
            </w:ins>
          </w:p>
        </w:tc>
        <w:tc>
          <w:tcPr>
            <w:tcW w:w="1436" w:type="dxa"/>
            <w:tcPrChange w:id="1719" w:author="智誠 楊" w:date="2021-05-07T13:44:00Z">
              <w:tcPr>
                <w:tcW w:w="1305" w:type="dxa"/>
              </w:tcPr>
            </w:tcPrChange>
          </w:tcPr>
          <w:p w14:paraId="16AEB305" w14:textId="77777777" w:rsidR="0002310F" w:rsidRPr="00847BB7" w:rsidDel="00732CC7" w:rsidRDefault="0002310F" w:rsidP="0002310F">
            <w:pPr>
              <w:rPr>
                <w:ins w:id="1720" w:author="智誠 楊" w:date="2021-05-07T11:32:00Z"/>
                <w:del w:id="1721" w:author="張金龍" w:date="2021-06-02T13:45:00Z"/>
                <w:rFonts w:ascii="標楷體" w:eastAsia="標楷體" w:hAnsi="標楷體"/>
                <w:color w:val="FF0000"/>
              </w:rPr>
            </w:pPr>
            <w:ins w:id="1722" w:author="智誠 楊" w:date="2021-05-07T13:42:00Z">
              <w:del w:id="1723" w:author="張金龍" w:date="2021-06-02T13:45:00Z">
                <w:r w:rsidDel="00732CC7">
                  <w:rPr>
                    <w:rFonts w:ascii="標楷體" w:eastAsia="標楷體" w:hAnsi="標楷體"/>
                  </w:rPr>
                  <w:delText>MlaundryParas</w:delText>
                </w:r>
                <w:r w:rsidDel="00732CC7">
                  <w:rPr>
                    <w:rFonts w:ascii="標楷體" w:eastAsia="標楷體" w:hAnsi="標楷體" w:hint="eastAsia"/>
                  </w:rPr>
                  <w:delText>.</w:delText>
                </w:r>
              </w:del>
            </w:ins>
            <w:ins w:id="1724" w:author="智誠 楊" w:date="2021-05-07T13:43:00Z">
              <w:del w:id="1725" w:author="張金龍" w:date="2021-06-02T13:45:00Z">
                <w:r w:rsidRPr="00050F5E" w:rsidDel="00732CC7">
                  <w:rPr>
                    <w:rFonts w:ascii="標楷體" w:eastAsia="標楷體" w:hAnsi="標楷體"/>
                  </w:rPr>
                  <w:delText>Factor2AmtStart</w:delText>
                </w:r>
              </w:del>
            </w:ins>
          </w:p>
        </w:tc>
        <w:tc>
          <w:tcPr>
            <w:tcW w:w="1896" w:type="dxa"/>
            <w:tcPrChange w:id="1726" w:author="智誠 楊" w:date="2021-05-07T13:44:00Z">
              <w:tcPr>
                <w:tcW w:w="2027" w:type="dxa"/>
                <w:gridSpan w:val="2"/>
              </w:tcPr>
            </w:tcPrChange>
          </w:tcPr>
          <w:p w14:paraId="47169711" w14:textId="77777777" w:rsidR="0002310F" w:rsidRPr="00847BB7" w:rsidDel="00732CC7" w:rsidRDefault="0002310F" w:rsidP="0002310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ins w:id="1727" w:author="智誠 楊" w:date="2021-05-07T11:32:00Z"/>
                <w:del w:id="1728" w:author="張金龍" w:date="2021-06-02T13:45:00Z"/>
                <w:rFonts w:ascii="標楷體" w:eastAsia="標楷體" w:hAnsi="標楷體" w:cs="細明體"/>
                <w:color w:val="000000"/>
                <w:spacing w:val="15"/>
                <w:kern w:val="0"/>
              </w:rPr>
            </w:pPr>
          </w:p>
        </w:tc>
        <w:tc>
          <w:tcPr>
            <w:tcW w:w="514" w:type="dxa"/>
            <w:tcPrChange w:id="1729" w:author="智誠 楊" w:date="2021-05-07T13:44:00Z">
              <w:tcPr>
                <w:tcW w:w="514" w:type="dxa"/>
              </w:tcPr>
            </w:tcPrChange>
          </w:tcPr>
          <w:p w14:paraId="48AE2F42" w14:textId="77777777" w:rsidR="0002310F" w:rsidRPr="00847BB7" w:rsidDel="00732CC7" w:rsidRDefault="0002310F" w:rsidP="0002310F">
            <w:pPr>
              <w:rPr>
                <w:ins w:id="1730" w:author="智誠 楊" w:date="2021-05-07T11:32:00Z"/>
                <w:del w:id="1731" w:author="張金龍" w:date="2021-06-02T13:45:00Z"/>
                <w:rFonts w:ascii="標楷體" w:eastAsia="標楷體" w:hAnsi="標楷體"/>
              </w:rPr>
            </w:pPr>
            <w:ins w:id="1732" w:author="智誠 楊" w:date="2021-05-07T12:00:00Z">
              <w:del w:id="1733" w:author="張金龍" w:date="2021-06-02T13:45:00Z">
                <w:r w:rsidDel="00732CC7">
                  <w:rPr>
                    <w:rFonts w:ascii="標楷體" w:eastAsia="標楷體" w:hAnsi="標楷體" w:hint="eastAsia"/>
                  </w:rPr>
                  <w:delText>V</w:delText>
                </w:r>
              </w:del>
            </w:ins>
          </w:p>
        </w:tc>
        <w:tc>
          <w:tcPr>
            <w:tcW w:w="407" w:type="dxa"/>
            <w:tcPrChange w:id="1734" w:author="智誠 楊" w:date="2021-05-07T13:44:00Z">
              <w:tcPr>
                <w:tcW w:w="407" w:type="dxa"/>
              </w:tcPr>
            </w:tcPrChange>
          </w:tcPr>
          <w:p w14:paraId="5D57C6C6" w14:textId="77777777" w:rsidR="0002310F" w:rsidRPr="00847BB7" w:rsidDel="00732CC7" w:rsidRDefault="0002310F" w:rsidP="0002310F">
            <w:pPr>
              <w:jc w:val="center"/>
              <w:rPr>
                <w:ins w:id="1735" w:author="智誠 楊" w:date="2021-05-07T11:32:00Z"/>
                <w:del w:id="1736" w:author="張金龍" w:date="2021-06-02T13:45:00Z"/>
                <w:rFonts w:ascii="標楷體" w:eastAsia="標楷體" w:hAnsi="標楷體"/>
              </w:rPr>
            </w:pPr>
            <w:ins w:id="1737" w:author="智誠 楊" w:date="2021-05-07T12:00:00Z">
              <w:del w:id="1738" w:author="張金龍" w:date="2021-06-02T13:45:00Z">
                <w:r w:rsidRPr="00A01A6B" w:rsidDel="00732CC7">
                  <w:rPr>
                    <w:rFonts w:ascii="標楷體" w:eastAsia="標楷體" w:hAnsi="標楷體" w:hint="eastAsia"/>
                  </w:rPr>
                  <w:delText>W</w:delText>
                </w:r>
              </w:del>
            </w:ins>
          </w:p>
        </w:tc>
        <w:tc>
          <w:tcPr>
            <w:tcW w:w="3544" w:type="dxa"/>
            <w:tcPrChange w:id="1739" w:author="智誠 楊" w:date="2021-05-07T13:44:00Z">
              <w:tcPr>
                <w:tcW w:w="3544" w:type="dxa"/>
              </w:tcPr>
            </w:tcPrChange>
          </w:tcPr>
          <w:p w14:paraId="0B7184EE" w14:textId="77777777" w:rsidR="0002310F" w:rsidDel="00732CC7" w:rsidRDefault="0002310F" w:rsidP="0002310F">
            <w:pPr>
              <w:snapToGrid w:val="0"/>
              <w:ind w:left="238" w:hangingChars="99" w:hanging="238"/>
              <w:rPr>
                <w:ins w:id="1740" w:author="智誠 楊" w:date="2021-05-07T13:44:00Z"/>
                <w:del w:id="1741" w:author="張金龍" w:date="2021-06-02T13:45:00Z"/>
                <w:rFonts w:ascii="標楷體" w:eastAsia="標楷體" w:hAnsi="標楷體"/>
                <w:color w:val="000000" w:themeColor="text1"/>
              </w:rPr>
            </w:pPr>
            <w:ins w:id="1742" w:author="智誠 楊" w:date="2021-05-07T13:44:00Z">
              <w:del w:id="1743" w:author="張金龍" w:date="2021-06-02T13:45:00Z">
                <w:r w:rsidRPr="00A01A6B" w:rsidDel="00732CC7">
                  <w:rPr>
                    <w:rFonts w:ascii="標楷體" w:eastAsia="標楷體" w:hAnsi="標楷體" w:hint="eastAsia"/>
                    <w:color w:val="000000" w:themeColor="text1"/>
                  </w:rPr>
                  <w:delText>1.</w:delText>
                </w:r>
                <w:r w:rsidDel="00732CC7">
                  <w:rPr>
                    <w:rFonts w:ascii="標楷體" w:eastAsia="標楷體" w:hAnsi="標楷體" w:hint="eastAsia"/>
                    <w:color w:val="000000" w:themeColor="text1"/>
                  </w:rPr>
                  <w:delText>自動顯示,可修改</w:delText>
                </w:r>
              </w:del>
            </w:ins>
          </w:p>
          <w:p w14:paraId="1D0560A0" w14:textId="77777777" w:rsidR="0002310F" w:rsidRPr="000726A1" w:rsidDel="00732CC7" w:rsidRDefault="0002310F" w:rsidP="0002310F">
            <w:pPr>
              <w:ind w:left="240" w:hangingChars="100" w:hanging="240"/>
              <w:rPr>
                <w:ins w:id="1744" w:author="智誠 楊" w:date="2021-05-07T11:32:00Z"/>
                <w:del w:id="1745" w:author="張金龍" w:date="2021-06-02T13:45:00Z"/>
                <w:rFonts w:ascii="標楷體" w:eastAsia="標楷體" w:hAnsi="標楷體"/>
              </w:rPr>
            </w:pPr>
            <w:ins w:id="1746" w:author="智誠 楊" w:date="2021-05-07T13:44:00Z">
              <w:del w:id="1747" w:author="張金龍" w:date="2021-06-02T13:45:00Z">
                <w:r w:rsidDel="00732CC7">
                  <w:rPr>
                    <w:rFonts w:ascii="標楷體" w:eastAsia="標楷體" w:hAnsi="標楷體" w:hint="eastAsia"/>
                  </w:rPr>
                  <w:delText>2.</w:delText>
                </w:r>
                <w:r w:rsidDel="00732CC7">
                  <w:rPr>
                    <w:rFonts w:ascii="標楷體" w:eastAsia="標楷體" w:hAnsi="標楷體"/>
                  </w:rPr>
                  <w:delText>MlaundryParas</w:delText>
                </w:r>
                <w:r w:rsidDel="00732CC7">
                  <w:rPr>
                    <w:rFonts w:ascii="標楷體" w:eastAsia="標楷體" w:hAnsi="標楷體" w:hint="eastAsia"/>
                  </w:rPr>
                  <w:delText>.</w:delText>
                </w:r>
                <w:r w:rsidRPr="00050F5E" w:rsidDel="00732CC7">
                  <w:rPr>
                    <w:rFonts w:ascii="標楷體" w:eastAsia="標楷體" w:hAnsi="標楷體"/>
                  </w:rPr>
                  <w:delText>Factor2AmtStart</w:delText>
                </w:r>
              </w:del>
            </w:ins>
          </w:p>
        </w:tc>
      </w:tr>
      <w:tr w:rsidR="0002310F" w:rsidRPr="00847BB7" w:rsidDel="00732CC7" w14:paraId="0C15A306" w14:textId="77777777" w:rsidTr="00796014">
        <w:tblPrEx>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ExChange w:id="1748" w:author="智誠 楊" w:date="2021-05-07T13:44:00Z">
            <w:tblPrEx>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Ex>
          </w:tblPrExChange>
        </w:tblPrEx>
        <w:trPr>
          <w:trHeight w:val="291"/>
          <w:jc w:val="center"/>
          <w:ins w:id="1749" w:author="智誠 楊" w:date="2021-05-07T11:32:00Z"/>
          <w:del w:id="1750" w:author="張金龍" w:date="2021-06-02T13:45:00Z"/>
          <w:trPrChange w:id="1751" w:author="智誠 楊" w:date="2021-05-07T13:44:00Z">
            <w:trPr>
              <w:trHeight w:val="291"/>
              <w:jc w:val="center"/>
            </w:trPr>
          </w:trPrChange>
        </w:trPr>
        <w:tc>
          <w:tcPr>
            <w:tcW w:w="456" w:type="dxa"/>
            <w:tcPrChange w:id="1752" w:author="智誠 楊" w:date="2021-05-07T13:44:00Z">
              <w:tcPr>
                <w:tcW w:w="456" w:type="dxa"/>
              </w:tcPr>
            </w:tcPrChange>
          </w:tcPr>
          <w:p w14:paraId="4C7924E2" w14:textId="77777777" w:rsidR="0002310F" w:rsidRPr="00847BB7" w:rsidDel="00732CC7" w:rsidRDefault="0002310F" w:rsidP="0002310F">
            <w:pPr>
              <w:rPr>
                <w:ins w:id="1753" w:author="智誠 楊" w:date="2021-05-07T11:32:00Z"/>
                <w:del w:id="1754" w:author="張金龍" w:date="2021-06-02T13:45:00Z"/>
                <w:rFonts w:ascii="標楷體" w:eastAsia="標楷體" w:hAnsi="標楷體"/>
              </w:rPr>
            </w:pPr>
            <w:ins w:id="1755" w:author="智誠 楊" w:date="2021-05-07T11:32:00Z">
              <w:del w:id="1756" w:author="張金龍" w:date="2021-06-02T13:45:00Z">
                <w:r w:rsidDel="00732CC7">
                  <w:rPr>
                    <w:rFonts w:ascii="標楷體" w:eastAsia="標楷體" w:hAnsi="標楷體" w:hint="eastAsia"/>
                  </w:rPr>
                  <w:delText>4.</w:delText>
                </w:r>
              </w:del>
            </w:ins>
          </w:p>
        </w:tc>
        <w:tc>
          <w:tcPr>
            <w:tcW w:w="1736" w:type="dxa"/>
            <w:tcPrChange w:id="1757" w:author="智誠 楊" w:date="2021-05-07T13:44:00Z">
              <w:tcPr>
                <w:tcW w:w="1736" w:type="dxa"/>
              </w:tcPr>
            </w:tcPrChange>
          </w:tcPr>
          <w:p w14:paraId="5E88BD1A" w14:textId="77777777" w:rsidR="0002310F" w:rsidRPr="00847BB7" w:rsidDel="00732CC7" w:rsidRDefault="0002310F" w:rsidP="0002310F">
            <w:pPr>
              <w:rPr>
                <w:ins w:id="1758" w:author="智誠 楊" w:date="2021-05-07T11:32:00Z"/>
                <w:del w:id="1759" w:author="張金龍" w:date="2021-06-02T13:45:00Z"/>
                <w:rFonts w:ascii="標楷體" w:eastAsia="標楷體" w:hAnsi="標楷體"/>
              </w:rPr>
            </w:pPr>
            <w:ins w:id="1760" w:author="智誠 楊" w:date="2021-05-07T11:58:00Z">
              <w:del w:id="1761" w:author="張金龍" w:date="2021-06-02T13:45:00Z">
                <w:r w:rsidDel="00732CC7">
                  <w:rPr>
                    <w:rFonts w:ascii="標楷體" w:eastAsia="標楷體" w:hAnsi="標楷體" w:hint="eastAsia"/>
                  </w:rPr>
                  <w:delText>單筆金額</w:delText>
                </w:r>
              </w:del>
            </w:ins>
            <w:ins w:id="1762" w:author="智誠 楊" w:date="2021-05-07T14:00:00Z">
              <w:del w:id="1763" w:author="張金龍" w:date="2021-06-02T13:45:00Z">
                <w:r w:rsidDel="00732CC7">
                  <w:rPr>
                    <w:rFonts w:ascii="標楷體" w:eastAsia="標楷體" w:hAnsi="標楷體" w:hint="eastAsia"/>
                  </w:rPr>
                  <w:delText>-</w:delText>
                </w:r>
              </w:del>
            </w:ins>
            <w:ins w:id="1764" w:author="智誠 楊" w:date="2021-05-07T11:58:00Z">
              <w:del w:id="1765" w:author="張金龍" w:date="2021-06-02T13:45:00Z">
                <w:r w:rsidDel="00732CC7">
                  <w:rPr>
                    <w:rFonts w:ascii="標楷體" w:eastAsia="標楷體" w:hAnsi="標楷體" w:hint="eastAsia"/>
                  </w:rPr>
                  <w:delText>迄</w:delText>
                </w:r>
              </w:del>
            </w:ins>
          </w:p>
        </w:tc>
        <w:tc>
          <w:tcPr>
            <w:tcW w:w="751" w:type="dxa"/>
            <w:tcPrChange w:id="1766" w:author="智誠 楊" w:date="2021-05-07T13:44:00Z">
              <w:tcPr>
                <w:tcW w:w="751" w:type="dxa"/>
              </w:tcPr>
            </w:tcPrChange>
          </w:tcPr>
          <w:p w14:paraId="3ECB87D4" w14:textId="77777777" w:rsidR="0002310F" w:rsidRPr="00847BB7" w:rsidDel="00732CC7" w:rsidRDefault="0002310F" w:rsidP="0002310F">
            <w:pPr>
              <w:rPr>
                <w:ins w:id="1767" w:author="智誠 楊" w:date="2021-05-07T11:32:00Z"/>
                <w:del w:id="1768" w:author="張金龍" w:date="2021-06-02T13:45:00Z"/>
                <w:rFonts w:ascii="標楷體" w:eastAsia="標楷體" w:hAnsi="標楷體"/>
              </w:rPr>
            </w:pPr>
            <w:ins w:id="1769" w:author="智誠 楊" w:date="2021-05-07T11:59:00Z">
              <w:del w:id="1770" w:author="張金龍" w:date="2021-06-02T13:45:00Z">
                <w:r w:rsidDel="00732CC7">
                  <w:rPr>
                    <w:rFonts w:ascii="標楷體" w:eastAsia="標楷體" w:hAnsi="標楷體" w:hint="eastAsia"/>
                  </w:rPr>
                  <w:delText>14</w:delText>
                </w:r>
              </w:del>
            </w:ins>
          </w:p>
        </w:tc>
        <w:tc>
          <w:tcPr>
            <w:tcW w:w="1436" w:type="dxa"/>
            <w:tcPrChange w:id="1771" w:author="智誠 楊" w:date="2021-05-07T13:44:00Z">
              <w:tcPr>
                <w:tcW w:w="1305" w:type="dxa"/>
              </w:tcPr>
            </w:tcPrChange>
          </w:tcPr>
          <w:p w14:paraId="2126B3BF" w14:textId="77777777" w:rsidR="0002310F" w:rsidRPr="00847BB7" w:rsidDel="00732CC7" w:rsidRDefault="0002310F" w:rsidP="0002310F">
            <w:pPr>
              <w:rPr>
                <w:ins w:id="1772" w:author="智誠 楊" w:date="2021-05-07T11:32:00Z"/>
                <w:del w:id="1773" w:author="張金龍" w:date="2021-06-02T13:45:00Z"/>
                <w:rFonts w:ascii="標楷體" w:eastAsia="標楷體" w:hAnsi="標楷體"/>
              </w:rPr>
            </w:pPr>
            <w:ins w:id="1774" w:author="智誠 楊" w:date="2021-05-07T13:43:00Z">
              <w:del w:id="1775" w:author="張金龍" w:date="2021-06-02T13:45:00Z">
                <w:r w:rsidDel="00732CC7">
                  <w:rPr>
                    <w:rFonts w:ascii="標楷體" w:eastAsia="標楷體" w:hAnsi="標楷體"/>
                  </w:rPr>
                  <w:delText>MlaundryParas</w:delText>
                </w:r>
                <w:r w:rsidDel="00732CC7">
                  <w:rPr>
                    <w:rFonts w:ascii="標楷體" w:eastAsia="標楷體" w:hAnsi="標楷體" w:hint="eastAsia"/>
                  </w:rPr>
                  <w:delText>.</w:delText>
                </w:r>
                <w:r w:rsidRPr="00050F5E" w:rsidDel="00732CC7">
                  <w:rPr>
                    <w:rFonts w:ascii="標楷體" w:eastAsia="標楷體" w:hAnsi="標楷體"/>
                  </w:rPr>
                  <w:delText>Factor2AmtEnd</w:delText>
                </w:r>
              </w:del>
            </w:ins>
          </w:p>
        </w:tc>
        <w:tc>
          <w:tcPr>
            <w:tcW w:w="1896" w:type="dxa"/>
            <w:tcPrChange w:id="1776" w:author="智誠 楊" w:date="2021-05-07T13:44:00Z">
              <w:tcPr>
                <w:tcW w:w="2027" w:type="dxa"/>
                <w:gridSpan w:val="2"/>
              </w:tcPr>
            </w:tcPrChange>
          </w:tcPr>
          <w:p w14:paraId="64CA7728" w14:textId="77777777" w:rsidR="0002310F" w:rsidRPr="00847BB7" w:rsidDel="00732CC7" w:rsidRDefault="0002310F" w:rsidP="0002310F">
            <w:pPr>
              <w:rPr>
                <w:ins w:id="1777" w:author="智誠 楊" w:date="2021-05-07T11:32:00Z"/>
                <w:del w:id="1778" w:author="張金龍" w:date="2021-06-02T13:45:00Z"/>
                <w:rFonts w:ascii="標楷體" w:eastAsia="標楷體" w:hAnsi="標楷體"/>
                <w:lang w:eastAsia="zh-HK"/>
              </w:rPr>
            </w:pPr>
          </w:p>
        </w:tc>
        <w:tc>
          <w:tcPr>
            <w:tcW w:w="514" w:type="dxa"/>
            <w:tcPrChange w:id="1779" w:author="智誠 楊" w:date="2021-05-07T13:44:00Z">
              <w:tcPr>
                <w:tcW w:w="514" w:type="dxa"/>
              </w:tcPr>
            </w:tcPrChange>
          </w:tcPr>
          <w:p w14:paraId="464A3264" w14:textId="77777777" w:rsidR="0002310F" w:rsidRPr="00847BB7" w:rsidDel="00732CC7" w:rsidRDefault="0002310F" w:rsidP="0002310F">
            <w:pPr>
              <w:rPr>
                <w:ins w:id="1780" w:author="智誠 楊" w:date="2021-05-07T11:32:00Z"/>
                <w:del w:id="1781" w:author="張金龍" w:date="2021-06-02T13:45:00Z"/>
                <w:rFonts w:ascii="標楷體" w:eastAsia="標楷體" w:hAnsi="標楷體"/>
              </w:rPr>
            </w:pPr>
            <w:ins w:id="1782" w:author="智誠 楊" w:date="2021-05-07T12:00:00Z">
              <w:del w:id="1783" w:author="張金龍" w:date="2021-06-02T13:45:00Z">
                <w:r w:rsidDel="00732CC7">
                  <w:rPr>
                    <w:rFonts w:ascii="標楷體" w:eastAsia="標楷體" w:hAnsi="標楷體" w:hint="eastAsia"/>
                  </w:rPr>
                  <w:delText>V</w:delText>
                </w:r>
              </w:del>
            </w:ins>
          </w:p>
        </w:tc>
        <w:tc>
          <w:tcPr>
            <w:tcW w:w="407" w:type="dxa"/>
            <w:tcPrChange w:id="1784" w:author="智誠 楊" w:date="2021-05-07T13:44:00Z">
              <w:tcPr>
                <w:tcW w:w="407" w:type="dxa"/>
              </w:tcPr>
            </w:tcPrChange>
          </w:tcPr>
          <w:p w14:paraId="277BFFA5" w14:textId="77777777" w:rsidR="0002310F" w:rsidRPr="00847BB7" w:rsidDel="00732CC7" w:rsidRDefault="0002310F" w:rsidP="0002310F">
            <w:pPr>
              <w:jc w:val="center"/>
              <w:rPr>
                <w:ins w:id="1785" w:author="智誠 楊" w:date="2021-05-07T11:32:00Z"/>
                <w:del w:id="1786" w:author="張金龍" w:date="2021-06-02T13:45:00Z"/>
                <w:rFonts w:ascii="標楷體" w:eastAsia="標楷體" w:hAnsi="標楷體"/>
              </w:rPr>
            </w:pPr>
            <w:ins w:id="1787" w:author="智誠 楊" w:date="2021-05-07T12:00:00Z">
              <w:del w:id="1788" w:author="張金龍" w:date="2021-06-02T13:45:00Z">
                <w:r w:rsidRPr="00A01A6B" w:rsidDel="00732CC7">
                  <w:rPr>
                    <w:rFonts w:ascii="標楷體" w:eastAsia="標楷體" w:hAnsi="標楷體" w:hint="eastAsia"/>
                  </w:rPr>
                  <w:delText>W</w:delText>
                </w:r>
              </w:del>
            </w:ins>
          </w:p>
        </w:tc>
        <w:tc>
          <w:tcPr>
            <w:tcW w:w="3544" w:type="dxa"/>
            <w:tcPrChange w:id="1789" w:author="智誠 楊" w:date="2021-05-07T13:44:00Z">
              <w:tcPr>
                <w:tcW w:w="3544" w:type="dxa"/>
              </w:tcPr>
            </w:tcPrChange>
          </w:tcPr>
          <w:p w14:paraId="5B0B2432" w14:textId="77777777" w:rsidR="0002310F" w:rsidDel="00732CC7" w:rsidRDefault="0002310F" w:rsidP="0002310F">
            <w:pPr>
              <w:snapToGrid w:val="0"/>
              <w:ind w:left="238" w:hangingChars="99" w:hanging="238"/>
              <w:rPr>
                <w:ins w:id="1790" w:author="智誠 楊" w:date="2021-05-07T13:44:00Z"/>
                <w:del w:id="1791" w:author="張金龍" w:date="2021-06-02T13:45:00Z"/>
                <w:rFonts w:ascii="標楷體" w:eastAsia="標楷體" w:hAnsi="標楷體"/>
                <w:color w:val="000000" w:themeColor="text1"/>
              </w:rPr>
            </w:pPr>
            <w:ins w:id="1792" w:author="智誠 楊" w:date="2021-05-07T13:44:00Z">
              <w:del w:id="1793" w:author="張金龍" w:date="2021-06-02T13:45:00Z">
                <w:r w:rsidRPr="00A01A6B" w:rsidDel="00732CC7">
                  <w:rPr>
                    <w:rFonts w:ascii="標楷體" w:eastAsia="標楷體" w:hAnsi="標楷體" w:hint="eastAsia"/>
                    <w:color w:val="000000" w:themeColor="text1"/>
                  </w:rPr>
                  <w:delText>1.</w:delText>
                </w:r>
                <w:r w:rsidDel="00732CC7">
                  <w:rPr>
                    <w:rFonts w:ascii="標楷體" w:eastAsia="標楷體" w:hAnsi="標楷體" w:hint="eastAsia"/>
                    <w:color w:val="000000" w:themeColor="text1"/>
                  </w:rPr>
                  <w:delText>自動顯示,可修改</w:delText>
                </w:r>
              </w:del>
            </w:ins>
          </w:p>
          <w:p w14:paraId="55788866" w14:textId="77777777" w:rsidR="0002310F" w:rsidRPr="000267BA" w:rsidDel="00732CC7" w:rsidRDefault="0002310F" w:rsidP="0002310F">
            <w:pPr>
              <w:ind w:left="240" w:hangingChars="100" w:hanging="240"/>
              <w:rPr>
                <w:ins w:id="1794" w:author="智誠 楊" w:date="2021-05-07T11:32:00Z"/>
                <w:del w:id="1795" w:author="張金龍" w:date="2021-06-02T13:45:00Z"/>
                <w:rFonts w:ascii="標楷體" w:eastAsia="標楷體" w:hAnsi="標楷體"/>
              </w:rPr>
            </w:pPr>
            <w:ins w:id="1796" w:author="智誠 楊" w:date="2021-05-07T13:44:00Z">
              <w:del w:id="1797" w:author="張金龍" w:date="2021-06-02T13:45:00Z">
                <w:r w:rsidDel="00732CC7">
                  <w:rPr>
                    <w:rFonts w:ascii="標楷體" w:eastAsia="標楷體" w:hAnsi="標楷體" w:hint="eastAsia"/>
                  </w:rPr>
                  <w:delText>2.</w:delText>
                </w:r>
                <w:r w:rsidDel="00732CC7">
                  <w:rPr>
                    <w:rFonts w:ascii="標楷體" w:eastAsia="標楷體" w:hAnsi="標楷體"/>
                  </w:rPr>
                  <w:delText>MlaundryParas</w:delText>
                </w:r>
                <w:r w:rsidDel="00732CC7">
                  <w:rPr>
                    <w:rFonts w:ascii="標楷體" w:eastAsia="標楷體" w:hAnsi="標楷體" w:hint="eastAsia"/>
                  </w:rPr>
                  <w:delText>.</w:delText>
                </w:r>
                <w:r w:rsidRPr="00050F5E" w:rsidDel="00732CC7">
                  <w:rPr>
                    <w:rFonts w:ascii="標楷體" w:eastAsia="標楷體" w:hAnsi="標楷體"/>
                  </w:rPr>
                  <w:delText>Factor2AmtEnd</w:delText>
                </w:r>
              </w:del>
            </w:ins>
          </w:p>
        </w:tc>
      </w:tr>
      <w:tr w:rsidR="0002310F" w:rsidRPr="00847BB7" w:rsidDel="00732CC7" w14:paraId="5E414137" w14:textId="77777777" w:rsidTr="00796014">
        <w:tblPrEx>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ExChange w:id="1798" w:author="智誠 楊" w:date="2021-05-07T13:44:00Z">
            <w:tblPrEx>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Ex>
          </w:tblPrExChange>
        </w:tblPrEx>
        <w:trPr>
          <w:trHeight w:val="291"/>
          <w:jc w:val="center"/>
          <w:ins w:id="1799" w:author="智誠 楊" w:date="2021-05-07T11:58:00Z"/>
          <w:del w:id="1800" w:author="張金龍" w:date="2021-06-02T13:45:00Z"/>
          <w:trPrChange w:id="1801" w:author="智誠 楊" w:date="2021-05-07T13:44:00Z">
            <w:trPr>
              <w:trHeight w:val="291"/>
              <w:jc w:val="center"/>
            </w:trPr>
          </w:trPrChange>
        </w:trPr>
        <w:tc>
          <w:tcPr>
            <w:tcW w:w="2192" w:type="dxa"/>
            <w:gridSpan w:val="2"/>
            <w:tcPrChange w:id="1802" w:author="智誠 楊" w:date="2021-05-07T13:44:00Z">
              <w:tcPr>
                <w:tcW w:w="2192" w:type="dxa"/>
                <w:gridSpan w:val="2"/>
              </w:tcPr>
            </w:tcPrChange>
          </w:tcPr>
          <w:p w14:paraId="351BDB39" w14:textId="77777777" w:rsidR="0002310F" w:rsidDel="00732CC7" w:rsidRDefault="0002310F" w:rsidP="0002310F">
            <w:pPr>
              <w:rPr>
                <w:ins w:id="1803" w:author="智誠 楊" w:date="2021-05-07T11:58:00Z"/>
                <w:del w:id="1804" w:author="張金龍" w:date="2021-06-02T13:45:00Z"/>
                <w:rFonts w:ascii="標楷體" w:eastAsia="標楷體" w:hAnsi="標楷體"/>
              </w:rPr>
            </w:pPr>
            <w:ins w:id="1805" w:author="智誠 楊" w:date="2021-05-07T11:58:00Z">
              <w:del w:id="1806" w:author="張金龍" w:date="2021-06-02T13:45:00Z">
                <w:r w:rsidDel="00732CC7">
                  <w:rPr>
                    <w:rFonts w:ascii="標楷體" w:eastAsia="標楷體" w:hAnsi="標楷體" w:hint="eastAsia"/>
                  </w:rPr>
                  <w:delText>洗錢樣態三</w:delText>
                </w:r>
              </w:del>
            </w:ins>
          </w:p>
        </w:tc>
        <w:tc>
          <w:tcPr>
            <w:tcW w:w="751" w:type="dxa"/>
            <w:tcPrChange w:id="1807" w:author="智誠 楊" w:date="2021-05-07T13:44:00Z">
              <w:tcPr>
                <w:tcW w:w="751" w:type="dxa"/>
              </w:tcPr>
            </w:tcPrChange>
          </w:tcPr>
          <w:p w14:paraId="08B5DC79" w14:textId="77777777" w:rsidR="0002310F" w:rsidRPr="00847BB7" w:rsidDel="00732CC7" w:rsidRDefault="0002310F" w:rsidP="0002310F">
            <w:pPr>
              <w:rPr>
                <w:ins w:id="1808" w:author="智誠 楊" w:date="2021-05-07T11:58:00Z"/>
                <w:del w:id="1809" w:author="張金龍" w:date="2021-06-02T13:45:00Z"/>
                <w:rFonts w:ascii="標楷體" w:eastAsia="標楷體" w:hAnsi="標楷體"/>
              </w:rPr>
            </w:pPr>
          </w:p>
        </w:tc>
        <w:tc>
          <w:tcPr>
            <w:tcW w:w="1436" w:type="dxa"/>
            <w:tcPrChange w:id="1810" w:author="智誠 楊" w:date="2021-05-07T13:44:00Z">
              <w:tcPr>
                <w:tcW w:w="1305" w:type="dxa"/>
              </w:tcPr>
            </w:tcPrChange>
          </w:tcPr>
          <w:p w14:paraId="43D7BB5D" w14:textId="77777777" w:rsidR="0002310F" w:rsidRPr="00847BB7" w:rsidDel="00732CC7" w:rsidRDefault="0002310F" w:rsidP="0002310F">
            <w:pPr>
              <w:rPr>
                <w:ins w:id="1811" w:author="智誠 楊" w:date="2021-05-07T11:58:00Z"/>
                <w:del w:id="1812" w:author="張金龍" w:date="2021-06-02T13:45:00Z"/>
                <w:rFonts w:ascii="標楷體" w:eastAsia="標楷體" w:hAnsi="標楷體"/>
              </w:rPr>
            </w:pPr>
          </w:p>
        </w:tc>
        <w:tc>
          <w:tcPr>
            <w:tcW w:w="1896" w:type="dxa"/>
            <w:tcPrChange w:id="1813" w:author="智誠 楊" w:date="2021-05-07T13:44:00Z">
              <w:tcPr>
                <w:tcW w:w="2027" w:type="dxa"/>
                <w:gridSpan w:val="2"/>
              </w:tcPr>
            </w:tcPrChange>
          </w:tcPr>
          <w:p w14:paraId="463BBB79" w14:textId="77777777" w:rsidR="0002310F" w:rsidRPr="00847BB7" w:rsidDel="00732CC7" w:rsidRDefault="0002310F" w:rsidP="0002310F">
            <w:pPr>
              <w:rPr>
                <w:ins w:id="1814" w:author="智誠 楊" w:date="2021-05-07T11:58:00Z"/>
                <w:del w:id="1815" w:author="張金龍" w:date="2021-06-02T13:45:00Z"/>
                <w:rFonts w:ascii="標楷體" w:eastAsia="標楷體" w:hAnsi="標楷體"/>
                <w:lang w:eastAsia="zh-HK"/>
              </w:rPr>
            </w:pPr>
          </w:p>
        </w:tc>
        <w:tc>
          <w:tcPr>
            <w:tcW w:w="514" w:type="dxa"/>
            <w:tcPrChange w:id="1816" w:author="智誠 楊" w:date="2021-05-07T13:44:00Z">
              <w:tcPr>
                <w:tcW w:w="514" w:type="dxa"/>
              </w:tcPr>
            </w:tcPrChange>
          </w:tcPr>
          <w:p w14:paraId="7C93DEE1" w14:textId="77777777" w:rsidR="0002310F" w:rsidRPr="00847BB7" w:rsidDel="00732CC7" w:rsidRDefault="0002310F" w:rsidP="0002310F">
            <w:pPr>
              <w:rPr>
                <w:ins w:id="1817" w:author="智誠 楊" w:date="2021-05-07T11:58:00Z"/>
                <w:del w:id="1818" w:author="張金龍" w:date="2021-06-02T13:45:00Z"/>
                <w:rFonts w:ascii="標楷體" w:eastAsia="標楷體" w:hAnsi="標楷體"/>
              </w:rPr>
            </w:pPr>
          </w:p>
        </w:tc>
        <w:tc>
          <w:tcPr>
            <w:tcW w:w="407" w:type="dxa"/>
            <w:tcPrChange w:id="1819" w:author="智誠 楊" w:date="2021-05-07T13:44:00Z">
              <w:tcPr>
                <w:tcW w:w="407" w:type="dxa"/>
              </w:tcPr>
            </w:tcPrChange>
          </w:tcPr>
          <w:p w14:paraId="4FDA5A58" w14:textId="77777777" w:rsidR="0002310F" w:rsidRPr="00847BB7" w:rsidDel="00732CC7" w:rsidRDefault="0002310F" w:rsidP="0002310F">
            <w:pPr>
              <w:jc w:val="center"/>
              <w:rPr>
                <w:ins w:id="1820" w:author="智誠 楊" w:date="2021-05-07T11:58:00Z"/>
                <w:del w:id="1821" w:author="張金龍" w:date="2021-06-02T13:45:00Z"/>
                <w:rFonts w:ascii="標楷體" w:eastAsia="標楷體" w:hAnsi="標楷體"/>
              </w:rPr>
            </w:pPr>
          </w:p>
        </w:tc>
        <w:tc>
          <w:tcPr>
            <w:tcW w:w="3544" w:type="dxa"/>
            <w:tcPrChange w:id="1822" w:author="智誠 楊" w:date="2021-05-07T13:44:00Z">
              <w:tcPr>
                <w:tcW w:w="3544" w:type="dxa"/>
              </w:tcPr>
            </w:tcPrChange>
          </w:tcPr>
          <w:p w14:paraId="06C8BE82" w14:textId="77777777" w:rsidR="0002310F" w:rsidRPr="000267BA" w:rsidDel="00732CC7" w:rsidRDefault="0002310F" w:rsidP="0002310F">
            <w:pPr>
              <w:ind w:left="240" w:hangingChars="100" w:hanging="240"/>
              <w:rPr>
                <w:ins w:id="1823" w:author="智誠 楊" w:date="2021-05-07T11:58:00Z"/>
                <w:del w:id="1824" w:author="張金龍" w:date="2021-06-02T13:45:00Z"/>
                <w:rFonts w:ascii="標楷體" w:eastAsia="標楷體" w:hAnsi="標楷體"/>
              </w:rPr>
            </w:pPr>
          </w:p>
        </w:tc>
      </w:tr>
      <w:tr w:rsidR="0002310F" w:rsidRPr="00847BB7" w:rsidDel="00732CC7" w14:paraId="7A68AC0E" w14:textId="77777777" w:rsidTr="00796014">
        <w:tblPrEx>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ExChange w:id="1825" w:author="智誠 楊" w:date="2021-05-07T13:44:00Z">
            <w:tblPrEx>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Ex>
          </w:tblPrExChange>
        </w:tblPrEx>
        <w:trPr>
          <w:trHeight w:val="291"/>
          <w:jc w:val="center"/>
          <w:ins w:id="1826" w:author="智誠 楊" w:date="2021-05-07T11:58:00Z"/>
          <w:del w:id="1827" w:author="張金龍" w:date="2021-06-02T13:45:00Z"/>
          <w:trPrChange w:id="1828" w:author="智誠 楊" w:date="2021-05-07T13:44:00Z">
            <w:trPr>
              <w:trHeight w:val="291"/>
              <w:jc w:val="center"/>
            </w:trPr>
          </w:trPrChange>
        </w:trPr>
        <w:tc>
          <w:tcPr>
            <w:tcW w:w="456" w:type="dxa"/>
            <w:tcPrChange w:id="1829" w:author="智誠 楊" w:date="2021-05-07T13:44:00Z">
              <w:tcPr>
                <w:tcW w:w="456" w:type="dxa"/>
              </w:tcPr>
            </w:tcPrChange>
          </w:tcPr>
          <w:p w14:paraId="086FB978" w14:textId="77777777" w:rsidR="0002310F" w:rsidDel="00732CC7" w:rsidRDefault="0002310F" w:rsidP="0002310F">
            <w:pPr>
              <w:rPr>
                <w:ins w:id="1830" w:author="智誠 楊" w:date="2021-05-07T11:58:00Z"/>
                <w:del w:id="1831" w:author="張金龍" w:date="2021-06-02T13:45:00Z"/>
                <w:rFonts w:ascii="標楷體" w:eastAsia="標楷體" w:hAnsi="標楷體"/>
              </w:rPr>
            </w:pPr>
            <w:ins w:id="1832" w:author="智誠 楊" w:date="2021-05-07T11:59:00Z">
              <w:del w:id="1833" w:author="張金龍" w:date="2021-06-02T13:45:00Z">
                <w:r w:rsidDel="00732CC7">
                  <w:rPr>
                    <w:rFonts w:ascii="標楷體" w:eastAsia="標楷體" w:hAnsi="標楷體" w:hint="eastAsia"/>
                  </w:rPr>
                  <w:delText>5</w:delText>
                </w:r>
              </w:del>
            </w:ins>
          </w:p>
        </w:tc>
        <w:tc>
          <w:tcPr>
            <w:tcW w:w="1736" w:type="dxa"/>
            <w:tcPrChange w:id="1834" w:author="智誠 楊" w:date="2021-05-07T13:44:00Z">
              <w:tcPr>
                <w:tcW w:w="1736" w:type="dxa"/>
              </w:tcPr>
            </w:tcPrChange>
          </w:tcPr>
          <w:p w14:paraId="412AE5F1" w14:textId="77777777" w:rsidR="0002310F" w:rsidDel="00732CC7" w:rsidRDefault="0002310F" w:rsidP="0002310F">
            <w:pPr>
              <w:rPr>
                <w:ins w:id="1835" w:author="智誠 楊" w:date="2021-05-07T11:58:00Z"/>
                <w:del w:id="1836" w:author="張金龍" w:date="2021-06-02T13:45:00Z"/>
                <w:rFonts w:ascii="標楷體" w:eastAsia="標楷體" w:hAnsi="標楷體"/>
              </w:rPr>
            </w:pPr>
            <w:ins w:id="1837" w:author="智誠 楊" w:date="2021-05-07T11:59:00Z">
              <w:del w:id="1838" w:author="張金龍" w:date="2021-06-02T13:45:00Z">
                <w:r w:rsidDel="00732CC7">
                  <w:rPr>
                    <w:rFonts w:ascii="標楷體" w:eastAsia="標楷體" w:hAnsi="標楷體" w:hint="eastAsia"/>
                  </w:rPr>
                  <w:delText>金額合計超過</w:delText>
                </w:r>
              </w:del>
            </w:ins>
          </w:p>
        </w:tc>
        <w:tc>
          <w:tcPr>
            <w:tcW w:w="751" w:type="dxa"/>
            <w:tcPrChange w:id="1839" w:author="智誠 楊" w:date="2021-05-07T13:44:00Z">
              <w:tcPr>
                <w:tcW w:w="751" w:type="dxa"/>
              </w:tcPr>
            </w:tcPrChange>
          </w:tcPr>
          <w:p w14:paraId="25C434FB" w14:textId="77777777" w:rsidR="0002310F" w:rsidRPr="00847BB7" w:rsidDel="00732CC7" w:rsidRDefault="0002310F" w:rsidP="0002310F">
            <w:pPr>
              <w:rPr>
                <w:ins w:id="1840" w:author="智誠 楊" w:date="2021-05-07T11:58:00Z"/>
                <w:del w:id="1841" w:author="張金龍" w:date="2021-06-02T13:45:00Z"/>
                <w:rFonts w:ascii="標楷體" w:eastAsia="標楷體" w:hAnsi="標楷體"/>
              </w:rPr>
            </w:pPr>
            <w:ins w:id="1842" w:author="智誠 楊" w:date="2021-05-07T11:59:00Z">
              <w:del w:id="1843" w:author="張金龍" w:date="2021-06-02T13:45:00Z">
                <w:r w:rsidDel="00732CC7">
                  <w:rPr>
                    <w:rFonts w:ascii="標楷體" w:eastAsia="標楷體" w:hAnsi="標楷體" w:hint="eastAsia"/>
                  </w:rPr>
                  <w:delText>14</w:delText>
                </w:r>
              </w:del>
            </w:ins>
          </w:p>
        </w:tc>
        <w:tc>
          <w:tcPr>
            <w:tcW w:w="1436" w:type="dxa"/>
            <w:tcPrChange w:id="1844" w:author="智誠 楊" w:date="2021-05-07T13:44:00Z">
              <w:tcPr>
                <w:tcW w:w="1305" w:type="dxa"/>
              </w:tcPr>
            </w:tcPrChange>
          </w:tcPr>
          <w:p w14:paraId="73314045" w14:textId="77777777" w:rsidR="0002310F" w:rsidRPr="00847BB7" w:rsidDel="00732CC7" w:rsidRDefault="0002310F" w:rsidP="0002310F">
            <w:pPr>
              <w:rPr>
                <w:ins w:id="1845" w:author="智誠 楊" w:date="2021-05-07T11:58:00Z"/>
                <w:del w:id="1846" w:author="張金龍" w:date="2021-06-02T13:45:00Z"/>
                <w:rFonts w:ascii="標楷體" w:eastAsia="標楷體" w:hAnsi="標楷體"/>
              </w:rPr>
            </w:pPr>
            <w:ins w:id="1847" w:author="智誠 楊" w:date="2021-05-07T13:43:00Z">
              <w:del w:id="1848" w:author="張金龍" w:date="2021-06-02T13:45:00Z">
                <w:r w:rsidDel="00732CC7">
                  <w:rPr>
                    <w:rFonts w:ascii="標楷體" w:eastAsia="標楷體" w:hAnsi="標楷體"/>
                  </w:rPr>
                  <w:delText>MlaundryParas</w:delText>
                </w:r>
                <w:r w:rsidDel="00732CC7">
                  <w:rPr>
                    <w:rFonts w:ascii="標楷體" w:eastAsia="標楷體" w:hAnsi="標楷體" w:hint="eastAsia"/>
                  </w:rPr>
                  <w:delText>.</w:delText>
                </w:r>
                <w:r w:rsidRPr="00050F5E" w:rsidDel="00732CC7">
                  <w:rPr>
                    <w:rFonts w:ascii="標楷體" w:eastAsia="標楷體" w:hAnsi="標楷體"/>
                  </w:rPr>
                  <w:delText>Factor3TotLimit</w:delText>
                </w:r>
              </w:del>
            </w:ins>
          </w:p>
        </w:tc>
        <w:tc>
          <w:tcPr>
            <w:tcW w:w="1896" w:type="dxa"/>
            <w:tcPrChange w:id="1849" w:author="智誠 楊" w:date="2021-05-07T13:44:00Z">
              <w:tcPr>
                <w:tcW w:w="2027" w:type="dxa"/>
                <w:gridSpan w:val="2"/>
              </w:tcPr>
            </w:tcPrChange>
          </w:tcPr>
          <w:p w14:paraId="437B9505" w14:textId="77777777" w:rsidR="0002310F" w:rsidRPr="00847BB7" w:rsidDel="00732CC7" w:rsidRDefault="0002310F" w:rsidP="0002310F">
            <w:pPr>
              <w:rPr>
                <w:ins w:id="1850" w:author="智誠 楊" w:date="2021-05-07T11:58:00Z"/>
                <w:del w:id="1851" w:author="張金龍" w:date="2021-06-02T13:45:00Z"/>
                <w:rFonts w:ascii="標楷體" w:eastAsia="標楷體" w:hAnsi="標楷體"/>
                <w:lang w:eastAsia="zh-HK"/>
              </w:rPr>
            </w:pPr>
          </w:p>
        </w:tc>
        <w:tc>
          <w:tcPr>
            <w:tcW w:w="514" w:type="dxa"/>
            <w:tcPrChange w:id="1852" w:author="智誠 楊" w:date="2021-05-07T13:44:00Z">
              <w:tcPr>
                <w:tcW w:w="514" w:type="dxa"/>
              </w:tcPr>
            </w:tcPrChange>
          </w:tcPr>
          <w:p w14:paraId="7710C7B1" w14:textId="77777777" w:rsidR="0002310F" w:rsidRPr="00847BB7" w:rsidDel="00732CC7" w:rsidRDefault="0002310F" w:rsidP="0002310F">
            <w:pPr>
              <w:rPr>
                <w:ins w:id="1853" w:author="智誠 楊" w:date="2021-05-07T11:58:00Z"/>
                <w:del w:id="1854" w:author="張金龍" w:date="2021-06-02T13:45:00Z"/>
                <w:rFonts w:ascii="標楷體" w:eastAsia="標楷體" w:hAnsi="標楷體"/>
              </w:rPr>
            </w:pPr>
            <w:ins w:id="1855" w:author="智誠 楊" w:date="2021-05-07T12:00:00Z">
              <w:del w:id="1856" w:author="張金龍" w:date="2021-06-02T13:45:00Z">
                <w:r w:rsidDel="00732CC7">
                  <w:rPr>
                    <w:rFonts w:ascii="標楷體" w:eastAsia="標楷體" w:hAnsi="標楷體" w:hint="eastAsia"/>
                  </w:rPr>
                  <w:delText>V</w:delText>
                </w:r>
              </w:del>
            </w:ins>
          </w:p>
        </w:tc>
        <w:tc>
          <w:tcPr>
            <w:tcW w:w="407" w:type="dxa"/>
            <w:tcPrChange w:id="1857" w:author="智誠 楊" w:date="2021-05-07T13:44:00Z">
              <w:tcPr>
                <w:tcW w:w="407" w:type="dxa"/>
              </w:tcPr>
            </w:tcPrChange>
          </w:tcPr>
          <w:p w14:paraId="59C9BA33" w14:textId="77777777" w:rsidR="0002310F" w:rsidRPr="00847BB7" w:rsidDel="00732CC7" w:rsidRDefault="0002310F" w:rsidP="0002310F">
            <w:pPr>
              <w:jc w:val="center"/>
              <w:rPr>
                <w:ins w:id="1858" w:author="智誠 楊" w:date="2021-05-07T11:58:00Z"/>
                <w:del w:id="1859" w:author="張金龍" w:date="2021-06-02T13:45:00Z"/>
                <w:rFonts w:ascii="標楷體" w:eastAsia="標楷體" w:hAnsi="標楷體"/>
              </w:rPr>
            </w:pPr>
            <w:ins w:id="1860" w:author="智誠 楊" w:date="2021-05-07T12:00:00Z">
              <w:del w:id="1861" w:author="張金龍" w:date="2021-06-02T13:45:00Z">
                <w:r w:rsidRPr="00A01A6B" w:rsidDel="00732CC7">
                  <w:rPr>
                    <w:rFonts w:ascii="標楷體" w:eastAsia="標楷體" w:hAnsi="標楷體" w:hint="eastAsia"/>
                  </w:rPr>
                  <w:delText>W</w:delText>
                </w:r>
              </w:del>
            </w:ins>
          </w:p>
        </w:tc>
        <w:tc>
          <w:tcPr>
            <w:tcW w:w="3544" w:type="dxa"/>
            <w:tcPrChange w:id="1862" w:author="智誠 楊" w:date="2021-05-07T13:44:00Z">
              <w:tcPr>
                <w:tcW w:w="3544" w:type="dxa"/>
              </w:tcPr>
            </w:tcPrChange>
          </w:tcPr>
          <w:p w14:paraId="2AF91BC2" w14:textId="77777777" w:rsidR="0002310F" w:rsidDel="00732CC7" w:rsidRDefault="0002310F" w:rsidP="0002310F">
            <w:pPr>
              <w:snapToGrid w:val="0"/>
              <w:ind w:left="238" w:hangingChars="99" w:hanging="238"/>
              <w:rPr>
                <w:ins w:id="1863" w:author="智誠 楊" w:date="2021-05-07T13:44:00Z"/>
                <w:del w:id="1864" w:author="張金龍" w:date="2021-06-02T13:45:00Z"/>
                <w:rFonts w:ascii="標楷體" w:eastAsia="標楷體" w:hAnsi="標楷體"/>
                <w:color w:val="000000" w:themeColor="text1"/>
              </w:rPr>
            </w:pPr>
            <w:ins w:id="1865" w:author="智誠 楊" w:date="2021-05-07T13:44:00Z">
              <w:del w:id="1866" w:author="張金龍" w:date="2021-06-02T13:45:00Z">
                <w:r w:rsidRPr="00A01A6B" w:rsidDel="00732CC7">
                  <w:rPr>
                    <w:rFonts w:ascii="標楷體" w:eastAsia="標楷體" w:hAnsi="標楷體" w:hint="eastAsia"/>
                    <w:color w:val="000000" w:themeColor="text1"/>
                  </w:rPr>
                  <w:delText>1.</w:delText>
                </w:r>
                <w:r w:rsidDel="00732CC7">
                  <w:rPr>
                    <w:rFonts w:ascii="標楷體" w:eastAsia="標楷體" w:hAnsi="標楷體" w:hint="eastAsia"/>
                    <w:color w:val="000000" w:themeColor="text1"/>
                  </w:rPr>
                  <w:delText>自動顯示,可修改</w:delText>
                </w:r>
              </w:del>
            </w:ins>
          </w:p>
          <w:p w14:paraId="31AAA42A" w14:textId="77777777" w:rsidR="0002310F" w:rsidRPr="000267BA" w:rsidDel="00732CC7" w:rsidRDefault="0002310F" w:rsidP="0002310F">
            <w:pPr>
              <w:ind w:left="240" w:hangingChars="100" w:hanging="240"/>
              <w:rPr>
                <w:ins w:id="1867" w:author="智誠 楊" w:date="2021-05-07T11:58:00Z"/>
                <w:del w:id="1868" w:author="張金龍" w:date="2021-06-02T13:45:00Z"/>
                <w:rFonts w:ascii="標楷體" w:eastAsia="標楷體" w:hAnsi="標楷體"/>
              </w:rPr>
            </w:pPr>
            <w:ins w:id="1869" w:author="智誠 楊" w:date="2021-05-07T13:45:00Z">
              <w:del w:id="1870" w:author="張金龍" w:date="2021-06-02T13:45:00Z">
                <w:r w:rsidDel="00732CC7">
                  <w:rPr>
                    <w:rFonts w:ascii="標楷體" w:eastAsia="標楷體" w:hAnsi="標楷體" w:hint="eastAsia"/>
                  </w:rPr>
                  <w:delText>2.</w:delText>
                </w:r>
                <w:r w:rsidDel="00732CC7">
                  <w:rPr>
                    <w:rFonts w:ascii="標楷體" w:eastAsia="標楷體" w:hAnsi="標楷體"/>
                  </w:rPr>
                  <w:delText>MlaundryParas</w:delText>
                </w:r>
                <w:r w:rsidDel="00732CC7">
                  <w:rPr>
                    <w:rFonts w:ascii="標楷體" w:eastAsia="標楷體" w:hAnsi="標楷體" w:hint="eastAsia"/>
                  </w:rPr>
                  <w:delText>.</w:delText>
                </w:r>
                <w:r w:rsidRPr="00050F5E" w:rsidDel="00732CC7">
                  <w:rPr>
                    <w:rFonts w:ascii="標楷體" w:eastAsia="標楷體" w:hAnsi="標楷體"/>
                  </w:rPr>
                  <w:delText>Factor3TotLimit</w:delText>
                </w:r>
              </w:del>
            </w:ins>
          </w:p>
        </w:tc>
      </w:tr>
    </w:tbl>
    <w:p w14:paraId="1C9D9C42" w14:textId="6379EFB6" w:rsidR="00A04734" w:rsidRDefault="00A04734" w:rsidP="00A04734"/>
    <w:p w14:paraId="125028B6" w14:textId="377186E8" w:rsidR="00B010CD" w:rsidRPr="00B010CD" w:rsidRDefault="00B010CD">
      <w:pPr>
        <w:pStyle w:val="a"/>
        <w:rPr>
          <w:ins w:id="1871" w:author="智誠 楊" w:date="2021-05-07T11:32:00Z"/>
        </w:rPr>
        <w:pPrChange w:id="1872" w:author="智誠 楊" w:date="2021-05-07T16:36:00Z">
          <w:pPr>
            <w:pStyle w:val="a"/>
            <w:numPr>
              <w:numId w:val="21"/>
            </w:numPr>
            <w:tabs>
              <w:tab w:val="num" w:pos="1134"/>
            </w:tabs>
            <w:ind w:left="1134" w:hanging="1134"/>
          </w:pPr>
        </w:pPrChange>
      </w:pPr>
      <w:ins w:id="1873" w:author="智誠 楊" w:date="2021-05-07T11:32:00Z">
        <w:r w:rsidRPr="00B010CD">
          <w:t>UI畫面</w:t>
        </w:r>
      </w:ins>
      <w:r w:rsidRPr="00B010CD">
        <w:rPr>
          <w:rFonts w:hint="eastAsia"/>
        </w:rPr>
        <w:t>-</w:t>
      </w:r>
      <w:r>
        <w:rPr>
          <w:rFonts w:hint="eastAsia"/>
          <w:lang w:eastAsia="zh-HK"/>
        </w:rPr>
        <w:t>查詢</w:t>
      </w:r>
    </w:p>
    <w:p w14:paraId="283681F8" w14:textId="77777777" w:rsidR="00B010CD" w:rsidRDefault="00B010CD" w:rsidP="00B010CD">
      <w:pPr>
        <w:pStyle w:val="42"/>
        <w:spacing w:after="72"/>
        <w:ind w:leftChars="196" w:left="470"/>
        <w:rPr>
          <w:ins w:id="1874" w:author="智誠 楊" w:date="2021-05-07T11:32:00Z"/>
          <w:rFonts w:ascii="標楷體" w:hAnsi="標楷體"/>
        </w:rPr>
      </w:pPr>
      <w:ins w:id="1875" w:author="智誠 楊" w:date="2021-05-07T11:32:00Z">
        <w:r w:rsidRPr="00362205">
          <w:rPr>
            <w:rFonts w:ascii="標楷體" w:hAnsi="標楷體" w:hint="eastAsia"/>
          </w:rPr>
          <w:t>輸入畫面：</w:t>
        </w:r>
      </w:ins>
    </w:p>
    <w:p w14:paraId="4E24D53E" w14:textId="7C5C4B63" w:rsidR="00B010CD" w:rsidRDefault="00B010CD" w:rsidP="00B010CD">
      <w:pPr>
        <w:pStyle w:val="42"/>
        <w:spacing w:after="72"/>
        <w:ind w:leftChars="196" w:left="470"/>
        <w:rPr>
          <w:noProof/>
        </w:rPr>
      </w:pPr>
      <w:ins w:id="1876" w:author="智誠 楊" w:date="2021-05-07T11:55:00Z">
        <w:del w:id="1877" w:author="張金龍" w:date="2021-06-02T12:05:00Z">
          <w:r w:rsidRPr="00EA622E" w:rsidDel="001E1FBF">
            <w:rPr>
              <w:rFonts w:ascii="標楷體" w:hAnsi="標楷體"/>
              <w:noProof/>
            </w:rPr>
            <w:drawing>
              <wp:inline distT="0" distB="0" distL="0" distR="0" wp14:anchorId="3466BE0E" wp14:editId="6495F1BB">
                <wp:extent cx="6479540" cy="2482850"/>
                <wp:effectExtent l="0" t="0" r="0" b="0"/>
                <wp:docPr id="84" name="圖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479540" cy="2482850"/>
                        </a:xfrm>
                        <a:prstGeom prst="rect">
                          <a:avLst/>
                        </a:prstGeom>
                      </pic:spPr>
                    </pic:pic>
                  </a:graphicData>
                </a:graphic>
              </wp:inline>
            </w:drawing>
          </w:r>
        </w:del>
      </w:ins>
      <w:ins w:id="1878" w:author="張金龍" w:date="2021-06-02T12:05:00Z">
        <w:r w:rsidRPr="001E1FBF">
          <w:rPr>
            <w:noProof/>
          </w:rPr>
          <w:t xml:space="preserve"> </w:t>
        </w:r>
      </w:ins>
      <w:r w:rsidRPr="00B010CD">
        <w:rPr>
          <w:noProof/>
        </w:rPr>
        <w:drawing>
          <wp:inline distT="0" distB="0" distL="0" distR="0" wp14:anchorId="7BC51F6E" wp14:editId="3E9C4046">
            <wp:extent cx="6479540" cy="4491355"/>
            <wp:effectExtent l="0" t="0" r="0" b="0"/>
            <wp:docPr id="96" name="圖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479540" cy="4491355"/>
                    </a:xfrm>
                    <a:prstGeom prst="rect">
                      <a:avLst/>
                    </a:prstGeom>
                  </pic:spPr>
                </pic:pic>
              </a:graphicData>
            </a:graphic>
          </wp:inline>
        </w:drawing>
      </w:r>
    </w:p>
    <w:p w14:paraId="761596AB" w14:textId="671FA221" w:rsidR="00B010CD" w:rsidRDefault="00B010CD" w:rsidP="00B010CD">
      <w:pPr>
        <w:pStyle w:val="42"/>
        <w:spacing w:after="72"/>
        <w:ind w:leftChars="196" w:left="470"/>
        <w:rPr>
          <w:ins w:id="1879" w:author="張金龍" w:date="2021-06-02T12:05:00Z"/>
          <w:noProof/>
        </w:rPr>
      </w:pPr>
      <w:r w:rsidRPr="00B010CD">
        <w:rPr>
          <w:noProof/>
        </w:rPr>
        <w:drawing>
          <wp:inline distT="0" distB="0" distL="0" distR="0" wp14:anchorId="439BAAC6" wp14:editId="76B16A18">
            <wp:extent cx="6479540" cy="3249930"/>
            <wp:effectExtent l="0" t="0" r="0" b="0"/>
            <wp:docPr id="97" name="圖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479540" cy="3249930"/>
                    </a:xfrm>
                    <a:prstGeom prst="rect">
                      <a:avLst/>
                    </a:prstGeom>
                  </pic:spPr>
                </pic:pic>
              </a:graphicData>
            </a:graphic>
          </wp:inline>
        </w:drawing>
      </w:r>
    </w:p>
    <w:p w14:paraId="35421495" w14:textId="77777777" w:rsidR="00B010CD" w:rsidRPr="00D13949" w:rsidRDefault="00B010CD" w:rsidP="00B010CD">
      <w:pPr>
        <w:pStyle w:val="42"/>
        <w:spacing w:after="72"/>
        <w:ind w:leftChars="196" w:left="470"/>
        <w:rPr>
          <w:ins w:id="1880" w:author="智誠 楊" w:date="2021-05-07T11:32:00Z"/>
          <w:rFonts w:ascii="標楷體" w:hAnsi="標楷體"/>
        </w:rPr>
      </w:pPr>
    </w:p>
    <w:p w14:paraId="431C78B6" w14:textId="414AEAC7" w:rsidR="00B010CD" w:rsidRDefault="00B010CD">
      <w:pPr>
        <w:pStyle w:val="a"/>
        <w:pPrChange w:id="1881" w:author="智誠 楊" w:date="2021-05-07T16:36:00Z">
          <w:pPr>
            <w:pStyle w:val="a"/>
            <w:numPr>
              <w:numId w:val="21"/>
            </w:numPr>
            <w:tabs>
              <w:tab w:val="num" w:pos="1134"/>
            </w:tabs>
            <w:ind w:left="1134" w:hanging="1134"/>
          </w:pPr>
        </w:pPrChange>
      </w:pPr>
      <w:ins w:id="1882" w:author="智誠 楊" w:date="2021-05-07T11:32:00Z">
        <w:r>
          <w:t>輸入畫面</w:t>
        </w:r>
        <w:r>
          <w:rPr>
            <w:rFonts w:hint="eastAsia"/>
          </w:rPr>
          <w:t>按鈕</w:t>
        </w:r>
        <w:r>
          <w:t>說明</w:t>
        </w:r>
      </w:ins>
      <w:r w:rsidRPr="00B010CD">
        <w:rPr>
          <w:rFonts w:hint="eastAsia"/>
        </w:rPr>
        <w:t>-</w:t>
      </w:r>
      <w:r>
        <w:rPr>
          <w:rFonts w:hint="eastAsia"/>
          <w:lang w:eastAsia="zh-HK"/>
        </w:rPr>
        <w:t>查詢</w:t>
      </w:r>
    </w:p>
    <w:p w14:paraId="364FBD21" w14:textId="77777777" w:rsidR="00B010CD" w:rsidRPr="0070265D" w:rsidRDefault="00B010CD" w:rsidP="00B010CD">
      <w:pPr>
        <w:rPr>
          <w:ins w:id="1883" w:author="智誠 楊" w:date="2021-05-07T11:32:00Z"/>
        </w:rPr>
      </w:pPr>
    </w:p>
    <w:tbl>
      <w:tblPr>
        <w:tblStyle w:val="ac"/>
        <w:tblW w:w="0" w:type="auto"/>
        <w:tblInd w:w="250" w:type="dxa"/>
        <w:tblLook w:val="04A0" w:firstRow="1" w:lastRow="0" w:firstColumn="1" w:lastColumn="0" w:noHBand="0" w:noVBand="1"/>
      </w:tblPr>
      <w:tblGrid>
        <w:gridCol w:w="851"/>
        <w:gridCol w:w="2126"/>
        <w:gridCol w:w="7033"/>
      </w:tblGrid>
      <w:tr w:rsidR="00B010CD" w:rsidRPr="00F5236F" w14:paraId="44E71D2E" w14:textId="77777777" w:rsidTr="00B010CD">
        <w:trPr>
          <w:ins w:id="1884" w:author="智誠 楊" w:date="2021-05-07T11:32:00Z"/>
        </w:trPr>
        <w:tc>
          <w:tcPr>
            <w:tcW w:w="851" w:type="dxa"/>
            <w:shd w:val="clear" w:color="auto" w:fill="D9D9D9" w:themeFill="background1" w:themeFillShade="D9"/>
          </w:tcPr>
          <w:p w14:paraId="2C175AC1" w14:textId="77777777" w:rsidR="00B010CD" w:rsidRPr="00F5236F" w:rsidRDefault="00B010CD" w:rsidP="00B010CD">
            <w:pPr>
              <w:jc w:val="center"/>
              <w:rPr>
                <w:ins w:id="1885" w:author="智誠 楊" w:date="2021-05-07T11:32:00Z"/>
                <w:rFonts w:ascii="標楷體" w:eastAsia="標楷體" w:hAnsi="標楷體"/>
              </w:rPr>
            </w:pPr>
            <w:ins w:id="1886" w:author="智誠 楊" w:date="2021-05-07T11:32:00Z">
              <w:r w:rsidRPr="00F5236F">
                <w:rPr>
                  <w:rFonts w:ascii="標楷體" w:eastAsia="標楷體" w:hAnsi="標楷體" w:hint="eastAsia"/>
                  <w:lang w:eastAsia="zh-HK"/>
                </w:rPr>
                <w:t>序號</w:t>
              </w:r>
            </w:ins>
          </w:p>
        </w:tc>
        <w:tc>
          <w:tcPr>
            <w:tcW w:w="2126" w:type="dxa"/>
            <w:shd w:val="clear" w:color="auto" w:fill="D9D9D9" w:themeFill="background1" w:themeFillShade="D9"/>
          </w:tcPr>
          <w:p w14:paraId="170167B2" w14:textId="77777777" w:rsidR="00B010CD" w:rsidRPr="00F5236F" w:rsidRDefault="00B010CD" w:rsidP="00B010CD">
            <w:pPr>
              <w:jc w:val="center"/>
              <w:rPr>
                <w:ins w:id="1887" w:author="智誠 楊" w:date="2021-05-07T11:32:00Z"/>
                <w:rFonts w:ascii="標楷體" w:eastAsia="標楷體" w:hAnsi="標楷體"/>
              </w:rPr>
            </w:pPr>
            <w:ins w:id="1888" w:author="智誠 楊" w:date="2021-05-07T11:32:00Z">
              <w:r>
                <w:rPr>
                  <w:rFonts w:ascii="標楷體" w:eastAsia="標楷體" w:hAnsi="標楷體" w:hint="eastAsia"/>
                  <w:lang w:eastAsia="zh-HK"/>
                </w:rPr>
                <w:t>按鈕名稱</w:t>
              </w:r>
            </w:ins>
          </w:p>
        </w:tc>
        <w:tc>
          <w:tcPr>
            <w:tcW w:w="7033" w:type="dxa"/>
            <w:shd w:val="clear" w:color="auto" w:fill="D9D9D9" w:themeFill="background1" w:themeFillShade="D9"/>
          </w:tcPr>
          <w:p w14:paraId="2BF3D961" w14:textId="77777777" w:rsidR="00B010CD" w:rsidRPr="00F5236F" w:rsidRDefault="00B010CD" w:rsidP="00B010CD">
            <w:pPr>
              <w:jc w:val="center"/>
              <w:rPr>
                <w:ins w:id="1889" w:author="智誠 楊" w:date="2021-05-07T11:32:00Z"/>
                <w:rFonts w:ascii="標楷體" w:eastAsia="標楷體" w:hAnsi="標楷體"/>
              </w:rPr>
            </w:pPr>
            <w:ins w:id="1890" w:author="智誠 楊" w:date="2021-05-07T11:32:00Z">
              <w:r>
                <w:rPr>
                  <w:rFonts w:ascii="標楷體" w:eastAsia="標楷體" w:hAnsi="標楷體" w:hint="eastAsia"/>
                  <w:lang w:eastAsia="zh-HK"/>
                </w:rPr>
                <w:t>功能說明</w:t>
              </w:r>
            </w:ins>
          </w:p>
        </w:tc>
      </w:tr>
      <w:tr w:rsidR="0079410E" w:rsidRPr="00EF520F" w14:paraId="7EBC9BF3" w14:textId="77777777" w:rsidTr="00B010CD">
        <w:tc>
          <w:tcPr>
            <w:tcW w:w="851" w:type="dxa"/>
          </w:tcPr>
          <w:p w14:paraId="7438926D" w14:textId="105D86AA" w:rsidR="0079410E" w:rsidRDefault="0079410E" w:rsidP="0079410E">
            <w:pPr>
              <w:jc w:val="center"/>
              <w:rPr>
                <w:rFonts w:ascii="標楷體" w:eastAsia="標楷體" w:hAnsi="標楷體"/>
              </w:rPr>
            </w:pPr>
            <w:r>
              <w:rPr>
                <w:rFonts w:ascii="標楷體" w:eastAsia="標楷體" w:hAnsi="標楷體" w:hint="eastAsia"/>
              </w:rPr>
              <w:t>1</w:t>
            </w:r>
          </w:p>
        </w:tc>
        <w:tc>
          <w:tcPr>
            <w:tcW w:w="2126" w:type="dxa"/>
          </w:tcPr>
          <w:p w14:paraId="39566100" w14:textId="6F03D5FC" w:rsidR="0079410E" w:rsidRDefault="0079410E" w:rsidP="0079410E">
            <w:pPr>
              <w:rPr>
                <w:rFonts w:ascii="標楷體" w:eastAsia="標楷體" w:hAnsi="標楷體"/>
                <w:lang w:eastAsia="zh-HK"/>
              </w:rPr>
            </w:pPr>
            <w:ins w:id="1891" w:author="智誠 楊" w:date="2021-05-07T11:32:00Z">
              <w:r>
                <w:rPr>
                  <w:rFonts w:ascii="標楷體" w:eastAsia="標楷體" w:hAnsi="標楷體" w:hint="eastAsia"/>
                  <w:lang w:eastAsia="zh-HK"/>
                </w:rPr>
                <w:t>離開</w:t>
              </w:r>
            </w:ins>
          </w:p>
        </w:tc>
        <w:tc>
          <w:tcPr>
            <w:tcW w:w="7033" w:type="dxa"/>
          </w:tcPr>
          <w:p w14:paraId="41D40B27" w14:textId="01352787" w:rsidR="0079410E" w:rsidRDefault="0079410E" w:rsidP="0079410E">
            <w:pPr>
              <w:rPr>
                <w:rFonts w:ascii="標楷體" w:eastAsia="標楷體" w:hAnsi="標楷體"/>
                <w:lang w:eastAsia="zh-HK"/>
              </w:rPr>
            </w:pPr>
            <w:ins w:id="1892" w:author="智誠 楊" w:date="2021-05-07T11:32:00Z">
              <w:r>
                <w:rPr>
                  <w:rFonts w:ascii="標楷體" w:eastAsia="標楷體" w:hAnsi="標楷體" w:hint="eastAsia"/>
                  <w:lang w:eastAsia="zh-HK"/>
                </w:rPr>
                <w:t>關閉此畫面</w:t>
              </w:r>
            </w:ins>
          </w:p>
        </w:tc>
      </w:tr>
    </w:tbl>
    <w:p w14:paraId="299A7547" w14:textId="77777777" w:rsidR="00B010CD" w:rsidRDefault="00B010CD" w:rsidP="00B010CD">
      <w:pPr>
        <w:pStyle w:val="a"/>
        <w:numPr>
          <w:ilvl w:val="0"/>
          <w:numId w:val="0"/>
        </w:numPr>
        <w:ind w:left="1134"/>
      </w:pPr>
    </w:p>
    <w:p w14:paraId="2591E6BB" w14:textId="6AAB8AA5" w:rsidR="00B010CD" w:rsidRDefault="00B010CD">
      <w:pPr>
        <w:pStyle w:val="a"/>
        <w:rPr>
          <w:ins w:id="1893" w:author="張金龍" w:date="2021-06-02T13:43:00Z"/>
        </w:rPr>
        <w:pPrChange w:id="1894" w:author="智誠 楊" w:date="2021-05-07T16:36:00Z">
          <w:pPr>
            <w:pStyle w:val="a"/>
            <w:numPr>
              <w:numId w:val="21"/>
            </w:numPr>
            <w:tabs>
              <w:tab w:val="num" w:pos="1134"/>
            </w:tabs>
            <w:ind w:left="1134" w:hanging="1134"/>
          </w:pPr>
        </w:pPrChange>
      </w:pPr>
      <w:ins w:id="1895" w:author="智誠 楊" w:date="2021-05-07T11:32:00Z">
        <w:r>
          <w:t>輸入畫面資料說明</w:t>
        </w:r>
      </w:ins>
      <w:r w:rsidRPr="00B010CD">
        <w:rPr>
          <w:rFonts w:hint="eastAsia"/>
        </w:rPr>
        <w:t>-</w:t>
      </w:r>
      <w:r>
        <w:rPr>
          <w:rFonts w:hint="eastAsia"/>
          <w:lang w:eastAsia="zh-HK"/>
        </w:rPr>
        <w:t>查詢</w:t>
      </w:r>
    </w:p>
    <w:p w14:paraId="694D67C7" w14:textId="77777777" w:rsidR="00B010CD" w:rsidRPr="00DD69FD" w:rsidRDefault="00B010CD">
      <w:pPr>
        <w:rPr>
          <w:ins w:id="1896" w:author="智誠 楊" w:date="2021-05-07T11:32:00Z"/>
        </w:rPr>
        <w:pPrChange w:id="1897" w:author="張金龍" w:date="2021-06-02T13:43:00Z">
          <w:pPr>
            <w:pStyle w:val="a"/>
            <w:numPr>
              <w:numId w:val="21"/>
            </w:numPr>
            <w:tabs>
              <w:tab w:val="num" w:pos="1134"/>
            </w:tabs>
            <w:ind w:left="1134" w:hanging="1134"/>
          </w:pPr>
        </w:pPrChange>
      </w:pPr>
    </w:p>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751"/>
        <w:gridCol w:w="1436"/>
        <w:gridCol w:w="1896"/>
        <w:gridCol w:w="514"/>
        <w:gridCol w:w="407"/>
        <w:gridCol w:w="3544"/>
        <w:tblGridChange w:id="1898">
          <w:tblGrid>
            <w:gridCol w:w="456"/>
            <w:gridCol w:w="1736"/>
            <w:gridCol w:w="751"/>
            <w:gridCol w:w="1305"/>
            <w:gridCol w:w="131"/>
            <w:gridCol w:w="1896"/>
            <w:gridCol w:w="514"/>
            <w:gridCol w:w="407"/>
            <w:gridCol w:w="3544"/>
          </w:tblGrid>
        </w:tblGridChange>
      </w:tblGrid>
      <w:tr w:rsidR="00B010CD" w:rsidRPr="00847BB7" w14:paraId="794714CA" w14:textId="77777777" w:rsidTr="00B010CD">
        <w:trPr>
          <w:trHeight w:val="388"/>
          <w:tblHeader/>
          <w:jc w:val="center"/>
          <w:ins w:id="1899" w:author="智誠 楊" w:date="2021-05-07T11:32:00Z"/>
        </w:trPr>
        <w:tc>
          <w:tcPr>
            <w:tcW w:w="456" w:type="dxa"/>
            <w:vMerge w:val="restart"/>
            <w:shd w:val="clear" w:color="auto" w:fill="D9D9D9" w:themeFill="background1" w:themeFillShade="D9"/>
          </w:tcPr>
          <w:p w14:paraId="599320F2" w14:textId="77777777" w:rsidR="00B010CD" w:rsidRPr="00847BB7" w:rsidRDefault="00B010CD" w:rsidP="00B010CD">
            <w:pPr>
              <w:rPr>
                <w:ins w:id="1900" w:author="智誠 楊" w:date="2021-05-07T11:32:00Z"/>
                <w:rFonts w:ascii="標楷體" w:eastAsia="標楷體" w:hAnsi="標楷體"/>
              </w:rPr>
            </w:pPr>
            <w:ins w:id="1901" w:author="智誠 楊" w:date="2021-05-07T11:32:00Z">
              <w:r w:rsidRPr="00847BB7">
                <w:rPr>
                  <w:rFonts w:ascii="標楷體" w:eastAsia="標楷體" w:hAnsi="標楷體"/>
                </w:rPr>
                <w:t>序號</w:t>
              </w:r>
            </w:ins>
          </w:p>
        </w:tc>
        <w:tc>
          <w:tcPr>
            <w:tcW w:w="1736" w:type="dxa"/>
            <w:vMerge w:val="restart"/>
            <w:shd w:val="clear" w:color="auto" w:fill="D9D9D9" w:themeFill="background1" w:themeFillShade="D9"/>
          </w:tcPr>
          <w:p w14:paraId="7C63D414" w14:textId="77777777" w:rsidR="00B010CD" w:rsidRPr="00847BB7" w:rsidRDefault="00B010CD" w:rsidP="00B010CD">
            <w:pPr>
              <w:rPr>
                <w:ins w:id="1902" w:author="智誠 楊" w:date="2021-05-07T11:32:00Z"/>
                <w:rFonts w:ascii="標楷體" w:eastAsia="標楷體" w:hAnsi="標楷體"/>
              </w:rPr>
            </w:pPr>
            <w:ins w:id="1903" w:author="智誠 楊" w:date="2021-05-07T11:32:00Z">
              <w:r w:rsidRPr="00847BB7">
                <w:rPr>
                  <w:rFonts w:ascii="標楷體" w:eastAsia="標楷體" w:hAnsi="標楷體"/>
                </w:rPr>
                <w:t>欄位</w:t>
              </w:r>
            </w:ins>
          </w:p>
        </w:tc>
        <w:tc>
          <w:tcPr>
            <w:tcW w:w="5004" w:type="dxa"/>
            <w:gridSpan w:val="5"/>
            <w:shd w:val="clear" w:color="auto" w:fill="D9D9D9" w:themeFill="background1" w:themeFillShade="D9"/>
          </w:tcPr>
          <w:p w14:paraId="1CCC0040" w14:textId="77777777" w:rsidR="00B010CD" w:rsidRPr="00847BB7" w:rsidRDefault="00B010CD" w:rsidP="00B010CD">
            <w:pPr>
              <w:jc w:val="center"/>
              <w:rPr>
                <w:ins w:id="1904" w:author="智誠 楊" w:date="2021-05-07T11:32:00Z"/>
                <w:rFonts w:ascii="標楷體" w:eastAsia="標楷體" w:hAnsi="標楷體"/>
              </w:rPr>
            </w:pPr>
            <w:ins w:id="1905" w:author="智誠 楊" w:date="2021-05-07T11:32:00Z">
              <w:r w:rsidRPr="00847BB7">
                <w:rPr>
                  <w:rFonts w:ascii="標楷體" w:eastAsia="標楷體" w:hAnsi="標楷體"/>
                </w:rPr>
                <w:t>說明</w:t>
              </w:r>
            </w:ins>
          </w:p>
        </w:tc>
        <w:tc>
          <w:tcPr>
            <w:tcW w:w="3544" w:type="dxa"/>
            <w:vMerge w:val="restart"/>
            <w:shd w:val="clear" w:color="auto" w:fill="D9D9D9" w:themeFill="background1" w:themeFillShade="D9"/>
          </w:tcPr>
          <w:p w14:paraId="593249D3" w14:textId="77777777" w:rsidR="00B010CD" w:rsidRPr="00847BB7" w:rsidRDefault="00B010CD" w:rsidP="00B010CD">
            <w:pPr>
              <w:rPr>
                <w:ins w:id="1906" w:author="智誠 楊" w:date="2021-05-07T11:32:00Z"/>
                <w:rFonts w:ascii="標楷體" w:eastAsia="標楷體" w:hAnsi="標楷體"/>
              </w:rPr>
            </w:pPr>
            <w:ins w:id="1907" w:author="智誠 楊" w:date="2021-05-07T11:32:00Z">
              <w:r w:rsidRPr="00847BB7">
                <w:rPr>
                  <w:rFonts w:ascii="標楷體" w:eastAsia="標楷體" w:hAnsi="標楷體"/>
                </w:rPr>
                <w:t>處理邏輯及注意事項</w:t>
              </w:r>
            </w:ins>
          </w:p>
        </w:tc>
      </w:tr>
      <w:tr w:rsidR="00B010CD" w:rsidRPr="00847BB7" w14:paraId="701A7E6D" w14:textId="77777777" w:rsidTr="00B010CD">
        <w:tblPrEx>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ExChange w:id="1908" w:author="智誠 楊" w:date="2021-05-07T13:44:00Z">
            <w:tblPrEx>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Ex>
          </w:tblPrExChange>
        </w:tblPrEx>
        <w:trPr>
          <w:trHeight w:val="244"/>
          <w:tblHeader/>
          <w:jc w:val="center"/>
          <w:ins w:id="1909" w:author="智誠 楊" w:date="2021-05-07T11:32:00Z"/>
          <w:trPrChange w:id="1910" w:author="智誠 楊" w:date="2021-05-07T13:44:00Z">
            <w:trPr>
              <w:trHeight w:val="244"/>
              <w:tblHeader/>
              <w:jc w:val="center"/>
            </w:trPr>
          </w:trPrChange>
        </w:trPr>
        <w:tc>
          <w:tcPr>
            <w:tcW w:w="456" w:type="dxa"/>
            <w:vMerge/>
            <w:shd w:val="clear" w:color="auto" w:fill="D9D9D9" w:themeFill="background1" w:themeFillShade="D9"/>
            <w:tcPrChange w:id="1911" w:author="智誠 楊" w:date="2021-05-07T13:44:00Z">
              <w:tcPr>
                <w:tcW w:w="456" w:type="dxa"/>
                <w:vMerge/>
                <w:shd w:val="clear" w:color="auto" w:fill="D9D9D9" w:themeFill="background1" w:themeFillShade="D9"/>
              </w:tcPr>
            </w:tcPrChange>
          </w:tcPr>
          <w:p w14:paraId="36F5943A" w14:textId="77777777" w:rsidR="00B010CD" w:rsidRPr="00847BB7" w:rsidRDefault="00B010CD" w:rsidP="00B010CD">
            <w:pPr>
              <w:rPr>
                <w:ins w:id="1912" w:author="智誠 楊" w:date="2021-05-07T11:32:00Z"/>
                <w:rFonts w:ascii="標楷體" w:eastAsia="標楷體" w:hAnsi="標楷體"/>
              </w:rPr>
            </w:pPr>
          </w:p>
        </w:tc>
        <w:tc>
          <w:tcPr>
            <w:tcW w:w="1736" w:type="dxa"/>
            <w:vMerge/>
            <w:shd w:val="clear" w:color="auto" w:fill="D9D9D9" w:themeFill="background1" w:themeFillShade="D9"/>
            <w:tcPrChange w:id="1913" w:author="智誠 楊" w:date="2021-05-07T13:44:00Z">
              <w:tcPr>
                <w:tcW w:w="1736" w:type="dxa"/>
                <w:vMerge/>
                <w:shd w:val="clear" w:color="auto" w:fill="D9D9D9" w:themeFill="background1" w:themeFillShade="D9"/>
              </w:tcPr>
            </w:tcPrChange>
          </w:tcPr>
          <w:p w14:paraId="06443EE1" w14:textId="77777777" w:rsidR="00B010CD" w:rsidRPr="00847BB7" w:rsidRDefault="00B010CD" w:rsidP="00B010CD">
            <w:pPr>
              <w:rPr>
                <w:ins w:id="1914" w:author="智誠 楊" w:date="2021-05-07T11:32:00Z"/>
                <w:rFonts w:ascii="標楷體" w:eastAsia="標楷體" w:hAnsi="標楷體"/>
              </w:rPr>
            </w:pPr>
          </w:p>
        </w:tc>
        <w:tc>
          <w:tcPr>
            <w:tcW w:w="751" w:type="dxa"/>
            <w:shd w:val="clear" w:color="auto" w:fill="D9D9D9" w:themeFill="background1" w:themeFillShade="D9"/>
            <w:tcPrChange w:id="1915" w:author="智誠 楊" w:date="2021-05-07T13:44:00Z">
              <w:tcPr>
                <w:tcW w:w="751" w:type="dxa"/>
                <w:shd w:val="clear" w:color="auto" w:fill="D9D9D9" w:themeFill="background1" w:themeFillShade="D9"/>
              </w:tcPr>
            </w:tcPrChange>
          </w:tcPr>
          <w:p w14:paraId="032CEDFF" w14:textId="77777777" w:rsidR="00B010CD" w:rsidRPr="00847BB7" w:rsidRDefault="00B010CD" w:rsidP="00B010CD">
            <w:pPr>
              <w:rPr>
                <w:ins w:id="1916" w:author="智誠 楊" w:date="2021-05-07T11:32:00Z"/>
                <w:rFonts w:ascii="標楷體" w:eastAsia="標楷體" w:hAnsi="標楷體"/>
              </w:rPr>
            </w:pPr>
            <w:ins w:id="1917" w:author="智誠 楊" w:date="2021-05-07T11:32:00Z">
              <w:r w:rsidRPr="00847BB7">
                <w:rPr>
                  <w:rFonts w:ascii="標楷體" w:eastAsia="標楷體" w:hAnsi="標楷體" w:hint="eastAsia"/>
                </w:rPr>
                <w:t>資料</w:t>
              </w:r>
              <w:del w:id="1918" w:author="張金龍" w:date="2021-06-02T13:44:00Z">
                <w:r w:rsidRPr="00847BB7" w:rsidDel="00732CC7">
                  <w:rPr>
                    <w:rFonts w:ascii="標楷體" w:eastAsia="標楷體" w:hAnsi="標楷體" w:hint="eastAsia"/>
                  </w:rPr>
                  <w:delText>型態</w:delText>
                </w:r>
              </w:del>
              <w:r w:rsidRPr="00847BB7">
                <w:rPr>
                  <w:rFonts w:ascii="標楷體" w:eastAsia="標楷體" w:hAnsi="標楷體" w:hint="eastAsia"/>
                </w:rPr>
                <w:t>長度</w:t>
              </w:r>
            </w:ins>
          </w:p>
        </w:tc>
        <w:tc>
          <w:tcPr>
            <w:tcW w:w="1436" w:type="dxa"/>
            <w:shd w:val="clear" w:color="auto" w:fill="D9D9D9" w:themeFill="background1" w:themeFillShade="D9"/>
            <w:tcPrChange w:id="1919" w:author="智誠 楊" w:date="2021-05-07T13:44:00Z">
              <w:tcPr>
                <w:tcW w:w="1305" w:type="dxa"/>
                <w:shd w:val="clear" w:color="auto" w:fill="D9D9D9" w:themeFill="background1" w:themeFillShade="D9"/>
              </w:tcPr>
            </w:tcPrChange>
          </w:tcPr>
          <w:p w14:paraId="6DB30236" w14:textId="77777777" w:rsidR="00B010CD" w:rsidRPr="00847BB7" w:rsidRDefault="00B010CD" w:rsidP="00B010CD">
            <w:pPr>
              <w:rPr>
                <w:ins w:id="1920" w:author="智誠 楊" w:date="2021-05-07T11:32:00Z"/>
                <w:rFonts w:ascii="標楷體" w:eastAsia="標楷體" w:hAnsi="標楷體"/>
              </w:rPr>
            </w:pPr>
            <w:ins w:id="1921" w:author="智誠 楊" w:date="2021-05-07T11:32:00Z">
              <w:r w:rsidRPr="00847BB7">
                <w:rPr>
                  <w:rFonts w:ascii="標楷體" w:eastAsia="標楷體" w:hAnsi="標楷體"/>
                </w:rPr>
                <w:t>預設值</w:t>
              </w:r>
            </w:ins>
          </w:p>
        </w:tc>
        <w:tc>
          <w:tcPr>
            <w:tcW w:w="1896" w:type="dxa"/>
            <w:shd w:val="clear" w:color="auto" w:fill="D9D9D9" w:themeFill="background1" w:themeFillShade="D9"/>
            <w:tcPrChange w:id="1922" w:author="智誠 楊" w:date="2021-05-07T13:44:00Z">
              <w:tcPr>
                <w:tcW w:w="2027" w:type="dxa"/>
                <w:gridSpan w:val="2"/>
                <w:shd w:val="clear" w:color="auto" w:fill="D9D9D9" w:themeFill="background1" w:themeFillShade="D9"/>
              </w:tcPr>
            </w:tcPrChange>
          </w:tcPr>
          <w:p w14:paraId="0768C2C4" w14:textId="77777777" w:rsidR="00B010CD" w:rsidRPr="00847BB7" w:rsidRDefault="00B010CD" w:rsidP="00B010CD">
            <w:pPr>
              <w:rPr>
                <w:ins w:id="1923" w:author="智誠 楊" w:date="2021-05-07T11:32:00Z"/>
                <w:rFonts w:ascii="標楷體" w:eastAsia="標楷體" w:hAnsi="標楷體"/>
              </w:rPr>
            </w:pPr>
            <w:ins w:id="1924" w:author="智誠 楊" w:date="2021-05-07T11:32:00Z">
              <w:r w:rsidRPr="00847BB7">
                <w:rPr>
                  <w:rFonts w:ascii="標楷體" w:eastAsia="標楷體" w:hAnsi="標楷體"/>
                </w:rPr>
                <w:t>選單內容</w:t>
              </w:r>
            </w:ins>
          </w:p>
        </w:tc>
        <w:tc>
          <w:tcPr>
            <w:tcW w:w="514" w:type="dxa"/>
            <w:shd w:val="clear" w:color="auto" w:fill="D9D9D9" w:themeFill="background1" w:themeFillShade="D9"/>
            <w:tcPrChange w:id="1925" w:author="智誠 楊" w:date="2021-05-07T13:44:00Z">
              <w:tcPr>
                <w:tcW w:w="514" w:type="dxa"/>
                <w:shd w:val="clear" w:color="auto" w:fill="D9D9D9" w:themeFill="background1" w:themeFillShade="D9"/>
              </w:tcPr>
            </w:tcPrChange>
          </w:tcPr>
          <w:p w14:paraId="59048808" w14:textId="77777777" w:rsidR="00B010CD" w:rsidRPr="00847BB7" w:rsidRDefault="00B010CD" w:rsidP="00B010CD">
            <w:pPr>
              <w:rPr>
                <w:ins w:id="1926" w:author="智誠 楊" w:date="2021-05-07T11:32:00Z"/>
                <w:rFonts w:ascii="標楷體" w:eastAsia="標楷體" w:hAnsi="標楷體"/>
              </w:rPr>
            </w:pPr>
            <w:ins w:id="1927" w:author="智誠 楊" w:date="2021-05-07T11:32:00Z">
              <w:r w:rsidRPr="00847BB7">
                <w:rPr>
                  <w:rFonts w:ascii="標楷體" w:eastAsia="標楷體" w:hAnsi="標楷體"/>
                </w:rPr>
                <w:t>必填</w:t>
              </w:r>
            </w:ins>
          </w:p>
        </w:tc>
        <w:tc>
          <w:tcPr>
            <w:tcW w:w="407" w:type="dxa"/>
            <w:shd w:val="clear" w:color="auto" w:fill="D9D9D9" w:themeFill="background1" w:themeFillShade="D9"/>
            <w:tcPrChange w:id="1928" w:author="智誠 楊" w:date="2021-05-07T13:44:00Z">
              <w:tcPr>
                <w:tcW w:w="407" w:type="dxa"/>
                <w:shd w:val="clear" w:color="auto" w:fill="D9D9D9" w:themeFill="background1" w:themeFillShade="D9"/>
              </w:tcPr>
            </w:tcPrChange>
          </w:tcPr>
          <w:p w14:paraId="1DE388E7" w14:textId="77777777" w:rsidR="00B010CD" w:rsidRPr="00847BB7" w:rsidRDefault="00B010CD" w:rsidP="00B010CD">
            <w:pPr>
              <w:rPr>
                <w:ins w:id="1929" w:author="智誠 楊" w:date="2021-05-07T11:32:00Z"/>
                <w:rFonts w:ascii="標楷體" w:eastAsia="標楷體" w:hAnsi="標楷體"/>
              </w:rPr>
            </w:pPr>
            <w:ins w:id="1930" w:author="智誠 楊" w:date="2021-05-07T11:32:00Z">
              <w:r w:rsidRPr="00847BB7">
                <w:rPr>
                  <w:rFonts w:ascii="標楷體" w:eastAsia="標楷體" w:hAnsi="標楷體"/>
                </w:rPr>
                <w:t>R/W</w:t>
              </w:r>
            </w:ins>
          </w:p>
        </w:tc>
        <w:tc>
          <w:tcPr>
            <w:tcW w:w="3544" w:type="dxa"/>
            <w:vMerge/>
            <w:shd w:val="clear" w:color="auto" w:fill="D9D9D9" w:themeFill="background1" w:themeFillShade="D9"/>
            <w:tcPrChange w:id="1931" w:author="智誠 楊" w:date="2021-05-07T13:44:00Z">
              <w:tcPr>
                <w:tcW w:w="3544" w:type="dxa"/>
                <w:vMerge/>
                <w:shd w:val="clear" w:color="auto" w:fill="D9D9D9" w:themeFill="background1" w:themeFillShade="D9"/>
              </w:tcPr>
            </w:tcPrChange>
          </w:tcPr>
          <w:p w14:paraId="3D07D245" w14:textId="77777777" w:rsidR="00B010CD" w:rsidRPr="00847BB7" w:rsidRDefault="00B010CD" w:rsidP="00B010CD">
            <w:pPr>
              <w:rPr>
                <w:ins w:id="1932" w:author="智誠 楊" w:date="2021-05-07T11:32:00Z"/>
                <w:rFonts w:ascii="標楷體" w:eastAsia="標楷體" w:hAnsi="標楷體"/>
              </w:rPr>
            </w:pPr>
          </w:p>
        </w:tc>
      </w:tr>
      <w:tr w:rsidR="00B010CD" w:rsidRPr="00847BB7" w14:paraId="4D60D5E0" w14:textId="77777777" w:rsidTr="00B010CD">
        <w:tblPrEx>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ExChange w:id="1933" w:author="智誠 楊" w:date="2021-05-07T13:44:00Z">
            <w:tblPrEx>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Ex>
          </w:tblPrExChange>
        </w:tblPrEx>
        <w:trPr>
          <w:trHeight w:val="244"/>
          <w:jc w:val="center"/>
          <w:ins w:id="1934" w:author="智誠 楊" w:date="2021-05-07T11:32:00Z"/>
          <w:trPrChange w:id="1935" w:author="智誠 楊" w:date="2021-05-07T13:44:00Z">
            <w:trPr>
              <w:trHeight w:val="244"/>
              <w:jc w:val="center"/>
            </w:trPr>
          </w:trPrChange>
        </w:trPr>
        <w:tc>
          <w:tcPr>
            <w:tcW w:w="456" w:type="dxa"/>
            <w:tcPrChange w:id="1936" w:author="智誠 楊" w:date="2021-05-07T13:44:00Z">
              <w:tcPr>
                <w:tcW w:w="456" w:type="dxa"/>
              </w:tcPr>
            </w:tcPrChange>
          </w:tcPr>
          <w:p w14:paraId="437101E0" w14:textId="77777777" w:rsidR="00B010CD" w:rsidRPr="00847BB7" w:rsidRDefault="00B010CD" w:rsidP="00B010CD">
            <w:pPr>
              <w:rPr>
                <w:ins w:id="1937" w:author="智誠 楊" w:date="2021-05-07T11:32:00Z"/>
                <w:rFonts w:ascii="標楷體" w:eastAsia="標楷體" w:hAnsi="標楷體"/>
              </w:rPr>
            </w:pPr>
            <w:ins w:id="1938" w:author="智誠 楊" w:date="2021-05-07T11:32:00Z">
              <w:r>
                <w:rPr>
                  <w:rFonts w:ascii="標楷體" w:eastAsia="標楷體" w:hAnsi="標楷體" w:hint="eastAsia"/>
                </w:rPr>
                <w:t>1.</w:t>
              </w:r>
            </w:ins>
          </w:p>
        </w:tc>
        <w:tc>
          <w:tcPr>
            <w:tcW w:w="1736" w:type="dxa"/>
            <w:tcPrChange w:id="1939" w:author="智誠 楊" w:date="2021-05-07T13:44:00Z">
              <w:tcPr>
                <w:tcW w:w="1736" w:type="dxa"/>
              </w:tcPr>
            </w:tcPrChange>
          </w:tcPr>
          <w:p w14:paraId="6161C5F7" w14:textId="77777777" w:rsidR="00B010CD" w:rsidRPr="00847BB7" w:rsidRDefault="00B010CD" w:rsidP="00B010CD">
            <w:pPr>
              <w:rPr>
                <w:ins w:id="1940" w:author="智誠 楊" w:date="2021-05-07T11:32:00Z"/>
                <w:rFonts w:ascii="標楷體" w:eastAsia="標楷體" w:hAnsi="標楷體"/>
              </w:rPr>
            </w:pPr>
            <w:r>
              <w:rPr>
                <w:rFonts w:ascii="標楷體" w:eastAsia="標楷體" w:hAnsi="標楷體" w:hint="eastAsia"/>
                <w:lang w:eastAsia="zh-HK"/>
              </w:rPr>
              <w:t>功能</w:t>
            </w:r>
            <w:ins w:id="1941" w:author="智誠 楊" w:date="2021-05-07T11:57:00Z">
              <w:del w:id="1942" w:author="張金龍" w:date="2021-06-02T13:44:00Z">
                <w:r w:rsidDel="00732CC7">
                  <w:rPr>
                    <w:rFonts w:ascii="標楷體" w:eastAsia="標楷體" w:hAnsi="標楷體" w:hint="eastAsia"/>
                    <w:lang w:eastAsia="zh-HK"/>
                  </w:rPr>
                  <w:delText>統計期間天數</w:delText>
                </w:r>
              </w:del>
            </w:ins>
          </w:p>
        </w:tc>
        <w:tc>
          <w:tcPr>
            <w:tcW w:w="751" w:type="dxa"/>
            <w:tcPrChange w:id="1943" w:author="智誠 楊" w:date="2021-05-07T13:44:00Z">
              <w:tcPr>
                <w:tcW w:w="751" w:type="dxa"/>
              </w:tcPr>
            </w:tcPrChange>
          </w:tcPr>
          <w:p w14:paraId="7EF47B87" w14:textId="77777777" w:rsidR="00B010CD" w:rsidRPr="00847BB7" w:rsidRDefault="00B010CD" w:rsidP="00B010CD">
            <w:pPr>
              <w:rPr>
                <w:ins w:id="1944" w:author="智誠 楊" w:date="2021-05-07T11:32:00Z"/>
                <w:rFonts w:ascii="標楷體" w:eastAsia="標楷體" w:hAnsi="標楷體"/>
              </w:rPr>
            </w:pPr>
            <w:ins w:id="1945" w:author="智誠 楊" w:date="2021-05-10T10:19:00Z">
              <w:del w:id="1946" w:author="張金龍" w:date="2021-06-02T13:44:00Z">
                <w:r w:rsidDel="00732CC7">
                  <w:rPr>
                    <w:rFonts w:ascii="標楷體" w:eastAsia="標楷體" w:hAnsi="標楷體"/>
                  </w:rPr>
                  <w:delText>3</w:delText>
                </w:r>
              </w:del>
            </w:ins>
            <w:ins w:id="1947" w:author="智誠 楊" w:date="2021-05-07T11:32:00Z">
              <w:del w:id="1948" w:author="張金龍" w:date="2021-06-02T13:44:00Z">
                <w:r w:rsidRPr="00847BB7" w:rsidDel="00732CC7">
                  <w:rPr>
                    <w:rFonts w:ascii="標楷體" w:eastAsia="標楷體" w:hAnsi="標楷體"/>
                  </w:rPr>
                  <w:delText xml:space="preserve"> </w:delText>
                </w:r>
              </w:del>
              <w:r w:rsidRPr="00847BB7">
                <w:rPr>
                  <w:rFonts w:ascii="標楷體" w:eastAsia="標楷體" w:hAnsi="標楷體"/>
                </w:rPr>
                <w:t xml:space="preserve">            </w:t>
              </w:r>
            </w:ins>
          </w:p>
        </w:tc>
        <w:tc>
          <w:tcPr>
            <w:tcW w:w="1436" w:type="dxa"/>
            <w:tcPrChange w:id="1949" w:author="智誠 楊" w:date="2021-05-07T13:44:00Z">
              <w:tcPr>
                <w:tcW w:w="1305" w:type="dxa"/>
              </w:tcPr>
            </w:tcPrChange>
          </w:tcPr>
          <w:p w14:paraId="0433F257" w14:textId="77777777" w:rsidR="00B010CD" w:rsidRPr="00847BB7" w:rsidRDefault="00B010CD" w:rsidP="00B010CD">
            <w:pPr>
              <w:rPr>
                <w:ins w:id="1950" w:author="智誠 楊" w:date="2021-05-07T11:32:00Z"/>
                <w:rFonts w:ascii="標楷體" w:eastAsia="標楷體" w:hAnsi="標楷體"/>
              </w:rPr>
            </w:pPr>
            <w:r>
              <w:rPr>
                <w:rFonts w:ascii="標楷體" w:eastAsia="標楷體" w:hAnsi="標楷體" w:hint="eastAsia"/>
                <w:lang w:eastAsia="zh-HK"/>
              </w:rPr>
              <w:t>姓名檢核</w:t>
            </w:r>
            <w:ins w:id="1951" w:author="智誠 楊" w:date="2021-05-07T13:42:00Z">
              <w:del w:id="1952" w:author="張金龍" w:date="2021-06-02T13:44:00Z">
                <w:r w:rsidDel="00732CC7">
                  <w:rPr>
                    <w:rFonts w:ascii="標楷體" w:eastAsia="標楷體" w:hAnsi="標楷體"/>
                  </w:rPr>
                  <w:delText>MlaundryParas</w:delText>
                </w:r>
                <w:r w:rsidDel="00732CC7">
                  <w:rPr>
                    <w:rFonts w:ascii="標楷體" w:eastAsia="標楷體" w:hAnsi="標楷體" w:hint="eastAsia"/>
                  </w:rPr>
                  <w:delText>.F</w:delText>
                </w:r>
                <w:r w:rsidDel="00732CC7">
                  <w:rPr>
                    <w:rFonts w:ascii="標楷體" w:eastAsia="標楷體" w:hAnsi="標楷體"/>
                  </w:rPr>
                  <w:delText>actorDays</w:delText>
                </w:r>
              </w:del>
            </w:ins>
          </w:p>
        </w:tc>
        <w:tc>
          <w:tcPr>
            <w:tcW w:w="1896" w:type="dxa"/>
            <w:tcPrChange w:id="1953" w:author="智誠 楊" w:date="2021-05-07T13:44:00Z">
              <w:tcPr>
                <w:tcW w:w="2027" w:type="dxa"/>
                <w:gridSpan w:val="2"/>
              </w:tcPr>
            </w:tcPrChange>
          </w:tcPr>
          <w:p w14:paraId="57E4B6AA" w14:textId="77777777" w:rsidR="00B010CD" w:rsidRPr="00787403" w:rsidRDefault="00B010CD" w:rsidP="00B010CD">
            <w:pPr>
              <w:rPr>
                <w:ins w:id="1954" w:author="智誠 楊" w:date="2021-05-07T11:32:00Z"/>
                <w:rFonts w:ascii="標楷體" w:eastAsia="標楷體" w:hAnsi="標楷體"/>
              </w:rPr>
            </w:pPr>
          </w:p>
        </w:tc>
        <w:tc>
          <w:tcPr>
            <w:tcW w:w="514" w:type="dxa"/>
            <w:tcPrChange w:id="1955" w:author="智誠 楊" w:date="2021-05-07T13:44:00Z">
              <w:tcPr>
                <w:tcW w:w="514" w:type="dxa"/>
              </w:tcPr>
            </w:tcPrChange>
          </w:tcPr>
          <w:p w14:paraId="7C408766" w14:textId="77777777" w:rsidR="00B010CD" w:rsidRPr="00847BB7" w:rsidRDefault="00B010CD" w:rsidP="00B010CD">
            <w:pPr>
              <w:rPr>
                <w:ins w:id="1956" w:author="智誠 楊" w:date="2021-05-07T11:32:00Z"/>
                <w:rFonts w:ascii="標楷體" w:eastAsia="標楷體" w:hAnsi="標楷體"/>
              </w:rPr>
            </w:pPr>
            <w:ins w:id="1957" w:author="智誠 楊" w:date="2021-05-07T11:32:00Z">
              <w:del w:id="1958" w:author="張金龍" w:date="2021-06-02T13:44:00Z">
                <w:r w:rsidDel="00732CC7">
                  <w:rPr>
                    <w:rFonts w:ascii="標楷體" w:eastAsia="標楷體" w:hAnsi="標楷體" w:hint="eastAsia"/>
                  </w:rPr>
                  <w:delText>V</w:delText>
                </w:r>
              </w:del>
            </w:ins>
          </w:p>
        </w:tc>
        <w:tc>
          <w:tcPr>
            <w:tcW w:w="407" w:type="dxa"/>
            <w:tcPrChange w:id="1959" w:author="智誠 楊" w:date="2021-05-07T13:44:00Z">
              <w:tcPr>
                <w:tcW w:w="407" w:type="dxa"/>
              </w:tcPr>
            </w:tcPrChange>
          </w:tcPr>
          <w:p w14:paraId="5297469F" w14:textId="77777777" w:rsidR="00B010CD" w:rsidRPr="00A01A6B" w:rsidRDefault="00B010CD" w:rsidP="00B010CD">
            <w:pPr>
              <w:jc w:val="center"/>
              <w:rPr>
                <w:ins w:id="1960" w:author="智誠 楊" w:date="2021-05-07T11:32:00Z"/>
                <w:rFonts w:ascii="標楷體" w:eastAsia="標楷體" w:hAnsi="標楷體"/>
              </w:rPr>
            </w:pPr>
            <w:ins w:id="1961" w:author="張金龍" w:date="2021-06-02T13:44:00Z">
              <w:r>
                <w:rPr>
                  <w:rFonts w:ascii="標楷體" w:eastAsia="標楷體" w:hAnsi="標楷體" w:hint="eastAsia"/>
                </w:rPr>
                <w:t>R</w:t>
              </w:r>
            </w:ins>
            <w:ins w:id="1962" w:author="智誠 楊" w:date="2021-05-07T11:32:00Z">
              <w:del w:id="1963" w:author="張金龍" w:date="2021-06-02T13:44:00Z">
                <w:r w:rsidRPr="00A01A6B" w:rsidDel="00732CC7">
                  <w:rPr>
                    <w:rFonts w:ascii="標楷體" w:eastAsia="標楷體" w:hAnsi="標楷體" w:hint="eastAsia"/>
                  </w:rPr>
                  <w:delText>W</w:delText>
                </w:r>
              </w:del>
            </w:ins>
          </w:p>
        </w:tc>
        <w:tc>
          <w:tcPr>
            <w:tcW w:w="3544" w:type="dxa"/>
            <w:tcPrChange w:id="1964" w:author="智誠 楊" w:date="2021-05-07T13:44:00Z">
              <w:tcPr>
                <w:tcW w:w="3544" w:type="dxa"/>
              </w:tcPr>
            </w:tcPrChange>
          </w:tcPr>
          <w:p w14:paraId="107D1144" w14:textId="77777777" w:rsidR="00B010CD" w:rsidDel="00732CC7" w:rsidRDefault="00B010CD" w:rsidP="00B010CD">
            <w:pPr>
              <w:snapToGrid w:val="0"/>
              <w:ind w:left="238" w:hangingChars="99" w:hanging="238"/>
              <w:rPr>
                <w:ins w:id="1965" w:author="智誠 楊" w:date="2021-05-07T11:32:00Z"/>
                <w:del w:id="1966" w:author="張金龍" w:date="2021-06-02T13:44:00Z"/>
                <w:rFonts w:ascii="標楷體" w:eastAsia="標楷體" w:hAnsi="標楷體"/>
                <w:color w:val="000000" w:themeColor="text1"/>
              </w:rPr>
            </w:pPr>
            <w:ins w:id="1967" w:author="智誠 楊" w:date="2021-05-07T11:32:00Z">
              <w:r w:rsidRPr="00A01A6B">
                <w:rPr>
                  <w:rFonts w:ascii="標楷體" w:eastAsia="標楷體" w:hAnsi="標楷體" w:hint="eastAsia"/>
                  <w:color w:val="000000" w:themeColor="text1"/>
                </w:rPr>
                <w:t>1.</w:t>
              </w:r>
            </w:ins>
            <w:ins w:id="1968" w:author="智誠 楊" w:date="2021-05-07T13:44:00Z">
              <w:r>
                <w:rPr>
                  <w:rFonts w:ascii="標楷體" w:eastAsia="標楷體" w:hAnsi="標楷體" w:hint="eastAsia"/>
                  <w:color w:val="000000" w:themeColor="text1"/>
                </w:rPr>
                <w:t>自動顯示</w:t>
              </w:r>
              <w:del w:id="1969" w:author="張金龍" w:date="2021-06-02T13:44:00Z">
                <w:r w:rsidDel="00732CC7">
                  <w:rPr>
                    <w:rFonts w:ascii="標楷體" w:eastAsia="標楷體" w:hAnsi="標楷體" w:hint="eastAsia"/>
                    <w:color w:val="000000" w:themeColor="text1"/>
                  </w:rPr>
                  <w:delText>,可修改</w:delText>
                </w:r>
              </w:del>
            </w:ins>
          </w:p>
          <w:p w14:paraId="290C0677" w14:textId="77777777" w:rsidR="00B010CD" w:rsidRPr="00A01A6B" w:rsidRDefault="00B010CD">
            <w:pPr>
              <w:snapToGrid w:val="0"/>
              <w:ind w:left="238" w:hangingChars="99" w:hanging="238"/>
              <w:rPr>
                <w:ins w:id="1970" w:author="智誠 楊" w:date="2021-05-07T11:32:00Z"/>
                <w:rFonts w:ascii="標楷體" w:eastAsia="標楷體" w:hAnsi="標楷體"/>
              </w:rPr>
              <w:pPrChange w:id="1971" w:author="張金龍" w:date="2021-06-02T13:44:00Z">
                <w:pPr>
                  <w:snapToGrid w:val="0"/>
                </w:pPr>
              </w:pPrChange>
            </w:pPr>
            <w:ins w:id="1972" w:author="智誠 楊" w:date="2021-05-07T13:44:00Z">
              <w:del w:id="1973" w:author="張金龍" w:date="2021-06-02T13:44:00Z">
                <w:r w:rsidDel="00732CC7">
                  <w:rPr>
                    <w:rFonts w:ascii="標楷體" w:eastAsia="標楷體" w:hAnsi="標楷體" w:hint="eastAsia"/>
                  </w:rPr>
                  <w:delText>2.</w:delText>
                </w:r>
                <w:r w:rsidDel="00732CC7">
                  <w:rPr>
                    <w:rFonts w:ascii="標楷體" w:eastAsia="標楷體" w:hAnsi="標楷體"/>
                  </w:rPr>
                  <w:delText>MlaundryParas</w:delText>
                </w:r>
                <w:r w:rsidDel="00732CC7">
                  <w:rPr>
                    <w:rFonts w:ascii="標楷體" w:eastAsia="標楷體" w:hAnsi="標楷體" w:hint="eastAsia"/>
                  </w:rPr>
                  <w:delText>.F</w:delText>
                </w:r>
                <w:r w:rsidDel="00732CC7">
                  <w:rPr>
                    <w:rFonts w:ascii="標楷體" w:eastAsia="標楷體" w:hAnsi="標楷體"/>
                  </w:rPr>
                  <w:delText>actorDays</w:delText>
                </w:r>
              </w:del>
            </w:ins>
          </w:p>
        </w:tc>
      </w:tr>
      <w:tr w:rsidR="00B010CD" w:rsidRPr="00847BB7" w14:paraId="607F7E7E" w14:textId="77777777" w:rsidTr="00B010CD">
        <w:trPr>
          <w:trHeight w:val="244"/>
          <w:jc w:val="center"/>
          <w:ins w:id="1974" w:author="張金龍" w:date="2021-06-02T13:45:00Z"/>
        </w:trPr>
        <w:tc>
          <w:tcPr>
            <w:tcW w:w="456" w:type="dxa"/>
          </w:tcPr>
          <w:p w14:paraId="16F9D9A1" w14:textId="77777777" w:rsidR="00B010CD" w:rsidRDefault="00B010CD" w:rsidP="00B010CD">
            <w:pPr>
              <w:rPr>
                <w:ins w:id="1975" w:author="張金龍" w:date="2021-06-02T13:45:00Z"/>
                <w:rFonts w:ascii="標楷體" w:eastAsia="標楷體" w:hAnsi="標楷體"/>
              </w:rPr>
            </w:pPr>
            <w:ins w:id="1976" w:author="張金龍" w:date="2021-06-02T13:45:00Z">
              <w:r>
                <w:rPr>
                  <w:rFonts w:ascii="標楷體" w:eastAsia="標楷體" w:hAnsi="標楷體" w:hint="eastAsia"/>
                </w:rPr>
                <w:t>2</w:t>
              </w:r>
            </w:ins>
          </w:p>
        </w:tc>
        <w:tc>
          <w:tcPr>
            <w:tcW w:w="1736" w:type="dxa"/>
          </w:tcPr>
          <w:p w14:paraId="0A1EB482" w14:textId="77777777" w:rsidR="00B010CD" w:rsidDel="00732CC7" w:rsidRDefault="00B010CD" w:rsidP="00B010CD">
            <w:pPr>
              <w:rPr>
                <w:ins w:id="1977" w:author="張金龍" w:date="2021-06-02T13:45:00Z"/>
                <w:rFonts w:ascii="標楷體" w:eastAsia="標楷體" w:hAnsi="標楷體"/>
                <w:lang w:eastAsia="zh-HK"/>
              </w:rPr>
            </w:pPr>
            <w:r>
              <w:rPr>
                <w:rFonts w:ascii="標楷體" w:eastAsia="標楷體" w:hAnsi="標楷體" w:hint="eastAsia"/>
                <w:lang w:eastAsia="zh-HK"/>
              </w:rPr>
              <w:t>檢核序號</w:t>
            </w:r>
          </w:p>
        </w:tc>
        <w:tc>
          <w:tcPr>
            <w:tcW w:w="751" w:type="dxa"/>
          </w:tcPr>
          <w:p w14:paraId="56FF897C" w14:textId="77777777" w:rsidR="00B010CD" w:rsidDel="00732CC7" w:rsidRDefault="00B010CD" w:rsidP="00B010CD">
            <w:pPr>
              <w:rPr>
                <w:ins w:id="1978" w:author="張金龍" w:date="2021-06-02T13:45:00Z"/>
                <w:rFonts w:ascii="標楷體" w:eastAsia="標楷體" w:hAnsi="標楷體"/>
              </w:rPr>
            </w:pPr>
          </w:p>
        </w:tc>
        <w:tc>
          <w:tcPr>
            <w:tcW w:w="1436" w:type="dxa"/>
          </w:tcPr>
          <w:p w14:paraId="244A44F9" w14:textId="77777777" w:rsidR="00B010CD" w:rsidRDefault="00B010CD" w:rsidP="00B010CD">
            <w:pPr>
              <w:widowControl/>
              <w:shd w:val="clear" w:color="auto" w:fill="FFFFFF"/>
              <w:spacing w:line="360" w:lineRule="atLeast"/>
              <w:rPr>
                <w:rFonts w:ascii="標楷體" w:eastAsia="標楷體" w:hAnsi="標楷體"/>
                <w:lang w:eastAsia="zh-HK"/>
              </w:rPr>
            </w:pPr>
          </w:p>
          <w:p w14:paraId="5044BFA6" w14:textId="77777777" w:rsidR="00B010CD" w:rsidRDefault="00B010CD" w:rsidP="00B010CD">
            <w:pPr>
              <w:rPr>
                <w:ins w:id="1979" w:author="張金龍" w:date="2021-06-02T13:45:00Z"/>
                <w:rFonts w:ascii="標楷體" w:eastAsia="標楷體" w:hAnsi="標楷體"/>
                <w:lang w:eastAsia="zh-HK"/>
              </w:rPr>
            </w:pPr>
          </w:p>
        </w:tc>
        <w:tc>
          <w:tcPr>
            <w:tcW w:w="1896" w:type="dxa"/>
          </w:tcPr>
          <w:p w14:paraId="7879302C" w14:textId="77777777" w:rsidR="00B010CD" w:rsidRPr="00787403" w:rsidRDefault="00B010CD" w:rsidP="00B010CD">
            <w:pPr>
              <w:rPr>
                <w:ins w:id="1980" w:author="張金龍" w:date="2021-06-02T13:45:00Z"/>
                <w:rFonts w:ascii="標楷體" w:eastAsia="標楷體" w:hAnsi="標楷體"/>
              </w:rPr>
            </w:pPr>
          </w:p>
        </w:tc>
        <w:tc>
          <w:tcPr>
            <w:tcW w:w="514" w:type="dxa"/>
          </w:tcPr>
          <w:p w14:paraId="5C3A0543" w14:textId="77777777" w:rsidR="00B010CD" w:rsidDel="00732CC7" w:rsidRDefault="00B010CD" w:rsidP="00B010CD">
            <w:pPr>
              <w:rPr>
                <w:ins w:id="1981" w:author="張金龍" w:date="2021-06-02T13:45:00Z"/>
                <w:rFonts w:ascii="標楷體" w:eastAsia="標楷體" w:hAnsi="標楷體"/>
              </w:rPr>
            </w:pPr>
          </w:p>
        </w:tc>
        <w:tc>
          <w:tcPr>
            <w:tcW w:w="407" w:type="dxa"/>
          </w:tcPr>
          <w:p w14:paraId="38E8D027" w14:textId="77777777" w:rsidR="00B010CD" w:rsidRDefault="00B010CD" w:rsidP="00B010CD">
            <w:pPr>
              <w:jc w:val="center"/>
              <w:rPr>
                <w:ins w:id="1982" w:author="張金龍" w:date="2021-06-02T13:45:00Z"/>
                <w:rFonts w:ascii="標楷體" w:eastAsia="標楷體" w:hAnsi="標楷體"/>
              </w:rPr>
            </w:pPr>
            <w:r>
              <w:rPr>
                <w:rFonts w:ascii="標楷體" w:eastAsia="標楷體" w:hAnsi="標楷體" w:hint="eastAsia"/>
              </w:rPr>
              <w:t>R</w:t>
            </w:r>
          </w:p>
        </w:tc>
        <w:tc>
          <w:tcPr>
            <w:tcW w:w="3544" w:type="dxa"/>
          </w:tcPr>
          <w:p w14:paraId="568648D3" w14:textId="77777777" w:rsidR="00B010CD" w:rsidRDefault="00B010CD" w:rsidP="00B010CD">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交易成功後</w:t>
            </w:r>
            <w:r>
              <w:rPr>
                <w:rFonts w:ascii="標楷體" w:eastAsia="標楷體" w:hAnsi="標楷體" w:hint="eastAsia"/>
              </w:rPr>
              <w:t>,</w:t>
            </w:r>
            <w:r>
              <w:rPr>
                <w:rFonts w:ascii="標楷體" w:eastAsia="標楷體" w:hAnsi="標楷體" w:hint="eastAsia"/>
                <w:lang w:eastAsia="zh-HK"/>
              </w:rPr>
              <w:t>自動顯示系統編號</w:t>
            </w:r>
          </w:p>
          <w:p w14:paraId="78A4ACA0" w14:textId="77777777" w:rsidR="00B010CD" w:rsidRPr="002A0BEF" w:rsidRDefault="00B010CD" w:rsidP="00B010CD">
            <w:pPr>
              <w:snapToGrid w:val="0"/>
              <w:ind w:left="240" w:hangingChars="100" w:hanging="240"/>
              <w:rPr>
                <w:ins w:id="1983" w:author="張金龍" w:date="2021-06-02T13:45:00Z"/>
                <w:rFonts w:ascii="標楷體" w:eastAsia="標楷體" w:hAnsi="標楷體"/>
                <w:color w:val="000000" w:themeColor="text1"/>
              </w:rPr>
            </w:pPr>
            <w:r>
              <w:rPr>
                <w:rFonts w:ascii="標楷體" w:eastAsia="標楷體" w:hAnsi="標楷體" w:hint="eastAsia"/>
                <w:color w:val="000000" w:themeColor="text1"/>
              </w:rPr>
              <w:t>2.</w:t>
            </w:r>
            <w:r>
              <w:t xml:space="preserve"> </w:t>
            </w:r>
            <w:r w:rsidRPr="002A0BEF">
              <w:rPr>
                <w:rFonts w:ascii="標楷體" w:eastAsia="標楷體" w:hAnsi="標楷體"/>
                <w:color w:val="000000" w:themeColor="text1"/>
              </w:rPr>
              <w:t>TxAmlLog</w:t>
            </w:r>
            <w:r>
              <w:rPr>
                <w:rFonts w:ascii="標楷體" w:eastAsia="標楷體" w:hAnsi="標楷體" w:hint="eastAsia"/>
                <w:color w:val="000000" w:themeColor="text1"/>
              </w:rPr>
              <w:t>.Lo</w:t>
            </w:r>
            <w:r>
              <w:rPr>
                <w:rFonts w:ascii="標楷體" w:eastAsia="標楷體" w:hAnsi="標楷體"/>
                <w:color w:val="000000" w:themeColor="text1"/>
              </w:rPr>
              <w:t>gNo</w:t>
            </w:r>
          </w:p>
        </w:tc>
      </w:tr>
      <w:tr w:rsidR="0079410E" w:rsidRPr="00847BB7" w14:paraId="3C3838BC" w14:textId="77777777" w:rsidTr="002E2E86">
        <w:trPr>
          <w:trHeight w:val="244"/>
          <w:jc w:val="center"/>
        </w:trPr>
        <w:tc>
          <w:tcPr>
            <w:tcW w:w="456" w:type="dxa"/>
          </w:tcPr>
          <w:p w14:paraId="5DB17668" w14:textId="77777777" w:rsidR="0079410E" w:rsidRDefault="0079410E" w:rsidP="00B010CD">
            <w:pPr>
              <w:rPr>
                <w:rFonts w:ascii="標楷體" w:eastAsia="標楷體" w:hAnsi="標楷體"/>
              </w:rPr>
            </w:pPr>
          </w:p>
        </w:tc>
        <w:tc>
          <w:tcPr>
            <w:tcW w:w="10284" w:type="dxa"/>
            <w:gridSpan w:val="7"/>
          </w:tcPr>
          <w:p w14:paraId="02CE379D" w14:textId="31B701CB" w:rsidR="0079410E" w:rsidRDefault="0079410E" w:rsidP="00B010CD">
            <w:pPr>
              <w:snapToGrid w:val="0"/>
              <w:ind w:left="240" w:hangingChars="100" w:hanging="240"/>
              <w:rPr>
                <w:rFonts w:ascii="標楷體" w:eastAsia="標楷體" w:hAnsi="標楷體"/>
              </w:rPr>
            </w:pPr>
            <w:r>
              <w:rPr>
                <w:rFonts w:ascii="標楷體" w:eastAsia="標楷體" w:hAnsi="標楷體" w:hint="eastAsia"/>
                <w:lang w:eastAsia="zh-HK"/>
              </w:rPr>
              <w:t>若</w:t>
            </w:r>
            <w:r>
              <w:rPr>
                <w:rFonts w:ascii="標楷體" w:eastAsia="標楷體" w:hAnsi="標楷體" w:hint="eastAsia"/>
              </w:rPr>
              <w:t>[</w:t>
            </w:r>
            <w:r>
              <w:rPr>
                <w:rFonts w:ascii="標楷體" w:eastAsia="標楷體" w:hAnsi="標楷體" w:hint="eastAsia"/>
                <w:lang w:eastAsia="zh-HK"/>
              </w:rPr>
              <w:t>檢核序號</w:t>
            </w:r>
            <w:r>
              <w:rPr>
                <w:rFonts w:ascii="標楷體" w:eastAsia="標楷體" w:hAnsi="標楷體" w:hint="eastAsia"/>
              </w:rPr>
              <w:t>]</w:t>
            </w:r>
            <w:r>
              <w:rPr>
                <w:rFonts w:ascii="標楷體" w:eastAsia="標楷體" w:hAnsi="標楷體" w:hint="eastAsia"/>
                <w:lang w:eastAsia="zh-HK"/>
              </w:rPr>
              <w:t>資料不</w:t>
            </w:r>
            <w:r w:rsidRPr="008E6906">
              <w:rPr>
                <w:rFonts w:ascii="標楷體" w:eastAsia="標楷體" w:hAnsi="標楷體" w:hint="eastAsia"/>
              </w:rPr>
              <w:t>存在[</w:t>
            </w:r>
            <w:r w:rsidRPr="00BB67B7">
              <w:rPr>
                <w:rFonts w:ascii="標楷體" w:eastAsia="標楷體" w:hAnsi="標楷體" w:hint="eastAsia"/>
              </w:rPr>
              <w:t>AML檢查紀錄檔</w:t>
            </w:r>
            <w:r w:rsidRPr="008E6906">
              <w:rPr>
                <w:rFonts w:ascii="標楷體" w:eastAsia="標楷體" w:hAnsi="標楷體" w:hint="eastAsia"/>
              </w:rPr>
              <w:t>(Tx</w:t>
            </w:r>
            <w:r>
              <w:rPr>
                <w:rFonts w:ascii="標楷體" w:eastAsia="標楷體" w:hAnsi="標楷體"/>
              </w:rPr>
              <w:t>AmlLog</w:t>
            </w:r>
            <w:r w:rsidRPr="008E6906">
              <w:rPr>
                <w:rFonts w:ascii="標楷體" w:eastAsia="標楷體" w:hAnsi="標楷體" w:hint="eastAsia"/>
              </w:rPr>
              <w:t>)],顯示錯誤訊息:"E</w:t>
            </w:r>
            <w:r>
              <w:rPr>
                <w:rFonts w:ascii="標楷體" w:eastAsia="標楷體" w:hAnsi="標楷體"/>
              </w:rPr>
              <w:t>C</w:t>
            </w:r>
            <w:r w:rsidRPr="008E6906">
              <w:rPr>
                <w:rFonts w:ascii="標楷體" w:eastAsia="標楷體" w:hAnsi="標楷體" w:hint="eastAsia"/>
              </w:rPr>
              <w:t>00</w:t>
            </w:r>
            <w:r>
              <w:rPr>
                <w:rFonts w:ascii="標楷體" w:eastAsia="標楷體" w:hAnsi="標楷體"/>
              </w:rPr>
              <w:t>1:</w:t>
            </w:r>
            <w:r w:rsidRPr="008E6906">
              <w:rPr>
                <w:rFonts w:ascii="標楷體" w:eastAsia="標楷體" w:hAnsi="標楷體" w:hint="eastAsia"/>
              </w:rPr>
              <w:t>資料</w:t>
            </w:r>
            <w:r>
              <w:rPr>
                <w:rFonts w:ascii="標楷體" w:eastAsia="標楷體" w:hAnsi="標楷體" w:hint="eastAsia"/>
                <w:lang w:eastAsia="zh-HK"/>
              </w:rPr>
              <w:t>不存在</w:t>
            </w:r>
            <w:r>
              <w:rPr>
                <w:rFonts w:ascii="標楷體" w:eastAsia="標楷體" w:hAnsi="標楷體" w:hint="eastAsia"/>
              </w:rPr>
              <w:t>(</w:t>
            </w:r>
            <w:r w:rsidRPr="001677D0">
              <w:rPr>
                <w:rFonts w:ascii="標楷體" w:eastAsia="標楷體" w:hAnsi="標楷體" w:hint="eastAsia"/>
              </w:rPr>
              <w:t>使用者代</w:t>
            </w:r>
            <w:r>
              <w:rPr>
                <w:rFonts w:ascii="標楷體" w:eastAsia="標楷體" w:hAnsi="標楷體" w:hint="eastAsia"/>
              </w:rPr>
              <w:t>號(</w:t>
            </w:r>
            <w:r w:rsidRPr="00BB67B7">
              <w:rPr>
                <w:rFonts w:ascii="標楷體" w:eastAsia="標楷體" w:hAnsi="標楷體"/>
              </w:rPr>
              <w:t>TxAmlLog.LogNo:</w:t>
            </w:r>
            <w:r>
              <w:rPr>
                <w:rFonts w:ascii="標楷體" w:eastAsia="標楷體" w:hAnsi="標楷體" w:hint="eastAsia"/>
              </w:rPr>
              <w:t>)</w:t>
            </w:r>
            <w:r w:rsidRPr="008E6906">
              <w:rPr>
                <w:rFonts w:ascii="標楷體" w:eastAsia="標楷體" w:hAnsi="標楷體" w:hint="eastAsia"/>
              </w:rPr>
              <w:t xml:space="preserve"> "</w:t>
            </w:r>
          </w:p>
        </w:tc>
      </w:tr>
      <w:tr w:rsidR="00B010CD" w:rsidRPr="00847BB7" w14:paraId="47D1EB62" w14:textId="77777777" w:rsidTr="00B010CD">
        <w:trPr>
          <w:trHeight w:val="244"/>
          <w:jc w:val="center"/>
          <w:ins w:id="1984" w:author="張金龍" w:date="2021-06-02T13:46:00Z"/>
        </w:trPr>
        <w:tc>
          <w:tcPr>
            <w:tcW w:w="456" w:type="dxa"/>
          </w:tcPr>
          <w:p w14:paraId="16249818" w14:textId="77777777" w:rsidR="00B010CD" w:rsidRDefault="00B010CD" w:rsidP="00B010CD">
            <w:pPr>
              <w:rPr>
                <w:ins w:id="1985" w:author="張金龍" w:date="2021-06-02T13:46:00Z"/>
                <w:rFonts w:ascii="標楷體" w:eastAsia="標楷體" w:hAnsi="標楷體"/>
              </w:rPr>
            </w:pPr>
            <w:ins w:id="1986" w:author="張金龍" w:date="2021-06-02T13:46:00Z">
              <w:r>
                <w:rPr>
                  <w:rFonts w:ascii="標楷體" w:eastAsia="標楷體" w:hAnsi="標楷體" w:hint="eastAsia"/>
                </w:rPr>
                <w:t>3</w:t>
              </w:r>
            </w:ins>
          </w:p>
        </w:tc>
        <w:tc>
          <w:tcPr>
            <w:tcW w:w="1736" w:type="dxa"/>
          </w:tcPr>
          <w:p w14:paraId="14EB8EEA" w14:textId="77777777" w:rsidR="00B010CD" w:rsidRDefault="00B010CD" w:rsidP="00B010CD">
            <w:pPr>
              <w:rPr>
                <w:ins w:id="1987" w:author="張金龍" w:date="2021-06-02T13:46:00Z"/>
                <w:rFonts w:ascii="標楷體" w:eastAsia="標楷體" w:hAnsi="標楷體"/>
              </w:rPr>
            </w:pPr>
            <w:r>
              <w:rPr>
                <w:rFonts w:ascii="標楷體" w:eastAsia="標楷體" w:hAnsi="標楷體" w:hint="eastAsia"/>
              </w:rPr>
              <w:t>AML</w:t>
            </w:r>
            <w:r>
              <w:rPr>
                <w:rFonts w:ascii="標楷體" w:eastAsia="標楷體" w:hAnsi="標楷體" w:hint="eastAsia"/>
                <w:lang w:eastAsia="zh-HK"/>
              </w:rPr>
              <w:t>交易序號</w:t>
            </w:r>
          </w:p>
        </w:tc>
        <w:tc>
          <w:tcPr>
            <w:tcW w:w="751" w:type="dxa"/>
          </w:tcPr>
          <w:p w14:paraId="2BD65158" w14:textId="77777777" w:rsidR="00B010CD" w:rsidRDefault="00B010CD" w:rsidP="00B010CD">
            <w:pPr>
              <w:rPr>
                <w:ins w:id="1988" w:author="張金龍" w:date="2021-06-02T13:46:00Z"/>
                <w:rFonts w:ascii="標楷體" w:eastAsia="標楷體" w:hAnsi="標楷體"/>
              </w:rPr>
            </w:pPr>
          </w:p>
        </w:tc>
        <w:tc>
          <w:tcPr>
            <w:tcW w:w="1436" w:type="dxa"/>
          </w:tcPr>
          <w:p w14:paraId="57FB687F" w14:textId="77777777" w:rsidR="00B010CD" w:rsidRDefault="00B010CD" w:rsidP="00B010CD">
            <w:pPr>
              <w:rPr>
                <w:ins w:id="1989" w:author="張金龍" w:date="2021-06-02T13:46:00Z"/>
                <w:rFonts w:ascii="標楷體" w:eastAsia="標楷體" w:hAnsi="標楷體"/>
                <w:lang w:eastAsia="zh-HK"/>
              </w:rPr>
            </w:pPr>
          </w:p>
        </w:tc>
        <w:tc>
          <w:tcPr>
            <w:tcW w:w="1896" w:type="dxa"/>
          </w:tcPr>
          <w:p w14:paraId="62E4AD92" w14:textId="77777777" w:rsidR="00B010CD" w:rsidRPr="00787403" w:rsidRDefault="00B010CD" w:rsidP="00B010CD">
            <w:pPr>
              <w:rPr>
                <w:ins w:id="1990" w:author="張金龍" w:date="2021-06-02T13:46:00Z"/>
                <w:rFonts w:ascii="標楷體" w:eastAsia="標楷體" w:hAnsi="標楷體"/>
              </w:rPr>
            </w:pPr>
          </w:p>
        </w:tc>
        <w:tc>
          <w:tcPr>
            <w:tcW w:w="514" w:type="dxa"/>
          </w:tcPr>
          <w:p w14:paraId="79E3A748" w14:textId="77777777" w:rsidR="00B010CD" w:rsidRDefault="00B010CD" w:rsidP="00B010CD">
            <w:pPr>
              <w:rPr>
                <w:ins w:id="1991" w:author="張金龍" w:date="2021-06-02T13:46:00Z"/>
                <w:rFonts w:ascii="標楷體" w:eastAsia="標楷體" w:hAnsi="標楷體"/>
              </w:rPr>
            </w:pPr>
          </w:p>
        </w:tc>
        <w:tc>
          <w:tcPr>
            <w:tcW w:w="407" w:type="dxa"/>
          </w:tcPr>
          <w:p w14:paraId="2D956EEB" w14:textId="77777777" w:rsidR="00B010CD" w:rsidRDefault="00B010CD" w:rsidP="00B010CD">
            <w:pPr>
              <w:jc w:val="center"/>
              <w:rPr>
                <w:ins w:id="1992" w:author="張金龍" w:date="2021-06-02T13:46:00Z"/>
                <w:rFonts w:ascii="標楷體" w:eastAsia="標楷體" w:hAnsi="標楷體"/>
              </w:rPr>
            </w:pPr>
          </w:p>
        </w:tc>
        <w:tc>
          <w:tcPr>
            <w:tcW w:w="3544" w:type="dxa"/>
          </w:tcPr>
          <w:p w14:paraId="58CCE74A" w14:textId="77777777" w:rsidR="00B010CD" w:rsidRDefault="00B010CD" w:rsidP="00B010CD">
            <w:pPr>
              <w:snapToGrid w:val="0"/>
              <w:ind w:left="240" w:hangingChars="100" w:hanging="240"/>
              <w:rPr>
                <w:ins w:id="1993" w:author="張金龍" w:date="2021-06-02T13:46:00Z"/>
                <w:rFonts w:ascii="標楷體" w:eastAsia="標楷體" w:hAnsi="標楷體"/>
              </w:rPr>
            </w:pPr>
            <w:r>
              <w:rPr>
                <w:rFonts w:ascii="標楷體" w:eastAsia="標楷體" w:hAnsi="標楷體" w:hint="eastAsia"/>
              </w:rPr>
              <w:t>1.TxAmlLog.</w:t>
            </w:r>
            <w:r>
              <w:t xml:space="preserve"> </w:t>
            </w:r>
            <w:r w:rsidRPr="002A0BEF">
              <w:rPr>
                <w:rFonts w:ascii="標楷體" w:eastAsia="標楷體" w:hAnsi="標楷體"/>
              </w:rPr>
              <w:t>TransactionId</w:t>
            </w:r>
          </w:p>
        </w:tc>
      </w:tr>
      <w:tr w:rsidR="00B010CD" w:rsidRPr="00847BB7" w14:paraId="0D31655F" w14:textId="77777777" w:rsidTr="00B010CD">
        <w:trPr>
          <w:trHeight w:val="244"/>
          <w:jc w:val="center"/>
        </w:trPr>
        <w:tc>
          <w:tcPr>
            <w:tcW w:w="456" w:type="dxa"/>
          </w:tcPr>
          <w:p w14:paraId="5B3FDED9" w14:textId="77777777" w:rsidR="00B010CD" w:rsidRDefault="00B010CD" w:rsidP="00B010CD">
            <w:pPr>
              <w:rPr>
                <w:rFonts w:ascii="標楷體" w:eastAsia="標楷體" w:hAnsi="標楷體"/>
              </w:rPr>
            </w:pPr>
          </w:p>
        </w:tc>
        <w:tc>
          <w:tcPr>
            <w:tcW w:w="1736" w:type="dxa"/>
          </w:tcPr>
          <w:p w14:paraId="3C551947" w14:textId="77777777" w:rsidR="00B010CD" w:rsidRDefault="00B010CD" w:rsidP="00B010CD">
            <w:pPr>
              <w:rPr>
                <w:rFonts w:ascii="標楷體" w:eastAsia="標楷體" w:hAnsi="標楷體"/>
              </w:rPr>
            </w:pPr>
            <w:r>
              <w:rPr>
                <w:rFonts w:ascii="標楷體" w:eastAsia="標楷體" w:hAnsi="標楷體" w:hint="eastAsia"/>
                <w:lang w:eastAsia="zh-HK"/>
              </w:rPr>
              <w:t>序號</w:t>
            </w:r>
            <w:r>
              <w:rPr>
                <w:rFonts w:ascii="標楷體" w:eastAsia="標楷體" w:hAnsi="標楷體" w:hint="eastAsia"/>
              </w:rPr>
              <w:t>1</w:t>
            </w:r>
          </w:p>
        </w:tc>
        <w:tc>
          <w:tcPr>
            <w:tcW w:w="751" w:type="dxa"/>
          </w:tcPr>
          <w:p w14:paraId="27B78898" w14:textId="77777777" w:rsidR="00B010CD" w:rsidRDefault="00B010CD" w:rsidP="00B010CD">
            <w:pPr>
              <w:rPr>
                <w:rFonts w:ascii="標楷體" w:eastAsia="標楷體" w:hAnsi="標楷體"/>
              </w:rPr>
            </w:pPr>
            <w:r>
              <w:rPr>
                <w:rFonts w:ascii="標楷體" w:eastAsia="標楷體" w:hAnsi="標楷體" w:hint="eastAsia"/>
              </w:rPr>
              <w:t>2</w:t>
            </w:r>
          </w:p>
        </w:tc>
        <w:tc>
          <w:tcPr>
            <w:tcW w:w="1436" w:type="dxa"/>
          </w:tcPr>
          <w:p w14:paraId="46FFF3DA" w14:textId="77777777" w:rsidR="00B010CD" w:rsidRDefault="00B010CD" w:rsidP="00B010CD">
            <w:pPr>
              <w:rPr>
                <w:rFonts w:ascii="標楷體" w:eastAsia="標楷體" w:hAnsi="標楷體"/>
              </w:rPr>
            </w:pPr>
            <w:r>
              <w:rPr>
                <w:rFonts w:ascii="標楷體" w:eastAsia="標楷體" w:hAnsi="標楷體" w:hint="eastAsia"/>
              </w:rPr>
              <w:t>03</w:t>
            </w:r>
          </w:p>
        </w:tc>
        <w:tc>
          <w:tcPr>
            <w:tcW w:w="1896" w:type="dxa"/>
          </w:tcPr>
          <w:p w14:paraId="643ADAB8" w14:textId="77777777" w:rsidR="00B010CD" w:rsidRPr="00787403" w:rsidRDefault="00B010CD" w:rsidP="00B010CD">
            <w:pPr>
              <w:rPr>
                <w:rFonts w:ascii="標楷體" w:eastAsia="標楷體" w:hAnsi="標楷體"/>
              </w:rPr>
            </w:pPr>
          </w:p>
        </w:tc>
        <w:tc>
          <w:tcPr>
            <w:tcW w:w="514" w:type="dxa"/>
          </w:tcPr>
          <w:p w14:paraId="40E5AD98" w14:textId="77777777" w:rsidR="00B010CD" w:rsidRDefault="00B010CD" w:rsidP="00B010CD">
            <w:pPr>
              <w:rPr>
                <w:rFonts w:ascii="標楷體" w:eastAsia="標楷體" w:hAnsi="標楷體"/>
              </w:rPr>
            </w:pPr>
          </w:p>
        </w:tc>
        <w:tc>
          <w:tcPr>
            <w:tcW w:w="407" w:type="dxa"/>
          </w:tcPr>
          <w:p w14:paraId="46417783" w14:textId="77777777"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5892A784" w14:textId="77777777" w:rsidR="00B010CD" w:rsidRDefault="00B010CD" w:rsidP="00B010CD">
            <w:pPr>
              <w:snapToGrid w:val="0"/>
              <w:ind w:left="240" w:hangingChars="100" w:hanging="240"/>
              <w:rPr>
                <w:rFonts w:ascii="標楷體" w:eastAsia="標楷體" w:hAnsi="標楷體"/>
              </w:rPr>
            </w:pPr>
          </w:p>
        </w:tc>
      </w:tr>
      <w:tr w:rsidR="00B010CD" w:rsidRPr="00847BB7" w14:paraId="6E6057BB" w14:textId="77777777" w:rsidTr="00B010CD">
        <w:trPr>
          <w:trHeight w:val="244"/>
          <w:jc w:val="center"/>
        </w:trPr>
        <w:tc>
          <w:tcPr>
            <w:tcW w:w="456" w:type="dxa"/>
          </w:tcPr>
          <w:p w14:paraId="3B0AAF00" w14:textId="77777777" w:rsidR="00B010CD" w:rsidRDefault="00B010CD" w:rsidP="00B010CD">
            <w:pPr>
              <w:rPr>
                <w:rFonts w:ascii="標楷體" w:eastAsia="標楷體" w:hAnsi="標楷體"/>
              </w:rPr>
            </w:pPr>
          </w:p>
        </w:tc>
        <w:tc>
          <w:tcPr>
            <w:tcW w:w="1736" w:type="dxa"/>
          </w:tcPr>
          <w:p w14:paraId="23E86366" w14:textId="77777777" w:rsidR="00B010CD" w:rsidRDefault="00B010CD" w:rsidP="00B010CD">
            <w:pPr>
              <w:rPr>
                <w:rFonts w:ascii="標楷體" w:eastAsia="標楷體" w:hAnsi="標楷體"/>
                <w:lang w:eastAsia="zh-HK"/>
              </w:rPr>
            </w:pPr>
            <w:r>
              <w:rPr>
                <w:rFonts w:ascii="標楷體" w:eastAsia="標楷體" w:hAnsi="標楷體" w:hint="eastAsia"/>
                <w:lang w:eastAsia="zh-HK"/>
              </w:rPr>
              <w:t>序號</w:t>
            </w:r>
            <w:r>
              <w:rPr>
                <w:rFonts w:ascii="標楷體" w:eastAsia="標楷體" w:hAnsi="標楷體" w:hint="eastAsia"/>
              </w:rPr>
              <w:t>2</w:t>
            </w:r>
          </w:p>
        </w:tc>
        <w:tc>
          <w:tcPr>
            <w:tcW w:w="751" w:type="dxa"/>
          </w:tcPr>
          <w:p w14:paraId="253A1613" w14:textId="77777777" w:rsidR="00B010CD" w:rsidRDefault="00B010CD" w:rsidP="00B010CD">
            <w:pPr>
              <w:rPr>
                <w:rFonts w:ascii="標楷體" w:eastAsia="標楷體" w:hAnsi="標楷體"/>
              </w:rPr>
            </w:pPr>
            <w:r>
              <w:rPr>
                <w:rFonts w:ascii="標楷體" w:eastAsia="標楷體" w:hAnsi="標楷體" w:hint="eastAsia"/>
              </w:rPr>
              <w:t>40</w:t>
            </w:r>
          </w:p>
        </w:tc>
        <w:tc>
          <w:tcPr>
            <w:tcW w:w="1436" w:type="dxa"/>
          </w:tcPr>
          <w:p w14:paraId="406D9E76" w14:textId="77777777" w:rsidR="00B010CD" w:rsidRDefault="00B010CD" w:rsidP="00B010CD">
            <w:pPr>
              <w:rPr>
                <w:rFonts w:ascii="標楷體" w:eastAsia="標楷體" w:hAnsi="標楷體"/>
              </w:rPr>
            </w:pPr>
          </w:p>
        </w:tc>
        <w:tc>
          <w:tcPr>
            <w:tcW w:w="1896" w:type="dxa"/>
          </w:tcPr>
          <w:p w14:paraId="4864DA40" w14:textId="77777777" w:rsidR="00B010CD" w:rsidRPr="00787403" w:rsidRDefault="00B010CD" w:rsidP="00B010CD">
            <w:pPr>
              <w:rPr>
                <w:rFonts w:ascii="標楷體" w:eastAsia="標楷體" w:hAnsi="標楷體"/>
              </w:rPr>
            </w:pPr>
          </w:p>
        </w:tc>
        <w:tc>
          <w:tcPr>
            <w:tcW w:w="514" w:type="dxa"/>
          </w:tcPr>
          <w:p w14:paraId="6015AABB" w14:textId="77777777" w:rsidR="00B010CD" w:rsidRDefault="00B010CD" w:rsidP="00B010CD">
            <w:pPr>
              <w:rPr>
                <w:rFonts w:ascii="標楷體" w:eastAsia="標楷體" w:hAnsi="標楷體"/>
              </w:rPr>
            </w:pPr>
          </w:p>
        </w:tc>
        <w:tc>
          <w:tcPr>
            <w:tcW w:w="407" w:type="dxa"/>
          </w:tcPr>
          <w:p w14:paraId="3A43ADD6" w14:textId="4CC5496A"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5170C5C8" w14:textId="2B94CED9" w:rsidR="00B010CD" w:rsidRDefault="00B010CD" w:rsidP="00B010CD">
            <w:pPr>
              <w:snapToGrid w:val="0"/>
              <w:ind w:left="240" w:hangingChars="100" w:hanging="240"/>
              <w:rPr>
                <w:rFonts w:ascii="標楷體" w:eastAsia="標楷體" w:hAnsi="標楷體"/>
              </w:rPr>
            </w:pPr>
          </w:p>
        </w:tc>
      </w:tr>
      <w:tr w:rsidR="00B010CD" w:rsidRPr="00847BB7" w14:paraId="10A4E4F0" w14:textId="77777777" w:rsidTr="00B010CD">
        <w:trPr>
          <w:trHeight w:val="244"/>
          <w:jc w:val="center"/>
          <w:ins w:id="1994" w:author="張金龍" w:date="2021-06-02T13:46:00Z"/>
        </w:trPr>
        <w:tc>
          <w:tcPr>
            <w:tcW w:w="456" w:type="dxa"/>
          </w:tcPr>
          <w:p w14:paraId="0112851E" w14:textId="77777777" w:rsidR="00B010CD" w:rsidRDefault="00B010CD" w:rsidP="00B010CD">
            <w:pPr>
              <w:rPr>
                <w:ins w:id="1995" w:author="張金龍" w:date="2021-06-02T13:46:00Z"/>
                <w:rFonts w:ascii="標楷體" w:eastAsia="標楷體" w:hAnsi="標楷體"/>
              </w:rPr>
            </w:pPr>
            <w:r>
              <w:rPr>
                <w:rFonts w:ascii="標楷體" w:eastAsia="標楷體" w:hAnsi="標楷體" w:hint="eastAsia"/>
              </w:rPr>
              <w:t>4</w:t>
            </w:r>
          </w:p>
        </w:tc>
        <w:tc>
          <w:tcPr>
            <w:tcW w:w="1736" w:type="dxa"/>
          </w:tcPr>
          <w:p w14:paraId="3E897DD4" w14:textId="77777777" w:rsidR="00B010CD" w:rsidRDefault="00B010CD" w:rsidP="00B010CD">
            <w:pPr>
              <w:rPr>
                <w:ins w:id="1996" w:author="張金龍" w:date="2021-06-02T13:46:00Z"/>
                <w:rFonts w:ascii="標楷體" w:eastAsia="標楷體" w:hAnsi="標楷體"/>
              </w:rPr>
            </w:pPr>
            <w:r>
              <w:rPr>
                <w:rFonts w:ascii="標楷體" w:eastAsia="標楷體" w:hAnsi="標楷體" w:hint="eastAsia"/>
                <w:lang w:eastAsia="zh-HK"/>
              </w:rPr>
              <w:t>查詢單位</w:t>
            </w:r>
          </w:p>
        </w:tc>
        <w:tc>
          <w:tcPr>
            <w:tcW w:w="751" w:type="dxa"/>
          </w:tcPr>
          <w:p w14:paraId="3BAD151E" w14:textId="77777777" w:rsidR="00B010CD" w:rsidRDefault="00B010CD" w:rsidP="00B010CD">
            <w:pPr>
              <w:rPr>
                <w:ins w:id="1997" w:author="張金龍" w:date="2021-06-02T13:46:00Z"/>
                <w:rFonts w:ascii="標楷體" w:eastAsia="標楷體" w:hAnsi="標楷體"/>
              </w:rPr>
            </w:pPr>
            <w:r>
              <w:rPr>
                <w:rFonts w:ascii="標楷體" w:eastAsia="標楷體" w:hAnsi="標楷體" w:hint="eastAsia"/>
              </w:rPr>
              <w:t>4</w:t>
            </w:r>
          </w:p>
        </w:tc>
        <w:tc>
          <w:tcPr>
            <w:tcW w:w="1436" w:type="dxa"/>
          </w:tcPr>
          <w:p w14:paraId="7A1002CD" w14:textId="77777777" w:rsidR="00B010CD" w:rsidRDefault="00B010CD" w:rsidP="00B010CD">
            <w:pPr>
              <w:rPr>
                <w:ins w:id="1998" w:author="張金龍" w:date="2021-06-02T13:46:00Z"/>
                <w:rFonts w:ascii="標楷體" w:eastAsia="標楷體" w:hAnsi="標楷體"/>
                <w:lang w:eastAsia="zh-HK"/>
              </w:rPr>
            </w:pPr>
            <w:r>
              <w:rPr>
                <w:rFonts w:ascii="標楷體" w:eastAsia="標楷體" w:hAnsi="標楷體" w:hint="eastAsia"/>
                <w:lang w:eastAsia="zh-HK"/>
              </w:rPr>
              <w:t>使用單位</w:t>
            </w:r>
          </w:p>
        </w:tc>
        <w:tc>
          <w:tcPr>
            <w:tcW w:w="1896" w:type="dxa"/>
          </w:tcPr>
          <w:p w14:paraId="534869AF" w14:textId="77777777" w:rsidR="00B010CD" w:rsidRPr="00787403" w:rsidRDefault="00B010CD" w:rsidP="00B010CD">
            <w:pPr>
              <w:rPr>
                <w:ins w:id="1999" w:author="張金龍" w:date="2021-06-02T13:46:00Z"/>
                <w:rFonts w:ascii="標楷體" w:eastAsia="標楷體" w:hAnsi="標楷體"/>
              </w:rPr>
            </w:pPr>
          </w:p>
        </w:tc>
        <w:tc>
          <w:tcPr>
            <w:tcW w:w="514" w:type="dxa"/>
          </w:tcPr>
          <w:p w14:paraId="1C0B381E" w14:textId="77777777" w:rsidR="00B010CD" w:rsidRDefault="00B010CD" w:rsidP="00B010CD">
            <w:pPr>
              <w:rPr>
                <w:ins w:id="2000" w:author="張金龍" w:date="2021-06-02T13:46:00Z"/>
                <w:rFonts w:ascii="標楷體" w:eastAsia="標楷體" w:hAnsi="標楷體"/>
              </w:rPr>
            </w:pPr>
          </w:p>
        </w:tc>
        <w:tc>
          <w:tcPr>
            <w:tcW w:w="407" w:type="dxa"/>
          </w:tcPr>
          <w:p w14:paraId="75748CB2" w14:textId="77777777" w:rsidR="00B010CD" w:rsidRDefault="00B010CD" w:rsidP="00B010CD">
            <w:pPr>
              <w:jc w:val="center"/>
              <w:rPr>
                <w:ins w:id="2001" w:author="張金龍" w:date="2021-06-02T13:46:00Z"/>
                <w:rFonts w:ascii="標楷體" w:eastAsia="標楷體" w:hAnsi="標楷體"/>
              </w:rPr>
            </w:pPr>
            <w:r>
              <w:rPr>
                <w:rFonts w:ascii="標楷體" w:eastAsia="標楷體" w:hAnsi="標楷體" w:hint="eastAsia"/>
              </w:rPr>
              <w:t>R</w:t>
            </w:r>
          </w:p>
        </w:tc>
        <w:tc>
          <w:tcPr>
            <w:tcW w:w="3544" w:type="dxa"/>
          </w:tcPr>
          <w:p w14:paraId="1346728A" w14:textId="77777777" w:rsidR="00B010CD" w:rsidRPr="003F20B3" w:rsidRDefault="00B010CD" w:rsidP="00B010CD">
            <w:pPr>
              <w:snapToGrid w:val="0"/>
              <w:ind w:left="238" w:hangingChars="99" w:hanging="238"/>
              <w:rPr>
                <w:ins w:id="2002" w:author="張金龍" w:date="2021-06-02T13:46:00Z"/>
                <w:rFonts w:ascii="標楷體" w:eastAsia="標楷體" w:hAnsi="標楷體"/>
              </w:rPr>
            </w:pPr>
            <w:r>
              <w:rPr>
                <w:rFonts w:ascii="標楷體" w:eastAsia="標楷體" w:hAnsi="標楷體" w:hint="eastAsia"/>
              </w:rPr>
              <w:t>1.</w:t>
            </w:r>
            <w:r w:rsidRPr="002A0BEF">
              <w:rPr>
                <w:rFonts w:ascii="標楷體" w:eastAsia="標楷體" w:hAnsi="標楷體"/>
                <w:color w:val="000000" w:themeColor="text1"/>
              </w:rPr>
              <w:t>TxAmlLog</w:t>
            </w:r>
            <w:r>
              <w:rPr>
                <w:rFonts w:ascii="標楷體" w:eastAsia="標楷體" w:hAnsi="標楷體" w:hint="eastAsia"/>
                <w:color w:val="000000" w:themeColor="text1"/>
              </w:rPr>
              <w:t>.BrNo</w:t>
            </w:r>
          </w:p>
        </w:tc>
      </w:tr>
      <w:tr w:rsidR="00B010CD" w:rsidRPr="00847BB7" w14:paraId="47EE45C4" w14:textId="77777777" w:rsidTr="00B010CD">
        <w:trPr>
          <w:trHeight w:val="244"/>
          <w:jc w:val="center"/>
        </w:trPr>
        <w:tc>
          <w:tcPr>
            <w:tcW w:w="456" w:type="dxa"/>
          </w:tcPr>
          <w:p w14:paraId="20EF85A2" w14:textId="77777777" w:rsidR="00B010CD" w:rsidRDefault="00B010CD" w:rsidP="00B010CD">
            <w:pPr>
              <w:rPr>
                <w:rFonts w:ascii="標楷體" w:eastAsia="標楷體" w:hAnsi="標楷體"/>
              </w:rPr>
            </w:pPr>
            <w:r>
              <w:rPr>
                <w:rFonts w:ascii="標楷體" w:eastAsia="標楷體" w:hAnsi="標楷體" w:hint="eastAsia"/>
              </w:rPr>
              <w:t>5</w:t>
            </w:r>
          </w:p>
        </w:tc>
        <w:tc>
          <w:tcPr>
            <w:tcW w:w="1736" w:type="dxa"/>
          </w:tcPr>
          <w:p w14:paraId="1FE66568" w14:textId="77777777" w:rsidR="00B010CD" w:rsidRDefault="00B010CD" w:rsidP="00B010CD">
            <w:pPr>
              <w:rPr>
                <w:rFonts w:ascii="標楷體" w:eastAsia="標楷體" w:hAnsi="標楷體"/>
                <w:lang w:eastAsia="zh-HK"/>
              </w:rPr>
            </w:pPr>
            <w:r>
              <w:rPr>
                <w:rFonts w:ascii="標楷體" w:eastAsia="標楷體" w:hAnsi="標楷體" w:hint="eastAsia"/>
                <w:lang w:eastAsia="zh-HK"/>
              </w:rPr>
              <w:t>代辦單位</w:t>
            </w:r>
          </w:p>
        </w:tc>
        <w:tc>
          <w:tcPr>
            <w:tcW w:w="751" w:type="dxa"/>
          </w:tcPr>
          <w:p w14:paraId="64CCFA2E" w14:textId="77777777" w:rsidR="00B010CD" w:rsidRDefault="00B010CD" w:rsidP="00B010CD">
            <w:pPr>
              <w:rPr>
                <w:rFonts w:ascii="標楷體" w:eastAsia="標楷體" w:hAnsi="標楷體"/>
              </w:rPr>
            </w:pPr>
            <w:r>
              <w:rPr>
                <w:rFonts w:ascii="標楷體" w:eastAsia="標楷體" w:hAnsi="標楷體" w:hint="eastAsia"/>
              </w:rPr>
              <w:t>4</w:t>
            </w:r>
          </w:p>
        </w:tc>
        <w:tc>
          <w:tcPr>
            <w:tcW w:w="1436" w:type="dxa"/>
          </w:tcPr>
          <w:p w14:paraId="26A6A7C8" w14:textId="77777777" w:rsidR="00B010CD" w:rsidRDefault="00B010CD" w:rsidP="00B010CD">
            <w:pPr>
              <w:rPr>
                <w:rFonts w:ascii="標楷體" w:eastAsia="標楷體" w:hAnsi="標楷體"/>
                <w:lang w:eastAsia="zh-HK"/>
              </w:rPr>
            </w:pPr>
          </w:p>
        </w:tc>
        <w:tc>
          <w:tcPr>
            <w:tcW w:w="1896" w:type="dxa"/>
          </w:tcPr>
          <w:p w14:paraId="627F5ACD" w14:textId="77777777" w:rsidR="00B010CD" w:rsidRPr="00787403" w:rsidRDefault="00B010CD" w:rsidP="00B010CD">
            <w:pPr>
              <w:rPr>
                <w:rFonts w:ascii="標楷體" w:eastAsia="標楷體" w:hAnsi="標楷體"/>
              </w:rPr>
            </w:pPr>
          </w:p>
        </w:tc>
        <w:tc>
          <w:tcPr>
            <w:tcW w:w="514" w:type="dxa"/>
          </w:tcPr>
          <w:p w14:paraId="4ACB5EB0" w14:textId="77777777" w:rsidR="00B010CD" w:rsidRDefault="00B010CD" w:rsidP="00B010CD">
            <w:pPr>
              <w:rPr>
                <w:rFonts w:ascii="標楷體" w:eastAsia="標楷體" w:hAnsi="標楷體"/>
              </w:rPr>
            </w:pPr>
          </w:p>
        </w:tc>
        <w:tc>
          <w:tcPr>
            <w:tcW w:w="407" w:type="dxa"/>
          </w:tcPr>
          <w:p w14:paraId="76FC5535" w14:textId="77777777"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3062589D" w14:textId="0167876F" w:rsidR="00B010CD" w:rsidRPr="003F20B3" w:rsidRDefault="00B010CD" w:rsidP="00B010CD">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Pr>
                <w:rFonts w:ascii="標楷體" w:eastAsia="標楷體" w:hAnsi="標楷體" w:hint="eastAsia"/>
              </w:rPr>
              <w:t>Unit"</w:t>
            </w:r>
            <w:r>
              <w:rPr>
                <w:rFonts w:ascii="標楷體" w:eastAsia="標楷體" w:hAnsi="標楷體" w:hint="eastAsia"/>
                <w:lang w:eastAsia="zh-HK"/>
              </w:rPr>
              <w:t>儲存</w:t>
            </w:r>
          </w:p>
        </w:tc>
      </w:tr>
      <w:tr w:rsidR="00B010CD" w:rsidRPr="00847BB7" w14:paraId="2E0B9CBD" w14:textId="77777777" w:rsidTr="00B010CD">
        <w:trPr>
          <w:trHeight w:val="244"/>
          <w:jc w:val="center"/>
        </w:trPr>
        <w:tc>
          <w:tcPr>
            <w:tcW w:w="456" w:type="dxa"/>
          </w:tcPr>
          <w:p w14:paraId="1AF75C07" w14:textId="77777777" w:rsidR="00B010CD" w:rsidRDefault="00B010CD" w:rsidP="00B010CD">
            <w:pPr>
              <w:rPr>
                <w:rFonts w:ascii="標楷體" w:eastAsia="標楷體" w:hAnsi="標楷體"/>
              </w:rPr>
            </w:pPr>
            <w:r>
              <w:rPr>
                <w:rFonts w:ascii="標楷體" w:eastAsia="標楷體" w:hAnsi="標楷體" w:hint="eastAsia"/>
              </w:rPr>
              <w:t>6</w:t>
            </w:r>
          </w:p>
        </w:tc>
        <w:tc>
          <w:tcPr>
            <w:tcW w:w="1736" w:type="dxa"/>
          </w:tcPr>
          <w:p w14:paraId="1E923AA2" w14:textId="77777777" w:rsidR="00B010CD" w:rsidRDefault="00B010CD" w:rsidP="00B010CD">
            <w:pPr>
              <w:rPr>
                <w:rFonts w:ascii="標楷體" w:eastAsia="標楷體" w:hAnsi="標楷體"/>
                <w:lang w:eastAsia="zh-HK"/>
              </w:rPr>
            </w:pPr>
            <w:r>
              <w:rPr>
                <w:rFonts w:ascii="標楷體" w:eastAsia="標楷體" w:hAnsi="標楷體" w:hint="eastAsia"/>
                <w:lang w:eastAsia="zh-HK"/>
              </w:rPr>
              <w:t>保單角色</w:t>
            </w:r>
          </w:p>
        </w:tc>
        <w:tc>
          <w:tcPr>
            <w:tcW w:w="751" w:type="dxa"/>
          </w:tcPr>
          <w:p w14:paraId="6AE01444" w14:textId="77777777" w:rsidR="00B010CD" w:rsidRDefault="00B010CD" w:rsidP="00B010CD">
            <w:pPr>
              <w:rPr>
                <w:rFonts w:ascii="標楷體" w:eastAsia="標楷體" w:hAnsi="標楷體"/>
              </w:rPr>
            </w:pPr>
            <w:r>
              <w:rPr>
                <w:rFonts w:ascii="標楷體" w:eastAsia="標楷體" w:hAnsi="標楷體" w:hint="eastAsia"/>
              </w:rPr>
              <w:t>2</w:t>
            </w:r>
          </w:p>
        </w:tc>
        <w:tc>
          <w:tcPr>
            <w:tcW w:w="1436" w:type="dxa"/>
          </w:tcPr>
          <w:p w14:paraId="3176767B" w14:textId="77777777" w:rsidR="00B010CD" w:rsidRDefault="00B010CD" w:rsidP="00B010CD">
            <w:pPr>
              <w:rPr>
                <w:rFonts w:ascii="標楷體" w:eastAsia="標楷體" w:hAnsi="標楷體"/>
                <w:lang w:eastAsia="zh-HK"/>
              </w:rPr>
            </w:pPr>
          </w:p>
        </w:tc>
        <w:tc>
          <w:tcPr>
            <w:tcW w:w="1896" w:type="dxa"/>
          </w:tcPr>
          <w:p w14:paraId="0744C2EF" w14:textId="229976CD" w:rsidR="00B010CD" w:rsidRPr="00787403" w:rsidRDefault="00B010CD" w:rsidP="00B010CD">
            <w:pPr>
              <w:rPr>
                <w:rFonts w:ascii="標楷體" w:eastAsia="標楷體" w:hAnsi="標楷體"/>
              </w:rPr>
            </w:pPr>
          </w:p>
        </w:tc>
        <w:tc>
          <w:tcPr>
            <w:tcW w:w="514" w:type="dxa"/>
          </w:tcPr>
          <w:p w14:paraId="73F6ECB0" w14:textId="694FA858" w:rsidR="00B010CD" w:rsidRDefault="00B010CD" w:rsidP="00B010CD">
            <w:pPr>
              <w:rPr>
                <w:rFonts w:ascii="標楷體" w:eastAsia="標楷體" w:hAnsi="標楷體"/>
              </w:rPr>
            </w:pPr>
          </w:p>
        </w:tc>
        <w:tc>
          <w:tcPr>
            <w:tcW w:w="407" w:type="dxa"/>
          </w:tcPr>
          <w:p w14:paraId="62E32009" w14:textId="47F67DF4"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28FDB4BF" w14:textId="77777777" w:rsidR="00B010CD" w:rsidRDefault="00B010CD" w:rsidP="00B010CD">
            <w:pPr>
              <w:snapToGrid w:val="0"/>
              <w:rPr>
                <w:rFonts w:ascii="標楷體" w:eastAsia="標楷體" w:hAnsi="標楷體"/>
                <w:lang w:eastAsia="zh-HK"/>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w:t>
            </w:r>
          </w:p>
          <w:p w14:paraId="3F189B53" w14:textId="6F68F7F7" w:rsidR="00B010CD" w:rsidRPr="009340B8" w:rsidRDefault="00B010CD" w:rsidP="00B010CD">
            <w:pPr>
              <w:snapToGrid w:val="0"/>
              <w:ind w:firstLineChars="100" w:firstLine="240"/>
              <w:rPr>
                <w:rFonts w:ascii="標楷體" w:eastAsia="標楷體" w:hAnsi="標楷體"/>
                <w:lang w:eastAsia="zh-HK"/>
              </w:rPr>
            </w:pPr>
            <w:r>
              <w:rPr>
                <w:rFonts w:ascii="標楷體" w:eastAsia="標楷體" w:hAnsi="標楷體" w:hint="eastAsia"/>
                <w:lang w:eastAsia="zh-HK"/>
              </w:rPr>
              <w:t>T</w:t>
            </w:r>
            <w:r>
              <w:rPr>
                <w:rFonts w:ascii="標楷體" w:eastAsia="標楷體" w:hAnsi="標楷體" w:hint="eastAsia"/>
              </w:rPr>
              <w:t>AG=</w:t>
            </w:r>
            <w:r>
              <w:rPr>
                <w:rFonts w:ascii="標楷體" w:eastAsia="標楷體" w:hAnsi="標楷體"/>
              </w:rPr>
              <w:t>"</w:t>
            </w:r>
            <w:r w:rsidRPr="009340B8">
              <w:rPr>
                <w:rFonts w:ascii="標楷體" w:eastAsia="標楷體" w:hAnsi="標楷體"/>
              </w:rPr>
              <w:t>RoleId</w:t>
            </w:r>
            <w:r>
              <w:rPr>
                <w:rFonts w:ascii="標楷體" w:eastAsia="標楷體" w:hAnsi="標楷體" w:hint="eastAsia"/>
              </w:rPr>
              <w:t>"</w:t>
            </w:r>
            <w:r>
              <w:rPr>
                <w:rFonts w:ascii="標楷體" w:eastAsia="標楷體" w:hAnsi="標楷體" w:hint="eastAsia"/>
                <w:lang w:eastAsia="zh-HK"/>
              </w:rPr>
              <w:t>儲存</w:t>
            </w:r>
          </w:p>
        </w:tc>
      </w:tr>
      <w:tr w:rsidR="00B010CD" w:rsidRPr="00847BB7" w14:paraId="1AE189F9" w14:textId="77777777" w:rsidTr="00B010CD">
        <w:trPr>
          <w:trHeight w:val="244"/>
          <w:jc w:val="center"/>
        </w:trPr>
        <w:tc>
          <w:tcPr>
            <w:tcW w:w="456" w:type="dxa"/>
          </w:tcPr>
          <w:p w14:paraId="0E88D37B" w14:textId="77777777" w:rsidR="00B010CD" w:rsidRDefault="00B010CD" w:rsidP="00B010CD">
            <w:pPr>
              <w:rPr>
                <w:rFonts w:ascii="標楷體" w:eastAsia="標楷體" w:hAnsi="標楷體"/>
              </w:rPr>
            </w:pPr>
            <w:r>
              <w:rPr>
                <w:rFonts w:ascii="標楷體" w:eastAsia="標楷體" w:hAnsi="標楷體" w:hint="eastAsia"/>
              </w:rPr>
              <w:t>7</w:t>
            </w:r>
          </w:p>
        </w:tc>
        <w:tc>
          <w:tcPr>
            <w:tcW w:w="1736" w:type="dxa"/>
          </w:tcPr>
          <w:p w14:paraId="3225E0D6" w14:textId="77777777" w:rsidR="00B010CD" w:rsidRDefault="00B010CD" w:rsidP="00B010CD">
            <w:pPr>
              <w:rPr>
                <w:rFonts w:ascii="標楷體" w:eastAsia="標楷體" w:hAnsi="標楷體"/>
                <w:lang w:eastAsia="zh-HK"/>
              </w:rPr>
            </w:pPr>
            <w:r>
              <w:rPr>
                <w:rFonts w:ascii="標楷體" w:eastAsia="標楷體" w:hAnsi="標楷體" w:hint="eastAsia"/>
                <w:lang w:eastAsia="zh-HK"/>
              </w:rPr>
              <w:t>放款案號</w:t>
            </w:r>
          </w:p>
        </w:tc>
        <w:tc>
          <w:tcPr>
            <w:tcW w:w="751" w:type="dxa"/>
          </w:tcPr>
          <w:p w14:paraId="722F52B2" w14:textId="77777777" w:rsidR="00B010CD" w:rsidRDefault="00B010CD" w:rsidP="00B010CD">
            <w:pPr>
              <w:rPr>
                <w:rFonts w:ascii="標楷體" w:eastAsia="標楷體" w:hAnsi="標楷體"/>
              </w:rPr>
            </w:pPr>
            <w:r>
              <w:rPr>
                <w:rFonts w:ascii="標楷體" w:eastAsia="標楷體" w:hAnsi="標楷體" w:hint="eastAsia"/>
              </w:rPr>
              <w:t>30</w:t>
            </w:r>
          </w:p>
        </w:tc>
        <w:tc>
          <w:tcPr>
            <w:tcW w:w="1436" w:type="dxa"/>
          </w:tcPr>
          <w:p w14:paraId="1C847884" w14:textId="77777777" w:rsidR="00B010CD" w:rsidRDefault="00B010CD" w:rsidP="00B010CD">
            <w:pPr>
              <w:rPr>
                <w:rFonts w:ascii="標楷體" w:eastAsia="標楷體" w:hAnsi="標楷體"/>
                <w:lang w:eastAsia="zh-HK"/>
              </w:rPr>
            </w:pPr>
          </w:p>
        </w:tc>
        <w:tc>
          <w:tcPr>
            <w:tcW w:w="1896" w:type="dxa"/>
          </w:tcPr>
          <w:p w14:paraId="2110318D"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0549C0A6" w14:textId="7592CBC4" w:rsidR="00B010CD" w:rsidRDefault="00B010CD" w:rsidP="00B010CD">
            <w:pPr>
              <w:rPr>
                <w:rFonts w:ascii="標楷體" w:eastAsia="標楷體" w:hAnsi="標楷體"/>
              </w:rPr>
            </w:pPr>
          </w:p>
        </w:tc>
        <w:tc>
          <w:tcPr>
            <w:tcW w:w="407" w:type="dxa"/>
          </w:tcPr>
          <w:p w14:paraId="79704C49" w14:textId="36B532A9" w:rsidR="00B010CD" w:rsidRDefault="00A75554" w:rsidP="00B010CD">
            <w:pPr>
              <w:jc w:val="center"/>
              <w:rPr>
                <w:rFonts w:ascii="標楷體" w:eastAsia="標楷體" w:hAnsi="標楷體"/>
              </w:rPr>
            </w:pPr>
            <w:r>
              <w:rPr>
                <w:rFonts w:ascii="標楷體" w:eastAsia="標楷體" w:hAnsi="標楷體" w:hint="eastAsia"/>
              </w:rPr>
              <w:t>R</w:t>
            </w:r>
          </w:p>
        </w:tc>
        <w:tc>
          <w:tcPr>
            <w:tcW w:w="3544" w:type="dxa"/>
          </w:tcPr>
          <w:p w14:paraId="73979FFC" w14:textId="100E451C" w:rsidR="00B010CD" w:rsidRPr="009340B8" w:rsidRDefault="00A75554" w:rsidP="00B010CD">
            <w:pPr>
              <w:snapToGrid w:val="0"/>
              <w:ind w:left="240" w:hangingChars="100" w:hanging="240"/>
              <w:rPr>
                <w:rFonts w:ascii="標楷體" w:eastAsia="標楷體" w:hAnsi="標楷體"/>
                <w:lang w:eastAsia="zh-HK"/>
              </w:rPr>
            </w:pPr>
            <w:r>
              <w:rPr>
                <w:rFonts w:ascii="標楷體" w:eastAsia="標楷體" w:hAnsi="標楷體" w:hint="eastAsia"/>
              </w:rPr>
              <w:t>1</w:t>
            </w:r>
            <w:r w:rsidR="00B010CD">
              <w:rPr>
                <w:rFonts w:ascii="標楷體" w:eastAsia="標楷體" w:hAnsi="標楷體" w:hint="eastAsia"/>
              </w:rPr>
              <w:t>.TxAmlLog.</w:t>
            </w:r>
            <w:r w:rsidR="00B010CD" w:rsidRPr="002A0BEF">
              <w:rPr>
                <w:rFonts w:ascii="標楷體" w:eastAsia="標楷體" w:hAnsi="標楷體"/>
              </w:rPr>
              <w:t>MsgRg</w:t>
            </w:r>
            <w:r w:rsidR="00B010CD">
              <w:rPr>
                <w:rFonts w:ascii="標楷體" w:eastAsia="標楷體" w:hAnsi="標楷體" w:hint="eastAsia"/>
                <w:lang w:eastAsia="zh-HK"/>
              </w:rPr>
              <w:t>以</w:t>
            </w:r>
            <w:r w:rsidR="00B010CD">
              <w:rPr>
                <w:rFonts w:ascii="標楷體" w:eastAsia="標楷體" w:hAnsi="標楷體" w:hint="eastAsia"/>
              </w:rPr>
              <w:t>XML</w:t>
            </w:r>
            <w:r w:rsidR="00B010CD">
              <w:rPr>
                <w:rFonts w:ascii="標楷體" w:eastAsia="標楷體" w:hAnsi="標楷體" w:hint="eastAsia"/>
                <w:lang w:eastAsia="zh-HK"/>
              </w:rPr>
              <w:t>格式T</w:t>
            </w:r>
            <w:r w:rsidR="00B010CD">
              <w:rPr>
                <w:rFonts w:ascii="標楷體" w:eastAsia="標楷體" w:hAnsi="標楷體" w:hint="eastAsia"/>
              </w:rPr>
              <w:t>AG=</w:t>
            </w:r>
            <w:r w:rsidR="00B010CD">
              <w:rPr>
                <w:rFonts w:ascii="標楷體" w:eastAsia="標楷體" w:hAnsi="標楷體"/>
              </w:rPr>
              <w:t>"</w:t>
            </w:r>
            <w:r w:rsidR="00B010CD" w:rsidRPr="009340B8">
              <w:rPr>
                <w:rFonts w:ascii="標楷體" w:eastAsia="標楷體" w:hAnsi="標楷體"/>
              </w:rPr>
              <w:t>AcctNo</w:t>
            </w:r>
            <w:r w:rsidR="00B010CD">
              <w:rPr>
                <w:rFonts w:ascii="標楷體" w:eastAsia="標楷體" w:hAnsi="標楷體" w:hint="eastAsia"/>
              </w:rPr>
              <w:t>"</w:t>
            </w:r>
            <w:r w:rsidR="00B010CD">
              <w:rPr>
                <w:rFonts w:ascii="標楷體" w:eastAsia="標楷體" w:hAnsi="標楷體" w:hint="eastAsia"/>
                <w:lang w:eastAsia="zh-HK"/>
              </w:rPr>
              <w:t>儲存</w:t>
            </w:r>
          </w:p>
        </w:tc>
      </w:tr>
      <w:tr w:rsidR="00B010CD" w:rsidRPr="00847BB7" w14:paraId="1BFBFC36" w14:textId="77777777" w:rsidTr="00B010CD">
        <w:trPr>
          <w:trHeight w:val="244"/>
          <w:jc w:val="center"/>
        </w:trPr>
        <w:tc>
          <w:tcPr>
            <w:tcW w:w="456" w:type="dxa"/>
          </w:tcPr>
          <w:p w14:paraId="5976E002" w14:textId="77777777" w:rsidR="00B010CD" w:rsidRDefault="00B010CD" w:rsidP="00B010CD">
            <w:pPr>
              <w:rPr>
                <w:rFonts w:ascii="標楷體" w:eastAsia="標楷體" w:hAnsi="標楷體"/>
              </w:rPr>
            </w:pPr>
            <w:r>
              <w:rPr>
                <w:rFonts w:ascii="標楷體" w:eastAsia="標楷體" w:hAnsi="標楷體" w:hint="eastAsia"/>
              </w:rPr>
              <w:t>8</w:t>
            </w:r>
          </w:p>
        </w:tc>
        <w:tc>
          <w:tcPr>
            <w:tcW w:w="1736" w:type="dxa"/>
          </w:tcPr>
          <w:p w14:paraId="407CA2AA" w14:textId="77777777" w:rsidR="00B010CD" w:rsidRDefault="00B010CD" w:rsidP="00B010CD">
            <w:pPr>
              <w:rPr>
                <w:rFonts w:ascii="標楷體" w:eastAsia="標楷體" w:hAnsi="標楷體"/>
                <w:lang w:eastAsia="zh-HK"/>
              </w:rPr>
            </w:pPr>
            <w:r>
              <w:rPr>
                <w:rFonts w:ascii="標楷體" w:eastAsia="標楷體" w:hAnsi="標楷體" w:hint="eastAsia"/>
                <w:lang w:eastAsia="zh-HK"/>
              </w:rPr>
              <w:t>案號</w:t>
            </w:r>
          </w:p>
        </w:tc>
        <w:tc>
          <w:tcPr>
            <w:tcW w:w="751" w:type="dxa"/>
          </w:tcPr>
          <w:p w14:paraId="087929DB" w14:textId="77777777" w:rsidR="00B010CD" w:rsidRDefault="00B010CD" w:rsidP="00B010CD">
            <w:pPr>
              <w:rPr>
                <w:rFonts w:ascii="標楷體" w:eastAsia="標楷體" w:hAnsi="標楷體"/>
              </w:rPr>
            </w:pPr>
            <w:r>
              <w:rPr>
                <w:rFonts w:ascii="標楷體" w:eastAsia="標楷體" w:hAnsi="標楷體" w:hint="eastAsia"/>
              </w:rPr>
              <w:t>30</w:t>
            </w:r>
          </w:p>
        </w:tc>
        <w:tc>
          <w:tcPr>
            <w:tcW w:w="1436" w:type="dxa"/>
          </w:tcPr>
          <w:p w14:paraId="2B475EB9" w14:textId="77777777" w:rsidR="00B010CD" w:rsidRDefault="00B010CD" w:rsidP="00B010CD">
            <w:pPr>
              <w:rPr>
                <w:rFonts w:ascii="標楷體" w:eastAsia="標楷體" w:hAnsi="標楷體"/>
                <w:lang w:eastAsia="zh-HK"/>
              </w:rPr>
            </w:pPr>
          </w:p>
        </w:tc>
        <w:tc>
          <w:tcPr>
            <w:tcW w:w="1896" w:type="dxa"/>
          </w:tcPr>
          <w:p w14:paraId="6C09A078"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485DFD73" w14:textId="51EA0984" w:rsidR="00B010CD" w:rsidRDefault="00B010CD" w:rsidP="00B010CD">
            <w:pPr>
              <w:rPr>
                <w:rFonts w:ascii="標楷體" w:eastAsia="標楷體" w:hAnsi="標楷體"/>
              </w:rPr>
            </w:pPr>
          </w:p>
        </w:tc>
        <w:tc>
          <w:tcPr>
            <w:tcW w:w="407" w:type="dxa"/>
          </w:tcPr>
          <w:p w14:paraId="58D1074F" w14:textId="54452C8E" w:rsidR="00B010CD" w:rsidRDefault="00A75554" w:rsidP="00B010CD">
            <w:pPr>
              <w:jc w:val="center"/>
              <w:rPr>
                <w:rFonts w:ascii="標楷體" w:eastAsia="標楷體" w:hAnsi="標楷體"/>
              </w:rPr>
            </w:pPr>
            <w:r>
              <w:rPr>
                <w:rFonts w:ascii="標楷體" w:eastAsia="標楷體" w:hAnsi="標楷體" w:hint="eastAsia"/>
              </w:rPr>
              <w:t>R</w:t>
            </w:r>
          </w:p>
        </w:tc>
        <w:tc>
          <w:tcPr>
            <w:tcW w:w="3544" w:type="dxa"/>
          </w:tcPr>
          <w:p w14:paraId="63B1183E" w14:textId="7B5D4D8A" w:rsidR="00B010CD" w:rsidRPr="009340B8" w:rsidRDefault="00A75554" w:rsidP="00B010CD">
            <w:pPr>
              <w:snapToGrid w:val="0"/>
              <w:ind w:left="240" w:hangingChars="100" w:hanging="240"/>
              <w:rPr>
                <w:rFonts w:ascii="標楷體" w:eastAsia="標楷體" w:hAnsi="標楷體"/>
              </w:rPr>
            </w:pPr>
            <w:r>
              <w:rPr>
                <w:rFonts w:ascii="標楷體" w:eastAsia="標楷體" w:hAnsi="標楷體" w:hint="eastAsia"/>
              </w:rPr>
              <w:t>1</w:t>
            </w:r>
            <w:r w:rsidR="00B010CD">
              <w:rPr>
                <w:rFonts w:ascii="標楷體" w:eastAsia="標楷體" w:hAnsi="標楷體" w:hint="eastAsia"/>
              </w:rPr>
              <w:t>.TxAmlLog.</w:t>
            </w:r>
            <w:r w:rsidR="00B010CD" w:rsidRPr="002A0BEF">
              <w:rPr>
                <w:rFonts w:ascii="標楷體" w:eastAsia="標楷體" w:hAnsi="標楷體"/>
              </w:rPr>
              <w:t>MsgRg</w:t>
            </w:r>
            <w:r w:rsidR="00B010CD">
              <w:rPr>
                <w:rFonts w:ascii="標楷體" w:eastAsia="標楷體" w:hAnsi="標楷體" w:hint="eastAsia"/>
                <w:lang w:eastAsia="zh-HK"/>
              </w:rPr>
              <w:t>以</w:t>
            </w:r>
            <w:r w:rsidR="00B010CD">
              <w:rPr>
                <w:rFonts w:ascii="標楷體" w:eastAsia="標楷體" w:hAnsi="標楷體" w:hint="eastAsia"/>
              </w:rPr>
              <w:t>XML</w:t>
            </w:r>
            <w:r w:rsidR="00B010CD">
              <w:rPr>
                <w:rFonts w:ascii="標楷體" w:eastAsia="標楷體" w:hAnsi="標楷體" w:hint="eastAsia"/>
                <w:lang w:eastAsia="zh-HK"/>
              </w:rPr>
              <w:t>格式T</w:t>
            </w:r>
            <w:r w:rsidR="00B010CD">
              <w:rPr>
                <w:rFonts w:ascii="標楷體" w:eastAsia="標楷體" w:hAnsi="標楷體" w:hint="eastAsia"/>
              </w:rPr>
              <w:t>AG=</w:t>
            </w:r>
            <w:r w:rsidR="00B010CD">
              <w:rPr>
                <w:rFonts w:ascii="標楷體" w:eastAsia="標楷體" w:hAnsi="標楷體"/>
              </w:rPr>
              <w:t>"</w:t>
            </w:r>
            <w:r w:rsidR="00B010CD" w:rsidRPr="009340B8">
              <w:rPr>
                <w:rFonts w:ascii="標楷體" w:eastAsia="標楷體" w:hAnsi="標楷體"/>
              </w:rPr>
              <w:t>CaseNo</w:t>
            </w:r>
            <w:r w:rsidR="00B010CD">
              <w:rPr>
                <w:rFonts w:ascii="標楷體" w:eastAsia="標楷體" w:hAnsi="標楷體" w:hint="eastAsia"/>
              </w:rPr>
              <w:t>"</w:t>
            </w:r>
            <w:r w:rsidR="00B010CD">
              <w:rPr>
                <w:rFonts w:ascii="標楷體" w:eastAsia="標楷體" w:hAnsi="標楷體" w:hint="eastAsia"/>
                <w:lang w:eastAsia="zh-HK"/>
              </w:rPr>
              <w:t>儲存</w:t>
            </w:r>
          </w:p>
        </w:tc>
      </w:tr>
      <w:tr w:rsidR="00B010CD" w:rsidRPr="00847BB7" w14:paraId="3DDA217B" w14:textId="77777777" w:rsidTr="00B010CD">
        <w:trPr>
          <w:trHeight w:val="244"/>
          <w:jc w:val="center"/>
        </w:trPr>
        <w:tc>
          <w:tcPr>
            <w:tcW w:w="456" w:type="dxa"/>
          </w:tcPr>
          <w:p w14:paraId="2D07567F" w14:textId="77777777" w:rsidR="00B010CD" w:rsidRDefault="00B010CD" w:rsidP="00B010CD">
            <w:pPr>
              <w:rPr>
                <w:rFonts w:ascii="標楷體" w:eastAsia="標楷體" w:hAnsi="標楷體"/>
              </w:rPr>
            </w:pPr>
            <w:r>
              <w:rPr>
                <w:rFonts w:ascii="標楷體" w:eastAsia="標楷體" w:hAnsi="標楷體" w:hint="eastAsia"/>
              </w:rPr>
              <w:t>9</w:t>
            </w:r>
          </w:p>
        </w:tc>
        <w:tc>
          <w:tcPr>
            <w:tcW w:w="1736" w:type="dxa"/>
          </w:tcPr>
          <w:p w14:paraId="0D8E066E" w14:textId="77777777" w:rsidR="00B010CD" w:rsidRDefault="00B010CD" w:rsidP="00B010CD">
            <w:pPr>
              <w:rPr>
                <w:rFonts w:ascii="標楷體" w:eastAsia="標楷體" w:hAnsi="標楷體"/>
                <w:lang w:eastAsia="zh-HK"/>
              </w:rPr>
            </w:pPr>
            <w:r>
              <w:rPr>
                <w:rFonts w:ascii="標楷體" w:eastAsia="標楷體" w:hAnsi="標楷體" w:hint="eastAsia"/>
                <w:lang w:eastAsia="zh-HK"/>
              </w:rPr>
              <w:t>姓名</w:t>
            </w:r>
          </w:p>
        </w:tc>
        <w:tc>
          <w:tcPr>
            <w:tcW w:w="751" w:type="dxa"/>
          </w:tcPr>
          <w:p w14:paraId="1C995798" w14:textId="77777777" w:rsidR="00B010CD" w:rsidRDefault="00B010CD" w:rsidP="00B010CD">
            <w:pPr>
              <w:rPr>
                <w:rFonts w:ascii="標楷體" w:eastAsia="標楷體" w:hAnsi="標楷體"/>
              </w:rPr>
            </w:pPr>
            <w:r>
              <w:rPr>
                <w:rFonts w:ascii="標楷體" w:eastAsia="標楷體" w:hAnsi="標楷體" w:hint="eastAsia"/>
              </w:rPr>
              <w:t>100</w:t>
            </w:r>
          </w:p>
        </w:tc>
        <w:tc>
          <w:tcPr>
            <w:tcW w:w="1436" w:type="dxa"/>
          </w:tcPr>
          <w:p w14:paraId="41C22D72" w14:textId="77777777" w:rsidR="00B010CD" w:rsidRDefault="00B010CD" w:rsidP="00B010CD">
            <w:pPr>
              <w:rPr>
                <w:rFonts w:ascii="標楷體" w:eastAsia="標楷體" w:hAnsi="標楷體"/>
                <w:lang w:eastAsia="zh-HK"/>
              </w:rPr>
            </w:pPr>
          </w:p>
        </w:tc>
        <w:tc>
          <w:tcPr>
            <w:tcW w:w="1896" w:type="dxa"/>
          </w:tcPr>
          <w:p w14:paraId="51565657"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783B1EF8" w14:textId="065A89CB" w:rsidR="00B010CD" w:rsidRDefault="00B010CD" w:rsidP="00B010CD">
            <w:pPr>
              <w:rPr>
                <w:rFonts w:ascii="標楷體" w:eastAsia="標楷體" w:hAnsi="標楷體"/>
              </w:rPr>
            </w:pPr>
          </w:p>
        </w:tc>
        <w:tc>
          <w:tcPr>
            <w:tcW w:w="407" w:type="dxa"/>
          </w:tcPr>
          <w:p w14:paraId="0F20085B" w14:textId="14D1C290" w:rsidR="00B010CD" w:rsidRDefault="00A75554" w:rsidP="00B010CD">
            <w:pPr>
              <w:jc w:val="center"/>
              <w:rPr>
                <w:rFonts w:ascii="標楷體" w:eastAsia="標楷體" w:hAnsi="標楷體"/>
              </w:rPr>
            </w:pPr>
            <w:r>
              <w:rPr>
                <w:rFonts w:ascii="標楷體" w:eastAsia="標楷體" w:hAnsi="標楷體" w:hint="eastAsia"/>
              </w:rPr>
              <w:t>R</w:t>
            </w:r>
          </w:p>
        </w:tc>
        <w:tc>
          <w:tcPr>
            <w:tcW w:w="3544" w:type="dxa"/>
          </w:tcPr>
          <w:p w14:paraId="5D987C01" w14:textId="7777F1C6" w:rsidR="00B010CD" w:rsidRPr="009340B8" w:rsidRDefault="00A75554" w:rsidP="00B010CD">
            <w:pPr>
              <w:snapToGrid w:val="0"/>
              <w:ind w:left="240" w:hangingChars="100" w:hanging="240"/>
              <w:rPr>
                <w:rFonts w:ascii="標楷體" w:eastAsia="標楷體" w:hAnsi="標楷體"/>
              </w:rPr>
            </w:pPr>
            <w:r>
              <w:rPr>
                <w:rFonts w:ascii="標楷體" w:eastAsia="標楷體" w:hAnsi="標楷體" w:hint="eastAsia"/>
              </w:rPr>
              <w:t>1</w:t>
            </w:r>
            <w:r w:rsidR="00B010CD">
              <w:rPr>
                <w:rFonts w:ascii="標楷體" w:eastAsia="標楷體" w:hAnsi="標楷體" w:hint="eastAsia"/>
              </w:rPr>
              <w:t>.TxAmlLog.</w:t>
            </w:r>
            <w:r w:rsidR="00B010CD" w:rsidRPr="002A0BEF">
              <w:rPr>
                <w:rFonts w:ascii="標楷體" w:eastAsia="標楷體" w:hAnsi="標楷體"/>
              </w:rPr>
              <w:t>MsgRg</w:t>
            </w:r>
            <w:r w:rsidR="00B010CD">
              <w:rPr>
                <w:rFonts w:ascii="標楷體" w:eastAsia="標楷體" w:hAnsi="標楷體" w:hint="eastAsia"/>
                <w:lang w:eastAsia="zh-HK"/>
              </w:rPr>
              <w:t>以</w:t>
            </w:r>
            <w:r w:rsidR="00B010CD">
              <w:rPr>
                <w:rFonts w:ascii="標楷體" w:eastAsia="標楷體" w:hAnsi="標楷體" w:hint="eastAsia"/>
              </w:rPr>
              <w:t>XML</w:t>
            </w:r>
            <w:r w:rsidR="00B010CD">
              <w:rPr>
                <w:rFonts w:ascii="標楷體" w:eastAsia="標楷體" w:hAnsi="標楷體" w:hint="eastAsia"/>
                <w:lang w:eastAsia="zh-HK"/>
              </w:rPr>
              <w:t>格式T</w:t>
            </w:r>
            <w:r w:rsidR="00B010CD">
              <w:rPr>
                <w:rFonts w:ascii="標楷體" w:eastAsia="標楷體" w:hAnsi="標楷體" w:hint="eastAsia"/>
              </w:rPr>
              <w:t>AG=</w:t>
            </w:r>
            <w:r w:rsidR="00B010CD">
              <w:rPr>
                <w:rFonts w:ascii="標楷體" w:eastAsia="標楷體" w:hAnsi="標楷體"/>
              </w:rPr>
              <w:t>"</w:t>
            </w:r>
            <w:r w:rsidR="00B010CD" w:rsidRPr="009340B8">
              <w:rPr>
                <w:rFonts w:ascii="標楷體" w:eastAsia="標楷體" w:hAnsi="標楷體"/>
              </w:rPr>
              <w:t>Name</w:t>
            </w:r>
            <w:r w:rsidR="00B010CD">
              <w:rPr>
                <w:rFonts w:ascii="標楷體" w:eastAsia="標楷體" w:hAnsi="標楷體" w:hint="eastAsia"/>
              </w:rPr>
              <w:t>"</w:t>
            </w:r>
            <w:r w:rsidR="00B010CD">
              <w:rPr>
                <w:rFonts w:ascii="標楷體" w:eastAsia="標楷體" w:hAnsi="標楷體" w:hint="eastAsia"/>
                <w:lang w:eastAsia="zh-HK"/>
              </w:rPr>
              <w:t>儲存</w:t>
            </w:r>
          </w:p>
        </w:tc>
      </w:tr>
      <w:tr w:rsidR="00B010CD" w:rsidRPr="00847BB7" w14:paraId="1C5D7DD8" w14:textId="77777777" w:rsidTr="00B010CD">
        <w:trPr>
          <w:trHeight w:val="244"/>
          <w:jc w:val="center"/>
        </w:trPr>
        <w:tc>
          <w:tcPr>
            <w:tcW w:w="456" w:type="dxa"/>
          </w:tcPr>
          <w:p w14:paraId="744353D5" w14:textId="77777777" w:rsidR="00B010CD" w:rsidRDefault="00B010CD" w:rsidP="00B010CD">
            <w:pPr>
              <w:rPr>
                <w:rFonts w:ascii="標楷體" w:eastAsia="標楷體" w:hAnsi="標楷體"/>
              </w:rPr>
            </w:pPr>
            <w:r>
              <w:rPr>
                <w:rFonts w:ascii="標楷體" w:eastAsia="標楷體" w:hAnsi="標楷體" w:hint="eastAsia"/>
              </w:rPr>
              <w:t>10</w:t>
            </w:r>
          </w:p>
        </w:tc>
        <w:tc>
          <w:tcPr>
            <w:tcW w:w="1736" w:type="dxa"/>
          </w:tcPr>
          <w:p w14:paraId="55F3FEA6" w14:textId="77777777" w:rsidR="00B010CD" w:rsidRDefault="00B010CD" w:rsidP="00B010CD">
            <w:pPr>
              <w:rPr>
                <w:rFonts w:ascii="標楷體" w:eastAsia="標楷體" w:hAnsi="標楷體"/>
                <w:lang w:eastAsia="zh-HK"/>
              </w:rPr>
            </w:pPr>
            <w:r>
              <w:rPr>
                <w:rFonts w:ascii="標楷體" w:eastAsia="標楷體" w:hAnsi="標楷體" w:hint="eastAsia"/>
                <w:lang w:eastAsia="zh-HK"/>
              </w:rPr>
              <w:t>英文姓名</w:t>
            </w:r>
          </w:p>
        </w:tc>
        <w:tc>
          <w:tcPr>
            <w:tcW w:w="751" w:type="dxa"/>
          </w:tcPr>
          <w:p w14:paraId="0C7D1248" w14:textId="77777777" w:rsidR="00B010CD" w:rsidRDefault="00B010CD" w:rsidP="00B010CD">
            <w:pPr>
              <w:rPr>
                <w:rFonts w:ascii="標楷體" w:eastAsia="標楷體" w:hAnsi="標楷體"/>
              </w:rPr>
            </w:pPr>
            <w:r>
              <w:rPr>
                <w:rFonts w:ascii="標楷體" w:eastAsia="標楷體" w:hAnsi="標楷體" w:hint="eastAsia"/>
              </w:rPr>
              <w:t>100</w:t>
            </w:r>
          </w:p>
        </w:tc>
        <w:tc>
          <w:tcPr>
            <w:tcW w:w="1436" w:type="dxa"/>
          </w:tcPr>
          <w:p w14:paraId="3532FDD1" w14:textId="77777777" w:rsidR="00B010CD" w:rsidRDefault="00B010CD" w:rsidP="00B010CD">
            <w:pPr>
              <w:rPr>
                <w:rFonts w:ascii="標楷體" w:eastAsia="標楷體" w:hAnsi="標楷體"/>
                <w:lang w:eastAsia="zh-HK"/>
              </w:rPr>
            </w:pPr>
          </w:p>
        </w:tc>
        <w:tc>
          <w:tcPr>
            <w:tcW w:w="1896" w:type="dxa"/>
          </w:tcPr>
          <w:p w14:paraId="00401478"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355DF565" w14:textId="77777777" w:rsidR="00B010CD" w:rsidRDefault="00B010CD" w:rsidP="00B010CD">
            <w:pPr>
              <w:rPr>
                <w:rFonts w:ascii="標楷體" w:eastAsia="標楷體" w:hAnsi="標楷體"/>
              </w:rPr>
            </w:pPr>
          </w:p>
        </w:tc>
        <w:tc>
          <w:tcPr>
            <w:tcW w:w="407" w:type="dxa"/>
          </w:tcPr>
          <w:p w14:paraId="709BE733" w14:textId="77829706" w:rsidR="00B010CD" w:rsidRDefault="00A75554" w:rsidP="00B010CD">
            <w:pPr>
              <w:jc w:val="center"/>
              <w:rPr>
                <w:rFonts w:ascii="標楷體" w:eastAsia="標楷體" w:hAnsi="標楷體"/>
              </w:rPr>
            </w:pPr>
            <w:r>
              <w:rPr>
                <w:rFonts w:ascii="標楷體" w:eastAsia="標楷體" w:hAnsi="標楷體" w:hint="eastAsia"/>
              </w:rPr>
              <w:t>R</w:t>
            </w:r>
          </w:p>
        </w:tc>
        <w:tc>
          <w:tcPr>
            <w:tcW w:w="3544" w:type="dxa"/>
          </w:tcPr>
          <w:p w14:paraId="5F24A868" w14:textId="5D9637E2" w:rsidR="00B010CD" w:rsidRDefault="00A75554" w:rsidP="00B010CD">
            <w:pPr>
              <w:snapToGrid w:val="0"/>
              <w:ind w:left="240" w:hangingChars="100" w:hanging="240"/>
              <w:rPr>
                <w:rFonts w:ascii="標楷體" w:eastAsia="標楷體" w:hAnsi="標楷體"/>
              </w:rPr>
            </w:pPr>
            <w:r>
              <w:rPr>
                <w:rFonts w:ascii="標楷體" w:eastAsia="標楷體" w:hAnsi="標楷體" w:hint="eastAsia"/>
              </w:rPr>
              <w:t>1</w:t>
            </w:r>
            <w:r w:rsidR="00B010CD">
              <w:rPr>
                <w:rFonts w:ascii="標楷體" w:eastAsia="標楷體" w:hAnsi="標楷體" w:hint="eastAsia"/>
              </w:rPr>
              <w:t>.TxAmlLog.</w:t>
            </w:r>
            <w:r w:rsidR="00B010CD" w:rsidRPr="002A0BEF">
              <w:rPr>
                <w:rFonts w:ascii="標楷體" w:eastAsia="標楷體" w:hAnsi="標楷體"/>
              </w:rPr>
              <w:t>MsgRg</w:t>
            </w:r>
            <w:r w:rsidR="00B010CD">
              <w:rPr>
                <w:rFonts w:ascii="標楷體" w:eastAsia="標楷體" w:hAnsi="標楷體" w:hint="eastAsia"/>
                <w:lang w:eastAsia="zh-HK"/>
              </w:rPr>
              <w:t>以</w:t>
            </w:r>
            <w:r w:rsidR="00B010CD">
              <w:rPr>
                <w:rFonts w:ascii="標楷體" w:eastAsia="標楷體" w:hAnsi="標楷體" w:hint="eastAsia"/>
              </w:rPr>
              <w:t>XML</w:t>
            </w:r>
            <w:r w:rsidR="00B010CD">
              <w:rPr>
                <w:rFonts w:ascii="標楷體" w:eastAsia="標楷體" w:hAnsi="標楷體" w:hint="eastAsia"/>
                <w:lang w:eastAsia="zh-HK"/>
              </w:rPr>
              <w:t>格式T</w:t>
            </w:r>
            <w:r w:rsidR="00B010CD">
              <w:rPr>
                <w:rFonts w:ascii="標楷體" w:eastAsia="標楷體" w:hAnsi="標楷體" w:hint="eastAsia"/>
              </w:rPr>
              <w:t>AG=</w:t>
            </w:r>
            <w:r w:rsidR="00B010CD">
              <w:rPr>
                <w:rFonts w:ascii="標楷體" w:eastAsia="標楷體" w:hAnsi="標楷體"/>
              </w:rPr>
              <w:t>"</w:t>
            </w:r>
            <w:r w:rsidR="00B010CD" w:rsidRPr="009340B8">
              <w:rPr>
                <w:rFonts w:ascii="標楷體" w:eastAsia="標楷體" w:hAnsi="標楷體"/>
              </w:rPr>
              <w:t>EnglishName</w:t>
            </w:r>
            <w:r w:rsidR="00B010CD">
              <w:rPr>
                <w:rFonts w:ascii="標楷體" w:eastAsia="標楷體" w:hAnsi="標楷體" w:hint="eastAsia"/>
              </w:rPr>
              <w:t>"</w:t>
            </w:r>
            <w:r w:rsidR="00B010CD">
              <w:rPr>
                <w:rFonts w:ascii="標楷體" w:eastAsia="標楷體" w:hAnsi="標楷體" w:hint="eastAsia"/>
                <w:lang w:eastAsia="zh-HK"/>
              </w:rPr>
              <w:t>儲存</w:t>
            </w:r>
          </w:p>
        </w:tc>
      </w:tr>
      <w:tr w:rsidR="00B010CD" w:rsidRPr="00847BB7" w14:paraId="1C932390" w14:textId="77777777" w:rsidTr="00B010CD">
        <w:trPr>
          <w:trHeight w:val="244"/>
          <w:jc w:val="center"/>
        </w:trPr>
        <w:tc>
          <w:tcPr>
            <w:tcW w:w="456" w:type="dxa"/>
          </w:tcPr>
          <w:p w14:paraId="49B175B3" w14:textId="77777777" w:rsidR="00B010CD" w:rsidRDefault="00B010CD" w:rsidP="00B010CD">
            <w:pPr>
              <w:rPr>
                <w:rFonts w:ascii="標楷體" w:eastAsia="標楷體" w:hAnsi="標楷體"/>
              </w:rPr>
            </w:pPr>
            <w:r>
              <w:rPr>
                <w:rFonts w:ascii="標楷體" w:eastAsia="標楷體" w:hAnsi="標楷體" w:hint="eastAsia"/>
              </w:rPr>
              <w:t>11</w:t>
            </w:r>
          </w:p>
        </w:tc>
        <w:tc>
          <w:tcPr>
            <w:tcW w:w="1736" w:type="dxa"/>
          </w:tcPr>
          <w:p w14:paraId="37FD30A4" w14:textId="77777777" w:rsidR="00B010CD" w:rsidRDefault="00B010CD" w:rsidP="00B010CD">
            <w:pPr>
              <w:rPr>
                <w:rFonts w:ascii="標楷體" w:eastAsia="標楷體" w:hAnsi="標楷體"/>
                <w:lang w:eastAsia="zh-HK"/>
              </w:rPr>
            </w:pPr>
            <w:r w:rsidRPr="0002310F">
              <w:rPr>
                <w:rFonts w:ascii="標楷體" w:eastAsia="標楷體" w:hAnsi="標楷體" w:hint="eastAsia"/>
                <w:lang w:eastAsia="zh-HK"/>
              </w:rPr>
              <w:t>身份證／居留證號碼</w:t>
            </w:r>
          </w:p>
        </w:tc>
        <w:tc>
          <w:tcPr>
            <w:tcW w:w="751" w:type="dxa"/>
          </w:tcPr>
          <w:p w14:paraId="073FCA8A" w14:textId="77777777" w:rsidR="00B010CD" w:rsidRDefault="00B010CD" w:rsidP="00B010CD">
            <w:pPr>
              <w:rPr>
                <w:rFonts w:ascii="標楷體" w:eastAsia="標楷體" w:hAnsi="標楷體"/>
              </w:rPr>
            </w:pPr>
            <w:r>
              <w:rPr>
                <w:rFonts w:ascii="標楷體" w:eastAsia="標楷體" w:hAnsi="標楷體" w:hint="eastAsia"/>
              </w:rPr>
              <w:t>24</w:t>
            </w:r>
          </w:p>
        </w:tc>
        <w:tc>
          <w:tcPr>
            <w:tcW w:w="1436" w:type="dxa"/>
          </w:tcPr>
          <w:p w14:paraId="3549C422" w14:textId="77777777" w:rsidR="00B010CD" w:rsidRDefault="00B010CD" w:rsidP="00B010CD">
            <w:pPr>
              <w:rPr>
                <w:rFonts w:ascii="標楷體" w:eastAsia="標楷體" w:hAnsi="標楷體"/>
                <w:lang w:eastAsia="zh-HK"/>
              </w:rPr>
            </w:pPr>
          </w:p>
        </w:tc>
        <w:tc>
          <w:tcPr>
            <w:tcW w:w="1896" w:type="dxa"/>
          </w:tcPr>
          <w:p w14:paraId="69F62870"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237A3398" w14:textId="77777777" w:rsidR="00B010CD" w:rsidRDefault="00B010CD" w:rsidP="00B010CD">
            <w:pPr>
              <w:rPr>
                <w:rFonts w:ascii="標楷體" w:eastAsia="標楷體" w:hAnsi="標楷體"/>
              </w:rPr>
            </w:pPr>
          </w:p>
        </w:tc>
        <w:tc>
          <w:tcPr>
            <w:tcW w:w="407" w:type="dxa"/>
          </w:tcPr>
          <w:p w14:paraId="221A1F12" w14:textId="08F5C5AD" w:rsidR="00B010CD" w:rsidRDefault="00A75554" w:rsidP="00B010CD">
            <w:pPr>
              <w:jc w:val="center"/>
              <w:rPr>
                <w:rFonts w:ascii="標楷體" w:eastAsia="標楷體" w:hAnsi="標楷體"/>
              </w:rPr>
            </w:pPr>
            <w:r>
              <w:rPr>
                <w:rFonts w:ascii="標楷體" w:eastAsia="標楷體" w:hAnsi="標楷體" w:hint="eastAsia"/>
              </w:rPr>
              <w:t>R</w:t>
            </w:r>
          </w:p>
        </w:tc>
        <w:tc>
          <w:tcPr>
            <w:tcW w:w="3544" w:type="dxa"/>
          </w:tcPr>
          <w:p w14:paraId="692070C5" w14:textId="3379A63E" w:rsidR="00B010CD" w:rsidRDefault="00A75554" w:rsidP="00B010CD">
            <w:pPr>
              <w:snapToGrid w:val="0"/>
              <w:ind w:left="240" w:hangingChars="100" w:hanging="240"/>
              <w:rPr>
                <w:rFonts w:ascii="標楷體" w:eastAsia="標楷體" w:hAnsi="標楷體"/>
              </w:rPr>
            </w:pPr>
            <w:r>
              <w:rPr>
                <w:rFonts w:ascii="標楷體" w:eastAsia="標楷體" w:hAnsi="標楷體" w:hint="eastAsia"/>
              </w:rPr>
              <w:t>1</w:t>
            </w:r>
            <w:r w:rsidR="00B010CD">
              <w:rPr>
                <w:rFonts w:ascii="標楷體" w:eastAsia="標楷體" w:hAnsi="標楷體" w:hint="eastAsia"/>
              </w:rPr>
              <w:t>.TxAmlLog.</w:t>
            </w:r>
            <w:r w:rsidR="00B010CD" w:rsidRPr="002A0BEF">
              <w:rPr>
                <w:rFonts w:ascii="標楷體" w:eastAsia="標楷體" w:hAnsi="標楷體"/>
              </w:rPr>
              <w:t>MsgRg</w:t>
            </w:r>
            <w:r w:rsidR="00B010CD">
              <w:rPr>
                <w:rFonts w:ascii="標楷體" w:eastAsia="標楷體" w:hAnsi="標楷體" w:hint="eastAsia"/>
                <w:lang w:eastAsia="zh-HK"/>
              </w:rPr>
              <w:t>以</w:t>
            </w:r>
            <w:r w:rsidR="00B010CD">
              <w:rPr>
                <w:rFonts w:ascii="標楷體" w:eastAsia="標楷體" w:hAnsi="標楷體" w:hint="eastAsia"/>
              </w:rPr>
              <w:t>XML</w:t>
            </w:r>
            <w:r w:rsidR="00B010CD">
              <w:rPr>
                <w:rFonts w:ascii="標楷體" w:eastAsia="標楷體" w:hAnsi="標楷體" w:hint="eastAsia"/>
                <w:lang w:eastAsia="zh-HK"/>
              </w:rPr>
              <w:t>格式T</w:t>
            </w:r>
            <w:r w:rsidR="00B010CD">
              <w:rPr>
                <w:rFonts w:ascii="標楷體" w:eastAsia="標楷體" w:hAnsi="標楷體" w:hint="eastAsia"/>
              </w:rPr>
              <w:t>AG=</w:t>
            </w:r>
            <w:r w:rsidR="00B010CD">
              <w:rPr>
                <w:rFonts w:ascii="標楷體" w:eastAsia="標楷體" w:hAnsi="標楷體"/>
              </w:rPr>
              <w:t>"</w:t>
            </w:r>
            <w:r w:rsidR="00B010CD" w:rsidRPr="009340B8">
              <w:rPr>
                <w:rFonts w:ascii="標楷體" w:eastAsia="標楷體" w:hAnsi="標楷體"/>
              </w:rPr>
              <w:t>CustKey</w:t>
            </w:r>
            <w:r w:rsidR="00B010CD">
              <w:rPr>
                <w:rFonts w:ascii="標楷體" w:eastAsia="標楷體" w:hAnsi="標楷體" w:hint="eastAsia"/>
              </w:rPr>
              <w:t>"</w:t>
            </w:r>
            <w:r w:rsidR="00B010CD">
              <w:rPr>
                <w:rFonts w:ascii="標楷體" w:eastAsia="標楷體" w:hAnsi="標楷體" w:hint="eastAsia"/>
                <w:lang w:eastAsia="zh-HK"/>
              </w:rPr>
              <w:t>儲存</w:t>
            </w:r>
          </w:p>
        </w:tc>
      </w:tr>
      <w:tr w:rsidR="00B010CD" w:rsidRPr="00847BB7" w14:paraId="74FF354C" w14:textId="77777777" w:rsidTr="00B010CD">
        <w:trPr>
          <w:trHeight w:val="244"/>
          <w:jc w:val="center"/>
        </w:trPr>
        <w:tc>
          <w:tcPr>
            <w:tcW w:w="456" w:type="dxa"/>
          </w:tcPr>
          <w:p w14:paraId="53C817AA" w14:textId="77777777" w:rsidR="00B010CD" w:rsidRDefault="00B010CD" w:rsidP="00B010CD">
            <w:pPr>
              <w:rPr>
                <w:rFonts w:ascii="標楷體" w:eastAsia="標楷體" w:hAnsi="標楷體"/>
              </w:rPr>
            </w:pPr>
            <w:r>
              <w:rPr>
                <w:rFonts w:ascii="標楷體" w:eastAsia="標楷體" w:hAnsi="標楷體" w:hint="eastAsia"/>
              </w:rPr>
              <w:t>12</w:t>
            </w:r>
          </w:p>
        </w:tc>
        <w:tc>
          <w:tcPr>
            <w:tcW w:w="1736" w:type="dxa"/>
          </w:tcPr>
          <w:p w14:paraId="3E40B21E" w14:textId="77777777" w:rsidR="00B010CD" w:rsidRPr="0002310F" w:rsidRDefault="00B010CD" w:rsidP="00B010CD">
            <w:pPr>
              <w:rPr>
                <w:rFonts w:ascii="標楷體" w:eastAsia="標楷體" w:hAnsi="標楷體"/>
                <w:lang w:eastAsia="zh-HK"/>
              </w:rPr>
            </w:pPr>
            <w:r>
              <w:rPr>
                <w:rFonts w:ascii="標楷體" w:eastAsia="標楷體" w:hAnsi="標楷體" w:hint="eastAsia"/>
                <w:lang w:eastAsia="zh-HK"/>
              </w:rPr>
              <w:t>身份別</w:t>
            </w:r>
          </w:p>
        </w:tc>
        <w:tc>
          <w:tcPr>
            <w:tcW w:w="751" w:type="dxa"/>
          </w:tcPr>
          <w:p w14:paraId="52FE0F2D" w14:textId="77777777" w:rsidR="00B010CD" w:rsidRDefault="00B010CD" w:rsidP="00B010CD">
            <w:pPr>
              <w:rPr>
                <w:rFonts w:ascii="標楷體" w:eastAsia="標楷體" w:hAnsi="標楷體"/>
              </w:rPr>
            </w:pPr>
            <w:r>
              <w:rPr>
                <w:rFonts w:ascii="標楷體" w:eastAsia="標楷體" w:hAnsi="標楷體" w:hint="eastAsia"/>
              </w:rPr>
              <w:t>1</w:t>
            </w:r>
          </w:p>
        </w:tc>
        <w:tc>
          <w:tcPr>
            <w:tcW w:w="1436" w:type="dxa"/>
          </w:tcPr>
          <w:p w14:paraId="779908DC" w14:textId="77777777" w:rsidR="00B010CD" w:rsidRDefault="00B010CD" w:rsidP="00B010CD">
            <w:pPr>
              <w:rPr>
                <w:rFonts w:ascii="標楷體" w:eastAsia="標楷體" w:hAnsi="標楷體"/>
                <w:lang w:eastAsia="zh-HK"/>
              </w:rPr>
            </w:pPr>
          </w:p>
        </w:tc>
        <w:tc>
          <w:tcPr>
            <w:tcW w:w="1896" w:type="dxa"/>
          </w:tcPr>
          <w:p w14:paraId="44F5E61E" w14:textId="3BBA6585" w:rsidR="00A75554" w:rsidRDefault="00A75554" w:rsidP="00A75554">
            <w:pPr>
              <w:widowControl/>
              <w:shd w:val="clear" w:color="auto" w:fill="FFFFFF"/>
              <w:spacing w:line="360" w:lineRule="atLeast"/>
              <w:rPr>
                <w:rFonts w:ascii="標楷體" w:eastAsia="標楷體" w:hAnsi="標楷體"/>
              </w:rPr>
            </w:pPr>
          </w:p>
          <w:p w14:paraId="76931656" w14:textId="69A34A75" w:rsidR="00B010CD" w:rsidRDefault="00B010CD" w:rsidP="00B010CD">
            <w:pPr>
              <w:widowControl/>
              <w:shd w:val="clear" w:color="auto" w:fill="FFFFFF"/>
              <w:spacing w:line="360" w:lineRule="atLeast"/>
              <w:rPr>
                <w:rFonts w:ascii="標楷體" w:eastAsia="標楷體" w:hAnsi="標楷體"/>
              </w:rPr>
            </w:pPr>
          </w:p>
        </w:tc>
        <w:tc>
          <w:tcPr>
            <w:tcW w:w="514" w:type="dxa"/>
          </w:tcPr>
          <w:p w14:paraId="03CCC68D" w14:textId="427BF78B" w:rsidR="00B010CD" w:rsidRDefault="00B010CD" w:rsidP="00B010CD">
            <w:pPr>
              <w:rPr>
                <w:rFonts w:ascii="標楷體" w:eastAsia="標楷體" w:hAnsi="標楷體"/>
              </w:rPr>
            </w:pPr>
          </w:p>
        </w:tc>
        <w:tc>
          <w:tcPr>
            <w:tcW w:w="407" w:type="dxa"/>
          </w:tcPr>
          <w:p w14:paraId="61E9B283" w14:textId="7359B71D" w:rsidR="00B010CD" w:rsidRDefault="00A75554" w:rsidP="00B010CD">
            <w:pPr>
              <w:jc w:val="center"/>
              <w:rPr>
                <w:rFonts w:ascii="標楷體" w:eastAsia="標楷體" w:hAnsi="標楷體"/>
              </w:rPr>
            </w:pPr>
            <w:r>
              <w:rPr>
                <w:rFonts w:ascii="標楷體" w:eastAsia="標楷體" w:hAnsi="標楷體" w:hint="eastAsia"/>
              </w:rPr>
              <w:t>R</w:t>
            </w:r>
          </w:p>
        </w:tc>
        <w:tc>
          <w:tcPr>
            <w:tcW w:w="3544" w:type="dxa"/>
          </w:tcPr>
          <w:p w14:paraId="02403A0A" w14:textId="551A4154" w:rsidR="00B010CD" w:rsidRPr="009340B8" w:rsidRDefault="00A75554" w:rsidP="00B010CD">
            <w:pPr>
              <w:snapToGrid w:val="0"/>
              <w:ind w:left="240" w:hangingChars="100" w:hanging="240"/>
              <w:rPr>
                <w:rFonts w:ascii="標楷體" w:eastAsia="標楷體" w:hAnsi="標楷體"/>
              </w:rPr>
            </w:pPr>
            <w:r>
              <w:rPr>
                <w:rFonts w:ascii="標楷體" w:eastAsia="標楷體" w:hAnsi="標楷體" w:hint="eastAsia"/>
              </w:rPr>
              <w:t>1</w:t>
            </w:r>
            <w:r w:rsidR="00B010CD">
              <w:rPr>
                <w:rFonts w:ascii="標楷體" w:eastAsia="標楷體" w:hAnsi="標楷體" w:hint="eastAsia"/>
              </w:rPr>
              <w:t>.TxAmlLog.</w:t>
            </w:r>
            <w:r w:rsidR="00B010CD" w:rsidRPr="002A0BEF">
              <w:rPr>
                <w:rFonts w:ascii="標楷體" w:eastAsia="標楷體" w:hAnsi="標楷體"/>
              </w:rPr>
              <w:t>MsgRg</w:t>
            </w:r>
            <w:r w:rsidR="00B010CD">
              <w:rPr>
                <w:rFonts w:ascii="標楷體" w:eastAsia="標楷體" w:hAnsi="標楷體" w:hint="eastAsia"/>
                <w:lang w:eastAsia="zh-HK"/>
              </w:rPr>
              <w:t>以</w:t>
            </w:r>
            <w:r w:rsidR="00B010CD">
              <w:rPr>
                <w:rFonts w:ascii="標楷體" w:eastAsia="標楷體" w:hAnsi="標楷體" w:hint="eastAsia"/>
              </w:rPr>
              <w:t>XML</w:t>
            </w:r>
            <w:r w:rsidR="00B010CD">
              <w:rPr>
                <w:rFonts w:ascii="標楷體" w:eastAsia="標楷體" w:hAnsi="標楷體" w:hint="eastAsia"/>
                <w:lang w:eastAsia="zh-HK"/>
              </w:rPr>
              <w:t>格式T</w:t>
            </w:r>
            <w:r w:rsidR="00B010CD">
              <w:rPr>
                <w:rFonts w:ascii="標楷體" w:eastAsia="標楷體" w:hAnsi="標楷體" w:hint="eastAsia"/>
              </w:rPr>
              <w:t>AG=</w:t>
            </w:r>
            <w:r w:rsidR="00B010CD">
              <w:rPr>
                <w:rFonts w:ascii="標楷體" w:eastAsia="標楷體" w:hAnsi="標楷體"/>
              </w:rPr>
              <w:t>"</w:t>
            </w:r>
            <w:r w:rsidR="00B010CD" w:rsidRPr="009340B8">
              <w:rPr>
                <w:rFonts w:ascii="標楷體" w:eastAsia="標楷體" w:hAnsi="標楷體"/>
              </w:rPr>
              <w:t>IdentityCd</w:t>
            </w:r>
            <w:r w:rsidR="00B010CD">
              <w:rPr>
                <w:rFonts w:ascii="標楷體" w:eastAsia="標楷體" w:hAnsi="標楷體" w:hint="eastAsia"/>
              </w:rPr>
              <w:t>"</w:t>
            </w:r>
            <w:r w:rsidR="00B010CD">
              <w:rPr>
                <w:rFonts w:ascii="標楷體" w:eastAsia="標楷體" w:hAnsi="標楷體" w:hint="eastAsia"/>
                <w:lang w:eastAsia="zh-HK"/>
              </w:rPr>
              <w:t>儲存</w:t>
            </w:r>
          </w:p>
        </w:tc>
      </w:tr>
      <w:tr w:rsidR="00B010CD" w:rsidRPr="00847BB7" w14:paraId="71A24373" w14:textId="77777777" w:rsidTr="00B010CD">
        <w:trPr>
          <w:trHeight w:val="244"/>
          <w:jc w:val="center"/>
        </w:trPr>
        <w:tc>
          <w:tcPr>
            <w:tcW w:w="456" w:type="dxa"/>
          </w:tcPr>
          <w:p w14:paraId="7DAC9021" w14:textId="77777777" w:rsidR="00B010CD" w:rsidRDefault="00B010CD" w:rsidP="00B010CD">
            <w:pPr>
              <w:rPr>
                <w:rFonts w:ascii="標楷體" w:eastAsia="標楷體" w:hAnsi="標楷體"/>
              </w:rPr>
            </w:pPr>
            <w:r>
              <w:rPr>
                <w:rFonts w:ascii="標楷體" w:eastAsia="標楷體" w:hAnsi="標楷體" w:hint="eastAsia"/>
              </w:rPr>
              <w:t>13</w:t>
            </w:r>
          </w:p>
        </w:tc>
        <w:tc>
          <w:tcPr>
            <w:tcW w:w="1736" w:type="dxa"/>
          </w:tcPr>
          <w:p w14:paraId="60224BEE" w14:textId="77777777" w:rsidR="00B010CD" w:rsidRDefault="00B010CD" w:rsidP="00B010CD">
            <w:pPr>
              <w:rPr>
                <w:rFonts w:ascii="標楷體" w:eastAsia="標楷體" w:hAnsi="標楷體"/>
                <w:lang w:eastAsia="zh-HK"/>
              </w:rPr>
            </w:pPr>
            <w:r w:rsidRPr="0002310F">
              <w:rPr>
                <w:rFonts w:ascii="標楷體" w:eastAsia="標楷體" w:hAnsi="標楷體" w:hint="eastAsia"/>
                <w:lang w:eastAsia="zh-HK"/>
              </w:rPr>
              <w:t>國籍／註冊地（登記地）國籍</w:t>
            </w:r>
          </w:p>
        </w:tc>
        <w:tc>
          <w:tcPr>
            <w:tcW w:w="751" w:type="dxa"/>
          </w:tcPr>
          <w:p w14:paraId="1EC7D2BD" w14:textId="77777777" w:rsidR="00B010CD" w:rsidRDefault="00B010CD" w:rsidP="00B010CD">
            <w:pPr>
              <w:rPr>
                <w:rFonts w:ascii="標楷體" w:eastAsia="標楷體" w:hAnsi="標楷體"/>
              </w:rPr>
            </w:pPr>
            <w:r>
              <w:rPr>
                <w:rFonts w:ascii="標楷體" w:eastAsia="標楷體" w:hAnsi="標楷體" w:hint="eastAsia"/>
              </w:rPr>
              <w:t>50</w:t>
            </w:r>
          </w:p>
        </w:tc>
        <w:tc>
          <w:tcPr>
            <w:tcW w:w="1436" w:type="dxa"/>
          </w:tcPr>
          <w:p w14:paraId="72EC5800" w14:textId="77777777" w:rsidR="00B010CD" w:rsidRDefault="00B010CD" w:rsidP="00B010CD">
            <w:pPr>
              <w:rPr>
                <w:rFonts w:ascii="標楷體" w:eastAsia="標楷體" w:hAnsi="標楷體"/>
                <w:lang w:eastAsia="zh-HK"/>
              </w:rPr>
            </w:pPr>
          </w:p>
        </w:tc>
        <w:tc>
          <w:tcPr>
            <w:tcW w:w="1896" w:type="dxa"/>
          </w:tcPr>
          <w:p w14:paraId="6FF8F2CE"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3C87BDF3" w14:textId="77777777" w:rsidR="00B010CD" w:rsidRDefault="00B010CD" w:rsidP="00B010CD">
            <w:pPr>
              <w:rPr>
                <w:rFonts w:ascii="標楷體" w:eastAsia="標楷體" w:hAnsi="標楷體"/>
              </w:rPr>
            </w:pPr>
          </w:p>
        </w:tc>
        <w:tc>
          <w:tcPr>
            <w:tcW w:w="407" w:type="dxa"/>
          </w:tcPr>
          <w:p w14:paraId="3E8EE985" w14:textId="032460C2" w:rsidR="00B010CD" w:rsidRDefault="0079410E" w:rsidP="00B010CD">
            <w:pPr>
              <w:jc w:val="center"/>
              <w:rPr>
                <w:rFonts w:ascii="標楷體" w:eastAsia="標楷體" w:hAnsi="標楷體"/>
              </w:rPr>
            </w:pPr>
            <w:r>
              <w:rPr>
                <w:rFonts w:ascii="標楷體" w:eastAsia="標楷體" w:hAnsi="標楷體"/>
              </w:rPr>
              <w:t>R</w:t>
            </w:r>
          </w:p>
        </w:tc>
        <w:tc>
          <w:tcPr>
            <w:tcW w:w="3544" w:type="dxa"/>
          </w:tcPr>
          <w:p w14:paraId="4B4A04AD" w14:textId="3B61B0B3" w:rsidR="00B010CD" w:rsidRDefault="0079410E" w:rsidP="00B010CD">
            <w:pPr>
              <w:snapToGrid w:val="0"/>
              <w:ind w:left="240" w:hangingChars="100" w:hanging="240"/>
              <w:rPr>
                <w:rFonts w:ascii="標楷體" w:eastAsia="標楷體" w:hAnsi="標楷體"/>
              </w:rPr>
            </w:pPr>
            <w:r>
              <w:rPr>
                <w:rFonts w:ascii="標楷體" w:eastAsia="標楷體" w:hAnsi="標楷體"/>
              </w:rPr>
              <w:t>1</w:t>
            </w:r>
            <w:r w:rsidR="00B010CD">
              <w:rPr>
                <w:rFonts w:ascii="標楷體" w:eastAsia="標楷體" w:hAnsi="標楷體" w:hint="eastAsia"/>
              </w:rPr>
              <w:t>.TxAmlLog.</w:t>
            </w:r>
            <w:r w:rsidR="00B010CD" w:rsidRPr="002A0BEF">
              <w:rPr>
                <w:rFonts w:ascii="標楷體" w:eastAsia="標楷體" w:hAnsi="標楷體"/>
              </w:rPr>
              <w:t>MsgRg</w:t>
            </w:r>
            <w:r w:rsidR="00B010CD">
              <w:rPr>
                <w:rFonts w:ascii="標楷體" w:eastAsia="標楷體" w:hAnsi="標楷體" w:hint="eastAsia"/>
                <w:lang w:eastAsia="zh-HK"/>
              </w:rPr>
              <w:t>以</w:t>
            </w:r>
            <w:r w:rsidR="00B010CD">
              <w:rPr>
                <w:rFonts w:ascii="標楷體" w:eastAsia="標楷體" w:hAnsi="標楷體" w:hint="eastAsia"/>
              </w:rPr>
              <w:t>XML</w:t>
            </w:r>
            <w:r w:rsidR="00B010CD">
              <w:rPr>
                <w:rFonts w:ascii="標楷體" w:eastAsia="標楷體" w:hAnsi="標楷體" w:hint="eastAsia"/>
                <w:lang w:eastAsia="zh-HK"/>
              </w:rPr>
              <w:t>格式T</w:t>
            </w:r>
            <w:r w:rsidR="00B010CD">
              <w:rPr>
                <w:rFonts w:ascii="標楷體" w:eastAsia="標楷體" w:hAnsi="標楷體" w:hint="eastAsia"/>
              </w:rPr>
              <w:t>AG=</w:t>
            </w:r>
            <w:r w:rsidR="00B010CD">
              <w:rPr>
                <w:rFonts w:ascii="標楷體" w:eastAsia="標楷體" w:hAnsi="標楷體"/>
              </w:rPr>
              <w:t>"</w:t>
            </w:r>
            <w:r w:rsidR="00B010CD" w:rsidRPr="009340B8">
              <w:rPr>
                <w:rFonts w:ascii="標楷體" w:eastAsia="標楷體" w:hAnsi="標楷體"/>
              </w:rPr>
              <w:t>IdentityCd</w:t>
            </w:r>
            <w:r w:rsidR="00B010CD">
              <w:rPr>
                <w:rFonts w:ascii="標楷體" w:eastAsia="標楷體" w:hAnsi="標楷體" w:hint="eastAsia"/>
              </w:rPr>
              <w:t>"</w:t>
            </w:r>
            <w:r w:rsidR="00B010CD">
              <w:rPr>
                <w:rFonts w:ascii="標楷體" w:eastAsia="標楷體" w:hAnsi="標楷體" w:hint="eastAsia"/>
                <w:lang w:eastAsia="zh-HK"/>
              </w:rPr>
              <w:t>儲存</w:t>
            </w:r>
          </w:p>
        </w:tc>
      </w:tr>
      <w:tr w:rsidR="00B010CD" w:rsidRPr="00847BB7" w14:paraId="2FC1B09A" w14:textId="77777777" w:rsidTr="00B010CD">
        <w:trPr>
          <w:trHeight w:val="244"/>
          <w:jc w:val="center"/>
        </w:trPr>
        <w:tc>
          <w:tcPr>
            <w:tcW w:w="456" w:type="dxa"/>
          </w:tcPr>
          <w:p w14:paraId="7902947A" w14:textId="77777777" w:rsidR="00B010CD" w:rsidRDefault="00B010CD" w:rsidP="00B010CD">
            <w:pPr>
              <w:rPr>
                <w:rFonts w:ascii="標楷體" w:eastAsia="標楷體" w:hAnsi="標楷體"/>
              </w:rPr>
            </w:pPr>
            <w:r>
              <w:rPr>
                <w:rFonts w:ascii="標楷體" w:eastAsia="標楷體" w:hAnsi="標楷體" w:hint="eastAsia"/>
              </w:rPr>
              <w:t>14</w:t>
            </w:r>
          </w:p>
        </w:tc>
        <w:tc>
          <w:tcPr>
            <w:tcW w:w="1736" w:type="dxa"/>
          </w:tcPr>
          <w:p w14:paraId="7306F657" w14:textId="77777777" w:rsidR="00B010CD" w:rsidRPr="0002310F" w:rsidRDefault="00B010CD" w:rsidP="00B010CD">
            <w:pPr>
              <w:rPr>
                <w:rFonts w:ascii="標楷體" w:eastAsia="標楷體" w:hAnsi="標楷體"/>
                <w:lang w:eastAsia="zh-HK"/>
              </w:rPr>
            </w:pPr>
            <w:r w:rsidRPr="0002310F">
              <w:rPr>
                <w:rFonts w:ascii="標楷體" w:eastAsia="標楷體" w:hAnsi="標楷體" w:hint="eastAsia"/>
                <w:lang w:eastAsia="zh-HK"/>
              </w:rPr>
              <w:t>營業地國籍/居住地國籍</w:t>
            </w:r>
          </w:p>
        </w:tc>
        <w:tc>
          <w:tcPr>
            <w:tcW w:w="751" w:type="dxa"/>
          </w:tcPr>
          <w:p w14:paraId="6D2568B4" w14:textId="77777777" w:rsidR="00B010CD" w:rsidRDefault="00B010CD" w:rsidP="00B010CD">
            <w:pPr>
              <w:rPr>
                <w:rFonts w:ascii="標楷體" w:eastAsia="標楷體" w:hAnsi="標楷體"/>
              </w:rPr>
            </w:pPr>
            <w:r>
              <w:rPr>
                <w:rFonts w:ascii="標楷體" w:eastAsia="標楷體" w:hAnsi="標楷體" w:hint="eastAsia"/>
              </w:rPr>
              <w:t>50</w:t>
            </w:r>
          </w:p>
        </w:tc>
        <w:tc>
          <w:tcPr>
            <w:tcW w:w="1436" w:type="dxa"/>
          </w:tcPr>
          <w:p w14:paraId="4F2EC065" w14:textId="77777777" w:rsidR="00B010CD" w:rsidRDefault="00B010CD" w:rsidP="00B010CD">
            <w:pPr>
              <w:rPr>
                <w:rFonts w:ascii="標楷體" w:eastAsia="標楷體" w:hAnsi="標楷體"/>
                <w:lang w:eastAsia="zh-HK"/>
              </w:rPr>
            </w:pPr>
          </w:p>
        </w:tc>
        <w:tc>
          <w:tcPr>
            <w:tcW w:w="1896" w:type="dxa"/>
          </w:tcPr>
          <w:p w14:paraId="4F97B809"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0A7C06D7" w14:textId="77777777" w:rsidR="00B010CD" w:rsidRDefault="00B010CD" w:rsidP="00B010CD">
            <w:pPr>
              <w:rPr>
                <w:rFonts w:ascii="標楷體" w:eastAsia="標楷體" w:hAnsi="標楷體"/>
              </w:rPr>
            </w:pPr>
          </w:p>
        </w:tc>
        <w:tc>
          <w:tcPr>
            <w:tcW w:w="407" w:type="dxa"/>
          </w:tcPr>
          <w:p w14:paraId="531F2A37" w14:textId="58CA5F45" w:rsidR="00B010CD" w:rsidRDefault="0079410E" w:rsidP="00B010CD">
            <w:pPr>
              <w:jc w:val="center"/>
              <w:rPr>
                <w:rFonts w:ascii="標楷體" w:eastAsia="標楷體" w:hAnsi="標楷體"/>
              </w:rPr>
            </w:pPr>
            <w:r>
              <w:rPr>
                <w:rFonts w:ascii="標楷體" w:eastAsia="標楷體" w:hAnsi="標楷體"/>
              </w:rPr>
              <w:t>R</w:t>
            </w:r>
          </w:p>
        </w:tc>
        <w:tc>
          <w:tcPr>
            <w:tcW w:w="3544" w:type="dxa"/>
          </w:tcPr>
          <w:p w14:paraId="2F5D7797" w14:textId="5CB1F856" w:rsidR="00B010CD" w:rsidRDefault="0079410E" w:rsidP="00B010CD">
            <w:pPr>
              <w:snapToGrid w:val="0"/>
              <w:ind w:left="240" w:hangingChars="100" w:hanging="240"/>
              <w:rPr>
                <w:rFonts w:ascii="標楷體" w:eastAsia="標楷體" w:hAnsi="標楷體"/>
              </w:rPr>
            </w:pPr>
            <w:r>
              <w:rPr>
                <w:rFonts w:ascii="標楷體" w:eastAsia="標楷體" w:hAnsi="標楷體"/>
              </w:rPr>
              <w:t>1</w:t>
            </w:r>
            <w:r w:rsidR="00B010CD">
              <w:rPr>
                <w:rFonts w:ascii="標楷體" w:eastAsia="標楷體" w:hAnsi="標楷體" w:hint="eastAsia"/>
              </w:rPr>
              <w:t>.TxAmlLog.</w:t>
            </w:r>
            <w:r w:rsidR="00B010CD" w:rsidRPr="002A0BEF">
              <w:rPr>
                <w:rFonts w:ascii="標楷體" w:eastAsia="標楷體" w:hAnsi="標楷體"/>
              </w:rPr>
              <w:t>MsgRg</w:t>
            </w:r>
            <w:r w:rsidR="00B010CD">
              <w:rPr>
                <w:rFonts w:ascii="標楷體" w:eastAsia="標楷體" w:hAnsi="標楷體" w:hint="eastAsia"/>
                <w:lang w:eastAsia="zh-HK"/>
              </w:rPr>
              <w:t>以</w:t>
            </w:r>
            <w:r w:rsidR="00B010CD">
              <w:rPr>
                <w:rFonts w:ascii="標楷體" w:eastAsia="標楷體" w:hAnsi="標楷體" w:hint="eastAsia"/>
              </w:rPr>
              <w:t>XML</w:t>
            </w:r>
            <w:r w:rsidR="00B010CD">
              <w:rPr>
                <w:rFonts w:ascii="標楷體" w:eastAsia="標楷體" w:hAnsi="標楷體" w:hint="eastAsia"/>
                <w:lang w:eastAsia="zh-HK"/>
              </w:rPr>
              <w:t>格式T</w:t>
            </w:r>
            <w:r w:rsidR="00B010CD">
              <w:rPr>
                <w:rFonts w:ascii="標楷體" w:eastAsia="標楷體" w:hAnsi="標楷體" w:hint="eastAsia"/>
              </w:rPr>
              <w:t>AG=</w:t>
            </w:r>
            <w:r w:rsidR="00B010CD">
              <w:rPr>
                <w:rFonts w:ascii="標楷體" w:eastAsia="標楷體" w:hAnsi="標楷體"/>
              </w:rPr>
              <w:t>"</w:t>
            </w:r>
            <w:r w:rsidR="00B010CD" w:rsidRPr="009340B8">
              <w:rPr>
                <w:rFonts w:ascii="標楷體" w:eastAsia="標楷體" w:hAnsi="標楷體"/>
              </w:rPr>
              <w:t>BirthNationCd</w:t>
            </w:r>
            <w:r w:rsidR="00B010CD">
              <w:rPr>
                <w:rFonts w:ascii="標楷體" w:eastAsia="標楷體" w:hAnsi="標楷體" w:hint="eastAsia"/>
              </w:rPr>
              <w:t>"</w:t>
            </w:r>
            <w:r w:rsidR="00B010CD">
              <w:rPr>
                <w:rFonts w:ascii="標楷體" w:eastAsia="標楷體" w:hAnsi="標楷體" w:hint="eastAsia"/>
                <w:lang w:eastAsia="zh-HK"/>
              </w:rPr>
              <w:t>儲存</w:t>
            </w:r>
          </w:p>
        </w:tc>
      </w:tr>
      <w:tr w:rsidR="00B010CD" w:rsidRPr="00847BB7" w14:paraId="49D509F3" w14:textId="77777777" w:rsidTr="00B010CD">
        <w:trPr>
          <w:trHeight w:val="244"/>
          <w:jc w:val="center"/>
        </w:trPr>
        <w:tc>
          <w:tcPr>
            <w:tcW w:w="456" w:type="dxa"/>
          </w:tcPr>
          <w:p w14:paraId="34A0C822" w14:textId="77777777" w:rsidR="00B010CD" w:rsidRDefault="00B010CD" w:rsidP="00B010CD">
            <w:pPr>
              <w:rPr>
                <w:rFonts w:ascii="標楷體" w:eastAsia="標楷體" w:hAnsi="標楷體"/>
              </w:rPr>
            </w:pPr>
            <w:r>
              <w:rPr>
                <w:rFonts w:ascii="標楷體" w:eastAsia="標楷體" w:hAnsi="標楷體" w:hint="eastAsia"/>
              </w:rPr>
              <w:t>15</w:t>
            </w:r>
          </w:p>
        </w:tc>
        <w:tc>
          <w:tcPr>
            <w:tcW w:w="1736" w:type="dxa"/>
          </w:tcPr>
          <w:p w14:paraId="172A7F12" w14:textId="77777777" w:rsidR="00B010CD" w:rsidRPr="0002310F" w:rsidRDefault="00B010CD" w:rsidP="00B010CD">
            <w:pPr>
              <w:rPr>
                <w:rFonts w:ascii="標楷體" w:eastAsia="標楷體" w:hAnsi="標楷體"/>
                <w:lang w:eastAsia="zh-HK"/>
              </w:rPr>
            </w:pPr>
            <w:r>
              <w:rPr>
                <w:rFonts w:ascii="標楷體" w:eastAsia="標楷體" w:hAnsi="標楷體" w:hint="eastAsia"/>
                <w:lang w:eastAsia="zh-HK"/>
              </w:rPr>
              <w:t>性別</w:t>
            </w:r>
          </w:p>
        </w:tc>
        <w:tc>
          <w:tcPr>
            <w:tcW w:w="751" w:type="dxa"/>
          </w:tcPr>
          <w:p w14:paraId="54598A4A" w14:textId="77777777" w:rsidR="00B010CD" w:rsidRDefault="00B010CD" w:rsidP="00B010CD">
            <w:pPr>
              <w:rPr>
                <w:rFonts w:ascii="標楷體" w:eastAsia="標楷體" w:hAnsi="標楷體"/>
              </w:rPr>
            </w:pPr>
            <w:r>
              <w:rPr>
                <w:rFonts w:ascii="標楷體" w:eastAsia="標楷體" w:hAnsi="標楷體" w:hint="eastAsia"/>
              </w:rPr>
              <w:t>1</w:t>
            </w:r>
          </w:p>
        </w:tc>
        <w:tc>
          <w:tcPr>
            <w:tcW w:w="1436" w:type="dxa"/>
          </w:tcPr>
          <w:p w14:paraId="0A1B0DEE" w14:textId="77777777" w:rsidR="00B010CD" w:rsidRDefault="00B010CD" w:rsidP="00B010CD">
            <w:pPr>
              <w:rPr>
                <w:rFonts w:ascii="標楷體" w:eastAsia="標楷體" w:hAnsi="標楷體"/>
                <w:lang w:eastAsia="zh-HK"/>
              </w:rPr>
            </w:pPr>
          </w:p>
        </w:tc>
        <w:tc>
          <w:tcPr>
            <w:tcW w:w="1896" w:type="dxa"/>
          </w:tcPr>
          <w:p w14:paraId="28612F1E" w14:textId="0CD1872D" w:rsidR="00B010CD" w:rsidRDefault="00B010CD" w:rsidP="00B010CD">
            <w:pPr>
              <w:widowControl/>
              <w:shd w:val="clear" w:color="auto" w:fill="FFFFFF"/>
              <w:spacing w:line="360" w:lineRule="atLeast"/>
              <w:rPr>
                <w:rFonts w:ascii="標楷體" w:eastAsia="標楷體" w:hAnsi="標楷體"/>
              </w:rPr>
            </w:pPr>
          </w:p>
        </w:tc>
        <w:tc>
          <w:tcPr>
            <w:tcW w:w="514" w:type="dxa"/>
          </w:tcPr>
          <w:p w14:paraId="33596C57" w14:textId="77777777" w:rsidR="00B010CD" w:rsidRDefault="00B010CD" w:rsidP="00B010CD">
            <w:pPr>
              <w:rPr>
                <w:rFonts w:ascii="標楷體" w:eastAsia="標楷體" w:hAnsi="標楷體"/>
              </w:rPr>
            </w:pPr>
          </w:p>
        </w:tc>
        <w:tc>
          <w:tcPr>
            <w:tcW w:w="407" w:type="dxa"/>
          </w:tcPr>
          <w:p w14:paraId="089E024D" w14:textId="4660579B" w:rsidR="00B010CD" w:rsidRDefault="00A75554" w:rsidP="00B010CD">
            <w:pPr>
              <w:jc w:val="center"/>
              <w:rPr>
                <w:rFonts w:ascii="標楷體" w:eastAsia="標楷體" w:hAnsi="標楷體"/>
              </w:rPr>
            </w:pPr>
            <w:r>
              <w:rPr>
                <w:rFonts w:ascii="標楷體" w:eastAsia="標楷體" w:hAnsi="標楷體" w:hint="eastAsia"/>
              </w:rPr>
              <w:t>R</w:t>
            </w:r>
          </w:p>
        </w:tc>
        <w:tc>
          <w:tcPr>
            <w:tcW w:w="3544" w:type="dxa"/>
          </w:tcPr>
          <w:p w14:paraId="76417FE9" w14:textId="0FC088B0" w:rsidR="00B010CD" w:rsidRPr="009340B8" w:rsidRDefault="00A75554" w:rsidP="00B010CD">
            <w:pPr>
              <w:snapToGrid w:val="0"/>
              <w:ind w:left="240" w:hangingChars="100" w:hanging="240"/>
              <w:rPr>
                <w:rFonts w:ascii="標楷體" w:eastAsia="標楷體" w:hAnsi="標楷體"/>
              </w:rPr>
            </w:pPr>
            <w:r>
              <w:rPr>
                <w:rFonts w:ascii="標楷體" w:eastAsia="標楷體" w:hAnsi="標楷體" w:hint="eastAsia"/>
              </w:rPr>
              <w:t>1</w:t>
            </w:r>
            <w:r w:rsidR="00B010CD">
              <w:rPr>
                <w:rFonts w:ascii="標楷體" w:eastAsia="標楷體" w:hAnsi="標楷體" w:hint="eastAsia"/>
              </w:rPr>
              <w:t>.TxAmlLog.</w:t>
            </w:r>
            <w:r w:rsidR="00B010CD" w:rsidRPr="002A0BEF">
              <w:rPr>
                <w:rFonts w:ascii="標楷體" w:eastAsia="標楷體" w:hAnsi="標楷體"/>
              </w:rPr>
              <w:t>MsgRg</w:t>
            </w:r>
            <w:r w:rsidR="00B010CD">
              <w:rPr>
                <w:rFonts w:ascii="標楷體" w:eastAsia="標楷體" w:hAnsi="標楷體" w:hint="eastAsia"/>
                <w:lang w:eastAsia="zh-HK"/>
              </w:rPr>
              <w:t>以</w:t>
            </w:r>
            <w:r w:rsidR="00B010CD">
              <w:rPr>
                <w:rFonts w:ascii="標楷體" w:eastAsia="標楷體" w:hAnsi="標楷體" w:hint="eastAsia"/>
              </w:rPr>
              <w:t>XML</w:t>
            </w:r>
            <w:r w:rsidR="00B010CD">
              <w:rPr>
                <w:rFonts w:ascii="標楷體" w:eastAsia="標楷體" w:hAnsi="標楷體" w:hint="eastAsia"/>
                <w:lang w:eastAsia="zh-HK"/>
              </w:rPr>
              <w:t>格式T</w:t>
            </w:r>
            <w:r w:rsidR="00B010CD">
              <w:rPr>
                <w:rFonts w:ascii="標楷體" w:eastAsia="標楷體" w:hAnsi="標楷體" w:hint="eastAsia"/>
              </w:rPr>
              <w:t>AG=</w:t>
            </w:r>
            <w:r w:rsidR="00B010CD">
              <w:rPr>
                <w:rFonts w:ascii="標楷體" w:eastAsia="標楷體" w:hAnsi="標楷體"/>
              </w:rPr>
              <w:t>"</w:t>
            </w:r>
            <w:r w:rsidR="00B010CD" w:rsidRPr="009340B8">
              <w:rPr>
                <w:rFonts w:ascii="標楷體" w:eastAsia="標楷體" w:hAnsi="標楷體"/>
              </w:rPr>
              <w:t>Sex</w:t>
            </w:r>
            <w:r w:rsidR="00B010CD">
              <w:rPr>
                <w:rFonts w:ascii="標楷體" w:eastAsia="標楷體" w:hAnsi="標楷體" w:hint="eastAsia"/>
              </w:rPr>
              <w:t>"</w:t>
            </w:r>
            <w:r w:rsidR="00B010CD">
              <w:rPr>
                <w:rFonts w:ascii="標楷體" w:eastAsia="標楷體" w:hAnsi="標楷體" w:hint="eastAsia"/>
                <w:lang w:eastAsia="zh-HK"/>
              </w:rPr>
              <w:t>儲存</w:t>
            </w:r>
          </w:p>
        </w:tc>
      </w:tr>
      <w:tr w:rsidR="00B010CD" w:rsidRPr="00847BB7" w14:paraId="24E1A86F" w14:textId="77777777" w:rsidTr="00B010CD">
        <w:trPr>
          <w:trHeight w:val="244"/>
          <w:jc w:val="center"/>
        </w:trPr>
        <w:tc>
          <w:tcPr>
            <w:tcW w:w="456" w:type="dxa"/>
          </w:tcPr>
          <w:p w14:paraId="0CEB964F" w14:textId="77777777" w:rsidR="00B010CD" w:rsidRDefault="00B010CD" w:rsidP="00B010CD">
            <w:pPr>
              <w:rPr>
                <w:rFonts w:ascii="標楷體" w:eastAsia="標楷體" w:hAnsi="標楷體"/>
              </w:rPr>
            </w:pPr>
            <w:r>
              <w:rPr>
                <w:rFonts w:ascii="標楷體" w:eastAsia="標楷體" w:hAnsi="標楷體" w:hint="eastAsia"/>
              </w:rPr>
              <w:t>16</w:t>
            </w:r>
          </w:p>
        </w:tc>
        <w:tc>
          <w:tcPr>
            <w:tcW w:w="1736" w:type="dxa"/>
          </w:tcPr>
          <w:p w14:paraId="44F1FECF" w14:textId="77777777" w:rsidR="00B010CD" w:rsidRDefault="00B010CD" w:rsidP="00B010CD">
            <w:pPr>
              <w:rPr>
                <w:rFonts w:ascii="標楷體" w:eastAsia="標楷體" w:hAnsi="標楷體"/>
                <w:lang w:eastAsia="zh-HK"/>
              </w:rPr>
            </w:pPr>
            <w:r>
              <w:rPr>
                <w:rFonts w:ascii="標楷體" w:eastAsia="標楷體" w:hAnsi="標楷體" w:hint="eastAsia"/>
                <w:lang w:eastAsia="zh-HK"/>
              </w:rPr>
              <w:t>個人出生日</w:t>
            </w:r>
          </w:p>
        </w:tc>
        <w:tc>
          <w:tcPr>
            <w:tcW w:w="751" w:type="dxa"/>
          </w:tcPr>
          <w:p w14:paraId="12C92830" w14:textId="77777777" w:rsidR="00B010CD" w:rsidRDefault="00B010CD" w:rsidP="00B010CD">
            <w:pPr>
              <w:rPr>
                <w:rFonts w:ascii="標楷體" w:eastAsia="標楷體" w:hAnsi="標楷體"/>
              </w:rPr>
            </w:pPr>
            <w:r>
              <w:rPr>
                <w:rFonts w:ascii="標楷體" w:eastAsia="標楷體" w:hAnsi="標楷體" w:hint="eastAsia"/>
              </w:rPr>
              <w:t>7</w:t>
            </w:r>
          </w:p>
        </w:tc>
        <w:tc>
          <w:tcPr>
            <w:tcW w:w="1436" w:type="dxa"/>
          </w:tcPr>
          <w:p w14:paraId="4A177CDF" w14:textId="77777777" w:rsidR="00B010CD" w:rsidRDefault="00B010CD" w:rsidP="00B010CD">
            <w:pPr>
              <w:rPr>
                <w:rFonts w:ascii="標楷體" w:eastAsia="標楷體" w:hAnsi="標楷體"/>
                <w:lang w:eastAsia="zh-HK"/>
              </w:rPr>
            </w:pPr>
          </w:p>
        </w:tc>
        <w:tc>
          <w:tcPr>
            <w:tcW w:w="1896" w:type="dxa"/>
          </w:tcPr>
          <w:p w14:paraId="021E6323"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62CDED4F" w14:textId="77777777" w:rsidR="00B010CD" w:rsidRDefault="00B010CD" w:rsidP="00B010CD">
            <w:pPr>
              <w:rPr>
                <w:rFonts w:ascii="標楷體" w:eastAsia="標楷體" w:hAnsi="標楷體"/>
              </w:rPr>
            </w:pPr>
          </w:p>
        </w:tc>
        <w:tc>
          <w:tcPr>
            <w:tcW w:w="407" w:type="dxa"/>
          </w:tcPr>
          <w:p w14:paraId="1115E75D" w14:textId="29D52148" w:rsidR="00B010CD" w:rsidRDefault="00A75554" w:rsidP="00B010CD">
            <w:pPr>
              <w:jc w:val="center"/>
              <w:rPr>
                <w:rFonts w:ascii="標楷體" w:eastAsia="標楷體" w:hAnsi="標楷體"/>
              </w:rPr>
            </w:pPr>
            <w:r>
              <w:rPr>
                <w:rFonts w:ascii="標楷體" w:eastAsia="標楷體" w:hAnsi="標楷體" w:hint="eastAsia"/>
              </w:rPr>
              <w:t>R</w:t>
            </w:r>
          </w:p>
        </w:tc>
        <w:tc>
          <w:tcPr>
            <w:tcW w:w="3544" w:type="dxa"/>
          </w:tcPr>
          <w:p w14:paraId="5A9BC501" w14:textId="448A006A" w:rsidR="00B010CD" w:rsidRPr="00C421C6" w:rsidRDefault="00A75554" w:rsidP="00B010CD">
            <w:pPr>
              <w:snapToGrid w:val="0"/>
              <w:ind w:left="240" w:hangingChars="100" w:hanging="240"/>
              <w:rPr>
                <w:rFonts w:ascii="標楷體" w:eastAsia="標楷體" w:hAnsi="標楷體"/>
              </w:rPr>
            </w:pPr>
            <w:r>
              <w:rPr>
                <w:rFonts w:ascii="標楷體" w:eastAsia="標楷體" w:hAnsi="標楷體" w:hint="eastAsia"/>
              </w:rPr>
              <w:t>1</w:t>
            </w:r>
            <w:r w:rsidR="00B010CD">
              <w:rPr>
                <w:rFonts w:ascii="標楷體" w:eastAsia="標楷體" w:hAnsi="標楷體" w:hint="eastAsia"/>
              </w:rPr>
              <w:t>.TxAmlLog.</w:t>
            </w:r>
            <w:r w:rsidR="00B010CD" w:rsidRPr="002A0BEF">
              <w:rPr>
                <w:rFonts w:ascii="標楷體" w:eastAsia="標楷體" w:hAnsi="標楷體"/>
              </w:rPr>
              <w:t>MsgRg</w:t>
            </w:r>
            <w:r w:rsidR="00B010CD">
              <w:rPr>
                <w:rFonts w:ascii="標楷體" w:eastAsia="標楷體" w:hAnsi="標楷體" w:hint="eastAsia"/>
                <w:lang w:eastAsia="zh-HK"/>
              </w:rPr>
              <w:t>以</w:t>
            </w:r>
            <w:r w:rsidR="00B010CD">
              <w:rPr>
                <w:rFonts w:ascii="標楷體" w:eastAsia="標楷體" w:hAnsi="標楷體" w:hint="eastAsia"/>
              </w:rPr>
              <w:t>XML</w:t>
            </w:r>
            <w:r w:rsidR="00B010CD">
              <w:rPr>
                <w:rFonts w:ascii="標楷體" w:eastAsia="標楷體" w:hAnsi="標楷體" w:hint="eastAsia"/>
                <w:lang w:eastAsia="zh-HK"/>
              </w:rPr>
              <w:t>格式T</w:t>
            </w:r>
            <w:r w:rsidR="00B010CD">
              <w:rPr>
                <w:rFonts w:ascii="標楷體" w:eastAsia="標楷體" w:hAnsi="標楷體" w:hint="eastAsia"/>
              </w:rPr>
              <w:t>AG=</w:t>
            </w:r>
            <w:r w:rsidR="00B010CD">
              <w:rPr>
                <w:rFonts w:ascii="標楷體" w:eastAsia="標楷體" w:hAnsi="標楷體"/>
              </w:rPr>
              <w:t>"</w:t>
            </w:r>
            <w:r w:rsidR="00B010CD" w:rsidRPr="001D10EF">
              <w:rPr>
                <w:rFonts w:ascii="標楷體" w:eastAsia="標楷體" w:hAnsi="標楷體"/>
              </w:rPr>
              <w:t>BirthEstDt</w:t>
            </w:r>
            <w:r w:rsidR="00B010CD">
              <w:rPr>
                <w:rFonts w:ascii="標楷體" w:eastAsia="標楷體" w:hAnsi="標楷體" w:hint="eastAsia"/>
              </w:rPr>
              <w:t>"</w:t>
            </w:r>
            <w:r w:rsidR="00B010CD">
              <w:rPr>
                <w:rFonts w:ascii="標楷體" w:eastAsia="標楷體" w:hAnsi="標楷體" w:hint="eastAsia"/>
                <w:lang w:eastAsia="zh-HK"/>
              </w:rPr>
              <w:t>儲存</w:t>
            </w:r>
          </w:p>
        </w:tc>
      </w:tr>
      <w:tr w:rsidR="00B010CD" w:rsidRPr="00847BB7" w14:paraId="75CA9954" w14:textId="77777777" w:rsidTr="00B010CD">
        <w:trPr>
          <w:trHeight w:val="244"/>
          <w:jc w:val="center"/>
        </w:trPr>
        <w:tc>
          <w:tcPr>
            <w:tcW w:w="456" w:type="dxa"/>
          </w:tcPr>
          <w:p w14:paraId="0007617A" w14:textId="77777777" w:rsidR="00B010CD" w:rsidRDefault="00B010CD" w:rsidP="00B010CD">
            <w:pPr>
              <w:rPr>
                <w:rFonts w:ascii="標楷體" w:eastAsia="標楷體" w:hAnsi="標楷體"/>
              </w:rPr>
            </w:pPr>
            <w:r>
              <w:rPr>
                <w:rFonts w:ascii="標楷體" w:eastAsia="標楷體" w:hAnsi="標楷體" w:hint="eastAsia"/>
              </w:rPr>
              <w:t>17</w:t>
            </w:r>
          </w:p>
        </w:tc>
        <w:tc>
          <w:tcPr>
            <w:tcW w:w="1736" w:type="dxa"/>
          </w:tcPr>
          <w:p w14:paraId="36332CCF" w14:textId="77777777" w:rsidR="00B010CD" w:rsidRDefault="00B010CD" w:rsidP="00B010CD">
            <w:pPr>
              <w:rPr>
                <w:rFonts w:ascii="標楷體" w:eastAsia="標楷體" w:hAnsi="標楷體"/>
                <w:lang w:eastAsia="zh-HK"/>
              </w:rPr>
            </w:pPr>
            <w:r>
              <w:rPr>
                <w:rFonts w:ascii="標楷體" w:eastAsia="標楷體" w:hAnsi="標楷體" w:hint="eastAsia"/>
              </w:rPr>
              <w:t>EMAIL</w:t>
            </w:r>
          </w:p>
        </w:tc>
        <w:tc>
          <w:tcPr>
            <w:tcW w:w="751" w:type="dxa"/>
          </w:tcPr>
          <w:p w14:paraId="644AD079" w14:textId="77777777" w:rsidR="00B010CD" w:rsidRDefault="00B010CD" w:rsidP="00B010CD">
            <w:pPr>
              <w:rPr>
                <w:rFonts w:ascii="標楷體" w:eastAsia="標楷體" w:hAnsi="標楷體"/>
              </w:rPr>
            </w:pPr>
            <w:r>
              <w:rPr>
                <w:rFonts w:ascii="標楷體" w:eastAsia="標楷體" w:hAnsi="標楷體" w:hint="eastAsia"/>
              </w:rPr>
              <w:t>100</w:t>
            </w:r>
          </w:p>
        </w:tc>
        <w:tc>
          <w:tcPr>
            <w:tcW w:w="1436" w:type="dxa"/>
          </w:tcPr>
          <w:p w14:paraId="252CA02E" w14:textId="77777777" w:rsidR="00B010CD" w:rsidRDefault="00B010CD" w:rsidP="00B010CD">
            <w:pPr>
              <w:rPr>
                <w:rFonts w:ascii="標楷體" w:eastAsia="標楷體" w:hAnsi="標楷體"/>
                <w:lang w:eastAsia="zh-HK"/>
              </w:rPr>
            </w:pPr>
          </w:p>
        </w:tc>
        <w:tc>
          <w:tcPr>
            <w:tcW w:w="1896" w:type="dxa"/>
          </w:tcPr>
          <w:p w14:paraId="3C09BF9B"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5D086E4E" w14:textId="77777777" w:rsidR="00B010CD" w:rsidRDefault="00B010CD" w:rsidP="00B010CD">
            <w:pPr>
              <w:rPr>
                <w:rFonts w:ascii="標楷體" w:eastAsia="標楷體" w:hAnsi="標楷體"/>
              </w:rPr>
            </w:pPr>
          </w:p>
        </w:tc>
        <w:tc>
          <w:tcPr>
            <w:tcW w:w="407" w:type="dxa"/>
          </w:tcPr>
          <w:p w14:paraId="277C8DBD" w14:textId="5E49AD71" w:rsidR="00B010CD" w:rsidRDefault="00A75554" w:rsidP="00B010CD">
            <w:pPr>
              <w:jc w:val="center"/>
              <w:rPr>
                <w:rFonts w:ascii="標楷體" w:eastAsia="標楷體" w:hAnsi="標楷體"/>
              </w:rPr>
            </w:pPr>
            <w:r>
              <w:rPr>
                <w:rFonts w:ascii="標楷體" w:eastAsia="標楷體" w:hAnsi="標楷體" w:hint="eastAsia"/>
              </w:rPr>
              <w:t>R</w:t>
            </w:r>
          </w:p>
        </w:tc>
        <w:tc>
          <w:tcPr>
            <w:tcW w:w="3544" w:type="dxa"/>
          </w:tcPr>
          <w:p w14:paraId="3B92476B" w14:textId="68BC0185" w:rsidR="00B010CD" w:rsidRDefault="00A75554" w:rsidP="00B010CD">
            <w:pPr>
              <w:snapToGrid w:val="0"/>
              <w:ind w:left="240" w:hangingChars="100" w:hanging="240"/>
              <w:rPr>
                <w:rFonts w:ascii="標楷體" w:eastAsia="標楷體" w:hAnsi="標楷體"/>
              </w:rPr>
            </w:pPr>
            <w:r>
              <w:rPr>
                <w:rFonts w:ascii="標楷體" w:eastAsia="標楷體" w:hAnsi="標楷體" w:hint="eastAsia"/>
              </w:rPr>
              <w:t>1</w:t>
            </w:r>
            <w:r w:rsidR="00B010CD">
              <w:rPr>
                <w:rFonts w:ascii="標楷體" w:eastAsia="標楷體" w:hAnsi="標楷體" w:hint="eastAsia"/>
              </w:rPr>
              <w:t>.TxAmlLog.</w:t>
            </w:r>
            <w:r w:rsidR="00B010CD" w:rsidRPr="002A0BEF">
              <w:rPr>
                <w:rFonts w:ascii="標楷體" w:eastAsia="標楷體" w:hAnsi="標楷體"/>
              </w:rPr>
              <w:t>MsgRg</w:t>
            </w:r>
            <w:r w:rsidR="00B010CD">
              <w:rPr>
                <w:rFonts w:ascii="標楷體" w:eastAsia="標楷體" w:hAnsi="標楷體" w:hint="eastAsia"/>
                <w:lang w:eastAsia="zh-HK"/>
              </w:rPr>
              <w:t>以</w:t>
            </w:r>
            <w:r w:rsidR="00B010CD">
              <w:rPr>
                <w:rFonts w:ascii="標楷體" w:eastAsia="標楷體" w:hAnsi="標楷體" w:hint="eastAsia"/>
              </w:rPr>
              <w:t>XML</w:t>
            </w:r>
            <w:r w:rsidR="00B010CD">
              <w:rPr>
                <w:rFonts w:ascii="標楷體" w:eastAsia="標楷體" w:hAnsi="標楷體" w:hint="eastAsia"/>
                <w:lang w:eastAsia="zh-HK"/>
              </w:rPr>
              <w:t>格式T</w:t>
            </w:r>
            <w:r w:rsidR="00B010CD">
              <w:rPr>
                <w:rFonts w:ascii="標楷體" w:eastAsia="標楷體" w:hAnsi="標楷體" w:hint="eastAsia"/>
              </w:rPr>
              <w:t>AG=</w:t>
            </w:r>
            <w:r w:rsidR="00B010CD">
              <w:rPr>
                <w:rFonts w:ascii="標楷體" w:eastAsia="標楷體" w:hAnsi="標楷體"/>
              </w:rPr>
              <w:t>"</w:t>
            </w:r>
            <w:r w:rsidR="00B010CD" w:rsidRPr="001D10EF">
              <w:rPr>
                <w:rFonts w:ascii="標楷體" w:eastAsia="標楷體" w:hAnsi="標楷體"/>
              </w:rPr>
              <w:t>BirthEstDt</w:t>
            </w:r>
            <w:r w:rsidR="00B010CD">
              <w:rPr>
                <w:rFonts w:ascii="標楷體" w:eastAsia="標楷體" w:hAnsi="標楷體" w:hint="eastAsia"/>
              </w:rPr>
              <w:t>"</w:t>
            </w:r>
            <w:r w:rsidR="00B010CD">
              <w:rPr>
                <w:rFonts w:ascii="標楷體" w:eastAsia="標楷體" w:hAnsi="標楷體" w:hint="eastAsia"/>
                <w:lang w:eastAsia="zh-HK"/>
              </w:rPr>
              <w:t>儲存</w:t>
            </w:r>
          </w:p>
        </w:tc>
      </w:tr>
      <w:tr w:rsidR="00B010CD" w:rsidRPr="00847BB7" w14:paraId="0E9C5224" w14:textId="77777777" w:rsidTr="00B010CD">
        <w:trPr>
          <w:trHeight w:val="244"/>
          <w:jc w:val="center"/>
        </w:trPr>
        <w:tc>
          <w:tcPr>
            <w:tcW w:w="456" w:type="dxa"/>
          </w:tcPr>
          <w:p w14:paraId="786913F6" w14:textId="77777777" w:rsidR="00B010CD" w:rsidRDefault="00B010CD" w:rsidP="00B010CD">
            <w:pPr>
              <w:rPr>
                <w:rFonts w:ascii="標楷體" w:eastAsia="標楷體" w:hAnsi="標楷體"/>
              </w:rPr>
            </w:pPr>
            <w:r>
              <w:rPr>
                <w:rFonts w:ascii="標楷體" w:eastAsia="標楷體" w:hAnsi="標楷體" w:hint="eastAsia"/>
              </w:rPr>
              <w:t>18</w:t>
            </w:r>
          </w:p>
        </w:tc>
        <w:tc>
          <w:tcPr>
            <w:tcW w:w="1736" w:type="dxa"/>
          </w:tcPr>
          <w:p w14:paraId="722FCCA9" w14:textId="77777777" w:rsidR="00B010CD" w:rsidRDefault="00B010CD" w:rsidP="00B010CD">
            <w:pPr>
              <w:rPr>
                <w:rFonts w:ascii="標楷體" w:eastAsia="標楷體" w:hAnsi="標楷體"/>
              </w:rPr>
            </w:pPr>
            <w:r>
              <w:rPr>
                <w:rFonts w:ascii="標楷體" w:eastAsia="標楷體" w:hAnsi="標楷體" w:hint="eastAsia"/>
                <w:lang w:eastAsia="zh-HK"/>
              </w:rPr>
              <w:t>查詢者</w:t>
            </w:r>
            <w:r>
              <w:rPr>
                <w:rFonts w:ascii="標楷體" w:eastAsia="標楷體" w:hAnsi="標楷體" w:hint="eastAsia"/>
              </w:rPr>
              <w:t>ID</w:t>
            </w:r>
          </w:p>
        </w:tc>
        <w:tc>
          <w:tcPr>
            <w:tcW w:w="751" w:type="dxa"/>
          </w:tcPr>
          <w:p w14:paraId="2ECB58D2" w14:textId="77777777" w:rsidR="00B010CD" w:rsidRDefault="00B010CD" w:rsidP="00B010CD">
            <w:pPr>
              <w:rPr>
                <w:rFonts w:ascii="標楷體" w:eastAsia="標楷體" w:hAnsi="標楷體"/>
              </w:rPr>
            </w:pPr>
          </w:p>
        </w:tc>
        <w:tc>
          <w:tcPr>
            <w:tcW w:w="1436" w:type="dxa"/>
          </w:tcPr>
          <w:p w14:paraId="4A1B39A5" w14:textId="6D46A0A3" w:rsidR="00B010CD" w:rsidRDefault="00B010CD" w:rsidP="00B010CD">
            <w:pPr>
              <w:rPr>
                <w:rFonts w:ascii="標楷體" w:eastAsia="標楷體" w:hAnsi="標楷體"/>
                <w:lang w:eastAsia="zh-HK"/>
              </w:rPr>
            </w:pPr>
          </w:p>
        </w:tc>
        <w:tc>
          <w:tcPr>
            <w:tcW w:w="1896" w:type="dxa"/>
          </w:tcPr>
          <w:p w14:paraId="117F421D"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5A181DD6" w14:textId="77777777" w:rsidR="00B010CD" w:rsidRDefault="00B010CD" w:rsidP="00B010CD">
            <w:pPr>
              <w:rPr>
                <w:rFonts w:ascii="標楷體" w:eastAsia="標楷體" w:hAnsi="標楷體"/>
              </w:rPr>
            </w:pPr>
          </w:p>
        </w:tc>
        <w:tc>
          <w:tcPr>
            <w:tcW w:w="407" w:type="dxa"/>
          </w:tcPr>
          <w:p w14:paraId="6A3D89A2" w14:textId="77777777"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55D60576" w14:textId="77777777" w:rsidR="00B010CD" w:rsidRDefault="00B010CD" w:rsidP="00B010CD">
            <w:pPr>
              <w:snapToGrid w:val="0"/>
              <w:ind w:left="240" w:hangingChars="100" w:hanging="240"/>
              <w:rPr>
                <w:rFonts w:ascii="標楷體" w:eastAsia="標楷體" w:hAnsi="標楷體"/>
              </w:rPr>
            </w:pPr>
            <w:r>
              <w:rPr>
                <w:rFonts w:ascii="標楷體" w:eastAsia="標楷體" w:hAnsi="標楷體"/>
              </w:rPr>
              <w:t>1</w:t>
            </w:r>
            <w:r>
              <w:rPr>
                <w:rFonts w:ascii="標楷體" w:eastAsia="標楷體" w:hAnsi="標楷體" w:hint="eastAsia"/>
              </w:rPr>
              <w:t>.TxAmlLog.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1D10EF">
              <w:rPr>
                <w:rFonts w:ascii="標楷體" w:eastAsia="標楷體" w:hAnsi="標楷體"/>
              </w:rPr>
              <w:t>QueryId</w:t>
            </w:r>
            <w:r>
              <w:rPr>
                <w:rFonts w:ascii="標楷體" w:eastAsia="標楷體" w:hAnsi="標楷體" w:hint="eastAsia"/>
              </w:rPr>
              <w:t>"</w:t>
            </w:r>
            <w:r>
              <w:rPr>
                <w:rFonts w:ascii="標楷體" w:eastAsia="標楷體" w:hAnsi="標楷體" w:hint="eastAsia"/>
                <w:lang w:eastAsia="zh-HK"/>
              </w:rPr>
              <w:t>儲存</w:t>
            </w:r>
          </w:p>
        </w:tc>
      </w:tr>
      <w:tr w:rsidR="00B010CD" w:rsidRPr="00847BB7" w14:paraId="6F88EE09" w14:textId="77777777" w:rsidTr="00B010CD">
        <w:trPr>
          <w:trHeight w:val="244"/>
          <w:jc w:val="center"/>
        </w:trPr>
        <w:tc>
          <w:tcPr>
            <w:tcW w:w="456" w:type="dxa"/>
          </w:tcPr>
          <w:p w14:paraId="1E07F37D" w14:textId="77777777" w:rsidR="00B010CD" w:rsidRDefault="00B010CD" w:rsidP="00B010CD">
            <w:pPr>
              <w:rPr>
                <w:rFonts w:ascii="標楷體" w:eastAsia="標楷體" w:hAnsi="標楷體"/>
              </w:rPr>
            </w:pPr>
            <w:r>
              <w:rPr>
                <w:rFonts w:ascii="標楷體" w:eastAsia="標楷體" w:hAnsi="標楷體" w:hint="eastAsia"/>
              </w:rPr>
              <w:t>19</w:t>
            </w:r>
          </w:p>
        </w:tc>
        <w:tc>
          <w:tcPr>
            <w:tcW w:w="1736" w:type="dxa"/>
          </w:tcPr>
          <w:p w14:paraId="3214D608" w14:textId="77777777" w:rsidR="00B010CD" w:rsidRDefault="00B010CD" w:rsidP="00B010CD">
            <w:pPr>
              <w:rPr>
                <w:rFonts w:ascii="標楷體" w:eastAsia="標楷體" w:hAnsi="標楷體"/>
                <w:lang w:eastAsia="zh-HK"/>
              </w:rPr>
            </w:pPr>
            <w:r>
              <w:rPr>
                <w:rFonts w:ascii="標楷體" w:eastAsia="標楷體" w:hAnsi="標楷體" w:hint="eastAsia"/>
                <w:lang w:eastAsia="zh-HK"/>
              </w:rPr>
              <w:t>查詢來源</w:t>
            </w:r>
          </w:p>
        </w:tc>
        <w:tc>
          <w:tcPr>
            <w:tcW w:w="751" w:type="dxa"/>
          </w:tcPr>
          <w:p w14:paraId="6463BFA7" w14:textId="77777777" w:rsidR="00B010CD" w:rsidRDefault="00B010CD" w:rsidP="00B010CD">
            <w:pPr>
              <w:rPr>
                <w:rFonts w:ascii="標楷體" w:eastAsia="標楷體" w:hAnsi="標楷體"/>
              </w:rPr>
            </w:pPr>
          </w:p>
        </w:tc>
        <w:tc>
          <w:tcPr>
            <w:tcW w:w="1436" w:type="dxa"/>
          </w:tcPr>
          <w:p w14:paraId="61BC6632" w14:textId="528010AF" w:rsidR="00B010CD" w:rsidRDefault="00B010CD" w:rsidP="00B010CD">
            <w:pPr>
              <w:rPr>
                <w:rFonts w:ascii="標楷體" w:eastAsia="標楷體" w:hAnsi="標楷體"/>
                <w:lang w:eastAsia="zh-HK"/>
              </w:rPr>
            </w:pPr>
          </w:p>
        </w:tc>
        <w:tc>
          <w:tcPr>
            <w:tcW w:w="1896" w:type="dxa"/>
          </w:tcPr>
          <w:p w14:paraId="13A98806"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69D40B52" w14:textId="77777777" w:rsidR="00B010CD" w:rsidRDefault="00B010CD" w:rsidP="00B010CD">
            <w:pPr>
              <w:rPr>
                <w:rFonts w:ascii="標楷體" w:eastAsia="標楷體" w:hAnsi="標楷體"/>
              </w:rPr>
            </w:pPr>
          </w:p>
        </w:tc>
        <w:tc>
          <w:tcPr>
            <w:tcW w:w="407" w:type="dxa"/>
          </w:tcPr>
          <w:p w14:paraId="06C32B06" w14:textId="77777777"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08563DAE" w14:textId="77777777" w:rsidR="00B010CD" w:rsidRDefault="00B010CD" w:rsidP="00B010CD">
            <w:pPr>
              <w:snapToGrid w:val="0"/>
              <w:ind w:left="240" w:hangingChars="100" w:hanging="240"/>
              <w:rPr>
                <w:rFonts w:ascii="標楷體" w:eastAsia="標楷體" w:hAnsi="標楷體"/>
              </w:rPr>
            </w:pPr>
            <w:r>
              <w:rPr>
                <w:rFonts w:ascii="標楷體" w:eastAsia="標楷體" w:hAnsi="標楷體"/>
              </w:rPr>
              <w:t>1</w:t>
            </w:r>
            <w:r>
              <w:rPr>
                <w:rFonts w:ascii="標楷體" w:eastAsia="標楷體" w:hAnsi="標楷體" w:hint="eastAsia"/>
              </w:rPr>
              <w:t>.TxAmlLog.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1D10EF">
              <w:rPr>
                <w:rFonts w:ascii="標楷體" w:eastAsia="標楷體" w:hAnsi="標楷體"/>
              </w:rPr>
              <w:t>SourceId</w:t>
            </w:r>
            <w:r>
              <w:rPr>
                <w:rFonts w:ascii="標楷體" w:eastAsia="標楷體" w:hAnsi="標楷體" w:hint="eastAsia"/>
              </w:rPr>
              <w:t>"</w:t>
            </w:r>
            <w:r>
              <w:rPr>
                <w:rFonts w:ascii="標楷體" w:eastAsia="標楷體" w:hAnsi="標楷體" w:hint="eastAsia"/>
                <w:lang w:eastAsia="zh-HK"/>
              </w:rPr>
              <w:t>儲存</w:t>
            </w:r>
          </w:p>
        </w:tc>
      </w:tr>
      <w:tr w:rsidR="00B010CD" w:rsidRPr="00847BB7" w14:paraId="049C85A8" w14:textId="77777777" w:rsidTr="00B010CD">
        <w:trPr>
          <w:trHeight w:val="244"/>
          <w:jc w:val="center"/>
        </w:trPr>
        <w:tc>
          <w:tcPr>
            <w:tcW w:w="456" w:type="dxa"/>
          </w:tcPr>
          <w:p w14:paraId="7320C774" w14:textId="77777777" w:rsidR="00B010CD" w:rsidRDefault="00B010CD" w:rsidP="00B010CD">
            <w:pPr>
              <w:rPr>
                <w:rFonts w:ascii="標楷體" w:eastAsia="標楷體" w:hAnsi="標楷體"/>
              </w:rPr>
            </w:pPr>
          </w:p>
        </w:tc>
        <w:tc>
          <w:tcPr>
            <w:tcW w:w="10284" w:type="dxa"/>
            <w:gridSpan w:val="7"/>
          </w:tcPr>
          <w:p w14:paraId="4B909477" w14:textId="77777777" w:rsidR="00B010CD" w:rsidRDefault="00B010CD" w:rsidP="00B010CD">
            <w:pPr>
              <w:snapToGrid w:val="0"/>
              <w:ind w:left="240" w:hangingChars="100" w:hanging="240"/>
              <w:rPr>
                <w:rFonts w:ascii="標楷體" w:eastAsia="標楷體" w:hAnsi="標楷體"/>
              </w:rPr>
            </w:pPr>
            <w:r>
              <w:rPr>
                <w:rFonts w:ascii="標楷體" w:eastAsia="標楷體" w:hAnsi="標楷體" w:hint="eastAsia"/>
                <w:lang w:eastAsia="zh-HK"/>
              </w:rPr>
              <w:t>回覆訊息</w:t>
            </w:r>
          </w:p>
        </w:tc>
      </w:tr>
      <w:tr w:rsidR="00B010CD" w:rsidRPr="00847BB7" w14:paraId="6FC31CF1" w14:textId="77777777" w:rsidTr="00B010CD">
        <w:trPr>
          <w:trHeight w:val="244"/>
          <w:jc w:val="center"/>
        </w:trPr>
        <w:tc>
          <w:tcPr>
            <w:tcW w:w="456" w:type="dxa"/>
          </w:tcPr>
          <w:p w14:paraId="03C02B24" w14:textId="77777777" w:rsidR="00B010CD" w:rsidRDefault="00B010CD" w:rsidP="00B010CD">
            <w:pPr>
              <w:rPr>
                <w:rFonts w:ascii="標楷體" w:eastAsia="標楷體" w:hAnsi="標楷體"/>
              </w:rPr>
            </w:pPr>
            <w:r>
              <w:rPr>
                <w:rFonts w:ascii="標楷體" w:eastAsia="標楷體" w:hAnsi="標楷體" w:hint="eastAsia"/>
              </w:rPr>
              <w:t>20</w:t>
            </w:r>
          </w:p>
        </w:tc>
        <w:tc>
          <w:tcPr>
            <w:tcW w:w="1736" w:type="dxa"/>
          </w:tcPr>
          <w:p w14:paraId="7E43C4E3" w14:textId="77777777" w:rsidR="00B010CD" w:rsidRDefault="00B010CD" w:rsidP="00B010CD">
            <w:pPr>
              <w:rPr>
                <w:rFonts w:ascii="標楷體" w:eastAsia="標楷體" w:hAnsi="標楷體"/>
                <w:lang w:eastAsia="zh-HK"/>
              </w:rPr>
            </w:pPr>
            <w:r>
              <w:rPr>
                <w:rFonts w:ascii="標楷體" w:eastAsia="標楷體" w:hAnsi="標楷體" w:hint="eastAsia"/>
                <w:lang w:eastAsia="zh-HK"/>
              </w:rPr>
              <w:t>狀態</w:t>
            </w:r>
          </w:p>
        </w:tc>
        <w:tc>
          <w:tcPr>
            <w:tcW w:w="751" w:type="dxa"/>
          </w:tcPr>
          <w:p w14:paraId="08E53D3E" w14:textId="77777777" w:rsidR="00B010CD" w:rsidRDefault="00B010CD" w:rsidP="00B010CD">
            <w:pPr>
              <w:rPr>
                <w:rFonts w:ascii="標楷體" w:eastAsia="標楷體" w:hAnsi="標楷體"/>
              </w:rPr>
            </w:pPr>
          </w:p>
        </w:tc>
        <w:tc>
          <w:tcPr>
            <w:tcW w:w="1436" w:type="dxa"/>
          </w:tcPr>
          <w:p w14:paraId="5D6B21E7" w14:textId="5ECEF7F2" w:rsidR="00B010CD" w:rsidRPr="00982194" w:rsidRDefault="00B010CD" w:rsidP="00B010CD">
            <w:pPr>
              <w:rPr>
                <w:rFonts w:ascii="標楷體" w:eastAsia="標楷體" w:hAnsi="標楷體"/>
                <w:lang w:eastAsia="zh-HK"/>
              </w:rPr>
            </w:pPr>
          </w:p>
        </w:tc>
        <w:tc>
          <w:tcPr>
            <w:tcW w:w="1896" w:type="dxa"/>
          </w:tcPr>
          <w:p w14:paraId="72008577"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190D0B50" w14:textId="77777777" w:rsidR="00B010CD" w:rsidRDefault="00B010CD" w:rsidP="00B010CD">
            <w:pPr>
              <w:rPr>
                <w:rFonts w:ascii="標楷體" w:eastAsia="標楷體" w:hAnsi="標楷體"/>
              </w:rPr>
            </w:pPr>
          </w:p>
        </w:tc>
        <w:tc>
          <w:tcPr>
            <w:tcW w:w="407" w:type="dxa"/>
          </w:tcPr>
          <w:p w14:paraId="2477B0E4" w14:textId="77777777"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3F4FB442" w14:textId="57EC082A" w:rsidR="00B010CD" w:rsidRPr="00134A53" w:rsidRDefault="0079410E" w:rsidP="00B010CD">
            <w:pPr>
              <w:snapToGrid w:val="0"/>
              <w:ind w:left="240" w:hangingChars="100" w:hanging="240"/>
              <w:rPr>
                <w:rFonts w:ascii="標楷體" w:eastAsia="標楷體" w:hAnsi="標楷體"/>
              </w:rPr>
            </w:pPr>
            <w:r>
              <w:rPr>
                <w:rFonts w:ascii="標楷體" w:eastAsia="標楷體" w:hAnsi="標楷體"/>
              </w:rPr>
              <w:t>1</w:t>
            </w:r>
            <w:r w:rsidR="00B010CD">
              <w:rPr>
                <w:rFonts w:ascii="標楷體" w:eastAsia="標楷體" w:hAnsi="標楷體" w:hint="eastAsia"/>
              </w:rPr>
              <w:t>.TxAmlLog.</w:t>
            </w:r>
            <w:r w:rsidR="00B010CD" w:rsidRPr="00134A53">
              <w:rPr>
                <w:rFonts w:ascii="標楷體" w:eastAsia="標楷體" w:hAnsi="標楷體"/>
              </w:rPr>
              <w:t>Status</w:t>
            </w:r>
          </w:p>
        </w:tc>
      </w:tr>
      <w:tr w:rsidR="00B010CD" w:rsidRPr="00847BB7" w14:paraId="0C30D8F6" w14:textId="77777777" w:rsidTr="00B010CD">
        <w:trPr>
          <w:trHeight w:val="244"/>
          <w:jc w:val="center"/>
        </w:trPr>
        <w:tc>
          <w:tcPr>
            <w:tcW w:w="456" w:type="dxa"/>
          </w:tcPr>
          <w:p w14:paraId="2B3A4901" w14:textId="77777777" w:rsidR="00B010CD" w:rsidRDefault="00B010CD" w:rsidP="00B010CD">
            <w:pPr>
              <w:rPr>
                <w:rFonts w:ascii="標楷體" w:eastAsia="標楷體" w:hAnsi="標楷體"/>
              </w:rPr>
            </w:pPr>
            <w:r>
              <w:rPr>
                <w:rFonts w:ascii="標楷體" w:eastAsia="標楷體" w:hAnsi="標楷體" w:hint="eastAsia"/>
              </w:rPr>
              <w:t>21</w:t>
            </w:r>
          </w:p>
        </w:tc>
        <w:tc>
          <w:tcPr>
            <w:tcW w:w="1736" w:type="dxa"/>
          </w:tcPr>
          <w:p w14:paraId="760F8426" w14:textId="77777777" w:rsidR="00B010CD" w:rsidRDefault="00B010CD" w:rsidP="00B010CD">
            <w:pPr>
              <w:rPr>
                <w:rFonts w:ascii="標楷體" w:eastAsia="標楷體" w:hAnsi="標楷體"/>
                <w:lang w:eastAsia="zh-HK"/>
              </w:rPr>
            </w:pPr>
            <w:r>
              <w:rPr>
                <w:rFonts w:ascii="標楷體" w:eastAsia="標楷體" w:hAnsi="標楷體" w:hint="eastAsia"/>
                <w:lang w:eastAsia="zh-HK"/>
              </w:rPr>
              <w:t>狀態代碼</w:t>
            </w:r>
          </w:p>
        </w:tc>
        <w:tc>
          <w:tcPr>
            <w:tcW w:w="751" w:type="dxa"/>
          </w:tcPr>
          <w:p w14:paraId="4C4DAF5F" w14:textId="77777777" w:rsidR="00B010CD" w:rsidRDefault="00B010CD" w:rsidP="00B010CD">
            <w:pPr>
              <w:rPr>
                <w:rFonts w:ascii="標楷體" w:eastAsia="標楷體" w:hAnsi="標楷體"/>
              </w:rPr>
            </w:pPr>
          </w:p>
        </w:tc>
        <w:tc>
          <w:tcPr>
            <w:tcW w:w="1436" w:type="dxa"/>
          </w:tcPr>
          <w:p w14:paraId="5B4DBC3B" w14:textId="2B081EF9" w:rsidR="00B010CD" w:rsidRPr="00982194" w:rsidRDefault="00B010CD" w:rsidP="00B010CD">
            <w:pPr>
              <w:rPr>
                <w:rFonts w:ascii="標楷體" w:eastAsia="標楷體" w:hAnsi="標楷體"/>
                <w:lang w:eastAsia="zh-HK"/>
              </w:rPr>
            </w:pPr>
          </w:p>
        </w:tc>
        <w:tc>
          <w:tcPr>
            <w:tcW w:w="1896" w:type="dxa"/>
          </w:tcPr>
          <w:p w14:paraId="503B12C7"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054C32FD" w14:textId="77777777" w:rsidR="00B010CD" w:rsidRDefault="00B010CD" w:rsidP="00B010CD">
            <w:pPr>
              <w:rPr>
                <w:rFonts w:ascii="標楷體" w:eastAsia="標楷體" w:hAnsi="標楷體"/>
              </w:rPr>
            </w:pPr>
          </w:p>
        </w:tc>
        <w:tc>
          <w:tcPr>
            <w:tcW w:w="407" w:type="dxa"/>
          </w:tcPr>
          <w:p w14:paraId="574CCD74" w14:textId="77777777"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2675B1C0" w14:textId="1736D4AA" w:rsidR="00B010CD" w:rsidRPr="00134A53" w:rsidRDefault="0079410E" w:rsidP="00B010CD">
            <w:pPr>
              <w:snapToGrid w:val="0"/>
              <w:ind w:left="240" w:hangingChars="100" w:hanging="240"/>
              <w:rPr>
                <w:rFonts w:ascii="標楷體" w:eastAsia="標楷體" w:hAnsi="標楷體"/>
              </w:rPr>
            </w:pPr>
            <w:r>
              <w:rPr>
                <w:rFonts w:ascii="標楷體" w:eastAsia="標楷體" w:hAnsi="標楷體"/>
              </w:rPr>
              <w:t>1</w:t>
            </w:r>
            <w:r w:rsidR="00B010CD">
              <w:rPr>
                <w:rFonts w:ascii="標楷體" w:eastAsia="標楷體" w:hAnsi="標楷體"/>
              </w:rPr>
              <w:t>.TxAmlLog.</w:t>
            </w:r>
            <w:r w:rsidR="00B010CD" w:rsidRPr="00134A53">
              <w:rPr>
                <w:rFonts w:ascii="標楷體" w:eastAsia="標楷體" w:hAnsi="標楷體"/>
              </w:rPr>
              <w:t>StatusCode</w:t>
            </w:r>
          </w:p>
        </w:tc>
      </w:tr>
      <w:tr w:rsidR="00B010CD" w:rsidRPr="00847BB7" w14:paraId="52D342BD" w14:textId="77777777" w:rsidTr="00B010CD">
        <w:trPr>
          <w:trHeight w:val="244"/>
          <w:jc w:val="center"/>
        </w:trPr>
        <w:tc>
          <w:tcPr>
            <w:tcW w:w="456" w:type="dxa"/>
          </w:tcPr>
          <w:p w14:paraId="49001069" w14:textId="77777777" w:rsidR="00B010CD" w:rsidRDefault="00B010CD" w:rsidP="00B010CD">
            <w:pPr>
              <w:rPr>
                <w:rFonts w:ascii="標楷體" w:eastAsia="標楷體" w:hAnsi="標楷體"/>
              </w:rPr>
            </w:pPr>
            <w:r>
              <w:rPr>
                <w:rFonts w:ascii="標楷體" w:eastAsia="標楷體" w:hAnsi="標楷體" w:hint="eastAsia"/>
              </w:rPr>
              <w:t>22</w:t>
            </w:r>
          </w:p>
        </w:tc>
        <w:tc>
          <w:tcPr>
            <w:tcW w:w="1736" w:type="dxa"/>
          </w:tcPr>
          <w:p w14:paraId="22826B15" w14:textId="77777777" w:rsidR="00B010CD" w:rsidRDefault="00B010CD" w:rsidP="00B010CD">
            <w:pPr>
              <w:rPr>
                <w:rFonts w:ascii="標楷體" w:eastAsia="標楷體" w:hAnsi="標楷體"/>
                <w:lang w:eastAsia="zh-HK"/>
              </w:rPr>
            </w:pPr>
            <w:r>
              <w:rPr>
                <w:rFonts w:ascii="標楷體" w:eastAsia="標楷體" w:hAnsi="標楷體" w:hint="eastAsia"/>
                <w:lang w:eastAsia="zh-HK"/>
              </w:rPr>
              <w:t>狀態說明</w:t>
            </w:r>
          </w:p>
        </w:tc>
        <w:tc>
          <w:tcPr>
            <w:tcW w:w="751" w:type="dxa"/>
          </w:tcPr>
          <w:p w14:paraId="0052BD6E" w14:textId="77777777" w:rsidR="00B010CD" w:rsidRDefault="00B010CD" w:rsidP="00B010CD">
            <w:pPr>
              <w:rPr>
                <w:rFonts w:ascii="標楷體" w:eastAsia="標楷體" w:hAnsi="標楷體"/>
              </w:rPr>
            </w:pPr>
          </w:p>
        </w:tc>
        <w:tc>
          <w:tcPr>
            <w:tcW w:w="1436" w:type="dxa"/>
          </w:tcPr>
          <w:p w14:paraId="0139CC4D" w14:textId="1823F818" w:rsidR="00B010CD" w:rsidRDefault="00B010CD" w:rsidP="00B010CD">
            <w:pPr>
              <w:rPr>
                <w:rFonts w:ascii="標楷體" w:eastAsia="標楷體" w:hAnsi="標楷體"/>
                <w:lang w:eastAsia="zh-HK"/>
              </w:rPr>
            </w:pPr>
          </w:p>
        </w:tc>
        <w:tc>
          <w:tcPr>
            <w:tcW w:w="1896" w:type="dxa"/>
          </w:tcPr>
          <w:p w14:paraId="215F6750"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640B38E5" w14:textId="77777777" w:rsidR="00B010CD" w:rsidRDefault="00B010CD" w:rsidP="00B010CD">
            <w:pPr>
              <w:rPr>
                <w:rFonts w:ascii="標楷體" w:eastAsia="標楷體" w:hAnsi="標楷體"/>
              </w:rPr>
            </w:pPr>
          </w:p>
        </w:tc>
        <w:tc>
          <w:tcPr>
            <w:tcW w:w="407" w:type="dxa"/>
          </w:tcPr>
          <w:p w14:paraId="1D929DA2" w14:textId="77777777"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0F372D58" w14:textId="41D443C5" w:rsidR="00B010CD" w:rsidRPr="00134A53" w:rsidRDefault="0079410E" w:rsidP="00B010CD">
            <w:pPr>
              <w:snapToGrid w:val="0"/>
              <w:ind w:left="240" w:hangingChars="100" w:hanging="240"/>
              <w:rPr>
                <w:rFonts w:ascii="標楷體" w:eastAsia="標楷體" w:hAnsi="標楷體"/>
              </w:rPr>
            </w:pPr>
            <w:r>
              <w:rPr>
                <w:rFonts w:ascii="標楷體" w:eastAsia="標楷體" w:hAnsi="標楷體" w:hint="eastAsia"/>
              </w:rPr>
              <w:t>1</w:t>
            </w:r>
            <w:r w:rsidR="00B010CD">
              <w:rPr>
                <w:rFonts w:ascii="標楷體" w:eastAsia="標楷體" w:hAnsi="標楷體"/>
              </w:rPr>
              <w:t>.Tx</w:t>
            </w:r>
            <w:r w:rsidR="00B010CD">
              <w:rPr>
                <w:rFonts w:ascii="標楷體" w:eastAsia="標楷體" w:hAnsi="標楷體" w:hint="eastAsia"/>
              </w:rPr>
              <w:t>AmlLog.</w:t>
            </w:r>
            <w:r w:rsidR="00B010CD" w:rsidRPr="00134A53">
              <w:rPr>
                <w:rFonts w:ascii="標楷體" w:eastAsia="標楷體" w:hAnsi="標楷體"/>
              </w:rPr>
              <w:t>StatusDesc</w:t>
            </w:r>
          </w:p>
        </w:tc>
      </w:tr>
      <w:tr w:rsidR="00B010CD" w:rsidRPr="00847BB7" w14:paraId="197CD051" w14:textId="77777777" w:rsidTr="00B010CD">
        <w:trPr>
          <w:trHeight w:val="244"/>
          <w:jc w:val="center"/>
        </w:trPr>
        <w:tc>
          <w:tcPr>
            <w:tcW w:w="456" w:type="dxa"/>
          </w:tcPr>
          <w:p w14:paraId="0DB4283A" w14:textId="77777777" w:rsidR="00B010CD" w:rsidRDefault="00B010CD" w:rsidP="00B010CD">
            <w:pPr>
              <w:rPr>
                <w:rFonts w:ascii="標楷體" w:eastAsia="標楷體" w:hAnsi="標楷體"/>
              </w:rPr>
            </w:pPr>
            <w:r>
              <w:rPr>
                <w:rFonts w:ascii="標楷體" w:eastAsia="標楷體" w:hAnsi="標楷體" w:hint="eastAsia"/>
              </w:rPr>
              <w:t>23</w:t>
            </w:r>
          </w:p>
        </w:tc>
        <w:tc>
          <w:tcPr>
            <w:tcW w:w="1736" w:type="dxa"/>
          </w:tcPr>
          <w:p w14:paraId="5377EB32" w14:textId="77777777" w:rsidR="00B010CD" w:rsidRDefault="00B010CD" w:rsidP="00B010CD">
            <w:pPr>
              <w:rPr>
                <w:rFonts w:ascii="標楷體" w:eastAsia="標楷體" w:hAnsi="標楷體"/>
                <w:lang w:eastAsia="zh-HK"/>
              </w:rPr>
            </w:pPr>
            <w:r>
              <w:rPr>
                <w:rFonts w:ascii="標楷體" w:eastAsia="標楷體" w:hAnsi="標楷體" w:hint="eastAsia"/>
                <w:lang w:eastAsia="zh-HK"/>
              </w:rPr>
              <w:t>是否有相似名單</w:t>
            </w:r>
          </w:p>
        </w:tc>
        <w:tc>
          <w:tcPr>
            <w:tcW w:w="751" w:type="dxa"/>
          </w:tcPr>
          <w:p w14:paraId="3A86CADC" w14:textId="77777777" w:rsidR="00B010CD" w:rsidRDefault="00B010CD" w:rsidP="00B010CD">
            <w:pPr>
              <w:rPr>
                <w:rFonts w:ascii="標楷體" w:eastAsia="標楷體" w:hAnsi="標楷體"/>
              </w:rPr>
            </w:pPr>
          </w:p>
        </w:tc>
        <w:tc>
          <w:tcPr>
            <w:tcW w:w="1436" w:type="dxa"/>
          </w:tcPr>
          <w:p w14:paraId="602130C3" w14:textId="19FD922A" w:rsidR="00B010CD" w:rsidRDefault="00B010CD" w:rsidP="00B010CD">
            <w:pPr>
              <w:rPr>
                <w:rFonts w:ascii="標楷體" w:eastAsia="標楷體" w:hAnsi="標楷體"/>
                <w:lang w:eastAsia="zh-HK"/>
              </w:rPr>
            </w:pPr>
          </w:p>
        </w:tc>
        <w:tc>
          <w:tcPr>
            <w:tcW w:w="1896" w:type="dxa"/>
          </w:tcPr>
          <w:p w14:paraId="745896AF"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05999C5B" w14:textId="77777777" w:rsidR="00B010CD" w:rsidRDefault="00B010CD" w:rsidP="00B010CD">
            <w:pPr>
              <w:rPr>
                <w:rFonts w:ascii="標楷體" w:eastAsia="標楷體" w:hAnsi="標楷體"/>
              </w:rPr>
            </w:pPr>
          </w:p>
        </w:tc>
        <w:tc>
          <w:tcPr>
            <w:tcW w:w="407" w:type="dxa"/>
          </w:tcPr>
          <w:p w14:paraId="71100E5F" w14:textId="77777777"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0DF20A2B" w14:textId="3335372A" w:rsidR="00B010CD" w:rsidRPr="00134A53" w:rsidRDefault="0079410E" w:rsidP="00B010CD">
            <w:pPr>
              <w:snapToGrid w:val="0"/>
              <w:ind w:left="240" w:hangingChars="100" w:hanging="240"/>
              <w:rPr>
                <w:rFonts w:ascii="標楷體" w:eastAsia="標楷體" w:hAnsi="標楷體"/>
              </w:rPr>
            </w:pPr>
            <w:r>
              <w:rPr>
                <w:rFonts w:ascii="標楷體" w:eastAsia="標楷體" w:hAnsi="標楷體" w:hint="eastAsia"/>
              </w:rPr>
              <w:t>1</w:t>
            </w:r>
            <w:r w:rsidR="00B010CD">
              <w:rPr>
                <w:rFonts w:ascii="標楷體" w:eastAsia="標楷體" w:hAnsi="標楷體"/>
              </w:rPr>
              <w:t>.Tx</w:t>
            </w:r>
            <w:r w:rsidR="00B010CD">
              <w:rPr>
                <w:rFonts w:ascii="標楷體" w:eastAsia="標楷體" w:hAnsi="標楷體" w:hint="eastAsia"/>
              </w:rPr>
              <w:t>A</w:t>
            </w:r>
            <w:r w:rsidR="00B010CD">
              <w:rPr>
                <w:rFonts w:ascii="標楷體" w:eastAsia="標楷體" w:hAnsi="標楷體"/>
                <w:lang w:eastAsia="zh-HK"/>
              </w:rPr>
              <w:t>mlLog.</w:t>
            </w:r>
            <w:r w:rsidR="00B010CD" w:rsidRPr="00134A53">
              <w:rPr>
                <w:rFonts w:ascii="標楷體" w:eastAsia="標楷體" w:hAnsi="標楷體"/>
                <w:lang w:eastAsia="zh-HK"/>
              </w:rPr>
              <w:t>IsSimilar</w:t>
            </w:r>
          </w:p>
        </w:tc>
      </w:tr>
      <w:tr w:rsidR="00B010CD" w:rsidRPr="00847BB7" w14:paraId="28663301" w14:textId="77777777" w:rsidTr="00B010CD">
        <w:trPr>
          <w:trHeight w:val="244"/>
          <w:jc w:val="center"/>
        </w:trPr>
        <w:tc>
          <w:tcPr>
            <w:tcW w:w="456" w:type="dxa"/>
          </w:tcPr>
          <w:p w14:paraId="64506BD8" w14:textId="77777777" w:rsidR="00B010CD" w:rsidRDefault="00B010CD" w:rsidP="00B010CD">
            <w:pPr>
              <w:rPr>
                <w:rFonts w:ascii="標楷體" w:eastAsia="標楷體" w:hAnsi="標楷體"/>
              </w:rPr>
            </w:pPr>
            <w:r>
              <w:rPr>
                <w:rFonts w:ascii="標楷體" w:eastAsia="標楷體" w:hAnsi="標楷體" w:hint="eastAsia"/>
              </w:rPr>
              <w:t>23</w:t>
            </w:r>
          </w:p>
        </w:tc>
        <w:tc>
          <w:tcPr>
            <w:tcW w:w="1736" w:type="dxa"/>
          </w:tcPr>
          <w:p w14:paraId="7C46350D" w14:textId="77777777" w:rsidR="00B010CD" w:rsidRDefault="00B010CD" w:rsidP="00B010CD">
            <w:pPr>
              <w:rPr>
                <w:rFonts w:ascii="標楷體" w:eastAsia="標楷體" w:hAnsi="標楷體"/>
                <w:lang w:eastAsia="zh-HK"/>
              </w:rPr>
            </w:pPr>
            <w:r>
              <w:rPr>
                <w:rFonts w:ascii="標楷體" w:eastAsia="標楷體" w:hAnsi="標楷體" w:hint="eastAsia"/>
                <w:lang w:eastAsia="zh-HK"/>
              </w:rPr>
              <w:t>疑似黑名單分類</w:t>
            </w:r>
          </w:p>
        </w:tc>
        <w:tc>
          <w:tcPr>
            <w:tcW w:w="751" w:type="dxa"/>
          </w:tcPr>
          <w:p w14:paraId="2C6E3008" w14:textId="77777777" w:rsidR="00B010CD" w:rsidRDefault="00B010CD" w:rsidP="00B010CD">
            <w:pPr>
              <w:rPr>
                <w:rFonts w:ascii="標楷體" w:eastAsia="標楷體" w:hAnsi="標楷體"/>
              </w:rPr>
            </w:pPr>
          </w:p>
        </w:tc>
        <w:tc>
          <w:tcPr>
            <w:tcW w:w="1436" w:type="dxa"/>
          </w:tcPr>
          <w:p w14:paraId="1A356392" w14:textId="62B7FA69" w:rsidR="00B010CD" w:rsidRDefault="00B010CD" w:rsidP="00B010CD">
            <w:pPr>
              <w:rPr>
                <w:rFonts w:ascii="標楷體" w:eastAsia="標楷體" w:hAnsi="標楷體"/>
                <w:lang w:eastAsia="zh-HK"/>
              </w:rPr>
            </w:pPr>
          </w:p>
        </w:tc>
        <w:tc>
          <w:tcPr>
            <w:tcW w:w="1896" w:type="dxa"/>
          </w:tcPr>
          <w:p w14:paraId="0D39A884"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78028693" w14:textId="77777777" w:rsidR="00B010CD" w:rsidRDefault="00B010CD" w:rsidP="00B010CD">
            <w:pPr>
              <w:rPr>
                <w:rFonts w:ascii="標楷體" w:eastAsia="標楷體" w:hAnsi="標楷體"/>
              </w:rPr>
            </w:pPr>
          </w:p>
        </w:tc>
        <w:tc>
          <w:tcPr>
            <w:tcW w:w="407" w:type="dxa"/>
          </w:tcPr>
          <w:p w14:paraId="13F19F34" w14:textId="77777777"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2B16E544" w14:textId="194B3A99" w:rsidR="00B010CD" w:rsidRPr="00134A53" w:rsidRDefault="0079410E" w:rsidP="00B010CD">
            <w:pPr>
              <w:snapToGrid w:val="0"/>
              <w:ind w:left="240" w:hangingChars="100" w:hanging="240"/>
              <w:rPr>
                <w:rFonts w:ascii="標楷體" w:eastAsia="標楷體" w:hAnsi="標楷體"/>
              </w:rPr>
            </w:pPr>
            <w:r>
              <w:rPr>
                <w:rFonts w:ascii="標楷體" w:eastAsia="標楷體" w:hAnsi="標楷體" w:hint="eastAsia"/>
              </w:rPr>
              <w:t>1</w:t>
            </w:r>
            <w:r w:rsidR="00B010CD">
              <w:rPr>
                <w:rFonts w:ascii="標楷體" w:eastAsia="標楷體" w:hAnsi="標楷體"/>
              </w:rPr>
              <w:t>.TxAmlLog.</w:t>
            </w:r>
            <w:r w:rsidR="00B010CD" w:rsidRPr="00134A53">
              <w:rPr>
                <w:rFonts w:ascii="標楷體" w:eastAsia="標楷體" w:hAnsi="標楷體"/>
              </w:rPr>
              <w:t>IsSan</w:t>
            </w:r>
          </w:p>
        </w:tc>
      </w:tr>
      <w:tr w:rsidR="00B010CD" w:rsidRPr="00847BB7" w14:paraId="06D0B213" w14:textId="77777777" w:rsidTr="00B010CD">
        <w:trPr>
          <w:trHeight w:val="244"/>
          <w:jc w:val="center"/>
        </w:trPr>
        <w:tc>
          <w:tcPr>
            <w:tcW w:w="456" w:type="dxa"/>
          </w:tcPr>
          <w:p w14:paraId="73BF63E9" w14:textId="77777777" w:rsidR="00B010CD" w:rsidRDefault="00B010CD" w:rsidP="00B010CD">
            <w:pPr>
              <w:rPr>
                <w:rFonts w:ascii="標楷體" w:eastAsia="標楷體" w:hAnsi="標楷體"/>
              </w:rPr>
            </w:pPr>
            <w:r>
              <w:rPr>
                <w:rFonts w:ascii="標楷體" w:eastAsia="標楷體" w:hAnsi="標楷體" w:hint="eastAsia"/>
              </w:rPr>
              <w:t>24</w:t>
            </w:r>
          </w:p>
        </w:tc>
        <w:tc>
          <w:tcPr>
            <w:tcW w:w="1736" w:type="dxa"/>
          </w:tcPr>
          <w:p w14:paraId="1068C47A" w14:textId="77777777" w:rsidR="00B010CD" w:rsidRDefault="00B010CD" w:rsidP="00B010CD">
            <w:pPr>
              <w:rPr>
                <w:rFonts w:ascii="標楷體" w:eastAsia="標楷體" w:hAnsi="標楷體"/>
                <w:lang w:eastAsia="zh-HK"/>
              </w:rPr>
            </w:pPr>
            <w:r>
              <w:rPr>
                <w:rFonts w:ascii="標楷體" w:eastAsia="標楷體" w:hAnsi="標楷體" w:hint="eastAsia"/>
                <w:lang w:eastAsia="zh-HK"/>
              </w:rPr>
              <w:t>是否為禁制國家</w:t>
            </w:r>
          </w:p>
        </w:tc>
        <w:tc>
          <w:tcPr>
            <w:tcW w:w="751" w:type="dxa"/>
          </w:tcPr>
          <w:p w14:paraId="1E464647" w14:textId="77777777" w:rsidR="00B010CD" w:rsidRDefault="00B010CD" w:rsidP="00B010CD">
            <w:pPr>
              <w:rPr>
                <w:rFonts w:ascii="標楷體" w:eastAsia="標楷體" w:hAnsi="標楷體"/>
              </w:rPr>
            </w:pPr>
          </w:p>
        </w:tc>
        <w:tc>
          <w:tcPr>
            <w:tcW w:w="1436" w:type="dxa"/>
          </w:tcPr>
          <w:p w14:paraId="0902CFFD" w14:textId="443C3E8C" w:rsidR="00B010CD" w:rsidRDefault="00B010CD" w:rsidP="00B010CD">
            <w:pPr>
              <w:rPr>
                <w:rFonts w:ascii="標楷體" w:eastAsia="標楷體" w:hAnsi="標楷體"/>
                <w:lang w:eastAsia="zh-HK"/>
              </w:rPr>
            </w:pPr>
          </w:p>
        </w:tc>
        <w:tc>
          <w:tcPr>
            <w:tcW w:w="1896" w:type="dxa"/>
          </w:tcPr>
          <w:p w14:paraId="4BF1C73F"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1575876B" w14:textId="77777777" w:rsidR="00B010CD" w:rsidRDefault="00B010CD" w:rsidP="00B010CD">
            <w:pPr>
              <w:rPr>
                <w:rFonts w:ascii="標楷體" w:eastAsia="標楷體" w:hAnsi="標楷體"/>
              </w:rPr>
            </w:pPr>
          </w:p>
        </w:tc>
        <w:tc>
          <w:tcPr>
            <w:tcW w:w="407" w:type="dxa"/>
          </w:tcPr>
          <w:p w14:paraId="58D8CAF1" w14:textId="77777777"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48D0A181" w14:textId="3FAFD53F" w:rsidR="00B010CD" w:rsidRPr="00134A53" w:rsidRDefault="0079410E" w:rsidP="00B010CD">
            <w:pPr>
              <w:snapToGrid w:val="0"/>
              <w:ind w:left="240" w:hangingChars="100" w:hanging="240"/>
              <w:rPr>
                <w:rFonts w:ascii="標楷體" w:eastAsia="標楷體" w:hAnsi="標楷體"/>
              </w:rPr>
            </w:pPr>
            <w:r>
              <w:rPr>
                <w:rFonts w:ascii="標楷體" w:eastAsia="標楷體" w:hAnsi="標楷體" w:hint="eastAsia"/>
              </w:rPr>
              <w:t>1</w:t>
            </w:r>
            <w:r w:rsidR="00B010CD">
              <w:rPr>
                <w:rFonts w:ascii="標楷體" w:eastAsia="標楷體" w:hAnsi="標楷體"/>
              </w:rPr>
              <w:t>.TxAmlLog.</w:t>
            </w:r>
            <w:r w:rsidR="00B010CD" w:rsidRPr="00134A53">
              <w:rPr>
                <w:rFonts w:ascii="標楷體" w:eastAsia="標楷體" w:hAnsi="標楷體"/>
              </w:rPr>
              <w:t>IsBanNation</w:t>
            </w:r>
          </w:p>
        </w:tc>
      </w:tr>
      <w:tr w:rsidR="00B010CD" w:rsidRPr="00847BB7" w14:paraId="0C17D75B" w14:textId="77777777" w:rsidTr="00B010CD">
        <w:trPr>
          <w:trHeight w:val="244"/>
          <w:jc w:val="center"/>
        </w:trPr>
        <w:tc>
          <w:tcPr>
            <w:tcW w:w="456" w:type="dxa"/>
          </w:tcPr>
          <w:p w14:paraId="0F4C3F13" w14:textId="77777777" w:rsidR="00B010CD" w:rsidRDefault="00B010CD" w:rsidP="00B010CD">
            <w:pPr>
              <w:rPr>
                <w:rFonts w:ascii="標楷體" w:eastAsia="標楷體" w:hAnsi="標楷體"/>
              </w:rPr>
            </w:pPr>
          </w:p>
        </w:tc>
        <w:tc>
          <w:tcPr>
            <w:tcW w:w="10284" w:type="dxa"/>
            <w:gridSpan w:val="7"/>
          </w:tcPr>
          <w:p w14:paraId="7B1C69E8" w14:textId="77777777" w:rsidR="00B010CD" w:rsidRDefault="00B010CD" w:rsidP="00B010CD">
            <w:pPr>
              <w:snapToGrid w:val="0"/>
              <w:ind w:left="240" w:hangingChars="100" w:hanging="240"/>
              <w:rPr>
                <w:rFonts w:ascii="標楷體" w:eastAsia="標楷體" w:hAnsi="標楷體"/>
              </w:rPr>
            </w:pPr>
            <w:r>
              <w:rPr>
                <w:rFonts w:ascii="標楷體" w:eastAsia="標楷體" w:hAnsi="標楷體" w:hint="eastAsia"/>
                <w:lang w:eastAsia="zh-HK"/>
              </w:rPr>
              <w:t>檢核資訊</w:t>
            </w:r>
          </w:p>
        </w:tc>
      </w:tr>
      <w:tr w:rsidR="00B010CD" w:rsidRPr="00847BB7" w14:paraId="5A61948B" w14:textId="77777777" w:rsidTr="00B010CD">
        <w:trPr>
          <w:trHeight w:val="244"/>
          <w:jc w:val="center"/>
        </w:trPr>
        <w:tc>
          <w:tcPr>
            <w:tcW w:w="456" w:type="dxa"/>
          </w:tcPr>
          <w:p w14:paraId="09AD6B18" w14:textId="77777777" w:rsidR="00B010CD" w:rsidRDefault="00B010CD" w:rsidP="00B010CD">
            <w:pPr>
              <w:rPr>
                <w:rFonts w:ascii="標楷體" w:eastAsia="標楷體" w:hAnsi="標楷體"/>
              </w:rPr>
            </w:pPr>
            <w:r>
              <w:rPr>
                <w:rFonts w:ascii="標楷體" w:eastAsia="標楷體" w:hAnsi="標楷體" w:hint="eastAsia"/>
              </w:rPr>
              <w:t>25</w:t>
            </w:r>
          </w:p>
        </w:tc>
        <w:tc>
          <w:tcPr>
            <w:tcW w:w="1736" w:type="dxa"/>
          </w:tcPr>
          <w:p w14:paraId="5CF23190" w14:textId="77777777" w:rsidR="00B010CD" w:rsidRDefault="00B010CD" w:rsidP="00B010CD">
            <w:pPr>
              <w:rPr>
                <w:rFonts w:ascii="標楷體" w:eastAsia="標楷體" w:hAnsi="標楷體"/>
                <w:lang w:eastAsia="zh-HK"/>
              </w:rPr>
            </w:pPr>
            <w:r>
              <w:rPr>
                <w:rFonts w:ascii="標楷體" w:eastAsia="標楷體" w:hAnsi="標楷體" w:hint="eastAsia"/>
                <w:lang w:eastAsia="zh-HK"/>
              </w:rPr>
              <w:t>檢核狀態</w:t>
            </w:r>
          </w:p>
        </w:tc>
        <w:tc>
          <w:tcPr>
            <w:tcW w:w="751" w:type="dxa"/>
          </w:tcPr>
          <w:p w14:paraId="526443D8" w14:textId="77777777" w:rsidR="00B010CD" w:rsidRDefault="00B010CD" w:rsidP="00B010CD">
            <w:pPr>
              <w:rPr>
                <w:rFonts w:ascii="標楷體" w:eastAsia="標楷體" w:hAnsi="標楷體"/>
              </w:rPr>
            </w:pPr>
          </w:p>
        </w:tc>
        <w:tc>
          <w:tcPr>
            <w:tcW w:w="1436" w:type="dxa"/>
          </w:tcPr>
          <w:p w14:paraId="6B8B89D6" w14:textId="2BBF605D" w:rsidR="00B010CD" w:rsidRDefault="00B010CD" w:rsidP="00B010CD">
            <w:pPr>
              <w:rPr>
                <w:rFonts w:ascii="標楷體" w:eastAsia="標楷體" w:hAnsi="標楷體"/>
                <w:lang w:eastAsia="zh-HK"/>
              </w:rPr>
            </w:pPr>
          </w:p>
        </w:tc>
        <w:tc>
          <w:tcPr>
            <w:tcW w:w="1896" w:type="dxa"/>
          </w:tcPr>
          <w:p w14:paraId="6333C4CF"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541232F5" w14:textId="77777777" w:rsidR="00B010CD" w:rsidRDefault="00B010CD" w:rsidP="00B010CD">
            <w:pPr>
              <w:rPr>
                <w:rFonts w:ascii="標楷體" w:eastAsia="標楷體" w:hAnsi="標楷體"/>
              </w:rPr>
            </w:pPr>
          </w:p>
        </w:tc>
        <w:tc>
          <w:tcPr>
            <w:tcW w:w="407" w:type="dxa"/>
          </w:tcPr>
          <w:p w14:paraId="5939C136" w14:textId="77777777"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3DC8C605" w14:textId="32CAFB78" w:rsidR="00B010CD" w:rsidRDefault="00B010CD" w:rsidP="0079410E">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.Tx</w:t>
            </w:r>
            <w:r>
              <w:rPr>
                <w:rFonts w:ascii="標楷體" w:eastAsia="標楷體" w:hAnsi="標楷體" w:hint="eastAsia"/>
              </w:rPr>
              <w:t>A</w:t>
            </w:r>
            <w:r>
              <w:rPr>
                <w:rFonts w:ascii="標楷體" w:eastAsia="標楷體" w:hAnsi="標楷體"/>
                <w:lang w:eastAsia="zh-HK"/>
              </w:rPr>
              <w:t>mlLog.</w:t>
            </w:r>
            <w:r w:rsidRPr="00134A53">
              <w:rPr>
                <w:rFonts w:ascii="標楷體" w:eastAsia="標楷體" w:hAnsi="標楷體"/>
                <w:lang w:eastAsia="zh-HK"/>
              </w:rPr>
              <w:t>ConfirmStatus</w:t>
            </w:r>
          </w:p>
        </w:tc>
      </w:tr>
      <w:tr w:rsidR="00B010CD" w:rsidRPr="00847BB7" w14:paraId="454373A2" w14:textId="77777777" w:rsidTr="00B010CD">
        <w:trPr>
          <w:trHeight w:val="244"/>
          <w:jc w:val="center"/>
        </w:trPr>
        <w:tc>
          <w:tcPr>
            <w:tcW w:w="456" w:type="dxa"/>
          </w:tcPr>
          <w:p w14:paraId="6C8C7375" w14:textId="77777777" w:rsidR="00B010CD" w:rsidRDefault="00B010CD" w:rsidP="00B010CD">
            <w:pPr>
              <w:rPr>
                <w:rFonts w:ascii="標楷體" w:eastAsia="標楷體" w:hAnsi="標楷體"/>
              </w:rPr>
            </w:pPr>
            <w:r>
              <w:rPr>
                <w:rFonts w:ascii="標楷體" w:eastAsia="標楷體" w:hAnsi="標楷體" w:hint="eastAsia"/>
              </w:rPr>
              <w:t>26</w:t>
            </w:r>
          </w:p>
        </w:tc>
        <w:tc>
          <w:tcPr>
            <w:tcW w:w="1736" w:type="dxa"/>
          </w:tcPr>
          <w:p w14:paraId="63363CF9" w14:textId="77777777" w:rsidR="00B010CD" w:rsidRDefault="00B010CD" w:rsidP="00B010CD">
            <w:pPr>
              <w:rPr>
                <w:rFonts w:ascii="標楷體" w:eastAsia="標楷體" w:hAnsi="標楷體"/>
                <w:lang w:eastAsia="zh-HK"/>
              </w:rPr>
            </w:pPr>
            <w:r>
              <w:rPr>
                <w:rFonts w:ascii="標楷體" w:eastAsia="標楷體" w:hAnsi="標楷體" w:hint="eastAsia"/>
                <w:lang w:eastAsia="zh-HK"/>
              </w:rPr>
              <w:t>人工確認狀態</w:t>
            </w:r>
          </w:p>
        </w:tc>
        <w:tc>
          <w:tcPr>
            <w:tcW w:w="751" w:type="dxa"/>
          </w:tcPr>
          <w:p w14:paraId="32CE04D5" w14:textId="77777777" w:rsidR="00B010CD" w:rsidRDefault="00B010CD" w:rsidP="00B010CD">
            <w:pPr>
              <w:rPr>
                <w:rFonts w:ascii="標楷體" w:eastAsia="標楷體" w:hAnsi="標楷體"/>
              </w:rPr>
            </w:pPr>
          </w:p>
        </w:tc>
        <w:tc>
          <w:tcPr>
            <w:tcW w:w="1436" w:type="dxa"/>
          </w:tcPr>
          <w:p w14:paraId="249C3A32" w14:textId="475FD4D5" w:rsidR="00B010CD" w:rsidRDefault="00B010CD" w:rsidP="00B010CD">
            <w:pPr>
              <w:rPr>
                <w:rFonts w:ascii="標楷體" w:eastAsia="標楷體" w:hAnsi="標楷體"/>
                <w:lang w:eastAsia="zh-HK"/>
              </w:rPr>
            </w:pPr>
          </w:p>
        </w:tc>
        <w:tc>
          <w:tcPr>
            <w:tcW w:w="1896" w:type="dxa"/>
          </w:tcPr>
          <w:p w14:paraId="18714956"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4D17326C" w14:textId="77777777" w:rsidR="00B010CD" w:rsidRDefault="00B010CD" w:rsidP="00B010CD">
            <w:pPr>
              <w:rPr>
                <w:rFonts w:ascii="標楷體" w:eastAsia="標楷體" w:hAnsi="標楷體"/>
              </w:rPr>
            </w:pPr>
          </w:p>
        </w:tc>
        <w:tc>
          <w:tcPr>
            <w:tcW w:w="407" w:type="dxa"/>
          </w:tcPr>
          <w:p w14:paraId="0DF62C55" w14:textId="77777777"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380F7D37" w14:textId="77777777" w:rsidR="00B010CD" w:rsidRDefault="00B010CD" w:rsidP="00B010CD">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Tx</w:t>
            </w:r>
            <w:r>
              <w:rPr>
                <w:rFonts w:ascii="標楷體" w:eastAsia="標楷體" w:hAnsi="標楷體" w:hint="eastAsia"/>
              </w:rPr>
              <w:t>A</w:t>
            </w:r>
            <w:r>
              <w:rPr>
                <w:rFonts w:ascii="標楷體" w:eastAsia="標楷體" w:hAnsi="標楷體"/>
                <w:lang w:eastAsia="zh-HK"/>
              </w:rPr>
              <w:t>mlLog.</w:t>
            </w:r>
            <w:r w:rsidRPr="00D45AED">
              <w:rPr>
                <w:rFonts w:ascii="標楷體" w:eastAsia="標楷體" w:hAnsi="標楷體"/>
                <w:lang w:eastAsia="zh-HK"/>
              </w:rPr>
              <w:t>ConfirmCode</w:t>
            </w:r>
          </w:p>
        </w:tc>
      </w:tr>
      <w:tr w:rsidR="00B010CD" w:rsidRPr="00847BB7" w14:paraId="5C98B7B0" w14:textId="77777777" w:rsidTr="00B010CD">
        <w:trPr>
          <w:trHeight w:val="244"/>
          <w:jc w:val="center"/>
        </w:trPr>
        <w:tc>
          <w:tcPr>
            <w:tcW w:w="456" w:type="dxa"/>
          </w:tcPr>
          <w:p w14:paraId="47B7E0B9" w14:textId="77777777" w:rsidR="00B010CD" w:rsidRDefault="00B010CD" w:rsidP="00B010CD">
            <w:pPr>
              <w:rPr>
                <w:rFonts w:ascii="標楷體" w:eastAsia="標楷體" w:hAnsi="標楷體"/>
              </w:rPr>
            </w:pPr>
            <w:r>
              <w:rPr>
                <w:rFonts w:ascii="標楷體" w:eastAsia="標楷體" w:hAnsi="標楷體" w:hint="eastAsia"/>
              </w:rPr>
              <w:t>27</w:t>
            </w:r>
          </w:p>
        </w:tc>
        <w:tc>
          <w:tcPr>
            <w:tcW w:w="1736" w:type="dxa"/>
          </w:tcPr>
          <w:p w14:paraId="7434EEFF" w14:textId="77777777" w:rsidR="00B010CD" w:rsidRDefault="00B010CD" w:rsidP="00B010CD">
            <w:pPr>
              <w:rPr>
                <w:rFonts w:ascii="標楷體" w:eastAsia="標楷體" w:hAnsi="標楷體"/>
                <w:lang w:eastAsia="zh-HK"/>
              </w:rPr>
            </w:pPr>
            <w:r>
              <w:rPr>
                <w:rFonts w:ascii="標楷體" w:eastAsia="標楷體" w:hAnsi="標楷體" w:hint="eastAsia"/>
                <w:lang w:eastAsia="zh-HK"/>
              </w:rPr>
              <w:t>人工確認人員</w:t>
            </w:r>
          </w:p>
        </w:tc>
        <w:tc>
          <w:tcPr>
            <w:tcW w:w="751" w:type="dxa"/>
          </w:tcPr>
          <w:p w14:paraId="2DC1AC04" w14:textId="77777777" w:rsidR="00B010CD" w:rsidRDefault="00B010CD" w:rsidP="00B010CD">
            <w:pPr>
              <w:rPr>
                <w:rFonts w:ascii="標楷體" w:eastAsia="標楷體" w:hAnsi="標楷體"/>
              </w:rPr>
            </w:pPr>
          </w:p>
        </w:tc>
        <w:tc>
          <w:tcPr>
            <w:tcW w:w="1436" w:type="dxa"/>
          </w:tcPr>
          <w:p w14:paraId="79F0E732" w14:textId="29AAE812" w:rsidR="00B010CD" w:rsidRDefault="00B010CD" w:rsidP="00B010CD">
            <w:pPr>
              <w:rPr>
                <w:rFonts w:ascii="標楷體" w:eastAsia="標楷體" w:hAnsi="標楷體"/>
                <w:lang w:eastAsia="zh-HK"/>
              </w:rPr>
            </w:pPr>
          </w:p>
        </w:tc>
        <w:tc>
          <w:tcPr>
            <w:tcW w:w="1896" w:type="dxa"/>
          </w:tcPr>
          <w:p w14:paraId="29E26FE3"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6EEB21B7" w14:textId="77777777" w:rsidR="00B010CD" w:rsidRDefault="00B010CD" w:rsidP="00B010CD">
            <w:pPr>
              <w:rPr>
                <w:rFonts w:ascii="標楷體" w:eastAsia="標楷體" w:hAnsi="標楷體"/>
              </w:rPr>
            </w:pPr>
          </w:p>
        </w:tc>
        <w:tc>
          <w:tcPr>
            <w:tcW w:w="407" w:type="dxa"/>
          </w:tcPr>
          <w:p w14:paraId="4D7969E8" w14:textId="77777777"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45E0D002" w14:textId="77777777" w:rsidR="00B010CD" w:rsidRDefault="00B010CD" w:rsidP="00B010CD">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Tx</w:t>
            </w:r>
            <w:r>
              <w:rPr>
                <w:rFonts w:ascii="標楷體" w:eastAsia="標楷體" w:hAnsi="標楷體" w:hint="eastAsia"/>
              </w:rPr>
              <w:t>A</w:t>
            </w:r>
            <w:r>
              <w:rPr>
                <w:rFonts w:ascii="標楷體" w:eastAsia="標楷體" w:hAnsi="標楷體"/>
                <w:lang w:eastAsia="zh-HK"/>
              </w:rPr>
              <w:t>mlLog.</w:t>
            </w:r>
            <w:r w:rsidRPr="00D45AED">
              <w:rPr>
                <w:rFonts w:ascii="標楷體" w:eastAsia="標楷體" w:hAnsi="標楷體"/>
                <w:lang w:eastAsia="zh-HK"/>
              </w:rPr>
              <w:t>ConfirmEmpNo</w:t>
            </w:r>
          </w:p>
        </w:tc>
      </w:tr>
      <w:tr w:rsidR="00B010CD" w:rsidRPr="00847BB7" w14:paraId="46333B58" w14:textId="77777777" w:rsidTr="00B010CD">
        <w:trPr>
          <w:trHeight w:val="244"/>
          <w:jc w:val="center"/>
        </w:trPr>
        <w:tc>
          <w:tcPr>
            <w:tcW w:w="456" w:type="dxa"/>
          </w:tcPr>
          <w:p w14:paraId="69CBC868" w14:textId="77777777" w:rsidR="00B010CD" w:rsidRDefault="00B010CD" w:rsidP="00B010CD">
            <w:pPr>
              <w:rPr>
                <w:rFonts w:ascii="標楷體" w:eastAsia="標楷體" w:hAnsi="標楷體"/>
              </w:rPr>
            </w:pPr>
            <w:r>
              <w:rPr>
                <w:rFonts w:ascii="標楷體" w:eastAsia="標楷體" w:hAnsi="標楷體" w:hint="eastAsia"/>
              </w:rPr>
              <w:t>28</w:t>
            </w:r>
          </w:p>
        </w:tc>
        <w:tc>
          <w:tcPr>
            <w:tcW w:w="1736" w:type="dxa"/>
          </w:tcPr>
          <w:p w14:paraId="49D42615" w14:textId="77777777" w:rsidR="00B010CD" w:rsidRDefault="00B010CD" w:rsidP="00B010CD">
            <w:pPr>
              <w:rPr>
                <w:rFonts w:ascii="標楷體" w:eastAsia="標楷體" w:hAnsi="標楷體"/>
                <w:lang w:eastAsia="zh-HK"/>
              </w:rPr>
            </w:pPr>
            <w:r>
              <w:rPr>
                <w:rFonts w:ascii="標楷體" w:eastAsia="標楷體" w:hAnsi="標楷體" w:hint="eastAsia"/>
                <w:lang w:eastAsia="zh-HK"/>
              </w:rPr>
              <w:t>後續處理</w:t>
            </w:r>
          </w:p>
        </w:tc>
        <w:tc>
          <w:tcPr>
            <w:tcW w:w="751" w:type="dxa"/>
          </w:tcPr>
          <w:p w14:paraId="6AC5C779" w14:textId="77777777" w:rsidR="00B010CD" w:rsidRDefault="00B010CD" w:rsidP="00B010CD">
            <w:pPr>
              <w:rPr>
                <w:rFonts w:ascii="標楷體" w:eastAsia="標楷體" w:hAnsi="標楷體"/>
              </w:rPr>
            </w:pPr>
          </w:p>
        </w:tc>
        <w:tc>
          <w:tcPr>
            <w:tcW w:w="1436" w:type="dxa"/>
          </w:tcPr>
          <w:p w14:paraId="4082509D" w14:textId="00DDF87D" w:rsidR="00B010CD" w:rsidRDefault="00B010CD" w:rsidP="00B010CD">
            <w:pPr>
              <w:rPr>
                <w:rFonts w:ascii="標楷體" w:eastAsia="標楷體" w:hAnsi="標楷體"/>
                <w:lang w:eastAsia="zh-HK"/>
              </w:rPr>
            </w:pPr>
          </w:p>
        </w:tc>
        <w:tc>
          <w:tcPr>
            <w:tcW w:w="1896" w:type="dxa"/>
          </w:tcPr>
          <w:p w14:paraId="625B60FD"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66A4AE76" w14:textId="77777777" w:rsidR="00B010CD" w:rsidRDefault="00B010CD" w:rsidP="00B010CD">
            <w:pPr>
              <w:rPr>
                <w:rFonts w:ascii="標楷體" w:eastAsia="標楷體" w:hAnsi="標楷體"/>
              </w:rPr>
            </w:pPr>
          </w:p>
        </w:tc>
        <w:tc>
          <w:tcPr>
            <w:tcW w:w="407" w:type="dxa"/>
          </w:tcPr>
          <w:p w14:paraId="56C5DBED" w14:textId="77777777"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7F9304FC" w14:textId="77777777" w:rsidR="00B010CD" w:rsidRDefault="00B010CD" w:rsidP="00B010CD">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Tx</w:t>
            </w:r>
            <w:r>
              <w:rPr>
                <w:rFonts w:ascii="標楷體" w:eastAsia="標楷體" w:hAnsi="標楷體" w:hint="eastAsia"/>
              </w:rPr>
              <w:t>A</w:t>
            </w:r>
            <w:r>
              <w:rPr>
                <w:rFonts w:ascii="標楷體" w:eastAsia="標楷體" w:hAnsi="標楷體"/>
                <w:lang w:eastAsia="zh-HK"/>
              </w:rPr>
              <w:t>mlLog.</w:t>
            </w:r>
            <w:r w:rsidRPr="00D45AED">
              <w:rPr>
                <w:rFonts w:ascii="標楷體" w:eastAsia="標楷體" w:hAnsi="標楷體"/>
                <w:lang w:eastAsia="zh-HK"/>
              </w:rPr>
              <w:t>ConfirmTranCode</w:t>
            </w:r>
          </w:p>
        </w:tc>
      </w:tr>
      <w:tr w:rsidR="00B010CD" w:rsidRPr="00847BB7" w:rsidDel="00732CC7" w14:paraId="49859778" w14:textId="77777777" w:rsidTr="00B010CD">
        <w:tblPrEx>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ExChange w:id="2003" w:author="智誠 楊" w:date="2021-05-07T13:44:00Z">
            <w:tblPrEx>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Ex>
          </w:tblPrExChange>
        </w:tblPrEx>
        <w:trPr>
          <w:trHeight w:val="244"/>
          <w:jc w:val="center"/>
          <w:ins w:id="2004" w:author="智誠 楊" w:date="2021-05-07T11:57:00Z"/>
          <w:del w:id="2005" w:author="張金龍" w:date="2021-06-02T13:44:00Z"/>
          <w:trPrChange w:id="2006" w:author="智誠 楊" w:date="2021-05-07T13:44:00Z">
            <w:trPr>
              <w:trHeight w:val="244"/>
              <w:jc w:val="center"/>
            </w:trPr>
          </w:trPrChange>
        </w:trPr>
        <w:tc>
          <w:tcPr>
            <w:tcW w:w="2192" w:type="dxa"/>
            <w:gridSpan w:val="2"/>
            <w:tcPrChange w:id="2007" w:author="智誠 楊" w:date="2021-05-07T13:44:00Z">
              <w:tcPr>
                <w:tcW w:w="2192" w:type="dxa"/>
                <w:gridSpan w:val="2"/>
              </w:tcPr>
            </w:tcPrChange>
          </w:tcPr>
          <w:p w14:paraId="36788C4A" w14:textId="77777777" w:rsidR="00B010CD" w:rsidDel="00732CC7" w:rsidRDefault="00B010CD" w:rsidP="00B010CD">
            <w:pPr>
              <w:rPr>
                <w:ins w:id="2008" w:author="智誠 楊" w:date="2021-05-07T11:57:00Z"/>
                <w:del w:id="2009" w:author="張金龍" w:date="2021-06-02T13:44:00Z"/>
                <w:rFonts w:ascii="標楷體" w:eastAsia="標楷體" w:hAnsi="標楷體"/>
              </w:rPr>
            </w:pPr>
            <w:ins w:id="2010" w:author="智誠 楊" w:date="2021-05-07T11:57:00Z">
              <w:del w:id="2011" w:author="張金龍" w:date="2021-06-02T13:44:00Z">
                <w:r w:rsidDel="00732CC7">
                  <w:rPr>
                    <w:rFonts w:ascii="標楷體" w:eastAsia="標楷體" w:hAnsi="標楷體" w:hint="eastAsia"/>
                  </w:rPr>
                  <w:delText>洗錢樣態一</w:delText>
                </w:r>
              </w:del>
            </w:ins>
          </w:p>
        </w:tc>
        <w:tc>
          <w:tcPr>
            <w:tcW w:w="751" w:type="dxa"/>
            <w:tcPrChange w:id="2012" w:author="智誠 楊" w:date="2021-05-07T13:44:00Z">
              <w:tcPr>
                <w:tcW w:w="751" w:type="dxa"/>
              </w:tcPr>
            </w:tcPrChange>
          </w:tcPr>
          <w:p w14:paraId="49AACD3F" w14:textId="77777777" w:rsidR="00B010CD" w:rsidDel="00732CC7" w:rsidRDefault="00B010CD" w:rsidP="00B010CD">
            <w:pPr>
              <w:rPr>
                <w:ins w:id="2013" w:author="智誠 楊" w:date="2021-05-07T11:57:00Z"/>
                <w:del w:id="2014" w:author="張金龍" w:date="2021-06-02T13:44:00Z"/>
                <w:rFonts w:ascii="標楷體" w:eastAsia="標楷體" w:hAnsi="標楷體"/>
              </w:rPr>
            </w:pPr>
          </w:p>
        </w:tc>
        <w:tc>
          <w:tcPr>
            <w:tcW w:w="1436" w:type="dxa"/>
            <w:tcPrChange w:id="2015" w:author="智誠 楊" w:date="2021-05-07T13:44:00Z">
              <w:tcPr>
                <w:tcW w:w="1305" w:type="dxa"/>
              </w:tcPr>
            </w:tcPrChange>
          </w:tcPr>
          <w:p w14:paraId="3890C5F9" w14:textId="77777777" w:rsidR="00B010CD" w:rsidRPr="00847BB7" w:rsidDel="00732CC7" w:rsidRDefault="00B010CD" w:rsidP="00B010CD">
            <w:pPr>
              <w:rPr>
                <w:ins w:id="2016" w:author="智誠 楊" w:date="2021-05-07T11:57:00Z"/>
                <w:del w:id="2017" w:author="張金龍" w:date="2021-06-02T13:44:00Z"/>
                <w:rFonts w:ascii="標楷體" w:eastAsia="標楷體" w:hAnsi="標楷體"/>
              </w:rPr>
            </w:pPr>
          </w:p>
        </w:tc>
        <w:tc>
          <w:tcPr>
            <w:tcW w:w="1896" w:type="dxa"/>
            <w:tcPrChange w:id="2018" w:author="智誠 楊" w:date="2021-05-07T13:44:00Z">
              <w:tcPr>
                <w:tcW w:w="2027" w:type="dxa"/>
                <w:gridSpan w:val="2"/>
              </w:tcPr>
            </w:tcPrChange>
          </w:tcPr>
          <w:p w14:paraId="2507C45D" w14:textId="77777777" w:rsidR="00B010CD" w:rsidDel="00732CC7" w:rsidRDefault="00B010CD" w:rsidP="00B010CD">
            <w:pPr>
              <w:rPr>
                <w:ins w:id="2019" w:author="智誠 楊" w:date="2021-05-07T11:57:00Z"/>
                <w:del w:id="2020" w:author="張金龍" w:date="2021-06-02T13:44:00Z"/>
                <w:rFonts w:ascii="標楷體" w:eastAsia="標楷體" w:hAnsi="標楷體"/>
              </w:rPr>
            </w:pPr>
          </w:p>
        </w:tc>
        <w:tc>
          <w:tcPr>
            <w:tcW w:w="514" w:type="dxa"/>
            <w:tcPrChange w:id="2021" w:author="智誠 楊" w:date="2021-05-07T13:44:00Z">
              <w:tcPr>
                <w:tcW w:w="514" w:type="dxa"/>
              </w:tcPr>
            </w:tcPrChange>
          </w:tcPr>
          <w:p w14:paraId="3604F4A2" w14:textId="77777777" w:rsidR="00B010CD" w:rsidDel="00732CC7" w:rsidRDefault="00B010CD" w:rsidP="00B010CD">
            <w:pPr>
              <w:rPr>
                <w:ins w:id="2022" w:author="智誠 楊" w:date="2021-05-07T11:57:00Z"/>
                <w:del w:id="2023" w:author="張金龍" w:date="2021-06-02T13:44:00Z"/>
                <w:rFonts w:ascii="標楷體" w:eastAsia="標楷體" w:hAnsi="標楷體"/>
              </w:rPr>
            </w:pPr>
          </w:p>
        </w:tc>
        <w:tc>
          <w:tcPr>
            <w:tcW w:w="407" w:type="dxa"/>
            <w:tcPrChange w:id="2024" w:author="智誠 楊" w:date="2021-05-07T13:44:00Z">
              <w:tcPr>
                <w:tcW w:w="407" w:type="dxa"/>
              </w:tcPr>
            </w:tcPrChange>
          </w:tcPr>
          <w:p w14:paraId="7729C450" w14:textId="77777777" w:rsidR="00B010CD" w:rsidRPr="00A01A6B" w:rsidDel="00732CC7" w:rsidRDefault="00B010CD" w:rsidP="00B010CD">
            <w:pPr>
              <w:jc w:val="center"/>
              <w:rPr>
                <w:ins w:id="2025" w:author="智誠 楊" w:date="2021-05-07T11:57:00Z"/>
                <w:del w:id="2026" w:author="張金龍" w:date="2021-06-02T13:44:00Z"/>
                <w:rFonts w:ascii="標楷體" w:eastAsia="標楷體" w:hAnsi="標楷體"/>
              </w:rPr>
            </w:pPr>
          </w:p>
        </w:tc>
        <w:tc>
          <w:tcPr>
            <w:tcW w:w="3544" w:type="dxa"/>
            <w:tcPrChange w:id="2027" w:author="智誠 楊" w:date="2021-05-07T13:44:00Z">
              <w:tcPr>
                <w:tcW w:w="3544" w:type="dxa"/>
              </w:tcPr>
            </w:tcPrChange>
          </w:tcPr>
          <w:p w14:paraId="185D2C9F" w14:textId="77777777" w:rsidR="00B010CD" w:rsidRPr="00A01A6B" w:rsidDel="00732CC7" w:rsidRDefault="00B010CD" w:rsidP="00B010CD">
            <w:pPr>
              <w:snapToGrid w:val="0"/>
              <w:ind w:left="238" w:hangingChars="99" w:hanging="238"/>
              <w:rPr>
                <w:ins w:id="2028" w:author="智誠 楊" w:date="2021-05-07T11:57:00Z"/>
                <w:del w:id="2029" w:author="張金龍" w:date="2021-06-02T13:44:00Z"/>
                <w:rFonts w:ascii="標楷體" w:eastAsia="標楷體" w:hAnsi="標楷體"/>
                <w:color w:val="000000" w:themeColor="text1"/>
              </w:rPr>
            </w:pPr>
          </w:p>
        </w:tc>
      </w:tr>
      <w:tr w:rsidR="00B010CD" w:rsidRPr="00847BB7" w:rsidDel="00732CC7" w14:paraId="7BE5B94B" w14:textId="77777777" w:rsidTr="00B010CD">
        <w:tblPrEx>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ExChange w:id="2030" w:author="智誠 楊" w:date="2021-05-07T13:44:00Z">
            <w:tblPrEx>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Ex>
          </w:tblPrExChange>
        </w:tblPrEx>
        <w:trPr>
          <w:trHeight w:val="291"/>
          <w:jc w:val="center"/>
          <w:ins w:id="2031" w:author="智誠 楊" w:date="2021-05-07T11:32:00Z"/>
          <w:del w:id="2032" w:author="張金龍" w:date="2021-06-02T13:45:00Z"/>
          <w:trPrChange w:id="2033" w:author="智誠 楊" w:date="2021-05-07T13:44:00Z">
            <w:trPr>
              <w:trHeight w:val="291"/>
              <w:jc w:val="center"/>
            </w:trPr>
          </w:trPrChange>
        </w:trPr>
        <w:tc>
          <w:tcPr>
            <w:tcW w:w="456" w:type="dxa"/>
            <w:tcPrChange w:id="2034" w:author="智誠 楊" w:date="2021-05-07T13:44:00Z">
              <w:tcPr>
                <w:tcW w:w="456" w:type="dxa"/>
              </w:tcPr>
            </w:tcPrChange>
          </w:tcPr>
          <w:p w14:paraId="2510A9EA" w14:textId="77777777" w:rsidR="00B010CD" w:rsidRPr="00847BB7" w:rsidDel="00732CC7" w:rsidRDefault="00B010CD" w:rsidP="00B010CD">
            <w:pPr>
              <w:rPr>
                <w:ins w:id="2035" w:author="智誠 楊" w:date="2021-05-07T11:32:00Z"/>
                <w:del w:id="2036" w:author="張金龍" w:date="2021-06-02T13:45:00Z"/>
                <w:rFonts w:ascii="標楷體" w:eastAsia="標楷體" w:hAnsi="標楷體"/>
              </w:rPr>
            </w:pPr>
            <w:ins w:id="2037" w:author="智誠 楊" w:date="2021-05-07T11:32:00Z">
              <w:del w:id="2038" w:author="張金龍" w:date="2021-06-02T13:45:00Z">
                <w:r w:rsidDel="00732CC7">
                  <w:rPr>
                    <w:rFonts w:ascii="標楷體" w:eastAsia="標楷體" w:hAnsi="標楷體" w:hint="eastAsia"/>
                  </w:rPr>
                  <w:delText>2.</w:delText>
                </w:r>
              </w:del>
            </w:ins>
          </w:p>
        </w:tc>
        <w:tc>
          <w:tcPr>
            <w:tcW w:w="1736" w:type="dxa"/>
            <w:tcPrChange w:id="2039" w:author="智誠 楊" w:date="2021-05-07T13:44:00Z">
              <w:tcPr>
                <w:tcW w:w="1736" w:type="dxa"/>
              </w:tcPr>
            </w:tcPrChange>
          </w:tcPr>
          <w:p w14:paraId="0B534F40" w14:textId="77777777" w:rsidR="00B010CD" w:rsidRPr="00847BB7" w:rsidDel="00732CC7" w:rsidRDefault="00B010CD" w:rsidP="00B010CD">
            <w:pPr>
              <w:rPr>
                <w:ins w:id="2040" w:author="智誠 楊" w:date="2021-05-07T11:32:00Z"/>
                <w:del w:id="2041" w:author="張金龍" w:date="2021-06-02T13:45:00Z"/>
                <w:rFonts w:ascii="標楷體" w:eastAsia="標楷體" w:hAnsi="標楷體"/>
              </w:rPr>
            </w:pPr>
            <w:ins w:id="2042" w:author="智誠 楊" w:date="2021-05-07T11:58:00Z">
              <w:del w:id="2043" w:author="張金龍" w:date="2021-06-02T13:45:00Z">
                <w:r w:rsidDel="00732CC7">
                  <w:rPr>
                    <w:rFonts w:ascii="標楷體" w:eastAsia="標楷體" w:hAnsi="標楷體" w:hint="eastAsia"/>
                  </w:rPr>
                  <w:delText>金額合計超過</w:delText>
                </w:r>
              </w:del>
            </w:ins>
          </w:p>
        </w:tc>
        <w:tc>
          <w:tcPr>
            <w:tcW w:w="751" w:type="dxa"/>
            <w:tcPrChange w:id="2044" w:author="智誠 楊" w:date="2021-05-07T13:44:00Z">
              <w:tcPr>
                <w:tcW w:w="751" w:type="dxa"/>
              </w:tcPr>
            </w:tcPrChange>
          </w:tcPr>
          <w:p w14:paraId="16140A8B" w14:textId="77777777" w:rsidR="00B010CD" w:rsidRPr="00847BB7" w:rsidDel="00732CC7" w:rsidRDefault="00B010CD" w:rsidP="00B010CD">
            <w:pPr>
              <w:rPr>
                <w:ins w:id="2045" w:author="智誠 楊" w:date="2021-05-07T11:32:00Z"/>
                <w:del w:id="2046" w:author="張金龍" w:date="2021-06-02T13:45:00Z"/>
                <w:rFonts w:ascii="標楷體" w:eastAsia="標楷體" w:hAnsi="標楷體"/>
              </w:rPr>
            </w:pPr>
            <w:ins w:id="2047" w:author="智誠 楊" w:date="2021-05-07T11:59:00Z">
              <w:del w:id="2048" w:author="張金龍" w:date="2021-06-02T13:45:00Z">
                <w:r w:rsidDel="00732CC7">
                  <w:rPr>
                    <w:rFonts w:ascii="標楷體" w:eastAsia="標楷體" w:hAnsi="標楷體" w:hint="eastAsia"/>
                  </w:rPr>
                  <w:delText>14</w:delText>
                </w:r>
              </w:del>
            </w:ins>
          </w:p>
        </w:tc>
        <w:tc>
          <w:tcPr>
            <w:tcW w:w="1436" w:type="dxa"/>
            <w:tcPrChange w:id="2049" w:author="智誠 楊" w:date="2021-05-07T13:44:00Z">
              <w:tcPr>
                <w:tcW w:w="1305" w:type="dxa"/>
              </w:tcPr>
            </w:tcPrChange>
          </w:tcPr>
          <w:p w14:paraId="19E52421" w14:textId="77777777" w:rsidR="00B010CD" w:rsidRPr="00847BB7" w:rsidDel="00732CC7" w:rsidRDefault="00B010CD" w:rsidP="00B010CD">
            <w:pPr>
              <w:rPr>
                <w:ins w:id="2050" w:author="智誠 楊" w:date="2021-05-07T11:32:00Z"/>
                <w:del w:id="2051" w:author="張金龍" w:date="2021-06-02T13:45:00Z"/>
                <w:rFonts w:ascii="標楷體" w:eastAsia="標楷體" w:hAnsi="標楷體"/>
              </w:rPr>
            </w:pPr>
            <w:ins w:id="2052" w:author="智誠 楊" w:date="2021-05-07T13:42:00Z">
              <w:del w:id="2053" w:author="張金龍" w:date="2021-06-02T13:45:00Z">
                <w:r w:rsidDel="00732CC7">
                  <w:rPr>
                    <w:rFonts w:ascii="標楷體" w:eastAsia="標楷體" w:hAnsi="標楷體"/>
                  </w:rPr>
                  <w:delText>MlaundryParas</w:delText>
                </w:r>
                <w:r w:rsidDel="00732CC7">
                  <w:rPr>
                    <w:rFonts w:ascii="標楷體" w:eastAsia="標楷體" w:hAnsi="標楷體" w:hint="eastAsia"/>
                  </w:rPr>
                  <w:delText>.</w:delText>
                </w:r>
              </w:del>
            </w:ins>
            <w:ins w:id="2054" w:author="智誠 楊" w:date="2021-05-07T13:43:00Z">
              <w:del w:id="2055" w:author="張金龍" w:date="2021-06-02T13:45:00Z">
                <w:r w:rsidRPr="00050F5E" w:rsidDel="00732CC7">
                  <w:rPr>
                    <w:rFonts w:ascii="標楷體" w:eastAsia="標楷體" w:hAnsi="標楷體"/>
                  </w:rPr>
                  <w:delText>Factor1TotLimit</w:delText>
                </w:r>
              </w:del>
            </w:ins>
          </w:p>
        </w:tc>
        <w:tc>
          <w:tcPr>
            <w:tcW w:w="1896" w:type="dxa"/>
            <w:tcPrChange w:id="2056" w:author="智誠 楊" w:date="2021-05-07T13:44:00Z">
              <w:tcPr>
                <w:tcW w:w="2027" w:type="dxa"/>
                <w:gridSpan w:val="2"/>
              </w:tcPr>
            </w:tcPrChange>
          </w:tcPr>
          <w:p w14:paraId="06A7D138" w14:textId="77777777" w:rsidR="00B010CD" w:rsidRPr="00B1354F" w:rsidDel="00732CC7" w:rsidRDefault="00B010CD" w:rsidP="00B010CD">
            <w:pPr>
              <w:rPr>
                <w:ins w:id="2057" w:author="智誠 楊" w:date="2021-05-07T11:32:00Z"/>
                <w:del w:id="2058" w:author="張金龍" w:date="2021-06-02T13:45:00Z"/>
                <w:rFonts w:ascii="標楷體" w:eastAsia="標楷體" w:hAnsi="標楷體"/>
              </w:rPr>
            </w:pPr>
          </w:p>
        </w:tc>
        <w:tc>
          <w:tcPr>
            <w:tcW w:w="514" w:type="dxa"/>
            <w:tcPrChange w:id="2059" w:author="智誠 楊" w:date="2021-05-07T13:44:00Z">
              <w:tcPr>
                <w:tcW w:w="514" w:type="dxa"/>
              </w:tcPr>
            </w:tcPrChange>
          </w:tcPr>
          <w:p w14:paraId="6F1212E7" w14:textId="77777777" w:rsidR="00B010CD" w:rsidRPr="00847BB7" w:rsidDel="00732CC7" w:rsidRDefault="00B010CD" w:rsidP="00B010CD">
            <w:pPr>
              <w:rPr>
                <w:ins w:id="2060" w:author="智誠 楊" w:date="2021-05-07T11:32:00Z"/>
                <w:del w:id="2061" w:author="張金龍" w:date="2021-06-02T13:45:00Z"/>
                <w:rFonts w:ascii="標楷體" w:eastAsia="標楷體" w:hAnsi="標楷體"/>
              </w:rPr>
            </w:pPr>
            <w:ins w:id="2062" w:author="智誠 楊" w:date="2021-05-07T12:00:00Z">
              <w:del w:id="2063" w:author="張金龍" w:date="2021-06-02T13:45:00Z">
                <w:r w:rsidDel="00732CC7">
                  <w:rPr>
                    <w:rFonts w:ascii="標楷體" w:eastAsia="標楷體" w:hAnsi="標楷體" w:hint="eastAsia"/>
                  </w:rPr>
                  <w:delText>V</w:delText>
                </w:r>
              </w:del>
            </w:ins>
          </w:p>
        </w:tc>
        <w:tc>
          <w:tcPr>
            <w:tcW w:w="407" w:type="dxa"/>
            <w:tcPrChange w:id="2064" w:author="智誠 楊" w:date="2021-05-07T13:44:00Z">
              <w:tcPr>
                <w:tcW w:w="407" w:type="dxa"/>
              </w:tcPr>
            </w:tcPrChange>
          </w:tcPr>
          <w:p w14:paraId="236C25A6" w14:textId="77777777" w:rsidR="00B010CD" w:rsidRPr="00847BB7" w:rsidDel="00732CC7" w:rsidRDefault="00B010CD" w:rsidP="00B010CD">
            <w:pPr>
              <w:jc w:val="center"/>
              <w:rPr>
                <w:ins w:id="2065" w:author="智誠 楊" w:date="2021-05-07T11:32:00Z"/>
                <w:del w:id="2066" w:author="張金龍" w:date="2021-06-02T13:45:00Z"/>
                <w:rFonts w:ascii="標楷體" w:eastAsia="標楷體" w:hAnsi="標楷體"/>
              </w:rPr>
            </w:pPr>
            <w:ins w:id="2067" w:author="智誠 楊" w:date="2021-05-07T12:00:00Z">
              <w:del w:id="2068" w:author="張金龍" w:date="2021-06-02T13:45:00Z">
                <w:r w:rsidRPr="00A01A6B" w:rsidDel="00732CC7">
                  <w:rPr>
                    <w:rFonts w:ascii="標楷體" w:eastAsia="標楷體" w:hAnsi="標楷體" w:hint="eastAsia"/>
                  </w:rPr>
                  <w:delText>W</w:delText>
                </w:r>
              </w:del>
            </w:ins>
          </w:p>
        </w:tc>
        <w:tc>
          <w:tcPr>
            <w:tcW w:w="3544" w:type="dxa"/>
            <w:tcPrChange w:id="2069" w:author="智誠 楊" w:date="2021-05-07T13:44:00Z">
              <w:tcPr>
                <w:tcW w:w="3544" w:type="dxa"/>
              </w:tcPr>
            </w:tcPrChange>
          </w:tcPr>
          <w:p w14:paraId="06ED235B" w14:textId="77777777" w:rsidR="00B010CD" w:rsidDel="00732CC7" w:rsidRDefault="00B010CD" w:rsidP="00B010CD">
            <w:pPr>
              <w:snapToGrid w:val="0"/>
              <w:ind w:left="238" w:hangingChars="99" w:hanging="238"/>
              <w:rPr>
                <w:ins w:id="2070" w:author="智誠 楊" w:date="2021-05-07T13:44:00Z"/>
                <w:del w:id="2071" w:author="張金龍" w:date="2021-06-02T13:45:00Z"/>
                <w:rFonts w:ascii="標楷體" w:eastAsia="標楷體" w:hAnsi="標楷體"/>
                <w:color w:val="000000" w:themeColor="text1"/>
              </w:rPr>
            </w:pPr>
            <w:ins w:id="2072" w:author="智誠 楊" w:date="2021-05-07T13:44:00Z">
              <w:del w:id="2073" w:author="張金龍" w:date="2021-06-02T13:45:00Z">
                <w:r w:rsidRPr="00A01A6B" w:rsidDel="00732CC7">
                  <w:rPr>
                    <w:rFonts w:ascii="標楷體" w:eastAsia="標楷體" w:hAnsi="標楷體" w:hint="eastAsia"/>
                    <w:color w:val="000000" w:themeColor="text1"/>
                  </w:rPr>
                  <w:delText>1.</w:delText>
                </w:r>
                <w:r w:rsidDel="00732CC7">
                  <w:rPr>
                    <w:rFonts w:ascii="標楷體" w:eastAsia="標楷體" w:hAnsi="標楷體" w:hint="eastAsia"/>
                    <w:color w:val="000000" w:themeColor="text1"/>
                  </w:rPr>
                  <w:delText>自動顯示,可修改</w:delText>
                </w:r>
              </w:del>
            </w:ins>
          </w:p>
          <w:p w14:paraId="52720990" w14:textId="77777777" w:rsidR="00B010CD" w:rsidRPr="00847BB7" w:rsidDel="00732CC7" w:rsidRDefault="00B010CD" w:rsidP="00B010CD">
            <w:pPr>
              <w:snapToGrid w:val="0"/>
              <w:ind w:left="238" w:hangingChars="99" w:hanging="238"/>
              <w:rPr>
                <w:ins w:id="2074" w:author="智誠 楊" w:date="2021-05-07T11:32:00Z"/>
                <w:del w:id="2075" w:author="張金龍" w:date="2021-06-02T13:45:00Z"/>
                <w:rFonts w:ascii="標楷體" w:eastAsia="標楷體" w:hAnsi="標楷體"/>
              </w:rPr>
            </w:pPr>
            <w:ins w:id="2076" w:author="智誠 楊" w:date="2021-05-07T13:44:00Z">
              <w:del w:id="2077" w:author="張金龍" w:date="2021-06-02T13:45:00Z">
                <w:r w:rsidDel="00732CC7">
                  <w:rPr>
                    <w:rFonts w:ascii="標楷體" w:eastAsia="標楷體" w:hAnsi="標楷體" w:hint="eastAsia"/>
                  </w:rPr>
                  <w:delText>2.</w:delText>
                </w:r>
                <w:r w:rsidDel="00732CC7">
                  <w:rPr>
                    <w:rFonts w:ascii="標楷體" w:eastAsia="標楷體" w:hAnsi="標楷體"/>
                  </w:rPr>
                  <w:delText>MlaundryParas</w:delText>
                </w:r>
                <w:r w:rsidDel="00732CC7">
                  <w:rPr>
                    <w:rFonts w:ascii="標楷體" w:eastAsia="標楷體" w:hAnsi="標楷體" w:hint="eastAsia"/>
                  </w:rPr>
                  <w:delText>.</w:delText>
                </w:r>
                <w:r w:rsidRPr="00050F5E" w:rsidDel="00732CC7">
                  <w:rPr>
                    <w:rFonts w:ascii="標楷體" w:eastAsia="標楷體" w:hAnsi="標楷體"/>
                  </w:rPr>
                  <w:delText>Factor1TotLimit</w:delText>
                </w:r>
              </w:del>
            </w:ins>
          </w:p>
        </w:tc>
      </w:tr>
      <w:tr w:rsidR="00B010CD" w:rsidRPr="00847BB7" w:rsidDel="00732CC7" w14:paraId="61C875E4" w14:textId="77777777" w:rsidTr="00B010CD">
        <w:tblPrEx>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ExChange w:id="2078" w:author="智誠 楊" w:date="2021-05-07T13:44:00Z">
            <w:tblPrEx>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Ex>
          </w:tblPrExChange>
        </w:tblPrEx>
        <w:trPr>
          <w:trHeight w:val="291"/>
          <w:jc w:val="center"/>
          <w:ins w:id="2079" w:author="智誠 楊" w:date="2021-05-07T11:57:00Z"/>
          <w:del w:id="2080" w:author="張金龍" w:date="2021-06-02T13:45:00Z"/>
          <w:trPrChange w:id="2081" w:author="智誠 楊" w:date="2021-05-07T13:44:00Z">
            <w:trPr>
              <w:trHeight w:val="291"/>
              <w:jc w:val="center"/>
            </w:trPr>
          </w:trPrChange>
        </w:trPr>
        <w:tc>
          <w:tcPr>
            <w:tcW w:w="2192" w:type="dxa"/>
            <w:gridSpan w:val="2"/>
            <w:tcPrChange w:id="2082" w:author="智誠 楊" w:date="2021-05-07T13:44:00Z">
              <w:tcPr>
                <w:tcW w:w="2192" w:type="dxa"/>
                <w:gridSpan w:val="2"/>
              </w:tcPr>
            </w:tcPrChange>
          </w:tcPr>
          <w:p w14:paraId="3702663C" w14:textId="77777777" w:rsidR="00B010CD" w:rsidRPr="00847BB7" w:rsidDel="00732CC7" w:rsidRDefault="00B010CD" w:rsidP="00B010CD">
            <w:pPr>
              <w:rPr>
                <w:ins w:id="2083" w:author="智誠 楊" w:date="2021-05-07T11:57:00Z"/>
                <w:del w:id="2084" w:author="張金龍" w:date="2021-06-02T13:45:00Z"/>
                <w:rFonts w:ascii="標楷體" w:eastAsia="標楷體" w:hAnsi="標楷體"/>
              </w:rPr>
            </w:pPr>
            <w:ins w:id="2085" w:author="智誠 楊" w:date="2021-05-07T11:58:00Z">
              <w:del w:id="2086" w:author="張金龍" w:date="2021-06-02T13:45:00Z">
                <w:r w:rsidDel="00732CC7">
                  <w:rPr>
                    <w:rFonts w:ascii="標楷體" w:eastAsia="標楷體" w:hAnsi="標楷體" w:hint="eastAsia"/>
                  </w:rPr>
                  <w:delText>洗錢樣態二</w:delText>
                </w:r>
              </w:del>
            </w:ins>
          </w:p>
        </w:tc>
        <w:tc>
          <w:tcPr>
            <w:tcW w:w="751" w:type="dxa"/>
            <w:tcPrChange w:id="2087" w:author="智誠 楊" w:date="2021-05-07T13:44:00Z">
              <w:tcPr>
                <w:tcW w:w="751" w:type="dxa"/>
              </w:tcPr>
            </w:tcPrChange>
          </w:tcPr>
          <w:p w14:paraId="7218EC87" w14:textId="77777777" w:rsidR="00B010CD" w:rsidRPr="00847BB7" w:rsidDel="00732CC7" w:rsidRDefault="00B010CD" w:rsidP="00B010CD">
            <w:pPr>
              <w:rPr>
                <w:ins w:id="2088" w:author="智誠 楊" w:date="2021-05-07T11:57:00Z"/>
                <w:del w:id="2089" w:author="張金龍" w:date="2021-06-02T13:45:00Z"/>
                <w:rFonts w:ascii="標楷體" w:eastAsia="標楷體" w:hAnsi="標楷體"/>
              </w:rPr>
            </w:pPr>
          </w:p>
        </w:tc>
        <w:tc>
          <w:tcPr>
            <w:tcW w:w="1436" w:type="dxa"/>
            <w:tcPrChange w:id="2090" w:author="智誠 楊" w:date="2021-05-07T13:44:00Z">
              <w:tcPr>
                <w:tcW w:w="1305" w:type="dxa"/>
              </w:tcPr>
            </w:tcPrChange>
          </w:tcPr>
          <w:p w14:paraId="4136E3FD" w14:textId="77777777" w:rsidR="00B010CD" w:rsidRPr="00847BB7" w:rsidDel="00732CC7" w:rsidRDefault="00B010CD" w:rsidP="00B010CD">
            <w:pPr>
              <w:rPr>
                <w:ins w:id="2091" w:author="智誠 楊" w:date="2021-05-07T11:57:00Z"/>
                <w:del w:id="2092" w:author="張金龍" w:date="2021-06-02T13:45:00Z"/>
                <w:rFonts w:ascii="標楷體" w:eastAsia="標楷體" w:hAnsi="標楷體"/>
              </w:rPr>
            </w:pPr>
          </w:p>
        </w:tc>
        <w:tc>
          <w:tcPr>
            <w:tcW w:w="1896" w:type="dxa"/>
            <w:tcPrChange w:id="2093" w:author="智誠 楊" w:date="2021-05-07T13:44:00Z">
              <w:tcPr>
                <w:tcW w:w="2027" w:type="dxa"/>
                <w:gridSpan w:val="2"/>
              </w:tcPr>
            </w:tcPrChange>
          </w:tcPr>
          <w:p w14:paraId="71D53EF1" w14:textId="77777777" w:rsidR="00B010CD" w:rsidRPr="00B1354F" w:rsidDel="00732CC7" w:rsidRDefault="00B010CD" w:rsidP="00B010CD">
            <w:pPr>
              <w:rPr>
                <w:ins w:id="2094" w:author="智誠 楊" w:date="2021-05-07T11:57:00Z"/>
                <w:del w:id="2095" w:author="張金龍" w:date="2021-06-02T13:45:00Z"/>
                <w:rFonts w:ascii="標楷體" w:eastAsia="標楷體" w:hAnsi="標楷體"/>
              </w:rPr>
            </w:pPr>
          </w:p>
        </w:tc>
        <w:tc>
          <w:tcPr>
            <w:tcW w:w="514" w:type="dxa"/>
            <w:tcPrChange w:id="2096" w:author="智誠 楊" w:date="2021-05-07T13:44:00Z">
              <w:tcPr>
                <w:tcW w:w="514" w:type="dxa"/>
              </w:tcPr>
            </w:tcPrChange>
          </w:tcPr>
          <w:p w14:paraId="1CDCA22F" w14:textId="77777777" w:rsidR="00B010CD" w:rsidRPr="00847BB7" w:rsidDel="00732CC7" w:rsidRDefault="00B010CD" w:rsidP="00B010CD">
            <w:pPr>
              <w:rPr>
                <w:ins w:id="2097" w:author="智誠 楊" w:date="2021-05-07T11:57:00Z"/>
                <w:del w:id="2098" w:author="張金龍" w:date="2021-06-02T13:45:00Z"/>
                <w:rFonts w:ascii="標楷體" w:eastAsia="標楷體" w:hAnsi="標楷體"/>
              </w:rPr>
            </w:pPr>
          </w:p>
        </w:tc>
        <w:tc>
          <w:tcPr>
            <w:tcW w:w="407" w:type="dxa"/>
            <w:tcPrChange w:id="2099" w:author="智誠 楊" w:date="2021-05-07T13:44:00Z">
              <w:tcPr>
                <w:tcW w:w="407" w:type="dxa"/>
              </w:tcPr>
            </w:tcPrChange>
          </w:tcPr>
          <w:p w14:paraId="574697A6" w14:textId="77777777" w:rsidR="00B010CD" w:rsidRPr="00847BB7" w:rsidDel="00732CC7" w:rsidRDefault="00B010CD" w:rsidP="00B010CD">
            <w:pPr>
              <w:jc w:val="center"/>
              <w:rPr>
                <w:ins w:id="2100" w:author="智誠 楊" w:date="2021-05-07T11:57:00Z"/>
                <w:del w:id="2101" w:author="張金龍" w:date="2021-06-02T13:45:00Z"/>
                <w:rFonts w:ascii="標楷體" w:eastAsia="標楷體" w:hAnsi="標楷體"/>
              </w:rPr>
            </w:pPr>
          </w:p>
        </w:tc>
        <w:tc>
          <w:tcPr>
            <w:tcW w:w="3544" w:type="dxa"/>
            <w:tcPrChange w:id="2102" w:author="智誠 楊" w:date="2021-05-07T13:44:00Z">
              <w:tcPr>
                <w:tcW w:w="3544" w:type="dxa"/>
              </w:tcPr>
            </w:tcPrChange>
          </w:tcPr>
          <w:p w14:paraId="4A34AC72" w14:textId="77777777" w:rsidR="00B010CD" w:rsidRPr="00847BB7" w:rsidDel="00732CC7" w:rsidRDefault="00B010CD" w:rsidP="00B010CD">
            <w:pPr>
              <w:snapToGrid w:val="0"/>
              <w:ind w:left="238" w:hangingChars="99" w:hanging="238"/>
              <w:rPr>
                <w:ins w:id="2103" w:author="智誠 楊" w:date="2021-05-07T11:57:00Z"/>
                <w:del w:id="2104" w:author="張金龍" w:date="2021-06-02T13:45:00Z"/>
                <w:rFonts w:ascii="標楷體" w:eastAsia="標楷體" w:hAnsi="標楷體"/>
              </w:rPr>
            </w:pPr>
          </w:p>
        </w:tc>
      </w:tr>
      <w:tr w:rsidR="00B010CD" w:rsidRPr="00847BB7" w:rsidDel="00732CC7" w14:paraId="19B95A5F" w14:textId="77777777" w:rsidTr="00B010CD">
        <w:tblPrEx>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ExChange w:id="2105" w:author="智誠 楊" w:date="2021-05-07T13:44:00Z">
            <w:tblPrEx>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Ex>
          </w:tblPrExChange>
        </w:tblPrEx>
        <w:trPr>
          <w:trHeight w:val="291"/>
          <w:jc w:val="center"/>
          <w:ins w:id="2106" w:author="智誠 楊" w:date="2021-05-07T11:57:00Z"/>
          <w:del w:id="2107" w:author="張金龍" w:date="2021-06-02T13:45:00Z"/>
          <w:trPrChange w:id="2108" w:author="智誠 楊" w:date="2021-05-07T13:44:00Z">
            <w:trPr>
              <w:trHeight w:val="291"/>
              <w:jc w:val="center"/>
            </w:trPr>
          </w:trPrChange>
        </w:trPr>
        <w:tc>
          <w:tcPr>
            <w:tcW w:w="456" w:type="dxa"/>
            <w:tcPrChange w:id="2109" w:author="智誠 楊" w:date="2021-05-07T13:44:00Z">
              <w:tcPr>
                <w:tcW w:w="456" w:type="dxa"/>
              </w:tcPr>
            </w:tcPrChange>
          </w:tcPr>
          <w:p w14:paraId="625F9BEB" w14:textId="77777777" w:rsidR="00B010CD" w:rsidDel="00732CC7" w:rsidRDefault="00B010CD" w:rsidP="00B010CD">
            <w:pPr>
              <w:rPr>
                <w:ins w:id="2110" w:author="智誠 楊" w:date="2021-05-07T11:57:00Z"/>
                <w:del w:id="2111" w:author="張金龍" w:date="2021-06-02T13:45:00Z"/>
                <w:rFonts w:ascii="標楷體" w:eastAsia="標楷體" w:hAnsi="標楷體"/>
              </w:rPr>
            </w:pPr>
            <w:ins w:id="2112" w:author="智誠 楊" w:date="2021-05-07T11:58:00Z">
              <w:del w:id="2113" w:author="張金龍" w:date="2021-06-02T13:45:00Z">
                <w:r w:rsidDel="00732CC7">
                  <w:rPr>
                    <w:rFonts w:ascii="標楷體" w:eastAsia="標楷體" w:hAnsi="標楷體" w:hint="eastAsia"/>
                  </w:rPr>
                  <w:delText>3</w:delText>
                </w:r>
              </w:del>
            </w:ins>
          </w:p>
        </w:tc>
        <w:tc>
          <w:tcPr>
            <w:tcW w:w="1736" w:type="dxa"/>
            <w:tcPrChange w:id="2114" w:author="智誠 楊" w:date="2021-05-07T13:44:00Z">
              <w:tcPr>
                <w:tcW w:w="1736" w:type="dxa"/>
              </w:tcPr>
            </w:tcPrChange>
          </w:tcPr>
          <w:p w14:paraId="08ED7C63" w14:textId="77777777" w:rsidR="00B010CD" w:rsidRPr="00847BB7" w:rsidDel="00732CC7" w:rsidRDefault="00B010CD" w:rsidP="00B010CD">
            <w:pPr>
              <w:rPr>
                <w:ins w:id="2115" w:author="智誠 楊" w:date="2021-05-07T11:57:00Z"/>
                <w:del w:id="2116" w:author="張金龍" w:date="2021-06-02T13:45:00Z"/>
                <w:rFonts w:ascii="標楷體" w:eastAsia="標楷體" w:hAnsi="標楷體"/>
              </w:rPr>
            </w:pPr>
            <w:ins w:id="2117" w:author="智誠 楊" w:date="2021-05-07T11:58:00Z">
              <w:del w:id="2118" w:author="張金龍" w:date="2021-06-02T13:45:00Z">
                <w:r w:rsidDel="00732CC7">
                  <w:rPr>
                    <w:rFonts w:ascii="標楷體" w:eastAsia="標楷體" w:hAnsi="標楷體" w:hint="eastAsia"/>
                  </w:rPr>
                  <w:delText>次數</w:delText>
                </w:r>
              </w:del>
            </w:ins>
          </w:p>
        </w:tc>
        <w:tc>
          <w:tcPr>
            <w:tcW w:w="751" w:type="dxa"/>
            <w:tcPrChange w:id="2119" w:author="智誠 楊" w:date="2021-05-07T13:44:00Z">
              <w:tcPr>
                <w:tcW w:w="751" w:type="dxa"/>
              </w:tcPr>
            </w:tcPrChange>
          </w:tcPr>
          <w:p w14:paraId="19C998AA" w14:textId="77777777" w:rsidR="00B010CD" w:rsidRPr="00847BB7" w:rsidDel="00732CC7" w:rsidRDefault="00B010CD" w:rsidP="00B010CD">
            <w:pPr>
              <w:rPr>
                <w:ins w:id="2120" w:author="智誠 楊" w:date="2021-05-07T11:57:00Z"/>
                <w:del w:id="2121" w:author="張金龍" w:date="2021-06-02T13:45:00Z"/>
                <w:rFonts w:ascii="標楷體" w:eastAsia="標楷體" w:hAnsi="標楷體"/>
              </w:rPr>
            </w:pPr>
            <w:ins w:id="2122" w:author="智誠 楊" w:date="2021-05-07T12:00:00Z">
              <w:del w:id="2123" w:author="張金龍" w:date="2021-06-02T13:45:00Z">
                <w:r w:rsidDel="00732CC7">
                  <w:rPr>
                    <w:rFonts w:ascii="標楷體" w:eastAsia="標楷體" w:hAnsi="標楷體" w:hint="eastAsia"/>
                  </w:rPr>
                  <w:delText>4</w:delText>
                </w:r>
              </w:del>
            </w:ins>
          </w:p>
        </w:tc>
        <w:tc>
          <w:tcPr>
            <w:tcW w:w="1436" w:type="dxa"/>
            <w:tcPrChange w:id="2124" w:author="智誠 楊" w:date="2021-05-07T13:44:00Z">
              <w:tcPr>
                <w:tcW w:w="1305" w:type="dxa"/>
              </w:tcPr>
            </w:tcPrChange>
          </w:tcPr>
          <w:p w14:paraId="65F27C29" w14:textId="77777777" w:rsidR="00B010CD" w:rsidRPr="00847BB7" w:rsidDel="00732CC7" w:rsidRDefault="00B010CD" w:rsidP="00B010CD">
            <w:pPr>
              <w:rPr>
                <w:ins w:id="2125" w:author="智誠 楊" w:date="2021-05-07T11:57:00Z"/>
                <w:del w:id="2126" w:author="張金龍" w:date="2021-06-02T13:45:00Z"/>
                <w:rFonts w:ascii="標楷體" w:eastAsia="標楷體" w:hAnsi="標楷體"/>
              </w:rPr>
            </w:pPr>
            <w:ins w:id="2127" w:author="智誠 楊" w:date="2021-05-07T13:42:00Z">
              <w:del w:id="2128" w:author="張金龍" w:date="2021-06-02T13:45:00Z">
                <w:r w:rsidDel="00732CC7">
                  <w:rPr>
                    <w:rFonts w:ascii="標楷體" w:eastAsia="標楷體" w:hAnsi="標楷體"/>
                  </w:rPr>
                  <w:delText>MlaundryParas</w:delText>
                </w:r>
                <w:r w:rsidDel="00732CC7">
                  <w:rPr>
                    <w:rFonts w:ascii="標楷體" w:eastAsia="標楷體" w:hAnsi="標楷體" w:hint="eastAsia"/>
                  </w:rPr>
                  <w:delText>.</w:delText>
                </w:r>
              </w:del>
            </w:ins>
            <w:ins w:id="2129" w:author="智誠 楊" w:date="2021-05-07T13:43:00Z">
              <w:del w:id="2130" w:author="張金龍" w:date="2021-06-02T13:45:00Z">
                <w:r w:rsidRPr="00050F5E" w:rsidDel="00732CC7">
                  <w:rPr>
                    <w:rFonts w:ascii="標楷體" w:eastAsia="標楷體" w:hAnsi="標楷體"/>
                  </w:rPr>
                  <w:delText>Factor2Count</w:delText>
                </w:r>
              </w:del>
            </w:ins>
          </w:p>
        </w:tc>
        <w:tc>
          <w:tcPr>
            <w:tcW w:w="1896" w:type="dxa"/>
            <w:tcPrChange w:id="2131" w:author="智誠 楊" w:date="2021-05-07T13:44:00Z">
              <w:tcPr>
                <w:tcW w:w="2027" w:type="dxa"/>
                <w:gridSpan w:val="2"/>
              </w:tcPr>
            </w:tcPrChange>
          </w:tcPr>
          <w:p w14:paraId="229218E6" w14:textId="77777777" w:rsidR="00B010CD" w:rsidRPr="00B1354F" w:rsidDel="00732CC7" w:rsidRDefault="00B010CD" w:rsidP="00B010CD">
            <w:pPr>
              <w:rPr>
                <w:ins w:id="2132" w:author="智誠 楊" w:date="2021-05-07T11:57:00Z"/>
                <w:del w:id="2133" w:author="張金龍" w:date="2021-06-02T13:45:00Z"/>
                <w:rFonts w:ascii="標楷體" w:eastAsia="標楷體" w:hAnsi="標楷體"/>
              </w:rPr>
            </w:pPr>
          </w:p>
        </w:tc>
        <w:tc>
          <w:tcPr>
            <w:tcW w:w="514" w:type="dxa"/>
            <w:tcPrChange w:id="2134" w:author="智誠 楊" w:date="2021-05-07T13:44:00Z">
              <w:tcPr>
                <w:tcW w:w="514" w:type="dxa"/>
              </w:tcPr>
            </w:tcPrChange>
          </w:tcPr>
          <w:p w14:paraId="59D1E786" w14:textId="77777777" w:rsidR="00B010CD" w:rsidRPr="00847BB7" w:rsidDel="00732CC7" w:rsidRDefault="00B010CD" w:rsidP="00B010CD">
            <w:pPr>
              <w:rPr>
                <w:ins w:id="2135" w:author="智誠 楊" w:date="2021-05-07T11:57:00Z"/>
                <w:del w:id="2136" w:author="張金龍" w:date="2021-06-02T13:45:00Z"/>
                <w:rFonts w:ascii="標楷體" w:eastAsia="標楷體" w:hAnsi="標楷體"/>
              </w:rPr>
            </w:pPr>
            <w:ins w:id="2137" w:author="智誠 楊" w:date="2021-05-07T12:00:00Z">
              <w:del w:id="2138" w:author="張金龍" w:date="2021-06-02T13:45:00Z">
                <w:r w:rsidDel="00732CC7">
                  <w:rPr>
                    <w:rFonts w:ascii="標楷體" w:eastAsia="標楷體" w:hAnsi="標楷體" w:hint="eastAsia"/>
                  </w:rPr>
                  <w:delText>V</w:delText>
                </w:r>
              </w:del>
            </w:ins>
          </w:p>
        </w:tc>
        <w:tc>
          <w:tcPr>
            <w:tcW w:w="407" w:type="dxa"/>
            <w:tcPrChange w:id="2139" w:author="智誠 楊" w:date="2021-05-07T13:44:00Z">
              <w:tcPr>
                <w:tcW w:w="407" w:type="dxa"/>
              </w:tcPr>
            </w:tcPrChange>
          </w:tcPr>
          <w:p w14:paraId="64ABF3D1" w14:textId="77777777" w:rsidR="00B010CD" w:rsidRPr="00847BB7" w:rsidDel="00732CC7" w:rsidRDefault="00B010CD" w:rsidP="00B010CD">
            <w:pPr>
              <w:jc w:val="center"/>
              <w:rPr>
                <w:ins w:id="2140" w:author="智誠 楊" w:date="2021-05-07T11:57:00Z"/>
                <w:del w:id="2141" w:author="張金龍" w:date="2021-06-02T13:45:00Z"/>
                <w:rFonts w:ascii="標楷體" w:eastAsia="標楷體" w:hAnsi="標楷體"/>
              </w:rPr>
            </w:pPr>
            <w:ins w:id="2142" w:author="智誠 楊" w:date="2021-05-07T12:00:00Z">
              <w:del w:id="2143" w:author="張金龍" w:date="2021-06-02T13:45:00Z">
                <w:r w:rsidRPr="00A01A6B" w:rsidDel="00732CC7">
                  <w:rPr>
                    <w:rFonts w:ascii="標楷體" w:eastAsia="標楷體" w:hAnsi="標楷體" w:hint="eastAsia"/>
                  </w:rPr>
                  <w:delText>W</w:delText>
                </w:r>
              </w:del>
            </w:ins>
          </w:p>
        </w:tc>
        <w:tc>
          <w:tcPr>
            <w:tcW w:w="3544" w:type="dxa"/>
            <w:tcPrChange w:id="2144" w:author="智誠 楊" w:date="2021-05-07T13:44:00Z">
              <w:tcPr>
                <w:tcW w:w="3544" w:type="dxa"/>
              </w:tcPr>
            </w:tcPrChange>
          </w:tcPr>
          <w:p w14:paraId="33B58799" w14:textId="77777777" w:rsidR="00B010CD" w:rsidDel="00732CC7" w:rsidRDefault="00B010CD" w:rsidP="00B010CD">
            <w:pPr>
              <w:snapToGrid w:val="0"/>
              <w:ind w:left="238" w:hangingChars="99" w:hanging="238"/>
              <w:rPr>
                <w:ins w:id="2145" w:author="智誠 楊" w:date="2021-05-07T13:44:00Z"/>
                <w:del w:id="2146" w:author="張金龍" w:date="2021-06-02T13:45:00Z"/>
                <w:rFonts w:ascii="標楷體" w:eastAsia="標楷體" w:hAnsi="標楷體"/>
                <w:color w:val="000000" w:themeColor="text1"/>
              </w:rPr>
            </w:pPr>
            <w:ins w:id="2147" w:author="智誠 楊" w:date="2021-05-07T13:44:00Z">
              <w:del w:id="2148" w:author="張金龍" w:date="2021-06-02T13:45:00Z">
                <w:r w:rsidRPr="00A01A6B" w:rsidDel="00732CC7">
                  <w:rPr>
                    <w:rFonts w:ascii="標楷體" w:eastAsia="標楷體" w:hAnsi="標楷體" w:hint="eastAsia"/>
                    <w:color w:val="000000" w:themeColor="text1"/>
                  </w:rPr>
                  <w:delText>1.</w:delText>
                </w:r>
                <w:r w:rsidDel="00732CC7">
                  <w:rPr>
                    <w:rFonts w:ascii="標楷體" w:eastAsia="標楷體" w:hAnsi="標楷體" w:hint="eastAsia"/>
                    <w:color w:val="000000" w:themeColor="text1"/>
                  </w:rPr>
                  <w:delText>自動顯示,可修改</w:delText>
                </w:r>
              </w:del>
            </w:ins>
          </w:p>
          <w:p w14:paraId="561FB6EC" w14:textId="77777777" w:rsidR="00B010CD" w:rsidRPr="00847BB7" w:rsidDel="00732CC7" w:rsidRDefault="00B010CD" w:rsidP="00B010CD">
            <w:pPr>
              <w:snapToGrid w:val="0"/>
              <w:ind w:left="238" w:hangingChars="99" w:hanging="238"/>
              <w:rPr>
                <w:ins w:id="2149" w:author="智誠 楊" w:date="2021-05-07T11:57:00Z"/>
                <w:del w:id="2150" w:author="張金龍" w:date="2021-06-02T13:45:00Z"/>
                <w:rFonts w:ascii="標楷體" w:eastAsia="標楷體" w:hAnsi="標楷體"/>
              </w:rPr>
            </w:pPr>
            <w:ins w:id="2151" w:author="智誠 楊" w:date="2021-05-07T13:44:00Z">
              <w:del w:id="2152" w:author="張金龍" w:date="2021-06-02T13:45:00Z">
                <w:r w:rsidDel="00732CC7">
                  <w:rPr>
                    <w:rFonts w:ascii="標楷體" w:eastAsia="標楷體" w:hAnsi="標楷體" w:hint="eastAsia"/>
                  </w:rPr>
                  <w:delText>2.</w:delText>
                </w:r>
                <w:r w:rsidDel="00732CC7">
                  <w:rPr>
                    <w:rFonts w:ascii="標楷體" w:eastAsia="標楷體" w:hAnsi="標楷體"/>
                  </w:rPr>
                  <w:delText>MlaundryParas</w:delText>
                </w:r>
                <w:r w:rsidDel="00732CC7">
                  <w:rPr>
                    <w:rFonts w:ascii="標楷體" w:eastAsia="標楷體" w:hAnsi="標楷體" w:hint="eastAsia"/>
                  </w:rPr>
                  <w:delText>.</w:delText>
                </w:r>
                <w:r w:rsidRPr="00050F5E" w:rsidDel="00732CC7">
                  <w:rPr>
                    <w:rFonts w:ascii="標楷體" w:eastAsia="標楷體" w:hAnsi="標楷體"/>
                  </w:rPr>
                  <w:delText>Factor2Count</w:delText>
                </w:r>
              </w:del>
            </w:ins>
          </w:p>
        </w:tc>
      </w:tr>
      <w:tr w:rsidR="00B010CD" w:rsidRPr="00847BB7" w:rsidDel="00732CC7" w14:paraId="520FDA72" w14:textId="77777777" w:rsidTr="00B010CD">
        <w:tblPrEx>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ExChange w:id="2153" w:author="智誠 楊" w:date="2021-05-07T13:44:00Z">
            <w:tblPrEx>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Ex>
          </w:tblPrExChange>
        </w:tblPrEx>
        <w:trPr>
          <w:trHeight w:val="291"/>
          <w:jc w:val="center"/>
          <w:ins w:id="2154" w:author="智誠 楊" w:date="2021-05-07T11:32:00Z"/>
          <w:del w:id="2155" w:author="張金龍" w:date="2021-06-02T13:45:00Z"/>
          <w:trPrChange w:id="2156" w:author="智誠 楊" w:date="2021-05-07T13:44:00Z">
            <w:trPr>
              <w:trHeight w:val="291"/>
              <w:jc w:val="center"/>
            </w:trPr>
          </w:trPrChange>
        </w:trPr>
        <w:tc>
          <w:tcPr>
            <w:tcW w:w="456" w:type="dxa"/>
            <w:tcPrChange w:id="2157" w:author="智誠 楊" w:date="2021-05-07T13:44:00Z">
              <w:tcPr>
                <w:tcW w:w="456" w:type="dxa"/>
              </w:tcPr>
            </w:tcPrChange>
          </w:tcPr>
          <w:p w14:paraId="76CCB1CB" w14:textId="77777777" w:rsidR="00B010CD" w:rsidRPr="00847BB7" w:rsidDel="00732CC7" w:rsidRDefault="00B010CD" w:rsidP="00B010CD">
            <w:pPr>
              <w:rPr>
                <w:ins w:id="2158" w:author="智誠 楊" w:date="2021-05-07T11:32:00Z"/>
                <w:del w:id="2159" w:author="張金龍" w:date="2021-06-02T13:45:00Z"/>
                <w:rFonts w:ascii="標楷體" w:eastAsia="標楷體" w:hAnsi="標楷體"/>
              </w:rPr>
            </w:pPr>
            <w:ins w:id="2160" w:author="智誠 楊" w:date="2021-05-07T11:32:00Z">
              <w:del w:id="2161" w:author="張金龍" w:date="2021-06-02T13:45:00Z">
                <w:r w:rsidDel="00732CC7">
                  <w:rPr>
                    <w:rFonts w:ascii="標楷體" w:eastAsia="標楷體" w:hAnsi="標楷體" w:hint="eastAsia"/>
                  </w:rPr>
                  <w:delText>3.</w:delText>
                </w:r>
              </w:del>
            </w:ins>
          </w:p>
        </w:tc>
        <w:tc>
          <w:tcPr>
            <w:tcW w:w="1736" w:type="dxa"/>
            <w:tcPrChange w:id="2162" w:author="智誠 楊" w:date="2021-05-07T13:44:00Z">
              <w:tcPr>
                <w:tcW w:w="1736" w:type="dxa"/>
              </w:tcPr>
            </w:tcPrChange>
          </w:tcPr>
          <w:p w14:paraId="25CDBD4C" w14:textId="77777777" w:rsidR="00B010CD" w:rsidRPr="00847BB7" w:rsidDel="00732CC7" w:rsidRDefault="00B010CD" w:rsidP="00B010CD">
            <w:pPr>
              <w:rPr>
                <w:ins w:id="2163" w:author="智誠 楊" w:date="2021-05-07T11:32:00Z"/>
                <w:del w:id="2164" w:author="張金龍" w:date="2021-06-02T13:45:00Z"/>
                <w:rFonts w:ascii="標楷體" w:eastAsia="標楷體" w:hAnsi="標楷體"/>
              </w:rPr>
            </w:pPr>
            <w:ins w:id="2165" w:author="智誠 楊" w:date="2021-05-07T11:58:00Z">
              <w:del w:id="2166" w:author="張金龍" w:date="2021-06-02T13:45:00Z">
                <w:r w:rsidDel="00732CC7">
                  <w:rPr>
                    <w:rFonts w:ascii="標楷體" w:eastAsia="標楷體" w:hAnsi="標楷體" w:hint="eastAsia"/>
                  </w:rPr>
                  <w:delText>單筆金額</w:delText>
                </w:r>
              </w:del>
            </w:ins>
            <w:ins w:id="2167" w:author="智誠 楊" w:date="2021-05-07T14:00:00Z">
              <w:del w:id="2168" w:author="張金龍" w:date="2021-06-02T13:45:00Z">
                <w:r w:rsidDel="00732CC7">
                  <w:rPr>
                    <w:rFonts w:ascii="標楷體" w:eastAsia="標楷體" w:hAnsi="標楷體" w:hint="eastAsia"/>
                  </w:rPr>
                  <w:delText>-</w:delText>
                </w:r>
              </w:del>
            </w:ins>
            <w:ins w:id="2169" w:author="智誠 楊" w:date="2021-05-07T11:58:00Z">
              <w:del w:id="2170" w:author="張金龍" w:date="2021-06-02T13:45:00Z">
                <w:r w:rsidDel="00732CC7">
                  <w:rPr>
                    <w:rFonts w:ascii="標楷體" w:eastAsia="標楷體" w:hAnsi="標楷體" w:hint="eastAsia"/>
                  </w:rPr>
                  <w:delText>起</w:delText>
                </w:r>
              </w:del>
            </w:ins>
          </w:p>
        </w:tc>
        <w:tc>
          <w:tcPr>
            <w:tcW w:w="751" w:type="dxa"/>
            <w:tcPrChange w:id="2171" w:author="智誠 楊" w:date="2021-05-07T13:44:00Z">
              <w:tcPr>
                <w:tcW w:w="751" w:type="dxa"/>
              </w:tcPr>
            </w:tcPrChange>
          </w:tcPr>
          <w:p w14:paraId="60E3CC86" w14:textId="77777777" w:rsidR="00B010CD" w:rsidRPr="00847BB7" w:rsidDel="00732CC7" w:rsidRDefault="00B010CD" w:rsidP="00B010CD">
            <w:pPr>
              <w:rPr>
                <w:ins w:id="2172" w:author="智誠 楊" w:date="2021-05-07T11:32:00Z"/>
                <w:del w:id="2173" w:author="張金龍" w:date="2021-06-02T13:45:00Z"/>
                <w:rFonts w:ascii="標楷體" w:eastAsia="標楷體" w:hAnsi="標楷體"/>
              </w:rPr>
            </w:pPr>
            <w:ins w:id="2174" w:author="智誠 楊" w:date="2021-05-07T11:59:00Z">
              <w:del w:id="2175" w:author="張金龍" w:date="2021-06-02T13:45:00Z">
                <w:r w:rsidDel="00732CC7">
                  <w:rPr>
                    <w:rFonts w:ascii="標楷體" w:eastAsia="標楷體" w:hAnsi="標楷體" w:hint="eastAsia"/>
                  </w:rPr>
                  <w:delText>14</w:delText>
                </w:r>
              </w:del>
            </w:ins>
          </w:p>
        </w:tc>
        <w:tc>
          <w:tcPr>
            <w:tcW w:w="1436" w:type="dxa"/>
            <w:tcPrChange w:id="2176" w:author="智誠 楊" w:date="2021-05-07T13:44:00Z">
              <w:tcPr>
                <w:tcW w:w="1305" w:type="dxa"/>
              </w:tcPr>
            </w:tcPrChange>
          </w:tcPr>
          <w:p w14:paraId="1E2A0833" w14:textId="77777777" w:rsidR="00B010CD" w:rsidRPr="00847BB7" w:rsidDel="00732CC7" w:rsidRDefault="00B010CD" w:rsidP="00B010CD">
            <w:pPr>
              <w:rPr>
                <w:ins w:id="2177" w:author="智誠 楊" w:date="2021-05-07T11:32:00Z"/>
                <w:del w:id="2178" w:author="張金龍" w:date="2021-06-02T13:45:00Z"/>
                <w:rFonts w:ascii="標楷體" w:eastAsia="標楷體" w:hAnsi="標楷體"/>
                <w:color w:val="FF0000"/>
              </w:rPr>
            </w:pPr>
            <w:ins w:id="2179" w:author="智誠 楊" w:date="2021-05-07T13:42:00Z">
              <w:del w:id="2180" w:author="張金龍" w:date="2021-06-02T13:45:00Z">
                <w:r w:rsidDel="00732CC7">
                  <w:rPr>
                    <w:rFonts w:ascii="標楷體" w:eastAsia="標楷體" w:hAnsi="標楷體"/>
                  </w:rPr>
                  <w:delText>MlaundryParas</w:delText>
                </w:r>
                <w:r w:rsidDel="00732CC7">
                  <w:rPr>
                    <w:rFonts w:ascii="標楷體" w:eastAsia="標楷體" w:hAnsi="標楷體" w:hint="eastAsia"/>
                  </w:rPr>
                  <w:delText>.</w:delText>
                </w:r>
              </w:del>
            </w:ins>
            <w:ins w:id="2181" w:author="智誠 楊" w:date="2021-05-07T13:43:00Z">
              <w:del w:id="2182" w:author="張金龍" w:date="2021-06-02T13:45:00Z">
                <w:r w:rsidRPr="00050F5E" w:rsidDel="00732CC7">
                  <w:rPr>
                    <w:rFonts w:ascii="標楷體" w:eastAsia="標楷體" w:hAnsi="標楷體"/>
                  </w:rPr>
                  <w:delText>Factor2AmtStart</w:delText>
                </w:r>
              </w:del>
            </w:ins>
          </w:p>
        </w:tc>
        <w:tc>
          <w:tcPr>
            <w:tcW w:w="1896" w:type="dxa"/>
            <w:tcPrChange w:id="2183" w:author="智誠 楊" w:date="2021-05-07T13:44:00Z">
              <w:tcPr>
                <w:tcW w:w="2027" w:type="dxa"/>
                <w:gridSpan w:val="2"/>
              </w:tcPr>
            </w:tcPrChange>
          </w:tcPr>
          <w:p w14:paraId="4D8945FF" w14:textId="77777777" w:rsidR="00B010CD" w:rsidRPr="00847BB7" w:rsidDel="00732CC7" w:rsidRDefault="00B010CD" w:rsidP="00B010C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ins w:id="2184" w:author="智誠 楊" w:date="2021-05-07T11:32:00Z"/>
                <w:del w:id="2185" w:author="張金龍" w:date="2021-06-02T13:45:00Z"/>
                <w:rFonts w:ascii="標楷體" w:eastAsia="標楷體" w:hAnsi="標楷體" w:cs="細明體"/>
                <w:color w:val="000000"/>
                <w:spacing w:val="15"/>
                <w:kern w:val="0"/>
              </w:rPr>
            </w:pPr>
          </w:p>
        </w:tc>
        <w:tc>
          <w:tcPr>
            <w:tcW w:w="514" w:type="dxa"/>
            <w:tcPrChange w:id="2186" w:author="智誠 楊" w:date="2021-05-07T13:44:00Z">
              <w:tcPr>
                <w:tcW w:w="514" w:type="dxa"/>
              </w:tcPr>
            </w:tcPrChange>
          </w:tcPr>
          <w:p w14:paraId="264F2DB1" w14:textId="77777777" w:rsidR="00B010CD" w:rsidRPr="00847BB7" w:rsidDel="00732CC7" w:rsidRDefault="00B010CD" w:rsidP="00B010CD">
            <w:pPr>
              <w:rPr>
                <w:ins w:id="2187" w:author="智誠 楊" w:date="2021-05-07T11:32:00Z"/>
                <w:del w:id="2188" w:author="張金龍" w:date="2021-06-02T13:45:00Z"/>
                <w:rFonts w:ascii="標楷體" w:eastAsia="標楷體" w:hAnsi="標楷體"/>
              </w:rPr>
            </w:pPr>
            <w:ins w:id="2189" w:author="智誠 楊" w:date="2021-05-07T12:00:00Z">
              <w:del w:id="2190" w:author="張金龍" w:date="2021-06-02T13:45:00Z">
                <w:r w:rsidDel="00732CC7">
                  <w:rPr>
                    <w:rFonts w:ascii="標楷體" w:eastAsia="標楷體" w:hAnsi="標楷體" w:hint="eastAsia"/>
                  </w:rPr>
                  <w:delText>V</w:delText>
                </w:r>
              </w:del>
            </w:ins>
          </w:p>
        </w:tc>
        <w:tc>
          <w:tcPr>
            <w:tcW w:w="407" w:type="dxa"/>
            <w:tcPrChange w:id="2191" w:author="智誠 楊" w:date="2021-05-07T13:44:00Z">
              <w:tcPr>
                <w:tcW w:w="407" w:type="dxa"/>
              </w:tcPr>
            </w:tcPrChange>
          </w:tcPr>
          <w:p w14:paraId="4698A1E9" w14:textId="77777777" w:rsidR="00B010CD" w:rsidRPr="00847BB7" w:rsidDel="00732CC7" w:rsidRDefault="00B010CD" w:rsidP="00B010CD">
            <w:pPr>
              <w:jc w:val="center"/>
              <w:rPr>
                <w:ins w:id="2192" w:author="智誠 楊" w:date="2021-05-07T11:32:00Z"/>
                <w:del w:id="2193" w:author="張金龍" w:date="2021-06-02T13:45:00Z"/>
                <w:rFonts w:ascii="標楷體" w:eastAsia="標楷體" w:hAnsi="標楷體"/>
              </w:rPr>
            </w:pPr>
            <w:ins w:id="2194" w:author="智誠 楊" w:date="2021-05-07T12:00:00Z">
              <w:del w:id="2195" w:author="張金龍" w:date="2021-06-02T13:45:00Z">
                <w:r w:rsidRPr="00A01A6B" w:rsidDel="00732CC7">
                  <w:rPr>
                    <w:rFonts w:ascii="標楷體" w:eastAsia="標楷體" w:hAnsi="標楷體" w:hint="eastAsia"/>
                  </w:rPr>
                  <w:delText>W</w:delText>
                </w:r>
              </w:del>
            </w:ins>
          </w:p>
        </w:tc>
        <w:tc>
          <w:tcPr>
            <w:tcW w:w="3544" w:type="dxa"/>
            <w:tcPrChange w:id="2196" w:author="智誠 楊" w:date="2021-05-07T13:44:00Z">
              <w:tcPr>
                <w:tcW w:w="3544" w:type="dxa"/>
              </w:tcPr>
            </w:tcPrChange>
          </w:tcPr>
          <w:p w14:paraId="688853D7" w14:textId="77777777" w:rsidR="00B010CD" w:rsidDel="00732CC7" w:rsidRDefault="00B010CD" w:rsidP="00B010CD">
            <w:pPr>
              <w:snapToGrid w:val="0"/>
              <w:ind w:left="238" w:hangingChars="99" w:hanging="238"/>
              <w:rPr>
                <w:ins w:id="2197" w:author="智誠 楊" w:date="2021-05-07T13:44:00Z"/>
                <w:del w:id="2198" w:author="張金龍" w:date="2021-06-02T13:45:00Z"/>
                <w:rFonts w:ascii="標楷體" w:eastAsia="標楷體" w:hAnsi="標楷體"/>
                <w:color w:val="000000" w:themeColor="text1"/>
              </w:rPr>
            </w:pPr>
            <w:ins w:id="2199" w:author="智誠 楊" w:date="2021-05-07T13:44:00Z">
              <w:del w:id="2200" w:author="張金龍" w:date="2021-06-02T13:45:00Z">
                <w:r w:rsidRPr="00A01A6B" w:rsidDel="00732CC7">
                  <w:rPr>
                    <w:rFonts w:ascii="標楷體" w:eastAsia="標楷體" w:hAnsi="標楷體" w:hint="eastAsia"/>
                    <w:color w:val="000000" w:themeColor="text1"/>
                  </w:rPr>
                  <w:delText>1.</w:delText>
                </w:r>
                <w:r w:rsidDel="00732CC7">
                  <w:rPr>
                    <w:rFonts w:ascii="標楷體" w:eastAsia="標楷體" w:hAnsi="標楷體" w:hint="eastAsia"/>
                    <w:color w:val="000000" w:themeColor="text1"/>
                  </w:rPr>
                  <w:delText>自動顯示,可修改</w:delText>
                </w:r>
              </w:del>
            </w:ins>
          </w:p>
          <w:p w14:paraId="51054408" w14:textId="77777777" w:rsidR="00B010CD" w:rsidRPr="000726A1" w:rsidDel="00732CC7" w:rsidRDefault="00B010CD" w:rsidP="00B010CD">
            <w:pPr>
              <w:ind w:left="240" w:hangingChars="100" w:hanging="240"/>
              <w:rPr>
                <w:ins w:id="2201" w:author="智誠 楊" w:date="2021-05-07T11:32:00Z"/>
                <w:del w:id="2202" w:author="張金龍" w:date="2021-06-02T13:45:00Z"/>
                <w:rFonts w:ascii="標楷體" w:eastAsia="標楷體" w:hAnsi="標楷體"/>
              </w:rPr>
            </w:pPr>
            <w:ins w:id="2203" w:author="智誠 楊" w:date="2021-05-07T13:44:00Z">
              <w:del w:id="2204" w:author="張金龍" w:date="2021-06-02T13:45:00Z">
                <w:r w:rsidDel="00732CC7">
                  <w:rPr>
                    <w:rFonts w:ascii="標楷體" w:eastAsia="標楷體" w:hAnsi="標楷體" w:hint="eastAsia"/>
                  </w:rPr>
                  <w:delText>2.</w:delText>
                </w:r>
                <w:r w:rsidDel="00732CC7">
                  <w:rPr>
                    <w:rFonts w:ascii="標楷體" w:eastAsia="標楷體" w:hAnsi="標楷體"/>
                  </w:rPr>
                  <w:delText>MlaundryParas</w:delText>
                </w:r>
                <w:r w:rsidDel="00732CC7">
                  <w:rPr>
                    <w:rFonts w:ascii="標楷體" w:eastAsia="標楷體" w:hAnsi="標楷體" w:hint="eastAsia"/>
                  </w:rPr>
                  <w:delText>.</w:delText>
                </w:r>
                <w:r w:rsidRPr="00050F5E" w:rsidDel="00732CC7">
                  <w:rPr>
                    <w:rFonts w:ascii="標楷體" w:eastAsia="標楷體" w:hAnsi="標楷體"/>
                  </w:rPr>
                  <w:delText>Factor2AmtStart</w:delText>
                </w:r>
              </w:del>
            </w:ins>
          </w:p>
        </w:tc>
      </w:tr>
      <w:tr w:rsidR="00B010CD" w:rsidRPr="00847BB7" w:rsidDel="00732CC7" w14:paraId="0A0F6D19" w14:textId="77777777" w:rsidTr="00B010CD">
        <w:tblPrEx>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ExChange w:id="2205" w:author="智誠 楊" w:date="2021-05-07T13:44:00Z">
            <w:tblPrEx>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Ex>
          </w:tblPrExChange>
        </w:tblPrEx>
        <w:trPr>
          <w:trHeight w:val="291"/>
          <w:jc w:val="center"/>
          <w:ins w:id="2206" w:author="智誠 楊" w:date="2021-05-07T11:32:00Z"/>
          <w:del w:id="2207" w:author="張金龍" w:date="2021-06-02T13:45:00Z"/>
          <w:trPrChange w:id="2208" w:author="智誠 楊" w:date="2021-05-07T13:44:00Z">
            <w:trPr>
              <w:trHeight w:val="291"/>
              <w:jc w:val="center"/>
            </w:trPr>
          </w:trPrChange>
        </w:trPr>
        <w:tc>
          <w:tcPr>
            <w:tcW w:w="456" w:type="dxa"/>
            <w:tcPrChange w:id="2209" w:author="智誠 楊" w:date="2021-05-07T13:44:00Z">
              <w:tcPr>
                <w:tcW w:w="456" w:type="dxa"/>
              </w:tcPr>
            </w:tcPrChange>
          </w:tcPr>
          <w:p w14:paraId="453C24B3" w14:textId="77777777" w:rsidR="00B010CD" w:rsidRPr="00847BB7" w:rsidDel="00732CC7" w:rsidRDefault="00B010CD" w:rsidP="00B010CD">
            <w:pPr>
              <w:rPr>
                <w:ins w:id="2210" w:author="智誠 楊" w:date="2021-05-07T11:32:00Z"/>
                <w:del w:id="2211" w:author="張金龍" w:date="2021-06-02T13:45:00Z"/>
                <w:rFonts w:ascii="標楷體" w:eastAsia="標楷體" w:hAnsi="標楷體"/>
              </w:rPr>
            </w:pPr>
            <w:ins w:id="2212" w:author="智誠 楊" w:date="2021-05-07T11:32:00Z">
              <w:del w:id="2213" w:author="張金龍" w:date="2021-06-02T13:45:00Z">
                <w:r w:rsidDel="00732CC7">
                  <w:rPr>
                    <w:rFonts w:ascii="標楷體" w:eastAsia="標楷體" w:hAnsi="標楷體" w:hint="eastAsia"/>
                  </w:rPr>
                  <w:delText>4.</w:delText>
                </w:r>
              </w:del>
            </w:ins>
          </w:p>
        </w:tc>
        <w:tc>
          <w:tcPr>
            <w:tcW w:w="1736" w:type="dxa"/>
            <w:tcPrChange w:id="2214" w:author="智誠 楊" w:date="2021-05-07T13:44:00Z">
              <w:tcPr>
                <w:tcW w:w="1736" w:type="dxa"/>
              </w:tcPr>
            </w:tcPrChange>
          </w:tcPr>
          <w:p w14:paraId="2F58C656" w14:textId="77777777" w:rsidR="00B010CD" w:rsidRPr="00847BB7" w:rsidDel="00732CC7" w:rsidRDefault="00B010CD" w:rsidP="00B010CD">
            <w:pPr>
              <w:rPr>
                <w:ins w:id="2215" w:author="智誠 楊" w:date="2021-05-07T11:32:00Z"/>
                <w:del w:id="2216" w:author="張金龍" w:date="2021-06-02T13:45:00Z"/>
                <w:rFonts w:ascii="標楷體" w:eastAsia="標楷體" w:hAnsi="標楷體"/>
              </w:rPr>
            </w:pPr>
            <w:ins w:id="2217" w:author="智誠 楊" w:date="2021-05-07T11:58:00Z">
              <w:del w:id="2218" w:author="張金龍" w:date="2021-06-02T13:45:00Z">
                <w:r w:rsidDel="00732CC7">
                  <w:rPr>
                    <w:rFonts w:ascii="標楷體" w:eastAsia="標楷體" w:hAnsi="標楷體" w:hint="eastAsia"/>
                  </w:rPr>
                  <w:delText>單筆金額</w:delText>
                </w:r>
              </w:del>
            </w:ins>
            <w:ins w:id="2219" w:author="智誠 楊" w:date="2021-05-07T14:00:00Z">
              <w:del w:id="2220" w:author="張金龍" w:date="2021-06-02T13:45:00Z">
                <w:r w:rsidDel="00732CC7">
                  <w:rPr>
                    <w:rFonts w:ascii="標楷體" w:eastAsia="標楷體" w:hAnsi="標楷體" w:hint="eastAsia"/>
                  </w:rPr>
                  <w:delText>-</w:delText>
                </w:r>
              </w:del>
            </w:ins>
            <w:ins w:id="2221" w:author="智誠 楊" w:date="2021-05-07T11:58:00Z">
              <w:del w:id="2222" w:author="張金龍" w:date="2021-06-02T13:45:00Z">
                <w:r w:rsidDel="00732CC7">
                  <w:rPr>
                    <w:rFonts w:ascii="標楷體" w:eastAsia="標楷體" w:hAnsi="標楷體" w:hint="eastAsia"/>
                  </w:rPr>
                  <w:delText>迄</w:delText>
                </w:r>
              </w:del>
            </w:ins>
          </w:p>
        </w:tc>
        <w:tc>
          <w:tcPr>
            <w:tcW w:w="751" w:type="dxa"/>
            <w:tcPrChange w:id="2223" w:author="智誠 楊" w:date="2021-05-07T13:44:00Z">
              <w:tcPr>
                <w:tcW w:w="751" w:type="dxa"/>
              </w:tcPr>
            </w:tcPrChange>
          </w:tcPr>
          <w:p w14:paraId="7BBDACE0" w14:textId="77777777" w:rsidR="00B010CD" w:rsidRPr="00847BB7" w:rsidDel="00732CC7" w:rsidRDefault="00B010CD" w:rsidP="00B010CD">
            <w:pPr>
              <w:rPr>
                <w:ins w:id="2224" w:author="智誠 楊" w:date="2021-05-07T11:32:00Z"/>
                <w:del w:id="2225" w:author="張金龍" w:date="2021-06-02T13:45:00Z"/>
                <w:rFonts w:ascii="標楷體" w:eastAsia="標楷體" w:hAnsi="標楷體"/>
              </w:rPr>
            </w:pPr>
            <w:ins w:id="2226" w:author="智誠 楊" w:date="2021-05-07T11:59:00Z">
              <w:del w:id="2227" w:author="張金龍" w:date="2021-06-02T13:45:00Z">
                <w:r w:rsidDel="00732CC7">
                  <w:rPr>
                    <w:rFonts w:ascii="標楷體" w:eastAsia="標楷體" w:hAnsi="標楷體" w:hint="eastAsia"/>
                  </w:rPr>
                  <w:delText>14</w:delText>
                </w:r>
              </w:del>
            </w:ins>
          </w:p>
        </w:tc>
        <w:tc>
          <w:tcPr>
            <w:tcW w:w="1436" w:type="dxa"/>
            <w:tcPrChange w:id="2228" w:author="智誠 楊" w:date="2021-05-07T13:44:00Z">
              <w:tcPr>
                <w:tcW w:w="1305" w:type="dxa"/>
              </w:tcPr>
            </w:tcPrChange>
          </w:tcPr>
          <w:p w14:paraId="369E1333" w14:textId="77777777" w:rsidR="00B010CD" w:rsidRPr="00847BB7" w:rsidDel="00732CC7" w:rsidRDefault="00B010CD" w:rsidP="00B010CD">
            <w:pPr>
              <w:rPr>
                <w:ins w:id="2229" w:author="智誠 楊" w:date="2021-05-07T11:32:00Z"/>
                <w:del w:id="2230" w:author="張金龍" w:date="2021-06-02T13:45:00Z"/>
                <w:rFonts w:ascii="標楷體" w:eastAsia="標楷體" w:hAnsi="標楷體"/>
              </w:rPr>
            </w:pPr>
            <w:ins w:id="2231" w:author="智誠 楊" w:date="2021-05-07T13:43:00Z">
              <w:del w:id="2232" w:author="張金龍" w:date="2021-06-02T13:45:00Z">
                <w:r w:rsidDel="00732CC7">
                  <w:rPr>
                    <w:rFonts w:ascii="標楷體" w:eastAsia="標楷體" w:hAnsi="標楷體"/>
                  </w:rPr>
                  <w:delText>MlaundryParas</w:delText>
                </w:r>
                <w:r w:rsidDel="00732CC7">
                  <w:rPr>
                    <w:rFonts w:ascii="標楷體" w:eastAsia="標楷體" w:hAnsi="標楷體" w:hint="eastAsia"/>
                  </w:rPr>
                  <w:delText>.</w:delText>
                </w:r>
                <w:r w:rsidRPr="00050F5E" w:rsidDel="00732CC7">
                  <w:rPr>
                    <w:rFonts w:ascii="標楷體" w:eastAsia="標楷體" w:hAnsi="標楷體"/>
                  </w:rPr>
                  <w:delText>Factor2AmtEnd</w:delText>
                </w:r>
              </w:del>
            </w:ins>
          </w:p>
        </w:tc>
        <w:tc>
          <w:tcPr>
            <w:tcW w:w="1896" w:type="dxa"/>
            <w:tcPrChange w:id="2233" w:author="智誠 楊" w:date="2021-05-07T13:44:00Z">
              <w:tcPr>
                <w:tcW w:w="2027" w:type="dxa"/>
                <w:gridSpan w:val="2"/>
              </w:tcPr>
            </w:tcPrChange>
          </w:tcPr>
          <w:p w14:paraId="69534EE3" w14:textId="77777777" w:rsidR="00B010CD" w:rsidRPr="00847BB7" w:rsidDel="00732CC7" w:rsidRDefault="00B010CD" w:rsidP="00B010CD">
            <w:pPr>
              <w:rPr>
                <w:ins w:id="2234" w:author="智誠 楊" w:date="2021-05-07T11:32:00Z"/>
                <w:del w:id="2235" w:author="張金龍" w:date="2021-06-02T13:45:00Z"/>
                <w:rFonts w:ascii="標楷體" w:eastAsia="標楷體" w:hAnsi="標楷體"/>
                <w:lang w:eastAsia="zh-HK"/>
              </w:rPr>
            </w:pPr>
          </w:p>
        </w:tc>
        <w:tc>
          <w:tcPr>
            <w:tcW w:w="514" w:type="dxa"/>
            <w:tcPrChange w:id="2236" w:author="智誠 楊" w:date="2021-05-07T13:44:00Z">
              <w:tcPr>
                <w:tcW w:w="514" w:type="dxa"/>
              </w:tcPr>
            </w:tcPrChange>
          </w:tcPr>
          <w:p w14:paraId="3C063F9E" w14:textId="77777777" w:rsidR="00B010CD" w:rsidRPr="00847BB7" w:rsidDel="00732CC7" w:rsidRDefault="00B010CD" w:rsidP="00B010CD">
            <w:pPr>
              <w:rPr>
                <w:ins w:id="2237" w:author="智誠 楊" w:date="2021-05-07T11:32:00Z"/>
                <w:del w:id="2238" w:author="張金龍" w:date="2021-06-02T13:45:00Z"/>
                <w:rFonts w:ascii="標楷體" w:eastAsia="標楷體" w:hAnsi="標楷體"/>
              </w:rPr>
            </w:pPr>
            <w:ins w:id="2239" w:author="智誠 楊" w:date="2021-05-07T12:00:00Z">
              <w:del w:id="2240" w:author="張金龍" w:date="2021-06-02T13:45:00Z">
                <w:r w:rsidDel="00732CC7">
                  <w:rPr>
                    <w:rFonts w:ascii="標楷體" w:eastAsia="標楷體" w:hAnsi="標楷體" w:hint="eastAsia"/>
                  </w:rPr>
                  <w:delText>V</w:delText>
                </w:r>
              </w:del>
            </w:ins>
          </w:p>
        </w:tc>
        <w:tc>
          <w:tcPr>
            <w:tcW w:w="407" w:type="dxa"/>
            <w:tcPrChange w:id="2241" w:author="智誠 楊" w:date="2021-05-07T13:44:00Z">
              <w:tcPr>
                <w:tcW w:w="407" w:type="dxa"/>
              </w:tcPr>
            </w:tcPrChange>
          </w:tcPr>
          <w:p w14:paraId="56C3727A" w14:textId="77777777" w:rsidR="00B010CD" w:rsidRPr="00847BB7" w:rsidDel="00732CC7" w:rsidRDefault="00B010CD" w:rsidP="00B010CD">
            <w:pPr>
              <w:jc w:val="center"/>
              <w:rPr>
                <w:ins w:id="2242" w:author="智誠 楊" w:date="2021-05-07T11:32:00Z"/>
                <w:del w:id="2243" w:author="張金龍" w:date="2021-06-02T13:45:00Z"/>
                <w:rFonts w:ascii="標楷體" w:eastAsia="標楷體" w:hAnsi="標楷體"/>
              </w:rPr>
            </w:pPr>
            <w:ins w:id="2244" w:author="智誠 楊" w:date="2021-05-07T12:00:00Z">
              <w:del w:id="2245" w:author="張金龍" w:date="2021-06-02T13:45:00Z">
                <w:r w:rsidRPr="00A01A6B" w:rsidDel="00732CC7">
                  <w:rPr>
                    <w:rFonts w:ascii="標楷體" w:eastAsia="標楷體" w:hAnsi="標楷體" w:hint="eastAsia"/>
                  </w:rPr>
                  <w:delText>W</w:delText>
                </w:r>
              </w:del>
            </w:ins>
          </w:p>
        </w:tc>
        <w:tc>
          <w:tcPr>
            <w:tcW w:w="3544" w:type="dxa"/>
            <w:tcPrChange w:id="2246" w:author="智誠 楊" w:date="2021-05-07T13:44:00Z">
              <w:tcPr>
                <w:tcW w:w="3544" w:type="dxa"/>
              </w:tcPr>
            </w:tcPrChange>
          </w:tcPr>
          <w:p w14:paraId="230BA99C" w14:textId="77777777" w:rsidR="00B010CD" w:rsidDel="00732CC7" w:rsidRDefault="00B010CD" w:rsidP="00B010CD">
            <w:pPr>
              <w:snapToGrid w:val="0"/>
              <w:ind w:left="238" w:hangingChars="99" w:hanging="238"/>
              <w:rPr>
                <w:ins w:id="2247" w:author="智誠 楊" w:date="2021-05-07T13:44:00Z"/>
                <w:del w:id="2248" w:author="張金龍" w:date="2021-06-02T13:45:00Z"/>
                <w:rFonts w:ascii="標楷體" w:eastAsia="標楷體" w:hAnsi="標楷體"/>
                <w:color w:val="000000" w:themeColor="text1"/>
              </w:rPr>
            </w:pPr>
            <w:ins w:id="2249" w:author="智誠 楊" w:date="2021-05-07T13:44:00Z">
              <w:del w:id="2250" w:author="張金龍" w:date="2021-06-02T13:45:00Z">
                <w:r w:rsidRPr="00A01A6B" w:rsidDel="00732CC7">
                  <w:rPr>
                    <w:rFonts w:ascii="標楷體" w:eastAsia="標楷體" w:hAnsi="標楷體" w:hint="eastAsia"/>
                    <w:color w:val="000000" w:themeColor="text1"/>
                  </w:rPr>
                  <w:delText>1.</w:delText>
                </w:r>
                <w:r w:rsidDel="00732CC7">
                  <w:rPr>
                    <w:rFonts w:ascii="標楷體" w:eastAsia="標楷體" w:hAnsi="標楷體" w:hint="eastAsia"/>
                    <w:color w:val="000000" w:themeColor="text1"/>
                  </w:rPr>
                  <w:delText>自動顯示,可修改</w:delText>
                </w:r>
              </w:del>
            </w:ins>
          </w:p>
          <w:p w14:paraId="11767FBF" w14:textId="77777777" w:rsidR="00B010CD" w:rsidRPr="000267BA" w:rsidDel="00732CC7" w:rsidRDefault="00B010CD" w:rsidP="00B010CD">
            <w:pPr>
              <w:ind w:left="240" w:hangingChars="100" w:hanging="240"/>
              <w:rPr>
                <w:ins w:id="2251" w:author="智誠 楊" w:date="2021-05-07T11:32:00Z"/>
                <w:del w:id="2252" w:author="張金龍" w:date="2021-06-02T13:45:00Z"/>
                <w:rFonts w:ascii="標楷體" w:eastAsia="標楷體" w:hAnsi="標楷體"/>
              </w:rPr>
            </w:pPr>
            <w:ins w:id="2253" w:author="智誠 楊" w:date="2021-05-07T13:44:00Z">
              <w:del w:id="2254" w:author="張金龍" w:date="2021-06-02T13:45:00Z">
                <w:r w:rsidDel="00732CC7">
                  <w:rPr>
                    <w:rFonts w:ascii="標楷體" w:eastAsia="標楷體" w:hAnsi="標楷體" w:hint="eastAsia"/>
                  </w:rPr>
                  <w:delText>2.</w:delText>
                </w:r>
                <w:r w:rsidDel="00732CC7">
                  <w:rPr>
                    <w:rFonts w:ascii="標楷體" w:eastAsia="標楷體" w:hAnsi="標楷體"/>
                  </w:rPr>
                  <w:delText>MlaundryParas</w:delText>
                </w:r>
                <w:r w:rsidDel="00732CC7">
                  <w:rPr>
                    <w:rFonts w:ascii="標楷體" w:eastAsia="標楷體" w:hAnsi="標楷體" w:hint="eastAsia"/>
                  </w:rPr>
                  <w:delText>.</w:delText>
                </w:r>
                <w:r w:rsidRPr="00050F5E" w:rsidDel="00732CC7">
                  <w:rPr>
                    <w:rFonts w:ascii="標楷體" w:eastAsia="標楷體" w:hAnsi="標楷體"/>
                  </w:rPr>
                  <w:delText>Factor2AmtEnd</w:delText>
                </w:r>
              </w:del>
            </w:ins>
          </w:p>
        </w:tc>
      </w:tr>
      <w:tr w:rsidR="00B010CD" w:rsidRPr="00847BB7" w:rsidDel="00732CC7" w14:paraId="58FBA223" w14:textId="77777777" w:rsidTr="00B010CD">
        <w:tblPrEx>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ExChange w:id="2255" w:author="智誠 楊" w:date="2021-05-07T13:44:00Z">
            <w:tblPrEx>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Ex>
          </w:tblPrExChange>
        </w:tblPrEx>
        <w:trPr>
          <w:trHeight w:val="291"/>
          <w:jc w:val="center"/>
          <w:ins w:id="2256" w:author="智誠 楊" w:date="2021-05-07T11:58:00Z"/>
          <w:del w:id="2257" w:author="張金龍" w:date="2021-06-02T13:45:00Z"/>
          <w:trPrChange w:id="2258" w:author="智誠 楊" w:date="2021-05-07T13:44:00Z">
            <w:trPr>
              <w:trHeight w:val="291"/>
              <w:jc w:val="center"/>
            </w:trPr>
          </w:trPrChange>
        </w:trPr>
        <w:tc>
          <w:tcPr>
            <w:tcW w:w="2192" w:type="dxa"/>
            <w:gridSpan w:val="2"/>
            <w:tcPrChange w:id="2259" w:author="智誠 楊" w:date="2021-05-07T13:44:00Z">
              <w:tcPr>
                <w:tcW w:w="2192" w:type="dxa"/>
                <w:gridSpan w:val="2"/>
              </w:tcPr>
            </w:tcPrChange>
          </w:tcPr>
          <w:p w14:paraId="0CD92017" w14:textId="77777777" w:rsidR="00B010CD" w:rsidDel="00732CC7" w:rsidRDefault="00B010CD" w:rsidP="00B010CD">
            <w:pPr>
              <w:rPr>
                <w:ins w:id="2260" w:author="智誠 楊" w:date="2021-05-07T11:58:00Z"/>
                <w:del w:id="2261" w:author="張金龍" w:date="2021-06-02T13:45:00Z"/>
                <w:rFonts w:ascii="標楷體" w:eastAsia="標楷體" w:hAnsi="標楷體"/>
              </w:rPr>
            </w:pPr>
            <w:ins w:id="2262" w:author="智誠 楊" w:date="2021-05-07T11:58:00Z">
              <w:del w:id="2263" w:author="張金龍" w:date="2021-06-02T13:45:00Z">
                <w:r w:rsidDel="00732CC7">
                  <w:rPr>
                    <w:rFonts w:ascii="標楷體" w:eastAsia="標楷體" w:hAnsi="標楷體" w:hint="eastAsia"/>
                  </w:rPr>
                  <w:delText>洗錢樣態三</w:delText>
                </w:r>
              </w:del>
            </w:ins>
          </w:p>
        </w:tc>
        <w:tc>
          <w:tcPr>
            <w:tcW w:w="751" w:type="dxa"/>
            <w:tcPrChange w:id="2264" w:author="智誠 楊" w:date="2021-05-07T13:44:00Z">
              <w:tcPr>
                <w:tcW w:w="751" w:type="dxa"/>
              </w:tcPr>
            </w:tcPrChange>
          </w:tcPr>
          <w:p w14:paraId="00B0DB31" w14:textId="77777777" w:rsidR="00B010CD" w:rsidRPr="00847BB7" w:rsidDel="00732CC7" w:rsidRDefault="00B010CD" w:rsidP="00B010CD">
            <w:pPr>
              <w:rPr>
                <w:ins w:id="2265" w:author="智誠 楊" w:date="2021-05-07T11:58:00Z"/>
                <w:del w:id="2266" w:author="張金龍" w:date="2021-06-02T13:45:00Z"/>
                <w:rFonts w:ascii="標楷體" w:eastAsia="標楷體" w:hAnsi="標楷體"/>
              </w:rPr>
            </w:pPr>
          </w:p>
        </w:tc>
        <w:tc>
          <w:tcPr>
            <w:tcW w:w="1436" w:type="dxa"/>
            <w:tcPrChange w:id="2267" w:author="智誠 楊" w:date="2021-05-07T13:44:00Z">
              <w:tcPr>
                <w:tcW w:w="1305" w:type="dxa"/>
              </w:tcPr>
            </w:tcPrChange>
          </w:tcPr>
          <w:p w14:paraId="1BD58932" w14:textId="77777777" w:rsidR="00B010CD" w:rsidRPr="00847BB7" w:rsidDel="00732CC7" w:rsidRDefault="00B010CD" w:rsidP="00B010CD">
            <w:pPr>
              <w:rPr>
                <w:ins w:id="2268" w:author="智誠 楊" w:date="2021-05-07T11:58:00Z"/>
                <w:del w:id="2269" w:author="張金龍" w:date="2021-06-02T13:45:00Z"/>
                <w:rFonts w:ascii="標楷體" w:eastAsia="標楷體" w:hAnsi="標楷體"/>
              </w:rPr>
            </w:pPr>
          </w:p>
        </w:tc>
        <w:tc>
          <w:tcPr>
            <w:tcW w:w="1896" w:type="dxa"/>
            <w:tcPrChange w:id="2270" w:author="智誠 楊" w:date="2021-05-07T13:44:00Z">
              <w:tcPr>
                <w:tcW w:w="2027" w:type="dxa"/>
                <w:gridSpan w:val="2"/>
              </w:tcPr>
            </w:tcPrChange>
          </w:tcPr>
          <w:p w14:paraId="69FD04F3" w14:textId="77777777" w:rsidR="00B010CD" w:rsidRPr="00847BB7" w:rsidDel="00732CC7" w:rsidRDefault="00B010CD" w:rsidP="00B010CD">
            <w:pPr>
              <w:rPr>
                <w:ins w:id="2271" w:author="智誠 楊" w:date="2021-05-07T11:58:00Z"/>
                <w:del w:id="2272" w:author="張金龍" w:date="2021-06-02T13:45:00Z"/>
                <w:rFonts w:ascii="標楷體" w:eastAsia="標楷體" w:hAnsi="標楷體"/>
                <w:lang w:eastAsia="zh-HK"/>
              </w:rPr>
            </w:pPr>
          </w:p>
        </w:tc>
        <w:tc>
          <w:tcPr>
            <w:tcW w:w="514" w:type="dxa"/>
            <w:tcPrChange w:id="2273" w:author="智誠 楊" w:date="2021-05-07T13:44:00Z">
              <w:tcPr>
                <w:tcW w:w="514" w:type="dxa"/>
              </w:tcPr>
            </w:tcPrChange>
          </w:tcPr>
          <w:p w14:paraId="2AB3D60D" w14:textId="77777777" w:rsidR="00B010CD" w:rsidRPr="00847BB7" w:rsidDel="00732CC7" w:rsidRDefault="00B010CD" w:rsidP="00B010CD">
            <w:pPr>
              <w:rPr>
                <w:ins w:id="2274" w:author="智誠 楊" w:date="2021-05-07T11:58:00Z"/>
                <w:del w:id="2275" w:author="張金龍" w:date="2021-06-02T13:45:00Z"/>
                <w:rFonts w:ascii="標楷體" w:eastAsia="標楷體" w:hAnsi="標楷體"/>
              </w:rPr>
            </w:pPr>
          </w:p>
        </w:tc>
        <w:tc>
          <w:tcPr>
            <w:tcW w:w="407" w:type="dxa"/>
            <w:tcPrChange w:id="2276" w:author="智誠 楊" w:date="2021-05-07T13:44:00Z">
              <w:tcPr>
                <w:tcW w:w="407" w:type="dxa"/>
              </w:tcPr>
            </w:tcPrChange>
          </w:tcPr>
          <w:p w14:paraId="502784F1" w14:textId="77777777" w:rsidR="00B010CD" w:rsidRPr="00847BB7" w:rsidDel="00732CC7" w:rsidRDefault="00B010CD" w:rsidP="00B010CD">
            <w:pPr>
              <w:jc w:val="center"/>
              <w:rPr>
                <w:ins w:id="2277" w:author="智誠 楊" w:date="2021-05-07T11:58:00Z"/>
                <w:del w:id="2278" w:author="張金龍" w:date="2021-06-02T13:45:00Z"/>
                <w:rFonts w:ascii="標楷體" w:eastAsia="標楷體" w:hAnsi="標楷體"/>
              </w:rPr>
            </w:pPr>
          </w:p>
        </w:tc>
        <w:tc>
          <w:tcPr>
            <w:tcW w:w="3544" w:type="dxa"/>
            <w:tcPrChange w:id="2279" w:author="智誠 楊" w:date="2021-05-07T13:44:00Z">
              <w:tcPr>
                <w:tcW w:w="3544" w:type="dxa"/>
              </w:tcPr>
            </w:tcPrChange>
          </w:tcPr>
          <w:p w14:paraId="1723F1B0" w14:textId="77777777" w:rsidR="00B010CD" w:rsidRPr="000267BA" w:rsidDel="00732CC7" w:rsidRDefault="00B010CD" w:rsidP="00B010CD">
            <w:pPr>
              <w:ind w:left="240" w:hangingChars="100" w:hanging="240"/>
              <w:rPr>
                <w:ins w:id="2280" w:author="智誠 楊" w:date="2021-05-07T11:58:00Z"/>
                <w:del w:id="2281" w:author="張金龍" w:date="2021-06-02T13:45:00Z"/>
                <w:rFonts w:ascii="標楷體" w:eastAsia="標楷體" w:hAnsi="標楷體"/>
              </w:rPr>
            </w:pPr>
          </w:p>
        </w:tc>
      </w:tr>
      <w:tr w:rsidR="00B010CD" w:rsidRPr="00847BB7" w:rsidDel="00732CC7" w14:paraId="3FA9B388" w14:textId="77777777" w:rsidTr="00B010CD">
        <w:tblPrEx>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ExChange w:id="2282" w:author="智誠 楊" w:date="2021-05-07T13:44:00Z">
            <w:tblPrEx>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Ex>
          </w:tblPrExChange>
        </w:tblPrEx>
        <w:trPr>
          <w:trHeight w:val="291"/>
          <w:jc w:val="center"/>
          <w:ins w:id="2283" w:author="智誠 楊" w:date="2021-05-07T11:58:00Z"/>
          <w:del w:id="2284" w:author="張金龍" w:date="2021-06-02T13:45:00Z"/>
          <w:trPrChange w:id="2285" w:author="智誠 楊" w:date="2021-05-07T13:44:00Z">
            <w:trPr>
              <w:trHeight w:val="291"/>
              <w:jc w:val="center"/>
            </w:trPr>
          </w:trPrChange>
        </w:trPr>
        <w:tc>
          <w:tcPr>
            <w:tcW w:w="456" w:type="dxa"/>
            <w:tcPrChange w:id="2286" w:author="智誠 楊" w:date="2021-05-07T13:44:00Z">
              <w:tcPr>
                <w:tcW w:w="456" w:type="dxa"/>
              </w:tcPr>
            </w:tcPrChange>
          </w:tcPr>
          <w:p w14:paraId="4887F134" w14:textId="77777777" w:rsidR="00B010CD" w:rsidDel="00732CC7" w:rsidRDefault="00B010CD" w:rsidP="00B010CD">
            <w:pPr>
              <w:rPr>
                <w:ins w:id="2287" w:author="智誠 楊" w:date="2021-05-07T11:58:00Z"/>
                <w:del w:id="2288" w:author="張金龍" w:date="2021-06-02T13:45:00Z"/>
                <w:rFonts w:ascii="標楷體" w:eastAsia="標楷體" w:hAnsi="標楷體"/>
              </w:rPr>
            </w:pPr>
            <w:ins w:id="2289" w:author="智誠 楊" w:date="2021-05-07T11:59:00Z">
              <w:del w:id="2290" w:author="張金龍" w:date="2021-06-02T13:45:00Z">
                <w:r w:rsidDel="00732CC7">
                  <w:rPr>
                    <w:rFonts w:ascii="標楷體" w:eastAsia="標楷體" w:hAnsi="標楷體" w:hint="eastAsia"/>
                  </w:rPr>
                  <w:delText>5</w:delText>
                </w:r>
              </w:del>
            </w:ins>
          </w:p>
        </w:tc>
        <w:tc>
          <w:tcPr>
            <w:tcW w:w="1736" w:type="dxa"/>
            <w:tcPrChange w:id="2291" w:author="智誠 楊" w:date="2021-05-07T13:44:00Z">
              <w:tcPr>
                <w:tcW w:w="1736" w:type="dxa"/>
              </w:tcPr>
            </w:tcPrChange>
          </w:tcPr>
          <w:p w14:paraId="223D4596" w14:textId="77777777" w:rsidR="00B010CD" w:rsidDel="00732CC7" w:rsidRDefault="00B010CD" w:rsidP="00B010CD">
            <w:pPr>
              <w:rPr>
                <w:ins w:id="2292" w:author="智誠 楊" w:date="2021-05-07T11:58:00Z"/>
                <w:del w:id="2293" w:author="張金龍" w:date="2021-06-02T13:45:00Z"/>
                <w:rFonts w:ascii="標楷體" w:eastAsia="標楷體" w:hAnsi="標楷體"/>
              </w:rPr>
            </w:pPr>
            <w:ins w:id="2294" w:author="智誠 楊" w:date="2021-05-07T11:59:00Z">
              <w:del w:id="2295" w:author="張金龍" w:date="2021-06-02T13:45:00Z">
                <w:r w:rsidDel="00732CC7">
                  <w:rPr>
                    <w:rFonts w:ascii="標楷體" w:eastAsia="標楷體" w:hAnsi="標楷體" w:hint="eastAsia"/>
                  </w:rPr>
                  <w:delText>金額合計超過</w:delText>
                </w:r>
              </w:del>
            </w:ins>
          </w:p>
        </w:tc>
        <w:tc>
          <w:tcPr>
            <w:tcW w:w="751" w:type="dxa"/>
            <w:tcPrChange w:id="2296" w:author="智誠 楊" w:date="2021-05-07T13:44:00Z">
              <w:tcPr>
                <w:tcW w:w="751" w:type="dxa"/>
              </w:tcPr>
            </w:tcPrChange>
          </w:tcPr>
          <w:p w14:paraId="23A36256" w14:textId="77777777" w:rsidR="00B010CD" w:rsidRPr="00847BB7" w:rsidDel="00732CC7" w:rsidRDefault="00B010CD" w:rsidP="00B010CD">
            <w:pPr>
              <w:rPr>
                <w:ins w:id="2297" w:author="智誠 楊" w:date="2021-05-07T11:58:00Z"/>
                <w:del w:id="2298" w:author="張金龍" w:date="2021-06-02T13:45:00Z"/>
                <w:rFonts w:ascii="標楷體" w:eastAsia="標楷體" w:hAnsi="標楷體"/>
              </w:rPr>
            </w:pPr>
            <w:ins w:id="2299" w:author="智誠 楊" w:date="2021-05-07T11:59:00Z">
              <w:del w:id="2300" w:author="張金龍" w:date="2021-06-02T13:45:00Z">
                <w:r w:rsidDel="00732CC7">
                  <w:rPr>
                    <w:rFonts w:ascii="標楷體" w:eastAsia="標楷體" w:hAnsi="標楷體" w:hint="eastAsia"/>
                  </w:rPr>
                  <w:delText>14</w:delText>
                </w:r>
              </w:del>
            </w:ins>
          </w:p>
        </w:tc>
        <w:tc>
          <w:tcPr>
            <w:tcW w:w="1436" w:type="dxa"/>
            <w:tcPrChange w:id="2301" w:author="智誠 楊" w:date="2021-05-07T13:44:00Z">
              <w:tcPr>
                <w:tcW w:w="1305" w:type="dxa"/>
              </w:tcPr>
            </w:tcPrChange>
          </w:tcPr>
          <w:p w14:paraId="4E0044B9" w14:textId="77777777" w:rsidR="00B010CD" w:rsidRPr="00847BB7" w:rsidDel="00732CC7" w:rsidRDefault="00B010CD" w:rsidP="00B010CD">
            <w:pPr>
              <w:rPr>
                <w:ins w:id="2302" w:author="智誠 楊" w:date="2021-05-07T11:58:00Z"/>
                <w:del w:id="2303" w:author="張金龍" w:date="2021-06-02T13:45:00Z"/>
                <w:rFonts w:ascii="標楷體" w:eastAsia="標楷體" w:hAnsi="標楷體"/>
              </w:rPr>
            </w:pPr>
            <w:ins w:id="2304" w:author="智誠 楊" w:date="2021-05-07T13:43:00Z">
              <w:del w:id="2305" w:author="張金龍" w:date="2021-06-02T13:45:00Z">
                <w:r w:rsidDel="00732CC7">
                  <w:rPr>
                    <w:rFonts w:ascii="標楷體" w:eastAsia="標楷體" w:hAnsi="標楷體"/>
                  </w:rPr>
                  <w:delText>MlaundryParas</w:delText>
                </w:r>
                <w:r w:rsidDel="00732CC7">
                  <w:rPr>
                    <w:rFonts w:ascii="標楷體" w:eastAsia="標楷體" w:hAnsi="標楷體" w:hint="eastAsia"/>
                  </w:rPr>
                  <w:delText>.</w:delText>
                </w:r>
                <w:r w:rsidRPr="00050F5E" w:rsidDel="00732CC7">
                  <w:rPr>
                    <w:rFonts w:ascii="標楷體" w:eastAsia="標楷體" w:hAnsi="標楷體"/>
                  </w:rPr>
                  <w:delText>Factor3TotLimit</w:delText>
                </w:r>
              </w:del>
            </w:ins>
          </w:p>
        </w:tc>
        <w:tc>
          <w:tcPr>
            <w:tcW w:w="1896" w:type="dxa"/>
            <w:tcPrChange w:id="2306" w:author="智誠 楊" w:date="2021-05-07T13:44:00Z">
              <w:tcPr>
                <w:tcW w:w="2027" w:type="dxa"/>
                <w:gridSpan w:val="2"/>
              </w:tcPr>
            </w:tcPrChange>
          </w:tcPr>
          <w:p w14:paraId="7B5951FB" w14:textId="77777777" w:rsidR="00B010CD" w:rsidRPr="00847BB7" w:rsidDel="00732CC7" w:rsidRDefault="00B010CD" w:rsidP="00B010CD">
            <w:pPr>
              <w:rPr>
                <w:ins w:id="2307" w:author="智誠 楊" w:date="2021-05-07T11:58:00Z"/>
                <w:del w:id="2308" w:author="張金龍" w:date="2021-06-02T13:45:00Z"/>
                <w:rFonts w:ascii="標楷體" w:eastAsia="標楷體" w:hAnsi="標楷體"/>
                <w:lang w:eastAsia="zh-HK"/>
              </w:rPr>
            </w:pPr>
          </w:p>
        </w:tc>
        <w:tc>
          <w:tcPr>
            <w:tcW w:w="514" w:type="dxa"/>
            <w:tcPrChange w:id="2309" w:author="智誠 楊" w:date="2021-05-07T13:44:00Z">
              <w:tcPr>
                <w:tcW w:w="514" w:type="dxa"/>
              </w:tcPr>
            </w:tcPrChange>
          </w:tcPr>
          <w:p w14:paraId="2CAB1627" w14:textId="77777777" w:rsidR="00B010CD" w:rsidRPr="00847BB7" w:rsidDel="00732CC7" w:rsidRDefault="00B010CD" w:rsidP="00B010CD">
            <w:pPr>
              <w:rPr>
                <w:ins w:id="2310" w:author="智誠 楊" w:date="2021-05-07T11:58:00Z"/>
                <w:del w:id="2311" w:author="張金龍" w:date="2021-06-02T13:45:00Z"/>
                <w:rFonts w:ascii="標楷體" w:eastAsia="標楷體" w:hAnsi="標楷體"/>
              </w:rPr>
            </w:pPr>
            <w:ins w:id="2312" w:author="智誠 楊" w:date="2021-05-07T12:00:00Z">
              <w:del w:id="2313" w:author="張金龍" w:date="2021-06-02T13:45:00Z">
                <w:r w:rsidDel="00732CC7">
                  <w:rPr>
                    <w:rFonts w:ascii="標楷體" w:eastAsia="標楷體" w:hAnsi="標楷體" w:hint="eastAsia"/>
                  </w:rPr>
                  <w:delText>V</w:delText>
                </w:r>
              </w:del>
            </w:ins>
          </w:p>
        </w:tc>
        <w:tc>
          <w:tcPr>
            <w:tcW w:w="407" w:type="dxa"/>
            <w:tcPrChange w:id="2314" w:author="智誠 楊" w:date="2021-05-07T13:44:00Z">
              <w:tcPr>
                <w:tcW w:w="407" w:type="dxa"/>
              </w:tcPr>
            </w:tcPrChange>
          </w:tcPr>
          <w:p w14:paraId="3A7D9555" w14:textId="77777777" w:rsidR="00B010CD" w:rsidRPr="00847BB7" w:rsidDel="00732CC7" w:rsidRDefault="00B010CD" w:rsidP="00B010CD">
            <w:pPr>
              <w:jc w:val="center"/>
              <w:rPr>
                <w:ins w:id="2315" w:author="智誠 楊" w:date="2021-05-07T11:58:00Z"/>
                <w:del w:id="2316" w:author="張金龍" w:date="2021-06-02T13:45:00Z"/>
                <w:rFonts w:ascii="標楷體" w:eastAsia="標楷體" w:hAnsi="標楷體"/>
              </w:rPr>
            </w:pPr>
            <w:ins w:id="2317" w:author="智誠 楊" w:date="2021-05-07T12:00:00Z">
              <w:del w:id="2318" w:author="張金龍" w:date="2021-06-02T13:45:00Z">
                <w:r w:rsidRPr="00A01A6B" w:rsidDel="00732CC7">
                  <w:rPr>
                    <w:rFonts w:ascii="標楷體" w:eastAsia="標楷體" w:hAnsi="標楷體" w:hint="eastAsia"/>
                  </w:rPr>
                  <w:delText>W</w:delText>
                </w:r>
              </w:del>
            </w:ins>
          </w:p>
        </w:tc>
        <w:tc>
          <w:tcPr>
            <w:tcW w:w="3544" w:type="dxa"/>
            <w:tcPrChange w:id="2319" w:author="智誠 楊" w:date="2021-05-07T13:44:00Z">
              <w:tcPr>
                <w:tcW w:w="3544" w:type="dxa"/>
              </w:tcPr>
            </w:tcPrChange>
          </w:tcPr>
          <w:p w14:paraId="7ED6BC6F" w14:textId="77777777" w:rsidR="00B010CD" w:rsidDel="00732CC7" w:rsidRDefault="00B010CD" w:rsidP="00B010CD">
            <w:pPr>
              <w:snapToGrid w:val="0"/>
              <w:ind w:left="238" w:hangingChars="99" w:hanging="238"/>
              <w:rPr>
                <w:ins w:id="2320" w:author="智誠 楊" w:date="2021-05-07T13:44:00Z"/>
                <w:del w:id="2321" w:author="張金龍" w:date="2021-06-02T13:45:00Z"/>
                <w:rFonts w:ascii="標楷體" w:eastAsia="標楷體" w:hAnsi="標楷體"/>
                <w:color w:val="000000" w:themeColor="text1"/>
              </w:rPr>
            </w:pPr>
            <w:ins w:id="2322" w:author="智誠 楊" w:date="2021-05-07T13:44:00Z">
              <w:del w:id="2323" w:author="張金龍" w:date="2021-06-02T13:45:00Z">
                <w:r w:rsidRPr="00A01A6B" w:rsidDel="00732CC7">
                  <w:rPr>
                    <w:rFonts w:ascii="標楷體" w:eastAsia="標楷體" w:hAnsi="標楷體" w:hint="eastAsia"/>
                    <w:color w:val="000000" w:themeColor="text1"/>
                  </w:rPr>
                  <w:delText>1.</w:delText>
                </w:r>
                <w:r w:rsidDel="00732CC7">
                  <w:rPr>
                    <w:rFonts w:ascii="標楷體" w:eastAsia="標楷體" w:hAnsi="標楷體" w:hint="eastAsia"/>
                    <w:color w:val="000000" w:themeColor="text1"/>
                  </w:rPr>
                  <w:delText>自動顯示,可修改</w:delText>
                </w:r>
              </w:del>
            </w:ins>
          </w:p>
          <w:p w14:paraId="0F07F75F" w14:textId="77777777" w:rsidR="00B010CD" w:rsidRPr="000267BA" w:rsidDel="00732CC7" w:rsidRDefault="00B010CD" w:rsidP="00B010CD">
            <w:pPr>
              <w:ind w:left="240" w:hangingChars="100" w:hanging="240"/>
              <w:rPr>
                <w:ins w:id="2324" w:author="智誠 楊" w:date="2021-05-07T11:58:00Z"/>
                <w:del w:id="2325" w:author="張金龍" w:date="2021-06-02T13:45:00Z"/>
                <w:rFonts w:ascii="標楷體" w:eastAsia="標楷體" w:hAnsi="標楷體"/>
              </w:rPr>
            </w:pPr>
            <w:ins w:id="2326" w:author="智誠 楊" w:date="2021-05-07T13:45:00Z">
              <w:del w:id="2327" w:author="張金龍" w:date="2021-06-02T13:45:00Z">
                <w:r w:rsidDel="00732CC7">
                  <w:rPr>
                    <w:rFonts w:ascii="標楷體" w:eastAsia="標楷體" w:hAnsi="標楷體" w:hint="eastAsia"/>
                  </w:rPr>
                  <w:delText>2.</w:delText>
                </w:r>
                <w:r w:rsidDel="00732CC7">
                  <w:rPr>
                    <w:rFonts w:ascii="標楷體" w:eastAsia="標楷體" w:hAnsi="標楷體"/>
                  </w:rPr>
                  <w:delText>MlaundryParas</w:delText>
                </w:r>
                <w:r w:rsidDel="00732CC7">
                  <w:rPr>
                    <w:rFonts w:ascii="標楷體" w:eastAsia="標楷體" w:hAnsi="標楷體" w:hint="eastAsia"/>
                  </w:rPr>
                  <w:delText>.</w:delText>
                </w:r>
                <w:r w:rsidRPr="00050F5E" w:rsidDel="00732CC7">
                  <w:rPr>
                    <w:rFonts w:ascii="標楷體" w:eastAsia="標楷體" w:hAnsi="標楷體"/>
                  </w:rPr>
                  <w:delText>Factor3TotLimit</w:delText>
                </w:r>
              </w:del>
            </w:ins>
          </w:p>
        </w:tc>
      </w:tr>
    </w:tbl>
    <w:p w14:paraId="6C592ED6" w14:textId="13F8F5B2" w:rsidR="00B010CD" w:rsidRDefault="00B010CD" w:rsidP="00B010CD"/>
    <w:p w14:paraId="56FA24C4" w14:textId="0B85D1BB" w:rsidR="00E443FD" w:rsidRPr="00B010CD" w:rsidRDefault="00E443FD">
      <w:pPr>
        <w:pStyle w:val="a"/>
        <w:rPr>
          <w:ins w:id="2328" w:author="智誠 楊" w:date="2021-05-07T11:32:00Z"/>
        </w:rPr>
        <w:pPrChange w:id="2329" w:author="智誠 楊" w:date="2021-05-07T16:36:00Z">
          <w:pPr>
            <w:pStyle w:val="a"/>
            <w:numPr>
              <w:numId w:val="21"/>
            </w:numPr>
            <w:tabs>
              <w:tab w:val="num" w:pos="1134"/>
            </w:tabs>
            <w:ind w:left="1134" w:hanging="1134"/>
          </w:pPr>
        </w:pPrChange>
      </w:pPr>
      <w:ins w:id="2330" w:author="智誠 楊" w:date="2021-05-07T11:32:00Z">
        <w:r w:rsidRPr="00B010CD">
          <w:t>UI畫面</w:t>
        </w:r>
      </w:ins>
      <w:r w:rsidRPr="00B010CD">
        <w:rPr>
          <w:rFonts w:hint="eastAsia"/>
        </w:rPr>
        <w:t>-</w:t>
      </w:r>
      <w:r>
        <w:rPr>
          <w:rFonts w:hint="eastAsia"/>
          <w:lang w:eastAsia="zh-HK"/>
        </w:rPr>
        <w:t>更新狀態</w:t>
      </w:r>
    </w:p>
    <w:p w14:paraId="55615BE1" w14:textId="77777777" w:rsidR="00E443FD" w:rsidRDefault="00E443FD" w:rsidP="00E443FD">
      <w:pPr>
        <w:pStyle w:val="42"/>
        <w:spacing w:after="72"/>
        <w:ind w:leftChars="196" w:left="470"/>
        <w:rPr>
          <w:ins w:id="2331" w:author="智誠 楊" w:date="2021-05-07T11:32:00Z"/>
          <w:rFonts w:ascii="標楷體" w:hAnsi="標楷體"/>
        </w:rPr>
      </w:pPr>
      <w:ins w:id="2332" w:author="智誠 楊" w:date="2021-05-07T11:32:00Z">
        <w:r w:rsidRPr="00362205">
          <w:rPr>
            <w:rFonts w:ascii="標楷體" w:hAnsi="標楷體" w:hint="eastAsia"/>
          </w:rPr>
          <w:t>輸入畫面：</w:t>
        </w:r>
      </w:ins>
    </w:p>
    <w:p w14:paraId="130E9711" w14:textId="5B4E12DB" w:rsidR="00E443FD" w:rsidRDefault="00E443FD" w:rsidP="00E443FD">
      <w:pPr>
        <w:pStyle w:val="42"/>
        <w:spacing w:after="72"/>
        <w:ind w:leftChars="196" w:left="470"/>
        <w:rPr>
          <w:noProof/>
        </w:rPr>
      </w:pPr>
      <w:ins w:id="2333" w:author="智誠 楊" w:date="2021-05-07T11:55:00Z">
        <w:del w:id="2334" w:author="張金龍" w:date="2021-06-02T12:05:00Z">
          <w:r w:rsidRPr="00EA622E" w:rsidDel="001E1FBF">
            <w:rPr>
              <w:rFonts w:ascii="標楷體" w:hAnsi="標楷體"/>
              <w:noProof/>
            </w:rPr>
            <w:drawing>
              <wp:inline distT="0" distB="0" distL="0" distR="0" wp14:anchorId="171B346E" wp14:editId="09B72BB8">
                <wp:extent cx="6479540" cy="2482850"/>
                <wp:effectExtent l="0" t="0" r="0" b="0"/>
                <wp:docPr id="98" name="圖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479540" cy="2482850"/>
                        </a:xfrm>
                        <a:prstGeom prst="rect">
                          <a:avLst/>
                        </a:prstGeom>
                      </pic:spPr>
                    </pic:pic>
                  </a:graphicData>
                </a:graphic>
              </wp:inline>
            </w:drawing>
          </w:r>
        </w:del>
      </w:ins>
      <w:ins w:id="2335" w:author="張金龍" w:date="2021-06-02T12:05:00Z">
        <w:r w:rsidRPr="001E1FBF">
          <w:rPr>
            <w:noProof/>
          </w:rPr>
          <w:t xml:space="preserve"> </w:t>
        </w:r>
      </w:ins>
      <w:r w:rsidRPr="00E443FD">
        <w:rPr>
          <w:noProof/>
        </w:rPr>
        <w:drawing>
          <wp:inline distT="0" distB="0" distL="0" distR="0" wp14:anchorId="5D364C19" wp14:editId="5A1F7D16">
            <wp:extent cx="6479540" cy="4619625"/>
            <wp:effectExtent l="0" t="0" r="0" b="0"/>
            <wp:docPr id="101" name="圖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479540" cy="4619625"/>
                    </a:xfrm>
                    <a:prstGeom prst="rect">
                      <a:avLst/>
                    </a:prstGeom>
                  </pic:spPr>
                </pic:pic>
              </a:graphicData>
            </a:graphic>
          </wp:inline>
        </w:drawing>
      </w:r>
    </w:p>
    <w:p w14:paraId="31C60FDD" w14:textId="77777777" w:rsidR="00E443FD" w:rsidRDefault="00E443FD" w:rsidP="00E443FD">
      <w:pPr>
        <w:pStyle w:val="42"/>
        <w:spacing w:after="72"/>
        <w:ind w:leftChars="196" w:left="470"/>
        <w:rPr>
          <w:ins w:id="2336" w:author="張金龍" w:date="2021-06-02T12:05:00Z"/>
          <w:noProof/>
        </w:rPr>
      </w:pPr>
      <w:r w:rsidRPr="00B010CD">
        <w:rPr>
          <w:noProof/>
        </w:rPr>
        <w:drawing>
          <wp:inline distT="0" distB="0" distL="0" distR="0" wp14:anchorId="7FD59E7B" wp14:editId="412DD0B1">
            <wp:extent cx="6479540" cy="3249930"/>
            <wp:effectExtent l="0" t="0" r="0" b="0"/>
            <wp:docPr id="100" name="圖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479540" cy="3249930"/>
                    </a:xfrm>
                    <a:prstGeom prst="rect">
                      <a:avLst/>
                    </a:prstGeom>
                  </pic:spPr>
                </pic:pic>
              </a:graphicData>
            </a:graphic>
          </wp:inline>
        </w:drawing>
      </w:r>
    </w:p>
    <w:p w14:paraId="165B5CF7" w14:textId="77777777" w:rsidR="00E443FD" w:rsidRPr="00D13949" w:rsidRDefault="00E443FD" w:rsidP="00E443FD">
      <w:pPr>
        <w:pStyle w:val="42"/>
        <w:spacing w:after="72"/>
        <w:ind w:leftChars="196" w:left="470"/>
        <w:rPr>
          <w:ins w:id="2337" w:author="智誠 楊" w:date="2021-05-07T11:32:00Z"/>
          <w:rFonts w:ascii="標楷體" w:hAnsi="標楷體"/>
        </w:rPr>
      </w:pPr>
    </w:p>
    <w:p w14:paraId="4A0A34BD" w14:textId="77777777" w:rsidR="00E443FD" w:rsidRDefault="00E443FD">
      <w:pPr>
        <w:pStyle w:val="a"/>
        <w:pPrChange w:id="2338" w:author="智誠 楊" w:date="2021-05-07T16:36:00Z">
          <w:pPr>
            <w:pStyle w:val="a"/>
            <w:numPr>
              <w:numId w:val="21"/>
            </w:numPr>
            <w:tabs>
              <w:tab w:val="num" w:pos="1134"/>
            </w:tabs>
            <w:ind w:left="1134" w:hanging="1134"/>
          </w:pPr>
        </w:pPrChange>
      </w:pPr>
      <w:ins w:id="2339" w:author="智誠 楊" w:date="2021-05-07T11:32:00Z">
        <w:r>
          <w:t>輸入畫面</w:t>
        </w:r>
        <w:r>
          <w:rPr>
            <w:rFonts w:hint="eastAsia"/>
          </w:rPr>
          <w:t>按鈕</w:t>
        </w:r>
        <w:r>
          <w:t>說明</w:t>
        </w:r>
      </w:ins>
      <w:r w:rsidRPr="00B010CD">
        <w:rPr>
          <w:rFonts w:hint="eastAsia"/>
        </w:rPr>
        <w:t>-</w:t>
      </w:r>
      <w:r>
        <w:rPr>
          <w:rFonts w:hint="eastAsia"/>
          <w:lang w:eastAsia="zh-HK"/>
        </w:rPr>
        <w:t>查詢</w:t>
      </w:r>
    </w:p>
    <w:p w14:paraId="04961BAB" w14:textId="77777777" w:rsidR="00E443FD" w:rsidRPr="0070265D" w:rsidRDefault="00E443FD" w:rsidP="00E443FD">
      <w:pPr>
        <w:rPr>
          <w:ins w:id="2340" w:author="智誠 楊" w:date="2021-05-07T11:32:00Z"/>
        </w:rPr>
      </w:pPr>
    </w:p>
    <w:tbl>
      <w:tblPr>
        <w:tblStyle w:val="ac"/>
        <w:tblW w:w="0" w:type="auto"/>
        <w:tblInd w:w="250" w:type="dxa"/>
        <w:tblLook w:val="04A0" w:firstRow="1" w:lastRow="0" w:firstColumn="1" w:lastColumn="0" w:noHBand="0" w:noVBand="1"/>
      </w:tblPr>
      <w:tblGrid>
        <w:gridCol w:w="851"/>
        <w:gridCol w:w="2126"/>
        <w:gridCol w:w="7033"/>
      </w:tblGrid>
      <w:tr w:rsidR="00E443FD" w:rsidRPr="00F5236F" w14:paraId="6B18A12D" w14:textId="77777777" w:rsidTr="005860B0">
        <w:trPr>
          <w:ins w:id="2341" w:author="智誠 楊" w:date="2021-05-07T11:32:00Z"/>
        </w:trPr>
        <w:tc>
          <w:tcPr>
            <w:tcW w:w="851" w:type="dxa"/>
            <w:shd w:val="clear" w:color="auto" w:fill="D9D9D9" w:themeFill="background1" w:themeFillShade="D9"/>
          </w:tcPr>
          <w:p w14:paraId="0DB01CE8" w14:textId="77777777" w:rsidR="00E443FD" w:rsidRPr="00F5236F" w:rsidRDefault="00E443FD" w:rsidP="005860B0">
            <w:pPr>
              <w:jc w:val="center"/>
              <w:rPr>
                <w:ins w:id="2342" w:author="智誠 楊" w:date="2021-05-07T11:32:00Z"/>
                <w:rFonts w:ascii="標楷體" w:eastAsia="標楷體" w:hAnsi="標楷體"/>
              </w:rPr>
            </w:pPr>
            <w:ins w:id="2343" w:author="智誠 楊" w:date="2021-05-07T11:32:00Z">
              <w:r w:rsidRPr="00F5236F">
                <w:rPr>
                  <w:rFonts w:ascii="標楷體" w:eastAsia="標楷體" w:hAnsi="標楷體" w:hint="eastAsia"/>
                  <w:lang w:eastAsia="zh-HK"/>
                </w:rPr>
                <w:t>序號</w:t>
              </w:r>
            </w:ins>
          </w:p>
        </w:tc>
        <w:tc>
          <w:tcPr>
            <w:tcW w:w="2126" w:type="dxa"/>
            <w:shd w:val="clear" w:color="auto" w:fill="D9D9D9" w:themeFill="background1" w:themeFillShade="D9"/>
          </w:tcPr>
          <w:p w14:paraId="3851A315" w14:textId="77777777" w:rsidR="00E443FD" w:rsidRPr="00F5236F" w:rsidRDefault="00E443FD" w:rsidP="005860B0">
            <w:pPr>
              <w:jc w:val="center"/>
              <w:rPr>
                <w:ins w:id="2344" w:author="智誠 楊" w:date="2021-05-07T11:32:00Z"/>
                <w:rFonts w:ascii="標楷體" w:eastAsia="標楷體" w:hAnsi="標楷體"/>
              </w:rPr>
            </w:pPr>
            <w:ins w:id="2345" w:author="智誠 楊" w:date="2021-05-07T11:32:00Z">
              <w:r>
                <w:rPr>
                  <w:rFonts w:ascii="標楷體" w:eastAsia="標楷體" w:hAnsi="標楷體" w:hint="eastAsia"/>
                  <w:lang w:eastAsia="zh-HK"/>
                </w:rPr>
                <w:t>按鈕名稱</w:t>
              </w:r>
            </w:ins>
          </w:p>
        </w:tc>
        <w:tc>
          <w:tcPr>
            <w:tcW w:w="7033" w:type="dxa"/>
            <w:shd w:val="clear" w:color="auto" w:fill="D9D9D9" w:themeFill="background1" w:themeFillShade="D9"/>
          </w:tcPr>
          <w:p w14:paraId="2EEA3C50" w14:textId="77777777" w:rsidR="00E443FD" w:rsidRPr="00F5236F" w:rsidRDefault="00E443FD" w:rsidP="005860B0">
            <w:pPr>
              <w:jc w:val="center"/>
              <w:rPr>
                <w:ins w:id="2346" w:author="智誠 楊" w:date="2021-05-07T11:32:00Z"/>
                <w:rFonts w:ascii="標楷體" w:eastAsia="標楷體" w:hAnsi="標楷體"/>
              </w:rPr>
            </w:pPr>
            <w:ins w:id="2347" w:author="智誠 楊" w:date="2021-05-07T11:32:00Z">
              <w:r>
                <w:rPr>
                  <w:rFonts w:ascii="標楷體" w:eastAsia="標楷體" w:hAnsi="標楷體" w:hint="eastAsia"/>
                  <w:lang w:eastAsia="zh-HK"/>
                </w:rPr>
                <w:t>功能說明</w:t>
              </w:r>
            </w:ins>
          </w:p>
        </w:tc>
      </w:tr>
      <w:tr w:rsidR="00E443FD" w:rsidRPr="00EF520F" w14:paraId="472F4EB1" w14:textId="77777777" w:rsidTr="005860B0">
        <w:trPr>
          <w:ins w:id="2348" w:author="智誠 楊" w:date="2021-05-07T11:32:00Z"/>
        </w:trPr>
        <w:tc>
          <w:tcPr>
            <w:tcW w:w="851" w:type="dxa"/>
          </w:tcPr>
          <w:p w14:paraId="2AEC2C91" w14:textId="77777777" w:rsidR="00E443FD" w:rsidRDefault="00E443FD" w:rsidP="005860B0">
            <w:pPr>
              <w:jc w:val="center"/>
              <w:rPr>
                <w:ins w:id="2349" w:author="智誠 楊" w:date="2021-05-07T11:32:00Z"/>
                <w:rFonts w:ascii="標楷體" w:eastAsia="標楷體" w:hAnsi="標楷體"/>
              </w:rPr>
            </w:pPr>
            <w:r>
              <w:rPr>
                <w:rFonts w:ascii="標楷體" w:eastAsia="標楷體" w:hAnsi="標楷體" w:hint="eastAsia"/>
              </w:rPr>
              <w:t>1</w:t>
            </w:r>
          </w:p>
        </w:tc>
        <w:tc>
          <w:tcPr>
            <w:tcW w:w="2126" w:type="dxa"/>
          </w:tcPr>
          <w:p w14:paraId="41767BD6" w14:textId="77777777" w:rsidR="00E443FD" w:rsidRDefault="00E443FD" w:rsidP="005860B0">
            <w:pPr>
              <w:rPr>
                <w:ins w:id="2350" w:author="智誠 楊" w:date="2021-05-07T11:32:00Z"/>
                <w:rFonts w:ascii="標楷體" w:eastAsia="標楷體" w:hAnsi="標楷體"/>
                <w:lang w:eastAsia="zh-HK"/>
              </w:rPr>
            </w:pPr>
            <w:ins w:id="2351" w:author="智誠 楊" w:date="2021-05-07T11:32:00Z">
              <w:r>
                <w:rPr>
                  <w:rFonts w:ascii="標楷體" w:eastAsia="標楷體" w:hAnsi="標楷體" w:hint="eastAsia"/>
                  <w:lang w:eastAsia="zh-HK"/>
                </w:rPr>
                <w:t>離開</w:t>
              </w:r>
            </w:ins>
          </w:p>
        </w:tc>
        <w:tc>
          <w:tcPr>
            <w:tcW w:w="7033" w:type="dxa"/>
          </w:tcPr>
          <w:p w14:paraId="79798D51" w14:textId="77777777" w:rsidR="00E443FD" w:rsidRDefault="00E443FD" w:rsidP="005860B0">
            <w:pPr>
              <w:rPr>
                <w:ins w:id="2352" w:author="智誠 楊" w:date="2021-05-07T11:32:00Z"/>
                <w:rFonts w:ascii="標楷體" w:eastAsia="標楷體" w:hAnsi="標楷體"/>
                <w:lang w:eastAsia="zh-HK"/>
              </w:rPr>
            </w:pPr>
            <w:ins w:id="2353" w:author="智誠 楊" w:date="2021-05-07T11:32:00Z">
              <w:r>
                <w:rPr>
                  <w:rFonts w:ascii="標楷體" w:eastAsia="標楷體" w:hAnsi="標楷體" w:hint="eastAsia"/>
                  <w:lang w:eastAsia="zh-HK"/>
                </w:rPr>
                <w:t>關閉此畫面</w:t>
              </w:r>
            </w:ins>
          </w:p>
        </w:tc>
      </w:tr>
    </w:tbl>
    <w:p w14:paraId="7CEAB649" w14:textId="77777777" w:rsidR="00E443FD" w:rsidRDefault="00E443FD" w:rsidP="00E443FD">
      <w:pPr>
        <w:pStyle w:val="a"/>
        <w:numPr>
          <w:ilvl w:val="0"/>
          <w:numId w:val="0"/>
        </w:numPr>
        <w:ind w:left="1134"/>
      </w:pPr>
    </w:p>
    <w:p w14:paraId="5360147E" w14:textId="346C3EC7" w:rsidR="00E443FD" w:rsidRDefault="00E443FD">
      <w:pPr>
        <w:pStyle w:val="a"/>
        <w:rPr>
          <w:ins w:id="2354" w:author="張金龍" w:date="2021-06-02T13:43:00Z"/>
        </w:rPr>
        <w:pPrChange w:id="2355" w:author="智誠 楊" w:date="2021-05-07T16:36:00Z">
          <w:pPr>
            <w:pStyle w:val="a"/>
            <w:numPr>
              <w:numId w:val="21"/>
            </w:numPr>
            <w:tabs>
              <w:tab w:val="num" w:pos="1134"/>
            </w:tabs>
            <w:ind w:left="1134" w:hanging="1134"/>
          </w:pPr>
        </w:pPrChange>
      </w:pPr>
      <w:ins w:id="2356" w:author="智誠 楊" w:date="2021-05-07T11:32:00Z">
        <w:r>
          <w:t>輸入畫面資料說明</w:t>
        </w:r>
      </w:ins>
      <w:r w:rsidRPr="00B010CD">
        <w:rPr>
          <w:rFonts w:hint="eastAsia"/>
        </w:rPr>
        <w:t>-</w:t>
      </w:r>
      <w:r>
        <w:rPr>
          <w:rFonts w:hint="eastAsia"/>
          <w:lang w:eastAsia="zh-HK"/>
        </w:rPr>
        <w:t>更新狀態</w:t>
      </w:r>
    </w:p>
    <w:p w14:paraId="27FEF6EC" w14:textId="77777777" w:rsidR="00E443FD" w:rsidRPr="00DD69FD" w:rsidRDefault="00E443FD">
      <w:pPr>
        <w:rPr>
          <w:ins w:id="2357" w:author="智誠 楊" w:date="2021-05-07T11:32:00Z"/>
        </w:rPr>
        <w:pPrChange w:id="2358" w:author="張金龍" w:date="2021-06-02T13:43:00Z">
          <w:pPr>
            <w:pStyle w:val="a"/>
            <w:numPr>
              <w:numId w:val="21"/>
            </w:numPr>
            <w:tabs>
              <w:tab w:val="num" w:pos="1134"/>
            </w:tabs>
            <w:ind w:left="1134" w:hanging="1134"/>
          </w:pPr>
        </w:pPrChange>
      </w:pPr>
    </w:p>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751"/>
        <w:gridCol w:w="1436"/>
        <w:gridCol w:w="1896"/>
        <w:gridCol w:w="514"/>
        <w:gridCol w:w="407"/>
        <w:gridCol w:w="3544"/>
        <w:tblGridChange w:id="2359">
          <w:tblGrid>
            <w:gridCol w:w="456"/>
            <w:gridCol w:w="1736"/>
            <w:gridCol w:w="751"/>
            <w:gridCol w:w="1305"/>
            <w:gridCol w:w="131"/>
            <w:gridCol w:w="1896"/>
            <w:gridCol w:w="514"/>
            <w:gridCol w:w="407"/>
            <w:gridCol w:w="3544"/>
          </w:tblGrid>
        </w:tblGridChange>
      </w:tblGrid>
      <w:tr w:rsidR="00E443FD" w:rsidRPr="00847BB7" w14:paraId="61CBFE18" w14:textId="77777777" w:rsidTr="005860B0">
        <w:trPr>
          <w:trHeight w:val="388"/>
          <w:tblHeader/>
          <w:jc w:val="center"/>
          <w:ins w:id="2360" w:author="智誠 楊" w:date="2021-05-07T11:32:00Z"/>
        </w:trPr>
        <w:tc>
          <w:tcPr>
            <w:tcW w:w="456" w:type="dxa"/>
            <w:vMerge w:val="restart"/>
            <w:shd w:val="clear" w:color="auto" w:fill="D9D9D9" w:themeFill="background1" w:themeFillShade="D9"/>
          </w:tcPr>
          <w:p w14:paraId="7B538AB5" w14:textId="77777777" w:rsidR="00E443FD" w:rsidRPr="00847BB7" w:rsidRDefault="00E443FD" w:rsidP="005860B0">
            <w:pPr>
              <w:rPr>
                <w:ins w:id="2361" w:author="智誠 楊" w:date="2021-05-07T11:32:00Z"/>
                <w:rFonts w:ascii="標楷體" w:eastAsia="標楷體" w:hAnsi="標楷體"/>
              </w:rPr>
            </w:pPr>
            <w:ins w:id="2362" w:author="智誠 楊" w:date="2021-05-07T11:32:00Z">
              <w:r w:rsidRPr="00847BB7">
                <w:rPr>
                  <w:rFonts w:ascii="標楷體" w:eastAsia="標楷體" w:hAnsi="標楷體"/>
                </w:rPr>
                <w:t>序號</w:t>
              </w:r>
            </w:ins>
          </w:p>
        </w:tc>
        <w:tc>
          <w:tcPr>
            <w:tcW w:w="1736" w:type="dxa"/>
            <w:vMerge w:val="restart"/>
            <w:shd w:val="clear" w:color="auto" w:fill="D9D9D9" w:themeFill="background1" w:themeFillShade="D9"/>
          </w:tcPr>
          <w:p w14:paraId="4EFD2CD3" w14:textId="77777777" w:rsidR="00E443FD" w:rsidRPr="00847BB7" w:rsidRDefault="00E443FD" w:rsidP="005860B0">
            <w:pPr>
              <w:rPr>
                <w:ins w:id="2363" w:author="智誠 楊" w:date="2021-05-07T11:32:00Z"/>
                <w:rFonts w:ascii="標楷體" w:eastAsia="標楷體" w:hAnsi="標楷體"/>
              </w:rPr>
            </w:pPr>
            <w:ins w:id="2364" w:author="智誠 楊" w:date="2021-05-07T11:32:00Z">
              <w:r w:rsidRPr="00847BB7">
                <w:rPr>
                  <w:rFonts w:ascii="標楷體" w:eastAsia="標楷體" w:hAnsi="標楷體"/>
                </w:rPr>
                <w:t>欄位</w:t>
              </w:r>
            </w:ins>
          </w:p>
        </w:tc>
        <w:tc>
          <w:tcPr>
            <w:tcW w:w="5004" w:type="dxa"/>
            <w:gridSpan w:val="5"/>
            <w:shd w:val="clear" w:color="auto" w:fill="D9D9D9" w:themeFill="background1" w:themeFillShade="D9"/>
          </w:tcPr>
          <w:p w14:paraId="61AD8A38" w14:textId="77777777" w:rsidR="00E443FD" w:rsidRPr="00847BB7" w:rsidRDefault="00E443FD" w:rsidP="005860B0">
            <w:pPr>
              <w:jc w:val="center"/>
              <w:rPr>
                <w:ins w:id="2365" w:author="智誠 楊" w:date="2021-05-07T11:32:00Z"/>
                <w:rFonts w:ascii="標楷體" w:eastAsia="標楷體" w:hAnsi="標楷體"/>
              </w:rPr>
            </w:pPr>
            <w:ins w:id="2366" w:author="智誠 楊" w:date="2021-05-07T11:32:00Z">
              <w:r w:rsidRPr="00847BB7">
                <w:rPr>
                  <w:rFonts w:ascii="標楷體" w:eastAsia="標楷體" w:hAnsi="標楷體"/>
                </w:rPr>
                <w:t>說明</w:t>
              </w:r>
            </w:ins>
          </w:p>
        </w:tc>
        <w:tc>
          <w:tcPr>
            <w:tcW w:w="3544" w:type="dxa"/>
            <w:vMerge w:val="restart"/>
            <w:shd w:val="clear" w:color="auto" w:fill="D9D9D9" w:themeFill="background1" w:themeFillShade="D9"/>
          </w:tcPr>
          <w:p w14:paraId="599C71F1" w14:textId="77777777" w:rsidR="00E443FD" w:rsidRPr="00847BB7" w:rsidRDefault="00E443FD" w:rsidP="005860B0">
            <w:pPr>
              <w:rPr>
                <w:ins w:id="2367" w:author="智誠 楊" w:date="2021-05-07T11:32:00Z"/>
                <w:rFonts w:ascii="標楷體" w:eastAsia="標楷體" w:hAnsi="標楷體"/>
              </w:rPr>
            </w:pPr>
            <w:ins w:id="2368" w:author="智誠 楊" w:date="2021-05-07T11:32:00Z">
              <w:r w:rsidRPr="00847BB7">
                <w:rPr>
                  <w:rFonts w:ascii="標楷體" w:eastAsia="標楷體" w:hAnsi="標楷體"/>
                </w:rPr>
                <w:t>處理邏輯及注意事項</w:t>
              </w:r>
            </w:ins>
          </w:p>
        </w:tc>
      </w:tr>
      <w:tr w:rsidR="00E443FD" w:rsidRPr="00847BB7" w14:paraId="131D61FA" w14:textId="77777777" w:rsidTr="005860B0">
        <w:tblPrEx>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ExChange w:id="2369" w:author="智誠 楊" w:date="2021-05-07T13:44:00Z">
            <w:tblPrEx>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Ex>
          </w:tblPrExChange>
        </w:tblPrEx>
        <w:trPr>
          <w:trHeight w:val="244"/>
          <w:tblHeader/>
          <w:jc w:val="center"/>
          <w:ins w:id="2370" w:author="智誠 楊" w:date="2021-05-07T11:32:00Z"/>
          <w:trPrChange w:id="2371" w:author="智誠 楊" w:date="2021-05-07T13:44:00Z">
            <w:trPr>
              <w:trHeight w:val="244"/>
              <w:tblHeader/>
              <w:jc w:val="center"/>
            </w:trPr>
          </w:trPrChange>
        </w:trPr>
        <w:tc>
          <w:tcPr>
            <w:tcW w:w="456" w:type="dxa"/>
            <w:vMerge/>
            <w:shd w:val="clear" w:color="auto" w:fill="D9D9D9" w:themeFill="background1" w:themeFillShade="D9"/>
            <w:tcPrChange w:id="2372" w:author="智誠 楊" w:date="2021-05-07T13:44:00Z">
              <w:tcPr>
                <w:tcW w:w="456" w:type="dxa"/>
                <w:vMerge/>
                <w:shd w:val="clear" w:color="auto" w:fill="D9D9D9" w:themeFill="background1" w:themeFillShade="D9"/>
              </w:tcPr>
            </w:tcPrChange>
          </w:tcPr>
          <w:p w14:paraId="69DFCCDC" w14:textId="77777777" w:rsidR="00E443FD" w:rsidRPr="00847BB7" w:rsidRDefault="00E443FD" w:rsidP="005860B0">
            <w:pPr>
              <w:rPr>
                <w:ins w:id="2373" w:author="智誠 楊" w:date="2021-05-07T11:32:00Z"/>
                <w:rFonts w:ascii="標楷體" w:eastAsia="標楷體" w:hAnsi="標楷體"/>
              </w:rPr>
            </w:pPr>
          </w:p>
        </w:tc>
        <w:tc>
          <w:tcPr>
            <w:tcW w:w="1736" w:type="dxa"/>
            <w:vMerge/>
            <w:shd w:val="clear" w:color="auto" w:fill="D9D9D9" w:themeFill="background1" w:themeFillShade="D9"/>
            <w:tcPrChange w:id="2374" w:author="智誠 楊" w:date="2021-05-07T13:44:00Z">
              <w:tcPr>
                <w:tcW w:w="1736" w:type="dxa"/>
                <w:vMerge/>
                <w:shd w:val="clear" w:color="auto" w:fill="D9D9D9" w:themeFill="background1" w:themeFillShade="D9"/>
              </w:tcPr>
            </w:tcPrChange>
          </w:tcPr>
          <w:p w14:paraId="49C31493" w14:textId="77777777" w:rsidR="00E443FD" w:rsidRPr="00847BB7" w:rsidRDefault="00E443FD" w:rsidP="005860B0">
            <w:pPr>
              <w:rPr>
                <w:ins w:id="2375" w:author="智誠 楊" w:date="2021-05-07T11:32:00Z"/>
                <w:rFonts w:ascii="標楷體" w:eastAsia="標楷體" w:hAnsi="標楷體"/>
              </w:rPr>
            </w:pPr>
          </w:p>
        </w:tc>
        <w:tc>
          <w:tcPr>
            <w:tcW w:w="751" w:type="dxa"/>
            <w:shd w:val="clear" w:color="auto" w:fill="D9D9D9" w:themeFill="background1" w:themeFillShade="D9"/>
            <w:tcPrChange w:id="2376" w:author="智誠 楊" w:date="2021-05-07T13:44:00Z">
              <w:tcPr>
                <w:tcW w:w="751" w:type="dxa"/>
                <w:shd w:val="clear" w:color="auto" w:fill="D9D9D9" w:themeFill="background1" w:themeFillShade="D9"/>
              </w:tcPr>
            </w:tcPrChange>
          </w:tcPr>
          <w:p w14:paraId="5BF92085" w14:textId="77777777" w:rsidR="00E443FD" w:rsidRPr="00847BB7" w:rsidRDefault="00E443FD" w:rsidP="005860B0">
            <w:pPr>
              <w:rPr>
                <w:ins w:id="2377" w:author="智誠 楊" w:date="2021-05-07T11:32:00Z"/>
                <w:rFonts w:ascii="標楷體" w:eastAsia="標楷體" w:hAnsi="標楷體"/>
              </w:rPr>
            </w:pPr>
            <w:ins w:id="2378" w:author="智誠 楊" w:date="2021-05-07T11:32:00Z">
              <w:r w:rsidRPr="00847BB7">
                <w:rPr>
                  <w:rFonts w:ascii="標楷體" w:eastAsia="標楷體" w:hAnsi="標楷體" w:hint="eastAsia"/>
                </w:rPr>
                <w:t>資料</w:t>
              </w:r>
              <w:del w:id="2379" w:author="張金龍" w:date="2021-06-02T13:44:00Z">
                <w:r w:rsidRPr="00847BB7" w:rsidDel="00732CC7">
                  <w:rPr>
                    <w:rFonts w:ascii="標楷體" w:eastAsia="標楷體" w:hAnsi="標楷體" w:hint="eastAsia"/>
                  </w:rPr>
                  <w:delText>型態</w:delText>
                </w:r>
              </w:del>
              <w:r w:rsidRPr="00847BB7">
                <w:rPr>
                  <w:rFonts w:ascii="標楷體" w:eastAsia="標楷體" w:hAnsi="標楷體" w:hint="eastAsia"/>
                </w:rPr>
                <w:t>長度</w:t>
              </w:r>
            </w:ins>
          </w:p>
        </w:tc>
        <w:tc>
          <w:tcPr>
            <w:tcW w:w="1436" w:type="dxa"/>
            <w:shd w:val="clear" w:color="auto" w:fill="D9D9D9" w:themeFill="background1" w:themeFillShade="D9"/>
            <w:tcPrChange w:id="2380" w:author="智誠 楊" w:date="2021-05-07T13:44:00Z">
              <w:tcPr>
                <w:tcW w:w="1305" w:type="dxa"/>
                <w:shd w:val="clear" w:color="auto" w:fill="D9D9D9" w:themeFill="background1" w:themeFillShade="D9"/>
              </w:tcPr>
            </w:tcPrChange>
          </w:tcPr>
          <w:p w14:paraId="7F617557" w14:textId="77777777" w:rsidR="00E443FD" w:rsidRPr="00847BB7" w:rsidRDefault="00E443FD" w:rsidP="005860B0">
            <w:pPr>
              <w:rPr>
                <w:ins w:id="2381" w:author="智誠 楊" w:date="2021-05-07T11:32:00Z"/>
                <w:rFonts w:ascii="標楷體" w:eastAsia="標楷體" w:hAnsi="標楷體"/>
              </w:rPr>
            </w:pPr>
            <w:ins w:id="2382" w:author="智誠 楊" w:date="2021-05-07T11:32:00Z">
              <w:r w:rsidRPr="00847BB7">
                <w:rPr>
                  <w:rFonts w:ascii="標楷體" w:eastAsia="標楷體" w:hAnsi="標楷體"/>
                </w:rPr>
                <w:t>預設值</w:t>
              </w:r>
            </w:ins>
          </w:p>
        </w:tc>
        <w:tc>
          <w:tcPr>
            <w:tcW w:w="1896" w:type="dxa"/>
            <w:shd w:val="clear" w:color="auto" w:fill="D9D9D9" w:themeFill="background1" w:themeFillShade="D9"/>
            <w:tcPrChange w:id="2383" w:author="智誠 楊" w:date="2021-05-07T13:44:00Z">
              <w:tcPr>
                <w:tcW w:w="2027" w:type="dxa"/>
                <w:gridSpan w:val="2"/>
                <w:shd w:val="clear" w:color="auto" w:fill="D9D9D9" w:themeFill="background1" w:themeFillShade="D9"/>
              </w:tcPr>
            </w:tcPrChange>
          </w:tcPr>
          <w:p w14:paraId="58DF8171" w14:textId="77777777" w:rsidR="00E443FD" w:rsidRPr="00847BB7" w:rsidRDefault="00E443FD" w:rsidP="005860B0">
            <w:pPr>
              <w:rPr>
                <w:ins w:id="2384" w:author="智誠 楊" w:date="2021-05-07T11:32:00Z"/>
                <w:rFonts w:ascii="標楷體" w:eastAsia="標楷體" w:hAnsi="標楷體"/>
              </w:rPr>
            </w:pPr>
            <w:ins w:id="2385" w:author="智誠 楊" w:date="2021-05-07T11:32:00Z">
              <w:r w:rsidRPr="00847BB7">
                <w:rPr>
                  <w:rFonts w:ascii="標楷體" w:eastAsia="標楷體" w:hAnsi="標楷體"/>
                </w:rPr>
                <w:t>選單內容</w:t>
              </w:r>
            </w:ins>
          </w:p>
        </w:tc>
        <w:tc>
          <w:tcPr>
            <w:tcW w:w="514" w:type="dxa"/>
            <w:shd w:val="clear" w:color="auto" w:fill="D9D9D9" w:themeFill="background1" w:themeFillShade="D9"/>
            <w:tcPrChange w:id="2386" w:author="智誠 楊" w:date="2021-05-07T13:44:00Z">
              <w:tcPr>
                <w:tcW w:w="514" w:type="dxa"/>
                <w:shd w:val="clear" w:color="auto" w:fill="D9D9D9" w:themeFill="background1" w:themeFillShade="D9"/>
              </w:tcPr>
            </w:tcPrChange>
          </w:tcPr>
          <w:p w14:paraId="1175A931" w14:textId="77777777" w:rsidR="00E443FD" w:rsidRPr="00847BB7" w:rsidRDefault="00E443FD" w:rsidP="005860B0">
            <w:pPr>
              <w:rPr>
                <w:ins w:id="2387" w:author="智誠 楊" w:date="2021-05-07T11:32:00Z"/>
                <w:rFonts w:ascii="標楷體" w:eastAsia="標楷體" w:hAnsi="標楷體"/>
              </w:rPr>
            </w:pPr>
            <w:ins w:id="2388" w:author="智誠 楊" w:date="2021-05-07T11:32:00Z">
              <w:r w:rsidRPr="00847BB7">
                <w:rPr>
                  <w:rFonts w:ascii="標楷體" w:eastAsia="標楷體" w:hAnsi="標楷體"/>
                </w:rPr>
                <w:t>必填</w:t>
              </w:r>
            </w:ins>
          </w:p>
        </w:tc>
        <w:tc>
          <w:tcPr>
            <w:tcW w:w="407" w:type="dxa"/>
            <w:shd w:val="clear" w:color="auto" w:fill="D9D9D9" w:themeFill="background1" w:themeFillShade="D9"/>
            <w:tcPrChange w:id="2389" w:author="智誠 楊" w:date="2021-05-07T13:44:00Z">
              <w:tcPr>
                <w:tcW w:w="407" w:type="dxa"/>
                <w:shd w:val="clear" w:color="auto" w:fill="D9D9D9" w:themeFill="background1" w:themeFillShade="D9"/>
              </w:tcPr>
            </w:tcPrChange>
          </w:tcPr>
          <w:p w14:paraId="69E867CF" w14:textId="77777777" w:rsidR="00E443FD" w:rsidRPr="00847BB7" w:rsidRDefault="00E443FD" w:rsidP="005860B0">
            <w:pPr>
              <w:rPr>
                <w:ins w:id="2390" w:author="智誠 楊" w:date="2021-05-07T11:32:00Z"/>
                <w:rFonts w:ascii="標楷體" w:eastAsia="標楷體" w:hAnsi="標楷體"/>
              </w:rPr>
            </w:pPr>
            <w:ins w:id="2391" w:author="智誠 楊" w:date="2021-05-07T11:32:00Z">
              <w:r w:rsidRPr="00847BB7">
                <w:rPr>
                  <w:rFonts w:ascii="標楷體" w:eastAsia="標楷體" w:hAnsi="標楷體"/>
                </w:rPr>
                <w:t>R/W</w:t>
              </w:r>
            </w:ins>
          </w:p>
        </w:tc>
        <w:tc>
          <w:tcPr>
            <w:tcW w:w="3544" w:type="dxa"/>
            <w:vMerge/>
            <w:shd w:val="clear" w:color="auto" w:fill="D9D9D9" w:themeFill="background1" w:themeFillShade="D9"/>
            <w:tcPrChange w:id="2392" w:author="智誠 楊" w:date="2021-05-07T13:44:00Z">
              <w:tcPr>
                <w:tcW w:w="3544" w:type="dxa"/>
                <w:vMerge/>
                <w:shd w:val="clear" w:color="auto" w:fill="D9D9D9" w:themeFill="background1" w:themeFillShade="D9"/>
              </w:tcPr>
            </w:tcPrChange>
          </w:tcPr>
          <w:p w14:paraId="13E35415" w14:textId="77777777" w:rsidR="00E443FD" w:rsidRPr="00847BB7" w:rsidRDefault="00E443FD" w:rsidP="005860B0">
            <w:pPr>
              <w:rPr>
                <w:ins w:id="2393" w:author="智誠 楊" w:date="2021-05-07T11:32:00Z"/>
                <w:rFonts w:ascii="標楷體" w:eastAsia="標楷體" w:hAnsi="標楷體"/>
              </w:rPr>
            </w:pPr>
          </w:p>
        </w:tc>
      </w:tr>
      <w:tr w:rsidR="00E443FD" w:rsidRPr="00847BB7" w14:paraId="22C18CAE" w14:textId="77777777" w:rsidTr="005860B0">
        <w:tblPrEx>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ExChange w:id="2394" w:author="智誠 楊" w:date="2021-05-07T13:44:00Z">
            <w:tblPrEx>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Ex>
          </w:tblPrExChange>
        </w:tblPrEx>
        <w:trPr>
          <w:trHeight w:val="244"/>
          <w:jc w:val="center"/>
          <w:ins w:id="2395" w:author="智誠 楊" w:date="2021-05-07T11:32:00Z"/>
          <w:trPrChange w:id="2396" w:author="智誠 楊" w:date="2021-05-07T13:44:00Z">
            <w:trPr>
              <w:trHeight w:val="244"/>
              <w:jc w:val="center"/>
            </w:trPr>
          </w:trPrChange>
        </w:trPr>
        <w:tc>
          <w:tcPr>
            <w:tcW w:w="456" w:type="dxa"/>
            <w:tcPrChange w:id="2397" w:author="智誠 楊" w:date="2021-05-07T13:44:00Z">
              <w:tcPr>
                <w:tcW w:w="456" w:type="dxa"/>
              </w:tcPr>
            </w:tcPrChange>
          </w:tcPr>
          <w:p w14:paraId="69447E12" w14:textId="77777777" w:rsidR="00E443FD" w:rsidRPr="00847BB7" w:rsidRDefault="00E443FD" w:rsidP="005860B0">
            <w:pPr>
              <w:rPr>
                <w:ins w:id="2398" w:author="智誠 楊" w:date="2021-05-07T11:32:00Z"/>
                <w:rFonts w:ascii="標楷體" w:eastAsia="標楷體" w:hAnsi="標楷體"/>
              </w:rPr>
            </w:pPr>
            <w:ins w:id="2399" w:author="智誠 楊" w:date="2021-05-07T11:32:00Z">
              <w:r>
                <w:rPr>
                  <w:rFonts w:ascii="標楷體" w:eastAsia="標楷體" w:hAnsi="標楷體" w:hint="eastAsia"/>
                </w:rPr>
                <w:t>1.</w:t>
              </w:r>
            </w:ins>
          </w:p>
        </w:tc>
        <w:tc>
          <w:tcPr>
            <w:tcW w:w="1736" w:type="dxa"/>
            <w:tcPrChange w:id="2400" w:author="智誠 楊" w:date="2021-05-07T13:44:00Z">
              <w:tcPr>
                <w:tcW w:w="1736" w:type="dxa"/>
              </w:tcPr>
            </w:tcPrChange>
          </w:tcPr>
          <w:p w14:paraId="03A578F8" w14:textId="77777777" w:rsidR="00E443FD" w:rsidRPr="00847BB7" w:rsidRDefault="00E443FD" w:rsidP="005860B0">
            <w:pPr>
              <w:rPr>
                <w:ins w:id="2401" w:author="智誠 楊" w:date="2021-05-07T11:32:00Z"/>
                <w:rFonts w:ascii="標楷體" w:eastAsia="標楷體" w:hAnsi="標楷體"/>
              </w:rPr>
            </w:pPr>
            <w:r>
              <w:rPr>
                <w:rFonts w:ascii="標楷體" w:eastAsia="標楷體" w:hAnsi="標楷體" w:hint="eastAsia"/>
                <w:lang w:eastAsia="zh-HK"/>
              </w:rPr>
              <w:t>功能</w:t>
            </w:r>
            <w:ins w:id="2402" w:author="智誠 楊" w:date="2021-05-07T11:57:00Z">
              <w:del w:id="2403" w:author="張金龍" w:date="2021-06-02T13:44:00Z">
                <w:r w:rsidDel="00732CC7">
                  <w:rPr>
                    <w:rFonts w:ascii="標楷體" w:eastAsia="標楷體" w:hAnsi="標楷體" w:hint="eastAsia"/>
                    <w:lang w:eastAsia="zh-HK"/>
                  </w:rPr>
                  <w:delText>統計期間天數</w:delText>
                </w:r>
              </w:del>
            </w:ins>
          </w:p>
        </w:tc>
        <w:tc>
          <w:tcPr>
            <w:tcW w:w="751" w:type="dxa"/>
            <w:tcPrChange w:id="2404" w:author="智誠 楊" w:date="2021-05-07T13:44:00Z">
              <w:tcPr>
                <w:tcW w:w="751" w:type="dxa"/>
              </w:tcPr>
            </w:tcPrChange>
          </w:tcPr>
          <w:p w14:paraId="7E1E824E" w14:textId="77777777" w:rsidR="00E443FD" w:rsidRPr="00847BB7" w:rsidRDefault="00E443FD" w:rsidP="005860B0">
            <w:pPr>
              <w:rPr>
                <w:ins w:id="2405" w:author="智誠 楊" w:date="2021-05-07T11:32:00Z"/>
                <w:rFonts w:ascii="標楷體" w:eastAsia="標楷體" w:hAnsi="標楷體"/>
              </w:rPr>
            </w:pPr>
            <w:ins w:id="2406" w:author="智誠 楊" w:date="2021-05-10T10:19:00Z">
              <w:del w:id="2407" w:author="張金龍" w:date="2021-06-02T13:44:00Z">
                <w:r w:rsidDel="00732CC7">
                  <w:rPr>
                    <w:rFonts w:ascii="標楷體" w:eastAsia="標楷體" w:hAnsi="標楷體"/>
                  </w:rPr>
                  <w:delText>3</w:delText>
                </w:r>
              </w:del>
            </w:ins>
            <w:ins w:id="2408" w:author="智誠 楊" w:date="2021-05-07T11:32:00Z">
              <w:del w:id="2409" w:author="張金龍" w:date="2021-06-02T13:44:00Z">
                <w:r w:rsidRPr="00847BB7" w:rsidDel="00732CC7">
                  <w:rPr>
                    <w:rFonts w:ascii="標楷體" w:eastAsia="標楷體" w:hAnsi="標楷體"/>
                  </w:rPr>
                  <w:delText xml:space="preserve"> </w:delText>
                </w:r>
              </w:del>
              <w:r w:rsidRPr="00847BB7">
                <w:rPr>
                  <w:rFonts w:ascii="標楷體" w:eastAsia="標楷體" w:hAnsi="標楷體"/>
                </w:rPr>
                <w:t xml:space="preserve">            </w:t>
              </w:r>
            </w:ins>
          </w:p>
        </w:tc>
        <w:tc>
          <w:tcPr>
            <w:tcW w:w="1436" w:type="dxa"/>
            <w:tcPrChange w:id="2410" w:author="智誠 楊" w:date="2021-05-07T13:44:00Z">
              <w:tcPr>
                <w:tcW w:w="1305" w:type="dxa"/>
              </w:tcPr>
            </w:tcPrChange>
          </w:tcPr>
          <w:p w14:paraId="7379DDB9" w14:textId="77777777" w:rsidR="00E443FD" w:rsidRPr="00847BB7" w:rsidRDefault="00E443FD" w:rsidP="005860B0">
            <w:pPr>
              <w:rPr>
                <w:ins w:id="2411" w:author="智誠 楊" w:date="2021-05-07T11:32:00Z"/>
                <w:rFonts w:ascii="標楷體" w:eastAsia="標楷體" w:hAnsi="標楷體"/>
              </w:rPr>
            </w:pPr>
            <w:r>
              <w:rPr>
                <w:rFonts w:ascii="標楷體" w:eastAsia="標楷體" w:hAnsi="標楷體" w:hint="eastAsia"/>
                <w:lang w:eastAsia="zh-HK"/>
              </w:rPr>
              <w:t>姓名檢核</w:t>
            </w:r>
            <w:ins w:id="2412" w:author="智誠 楊" w:date="2021-05-07T13:42:00Z">
              <w:del w:id="2413" w:author="張金龍" w:date="2021-06-02T13:44:00Z">
                <w:r w:rsidDel="00732CC7">
                  <w:rPr>
                    <w:rFonts w:ascii="標楷體" w:eastAsia="標楷體" w:hAnsi="標楷體"/>
                  </w:rPr>
                  <w:delText>MlaundryParas</w:delText>
                </w:r>
                <w:r w:rsidDel="00732CC7">
                  <w:rPr>
                    <w:rFonts w:ascii="標楷體" w:eastAsia="標楷體" w:hAnsi="標楷體" w:hint="eastAsia"/>
                  </w:rPr>
                  <w:delText>.F</w:delText>
                </w:r>
                <w:r w:rsidDel="00732CC7">
                  <w:rPr>
                    <w:rFonts w:ascii="標楷體" w:eastAsia="標楷體" w:hAnsi="標楷體"/>
                  </w:rPr>
                  <w:delText>actorDays</w:delText>
                </w:r>
              </w:del>
            </w:ins>
          </w:p>
        </w:tc>
        <w:tc>
          <w:tcPr>
            <w:tcW w:w="1896" w:type="dxa"/>
            <w:tcPrChange w:id="2414" w:author="智誠 楊" w:date="2021-05-07T13:44:00Z">
              <w:tcPr>
                <w:tcW w:w="2027" w:type="dxa"/>
                <w:gridSpan w:val="2"/>
              </w:tcPr>
            </w:tcPrChange>
          </w:tcPr>
          <w:p w14:paraId="253BF7EC" w14:textId="77777777" w:rsidR="00E443FD" w:rsidRPr="00787403" w:rsidRDefault="00E443FD" w:rsidP="005860B0">
            <w:pPr>
              <w:rPr>
                <w:ins w:id="2415" w:author="智誠 楊" w:date="2021-05-07T11:32:00Z"/>
                <w:rFonts w:ascii="標楷體" w:eastAsia="標楷體" w:hAnsi="標楷體"/>
              </w:rPr>
            </w:pPr>
          </w:p>
        </w:tc>
        <w:tc>
          <w:tcPr>
            <w:tcW w:w="514" w:type="dxa"/>
            <w:tcPrChange w:id="2416" w:author="智誠 楊" w:date="2021-05-07T13:44:00Z">
              <w:tcPr>
                <w:tcW w:w="514" w:type="dxa"/>
              </w:tcPr>
            </w:tcPrChange>
          </w:tcPr>
          <w:p w14:paraId="08A2DA00" w14:textId="77777777" w:rsidR="00E443FD" w:rsidRPr="00847BB7" w:rsidRDefault="00E443FD" w:rsidP="005860B0">
            <w:pPr>
              <w:rPr>
                <w:ins w:id="2417" w:author="智誠 楊" w:date="2021-05-07T11:32:00Z"/>
                <w:rFonts w:ascii="標楷體" w:eastAsia="標楷體" w:hAnsi="標楷體"/>
              </w:rPr>
            </w:pPr>
            <w:ins w:id="2418" w:author="智誠 楊" w:date="2021-05-07T11:32:00Z">
              <w:del w:id="2419" w:author="張金龍" w:date="2021-06-02T13:44:00Z">
                <w:r w:rsidDel="00732CC7">
                  <w:rPr>
                    <w:rFonts w:ascii="標楷體" w:eastAsia="標楷體" w:hAnsi="標楷體" w:hint="eastAsia"/>
                  </w:rPr>
                  <w:delText>V</w:delText>
                </w:r>
              </w:del>
            </w:ins>
          </w:p>
        </w:tc>
        <w:tc>
          <w:tcPr>
            <w:tcW w:w="407" w:type="dxa"/>
            <w:tcPrChange w:id="2420" w:author="智誠 楊" w:date="2021-05-07T13:44:00Z">
              <w:tcPr>
                <w:tcW w:w="407" w:type="dxa"/>
              </w:tcPr>
            </w:tcPrChange>
          </w:tcPr>
          <w:p w14:paraId="6A91ED7E" w14:textId="77777777" w:rsidR="00E443FD" w:rsidRPr="00A01A6B" w:rsidRDefault="00E443FD" w:rsidP="005860B0">
            <w:pPr>
              <w:jc w:val="center"/>
              <w:rPr>
                <w:ins w:id="2421" w:author="智誠 楊" w:date="2021-05-07T11:32:00Z"/>
                <w:rFonts w:ascii="標楷體" w:eastAsia="標楷體" w:hAnsi="標楷體"/>
              </w:rPr>
            </w:pPr>
            <w:ins w:id="2422" w:author="張金龍" w:date="2021-06-02T13:44:00Z">
              <w:r>
                <w:rPr>
                  <w:rFonts w:ascii="標楷體" w:eastAsia="標楷體" w:hAnsi="標楷體" w:hint="eastAsia"/>
                </w:rPr>
                <w:t>R</w:t>
              </w:r>
            </w:ins>
            <w:ins w:id="2423" w:author="智誠 楊" w:date="2021-05-07T11:32:00Z">
              <w:del w:id="2424" w:author="張金龍" w:date="2021-06-02T13:44:00Z">
                <w:r w:rsidRPr="00A01A6B" w:rsidDel="00732CC7">
                  <w:rPr>
                    <w:rFonts w:ascii="標楷體" w:eastAsia="標楷體" w:hAnsi="標楷體" w:hint="eastAsia"/>
                  </w:rPr>
                  <w:delText>W</w:delText>
                </w:r>
              </w:del>
            </w:ins>
          </w:p>
        </w:tc>
        <w:tc>
          <w:tcPr>
            <w:tcW w:w="3544" w:type="dxa"/>
            <w:tcPrChange w:id="2425" w:author="智誠 楊" w:date="2021-05-07T13:44:00Z">
              <w:tcPr>
                <w:tcW w:w="3544" w:type="dxa"/>
              </w:tcPr>
            </w:tcPrChange>
          </w:tcPr>
          <w:p w14:paraId="7B50DD27" w14:textId="77777777" w:rsidR="00E443FD" w:rsidDel="00732CC7" w:rsidRDefault="00E443FD" w:rsidP="005860B0">
            <w:pPr>
              <w:snapToGrid w:val="0"/>
              <w:ind w:left="238" w:hangingChars="99" w:hanging="238"/>
              <w:rPr>
                <w:ins w:id="2426" w:author="智誠 楊" w:date="2021-05-07T11:32:00Z"/>
                <w:del w:id="2427" w:author="張金龍" w:date="2021-06-02T13:44:00Z"/>
                <w:rFonts w:ascii="標楷體" w:eastAsia="標楷體" w:hAnsi="標楷體"/>
                <w:color w:val="000000" w:themeColor="text1"/>
              </w:rPr>
            </w:pPr>
            <w:ins w:id="2428" w:author="智誠 楊" w:date="2021-05-07T11:32:00Z">
              <w:r w:rsidRPr="00A01A6B">
                <w:rPr>
                  <w:rFonts w:ascii="標楷體" w:eastAsia="標楷體" w:hAnsi="標楷體" w:hint="eastAsia"/>
                  <w:color w:val="000000" w:themeColor="text1"/>
                </w:rPr>
                <w:t>1.</w:t>
              </w:r>
            </w:ins>
            <w:ins w:id="2429" w:author="智誠 楊" w:date="2021-05-07T13:44:00Z">
              <w:r>
                <w:rPr>
                  <w:rFonts w:ascii="標楷體" w:eastAsia="標楷體" w:hAnsi="標楷體" w:hint="eastAsia"/>
                  <w:color w:val="000000" w:themeColor="text1"/>
                </w:rPr>
                <w:t>自動顯示</w:t>
              </w:r>
              <w:del w:id="2430" w:author="張金龍" w:date="2021-06-02T13:44:00Z">
                <w:r w:rsidDel="00732CC7">
                  <w:rPr>
                    <w:rFonts w:ascii="標楷體" w:eastAsia="標楷體" w:hAnsi="標楷體" w:hint="eastAsia"/>
                    <w:color w:val="000000" w:themeColor="text1"/>
                  </w:rPr>
                  <w:delText>,可修改</w:delText>
                </w:r>
              </w:del>
            </w:ins>
          </w:p>
          <w:p w14:paraId="68410DF6" w14:textId="77777777" w:rsidR="00E443FD" w:rsidRPr="00A01A6B" w:rsidRDefault="00E443FD">
            <w:pPr>
              <w:snapToGrid w:val="0"/>
              <w:ind w:left="238" w:hangingChars="99" w:hanging="238"/>
              <w:rPr>
                <w:ins w:id="2431" w:author="智誠 楊" w:date="2021-05-07T11:32:00Z"/>
                <w:rFonts w:ascii="標楷體" w:eastAsia="標楷體" w:hAnsi="標楷體"/>
              </w:rPr>
              <w:pPrChange w:id="2432" w:author="張金龍" w:date="2021-06-02T13:44:00Z">
                <w:pPr>
                  <w:snapToGrid w:val="0"/>
                </w:pPr>
              </w:pPrChange>
            </w:pPr>
            <w:ins w:id="2433" w:author="智誠 楊" w:date="2021-05-07T13:44:00Z">
              <w:del w:id="2434" w:author="張金龍" w:date="2021-06-02T13:44:00Z">
                <w:r w:rsidDel="00732CC7">
                  <w:rPr>
                    <w:rFonts w:ascii="標楷體" w:eastAsia="標楷體" w:hAnsi="標楷體" w:hint="eastAsia"/>
                  </w:rPr>
                  <w:delText>2.</w:delText>
                </w:r>
                <w:r w:rsidDel="00732CC7">
                  <w:rPr>
                    <w:rFonts w:ascii="標楷體" w:eastAsia="標楷體" w:hAnsi="標楷體"/>
                  </w:rPr>
                  <w:delText>MlaundryParas</w:delText>
                </w:r>
                <w:r w:rsidDel="00732CC7">
                  <w:rPr>
                    <w:rFonts w:ascii="標楷體" w:eastAsia="標楷體" w:hAnsi="標楷體" w:hint="eastAsia"/>
                  </w:rPr>
                  <w:delText>.F</w:delText>
                </w:r>
                <w:r w:rsidDel="00732CC7">
                  <w:rPr>
                    <w:rFonts w:ascii="標楷體" w:eastAsia="標楷體" w:hAnsi="標楷體"/>
                  </w:rPr>
                  <w:delText>actorDays</w:delText>
                </w:r>
              </w:del>
            </w:ins>
          </w:p>
        </w:tc>
      </w:tr>
      <w:tr w:rsidR="00E443FD" w:rsidRPr="00847BB7" w14:paraId="17D84B81" w14:textId="77777777" w:rsidTr="005860B0">
        <w:trPr>
          <w:trHeight w:val="244"/>
          <w:jc w:val="center"/>
          <w:ins w:id="2435" w:author="張金龍" w:date="2021-06-02T13:45:00Z"/>
        </w:trPr>
        <w:tc>
          <w:tcPr>
            <w:tcW w:w="456" w:type="dxa"/>
          </w:tcPr>
          <w:p w14:paraId="763EC1C7" w14:textId="77777777" w:rsidR="00E443FD" w:rsidRDefault="00E443FD" w:rsidP="005860B0">
            <w:pPr>
              <w:rPr>
                <w:ins w:id="2436" w:author="張金龍" w:date="2021-06-02T13:45:00Z"/>
                <w:rFonts w:ascii="標楷體" w:eastAsia="標楷體" w:hAnsi="標楷體"/>
              </w:rPr>
            </w:pPr>
            <w:ins w:id="2437" w:author="張金龍" w:date="2021-06-02T13:45:00Z">
              <w:r>
                <w:rPr>
                  <w:rFonts w:ascii="標楷體" w:eastAsia="標楷體" w:hAnsi="標楷體" w:hint="eastAsia"/>
                </w:rPr>
                <w:t>2</w:t>
              </w:r>
            </w:ins>
          </w:p>
        </w:tc>
        <w:tc>
          <w:tcPr>
            <w:tcW w:w="1736" w:type="dxa"/>
          </w:tcPr>
          <w:p w14:paraId="609CF5F0" w14:textId="77777777" w:rsidR="00E443FD" w:rsidDel="00732CC7" w:rsidRDefault="00E443FD" w:rsidP="005860B0">
            <w:pPr>
              <w:rPr>
                <w:ins w:id="2438" w:author="張金龍" w:date="2021-06-02T13:45:00Z"/>
                <w:rFonts w:ascii="標楷體" w:eastAsia="標楷體" w:hAnsi="標楷體"/>
                <w:lang w:eastAsia="zh-HK"/>
              </w:rPr>
            </w:pPr>
            <w:r>
              <w:rPr>
                <w:rFonts w:ascii="標楷體" w:eastAsia="標楷體" w:hAnsi="標楷體" w:hint="eastAsia"/>
                <w:lang w:eastAsia="zh-HK"/>
              </w:rPr>
              <w:t>檢核序號</w:t>
            </w:r>
          </w:p>
        </w:tc>
        <w:tc>
          <w:tcPr>
            <w:tcW w:w="751" w:type="dxa"/>
          </w:tcPr>
          <w:p w14:paraId="0093E1C4" w14:textId="77777777" w:rsidR="00E443FD" w:rsidDel="00732CC7" w:rsidRDefault="00E443FD" w:rsidP="005860B0">
            <w:pPr>
              <w:rPr>
                <w:ins w:id="2439" w:author="張金龍" w:date="2021-06-02T13:45:00Z"/>
                <w:rFonts w:ascii="標楷體" w:eastAsia="標楷體" w:hAnsi="標楷體"/>
              </w:rPr>
            </w:pPr>
          </w:p>
        </w:tc>
        <w:tc>
          <w:tcPr>
            <w:tcW w:w="1436" w:type="dxa"/>
          </w:tcPr>
          <w:p w14:paraId="4448CD0E" w14:textId="77777777" w:rsidR="00E443FD" w:rsidRDefault="00E443FD" w:rsidP="005860B0">
            <w:pPr>
              <w:widowControl/>
              <w:shd w:val="clear" w:color="auto" w:fill="FFFFFF"/>
              <w:spacing w:line="360" w:lineRule="atLeast"/>
              <w:rPr>
                <w:rFonts w:ascii="標楷體" w:eastAsia="標楷體" w:hAnsi="標楷體"/>
                <w:lang w:eastAsia="zh-HK"/>
              </w:rPr>
            </w:pPr>
          </w:p>
          <w:p w14:paraId="37EF7C69" w14:textId="77777777" w:rsidR="00E443FD" w:rsidRDefault="00E443FD" w:rsidP="005860B0">
            <w:pPr>
              <w:rPr>
                <w:ins w:id="2440" w:author="張金龍" w:date="2021-06-02T13:45:00Z"/>
                <w:rFonts w:ascii="標楷體" w:eastAsia="標楷體" w:hAnsi="標楷體"/>
                <w:lang w:eastAsia="zh-HK"/>
              </w:rPr>
            </w:pPr>
          </w:p>
        </w:tc>
        <w:tc>
          <w:tcPr>
            <w:tcW w:w="1896" w:type="dxa"/>
          </w:tcPr>
          <w:p w14:paraId="7984A3C7" w14:textId="77777777" w:rsidR="00E443FD" w:rsidRPr="00787403" w:rsidRDefault="00E443FD" w:rsidP="005860B0">
            <w:pPr>
              <w:rPr>
                <w:ins w:id="2441" w:author="張金龍" w:date="2021-06-02T13:45:00Z"/>
                <w:rFonts w:ascii="標楷體" w:eastAsia="標楷體" w:hAnsi="標楷體"/>
              </w:rPr>
            </w:pPr>
          </w:p>
        </w:tc>
        <w:tc>
          <w:tcPr>
            <w:tcW w:w="514" w:type="dxa"/>
          </w:tcPr>
          <w:p w14:paraId="708C0F1D" w14:textId="77777777" w:rsidR="00E443FD" w:rsidDel="00732CC7" w:rsidRDefault="00E443FD" w:rsidP="005860B0">
            <w:pPr>
              <w:rPr>
                <w:ins w:id="2442" w:author="張金龍" w:date="2021-06-02T13:45:00Z"/>
                <w:rFonts w:ascii="標楷體" w:eastAsia="標楷體" w:hAnsi="標楷體"/>
              </w:rPr>
            </w:pPr>
          </w:p>
        </w:tc>
        <w:tc>
          <w:tcPr>
            <w:tcW w:w="407" w:type="dxa"/>
          </w:tcPr>
          <w:p w14:paraId="482CB542" w14:textId="77777777" w:rsidR="00E443FD" w:rsidRDefault="00E443FD" w:rsidP="005860B0">
            <w:pPr>
              <w:jc w:val="center"/>
              <w:rPr>
                <w:ins w:id="2443" w:author="張金龍" w:date="2021-06-02T13:45:00Z"/>
                <w:rFonts w:ascii="標楷體" w:eastAsia="標楷體" w:hAnsi="標楷體"/>
              </w:rPr>
            </w:pPr>
            <w:r>
              <w:rPr>
                <w:rFonts w:ascii="標楷體" w:eastAsia="標楷體" w:hAnsi="標楷體" w:hint="eastAsia"/>
              </w:rPr>
              <w:t>R</w:t>
            </w:r>
          </w:p>
        </w:tc>
        <w:tc>
          <w:tcPr>
            <w:tcW w:w="3544" w:type="dxa"/>
          </w:tcPr>
          <w:p w14:paraId="76328A34" w14:textId="77777777" w:rsidR="00E443FD" w:rsidRDefault="00E443FD" w:rsidP="005860B0">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交易成功後</w:t>
            </w:r>
            <w:r>
              <w:rPr>
                <w:rFonts w:ascii="標楷體" w:eastAsia="標楷體" w:hAnsi="標楷體" w:hint="eastAsia"/>
              </w:rPr>
              <w:t>,</w:t>
            </w:r>
            <w:r>
              <w:rPr>
                <w:rFonts w:ascii="標楷體" w:eastAsia="標楷體" w:hAnsi="標楷體" w:hint="eastAsia"/>
                <w:lang w:eastAsia="zh-HK"/>
              </w:rPr>
              <w:t>自動顯示系統編號</w:t>
            </w:r>
          </w:p>
          <w:p w14:paraId="0BECD5F2" w14:textId="77777777" w:rsidR="00E443FD" w:rsidRPr="002A0BEF" w:rsidRDefault="00E443FD" w:rsidP="005860B0">
            <w:pPr>
              <w:snapToGrid w:val="0"/>
              <w:ind w:left="240" w:hangingChars="100" w:hanging="240"/>
              <w:rPr>
                <w:ins w:id="2444" w:author="張金龍" w:date="2021-06-02T13:45:00Z"/>
                <w:rFonts w:ascii="標楷體" w:eastAsia="標楷體" w:hAnsi="標楷體"/>
                <w:color w:val="000000" w:themeColor="text1"/>
              </w:rPr>
            </w:pPr>
            <w:r>
              <w:rPr>
                <w:rFonts w:ascii="標楷體" w:eastAsia="標楷體" w:hAnsi="標楷體" w:hint="eastAsia"/>
                <w:color w:val="000000" w:themeColor="text1"/>
              </w:rPr>
              <w:t>2.</w:t>
            </w:r>
            <w:r>
              <w:t xml:space="preserve"> </w:t>
            </w:r>
            <w:r w:rsidRPr="002A0BEF">
              <w:rPr>
                <w:rFonts w:ascii="標楷體" w:eastAsia="標楷體" w:hAnsi="標楷體"/>
                <w:color w:val="000000" w:themeColor="text1"/>
              </w:rPr>
              <w:t>TxAmlLog</w:t>
            </w:r>
            <w:r>
              <w:rPr>
                <w:rFonts w:ascii="標楷體" w:eastAsia="標楷體" w:hAnsi="標楷體" w:hint="eastAsia"/>
                <w:color w:val="000000" w:themeColor="text1"/>
              </w:rPr>
              <w:t>.Lo</w:t>
            </w:r>
            <w:r>
              <w:rPr>
                <w:rFonts w:ascii="標楷體" w:eastAsia="標楷體" w:hAnsi="標楷體"/>
                <w:color w:val="000000" w:themeColor="text1"/>
              </w:rPr>
              <w:t>gNo</w:t>
            </w:r>
          </w:p>
        </w:tc>
      </w:tr>
      <w:tr w:rsidR="0079410E" w:rsidRPr="00847BB7" w14:paraId="0CC112E7" w14:textId="77777777" w:rsidTr="00275DCB">
        <w:trPr>
          <w:trHeight w:val="244"/>
          <w:jc w:val="center"/>
        </w:trPr>
        <w:tc>
          <w:tcPr>
            <w:tcW w:w="456" w:type="dxa"/>
          </w:tcPr>
          <w:p w14:paraId="7B0A9FB2" w14:textId="77777777" w:rsidR="0079410E" w:rsidRDefault="0079410E" w:rsidP="005860B0">
            <w:pPr>
              <w:rPr>
                <w:rFonts w:ascii="標楷體" w:eastAsia="標楷體" w:hAnsi="標楷體"/>
              </w:rPr>
            </w:pPr>
          </w:p>
        </w:tc>
        <w:tc>
          <w:tcPr>
            <w:tcW w:w="10284" w:type="dxa"/>
            <w:gridSpan w:val="7"/>
          </w:tcPr>
          <w:p w14:paraId="4DB75191" w14:textId="2FE90AB8" w:rsidR="0079410E" w:rsidRDefault="0079410E" w:rsidP="005860B0">
            <w:pPr>
              <w:snapToGrid w:val="0"/>
              <w:ind w:left="240" w:hangingChars="100" w:hanging="240"/>
              <w:rPr>
                <w:rFonts w:ascii="標楷體" w:eastAsia="標楷體" w:hAnsi="標楷體"/>
              </w:rPr>
            </w:pPr>
            <w:r>
              <w:rPr>
                <w:rFonts w:ascii="標楷體" w:eastAsia="標楷體" w:hAnsi="標楷體" w:hint="eastAsia"/>
                <w:lang w:eastAsia="zh-HK"/>
              </w:rPr>
              <w:t>若</w:t>
            </w:r>
            <w:r>
              <w:rPr>
                <w:rFonts w:ascii="標楷體" w:eastAsia="標楷體" w:hAnsi="標楷體" w:hint="eastAsia"/>
              </w:rPr>
              <w:t>[</w:t>
            </w:r>
            <w:r>
              <w:rPr>
                <w:rFonts w:ascii="標楷體" w:eastAsia="標楷體" w:hAnsi="標楷體" w:hint="eastAsia"/>
                <w:lang w:eastAsia="zh-HK"/>
              </w:rPr>
              <w:t>檢核序號</w:t>
            </w:r>
            <w:r>
              <w:rPr>
                <w:rFonts w:ascii="標楷體" w:eastAsia="標楷體" w:hAnsi="標楷體" w:hint="eastAsia"/>
              </w:rPr>
              <w:t>]</w:t>
            </w:r>
            <w:r>
              <w:rPr>
                <w:rFonts w:ascii="標楷體" w:eastAsia="標楷體" w:hAnsi="標楷體" w:hint="eastAsia"/>
                <w:lang w:eastAsia="zh-HK"/>
              </w:rPr>
              <w:t>資料不</w:t>
            </w:r>
            <w:r w:rsidRPr="008E6906">
              <w:rPr>
                <w:rFonts w:ascii="標楷體" w:eastAsia="標楷體" w:hAnsi="標楷體" w:hint="eastAsia"/>
              </w:rPr>
              <w:t>存在[</w:t>
            </w:r>
            <w:r w:rsidRPr="00BB67B7">
              <w:rPr>
                <w:rFonts w:ascii="標楷體" w:eastAsia="標楷體" w:hAnsi="標楷體" w:hint="eastAsia"/>
              </w:rPr>
              <w:t>AML檢查紀錄檔</w:t>
            </w:r>
            <w:r w:rsidRPr="008E6906">
              <w:rPr>
                <w:rFonts w:ascii="標楷體" w:eastAsia="標楷體" w:hAnsi="標楷體" w:hint="eastAsia"/>
              </w:rPr>
              <w:t>(Tx</w:t>
            </w:r>
            <w:r>
              <w:rPr>
                <w:rFonts w:ascii="標楷體" w:eastAsia="標楷體" w:hAnsi="標楷體"/>
              </w:rPr>
              <w:t>AmlLog</w:t>
            </w:r>
            <w:r w:rsidRPr="008E6906">
              <w:rPr>
                <w:rFonts w:ascii="標楷體" w:eastAsia="標楷體" w:hAnsi="標楷體" w:hint="eastAsia"/>
              </w:rPr>
              <w:t>)],顯示錯誤訊息:"E</w:t>
            </w:r>
            <w:r>
              <w:rPr>
                <w:rFonts w:ascii="標楷體" w:eastAsia="標楷體" w:hAnsi="標楷體"/>
              </w:rPr>
              <w:t>C</w:t>
            </w:r>
            <w:r w:rsidRPr="008E6906">
              <w:rPr>
                <w:rFonts w:ascii="標楷體" w:eastAsia="標楷體" w:hAnsi="標楷體" w:hint="eastAsia"/>
              </w:rPr>
              <w:t>00</w:t>
            </w:r>
            <w:r>
              <w:rPr>
                <w:rFonts w:ascii="標楷體" w:eastAsia="標楷體" w:hAnsi="標楷體"/>
              </w:rPr>
              <w:t>1:</w:t>
            </w:r>
            <w:r w:rsidRPr="008E6906">
              <w:rPr>
                <w:rFonts w:ascii="標楷體" w:eastAsia="標楷體" w:hAnsi="標楷體" w:hint="eastAsia"/>
              </w:rPr>
              <w:t>資料</w:t>
            </w:r>
            <w:r>
              <w:rPr>
                <w:rFonts w:ascii="標楷體" w:eastAsia="標楷體" w:hAnsi="標楷體" w:hint="eastAsia"/>
                <w:lang w:eastAsia="zh-HK"/>
              </w:rPr>
              <w:t>不存在</w:t>
            </w:r>
            <w:r>
              <w:rPr>
                <w:rFonts w:ascii="標楷體" w:eastAsia="標楷體" w:hAnsi="標楷體" w:hint="eastAsia"/>
              </w:rPr>
              <w:t>(</w:t>
            </w:r>
            <w:r w:rsidRPr="001677D0">
              <w:rPr>
                <w:rFonts w:ascii="標楷體" w:eastAsia="標楷體" w:hAnsi="標楷體" w:hint="eastAsia"/>
              </w:rPr>
              <w:t>使用者代</w:t>
            </w:r>
            <w:r>
              <w:rPr>
                <w:rFonts w:ascii="標楷體" w:eastAsia="標楷體" w:hAnsi="標楷體" w:hint="eastAsia"/>
              </w:rPr>
              <w:t>號(</w:t>
            </w:r>
            <w:r w:rsidRPr="00BB67B7">
              <w:rPr>
                <w:rFonts w:ascii="標楷體" w:eastAsia="標楷體" w:hAnsi="標楷體"/>
              </w:rPr>
              <w:t>TxAmlLog.LogNo:</w:t>
            </w:r>
            <w:r>
              <w:rPr>
                <w:rFonts w:ascii="標楷體" w:eastAsia="標楷體" w:hAnsi="標楷體" w:hint="eastAsia"/>
              </w:rPr>
              <w:t>)</w:t>
            </w:r>
            <w:r w:rsidRPr="008E6906">
              <w:rPr>
                <w:rFonts w:ascii="標楷體" w:eastAsia="標楷體" w:hAnsi="標楷體" w:hint="eastAsia"/>
              </w:rPr>
              <w:t xml:space="preserve"> "</w:t>
            </w:r>
          </w:p>
        </w:tc>
      </w:tr>
      <w:tr w:rsidR="00E443FD" w:rsidRPr="00847BB7" w14:paraId="0ADB7BBD" w14:textId="77777777" w:rsidTr="005860B0">
        <w:trPr>
          <w:trHeight w:val="244"/>
          <w:jc w:val="center"/>
          <w:ins w:id="2445" w:author="張金龍" w:date="2021-06-02T13:46:00Z"/>
        </w:trPr>
        <w:tc>
          <w:tcPr>
            <w:tcW w:w="456" w:type="dxa"/>
          </w:tcPr>
          <w:p w14:paraId="5FD55C3E" w14:textId="77777777" w:rsidR="00E443FD" w:rsidRDefault="00E443FD" w:rsidP="005860B0">
            <w:pPr>
              <w:rPr>
                <w:ins w:id="2446" w:author="張金龍" w:date="2021-06-02T13:46:00Z"/>
                <w:rFonts w:ascii="標楷體" w:eastAsia="標楷體" w:hAnsi="標楷體"/>
              </w:rPr>
            </w:pPr>
            <w:ins w:id="2447" w:author="張金龍" w:date="2021-06-02T13:46:00Z">
              <w:r>
                <w:rPr>
                  <w:rFonts w:ascii="標楷體" w:eastAsia="標楷體" w:hAnsi="標楷體" w:hint="eastAsia"/>
                </w:rPr>
                <w:t>3</w:t>
              </w:r>
            </w:ins>
          </w:p>
        </w:tc>
        <w:tc>
          <w:tcPr>
            <w:tcW w:w="1736" w:type="dxa"/>
          </w:tcPr>
          <w:p w14:paraId="1740A233" w14:textId="77777777" w:rsidR="00E443FD" w:rsidRDefault="00E443FD" w:rsidP="005860B0">
            <w:pPr>
              <w:rPr>
                <w:ins w:id="2448" w:author="張金龍" w:date="2021-06-02T13:46:00Z"/>
                <w:rFonts w:ascii="標楷體" w:eastAsia="標楷體" w:hAnsi="標楷體"/>
              </w:rPr>
            </w:pPr>
            <w:r>
              <w:rPr>
                <w:rFonts w:ascii="標楷體" w:eastAsia="標楷體" w:hAnsi="標楷體" w:hint="eastAsia"/>
              </w:rPr>
              <w:t>AML</w:t>
            </w:r>
            <w:r>
              <w:rPr>
                <w:rFonts w:ascii="標楷體" w:eastAsia="標楷體" w:hAnsi="標楷體" w:hint="eastAsia"/>
                <w:lang w:eastAsia="zh-HK"/>
              </w:rPr>
              <w:t>交易序號</w:t>
            </w:r>
          </w:p>
        </w:tc>
        <w:tc>
          <w:tcPr>
            <w:tcW w:w="751" w:type="dxa"/>
          </w:tcPr>
          <w:p w14:paraId="259B32AE" w14:textId="77777777" w:rsidR="00E443FD" w:rsidRDefault="00E443FD" w:rsidP="005860B0">
            <w:pPr>
              <w:rPr>
                <w:ins w:id="2449" w:author="張金龍" w:date="2021-06-02T13:46:00Z"/>
                <w:rFonts w:ascii="標楷體" w:eastAsia="標楷體" w:hAnsi="標楷體"/>
              </w:rPr>
            </w:pPr>
          </w:p>
        </w:tc>
        <w:tc>
          <w:tcPr>
            <w:tcW w:w="1436" w:type="dxa"/>
          </w:tcPr>
          <w:p w14:paraId="4DF400DF" w14:textId="77777777" w:rsidR="00E443FD" w:rsidRDefault="00E443FD" w:rsidP="005860B0">
            <w:pPr>
              <w:rPr>
                <w:ins w:id="2450" w:author="張金龍" w:date="2021-06-02T13:46:00Z"/>
                <w:rFonts w:ascii="標楷體" w:eastAsia="標楷體" w:hAnsi="標楷體"/>
                <w:lang w:eastAsia="zh-HK"/>
              </w:rPr>
            </w:pPr>
          </w:p>
        </w:tc>
        <w:tc>
          <w:tcPr>
            <w:tcW w:w="1896" w:type="dxa"/>
          </w:tcPr>
          <w:p w14:paraId="24D245AD" w14:textId="77777777" w:rsidR="00E443FD" w:rsidRPr="00787403" w:rsidRDefault="00E443FD" w:rsidP="005860B0">
            <w:pPr>
              <w:rPr>
                <w:ins w:id="2451" w:author="張金龍" w:date="2021-06-02T13:46:00Z"/>
                <w:rFonts w:ascii="標楷體" w:eastAsia="標楷體" w:hAnsi="標楷體"/>
              </w:rPr>
            </w:pPr>
          </w:p>
        </w:tc>
        <w:tc>
          <w:tcPr>
            <w:tcW w:w="514" w:type="dxa"/>
          </w:tcPr>
          <w:p w14:paraId="31C7CF72" w14:textId="77777777" w:rsidR="00E443FD" w:rsidRDefault="00E443FD" w:rsidP="005860B0">
            <w:pPr>
              <w:rPr>
                <w:ins w:id="2452" w:author="張金龍" w:date="2021-06-02T13:46:00Z"/>
                <w:rFonts w:ascii="標楷體" w:eastAsia="標楷體" w:hAnsi="標楷體"/>
              </w:rPr>
            </w:pPr>
          </w:p>
        </w:tc>
        <w:tc>
          <w:tcPr>
            <w:tcW w:w="407" w:type="dxa"/>
          </w:tcPr>
          <w:p w14:paraId="596E1AD5" w14:textId="77777777" w:rsidR="00E443FD" w:rsidRDefault="00E443FD" w:rsidP="005860B0">
            <w:pPr>
              <w:jc w:val="center"/>
              <w:rPr>
                <w:ins w:id="2453" w:author="張金龍" w:date="2021-06-02T13:46:00Z"/>
                <w:rFonts w:ascii="標楷體" w:eastAsia="標楷體" w:hAnsi="標楷體"/>
              </w:rPr>
            </w:pPr>
          </w:p>
        </w:tc>
        <w:tc>
          <w:tcPr>
            <w:tcW w:w="3544" w:type="dxa"/>
          </w:tcPr>
          <w:p w14:paraId="70085616" w14:textId="77777777" w:rsidR="00E443FD" w:rsidRDefault="00E443FD" w:rsidP="005860B0">
            <w:pPr>
              <w:snapToGrid w:val="0"/>
              <w:ind w:left="240" w:hangingChars="100" w:hanging="240"/>
              <w:rPr>
                <w:ins w:id="2454" w:author="張金龍" w:date="2021-06-02T13:46:00Z"/>
                <w:rFonts w:ascii="標楷體" w:eastAsia="標楷體" w:hAnsi="標楷體"/>
              </w:rPr>
            </w:pPr>
            <w:r>
              <w:rPr>
                <w:rFonts w:ascii="標楷體" w:eastAsia="標楷體" w:hAnsi="標楷體" w:hint="eastAsia"/>
              </w:rPr>
              <w:t>1.TxAmlLog.</w:t>
            </w:r>
            <w:r>
              <w:t xml:space="preserve"> </w:t>
            </w:r>
            <w:r w:rsidRPr="002A0BEF">
              <w:rPr>
                <w:rFonts w:ascii="標楷體" w:eastAsia="標楷體" w:hAnsi="標楷體"/>
              </w:rPr>
              <w:t>TransactionId</w:t>
            </w:r>
          </w:p>
        </w:tc>
      </w:tr>
      <w:tr w:rsidR="00E443FD" w:rsidRPr="00847BB7" w14:paraId="350922EF" w14:textId="77777777" w:rsidTr="005860B0">
        <w:trPr>
          <w:trHeight w:val="244"/>
          <w:jc w:val="center"/>
        </w:trPr>
        <w:tc>
          <w:tcPr>
            <w:tcW w:w="456" w:type="dxa"/>
          </w:tcPr>
          <w:p w14:paraId="2126AAF3" w14:textId="77777777" w:rsidR="00E443FD" w:rsidRDefault="00E443FD" w:rsidP="005860B0">
            <w:pPr>
              <w:rPr>
                <w:rFonts w:ascii="標楷體" w:eastAsia="標楷體" w:hAnsi="標楷體"/>
              </w:rPr>
            </w:pPr>
          </w:p>
        </w:tc>
        <w:tc>
          <w:tcPr>
            <w:tcW w:w="1736" w:type="dxa"/>
          </w:tcPr>
          <w:p w14:paraId="6378E2F9" w14:textId="77777777" w:rsidR="00E443FD" w:rsidRDefault="00E443FD" w:rsidP="005860B0">
            <w:pPr>
              <w:rPr>
                <w:rFonts w:ascii="標楷體" w:eastAsia="標楷體" w:hAnsi="標楷體"/>
              </w:rPr>
            </w:pPr>
            <w:r>
              <w:rPr>
                <w:rFonts w:ascii="標楷體" w:eastAsia="標楷體" w:hAnsi="標楷體" w:hint="eastAsia"/>
                <w:lang w:eastAsia="zh-HK"/>
              </w:rPr>
              <w:t>序號</w:t>
            </w:r>
            <w:r>
              <w:rPr>
                <w:rFonts w:ascii="標楷體" w:eastAsia="標楷體" w:hAnsi="標楷體" w:hint="eastAsia"/>
              </w:rPr>
              <w:t>1</w:t>
            </w:r>
          </w:p>
        </w:tc>
        <w:tc>
          <w:tcPr>
            <w:tcW w:w="751" w:type="dxa"/>
          </w:tcPr>
          <w:p w14:paraId="2FA85B3A" w14:textId="77777777" w:rsidR="00E443FD" w:rsidRDefault="00E443FD" w:rsidP="005860B0">
            <w:pPr>
              <w:rPr>
                <w:rFonts w:ascii="標楷體" w:eastAsia="標楷體" w:hAnsi="標楷體"/>
              </w:rPr>
            </w:pPr>
            <w:r>
              <w:rPr>
                <w:rFonts w:ascii="標楷體" w:eastAsia="標楷體" w:hAnsi="標楷體" w:hint="eastAsia"/>
              </w:rPr>
              <w:t>2</w:t>
            </w:r>
          </w:p>
        </w:tc>
        <w:tc>
          <w:tcPr>
            <w:tcW w:w="1436" w:type="dxa"/>
          </w:tcPr>
          <w:p w14:paraId="68C081B5" w14:textId="77777777" w:rsidR="00E443FD" w:rsidRDefault="00E443FD" w:rsidP="005860B0">
            <w:pPr>
              <w:rPr>
                <w:rFonts w:ascii="標楷體" w:eastAsia="標楷體" w:hAnsi="標楷體"/>
              </w:rPr>
            </w:pPr>
            <w:r>
              <w:rPr>
                <w:rFonts w:ascii="標楷體" w:eastAsia="標楷體" w:hAnsi="標楷體" w:hint="eastAsia"/>
              </w:rPr>
              <w:t>03</w:t>
            </w:r>
          </w:p>
        </w:tc>
        <w:tc>
          <w:tcPr>
            <w:tcW w:w="1896" w:type="dxa"/>
          </w:tcPr>
          <w:p w14:paraId="3C3CDB17" w14:textId="77777777" w:rsidR="00E443FD" w:rsidRPr="00787403" w:rsidRDefault="00E443FD" w:rsidP="005860B0">
            <w:pPr>
              <w:rPr>
                <w:rFonts w:ascii="標楷體" w:eastAsia="標楷體" w:hAnsi="標楷體"/>
              </w:rPr>
            </w:pPr>
          </w:p>
        </w:tc>
        <w:tc>
          <w:tcPr>
            <w:tcW w:w="514" w:type="dxa"/>
          </w:tcPr>
          <w:p w14:paraId="05ADCF23" w14:textId="77777777" w:rsidR="00E443FD" w:rsidRDefault="00E443FD" w:rsidP="005860B0">
            <w:pPr>
              <w:rPr>
                <w:rFonts w:ascii="標楷體" w:eastAsia="標楷體" w:hAnsi="標楷體"/>
              </w:rPr>
            </w:pPr>
          </w:p>
        </w:tc>
        <w:tc>
          <w:tcPr>
            <w:tcW w:w="407" w:type="dxa"/>
          </w:tcPr>
          <w:p w14:paraId="77F013A7" w14:textId="77777777" w:rsidR="00E443FD" w:rsidRDefault="00E443FD" w:rsidP="005860B0">
            <w:pPr>
              <w:jc w:val="center"/>
              <w:rPr>
                <w:rFonts w:ascii="標楷體" w:eastAsia="標楷體" w:hAnsi="標楷體"/>
              </w:rPr>
            </w:pPr>
            <w:r>
              <w:rPr>
                <w:rFonts w:ascii="標楷體" w:eastAsia="標楷體" w:hAnsi="標楷體" w:hint="eastAsia"/>
              </w:rPr>
              <w:t>R</w:t>
            </w:r>
          </w:p>
        </w:tc>
        <w:tc>
          <w:tcPr>
            <w:tcW w:w="3544" w:type="dxa"/>
          </w:tcPr>
          <w:p w14:paraId="502EF8BC" w14:textId="77777777" w:rsidR="00E443FD" w:rsidRDefault="00E443FD" w:rsidP="005860B0">
            <w:pPr>
              <w:snapToGrid w:val="0"/>
              <w:ind w:left="240" w:hangingChars="100" w:hanging="240"/>
              <w:rPr>
                <w:rFonts w:ascii="標楷體" w:eastAsia="標楷體" w:hAnsi="標楷體"/>
              </w:rPr>
            </w:pPr>
          </w:p>
        </w:tc>
      </w:tr>
      <w:tr w:rsidR="00E443FD" w:rsidRPr="00847BB7" w14:paraId="252AF245" w14:textId="77777777" w:rsidTr="005860B0">
        <w:trPr>
          <w:trHeight w:val="244"/>
          <w:jc w:val="center"/>
        </w:trPr>
        <w:tc>
          <w:tcPr>
            <w:tcW w:w="456" w:type="dxa"/>
          </w:tcPr>
          <w:p w14:paraId="3A8DEE1C" w14:textId="77777777" w:rsidR="00E443FD" w:rsidRDefault="00E443FD" w:rsidP="005860B0">
            <w:pPr>
              <w:rPr>
                <w:rFonts w:ascii="標楷體" w:eastAsia="標楷體" w:hAnsi="標楷體"/>
              </w:rPr>
            </w:pPr>
          </w:p>
        </w:tc>
        <w:tc>
          <w:tcPr>
            <w:tcW w:w="1736" w:type="dxa"/>
          </w:tcPr>
          <w:p w14:paraId="71F4865B" w14:textId="77777777" w:rsidR="00E443FD" w:rsidRDefault="00E443FD" w:rsidP="005860B0">
            <w:pPr>
              <w:rPr>
                <w:rFonts w:ascii="標楷體" w:eastAsia="標楷體" w:hAnsi="標楷體"/>
                <w:lang w:eastAsia="zh-HK"/>
              </w:rPr>
            </w:pPr>
            <w:r>
              <w:rPr>
                <w:rFonts w:ascii="標楷體" w:eastAsia="標楷體" w:hAnsi="標楷體" w:hint="eastAsia"/>
                <w:lang w:eastAsia="zh-HK"/>
              </w:rPr>
              <w:t>序號</w:t>
            </w:r>
            <w:r>
              <w:rPr>
                <w:rFonts w:ascii="標楷體" w:eastAsia="標楷體" w:hAnsi="標楷體" w:hint="eastAsia"/>
              </w:rPr>
              <w:t>2</w:t>
            </w:r>
          </w:p>
        </w:tc>
        <w:tc>
          <w:tcPr>
            <w:tcW w:w="751" w:type="dxa"/>
          </w:tcPr>
          <w:p w14:paraId="4CD33743" w14:textId="77777777" w:rsidR="00E443FD" w:rsidRDefault="00E443FD" w:rsidP="005860B0">
            <w:pPr>
              <w:rPr>
                <w:rFonts w:ascii="標楷體" w:eastAsia="標楷體" w:hAnsi="標楷體"/>
              </w:rPr>
            </w:pPr>
            <w:r>
              <w:rPr>
                <w:rFonts w:ascii="標楷體" w:eastAsia="標楷體" w:hAnsi="標楷體" w:hint="eastAsia"/>
              </w:rPr>
              <w:t>40</w:t>
            </w:r>
          </w:p>
        </w:tc>
        <w:tc>
          <w:tcPr>
            <w:tcW w:w="1436" w:type="dxa"/>
          </w:tcPr>
          <w:p w14:paraId="5DFBD5E3" w14:textId="77777777" w:rsidR="00E443FD" w:rsidRDefault="00E443FD" w:rsidP="005860B0">
            <w:pPr>
              <w:rPr>
                <w:rFonts w:ascii="標楷體" w:eastAsia="標楷體" w:hAnsi="標楷體"/>
              </w:rPr>
            </w:pPr>
          </w:p>
        </w:tc>
        <w:tc>
          <w:tcPr>
            <w:tcW w:w="1896" w:type="dxa"/>
          </w:tcPr>
          <w:p w14:paraId="2149496C" w14:textId="77777777" w:rsidR="00E443FD" w:rsidRPr="00787403" w:rsidRDefault="00E443FD" w:rsidP="005860B0">
            <w:pPr>
              <w:rPr>
                <w:rFonts w:ascii="標楷體" w:eastAsia="標楷體" w:hAnsi="標楷體"/>
              </w:rPr>
            </w:pPr>
          </w:p>
        </w:tc>
        <w:tc>
          <w:tcPr>
            <w:tcW w:w="514" w:type="dxa"/>
          </w:tcPr>
          <w:p w14:paraId="1392738D" w14:textId="77777777" w:rsidR="00E443FD" w:rsidRDefault="00E443FD" w:rsidP="005860B0">
            <w:pPr>
              <w:rPr>
                <w:rFonts w:ascii="標楷體" w:eastAsia="標楷體" w:hAnsi="標楷體"/>
              </w:rPr>
            </w:pPr>
          </w:p>
        </w:tc>
        <w:tc>
          <w:tcPr>
            <w:tcW w:w="407" w:type="dxa"/>
          </w:tcPr>
          <w:p w14:paraId="7467AE5A" w14:textId="77777777" w:rsidR="00E443FD" w:rsidRDefault="00E443FD" w:rsidP="005860B0">
            <w:pPr>
              <w:jc w:val="center"/>
              <w:rPr>
                <w:rFonts w:ascii="標楷體" w:eastAsia="標楷體" w:hAnsi="標楷體"/>
              </w:rPr>
            </w:pPr>
            <w:r>
              <w:rPr>
                <w:rFonts w:ascii="標楷體" w:eastAsia="標楷體" w:hAnsi="標楷體" w:hint="eastAsia"/>
              </w:rPr>
              <w:t>R</w:t>
            </w:r>
          </w:p>
        </w:tc>
        <w:tc>
          <w:tcPr>
            <w:tcW w:w="3544" w:type="dxa"/>
          </w:tcPr>
          <w:p w14:paraId="4898B37F" w14:textId="77777777" w:rsidR="00E443FD" w:rsidRDefault="00E443FD" w:rsidP="005860B0">
            <w:pPr>
              <w:snapToGrid w:val="0"/>
              <w:ind w:left="240" w:hangingChars="100" w:hanging="240"/>
              <w:rPr>
                <w:rFonts w:ascii="標楷體" w:eastAsia="標楷體" w:hAnsi="標楷體"/>
              </w:rPr>
            </w:pPr>
          </w:p>
        </w:tc>
      </w:tr>
      <w:tr w:rsidR="00E443FD" w:rsidRPr="00847BB7" w14:paraId="137CA20F" w14:textId="77777777" w:rsidTr="005860B0">
        <w:trPr>
          <w:trHeight w:val="244"/>
          <w:jc w:val="center"/>
          <w:ins w:id="2455" w:author="張金龍" w:date="2021-06-02T13:46:00Z"/>
        </w:trPr>
        <w:tc>
          <w:tcPr>
            <w:tcW w:w="456" w:type="dxa"/>
          </w:tcPr>
          <w:p w14:paraId="7B9D0074" w14:textId="77777777" w:rsidR="00E443FD" w:rsidRDefault="00E443FD" w:rsidP="005860B0">
            <w:pPr>
              <w:rPr>
                <w:ins w:id="2456" w:author="張金龍" w:date="2021-06-02T13:46:00Z"/>
                <w:rFonts w:ascii="標楷體" w:eastAsia="標楷體" w:hAnsi="標楷體"/>
              </w:rPr>
            </w:pPr>
            <w:r>
              <w:rPr>
                <w:rFonts w:ascii="標楷體" w:eastAsia="標楷體" w:hAnsi="標楷體" w:hint="eastAsia"/>
              </w:rPr>
              <w:t>4</w:t>
            </w:r>
          </w:p>
        </w:tc>
        <w:tc>
          <w:tcPr>
            <w:tcW w:w="1736" w:type="dxa"/>
          </w:tcPr>
          <w:p w14:paraId="5127559B" w14:textId="77777777" w:rsidR="00E443FD" w:rsidRDefault="00E443FD" w:rsidP="005860B0">
            <w:pPr>
              <w:rPr>
                <w:ins w:id="2457" w:author="張金龍" w:date="2021-06-02T13:46:00Z"/>
                <w:rFonts w:ascii="標楷體" w:eastAsia="標楷體" w:hAnsi="標楷體"/>
              </w:rPr>
            </w:pPr>
            <w:r>
              <w:rPr>
                <w:rFonts w:ascii="標楷體" w:eastAsia="標楷體" w:hAnsi="標楷體" w:hint="eastAsia"/>
                <w:lang w:eastAsia="zh-HK"/>
              </w:rPr>
              <w:t>查詢單位</w:t>
            </w:r>
          </w:p>
        </w:tc>
        <w:tc>
          <w:tcPr>
            <w:tcW w:w="751" w:type="dxa"/>
          </w:tcPr>
          <w:p w14:paraId="6D0BF1B3" w14:textId="77777777" w:rsidR="00E443FD" w:rsidRDefault="00E443FD" w:rsidP="005860B0">
            <w:pPr>
              <w:rPr>
                <w:ins w:id="2458" w:author="張金龍" w:date="2021-06-02T13:46:00Z"/>
                <w:rFonts w:ascii="標楷體" w:eastAsia="標楷體" w:hAnsi="標楷體"/>
              </w:rPr>
            </w:pPr>
            <w:r>
              <w:rPr>
                <w:rFonts w:ascii="標楷體" w:eastAsia="標楷體" w:hAnsi="標楷體" w:hint="eastAsia"/>
              </w:rPr>
              <w:t>4</w:t>
            </w:r>
          </w:p>
        </w:tc>
        <w:tc>
          <w:tcPr>
            <w:tcW w:w="1436" w:type="dxa"/>
          </w:tcPr>
          <w:p w14:paraId="7E444A6C" w14:textId="77777777" w:rsidR="00E443FD" w:rsidRDefault="00E443FD" w:rsidP="005860B0">
            <w:pPr>
              <w:rPr>
                <w:ins w:id="2459" w:author="張金龍" w:date="2021-06-02T13:46:00Z"/>
                <w:rFonts w:ascii="標楷體" w:eastAsia="標楷體" w:hAnsi="標楷體"/>
                <w:lang w:eastAsia="zh-HK"/>
              </w:rPr>
            </w:pPr>
            <w:r>
              <w:rPr>
                <w:rFonts w:ascii="標楷體" w:eastAsia="標楷體" w:hAnsi="標楷體" w:hint="eastAsia"/>
                <w:lang w:eastAsia="zh-HK"/>
              </w:rPr>
              <w:t>使用單位</w:t>
            </w:r>
          </w:p>
        </w:tc>
        <w:tc>
          <w:tcPr>
            <w:tcW w:w="1896" w:type="dxa"/>
          </w:tcPr>
          <w:p w14:paraId="1CE80EBE" w14:textId="77777777" w:rsidR="00E443FD" w:rsidRPr="00787403" w:rsidRDefault="00E443FD" w:rsidP="005860B0">
            <w:pPr>
              <w:rPr>
                <w:ins w:id="2460" w:author="張金龍" w:date="2021-06-02T13:46:00Z"/>
                <w:rFonts w:ascii="標楷體" w:eastAsia="標楷體" w:hAnsi="標楷體"/>
              </w:rPr>
            </w:pPr>
          </w:p>
        </w:tc>
        <w:tc>
          <w:tcPr>
            <w:tcW w:w="514" w:type="dxa"/>
          </w:tcPr>
          <w:p w14:paraId="0D8A4C18" w14:textId="77777777" w:rsidR="00E443FD" w:rsidRDefault="00E443FD" w:rsidP="005860B0">
            <w:pPr>
              <w:rPr>
                <w:ins w:id="2461" w:author="張金龍" w:date="2021-06-02T13:46:00Z"/>
                <w:rFonts w:ascii="標楷體" w:eastAsia="標楷體" w:hAnsi="標楷體"/>
              </w:rPr>
            </w:pPr>
          </w:p>
        </w:tc>
        <w:tc>
          <w:tcPr>
            <w:tcW w:w="407" w:type="dxa"/>
          </w:tcPr>
          <w:p w14:paraId="0D95E99F" w14:textId="77777777" w:rsidR="00E443FD" w:rsidRDefault="00E443FD" w:rsidP="005860B0">
            <w:pPr>
              <w:jc w:val="center"/>
              <w:rPr>
                <w:ins w:id="2462" w:author="張金龍" w:date="2021-06-02T13:46:00Z"/>
                <w:rFonts w:ascii="標楷體" w:eastAsia="標楷體" w:hAnsi="標楷體"/>
              </w:rPr>
            </w:pPr>
            <w:r>
              <w:rPr>
                <w:rFonts w:ascii="標楷體" w:eastAsia="標楷體" w:hAnsi="標楷體" w:hint="eastAsia"/>
              </w:rPr>
              <w:t>R</w:t>
            </w:r>
          </w:p>
        </w:tc>
        <w:tc>
          <w:tcPr>
            <w:tcW w:w="3544" w:type="dxa"/>
          </w:tcPr>
          <w:p w14:paraId="4B303561" w14:textId="77777777" w:rsidR="00E443FD" w:rsidRPr="003F20B3" w:rsidRDefault="00E443FD" w:rsidP="005860B0">
            <w:pPr>
              <w:snapToGrid w:val="0"/>
              <w:ind w:left="238" w:hangingChars="99" w:hanging="238"/>
              <w:rPr>
                <w:ins w:id="2463" w:author="張金龍" w:date="2021-06-02T13:46:00Z"/>
                <w:rFonts w:ascii="標楷體" w:eastAsia="標楷體" w:hAnsi="標楷體"/>
              </w:rPr>
            </w:pPr>
            <w:r>
              <w:rPr>
                <w:rFonts w:ascii="標楷體" w:eastAsia="標楷體" w:hAnsi="標楷體" w:hint="eastAsia"/>
              </w:rPr>
              <w:t>1.</w:t>
            </w:r>
            <w:r w:rsidRPr="002A0BEF">
              <w:rPr>
                <w:rFonts w:ascii="標楷體" w:eastAsia="標楷體" w:hAnsi="標楷體"/>
                <w:color w:val="000000" w:themeColor="text1"/>
              </w:rPr>
              <w:t>TxAmlLog</w:t>
            </w:r>
            <w:r>
              <w:rPr>
                <w:rFonts w:ascii="標楷體" w:eastAsia="標楷體" w:hAnsi="標楷體" w:hint="eastAsia"/>
                <w:color w:val="000000" w:themeColor="text1"/>
              </w:rPr>
              <w:t>.BrNo</w:t>
            </w:r>
          </w:p>
        </w:tc>
      </w:tr>
      <w:tr w:rsidR="00E443FD" w:rsidRPr="00847BB7" w14:paraId="7B13C19A" w14:textId="77777777" w:rsidTr="005860B0">
        <w:trPr>
          <w:trHeight w:val="244"/>
          <w:jc w:val="center"/>
        </w:trPr>
        <w:tc>
          <w:tcPr>
            <w:tcW w:w="456" w:type="dxa"/>
          </w:tcPr>
          <w:p w14:paraId="2F61C86E" w14:textId="77777777" w:rsidR="00E443FD" w:rsidRDefault="00E443FD" w:rsidP="005860B0">
            <w:pPr>
              <w:rPr>
                <w:rFonts w:ascii="標楷體" w:eastAsia="標楷體" w:hAnsi="標楷體"/>
              </w:rPr>
            </w:pPr>
            <w:r>
              <w:rPr>
                <w:rFonts w:ascii="標楷體" w:eastAsia="標楷體" w:hAnsi="標楷體" w:hint="eastAsia"/>
              </w:rPr>
              <w:t>5</w:t>
            </w:r>
          </w:p>
        </w:tc>
        <w:tc>
          <w:tcPr>
            <w:tcW w:w="1736" w:type="dxa"/>
          </w:tcPr>
          <w:p w14:paraId="5552F987" w14:textId="77777777" w:rsidR="00E443FD" w:rsidRDefault="00E443FD" w:rsidP="005860B0">
            <w:pPr>
              <w:rPr>
                <w:rFonts w:ascii="標楷體" w:eastAsia="標楷體" w:hAnsi="標楷體"/>
                <w:lang w:eastAsia="zh-HK"/>
              </w:rPr>
            </w:pPr>
            <w:r>
              <w:rPr>
                <w:rFonts w:ascii="標楷體" w:eastAsia="標楷體" w:hAnsi="標楷體" w:hint="eastAsia"/>
                <w:lang w:eastAsia="zh-HK"/>
              </w:rPr>
              <w:t>代辦單位</w:t>
            </w:r>
          </w:p>
        </w:tc>
        <w:tc>
          <w:tcPr>
            <w:tcW w:w="751" w:type="dxa"/>
          </w:tcPr>
          <w:p w14:paraId="6B3B9A84" w14:textId="77777777" w:rsidR="00E443FD" w:rsidRDefault="00E443FD" w:rsidP="005860B0">
            <w:pPr>
              <w:rPr>
                <w:rFonts w:ascii="標楷體" w:eastAsia="標楷體" w:hAnsi="標楷體"/>
              </w:rPr>
            </w:pPr>
            <w:r>
              <w:rPr>
                <w:rFonts w:ascii="標楷體" w:eastAsia="標楷體" w:hAnsi="標楷體" w:hint="eastAsia"/>
              </w:rPr>
              <w:t>4</w:t>
            </w:r>
          </w:p>
        </w:tc>
        <w:tc>
          <w:tcPr>
            <w:tcW w:w="1436" w:type="dxa"/>
          </w:tcPr>
          <w:p w14:paraId="68A39810" w14:textId="77777777" w:rsidR="00E443FD" w:rsidRDefault="00E443FD" w:rsidP="005860B0">
            <w:pPr>
              <w:rPr>
                <w:rFonts w:ascii="標楷體" w:eastAsia="標楷體" w:hAnsi="標楷體"/>
                <w:lang w:eastAsia="zh-HK"/>
              </w:rPr>
            </w:pPr>
          </w:p>
        </w:tc>
        <w:tc>
          <w:tcPr>
            <w:tcW w:w="1896" w:type="dxa"/>
          </w:tcPr>
          <w:p w14:paraId="670D7D0B" w14:textId="77777777" w:rsidR="00E443FD" w:rsidRPr="00787403" w:rsidRDefault="00E443FD" w:rsidP="005860B0">
            <w:pPr>
              <w:rPr>
                <w:rFonts w:ascii="標楷體" w:eastAsia="標楷體" w:hAnsi="標楷體"/>
              </w:rPr>
            </w:pPr>
          </w:p>
        </w:tc>
        <w:tc>
          <w:tcPr>
            <w:tcW w:w="514" w:type="dxa"/>
          </w:tcPr>
          <w:p w14:paraId="0B830A08" w14:textId="77777777" w:rsidR="00E443FD" w:rsidRDefault="00E443FD" w:rsidP="005860B0">
            <w:pPr>
              <w:rPr>
                <w:rFonts w:ascii="標楷體" w:eastAsia="標楷體" w:hAnsi="標楷體"/>
              </w:rPr>
            </w:pPr>
          </w:p>
        </w:tc>
        <w:tc>
          <w:tcPr>
            <w:tcW w:w="407" w:type="dxa"/>
          </w:tcPr>
          <w:p w14:paraId="3D249220" w14:textId="77777777" w:rsidR="00E443FD" w:rsidRDefault="00E443FD" w:rsidP="005860B0">
            <w:pPr>
              <w:jc w:val="center"/>
              <w:rPr>
                <w:rFonts w:ascii="標楷體" w:eastAsia="標楷體" w:hAnsi="標楷體"/>
              </w:rPr>
            </w:pPr>
            <w:r>
              <w:rPr>
                <w:rFonts w:ascii="標楷體" w:eastAsia="標楷體" w:hAnsi="標楷體" w:hint="eastAsia"/>
              </w:rPr>
              <w:t>R</w:t>
            </w:r>
          </w:p>
        </w:tc>
        <w:tc>
          <w:tcPr>
            <w:tcW w:w="3544" w:type="dxa"/>
          </w:tcPr>
          <w:p w14:paraId="3F069876" w14:textId="77777777" w:rsidR="00E443FD" w:rsidRPr="003F20B3" w:rsidRDefault="00E443FD" w:rsidP="005860B0">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Pr>
                <w:rFonts w:ascii="標楷體" w:eastAsia="標楷體" w:hAnsi="標楷體" w:hint="eastAsia"/>
              </w:rPr>
              <w:t>Unit"</w:t>
            </w:r>
            <w:r>
              <w:rPr>
                <w:rFonts w:ascii="標楷體" w:eastAsia="標楷體" w:hAnsi="標楷體" w:hint="eastAsia"/>
                <w:lang w:eastAsia="zh-HK"/>
              </w:rPr>
              <w:t>儲存</w:t>
            </w:r>
          </w:p>
        </w:tc>
      </w:tr>
      <w:tr w:rsidR="00E443FD" w:rsidRPr="00847BB7" w14:paraId="6D45FB9D" w14:textId="77777777" w:rsidTr="005860B0">
        <w:trPr>
          <w:trHeight w:val="244"/>
          <w:jc w:val="center"/>
        </w:trPr>
        <w:tc>
          <w:tcPr>
            <w:tcW w:w="456" w:type="dxa"/>
          </w:tcPr>
          <w:p w14:paraId="3FF72FE0" w14:textId="77777777" w:rsidR="00E443FD" w:rsidRDefault="00E443FD" w:rsidP="005860B0">
            <w:pPr>
              <w:rPr>
                <w:rFonts w:ascii="標楷體" w:eastAsia="標楷體" w:hAnsi="標楷體"/>
              </w:rPr>
            </w:pPr>
            <w:r>
              <w:rPr>
                <w:rFonts w:ascii="標楷體" w:eastAsia="標楷體" w:hAnsi="標楷體" w:hint="eastAsia"/>
              </w:rPr>
              <w:t>6</w:t>
            </w:r>
          </w:p>
        </w:tc>
        <w:tc>
          <w:tcPr>
            <w:tcW w:w="1736" w:type="dxa"/>
          </w:tcPr>
          <w:p w14:paraId="08F472D4" w14:textId="77777777" w:rsidR="00E443FD" w:rsidRDefault="00E443FD" w:rsidP="005860B0">
            <w:pPr>
              <w:rPr>
                <w:rFonts w:ascii="標楷體" w:eastAsia="標楷體" w:hAnsi="標楷體"/>
                <w:lang w:eastAsia="zh-HK"/>
              </w:rPr>
            </w:pPr>
            <w:r>
              <w:rPr>
                <w:rFonts w:ascii="標楷體" w:eastAsia="標楷體" w:hAnsi="標楷體" w:hint="eastAsia"/>
                <w:lang w:eastAsia="zh-HK"/>
              </w:rPr>
              <w:t>保單角色</w:t>
            </w:r>
          </w:p>
        </w:tc>
        <w:tc>
          <w:tcPr>
            <w:tcW w:w="751" w:type="dxa"/>
          </w:tcPr>
          <w:p w14:paraId="24E5E950" w14:textId="77777777" w:rsidR="00E443FD" w:rsidRDefault="00E443FD" w:rsidP="005860B0">
            <w:pPr>
              <w:rPr>
                <w:rFonts w:ascii="標楷體" w:eastAsia="標楷體" w:hAnsi="標楷體"/>
              </w:rPr>
            </w:pPr>
            <w:r>
              <w:rPr>
                <w:rFonts w:ascii="標楷體" w:eastAsia="標楷體" w:hAnsi="標楷體" w:hint="eastAsia"/>
              </w:rPr>
              <w:t>2</w:t>
            </w:r>
          </w:p>
        </w:tc>
        <w:tc>
          <w:tcPr>
            <w:tcW w:w="1436" w:type="dxa"/>
          </w:tcPr>
          <w:p w14:paraId="233461AE" w14:textId="77777777" w:rsidR="00E443FD" w:rsidRDefault="00E443FD" w:rsidP="005860B0">
            <w:pPr>
              <w:rPr>
                <w:rFonts w:ascii="標楷體" w:eastAsia="標楷體" w:hAnsi="標楷體"/>
                <w:lang w:eastAsia="zh-HK"/>
              </w:rPr>
            </w:pPr>
          </w:p>
        </w:tc>
        <w:tc>
          <w:tcPr>
            <w:tcW w:w="1896" w:type="dxa"/>
          </w:tcPr>
          <w:p w14:paraId="2B940BDB" w14:textId="77777777" w:rsidR="00E443FD" w:rsidRPr="00787403" w:rsidRDefault="00E443FD" w:rsidP="005860B0">
            <w:pPr>
              <w:rPr>
                <w:rFonts w:ascii="標楷體" w:eastAsia="標楷體" w:hAnsi="標楷體"/>
              </w:rPr>
            </w:pPr>
          </w:p>
        </w:tc>
        <w:tc>
          <w:tcPr>
            <w:tcW w:w="514" w:type="dxa"/>
          </w:tcPr>
          <w:p w14:paraId="69979A83" w14:textId="77777777" w:rsidR="00E443FD" w:rsidRDefault="00E443FD" w:rsidP="005860B0">
            <w:pPr>
              <w:rPr>
                <w:rFonts w:ascii="標楷體" w:eastAsia="標楷體" w:hAnsi="標楷體"/>
              </w:rPr>
            </w:pPr>
          </w:p>
        </w:tc>
        <w:tc>
          <w:tcPr>
            <w:tcW w:w="407" w:type="dxa"/>
          </w:tcPr>
          <w:p w14:paraId="780F7824" w14:textId="77777777" w:rsidR="00E443FD" w:rsidRDefault="00E443FD" w:rsidP="005860B0">
            <w:pPr>
              <w:jc w:val="center"/>
              <w:rPr>
                <w:rFonts w:ascii="標楷體" w:eastAsia="標楷體" w:hAnsi="標楷體"/>
              </w:rPr>
            </w:pPr>
            <w:r>
              <w:rPr>
                <w:rFonts w:ascii="標楷體" w:eastAsia="標楷體" w:hAnsi="標楷體" w:hint="eastAsia"/>
              </w:rPr>
              <w:t>R</w:t>
            </w:r>
          </w:p>
        </w:tc>
        <w:tc>
          <w:tcPr>
            <w:tcW w:w="3544" w:type="dxa"/>
          </w:tcPr>
          <w:p w14:paraId="0480F425" w14:textId="77777777" w:rsidR="00E443FD" w:rsidRDefault="00E443FD" w:rsidP="005860B0">
            <w:pPr>
              <w:snapToGrid w:val="0"/>
              <w:rPr>
                <w:rFonts w:ascii="標楷體" w:eastAsia="標楷體" w:hAnsi="標楷體"/>
                <w:lang w:eastAsia="zh-HK"/>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w:t>
            </w:r>
          </w:p>
          <w:p w14:paraId="6222D4AE" w14:textId="77777777" w:rsidR="00E443FD" w:rsidRPr="009340B8" w:rsidRDefault="00E443FD" w:rsidP="005860B0">
            <w:pPr>
              <w:snapToGrid w:val="0"/>
              <w:ind w:firstLineChars="100" w:firstLine="240"/>
              <w:rPr>
                <w:rFonts w:ascii="標楷體" w:eastAsia="標楷體" w:hAnsi="標楷體"/>
                <w:lang w:eastAsia="zh-HK"/>
              </w:rPr>
            </w:pPr>
            <w:r>
              <w:rPr>
                <w:rFonts w:ascii="標楷體" w:eastAsia="標楷體" w:hAnsi="標楷體" w:hint="eastAsia"/>
                <w:lang w:eastAsia="zh-HK"/>
              </w:rPr>
              <w:t>T</w:t>
            </w:r>
            <w:r>
              <w:rPr>
                <w:rFonts w:ascii="標楷體" w:eastAsia="標楷體" w:hAnsi="標楷體" w:hint="eastAsia"/>
              </w:rPr>
              <w:t>AG=</w:t>
            </w:r>
            <w:r>
              <w:rPr>
                <w:rFonts w:ascii="標楷體" w:eastAsia="標楷體" w:hAnsi="標楷體"/>
              </w:rPr>
              <w:t>"</w:t>
            </w:r>
            <w:r w:rsidRPr="009340B8">
              <w:rPr>
                <w:rFonts w:ascii="標楷體" w:eastAsia="標楷體" w:hAnsi="標楷體"/>
              </w:rPr>
              <w:t>RoleId</w:t>
            </w:r>
            <w:r>
              <w:rPr>
                <w:rFonts w:ascii="標楷體" w:eastAsia="標楷體" w:hAnsi="標楷體" w:hint="eastAsia"/>
              </w:rPr>
              <w:t>"</w:t>
            </w:r>
            <w:r>
              <w:rPr>
                <w:rFonts w:ascii="標楷體" w:eastAsia="標楷體" w:hAnsi="標楷體" w:hint="eastAsia"/>
                <w:lang w:eastAsia="zh-HK"/>
              </w:rPr>
              <w:t>儲存</w:t>
            </w:r>
          </w:p>
        </w:tc>
      </w:tr>
      <w:tr w:rsidR="00E443FD" w:rsidRPr="00847BB7" w14:paraId="141975E0" w14:textId="77777777" w:rsidTr="005860B0">
        <w:trPr>
          <w:trHeight w:val="244"/>
          <w:jc w:val="center"/>
        </w:trPr>
        <w:tc>
          <w:tcPr>
            <w:tcW w:w="456" w:type="dxa"/>
          </w:tcPr>
          <w:p w14:paraId="30D29F29" w14:textId="77777777" w:rsidR="00E443FD" w:rsidRDefault="00E443FD" w:rsidP="005860B0">
            <w:pPr>
              <w:rPr>
                <w:rFonts w:ascii="標楷體" w:eastAsia="標楷體" w:hAnsi="標楷體"/>
              </w:rPr>
            </w:pPr>
            <w:r>
              <w:rPr>
                <w:rFonts w:ascii="標楷體" w:eastAsia="標楷體" w:hAnsi="標楷體" w:hint="eastAsia"/>
              </w:rPr>
              <w:t>7</w:t>
            </w:r>
          </w:p>
        </w:tc>
        <w:tc>
          <w:tcPr>
            <w:tcW w:w="1736" w:type="dxa"/>
          </w:tcPr>
          <w:p w14:paraId="1B30BBBE" w14:textId="77777777" w:rsidR="00E443FD" w:rsidRDefault="00E443FD" w:rsidP="005860B0">
            <w:pPr>
              <w:rPr>
                <w:rFonts w:ascii="標楷體" w:eastAsia="標楷體" w:hAnsi="標楷體"/>
                <w:lang w:eastAsia="zh-HK"/>
              </w:rPr>
            </w:pPr>
            <w:r>
              <w:rPr>
                <w:rFonts w:ascii="標楷體" w:eastAsia="標楷體" w:hAnsi="標楷體" w:hint="eastAsia"/>
                <w:lang w:eastAsia="zh-HK"/>
              </w:rPr>
              <w:t>放款案號</w:t>
            </w:r>
          </w:p>
        </w:tc>
        <w:tc>
          <w:tcPr>
            <w:tcW w:w="751" w:type="dxa"/>
          </w:tcPr>
          <w:p w14:paraId="379F2551" w14:textId="77777777" w:rsidR="00E443FD" w:rsidRDefault="00E443FD" w:rsidP="005860B0">
            <w:pPr>
              <w:rPr>
                <w:rFonts w:ascii="標楷體" w:eastAsia="標楷體" w:hAnsi="標楷體"/>
              </w:rPr>
            </w:pPr>
            <w:r>
              <w:rPr>
                <w:rFonts w:ascii="標楷體" w:eastAsia="標楷體" w:hAnsi="標楷體" w:hint="eastAsia"/>
              </w:rPr>
              <w:t>30</w:t>
            </w:r>
          </w:p>
        </w:tc>
        <w:tc>
          <w:tcPr>
            <w:tcW w:w="1436" w:type="dxa"/>
          </w:tcPr>
          <w:p w14:paraId="6F675E3A" w14:textId="77777777" w:rsidR="00E443FD" w:rsidRDefault="00E443FD" w:rsidP="005860B0">
            <w:pPr>
              <w:rPr>
                <w:rFonts w:ascii="標楷體" w:eastAsia="標楷體" w:hAnsi="標楷體"/>
                <w:lang w:eastAsia="zh-HK"/>
              </w:rPr>
            </w:pPr>
          </w:p>
        </w:tc>
        <w:tc>
          <w:tcPr>
            <w:tcW w:w="1896" w:type="dxa"/>
          </w:tcPr>
          <w:p w14:paraId="6B96D40C" w14:textId="77777777" w:rsidR="00E443FD" w:rsidRDefault="00E443FD" w:rsidP="005860B0">
            <w:pPr>
              <w:widowControl/>
              <w:shd w:val="clear" w:color="auto" w:fill="FFFFFF"/>
              <w:spacing w:line="360" w:lineRule="atLeast"/>
              <w:rPr>
                <w:rFonts w:ascii="標楷體" w:eastAsia="標楷體" w:hAnsi="標楷體"/>
              </w:rPr>
            </w:pPr>
          </w:p>
        </w:tc>
        <w:tc>
          <w:tcPr>
            <w:tcW w:w="514" w:type="dxa"/>
          </w:tcPr>
          <w:p w14:paraId="1451CFAA" w14:textId="77777777" w:rsidR="00E443FD" w:rsidRDefault="00E443FD" w:rsidP="005860B0">
            <w:pPr>
              <w:rPr>
                <w:rFonts w:ascii="標楷體" w:eastAsia="標楷體" w:hAnsi="標楷體"/>
              </w:rPr>
            </w:pPr>
          </w:p>
        </w:tc>
        <w:tc>
          <w:tcPr>
            <w:tcW w:w="407" w:type="dxa"/>
          </w:tcPr>
          <w:p w14:paraId="2198779D" w14:textId="77777777" w:rsidR="00E443FD" w:rsidRDefault="00E443FD" w:rsidP="005860B0">
            <w:pPr>
              <w:jc w:val="center"/>
              <w:rPr>
                <w:rFonts w:ascii="標楷體" w:eastAsia="標楷體" w:hAnsi="標楷體"/>
              </w:rPr>
            </w:pPr>
            <w:r>
              <w:rPr>
                <w:rFonts w:ascii="標楷體" w:eastAsia="標楷體" w:hAnsi="標楷體" w:hint="eastAsia"/>
              </w:rPr>
              <w:t>R</w:t>
            </w:r>
          </w:p>
        </w:tc>
        <w:tc>
          <w:tcPr>
            <w:tcW w:w="3544" w:type="dxa"/>
          </w:tcPr>
          <w:p w14:paraId="7131871E" w14:textId="77777777" w:rsidR="00E443FD" w:rsidRPr="009340B8" w:rsidRDefault="00E443FD" w:rsidP="005860B0">
            <w:pPr>
              <w:snapToGrid w:val="0"/>
              <w:ind w:left="240" w:hangingChars="100" w:hanging="240"/>
              <w:rPr>
                <w:rFonts w:ascii="標楷體" w:eastAsia="標楷體" w:hAnsi="標楷體"/>
                <w:lang w:eastAsia="zh-HK"/>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AcctNo</w:t>
            </w:r>
            <w:r>
              <w:rPr>
                <w:rFonts w:ascii="標楷體" w:eastAsia="標楷體" w:hAnsi="標楷體" w:hint="eastAsia"/>
              </w:rPr>
              <w:t>"</w:t>
            </w:r>
            <w:r>
              <w:rPr>
                <w:rFonts w:ascii="標楷體" w:eastAsia="標楷體" w:hAnsi="標楷體" w:hint="eastAsia"/>
                <w:lang w:eastAsia="zh-HK"/>
              </w:rPr>
              <w:t>儲存</w:t>
            </w:r>
          </w:p>
        </w:tc>
      </w:tr>
      <w:tr w:rsidR="00E443FD" w:rsidRPr="00847BB7" w14:paraId="3BBF70CF" w14:textId="77777777" w:rsidTr="005860B0">
        <w:trPr>
          <w:trHeight w:val="244"/>
          <w:jc w:val="center"/>
        </w:trPr>
        <w:tc>
          <w:tcPr>
            <w:tcW w:w="456" w:type="dxa"/>
          </w:tcPr>
          <w:p w14:paraId="2FCBBC1D" w14:textId="77777777" w:rsidR="00E443FD" w:rsidRDefault="00E443FD" w:rsidP="005860B0">
            <w:pPr>
              <w:rPr>
                <w:rFonts w:ascii="標楷體" w:eastAsia="標楷體" w:hAnsi="標楷體"/>
              </w:rPr>
            </w:pPr>
            <w:r>
              <w:rPr>
                <w:rFonts w:ascii="標楷體" w:eastAsia="標楷體" w:hAnsi="標楷體" w:hint="eastAsia"/>
              </w:rPr>
              <w:t>8</w:t>
            </w:r>
          </w:p>
        </w:tc>
        <w:tc>
          <w:tcPr>
            <w:tcW w:w="1736" w:type="dxa"/>
          </w:tcPr>
          <w:p w14:paraId="35FC5EAE" w14:textId="77777777" w:rsidR="00E443FD" w:rsidRDefault="00E443FD" w:rsidP="005860B0">
            <w:pPr>
              <w:rPr>
                <w:rFonts w:ascii="標楷體" w:eastAsia="標楷體" w:hAnsi="標楷體"/>
                <w:lang w:eastAsia="zh-HK"/>
              </w:rPr>
            </w:pPr>
            <w:r>
              <w:rPr>
                <w:rFonts w:ascii="標楷體" w:eastAsia="標楷體" w:hAnsi="標楷體" w:hint="eastAsia"/>
                <w:lang w:eastAsia="zh-HK"/>
              </w:rPr>
              <w:t>案號</w:t>
            </w:r>
          </w:p>
        </w:tc>
        <w:tc>
          <w:tcPr>
            <w:tcW w:w="751" w:type="dxa"/>
          </w:tcPr>
          <w:p w14:paraId="2DC91141" w14:textId="77777777" w:rsidR="00E443FD" w:rsidRDefault="00E443FD" w:rsidP="005860B0">
            <w:pPr>
              <w:rPr>
                <w:rFonts w:ascii="標楷體" w:eastAsia="標楷體" w:hAnsi="標楷體"/>
              </w:rPr>
            </w:pPr>
            <w:r>
              <w:rPr>
                <w:rFonts w:ascii="標楷體" w:eastAsia="標楷體" w:hAnsi="標楷體" w:hint="eastAsia"/>
              </w:rPr>
              <w:t>30</w:t>
            </w:r>
          </w:p>
        </w:tc>
        <w:tc>
          <w:tcPr>
            <w:tcW w:w="1436" w:type="dxa"/>
          </w:tcPr>
          <w:p w14:paraId="15A7AE80" w14:textId="77777777" w:rsidR="00E443FD" w:rsidRDefault="00E443FD" w:rsidP="005860B0">
            <w:pPr>
              <w:rPr>
                <w:rFonts w:ascii="標楷體" w:eastAsia="標楷體" w:hAnsi="標楷體"/>
                <w:lang w:eastAsia="zh-HK"/>
              </w:rPr>
            </w:pPr>
          </w:p>
        </w:tc>
        <w:tc>
          <w:tcPr>
            <w:tcW w:w="1896" w:type="dxa"/>
          </w:tcPr>
          <w:p w14:paraId="5CDE2DB4" w14:textId="77777777" w:rsidR="00E443FD" w:rsidRDefault="00E443FD" w:rsidP="005860B0">
            <w:pPr>
              <w:widowControl/>
              <w:shd w:val="clear" w:color="auto" w:fill="FFFFFF"/>
              <w:spacing w:line="360" w:lineRule="atLeast"/>
              <w:rPr>
                <w:rFonts w:ascii="標楷體" w:eastAsia="標楷體" w:hAnsi="標楷體"/>
              </w:rPr>
            </w:pPr>
          </w:p>
        </w:tc>
        <w:tc>
          <w:tcPr>
            <w:tcW w:w="514" w:type="dxa"/>
          </w:tcPr>
          <w:p w14:paraId="528C3DFD" w14:textId="77777777" w:rsidR="00E443FD" w:rsidRDefault="00E443FD" w:rsidP="005860B0">
            <w:pPr>
              <w:rPr>
                <w:rFonts w:ascii="標楷體" w:eastAsia="標楷體" w:hAnsi="標楷體"/>
              </w:rPr>
            </w:pPr>
          </w:p>
        </w:tc>
        <w:tc>
          <w:tcPr>
            <w:tcW w:w="407" w:type="dxa"/>
          </w:tcPr>
          <w:p w14:paraId="6932E674" w14:textId="77777777" w:rsidR="00E443FD" w:rsidRDefault="00E443FD" w:rsidP="005860B0">
            <w:pPr>
              <w:jc w:val="center"/>
              <w:rPr>
                <w:rFonts w:ascii="標楷體" w:eastAsia="標楷體" w:hAnsi="標楷體"/>
              </w:rPr>
            </w:pPr>
            <w:r>
              <w:rPr>
                <w:rFonts w:ascii="標楷體" w:eastAsia="標楷體" w:hAnsi="標楷體" w:hint="eastAsia"/>
              </w:rPr>
              <w:t>R</w:t>
            </w:r>
          </w:p>
        </w:tc>
        <w:tc>
          <w:tcPr>
            <w:tcW w:w="3544" w:type="dxa"/>
          </w:tcPr>
          <w:p w14:paraId="60BFDE49" w14:textId="77777777" w:rsidR="00E443FD" w:rsidRPr="009340B8" w:rsidRDefault="00E443FD" w:rsidP="005860B0">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CaseNo</w:t>
            </w:r>
            <w:r>
              <w:rPr>
                <w:rFonts w:ascii="標楷體" w:eastAsia="標楷體" w:hAnsi="標楷體" w:hint="eastAsia"/>
              </w:rPr>
              <w:t>"</w:t>
            </w:r>
            <w:r>
              <w:rPr>
                <w:rFonts w:ascii="標楷體" w:eastAsia="標楷體" w:hAnsi="標楷體" w:hint="eastAsia"/>
                <w:lang w:eastAsia="zh-HK"/>
              </w:rPr>
              <w:t>儲存</w:t>
            </w:r>
          </w:p>
        </w:tc>
      </w:tr>
      <w:tr w:rsidR="00E443FD" w:rsidRPr="00847BB7" w14:paraId="71699C73" w14:textId="77777777" w:rsidTr="005860B0">
        <w:trPr>
          <w:trHeight w:val="244"/>
          <w:jc w:val="center"/>
        </w:trPr>
        <w:tc>
          <w:tcPr>
            <w:tcW w:w="456" w:type="dxa"/>
          </w:tcPr>
          <w:p w14:paraId="3A578A52" w14:textId="77777777" w:rsidR="00E443FD" w:rsidRDefault="00E443FD" w:rsidP="005860B0">
            <w:pPr>
              <w:rPr>
                <w:rFonts w:ascii="標楷體" w:eastAsia="標楷體" w:hAnsi="標楷體"/>
              </w:rPr>
            </w:pPr>
            <w:r>
              <w:rPr>
                <w:rFonts w:ascii="標楷體" w:eastAsia="標楷體" w:hAnsi="標楷體" w:hint="eastAsia"/>
              </w:rPr>
              <w:t>9</w:t>
            </w:r>
          </w:p>
        </w:tc>
        <w:tc>
          <w:tcPr>
            <w:tcW w:w="1736" w:type="dxa"/>
          </w:tcPr>
          <w:p w14:paraId="4B622C74" w14:textId="77777777" w:rsidR="00E443FD" w:rsidRDefault="00E443FD" w:rsidP="005860B0">
            <w:pPr>
              <w:rPr>
                <w:rFonts w:ascii="標楷體" w:eastAsia="標楷體" w:hAnsi="標楷體"/>
                <w:lang w:eastAsia="zh-HK"/>
              </w:rPr>
            </w:pPr>
            <w:r>
              <w:rPr>
                <w:rFonts w:ascii="標楷體" w:eastAsia="標楷體" w:hAnsi="標楷體" w:hint="eastAsia"/>
                <w:lang w:eastAsia="zh-HK"/>
              </w:rPr>
              <w:t>姓名</w:t>
            </w:r>
          </w:p>
        </w:tc>
        <w:tc>
          <w:tcPr>
            <w:tcW w:w="751" w:type="dxa"/>
          </w:tcPr>
          <w:p w14:paraId="10502E9E" w14:textId="77777777" w:rsidR="00E443FD" w:rsidRDefault="00E443FD" w:rsidP="005860B0">
            <w:pPr>
              <w:rPr>
                <w:rFonts w:ascii="標楷體" w:eastAsia="標楷體" w:hAnsi="標楷體"/>
              </w:rPr>
            </w:pPr>
            <w:r>
              <w:rPr>
                <w:rFonts w:ascii="標楷體" w:eastAsia="標楷體" w:hAnsi="標楷體" w:hint="eastAsia"/>
              </w:rPr>
              <w:t>100</w:t>
            </w:r>
          </w:p>
        </w:tc>
        <w:tc>
          <w:tcPr>
            <w:tcW w:w="1436" w:type="dxa"/>
          </w:tcPr>
          <w:p w14:paraId="6F191A05" w14:textId="77777777" w:rsidR="00E443FD" w:rsidRDefault="00E443FD" w:rsidP="005860B0">
            <w:pPr>
              <w:rPr>
                <w:rFonts w:ascii="標楷體" w:eastAsia="標楷體" w:hAnsi="標楷體"/>
                <w:lang w:eastAsia="zh-HK"/>
              </w:rPr>
            </w:pPr>
          </w:p>
        </w:tc>
        <w:tc>
          <w:tcPr>
            <w:tcW w:w="1896" w:type="dxa"/>
          </w:tcPr>
          <w:p w14:paraId="31081B9E" w14:textId="77777777" w:rsidR="00E443FD" w:rsidRDefault="00E443FD" w:rsidP="005860B0">
            <w:pPr>
              <w:widowControl/>
              <w:shd w:val="clear" w:color="auto" w:fill="FFFFFF"/>
              <w:spacing w:line="360" w:lineRule="atLeast"/>
              <w:rPr>
                <w:rFonts w:ascii="標楷體" w:eastAsia="標楷體" w:hAnsi="標楷體"/>
              </w:rPr>
            </w:pPr>
          </w:p>
        </w:tc>
        <w:tc>
          <w:tcPr>
            <w:tcW w:w="514" w:type="dxa"/>
          </w:tcPr>
          <w:p w14:paraId="1F184229" w14:textId="77777777" w:rsidR="00E443FD" w:rsidRDefault="00E443FD" w:rsidP="005860B0">
            <w:pPr>
              <w:rPr>
                <w:rFonts w:ascii="標楷體" w:eastAsia="標楷體" w:hAnsi="標楷體"/>
              </w:rPr>
            </w:pPr>
          </w:p>
        </w:tc>
        <w:tc>
          <w:tcPr>
            <w:tcW w:w="407" w:type="dxa"/>
          </w:tcPr>
          <w:p w14:paraId="00AED67F" w14:textId="77777777" w:rsidR="00E443FD" w:rsidRDefault="00E443FD" w:rsidP="005860B0">
            <w:pPr>
              <w:jc w:val="center"/>
              <w:rPr>
                <w:rFonts w:ascii="標楷體" w:eastAsia="標楷體" w:hAnsi="標楷體"/>
              </w:rPr>
            </w:pPr>
            <w:r>
              <w:rPr>
                <w:rFonts w:ascii="標楷體" w:eastAsia="標楷體" w:hAnsi="標楷體" w:hint="eastAsia"/>
              </w:rPr>
              <w:t>R</w:t>
            </w:r>
          </w:p>
        </w:tc>
        <w:tc>
          <w:tcPr>
            <w:tcW w:w="3544" w:type="dxa"/>
          </w:tcPr>
          <w:p w14:paraId="4E677112" w14:textId="77777777" w:rsidR="00E443FD" w:rsidRPr="009340B8" w:rsidRDefault="00E443FD" w:rsidP="005860B0">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Name</w:t>
            </w:r>
            <w:r>
              <w:rPr>
                <w:rFonts w:ascii="標楷體" w:eastAsia="標楷體" w:hAnsi="標楷體" w:hint="eastAsia"/>
              </w:rPr>
              <w:t>"</w:t>
            </w:r>
            <w:r>
              <w:rPr>
                <w:rFonts w:ascii="標楷體" w:eastAsia="標楷體" w:hAnsi="標楷體" w:hint="eastAsia"/>
                <w:lang w:eastAsia="zh-HK"/>
              </w:rPr>
              <w:t>儲存</w:t>
            </w:r>
          </w:p>
        </w:tc>
      </w:tr>
      <w:tr w:rsidR="00E443FD" w:rsidRPr="00847BB7" w14:paraId="50BA567E" w14:textId="77777777" w:rsidTr="005860B0">
        <w:trPr>
          <w:trHeight w:val="244"/>
          <w:jc w:val="center"/>
        </w:trPr>
        <w:tc>
          <w:tcPr>
            <w:tcW w:w="456" w:type="dxa"/>
          </w:tcPr>
          <w:p w14:paraId="7BA3D612" w14:textId="77777777" w:rsidR="00E443FD" w:rsidRDefault="00E443FD" w:rsidP="005860B0">
            <w:pPr>
              <w:rPr>
                <w:rFonts w:ascii="標楷體" w:eastAsia="標楷體" w:hAnsi="標楷體"/>
              </w:rPr>
            </w:pPr>
            <w:r>
              <w:rPr>
                <w:rFonts w:ascii="標楷體" w:eastAsia="標楷體" w:hAnsi="標楷體" w:hint="eastAsia"/>
              </w:rPr>
              <w:t>10</w:t>
            </w:r>
          </w:p>
        </w:tc>
        <w:tc>
          <w:tcPr>
            <w:tcW w:w="1736" w:type="dxa"/>
          </w:tcPr>
          <w:p w14:paraId="575858C3" w14:textId="77777777" w:rsidR="00E443FD" w:rsidRDefault="00E443FD" w:rsidP="005860B0">
            <w:pPr>
              <w:rPr>
                <w:rFonts w:ascii="標楷體" w:eastAsia="標楷體" w:hAnsi="標楷體"/>
                <w:lang w:eastAsia="zh-HK"/>
              </w:rPr>
            </w:pPr>
            <w:r>
              <w:rPr>
                <w:rFonts w:ascii="標楷體" w:eastAsia="標楷體" w:hAnsi="標楷體" w:hint="eastAsia"/>
                <w:lang w:eastAsia="zh-HK"/>
              </w:rPr>
              <w:t>英文姓名</w:t>
            </w:r>
          </w:p>
        </w:tc>
        <w:tc>
          <w:tcPr>
            <w:tcW w:w="751" w:type="dxa"/>
          </w:tcPr>
          <w:p w14:paraId="73522427" w14:textId="77777777" w:rsidR="00E443FD" w:rsidRDefault="00E443FD" w:rsidP="005860B0">
            <w:pPr>
              <w:rPr>
                <w:rFonts w:ascii="標楷體" w:eastAsia="標楷體" w:hAnsi="標楷體"/>
              </w:rPr>
            </w:pPr>
            <w:r>
              <w:rPr>
                <w:rFonts w:ascii="標楷體" w:eastAsia="標楷體" w:hAnsi="標楷體" w:hint="eastAsia"/>
              </w:rPr>
              <w:t>100</w:t>
            </w:r>
          </w:p>
        </w:tc>
        <w:tc>
          <w:tcPr>
            <w:tcW w:w="1436" w:type="dxa"/>
          </w:tcPr>
          <w:p w14:paraId="3141DAEA" w14:textId="77777777" w:rsidR="00E443FD" w:rsidRDefault="00E443FD" w:rsidP="005860B0">
            <w:pPr>
              <w:rPr>
                <w:rFonts w:ascii="標楷體" w:eastAsia="標楷體" w:hAnsi="標楷體"/>
                <w:lang w:eastAsia="zh-HK"/>
              </w:rPr>
            </w:pPr>
          </w:p>
        </w:tc>
        <w:tc>
          <w:tcPr>
            <w:tcW w:w="1896" w:type="dxa"/>
          </w:tcPr>
          <w:p w14:paraId="46780877" w14:textId="77777777" w:rsidR="00E443FD" w:rsidRDefault="00E443FD" w:rsidP="005860B0">
            <w:pPr>
              <w:widowControl/>
              <w:shd w:val="clear" w:color="auto" w:fill="FFFFFF"/>
              <w:spacing w:line="360" w:lineRule="atLeast"/>
              <w:rPr>
                <w:rFonts w:ascii="標楷體" w:eastAsia="標楷體" w:hAnsi="標楷體"/>
              </w:rPr>
            </w:pPr>
          </w:p>
        </w:tc>
        <w:tc>
          <w:tcPr>
            <w:tcW w:w="514" w:type="dxa"/>
          </w:tcPr>
          <w:p w14:paraId="05E9A5AF" w14:textId="77777777" w:rsidR="00E443FD" w:rsidRDefault="00E443FD" w:rsidP="005860B0">
            <w:pPr>
              <w:rPr>
                <w:rFonts w:ascii="標楷體" w:eastAsia="標楷體" w:hAnsi="標楷體"/>
              </w:rPr>
            </w:pPr>
          </w:p>
        </w:tc>
        <w:tc>
          <w:tcPr>
            <w:tcW w:w="407" w:type="dxa"/>
          </w:tcPr>
          <w:p w14:paraId="6F85E5FD" w14:textId="77777777" w:rsidR="00E443FD" w:rsidRDefault="00E443FD" w:rsidP="005860B0">
            <w:pPr>
              <w:jc w:val="center"/>
              <w:rPr>
                <w:rFonts w:ascii="標楷體" w:eastAsia="標楷體" w:hAnsi="標楷體"/>
              </w:rPr>
            </w:pPr>
            <w:r>
              <w:rPr>
                <w:rFonts w:ascii="標楷體" w:eastAsia="標楷體" w:hAnsi="標楷體" w:hint="eastAsia"/>
              </w:rPr>
              <w:t>R</w:t>
            </w:r>
          </w:p>
        </w:tc>
        <w:tc>
          <w:tcPr>
            <w:tcW w:w="3544" w:type="dxa"/>
          </w:tcPr>
          <w:p w14:paraId="7ED51CAF" w14:textId="77777777" w:rsidR="00E443FD" w:rsidRDefault="00E443FD" w:rsidP="005860B0">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EnglishName</w:t>
            </w:r>
            <w:r>
              <w:rPr>
                <w:rFonts w:ascii="標楷體" w:eastAsia="標楷體" w:hAnsi="標楷體" w:hint="eastAsia"/>
              </w:rPr>
              <w:t>"</w:t>
            </w:r>
            <w:r>
              <w:rPr>
                <w:rFonts w:ascii="標楷體" w:eastAsia="標楷體" w:hAnsi="標楷體" w:hint="eastAsia"/>
                <w:lang w:eastAsia="zh-HK"/>
              </w:rPr>
              <w:t>儲存</w:t>
            </w:r>
          </w:p>
        </w:tc>
      </w:tr>
      <w:tr w:rsidR="00E443FD" w:rsidRPr="00847BB7" w14:paraId="4E9323A8" w14:textId="77777777" w:rsidTr="005860B0">
        <w:trPr>
          <w:trHeight w:val="244"/>
          <w:jc w:val="center"/>
        </w:trPr>
        <w:tc>
          <w:tcPr>
            <w:tcW w:w="456" w:type="dxa"/>
          </w:tcPr>
          <w:p w14:paraId="1794EF6D" w14:textId="77777777" w:rsidR="00E443FD" w:rsidRDefault="00E443FD" w:rsidP="005860B0">
            <w:pPr>
              <w:rPr>
                <w:rFonts w:ascii="標楷體" w:eastAsia="標楷體" w:hAnsi="標楷體"/>
              </w:rPr>
            </w:pPr>
            <w:r>
              <w:rPr>
                <w:rFonts w:ascii="標楷體" w:eastAsia="標楷體" w:hAnsi="標楷體" w:hint="eastAsia"/>
              </w:rPr>
              <w:t>11</w:t>
            </w:r>
          </w:p>
        </w:tc>
        <w:tc>
          <w:tcPr>
            <w:tcW w:w="1736" w:type="dxa"/>
          </w:tcPr>
          <w:p w14:paraId="47B1DF4C" w14:textId="77777777" w:rsidR="00E443FD" w:rsidRDefault="00E443FD" w:rsidP="005860B0">
            <w:pPr>
              <w:rPr>
                <w:rFonts w:ascii="標楷體" w:eastAsia="標楷體" w:hAnsi="標楷體"/>
                <w:lang w:eastAsia="zh-HK"/>
              </w:rPr>
            </w:pPr>
            <w:r w:rsidRPr="0002310F">
              <w:rPr>
                <w:rFonts w:ascii="標楷體" w:eastAsia="標楷體" w:hAnsi="標楷體" w:hint="eastAsia"/>
                <w:lang w:eastAsia="zh-HK"/>
              </w:rPr>
              <w:t>身份證／居留證號碼</w:t>
            </w:r>
          </w:p>
        </w:tc>
        <w:tc>
          <w:tcPr>
            <w:tcW w:w="751" w:type="dxa"/>
          </w:tcPr>
          <w:p w14:paraId="0DD03104" w14:textId="77777777" w:rsidR="00E443FD" w:rsidRDefault="00E443FD" w:rsidP="005860B0">
            <w:pPr>
              <w:rPr>
                <w:rFonts w:ascii="標楷體" w:eastAsia="標楷體" w:hAnsi="標楷體"/>
              </w:rPr>
            </w:pPr>
            <w:r>
              <w:rPr>
                <w:rFonts w:ascii="標楷體" w:eastAsia="標楷體" w:hAnsi="標楷體" w:hint="eastAsia"/>
              </w:rPr>
              <w:t>24</w:t>
            </w:r>
          </w:p>
        </w:tc>
        <w:tc>
          <w:tcPr>
            <w:tcW w:w="1436" w:type="dxa"/>
          </w:tcPr>
          <w:p w14:paraId="06F52818" w14:textId="77777777" w:rsidR="00E443FD" w:rsidRDefault="00E443FD" w:rsidP="005860B0">
            <w:pPr>
              <w:rPr>
                <w:rFonts w:ascii="標楷體" w:eastAsia="標楷體" w:hAnsi="標楷體"/>
                <w:lang w:eastAsia="zh-HK"/>
              </w:rPr>
            </w:pPr>
          </w:p>
        </w:tc>
        <w:tc>
          <w:tcPr>
            <w:tcW w:w="1896" w:type="dxa"/>
          </w:tcPr>
          <w:p w14:paraId="060FD8B2" w14:textId="77777777" w:rsidR="00E443FD" w:rsidRDefault="00E443FD" w:rsidP="005860B0">
            <w:pPr>
              <w:widowControl/>
              <w:shd w:val="clear" w:color="auto" w:fill="FFFFFF"/>
              <w:spacing w:line="360" w:lineRule="atLeast"/>
              <w:rPr>
                <w:rFonts w:ascii="標楷體" w:eastAsia="標楷體" w:hAnsi="標楷體"/>
              </w:rPr>
            </w:pPr>
          </w:p>
        </w:tc>
        <w:tc>
          <w:tcPr>
            <w:tcW w:w="514" w:type="dxa"/>
          </w:tcPr>
          <w:p w14:paraId="28F8CC14" w14:textId="77777777" w:rsidR="00E443FD" w:rsidRDefault="00E443FD" w:rsidP="005860B0">
            <w:pPr>
              <w:rPr>
                <w:rFonts w:ascii="標楷體" w:eastAsia="標楷體" w:hAnsi="標楷體"/>
              </w:rPr>
            </w:pPr>
          </w:p>
        </w:tc>
        <w:tc>
          <w:tcPr>
            <w:tcW w:w="407" w:type="dxa"/>
          </w:tcPr>
          <w:p w14:paraId="6BB9E392" w14:textId="77777777" w:rsidR="00E443FD" w:rsidRDefault="00E443FD" w:rsidP="005860B0">
            <w:pPr>
              <w:jc w:val="center"/>
              <w:rPr>
                <w:rFonts w:ascii="標楷體" w:eastAsia="標楷體" w:hAnsi="標楷體"/>
              </w:rPr>
            </w:pPr>
            <w:r>
              <w:rPr>
                <w:rFonts w:ascii="標楷體" w:eastAsia="標楷體" w:hAnsi="標楷體" w:hint="eastAsia"/>
              </w:rPr>
              <w:t>R</w:t>
            </w:r>
          </w:p>
        </w:tc>
        <w:tc>
          <w:tcPr>
            <w:tcW w:w="3544" w:type="dxa"/>
          </w:tcPr>
          <w:p w14:paraId="555C3CBE" w14:textId="77777777" w:rsidR="00E443FD" w:rsidRDefault="00E443FD" w:rsidP="005860B0">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CustKey</w:t>
            </w:r>
            <w:r>
              <w:rPr>
                <w:rFonts w:ascii="標楷體" w:eastAsia="標楷體" w:hAnsi="標楷體" w:hint="eastAsia"/>
              </w:rPr>
              <w:t>"</w:t>
            </w:r>
            <w:r>
              <w:rPr>
                <w:rFonts w:ascii="標楷體" w:eastAsia="標楷體" w:hAnsi="標楷體" w:hint="eastAsia"/>
                <w:lang w:eastAsia="zh-HK"/>
              </w:rPr>
              <w:t>儲存</w:t>
            </w:r>
          </w:p>
        </w:tc>
      </w:tr>
      <w:tr w:rsidR="00E443FD" w:rsidRPr="00847BB7" w14:paraId="2364A7CD" w14:textId="77777777" w:rsidTr="005860B0">
        <w:trPr>
          <w:trHeight w:val="244"/>
          <w:jc w:val="center"/>
        </w:trPr>
        <w:tc>
          <w:tcPr>
            <w:tcW w:w="456" w:type="dxa"/>
          </w:tcPr>
          <w:p w14:paraId="7DCBCDAD" w14:textId="77777777" w:rsidR="00E443FD" w:rsidRDefault="00E443FD" w:rsidP="005860B0">
            <w:pPr>
              <w:rPr>
                <w:rFonts w:ascii="標楷體" w:eastAsia="標楷體" w:hAnsi="標楷體"/>
              </w:rPr>
            </w:pPr>
            <w:r>
              <w:rPr>
                <w:rFonts w:ascii="標楷體" w:eastAsia="標楷體" w:hAnsi="標楷體" w:hint="eastAsia"/>
              </w:rPr>
              <w:t>12</w:t>
            </w:r>
          </w:p>
        </w:tc>
        <w:tc>
          <w:tcPr>
            <w:tcW w:w="1736" w:type="dxa"/>
          </w:tcPr>
          <w:p w14:paraId="0E9E6A66" w14:textId="77777777" w:rsidR="00E443FD" w:rsidRPr="0002310F" w:rsidRDefault="00E443FD" w:rsidP="005860B0">
            <w:pPr>
              <w:rPr>
                <w:rFonts w:ascii="標楷體" w:eastAsia="標楷體" w:hAnsi="標楷體"/>
                <w:lang w:eastAsia="zh-HK"/>
              </w:rPr>
            </w:pPr>
            <w:r>
              <w:rPr>
                <w:rFonts w:ascii="標楷體" w:eastAsia="標楷體" w:hAnsi="標楷體" w:hint="eastAsia"/>
                <w:lang w:eastAsia="zh-HK"/>
              </w:rPr>
              <w:t>身份別</w:t>
            </w:r>
          </w:p>
        </w:tc>
        <w:tc>
          <w:tcPr>
            <w:tcW w:w="751" w:type="dxa"/>
          </w:tcPr>
          <w:p w14:paraId="6E648AF7" w14:textId="77777777" w:rsidR="00E443FD" w:rsidRDefault="00E443FD" w:rsidP="005860B0">
            <w:pPr>
              <w:rPr>
                <w:rFonts w:ascii="標楷體" w:eastAsia="標楷體" w:hAnsi="標楷體"/>
              </w:rPr>
            </w:pPr>
            <w:r>
              <w:rPr>
                <w:rFonts w:ascii="標楷體" w:eastAsia="標楷體" w:hAnsi="標楷體" w:hint="eastAsia"/>
              </w:rPr>
              <w:t>1</w:t>
            </w:r>
          </w:p>
        </w:tc>
        <w:tc>
          <w:tcPr>
            <w:tcW w:w="1436" w:type="dxa"/>
          </w:tcPr>
          <w:p w14:paraId="2234239D" w14:textId="77777777" w:rsidR="00E443FD" w:rsidRDefault="00E443FD" w:rsidP="005860B0">
            <w:pPr>
              <w:rPr>
                <w:rFonts w:ascii="標楷體" w:eastAsia="標楷體" w:hAnsi="標楷體"/>
                <w:lang w:eastAsia="zh-HK"/>
              </w:rPr>
            </w:pPr>
          </w:p>
        </w:tc>
        <w:tc>
          <w:tcPr>
            <w:tcW w:w="1896" w:type="dxa"/>
          </w:tcPr>
          <w:p w14:paraId="4546F781" w14:textId="77777777" w:rsidR="00E443FD" w:rsidRDefault="00E443FD" w:rsidP="005860B0">
            <w:pPr>
              <w:widowControl/>
              <w:shd w:val="clear" w:color="auto" w:fill="FFFFFF"/>
              <w:spacing w:line="360" w:lineRule="atLeast"/>
              <w:rPr>
                <w:rFonts w:ascii="標楷體" w:eastAsia="標楷體" w:hAnsi="標楷體"/>
              </w:rPr>
            </w:pPr>
          </w:p>
          <w:p w14:paraId="4E91F5EA" w14:textId="77777777" w:rsidR="00E443FD" w:rsidRDefault="00E443FD" w:rsidP="005860B0">
            <w:pPr>
              <w:widowControl/>
              <w:shd w:val="clear" w:color="auto" w:fill="FFFFFF"/>
              <w:spacing w:line="360" w:lineRule="atLeast"/>
              <w:rPr>
                <w:rFonts w:ascii="標楷體" w:eastAsia="標楷體" w:hAnsi="標楷體"/>
              </w:rPr>
            </w:pPr>
          </w:p>
        </w:tc>
        <w:tc>
          <w:tcPr>
            <w:tcW w:w="514" w:type="dxa"/>
          </w:tcPr>
          <w:p w14:paraId="5093FAFB" w14:textId="77777777" w:rsidR="00E443FD" w:rsidRDefault="00E443FD" w:rsidP="005860B0">
            <w:pPr>
              <w:rPr>
                <w:rFonts w:ascii="標楷體" w:eastAsia="標楷體" w:hAnsi="標楷體"/>
              </w:rPr>
            </w:pPr>
          </w:p>
        </w:tc>
        <w:tc>
          <w:tcPr>
            <w:tcW w:w="407" w:type="dxa"/>
          </w:tcPr>
          <w:p w14:paraId="58105B61" w14:textId="77777777" w:rsidR="00E443FD" w:rsidRDefault="00E443FD" w:rsidP="005860B0">
            <w:pPr>
              <w:jc w:val="center"/>
              <w:rPr>
                <w:rFonts w:ascii="標楷體" w:eastAsia="標楷體" w:hAnsi="標楷體"/>
              </w:rPr>
            </w:pPr>
            <w:r>
              <w:rPr>
                <w:rFonts w:ascii="標楷體" w:eastAsia="標楷體" w:hAnsi="標楷體" w:hint="eastAsia"/>
              </w:rPr>
              <w:t>R</w:t>
            </w:r>
          </w:p>
        </w:tc>
        <w:tc>
          <w:tcPr>
            <w:tcW w:w="3544" w:type="dxa"/>
          </w:tcPr>
          <w:p w14:paraId="068E7D2C" w14:textId="77777777" w:rsidR="00E443FD" w:rsidRPr="009340B8" w:rsidRDefault="00E443FD" w:rsidP="005860B0">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IdentityCd</w:t>
            </w:r>
            <w:r>
              <w:rPr>
                <w:rFonts w:ascii="標楷體" w:eastAsia="標楷體" w:hAnsi="標楷體" w:hint="eastAsia"/>
              </w:rPr>
              <w:t>"</w:t>
            </w:r>
            <w:r>
              <w:rPr>
                <w:rFonts w:ascii="標楷體" w:eastAsia="標楷體" w:hAnsi="標楷體" w:hint="eastAsia"/>
                <w:lang w:eastAsia="zh-HK"/>
              </w:rPr>
              <w:t>儲存</w:t>
            </w:r>
          </w:p>
        </w:tc>
      </w:tr>
      <w:tr w:rsidR="00E443FD" w:rsidRPr="00847BB7" w14:paraId="05ADF917" w14:textId="77777777" w:rsidTr="005860B0">
        <w:trPr>
          <w:trHeight w:val="244"/>
          <w:jc w:val="center"/>
        </w:trPr>
        <w:tc>
          <w:tcPr>
            <w:tcW w:w="456" w:type="dxa"/>
          </w:tcPr>
          <w:p w14:paraId="67861A65" w14:textId="77777777" w:rsidR="00E443FD" w:rsidRDefault="00E443FD" w:rsidP="005860B0">
            <w:pPr>
              <w:rPr>
                <w:rFonts w:ascii="標楷體" w:eastAsia="標楷體" w:hAnsi="標楷體"/>
              </w:rPr>
            </w:pPr>
            <w:r>
              <w:rPr>
                <w:rFonts w:ascii="標楷體" w:eastAsia="標楷體" w:hAnsi="標楷體" w:hint="eastAsia"/>
              </w:rPr>
              <w:t>13</w:t>
            </w:r>
          </w:p>
        </w:tc>
        <w:tc>
          <w:tcPr>
            <w:tcW w:w="1736" w:type="dxa"/>
          </w:tcPr>
          <w:p w14:paraId="1EAF7401" w14:textId="77777777" w:rsidR="00E443FD" w:rsidRDefault="00E443FD" w:rsidP="005860B0">
            <w:pPr>
              <w:rPr>
                <w:rFonts w:ascii="標楷體" w:eastAsia="標楷體" w:hAnsi="標楷體"/>
                <w:lang w:eastAsia="zh-HK"/>
              </w:rPr>
            </w:pPr>
            <w:r w:rsidRPr="0002310F">
              <w:rPr>
                <w:rFonts w:ascii="標楷體" w:eastAsia="標楷體" w:hAnsi="標楷體" w:hint="eastAsia"/>
                <w:lang w:eastAsia="zh-HK"/>
              </w:rPr>
              <w:t>國籍／註冊地（登記地）國籍</w:t>
            </w:r>
          </w:p>
        </w:tc>
        <w:tc>
          <w:tcPr>
            <w:tcW w:w="751" w:type="dxa"/>
          </w:tcPr>
          <w:p w14:paraId="4C01FFA3" w14:textId="77777777" w:rsidR="00E443FD" w:rsidRDefault="00E443FD" w:rsidP="005860B0">
            <w:pPr>
              <w:rPr>
                <w:rFonts w:ascii="標楷體" w:eastAsia="標楷體" w:hAnsi="標楷體"/>
              </w:rPr>
            </w:pPr>
            <w:r>
              <w:rPr>
                <w:rFonts w:ascii="標楷體" w:eastAsia="標楷體" w:hAnsi="標楷體" w:hint="eastAsia"/>
              </w:rPr>
              <w:t>50</w:t>
            </w:r>
          </w:p>
        </w:tc>
        <w:tc>
          <w:tcPr>
            <w:tcW w:w="1436" w:type="dxa"/>
          </w:tcPr>
          <w:p w14:paraId="03B8EFAD" w14:textId="77777777" w:rsidR="00E443FD" w:rsidRDefault="00E443FD" w:rsidP="005860B0">
            <w:pPr>
              <w:rPr>
                <w:rFonts w:ascii="標楷體" w:eastAsia="標楷體" w:hAnsi="標楷體"/>
                <w:lang w:eastAsia="zh-HK"/>
              </w:rPr>
            </w:pPr>
          </w:p>
        </w:tc>
        <w:tc>
          <w:tcPr>
            <w:tcW w:w="1896" w:type="dxa"/>
          </w:tcPr>
          <w:p w14:paraId="68CF830E" w14:textId="77777777" w:rsidR="00E443FD" w:rsidRDefault="00E443FD" w:rsidP="005860B0">
            <w:pPr>
              <w:widowControl/>
              <w:shd w:val="clear" w:color="auto" w:fill="FFFFFF"/>
              <w:spacing w:line="360" w:lineRule="atLeast"/>
              <w:rPr>
                <w:rFonts w:ascii="標楷體" w:eastAsia="標楷體" w:hAnsi="標楷體"/>
              </w:rPr>
            </w:pPr>
          </w:p>
        </w:tc>
        <w:tc>
          <w:tcPr>
            <w:tcW w:w="514" w:type="dxa"/>
          </w:tcPr>
          <w:p w14:paraId="7BE3ADAA" w14:textId="77777777" w:rsidR="00E443FD" w:rsidRDefault="00E443FD" w:rsidP="005860B0">
            <w:pPr>
              <w:rPr>
                <w:rFonts w:ascii="標楷體" w:eastAsia="標楷體" w:hAnsi="標楷體"/>
              </w:rPr>
            </w:pPr>
          </w:p>
        </w:tc>
        <w:tc>
          <w:tcPr>
            <w:tcW w:w="407" w:type="dxa"/>
          </w:tcPr>
          <w:p w14:paraId="688A3D14" w14:textId="393AFAFF" w:rsidR="00E443FD" w:rsidRDefault="00FC3CB5" w:rsidP="005860B0">
            <w:pPr>
              <w:jc w:val="center"/>
              <w:rPr>
                <w:rFonts w:ascii="標楷體" w:eastAsia="標楷體" w:hAnsi="標楷體"/>
              </w:rPr>
            </w:pPr>
            <w:r>
              <w:rPr>
                <w:rFonts w:ascii="標楷體" w:eastAsia="標楷體" w:hAnsi="標楷體" w:hint="eastAsia"/>
              </w:rPr>
              <w:t>R</w:t>
            </w:r>
          </w:p>
        </w:tc>
        <w:tc>
          <w:tcPr>
            <w:tcW w:w="3544" w:type="dxa"/>
          </w:tcPr>
          <w:p w14:paraId="74EB65D1" w14:textId="19001C55" w:rsidR="00E443FD" w:rsidRDefault="00FC3CB5" w:rsidP="005860B0">
            <w:pPr>
              <w:snapToGrid w:val="0"/>
              <w:ind w:left="240" w:hangingChars="100" w:hanging="240"/>
              <w:rPr>
                <w:rFonts w:ascii="標楷體" w:eastAsia="標楷體" w:hAnsi="標楷體"/>
              </w:rPr>
            </w:pPr>
            <w:r>
              <w:rPr>
                <w:rFonts w:ascii="標楷體" w:eastAsia="標楷體" w:hAnsi="標楷體"/>
              </w:rPr>
              <w:t>1</w:t>
            </w:r>
            <w:r w:rsidR="00E443FD">
              <w:rPr>
                <w:rFonts w:ascii="標楷體" w:eastAsia="標楷體" w:hAnsi="標楷體" w:hint="eastAsia"/>
              </w:rPr>
              <w:t>.TxAmlLog.</w:t>
            </w:r>
            <w:r w:rsidR="00E443FD" w:rsidRPr="002A0BEF">
              <w:rPr>
                <w:rFonts w:ascii="標楷體" w:eastAsia="標楷體" w:hAnsi="標楷體"/>
              </w:rPr>
              <w:t>MsgRg</w:t>
            </w:r>
            <w:r w:rsidR="00E443FD">
              <w:rPr>
                <w:rFonts w:ascii="標楷體" w:eastAsia="標楷體" w:hAnsi="標楷體" w:hint="eastAsia"/>
                <w:lang w:eastAsia="zh-HK"/>
              </w:rPr>
              <w:t>以</w:t>
            </w:r>
            <w:r w:rsidR="00E443FD">
              <w:rPr>
                <w:rFonts w:ascii="標楷體" w:eastAsia="標楷體" w:hAnsi="標楷體" w:hint="eastAsia"/>
              </w:rPr>
              <w:t>XML</w:t>
            </w:r>
            <w:r w:rsidR="00E443FD">
              <w:rPr>
                <w:rFonts w:ascii="標楷體" w:eastAsia="標楷體" w:hAnsi="標楷體" w:hint="eastAsia"/>
                <w:lang w:eastAsia="zh-HK"/>
              </w:rPr>
              <w:t>格式T</w:t>
            </w:r>
            <w:r w:rsidR="00E443FD">
              <w:rPr>
                <w:rFonts w:ascii="標楷體" w:eastAsia="標楷體" w:hAnsi="標楷體" w:hint="eastAsia"/>
              </w:rPr>
              <w:t>AG=</w:t>
            </w:r>
            <w:r w:rsidR="00E443FD">
              <w:rPr>
                <w:rFonts w:ascii="標楷體" w:eastAsia="標楷體" w:hAnsi="標楷體"/>
              </w:rPr>
              <w:t>"</w:t>
            </w:r>
            <w:r w:rsidR="00E443FD" w:rsidRPr="009340B8">
              <w:rPr>
                <w:rFonts w:ascii="標楷體" w:eastAsia="標楷體" w:hAnsi="標楷體"/>
              </w:rPr>
              <w:t>IdentityCd</w:t>
            </w:r>
            <w:r w:rsidR="00E443FD">
              <w:rPr>
                <w:rFonts w:ascii="標楷體" w:eastAsia="標楷體" w:hAnsi="標楷體" w:hint="eastAsia"/>
              </w:rPr>
              <w:t>"</w:t>
            </w:r>
            <w:r w:rsidR="00E443FD">
              <w:rPr>
                <w:rFonts w:ascii="標楷體" w:eastAsia="標楷體" w:hAnsi="標楷體" w:hint="eastAsia"/>
                <w:lang w:eastAsia="zh-HK"/>
              </w:rPr>
              <w:t>儲存</w:t>
            </w:r>
          </w:p>
        </w:tc>
      </w:tr>
      <w:tr w:rsidR="00E443FD" w:rsidRPr="00847BB7" w14:paraId="6F8E1C19" w14:textId="77777777" w:rsidTr="005860B0">
        <w:trPr>
          <w:trHeight w:val="244"/>
          <w:jc w:val="center"/>
        </w:trPr>
        <w:tc>
          <w:tcPr>
            <w:tcW w:w="456" w:type="dxa"/>
          </w:tcPr>
          <w:p w14:paraId="7E39AC10" w14:textId="77777777" w:rsidR="00E443FD" w:rsidRDefault="00E443FD" w:rsidP="005860B0">
            <w:pPr>
              <w:rPr>
                <w:rFonts w:ascii="標楷體" w:eastAsia="標楷體" w:hAnsi="標楷體"/>
              </w:rPr>
            </w:pPr>
            <w:r>
              <w:rPr>
                <w:rFonts w:ascii="標楷體" w:eastAsia="標楷體" w:hAnsi="標楷體" w:hint="eastAsia"/>
              </w:rPr>
              <w:t>14</w:t>
            </w:r>
          </w:p>
        </w:tc>
        <w:tc>
          <w:tcPr>
            <w:tcW w:w="1736" w:type="dxa"/>
          </w:tcPr>
          <w:p w14:paraId="058AD14F" w14:textId="77777777" w:rsidR="00E443FD" w:rsidRPr="0002310F" w:rsidRDefault="00E443FD" w:rsidP="005860B0">
            <w:pPr>
              <w:rPr>
                <w:rFonts w:ascii="標楷體" w:eastAsia="標楷體" w:hAnsi="標楷體"/>
                <w:lang w:eastAsia="zh-HK"/>
              </w:rPr>
            </w:pPr>
            <w:r w:rsidRPr="0002310F">
              <w:rPr>
                <w:rFonts w:ascii="標楷體" w:eastAsia="標楷體" w:hAnsi="標楷體" w:hint="eastAsia"/>
                <w:lang w:eastAsia="zh-HK"/>
              </w:rPr>
              <w:t>營業地國籍/居住地國籍</w:t>
            </w:r>
          </w:p>
        </w:tc>
        <w:tc>
          <w:tcPr>
            <w:tcW w:w="751" w:type="dxa"/>
          </w:tcPr>
          <w:p w14:paraId="398C81F7" w14:textId="77777777" w:rsidR="00E443FD" w:rsidRDefault="00E443FD" w:rsidP="005860B0">
            <w:pPr>
              <w:rPr>
                <w:rFonts w:ascii="標楷體" w:eastAsia="標楷體" w:hAnsi="標楷體"/>
              </w:rPr>
            </w:pPr>
            <w:r>
              <w:rPr>
                <w:rFonts w:ascii="標楷體" w:eastAsia="標楷體" w:hAnsi="標楷體" w:hint="eastAsia"/>
              </w:rPr>
              <w:t>50</w:t>
            </w:r>
          </w:p>
        </w:tc>
        <w:tc>
          <w:tcPr>
            <w:tcW w:w="1436" w:type="dxa"/>
          </w:tcPr>
          <w:p w14:paraId="5E62B865" w14:textId="77777777" w:rsidR="00E443FD" w:rsidRDefault="00E443FD" w:rsidP="005860B0">
            <w:pPr>
              <w:rPr>
                <w:rFonts w:ascii="標楷體" w:eastAsia="標楷體" w:hAnsi="標楷體"/>
                <w:lang w:eastAsia="zh-HK"/>
              </w:rPr>
            </w:pPr>
          </w:p>
        </w:tc>
        <w:tc>
          <w:tcPr>
            <w:tcW w:w="1896" w:type="dxa"/>
          </w:tcPr>
          <w:p w14:paraId="0C48E877" w14:textId="77777777" w:rsidR="00E443FD" w:rsidRDefault="00E443FD" w:rsidP="005860B0">
            <w:pPr>
              <w:widowControl/>
              <w:shd w:val="clear" w:color="auto" w:fill="FFFFFF"/>
              <w:spacing w:line="360" w:lineRule="atLeast"/>
              <w:rPr>
                <w:rFonts w:ascii="標楷體" w:eastAsia="標楷體" w:hAnsi="標楷體"/>
              </w:rPr>
            </w:pPr>
          </w:p>
        </w:tc>
        <w:tc>
          <w:tcPr>
            <w:tcW w:w="514" w:type="dxa"/>
          </w:tcPr>
          <w:p w14:paraId="640AD4AD" w14:textId="77777777" w:rsidR="00E443FD" w:rsidRDefault="00E443FD" w:rsidP="005860B0">
            <w:pPr>
              <w:rPr>
                <w:rFonts w:ascii="標楷體" w:eastAsia="標楷體" w:hAnsi="標楷體"/>
              </w:rPr>
            </w:pPr>
          </w:p>
        </w:tc>
        <w:tc>
          <w:tcPr>
            <w:tcW w:w="407" w:type="dxa"/>
          </w:tcPr>
          <w:p w14:paraId="0E8DDA93" w14:textId="25373968" w:rsidR="00E443FD" w:rsidRDefault="00FC3CB5" w:rsidP="005860B0">
            <w:pPr>
              <w:jc w:val="center"/>
              <w:rPr>
                <w:rFonts w:ascii="標楷體" w:eastAsia="標楷體" w:hAnsi="標楷體"/>
              </w:rPr>
            </w:pPr>
            <w:r>
              <w:rPr>
                <w:rFonts w:ascii="標楷體" w:eastAsia="標楷體" w:hAnsi="標楷體" w:hint="eastAsia"/>
              </w:rPr>
              <w:t>R</w:t>
            </w:r>
          </w:p>
        </w:tc>
        <w:tc>
          <w:tcPr>
            <w:tcW w:w="3544" w:type="dxa"/>
          </w:tcPr>
          <w:p w14:paraId="6D6C51E1" w14:textId="198F1455" w:rsidR="00E443FD" w:rsidRDefault="00FC3CB5" w:rsidP="005860B0">
            <w:pPr>
              <w:snapToGrid w:val="0"/>
              <w:ind w:left="240" w:hangingChars="100" w:hanging="240"/>
              <w:rPr>
                <w:rFonts w:ascii="標楷體" w:eastAsia="標楷體" w:hAnsi="標楷體"/>
              </w:rPr>
            </w:pPr>
            <w:r>
              <w:rPr>
                <w:rFonts w:ascii="標楷體" w:eastAsia="標楷體" w:hAnsi="標楷體"/>
              </w:rPr>
              <w:t>1</w:t>
            </w:r>
            <w:r w:rsidR="00E443FD">
              <w:rPr>
                <w:rFonts w:ascii="標楷體" w:eastAsia="標楷體" w:hAnsi="標楷體" w:hint="eastAsia"/>
              </w:rPr>
              <w:t>.TxAmlLog.</w:t>
            </w:r>
            <w:r w:rsidR="00E443FD" w:rsidRPr="002A0BEF">
              <w:rPr>
                <w:rFonts w:ascii="標楷體" w:eastAsia="標楷體" w:hAnsi="標楷體"/>
              </w:rPr>
              <w:t>MsgRg</w:t>
            </w:r>
            <w:r w:rsidR="00E443FD">
              <w:rPr>
                <w:rFonts w:ascii="標楷體" w:eastAsia="標楷體" w:hAnsi="標楷體" w:hint="eastAsia"/>
                <w:lang w:eastAsia="zh-HK"/>
              </w:rPr>
              <w:t>以</w:t>
            </w:r>
            <w:r w:rsidR="00E443FD">
              <w:rPr>
                <w:rFonts w:ascii="標楷體" w:eastAsia="標楷體" w:hAnsi="標楷體" w:hint="eastAsia"/>
              </w:rPr>
              <w:t>XML</w:t>
            </w:r>
            <w:r w:rsidR="00E443FD">
              <w:rPr>
                <w:rFonts w:ascii="標楷體" w:eastAsia="標楷體" w:hAnsi="標楷體" w:hint="eastAsia"/>
                <w:lang w:eastAsia="zh-HK"/>
              </w:rPr>
              <w:t>格式T</w:t>
            </w:r>
            <w:r w:rsidR="00E443FD">
              <w:rPr>
                <w:rFonts w:ascii="標楷體" w:eastAsia="標楷體" w:hAnsi="標楷體" w:hint="eastAsia"/>
              </w:rPr>
              <w:t>AG=</w:t>
            </w:r>
            <w:r w:rsidR="00E443FD">
              <w:rPr>
                <w:rFonts w:ascii="標楷體" w:eastAsia="標楷體" w:hAnsi="標楷體"/>
              </w:rPr>
              <w:t>"</w:t>
            </w:r>
            <w:r w:rsidR="00E443FD" w:rsidRPr="009340B8">
              <w:rPr>
                <w:rFonts w:ascii="標楷體" w:eastAsia="標楷體" w:hAnsi="標楷體"/>
              </w:rPr>
              <w:t>BirthNationCd</w:t>
            </w:r>
            <w:r w:rsidR="00E443FD">
              <w:rPr>
                <w:rFonts w:ascii="標楷體" w:eastAsia="標楷體" w:hAnsi="標楷體" w:hint="eastAsia"/>
              </w:rPr>
              <w:t>"</w:t>
            </w:r>
            <w:r w:rsidR="00E443FD">
              <w:rPr>
                <w:rFonts w:ascii="標楷體" w:eastAsia="標楷體" w:hAnsi="標楷體" w:hint="eastAsia"/>
                <w:lang w:eastAsia="zh-HK"/>
              </w:rPr>
              <w:t>儲存</w:t>
            </w:r>
          </w:p>
        </w:tc>
      </w:tr>
      <w:tr w:rsidR="00E443FD" w:rsidRPr="00847BB7" w14:paraId="518BD345" w14:textId="77777777" w:rsidTr="005860B0">
        <w:trPr>
          <w:trHeight w:val="244"/>
          <w:jc w:val="center"/>
        </w:trPr>
        <w:tc>
          <w:tcPr>
            <w:tcW w:w="456" w:type="dxa"/>
          </w:tcPr>
          <w:p w14:paraId="39D8D28F" w14:textId="77777777" w:rsidR="00E443FD" w:rsidRDefault="00E443FD" w:rsidP="005860B0">
            <w:pPr>
              <w:rPr>
                <w:rFonts w:ascii="標楷體" w:eastAsia="標楷體" w:hAnsi="標楷體"/>
              </w:rPr>
            </w:pPr>
            <w:r>
              <w:rPr>
                <w:rFonts w:ascii="標楷體" w:eastAsia="標楷體" w:hAnsi="標楷體" w:hint="eastAsia"/>
              </w:rPr>
              <w:t>15</w:t>
            </w:r>
          </w:p>
        </w:tc>
        <w:tc>
          <w:tcPr>
            <w:tcW w:w="1736" w:type="dxa"/>
          </w:tcPr>
          <w:p w14:paraId="4E128BF1" w14:textId="77777777" w:rsidR="00E443FD" w:rsidRPr="0002310F" w:rsidRDefault="00E443FD" w:rsidP="005860B0">
            <w:pPr>
              <w:rPr>
                <w:rFonts w:ascii="標楷體" w:eastAsia="標楷體" w:hAnsi="標楷體"/>
                <w:lang w:eastAsia="zh-HK"/>
              </w:rPr>
            </w:pPr>
            <w:r>
              <w:rPr>
                <w:rFonts w:ascii="標楷體" w:eastAsia="標楷體" w:hAnsi="標楷體" w:hint="eastAsia"/>
                <w:lang w:eastAsia="zh-HK"/>
              </w:rPr>
              <w:t>性別</w:t>
            </w:r>
          </w:p>
        </w:tc>
        <w:tc>
          <w:tcPr>
            <w:tcW w:w="751" w:type="dxa"/>
          </w:tcPr>
          <w:p w14:paraId="388F8E25" w14:textId="77777777" w:rsidR="00E443FD" w:rsidRDefault="00E443FD" w:rsidP="005860B0">
            <w:pPr>
              <w:rPr>
                <w:rFonts w:ascii="標楷體" w:eastAsia="標楷體" w:hAnsi="標楷體"/>
              </w:rPr>
            </w:pPr>
            <w:r>
              <w:rPr>
                <w:rFonts w:ascii="標楷體" w:eastAsia="標楷體" w:hAnsi="標楷體" w:hint="eastAsia"/>
              </w:rPr>
              <w:t>1</w:t>
            </w:r>
          </w:p>
        </w:tc>
        <w:tc>
          <w:tcPr>
            <w:tcW w:w="1436" w:type="dxa"/>
          </w:tcPr>
          <w:p w14:paraId="764CE300" w14:textId="77777777" w:rsidR="00E443FD" w:rsidRDefault="00E443FD" w:rsidP="005860B0">
            <w:pPr>
              <w:rPr>
                <w:rFonts w:ascii="標楷體" w:eastAsia="標楷體" w:hAnsi="標楷體"/>
                <w:lang w:eastAsia="zh-HK"/>
              </w:rPr>
            </w:pPr>
          </w:p>
        </w:tc>
        <w:tc>
          <w:tcPr>
            <w:tcW w:w="1896" w:type="dxa"/>
          </w:tcPr>
          <w:p w14:paraId="7EAD74BA" w14:textId="77777777" w:rsidR="00E443FD" w:rsidRDefault="00E443FD" w:rsidP="005860B0">
            <w:pPr>
              <w:widowControl/>
              <w:shd w:val="clear" w:color="auto" w:fill="FFFFFF"/>
              <w:spacing w:line="360" w:lineRule="atLeast"/>
              <w:rPr>
                <w:rFonts w:ascii="標楷體" w:eastAsia="標楷體" w:hAnsi="標楷體"/>
              </w:rPr>
            </w:pPr>
          </w:p>
        </w:tc>
        <w:tc>
          <w:tcPr>
            <w:tcW w:w="514" w:type="dxa"/>
          </w:tcPr>
          <w:p w14:paraId="5F63FBFA" w14:textId="77777777" w:rsidR="00E443FD" w:rsidRDefault="00E443FD" w:rsidP="005860B0">
            <w:pPr>
              <w:rPr>
                <w:rFonts w:ascii="標楷體" w:eastAsia="標楷體" w:hAnsi="標楷體"/>
              </w:rPr>
            </w:pPr>
          </w:p>
        </w:tc>
        <w:tc>
          <w:tcPr>
            <w:tcW w:w="407" w:type="dxa"/>
          </w:tcPr>
          <w:p w14:paraId="19C6A221" w14:textId="77777777" w:rsidR="00E443FD" w:rsidRDefault="00E443FD" w:rsidP="005860B0">
            <w:pPr>
              <w:jc w:val="center"/>
              <w:rPr>
                <w:rFonts w:ascii="標楷體" w:eastAsia="標楷體" w:hAnsi="標楷體"/>
              </w:rPr>
            </w:pPr>
            <w:r>
              <w:rPr>
                <w:rFonts w:ascii="標楷體" w:eastAsia="標楷體" w:hAnsi="標楷體" w:hint="eastAsia"/>
              </w:rPr>
              <w:t>R</w:t>
            </w:r>
          </w:p>
        </w:tc>
        <w:tc>
          <w:tcPr>
            <w:tcW w:w="3544" w:type="dxa"/>
          </w:tcPr>
          <w:p w14:paraId="74468C93" w14:textId="77777777" w:rsidR="00E443FD" w:rsidRPr="009340B8" w:rsidRDefault="00E443FD" w:rsidP="005860B0">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Sex</w:t>
            </w:r>
            <w:r>
              <w:rPr>
                <w:rFonts w:ascii="標楷體" w:eastAsia="標楷體" w:hAnsi="標楷體" w:hint="eastAsia"/>
              </w:rPr>
              <w:t>"</w:t>
            </w:r>
            <w:r>
              <w:rPr>
                <w:rFonts w:ascii="標楷體" w:eastAsia="標楷體" w:hAnsi="標楷體" w:hint="eastAsia"/>
                <w:lang w:eastAsia="zh-HK"/>
              </w:rPr>
              <w:t>儲存</w:t>
            </w:r>
          </w:p>
        </w:tc>
      </w:tr>
      <w:tr w:rsidR="00E443FD" w:rsidRPr="00847BB7" w14:paraId="1CAA4585" w14:textId="77777777" w:rsidTr="005860B0">
        <w:trPr>
          <w:trHeight w:val="244"/>
          <w:jc w:val="center"/>
        </w:trPr>
        <w:tc>
          <w:tcPr>
            <w:tcW w:w="456" w:type="dxa"/>
          </w:tcPr>
          <w:p w14:paraId="7C34DF3F" w14:textId="77777777" w:rsidR="00E443FD" w:rsidRDefault="00E443FD" w:rsidP="005860B0">
            <w:pPr>
              <w:rPr>
                <w:rFonts w:ascii="標楷體" w:eastAsia="標楷體" w:hAnsi="標楷體"/>
              </w:rPr>
            </w:pPr>
            <w:r>
              <w:rPr>
                <w:rFonts w:ascii="標楷體" w:eastAsia="標楷體" w:hAnsi="標楷體" w:hint="eastAsia"/>
              </w:rPr>
              <w:t>16</w:t>
            </w:r>
          </w:p>
        </w:tc>
        <w:tc>
          <w:tcPr>
            <w:tcW w:w="1736" w:type="dxa"/>
          </w:tcPr>
          <w:p w14:paraId="13656448" w14:textId="77777777" w:rsidR="00E443FD" w:rsidRDefault="00E443FD" w:rsidP="005860B0">
            <w:pPr>
              <w:rPr>
                <w:rFonts w:ascii="標楷體" w:eastAsia="標楷體" w:hAnsi="標楷體"/>
                <w:lang w:eastAsia="zh-HK"/>
              </w:rPr>
            </w:pPr>
            <w:r>
              <w:rPr>
                <w:rFonts w:ascii="標楷體" w:eastAsia="標楷體" w:hAnsi="標楷體" w:hint="eastAsia"/>
                <w:lang w:eastAsia="zh-HK"/>
              </w:rPr>
              <w:t>個人出生日</w:t>
            </w:r>
          </w:p>
        </w:tc>
        <w:tc>
          <w:tcPr>
            <w:tcW w:w="751" w:type="dxa"/>
          </w:tcPr>
          <w:p w14:paraId="33C4E351" w14:textId="77777777" w:rsidR="00E443FD" w:rsidRDefault="00E443FD" w:rsidP="005860B0">
            <w:pPr>
              <w:rPr>
                <w:rFonts w:ascii="標楷體" w:eastAsia="標楷體" w:hAnsi="標楷體"/>
              </w:rPr>
            </w:pPr>
            <w:r>
              <w:rPr>
                <w:rFonts w:ascii="標楷體" w:eastAsia="標楷體" w:hAnsi="標楷體" w:hint="eastAsia"/>
              </w:rPr>
              <w:t>7</w:t>
            </w:r>
          </w:p>
        </w:tc>
        <w:tc>
          <w:tcPr>
            <w:tcW w:w="1436" w:type="dxa"/>
          </w:tcPr>
          <w:p w14:paraId="23516701" w14:textId="77777777" w:rsidR="00E443FD" w:rsidRDefault="00E443FD" w:rsidP="005860B0">
            <w:pPr>
              <w:rPr>
                <w:rFonts w:ascii="標楷體" w:eastAsia="標楷體" w:hAnsi="標楷體"/>
                <w:lang w:eastAsia="zh-HK"/>
              </w:rPr>
            </w:pPr>
          </w:p>
        </w:tc>
        <w:tc>
          <w:tcPr>
            <w:tcW w:w="1896" w:type="dxa"/>
          </w:tcPr>
          <w:p w14:paraId="04E95D45" w14:textId="77777777" w:rsidR="00E443FD" w:rsidRDefault="00E443FD" w:rsidP="005860B0">
            <w:pPr>
              <w:widowControl/>
              <w:shd w:val="clear" w:color="auto" w:fill="FFFFFF"/>
              <w:spacing w:line="360" w:lineRule="atLeast"/>
              <w:rPr>
                <w:rFonts w:ascii="標楷體" w:eastAsia="標楷體" w:hAnsi="標楷體"/>
              </w:rPr>
            </w:pPr>
          </w:p>
        </w:tc>
        <w:tc>
          <w:tcPr>
            <w:tcW w:w="514" w:type="dxa"/>
          </w:tcPr>
          <w:p w14:paraId="07ABD39F" w14:textId="77777777" w:rsidR="00E443FD" w:rsidRDefault="00E443FD" w:rsidP="005860B0">
            <w:pPr>
              <w:rPr>
                <w:rFonts w:ascii="標楷體" w:eastAsia="標楷體" w:hAnsi="標楷體"/>
              </w:rPr>
            </w:pPr>
          </w:p>
        </w:tc>
        <w:tc>
          <w:tcPr>
            <w:tcW w:w="407" w:type="dxa"/>
          </w:tcPr>
          <w:p w14:paraId="65E22D09" w14:textId="77777777" w:rsidR="00E443FD" w:rsidRDefault="00E443FD" w:rsidP="005860B0">
            <w:pPr>
              <w:jc w:val="center"/>
              <w:rPr>
                <w:rFonts w:ascii="標楷體" w:eastAsia="標楷體" w:hAnsi="標楷體"/>
              </w:rPr>
            </w:pPr>
            <w:r>
              <w:rPr>
                <w:rFonts w:ascii="標楷體" w:eastAsia="標楷體" w:hAnsi="標楷體" w:hint="eastAsia"/>
              </w:rPr>
              <w:t>R</w:t>
            </w:r>
          </w:p>
        </w:tc>
        <w:tc>
          <w:tcPr>
            <w:tcW w:w="3544" w:type="dxa"/>
          </w:tcPr>
          <w:p w14:paraId="30E6ADE7" w14:textId="77777777" w:rsidR="00E443FD" w:rsidRPr="00C421C6" w:rsidRDefault="00E443FD" w:rsidP="005860B0">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1D10EF">
              <w:rPr>
                <w:rFonts w:ascii="標楷體" w:eastAsia="標楷體" w:hAnsi="標楷體"/>
              </w:rPr>
              <w:t>BirthEstDt</w:t>
            </w:r>
            <w:r>
              <w:rPr>
                <w:rFonts w:ascii="標楷體" w:eastAsia="標楷體" w:hAnsi="標楷體" w:hint="eastAsia"/>
              </w:rPr>
              <w:t>"</w:t>
            </w:r>
            <w:r>
              <w:rPr>
                <w:rFonts w:ascii="標楷體" w:eastAsia="標楷體" w:hAnsi="標楷體" w:hint="eastAsia"/>
                <w:lang w:eastAsia="zh-HK"/>
              </w:rPr>
              <w:t>儲存</w:t>
            </w:r>
          </w:p>
        </w:tc>
      </w:tr>
      <w:tr w:rsidR="00E443FD" w:rsidRPr="00847BB7" w14:paraId="79296A5F" w14:textId="77777777" w:rsidTr="005860B0">
        <w:trPr>
          <w:trHeight w:val="244"/>
          <w:jc w:val="center"/>
        </w:trPr>
        <w:tc>
          <w:tcPr>
            <w:tcW w:w="456" w:type="dxa"/>
          </w:tcPr>
          <w:p w14:paraId="4B39C78C" w14:textId="77777777" w:rsidR="00E443FD" w:rsidRDefault="00E443FD" w:rsidP="005860B0">
            <w:pPr>
              <w:rPr>
                <w:rFonts w:ascii="標楷體" w:eastAsia="標楷體" w:hAnsi="標楷體"/>
              </w:rPr>
            </w:pPr>
            <w:r>
              <w:rPr>
                <w:rFonts w:ascii="標楷體" w:eastAsia="標楷體" w:hAnsi="標楷體" w:hint="eastAsia"/>
              </w:rPr>
              <w:t>17</w:t>
            </w:r>
          </w:p>
        </w:tc>
        <w:tc>
          <w:tcPr>
            <w:tcW w:w="1736" w:type="dxa"/>
          </w:tcPr>
          <w:p w14:paraId="02A92399" w14:textId="77777777" w:rsidR="00E443FD" w:rsidRDefault="00E443FD" w:rsidP="005860B0">
            <w:pPr>
              <w:rPr>
                <w:rFonts w:ascii="標楷體" w:eastAsia="標楷體" w:hAnsi="標楷體"/>
                <w:lang w:eastAsia="zh-HK"/>
              </w:rPr>
            </w:pPr>
            <w:r>
              <w:rPr>
                <w:rFonts w:ascii="標楷體" w:eastAsia="標楷體" w:hAnsi="標楷體" w:hint="eastAsia"/>
              </w:rPr>
              <w:t>EMAIL</w:t>
            </w:r>
          </w:p>
        </w:tc>
        <w:tc>
          <w:tcPr>
            <w:tcW w:w="751" w:type="dxa"/>
          </w:tcPr>
          <w:p w14:paraId="2DC760FA" w14:textId="77777777" w:rsidR="00E443FD" w:rsidRDefault="00E443FD" w:rsidP="005860B0">
            <w:pPr>
              <w:rPr>
                <w:rFonts w:ascii="標楷體" w:eastAsia="標楷體" w:hAnsi="標楷體"/>
              </w:rPr>
            </w:pPr>
            <w:r>
              <w:rPr>
                <w:rFonts w:ascii="標楷體" w:eastAsia="標楷體" w:hAnsi="標楷體" w:hint="eastAsia"/>
              </w:rPr>
              <w:t>100</w:t>
            </w:r>
          </w:p>
        </w:tc>
        <w:tc>
          <w:tcPr>
            <w:tcW w:w="1436" w:type="dxa"/>
          </w:tcPr>
          <w:p w14:paraId="54E019BC" w14:textId="77777777" w:rsidR="00E443FD" w:rsidRDefault="00E443FD" w:rsidP="005860B0">
            <w:pPr>
              <w:rPr>
                <w:rFonts w:ascii="標楷體" w:eastAsia="標楷體" w:hAnsi="標楷體"/>
                <w:lang w:eastAsia="zh-HK"/>
              </w:rPr>
            </w:pPr>
          </w:p>
        </w:tc>
        <w:tc>
          <w:tcPr>
            <w:tcW w:w="1896" w:type="dxa"/>
          </w:tcPr>
          <w:p w14:paraId="344813A5" w14:textId="77777777" w:rsidR="00E443FD" w:rsidRDefault="00E443FD" w:rsidP="005860B0">
            <w:pPr>
              <w:widowControl/>
              <w:shd w:val="clear" w:color="auto" w:fill="FFFFFF"/>
              <w:spacing w:line="360" w:lineRule="atLeast"/>
              <w:rPr>
                <w:rFonts w:ascii="標楷體" w:eastAsia="標楷體" w:hAnsi="標楷體"/>
              </w:rPr>
            </w:pPr>
          </w:p>
        </w:tc>
        <w:tc>
          <w:tcPr>
            <w:tcW w:w="514" w:type="dxa"/>
          </w:tcPr>
          <w:p w14:paraId="4C266C52" w14:textId="77777777" w:rsidR="00E443FD" w:rsidRDefault="00E443FD" w:rsidP="005860B0">
            <w:pPr>
              <w:rPr>
                <w:rFonts w:ascii="標楷體" w:eastAsia="標楷體" w:hAnsi="標楷體"/>
              </w:rPr>
            </w:pPr>
          </w:p>
        </w:tc>
        <w:tc>
          <w:tcPr>
            <w:tcW w:w="407" w:type="dxa"/>
          </w:tcPr>
          <w:p w14:paraId="79165549" w14:textId="77777777" w:rsidR="00E443FD" w:rsidRDefault="00E443FD" w:rsidP="005860B0">
            <w:pPr>
              <w:jc w:val="center"/>
              <w:rPr>
                <w:rFonts w:ascii="標楷體" w:eastAsia="標楷體" w:hAnsi="標楷體"/>
              </w:rPr>
            </w:pPr>
            <w:r>
              <w:rPr>
                <w:rFonts w:ascii="標楷體" w:eastAsia="標楷體" w:hAnsi="標楷體" w:hint="eastAsia"/>
              </w:rPr>
              <w:t>R</w:t>
            </w:r>
          </w:p>
        </w:tc>
        <w:tc>
          <w:tcPr>
            <w:tcW w:w="3544" w:type="dxa"/>
          </w:tcPr>
          <w:p w14:paraId="68D2C701" w14:textId="77777777" w:rsidR="00E443FD" w:rsidRDefault="00E443FD" w:rsidP="005860B0">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1D10EF">
              <w:rPr>
                <w:rFonts w:ascii="標楷體" w:eastAsia="標楷體" w:hAnsi="標楷體"/>
              </w:rPr>
              <w:t>BirthEstDt</w:t>
            </w:r>
            <w:r>
              <w:rPr>
                <w:rFonts w:ascii="標楷體" w:eastAsia="標楷體" w:hAnsi="標楷體" w:hint="eastAsia"/>
              </w:rPr>
              <w:t>"</w:t>
            </w:r>
            <w:r>
              <w:rPr>
                <w:rFonts w:ascii="標楷體" w:eastAsia="標楷體" w:hAnsi="標楷體" w:hint="eastAsia"/>
                <w:lang w:eastAsia="zh-HK"/>
              </w:rPr>
              <w:t>儲存</w:t>
            </w:r>
          </w:p>
        </w:tc>
      </w:tr>
      <w:tr w:rsidR="00E443FD" w:rsidRPr="00847BB7" w14:paraId="6D768CAF" w14:textId="77777777" w:rsidTr="005860B0">
        <w:trPr>
          <w:trHeight w:val="244"/>
          <w:jc w:val="center"/>
        </w:trPr>
        <w:tc>
          <w:tcPr>
            <w:tcW w:w="456" w:type="dxa"/>
          </w:tcPr>
          <w:p w14:paraId="44E2A5C3" w14:textId="77777777" w:rsidR="00E443FD" w:rsidRDefault="00E443FD" w:rsidP="005860B0">
            <w:pPr>
              <w:rPr>
                <w:rFonts w:ascii="標楷體" w:eastAsia="標楷體" w:hAnsi="標楷體"/>
              </w:rPr>
            </w:pPr>
            <w:r>
              <w:rPr>
                <w:rFonts w:ascii="標楷體" w:eastAsia="標楷體" w:hAnsi="標楷體" w:hint="eastAsia"/>
              </w:rPr>
              <w:t>18</w:t>
            </w:r>
          </w:p>
        </w:tc>
        <w:tc>
          <w:tcPr>
            <w:tcW w:w="1736" w:type="dxa"/>
          </w:tcPr>
          <w:p w14:paraId="45FE0F5E" w14:textId="77777777" w:rsidR="00E443FD" w:rsidRDefault="00E443FD" w:rsidP="005860B0">
            <w:pPr>
              <w:rPr>
                <w:rFonts w:ascii="標楷體" w:eastAsia="標楷體" w:hAnsi="標楷體"/>
              </w:rPr>
            </w:pPr>
            <w:r>
              <w:rPr>
                <w:rFonts w:ascii="標楷體" w:eastAsia="標楷體" w:hAnsi="標楷體" w:hint="eastAsia"/>
                <w:lang w:eastAsia="zh-HK"/>
              </w:rPr>
              <w:t>查詢者</w:t>
            </w:r>
            <w:r>
              <w:rPr>
                <w:rFonts w:ascii="標楷體" w:eastAsia="標楷體" w:hAnsi="標楷體" w:hint="eastAsia"/>
              </w:rPr>
              <w:t>ID</w:t>
            </w:r>
          </w:p>
        </w:tc>
        <w:tc>
          <w:tcPr>
            <w:tcW w:w="751" w:type="dxa"/>
          </w:tcPr>
          <w:p w14:paraId="3EA067B5" w14:textId="77777777" w:rsidR="00E443FD" w:rsidRDefault="00E443FD" w:rsidP="005860B0">
            <w:pPr>
              <w:rPr>
                <w:rFonts w:ascii="標楷體" w:eastAsia="標楷體" w:hAnsi="標楷體"/>
              </w:rPr>
            </w:pPr>
          </w:p>
        </w:tc>
        <w:tc>
          <w:tcPr>
            <w:tcW w:w="1436" w:type="dxa"/>
          </w:tcPr>
          <w:p w14:paraId="2AB76D70" w14:textId="54C55A48" w:rsidR="00E443FD" w:rsidRDefault="00E443FD" w:rsidP="005860B0">
            <w:pPr>
              <w:rPr>
                <w:rFonts w:ascii="標楷體" w:eastAsia="標楷體" w:hAnsi="標楷體"/>
                <w:lang w:eastAsia="zh-HK"/>
              </w:rPr>
            </w:pPr>
          </w:p>
        </w:tc>
        <w:tc>
          <w:tcPr>
            <w:tcW w:w="1896" w:type="dxa"/>
          </w:tcPr>
          <w:p w14:paraId="59EE1DA1" w14:textId="77777777" w:rsidR="00E443FD" w:rsidRDefault="00E443FD" w:rsidP="005860B0">
            <w:pPr>
              <w:widowControl/>
              <w:shd w:val="clear" w:color="auto" w:fill="FFFFFF"/>
              <w:spacing w:line="360" w:lineRule="atLeast"/>
              <w:rPr>
                <w:rFonts w:ascii="標楷體" w:eastAsia="標楷體" w:hAnsi="標楷體"/>
              </w:rPr>
            </w:pPr>
          </w:p>
        </w:tc>
        <w:tc>
          <w:tcPr>
            <w:tcW w:w="514" w:type="dxa"/>
          </w:tcPr>
          <w:p w14:paraId="1EF38F51" w14:textId="77777777" w:rsidR="00E443FD" w:rsidRDefault="00E443FD" w:rsidP="005860B0">
            <w:pPr>
              <w:rPr>
                <w:rFonts w:ascii="標楷體" w:eastAsia="標楷體" w:hAnsi="標楷體"/>
              </w:rPr>
            </w:pPr>
          </w:p>
        </w:tc>
        <w:tc>
          <w:tcPr>
            <w:tcW w:w="407" w:type="dxa"/>
          </w:tcPr>
          <w:p w14:paraId="00CDEA80" w14:textId="77777777" w:rsidR="00E443FD" w:rsidRDefault="00E443FD" w:rsidP="005860B0">
            <w:pPr>
              <w:jc w:val="center"/>
              <w:rPr>
                <w:rFonts w:ascii="標楷體" w:eastAsia="標楷體" w:hAnsi="標楷體"/>
              </w:rPr>
            </w:pPr>
            <w:r>
              <w:rPr>
                <w:rFonts w:ascii="標楷體" w:eastAsia="標楷體" w:hAnsi="標楷體" w:hint="eastAsia"/>
              </w:rPr>
              <w:t>R</w:t>
            </w:r>
          </w:p>
        </w:tc>
        <w:tc>
          <w:tcPr>
            <w:tcW w:w="3544" w:type="dxa"/>
          </w:tcPr>
          <w:p w14:paraId="76A9DC54" w14:textId="77777777" w:rsidR="00E443FD" w:rsidRDefault="00E443FD" w:rsidP="005860B0">
            <w:pPr>
              <w:snapToGrid w:val="0"/>
              <w:ind w:left="240" w:hangingChars="100" w:hanging="240"/>
              <w:rPr>
                <w:rFonts w:ascii="標楷體" w:eastAsia="標楷體" w:hAnsi="標楷體"/>
              </w:rPr>
            </w:pPr>
            <w:r>
              <w:rPr>
                <w:rFonts w:ascii="標楷體" w:eastAsia="標楷體" w:hAnsi="標楷體"/>
              </w:rPr>
              <w:t>1</w:t>
            </w:r>
            <w:r>
              <w:rPr>
                <w:rFonts w:ascii="標楷體" w:eastAsia="標楷體" w:hAnsi="標楷體" w:hint="eastAsia"/>
              </w:rPr>
              <w:t>.TxAmlLog.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1D10EF">
              <w:rPr>
                <w:rFonts w:ascii="標楷體" w:eastAsia="標楷體" w:hAnsi="標楷體"/>
              </w:rPr>
              <w:t>QueryId</w:t>
            </w:r>
            <w:r>
              <w:rPr>
                <w:rFonts w:ascii="標楷體" w:eastAsia="標楷體" w:hAnsi="標楷體" w:hint="eastAsia"/>
              </w:rPr>
              <w:t>"</w:t>
            </w:r>
            <w:r>
              <w:rPr>
                <w:rFonts w:ascii="標楷體" w:eastAsia="標楷體" w:hAnsi="標楷體" w:hint="eastAsia"/>
                <w:lang w:eastAsia="zh-HK"/>
              </w:rPr>
              <w:t>儲存</w:t>
            </w:r>
          </w:p>
        </w:tc>
      </w:tr>
      <w:tr w:rsidR="00E443FD" w:rsidRPr="00847BB7" w14:paraId="31059DE5" w14:textId="77777777" w:rsidTr="005860B0">
        <w:trPr>
          <w:trHeight w:val="244"/>
          <w:jc w:val="center"/>
        </w:trPr>
        <w:tc>
          <w:tcPr>
            <w:tcW w:w="456" w:type="dxa"/>
          </w:tcPr>
          <w:p w14:paraId="77FFF8DA" w14:textId="77777777" w:rsidR="00E443FD" w:rsidRDefault="00E443FD" w:rsidP="005860B0">
            <w:pPr>
              <w:rPr>
                <w:rFonts w:ascii="標楷體" w:eastAsia="標楷體" w:hAnsi="標楷體"/>
              </w:rPr>
            </w:pPr>
            <w:r>
              <w:rPr>
                <w:rFonts w:ascii="標楷體" w:eastAsia="標楷體" w:hAnsi="標楷體" w:hint="eastAsia"/>
              </w:rPr>
              <w:t>19</w:t>
            </w:r>
          </w:p>
        </w:tc>
        <w:tc>
          <w:tcPr>
            <w:tcW w:w="1736" w:type="dxa"/>
          </w:tcPr>
          <w:p w14:paraId="31FAB6F6" w14:textId="77777777" w:rsidR="00E443FD" w:rsidRDefault="00E443FD" w:rsidP="005860B0">
            <w:pPr>
              <w:rPr>
                <w:rFonts w:ascii="標楷體" w:eastAsia="標楷體" w:hAnsi="標楷體"/>
                <w:lang w:eastAsia="zh-HK"/>
              </w:rPr>
            </w:pPr>
            <w:r>
              <w:rPr>
                <w:rFonts w:ascii="標楷體" w:eastAsia="標楷體" w:hAnsi="標楷體" w:hint="eastAsia"/>
                <w:lang w:eastAsia="zh-HK"/>
              </w:rPr>
              <w:t>查詢來源</w:t>
            </w:r>
          </w:p>
        </w:tc>
        <w:tc>
          <w:tcPr>
            <w:tcW w:w="751" w:type="dxa"/>
          </w:tcPr>
          <w:p w14:paraId="7A49C744" w14:textId="77777777" w:rsidR="00E443FD" w:rsidRDefault="00E443FD" w:rsidP="005860B0">
            <w:pPr>
              <w:rPr>
                <w:rFonts w:ascii="標楷體" w:eastAsia="標楷體" w:hAnsi="標楷體"/>
              </w:rPr>
            </w:pPr>
          </w:p>
        </w:tc>
        <w:tc>
          <w:tcPr>
            <w:tcW w:w="1436" w:type="dxa"/>
          </w:tcPr>
          <w:p w14:paraId="7B6E7BFA" w14:textId="58F1A609" w:rsidR="00E443FD" w:rsidRDefault="00E443FD" w:rsidP="005860B0">
            <w:pPr>
              <w:rPr>
                <w:rFonts w:ascii="標楷體" w:eastAsia="標楷體" w:hAnsi="標楷體"/>
                <w:lang w:eastAsia="zh-HK"/>
              </w:rPr>
            </w:pPr>
          </w:p>
        </w:tc>
        <w:tc>
          <w:tcPr>
            <w:tcW w:w="1896" w:type="dxa"/>
          </w:tcPr>
          <w:p w14:paraId="589724D3" w14:textId="77777777" w:rsidR="00E443FD" w:rsidRDefault="00E443FD" w:rsidP="005860B0">
            <w:pPr>
              <w:widowControl/>
              <w:shd w:val="clear" w:color="auto" w:fill="FFFFFF"/>
              <w:spacing w:line="360" w:lineRule="atLeast"/>
              <w:rPr>
                <w:rFonts w:ascii="標楷體" w:eastAsia="標楷體" w:hAnsi="標楷體"/>
              </w:rPr>
            </w:pPr>
          </w:p>
        </w:tc>
        <w:tc>
          <w:tcPr>
            <w:tcW w:w="514" w:type="dxa"/>
          </w:tcPr>
          <w:p w14:paraId="396C87FF" w14:textId="77777777" w:rsidR="00E443FD" w:rsidRDefault="00E443FD" w:rsidP="005860B0">
            <w:pPr>
              <w:rPr>
                <w:rFonts w:ascii="標楷體" w:eastAsia="標楷體" w:hAnsi="標楷體"/>
              </w:rPr>
            </w:pPr>
          </w:p>
        </w:tc>
        <w:tc>
          <w:tcPr>
            <w:tcW w:w="407" w:type="dxa"/>
          </w:tcPr>
          <w:p w14:paraId="13AA1735" w14:textId="77777777" w:rsidR="00E443FD" w:rsidRDefault="00E443FD" w:rsidP="005860B0">
            <w:pPr>
              <w:jc w:val="center"/>
              <w:rPr>
                <w:rFonts w:ascii="標楷體" w:eastAsia="標楷體" w:hAnsi="標楷體"/>
              </w:rPr>
            </w:pPr>
            <w:r>
              <w:rPr>
                <w:rFonts w:ascii="標楷體" w:eastAsia="標楷體" w:hAnsi="標楷體" w:hint="eastAsia"/>
              </w:rPr>
              <w:t>R</w:t>
            </w:r>
          </w:p>
        </w:tc>
        <w:tc>
          <w:tcPr>
            <w:tcW w:w="3544" w:type="dxa"/>
          </w:tcPr>
          <w:p w14:paraId="7F49105C" w14:textId="77777777" w:rsidR="00E443FD" w:rsidRDefault="00E443FD" w:rsidP="005860B0">
            <w:pPr>
              <w:snapToGrid w:val="0"/>
              <w:ind w:left="240" w:hangingChars="100" w:hanging="240"/>
              <w:rPr>
                <w:rFonts w:ascii="標楷體" w:eastAsia="標楷體" w:hAnsi="標楷體"/>
              </w:rPr>
            </w:pPr>
            <w:r>
              <w:rPr>
                <w:rFonts w:ascii="標楷體" w:eastAsia="標楷體" w:hAnsi="標楷體"/>
              </w:rPr>
              <w:t>1</w:t>
            </w:r>
            <w:r>
              <w:rPr>
                <w:rFonts w:ascii="標楷體" w:eastAsia="標楷體" w:hAnsi="標楷體" w:hint="eastAsia"/>
              </w:rPr>
              <w:t>.TxAmlLog.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1D10EF">
              <w:rPr>
                <w:rFonts w:ascii="標楷體" w:eastAsia="標楷體" w:hAnsi="標楷體"/>
              </w:rPr>
              <w:t>SourceId</w:t>
            </w:r>
            <w:r>
              <w:rPr>
                <w:rFonts w:ascii="標楷體" w:eastAsia="標楷體" w:hAnsi="標楷體" w:hint="eastAsia"/>
              </w:rPr>
              <w:t>"</w:t>
            </w:r>
            <w:r>
              <w:rPr>
                <w:rFonts w:ascii="標楷體" w:eastAsia="標楷體" w:hAnsi="標楷體" w:hint="eastAsia"/>
                <w:lang w:eastAsia="zh-HK"/>
              </w:rPr>
              <w:t>儲存</w:t>
            </w:r>
          </w:p>
        </w:tc>
      </w:tr>
      <w:tr w:rsidR="00E443FD" w:rsidRPr="00847BB7" w14:paraId="062C1749" w14:textId="77777777" w:rsidTr="005860B0">
        <w:trPr>
          <w:trHeight w:val="244"/>
          <w:jc w:val="center"/>
        </w:trPr>
        <w:tc>
          <w:tcPr>
            <w:tcW w:w="456" w:type="dxa"/>
          </w:tcPr>
          <w:p w14:paraId="3F87396D" w14:textId="77777777" w:rsidR="00E443FD" w:rsidRDefault="00E443FD" w:rsidP="005860B0">
            <w:pPr>
              <w:rPr>
                <w:rFonts w:ascii="標楷體" w:eastAsia="標楷體" w:hAnsi="標楷體"/>
              </w:rPr>
            </w:pPr>
          </w:p>
        </w:tc>
        <w:tc>
          <w:tcPr>
            <w:tcW w:w="10284" w:type="dxa"/>
            <w:gridSpan w:val="7"/>
          </w:tcPr>
          <w:p w14:paraId="41B2DF44" w14:textId="77777777" w:rsidR="00E443FD" w:rsidRDefault="00E443FD" w:rsidP="005860B0">
            <w:pPr>
              <w:snapToGrid w:val="0"/>
              <w:ind w:left="240" w:hangingChars="100" w:hanging="240"/>
              <w:rPr>
                <w:rFonts w:ascii="標楷體" w:eastAsia="標楷體" w:hAnsi="標楷體"/>
              </w:rPr>
            </w:pPr>
            <w:r>
              <w:rPr>
                <w:rFonts w:ascii="標楷體" w:eastAsia="標楷體" w:hAnsi="標楷體" w:hint="eastAsia"/>
                <w:lang w:eastAsia="zh-HK"/>
              </w:rPr>
              <w:t>回覆訊息</w:t>
            </w:r>
          </w:p>
        </w:tc>
      </w:tr>
      <w:tr w:rsidR="00E443FD" w:rsidRPr="00847BB7" w14:paraId="052AFCA7" w14:textId="77777777" w:rsidTr="005860B0">
        <w:trPr>
          <w:trHeight w:val="244"/>
          <w:jc w:val="center"/>
        </w:trPr>
        <w:tc>
          <w:tcPr>
            <w:tcW w:w="456" w:type="dxa"/>
          </w:tcPr>
          <w:p w14:paraId="64860E5B" w14:textId="77777777" w:rsidR="00E443FD" w:rsidRDefault="00E443FD" w:rsidP="005860B0">
            <w:pPr>
              <w:rPr>
                <w:rFonts w:ascii="標楷體" w:eastAsia="標楷體" w:hAnsi="標楷體"/>
              </w:rPr>
            </w:pPr>
            <w:r>
              <w:rPr>
                <w:rFonts w:ascii="標楷體" w:eastAsia="標楷體" w:hAnsi="標楷體" w:hint="eastAsia"/>
              </w:rPr>
              <w:t>20</w:t>
            </w:r>
          </w:p>
        </w:tc>
        <w:tc>
          <w:tcPr>
            <w:tcW w:w="1736" w:type="dxa"/>
          </w:tcPr>
          <w:p w14:paraId="05E193CD" w14:textId="77777777" w:rsidR="00E443FD" w:rsidRDefault="00E443FD" w:rsidP="005860B0">
            <w:pPr>
              <w:rPr>
                <w:rFonts w:ascii="標楷體" w:eastAsia="標楷體" w:hAnsi="標楷體"/>
                <w:lang w:eastAsia="zh-HK"/>
              </w:rPr>
            </w:pPr>
            <w:r>
              <w:rPr>
                <w:rFonts w:ascii="標楷體" w:eastAsia="標楷體" w:hAnsi="標楷體" w:hint="eastAsia"/>
                <w:lang w:eastAsia="zh-HK"/>
              </w:rPr>
              <w:t>狀態</w:t>
            </w:r>
          </w:p>
        </w:tc>
        <w:tc>
          <w:tcPr>
            <w:tcW w:w="751" w:type="dxa"/>
          </w:tcPr>
          <w:p w14:paraId="39EFD1AD" w14:textId="77777777" w:rsidR="00E443FD" w:rsidRDefault="00E443FD" w:rsidP="005860B0">
            <w:pPr>
              <w:rPr>
                <w:rFonts w:ascii="標楷體" w:eastAsia="標楷體" w:hAnsi="標楷體"/>
              </w:rPr>
            </w:pPr>
          </w:p>
        </w:tc>
        <w:tc>
          <w:tcPr>
            <w:tcW w:w="1436" w:type="dxa"/>
          </w:tcPr>
          <w:p w14:paraId="404BA826" w14:textId="56B4C369" w:rsidR="00E443FD" w:rsidRPr="00982194" w:rsidRDefault="00E443FD" w:rsidP="005860B0">
            <w:pPr>
              <w:rPr>
                <w:rFonts w:ascii="標楷體" w:eastAsia="標楷體" w:hAnsi="標楷體"/>
                <w:lang w:eastAsia="zh-HK"/>
              </w:rPr>
            </w:pPr>
          </w:p>
        </w:tc>
        <w:tc>
          <w:tcPr>
            <w:tcW w:w="1896" w:type="dxa"/>
          </w:tcPr>
          <w:p w14:paraId="317E8C87" w14:textId="77777777" w:rsidR="00E443FD" w:rsidRDefault="00E443FD" w:rsidP="005860B0">
            <w:pPr>
              <w:widowControl/>
              <w:shd w:val="clear" w:color="auto" w:fill="FFFFFF"/>
              <w:spacing w:line="360" w:lineRule="atLeast"/>
              <w:rPr>
                <w:rFonts w:ascii="標楷體" w:eastAsia="標楷體" w:hAnsi="標楷體"/>
              </w:rPr>
            </w:pPr>
          </w:p>
        </w:tc>
        <w:tc>
          <w:tcPr>
            <w:tcW w:w="514" w:type="dxa"/>
          </w:tcPr>
          <w:p w14:paraId="5EE1DEE6" w14:textId="77777777" w:rsidR="00E443FD" w:rsidRDefault="00E443FD" w:rsidP="005860B0">
            <w:pPr>
              <w:rPr>
                <w:rFonts w:ascii="標楷體" w:eastAsia="標楷體" w:hAnsi="標楷體"/>
              </w:rPr>
            </w:pPr>
          </w:p>
        </w:tc>
        <w:tc>
          <w:tcPr>
            <w:tcW w:w="407" w:type="dxa"/>
          </w:tcPr>
          <w:p w14:paraId="1A30FED0" w14:textId="77777777" w:rsidR="00E443FD" w:rsidRDefault="00E443FD" w:rsidP="005860B0">
            <w:pPr>
              <w:jc w:val="center"/>
              <w:rPr>
                <w:rFonts w:ascii="標楷體" w:eastAsia="標楷體" w:hAnsi="標楷體"/>
              </w:rPr>
            </w:pPr>
            <w:r>
              <w:rPr>
                <w:rFonts w:ascii="標楷體" w:eastAsia="標楷體" w:hAnsi="標楷體" w:hint="eastAsia"/>
              </w:rPr>
              <w:t>R</w:t>
            </w:r>
          </w:p>
        </w:tc>
        <w:tc>
          <w:tcPr>
            <w:tcW w:w="3544" w:type="dxa"/>
          </w:tcPr>
          <w:p w14:paraId="64AC428F" w14:textId="77777777" w:rsidR="00E443FD" w:rsidRDefault="00E443FD" w:rsidP="005860B0">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於</w:t>
            </w:r>
            <w:r>
              <w:rPr>
                <w:rFonts w:ascii="標楷體" w:eastAsia="標楷體" w:hAnsi="標楷體" w:hint="eastAsia"/>
              </w:rPr>
              <w:t>[</w:t>
            </w:r>
            <w:r>
              <w:rPr>
                <w:rFonts w:ascii="標楷體" w:eastAsia="標楷體" w:hAnsi="標楷體" w:hint="eastAsia"/>
                <w:lang w:eastAsia="zh-HK"/>
              </w:rPr>
              <w:t>姓名檢核</w:t>
            </w:r>
            <w:r>
              <w:rPr>
                <w:rFonts w:ascii="標楷體" w:eastAsia="標楷體" w:hAnsi="標楷體" w:hint="eastAsia"/>
              </w:rPr>
              <w:t>]</w:t>
            </w:r>
            <w:r>
              <w:rPr>
                <w:rFonts w:ascii="標楷體" w:eastAsia="標楷體" w:hAnsi="標楷體" w:hint="eastAsia"/>
                <w:lang w:eastAsia="zh-HK"/>
              </w:rPr>
              <w:t>成功後</w:t>
            </w:r>
            <w:r>
              <w:rPr>
                <w:rFonts w:ascii="標楷體" w:eastAsia="標楷體" w:hAnsi="標楷體" w:hint="eastAsia"/>
              </w:rPr>
              <w:t>,</w:t>
            </w:r>
            <w:r>
              <w:rPr>
                <w:rFonts w:ascii="標楷體" w:eastAsia="標楷體" w:hAnsi="標楷體" w:hint="eastAsia"/>
                <w:lang w:eastAsia="zh-HK"/>
              </w:rPr>
              <w:t>顯示檢核回覆內容</w:t>
            </w:r>
          </w:p>
          <w:p w14:paraId="3F824F5A" w14:textId="77777777" w:rsidR="00E443FD" w:rsidRPr="00134A53" w:rsidRDefault="00E443FD" w:rsidP="005860B0">
            <w:pPr>
              <w:snapToGrid w:val="0"/>
              <w:ind w:left="240" w:hangingChars="100" w:hanging="240"/>
              <w:rPr>
                <w:rFonts w:ascii="標楷體" w:eastAsia="標楷體" w:hAnsi="標楷體"/>
              </w:rPr>
            </w:pPr>
            <w:r>
              <w:rPr>
                <w:rFonts w:ascii="標楷體" w:eastAsia="標楷體" w:hAnsi="標楷體" w:hint="eastAsia"/>
              </w:rPr>
              <w:t>2.TxAmlLog.</w:t>
            </w:r>
            <w:r w:rsidRPr="00134A53">
              <w:rPr>
                <w:rFonts w:ascii="標楷體" w:eastAsia="標楷體" w:hAnsi="標楷體"/>
              </w:rPr>
              <w:t>Status</w:t>
            </w:r>
          </w:p>
        </w:tc>
      </w:tr>
      <w:tr w:rsidR="00E443FD" w:rsidRPr="00847BB7" w14:paraId="0BB3A039" w14:textId="77777777" w:rsidTr="005860B0">
        <w:trPr>
          <w:trHeight w:val="244"/>
          <w:jc w:val="center"/>
        </w:trPr>
        <w:tc>
          <w:tcPr>
            <w:tcW w:w="456" w:type="dxa"/>
          </w:tcPr>
          <w:p w14:paraId="5D2B34AF" w14:textId="77777777" w:rsidR="00E443FD" w:rsidRDefault="00E443FD" w:rsidP="005860B0">
            <w:pPr>
              <w:rPr>
                <w:rFonts w:ascii="標楷體" w:eastAsia="標楷體" w:hAnsi="標楷體"/>
              </w:rPr>
            </w:pPr>
            <w:r>
              <w:rPr>
                <w:rFonts w:ascii="標楷體" w:eastAsia="標楷體" w:hAnsi="標楷體" w:hint="eastAsia"/>
              </w:rPr>
              <w:t>21</w:t>
            </w:r>
          </w:p>
        </w:tc>
        <w:tc>
          <w:tcPr>
            <w:tcW w:w="1736" w:type="dxa"/>
          </w:tcPr>
          <w:p w14:paraId="5D91093F" w14:textId="77777777" w:rsidR="00E443FD" w:rsidRDefault="00E443FD" w:rsidP="005860B0">
            <w:pPr>
              <w:rPr>
                <w:rFonts w:ascii="標楷體" w:eastAsia="標楷體" w:hAnsi="標楷體"/>
                <w:lang w:eastAsia="zh-HK"/>
              </w:rPr>
            </w:pPr>
            <w:r>
              <w:rPr>
                <w:rFonts w:ascii="標楷體" w:eastAsia="標楷體" w:hAnsi="標楷體" w:hint="eastAsia"/>
                <w:lang w:eastAsia="zh-HK"/>
              </w:rPr>
              <w:t>狀態代碼</w:t>
            </w:r>
          </w:p>
        </w:tc>
        <w:tc>
          <w:tcPr>
            <w:tcW w:w="751" w:type="dxa"/>
          </w:tcPr>
          <w:p w14:paraId="201C9067" w14:textId="77777777" w:rsidR="00E443FD" w:rsidRDefault="00E443FD" w:rsidP="005860B0">
            <w:pPr>
              <w:rPr>
                <w:rFonts w:ascii="標楷體" w:eastAsia="標楷體" w:hAnsi="標楷體"/>
              </w:rPr>
            </w:pPr>
          </w:p>
        </w:tc>
        <w:tc>
          <w:tcPr>
            <w:tcW w:w="1436" w:type="dxa"/>
          </w:tcPr>
          <w:p w14:paraId="02DC8315" w14:textId="274B8480" w:rsidR="00E443FD" w:rsidRPr="00982194" w:rsidRDefault="00E443FD" w:rsidP="005860B0">
            <w:pPr>
              <w:rPr>
                <w:rFonts w:ascii="標楷體" w:eastAsia="標楷體" w:hAnsi="標楷體"/>
                <w:lang w:eastAsia="zh-HK"/>
              </w:rPr>
            </w:pPr>
          </w:p>
        </w:tc>
        <w:tc>
          <w:tcPr>
            <w:tcW w:w="1896" w:type="dxa"/>
          </w:tcPr>
          <w:p w14:paraId="609D70ED" w14:textId="77777777" w:rsidR="00E443FD" w:rsidRDefault="00E443FD" w:rsidP="005860B0">
            <w:pPr>
              <w:widowControl/>
              <w:shd w:val="clear" w:color="auto" w:fill="FFFFFF"/>
              <w:spacing w:line="360" w:lineRule="atLeast"/>
              <w:rPr>
                <w:rFonts w:ascii="標楷體" w:eastAsia="標楷體" w:hAnsi="標楷體"/>
              </w:rPr>
            </w:pPr>
          </w:p>
        </w:tc>
        <w:tc>
          <w:tcPr>
            <w:tcW w:w="514" w:type="dxa"/>
          </w:tcPr>
          <w:p w14:paraId="13022C10" w14:textId="77777777" w:rsidR="00E443FD" w:rsidRDefault="00E443FD" w:rsidP="005860B0">
            <w:pPr>
              <w:rPr>
                <w:rFonts w:ascii="標楷體" w:eastAsia="標楷體" w:hAnsi="標楷體"/>
              </w:rPr>
            </w:pPr>
          </w:p>
        </w:tc>
        <w:tc>
          <w:tcPr>
            <w:tcW w:w="407" w:type="dxa"/>
          </w:tcPr>
          <w:p w14:paraId="556124DF" w14:textId="77777777" w:rsidR="00E443FD" w:rsidRDefault="00E443FD" w:rsidP="005860B0">
            <w:pPr>
              <w:jc w:val="center"/>
              <w:rPr>
                <w:rFonts w:ascii="標楷體" w:eastAsia="標楷體" w:hAnsi="標楷體"/>
              </w:rPr>
            </w:pPr>
            <w:r>
              <w:rPr>
                <w:rFonts w:ascii="標楷體" w:eastAsia="標楷體" w:hAnsi="標楷體" w:hint="eastAsia"/>
              </w:rPr>
              <w:t>R</w:t>
            </w:r>
          </w:p>
        </w:tc>
        <w:tc>
          <w:tcPr>
            <w:tcW w:w="3544" w:type="dxa"/>
          </w:tcPr>
          <w:p w14:paraId="0AD06EA9" w14:textId="77777777" w:rsidR="00E443FD" w:rsidRDefault="00E443FD" w:rsidP="005860B0">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於</w:t>
            </w:r>
            <w:r>
              <w:rPr>
                <w:rFonts w:ascii="標楷體" w:eastAsia="標楷體" w:hAnsi="標楷體" w:hint="eastAsia"/>
              </w:rPr>
              <w:t>[</w:t>
            </w:r>
            <w:r>
              <w:rPr>
                <w:rFonts w:ascii="標楷體" w:eastAsia="標楷體" w:hAnsi="標楷體" w:hint="eastAsia"/>
                <w:lang w:eastAsia="zh-HK"/>
              </w:rPr>
              <w:t>姓名檢核</w:t>
            </w:r>
            <w:r>
              <w:rPr>
                <w:rFonts w:ascii="標楷體" w:eastAsia="標楷體" w:hAnsi="標楷體" w:hint="eastAsia"/>
              </w:rPr>
              <w:t>]</w:t>
            </w:r>
            <w:r>
              <w:rPr>
                <w:rFonts w:ascii="標楷體" w:eastAsia="標楷體" w:hAnsi="標楷體" w:hint="eastAsia"/>
                <w:lang w:eastAsia="zh-HK"/>
              </w:rPr>
              <w:t>成功後</w:t>
            </w:r>
            <w:r>
              <w:rPr>
                <w:rFonts w:ascii="標楷體" w:eastAsia="標楷體" w:hAnsi="標楷體" w:hint="eastAsia"/>
              </w:rPr>
              <w:t>,</w:t>
            </w:r>
            <w:r>
              <w:rPr>
                <w:rFonts w:ascii="標楷體" w:eastAsia="標楷體" w:hAnsi="標楷體" w:hint="eastAsia"/>
                <w:lang w:eastAsia="zh-HK"/>
              </w:rPr>
              <w:t>顯示檢核回覆內容</w:t>
            </w:r>
          </w:p>
          <w:p w14:paraId="7931EF3B" w14:textId="77777777" w:rsidR="00E443FD" w:rsidRPr="00134A53" w:rsidRDefault="00E443FD" w:rsidP="005860B0">
            <w:pPr>
              <w:snapToGrid w:val="0"/>
              <w:ind w:left="240" w:hangingChars="100" w:hanging="240"/>
              <w:rPr>
                <w:rFonts w:ascii="標楷體" w:eastAsia="標楷體" w:hAnsi="標楷體"/>
              </w:rPr>
            </w:pPr>
            <w:r>
              <w:rPr>
                <w:rFonts w:ascii="標楷體" w:eastAsia="標楷體" w:hAnsi="標楷體"/>
              </w:rPr>
              <w:t>2.TxAmlLog.</w:t>
            </w:r>
            <w:r w:rsidRPr="00134A53">
              <w:rPr>
                <w:rFonts w:ascii="標楷體" w:eastAsia="標楷體" w:hAnsi="標楷體"/>
              </w:rPr>
              <w:t>StatusCode</w:t>
            </w:r>
          </w:p>
        </w:tc>
      </w:tr>
      <w:tr w:rsidR="00E443FD" w:rsidRPr="00847BB7" w14:paraId="42EE58EC" w14:textId="77777777" w:rsidTr="005860B0">
        <w:trPr>
          <w:trHeight w:val="244"/>
          <w:jc w:val="center"/>
        </w:trPr>
        <w:tc>
          <w:tcPr>
            <w:tcW w:w="456" w:type="dxa"/>
          </w:tcPr>
          <w:p w14:paraId="051672DE" w14:textId="77777777" w:rsidR="00E443FD" w:rsidRDefault="00E443FD" w:rsidP="005860B0">
            <w:pPr>
              <w:rPr>
                <w:rFonts w:ascii="標楷體" w:eastAsia="標楷體" w:hAnsi="標楷體"/>
              </w:rPr>
            </w:pPr>
            <w:r>
              <w:rPr>
                <w:rFonts w:ascii="標楷體" w:eastAsia="標楷體" w:hAnsi="標楷體" w:hint="eastAsia"/>
              </w:rPr>
              <w:t>22</w:t>
            </w:r>
          </w:p>
        </w:tc>
        <w:tc>
          <w:tcPr>
            <w:tcW w:w="1736" w:type="dxa"/>
          </w:tcPr>
          <w:p w14:paraId="49415F0D" w14:textId="77777777" w:rsidR="00E443FD" w:rsidRDefault="00E443FD" w:rsidP="005860B0">
            <w:pPr>
              <w:rPr>
                <w:rFonts w:ascii="標楷體" w:eastAsia="標楷體" w:hAnsi="標楷體"/>
                <w:lang w:eastAsia="zh-HK"/>
              </w:rPr>
            </w:pPr>
            <w:r>
              <w:rPr>
                <w:rFonts w:ascii="標楷體" w:eastAsia="標楷體" w:hAnsi="標楷體" w:hint="eastAsia"/>
                <w:lang w:eastAsia="zh-HK"/>
              </w:rPr>
              <w:t>狀態說明</w:t>
            </w:r>
          </w:p>
        </w:tc>
        <w:tc>
          <w:tcPr>
            <w:tcW w:w="751" w:type="dxa"/>
          </w:tcPr>
          <w:p w14:paraId="6BE85C99" w14:textId="77777777" w:rsidR="00E443FD" w:rsidRDefault="00E443FD" w:rsidP="005860B0">
            <w:pPr>
              <w:rPr>
                <w:rFonts w:ascii="標楷體" w:eastAsia="標楷體" w:hAnsi="標楷體"/>
              </w:rPr>
            </w:pPr>
          </w:p>
        </w:tc>
        <w:tc>
          <w:tcPr>
            <w:tcW w:w="1436" w:type="dxa"/>
          </w:tcPr>
          <w:p w14:paraId="4C35427B" w14:textId="179493CE" w:rsidR="00E443FD" w:rsidRDefault="00E443FD" w:rsidP="005860B0">
            <w:pPr>
              <w:rPr>
                <w:rFonts w:ascii="標楷體" w:eastAsia="標楷體" w:hAnsi="標楷體"/>
                <w:lang w:eastAsia="zh-HK"/>
              </w:rPr>
            </w:pPr>
          </w:p>
        </w:tc>
        <w:tc>
          <w:tcPr>
            <w:tcW w:w="1896" w:type="dxa"/>
          </w:tcPr>
          <w:p w14:paraId="32444DEA" w14:textId="77777777" w:rsidR="00E443FD" w:rsidRDefault="00E443FD" w:rsidP="005860B0">
            <w:pPr>
              <w:widowControl/>
              <w:shd w:val="clear" w:color="auto" w:fill="FFFFFF"/>
              <w:spacing w:line="360" w:lineRule="atLeast"/>
              <w:rPr>
                <w:rFonts w:ascii="標楷體" w:eastAsia="標楷體" w:hAnsi="標楷體"/>
              </w:rPr>
            </w:pPr>
          </w:p>
        </w:tc>
        <w:tc>
          <w:tcPr>
            <w:tcW w:w="514" w:type="dxa"/>
          </w:tcPr>
          <w:p w14:paraId="016DCCB3" w14:textId="77777777" w:rsidR="00E443FD" w:rsidRDefault="00E443FD" w:rsidP="005860B0">
            <w:pPr>
              <w:rPr>
                <w:rFonts w:ascii="標楷體" w:eastAsia="標楷體" w:hAnsi="標楷體"/>
              </w:rPr>
            </w:pPr>
          </w:p>
        </w:tc>
        <w:tc>
          <w:tcPr>
            <w:tcW w:w="407" w:type="dxa"/>
          </w:tcPr>
          <w:p w14:paraId="6C529577" w14:textId="77777777" w:rsidR="00E443FD" w:rsidRDefault="00E443FD" w:rsidP="005860B0">
            <w:pPr>
              <w:jc w:val="center"/>
              <w:rPr>
                <w:rFonts w:ascii="標楷體" w:eastAsia="標楷體" w:hAnsi="標楷體"/>
              </w:rPr>
            </w:pPr>
            <w:r>
              <w:rPr>
                <w:rFonts w:ascii="標楷體" w:eastAsia="標楷體" w:hAnsi="標楷體" w:hint="eastAsia"/>
              </w:rPr>
              <w:t>R</w:t>
            </w:r>
          </w:p>
        </w:tc>
        <w:tc>
          <w:tcPr>
            <w:tcW w:w="3544" w:type="dxa"/>
          </w:tcPr>
          <w:p w14:paraId="373CD70A" w14:textId="77777777" w:rsidR="00E443FD" w:rsidRDefault="00E443FD" w:rsidP="005860B0">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於</w:t>
            </w:r>
            <w:r>
              <w:rPr>
                <w:rFonts w:ascii="標楷體" w:eastAsia="標楷體" w:hAnsi="標楷體" w:hint="eastAsia"/>
              </w:rPr>
              <w:t>[</w:t>
            </w:r>
            <w:r>
              <w:rPr>
                <w:rFonts w:ascii="標楷體" w:eastAsia="標楷體" w:hAnsi="標楷體" w:hint="eastAsia"/>
                <w:lang w:eastAsia="zh-HK"/>
              </w:rPr>
              <w:t>姓名檢核</w:t>
            </w:r>
            <w:r>
              <w:rPr>
                <w:rFonts w:ascii="標楷體" w:eastAsia="標楷體" w:hAnsi="標楷體" w:hint="eastAsia"/>
              </w:rPr>
              <w:t>]</w:t>
            </w:r>
            <w:r>
              <w:rPr>
                <w:rFonts w:ascii="標楷體" w:eastAsia="標楷體" w:hAnsi="標楷體" w:hint="eastAsia"/>
                <w:lang w:eastAsia="zh-HK"/>
              </w:rPr>
              <w:t>成功後</w:t>
            </w:r>
            <w:r>
              <w:rPr>
                <w:rFonts w:ascii="標楷體" w:eastAsia="標楷體" w:hAnsi="標楷體" w:hint="eastAsia"/>
              </w:rPr>
              <w:t>,</w:t>
            </w:r>
            <w:r>
              <w:rPr>
                <w:rFonts w:ascii="標楷體" w:eastAsia="標楷體" w:hAnsi="標楷體" w:hint="eastAsia"/>
                <w:lang w:eastAsia="zh-HK"/>
              </w:rPr>
              <w:t>顯示檢核回覆內容</w:t>
            </w:r>
          </w:p>
          <w:p w14:paraId="341273B9" w14:textId="77777777" w:rsidR="00E443FD" w:rsidRPr="00134A53" w:rsidRDefault="00E443FD" w:rsidP="005860B0">
            <w:pPr>
              <w:snapToGrid w:val="0"/>
              <w:ind w:left="240" w:hangingChars="100" w:hanging="240"/>
              <w:rPr>
                <w:rFonts w:ascii="標楷體" w:eastAsia="標楷體" w:hAnsi="標楷體"/>
              </w:rPr>
            </w:pPr>
            <w:r>
              <w:rPr>
                <w:rFonts w:ascii="標楷體" w:eastAsia="標楷體" w:hAnsi="標楷體"/>
              </w:rPr>
              <w:t>2.Tx</w:t>
            </w:r>
            <w:r>
              <w:rPr>
                <w:rFonts w:ascii="標楷體" w:eastAsia="標楷體" w:hAnsi="標楷體" w:hint="eastAsia"/>
              </w:rPr>
              <w:t>AmlLog.</w:t>
            </w:r>
            <w:r w:rsidRPr="00134A53">
              <w:rPr>
                <w:rFonts w:ascii="標楷體" w:eastAsia="標楷體" w:hAnsi="標楷體"/>
              </w:rPr>
              <w:t>StatusDesc</w:t>
            </w:r>
          </w:p>
        </w:tc>
      </w:tr>
      <w:tr w:rsidR="00E443FD" w:rsidRPr="00847BB7" w14:paraId="51254DE9" w14:textId="77777777" w:rsidTr="005860B0">
        <w:trPr>
          <w:trHeight w:val="244"/>
          <w:jc w:val="center"/>
        </w:trPr>
        <w:tc>
          <w:tcPr>
            <w:tcW w:w="456" w:type="dxa"/>
          </w:tcPr>
          <w:p w14:paraId="4CD631F8" w14:textId="77777777" w:rsidR="00E443FD" w:rsidRDefault="00E443FD" w:rsidP="005860B0">
            <w:pPr>
              <w:rPr>
                <w:rFonts w:ascii="標楷體" w:eastAsia="標楷體" w:hAnsi="標楷體"/>
              </w:rPr>
            </w:pPr>
            <w:r>
              <w:rPr>
                <w:rFonts w:ascii="標楷體" w:eastAsia="標楷體" w:hAnsi="標楷體" w:hint="eastAsia"/>
              </w:rPr>
              <w:t>23</w:t>
            </w:r>
          </w:p>
        </w:tc>
        <w:tc>
          <w:tcPr>
            <w:tcW w:w="1736" w:type="dxa"/>
          </w:tcPr>
          <w:p w14:paraId="5047E7EF" w14:textId="77777777" w:rsidR="00E443FD" w:rsidRDefault="00E443FD" w:rsidP="005860B0">
            <w:pPr>
              <w:rPr>
                <w:rFonts w:ascii="標楷體" w:eastAsia="標楷體" w:hAnsi="標楷體"/>
                <w:lang w:eastAsia="zh-HK"/>
              </w:rPr>
            </w:pPr>
            <w:r>
              <w:rPr>
                <w:rFonts w:ascii="標楷體" w:eastAsia="標楷體" w:hAnsi="標楷體" w:hint="eastAsia"/>
                <w:lang w:eastAsia="zh-HK"/>
              </w:rPr>
              <w:t>是否有相似名單</w:t>
            </w:r>
          </w:p>
        </w:tc>
        <w:tc>
          <w:tcPr>
            <w:tcW w:w="751" w:type="dxa"/>
          </w:tcPr>
          <w:p w14:paraId="7199AACA" w14:textId="77777777" w:rsidR="00E443FD" w:rsidRDefault="00E443FD" w:rsidP="005860B0">
            <w:pPr>
              <w:rPr>
                <w:rFonts w:ascii="標楷體" w:eastAsia="標楷體" w:hAnsi="標楷體"/>
              </w:rPr>
            </w:pPr>
          </w:p>
        </w:tc>
        <w:tc>
          <w:tcPr>
            <w:tcW w:w="1436" w:type="dxa"/>
          </w:tcPr>
          <w:p w14:paraId="2F3A07F6" w14:textId="5998BCA8" w:rsidR="00E443FD" w:rsidRDefault="00E443FD" w:rsidP="005860B0">
            <w:pPr>
              <w:rPr>
                <w:rFonts w:ascii="標楷體" w:eastAsia="標楷體" w:hAnsi="標楷體"/>
                <w:lang w:eastAsia="zh-HK"/>
              </w:rPr>
            </w:pPr>
          </w:p>
        </w:tc>
        <w:tc>
          <w:tcPr>
            <w:tcW w:w="1896" w:type="dxa"/>
          </w:tcPr>
          <w:p w14:paraId="60503684" w14:textId="77777777" w:rsidR="00E443FD" w:rsidRDefault="00E443FD" w:rsidP="005860B0">
            <w:pPr>
              <w:widowControl/>
              <w:shd w:val="clear" w:color="auto" w:fill="FFFFFF"/>
              <w:spacing w:line="360" w:lineRule="atLeast"/>
              <w:rPr>
                <w:rFonts w:ascii="標楷體" w:eastAsia="標楷體" w:hAnsi="標楷體"/>
              </w:rPr>
            </w:pPr>
          </w:p>
        </w:tc>
        <w:tc>
          <w:tcPr>
            <w:tcW w:w="514" w:type="dxa"/>
          </w:tcPr>
          <w:p w14:paraId="0048511B" w14:textId="77777777" w:rsidR="00E443FD" w:rsidRDefault="00E443FD" w:rsidP="005860B0">
            <w:pPr>
              <w:rPr>
                <w:rFonts w:ascii="標楷體" w:eastAsia="標楷體" w:hAnsi="標楷體"/>
              </w:rPr>
            </w:pPr>
          </w:p>
        </w:tc>
        <w:tc>
          <w:tcPr>
            <w:tcW w:w="407" w:type="dxa"/>
          </w:tcPr>
          <w:p w14:paraId="715C228A" w14:textId="77777777" w:rsidR="00E443FD" w:rsidRDefault="00E443FD" w:rsidP="005860B0">
            <w:pPr>
              <w:jc w:val="center"/>
              <w:rPr>
                <w:rFonts w:ascii="標楷體" w:eastAsia="標楷體" w:hAnsi="標楷體"/>
              </w:rPr>
            </w:pPr>
            <w:r>
              <w:rPr>
                <w:rFonts w:ascii="標楷體" w:eastAsia="標楷體" w:hAnsi="標楷體" w:hint="eastAsia"/>
              </w:rPr>
              <w:t>R</w:t>
            </w:r>
          </w:p>
        </w:tc>
        <w:tc>
          <w:tcPr>
            <w:tcW w:w="3544" w:type="dxa"/>
          </w:tcPr>
          <w:p w14:paraId="76A60F01" w14:textId="77777777" w:rsidR="00E443FD" w:rsidRDefault="00E443FD" w:rsidP="005860B0">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於</w:t>
            </w:r>
            <w:r>
              <w:rPr>
                <w:rFonts w:ascii="標楷體" w:eastAsia="標楷體" w:hAnsi="標楷體" w:hint="eastAsia"/>
              </w:rPr>
              <w:t>[</w:t>
            </w:r>
            <w:r>
              <w:rPr>
                <w:rFonts w:ascii="標楷體" w:eastAsia="標楷體" w:hAnsi="標楷體" w:hint="eastAsia"/>
                <w:lang w:eastAsia="zh-HK"/>
              </w:rPr>
              <w:t>姓名檢核</w:t>
            </w:r>
            <w:r>
              <w:rPr>
                <w:rFonts w:ascii="標楷體" w:eastAsia="標楷體" w:hAnsi="標楷體" w:hint="eastAsia"/>
              </w:rPr>
              <w:t>]</w:t>
            </w:r>
            <w:r>
              <w:rPr>
                <w:rFonts w:ascii="標楷體" w:eastAsia="標楷體" w:hAnsi="標楷體" w:hint="eastAsia"/>
                <w:lang w:eastAsia="zh-HK"/>
              </w:rPr>
              <w:t>成功後</w:t>
            </w:r>
            <w:r>
              <w:rPr>
                <w:rFonts w:ascii="標楷體" w:eastAsia="標楷體" w:hAnsi="標楷體" w:hint="eastAsia"/>
              </w:rPr>
              <w:t>,</w:t>
            </w:r>
            <w:r>
              <w:rPr>
                <w:rFonts w:ascii="標楷體" w:eastAsia="標楷體" w:hAnsi="標楷體" w:hint="eastAsia"/>
                <w:lang w:eastAsia="zh-HK"/>
              </w:rPr>
              <w:t>顯示檢核回覆內容</w:t>
            </w:r>
          </w:p>
          <w:p w14:paraId="5B9A7FCA" w14:textId="77777777" w:rsidR="00E443FD" w:rsidRPr="00134A53" w:rsidRDefault="00E443FD" w:rsidP="005860B0">
            <w:pPr>
              <w:snapToGrid w:val="0"/>
              <w:ind w:left="240" w:hangingChars="100" w:hanging="240"/>
              <w:rPr>
                <w:rFonts w:ascii="標楷體" w:eastAsia="標楷體" w:hAnsi="標楷體"/>
              </w:rPr>
            </w:pPr>
            <w:r>
              <w:rPr>
                <w:rFonts w:ascii="標楷體" w:eastAsia="標楷體" w:hAnsi="標楷體"/>
              </w:rPr>
              <w:t>2.Tx</w:t>
            </w:r>
            <w:r>
              <w:rPr>
                <w:rFonts w:ascii="標楷體" w:eastAsia="標楷體" w:hAnsi="標楷體" w:hint="eastAsia"/>
              </w:rPr>
              <w:t>A</w:t>
            </w:r>
            <w:r>
              <w:rPr>
                <w:rFonts w:ascii="標楷體" w:eastAsia="標楷體" w:hAnsi="標楷體"/>
                <w:lang w:eastAsia="zh-HK"/>
              </w:rPr>
              <w:t>mlLog.</w:t>
            </w:r>
            <w:r w:rsidRPr="00134A53">
              <w:rPr>
                <w:rFonts w:ascii="標楷體" w:eastAsia="標楷體" w:hAnsi="標楷體"/>
                <w:lang w:eastAsia="zh-HK"/>
              </w:rPr>
              <w:t>IsSimilar</w:t>
            </w:r>
          </w:p>
        </w:tc>
      </w:tr>
      <w:tr w:rsidR="00E443FD" w:rsidRPr="00847BB7" w14:paraId="7A361C60" w14:textId="77777777" w:rsidTr="005860B0">
        <w:trPr>
          <w:trHeight w:val="244"/>
          <w:jc w:val="center"/>
        </w:trPr>
        <w:tc>
          <w:tcPr>
            <w:tcW w:w="456" w:type="dxa"/>
          </w:tcPr>
          <w:p w14:paraId="1F2AC235" w14:textId="77777777" w:rsidR="00E443FD" w:rsidRDefault="00E443FD" w:rsidP="005860B0">
            <w:pPr>
              <w:rPr>
                <w:rFonts w:ascii="標楷體" w:eastAsia="標楷體" w:hAnsi="標楷體"/>
              </w:rPr>
            </w:pPr>
            <w:r>
              <w:rPr>
                <w:rFonts w:ascii="標楷體" w:eastAsia="標楷體" w:hAnsi="標楷體" w:hint="eastAsia"/>
              </w:rPr>
              <w:t>23</w:t>
            </w:r>
          </w:p>
        </w:tc>
        <w:tc>
          <w:tcPr>
            <w:tcW w:w="1736" w:type="dxa"/>
          </w:tcPr>
          <w:p w14:paraId="46692792" w14:textId="77777777" w:rsidR="00E443FD" w:rsidRDefault="00E443FD" w:rsidP="005860B0">
            <w:pPr>
              <w:rPr>
                <w:rFonts w:ascii="標楷體" w:eastAsia="標楷體" w:hAnsi="標楷體"/>
                <w:lang w:eastAsia="zh-HK"/>
              </w:rPr>
            </w:pPr>
            <w:r>
              <w:rPr>
                <w:rFonts w:ascii="標楷體" w:eastAsia="標楷體" w:hAnsi="標楷體" w:hint="eastAsia"/>
                <w:lang w:eastAsia="zh-HK"/>
              </w:rPr>
              <w:t>疑似黑名單分類</w:t>
            </w:r>
          </w:p>
        </w:tc>
        <w:tc>
          <w:tcPr>
            <w:tcW w:w="751" w:type="dxa"/>
          </w:tcPr>
          <w:p w14:paraId="4B1FEE58" w14:textId="77777777" w:rsidR="00E443FD" w:rsidRDefault="00E443FD" w:rsidP="005860B0">
            <w:pPr>
              <w:rPr>
                <w:rFonts w:ascii="標楷體" w:eastAsia="標楷體" w:hAnsi="標楷體"/>
              </w:rPr>
            </w:pPr>
          </w:p>
        </w:tc>
        <w:tc>
          <w:tcPr>
            <w:tcW w:w="1436" w:type="dxa"/>
          </w:tcPr>
          <w:p w14:paraId="23078BCC" w14:textId="52D82DF7" w:rsidR="00E443FD" w:rsidRDefault="00E443FD" w:rsidP="005860B0">
            <w:pPr>
              <w:rPr>
                <w:rFonts w:ascii="標楷體" w:eastAsia="標楷體" w:hAnsi="標楷體"/>
                <w:lang w:eastAsia="zh-HK"/>
              </w:rPr>
            </w:pPr>
          </w:p>
        </w:tc>
        <w:tc>
          <w:tcPr>
            <w:tcW w:w="1896" w:type="dxa"/>
          </w:tcPr>
          <w:p w14:paraId="738AE52D" w14:textId="77777777" w:rsidR="00E443FD" w:rsidRDefault="00E443FD" w:rsidP="005860B0">
            <w:pPr>
              <w:widowControl/>
              <w:shd w:val="clear" w:color="auto" w:fill="FFFFFF"/>
              <w:spacing w:line="360" w:lineRule="atLeast"/>
              <w:rPr>
                <w:rFonts w:ascii="標楷體" w:eastAsia="標楷體" w:hAnsi="標楷體"/>
              </w:rPr>
            </w:pPr>
          </w:p>
        </w:tc>
        <w:tc>
          <w:tcPr>
            <w:tcW w:w="514" w:type="dxa"/>
          </w:tcPr>
          <w:p w14:paraId="3286E7E9" w14:textId="77777777" w:rsidR="00E443FD" w:rsidRDefault="00E443FD" w:rsidP="005860B0">
            <w:pPr>
              <w:rPr>
                <w:rFonts w:ascii="標楷體" w:eastAsia="標楷體" w:hAnsi="標楷體"/>
              </w:rPr>
            </w:pPr>
          </w:p>
        </w:tc>
        <w:tc>
          <w:tcPr>
            <w:tcW w:w="407" w:type="dxa"/>
          </w:tcPr>
          <w:p w14:paraId="7C7B9328" w14:textId="77777777" w:rsidR="00E443FD" w:rsidRDefault="00E443FD" w:rsidP="005860B0">
            <w:pPr>
              <w:jc w:val="center"/>
              <w:rPr>
                <w:rFonts w:ascii="標楷體" w:eastAsia="標楷體" w:hAnsi="標楷體"/>
              </w:rPr>
            </w:pPr>
            <w:r>
              <w:rPr>
                <w:rFonts w:ascii="標楷體" w:eastAsia="標楷體" w:hAnsi="標楷體" w:hint="eastAsia"/>
              </w:rPr>
              <w:t>R</w:t>
            </w:r>
          </w:p>
        </w:tc>
        <w:tc>
          <w:tcPr>
            <w:tcW w:w="3544" w:type="dxa"/>
          </w:tcPr>
          <w:p w14:paraId="2BC96A9B" w14:textId="77777777" w:rsidR="00E443FD" w:rsidRDefault="00E443FD" w:rsidP="005860B0">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於</w:t>
            </w:r>
            <w:r>
              <w:rPr>
                <w:rFonts w:ascii="標楷體" w:eastAsia="標楷體" w:hAnsi="標楷體" w:hint="eastAsia"/>
              </w:rPr>
              <w:t>[</w:t>
            </w:r>
            <w:r>
              <w:rPr>
                <w:rFonts w:ascii="標楷體" w:eastAsia="標楷體" w:hAnsi="標楷體" w:hint="eastAsia"/>
                <w:lang w:eastAsia="zh-HK"/>
              </w:rPr>
              <w:t>姓名檢核</w:t>
            </w:r>
            <w:r>
              <w:rPr>
                <w:rFonts w:ascii="標楷體" w:eastAsia="標楷體" w:hAnsi="標楷體" w:hint="eastAsia"/>
              </w:rPr>
              <w:t>]</w:t>
            </w:r>
            <w:r>
              <w:rPr>
                <w:rFonts w:ascii="標楷體" w:eastAsia="標楷體" w:hAnsi="標楷體" w:hint="eastAsia"/>
                <w:lang w:eastAsia="zh-HK"/>
              </w:rPr>
              <w:t>成功後</w:t>
            </w:r>
            <w:r>
              <w:rPr>
                <w:rFonts w:ascii="標楷體" w:eastAsia="標楷體" w:hAnsi="標楷體" w:hint="eastAsia"/>
              </w:rPr>
              <w:t>,</w:t>
            </w:r>
            <w:r>
              <w:rPr>
                <w:rFonts w:ascii="標楷體" w:eastAsia="標楷體" w:hAnsi="標楷體" w:hint="eastAsia"/>
                <w:lang w:eastAsia="zh-HK"/>
              </w:rPr>
              <w:t>顯示檢核回覆內容</w:t>
            </w:r>
          </w:p>
          <w:p w14:paraId="690B868F" w14:textId="77777777" w:rsidR="00E443FD" w:rsidRPr="00134A53" w:rsidRDefault="00E443FD" w:rsidP="005860B0">
            <w:pPr>
              <w:snapToGrid w:val="0"/>
              <w:ind w:left="240" w:hangingChars="100" w:hanging="240"/>
              <w:rPr>
                <w:rFonts w:ascii="標楷體" w:eastAsia="標楷體" w:hAnsi="標楷體"/>
              </w:rPr>
            </w:pPr>
            <w:r>
              <w:rPr>
                <w:rFonts w:ascii="標楷體" w:eastAsia="標楷體" w:hAnsi="標楷體"/>
              </w:rPr>
              <w:t>2.TxAmlLog.</w:t>
            </w:r>
            <w:r w:rsidRPr="00134A53">
              <w:rPr>
                <w:rFonts w:ascii="標楷體" w:eastAsia="標楷體" w:hAnsi="標楷體"/>
              </w:rPr>
              <w:t>IsSan</w:t>
            </w:r>
          </w:p>
        </w:tc>
      </w:tr>
      <w:tr w:rsidR="00E443FD" w:rsidRPr="00847BB7" w14:paraId="0CEE7B64" w14:textId="77777777" w:rsidTr="005860B0">
        <w:trPr>
          <w:trHeight w:val="244"/>
          <w:jc w:val="center"/>
        </w:trPr>
        <w:tc>
          <w:tcPr>
            <w:tcW w:w="456" w:type="dxa"/>
          </w:tcPr>
          <w:p w14:paraId="08EB7575" w14:textId="77777777" w:rsidR="00E443FD" w:rsidRDefault="00E443FD" w:rsidP="005860B0">
            <w:pPr>
              <w:rPr>
                <w:rFonts w:ascii="標楷體" w:eastAsia="標楷體" w:hAnsi="標楷體"/>
              </w:rPr>
            </w:pPr>
            <w:r>
              <w:rPr>
                <w:rFonts w:ascii="標楷體" w:eastAsia="標楷體" w:hAnsi="標楷體" w:hint="eastAsia"/>
              </w:rPr>
              <w:t>24</w:t>
            </w:r>
          </w:p>
        </w:tc>
        <w:tc>
          <w:tcPr>
            <w:tcW w:w="1736" w:type="dxa"/>
          </w:tcPr>
          <w:p w14:paraId="4C05B03E" w14:textId="77777777" w:rsidR="00E443FD" w:rsidRDefault="00E443FD" w:rsidP="005860B0">
            <w:pPr>
              <w:rPr>
                <w:rFonts w:ascii="標楷體" w:eastAsia="標楷體" w:hAnsi="標楷體"/>
                <w:lang w:eastAsia="zh-HK"/>
              </w:rPr>
            </w:pPr>
            <w:r>
              <w:rPr>
                <w:rFonts w:ascii="標楷體" w:eastAsia="標楷體" w:hAnsi="標楷體" w:hint="eastAsia"/>
                <w:lang w:eastAsia="zh-HK"/>
              </w:rPr>
              <w:t>是否為禁制國家</w:t>
            </w:r>
          </w:p>
        </w:tc>
        <w:tc>
          <w:tcPr>
            <w:tcW w:w="751" w:type="dxa"/>
          </w:tcPr>
          <w:p w14:paraId="114710D8" w14:textId="77777777" w:rsidR="00E443FD" w:rsidRDefault="00E443FD" w:rsidP="005860B0">
            <w:pPr>
              <w:rPr>
                <w:rFonts w:ascii="標楷體" w:eastAsia="標楷體" w:hAnsi="標楷體"/>
              </w:rPr>
            </w:pPr>
          </w:p>
        </w:tc>
        <w:tc>
          <w:tcPr>
            <w:tcW w:w="1436" w:type="dxa"/>
          </w:tcPr>
          <w:p w14:paraId="6E5DEB88" w14:textId="6C4C3BEF" w:rsidR="00E443FD" w:rsidRDefault="00E443FD" w:rsidP="005860B0">
            <w:pPr>
              <w:rPr>
                <w:rFonts w:ascii="標楷體" w:eastAsia="標楷體" w:hAnsi="標楷體"/>
                <w:lang w:eastAsia="zh-HK"/>
              </w:rPr>
            </w:pPr>
          </w:p>
        </w:tc>
        <w:tc>
          <w:tcPr>
            <w:tcW w:w="1896" w:type="dxa"/>
          </w:tcPr>
          <w:p w14:paraId="2421C209" w14:textId="77777777" w:rsidR="00E443FD" w:rsidRDefault="00E443FD" w:rsidP="005860B0">
            <w:pPr>
              <w:widowControl/>
              <w:shd w:val="clear" w:color="auto" w:fill="FFFFFF"/>
              <w:spacing w:line="360" w:lineRule="atLeast"/>
              <w:rPr>
                <w:rFonts w:ascii="標楷體" w:eastAsia="標楷體" w:hAnsi="標楷體"/>
              </w:rPr>
            </w:pPr>
          </w:p>
        </w:tc>
        <w:tc>
          <w:tcPr>
            <w:tcW w:w="514" w:type="dxa"/>
          </w:tcPr>
          <w:p w14:paraId="3E1D9009" w14:textId="77777777" w:rsidR="00E443FD" w:rsidRDefault="00E443FD" w:rsidP="005860B0">
            <w:pPr>
              <w:rPr>
                <w:rFonts w:ascii="標楷體" w:eastAsia="標楷體" w:hAnsi="標楷體"/>
              </w:rPr>
            </w:pPr>
          </w:p>
        </w:tc>
        <w:tc>
          <w:tcPr>
            <w:tcW w:w="407" w:type="dxa"/>
          </w:tcPr>
          <w:p w14:paraId="0F2B8F07" w14:textId="77777777" w:rsidR="00E443FD" w:rsidRDefault="00E443FD" w:rsidP="005860B0">
            <w:pPr>
              <w:jc w:val="center"/>
              <w:rPr>
                <w:rFonts w:ascii="標楷體" w:eastAsia="標楷體" w:hAnsi="標楷體"/>
              </w:rPr>
            </w:pPr>
            <w:r>
              <w:rPr>
                <w:rFonts w:ascii="標楷體" w:eastAsia="標楷體" w:hAnsi="標楷體" w:hint="eastAsia"/>
              </w:rPr>
              <w:t>R</w:t>
            </w:r>
          </w:p>
        </w:tc>
        <w:tc>
          <w:tcPr>
            <w:tcW w:w="3544" w:type="dxa"/>
          </w:tcPr>
          <w:p w14:paraId="151AA649" w14:textId="77777777" w:rsidR="00E443FD" w:rsidRDefault="00E443FD" w:rsidP="005860B0">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於</w:t>
            </w:r>
            <w:r>
              <w:rPr>
                <w:rFonts w:ascii="標楷體" w:eastAsia="標楷體" w:hAnsi="標楷體" w:hint="eastAsia"/>
              </w:rPr>
              <w:t>[</w:t>
            </w:r>
            <w:r>
              <w:rPr>
                <w:rFonts w:ascii="標楷體" w:eastAsia="標楷體" w:hAnsi="標楷體" w:hint="eastAsia"/>
                <w:lang w:eastAsia="zh-HK"/>
              </w:rPr>
              <w:t>姓名檢核</w:t>
            </w:r>
            <w:r>
              <w:rPr>
                <w:rFonts w:ascii="標楷體" w:eastAsia="標楷體" w:hAnsi="標楷體" w:hint="eastAsia"/>
              </w:rPr>
              <w:t>]</w:t>
            </w:r>
            <w:r>
              <w:rPr>
                <w:rFonts w:ascii="標楷體" w:eastAsia="標楷體" w:hAnsi="標楷體" w:hint="eastAsia"/>
                <w:lang w:eastAsia="zh-HK"/>
              </w:rPr>
              <w:t>成功後</w:t>
            </w:r>
            <w:r>
              <w:rPr>
                <w:rFonts w:ascii="標楷體" w:eastAsia="標楷體" w:hAnsi="標楷體" w:hint="eastAsia"/>
              </w:rPr>
              <w:t>,</w:t>
            </w:r>
            <w:r>
              <w:rPr>
                <w:rFonts w:ascii="標楷體" w:eastAsia="標楷體" w:hAnsi="標楷體" w:hint="eastAsia"/>
                <w:lang w:eastAsia="zh-HK"/>
              </w:rPr>
              <w:t>顯示檢核回覆內容</w:t>
            </w:r>
          </w:p>
          <w:p w14:paraId="3A69EE79" w14:textId="77777777" w:rsidR="00E443FD" w:rsidRPr="00134A53" w:rsidRDefault="00E443FD" w:rsidP="005860B0">
            <w:pPr>
              <w:snapToGrid w:val="0"/>
              <w:ind w:left="240" w:hangingChars="100" w:hanging="240"/>
              <w:rPr>
                <w:rFonts w:ascii="標楷體" w:eastAsia="標楷體" w:hAnsi="標楷體"/>
              </w:rPr>
            </w:pPr>
            <w:r>
              <w:rPr>
                <w:rFonts w:ascii="標楷體" w:eastAsia="標楷體" w:hAnsi="標楷體"/>
              </w:rPr>
              <w:t>2.TxAmlLog.</w:t>
            </w:r>
            <w:r w:rsidRPr="00134A53">
              <w:rPr>
                <w:rFonts w:ascii="標楷體" w:eastAsia="標楷體" w:hAnsi="標楷體"/>
              </w:rPr>
              <w:t>IsBanNation</w:t>
            </w:r>
          </w:p>
        </w:tc>
      </w:tr>
      <w:tr w:rsidR="00E443FD" w:rsidRPr="00847BB7" w14:paraId="6108EE89" w14:textId="77777777" w:rsidTr="005860B0">
        <w:trPr>
          <w:trHeight w:val="244"/>
          <w:jc w:val="center"/>
        </w:trPr>
        <w:tc>
          <w:tcPr>
            <w:tcW w:w="456" w:type="dxa"/>
          </w:tcPr>
          <w:p w14:paraId="3400603B" w14:textId="77777777" w:rsidR="00E443FD" w:rsidRDefault="00E443FD" w:rsidP="005860B0">
            <w:pPr>
              <w:rPr>
                <w:rFonts w:ascii="標楷體" w:eastAsia="標楷體" w:hAnsi="標楷體"/>
              </w:rPr>
            </w:pPr>
          </w:p>
        </w:tc>
        <w:tc>
          <w:tcPr>
            <w:tcW w:w="10284" w:type="dxa"/>
            <w:gridSpan w:val="7"/>
          </w:tcPr>
          <w:p w14:paraId="0D78740E" w14:textId="77777777" w:rsidR="00E443FD" w:rsidRDefault="00E443FD" w:rsidP="005860B0">
            <w:pPr>
              <w:snapToGrid w:val="0"/>
              <w:ind w:left="240" w:hangingChars="100" w:hanging="240"/>
              <w:rPr>
                <w:rFonts w:ascii="標楷體" w:eastAsia="標楷體" w:hAnsi="標楷體"/>
              </w:rPr>
            </w:pPr>
            <w:r>
              <w:rPr>
                <w:rFonts w:ascii="標楷體" w:eastAsia="標楷體" w:hAnsi="標楷體" w:hint="eastAsia"/>
                <w:lang w:eastAsia="zh-HK"/>
              </w:rPr>
              <w:t>檢核資訊</w:t>
            </w:r>
          </w:p>
        </w:tc>
      </w:tr>
      <w:tr w:rsidR="00E443FD" w:rsidRPr="00847BB7" w14:paraId="47DD1C78" w14:textId="77777777" w:rsidTr="005860B0">
        <w:trPr>
          <w:trHeight w:val="244"/>
          <w:jc w:val="center"/>
        </w:trPr>
        <w:tc>
          <w:tcPr>
            <w:tcW w:w="456" w:type="dxa"/>
          </w:tcPr>
          <w:p w14:paraId="2EB3F97A" w14:textId="77777777" w:rsidR="00E443FD" w:rsidRDefault="00E443FD" w:rsidP="005860B0">
            <w:pPr>
              <w:rPr>
                <w:rFonts w:ascii="標楷體" w:eastAsia="標楷體" w:hAnsi="標楷體"/>
              </w:rPr>
            </w:pPr>
            <w:r>
              <w:rPr>
                <w:rFonts w:ascii="標楷體" w:eastAsia="標楷體" w:hAnsi="標楷體" w:hint="eastAsia"/>
              </w:rPr>
              <w:t>25</w:t>
            </w:r>
          </w:p>
        </w:tc>
        <w:tc>
          <w:tcPr>
            <w:tcW w:w="1736" w:type="dxa"/>
          </w:tcPr>
          <w:p w14:paraId="497692E3" w14:textId="77777777" w:rsidR="00E443FD" w:rsidRDefault="00E443FD" w:rsidP="005860B0">
            <w:pPr>
              <w:rPr>
                <w:rFonts w:ascii="標楷體" w:eastAsia="標楷體" w:hAnsi="標楷體"/>
                <w:lang w:eastAsia="zh-HK"/>
              </w:rPr>
            </w:pPr>
            <w:r>
              <w:rPr>
                <w:rFonts w:ascii="標楷體" w:eastAsia="標楷體" w:hAnsi="標楷體" w:hint="eastAsia"/>
                <w:lang w:eastAsia="zh-HK"/>
              </w:rPr>
              <w:t>檢核狀態</w:t>
            </w:r>
          </w:p>
        </w:tc>
        <w:tc>
          <w:tcPr>
            <w:tcW w:w="751" w:type="dxa"/>
          </w:tcPr>
          <w:p w14:paraId="64EDF8F0" w14:textId="77777777" w:rsidR="00E443FD" w:rsidRDefault="00E443FD" w:rsidP="005860B0">
            <w:pPr>
              <w:rPr>
                <w:rFonts w:ascii="標楷體" w:eastAsia="標楷體" w:hAnsi="標楷體"/>
              </w:rPr>
            </w:pPr>
          </w:p>
        </w:tc>
        <w:tc>
          <w:tcPr>
            <w:tcW w:w="1436" w:type="dxa"/>
          </w:tcPr>
          <w:p w14:paraId="1873ED4D" w14:textId="6793FDF1" w:rsidR="00E443FD" w:rsidRDefault="00E443FD" w:rsidP="005860B0">
            <w:pPr>
              <w:rPr>
                <w:rFonts w:ascii="標楷體" w:eastAsia="標楷體" w:hAnsi="標楷體"/>
                <w:lang w:eastAsia="zh-HK"/>
              </w:rPr>
            </w:pPr>
          </w:p>
        </w:tc>
        <w:tc>
          <w:tcPr>
            <w:tcW w:w="1896" w:type="dxa"/>
          </w:tcPr>
          <w:p w14:paraId="32635BD8" w14:textId="77777777" w:rsidR="00E443FD" w:rsidRDefault="00E443FD" w:rsidP="005860B0">
            <w:pPr>
              <w:widowControl/>
              <w:shd w:val="clear" w:color="auto" w:fill="FFFFFF"/>
              <w:spacing w:line="360" w:lineRule="atLeast"/>
              <w:rPr>
                <w:rFonts w:ascii="標楷體" w:eastAsia="標楷體" w:hAnsi="標楷體"/>
              </w:rPr>
            </w:pPr>
          </w:p>
        </w:tc>
        <w:tc>
          <w:tcPr>
            <w:tcW w:w="514" w:type="dxa"/>
          </w:tcPr>
          <w:p w14:paraId="28C74224" w14:textId="77777777" w:rsidR="00E443FD" w:rsidRDefault="00E443FD" w:rsidP="005860B0">
            <w:pPr>
              <w:rPr>
                <w:rFonts w:ascii="標楷體" w:eastAsia="標楷體" w:hAnsi="標楷體"/>
              </w:rPr>
            </w:pPr>
          </w:p>
        </w:tc>
        <w:tc>
          <w:tcPr>
            <w:tcW w:w="407" w:type="dxa"/>
          </w:tcPr>
          <w:p w14:paraId="7F411C4A" w14:textId="77777777" w:rsidR="00E443FD" w:rsidRDefault="00E443FD" w:rsidP="005860B0">
            <w:pPr>
              <w:jc w:val="center"/>
              <w:rPr>
                <w:rFonts w:ascii="標楷體" w:eastAsia="標楷體" w:hAnsi="標楷體"/>
              </w:rPr>
            </w:pPr>
            <w:r>
              <w:rPr>
                <w:rFonts w:ascii="標楷體" w:eastAsia="標楷體" w:hAnsi="標楷體" w:hint="eastAsia"/>
              </w:rPr>
              <w:t>R</w:t>
            </w:r>
          </w:p>
        </w:tc>
        <w:tc>
          <w:tcPr>
            <w:tcW w:w="3544" w:type="dxa"/>
          </w:tcPr>
          <w:p w14:paraId="7FE75271" w14:textId="77777777" w:rsidR="00E443FD" w:rsidRDefault="00E443FD" w:rsidP="005860B0">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於</w:t>
            </w:r>
            <w:r>
              <w:rPr>
                <w:rFonts w:ascii="標楷體" w:eastAsia="標楷體" w:hAnsi="標楷體" w:hint="eastAsia"/>
              </w:rPr>
              <w:t>[</w:t>
            </w:r>
            <w:r>
              <w:rPr>
                <w:rFonts w:ascii="標楷體" w:eastAsia="標楷體" w:hAnsi="標楷體" w:hint="eastAsia"/>
                <w:lang w:eastAsia="zh-HK"/>
              </w:rPr>
              <w:t>姓名檢核</w:t>
            </w:r>
            <w:r>
              <w:rPr>
                <w:rFonts w:ascii="標楷體" w:eastAsia="標楷體" w:hAnsi="標楷體" w:hint="eastAsia"/>
              </w:rPr>
              <w:t>]</w:t>
            </w:r>
            <w:r>
              <w:rPr>
                <w:rFonts w:ascii="標楷體" w:eastAsia="標楷體" w:hAnsi="標楷體" w:hint="eastAsia"/>
                <w:lang w:eastAsia="zh-HK"/>
              </w:rPr>
              <w:t>成功後</w:t>
            </w:r>
            <w:r>
              <w:rPr>
                <w:rFonts w:ascii="標楷體" w:eastAsia="標楷體" w:hAnsi="標楷體" w:hint="eastAsia"/>
              </w:rPr>
              <w:t>,</w:t>
            </w:r>
            <w:r>
              <w:rPr>
                <w:rFonts w:ascii="標楷體" w:eastAsia="標楷體" w:hAnsi="標楷體" w:hint="eastAsia"/>
                <w:lang w:eastAsia="zh-HK"/>
              </w:rPr>
              <w:t>顯示檢核回覆內容</w:t>
            </w:r>
          </w:p>
          <w:p w14:paraId="6852BA26" w14:textId="77777777" w:rsidR="00E443FD" w:rsidRDefault="00E443FD" w:rsidP="005860B0">
            <w:pPr>
              <w:widowControl/>
              <w:shd w:val="clear" w:color="auto" w:fill="FFFFFF"/>
              <w:spacing w:line="360" w:lineRule="atLeast"/>
            </w:pPr>
            <w:r>
              <w:rPr>
                <w:rFonts w:ascii="標楷體" w:eastAsia="標楷體" w:hAnsi="標楷體" w:hint="eastAsia"/>
              </w:rPr>
              <w:t>2.</w:t>
            </w:r>
            <w:r>
              <w:rPr>
                <w:rFonts w:ascii="標楷體" w:eastAsia="標楷體" w:hAnsi="標楷體" w:hint="eastAsia"/>
                <w:lang w:eastAsia="zh-HK"/>
              </w:rPr>
              <w:t>依</w:t>
            </w:r>
            <w:r>
              <w:rPr>
                <w:rFonts w:ascii="標楷體" w:eastAsia="標楷體" w:hAnsi="標楷體" w:hint="eastAsia"/>
              </w:rPr>
              <w:t>據C</w:t>
            </w:r>
            <w:r>
              <w:rPr>
                <w:rFonts w:ascii="標楷體" w:eastAsia="標楷體" w:hAnsi="標楷體"/>
              </w:rPr>
              <w:t>dCode</w:t>
            </w:r>
            <w:r>
              <w:rPr>
                <w:rFonts w:ascii="標楷體" w:eastAsia="標楷體" w:hAnsi="標楷體" w:hint="eastAsia"/>
              </w:rPr>
              <w:t>的De</w:t>
            </w:r>
            <w:r>
              <w:rPr>
                <w:rFonts w:ascii="標楷體" w:eastAsia="標楷體" w:hAnsi="標楷體"/>
              </w:rPr>
              <w:t>fCode=</w:t>
            </w:r>
            <w:r>
              <w:t xml:space="preserve"> </w:t>
            </w:r>
          </w:p>
          <w:p w14:paraId="48BC42CF" w14:textId="77777777" w:rsidR="00E443FD" w:rsidRDefault="00E443FD" w:rsidP="005860B0">
            <w:pPr>
              <w:widowControl/>
              <w:shd w:val="clear" w:color="auto" w:fill="FFFFFF"/>
              <w:spacing w:line="360" w:lineRule="atLeast"/>
              <w:ind w:leftChars="100" w:left="240"/>
              <w:rPr>
                <w:rFonts w:ascii="標楷體" w:eastAsia="標楷體" w:hAnsi="標楷體"/>
              </w:rPr>
            </w:pPr>
            <w:r w:rsidRPr="00830582">
              <w:rPr>
                <w:rFonts w:ascii="標楷體" w:eastAsia="標楷體" w:hAnsi="標楷體"/>
              </w:rPr>
              <w:t>ConfirmStatus</w:t>
            </w:r>
            <w:r w:rsidRPr="00830582">
              <w:rPr>
                <w:rFonts w:ascii="標楷體" w:eastAsia="標楷體" w:hAnsi="標楷體" w:hint="eastAsia"/>
              </w:rPr>
              <w:t xml:space="preserve"> </w:t>
            </w:r>
          </w:p>
          <w:p w14:paraId="795BD477" w14:textId="77777777" w:rsidR="00E443FD" w:rsidRPr="00830582" w:rsidRDefault="00E443FD" w:rsidP="005860B0">
            <w:pPr>
              <w:widowControl/>
              <w:shd w:val="clear" w:color="auto" w:fill="FFFFFF"/>
              <w:spacing w:line="360" w:lineRule="atLeast"/>
              <w:ind w:leftChars="100" w:left="240"/>
              <w:rPr>
                <w:rFonts w:ascii="標楷體" w:eastAsia="標楷體" w:hAnsi="標楷體"/>
                <w:lang w:eastAsia="zh-HK"/>
              </w:rPr>
            </w:pPr>
            <w:r>
              <w:rPr>
                <w:rFonts w:ascii="標楷體" w:eastAsia="標楷體" w:hAnsi="標楷體" w:cs="細明體" w:hint="eastAsia"/>
                <w:spacing w:val="15"/>
                <w:kern w:val="0"/>
              </w:rPr>
              <w:t>[</w:t>
            </w:r>
            <w:r>
              <w:rPr>
                <w:rFonts w:ascii="標楷體" w:eastAsia="標楷體" w:hAnsi="標楷體" w:cs="細明體" w:hint="eastAsia"/>
                <w:spacing w:val="15"/>
                <w:kern w:val="0"/>
                <w:lang w:eastAsia="zh-HK"/>
              </w:rPr>
              <w:t>選單</w:t>
            </w:r>
            <w:r>
              <w:rPr>
                <w:rFonts w:ascii="標楷體" w:eastAsia="標楷體" w:hAnsi="標楷體" w:cs="細明體" w:hint="eastAsia"/>
                <w:spacing w:val="15"/>
                <w:kern w:val="0"/>
              </w:rPr>
              <w:t>3/L6064]</w:t>
            </w:r>
          </w:p>
          <w:p w14:paraId="52F2CE31" w14:textId="77777777" w:rsidR="00E443FD" w:rsidRDefault="00E443FD" w:rsidP="005860B0">
            <w:pPr>
              <w:snapToGrid w:val="0"/>
              <w:ind w:left="240" w:hangingChars="100" w:hanging="240"/>
              <w:rPr>
                <w:rFonts w:ascii="標楷體" w:eastAsia="標楷體" w:hAnsi="標楷體"/>
              </w:rPr>
            </w:pPr>
            <w:r>
              <w:rPr>
                <w:rFonts w:ascii="標楷體" w:eastAsia="標楷體" w:hAnsi="標楷體"/>
              </w:rPr>
              <w:t>2.Tx</w:t>
            </w:r>
            <w:r>
              <w:rPr>
                <w:rFonts w:ascii="標楷體" w:eastAsia="標楷體" w:hAnsi="標楷體" w:hint="eastAsia"/>
              </w:rPr>
              <w:t>A</w:t>
            </w:r>
            <w:r>
              <w:rPr>
                <w:rFonts w:ascii="標楷體" w:eastAsia="標楷體" w:hAnsi="標楷體"/>
                <w:lang w:eastAsia="zh-HK"/>
              </w:rPr>
              <w:t>mlLog.</w:t>
            </w:r>
            <w:r w:rsidRPr="00134A53">
              <w:rPr>
                <w:rFonts w:ascii="標楷體" w:eastAsia="標楷體" w:hAnsi="標楷體"/>
                <w:lang w:eastAsia="zh-HK"/>
              </w:rPr>
              <w:t>ConfirmStatus</w:t>
            </w:r>
          </w:p>
        </w:tc>
      </w:tr>
      <w:tr w:rsidR="00E443FD" w:rsidRPr="00847BB7" w14:paraId="0BF15371" w14:textId="77777777" w:rsidTr="005860B0">
        <w:trPr>
          <w:trHeight w:val="244"/>
          <w:jc w:val="center"/>
        </w:trPr>
        <w:tc>
          <w:tcPr>
            <w:tcW w:w="456" w:type="dxa"/>
          </w:tcPr>
          <w:p w14:paraId="089A0C4D" w14:textId="77777777" w:rsidR="00E443FD" w:rsidRDefault="00E443FD" w:rsidP="005860B0">
            <w:pPr>
              <w:rPr>
                <w:rFonts w:ascii="標楷體" w:eastAsia="標楷體" w:hAnsi="標楷體"/>
              </w:rPr>
            </w:pPr>
            <w:r>
              <w:rPr>
                <w:rFonts w:ascii="標楷體" w:eastAsia="標楷體" w:hAnsi="標楷體" w:hint="eastAsia"/>
              </w:rPr>
              <w:t>26</w:t>
            </w:r>
          </w:p>
        </w:tc>
        <w:tc>
          <w:tcPr>
            <w:tcW w:w="1736" w:type="dxa"/>
          </w:tcPr>
          <w:p w14:paraId="18D69E3F" w14:textId="77777777" w:rsidR="00E443FD" w:rsidRDefault="00E443FD" w:rsidP="005860B0">
            <w:pPr>
              <w:rPr>
                <w:rFonts w:ascii="標楷體" w:eastAsia="標楷體" w:hAnsi="標楷體"/>
                <w:lang w:eastAsia="zh-HK"/>
              </w:rPr>
            </w:pPr>
            <w:r>
              <w:rPr>
                <w:rFonts w:ascii="標楷體" w:eastAsia="標楷體" w:hAnsi="標楷體" w:hint="eastAsia"/>
                <w:lang w:eastAsia="zh-HK"/>
              </w:rPr>
              <w:t>人工確認狀態</w:t>
            </w:r>
          </w:p>
        </w:tc>
        <w:tc>
          <w:tcPr>
            <w:tcW w:w="751" w:type="dxa"/>
          </w:tcPr>
          <w:p w14:paraId="7C819A2B" w14:textId="77777777" w:rsidR="00E443FD" w:rsidRDefault="00E443FD" w:rsidP="005860B0">
            <w:pPr>
              <w:rPr>
                <w:rFonts w:ascii="標楷體" w:eastAsia="標楷體" w:hAnsi="標楷體"/>
              </w:rPr>
            </w:pPr>
          </w:p>
        </w:tc>
        <w:tc>
          <w:tcPr>
            <w:tcW w:w="1436" w:type="dxa"/>
          </w:tcPr>
          <w:p w14:paraId="1304682C" w14:textId="50E860FF" w:rsidR="00E443FD" w:rsidRDefault="00E443FD" w:rsidP="005860B0">
            <w:pPr>
              <w:rPr>
                <w:rFonts w:ascii="標楷體" w:eastAsia="標楷體" w:hAnsi="標楷體"/>
                <w:lang w:eastAsia="zh-HK"/>
              </w:rPr>
            </w:pPr>
          </w:p>
        </w:tc>
        <w:tc>
          <w:tcPr>
            <w:tcW w:w="1896" w:type="dxa"/>
          </w:tcPr>
          <w:p w14:paraId="2B1D1FE6" w14:textId="77777777" w:rsidR="00E443FD" w:rsidRDefault="00E443FD" w:rsidP="005860B0">
            <w:pPr>
              <w:widowControl/>
              <w:shd w:val="clear" w:color="auto" w:fill="FFFFFF"/>
              <w:spacing w:line="360" w:lineRule="atLeast"/>
              <w:rPr>
                <w:rFonts w:ascii="標楷體" w:eastAsia="標楷體" w:hAnsi="標楷體"/>
              </w:rPr>
            </w:pPr>
          </w:p>
        </w:tc>
        <w:tc>
          <w:tcPr>
            <w:tcW w:w="514" w:type="dxa"/>
          </w:tcPr>
          <w:p w14:paraId="175D9213" w14:textId="77777777" w:rsidR="00E443FD" w:rsidRDefault="00E443FD" w:rsidP="005860B0">
            <w:pPr>
              <w:rPr>
                <w:rFonts w:ascii="標楷體" w:eastAsia="標楷體" w:hAnsi="標楷體"/>
              </w:rPr>
            </w:pPr>
          </w:p>
        </w:tc>
        <w:tc>
          <w:tcPr>
            <w:tcW w:w="407" w:type="dxa"/>
          </w:tcPr>
          <w:p w14:paraId="7BB99C5E" w14:textId="77777777" w:rsidR="00E443FD" w:rsidRDefault="00E443FD" w:rsidP="005860B0">
            <w:pPr>
              <w:jc w:val="center"/>
              <w:rPr>
                <w:rFonts w:ascii="標楷體" w:eastAsia="標楷體" w:hAnsi="標楷體"/>
              </w:rPr>
            </w:pPr>
            <w:r>
              <w:rPr>
                <w:rFonts w:ascii="標楷體" w:eastAsia="標楷體" w:hAnsi="標楷體" w:hint="eastAsia"/>
              </w:rPr>
              <w:t>R</w:t>
            </w:r>
          </w:p>
        </w:tc>
        <w:tc>
          <w:tcPr>
            <w:tcW w:w="3544" w:type="dxa"/>
          </w:tcPr>
          <w:p w14:paraId="1AB0CE91" w14:textId="77777777" w:rsidR="00E443FD" w:rsidRDefault="00E443FD" w:rsidP="005860B0">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Tx</w:t>
            </w:r>
            <w:r>
              <w:rPr>
                <w:rFonts w:ascii="標楷體" w:eastAsia="標楷體" w:hAnsi="標楷體" w:hint="eastAsia"/>
              </w:rPr>
              <w:t>A</w:t>
            </w:r>
            <w:r>
              <w:rPr>
                <w:rFonts w:ascii="標楷體" w:eastAsia="標楷體" w:hAnsi="標楷體"/>
                <w:lang w:eastAsia="zh-HK"/>
              </w:rPr>
              <w:t>mlLog.</w:t>
            </w:r>
            <w:r w:rsidRPr="00D45AED">
              <w:rPr>
                <w:rFonts w:ascii="標楷體" w:eastAsia="標楷體" w:hAnsi="標楷體"/>
                <w:lang w:eastAsia="zh-HK"/>
              </w:rPr>
              <w:t>ConfirmCode</w:t>
            </w:r>
          </w:p>
        </w:tc>
      </w:tr>
      <w:tr w:rsidR="00E443FD" w:rsidRPr="00847BB7" w14:paraId="171614ED" w14:textId="77777777" w:rsidTr="005860B0">
        <w:trPr>
          <w:trHeight w:val="244"/>
          <w:jc w:val="center"/>
        </w:trPr>
        <w:tc>
          <w:tcPr>
            <w:tcW w:w="456" w:type="dxa"/>
          </w:tcPr>
          <w:p w14:paraId="441AC375" w14:textId="77777777" w:rsidR="00E443FD" w:rsidRDefault="00E443FD" w:rsidP="005860B0">
            <w:pPr>
              <w:rPr>
                <w:rFonts w:ascii="標楷體" w:eastAsia="標楷體" w:hAnsi="標楷體"/>
              </w:rPr>
            </w:pPr>
            <w:r>
              <w:rPr>
                <w:rFonts w:ascii="標楷體" w:eastAsia="標楷體" w:hAnsi="標楷體" w:hint="eastAsia"/>
              </w:rPr>
              <w:t>27</w:t>
            </w:r>
          </w:p>
        </w:tc>
        <w:tc>
          <w:tcPr>
            <w:tcW w:w="1736" w:type="dxa"/>
          </w:tcPr>
          <w:p w14:paraId="51C93C30" w14:textId="77777777" w:rsidR="00E443FD" w:rsidRDefault="00E443FD" w:rsidP="005860B0">
            <w:pPr>
              <w:rPr>
                <w:rFonts w:ascii="標楷體" w:eastAsia="標楷體" w:hAnsi="標楷體"/>
                <w:lang w:eastAsia="zh-HK"/>
              </w:rPr>
            </w:pPr>
            <w:r>
              <w:rPr>
                <w:rFonts w:ascii="標楷體" w:eastAsia="標楷體" w:hAnsi="標楷體" w:hint="eastAsia"/>
                <w:lang w:eastAsia="zh-HK"/>
              </w:rPr>
              <w:t>人工確認人員</w:t>
            </w:r>
          </w:p>
        </w:tc>
        <w:tc>
          <w:tcPr>
            <w:tcW w:w="751" w:type="dxa"/>
          </w:tcPr>
          <w:p w14:paraId="3016F1BA" w14:textId="77777777" w:rsidR="00E443FD" w:rsidRDefault="00E443FD" w:rsidP="005860B0">
            <w:pPr>
              <w:rPr>
                <w:rFonts w:ascii="標楷體" w:eastAsia="標楷體" w:hAnsi="標楷體"/>
              </w:rPr>
            </w:pPr>
          </w:p>
        </w:tc>
        <w:tc>
          <w:tcPr>
            <w:tcW w:w="1436" w:type="dxa"/>
          </w:tcPr>
          <w:p w14:paraId="7B4442CF" w14:textId="4C072FA9" w:rsidR="00E443FD" w:rsidRDefault="00E443FD" w:rsidP="005860B0">
            <w:pPr>
              <w:rPr>
                <w:rFonts w:ascii="標楷體" w:eastAsia="標楷體" w:hAnsi="標楷體"/>
                <w:lang w:eastAsia="zh-HK"/>
              </w:rPr>
            </w:pPr>
          </w:p>
        </w:tc>
        <w:tc>
          <w:tcPr>
            <w:tcW w:w="1896" w:type="dxa"/>
          </w:tcPr>
          <w:p w14:paraId="04C40207" w14:textId="77777777" w:rsidR="00E443FD" w:rsidRDefault="00E443FD" w:rsidP="005860B0">
            <w:pPr>
              <w:widowControl/>
              <w:shd w:val="clear" w:color="auto" w:fill="FFFFFF"/>
              <w:spacing w:line="360" w:lineRule="atLeast"/>
              <w:rPr>
                <w:rFonts w:ascii="標楷體" w:eastAsia="標楷體" w:hAnsi="標楷體"/>
              </w:rPr>
            </w:pPr>
          </w:p>
        </w:tc>
        <w:tc>
          <w:tcPr>
            <w:tcW w:w="514" w:type="dxa"/>
          </w:tcPr>
          <w:p w14:paraId="6E8E7FB6" w14:textId="77777777" w:rsidR="00E443FD" w:rsidRDefault="00E443FD" w:rsidP="005860B0">
            <w:pPr>
              <w:rPr>
                <w:rFonts w:ascii="標楷體" w:eastAsia="標楷體" w:hAnsi="標楷體"/>
              </w:rPr>
            </w:pPr>
          </w:p>
        </w:tc>
        <w:tc>
          <w:tcPr>
            <w:tcW w:w="407" w:type="dxa"/>
          </w:tcPr>
          <w:p w14:paraId="6BC659A8" w14:textId="77777777" w:rsidR="00E443FD" w:rsidRDefault="00E443FD" w:rsidP="005860B0">
            <w:pPr>
              <w:jc w:val="center"/>
              <w:rPr>
                <w:rFonts w:ascii="標楷體" w:eastAsia="標楷體" w:hAnsi="標楷體"/>
              </w:rPr>
            </w:pPr>
            <w:r>
              <w:rPr>
                <w:rFonts w:ascii="標楷體" w:eastAsia="標楷體" w:hAnsi="標楷體" w:hint="eastAsia"/>
              </w:rPr>
              <w:t>R</w:t>
            </w:r>
          </w:p>
        </w:tc>
        <w:tc>
          <w:tcPr>
            <w:tcW w:w="3544" w:type="dxa"/>
          </w:tcPr>
          <w:p w14:paraId="336A7BA4" w14:textId="77777777" w:rsidR="00E443FD" w:rsidRDefault="00E443FD" w:rsidP="005860B0">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Tx</w:t>
            </w:r>
            <w:r>
              <w:rPr>
                <w:rFonts w:ascii="標楷體" w:eastAsia="標楷體" w:hAnsi="標楷體" w:hint="eastAsia"/>
              </w:rPr>
              <w:t>A</w:t>
            </w:r>
            <w:r>
              <w:rPr>
                <w:rFonts w:ascii="標楷體" w:eastAsia="標楷體" w:hAnsi="標楷體"/>
                <w:lang w:eastAsia="zh-HK"/>
              </w:rPr>
              <w:t>mlLog.</w:t>
            </w:r>
            <w:r w:rsidRPr="00D45AED">
              <w:rPr>
                <w:rFonts w:ascii="標楷體" w:eastAsia="標楷體" w:hAnsi="標楷體"/>
                <w:lang w:eastAsia="zh-HK"/>
              </w:rPr>
              <w:t>ConfirmEmpNo</w:t>
            </w:r>
          </w:p>
        </w:tc>
      </w:tr>
      <w:tr w:rsidR="00E443FD" w:rsidRPr="00847BB7" w14:paraId="64E794D6" w14:textId="77777777" w:rsidTr="005860B0">
        <w:trPr>
          <w:trHeight w:val="244"/>
          <w:jc w:val="center"/>
        </w:trPr>
        <w:tc>
          <w:tcPr>
            <w:tcW w:w="456" w:type="dxa"/>
          </w:tcPr>
          <w:p w14:paraId="452D937A" w14:textId="77777777" w:rsidR="00E443FD" w:rsidRDefault="00E443FD" w:rsidP="005860B0">
            <w:pPr>
              <w:rPr>
                <w:rFonts w:ascii="標楷體" w:eastAsia="標楷體" w:hAnsi="標楷體"/>
              </w:rPr>
            </w:pPr>
            <w:r>
              <w:rPr>
                <w:rFonts w:ascii="標楷體" w:eastAsia="標楷體" w:hAnsi="標楷體" w:hint="eastAsia"/>
              </w:rPr>
              <w:t>28</w:t>
            </w:r>
          </w:p>
        </w:tc>
        <w:tc>
          <w:tcPr>
            <w:tcW w:w="1736" w:type="dxa"/>
          </w:tcPr>
          <w:p w14:paraId="007F7ED3" w14:textId="77777777" w:rsidR="00E443FD" w:rsidRDefault="00E443FD" w:rsidP="005860B0">
            <w:pPr>
              <w:rPr>
                <w:rFonts w:ascii="標楷體" w:eastAsia="標楷體" w:hAnsi="標楷體"/>
                <w:lang w:eastAsia="zh-HK"/>
              </w:rPr>
            </w:pPr>
            <w:r>
              <w:rPr>
                <w:rFonts w:ascii="標楷體" w:eastAsia="標楷體" w:hAnsi="標楷體" w:hint="eastAsia"/>
                <w:lang w:eastAsia="zh-HK"/>
              </w:rPr>
              <w:t>後續處理</w:t>
            </w:r>
          </w:p>
        </w:tc>
        <w:tc>
          <w:tcPr>
            <w:tcW w:w="751" w:type="dxa"/>
          </w:tcPr>
          <w:p w14:paraId="36310D6A" w14:textId="77777777" w:rsidR="00E443FD" w:rsidRDefault="00E443FD" w:rsidP="005860B0">
            <w:pPr>
              <w:rPr>
                <w:rFonts w:ascii="標楷體" w:eastAsia="標楷體" w:hAnsi="標楷體"/>
              </w:rPr>
            </w:pPr>
          </w:p>
        </w:tc>
        <w:tc>
          <w:tcPr>
            <w:tcW w:w="1436" w:type="dxa"/>
          </w:tcPr>
          <w:p w14:paraId="12DC6E28" w14:textId="461EDF9A" w:rsidR="00E443FD" w:rsidRDefault="00E443FD" w:rsidP="005860B0">
            <w:pPr>
              <w:rPr>
                <w:rFonts w:ascii="標楷體" w:eastAsia="標楷體" w:hAnsi="標楷體"/>
                <w:lang w:eastAsia="zh-HK"/>
              </w:rPr>
            </w:pPr>
          </w:p>
        </w:tc>
        <w:tc>
          <w:tcPr>
            <w:tcW w:w="1896" w:type="dxa"/>
          </w:tcPr>
          <w:p w14:paraId="2D7AC0E2" w14:textId="77777777" w:rsidR="00E443FD" w:rsidRDefault="00E443FD" w:rsidP="005860B0">
            <w:pPr>
              <w:widowControl/>
              <w:shd w:val="clear" w:color="auto" w:fill="FFFFFF"/>
              <w:spacing w:line="360" w:lineRule="atLeast"/>
              <w:rPr>
                <w:rFonts w:ascii="標楷體" w:eastAsia="標楷體" w:hAnsi="標楷體"/>
              </w:rPr>
            </w:pPr>
          </w:p>
        </w:tc>
        <w:tc>
          <w:tcPr>
            <w:tcW w:w="514" w:type="dxa"/>
          </w:tcPr>
          <w:p w14:paraId="59467B76" w14:textId="77777777" w:rsidR="00E443FD" w:rsidRDefault="00E443FD" w:rsidP="005860B0">
            <w:pPr>
              <w:rPr>
                <w:rFonts w:ascii="標楷體" w:eastAsia="標楷體" w:hAnsi="標楷體"/>
              </w:rPr>
            </w:pPr>
          </w:p>
        </w:tc>
        <w:tc>
          <w:tcPr>
            <w:tcW w:w="407" w:type="dxa"/>
          </w:tcPr>
          <w:p w14:paraId="7FFB4424" w14:textId="77777777" w:rsidR="00E443FD" w:rsidRDefault="00E443FD" w:rsidP="005860B0">
            <w:pPr>
              <w:jc w:val="center"/>
              <w:rPr>
                <w:rFonts w:ascii="標楷體" w:eastAsia="標楷體" w:hAnsi="標楷體"/>
              </w:rPr>
            </w:pPr>
            <w:r>
              <w:rPr>
                <w:rFonts w:ascii="標楷體" w:eastAsia="標楷體" w:hAnsi="標楷體" w:hint="eastAsia"/>
              </w:rPr>
              <w:t>R</w:t>
            </w:r>
          </w:p>
        </w:tc>
        <w:tc>
          <w:tcPr>
            <w:tcW w:w="3544" w:type="dxa"/>
          </w:tcPr>
          <w:p w14:paraId="657216F5" w14:textId="77777777" w:rsidR="00E443FD" w:rsidRDefault="00E443FD" w:rsidP="005860B0">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Tx</w:t>
            </w:r>
            <w:r>
              <w:rPr>
                <w:rFonts w:ascii="標楷體" w:eastAsia="標楷體" w:hAnsi="標楷體" w:hint="eastAsia"/>
              </w:rPr>
              <w:t>A</w:t>
            </w:r>
            <w:r>
              <w:rPr>
                <w:rFonts w:ascii="標楷體" w:eastAsia="標楷體" w:hAnsi="標楷體"/>
                <w:lang w:eastAsia="zh-HK"/>
              </w:rPr>
              <w:t>mlLog.</w:t>
            </w:r>
            <w:r w:rsidRPr="00D45AED">
              <w:rPr>
                <w:rFonts w:ascii="標楷體" w:eastAsia="標楷體" w:hAnsi="標楷體"/>
                <w:lang w:eastAsia="zh-HK"/>
              </w:rPr>
              <w:t>ConfirmTranCode</w:t>
            </w:r>
          </w:p>
        </w:tc>
      </w:tr>
      <w:tr w:rsidR="00E443FD" w:rsidRPr="00847BB7" w:rsidDel="00732CC7" w14:paraId="3251AA18" w14:textId="77777777" w:rsidTr="005860B0">
        <w:tblPrEx>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ExChange w:id="2464" w:author="智誠 楊" w:date="2021-05-07T13:44:00Z">
            <w:tblPrEx>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Ex>
          </w:tblPrExChange>
        </w:tblPrEx>
        <w:trPr>
          <w:trHeight w:val="244"/>
          <w:jc w:val="center"/>
          <w:ins w:id="2465" w:author="智誠 楊" w:date="2021-05-07T11:57:00Z"/>
          <w:del w:id="2466" w:author="張金龍" w:date="2021-06-02T13:44:00Z"/>
          <w:trPrChange w:id="2467" w:author="智誠 楊" w:date="2021-05-07T13:44:00Z">
            <w:trPr>
              <w:trHeight w:val="244"/>
              <w:jc w:val="center"/>
            </w:trPr>
          </w:trPrChange>
        </w:trPr>
        <w:tc>
          <w:tcPr>
            <w:tcW w:w="2192" w:type="dxa"/>
            <w:gridSpan w:val="2"/>
            <w:tcPrChange w:id="2468" w:author="智誠 楊" w:date="2021-05-07T13:44:00Z">
              <w:tcPr>
                <w:tcW w:w="2192" w:type="dxa"/>
                <w:gridSpan w:val="2"/>
              </w:tcPr>
            </w:tcPrChange>
          </w:tcPr>
          <w:p w14:paraId="2345BBCC" w14:textId="77777777" w:rsidR="00E443FD" w:rsidDel="00732CC7" w:rsidRDefault="00E443FD" w:rsidP="005860B0">
            <w:pPr>
              <w:rPr>
                <w:ins w:id="2469" w:author="智誠 楊" w:date="2021-05-07T11:57:00Z"/>
                <w:del w:id="2470" w:author="張金龍" w:date="2021-06-02T13:44:00Z"/>
                <w:rFonts w:ascii="標楷體" w:eastAsia="標楷體" w:hAnsi="標楷體"/>
              </w:rPr>
            </w:pPr>
            <w:ins w:id="2471" w:author="智誠 楊" w:date="2021-05-07T11:57:00Z">
              <w:del w:id="2472" w:author="張金龍" w:date="2021-06-02T13:44:00Z">
                <w:r w:rsidDel="00732CC7">
                  <w:rPr>
                    <w:rFonts w:ascii="標楷體" w:eastAsia="標楷體" w:hAnsi="標楷體" w:hint="eastAsia"/>
                  </w:rPr>
                  <w:delText>洗錢樣態一</w:delText>
                </w:r>
              </w:del>
            </w:ins>
          </w:p>
        </w:tc>
        <w:tc>
          <w:tcPr>
            <w:tcW w:w="751" w:type="dxa"/>
            <w:tcPrChange w:id="2473" w:author="智誠 楊" w:date="2021-05-07T13:44:00Z">
              <w:tcPr>
                <w:tcW w:w="751" w:type="dxa"/>
              </w:tcPr>
            </w:tcPrChange>
          </w:tcPr>
          <w:p w14:paraId="454243B8" w14:textId="77777777" w:rsidR="00E443FD" w:rsidDel="00732CC7" w:rsidRDefault="00E443FD" w:rsidP="005860B0">
            <w:pPr>
              <w:rPr>
                <w:ins w:id="2474" w:author="智誠 楊" w:date="2021-05-07T11:57:00Z"/>
                <w:del w:id="2475" w:author="張金龍" w:date="2021-06-02T13:44:00Z"/>
                <w:rFonts w:ascii="標楷體" w:eastAsia="標楷體" w:hAnsi="標楷體"/>
              </w:rPr>
            </w:pPr>
          </w:p>
        </w:tc>
        <w:tc>
          <w:tcPr>
            <w:tcW w:w="1436" w:type="dxa"/>
            <w:tcPrChange w:id="2476" w:author="智誠 楊" w:date="2021-05-07T13:44:00Z">
              <w:tcPr>
                <w:tcW w:w="1305" w:type="dxa"/>
              </w:tcPr>
            </w:tcPrChange>
          </w:tcPr>
          <w:p w14:paraId="1A2CD60B" w14:textId="77777777" w:rsidR="00E443FD" w:rsidRPr="00847BB7" w:rsidDel="00732CC7" w:rsidRDefault="00E443FD" w:rsidP="005860B0">
            <w:pPr>
              <w:rPr>
                <w:ins w:id="2477" w:author="智誠 楊" w:date="2021-05-07T11:57:00Z"/>
                <w:del w:id="2478" w:author="張金龍" w:date="2021-06-02T13:44:00Z"/>
                <w:rFonts w:ascii="標楷體" w:eastAsia="標楷體" w:hAnsi="標楷體"/>
              </w:rPr>
            </w:pPr>
          </w:p>
        </w:tc>
        <w:tc>
          <w:tcPr>
            <w:tcW w:w="1896" w:type="dxa"/>
            <w:tcPrChange w:id="2479" w:author="智誠 楊" w:date="2021-05-07T13:44:00Z">
              <w:tcPr>
                <w:tcW w:w="2027" w:type="dxa"/>
                <w:gridSpan w:val="2"/>
              </w:tcPr>
            </w:tcPrChange>
          </w:tcPr>
          <w:p w14:paraId="451C2290" w14:textId="77777777" w:rsidR="00E443FD" w:rsidDel="00732CC7" w:rsidRDefault="00E443FD" w:rsidP="005860B0">
            <w:pPr>
              <w:rPr>
                <w:ins w:id="2480" w:author="智誠 楊" w:date="2021-05-07T11:57:00Z"/>
                <w:del w:id="2481" w:author="張金龍" w:date="2021-06-02T13:44:00Z"/>
                <w:rFonts w:ascii="標楷體" w:eastAsia="標楷體" w:hAnsi="標楷體"/>
              </w:rPr>
            </w:pPr>
          </w:p>
        </w:tc>
        <w:tc>
          <w:tcPr>
            <w:tcW w:w="514" w:type="dxa"/>
            <w:tcPrChange w:id="2482" w:author="智誠 楊" w:date="2021-05-07T13:44:00Z">
              <w:tcPr>
                <w:tcW w:w="514" w:type="dxa"/>
              </w:tcPr>
            </w:tcPrChange>
          </w:tcPr>
          <w:p w14:paraId="6366BB7D" w14:textId="77777777" w:rsidR="00E443FD" w:rsidDel="00732CC7" w:rsidRDefault="00E443FD" w:rsidP="005860B0">
            <w:pPr>
              <w:rPr>
                <w:ins w:id="2483" w:author="智誠 楊" w:date="2021-05-07T11:57:00Z"/>
                <w:del w:id="2484" w:author="張金龍" w:date="2021-06-02T13:44:00Z"/>
                <w:rFonts w:ascii="標楷體" w:eastAsia="標楷體" w:hAnsi="標楷體"/>
              </w:rPr>
            </w:pPr>
          </w:p>
        </w:tc>
        <w:tc>
          <w:tcPr>
            <w:tcW w:w="407" w:type="dxa"/>
            <w:tcPrChange w:id="2485" w:author="智誠 楊" w:date="2021-05-07T13:44:00Z">
              <w:tcPr>
                <w:tcW w:w="407" w:type="dxa"/>
              </w:tcPr>
            </w:tcPrChange>
          </w:tcPr>
          <w:p w14:paraId="773387B1" w14:textId="77777777" w:rsidR="00E443FD" w:rsidRPr="00A01A6B" w:rsidDel="00732CC7" w:rsidRDefault="00E443FD" w:rsidP="005860B0">
            <w:pPr>
              <w:jc w:val="center"/>
              <w:rPr>
                <w:ins w:id="2486" w:author="智誠 楊" w:date="2021-05-07T11:57:00Z"/>
                <w:del w:id="2487" w:author="張金龍" w:date="2021-06-02T13:44:00Z"/>
                <w:rFonts w:ascii="標楷體" w:eastAsia="標楷體" w:hAnsi="標楷體"/>
              </w:rPr>
            </w:pPr>
          </w:p>
        </w:tc>
        <w:tc>
          <w:tcPr>
            <w:tcW w:w="3544" w:type="dxa"/>
            <w:tcPrChange w:id="2488" w:author="智誠 楊" w:date="2021-05-07T13:44:00Z">
              <w:tcPr>
                <w:tcW w:w="3544" w:type="dxa"/>
              </w:tcPr>
            </w:tcPrChange>
          </w:tcPr>
          <w:p w14:paraId="0EE996FA" w14:textId="77777777" w:rsidR="00E443FD" w:rsidRPr="00A01A6B" w:rsidDel="00732CC7" w:rsidRDefault="00E443FD" w:rsidP="005860B0">
            <w:pPr>
              <w:snapToGrid w:val="0"/>
              <w:ind w:left="238" w:hangingChars="99" w:hanging="238"/>
              <w:rPr>
                <w:ins w:id="2489" w:author="智誠 楊" w:date="2021-05-07T11:57:00Z"/>
                <w:del w:id="2490" w:author="張金龍" w:date="2021-06-02T13:44:00Z"/>
                <w:rFonts w:ascii="標楷體" w:eastAsia="標楷體" w:hAnsi="標楷體"/>
                <w:color w:val="000000" w:themeColor="text1"/>
              </w:rPr>
            </w:pPr>
          </w:p>
        </w:tc>
      </w:tr>
      <w:tr w:rsidR="00E443FD" w:rsidRPr="00847BB7" w:rsidDel="00732CC7" w14:paraId="67AED99A" w14:textId="77777777" w:rsidTr="005860B0">
        <w:tblPrEx>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ExChange w:id="2491" w:author="智誠 楊" w:date="2021-05-07T13:44:00Z">
            <w:tblPrEx>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Ex>
          </w:tblPrExChange>
        </w:tblPrEx>
        <w:trPr>
          <w:trHeight w:val="291"/>
          <w:jc w:val="center"/>
          <w:ins w:id="2492" w:author="智誠 楊" w:date="2021-05-07T11:32:00Z"/>
          <w:del w:id="2493" w:author="張金龍" w:date="2021-06-02T13:45:00Z"/>
          <w:trPrChange w:id="2494" w:author="智誠 楊" w:date="2021-05-07T13:44:00Z">
            <w:trPr>
              <w:trHeight w:val="291"/>
              <w:jc w:val="center"/>
            </w:trPr>
          </w:trPrChange>
        </w:trPr>
        <w:tc>
          <w:tcPr>
            <w:tcW w:w="456" w:type="dxa"/>
            <w:tcPrChange w:id="2495" w:author="智誠 楊" w:date="2021-05-07T13:44:00Z">
              <w:tcPr>
                <w:tcW w:w="456" w:type="dxa"/>
              </w:tcPr>
            </w:tcPrChange>
          </w:tcPr>
          <w:p w14:paraId="01F73A2E" w14:textId="77777777" w:rsidR="00E443FD" w:rsidRPr="00847BB7" w:rsidDel="00732CC7" w:rsidRDefault="00E443FD" w:rsidP="005860B0">
            <w:pPr>
              <w:rPr>
                <w:ins w:id="2496" w:author="智誠 楊" w:date="2021-05-07T11:32:00Z"/>
                <w:del w:id="2497" w:author="張金龍" w:date="2021-06-02T13:45:00Z"/>
                <w:rFonts w:ascii="標楷體" w:eastAsia="標楷體" w:hAnsi="標楷體"/>
              </w:rPr>
            </w:pPr>
            <w:ins w:id="2498" w:author="智誠 楊" w:date="2021-05-07T11:32:00Z">
              <w:del w:id="2499" w:author="張金龍" w:date="2021-06-02T13:45:00Z">
                <w:r w:rsidDel="00732CC7">
                  <w:rPr>
                    <w:rFonts w:ascii="標楷體" w:eastAsia="標楷體" w:hAnsi="標楷體" w:hint="eastAsia"/>
                  </w:rPr>
                  <w:delText>2.</w:delText>
                </w:r>
              </w:del>
            </w:ins>
          </w:p>
        </w:tc>
        <w:tc>
          <w:tcPr>
            <w:tcW w:w="1736" w:type="dxa"/>
            <w:tcPrChange w:id="2500" w:author="智誠 楊" w:date="2021-05-07T13:44:00Z">
              <w:tcPr>
                <w:tcW w:w="1736" w:type="dxa"/>
              </w:tcPr>
            </w:tcPrChange>
          </w:tcPr>
          <w:p w14:paraId="047FB9ED" w14:textId="77777777" w:rsidR="00E443FD" w:rsidRPr="00847BB7" w:rsidDel="00732CC7" w:rsidRDefault="00E443FD" w:rsidP="005860B0">
            <w:pPr>
              <w:rPr>
                <w:ins w:id="2501" w:author="智誠 楊" w:date="2021-05-07T11:32:00Z"/>
                <w:del w:id="2502" w:author="張金龍" w:date="2021-06-02T13:45:00Z"/>
                <w:rFonts w:ascii="標楷體" w:eastAsia="標楷體" w:hAnsi="標楷體"/>
              </w:rPr>
            </w:pPr>
            <w:ins w:id="2503" w:author="智誠 楊" w:date="2021-05-07T11:58:00Z">
              <w:del w:id="2504" w:author="張金龍" w:date="2021-06-02T13:45:00Z">
                <w:r w:rsidDel="00732CC7">
                  <w:rPr>
                    <w:rFonts w:ascii="標楷體" w:eastAsia="標楷體" w:hAnsi="標楷體" w:hint="eastAsia"/>
                  </w:rPr>
                  <w:delText>金額合計超過</w:delText>
                </w:r>
              </w:del>
            </w:ins>
          </w:p>
        </w:tc>
        <w:tc>
          <w:tcPr>
            <w:tcW w:w="751" w:type="dxa"/>
            <w:tcPrChange w:id="2505" w:author="智誠 楊" w:date="2021-05-07T13:44:00Z">
              <w:tcPr>
                <w:tcW w:w="751" w:type="dxa"/>
              </w:tcPr>
            </w:tcPrChange>
          </w:tcPr>
          <w:p w14:paraId="330C69F4" w14:textId="77777777" w:rsidR="00E443FD" w:rsidRPr="00847BB7" w:rsidDel="00732CC7" w:rsidRDefault="00E443FD" w:rsidP="005860B0">
            <w:pPr>
              <w:rPr>
                <w:ins w:id="2506" w:author="智誠 楊" w:date="2021-05-07T11:32:00Z"/>
                <w:del w:id="2507" w:author="張金龍" w:date="2021-06-02T13:45:00Z"/>
                <w:rFonts w:ascii="標楷體" w:eastAsia="標楷體" w:hAnsi="標楷體"/>
              </w:rPr>
            </w:pPr>
            <w:ins w:id="2508" w:author="智誠 楊" w:date="2021-05-07T11:59:00Z">
              <w:del w:id="2509" w:author="張金龍" w:date="2021-06-02T13:45:00Z">
                <w:r w:rsidDel="00732CC7">
                  <w:rPr>
                    <w:rFonts w:ascii="標楷體" w:eastAsia="標楷體" w:hAnsi="標楷體" w:hint="eastAsia"/>
                  </w:rPr>
                  <w:delText>14</w:delText>
                </w:r>
              </w:del>
            </w:ins>
          </w:p>
        </w:tc>
        <w:tc>
          <w:tcPr>
            <w:tcW w:w="1436" w:type="dxa"/>
            <w:tcPrChange w:id="2510" w:author="智誠 楊" w:date="2021-05-07T13:44:00Z">
              <w:tcPr>
                <w:tcW w:w="1305" w:type="dxa"/>
              </w:tcPr>
            </w:tcPrChange>
          </w:tcPr>
          <w:p w14:paraId="7E499097" w14:textId="77777777" w:rsidR="00E443FD" w:rsidRPr="00847BB7" w:rsidDel="00732CC7" w:rsidRDefault="00E443FD" w:rsidP="005860B0">
            <w:pPr>
              <w:rPr>
                <w:ins w:id="2511" w:author="智誠 楊" w:date="2021-05-07T11:32:00Z"/>
                <w:del w:id="2512" w:author="張金龍" w:date="2021-06-02T13:45:00Z"/>
                <w:rFonts w:ascii="標楷體" w:eastAsia="標楷體" w:hAnsi="標楷體"/>
              </w:rPr>
            </w:pPr>
            <w:ins w:id="2513" w:author="智誠 楊" w:date="2021-05-07T13:42:00Z">
              <w:del w:id="2514" w:author="張金龍" w:date="2021-06-02T13:45:00Z">
                <w:r w:rsidDel="00732CC7">
                  <w:rPr>
                    <w:rFonts w:ascii="標楷體" w:eastAsia="標楷體" w:hAnsi="標楷體"/>
                  </w:rPr>
                  <w:delText>MlaundryParas</w:delText>
                </w:r>
                <w:r w:rsidDel="00732CC7">
                  <w:rPr>
                    <w:rFonts w:ascii="標楷體" w:eastAsia="標楷體" w:hAnsi="標楷體" w:hint="eastAsia"/>
                  </w:rPr>
                  <w:delText>.</w:delText>
                </w:r>
              </w:del>
            </w:ins>
            <w:ins w:id="2515" w:author="智誠 楊" w:date="2021-05-07T13:43:00Z">
              <w:del w:id="2516" w:author="張金龍" w:date="2021-06-02T13:45:00Z">
                <w:r w:rsidRPr="00050F5E" w:rsidDel="00732CC7">
                  <w:rPr>
                    <w:rFonts w:ascii="標楷體" w:eastAsia="標楷體" w:hAnsi="標楷體"/>
                  </w:rPr>
                  <w:delText>Factor1TotLimit</w:delText>
                </w:r>
              </w:del>
            </w:ins>
          </w:p>
        </w:tc>
        <w:tc>
          <w:tcPr>
            <w:tcW w:w="1896" w:type="dxa"/>
            <w:tcPrChange w:id="2517" w:author="智誠 楊" w:date="2021-05-07T13:44:00Z">
              <w:tcPr>
                <w:tcW w:w="2027" w:type="dxa"/>
                <w:gridSpan w:val="2"/>
              </w:tcPr>
            </w:tcPrChange>
          </w:tcPr>
          <w:p w14:paraId="673CF570" w14:textId="77777777" w:rsidR="00E443FD" w:rsidRPr="00B1354F" w:rsidDel="00732CC7" w:rsidRDefault="00E443FD" w:rsidP="005860B0">
            <w:pPr>
              <w:rPr>
                <w:ins w:id="2518" w:author="智誠 楊" w:date="2021-05-07T11:32:00Z"/>
                <w:del w:id="2519" w:author="張金龍" w:date="2021-06-02T13:45:00Z"/>
                <w:rFonts w:ascii="標楷體" w:eastAsia="標楷體" w:hAnsi="標楷體"/>
              </w:rPr>
            </w:pPr>
          </w:p>
        </w:tc>
        <w:tc>
          <w:tcPr>
            <w:tcW w:w="514" w:type="dxa"/>
            <w:tcPrChange w:id="2520" w:author="智誠 楊" w:date="2021-05-07T13:44:00Z">
              <w:tcPr>
                <w:tcW w:w="514" w:type="dxa"/>
              </w:tcPr>
            </w:tcPrChange>
          </w:tcPr>
          <w:p w14:paraId="28A0C698" w14:textId="77777777" w:rsidR="00E443FD" w:rsidRPr="00847BB7" w:rsidDel="00732CC7" w:rsidRDefault="00E443FD" w:rsidP="005860B0">
            <w:pPr>
              <w:rPr>
                <w:ins w:id="2521" w:author="智誠 楊" w:date="2021-05-07T11:32:00Z"/>
                <w:del w:id="2522" w:author="張金龍" w:date="2021-06-02T13:45:00Z"/>
                <w:rFonts w:ascii="標楷體" w:eastAsia="標楷體" w:hAnsi="標楷體"/>
              </w:rPr>
            </w:pPr>
            <w:ins w:id="2523" w:author="智誠 楊" w:date="2021-05-07T12:00:00Z">
              <w:del w:id="2524" w:author="張金龍" w:date="2021-06-02T13:45:00Z">
                <w:r w:rsidDel="00732CC7">
                  <w:rPr>
                    <w:rFonts w:ascii="標楷體" w:eastAsia="標楷體" w:hAnsi="標楷體" w:hint="eastAsia"/>
                  </w:rPr>
                  <w:delText>V</w:delText>
                </w:r>
              </w:del>
            </w:ins>
          </w:p>
        </w:tc>
        <w:tc>
          <w:tcPr>
            <w:tcW w:w="407" w:type="dxa"/>
            <w:tcPrChange w:id="2525" w:author="智誠 楊" w:date="2021-05-07T13:44:00Z">
              <w:tcPr>
                <w:tcW w:w="407" w:type="dxa"/>
              </w:tcPr>
            </w:tcPrChange>
          </w:tcPr>
          <w:p w14:paraId="3AEF8731" w14:textId="77777777" w:rsidR="00E443FD" w:rsidRPr="00847BB7" w:rsidDel="00732CC7" w:rsidRDefault="00E443FD" w:rsidP="005860B0">
            <w:pPr>
              <w:jc w:val="center"/>
              <w:rPr>
                <w:ins w:id="2526" w:author="智誠 楊" w:date="2021-05-07T11:32:00Z"/>
                <w:del w:id="2527" w:author="張金龍" w:date="2021-06-02T13:45:00Z"/>
                <w:rFonts w:ascii="標楷體" w:eastAsia="標楷體" w:hAnsi="標楷體"/>
              </w:rPr>
            </w:pPr>
            <w:ins w:id="2528" w:author="智誠 楊" w:date="2021-05-07T12:00:00Z">
              <w:del w:id="2529" w:author="張金龍" w:date="2021-06-02T13:45:00Z">
                <w:r w:rsidRPr="00A01A6B" w:rsidDel="00732CC7">
                  <w:rPr>
                    <w:rFonts w:ascii="標楷體" w:eastAsia="標楷體" w:hAnsi="標楷體" w:hint="eastAsia"/>
                  </w:rPr>
                  <w:delText>W</w:delText>
                </w:r>
              </w:del>
            </w:ins>
          </w:p>
        </w:tc>
        <w:tc>
          <w:tcPr>
            <w:tcW w:w="3544" w:type="dxa"/>
            <w:tcPrChange w:id="2530" w:author="智誠 楊" w:date="2021-05-07T13:44:00Z">
              <w:tcPr>
                <w:tcW w:w="3544" w:type="dxa"/>
              </w:tcPr>
            </w:tcPrChange>
          </w:tcPr>
          <w:p w14:paraId="122231B4" w14:textId="77777777" w:rsidR="00E443FD" w:rsidDel="00732CC7" w:rsidRDefault="00E443FD" w:rsidP="005860B0">
            <w:pPr>
              <w:snapToGrid w:val="0"/>
              <w:ind w:left="238" w:hangingChars="99" w:hanging="238"/>
              <w:rPr>
                <w:ins w:id="2531" w:author="智誠 楊" w:date="2021-05-07T13:44:00Z"/>
                <w:del w:id="2532" w:author="張金龍" w:date="2021-06-02T13:45:00Z"/>
                <w:rFonts w:ascii="標楷體" w:eastAsia="標楷體" w:hAnsi="標楷體"/>
                <w:color w:val="000000" w:themeColor="text1"/>
              </w:rPr>
            </w:pPr>
            <w:ins w:id="2533" w:author="智誠 楊" w:date="2021-05-07T13:44:00Z">
              <w:del w:id="2534" w:author="張金龍" w:date="2021-06-02T13:45:00Z">
                <w:r w:rsidRPr="00A01A6B" w:rsidDel="00732CC7">
                  <w:rPr>
                    <w:rFonts w:ascii="標楷體" w:eastAsia="標楷體" w:hAnsi="標楷體" w:hint="eastAsia"/>
                    <w:color w:val="000000" w:themeColor="text1"/>
                  </w:rPr>
                  <w:delText>1.</w:delText>
                </w:r>
                <w:r w:rsidDel="00732CC7">
                  <w:rPr>
                    <w:rFonts w:ascii="標楷體" w:eastAsia="標楷體" w:hAnsi="標楷體" w:hint="eastAsia"/>
                    <w:color w:val="000000" w:themeColor="text1"/>
                  </w:rPr>
                  <w:delText>自動顯示,可修改</w:delText>
                </w:r>
              </w:del>
            </w:ins>
          </w:p>
          <w:p w14:paraId="44D98422" w14:textId="77777777" w:rsidR="00E443FD" w:rsidRPr="00847BB7" w:rsidDel="00732CC7" w:rsidRDefault="00E443FD" w:rsidP="005860B0">
            <w:pPr>
              <w:snapToGrid w:val="0"/>
              <w:ind w:left="238" w:hangingChars="99" w:hanging="238"/>
              <w:rPr>
                <w:ins w:id="2535" w:author="智誠 楊" w:date="2021-05-07T11:32:00Z"/>
                <w:del w:id="2536" w:author="張金龍" w:date="2021-06-02T13:45:00Z"/>
                <w:rFonts w:ascii="標楷體" w:eastAsia="標楷體" w:hAnsi="標楷體"/>
              </w:rPr>
            </w:pPr>
            <w:ins w:id="2537" w:author="智誠 楊" w:date="2021-05-07T13:44:00Z">
              <w:del w:id="2538" w:author="張金龍" w:date="2021-06-02T13:45:00Z">
                <w:r w:rsidDel="00732CC7">
                  <w:rPr>
                    <w:rFonts w:ascii="標楷體" w:eastAsia="標楷體" w:hAnsi="標楷體" w:hint="eastAsia"/>
                  </w:rPr>
                  <w:delText>2.</w:delText>
                </w:r>
                <w:r w:rsidDel="00732CC7">
                  <w:rPr>
                    <w:rFonts w:ascii="標楷體" w:eastAsia="標楷體" w:hAnsi="標楷體"/>
                  </w:rPr>
                  <w:delText>MlaundryParas</w:delText>
                </w:r>
                <w:r w:rsidDel="00732CC7">
                  <w:rPr>
                    <w:rFonts w:ascii="標楷體" w:eastAsia="標楷體" w:hAnsi="標楷體" w:hint="eastAsia"/>
                  </w:rPr>
                  <w:delText>.</w:delText>
                </w:r>
                <w:r w:rsidRPr="00050F5E" w:rsidDel="00732CC7">
                  <w:rPr>
                    <w:rFonts w:ascii="標楷體" w:eastAsia="標楷體" w:hAnsi="標楷體"/>
                  </w:rPr>
                  <w:delText>Factor1TotLimit</w:delText>
                </w:r>
              </w:del>
            </w:ins>
          </w:p>
        </w:tc>
      </w:tr>
      <w:tr w:rsidR="00E443FD" w:rsidRPr="00847BB7" w:rsidDel="00732CC7" w14:paraId="2E551335" w14:textId="77777777" w:rsidTr="005860B0">
        <w:tblPrEx>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ExChange w:id="2539" w:author="智誠 楊" w:date="2021-05-07T13:44:00Z">
            <w:tblPrEx>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Ex>
          </w:tblPrExChange>
        </w:tblPrEx>
        <w:trPr>
          <w:trHeight w:val="291"/>
          <w:jc w:val="center"/>
          <w:ins w:id="2540" w:author="智誠 楊" w:date="2021-05-07T11:57:00Z"/>
          <w:del w:id="2541" w:author="張金龍" w:date="2021-06-02T13:45:00Z"/>
          <w:trPrChange w:id="2542" w:author="智誠 楊" w:date="2021-05-07T13:44:00Z">
            <w:trPr>
              <w:trHeight w:val="291"/>
              <w:jc w:val="center"/>
            </w:trPr>
          </w:trPrChange>
        </w:trPr>
        <w:tc>
          <w:tcPr>
            <w:tcW w:w="2192" w:type="dxa"/>
            <w:gridSpan w:val="2"/>
            <w:tcPrChange w:id="2543" w:author="智誠 楊" w:date="2021-05-07T13:44:00Z">
              <w:tcPr>
                <w:tcW w:w="2192" w:type="dxa"/>
                <w:gridSpan w:val="2"/>
              </w:tcPr>
            </w:tcPrChange>
          </w:tcPr>
          <w:p w14:paraId="39DECD33" w14:textId="77777777" w:rsidR="00E443FD" w:rsidRPr="00847BB7" w:rsidDel="00732CC7" w:rsidRDefault="00E443FD" w:rsidP="005860B0">
            <w:pPr>
              <w:rPr>
                <w:ins w:id="2544" w:author="智誠 楊" w:date="2021-05-07T11:57:00Z"/>
                <w:del w:id="2545" w:author="張金龍" w:date="2021-06-02T13:45:00Z"/>
                <w:rFonts w:ascii="標楷體" w:eastAsia="標楷體" w:hAnsi="標楷體"/>
              </w:rPr>
            </w:pPr>
            <w:ins w:id="2546" w:author="智誠 楊" w:date="2021-05-07T11:58:00Z">
              <w:del w:id="2547" w:author="張金龍" w:date="2021-06-02T13:45:00Z">
                <w:r w:rsidDel="00732CC7">
                  <w:rPr>
                    <w:rFonts w:ascii="標楷體" w:eastAsia="標楷體" w:hAnsi="標楷體" w:hint="eastAsia"/>
                  </w:rPr>
                  <w:delText>洗錢樣態二</w:delText>
                </w:r>
              </w:del>
            </w:ins>
          </w:p>
        </w:tc>
        <w:tc>
          <w:tcPr>
            <w:tcW w:w="751" w:type="dxa"/>
            <w:tcPrChange w:id="2548" w:author="智誠 楊" w:date="2021-05-07T13:44:00Z">
              <w:tcPr>
                <w:tcW w:w="751" w:type="dxa"/>
              </w:tcPr>
            </w:tcPrChange>
          </w:tcPr>
          <w:p w14:paraId="3372F8B7" w14:textId="77777777" w:rsidR="00E443FD" w:rsidRPr="00847BB7" w:rsidDel="00732CC7" w:rsidRDefault="00E443FD" w:rsidP="005860B0">
            <w:pPr>
              <w:rPr>
                <w:ins w:id="2549" w:author="智誠 楊" w:date="2021-05-07T11:57:00Z"/>
                <w:del w:id="2550" w:author="張金龍" w:date="2021-06-02T13:45:00Z"/>
                <w:rFonts w:ascii="標楷體" w:eastAsia="標楷體" w:hAnsi="標楷體"/>
              </w:rPr>
            </w:pPr>
          </w:p>
        </w:tc>
        <w:tc>
          <w:tcPr>
            <w:tcW w:w="1436" w:type="dxa"/>
            <w:tcPrChange w:id="2551" w:author="智誠 楊" w:date="2021-05-07T13:44:00Z">
              <w:tcPr>
                <w:tcW w:w="1305" w:type="dxa"/>
              </w:tcPr>
            </w:tcPrChange>
          </w:tcPr>
          <w:p w14:paraId="5CBC607E" w14:textId="77777777" w:rsidR="00E443FD" w:rsidRPr="00847BB7" w:rsidDel="00732CC7" w:rsidRDefault="00E443FD" w:rsidP="005860B0">
            <w:pPr>
              <w:rPr>
                <w:ins w:id="2552" w:author="智誠 楊" w:date="2021-05-07T11:57:00Z"/>
                <w:del w:id="2553" w:author="張金龍" w:date="2021-06-02T13:45:00Z"/>
                <w:rFonts w:ascii="標楷體" w:eastAsia="標楷體" w:hAnsi="標楷體"/>
              </w:rPr>
            </w:pPr>
          </w:p>
        </w:tc>
        <w:tc>
          <w:tcPr>
            <w:tcW w:w="1896" w:type="dxa"/>
            <w:tcPrChange w:id="2554" w:author="智誠 楊" w:date="2021-05-07T13:44:00Z">
              <w:tcPr>
                <w:tcW w:w="2027" w:type="dxa"/>
                <w:gridSpan w:val="2"/>
              </w:tcPr>
            </w:tcPrChange>
          </w:tcPr>
          <w:p w14:paraId="41CE9DB6" w14:textId="77777777" w:rsidR="00E443FD" w:rsidRPr="00B1354F" w:rsidDel="00732CC7" w:rsidRDefault="00E443FD" w:rsidP="005860B0">
            <w:pPr>
              <w:rPr>
                <w:ins w:id="2555" w:author="智誠 楊" w:date="2021-05-07T11:57:00Z"/>
                <w:del w:id="2556" w:author="張金龍" w:date="2021-06-02T13:45:00Z"/>
                <w:rFonts w:ascii="標楷體" w:eastAsia="標楷體" w:hAnsi="標楷體"/>
              </w:rPr>
            </w:pPr>
          </w:p>
        </w:tc>
        <w:tc>
          <w:tcPr>
            <w:tcW w:w="514" w:type="dxa"/>
            <w:tcPrChange w:id="2557" w:author="智誠 楊" w:date="2021-05-07T13:44:00Z">
              <w:tcPr>
                <w:tcW w:w="514" w:type="dxa"/>
              </w:tcPr>
            </w:tcPrChange>
          </w:tcPr>
          <w:p w14:paraId="2E852416" w14:textId="77777777" w:rsidR="00E443FD" w:rsidRPr="00847BB7" w:rsidDel="00732CC7" w:rsidRDefault="00E443FD" w:rsidP="005860B0">
            <w:pPr>
              <w:rPr>
                <w:ins w:id="2558" w:author="智誠 楊" w:date="2021-05-07T11:57:00Z"/>
                <w:del w:id="2559" w:author="張金龍" w:date="2021-06-02T13:45:00Z"/>
                <w:rFonts w:ascii="標楷體" w:eastAsia="標楷體" w:hAnsi="標楷體"/>
              </w:rPr>
            </w:pPr>
          </w:p>
        </w:tc>
        <w:tc>
          <w:tcPr>
            <w:tcW w:w="407" w:type="dxa"/>
            <w:tcPrChange w:id="2560" w:author="智誠 楊" w:date="2021-05-07T13:44:00Z">
              <w:tcPr>
                <w:tcW w:w="407" w:type="dxa"/>
              </w:tcPr>
            </w:tcPrChange>
          </w:tcPr>
          <w:p w14:paraId="44C63915" w14:textId="77777777" w:rsidR="00E443FD" w:rsidRPr="00847BB7" w:rsidDel="00732CC7" w:rsidRDefault="00E443FD" w:rsidP="005860B0">
            <w:pPr>
              <w:jc w:val="center"/>
              <w:rPr>
                <w:ins w:id="2561" w:author="智誠 楊" w:date="2021-05-07T11:57:00Z"/>
                <w:del w:id="2562" w:author="張金龍" w:date="2021-06-02T13:45:00Z"/>
                <w:rFonts w:ascii="標楷體" w:eastAsia="標楷體" w:hAnsi="標楷體"/>
              </w:rPr>
            </w:pPr>
          </w:p>
        </w:tc>
        <w:tc>
          <w:tcPr>
            <w:tcW w:w="3544" w:type="dxa"/>
            <w:tcPrChange w:id="2563" w:author="智誠 楊" w:date="2021-05-07T13:44:00Z">
              <w:tcPr>
                <w:tcW w:w="3544" w:type="dxa"/>
              </w:tcPr>
            </w:tcPrChange>
          </w:tcPr>
          <w:p w14:paraId="0388B359" w14:textId="77777777" w:rsidR="00E443FD" w:rsidRPr="00847BB7" w:rsidDel="00732CC7" w:rsidRDefault="00E443FD" w:rsidP="005860B0">
            <w:pPr>
              <w:snapToGrid w:val="0"/>
              <w:ind w:left="238" w:hangingChars="99" w:hanging="238"/>
              <w:rPr>
                <w:ins w:id="2564" w:author="智誠 楊" w:date="2021-05-07T11:57:00Z"/>
                <w:del w:id="2565" w:author="張金龍" w:date="2021-06-02T13:45:00Z"/>
                <w:rFonts w:ascii="標楷體" w:eastAsia="標楷體" w:hAnsi="標楷體"/>
              </w:rPr>
            </w:pPr>
          </w:p>
        </w:tc>
      </w:tr>
      <w:tr w:rsidR="00E443FD" w:rsidRPr="00847BB7" w:rsidDel="00732CC7" w14:paraId="04107BAD" w14:textId="77777777" w:rsidTr="005860B0">
        <w:tblPrEx>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ExChange w:id="2566" w:author="智誠 楊" w:date="2021-05-07T13:44:00Z">
            <w:tblPrEx>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Ex>
          </w:tblPrExChange>
        </w:tblPrEx>
        <w:trPr>
          <w:trHeight w:val="291"/>
          <w:jc w:val="center"/>
          <w:ins w:id="2567" w:author="智誠 楊" w:date="2021-05-07T11:57:00Z"/>
          <w:del w:id="2568" w:author="張金龍" w:date="2021-06-02T13:45:00Z"/>
          <w:trPrChange w:id="2569" w:author="智誠 楊" w:date="2021-05-07T13:44:00Z">
            <w:trPr>
              <w:trHeight w:val="291"/>
              <w:jc w:val="center"/>
            </w:trPr>
          </w:trPrChange>
        </w:trPr>
        <w:tc>
          <w:tcPr>
            <w:tcW w:w="456" w:type="dxa"/>
            <w:tcPrChange w:id="2570" w:author="智誠 楊" w:date="2021-05-07T13:44:00Z">
              <w:tcPr>
                <w:tcW w:w="456" w:type="dxa"/>
              </w:tcPr>
            </w:tcPrChange>
          </w:tcPr>
          <w:p w14:paraId="10CEA2BC" w14:textId="77777777" w:rsidR="00E443FD" w:rsidDel="00732CC7" w:rsidRDefault="00E443FD" w:rsidP="005860B0">
            <w:pPr>
              <w:rPr>
                <w:ins w:id="2571" w:author="智誠 楊" w:date="2021-05-07T11:57:00Z"/>
                <w:del w:id="2572" w:author="張金龍" w:date="2021-06-02T13:45:00Z"/>
                <w:rFonts w:ascii="標楷體" w:eastAsia="標楷體" w:hAnsi="標楷體"/>
              </w:rPr>
            </w:pPr>
            <w:ins w:id="2573" w:author="智誠 楊" w:date="2021-05-07T11:58:00Z">
              <w:del w:id="2574" w:author="張金龍" w:date="2021-06-02T13:45:00Z">
                <w:r w:rsidDel="00732CC7">
                  <w:rPr>
                    <w:rFonts w:ascii="標楷體" w:eastAsia="標楷體" w:hAnsi="標楷體" w:hint="eastAsia"/>
                  </w:rPr>
                  <w:delText>3</w:delText>
                </w:r>
              </w:del>
            </w:ins>
          </w:p>
        </w:tc>
        <w:tc>
          <w:tcPr>
            <w:tcW w:w="1736" w:type="dxa"/>
            <w:tcPrChange w:id="2575" w:author="智誠 楊" w:date="2021-05-07T13:44:00Z">
              <w:tcPr>
                <w:tcW w:w="1736" w:type="dxa"/>
              </w:tcPr>
            </w:tcPrChange>
          </w:tcPr>
          <w:p w14:paraId="6245CEE7" w14:textId="77777777" w:rsidR="00E443FD" w:rsidRPr="00847BB7" w:rsidDel="00732CC7" w:rsidRDefault="00E443FD" w:rsidP="005860B0">
            <w:pPr>
              <w:rPr>
                <w:ins w:id="2576" w:author="智誠 楊" w:date="2021-05-07T11:57:00Z"/>
                <w:del w:id="2577" w:author="張金龍" w:date="2021-06-02T13:45:00Z"/>
                <w:rFonts w:ascii="標楷體" w:eastAsia="標楷體" w:hAnsi="標楷體"/>
              </w:rPr>
            </w:pPr>
            <w:ins w:id="2578" w:author="智誠 楊" w:date="2021-05-07T11:58:00Z">
              <w:del w:id="2579" w:author="張金龍" w:date="2021-06-02T13:45:00Z">
                <w:r w:rsidDel="00732CC7">
                  <w:rPr>
                    <w:rFonts w:ascii="標楷體" w:eastAsia="標楷體" w:hAnsi="標楷體" w:hint="eastAsia"/>
                  </w:rPr>
                  <w:delText>次數</w:delText>
                </w:r>
              </w:del>
            </w:ins>
          </w:p>
        </w:tc>
        <w:tc>
          <w:tcPr>
            <w:tcW w:w="751" w:type="dxa"/>
            <w:tcPrChange w:id="2580" w:author="智誠 楊" w:date="2021-05-07T13:44:00Z">
              <w:tcPr>
                <w:tcW w:w="751" w:type="dxa"/>
              </w:tcPr>
            </w:tcPrChange>
          </w:tcPr>
          <w:p w14:paraId="2B1F4E22" w14:textId="77777777" w:rsidR="00E443FD" w:rsidRPr="00847BB7" w:rsidDel="00732CC7" w:rsidRDefault="00E443FD" w:rsidP="005860B0">
            <w:pPr>
              <w:rPr>
                <w:ins w:id="2581" w:author="智誠 楊" w:date="2021-05-07T11:57:00Z"/>
                <w:del w:id="2582" w:author="張金龍" w:date="2021-06-02T13:45:00Z"/>
                <w:rFonts w:ascii="標楷體" w:eastAsia="標楷體" w:hAnsi="標楷體"/>
              </w:rPr>
            </w:pPr>
            <w:ins w:id="2583" w:author="智誠 楊" w:date="2021-05-07T12:00:00Z">
              <w:del w:id="2584" w:author="張金龍" w:date="2021-06-02T13:45:00Z">
                <w:r w:rsidDel="00732CC7">
                  <w:rPr>
                    <w:rFonts w:ascii="標楷體" w:eastAsia="標楷體" w:hAnsi="標楷體" w:hint="eastAsia"/>
                  </w:rPr>
                  <w:delText>4</w:delText>
                </w:r>
              </w:del>
            </w:ins>
          </w:p>
        </w:tc>
        <w:tc>
          <w:tcPr>
            <w:tcW w:w="1436" w:type="dxa"/>
            <w:tcPrChange w:id="2585" w:author="智誠 楊" w:date="2021-05-07T13:44:00Z">
              <w:tcPr>
                <w:tcW w:w="1305" w:type="dxa"/>
              </w:tcPr>
            </w:tcPrChange>
          </w:tcPr>
          <w:p w14:paraId="6B053C80" w14:textId="77777777" w:rsidR="00E443FD" w:rsidRPr="00847BB7" w:rsidDel="00732CC7" w:rsidRDefault="00E443FD" w:rsidP="005860B0">
            <w:pPr>
              <w:rPr>
                <w:ins w:id="2586" w:author="智誠 楊" w:date="2021-05-07T11:57:00Z"/>
                <w:del w:id="2587" w:author="張金龍" w:date="2021-06-02T13:45:00Z"/>
                <w:rFonts w:ascii="標楷體" w:eastAsia="標楷體" w:hAnsi="標楷體"/>
              </w:rPr>
            </w:pPr>
            <w:ins w:id="2588" w:author="智誠 楊" w:date="2021-05-07T13:42:00Z">
              <w:del w:id="2589" w:author="張金龍" w:date="2021-06-02T13:45:00Z">
                <w:r w:rsidDel="00732CC7">
                  <w:rPr>
                    <w:rFonts w:ascii="標楷體" w:eastAsia="標楷體" w:hAnsi="標楷體"/>
                  </w:rPr>
                  <w:delText>MlaundryParas</w:delText>
                </w:r>
                <w:r w:rsidDel="00732CC7">
                  <w:rPr>
                    <w:rFonts w:ascii="標楷體" w:eastAsia="標楷體" w:hAnsi="標楷體" w:hint="eastAsia"/>
                  </w:rPr>
                  <w:delText>.</w:delText>
                </w:r>
              </w:del>
            </w:ins>
            <w:ins w:id="2590" w:author="智誠 楊" w:date="2021-05-07T13:43:00Z">
              <w:del w:id="2591" w:author="張金龍" w:date="2021-06-02T13:45:00Z">
                <w:r w:rsidRPr="00050F5E" w:rsidDel="00732CC7">
                  <w:rPr>
                    <w:rFonts w:ascii="標楷體" w:eastAsia="標楷體" w:hAnsi="標楷體"/>
                  </w:rPr>
                  <w:delText>Factor2Count</w:delText>
                </w:r>
              </w:del>
            </w:ins>
          </w:p>
        </w:tc>
        <w:tc>
          <w:tcPr>
            <w:tcW w:w="1896" w:type="dxa"/>
            <w:tcPrChange w:id="2592" w:author="智誠 楊" w:date="2021-05-07T13:44:00Z">
              <w:tcPr>
                <w:tcW w:w="2027" w:type="dxa"/>
                <w:gridSpan w:val="2"/>
              </w:tcPr>
            </w:tcPrChange>
          </w:tcPr>
          <w:p w14:paraId="42EEE5A6" w14:textId="77777777" w:rsidR="00E443FD" w:rsidRPr="00B1354F" w:rsidDel="00732CC7" w:rsidRDefault="00E443FD" w:rsidP="005860B0">
            <w:pPr>
              <w:rPr>
                <w:ins w:id="2593" w:author="智誠 楊" w:date="2021-05-07T11:57:00Z"/>
                <w:del w:id="2594" w:author="張金龍" w:date="2021-06-02T13:45:00Z"/>
                <w:rFonts w:ascii="標楷體" w:eastAsia="標楷體" w:hAnsi="標楷體"/>
              </w:rPr>
            </w:pPr>
          </w:p>
        </w:tc>
        <w:tc>
          <w:tcPr>
            <w:tcW w:w="514" w:type="dxa"/>
            <w:tcPrChange w:id="2595" w:author="智誠 楊" w:date="2021-05-07T13:44:00Z">
              <w:tcPr>
                <w:tcW w:w="514" w:type="dxa"/>
              </w:tcPr>
            </w:tcPrChange>
          </w:tcPr>
          <w:p w14:paraId="61ECE18D" w14:textId="77777777" w:rsidR="00E443FD" w:rsidRPr="00847BB7" w:rsidDel="00732CC7" w:rsidRDefault="00E443FD" w:rsidP="005860B0">
            <w:pPr>
              <w:rPr>
                <w:ins w:id="2596" w:author="智誠 楊" w:date="2021-05-07T11:57:00Z"/>
                <w:del w:id="2597" w:author="張金龍" w:date="2021-06-02T13:45:00Z"/>
                <w:rFonts w:ascii="標楷體" w:eastAsia="標楷體" w:hAnsi="標楷體"/>
              </w:rPr>
            </w:pPr>
            <w:ins w:id="2598" w:author="智誠 楊" w:date="2021-05-07T12:00:00Z">
              <w:del w:id="2599" w:author="張金龍" w:date="2021-06-02T13:45:00Z">
                <w:r w:rsidDel="00732CC7">
                  <w:rPr>
                    <w:rFonts w:ascii="標楷體" w:eastAsia="標楷體" w:hAnsi="標楷體" w:hint="eastAsia"/>
                  </w:rPr>
                  <w:delText>V</w:delText>
                </w:r>
              </w:del>
            </w:ins>
          </w:p>
        </w:tc>
        <w:tc>
          <w:tcPr>
            <w:tcW w:w="407" w:type="dxa"/>
            <w:tcPrChange w:id="2600" w:author="智誠 楊" w:date="2021-05-07T13:44:00Z">
              <w:tcPr>
                <w:tcW w:w="407" w:type="dxa"/>
              </w:tcPr>
            </w:tcPrChange>
          </w:tcPr>
          <w:p w14:paraId="5795CCAA" w14:textId="77777777" w:rsidR="00E443FD" w:rsidRPr="00847BB7" w:rsidDel="00732CC7" w:rsidRDefault="00E443FD" w:rsidP="005860B0">
            <w:pPr>
              <w:jc w:val="center"/>
              <w:rPr>
                <w:ins w:id="2601" w:author="智誠 楊" w:date="2021-05-07T11:57:00Z"/>
                <w:del w:id="2602" w:author="張金龍" w:date="2021-06-02T13:45:00Z"/>
                <w:rFonts w:ascii="標楷體" w:eastAsia="標楷體" w:hAnsi="標楷體"/>
              </w:rPr>
            </w:pPr>
            <w:ins w:id="2603" w:author="智誠 楊" w:date="2021-05-07T12:00:00Z">
              <w:del w:id="2604" w:author="張金龍" w:date="2021-06-02T13:45:00Z">
                <w:r w:rsidRPr="00A01A6B" w:rsidDel="00732CC7">
                  <w:rPr>
                    <w:rFonts w:ascii="標楷體" w:eastAsia="標楷體" w:hAnsi="標楷體" w:hint="eastAsia"/>
                  </w:rPr>
                  <w:delText>W</w:delText>
                </w:r>
              </w:del>
            </w:ins>
          </w:p>
        </w:tc>
        <w:tc>
          <w:tcPr>
            <w:tcW w:w="3544" w:type="dxa"/>
            <w:tcPrChange w:id="2605" w:author="智誠 楊" w:date="2021-05-07T13:44:00Z">
              <w:tcPr>
                <w:tcW w:w="3544" w:type="dxa"/>
              </w:tcPr>
            </w:tcPrChange>
          </w:tcPr>
          <w:p w14:paraId="28D98BEC" w14:textId="77777777" w:rsidR="00E443FD" w:rsidDel="00732CC7" w:rsidRDefault="00E443FD" w:rsidP="005860B0">
            <w:pPr>
              <w:snapToGrid w:val="0"/>
              <w:ind w:left="238" w:hangingChars="99" w:hanging="238"/>
              <w:rPr>
                <w:ins w:id="2606" w:author="智誠 楊" w:date="2021-05-07T13:44:00Z"/>
                <w:del w:id="2607" w:author="張金龍" w:date="2021-06-02T13:45:00Z"/>
                <w:rFonts w:ascii="標楷體" w:eastAsia="標楷體" w:hAnsi="標楷體"/>
                <w:color w:val="000000" w:themeColor="text1"/>
              </w:rPr>
            </w:pPr>
            <w:ins w:id="2608" w:author="智誠 楊" w:date="2021-05-07T13:44:00Z">
              <w:del w:id="2609" w:author="張金龍" w:date="2021-06-02T13:45:00Z">
                <w:r w:rsidRPr="00A01A6B" w:rsidDel="00732CC7">
                  <w:rPr>
                    <w:rFonts w:ascii="標楷體" w:eastAsia="標楷體" w:hAnsi="標楷體" w:hint="eastAsia"/>
                    <w:color w:val="000000" w:themeColor="text1"/>
                  </w:rPr>
                  <w:delText>1.</w:delText>
                </w:r>
                <w:r w:rsidDel="00732CC7">
                  <w:rPr>
                    <w:rFonts w:ascii="標楷體" w:eastAsia="標楷體" w:hAnsi="標楷體" w:hint="eastAsia"/>
                    <w:color w:val="000000" w:themeColor="text1"/>
                  </w:rPr>
                  <w:delText>自動顯示,可修改</w:delText>
                </w:r>
              </w:del>
            </w:ins>
          </w:p>
          <w:p w14:paraId="3CD9A15F" w14:textId="77777777" w:rsidR="00E443FD" w:rsidRPr="00847BB7" w:rsidDel="00732CC7" w:rsidRDefault="00E443FD" w:rsidP="005860B0">
            <w:pPr>
              <w:snapToGrid w:val="0"/>
              <w:ind w:left="238" w:hangingChars="99" w:hanging="238"/>
              <w:rPr>
                <w:ins w:id="2610" w:author="智誠 楊" w:date="2021-05-07T11:57:00Z"/>
                <w:del w:id="2611" w:author="張金龍" w:date="2021-06-02T13:45:00Z"/>
                <w:rFonts w:ascii="標楷體" w:eastAsia="標楷體" w:hAnsi="標楷體"/>
              </w:rPr>
            </w:pPr>
            <w:ins w:id="2612" w:author="智誠 楊" w:date="2021-05-07T13:44:00Z">
              <w:del w:id="2613" w:author="張金龍" w:date="2021-06-02T13:45:00Z">
                <w:r w:rsidDel="00732CC7">
                  <w:rPr>
                    <w:rFonts w:ascii="標楷體" w:eastAsia="標楷體" w:hAnsi="標楷體" w:hint="eastAsia"/>
                  </w:rPr>
                  <w:delText>2.</w:delText>
                </w:r>
                <w:r w:rsidDel="00732CC7">
                  <w:rPr>
                    <w:rFonts w:ascii="標楷體" w:eastAsia="標楷體" w:hAnsi="標楷體"/>
                  </w:rPr>
                  <w:delText>MlaundryParas</w:delText>
                </w:r>
                <w:r w:rsidDel="00732CC7">
                  <w:rPr>
                    <w:rFonts w:ascii="標楷體" w:eastAsia="標楷體" w:hAnsi="標楷體" w:hint="eastAsia"/>
                  </w:rPr>
                  <w:delText>.</w:delText>
                </w:r>
                <w:r w:rsidRPr="00050F5E" w:rsidDel="00732CC7">
                  <w:rPr>
                    <w:rFonts w:ascii="標楷體" w:eastAsia="標楷體" w:hAnsi="標楷體"/>
                  </w:rPr>
                  <w:delText>Factor2Count</w:delText>
                </w:r>
              </w:del>
            </w:ins>
          </w:p>
        </w:tc>
      </w:tr>
      <w:tr w:rsidR="00E443FD" w:rsidRPr="00847BB7" w:rsidDel="00732CC7" w14:paraId="05AFB55E" w14:textId="77777777" w:rsidTr="005860B0">
        <w:tblPrEx>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ExChange w:id="2614" w:author="智誠 楊" w:date="2021-05-07T13:44:00Z">
            <w:tblPrEx>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Ex>
          </w:tblPrExChange>
        </w:tblPrEx>
        <w:trPr>
          <w:trHeight w:val="291"/>
          <w:jc w:val="center"/>
          <w:ins w:id="2615" w:author="智誠 楊" w:date="2021-05-07T11:32:00Z"/>
          <w:del w:id="2616" w:author="張金龍" w:date="2021-06-02T13:45:00Z"/>
          <w:trPrChange w:id="2617" w:author="智誠 楊" w:date="2021-05-07T13:44:00Z">
            <w:trPr>
              <w:trHeight w:val="291"/>
              <w:jc w:val="center"/>
            </w:trPr>
          </w:trPrChange>
        </w:trPr>
        <w:tc>
          <w:tcPr>
            <w:tcW w:w="456" w:type="dxa"/>
            <w:tcPrChange w:id="2618" w:author="智誠 楊" w:date="2021-05-07T13:44:00Z">
              <w:tcPr>
                <w:tcW w:w="456" w:type="dxa"/>
              </w:tcPr>
            </w:tcPrChange>
          </w:tcPr>
          <w:p w14:paraId="07655E3D" w14:textId="77777777" w:rsidR="00E443FD" w:rsidRPr="00847BB7" w:rsidDel="00732CC7" w:rsidRDefault="00E443FD" w:rsidP="005860B0">
            <w:pPr>
              <w:rPr>
                <w:ins w:id="2619" w:author="智誠 楊" w:date="2021-05-07T11:32:00Z"/>
                <w:del w:id="2620" w:author="張金龍" w:date="2021-06-02T13:45:00Z"/>
                <w:rFonts w:ascii="標楷體" w:eastAsia="標楷體" w:hAnsi="標楷體"/>
              </w:rPr>
            </w:pPr>
            <w:ins w:id="2621" w:author="智誠 楊" w:date="2021-05-07T11:32:00Z">
              <w:del w:id="2622" w:author="張金龍" w:date="2021-06-02T13:45:00Z">
                <w:r w:rsidDel="00732CC7">
                  <w:rPr>
                    <w:rFonts w:ascii="標楷體" w:eastAsia="標楷體" w:hAnsi="標楷體" w:hint="eastAsia"/>
                  </w:rPr>
                  <w:delText>3.</w:delText>
                </w:r>
              </w:del>
            </w:ins>
          </w:p>
        </w:tc>
        <w:tc>
          <w:tcPr>
            <w:tcW w:w="1736" w:type="dxa"/>
            <w:tcPrChange w:id="2623" w:author="智誠 楊" w:date="2021-05-07T13:44:00Z">
              <w:tcPr>
                <w:tcW w:w="1736" w:type="dxa"/>
              </w:tcPr>
            </w:tcPrChange>
          </w:tcPr>
          <w:p w14:paraId="56DCFB16" w14:textId="77777777" w:rsidR="00E443FD" w:rsidRPr="00847BB7" w:rsidDel="00732CC7" w:rsidRDefault="00E443FD" w:rsidP="005860B0">
            <w:pPr>
              <w:rPr>
                <w:ins w:id="2624" w:author="智誠 楊" w:date="2021-05-07T11:32:00Z"/>
                <w:del w:id="2625" w:author="張金龍" w:date="2021-06-02T13:45:00Z"/>
                <w:rFonts w:ascii="標楷體" w:eastAsia="標楷體" w:hAnsi="標楷體"/>
              </w:rPr>
            </w:pPr>
            <w:ins w:id="2626" w:author="智誠 楊" w:date="2021-05-07T11:58:00Z">
              <w:del w:id="2627" w:author="張金龍" w:date="2021-06-02T13:45:00Z">
                <w:r w:rsidDel="00732CC7">
                  <w:rPr>
                    <w:rFonts w:ascii="標楷體" w:eastAsia="標楷體" w:hAnsi="標楷體" w:hint="eastAsia"/>
                  </w:rPr>
                  <w:delText>單筆金額</w:delText>
                </w:r>
              </w:del>
            </w:ins>
            <w:ins w:id="2628" w:author="智誠 楊" w:date="2021-05-07T14:00:00Z">
              <w:del w:id="2629" w:author="張金龍" w:date="2021-06-02T13:45:00Z">
                <w:r w:rsidDel="00732CC7">
                  <w:rPr>
                    <w:rFonts w:ascii="標楷體" w:eastAsia="標楷體" w:hAnsi="標楷體" w:hint="eastAsia"/>
                  </w:rPr>
                  <w:delText>-</w:delText>
                </w:r>
              </w:del>
            </w:ins>
            <w:ins w:id="2630" w:author="智誠 楊" w:date="2021-05-07T11:58:00Z">
              <w:del w:id="2631" w:author="張金龍" w:date="2021-06-02T13:45:00Z">
                <w:r w:rsidDel="00732CC7">
                  <w:rPr>
                    <w:rFonts w:ascii="標楷體" w:eastAsia="標楷體" w:hAnsi="標楷體" w:hint="eastAsia"/>
                  </w:rPr>
                  <w:delText>起</w:delText>
                </w:r>
              </w:del>
            </w:ins>
          </w:p>
        </w:tc>
        <w:tc>
          <w:tcPr>
            <w:tcW w:w="751" w:type="dxa"/>
            <w:tcPrChange w:id="2632" w:author="智誠 楊" w:date="2021-05-07T13:44:00Z">
              <w:tcPr>
                <w:tcW w:w="751" w:type="dxa"/>
              </w:tcPr>
            </w:tcPrChange>
          </w:tcPr>
          <w:p w14:paraId="76996C48" w14:textId="77777777" w:rsidR="00E443FD" w:rsidRPr="00847BB7" w:rsidDel="00732CC7" w:rsidRDefault="00E443FD" w:rsidP="005860B0">
            <w:pPr>
              <w:rPr>
                <w:ins w:id="2633" w:author="智誠 楊" w:date="2021-05-07T11:32:00Z"/>
                <w:del w:id="2634" w:author="張金龍" w:date="2021-06-02T13:45:00Z"/>
                <w:rFonts w:ascii="標楷體" w:eastAsia="標楷體" w:hAnsi="標楷體"/>
              </w:rPr>
            </w:pPr>
            <w:ins w:id="2635" w:author="智誠 楊" w:date="2021-05-07T11:59:00Z">
              <w:del w:id="2636" w:author="張金龍" w:date="2021-06-02T13:45:00Z">
                <w:r w:rsidDel="00732CC7">
                  <w:rPr>
                    <w:rFonts w:ascii="標楷體" w:eastAsia="標楷體" w:hAnsi="標楷體" w:hint="eastAsia"/>
                  </w:rPr>
                  <w:delText>14</w:delText>
                </w:r>
              </w:del>
            </w:ins>
          </w:p>
        </w:tc>
        <w:tc>
          <w:tcPr>
            <w:tcW w:w="1436" w:type="dxa"/>
            <w:tcPrChange w:id="2637" w:author="智誠 楊" w:date="2021-05-07T13:44:00Z">
              <w:tcPr>
                <w:tcW w:w="1305" w:type="dxa"/>
              </w:tcPr>
            </w:tcPrChange>
          </w:tcPr>
          <w:p w14:paraId="76DBF892" w14:textId="77777777" w:rsidR="00E443FD" w:rsidRPr="00847BB7" w:rsidDel="00732CC7" w:rsidRDefault="00E443FD" w:rsidP="005860B0">
            <w:pPr>
              <w:rPr>
                <w:ins w:id="2638" w:author="智誠 楊" w:date="2021-05-07T11:32:00Z"/>
                <w:del w:id="2639" w:author="張金龍" w:date="2021-06-02T13:45:00Z"/>
                <w:rFonts w:ascii="標楷體" w:eastAsia="標楷體" w:hAnsi="標楷體"/>
                <w:color w:val="FF0000"/>
              </w:rPr>
            </w:pPr>
            <w:ins w:id="2640" w:author="智誠 楊" w:date="2021-05-07T13:42:00Z">
              <w:del w:id="2641" w:author="張金龍" w:date="2021-06-02T13:45:00Z">
                <w:r w:rsidDel="00732CC7">
                  <w:rPr>
                    <w:rFonts w:ascii="標楷體" w:eastAsia="標楷體" w:hAnsi="標楷體"/>
                  </w:rPr>
                  <w:delText>MlaundryParas</w:delText>
                </w:r>
                <w:r w:rsidDel="00732CC7">
                  <w:rPr>
                    <w:rFonts w:ascii="標楷體" w:eastAsia="標楷體" w:hAnsi="標楷體" w:hint="eastAsia"/>
                  </w:rPr>
                  <w:delText>.</w:delText>
                </w:r>
              </w:del>
            </w:ins>
            <w:ins w:id="2642" w:author="智誠 楊" w:date="2021-05-07T13:43:00Z">
              <w:del w:id="2643" w:author="張金龍" w:date="2021-06-02T13:45:00Z">
                <w:r w:rsidRPr="00050F5E" w:rsidDel="00732CC7">
                  <w:rPr>
                    <w:rFonts w:ascii="標楷體" w:eastAsia="標楷體" w:hAnsi="標楷體"/>
                  </w:rPr>
                  <w:delText>Factor2AmtStart</w:delText>
                </w:r>
              </w:del>
            </w:ins>
          </w:p>
        </w:tc>
        <w:tc>
          <w:tcPr>
            <w:tcW w:w="1896" w:type="dxa"/>
            <w:tcPrChange w:id="2644" w:author="智誠 楊" w:date="2021-05-07T13:44:00Z">
              <w:tcPr>
                <w:tcW w:w="2027" w:type="dxa"/>
                <w:gridSpan w:val="2"/>
              </w:tcPr>
            </w:tcPrChange>
          </w:tcPr>
          <w:p w14:paraId="6FDBE0F6" w14:textId="77777777" w:rsidR="00E443FD" w:rsidRPr="00847BB7" w:rsidDel="00732CC7" w:rsidRDefault="00E443FD" w:rsidP="005860B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ins w:id="2645" w:author="智誠 楊" w:date="2021-05-07T11:32:00Z"/>
                <w:del w:id="2646" w:author="張金龍" w:date="2021-06-02T13:45:00Z"/>
                <w:rFonts w:ascii="標楷體" w:eastAsia="標楷體" w:hAnsi="標楷體" w:cs="細明體"/>
                <w:color w:val="000000"/>
                <w:spacing w:val="15"/>
                <w:kern w:val="0"/>
              </w:rPr>
            </w:pPr>
          </w:p>
        </w:tc>
        <w:tc>
          <w:tcPr>
            <w:tcW w:w="514" w:type="dxa"/>
            <w:tcPrChange w:id="2647" w:author="智誠 楊" w:date="2021-05-07T13:44:00Z">
              <w:tcPr>
                <w:tcW w:w="514" w:type="dxa"/>
              </w:tcPr>
            </w:tcPrChange>
          </w:tcPr>
          <w:p w14:paraId="61523B2C" w14:textId="77777777" w:rsidR="00E443FD" w:rsidRPr="00847BB7" w:rsidDel="00732CC7" w:rsidRDefault="00E443FD" w:rsidP="005860B0">
            <w:pPr>
              <w:rPr>
                <w:ins w:id="2648" w:author="智誠 楊" w:date="2021-05-07T11:32:00Z"/>
                <w:del w:id="2649" w:author="張金龍" w:date="2021-06-02T13:45:00Z"/>
                <w:rFonts w:ascii="標楷體" w:eastAsia="標楷體" w:hAnsi="標楷體"/>
              </w:rPr>
            </w:pPr>
            <w:ins w:id="2650" w:author="智誠 楊" w:date="2021-05-07T12:00:00Z">
              <w:del w:id="2651" w:author="張金龍" w:date="2021-06-02T13:45:00Z">
                <w:r w:rsidDel="00732CC7">
                  <w:rPr>
                    <w:rFonts w:ascii="標楷體" w:eastAsia="標楷體" w:hAnsi="標楷體" w:hint="eastAsia"/>
                  </w:rPr>
                  <w:delText>V</w:delText>
                </w:r>
              </w:del>
            </w:ins>
          </w:p>
        </w:tc>
        <w:tc>
          <w:tcPr>
            <w:tcW w:w="407" w:type="dxa"/>
            <w:tcPrChange w:id="2652" w:author="智誠 楊" w:date="2021-05-07T13:44:00Z">
              <w:tcPr>
                <w:tcW w:w="407" w:type="dxa"/>
              </w:tcPr>
            </w:tcPrChange>
          </w:tcPr>
          <w:p w14:paraId="2AB4DFED" w14:textId="77777777" w:rsidR="00E443FD" w:rsidRPr="00847BB7" w:rsidDel="00732CC7" w:rsidRDefault="00E443FD" w:rsidP="005860B0">
            <w:pPr>
              <w:jc w:val="center"/>
              <w:rPr>
                <w:ins w:id="2653" w:author="智誠 楊" w:date="2021-05-07T11:32:00Z"/>
                <w:del w:id="2654" w:author="張金龍" w:date="2021-06-02T13:45:00Z"/>
                <w:rFonts w:ascii="標楷體" w:eastAsia="標楷體" w:hAnsi="標楷體"/>
              </w:rPr>
            </w:pPr>
            <w:ins w:id="2655" w:author="智誠 楊" w:date="2021-05-07T12:00:00Z">
              <w:del w:id="2656" w:author="張金龍" w:date="2021-06-02T13:45:00Z">
                <w:r w:rsidRPr="00A01A6B" w:rsidDel="00732CC7">
                  <w:rPr>
                    <w:rFonts w:ascii="標楷體" w:eastAsia="標楷體" w:hAnsi="標楷體" w:hint="eastAsia"/>
                  </w:rPr>
                  <w:delText>W</w:delText>
                </w:r>
              </w:del>
            </w:ins>
          </w:p>
        </w:tc>
        <w:tc>
          <w:tcPr>
            <w:tcW w:w="3544" w:type="dxa"/>
            <w:tcPrChange w:id="2657" w:author="智誠 楊" w:date="2021-05-07T13:44:00Z">
              <w:tcPr>
                <w:tcW w:w="3544" w:type="dxa"/>
              </w:tcPr>
            </w:tcPrChange>
          </w:tcPr>
          <w:p w14:paraId="77FF51DF" w14:textId="77777777" w:rsidR="00E443FD" w:rsidDel="00732CC7" w:rsidRDefault="00E443FD" w:rsidP="005860B0">
            <w:pPr>
              <w:snapToGrid w:val="0"/>
              <w:ind w:left="238" w:hangingChars="99" w:hanging="238"/>
              <w:rPr>
                <w:ins w:id="2658" w:author="智誠 楊" w:date="2021-05-07T13:44:00Z"/>
                <w:del w:id="2659" w:author="張金龍" w:date="2021-06-02T13:45:00Z"/>
                <w:rFonts w:ascii="標楷體" w:eastAsia="標楷體" w:hAnsi="標楷體"/>
                <w:color w:val="000000" w:themeColor="text1"/>
              </w:rPr>
            </w:pPr>
            <w:ins w:id="2660" w:author="智誠 楊" w:date="2021-05-07T13:44:00Z">
              <w:del w:id="2661" w:author="張金龍" w:date="2021-06-02T13:45:00Z">
                <w:r w:rsidRPr="00A01A6B" w:rsidDel="00732CC7">
                  <w:rPr>
                    <w:rFonts w:ascii="標楷體" w:eastAsia="標楷體" w:hAnsi="標楷體" w:hint="eastAsia"/>
                    <w:color w:val="000000" w:themeColor="text1"/>
                  </w:rPr>
                  <w:delText>1.</w:delText>
                </w:r>
                <w:r w:rsidDel="00732CC7">
                  <w:rPr>
                    <w:rFonts w:ascii="標楷體" w:eastAsia="標楷體" w:hAnsi="標楷體" w:hint="eastAsia"/>
                    <w:color w:val="000000" w:themeColor="text1"/>
                  </w:rPr>
                  <w:delText>自動顯示,可修改</w:delText>
                </w:r>
              </w:del>
            </w:ins>
          </w:p>
          <w:p w14:paraId="18F4E2DB" w14:textId="77777777" w:rsidR="00E443FD" w:rsidRPr="000726A1" w:rsidDel="00732CC7" w:rsidRDefault="00E443FD" w:rsidP="005860B0">
            <w:pPr>
              <w:ind w:left="240" w:hangingChars="100" w:hanging="240"/>
              <w:rPr>
                <w:ins w:id="2662" w:author="智誠 楊" w:date="2021-05-07T11:32:00Z"/>
                <w:del w:id="2663" w:author="張金龍" w:date="2021-06-02T13:45:00Z"/>
                <w:rFonts w:ascii="標楷體" w:eastAsia="標楷體" w:hAnsi="標楷體"/>
              </w:rPr>
            </w:pPr>
            <w:ins w:id="2664" w:author="智誠 楊" w:date="2021-05-07T13:44:00Z">
              <w:del w:id="2665" w:author="張金龍" w:date="2021-06-02T13:45:00Z">
                <w:r w:rsidDel="00732CC7">
                  <w:rPr>
                    <w:rFonts w:ascii="標楷體" w:eastAsia="標楷體" w:hAnsi="標楷體" w:hint="eastAsia"/>
                  </w:rPr>
                  <w:delText>2.</w:delText>
                </w:r>
                <w:r w:rsidDel="00732CC7">
                  <w:rPr>
                    <w:rFonts w:ascii="標楷體" w:eastAsia="標楷體" w:hAnsi="標楷體"/>
                  </w:rPr>
                  <w:delText>MlaundryParas</w:delText>
                </w:r>
                <w:r w:rsidDel="00732CC7">
                  <w:rPr>
                    <w:rFonts w:ascii="標楷體" w:eastAsia="標楷體" w:hAnsi="標楷體" w:hint="eastAsia"/>
                  </w:rPr>
                  <w:delText>.</w:delText>
                </w:r>
                <w:r w:rsidRPr="00050F5E" w:rsidDel="00732CC7">
                  <w:rPr>
                    <w:rFonts w:ascii="標楷體" w:eastAsia="標楷體" w:hAnsi="標楷體"/>
                  </w:rPr>
                  <w:delText>Factor2AmtStart</w:delText>
                </w:r>
              </w:del>
            </w:ins>
          </w:p>
        </w:tc>
      </w:tr>
      <w:tr w:rsidR="00E443FD" w:rsidRPr="00847BB7" w:rsidDel="00732CC7" w14:paraId="1A6B594F" w14:textId="77777777" w:rsidTr="005860B0">
        <w:tblPrEx>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ExChange w:id="2666" w:author="智誠 楊" w:date="2021-05-07T13:44:00Z">
            <w:tblPrEx>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Ex>
          </w:tblPrExChange>
        </w:tblPrEx>
        <w:trPr>
          <w:trHeight w:val="291"/>
          <w:jc w:val="center"/>
          <w:ins w:id="2667" w:author="智誠 楊" w:date="2021-05-07T11:32:00Z"/>
          <w:del w:id="2668" w:author="張金龍" w:date="2021-06-02T13:45:00Z"/>
          <w:trPrChange w:id="2669" w:author="智誠 楊" w:date="2021-05-07T13:44:00Z">
            <w:trPr>
              <w:trHeight w:val="291"/>
              <w:jc w:val="center"/>
            </w:trPr>
          </w:trPrChange>
        </w:trPr>
        <w:tc>
          <w:tcPr>
            <w:tcW w:w="456" w:type="dxa"/>
            <w:tcPrChange w:id="2670" w:author="智誠 楊" w:date="2021-05-07T13:44:00Z">
              <w:tcPr>
                <w:tcW w:w="456" w:type="dxa"/>
              </w:tcPr>
            </w:tcPrChange>
          </w:tcPr>
          <w:p w14:paraId="40CD8767" w14:textId="77777777" w:rsidR="00E443FD" w:rsidRPr="00847BB7" w:rsidDel="00732CC7" w:rsidRDefault="00E443FD" w:rsidP="005860B0">
            <w:pPr>
              <w:rPr>
                <w:ins w:id="2671" w:author="智誠 楊" w:date="2021-05-07T11:32:00Z"/>
                <w:del w:id="2672" w:author="張金龍" w:date="2021-06-02T13:45:00Z"/>
                <w:rFonts w:ascii="標楷體" w:eastAsia="標楷體" w:hAnsi="標楷體"/>
              </w:rPr>
            </w:pPr>
            <w:ins w:id="2673" w:author="智誠 楊" w:date="2021-05-07T11:32:00Z">
              <w:del w:id="2674" w:author="張金龍" w:date="2021-06-02T13:45:00Z">
                <w:r w:rsidDel="00732CC7">
                  <w:rPr>
                    <w:rFonts w:ascii="標楷體" w:eastAsia="標楷體" w:hAnsi="標楷體" w:hint="eastAsia"/>
                  </w:rPr>
                  <w:delText>4.</w:delText>
                </w:r>
              </w:del>
            </w:ins>
          </w:p>
        </w:tc>
        <w:tc>
          <w:tcPr>
            <w:tcW w:w="1736" w:type="dxa"/>
            <w:tcPrChange w:id="2675" w:author="智誠 楊" w:date="2021-05-07T13:44:00Z">
              <w:tcPr>
                <w:tcW w:w="1736" w:type="dxa"/>
              </w:tcPr>
            </w:tcPrChange>
          </w:tcPr>
          <w:p w14:paraId="27D0535C" w14:textId="77777777" w:rsidR="00E443FD" w:rsidRPr="00847BB7" w:rsidDel="00732CC7" w:rsidRDefault="00E443FD" w:rsidP="005860B0">
            <w:pPr>
              <w:rPr>
                <w:ins w:id="2676" w:author="智誠 楊" w:date="2021-05-07T11:32:00Z"/>
                <w:del w:id="2677" w:author="張金龍" w:date="2021-06-02T13:45:00Z"/>
                <w:rFonts w:ascii="標楷體" w:eastAsia="標楷體" w:hAnsi="標楷體"/>
              </w:rPr>
            </w:pPr>
            <w:ins w:id="2678" w:author="智誠 楊" w:date="2021-05-07T11:58:00Z">
              <w:del w:id="2679" w:author="張金龍" w:date="2021-06-02T13:45:00Z">
                <w:r w:rsidDel="00732CC7">
                  <w:rPr>
                    <w:rFonts w:ascii="標楷體" w:eastAsia="標楷體" w:hAnsi="標楷體" w:hint="eastAsia"/>
                  </w:rPr>
                  <w:delText>單筆金額</w:delText>
                </w:r>
              </w:del>
            </w:ins>
            <w:ins w:id="2680" w:author="智誠 楊" w:date="2021-05-07T14:00:00Z">
              <w:del w:id="2681" w:author="張金龍" w:date="2021-06-02T13:45:00Z">
                <w:r w:rsidDel="00732CC7">
                  <w:rPr>
                    <w:rFonts w:ascii="標楷體" w:eastAsia="標楷體" w:hAnsi="標楷體" w:hint="eastAsia"/>
                  </w:rPr>
                  <w:delText>-</w:delText>
                </w:r>
              </w:del>
            </w:ins>
            <w:ins w:id="2682" w:author="智誠 楊" w:date="2021-05-07T11:58:00Z">
              <w:del w:id="2683" w:author="張金龍" w:date="2021-06-02T13:45:00Z">
                <w:r w:rsidDel="00732CC7">
                  <w:rPr>
                    <w:rFonts w:ascii="標楷體" w:eastAsia="標楷體" w:hAnsi="標楷體" w:hint="eastAsia"/>
                  </w:rPr>
                  <w:delText>迄</w:delText>
                </w:r>
              </w:del>
            </w:ins>
          </w:p>
        </w:tc>
        <w:tc>
          <w:tcPr>
            <w:tcW w:w="751" w:type="dxa"/>
            <w:tcPrChange w:id="2684" w:author="智誠 楊" w:date="2021-05-07T13:44:00Z">
              <w:tcPr>
                <w:tcW w:w="751" w:type="dxa"/>
              </w:tcPr>
            </w:tcPrChange>
          </w:tcPr>
          <w:p w14:paraId="7E1ABB32" w14:textId="77777777" w:rsidR="00E443FD" w:rsidRPr="00847BB7" w:rsidDel="00732CC7" w:rsidRDefault="00E443FD" w:rsidP="005860B0">
            <w:pPr>
              <w:rPr>
                <w:ins w:id="2685" w:author="智誠 楊" w:date="2021-05-07T11:32:00Z"/>
                <w:del w:id="2686" w:author="張金龍" w:date="2021-06-02T13:45:00Z"/>
                <w:rFonts w:ascii="標楷體" w:eastAsia="標楷體" w:hAnsi="標楷體"/>
              </w:rPr>
            </w:pPr>
            <w:ins w:id="2687" w:author="智誠 楊" w:date="2021-05-07T11:59:00Z">
              <w:del w:id="2688" w:author="張金龍" w:date="2021-06-02T13:45:00Z">
                <w:r w:rsidDel="00732CC7">
                  <w:rPr>
                    <w:rFonts w:ascii="標楷體" w:eastAsia="標楷體" w:hAnsi="標楷體" w:hint="eastAsia"/>
                  </w:rPr>
                  <w:delText>14</w:delText>
                </w:r>
              </w:del>
            </w:ins>
          </w:p>
        </w:tc>
        <w:tc>
          <w:tcPr>
            <w:tcW w:w="1436" w:type="dxa"/>
            <w:tcPrChange w:id="2689" w:author="智誠 楊" w:date="2021-05-07T13:44:00Z">
              <w:tcPr>
                <w:tcW w:w="1305" w:type="dxa"/>
              </w:tcPr>
            </w:tcPrChange>
          </w:tcPr>
          <w:p w14:paraId="628C7801" w14:textId="77777777" w:rsidR="00E443FD" w:rsidRPr="00847BB7" w:rsidDel="00732CC7" w:rsidRDefault="00E443FD" w:rsidP="005860B0">
            <w:pPr>
              <w:rPr>
                <w:ins w:id="2690" w:author="智誠 楊" w:date="2021-05-07T11:32:00Z"/>
                <w:del w:id="2691" w:author="張金龍" w:date="2021-06-02T13:45:00Z"/>
                <w:rFonts w:ascii="標楷體" w:eastAsia="標楷體" w:hAnsi="標楷體"/>
              </w:rPr>
            </w:pPr>
            <w:ins w:id="2692" w:author="智誠 楊" w:date="2021-05-07T13:43:00Z">
              <w:del w:id="2693" w:author="張金龍" w:date="2021-06-02T13:45:00Z">
                <w:r w:rsidDel="00732CC7">
                  <w:rPr>
                    <w:rFonts w:ascii="標楷體" w:eastAsia="標楷體" w:hAnsi="標楷體"/>
                  </w:rPr>
                  <w:delText>MlaundryParas</w:delText>
                </w:r>
                <w:r w:rsidDel="00732CC7">
                  <w:rPr>
                    <w:rFonts w:ascii="標楷體" w:eastAsia="標楷體" w:hAnsi="標楷體" w:hint="eastAsia"/>
                  </w:rPr>
                  <w:delText>.</w:delText>
                </w:r>
                <w:r w:rsidRPr="00050F5E" w:rsidDel="00732CC7">
                  <w:rPr>
                    <w:rFonts w:ascii="標楷體" w:eastAsia="標楷體" w:hAnsi="標楷體"/>
                  </w:rPr>
                  <w:delText>Factor2AmtEnd</w:delText>
                </w:r>
              </w:del>
            </w:ins>
          </w:p>
        </w:tc>
        <w:tc>
          <w:tcPr>
            <w:tcW w:w="1896" w:type="dxa"/>
            <w:tcPrChange w:id="2694" w:author="智誠 楊" w:date="2021-05-07T13:44:00Z">
              <w:tcPr>
                <w:tcW w:w="2027" w:type="dxa"/>
                <w:gridSpan w:val="2"/>
              </w:tcPr>
            </w:tcPrChange>
          </w:tcPr>
          <w:p w14:paraId="41E4AE88" w14:textId="77777777" w:rsidR="00E443FD" w:rsidRPr="00847BB7" w:rsidDel="00732CC7" w:rsidRDefault="00E443FD" w:rsidP="005860B0">
            <w:pPr>
              <w:rPr>
                <w:ins w:id="2695" w:author="智誠 楊" w:date="2021-05-07T11:32:00Z"/>
                <w:del w:id="2696" w:author="張金龍" w:date="2021-06-02T13:45:00Z"/>
                <w:rFonts w:ascii="標楷體" w:eastAsia="標楷體" w:hAnsi="標楷體"/>
                <w:lang w:eastAsia="zh-HK"/>
              </w:rPr>
            </w:pPr>
          </w:p>
        </w:tc>
        <w:tc>
          <w:tcPr>
            <w:tcW w:w="514" w:type="dxa"/>
            <w:tcPrChange w:id="2697" w:author="智誠 楊" w:date="2021-05-07T13:44:00Z">
              <w:tcPr>
                <w:tcW w:w="514" w:type="dxa"/>
              </w:tcPr>
            </w:tcPrChange>
          </w:tcPr>
          <w:p w14:paraId="7D086E05" w14:textId="77777777" w:rsidR="00E443FD" w:rsidRPr="00847BB7" w:rsidDel="00732CC7" w:rsidRDefault="00E443FD" w:rsidP="005860B0">
            <w:pPr>
              <w:rPr>
                <w:ins w:id="2698" w:author="智誠 楊" w:date="2021-05-07T11:32:00Z"/>
                <w:del w:id="2699" w:author="張金龍" w:date="2021-06-02T13:45:00Z"/>
                <w:rFonts w:ascii="標楷體" w:eastAsia="標楷體" w:hAnsi="標楷體"/>
              </w:rPr>
            </w:pPr>
            <w:ins w:id="2700" w:author="智誠 楊" w:date="2021-05-07T12:00:00Z">
              <w:del w:id="2701" w:author="張金龍" w:date="2021-06-02T13:45:00Z">
                <w:r w:rsidDel="00732CC7">
                  <w:rPr>
                    <w:rFonts w:ascii="標楷體" w:eastAsia="標楷體" w:hAnsi="標楷體" w:hint="eastAsia"/>
                  </w:rPr>
                  <w:delText>V</w:delText>
                </w:r>
              </w:del>
            </w:ins>
          </w:p>
        </w:tc>
        <w:tc>
          <w:tcPr>
            <w:tcW w:w="407" w:type="dxa"/>
            <w:tcPrChange w:id="2702" w:author="智誠 楊" w:date="2021-05-07T13:44:00Z">
              <w:tcPr>
                <w:tcW w:w="407" w:type="dxa"/>
              </w:tcPr>
            </w:tcPrChange>
          </w:tcPr>
          <w:p w14:paraId="4771B51F" w14:textId="77777777" w:rsidR="00E443FD" w:rsidRPr="00847BB7" w:rsidDel="00732CC7" w:rsidRDefault="00E443FD" w:rsidP="005860B0">
            <w:pPr>
              <w:jc w:val="center"/>
              <w:rPr>
                <w:ins w:id="2703" w:author="智誠 楊" w:date="2021-05-07T11:32:00Z"/>
                <w:del w:id="2704" w:author="張金龍" w:date="2021-06-02T13:45:00Z"/>
                <w:rFonts w:ascii="標楷體" w:eastAsia="標楷體" w:hAnsi="標楷體"/>
              </w:rPr>
            </w:pPr>
            <w:ins w:id="2705" w:author="智誠 楊" w:date="2021-05-07T12:00:00Z">
              <w:del w:id="2706" w:author="張金龍" w:date="2021-06-02T13:45:00Z">
                <w:r w:rsidRPr="00A01A6B" w:rsidDel="00732CC7">
                  <w:rPr>
                    <w:rFonts w:ascii="標楷體" w:eastAsia="標楷體" w:hAnsi="標楷體" w:hint="eastAsia"/>
                  </w:rPr>
                  <w:delText>W</w:delText>
                </w:r>
              </w:del>
            </w:ins>
          </w:p>
        </w:tc>
        <w:tc>
          <w:tcPr>
            <w:tcW w:w="3544" w:type="dxa"/>
            <w:tcPrChange w:id="2707" w:author="智誠 楊" w:date="2021-05-07T13:44:00Z">
              <w:tcPr>
                <w:tcW w:w="3544" w:type="dxa"/>
              </w:tcPr>
            </w:tcPrChange>
          </w:tcPr>
          <w:p w14:paraId="703E311D" w14:textId="77777777" w:rsidR="00E443FD" w:rsidDel="00732CC7" w:rsidRDefault="00E443FD" w:rsidP="005860B0">
            <w:pPr>
              <w:snapToGrid w:val="0"/>
              <w:ind w:left="238" w:hangingChars="99" w:hanging="238"/>
              <w:rPr>
                <w:ins w:id="2708" w:author="智誠 楊" w:date="2021-05-07T13:44:00Z"/>
                <w:del w:id="2709" w:author="張金龍" w:date="2021-06-02T13:45:00Z"/>
                <w:rFonts w:ascii="標楷體" w:eastAsia="標楷體" w:hAnsi="標楷體"/>
                <w:color w:val="000000" w:themeColor="text1"/>
              </w:rPr>
            </w:pPr>
            <w:ins w:id="2710" w:author="智誠 楊" w:date="2021-05-07T13:44:00Z">
              <w:del w:id="2711" w:author="張金龍" w:date="2021-06-02T13:45:00Z">
                <w:r w:rsidRPr="00A01A6B" w:rsidDel="00732CC7">
                  <w:rPr>
                    <w:rFonts w:ascii="標楷體" w:eastAsia="標楷體" w:hAnsi="標楷體" w:hint="eastAsia"/>
                    <w:color w:val="000000" w:themeColor="text1"/>
                  </w:rPr>
                  <w:delText>1.</w:delText>
                </w:r>
                <w:r w:rsidDel="00732CC7">
                  <w:rPr>
                    <w:rFonts w:ascii="標楷體" w:eastAsia="標楷體" w:hAnsi="標楷體" w:hint="eastAsia"/>
                    <w:color w:val="000000" w:themeColor="text1"/>
                  </w:rPr>
                  <w:delText>自動顯示,可修改</w:delText>
                </w:r>
              </w:del>
            </w:ins>
          </w:p>
          <w:p w14:paraId="1CEF10FC" w14:textId="77777777" w:rsidR="00E443FD" w:rsidRPr="000267BA" w:rsidDel="00732CC7" w:rsidRDefault="00E443FD" w:rsidP="005860B0">
            <w:pPr>
              <w:ind w:left="240" w:hangingChars="100" w:hanging="240"/>
              <w:rPr>
                <w:ins w:id="2712" w:author="智誠 楊" w:date="2021-05-07T11:32:00Z"/>
                <w:del w:id="2713" w:author="張金龍" w:date="2021-06-02T13:45:00Z"/>
                <w:rFonts w:ascii="標楷體" w:eastAsia="標楷體" w:hAnsi="標楷體"/>
              </w:rPr>
            </w:pPr>
            <w:ins w:id="2714" w:author="智誠 楊" w:date="2021-05-07T13:44:00Z">
              <w:del w:id="2715" w:author="張金龍" w:date="2021-06-02T13:45:00Z">
                <w:r w:rsidDel="00732CC7">
                  <w:rPr>
                    <w:rFonts w:ascii="標楷體" w:eastAsia="標楷體" w:hAnsi="標楷體" w:hint="eastAsia"/>
                  </w:rPr>
                  <w:delText>2.</w:delText>
                </w:r>
                <w:r w:rsidDel="00732CC7">
                  <w:rPr>
                    <w:rFonts w:ascii="標楷體" w:eastAsia="標楷體" w:hAnsi="標楷體"/>
                  </w:rPr>
                  <w:delText>MlaundryParas</w:delText>
                </w:r>
                <w:r w:rsidDel="00732CC7">
                  <w:rPr>
                    <w:rFonts w:ascii="標楷體" w:eastAsia="標楷體" w:hAnsi="標楷體" w:hint="eastAsia"/>
                  </w:rPr>
                  <w:delText>.</w:delText>
                </w:r>
                <w:r w:rsidRPr="00050F5E" w:rsidDel="00732CC7">
                  <w:rPr>
                    <w:rFonts w:ascii="標楷體" w:eastAsia="標楷體" w:hAnsi="標楷體"/>
                  </w:rPr>
                  <w:delText>Factor2AmtEnd</w:delText>
                </w:r>
              </w:del>
            </w:ins>
          </w:p>
        </w:tc>
      </w:tr>
      <w:tr w:rsidR="00E443FD" w:rsidRPr="00847BB7" w:rsidDel="00732CC7" w14:paraId="331085DE" w14:textId="77777777" w:rsidTr="005860B0">
        <w:tblPrEx>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ExChange w:id="2716" w:author="智誠 楊" w:date="2021-05-07T13:44:00Z">
            <w:tblPrEx>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Ex>
          </w:tblPrExChange>
        </w:tblPrEx>
        <w:trPr>
          <w:trHeight w:val="291"/>
          <w:jc w:val="center"/>
          <w:ins w:id="2717" w:author="智誠 楊" w:date="2021-05-07T11:58:00Z"/>
          <w:del w:id="2718" w:author="張金龍" w:date="2021-06-02T13:45:00Z"/>
          <w:trPrChange w:id="2719" w:author="智誠 楊" w:date="2021-05-07T13:44:00Z">
            <w:trPr>
              <w:trHeight w:val="291"/>
              <w:jc w:val="center"/>
            </w:trPr>
          </w:trPrChange>
        </w:trPr>
        <w:tc>
          <w:tcPr>
            <w:tcW w:w="2192" w:type="dxa"/>
            <w:gridSpan w:val="2"/>
            <w:tcPrChange w:id="2720" w:author="智誠 楊" w:date="2021-05-07T13:44:00Z">
              <w:tcPr>
                <w:tcW w:w="2192" w:type="dxa"/>
                <w:gridSpan w:val="2"/>
              </w:tcPr>
            </w:tcPrChange>
          </w:tcPr>
          <w:p w14:paraId="234DE34C" w14:textId="77777777" w:rsidR="00E443FD" w:rsidDel="00732CC7" w:rsidRDefault="00E443FD" w:rsidP="005860B0">
            <w:pPr>
              <w:rPr>
                <w:ins w:id="2721" w:author="智誠 楊" w:date="2021-05-07T11:58:00Z"/>
                <w:del w:id="2722" w:author="張金龍" w:date="2021-06-02T13:45:00Z"/>
                <w:rFonts w:ascii="標楷體" w:eastAsia="標楷體" w:hAnsi="標楷體"/>
              </w:rPr>
            </w:pPr>
            <w:ins w:id="2723" w:author="智誠 楊" w:date="2021-05-07T11:58:00Z">
              <w:del w:id="2724" w:author="張金龍" w:date="2021-06-02T13:45:00Z">
                <w:r w:rsidDel="00732CC7">
                  <w:rPr>
                    <w:rFonts w:ascii="標楷體" w:eastAsia="標楷體" w:hAnsi="標楷體" w:hint="eastAsia"/>
                  </w:rPr>
                  <w:delText>洗錢樣態三</w:delText>
                </w:r>
              </w:del>
            </w:ins>
          </w:p>
        </w:tc>
        <w:tc>
          <w:tcPr>
            <w:tcW w:w="751" w:type="dxa"/>
            <w:tcPrChange w:id="2725" w:author="智誠 楊" w:date="2021-05-07T13:44:00Z">
              <w:tcPr>
                <w:tcW w:w="751" w:type="dxa"/>
              </w:tcPr>
            </w:tcPrChange>
          </w:tcPr>
          <w:p w14:paraId="7E15ABE7" w14:textId="77777777" w:rsidR="00E443FD" w:rsidRPr="00847BB7" w:rsidDel="00732CC7" w:rsidRDefault="00E443FD" w:rsidP="005860B0">
            <w:pPr>
              <w:rPr>
                <w:ins w:id="2726" w:author="智誠 楊" w:date="2021-05-07T11:58:00Z"/>
                <w:del w:id="2727" w:author="張金龍" w:date="2021-06-02T13:45:00Z"/>
                <w:rFonts w:ascii="標楷體" w:eastAsia="標楷體" w:hAnsi="標楷體"/>
              </w:rPr>
            </w:pPr>
          </w:p>
        </w:tc>
        <w:tc>
          <w:tcPr>
            <w:tcW w:w="1436" w:type="dxa"/>
            <w:tcPrChange w:id="2728" w:author="智誠 楊" w:date="2021-05-07T13:44:00Z">
              <w:tcPr>
                <w:tcW w:w="1305" w:type="dxa"/>
              </w:tcPr>
            </w:tcPrChange>
          </w:tcPr>
          <w:p w14:paraId="2070C032" w14:textId="77777777" w:rsidR="00E443FD" w:rsidRPr="00847BB7" w:rsidDel="00732CC7" w:rsidRDefault="00E443FD" w:rsidP="005860B0">
            <w:pPr>
              <w:rPr>
                <w:ins w:id="2729" w:author="智誠 楊" w:date="2021-05-07T11:58:00Z"/>
                <w:del w:id="2730" w:author="張金龍" w:date="2021-06-02T13:45:00Z"/>
                <w:rFonts w:ascii="標楷體" w:eastAsia="標楷體" w:hAnsi="標楷體"/>
              </w:rPr>
            </w:pPr>
          </w:p>
        </w:tc>
        <w:tc>
          <w:tcPr>
            <w:tcW w:w="1896" w:type="dxa"/>
            <w:tcPrChange w:id="2731" w:author="智誠 楊" w:date="2021-05-07T13:44:00Z">
              <w:tcPr>
                <w:tcW w:w="2027" w:type="dxa"/>
                <w:gridSpan w:val="2"/>
              </w:tcPr>
            </w:tcPrChange>
          </w:tcPr>
          <w:p w14:paraId="2089FAA2" w14:textId="77777777" w:rsidR="00E443FD" w:rsidRPr="00847BB7" w:rsidDel="00732CC7" w:rsidRDefault="00E443FD" w:rsidP="005860B0">
            <w:pPr>
              <w:rPr>
                <w:ins w:id="2732" w:author="智誠 楊" w:date="2021-05-07T11:58:00Z"/>
                <w:del w:id="2733" w:author="張金龍" w:date="2021-06-02T13:45:00Z"/>
                <w:rFonts w:ascii="標楷體" w:eastAsia="標楷體" w:hAnsi="標楷體"/>
                <w:lang w:eastAsia="zh-HK"/>
              </w:rPr>
            </w:pPr>
          </w:p>
        </w:tc>
        <w:tc>
          <w:tcPr>
            <w:tcW w:w="514" w:type="dxa"/>
            <w:tcPrChange w:id="2734" w:author="智誠 楊" w:date="2021-05-07T13:44:00Z">
              <w:tcPr>
                <w:tcW w:w="514" w:type="dxa"/>
              </w:tcPr>
            </w:tcPrChange>
          </w:tcPr>
          <w:p w14:paraId="6860E2BB" w14:textId="77777777" w:rsidR="00E443FD" w:rsidRPr="00847BB7" w:rsidDel="00732CC7" w:rsidRDefault="00E443FD" w:rsidP="005860B0">
            <w:pPr>
              <w:rPr>
                <w:ins w:id="2735" w:author="智誠 楊" w:date="2021-05-07T11:58:00Z"/>
                <w:del w:id="2736" w:author="張金龍" w:date="2021-06-02T13:45:00Z"/>
                <w:rFonts w:ascii="標楷體" w:eastAsia="標楷體" w:hAnsi="標楷體"/>
              </w:rPr>
            </w:pPr>
          </w:p>
        </w:tc>
        <w:tc>
          <w:tcPr>
            <w:tcW w:w="407" w:type="dxa"/>
            <w:tcPrChange w:id="2737" w:author="智誠 楊" w:date="2021-05-07T13:44:00Z">
              <w:tcPr>
                <w:tcW w:w="407" w:type="dxa"/>
              </w:tcPr>
            </w:tcPrChange>
          </w:tcPr>
          <w:p w14:paraId="67E6FD84" w14:textId="77777777" w:rsidR="00E443FD" w:rsidRPr="00847BB7" w:rsidDel="00732CC7" w:rsidRDefault="00E443FD" w:rsidP="005860B0">
            <w:pPr>
              <w:jc w:val="center"/>
              <w:rPr>
                <w:ins w:id="2738" w:author="智誠 楊" w:date="2021-05-07T11:58:00Z"/>
                <w:del w:id="2739" w:author="張金龍" w:date="2021-06-02T13:45:00Z"/>
                <w:rFonts w:ascii="標楷體" w:eastAsia="標楷體" w:hAnsi="標楷體"/>
              </w:rPr>
            </w:pPr>
          </w:p>
        </w:tc>
        <w:tc>
          <w:tcPr>
            <w:tcW w:w="3544" w:type="dxa"/>
            <w:tcPrChange w:id="2740" w:author="智誠 楊" w:date="2021-05-07T13:44:00Z">
              <w:tcPr>
                <w:tcW w:w="3544" w:type="dxa"/>
              </w:tcPr>
            </w:tcPrChange>
          </w:tcPr>
          <w:p w14:paraId="2398AC23" w14:textId="77777777" w:rsidR="00E443FD" w:rsidRPr="000267BA" w:rsidDel="00732CC7" w:rsidRDefault="00E443FD" w:rsidP="005860B0">
            <w:pPr>
              <w:ind w:left="240" w:hangingChars="100" w:hanging="240"/>
              <w:rPr>
                <w:ins w:id="2741" w:author="智誠 楊" w:date="2021-05-07T11:58:00Z"/>
                <w:del w:id="2742" w:author="張金龍" w:date="2021-06-02T13:45:00Z"/>
                <w:rFonts w:ascii="標楷體" w:eastAsia="標楷體" w:hAnsi="標楷體"/>
              </w:rPr>
            </w:pPr>
          </w:p>
        </w:tc>
      </w:tr>
      <w:tr w:rsidR="00E443FD" w:rsidRPr="00847BB7" w:rsidDel="00732CC7" w14:paraId="3E72DDE0" w14:textId="77777777" w:rsidTr="005860B0">
        <w:tblPrEx>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ExChange w:id="2743" w:author="智誠 楊" w:date="2021-05-07T13:44:00Z">
            <w:tblPrEx>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Ex>
          </w:tblPrExChange>
        </w:tblPrEx>
        <w:trPr>
          <w:trHeight w:val="291"/>
          <w:jc w:val="center"/>
          <w:ins w:id="2744" w:author="智誠 楊" w:date="2021-05-07T11:58:00Z"/>
          <w:del w:id="2745" w:author="張金龍" w:date="2021-06-02T13:45:00Z"/>
          <w:trPrChange w:id="2746" w:author="智誠 楊" w:date="2021-05-07T13:44:00Z">
            <w:trPr>
              <w:trHeight w:val="291"/>
              <w:jc w:val="center"/>
            </w:trPr>
          </w:trPrChange>
        </w:trPr>
        <w:tc>
          <w:tcPr>
            <w:tcW w:w="456" w:type="dxa"/>
            <w:tcPrChange w:id="2747" w:author="智誠 楊" w:date="2021-05-07T13:44:00Z">
              <w:tcPr>
                <w:tcW w:w="456" w:type="dxa"/>
              </w:tcPr>
            </w:tcPrChange>
          </w:tcPr>
          <w:p w14:paraId="1BEC769C" w14:textId="77777777" w:rsidR="00E443FD" w:rsidDel="00732CC7" w:rsidRDefault="00E443FD" w:rsidP="005860B0">
            <w:pPr>
              <w:rPr>
                <w:ins w:id="2748" w:author="智誠 楊" w:date="2021-05-07T11:58:00Z"/>
                <w:del w:id="2749" w:author="張金龍" w:date="2021-06-02T13:45:00Z"/>
                <w:rFonts w:ascii="標楷體" w:eastAsia="標楷體" w:hAnsi="標楷體"/>
              </w:rPr>
            </w:pPr>
            <w:ins w:id="2750" w:author="智誠 楊" w:date="2021-05-07T11:59:00Z">
              <w:del w:id="2751" w:author="張金龍" w:date="2021-06-02T13:45:00Z">
                <w:r w:rsidDel="00732CC7">
                  <w:rPr>
                    <w:rFonts w:ascii="標楷體" w:eastAsia="標楷體" w:hAnsi="標楷體" w:hint="eastAsia"/>
                  </w:rPr>
                  <w:delText>5</w:delText>
                </w:r>
              </w:del>
            </w:ins>
          </w:p>
        </w:tc>
        <w:tc>
          <w:tcPr>
            <w:tcW w:w="1736" w:type="dxa"/>
            <w:tcPrChange w:id="2752" w:author="智誠 楊" w:date="2021-05-07T13:44:00Z">
              <w:tcPr>
                <w:tcW w:w="1736" w:type="dxa"/>
              </w:tcPr>
            </w:tcPrChange>
          </w:tcPr>
          <w:p w14:paraId="598EF3CB" w14:textId="77777777" w:rsidR="00E443FD" w:rsidDel="00732CC7" w:rsidRDefault="00E443FD" w:rsidP="005860B0">
            <w:pPr>
              <w:rPr>
                <w:ins w:id="2753" w:author="智誠 楊" w:date="2021-05-07T11:58:00Z"/>
                <w:del w:id="2754" w:author="張金龍" w:date="2021-06-02T13:45:00Z"/>
                <w:rFonts w:ascii="標楷體" w:eastAsia="標楷體" w:hAnsi="標楷體"/>
              </w:rPr>
            </w:pPr>
            <w:ins w:id="2755" w:author="智誠 楊" w:date="2021-05-07T11:59:00Z">
              <w:del w:id="2756" w:author="張金龍" w:date="2021-06-02T13:45:00Z">
                <w:r w:rsidDel="00732CC7">
                  <w:rPr>
                    <w:rFonts w:ascii="標楷體" w:eastAsia="標楷體" w:hAnsi="標楷體" w:hint="eastAsia"/>
                  </w:rPr>
                  <w:delText>金額合計超過</w:delText>
                </w:r>
              </w:del>
            </w:ins>
          </w:p>
        </w:tc>
        <w:tc>
          <w:tcPr>
            <w:tcW w:w="751" w:type="dxa"/>
            <w:tcPrChange w:id="2757" w:author="智誠 楊" w:date="2021-05-07T13:44:00Z">
              <w:tcPr>
                <w:tcW w:w="751" w:type="dxa"/>
              </w:tcPr>
            </w:tcPrChange>
          </w:tcPr>
          <w:p w14:paraId="5C2BAAA1" w14:textId="77777777" w:rsidR="00E443FD" w:rsidRPr="00847BB7" w:rsidDel="00732CC7" w:rsidRDefault="00E443FD" w:rsidP="005860B0">
            <w:pPr>
              <w:rPr>
                <w:ins w:id="2758" w:author="智誠 楊" w:date="2021-05-07T11:58:00Z"/>
                <w:del w:id="2759" w:author="張金龍" w:date="2021-06-02T13:45:00Z"/>
                <w:rFonts w:ascii="標楷體" w:eastAsia="標楷體" w:hAnsi="標楷體"/>
              </w:rPr>
            </w:pPr>
            <w:ins w:id="2760" w:author="智誠 楊" w:date="2021-05-07T11:59:00Z">
              <w:del w:id="2761" w:author="張金龍" w:date="2021-06-02T13:45:00Z">
                <w:r w:rsidDel="00732CC7">
                  <w:rPr>
                    <w:rFonts w:ascii="標楷體" w:eastAsia="標楷體" w:hAnsi="標楷體" w:hint="eastAsia"/>
                  </w:rPr>
                  <w:delText>14</w:delText>
                </w:r>
              </w:del>
            </w:ins>
          </w:p>
        </w:tc>
        <w:tc>
          <w:tcPr>
            <w:tcW w:w="1436" w:type="dxa"/>
            <w:tcPrChange w:id="2762" w:author="智誠 楊" w:date="2021-05-07T13:44:00Z">
              <w:tcPr>
                <w:tcW w:w="1305" w:type="dxa"/>
              </w:tcPr>
            </w:tcPrChange>
          </w:tcPr>
          <w:p w14:paraId="123DD44F" w14:textId="77777777" w:rsidR="00E443FD" w:rsidRPr="00847BB7" w:rsidDel="00732CC7" w:rsidRDefault="00E443FD" w:rsidP="005860B0">
            <w:pPr>
              <w:rPr>
                <w:ins w:id="2763" w:author="智誠 楊" w:date="2021-05-07T11:58:00Z"/>
                <w:del w:id="2764" w:author="張金龍" w:date="2021-06-02T13:45:00Z"/>
                <w:rFonts w:ascii="標楷體" w:eastAsia="標楷體" w:hAnsi="標楷體"/>
              </w:rPr>
            </w:pPr>
            <w:ins w:id="2765" w:author="智誠 楊" w:date="2021-05-07T13:43:00Z">
              <w:del w:id="2766" w:author="張金龍" w:date="2021-06-02T13:45:00Z">
                <w:r w:rsidDel="00732CC7">
                  <w:rPr>
                    <w:rFonts w:ascii="標楷體" w:eastAsia="標楷體" w:hAnsi="標楷體"/>
                  </w:rPr>
                  <w:delText>MlaundryParas</w:delText>
                </w:r>
                <w:r w:rsidDel="00732CC7">
                  <w:rPr>
                    <w:rFonts w:ascii="標楷體" w:eastAsia="標楷體" w:hAnsi="標楷體" w:hint="eastAsia"/>
                  </w:rPr>
                  <w:delText>.</w:delText>
                </w:r>
                <w:r w:rsidRPr="00050F5E" w:rsidDel="00732CC7">
                  <w:rPr>
                    <w:rFonts w:ascii="標楷體" w:eastAsia="標楷體" w:hAnsi="標楷體"/>
                  </w:rPr>
                  <w:delText>Factor3TotLimit</w:delText>
                </w:r>
              </w:del>
            </w:ins>
          </w:p>
        </w:tc>
        <w:tc>
          <w:tcPr>
            <w:tcW w:w="1896" w:type="dxa"/>
            <w:tcPrChange w:id="2767" w:author="智誠 楊" w:date="2021-05-07T13:44:00Z">
              <w:tcPr>
                <w:tcW w:w="2027" w:type="dxa"/>
                <w:gridSpan w:val="2"/>
              </w:tcPr>
            </w:tcPrChange>
          </w:tcPr>
          <w:p w14:paraId="69068ACD" w14:textId="77777777" w:rsidR="00E443FD" w:rsidRPr="00847BB7" w:rsidDel="00732CC7" w:rsidRDefault="00E443FD" w:rsidP="005860B0">
            <w:pPr>
              <w:rPr>
                <w:ins w:id="2768" w:author="智誠 楊" w:date="2021-05-07T11:58:00Z"/>
                <w:del w:id="2769" w:author="張金龍" w:date="2021-06-02T13:45:00Z"/>
                <w:rFonts w:ascii="標楷體" w:eastAsia="標楷體" w:hAnsi="標楷體"/>
                <w:lang w:eastAsia="zh-HK"/>
              </w:rPr>
            </w:pPr>
          </w:p>
        </w:tc>
        <w:tc>
          <w:tcPr>
            <w:tcW w:w="514" w:type="dxa"/>
            <w:tcPrChange w:id="2770" w:author="智誠 楊" w:date="2021-05-07T13:44:00Z">
              <w:tcPr>
                <w:tcW w:w="514" w:type="dxa"/>
              </w:tcPr>
            </w:tcPrChange>
          </w:tcPr>
          <w:p w14:paraId="3B07CBD7" w14:textId="77777777" w:rsidR="00E443FD" w:rsidRPr="00847BB7" w:rsidDel="00732CC7" w:rsidRDefault="00E443FD" w:rsidP="005860B0">
            <w:pPr>
              <w:rPr>
                <w:ins w:id="2771" w:author="智誠 楊" w:date="2021-05-07T11:58:00Z"/>
                <w:del w:id="2772" w:author="張金龍" w:date="2021-06-02T13:45:00Z"/>
                <w:rFonts w:ascii="標楷體" w:eastAsia="標楷體" w:hAnsi="標楷體"/>
              </w:rPr>
            </w:pPr>
            <w:ins w:id="2773" w:author="智誠 楊" w:date="2021-05-07T12:00:00Z">
              <w:del w:id="2774" w:author="張金龍" w:date="2021-06-02T13:45:00Z">
                <w:r w:rsidDel="00732CC7">
                  <w:rPr>
                    <w:rFonts w:ascii="標楷體" w:eastAsia="標楷體" w:hAnsi="標楷體" w:hint="eastAsia"/>
                  </w:rPr>
                  <w:delText>V</w:delText>
                </w:r>
              </w:del>
            </w:ins>
          </w:p>
        </w:tc>
        <w:tc>
          <w:tcPr>
            <w:tcW w:w="407" w:type="dxa"/>
            <w:tcPrChange w:id="2775" w:author="智誠 楊" w:date="2021-05-07T13:44:00Z">
              <w:tcPr>
                <w:tcW w:w="407" w:type="dxa"/>
              </w:tcPr>
            </w:tcPrChange>
          </w:tcPr>
          <w:p w14:paraId="3523CA21" w14:textId="77777777" w:rsidR="00E443FD" w:rsidRPr="00847BB7" w:rsidDel="00732CC7" w:rsidRDefault="00E443FD" w:rsidP="005860B0">
            <w:pPr>
              <w:jc w:val="center"/>
              <w:rPr>
                <w:ins w:id="2776" w:author="智誠 楊" w:date="2021-05-07T11:58:00Z"/>
                <w:del w:id="2777" w:author="張金龍" w:date="2021-06-02T13:45:00Z"/>
                <w:rFonts w:ascii="標楷體" w:eastAsia="標楷體" w:hAnsi="標楷體"/>
              </w:rPr>
            </w:pPr>
            <w:ins w:id="2778" w:author="智誠 楊" w:date="2021-05-07T12:00:00Z">
              <w:del w:id="2779" w:author="張金龍" w:date="2021-06-02T13:45:00Z">
                <w:r w:rsidRPr="00A01A6B" w:rsidDel="00732CC7">
                  <w:rPr>
                    <w:rFonts w:ascii="標楷體" w:eastAsia="標楷體" w:hAnsi="標楷體" w:hint="eastAsia"/>
                  </w:rPr>
                  <w:delText>W</w:delText>
                </w:r>
              </w:del>
            </w:ins>
          </w:p>
        </w:tc>
        <w:tc>
          <w:tcPr>
            <w:tcW w:w="3544" w:type="dxa"/>
            <w:tcPrChange w:id="2780" w:author="智誠 楊" w:date="2021-05-07T13:44:00Z">
              <w:tcPr>
                <w:tcW w:w="3544" w:type="dxa"/>
              </w:tcPr>
            </w:tcPrChange>
          </w:tcPr>
          <w:p w14:paraId="390E115B" w14:textId="77777777" w:rsidR="00E443FD" w:rsidDel="00732CC7" w:rsidRDefault="00E443FD" w:rsidP="005860B0">
            <w:pPr>
              <w:snapToGrid w:val="0"/>
              <w:ind w:left="238" w:hangingChars="99" w:hanging="238"/>
              <w:rPr>
                <w:ins w:id="2781" w:author="智誠 楊" w:date="2021-05-07T13:44:00Z"/>
                <w:del w:id="2782" w:author="張金龍" w:date="2021-06-02T13:45:00Z"/>
                <w:rFonts w:ascii="標楷體" w:eastAsia="標楷體" w:hAnsi="標楷體"/>
                <w:color w:val="000000" w:themeColor="text1"/>
              </w:rPr>
            </w:pPr>
            <w:ins w:id="2783" w:author="智誠 楊" w:date="2021-05-07T13:44:00Z">
              <w:del w:id="2784" w:author="張金龍" w:date="2021-06-02T13:45:00Z">
                <w:r w:rsidRPr="00A01A6B" w:rsidDel="00732CC7">
                  <w:rPr>
                    <w:rFonts w:ascii="標楷體" w:eastAsia="標楷體" w:hAnsi="標楷體" w:hint="eastAsia"/>
                    <w:color w:val="000000" w:themeColor="text1"/>
                  </w:rPr>
                  <w:delText>1.</w:delText>
                </w:r>
                <w:r w:rsidDel="00732CC7">
                  <w:rPr>
                    <w:rFonts w:ascii="標楷體" w:eastAsia="標楷體" w:hAnsi="標楷體" w:hint="eastAsia"/>
                    <w:color w:val="000000" w:themeColor="text1"/>
                  </w:rPr>
                  <w:delText>自動顯示,可修改</w:delText>
                </w:r>
              </w:del>
            </w:ins>
          </w:p>
          <w:p w14:paraId="6BBCA0D4" w14:textId="77777777" w:rsidR="00E443FD" w:rsidRPr="000267BA" w:rsidDel="00732CC7" w:rsidRDefault="00E443FD" w:rsidP="005860B0">
            <w:pPr>
              <w:ind w:left="240" w:hangingChars="100" w:hanging="240"/>
              <w:rPr>
                <w:ins w:id="2785" w:author="智誠 楊" w:date="2021-05-07T11:58:00Z"/>
                <w:del w:id="2786" w:author="張金龍" w:date="2021-06-02T13:45:00Z"/>
                <w:rFonts w:ascii="標楷體" w:eastAsia="標楷體" w:hAnsi="標楷體"/>
              </w:rPr>
            </w:pPr>
            <w:ins w:id="2787" w:author="智誠 楊" w:date="2021-05-07T13:45:00Z">
              <w:del w:id="2788" w:author="張金龍" w:date="2021-06-02T13:45:00Z">
                <w:r w:rsidDel="00732CC7">
                  <w:rPr>
                    <w:rFonts w:ascii="標楷體" w:eastAsia="標楷體" w:hAnsi="標楷體" w:hint="eastAsia"/>
                  </w:rPr>
                  <w:delText>2.</w:delText>
                </w:r>
                <w:r w:rsidDel="00732CC7">
                  <w:rPr>
                    <w:rFonts w:ascii="標楷體" w:eastAsia="標楷體" w:hAnsi="標楷體"/>
                  </w:rPr>
                  <w:delText>MlaundryParas</w:delText>
                </w:r>
                <w:r w:rsidDel="00732CC7">
                  <w:rPr>
                    <w:rFonts w:ascii="標楷體" w:eastAsia="標楷體" w:hAnsi="標楷體" w:hint="eastAsia"/>
                  </w:rPr>
                  <w:delText>.</w:delText>
                </w:r>
                <w:r w:rsidRPr="00050F5E" w:rsidDel="00732CC7">
                  <w:rPr>
                    <w:rFonts w:ascii="標楷體" w:eastAsia="標楷體" w:hAnsi="標楷體"/>
                  </w:rPr>
                  <w:delText>Factor3TotLimit</w:delText>
                </w:r>
              </w:del>
            </w:ins>
          </w:p>
        </w:tc>
      </w:tr>
    </w:tbl>
    <w:p w14:paraId="24AE7225" w14:textId="77777777" w:rsidR="00E443FD" w:rsidRDefault="00E443FD" w:rsidP="00E443FD"/>
    <w:p w14:paraId="535DBA00" w14:textId="6E9597E2" w:rsidR="00E443FD" w:rsidRPr="00B010CD" w:rsidRDefault="00E443FD">
      <w:pPr>
        <w:pStyle w:val="a"/>
        <w:rPr>
          <w:ins w:id="2789" w:author="智誠 楊" w:date="2021-05-07T11:32:00Z"/>
        </w:rPr>
        <w:pPrChange w:id="2790" w:author="智誠 楊" w:date="2021-05-07T16:36:00Z">
          <w:pPr>
            <w:pStyle w:val="a"/>
            <w:numPr>
              <w:numId w:val="21"/>
            </w:numPr>
            <w:tabs>
              <w:tab w:val="num" w:pos="1134"/>
            </w:tabs>
            <w:ind w:left="1134" w:hanging="1134"/>
          </w:pPr>
        </w:pPrChange>
      </w:pPr>
      <w:ins w:id="2791" w:author="智誠 楊" w:date="2021-05-07T11:32:00Z">
        <w:r w:rsidRPr="00B010CD">
          <w:t>UI畫面</w:t>
        </w:r>
      </w:ins>
      <w:r w:rsidRPr="00B010CD">
        <w:rPr>
          <w:rFonts w:hint="eastAsia"/>
        </w:rPr>
        <w:t>-</w:t>
      </w:r>
      <w:r w:rsidR="0079410E">
        <w:rPr>
          <w:rFonts w:hint="eastAsia"/>
          <w:lang w:eastAsia="zh-HK"/>
        </w:rPr>
        <w:t>人工確認</w:t>
      </w:r>
    </w:p>
    <w:p w14:paraId="4DB5738E" w14:textId="77777777" w:rsidR="00E443FD" w:rsidRDefault="00E443FD" w:rsidP="00E443FD">
      <w:pPr>
        <w:pStyle w:val="42"/>
        <w:spacing w:after="72"/>
        <w:ind w:leftChars="196" w:left="470"/>
        <w:rPr>
          <w:ins w:id="2792" w:author="智誠 楊" w:date="2021-05-07T11:32:00Z"/>
          <w:rFonts w:ascii="標楷體" w:hAnsi="標楷體"/>
        </w:rPr>
      </w:pPr>
      <w:ins w:id="2793" w:author="智誠 楊" w:date="2021-05-07T11:32:00Z">
        <w:r w:rsidRPr="00362205">
          <w:rPr>
            <w:rFonts w:ascii="標楷體" w:hAnsi="標楷體" w:hint="eastAsia"/>
          </w:rPr>
          <w:t>輸入畫面：</w:t>
        </w:r>
      </w:ins>
    </w:p>
    <w:p w14:paraId="451EFB75" w14:textId="586AA348" w:rsidR="00E443FD" w:rsidRDefault="00E443FD" w:rsidP="00E443FD">
      <w:pPr>
        <w:pStyle w:val="42"/>
        <w:spacing w:after="72"/>
        <w:ind w:leftChars="196" w:left="470"/>
        <w:rPr>
          <w:noProof/>
        </w:rPr>
      </w:pPr>
      <w:ins w:id="2794" w:author="智誠 楊" w:date="2021-05-07T11:55:00Z">
        <w:del w:id="2795" w:author="張金龍" w:date="2021-06-02T12:05:00Z">
          <w:r w:rsidRPr="00EA622E" w:rsidDel="001E1FBF">
            <w:rPr>
              <w:rFonts w:ascii="標楷體" w:hAnsi="標楷體"/>
              <w:noProof/>
            </w:rPr>
            <w:drawing>
              <wp:inline distT="0" distB="0" distL="0" distR="0" wp14:anchorId="58E501E2" wp14:editId="64861BE8">
                <wp:extent cx="6479540" cy="2482850"/>
                <wp:effectExtent l="0" t="0" r="0" b="0"/>
                <wp:docPr id="102" name="圖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479540" cy="2482850"/>
                        </a:xfrm>
                        <a:prstGeom prst="rect">
                          <a:avLst/>
                        </a:prstGeom>
                      </pic:spPr>
                    </pic:pic>
                  </a:graphicData>
                </a:graphic>
              </wp:inline>
            </w:drawing>
          </w:r>
        </w:del>
      </w:ins>
      <w:ins w:id="2796" w:author="張金龍" w:date="2021-06-02T12:05:00Z">
        <w:r w:rsidRPr="001E1FBF">
          <w:rPr>
            <w:noProof/>
          </w:rPr>
          <w:t xml:space="preserve"> </w:t>
        </w:r>
      </w:ins>
      <w:r w:rsidRPr="00E443FD">
        <w:rPr>
          <w:noProof/>
        </w:rPr>
        <w:drawing>
          <wp:inline distT="0" distB="0" distL="0" distR="0" wp14:anchorId="0E06E7D0" wp14:editId="0AD98E0F">
            <wp:extent cx="6479540" cy="4578985"/>
            <wp:effectExtent l="0" t="0" r="0" b="0"/>
            <wp:docPr id="105" name="圖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479540" cy="4578985"/>
                    </a:xfrm>
                    <a:prstGeom prst="rect">
                      <a:avLst/>
                    </a:prstGeom>
                  </pic:spPr>
                </pic:pic>
              </a:graphicData>
            </a:graphic>
          </wp:inline>
        </w:drawing>
      </w:r>
    </w:p>
    <w:p w14:paraId="50A18E6C" w14:textId="1D0D8F0E" w:rsidR="00E443FD" w:rsidRDefault="00E443FD" w:rsidP="00E443FD">
      <w:pPr>
        <w:pStyle w:val="42"/>
        <w:spacing w:after="72"/>
        <w:ind w:leftChars="-59" w:left="-142"/>
        <w:rPr>
          <w:ins w:id="2797" w:author="張金龍" w:date="2021-06-02T12:05:00Z"/>
          <w:noProof/>
        </w:rPr>
      </w:pPr>
      <w:r w:rsidRPr="00E443FD">
        <w:rPr>
          <w:noProof/>
        </w:rPr>
        <w:drawing>
          <wp:inline distT="0" distB="0" distL="0" distR="0" wp14:anchorId="2C35D96A" wp14:editId="14F17001">
            <wp:extent cx="6479540" cy="3269615"/>
            <wp:effectExtent l="0" t="0" r="0" b="0"/>
            <wp:docPr id="106" name="圖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479540" cy="3269615"/>
                    </a:xfrm>
                    <a:prstGeom prst="rect">
                      <a:avLst/>
                    </a:prstGeom>
                  </pic:spPr>
                </pic:pic>
              </a:graphicData>
            </a:graphic>
          </wp:inline>
        </w:drawing>
      </w:r>
    </w:p>
    <w:p w14:paraId="60E193AF" w14:textId="77777777" w:rsidR="00E443FD" w:rsidRPr="00D13949" w:rsidRDefault="00E443FD" w:rsidP="00E443FD">
      <w:pPr>
        <w:pStyle w:val="42"/>
        <w:spacing w:after="72"/>
        <w:ind w:leftChars="196" w:left="470"/>
        <w:rPr>
          <w:ins w:id="2798" w:author="智誠 楊" w:date="2021-05-07T11:32:00Z"/>
          <w:rFonts w:ascii="標楷體" w:hAnsi="標楷體"/>
        </w:rPr>
      </w:pPr>
    </w:p>
    <w:p w14:paraId="48EB813B" w14:textId="2D9E495C" w:rsidR="00E443FD" w:rsidRDefault="00E443FD">
      <w:pPr>
        <w:pStyle w:val="a"/>
        <w:pPrChange w:id="2799" w:author="智誠 楊" w:date="2021-05-07T16:36:00Z">
          <w:pPr>
            <w:pStyle w:val="a"/>
            <w:numPr>
              <w:numId w:val="21"/>
            </w:numPr>
            <w:tabs>
              <w:tab w:val="num" w:pos="1134"/>
            </w:tabs>
            <w:ind w:left="1134" w:hanging="1134"/>
          </w:pPr>
        </w:pPrChange>
      </w:pPr>
      <w:ins w:id="2800" w:author="智誠 楊" w:date="2021-05-07T11:32:00Z">
        <w:r>
          <w:t>輸入畫面</w:t>
        </w:r>
        <w:r>
          <w:rPr>
            <w:rFonts w:hint="eastAsia"/>
          </w:rPr>
          <w:t>按鈕</w:t>
        </w:r>
        <w:r>
          <w:t>說明</w:t>
        </w:r>
      </w:ins>
      <w:r w:rsidRPr="00B010CD">
        <w:rPr>
          <w:rFonts w:hint="eastAsia"/>
        </w:rPr>
        <w:t>-</w:t>
      </w:r>
      <w:r>
        <w:rPr>
          <w:rFonts w:hint="eastAsia"/>
          <w:lang w:eastAsia="zh-HK"/>
        </w:rPr>
        <w:t>人工確認</w:t>
      </w:r>
    </w:p>
    <w:p w14:paraId="0DC99A6A" w14:textId="77777777" w:rsidR="00E443FD" w:rsidRPr="0070265D" w:rsidRDefault="00E443FD" w:rsidP="00E443FD">
      <w:pPr>
        <w:rPr>
          <w:ins w:id="2801" w:author="智誠 楊" w:date="2021-05-07T11:32:00Z"/>
        </w:rPr>
      </w:pPr>
    </w:p>
    <w:tbl>
      <w:tblPr>
        <w:tblStyle w:val="ac"/>
        <w:tblW w:w="0" w:type="auto"/>
        <w:tblInd w:w="250" w:type="dxa"/>
        <w:tblLook w:val="04A0" w:firstRow="1" w:lastRow="0" w:firstColumn="1" w:lastColumn="0" w:noHBand="0" w:noVBand="1"/>
      </w:tblPr>
      <w:tblGrid>
        <w:gridCol w:w="851"/>
        <w:gridCol w:w="2126"/>
        <w:gridCol w:w="7033"/>
      </w:tblGrid>
      <w:tr w:rsidR="00E443FD" w:rsidRPr="00F5236F" w14:paraId="27A7E9A0" w14:textId="77777777" w:rsidTr="005860B0">
        <w:trPr>
          <w:ins w:id="2802" w:author="智誠 楊" w:date="2021-05-07T11:32:00Z"/>
        </w:trPr>
        <w:tc>
          <w:tcPr>
            <w:tcW w:w="851" w:type="dxa"/>
            <w:shd w:val="clear" w:color="auto" w:fill="D9D9D9" w:themeFill="background1" w:themeFillShade="D9"/>
          </w:tcPr>
          <w:p w14:paraId="0A359028" w14:textId="77777777" w:rsidR="00E443FD" w:rsidRPr="00F5236F" w:rsidRDefault="00E443FD" w:rsidP="005860B0">
            <w:pPr>
              <w:jc w:val="center"/>
              <w:rPr>
                <w:ins w:id="2803" w:author="智誠 楊" w:date="2021-05-07T11:32:00Z"/>
                <w:rFonts w:ascii="標楷體" w:eastAsia="標楷體" w:hAnsi="標楷體"/>
              </w:rPr>
            </w:pPr>
            <w:ins w:id="2804" w:author="智誠 楊" w:date="2021-05-07T11:32:00Z">
              <w:r w:rsidRPr="00F5236F">
                <w:rPr>
                  <w:rFonts w:ascii="標楷體" w:eastAsia="標楷體" w:hAnsi="標楷體" w:hint="eastAsia"/>
                  <w:lang w:eastAsia="zh-HK"/>
                </w:rPr>
                <w:t>序號</w:t>
              </w:r>
            </w:ins>
          </w:p>
        </w:tc>
        <w:tc>
          <w:tcPr>
            <w:tcW w:w="2126" w:type="dxa"/>
            <w:shd w:val="clear" w:color="auto" w:fill="D9D9D9" w:themeFill="background1" w:themeFillShade="D9"/>
          </w:tcPr>
          <w:p w14:paraId="43E7F21F" w14:textId="77777777" w:rsidR="00E443FD" w:rsidRPr="00F5236F" w:rsidRDefault="00E443FD" w:rsidP="005860B0">
            <w:pPr>
              <w:jc w:val="center"/>
              <w:rPr>
                <w:ins w:id="2805" w:author="智誠 楊" w:date="2021-05-07T11:32:00Z"/>
                <w:rFonts w:ascii="標楷體" w:eastAsia="標楷體" w:hAnsi="標楷體"/>
              </w:rPr>
            </w:pPr>
            <w:ins w:id="2806" w:author="智誠 楊" w:date="2021-05-07T11:32:00Z">
              <w:r>
                <w:rPr>
                  <w:rFonts w:ascii="標楷體" w:eastAsia="標楷體" w:hAnsi="標楷體" w:hint="eastAsia"/>
                  <w:lang w:eastAsia="zh-HK"/>
                </w:rPr>
                <w:t>按鈕名稱</w:t>
              </w:r>
            </w:ins>
          </w:p>
        </w:tc>
        <w:tc>
          <w:tcPr>
            <w:tcW w:w="7033" w:type="dxa"/>
            <w:shd w:val="clear" w:color="auto" w:fill="D9D9D9" w:themeFill="background1" w:themeFillShade="D9"/>
          </w:tcPr>
          <w:p w14:paraId="344073D1" w14:textId="77777777" w:rsidR="00E443FD" w:rsidRPr="00F5236F" w:rsidRDefault="00E443FD" w:rsidP="005860B0">
            <w:pPr>
              <w:jc w:val="center"/>
              <w:rPr>
                <w:ins w:id="2807" w:author="智誠 楊" w:date="2021-05-07T11:32:00Z"/>
                <w:rFonts w:ascii="標楷體" w:eastAsia="標楷體" w:hAnsi="標楷體"/>
              </w:rPr>
            </w:pPr>
            <w:ins w:id="2808" w:author="智誠 楊" w:date="2021-05-07T11:32:00Z">
              <w:r>
                <w:rPr>
                  <w:rFonts w:ascii="標楷體" w:eastAsia="標楷體" w:hAnsi="標楷體" w:hint="eastAsia"/>
                  <w:lang w:eastAsia="zh-HK"/>
                </w:rPr>
                <w:t>功能說明</w:t>
              </w:r>
            </w:ins>
          </w:p>
        </w:tc>
      </w:tr>
      <w:tr w:rsidR="00E443FD" w:rsidRPr="00EF520F" w14:paraId="04FA9992" w14:textId="77777777" w:rsidTr="005860B0">
        <w:trPr>
          <w:ins w:id="2809" w:author="智誠 楊" w:date="2021-05-07T11:32:00Z"/>
        </w:trPr>
        <w:tc>
          <w:tcPr>
            <w:tcW w:w="851" w:type="dxa"/>
          </w:tcPr>
          <w:p w14:paraId="6FBA6AA6" w14:textId="1256FDE1" w:rsidR="00E443FD" w:rsidRDefault="00E443FD" w:rsidP="005860B0">
            <w:pPr>
              <w:jc w:val="center"/>
              <w:rPr>
                <w:ins w:id="2810" w:author="智誠 楊" w:date="2021-05-07T11:32:00Z"/>
                <w:rFonts w:ascii="標楷體" w:eastAsia="標楷體" w:hAnsi="標楷體"/>
              </w:rPr>
            </w:pPr>
            <w:r>
              <w:rPr>
                <w:rFonts w:ascii="標楷體" w:eastAsia="標楷體" w:hAnsi="標楷體" w:hint="eastAsia"/>
              </w:rPr>
              <w:t>1</w:t>
            </w:r>
          </w:p>
        </w:tc>
        <w:tc>
          <w:tcPr>
            <w:tcW w:w="2126" w:type="dxa"/>
          </w:tcPr>
          <w:p w14:paraId="5D9A661A" w14:textId="477CB412" w:rsidR="00E443FD" w:rsidRDefault="00E443FD" w:rsidP="005860B0">
            <w:pPr>
              <w:rPr>
                <w:ins w:id="2811" w:author="智誠 楊" w:date="2021-05-07T11:32:00Z"/>
                <w:rFonts w:ascii="標楷體" w:eastAsia="標楷體" w:hAnsi="標楷體"/>
                <w:lang w:eastAsia="zh-HK"/>
              </w:rPr>
            </w:pPr>
            <w:r>
              <w:rPr>
                <w:rFonts w:ascii="標楷體" w:eastAsia="標楷體" w:hAnsi="標楷體" w:hint="eastAsia"/>
                <w:lang w:eastAsia="zh-HK"/>
              </w:rPr>
              <w:t>人工確認</w:t>
            </w:r>
          </w:p>
        </w:tc>
        <w:tc>
          <w:tcPr>
            <w:tcW w:w="7033" w:type="dxa"/>
          </w:tcPr>
          <w:p w14:paraId="6EEBEA37" w14:textId="77777777" w:rsidR="00BB67B7" w:rsidRPr="00BB67B7" w:rsidRDefault="00BB67B7" w:rsidP="00BB67B7">
            <w:pPr>
              <w:rPr>
                <w:rFonts w:eastAsia="標楷體"/>
                <w:shd w:val="pct15" w:color="auto" w:fill="FFFFFF"/>
              </w:rPr>
            </w:pPr>
            <w:r w:rsidRPr="00BB67B7">
              <w:rPr>
                <w:rFonts w:ascii="標楷體" w:eastAsia="標楷體" w:hAnsi="標楷體" w:hint="eastAsia"/>
                <w:shd w:val="pct15" w:color="auto" w:fill="FFFFFF"/>
              </w:rPr>
              <w:t>&lt;&lt;檢查說明&gt;&gt;</w:t>
            </w:r>
          </w:p>
          <w:p w14:paraId="70E54970" w14:textId="3E0C62B4" w:rsidR="00BB67B7" w:rsidRDefault="00BB67B7" w:rsidP="00BB67B7">
            <w:pPr>
              <w:ind w:left="240" w:hangingChars="100" w:hanging="240"/>
              <w:rPr>
                <w:rFonts w:ascii="標楷體" w:eastAsia="標楷體" w:hAnsi="標楷體"/>
              </w:rPr>
            </w:pPr>
            <w:r w:rsidRPr="008E6906">
              <w:rPr>
                <w:rFonts w:ascii="標楷體" w:eastAsia="標楷體" w:hAnsi="標楷體" w:hint="eastAsia"/>
              </w:rPr>
              <w:t>1.</w:t>
            </w:r>
            <w:r>
              <w:rPr>
                <w:rFonts w:ascii="標楷體" w:eastAsia="標楷體" w:hAnsi="標楷體" w:hint="eastAsia"/>
                <w:lang w:eastAsia="zh-HK"/>
              </w:rPr>
              <w:t>若</w:t>
            </w:r>
            <w:r>
              <w:rPr>
                <w:rFonts w:ascii="標楷體" w:eastAsia="標楷體" w:hAnsi="標楷體" w:hint="eastAsia"/>
              </w:rPr>
              <w:t>[</w:t>
            </w:r>
            <w:r>
              <w:rPr>
                <w:rFonts w:ascii="標楷體" w:eastAsia="標楷體" w:hAnsi="標楷體" w:hint="eastAsia"/>
                <w:lang w:eastAsia="zh-HK"/>
              </w:rPr>
              <w:t>檢核序號</w:t>
            </w:r>
            <w:r>
              <w:rPr>
                <w:rFonts w:ascii="標楷體" w:eastAsia="標楷體" w:hAnsi="標楷體" w:hint="eastAsia"/>
              </w:rPr>
              <w:t>]</w:t>
            </w:r>
            <w:r>
              <w:rPr>
                <w:rFonts w:ascii="標楷體" w:eastAsia="標楷體" w:hAnsi="標楷體" w:hint="eastAsia"/>
                <w:lang w:eastAsia="zh-HK"/>
              </w:rPr>
              <w:t>資料不</w:t>
            </w:r>
            <w:r w:rsidRPr="008E6906">
              <w:rPr>
                <w:rFonts w:ascii="標楷體" w:eastAsia="標楷體" w:hAnsi="標楷體" w:hint="eastAsia"/>
              </w:rPr>
              <w:t>存在[</w:t>
            </w:r>
            <w:r w:rsidRPr="00BB67B7">
              <w:rPr>
                <w:rFonts w:ascii="標楷體" w:eastAsia="標楷體" w:hAnsi="標楷體" w:hint="eastAsia"/>
              </w:rPr>
              <w:t>AML檢查紀錄檔</w:t>
            </w:r>
            <w:r w:rsidRPr="008E6906">
              <w:rPr>
                <w:rFonts w:ascii="標楷體" w:eastAsia="標楷體" w:hAnsi="標楷體" w:hint="eastAsia"/>
              </w:rPr>
              <w:t>(Tx</w:t>
            </w:r>
            <w:r>
              <w:rPr>
                <w:rFonts w:ascii="標楷體" w:eastAsia="標楷體" w:hAnsi="標楷體"/>
              </w:rPr>
              <w:t>AmlLog</w:t>
            </w:r>
            <w:r w:rsidRPr="008E6906">
              <w:rPr>
                <w:rFonts w:ascii="標楷體" w:eastAsia="標楷體" w:hAnsi="標楷體" w:hint="eastAsia"/>
              </w:rPr>
              <w:t>)],顯示錯誤訊息:"E</w:t>
            </w:r>
            <w:r>
              <w:rPr>
                <w:rFonts w:ascii="標楷體" w:eastAsia="標楷體" w:hAnsi="標楷體"/>
              </w:rPr>
              <w:t>C</w:t>
            </w:r>
            <w:r w:rsidRPr="008E6906">
              <w:rPr>
                <w:rFonts w:ascii="標楷體" w:eastAsia="標楷體" w:hAnsi="標楷體" w:hint="eastAsia"/>
              </w:rPr>
              <w:t>00</w:t>
            </w:r>
            <w:r>
              <w:rPr>
                <w:rFonts w:ascii="標楷體" w:eastAsia="標楷體" w:hAnsi="標楷體"/>
              </w:rPr>
              <w:t>1:</w:t>
            </w:r>
            <w:r w:rsidRPr="008E6906">
              <w:rPr>
                <w:rFonts w:ascii="標楷體" w:eastAsia="標楷體" w:hAnsi="標楷體" w:hint="eastAsia"/>
              </w:rPr>
              <w:t>資料</w:t>
            </w:r>
            <w:r>
              <w:rPr>
                <w:rFonts w:ascii="標楷體" w:eastAsia="標楷體" w:hAnsi="標楷體" w:hint="eastAsia"/>
                <w:lang w:eastAsia="zh-HK"/>
              </w:rPr>
              <w:t>不存在</w:t>
            </w:r>
            <w:r>
              <w:rPr>
                <w:rFonts w:ascii="標楷體" w:eastAsia="標楷體" w:hAnsi="標楷體" w:hint="eastAsia"/>
              </w:rPr>
              <w:t>(</w:t>
            </w:r>
            <w:r w:rsidRPr="001677D0">
              <w:rPr>
                <w:rFonts w:ascii="標楷體" w:eastAsia="標楷體" w:hAnsi="標楷體" w:hint="eastAsia"/>
              </w:rPr>
              <w:t>使用者代</w:t>
            </w:r>
            <w:r>
              <w:rPr>
                <w:rFonts w:ascii="標楷體" w:eastAsia="標楷體" w:hAnsi="標楷體" w:hint="eastAsia"/>
              </w:rPr>
              <w:t>號(</w:t>
            </w:r>
            <w:r w:rsidRPr="00BB67B7">
              <w:rPr>
                <w:rFonts w:ascii="標楷體" w:eastAsia="標楷體" w:hAnsi="標楷體"/>
              </w:rPr>
              <w:t>TxAmlLog.LogNo:</w:t>
            </w:r>
            <w:r>
              <w:rPr>
                <w:rFonts w:ascii="標楷體" w:eastAsia="標楷體" w:hAnsi="標楷體" w:hint="eastAsia"/>
              </w:rPr>
              <w:t>)</w:t>
            </w:r>
            <w:r w:rsidRPr="008E6906">
              <w:rPr>
                <w:rFonts w:ascii="標楷體" w:eastAsia="標楷體" w:hAnsi="標楷體" w:hint="eastAsia"/>
              </w:rPr>
              <w:t xml:space="preserve"> "</w:t>
            </w:r>
          </w:p>
          <w:p w14:paraId="273F4533" w14:textId="77777777" w:rsidR="00BB67B7" w:rsidRPr="00651325" w:rsidRDefault="00BB67B7" w:rsidP="00BB67B7">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4869FE77" w14:textId="77777777" w:rsidR="00BB67B7" w:rsidRDefault="00BB67B7" w:rsidP="005860B0">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更新</w:t>
            </w:r>
            <w:r w:rsidRPr="008E6906">
              <w:rPr>
                <w:rFonts w:ascii="標楷體" w:eastAsia="標楷體" w:hAnsi="標楷體" w:hint="eastAsia"/>
              </w:rPr>
              <w:t>[</w:t>
            </w:r>
            <w:r w:rsidRPr="00BB67B7">
              <w:rPr>
                <w:rFonts w:ascii="標楷體" w:eastAsia="標楷體" w:hAnsi="標楷體" w:hint="eastAsia"/>
              </w:rPr>
              <w:t>AML檢查紀錄檔</w:t>
            </w:r>
            <w:r w:rsidRPr="008E6906">
              <w:rPr>
                <w:rFonts w:ascii="標楷體" w:eastAsia="標楷體" w:hAnsi="標楷體" w:hint="eastAsia"/>
              </w:rPr>
              <w:t>(Tx</w:t>
            </w:r>
            <w:r>
              <w:rPr>
                <w:rFonts w:ascii="標楷體" w:eastAsia="標楷體" w:hAnsi="標楷體"/>
              </w:rPr>
              <w:t>AmlLog</w:t>
            </w:r>
            <w:r w:rsidRPr="008E6906">
              <w:rPr>
                <w:rFonts w:ascii="標楷體" w:eastAsia="標楷體" w:hAnsi="標楷體" w:hint="eastAsia"/>
              </w:rPr>
              <w:t>)]</w:t>
            </w:r>
            <w:r>
              <w:rPr>
                <w:rFonts w:ascii="標楷體" w:eastAsia="標楷體" w:hAnsi="標楷體" w:hint="eastAsia"/>
                <w:lang w:eastAsia="zh-HK"/>
              </w:rPr>
              <w:t>檔的</w:t>
            </w:r>
            <w:r>
              <w:rPr>
                <w:rFonts w:ascii="標楷體" w:eastAsia="標楷體" w:hAnsi="標楷體" w:hint="eastAsia"/>
              </w:rPr>
              <w:t>[</w:t>
            </w:r>
            <w:r w:rsidRPr="00BB67B7">
              <w:rPr>
                <w:rFonts w:ascii="標楷體" w:eastAsia="標楷體" w:hAnsi="標楷體" w:hint="eastAsia"/>
              </w:rPr>
              <w:t>人工檢核狀態</w:t>
            </w:r>
          </w:p>
          <w:p w14:paraId="074BE0C5" w14:textId="0263C42F" w:rsidR="00E443FD" w:rsidRDefault="00BB67B7" w:rsidP="00BB67B7">
            <w:pPr>
              <w:ind w:firstLineChars="100" w:firstLine="240"/>
              <w:rPr>
                <w:ins w:id="2812" w:author="智誠 楊" w:date="2021-05-07T11:32:00Z"/>
                <w:rFonts w:ascii="標楷體" w:eastAsia="標楷體" w:hAnsi="標楷體"/>
                <w:lang w:eastAsia="zh-HK"/>
              </w:rPr>
            </w:pPr>
            <w:r>
              <w:rPr>
                <w:rFonts w:ascii="標楷體" w:eastAsia="標楷體" w:hAnsi="標楷體" w:hint="eastAsia"/>
              </w:rPr>
              <w:t>(</w:t>
            </w:r>
            <w:r w:rsidRPr="00BB67B7">
              <w:rPr>
                <w:rFonts w:ascii="標楷體" w:eastAsia="標楷體" w:hAnsi="標楷體"/>
              </w:rPr>
              <w:t>ConfirmCode</w:t>
            </w:r>
            <w:r>
              <w:rPr>
                <w:rFonts w:ascii="標楷體" w:eastAsia="標楷體" w:hAnsi="標楷體" w:hint="eastAsia"/>
              </w:rPr>
              <w:t>)]</w:t>
            </w:r>
            <w:r>
              <w:rPr>
                <w:rFonts w:ascii="標楷體" w:eastAsia="標楷體" w:hAnsi="標楷體" w:hint="eastAsia"/>
                <w:lang w:eastAsia="zh-HK"/>
              </w:rPr>
              <w:t>值</w:t>
            </w:r>
          </w:p>
        </w:tc>
      </w:tr>
      <w:tr w:rsidR="00E443FD" w:rsidRPr="00EF520F" w14:paraId="0CBB52A9" w14:textId="77777777" w:rsidTr="005860B0">
        <w:tc>
          <w:tcPr>
            <w:tcW w:w="851" w:type="dxa"/>
          </w:tcPr>
          <w:p w14:paraId="2A15E25F" w14:textId="46D1DD28" w:rsidR="00E443FD" w:rsidRDefault="00E443FD" w:rsidP="00E443FD">
            <w:pPr>
              <w:jc w:val="center"/>
              <w:rPr>
                <w:rFonts w:ascii="標楷體" w:eastAsia="標楷體" w:hAnsi="標楷體"/>
              </w:rPr>
            </w:pPr>
            <w:r>
              <w:rPr>
                <w:rFonts w:ascii="標楷體" w:eastAsia="標楷體" w:hAnsi="標楷體" w:hint="eastAsia"/>
              </w:rPr>
              <w:t>1</w:t>
            </w:r>
          </w:p>
        </w:tc>
        <w:tc>
          <w:tcPr>
            <w:tcW w:w="2126" w:type="dxa"/>
          </w:tcPr>
          <w:p w14:paraId="249A275D" w14:textId="7C1E1A19" w:rsidR="00E443FD" w:rsidRDefault="00E443FD" w:rsidP="00E443FD">
            <w:pPr>
              <w:rPr>
                <w:rFonts w:ascii="標楷體" w:eastAsia="標楷體" w:hAnsi="標楷體"/>
                <w:lang w:eastAsia="zh-HK"/>
              </w:rPr>
            </w:pPr>
            <w:ins w:id="2813" w:author="智誠 楊" w:date="2021-05-07T11:32:00Z">
              <w:r>
                <w:rPr>
                  <w:rFonts w:ascii="標楷體" w:eastAsia="標楷體" w:hAnsi="標楷體" w:hint="eastAsia"/>
                  <w:lang w:eastAsia="zh-HK"/>
                </w:rPr>
                <w:t>離開</w:t>
              </w:r>
            </w:ins>
          </w:p>
        </w:tc>
        <w:tc>
          <w:tcPr>
            <w:tcW w:w="7033" w:type="dxa"/>
          </w:tcPr>
          <w:p w14:paraId="48E4CDE3" w14:textId="29DC37BB" w:rsidR="00E443FD" w:rsidRDefault="00E443FD" w:rsidP="00E443FD">
            <w:pPr>
              <w:rPr>
                <w:rFonts w:ascii="標楷體" w:eastAsia="標楷體" w:hAnsi="標楷體"/>
                <w:lang w:eastAsia="zh-HK"/>
              </w:rPr>
            </w:pPr>
            <w:ins w:id="2814" w:author="智誠 楊" w:date="2021-05-07T11:32:00Z">
              <w:r>
                <w:rPr>
                  <w:rFonts w:ascii="標楷體" w:eastAsia="標楷體" w:hAnsi="標楷體" w:hint="eastAsia"/>
                  <w:lang w:eastAsia="zh-HK"/>
                </w:rPr>
                <w:t>關閉此畫面</w:t>
              </w:r>
            </w:ins>
          </w:p>
        </w:tc>
      </w:tr>
    </w:tbl>
    <w:p w14:paraId="1CE22BC4" w14:textId="77777777" w:rsidR="00E443FD" w:rsidRDefault="00E443FD" w:rsidP="00E443FD">
      <w:pPr>
        <w:pStyle w:val="a"/>
        <w:numPr>
          <w:ilvl w:val="0"/>
          <w:numId w:val="0"/>
        </w:numPr>
        <w:ind w:left="1134"/>
      </w:pPr>
    </w:p>
    <w:p w14:paraId="2BB5BABF" w14:textId="608FEB5A" w:rsidR="00E443FD" w:rsidRDefault="00E443FD">
      <w:pPr>
        <w:pStyle w:val="a"/>
        <w:rPr>
          <w:ins w:id="2815" w:author="張金龍" w:date="2021-06-02T13:43:00Z"/>
        </w:rPr>
        <w:pPrChange w:id="2816" w:author="智誠 楊" w:date="2021-05-07T16:36:00Z">
          <w:pPr>
            <w:pStyle w:val="a"/>
            <w:numPr>
              <w:numId w:val="21"/>
            </w:numPr>
            <w:tabs>
              <w:tab w:val="num" w:pos="1134"/>
            </w:tabs>
            <w:ind w:left="1134" w:hanging="1134"/>
          </w:pPr>
        </w:pPrChange>
      </w:pPr>
      <w:ins w:id="2817" w:author="智誠 楊" w:date="2021-05-07T11:32:00Z">
        <w:r>
          <w:t>輸入畫面資料說明</w:t>
        </w:r>
      </w:ins>
      <w:r w:rsidRPr="00B010CD">
        <w:rPr>
          <w:rFonts w:hint="eastAsia"/>
        </w:rPr>
        <w:t>-</w:t>
      </w:r>
      <w:r>
        <w:rPr>
          <w:rFonts w:hint="eastAsia"/>
          <w:lang w:eastAsia="zh-HK"/>
        </w:rPr>
        <w:t>人工確認</w:t>
      </w:r>
    </w:p>
    <w:p w14:paraId="75CA023B" w14:textId="77777777" w:rsidR="00E443FD" w:rsidRPr="00DD69FD" w:rsidRDefault="00E443FD">
      <w:pPr>
        <w:rPr>
          <w:ins w:id="2818" w:author="智誠 楊" w:date="2021-05-07T11:32:00Z"/>
        </w:rPr>
        <w:pPrChange w:id="2819" w:author="張金龍" w:date="2021-06-02T13:43:00Z">
          <w:pPr>
            <w:pStyle w:val="a"/>
            <w:numPr>
              <w:numId w:val="21"/>
            </w:numPr>
            <w:tabs>
              <w:tab w:val="num" w:pos="1134"/>
            </w:tabs>
            <w:ind w:left="1134" w:hanging="1134"/>
          </w:pPr>
        </w:pPrChange>
      </w:pPr>
    </w:p>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751"/>
        <w:gridCol w:w="1436"/>
        <w:gridCol w:w="1896"/>
        <w:gridCol w:w="514"/>
        <w:gridCol w:w="407"/>
        <w:gridCol w:w="3544"/>
        <w:tblGridChange w:id="2820">
          <w:tblGrid>
            <w:gridCol w:w="456"/>
            <w:gridCol w:w="1736"/>
            <w:gridCol w:w="751"/>
            <w:gridCol w:w="1305"/>
            <w:gridCol w:w="131"/>
            <w:gridCol w:w="1896"/>
            <w:gridCol w:w="514"/>
            <w:gridCol w:w="407"/>
            <w:gridCol w:w="3544"/>
          </w:tblGrid>
        </w:tblGridChange>
      </w:tblGrid>
      <w:tr w:rsidR="00E443FD" w:rsidRPr="00847BB7" w14:paraId="3BBC3555" w14:textId="77777777" w:rsidTr="005860B0">
        <w:trPr>
          <w:trHeight w:val="388"/>
          <w:tblHeader/>
          <w:jc w:val="center"/>
          <w:ins w:id="2821" w:author="智誠 楊" w:date="2021-05-07T11:32:00Z"/>
        </w:trPr>
        <w:tc>
          <w:tcPr>
            <w:tcW w:w="456" w:type="dxa"/>
            <w:vMerge w:val="restart"/>
            <w:shd w:val="clear" w:color="auto" w:fill="D9D9D9" w:themeFill="background1" w:themeFillShade="D9"/>
          </w:tcPr>
          <w:p w14:paraId="61C49142" w14:textId="77777777" w:rsidR="00E443FD" w:rsidRPr="00847BB7" w:rsidRDefault="00E443FD" w:rsidP="005860B0">
            <w:pPr>
              <w:rPr>
                <w:ins w:id="2822" w:author="智誠 楊" w:date="2021-05-07T11:32:00Z"/>
                <w:rFonts w:ascii="標楷體" w:eastAsia="標楷體" w:hAnsi="標楷體"/>
              </w:rPr>
            </w:pPr>
            <w:ins w:id="2823" w:author="智誠 楊" w:date="2021-05-07T11:32:00Z">
              <w:r w:rsidRPr="00847BB7">
                <w:rPr>
                  <w:rFonts w:ascii="標楷體" w:eastAsia="標楷體" w:hAnsi="標楷體"/>
                </w:rPr>
                <w:t>序號</w:t>
              </w:r>
            </w:ins>
          </w:p>
        </w:tc>
        <w:tc>
          <w:tcPr>
            <w:tcW w:w="1736" w:type="dxa"/>
            <w:vMerge w:val="restart"/>
            <w:shd w:val="clear" w:color="auto" w:fill="D9D9D9" w:themeFill="background1" w:themeFillShade="D9"/>
          </w:tcPr>
          <w:p w14:paraId="4D058CAF" w14:textId="77777777" w:rsidR="00E443FD" w:rsidRPr="00847BB7" w:rsidRDefault="00E443FD" w:rsidP="005860B0">
            <w:pPr>
              <w:rPr>
                <w:ins w:id="2824" w:author="智誠 楊" w:date="2021-05-07T11:32:00Z"/>
                <w:rFonts w:ascii="標楷體" w:eastAsia="標楷體" w:hAnsi="標楷體"/>
              </w:rPr>
            </w:pPr>
            <w:ins w:id="2825" w:author="智誠 楊" w:date="2021-05-07T11:32:00Z">
              <w:r w:rsidRPr="00847BB7">
                <w:rPr>
                  <w:rFonts w:ascii="標楷體" w:eastAsia="標楷體" w:hAnsi="標楷體"/>
                </w:rPr>
                <w:t>欄位</w:t>
              </w:r>
            </w:ins>
          </w:p>
        </w:tc>
        <w:tc>
          <w:tcPr>
            <w:tcW w:w="5004" w:type="dxa"/>
            <w:gridSpan w:val="5"/>
            <w:shd w:val="clear" w:color="auto" w:fill="D9D9D9" w:themeFill="background1" w:themeFillShade="D9"/>
          </w:tcPr>
          <w:p w14:paraId="68F2EB24" w14:textId="77777777" w:rsidR="00E443FD" w:rsidRPr="00847BB7" w:rsidRDefault="00E443FD" w:rsidP="005860B0">
            <w:pPr>
              <w:jc w:val="center"/>
              <w:rPr>
                <w:ins w:id="2826" w:author="智誠 楊" w:date="2021-05-07T11:32:00Z"/>
                <w:rFonts w:ascii="標楷體" w:eastAsia="標楷體" w:hAnsi="標楷體"/>
              </w:rPr>
            </w:pPr>
            <w:ins w:id="2827" w:author="智誠 楊" w:date="2021-05-07T11:32:00Z">
              <w:r w:rsidRPr="00847BB7">
                <w:rPr>
                  <w:rFonts w:ascii="標楷體" w:eastAsia="標楷體" w:hAnsi="標楷體"/>
                </w:rPr>
                <w:t>說明</w:t>
              </w:r>
            </w:ins>
          </w:p>
        </w:tc>
        <w:tc>
          <w:tcPr>
            <w:tcW w:w="3544" w:type="dxa"/>
            <w:vMerge w:val="restart"/>
            <w:shd w:val="clear" w:color="auto" w:fill="D9D9D9" w:themeFill="background1" w:themeFillShade="D9"/>
          </w:tcPr>
          <w:p w14:paraId="4A33AE8D" w14:textId="77777777" w:rsidR="00E443FD" w:rsidRPr="00847BB7" w:rsidRDefault="00E443FD" w:rsidP="005860B0">
            <w:pPr>
              <w:rPr>
                <w:ins w:id="2828" w:author="智誠 楊" w:date="2021-05-07T11:32:00Z"/>
                <w:rFonts w:ascii="標楷體" w:eastAsia="標楷體" w:hAnsi="標楷體"/>
              </w:rPr>
            </w:pPr>
            <w:ins w:id="2829" w:author="智誠 楊" w:date="2021-05-07T11:32:00Z">
              <w:r w:rsidRPr="00847BB7">
                <w:rPr>
                  <w:rFonts w:ascii="標楷體" w:eastAsia="標楷體" w:hAnsi="標楷體"/>
                </w:rPr>
                <w:t>處理邏輯及注意事項</w:t>
              </w:r>
            </w:ins>
          </w:p>
        </w:tc>
      </w:tr>
      <w:tr w:rsidR="00E443FD" w:rsidRPr="00847BB7" w14:paraId="09C45097" w14:textId="77777777" w:rsidTr="005860B0">
        <w:tblPrEx>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ExChange w:id="2830" w:author="智誠 楊" w:date="2021-05-07T13:44:00Z">
            <w:tblPrEx>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Ex>
          </w:tblPrExChange>
        </w:tblPrEx>
        <w:trPr>
          <w:trHeight w:val="244"/>
          <w:tblHeader/>
          <w:jc w:val="center"/>
          <w:ins w:id="2831" w:author="智誠 楊" w:date="2021-05-07T11:32:00Z"/>
          <w:trPrChange w:id="2832" w:author="智誠 楊" w:date="2021-05-07T13:44:00Z">
            <w:trPr>
              <w:trHeight w:val="244"/>
              <w:tblHeader/>
              <w:jc w:val="center"/>
            </w:trPr>
          </w:trPrChange>
        </w:trPr>
        <w:tc>
          <w:tcPr>
            <w:tcW w:w="456" w:type="dxa"/>
            <w:vMerge/>
            <w:shd w:val="clear" w:color="auto" w:fill="D9D9D9" w:themeFill="background1" w:themeFillShade="D9"/>
            <w:tcPrChange w:id="2833" w:author="智誠 楊" w:date="2021-05-07T13:44:00Z">
              <w:tcPr>
                <w:tcW w:w="456" w:type="dxa"/>
                <w:vMerge/>
                <w:shd w:val="clear" w:color="auto" w:fill="D9D9D9" w:themeFill="background1" w:themeFillShade="D9"/>
              </w:tcPr>
            </w:tcPrChange>
          </w:tcPr>
          <w:p w14:paraId="3E56DD1D" w14:textId="77777777" w:rsidR="00E443FD" w:rsidRPr="00847BB7" w:rsidRDefault="00E443FD" w:rsidP="005860B0">
            <w:pPr>
              <w:rPr>
                <w:ins w:id="2834" w:author="智誠 楊" w:date="2021-05-07T11:32:00Z"/>
                <w:rFonts w:ascii="標楷體" w:eastAsia="標楷體" w:hAnsi="標楷體"/>
              </w:rPr>
            </w:pPr>
          </w:p>
        </w:tc>
        <w:tc>
          <w:tcPr>
            <w:tcW w:w="1736" w:type="dxa"/>
            <w:vMerge/>
            <w:shd w:val="clear" w:color="auto" w:fill="D9D9D9" w:themeFill="background1" w:themeFillShade="D9"/>
            <w:tcPrChange w:id="2835" w:author="智誠 楊" w:date="2021-05-07T13:44:00Z">
              <w:tcPr>
                <w:tcW w:w="1736" w:type="dxa"/>
                <w:vMerge/>
                <w:shd w:val="clear" w:color="auto" w:fill="D9D9D9" w:themeFill="background1" w:themeFillShade="D9"/>
              </w:tcPr>
            </w:tcPrChange>
          </w:tcPr>
          <w:p w14:paraId="256D7635" w14:textId="77777777" w:rsidR="00E443FD" w:rsidRPr="00847BB7" w:rsidRDefault="00E443FD" w:rsidP="005860B0">
            <w:pPr>
              <w:rPr>
                <w:ins w:id="2836" w:author="智誠 楊" w:date="2021-05-07T11:32:00Z"/>
                <w:rFonts w:ascii="標楷體" w:eastAsia="標楷體" w:hAnsi="標楷體"/>
              </w:rPr>
            </w:pPr>
          </w:p>
        </w:tc>
        <w:tc>
          <w:tcPr>
            <w:tcW w:w="751" w:type="dxa"/>
            <w:shd w:val="clear" w:color="auto" w:fill="D9D9D9" w:themeFill="background1" w:themeFillShade="D9"/>
            <w:tcPrChange w:id="2837" w:author="智誠 楊" w:date="2021-05-07T13:44:00Z">
              <w:tcPr>
                <w:tcW w:w="751" w:type="dxa"/>
                <w:shd w:val="clear" w:color="auto" w:fill="D9D9D9" w:themeFill="background1" w:themeFillShade="D9"/>
              </w:tcPr>
            </w:tcPrChange>
          </w:tcPr>
          <w:p w14:paraId="735C8C78" w14:textId="77777777" w:rsidR="00E443FD" w:rsidRPr="00847BB7" w:rsidRDefault="00E443FD" w:rsidP="005860B0">
            <w:pPr>
              <w:rPr>
                <w:ins w:id="2838" w:author="智誠 楊" w:date="2021-05-07T11:32:00Z"/>
                <w:rFonts w:ascii="標楷體" w:eastAsia="標楷體" w:hAnsi="標楷體"/>
              </w:rPr>
            </w:pPr>
            <w:ins w:id="2839" w:author="智誠 楊" w:date="2021-05-07T11:32:00Z">
              <w:r w:rsidRPr="00847BB7">
                <w:rPr>
                  <w:rFonts w:ascii="標楷體" w:eastAsia="標楷體" w:hAnsi="標楷體" w:hint="eastAsia"/>
                </w:rPr>
                <w:t>資料</w:t>
              </w:r>
              <w:del w:id="2840" w:author="張金龍" w:date="2021-06-02T13:44:00Z">
                <w:r w:rsidRPr="00847BB7" w:rsidDel="00732CC7">
                  <w:rPr>
                    <w:rFonts w:ascii="標楷體" w:eastAsia="標楷體" w:hAnsi="標楷體" w:hint="eastAsia"/>
                  </w:rPr>
                  <w:delText>型態</w:delText>
                </w:r>
              </w:del>
              <w:r w:rsidRPr="00847BB7">
                <w:rPr>
                  <w:rFonts w:ascii="標楷體" w:eastAsia="標楷體" w:hAnsi="標楷體" w:hint="eastAsia"/>
                </w:rPr>
                <w:t>長度</w:t>
              </w:r>
            </w:ins>
          </w:p>
        </w:tc>
        <w:tc>
          <w:tcPr>
            <w:tcW w:w="1436" w:type="dxa"/>
            <w:shd w:val="clear" w:color="auto" w:fill="D9D9D9" w:themeFill="background1" w:themeFillShade="D9"/>
            <w:tcPrChange w:id="2841" w:author="智誠 楊" w:date="2021-05-07T13:44:00Z">
              <w:tcPr>
                <w:tcW w:w="1305" w:type="dxa"/>
                <w:shd w:val="clear" w:color="auto" w:fill="D9D9D9" w:themeFill="background1" w:themeFillShade="D9"/>
              </w:tcPr>
            </w:tcPrChange>
          </w:tcPr>
          <w:p w14:paraId="4085C0CB" w14:textId="77777777" w:rsidR="00E443FD" w:rsidRPr="00847BB7" w:rsidRDefault="00E443FD" w:rsidP="005860B0">
            <w:pPr>
              <w:rPr>
                <w:ins w:id="2842" w:author="智誠 楊" w:date="2021-05-07T11:32:00Z"/>
                <w:rFonts w:ascii="標楷體" w:eastAsia="標楷體" w:hAnsi="標楷體"/>
              </w:rPr>
            </w:pPr>
            <w:ins w:id="2843" w:author="智誠 楊" w:date="2021-05-07T11:32:00Z">
              <w:r w:rsidRPr="00847BB7">
                <w:rPr>
                  <w:rFonts w:ascii="標楷體" w:eastAsia="標楷體" w:hAnsi="標楷體"/>
                </w:rPr>
                <w:t>預設值</w:t>
              </w:r>
            </w:ins>
          </w:p>
        </w:tc>
        <w:tc>
          <w:tcPr>
            <w:tcW w:w="1896" w:type="dxa"/>
            <w:shd w:val="clear" w:color="auto" w:fill="D9D9D9" w:themeFill="background1" w:themeFillShade="D9"/>
            <w:tcPrChange w:id="2844" w:author="智誠 楊" w:date="2021-05-07T13:44:00Z">
              <w:tcPr>
                <w:tcW w:w="2027" w:type="dxa"/>
                <w:gridSpan w:val="2"/>
                <w:shd w:val="clear" w:color="auto" w:fill="D9D9D9" w:themeFill="background1" w:themeFillShade="D9"/>
              </w:tcPr>
            </w:tcPrChange>
          </w:tcPr>
          <w:p w14:paraId="6642067B" w14:textId="77777777" w:rsidR="00E443FD" w:rsidRPr="00847BB7" w:rsidRDefault="00E443FD" w:rsidP="005860B0">
            <w:pPr>
              <w:rPr>
                <w:ins w:id="2845" w:author="智誠 楊" w:date="2021-05-07T11:32:00Z"/>
                <w:rFonts w:ascii="標楷體" w:eastAsia="標楷體" w:hAnsi="標楷體"/>
              </w:rPr>
            </w:pPr>
            <w:ins w:id="2846" w:author="智誠 楊" w:date="2021-05-07T11:32:00Z">
              <w:r w:rsidRPr="00847BB7">
                <w:rPr>
                  <w:rFonts w:ascii="標楷體" w:eastAsia="標楷體" w:hAnsi="標楷體"/>
                </w:rPr>
                <w:t>選單內容</w:t>
              </w:r>
            </w:ins>
          </w:p>
        </w:tc>
        <w:tc>
          <w:tcPr>
            <w:tcW w:w="514" w:type="dxa"/>
            <w:shd w:val="clear" w:color="auto" w:fill="D9D9D9" w:themeFill="background1" w:themeFillShade="D9"/>
            <w:tcPrChange w:id="2847" w:author="智誠 楊" w:date="2021-05-07T13:44:00Z">
              <w:tcPr>
                <w:tcW w:w="514" w:type="dxa"/>
                <w:shd w:val="clear" w:color="auto" w:fill="D9D9D9" w:themeFill="background1" w:themeFillShade="D9"/>
              </w:tcPr>
            </w:tcPrChange>
          </w:tcPr>
          <w:p w14:paraId="0DFF9B9E" w14:textId="77777777" w:rsidR="00E443FD" w:rsidRPr="00847BB7" w:rsidRDefault="00E443FD" w:rsidP="005860B0">
            <w:pPr>
              <w:rPr>
                <w:ins w:id="2848" w:author="智誠 楊" w:date="2021-05-07T11:32:00Z"/>
                <w:rFonts w:ascii="標楷體" w:eastAsia="標楷體" w:hAnsi="標楷體"/>
              </w:rPr>
            </w:pPr>
            <w:ins w:id="2849" w:author="智誠 楊" w:date="2021-05-07T11:32:00Z">
              <w:r w:rsidRPr="00847BB7">
                <w:rPr>
                  <w:rFonts w:ascii="標楷體" w:eastAsia="標楷體" w:hAnsi="標楷體"/>
                </w:rPr>
                <w:t>必填</w:t>
              </w:r>
            </w:ins>
          </w:p>
        </w:tc>
        <w:tc>
          <w:tcPr>
            <w:tcW w:w="407" w:type="dxa"/>
            <w:shd w:val="clear" w:color="auto" w:fill="D9D9D9" w:themeFill="background1" w:themeFillShade="D9"/>
            <w:tcPrChange w:id="2850" w:author="智誠 楊" w:date="2021-05-07T13:44:00Z">
              <w:tcPr>
                <w:tcW w:w="407" w:type="dxa"/>
                <w:shd w:val="clear" w:color="auto" w:fill="D9D9D9" w:themeFill="background1" w:themeFillShade="D9"/>
              </w:tcPr>
            </w:tcPrChange>
          </w:tcPr>
          <w:p w14:paraId="2201A456" w14:textId="77777777" w:rsidR="00E443FD" w:rsidRPr="00847BB7" w:rsidRDefault="00E443FD" w:rsidP="005860B0">
            <w:pPr>
              <w:rPr>
                <w:ins w:id="2851" w:author="智誠 楊" w:date="2021-05-07T11:32:00Z"/>
                <w:rFonts w:ascii="標楷體" w:eastAsia="標楷體" w:hAnsi="標楷體"/>
              </w:rPr>
            </w:pPr>
            <w:ins w:id="2852" w:author="智誠 楊" w:date="2021-05-07T11:32:00Z">
              <w:r w:rsidRPr="00847BB7">
                <w:rPr>
                  <w:rFonts w:ascii="標楷體" w:eastAsia="標楷體" w:hAnsi="標楷體"/>
                </w:rPr>
                <w:t>R/W</w:t>
              </w:r>
            </w:ins>
          </w:p>
        </w:tc>
        <w:tc>
          <w:tcPr>
            <w:tcW w:w="3544" w:type="dxa"/>
            <w:vMerge/>
            <w:shd w:val="clear" w:color="auto" w:fill="D9D9D9" w:themeFill="background1" w:themeFillShade="D9"/>
            <w:tcPrChange w:id="2853" w:author="智誠 楊" w:date="2021-05-07T13:44:00Z">
              <w:tcPr>
                <w:tcW w:w="3544" w:type="dxa"/>
                <w:vMerge/>
                <w:shd w:val="clear" w:color="auto" w:fill="D9D9D9" w:themeFill="background1" w:themeFillShade="D9"/>
              </w:tcPr>
            </w:tcPrChange>
          </w:tcPr>
          <w:p w14:paraId="340A49F7" w14:textId="77777777" w:rsidR="00E443FD" w:rsidRPr="00847BB7" w:rsidRDefault="00E443FD" w:rsidP="005860B0">
            <w:pPr>
              <w:rPr>
                <w:ins w:id="2854" w:author="智誠 楊" w:date="2021-05-07T11:32:00Z"/>
                <w:rFonts w:ascii="標楷體" w:eastAsia="標楷體" w:hAnsi="標楷體"/>
              </w:rPr>
            </w:pPr>
          </w:p>
        </w:tc>
      </w:tr>
      <w:tr w:rsidR="00E443FD" w:rsidRPr="00847BB7" w14:paraId="42375FBE" w14:textId="77777777" w:rsidTr="005860B0">
        <w:tblPrEx>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ExChange w:id="2855" w:author="智誠 楊" w:date="2021-05-07T13:44:00Z">
            <w:tblPrEx>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Ex>
          </w:tblPrExChange>
        </w:tblPrEx>
        <w:trPr>
          <w:trHeight w:val="244"/>
          <w:jc w:val="center"/>
          <w:ins w:id="2856" w:author="智誠 楊" w:date="2021-05-07T11:32:00Z"/>
          <w:trPrChange w:id="2857" w:author="智誠 楊" w:date="2021-05-07T13:44:00Z">
            <w:trPr>
              <w:trHeight w:val="244"/>
              <w:jc w:val="center"/>
            </w:trPr>
          </w:trPrChange>
        </w:trPr>
        <w:tc>
          <w:tcPr>
            <w:tcW w:w="456" w:type="dxa"/>
            <w:tcPrChange w:id="2858" w:author="智誠 楊" w:date="2021-05-07T13:44:00Z">
              <w:tcPr>
                <w:tcW w:w="456" w:type="dxa"/>
              </w:tcPr>
            </w:tcPrChange>
          </w:tcPr>
          <w:p w14:paraId="4B546BC0" w14:textId="77777777" w:rsidR="00E443FD" w:rsidRPr="00847BB7" w:rsidRDefault="00E443FD" w:rsidP="005860B0">
            <w:pPr>
              <w:rPr>
                <w:ins w:id="2859" w:author="智誠 楊" w:date="2021-05-07T11:32:00Z"/>
                <w:rFonts w:ascii="標楷體" w:eastAsia="標楷體" w:hAnsi="標楷體"/>
              </w:rPr>
            </w:pPr>
            <w:ins w:id="2860" w:author="智誠 楊" w:date="2021-05-07T11:32:00Z">
              <w:r>
                <w:rPr>
                  <w:rFonts w:ascii="標楷體" w:eastAsia="標楷體" w:hAnsi="標楷體" w:hint="eastAsia"/>
                </w:rPr>
                <w:t>1.</w:t>
              </w:r>
            </w:ins>
          </w:p>
        </w:tc>
        <w:tc>
          <w:tcPr>
            <w:tcW w:w="1736" w:type="dxa"/>
            <w:tcPrChange w:id="2861" w:author="智誠 楊" w:date="2021-05-07T13:44:00Z">
              <w:tcPr>
                <w:tcW w:w="1736" w:type="dxa"/>
              </w:tcPr>
            </w:tcPrChange>
          </w:tcPr>
          <w:p w14:paraId="00B675C0" w14:textId="77777777" w:rsidR="00E443FD" w:rsidRPr="00847BB7" w:rsidRDefault="00E443FD" w:rsidP="005860B0">
            <w:pPr>
              <w:rPr>
                <w:ins w:id="2862" w:author="智誠 楊" w:date="2021-05-07T11:32:00Z"/>
                <w:rFonts w:ascii="標楷體" w:eastAsia="標楷體" w:hAnsi="標楷體"/>
              </w:rPr>
            </w:pPr>
            <w:r>
              <w:rPr>
                <w:rFonts w:ascii="標楷體" w:eastAsia="標楷體" w:hAnsi="標楷體" w:hint="eastAsia"/>
                <w:lang w:eastAsia="zh-HK"/>
              </w:rPr>
              <w:t>功能</w:t>
            </w:r>
            <w:ins w:id="2863" w:author="智誠 楊" w:date="2021-05-07T11:57:00Z">
              <w:del w:id="2864" w:author="張金龍" w:date="2021-06-02T13:44:00Z">
                <w:r w:rsidDel="00732CC7">
                  <w:rPr>
                    <w:rFonts w:ascii="標楷體" w:eastAsia="標楷體" w:hAnsi="標楷體" w:hint="eastAsia"/>
                    <w:lang w:eastAsia="zh-HK"/>
                  </w:rPr>
                  <w:delText>統計期間天數</w:delText>
                </w:r>
              </w:del>
            </w:ins>
          </w:p>
        </w:tc>
        <w:tc>
          <w:tcPr>
            <w:tcW w:w="751" w:type="dxa"/>
            <w:tcPrChange w:id="2865" w:author="智誠 楊" w:date="2021-05-07T13:44:00Z">
              <w:tcPr>
                <w:tcW w:w="751" w:type="dxa"/>
              </w:tcPr>
            </w:tcPrChange>
          </w:tcPr>
          <w:p w14:paraId="72D007C9" w14:textId="77777777" w:rsidR="00E443FD" w:rsidRPr="00847BB7" w:rsidRDefault="00E443FD" w:rsidP="005860B0">
            <w:pPr>
              <w:rPr>
                <w:ins w:id="2866" w:author="智誠 楊" w:date="2021-05-07T11:32:00Z"/>
                <w:rFonts w:ascii="標楷體" w:eastAsia="標楷體" w:hAnsi="標楷體"/>
              </w:rPr>
            </w:pPr>
            <w:ins w:id="2867" w:author="智誠 楊" w:date="2021-05-10T10:19:00Z">
              <w:del w:id="2868" w:author="張金龍" w:date="2021-06-02T13:44:00Z">
                <w:r w:rsidDel="00732CC7">
                  <w:rPr>
                    <w:rFonts w:ascii="標楷體" w:eastAsia="標楷體" w:hAnsi="標楷體"/>
                  </w:rPr>
                  <w:delText>3</w:delText>
                </w:r>
              </w:del>
            </w:ins>
            <w:ins w:id="2869" w:author="智誠 楊" w:date="2021-05-07T11:32:00Z">
              <w:del w:id="2870" w:author="張金龍" w:date="2021-06-02T13:44:00Z">
                <w:r w:rsidRPr="00847BB7" w:rsidDel="00732CC7">
                  <w:rPr>
                    <w:rFonts w:ascii="標楷體" w:eastAsia="標楷體" w:hAnsi="標楷體"/>
                  </w:rPr>
                  <w:delText xml:space="preserve"> </w:delText>
                </w:r>
              </w:del>
              <w:r w:rsidRPr="00847BB7">
                <w:rPr>
                  <w:rFonts w:ascii="標楷體" w:eastAsia="標楷體" w:hAnsi="標楷體"/>
                </w:rPr>
                <w:t xml:space="preserve">            </w:t>
              </w:r>
            </w:ins>
          </w:p>
        </w:tc>
        <w:tc>
          <w:tcPr>
            <w:tcW w:w="1436" w:type="dxa"/>
            <w:tcPrChange w:id="2871" w:author="智誠 楊" w:date="2021-05-07T13:44:00Z">
              <w:tcPr>
                <w:tcW w:w="1305" w:type="dxa"/>
              </w:tcPr>
            </w:tcPrChange>
          </w:tcPr>
          <w:p w14:paraId="31C79D56" w14:textId="77777777" w:rsidR="00E443FD" w:rsidRPr="00847BB7" w:rsidRDefault="00E443FD" w:rsidP="005860B0">
            <w:pPr>
              <w:rPr>
                <w:ins w:id="2872" w:author="智誠 楊" w:date="2021-05-07T11:32:00Z"/>
                <w:rFonts w:ascii="標楷體" w:eastAsia="標楷體" w:hAnsi="標楷體"/>
              </w:rPr>
            </w:pPr>
            <w:r>
              <w:rPr>
                <w:rFonts w:ascii="標楷體" w:eastAsia="標楷體" w:hAnsi="標楷體" w:hint="eastAsia"/>
                <w:lang w:eastAsia="zh-HK"/>
              </w:rPr>
              <w:t>姓名檢核</w:t>
            </w:r>
            <w:ins w:id="2873" w:author="智誠 楊" w:date="2021-05-07T13:42:00Z">
              <w:del w:id="2874" w:author="張金龍" w:date="2021-06-02T13:44:00Z">
                <w:r w:rsidDel="00732CC7">
                  <w:rPr>
                    <w:rFonts w:ascii="標楷體" w:eastAsia="標楷體" w:hAnsi="標楷體"/>
                  </w:rPr>
                  <w:delText>MlaundryParas</w:delText>
                </w:r>
                <w:r w:rsidDel="00732CC7">
                  <w:rPr>
                    <w:rFonts w:ascii="標楷體" w:eastAsia="標楷體" w:hAnsi="標楷體" w:hint="eastAsia"/>
                  </w:rPr>
                  <w:delText>.F</w:delText>
                </w:r>
                <w:r w:rsidDel="00732CC7">
                  <w:rPr>
                    <w:rFonts w:ascii="標楷體" w:eastAsia="標楷體" w:hAnsi="標楷體"/>
                  </w:rPr>
                  <w:delText>actorDays</w:delText>
                </w:r>
              </w:del>
            </w:ins>
          </w:p>
        </w:tc>
        <w:tc>
          <w:tcPr>
            <w:tcW w:w="1896" w:type="dxa"/>
            <w:tcPrChange w:id="2875" w:author="智誠 楊" w:date="2021-05-07T13:44:00Z">
              <w:tcPr>
                <w:tcW w:w="2027" w:type="dxa"/>
                <w:gridSpan w:val="2"/>
              </w:tcPr>
            </w:tcPrChange>
          </w:tcPr>
          <w:p w14:paraId="51EBC03C" w14:textId="77777777" w:rsidR="00E443FD" w:rsidRPr="00787403" w:rsidRDefault="00E443FD" w:rsidP="005860B0">
            <w:pPr>
              <w:rPr>
                <w:ins w:id="2876" w:author="智誠 楊" w:date="2021-05-07T11:32:00Z"/>
                <w:rFonts w:ascii="標楷體" w:eastAsia="標楷體" w:hAnsi="標楷體"/>
              </w:rPr>
            </w:pPr>
          </w:p>
        </w:tc>
        <w:tc>
          <w:tcPr>
            <w:tcW w:w="514" w:type="dxa"/>
            <w:tcPrChange w:id="2877" w:author="智誠 楊" w:date="2021-05-07T13:44:00Z">
              <w:tcPr>
                <w:tcW w:w="514" w:type="dxa"/>
              </w:tcPr>
            </w:tcPrChange>
          </w:tcPr>
          <w:p w14:paraId="5C3AAF63" w14:textId="77777777" w:rsidR="00E443FD" w:rsidRPr="00847BB7" w:rsidRDefault="00E443FD" w:rsidP="005860B0">
            <w:pPr>
              <w:rPr>
                <w:ins w:id="2878" w:author="智誠 楊" w:date="2021-05-07T11:32:00Z"/>
                <w:rFonts w:ascii="標楷體" w:eastAsia="標楷體" w:hAnsi="標楷體"/>
              </w:rPr>
            </w:pPr>
            <w:ins w:id="2879" w:author="智誠 楊" w:date="2021-05-07T11:32:00Z">
              <w:del w:id="2880" w:author="張金龍" w:date="2021-06-02T13:44:00Z">
                <w:r w:rsidDel="00732CC7">
                  <w:rPr>
                    <w:rFonts w:ascii="標楷體" w:eastAsia="標楷體" w:hAnsi="標楷體" w:hint="eastAsia"/>
                  </w:rPr>
                  <w:delText>V</w:delText>
                </w:r>
              </w:del>
            </w:ins>
          </w:p>
        </w:tc>
        <w:tc>
          <w:tcPr>
            <w:tcW w:w="407" w:type="dxa"/>
            <w:tcPrChange w:id="2881" w:author="智誠 楊" w:date="2021-05-07T13:44:00Z">
              <w:tcPr>
                <w:tcW w:w="407" w:type="dxa"/>
              </w:tcPr>
            </w:tcPrChange>
          </w:tcPr>
          <w:p w14:paraId="526750E4" w14:textId="77777777" w:rsidR="00E443FD" w:rsidRPr="00A01A6B" w:rsidRDefault="00E443FD" w:rsidP="005860B0">
            <w:pPr>
              <w:jc w:val="center"/>
              <w:rPr>
                <w:ins w:id="2882" w:author="智誠 楊" w:date="2021-05-07T11:32:00Z"/>
                <w:rFonts w:ascii="標楷體" w:eastAsia="標楷體" w:hAnsi="標楷體"/>
              </w:rPr>
            </w:pPr>
            <w:ins w:id="2883" w:author="張金龍" w:date="2021-06-02T13:44:00Z">
              <w:r>
                <w:rPr>
                  <w:rFonts w:ascii="標楷體" w:eastAsia="標楷體" w:hAnsi="標楷體" w:hint="eastAsia"/>
                </w:rPr>
                <w:t>R</w:t>
              </w:r>
            </w:ins>
            <w:ins w:id="2884" w:author="智誠 楊" w:date="2021-05-07T11:32:00Z">
              <w:del w:id="2885" w:author="張金龍" w:date="2021-06-02T13:44:00Z">
                <w:r w:rsidRPr="00A01A6B" w:rsidDel="00732CC7">
                  <w:rPr>
                    <w:rFonts w:ascii="標楷體" w:eastAsia="標楷體" w:hAnsi="標楷體" w:hint="eastAsia"/>
                  </w:rPr>
                  <w:delText>W</w:delText>
                </w:r>
              </w:del>
            </w:ins>
          </w:p>
        </w:tc>
        <w:tc>
          <w:tcPr>
            <w:tcW w:w="3544" w:type="dxa"/>
            <w:tcPrChange w:id="2886" w:author="智誠 楊" w:date="2021-05-07T13:44:00Z">
              <w:tcPr>
                <w:tcW w:w="3544" w:type="dxa"/>
              </w:tcPr>
            </w:tcPrChange>
          </w:tcPr>
          <w:p w14:paraId="60971231" w14:textId="77777777" w:rsidR="00E443FD" w:rsidDel="00732CC7" w:rsidRDefault="00E443FD" w:rsidP="005860B0">
            <w:pPr>
              <w:snapToGrid w:val="0"/>
              <w:ind w:left="238" w:hangingChars="99" w:hanging="238"/>
              <w:rPr>
                <w:ins w:id="2887" w:author="智誠 楊" w:date="2021-05-07T11:32:00Z"/>
                <w:del w:id="2888" w:author="張金龍" w:date="2021-06-02T13:44:00Z"/>
                <w:rFonts w:ascii="標楷體" w:eastAsia="標楷體" w:hAnsi="標楷體"/>
                <w:color w:val="000000" w:themeColor="text1"/>
              </w:rPr>
            </w:pPr>
            <w:ins w:id="2889" w:author="智誠 楊" w:date="2021-05-07T11:32:00Z">
              <w:r w:rsidRPr="00A01A6B">
                <w:rPr>
                  <w:rFonts w:ascii="標楷體" w:eastAsia="標楷體" w:hAnsi="標楷體" w:hint="eastAsia"/>
                  <w:color w:val="000000" w:themeColor="text1"/>
                </w:rPr>
                <w:t>1.</w:t>
              </w:r>
            </w:ins>
            <w:ins w:id="2890" w:author="智誠 楊" w:date="2021-05-07T13:44:00Z">
              <w:r>
                <w:rPr>
                  <w:rFonts w:ascii="標楷體" w:eastAsia="標楷體" w:hAnsi="標楷體" w:hint="eastAsia"/>
                  <w:color w:val="000000" w:themeColor="text1"/>
                </w:rPr>
                <w:t>自動顯示</w:t>
              </w:r>
              <w:del w:id="2891" w:author="張金龍" w:date="2021-06-02T13:44:00Z">
                <w:r w:rsidDel="00732CC7">
                  <w:rPr>
                    <w:rFonts w:ascii="標楷體" w:eastAsia="標楷體" w:hAnsi="標楷體" w:hint="eastAsia"/>
                    <w:color w:val="000000" w:themeColor="text1"/>
                  </w:rPr>
                  <w:delText>,可修改</w:delText>
                </w:r>
              </w:del>
            </w:ins>
          </w:p>
          <w:p w14:paraId="1EA1DA10" w14:textId="77777777" w:rsidR="00E443FD" w:rsidRPr="00A01A6B" w:rsidRDefault="00E443FD">
            <w:pPr>
              <w:snapToGrid w:val="0"/>
              <w:ind w:left="238" w:hangingChars="99" w:hanging="238"/>
              <w:rPr>
                <w:ins w:id="2892" w:author="智誠 楊" w:date="2021-05-07T11:32:00Z"/>
                <w:rFonts w:ascii="標楷體" w:eastAsia="標楷體" w:hAnsi="標楷體"/>
              </w:rPr>
              <w:pPrChange w:id="2893" w:author="張金龍" w:date="2021-06-02T13:44:00Z">
                <w:pPr>
                  <w:snapToGrid w:val="0"/>
                </w:pPr>
              </w:pPrChange>
            </w:pPr>
            <w:ins w:id="2894" w:author="智誠 楊" w:date="2021-05-07T13:44:00Z">
              <w:del w:id="2895" w:author="張金龍" w:date="2021-06-02T13:44:00Z">
                <w:r w:rsidDel="00732CC7">
                  <w:rPr>
                    <w:rFonts w:ascii="標楷體" w:eastAsia="標楷體" w:hAnsi="標楷體" w:hint="eastAsia"/>
                  </w:rPr>
                  <w:delText>2.</w:delText>
                </w:r>
                <w:r w:rsidDel="00732CC7">
                  <w:rPr>
                    <w:rFonts w:ascii="標楷體" w:eastAsia="標楷體" w:hAnsi="標楷體"/>
                  </w:rPr>
                  <w:delText>MlaundryParas</w:delText>
                </w:r>
                <w:r w:rsidDel="00732CC7">
                  <w:rPr>
                    <w:rFonts w:ascii="標楷體" w:eastAsia="標楷體" w:hAnsi="標楷體" w:hint="eastAsia"/>
                  </w:rPr>
                  <w:delText>.F</w:delText>
                </w:r>
                <w:r w:rsidDel="00732CC7">
                  <w:rPr>
                    <w:rFonts w:ascii="標楷體" w:eastAsia="標楷體" w:hAnsi="標楷體"/>
                  </w:rPr>
                  <w:delText>actorDays</w:delText>
                </w:r>
              </w:del>
            </w:ins>
          </w:p>
        </w:tc>
      </w:tr>
      <w:tr w:rsidR="00E443FD" w:rsidRPr="00847BB7" w14:paraId="641DA4EF" w14:textId="77777777" w:rsidTr="005860B0">
        <w:trPr>
          <w:trHeight w:val="244"/>
          <w:jc w:val="center"/>
          <w:ins w:id="2896" w:author="張金龍" w:date="2021-06-02T13:45:00Z"/>
        </w:trPr>
        <w:tc>
          <w:tcPr>
            <w:tcW w:w="456" w:type="dxa"/>
          </w:tcPr>
          <w:p w14:paraId="6160E43F" w14:textId="77777777" w:rsidR="00E443FD" w:rsidRDefault="00E443FD" w:rsidP="005860B0">
            <w:pPr>
              <w:rPr>
                <w:ins w:id="2897" w:author="張金龍" w:date="2021-06-02T13:45:00Z"/>
                <w:rFonts w:ascii="標楷體" w:eastAsia="標楷體" w:hAnsi="標楷體"/>
              </w:rPr>
            </w:pPr>
            <w:ins w:id="2898" w:author="張金龍" w:date="2021-06-02T13:45:00Z">
              <w:r>
                <w:rPr>
                  <w:rFonts w:ascii="標楷體" w:eastAsia="標楷體" w:hAnsi="標楷體" w:hint="eastAsia"/>
                </w:rPr>
                <w:t>2</w:t>
              </w:r>
            </w:ins>
          </w:p>
        </w:tc>
        <w:tc>
          <w:tcPr>
            <w:tcW w:w="1736" w:type="dxa"/>
          </w:tcPr>
          <w:p w14:paraId="5D213820" w14:textId="77777777" w:rsidR="00E443FD" w:rsidDel="00732CC7" w:rsidRDefault="00E443FD" w:rsidP="005860B0">
            <w:pPr>
              <w:rPr>
                <w:ins w:id="2899" w:author="張金龍" w:date="2021-06-02T13:45:00Z"/>
                <w:rFonts w:ascii="標楷體" w:eastAsia="標楷體" w:hAnsi="標楷體"/>
                <w:lang w:eastAsia="zh-HK"/>
              </w:rPr>
            </w:pPr>
            <w:r>
              <w:rPr>
                <w:rFonts w:ascii="標楷體" w:eastAsia="標楷體" w:hAnsi="標楷體" w:hint="eastAsia"/>
                <w:lang w:eastAsia="zh-HK"/>
              </w:rPr>
              <w:t>檢核序號</w:t>
            </w:r>
          </w:p>
        </w:tc>
        <w:tc>
          <w:tcPr>
            <w:tcW w:w="751" w:type="dxa"/>
          </w:tcPr>
          <w:p w14:paraId="5E730B66" w14:textId="77777777" w:rsidR="00E443FD" w:rsidDel="00732CC7" w:rsidRDefault="00E443FD" w:rsidP="005860B0">
            <w:pPr>
              <w:rPr>
                <w:ins w:id="2900" w:author="張金龍" w:date="2021-06-02T13:45:00Z"/>
                <w:rFonts w:ascii="標楷體" w:eastAsia="標楷體" w:hAnsi="標楷體"/>
              </w:rPr>
            </w:pPr>
          </w:p>
        </w:tc>
        <w:tc>
          <w:tcPr>
            <w:tcW w:w="1436" w:type="dxa"/>
          </w:tcPr>
          <w:p w14:paraId="7E8937D8" w14:textId="77777777" w:rsidR="00E443FD" w:rsidRDefault="00E443FD" w:rsidP="005860B0">
            <w:pPr>
              <w:widowControl/>
              <w:shd w:val="clear" w:color="auto" w:fill="FFFFFF"/>
              <w:spacing w:line="360" w:lineRule="atLeast"/>
              <w:rPr>
                <w:rFonts w:ascii="標楷體" w:eastAsia="標楷體" w:hAnsi="標楷體"/>
                <w:lang w:eastAsia="zh-HK"/>
              </w:rPr>
            </w:pPr>
          </w:p>
          <w:p w14:paraId="713059F8" w14:textId="77777777" w:rsidR="00E443FD" w:rsidRDefault="00E443FD" w:rsidP="005860B0">
            <w:pPr>
              <w:rPr>
                <w:ins w:id="2901" w:author="張金龍" w:date="2021-06-02T13:45:00Z"/>
                <w:rFonts w:ascii="標楷體" w:eastAsia="標楷體" w:hAnsi="標楷體"/>
                <w:lang w:eastAsia="zh-HK"/>
              </w:rPr>
            </w:pPr>
          </w:p>
        </w:tc>
        <w:tc>
          <w:tcPr>
            <w:tcW w:w="1896" w:type="dxa"/>
          </w:tcPr>
          <w:p w14:paraId="66F86CB6" w14:textId="77777777" w:rsidR="00E443FD" w:rsidRPr="00787403" w:rsidRDefault="00E443FD" w:rsidP="005860B0">
            <w:pPr>
              <w:rPr>
                <w:ins w:id="2902" w:author="張金龍" w:date="2021-06-02T13:45:00Z"/>
                <w:rFonts w:ascii="標楷體" w:eastAsia="標楷體" w:hAnsi="標楷體"/>
              </w:rPr>
            </w:pPr>
          </w:p>
        </w:tc>
        <w:tc>
          <w:tcPr>
            <w:tcW w:w="514" w:type="dxa"/>
          </w:tcPr>
          <w:p w14:paraId="636F786D" w14:textId="77777777" w:rsidR="00E443FD" w:rsidDel="00732CC7" w:rsidRDefault="00E443FD" w:rsidP="005860B0">
            <w:pPr>
              <w:rPr>
                <w:ins w:id="2903" w:author="張金龍" w:date="2021-06-02T13:45:00Z"/>
                <w:rFonts w:ascii="標楷體" w:eastAsia="標楷體" w:hAnsi="標楷體"/>
              </w:rPr>
            </w:pPr>
          </w:p>
        </w:tc>
        <w:tc>
          <w:tcPr>
            <w:tcW w:w="407" w:type="dxa"/>
          </w:tcPr>
          <w:p w14:paraId="466BE688" w14:textId="77777777" w:rsidR="00E443FD" w:rsidRDefault="00E443FD" w:rsidP="005860B0">
            <w:pPr>
              <w:jc w:val="center"/>
              <w:rPr>
                <w:ins w:id="2904" w:author="張金龍" w:date="2021-06-02T13:45:00Z"/>
                <w:rFonts w:ascii="標楷體" w:eastAsia="標楷體" w:hAnsi="標楷體"/>
              </w:rPr>
            </w:pPr>
            <w:r>
              <w:rPr>
                <w:rFonts w:ascii="標楷體" w:eastAsia="標楷體" w:hAnsi="標楷體" w:hint="eastAsia"/>
              </w:rPr>
              <w:t>R</w:t>
            </w:r>
          </w:p>
        </w:tc>
        <w:tc>
          <w:tcPr>
            <w:tcW w:w="3544" w:type="dxa"/>
          </w:tcPr>
          <w:p w14:paraId="3477CFB1" w14:textId="77777777" w:rsidR="00E443FD" w:rsidRDefault="00E443FD" w:rsidP="005860B0">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交易成功後</w:t>
            </w:r>
            <w:r>
              <w:rPr>
                <w:rFonts w:ascii="標楷體" w:eastAsia="標楷體" w:hAnsi="標楷體" w:hint="eastAsia"/>
              </w:rPr>
              <w:t>,</w:t>
            </w:r>
            <w:r>
              <w:rPr>
                <w:rFonts w:ascii="標楷體" w:eastAsia="標楷體" w:hAnsi="標楷體" w:hint="eastAsia"/>
                <w:lang w:eastAsia="zh-HK"/>
              </w:rPr>
              <w:t>自動顯示系統編號</w:t>
            </w:r>
          </w:p>
          <w:p w14:paraId="73677C6F" w14:textId="77777777" w:rsidR="00E443FD" w:rsidRPr="002A0BEF" w:rsidRDefault="00E443FD" w:rsidP="005860B0">
            <w:pPr>
              <w:snapToGrid w:val="0"/>
              <w:ind w:left="240" w:hangingChars="100" w:hanging="240"/>
              <w:rPr>
                <w:ins w:id="2905" w:author="張金龍" w:date="2021-06-02T13:45:00Z"/>
                <w:rFonts w:ascii="標楷體" w:eastAsia="標楷體" w:hAnsi="標楷體"/>
                <w:color w:val="000000" w:themeColor="text1"/>
              </w:rPr>
            </w:pPr>
            <w:r>
              <w:rPr>
                <w:rFonts w:ascii="標楷體" w:eastAsia="標楷體" w:hAnsi="標楷體" w:hint="eastAsia"/>
                <w:color w:val="000000" w:themeColor="text1"/>
              </w:rPr>
              <w:t>2.</w:t>
            </w:r>
            <w:r>
              <w:t xml:space="preserve"> </w:t>
            </w:r>
            <w:r w:rsidRPr="002A0BEF">
              <w:rPr>
                <w:rFonts w:ascii="標楷體" w:eastAsia="標楷體" w:hAnsi="標楷體"/>
                <w:color w:val="000000" w:themeColor="text1"/>
              </w:rPr>
              <w:t>TxAmlLog</w:t>
            </w:r>
            <w:r>
              <w:rPr>
                <w:rFonts w:ascii="標楷體" w:eastAsia="標楷體" w:hAnsi="標楷體" w:hint="eastAsia"/>
                <w:color w:val="000000" w:themeColor="text1"/>
              </w:rPr>
              <w:t>.Lo</w:t>
            </w:r>
            <w:r>
              <w:rPr>
                <w:rFonts w:ascii="標楷體" w:eastAsia="標楷體" w:hAnsi="標楷體"/>
                <w:color w:val="000000" w:themeColor="text1"/>
              </w:rPr>
              <w:t>gNo</w:t>
            </w:r>
          </w:p>
        </w:tc>
      </w:tr>
      <w:tr w:rsidR="0079410E" w:rsidRPr="00847BB7" w14:paraId="14D45906" w14:textId="77777777" w:rsidTr="00C8749B">
        <w:trPr>
          <w:trHeight w:val="244"/>
          <w:jc w:val="center"/>
        </w:trPr>
        <w:tc>
          <w:tcPr>
            <w:tcW w:w="456" w:type="dxa"/>
          </w:tcPr>
          <w:p w14:paraId="3B93FA84" w14:textId="77777777" w:rsidR="0079410E" w:rsidRDefault="0079410E" w:rsidP="005860B0">
            <w:pPr>
              <w:rPr>
                <w:rFonts w:ascii="標楷體" w:eastAsia="標楷體" w:hAnsi="標楷體"/>
              </w:rPr>
            </w:pPr>
          </w:p>
        </w:tc>
        <w:tc>
          <w:tcPr>
            <w:tcW w:w="10284" w:type="dxa"/>
            <w:gridSpan w:val="7"/>
          </w:tcPr>
          <w:p w14:paraId="13573D38" w14:textId="0C011101" w:rsidR="0079410E" w:rsidRDefault="0079410E" w:rsidP="005860B0">
            <w:pPr>
              <w:snapToGrid w:val="0"/>
              <w:ind w:left="240" w:hangingChars="100" w:hanging="240"/>
              <w:rPr>
                <w:rFonts w:ascii="標楷體" w:eastAsia="標楷體" w:hAnsi="標楷體"/>
              </w:rPr>
            </w:pPr>
            <w:r>
              <w:rPr>
                <w:rFonts w:ascii="標楷體" w:eastAsia="標楷體" w:hAnsi="標楷體" w:hint="eastAsia"/>
                <w:lang w:eastAsia="zh-HK"/>
              </w:rPr>
              <w:t>若</w:t>
            </w:r>
            <w:r>
              <w:rPr>
                <w:rFonts w:ascii="標楷體" w:eastAsia="標楷體" w:hAnsi="標楷體" w:hint="eastAsia"/>
              </w:rPr>
              <w:t>[</w:t>
            </w:r>
            <w:r>
              <w:rPr>
                <w:rFonts w:ascii="標楷體" w:eastAsia="標楷體" w:hAnsi="標楷體" w:hint="eastAsia"/>
                <w:lang w:eastAsia="zh-HK"/>
              </w:rPr>
              <w:t>檢核序號</w:t>
            </w:r>
            <w:r>
              <w:rPr>
                <w:rFonts w:ascii="標楷體" w:eastAsia="標楷體" w:hAnsi="標楷體" w:hint="eastAsia"/>
              </w:rPr>
              <w:t>]</w:t>
            </w:r>
            <w:r>
              <w:rPr>
                <w:rFonts w:ascii="標楷體" w:eastAsia="標楷體" w:hAnsi="標楷體" w:hint="eastAsia"/>
                <w:lang w:eastAsia="zh-HK"/>
              </w:rPr>
              <w:t>資料不</w:t>
            </w:r>
            <w:r w:rsidRPr="008E6906">
              <w:rPr>
                <w:rFonts w:ascii="標楷體" w:eastAsia="標楷體" w:hAnsi="標楷體" w:hint="eastAsia"/>
              </w:rPr>
              <w:t>存在[</w:t>
            </w:r>
            <w:r w:rsidRPr="00BB67B7">
              <w:rPr>
                <w:rFonts w:ascii="標楷體" w:eastAsia="標楷體" w:hAnsi="標楷體" w:hint="eastAsia"/>
              </w:rPr>
              <w:t>AML檢查紀錄檔</w:t>
            </w:r>
            <w:r w:rsidRPr="008E6906">
              <w:rPr>
                <w:rFonts w:ascii="標楷體" w:eastAsia="標楷體" w:hAnsi="標楷體" w:hint="eastAsia"/>
              </w:rPr>
              <w:t>(Tx</w:t>
            </w:r>
            <w:r>
              <w:rPr>
                <w:rFonts w:ascii="標楷體" w:eastAsia="標楷體" w:hAnsi="標楷體"/>
              </w:rPr>
              <w:t>AmlLog</w:t>
            </w:r>
            <w:r w:rsidRPr="008E6906">
              <w:rPr>
                <w:rFonts w:ascii="標楷體" w:eastAsia="標楷體" w:hAnsi="標楷體" w:hint="eastAsia"/>
              </w:rPr>
              <w:t>)],顯示錯誤訊息:"E</w:t>
            </w:r>
            <w:r>
              <w:rPr>
                <w:rFonts w:ascii="標楷體" w:eastAsia="標楷體" w:hAnsi="標楷體"/>
              </w:rPr>
              <w:t>C</w:t>
            </w:r>
            <w:r w:rsidRPr="008E6906">
              <w:rPr>
                <w:rFonts w:ascii="標楷體" w:eastAsia="標楷體" w:hAnsi="標楷體" w:hint="eastAsia"/>
              </w:rPr>
              <w:t>00</w:t>
            </w:r>
            <w:r>
              <w:rPr>
                <w:rFonts w:ascii="標楷體" w:eastAsia="標楷體" w:hAnsi="標楷體"/>
              </w:rPr>
              <w:t>1:</w:t>
            </w:r>
            <w:r w:rsidRPr="008E6906">
              <w:rPr>
                <w:rFonts w:ascii="標楷體" w:eastAsia="標楷體" w:hAnsi="標楷體" w:hint="eastAsia"/>
              </w:rPr>
              <w:t>資料</w:t>
            </w:r>
            <w:r>
              <w:rPr>
                <w:rFonts w:ascii="標楷體" w:eastAsia="標楷體" w:hAnsi="標楷體" w:hint="eastAsia"/>
                <w:lang w:eastAsia="zh-HK"/>
              </w:rPr>
              <w:t>不存在</w:t>
            </w:r>
            <w:r>
              <w:rPr>
                <w:rFonts w:ascii="標楷體" w:eastAsia="標楷體" w:hAnsi="標楷體" w:hint="eastAsia"/>
              </w:rPr>
              <w:t>(</w:t>
            </w:r>
            <w:r w:rsidRPr="001677D0">
              <w:rPr>
                <w:rFonts w:ascii="標楷體" w:eastAsia="標楷體" w:hAnsi="標楷體" w:hint="eastAsia"/>
              </w:rPr>
              <w:t>使用者代</w:t>
            </w:r>
            <w:r>
              <w:rPr>
                <w:rFonts w:ascii="標楷體" w:eastAsia="標楷體" w:hAnsi="標楷體" w:hint="eastAsia"/>
              </w:rPr>
              <w:t>號(</w:t>
            </w:r>
            <w:r w:rsidRPr="00BB67B7">
              <w:rPr>
                <w:rFonts w:ascii="標楷體" w:eastAsia="標楷體" w:hAnsi="標楷體"/>
              </w:rPr>
              <w:t>TxAmlLog.LogNo:</w:t>
            </w:r>
            <w:r>
              <w:rPr>
                <w:rFonts w:ascii="標楷體" w:eastAsia="標楷體" w:hAnsi="標楷體" w:hint="eastAsia"/>
              </w:rPr>
              <w:t>)</w:t>
            </w:r>
            <w:r w:rsidRPr="008E6906">
              <w:rPr>
                <w:rFonts w:ascii="標楷體" w:eastAsia="標楷體" w:hAnsi="標楷體" w:hint="eastAsia"/>
              </w:rPr>
              <w:t xml:space="preserve"> "</w:t>
            </w:r>
          </w:p>
        </w:tc>
      </w:tr>
      <w:tr w:rsidR="00E443FD" w:rsidRPr="00847BB7" w14:paraId="4EC05D8A" w14:textId="77777777" w:rsidTr="005860B0">
        <w:trPr>
          <w:trHeight w:val="244"/>
          <w:jc w:val="center"/>
          <w:ins w:id="2906" w:author="張金龍" w:date="2021-06-02T13:46:00Z"/>
        </w:trPr>
        <w:tc>
          <w:tcPr>
            <w:tcW w:w="456" w:type="dxa"/>
          </w:tcPr>
          <w:p w14:paraId="604D5358" w14:textId="77777777" w:rsidR="00E443FD" w:rsidRDefault="00E443FD" w:rsidP="005860B0">
            <w:pPr>
              <w:rPr>
                <w:ins w:id="2907" w:author="張金龍" w:date="2021-06-02T13:46:00Z"/>
                <w:rFonts w:ascii="標楷體" w:eastAsia="標楷體" w:hAnsi="標楷體"/>
              </w:rPr>
            </w:pPr>
            <w:ins w:id="2908" w:author="張金龍" w:date="2021-06-02T13:46:00Z">
              <w:r>
                <w:rPr>
                  <w:rFonts w:ascii="標楷體" w:eastAsia="標楷體" w:hAnsi="標楷體" w:hint="eastAsia"/>
                </w:rPr>
                <w:t>3</w:t>
              </w:r>
            </w:ins>
          </w:p>
        </w:tc>
        <w:tc>
          <w:tcPr>
            <w:tcW w:w="1736" w:type="dxa"/>
          </w:tcPr>
          <w:p w14:paraId="11832DBD" w14:textId="77777777" w:rsidR="00E443FD" w:rsidRDefault="00E443FD" w:rsidP="005860B0">
            <w:pPr>
              <w:rPr>
                <w:ins w:id="2909" w:author="張金龍" w:date="2021-06-02T13:46:00Z"/>
                <w:rFonts w:ascii="標楷體" w:eastAsia="標楷體" w:hAnsi="標楷體"/>
              </w:rPr>
            </w:pPr>
            <w:r>
              <w:rPr>
                <w:rFonts w:ascii="標楷體" w:eastAsia="標楷體" w:hAnsi="標楷體" w:hint="eastAsia"/>
              </w:rPr>
              <w:t>AML</w:t>
            </w:r>
            <w:r>
              <w:rPr>
                <w:rFonts w:ascii="標楷體" w:eastAsia="標楷體" w:hAnsi="標楷體" w:hint="eastAsia"/>
                <w:lang w:eastAsia="zh-HK"/>
              </w:rPr>
              <w:t>交易序號</w:t>
            </w:r>
          </w:p>
        </w:tc>
        <w:tc>
          <w:tcPr>
            <w:tcW w:w="751" w:type="dxa"/>
          </w:tcPr>
          <w:p w14:paraId="707E6C2C" w14:textId="77777777" w:rsidR="00E443FD" w:rsidRDefault="00E443FD" w:rsidP="005860B0">
            <w:pPr>
              <w:rPr>
                <w:ins w:id="2910" w:author="張金龍" w:date="2021-06-02T13:46:00Z"/>
                <w:rFonts w:ascii="標楷體" w:eastAsia="標楷體" w:hAnsi="標楷體"/>
              </w:rPr>
            </w:pPr>
          </w:p>
        </w:tc>
        <w:tc>
          <w:tcPr>
            <w:tcW w:w="1436" w:type="dxa"/>
          </w:tcPr>
          <w:p w14:paraId="3D08BCE2" w14:textId="77777777" w:rsidR="00E443FD" w:rsidRDefault="00E443FD" w:rsidP="005860B0">
            <w:pPr>
              <w:rPr>
                <w:ins w:id="2911" w:author="張金龍" w:date="2021-06-02T13:46:00Z"/>
                <w:rFonts w:ascii="標楷體" w:eastAsia="標楷體" w:hAnsi="標楷體"/>
                <w:lang w:eastAsia="zh-HK"/>
              </w:rPr>
            </w:pPr>
          </w:p>
        </w:tc>
        <w:tc>
          <w:tcPr>
            <w:tcW w:w="1896" w:type="dxa"/>
          </w:tcPr>
          <w:p w14:paraId="13430F55" w14:textId="77777777" w:rsidR="00E443FD" w:rsidRPr="00787403" w:rsidRDefault="00E443FD" w:rsidP="005860B0">
            <w:pPr>
              <w:rPr>
                <w:ins w:id="2912" w:author="張金龍" w:date="2021-06-02T13:46:00Z"/>
                <w:rFonts w:ascii="標楷體" w:eastAsia="標楷體" w:hAnsi="標楷體"/>
              </w:rPr>
            </w:pPr>
          </w:p>
        </w:tc>
        <w:tc>
          <w:tcPr>
            <w:tcW w:w="514" w:type="dxa"/>
          </w:tcPr>
          <w:p w14:paraId="0EAFF292" w14:textId="77777777" w:rsidR="00E443FD" w:rsidRDefault="00E443FD" w:rsidP="005860B0">
            <w:pPr>
              <w:rPr>
                <w:ins w:id="2913" w:author="張金龍" w:date="2021-06-02T13:46:00Z"/>
                <w:rFonts w:ascii="標楷體" w:eastAsia="標楷體" w:hAnsi="標楷體"/>
              </w:rPr>
            </w:pPr>
          </w:p>
        </w:tc>
        <w:tc>
          <w:tcPr>
            <w:tcW w:w="407" w:type="dxa"/>
          </w:tcPr>
          <w:p w14:paraId="0EF9717B" w14:textId="77777777" w:rsidR="00E443FD" w:rsidRDefault="00E443FD" w:rsidP="005860B0">
            <w:pPr>
              <w:jc w:val="center"/>
              <w:rPr>
                <w:ins w:id="2914" w:author="張金龍" w:date="2021-06-02T13:46:00Z"/>
                <w:rFonts w:ascii="標楷體" w:eastAsia="標楷體" w:hAnsi="標楷體"/>
              </w:rPr>
            </w:pPr>
          </w:p>
        </w:tc>
        <w:tc>
          <w:tcPr>
            <w:tcW w:w="3544" w:type="dxa"/>
          </w:tcPr>
          <w:p w14:paraId="12833621" w14:textId="77777777" w:rsidR="00E443FD" w:rsidRDefault="00E443FD" w:rsidP="005860B0">
            <w:pPr>
              <w:snapToGrid w:val="0"/>
              <w:ind w:left="240" w:hangingChars="100" w:hanging="240"/>
              <w:rPr>
                <w:ins w:id="2915" w:author="張金龍" w:date="2021-06-02T13:46:00Z"/>
                <w:rFonts w:ascii="標楷體" w:eastAsia="標楷體" w:hAnsi="標楷體"/>
              </w:rPr>
            </w:pPr>
            <w:r>
              <w:rPr>
                <w:rFonts w:ascii="標楷體" w:eastAsia="標楷體" w:hAnsi="標楷體" w:hint="eastAsia"/>
              </w:rPr>
              <w:t>1.TxAmlLog.</w:t>
            </w:r>
            <w:r>
              <w:t xml:space="preserve"> </w:t>
            </w:r>
            <w:r w:rsidRPr="002A0BEF">
              <w:rPr>
                <w:rFonts w:ascii="標楷體" w:eastAsia="標楷體" w:hAnsi="標楷體"/>
              </w:rPr>
              <w:t>TransactionId</w:t>
            </w:r>
          </w:p>
        </w:tc>
      </w:tr>
      <w:tr w:rsidR="00E443FD" w:rsidRPr="00847BB7" w14:paraId="757B4D1D" w14:textId="77777777" w:rsidTr="005860B0">
        <w:trPr>
          <w:trHeight w:val="244"/>
          <w:jc w:val="center"/>
        </w:trPr>
        <w:tc>
          <w:tcPr>
            <w:tcW w:w="456" w:type="dxa"/>
          </w:tcPr>
          <w:p w14:paraId="44D150E6" w14:textId="77777777" w:rsidR="00E443FD" w:rsidRDefault="00E443FD" w:rsidP="005860B0">
            <w:pPr>
              <w:rPr>
                <w:rFonts w:ascii="標楷體" w:eastAsia="標楷體" w:hAnsi="標楷體"/>
              </w:rPr>
            </w:pPr>
          </w:p>
        </w:tc>
        <w:tc>
          <w:tcPr>
            <w:tcW w:w="1736" w:type="dxa"/>
          </w:tcPr>
          <w:p w14:paraId="2D195242" w14:textId="77777777" w:rsidR="00E443FD" w:rsidRDefault="00E443FD" w:rsidP="005860B0">
            <w:pPr>
              <w:rPr>
                <w:rFonts w:ascii="標楷體" w:eastAsia="標楷體" w:hAnsi="標楷體"/>
              </w:rPr>
            </w:pPr>
            <w:r>
              <w:rPr>
                <w:rFonts w:ascii="標楷體" w:eastAsia="標楷體" w:hAnsi="標楷體" w:hint="eastAsia"/>
                <w:lang w:eastAsia="zh-HK"/>
              </w:rPr>
              <w:t>序號</w:t>
            </w:r>
            <w:r>
              <w:rPr>
                <w:rFonts w:ascii="標楷體" w:eastAsia="標楷體" w:hAnsi="標楷體" w:hint="eastAsia"/>
              </w:rPr>
              <w:t>1</w:t>
            </w:r>
          </w:p>
        </w:tc>
        <w:tc>
          <w:tcPr>
            <w:tcW w:w="751" w:type="dxa"/>
          </w:tcPr>
          <w:p w14:paraId="3F758B7D" w14:textId="77777777" w:rsidR="00E443FD" w:rsidRDefault="00E443FD" w:rsidP="005860B0">
            <w:pPr>
              <w:rPr>
                <w:rFonts w:ascii="標楷體" w:eastAsia="標楷體" w:hAnsi="標楷體"/>
              </w:rPr>
            </w:pPr>
            <w:r>
              <w:rPr>
                <w:rFonts w:ascii="標楷體" w:eastAsia="標楷體" w:hAnsi="標楷體" w:hint="eastAsia"/>
              </w:rPr>
              <w:t>2</w:t>
            </w:r>
          </w:p>
        </w:tc>
        <w:tc>
          <w:tcPr>
            <w:tcW w:w="1436" w:type="dxa"/>
          </w:tcPr>
          <w:p w14:paraId="1B750843" w14:textId="77777777" w:rsidR="00E443FD" w:rsidRDefault="00E443FD" w:rsidP="005860B0">
            <w:pPr>
              <w:rPr>
                <w:rFonts w:ascii="標楷體" w:eastAsia="標楷體" w:hAnsi="標楷體"/>
              </w:rPr>
            </w:pPr>
            <w:r>
              <w:rPr>
                <w:rFonts w:ascii="標楷體" w:eastAsia="標楷體" w:hAnsi="標楷體" w:hint="eastAsia"/>
              </w:rPr>
              <w:t>03</w:t>
            </w:r>
          </w:p>
        </w:tc>
        <w:tc>
          <w:tcPr>
            <w:tcW w:w="1896" w:type="dxa"/>
          </w:tcPr>
          <w:p w14:paraId="73CAC19C" w14:textId="77777777" w:rsidR="00E443FD" w:rsidRPr="00787403" w:rsidRDefault="00E443FD" w:rsidP="005860B0">
            <w:pPr>
              <w:rPr>
                <w:rFonts w:ascii="標楷體" w:eastAsia="標楷體" w:hAnsi="標楷體"/>
              </w:rPr>
            </w:pPr>
          </w:p>
        </w:tc>
        <w:tc>
          <w:tcPr>
            <w:tcW w:w="514" w:type="dxa"/>
          </w:tcPr>
          <w:p w14:paraId="4472849E" w14:textId="77777777" w:rsidR="00E443FD" w:rsidRDefault="00E443FD" w:rsidP="005860B0">
            <w:pPr>
              <w:rPr>
                <w:rFonts w:ascii="標楷體" w:eastAsia="標楷體" w:hAnsi="標楷體"/>
              </w:rPr>
            </w:pPr>
          </w:p>
        </w:tc>
        <w:tc>
          <w:tcPr>
            <w:tcW w:w="407" w:type="dxa"/>
          </w:tcPr>
          <w:p w14:paraId="7856807B" w14:textId="77777777" w:rsidR="00E443FD" w:rsidRDefault="00E443FD" w:rsidP="005860B0">
            <w:pPr>
              <w:jc w:val="center"/>
              <w:rPr>
                <w:rFonts w:ascii="標楷體" w:eastAsia="標楷體" w:hAnsi="標楷體"/>
              </w:rPr>
            </w:pPr>
            <w:r>
              <w:rPr>
                <w:rFonts w:ascii="標楷體" w:eastAsia="標楷體" w:hAnsi="標楷體" w:hint="eastAsia"/>
              </w:rPr>
              <w:t>R</w:t>
            </w:r>
          </w:p>
        </w:tc>
        <w:tc>
          <w:tcPr>
            <w:tcW w:w="3544" w:type="dxa"/>
          </w:tcPr>
          <w:p w14:paraId="298BDBC8" w14:textId="77777777" w:rsidR="00E443FD" w:rsidRDefault="00E443FD" w:rsidP="005860B0">
            <w:pPr>
              <w:snapToGrid w:val="0"/>
              <w:ind w:left="240" w:hangingChars="100" w:hanging="240"/>
              <w:rPr>
                <w:rFonts w:ascii="標楷體" w:eastAsia="標楷體" w:hAnsi="標楷體"/>
              </w:rPr>
            </w:pPr>
          </w:p>
        </w:tc>
      </w:tr>
      <w:tr w:rsidR="00E443FD" w:rsidRPr="00847BB7" w14:paraId="608B704C" w14:textId="77777777" w:rsidTr="005860B0">
        <w:trPr>
          <w:trHeight w:val="244"/>
          <w:jc w:val="center"/>
        </w:trPr>
        <w:tc>
          <w:tcPr>
            <w:tcW w:w="456" w:type="dxa"/>
          </w:tcPr>
          <w:p w14:paraId="164A39FD" w14:textId="77777777" w:rsidR="00E443FD" w:rsidRDefault="00E443FD" w:rsidP="005860B0">
            <w:pPr>
              <w:rPr>
                <w:rFonts w:ascii="標楷體" w:eastAsia="標楷體" w:hAnsi="標楷體"/>
              </w:rPr>
            </w:pPr>
          </w:p>
        </w:tc>
        <w:tc>
          <w:tcPr>
            <w:tcW w:w="1736" w:type="dxa"/>
          </w:tcPr>
          <w:p w14:paraId="389F5A7B" w14:textId="77777777" w:rsidR="00E443FD" w:rsidRDefault="00E443FD" w:rsidP="005860B0">
            <w:pPr>
              <w:rPr>
                <w:rFonts w:ascii="標楷體" w:eastAsia="標楷體" w:hAnsi="標楷體"/>
                <w:lang w:eastAsia="zh-HK"/>
              </w:rPr>
            </w:pPr>
            <w:r>
              <w:rPr>
                <w:rFonts w:ascii="標楷體" w:eastAsia="標楷體" w:hAnsi="標楷體" w:hint="eastAsia"/>
                <w:lang w:eastAsia="zh-HK"/>
              </w:rPr>
              <w:t>序號</w:t>
            </w:r>
            <w:r>
              <w:rPr>
                <w:rFonts w:ascii="標楷體" w:eastAsia="標楷體" w:hAnsi="標楷體" w:hint="eastAsia"/>
              </w:rPr>
              <w:t>2</w:t>
            </w:r>
          </w:p>
        </w:tc>
        <w:tc>
          <w:tcPr>
            <w:tcW w:w="751" w:type="dxa"/>
          </w:tcPr>
          <w:p w14:paraId="545EE3AB" w14:textId="77777777" w:rsidR="00E443FD" w:rsidRDefault="00E443FD" w:rsidP="005860B0">
            <w:pPr>
              <w:rPr>
                <w:rFonts w:ascii="標楷體" w:eastAsia="標楷體" w:hAnsi="標楷體"/>
              </w:rPr>
            </w:pPr>
            <w:r>
              <w:rPr>
                <w:rFonts w:ascii="標楷體" w:eastAsia="標楷體" w:hAnsi="標楷體" w:hint="eastAsia"/>
              </w:rPr>
              <w:t>40</w:t>
            </w:r>
          </w:p>
        </w:tc>
        <w:tc>
          <w:tcPr>
            <w:tcW w:w="1436" w:type="dxa"/>
          </w:tcPr>
          <w:p w14:paraId="5750FFCB" w14:textId="77777777" w:rsidR="00E443FD" w:rsidRDefault="00E443FD" w:rsidP="005860B0">
            <w:pPr>
              <w:rPr>
                <w:rFonts w:ascii="標楷體" w:eastAsia="標楷體" w:hAnsi="標楷體"/>
              </w:rPr>
            </w:pPr>
          </w:p>
        </w:tc>
        <w:tc>
          <w:tcPr>
            <w:tcW w:w="1896" w:type="dxa"/>
          </w:tcPr>
          <w:p w14:paraId="5972056E" w14:textId="77777777" w:rsidR="00E443FD" w:rsidRPr="00787403" w:rsidRDefault="00E443FD" w:rsidP="005860B0">
            <w:pPr>
              <w:rPr>
                <w:rFonts w:ascii="標楷體" w:eastAsia="標楷體" w:hAnsi="標楷體"/>
              </w:rPr>
            </w:pPr>
          </w:p>
        </w:tc>
        <w:tc>
          <w:tcPr>
            <w:tcW w:w="514" w:type="dxa"/>
          </w:tcPr>
          <w:p w14:paraId="06474261" w14:textId="77777777" w:rsidR="00E443FD" w:rsidRDefault="00E443FD" w:rsidP="005860B0">
            <w:pPr>
              <w:rPr>
                <w:rFonts w:ascii="標楷體" w:eastAsia="標楷體" w:hAnsi="標楷體"/>
              </w:rPr>
            </w:pPr>
          </w:p>
        </w:tc>
        <w:tc>
          <w:tcPr>
            <w:tcW w:w="407" w:type="dxa"/>
          </w:tcPr>
          <w:p w14:paraId="76CA288D" w14:textId="77777777" w:rsidR="00E443FD" w:rsidRDefault="00E443FD" w:rsidP="005860B0">
            <w:pPr>
              <w:jc w:val="center"/>
              <w:rPr>
                <w:rFonts w:ascii="標楷體" w:eastAsia="標楷體" w:hAnsi="標楷體"/>
              </w:rPr>
            </w:pPr>
            <w:r>
              <w:rPr>
                <w:rFonts w:ascii="標楷體" w:eastAsia="標楷體" w:hAnsi="標楷體" w:hint="eastAsia"/>
              </w:rPr>
              <w:t>R</w:t>
            </w:r>
          </w:p>
        </w:tc>
        <w:tc>
          <w:tcPr>
            <w:tcW w:w="3544" w:type="dxa"/>
          </w:tcPr>
          <w:p w14:paraId="44829498" w14:textId="77777777" w:rsidR="00E443FD" w:rsidRDefault="00E443FD" w:rsidP="005860B0">
            <w:pPr>
              <w:snapToGrid w:val="0"/>
              <w:ind w:left="240" w:hangingChars="100" w:hanging="240"/>
              <w:rPr>
                <w:rFonts w:ascii="標楷體" w:eastAsia="標楷體" w:hAnsi="標楷體"/>
              </w:rPr>
            </w:pPr>
          </w:p>
        </w:tc>
      </w:tr>
      <w:tr w:rsidR="00E443FD" w:rsidRPr="00847BB7" w14:paraId="12E4240E" w14:textId="77777777" w:rsidTr="005860B0">
        <w:trPr>
          <w:trHeight w:val="244"/>
          <w:jc w:val="center"/>
          <w:ins w:id="2916" w:author="張金龍" w:date="2021-06-02T13:46:00Z"/>
        </w:trPr>
        <w:tc>
          <w:tcPr>
            <w:tcW w:w="456" w:type="dxa"/>
          </w:tcPr>
          <w:p w14:paraId="605FEEB8" w14:textId="77777777" w:rsidR="00E443FD" w:rsidRDefault="00E443FD" w:rsidP="005860B0">
            <w:pPr>
              <w:rPr>
                <w:ins w:id="2917" w:author="張金龍" w:date="2021-06-02T13:46:00Z"/>
                <w:rFonts w:ascii="標楷體" w:eastAsia="標楷體" w:hAnsi="標楷體"/>
              </w:rPr>
            </w:pPr>
            <w:r>
              <w:rPr>
                <w:rFonts w:ascii="標楷體" w:eastAsia="標楷體" w:hAnsi="標楷體" w:hint="eastAsia"/>
              </w:rPr>
              <w:t>4</w:t>
            </w:r>
          </w:p>
        </w:tc>
        <w:tc>
          <w:tcPr>
            <w:tcW w:w="1736" w:type="dxa"/>
          </w:tcPr>
          <w:p w14:paraId="5B560440" w14:textId="77777777" w:rsidR="00E443FD" w:rsidRDefault="00E443FD" w:rsidP="005860B0">
            <w:pPr>
              <w:rPr>
                <w:ins w:id="2918" w:author="張金龍" w:date="2021-06-02T13:46:00Z"/>
                <w:rFonts w:ascii="標楷體" w:eastAsia="標楷體" w:hAnsi="標楷體"/>
              </w:rPr>
            </w:pPr>
            <w:r>
              <w:rPr>
                <w:rFonts w:ascii="標楷體" w:eastAsia="標楷體" w:hAnsi="標楷體" w:hint="eastAsia"/>
                <w:lang w:eastAsia="zh-HK"/>
              </w:rPr>
              <w:t>查詢單位</w:t>
            </w:r>
          </w:p>
        </w:tc>
        <w:tc>
          <w:tcPr>
            <w:tcW w:w="751" w:type="dxa"/>
          </w:tcPr>
          <w:p w14:paraId="0DEDEB50" w14:textId="77777777" w:rsidR="00E443FD" w:rsidRDefault="00E443FD" w:rsidP="005860B0">
            <w:pPr>
              <w:rPr>
                <w:ins w:id="2919" w:author="張金龍" w:date="2021-06-02T13:46:00Z"/>
                <w:rFonts w:ascii="標楷體" w:eastAsia="標楷體" w:hAnsi="標楷體"/>
              </w:rPr>
            </w:pPr>
            <w:r>
              <w:rPr>
                <w:rFonts w:ascii="標楷體" w:eastAsia="標楷體" w:hAnsi="標楷體" w:hint="eastAsia"/>
              </w:rPr>
              <w:t>4</w:t>
            </w:r>
          </w:p>
        </w:tc>
        <w:tc>
          <w:tcPr>
            <w:tcW w:w="1436" w:type="dxa"/>
          </w:tcPr>
          <w:p w14:paraId="7B690A4A" w14:textId="77777777" w:rsidR="00E443FD" w:rsidRDefault="00E443FD" w:rsidP="005860B0">
            <w:pPr>
              <w:rPr>
                <w:ins w:id="2920" w:author="張金龍" w:date="2021-06-02T13:46:00Z"/>
                <w:rFonts w:ascii="標楷體" w:eastAsia="標楷體" w:hAnsi="標楷體"/>
                <w:lang w:eastAsia="zh-HK"/>
              </w:rPr>
            </w:pPr>
            <w:r>
              <w:rPr>
                <w:rFonts w:ascii="標楷體" w:eastAsia="標楷體" w:hAnsi="標楷體" w:hint="eastAsia"/>
                <w:lang w:eastAsia="zh-HK"/>
              </w:rPr>
              <w:t>使用單位</w:t>
            </w:r>
          </w:p>
        </w:tc>
        <w:tc>
          <w:tcPr>
            <w:tcW w:w="1896" w:type="dxa"/>
          </w:tcPr>
          <w:p w14:paraId="07BCBBDC" w14:textId="77777777" w:rsidR="00E443FD" w:rsidRPr="00787403" w:rsidRDefault="00E443FD" w:rsidP="005860B0">
            <w:pPr>
              <w:rPr>
                <w:ins w:id="2921" w:author="張金龍" w:date="2021-06-02T13:46:00Z"/>
                <w:rFonts w:ascii="標楷體" w:eastAsia="標楷體" w:hAnsi="標楷體"/>
              </w:rPr>
            </w:pPr>
          </w:p>
        </w:tc>
        <w:tc>
          <w:tcPr>
            <w:tcW w:w="514" w:type="dxa"/>
          </w:tcPr>
          <w:p w14:paraId="6E7FADE0" w14:textId="77777777" w:rsidR="00E443FD" w:rsidRDefault="00E443FD" w:rsidP="005860B0">
            <w:pPr>
              <w:rPr>
                <w:ins w:id="2922" w:author="張金龍" w:date="2021-06-02T13:46:00Z"/>
                <w:rFonts w:ascii="標楷體" w:eastAsia="標楷體" w:hAnsi="標楷體"/>
              </w:rPr>
            </w:pPr>
          </w:p>
        </w:tc>
        <w:tc>
          <w:tcPr>
            <w:tcW w:w="407" w:type="dxa"/>
          </w:tcPr>
          <w:p w14:paraId="333E6B1A" w14:textId="77777777" w:rsidR="00E443FD" w:rsidRDefault="00E443FD" w:rsidP="005860B0">
            <w:pPr>
              <w:jc w:val="center"/>
              <w:rPr>
                <w:ins w:id="2923" w:author="張金龍" w:date="2021-06-02T13:46:00Z"/>
                <w:rFonts w:ascii="標楷體" w:eastAsia="標楷體" w:hAnsi="標楷體"/>
              </w:rPr>
            </w:pPr>
            <w:r>
              <w:rPr>
                <w:rFonts w:ascii="標楷體" w:eastAsia="標楷體" w:hAnsi="標楷體" w:hint="eastAsia"/>
              </w:rPr>
              <w:t>R</w:t>
            </w:r>
          </w:p>
        </w:tc>
        <w:tc>
          <w:tcPr>
            <w:tcW w:w="3544" w:type="dxa"/>
          </w:tcPr>
          <w:p w14:paraId="7C9FA0AE" w14:textId="77777777" w:rsidR="00E443FD" w:rsidRPr="003F20B3" w:rsidRDefault="00E443FD" w:rsidP="005860B0">
            <w:pPr>
              <w:snapToGrid w:val="0"/>
              <w:ind w:left="238" w:hangingChars="99" w:hanging="238"/>
              <w:rPr>
                <w:ins w:id="2924" w:author="張金龍" w:date="2021-06-02T13:46:00Z"/>
                <w:rFonts w:ascii="標楷體" w:eastAsia="標楷體" w:hAnsi="標楷體"/>
              </w:rPr>
            </w:pPr>
            <w:r>
              <w:rPr>
                <w:rFonts w:ascii="標楷體" w:eastAsia="標楷體" w:hAnsi="標楷體" w:hint="eastAsia"/>
              </w:rPr>
              <w:t>1.</w:t>
            </w:r>
            <w:r w:rsidRPr="002A0BEF">
              <w:rPr>
                <w:rFonts w:ascii="標楷體" w:eastAsia="標楷體" w:hAnsi="標楷體"/>
                <w:color w:val="000000" w:themeColor="text1"/>
              </w:rPr>
              <w:t>TxAmlLog</w:t>
            </w:r>
            <w:r>
              <w:rPr>
                <w:rFonts w:ascii="標楷體" w:eastAsia="標楷體" w:hAnsi="標楷體" w:hint="eastAsia"/>
                <w:color w:val="000000" w:themeColor="text1"/>
              </w:rPr>
              <w:t>.BrNo</w:t>
            </w:r>
          </w:p>
        </w:tc>
      </w:tr>
      <w:tr w:rsidR="00E443FD" w:rsidRPr="00847BB7" w14:paraId="3ED76D92" w14:textId="77777777" w:rsidTr="005860B0">
        <w:trPr>
          <w:trHeight w:val="244"/>
          <w:jc w:val="center"/>
        </w:trPr>
        <w:tc>
          <w:tcPr>
            <w:tcW w:w="456" w:type="dxa"/>
          </w:tcPr>
          <w:p w14:paraId="5547F5D7" w14:textId="77777777" w:rsidR="00E443FD" w:rsidRDefault="00E443FD" w:rsidP="005860B0">
            <w:pPr>
              <w:rPr>
                <w:rFonts w:ascii="標楷體" w:eastAsia="標楷體" w:hAnsi="標楷體"/>
              </w:rPr>
            </w:pPr>
            <w:r>
              <w:rPr>
                <w:rFonts w:ascii="標楷體" w:eastAsia="標楷體" w:hAnsi="標楷體" w:hint="eastAsia"/>
              </w:rPr>
              <w:t>5</w:t>
            </w:r>
          </w:p>
        </w:tc>
        <w:tc>
          <w:tcPr>
            <w:tcW w:w="1736" w:type="dxa"/>
          </w:tcPr>
          <w:p w14:paraId="44AF2141" w14:textId="77777777" w:rsidR="00E443FD" w:rsidRDefault="00E443FD" w:rsidP="005860B0">
            <w:pPr>
              <w:rPr>
                <w:rFonts w:ascii="標楷體" w:eastAsia="標楷體" w:hAnsi="標楷體"/>
                <w:lang w:eastAsia="zh-HK"/>
              </w:rPr>
            </w:pPr>
            <w:r>
              <w:rPr>
                <w:rFonts w:ascii="標楷體" w:eastAsia="標楷體" w:hAnsi="標楷體" w:hint="eastAsia"/>
                <w:lang w:eastAsia="zh-HK"/>
              </w:rPr>
              <w:t>代辦單位</w:t>
            </w:r>
          </w:p>
        </w:tc>
        <w:tc>
          <w:tcPr>
            <w:tcW w:w="751" w:type="dxa"/>
          </w:tcPr>
          <w:p w14:paraId="0D9BA6E3" w14:textId="77777777" w:rsidR="00E443FD" w:rsidRDefault="00E443FD" w:rsidP="005860B0">
            <w:pPr>
              <w:rPr>
                <w:rFonts w:ascii="標楷體" w:eastAsia="標楷體" w:hAnsi="標楷體"/>
              </w:rPr>
            </w:pPr>
            <w:r>
              <w:rPr>
                <w:rFonts w:ascii="標楷體" w:eastAsia="標楷體" w:hAnsi="標楷體" w:hint="eastAsia"/>
              </w:rPr>
              <w:t>4</w:t>
            </w:r>
          </w:p>
        </w:tc>
        <w:tc>
          <w:tcPr>
            <w:tcW w:w="1436" w:type="dxa"/>
          </w:tcPr>
          <w:p w14:paraId="275E1800" w14:textId="77777777" w:rsidR="00E443FD" w:rsidRDefault="00E443FD" w:rsidP="005860B0">
            <w:pPr>
              <w:rPr>
                <w:rFonts w:ascii="標楷體" w:eastAsia="標楷體" w:hAnsi="標楷體"/>
                <w:lang w:eastAsia="zh-HK"/>
              </w:rPr>
            </w:pPr>
          </w:p>
        </w:tc>
        <w:tc>
          <w:tcPr>
            <w:tcW w:w="1896" w:type="dxa"/>
          </w:tcPr>
          <w:p w14:paraId="5FCB810E" w14:textId="77777777" w:rsidR="00E443FD" w:rsidRPr="00787403" w:rsidRDefault="00E443FD" w:rsidP="005860B0">
            <w:pPr>
              <w:rPr>
                <w:rFonts w:ascii="標楷體" w:eastAsia="標楷體" w:hAnsi="標楷體"/>
              </w:rPr>
            </w:pPr>
          </w:p>
        </w:tc>
        <w:tc>
          <w:tcPr>
            <w:tcW w:w="514" w:type="dxa"/>
          </w:tcPr>
          <w:p w14:paraId="1D22D3C0" w14:textId="77777777" w:rsidR="00E443FD" w:rsidRDefault="00E443FD" w:rsidP="005860B0">
            <w:pPr>
              <w:rPr>
                <w:rFonts w:ascii="標楷體" w:eastAsia="標楷體" w:hAnsi="標楷體"/>
              </w:rPr>
            </w:pPr>
          </w:p>
        </w:tc>
        <w:tc>
          <w:tcPr>
            <w:tcW w:w="407" w:type="dxa"/>
          </w:tcPr>
          <w:p w14:paraId="5C22222C" w14:textId="77777777" w:rsidR="00E443FD" w:rsidRDefault="00E443FD" w:rsidP="005860B0">
            <w:pPr>
              <w:jc w:val="center"/>
              <w:rPr>
                <w:rFonts w:ascii="標楷體" w:eastAsia="標楷體" w:hAnsi="標楷體"/>
              </w:rPr>
            </w:pPr>
            <w:r>
              <w:rPr>
                <w:rFonts w:ascii="標楷體" w:eastAsia="標楷體" w:hAnsi="標楷體" w:hint="eastAsia"/>
              </w:rPr>
              <w:t>R</w:t>
            </w:r>
          </w:p>
        </w:tc>
        <w:tc>
          <w:tcPr>
            <w:tcW w:w="3544" w:type="dxa"/>
          </w:tcPr>
          <w:p w14:paraId="2485DF62" w14:textId="77777777" w:rsidR="00E443FD" w:rsidRPr="003F20B3" w:rsidRDefault="00E443FD" w:rsidP="005860B0">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Pr>
                <w:rFonts w:ascii="標楷體" w:eastAsia="標楷體" w:hAnsi="標楷體" w:hint="eastAsia"/>
              </w:rPr>
              <w:t>Unit"</w:t>
            </w:r>
            <w:r>
              <w:rPr>
                <w:rFonts w:ascii="標楷體" w:eastAsia="標楷體" w:hAnsi="標楷體" w:hint="eastAsia"/>
                <w:lang w:eastAsia="zh-HK"/>
              </w:rPr>
              <w:t>儲存</w:t>
            </w:r>
          </w:p>
        </w:tc>
      </w:tr>
      <w:tr w:rsidR="00E443FD" w:rsidRPr="00847BB7" w14:paraId="541C39DB" w14:textId="77777777" w:rsidTr="005860B0">
        <w:trPr>
          <w:trHeight w:val="244"/>
          <w:jc w:val="center"/>
        </w:trPr>
        <w:tc>
          <w:tcPr>
            <w:tcW w:w="456" w:type="dxa"/>
          </w:tcPr>
          <w:p w14:paraId="69935201" w14:textId="77777777" w:rsidR="00E443FD" w:rsidRDefault="00E443FD" w:rsidP="005860B0">
            <w:pPr>
              <w:rPr>
                <w:rFonts w:ascii="標楷體" w:eastAsia="標楷體" w:hAnsi="標楷體"/>
              </w:rPr>
            </w:pPr>
            <w:r>
              <w:rPr>
                <w:rFonts w:ascii="標楷體" w:eastAsia="標楷體" w:hAnsi="標楷體" w:hint="eastAsia"/>
              </w:rPr>
              <w:t>6</w:t>
            </w:r>
          </w:p>
        </w:tc>
        <w:tc>
          <w:tcPr>
            <w:tcW w:w="1736" w:type="dxa"/>
          </w:tcPr>
          <w:p w14:paraId="53BDD3A4" w14:textId="77777777" w:rsidR="00E443FD" w:rsidRDefault="00E443FD" w:rsidP="005860B0">
            <w:pPr>
              <w:rPr>
                <w:rFonts w:ascii="標楷體" w:eastAsia="標楷體" w:hAnsi="標楷體"/>
                <w:lang w:eastAsia="zh-HK"/>
              </w:rPr>
            </w:pPr>
            <w:r>
              <w:rPr>
                <w:rFonts w:ascii="標楷體" w:eastAsia="標楷體" w:hAnsi="標楷體" w:hint="eastAsia"/>
                <w:lang w:eastAsia="zh-HK"/>
              </w:rPr>
              <w:t>保單角色</w:t>
            </w:r>
          </w:p>
        </w:tc>
        <w:tc>
          <w:tcPr>
            <w:tcW w:w="751" w:type="dxa"/>
          </w:tcPr>
          <w:p w14:paraId="346D2E45" w14:textId="77777777" w:rsidR="00E443FD" w:rsidRDefault="00E443FD" w:rsidP="005860B0">
            <w:pPr>
              <w:rPr>
                <w:rFonts w:ascii="標楷體" w:eastAsia="標楷體" w:hAnsi="標楷體"/>
              </w:rPr>
            </w:pPr>
            <w:r>
              <w:rPr>
                <w:rFonts w:ascii="標楷體" w:eastAsia="標楷體" w:hAnsi="標楷體" w:hint="eastAsia"/>
              </w:rPr>
              <w:t>2</w:t>
            </w:r>
          </w:p>
        </w:tc>
        <w:tc>
          <w:tcPr>
            <w:tcW w:w="1436" w:type="dxa"/>
          </w:tcPr>
          <w:p w14:paraId="5B94D1ED" w14:textId="77777777" w:rsidR="00E443FD" w:rsidRDefault="00E443FD" w:rsidP="005860B0">
            <w:pPr>
              <w:rPr>
                <w:rFonts w:ascii="標楷體" w:eastAsia="標楷體" w:hAnsi="標楷體"/>
                <w:lang w:eastAsia="zh-HK"/>
              </w:rPr>
            </w:pPr>
          </w:p>
        </w:tc>
        <w:tc>
          <w:tcPr>
            <w:tcW w:w="1896" w:type="dxa"/>
          </w:tcPr>
          <w:p w14:paraId="77464829" w14:textId="77777777" w:rsidR="00E443FD" w:rsidRPr="00787403" w:rsidRDefault="00E443FD" w:rsidP="005860B0">
            <w:pPr>
              <w:rPr>
                <w:rFonts w:ascii="標楷體" w:eastAsia="標楷體" w:hAnsi="標楷體"/>
              </w:rPr>
            </w:pPr>
          </w:p>
        </w:tc>
        <w:tc>
          <w:tcPr>
            <w:tcW w:w="514" w:type="dxa"/>
          </w:tcPr>
          <w:p w14:paraId="5E4B4FA5" w14:textId="77777777" w:rsidR="00E443FD" w:rsidRDefault="00E443FD" w:rsidP="005860B0">
            <w:pPr>
              <w:rPr>
                <w:rFonts w:ascii="標楷體" w:eastAsia="標楷體" w:hAnsi="標楷體"/>
              </w:rPr>
            </w:pPr>
          </w:p>
        </w:tc>
        <w:tc>
          <w:tcPr>
            <w:tcW w:w="407" w:type="dxa"/>
          </w:tcPr>
          <w:p w14:paraId="0A3B456F" w14:textId="77777777" w:rsidR="00E443FD" w:rsidRDefault="00E443FD" w:rsidP="005860B0">
            <w:pPr>
              <w:jc w:val="center"/>
              <w:rPr>
                <w:rFonts w:ascii="標楷體" w:eastAsia="標楷體" w:hAnsi="標楷體"/>
              </w:rPr>
            </w:pPr>
            <w:r>
              <w:rPr>
                <w:rFonts w:ascii="標楷體" w:eastAsia="標楷體" w:hAnsi="標楷體" w:hint="eastAsia"/>
              </w:rPr>
              <w:t>R</w:t>
            </w:r>
          </w:p>
        </w:tc>
        <w:tc>
          <w:tcPr>
            <w:tcW w:w="3544" w:type="dxa"/>
          </w:tcPr>
          <w:p w14:paraId="1EE37AA9" w14:textId="77777777" w:rsidR="00E443FD" w:rsidRDefault="00E443FD" w:rsidP="005860B0">
            <w:pPr>
              <w:snapToGrid w:val="0"/>
              <w:rPr>
                <w:rFonts w:ascii="標楷體" w:eastAsia="標楷體" w:hAnsi="標楷體"/>
                <w:lang w:eastAsia="zh-HK"/>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w:t>
            </w:r>
          </w:p>
          <w:p w14:paraId="17E555E0" w14:textId="77777777" w:rsidR="00E443FD" w:rsidRPr="009340B8" w:rsidRDefault="00E443FD" w:rsidP="005860B0">
            <w:pPr>
              <w:snapToGrid w:val="0"/>
              <w:ind w:firstLineChars="100" w:firstLine="240"/>
              <w:rPr>
                <w:rFonts w:ascii="標楷體" w:eastAsia="標楷體" w:hAnsi="標楷體"/>
                <w:lang w:eastAsia="zh-HK"/>
              </w:rPr>
            </w:pPr>
            <w:r>
              <w:rPr>
                <w:rFonts w:ascii="標楷體" w:eastAsia="標楷體" w:hAnsi="標楷體" w:hint="eastAsia"/>
                <w:lang w:eastAsia="zh-HK"/>
              </w:rPr>
              <w:t>T</w:t>
            </w:r>
            <w:r>
              <w:rPr>
                <w:rFonts w:ascii="標楷體" w:eastAsia="標楷體" w:hAnsi="標楷體" w:hint="eastAsia"/>
              </w:rPr>
              <w:t>AG=</w:t>
            </w:r>
            <w:r>
              <w:rPr>
                <w:rFonts w:ascii="標楷體" w:eastAsia="標楷體" w:hAnsi="標楷體"/>
              </w:rPr>
              <w:t>"</w:t>
            </w:r>
            <w:r w:rsidRPr="009340B8">
              <w:rPr>
                <w:rFonts w:ascii="標楷體" w:eastAsia="標楷體" w:hAnsi="標楷體"/>
              </w:rPr>
              <w:t>RoleId</w:t>
            </w:r>
            <w:r>
              <w:rPr>
                <w:rFonts w:ascii="標楷體" w:eastAsia="標楷體" w:hAnsi="標楷體" w:hint="eastAsia"/>
              </w:rPr>
              <w:t>"</w:t>
            </w:r>
            <w:r>
              <w:rPr>
                <w:rFonts w:ascii="標楷體" w:eastAsia="標楷體" w:hAnsi="標楷體" w:hint="eastAsia"/>
                <w:lang w:eastAsia="zh-HK"/>
              </w:rPr>
              <w:t>儲存</w:t>
            </w:r>
          </w:p>
        </w:tc>
      </w:tr>
      <w:tr w:rsidR="00E443FD" w:rsidRPr="00847BB7" w14:paraId="6A729A0E" w14:textId="77777777" w:rsidTr="005860B0">
        <w:trPr>
          <w:trHeight w:val="244"/>
          <w:jc w:val="center"/>
        </w:trPr>
        <w:tc>
          <w:tcPr>
            <w:tcW w:w="456" w:type="dxa"/>
          </w:tcPr>
          <w:p w14:paraId="59E46B56" w14:textId="77777777" w:rsidR="00E443FD" w:rsidRDefault="00E443FD" w:rsidP="005860B0">
            <w:pPr>
              <w:rPr>
                <w:rFonts w:ascii="標楷體" w:eastAsia="標楷體" w:hAnsi="標楷體"/>
              </w:rPr>
            </w:pPr>
            <w:r>
              <w:rPr>
                <w:rFonts w:ascii="標楷體" w:eastAsia="標楷體" w:hAnsi="標楷體" w:hint="eastAsia"/>
              </w:rPr>
              <w:t>7</w:t>
            </w:r>
          </w:p>
        </w:tc>
        <w:tc>
          <w:tcPr>
            <w:tcW w:w="1736" w:type="dxa"/>
          </w:tcPr>
          <w:p w14:paraId="2AF6A7D9" w14:textId="77777777" w:rsidR="00E443FD" w:rsidRDefault="00E443FD" w:rsidP="005860B0">
            <w:pPr>
              <w:rPr>
                <w:rFonts w:ascii="標楷體" w:eastAsia="標楷體" w:hAnsi="標楷體"/>
                <w:lang w:eastAsia="zh-HK"/>
              </w:rPr>
            </w:pPr>
            <w:r>
              <w:rPr>
                <w:rFonts w:ascii="標楷體" w:eastAsia="標楷體" w:hAnsi="標楷體" w:hint="eastAsia"/>
                <w:lang w:eastAsia="zh-HK"/>
              </w:rPr>
              <w:t>放款案號</w:t>
            </w:r>
          </w:p>
        </w:tc>
        <w:tc>
          <w:tcPr>
            <w:tcW w:w="751" w:type="dxa"/>
          </w:tcPr>
          <w:p w14:paraId="5391EEFF" w14:textId="77777777" w:rsidR="00E443FD" w:rsidRDefault="00E443FD" w:rsidP="005860B0">
            <w:pPr>
              <w:rPr>
                <w:rFonts w:ascii="標楷體" w:eastAsia="標楷體" w:hAnsi="標楷體"/>
              </w:rPr>
            </w:pPr>
            <w:r>
              <w:rPr>
                <w:rFonts w:ascii="標楷體" w:eastAsia="標楷體" w:hAnsi="標楷體" w:hint="eastAsia"/>
              </w:rPr>
              <w:t>30</w:t>
            </w:r>
          </w:p>
        </w:tc>
        <w:tc>
          <w:tcPr>
            <w:tcW w:w="1436" w:type="dxa"/>
          </w:tcPr>
          <w:p w14:paraId="208A8B33" w14:textId="77777777" w:rsidR="00E443FD" w:rsidRDefault="00E443FD" w:rsidP="005860B0">
            <w:pPr>
              <w:rPr>
                <w:rFonts w:ascii="標楷體" w:eastAsia="標楷體" w:hAnsi="標楷體"/>
                <w:lang w:eastAsia="zh-HK"/>
              </w:rPr>
            </w:pPr>
          </w:p>
        </w:tc>
        <w:tc>
          <w:tcPr>
            <w:tcW w:w="1896" w:type="dxa"/>
          </w:tcPr>
          <w:p w14:paraId="7E0ADFD7" w14:textId="77777777" w:rsidR="00E443FD" w:rsidRDefault="00E443FD" w:rsidP="005860B0">
            <w:pPr>
              <w:widowControl/>
              <w:shd w:val="clear" w:color="auto" w:fill="FFFFFF"/>
              <w:spacing w:line="360" w:lineRule="atLeast"/>
              <w:rPr>
                <w:rFonts w:ascii="標楷體" w:eastAsia="標楷體" w:hAnsi="標楷體"/>
              </w:rPr>
            </w:pPr>
          </w:p>
        </w:tc>
        <w:tc>
          <w:tcPr>
            <w:tcW w:w="514" w:type="dxa"/>
          </w:tcPr>
          <w:p w14:paraId="023A43C7" w14:textId="77777777" w:rsidR="00E443FD" w:rsidRDefault="00E443FD" w:rsidP="005860B0">
            <w:pPr>
              <w:rPr>
                <w:rFonts w:ascii="標楷體" w:eastAsia="標楷體" w:hAnsi="標楷體"/>
              </w:rPr>
            </w:pPr>
          </w:p>
        </w:tc>
        <w:tc>
          <w:tcPr>
            <w:tcW w:w="407" w:type="dxa"/>
          </w:tcPr>
          <w:p w14:paraId="1046E8C3" w14:textId="77777777" w:rsidR="00E443FD" w:rsidRDefault="00E443FD" w:rsidP="005860B0">
            <w:pPr>
              <w:jc w:val="center"/>
              <w:rPr>
                <w:rFonts w:ascii="標楷體" w:eastAsia="標楷體" w:hAnsi="標楷體"/>
              </w:rPr>
            </w:pPr>
            <w:r>
              <w:rPr>
                <w:rFonts w:ascii="標楷體" w:eastAsia="標楷體" w:hAnsi="標楷體" w:hint="eastAsia"/>
              </w:rPr>
              <w:t>R</w:t>
            </w:r>
          </w:p>
        </w:tc>
        <w:tc>
          <w:tcPr>
            <w:tcW w:w="3544" w:type="dxa"/>
          </w:tcPr>
          <w:p w14:paraId="0B5C2E8D" w14:textId="77777777" w:rsidR="00E443FD" w:rsidRPr="009340B8" w:rsidRDefault="00E443FD" w:rsidP="005860B0">
            <w:pPr>
              <w:snapToGrid w:val="0"/>
              <w:ind w:left="240" w:hangingChars="100" w:hanging="240"/>
              <w:rPr>
                <w:rFonts w:ascii="標楷體" w:eastAsia="標楷體" w:hAnsi="標楷體"/>
                <w:lang w:eastAsia="zh-HK"/>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AcctNo</w:t>
            </w:r>
            <w:r>
              <w:rPr>
                <w:rFonts w:ascii="標楷體" w:eastAsia="標楷體" w:hAnsi="標楷體" w:hint="eastAsia"/>
              </w:rPr>
              <w:t>"</w:t>
            </w:r>
            <w:r>
              <w:rPr>
                <w:rFonts w:ascii="標楷體" w:eastAsia="標楷體" w:hAnsi="標楷體" w:hint="eastAsia"/>
                <w:lang w:eastAsia="zh-HK"/>
              </w:rPr>
              <w:t>儲存</w:t>
            </w:r>
          </w:p>
        </w:tc>
      </w:tr>
      <w:tr w:rsidR="00E443FD" w:rsidRPr="00847BB7" w14:paraId="385A138A" w14:textId="77777777" w:rsidTr="005860B0">
        <w:trPr>
          <w:trHeight w:val="244"/>
          <w:jc w:val="center"/>
        </w:trPr>
        <w:tc>
          <w:tcPr>
            <w:tcW w:w="456" w:type="dxa"/>
          </w:tcPr>
          <w:p w14:paraId="498D0C30" w14:textId="77777777" w:rsidR="00E443FD" w:rsidRDefault="00E443FD" w:rsidP="005860B0">
            <w:pPr>
              <w:rPr>
                <w:rFonts w:ascii="標楷體" w:eastAsia="標楷體" w:hAnsi="標楷體"/>
              </w:rPr>
            </w:pPr>
            <w:r>
              <w:rPr>
                <w:rFonts w:ascii="標楷體" w:eastAsia="標楷體" w:hAnsi="標楷體" w:hint="eastAsia"/>
              </w:rPr>
              <w:t>8</w:t>
            </w:r>
          </w:p>
        </w:tc>
        <w:tc>
          <w:tcPr>
            <w:tcW w:w="1736" w:type="dxa"/>
          </w:tcPr>
          <w:p w14:paraId="43196601" w14:textId="77777777" w:rsidR="00E443FD" w:rsidRDefault="00E443FD" w:rsidP="005860B0">
            <w:pPr>
              <w:rPr>
                <w:rFonts w:ascii="標楷體" w:eastAsia="標楷體" w:hAnsi="標楷體"/>
                <w:lang w:eastAsia="zh-HK"/>
              </w:rPr>
            </w:pPr>
            <w:r>
              <w:rPr>
                <w:rFonts w:ascii="標楷體" w:eastAsia="標楷體" w:hAnsi="標楷體" w:hint="eastAsia"/>
                <w:lang w:eastAsia="zh-HK"/>
              </w:rPr>
              <w:t>案號</w:t>
            </w:r>
          </w:p>
        </w:tc>
        <w:tc>
          <w:tcPr>
            <w:tcW w:w="751" w:type="dxa"/>
          </w:tcPr>
          <w:p w14:paraId="406B02AA" w14:textId="77777777" w:rsidR="00E443FD" w:rsidRDefault="00E443FD" w:rsidP="005860B0">
            <w:pPr>
              <w:rPr>
                <w:rFonts w:ascii="標楷體" w:eastAsia="標楷體" w:hAnsi="標楷體"/>
              </w:rPr>
            </w:pPr>
            <w:r>
              <w:rPr>
                <w:rFonts w:ascii="標楷體" w:eastAsia="標楷體" w:hAnsi="標楷體" w:hint="eastAsia"/>
              </w:rPr>
              <w:t>30</w:t>
            </w:r>
          </w:p>
        </w:tc>
        <w:tc>
          <w:tcPr>
            <w:tcW w:w="1436" w:type="dxa"/>
          </w:tcPr>
          <w:p w14:paraId="6452067A" w14:textId="77777777" w:rsidR="00E443FD" w:rsidRDefault="00E443FD" w:rsidP="005860B0">
            <w:pPr>
              <w:rPr>
                <w:rFonts w:ascii="標楷體" w:eastAsia="標楷體" w:hAnsi="標楷體"/>
                <w:lang w:eastAsia="zh-HK"/>
              </w:rPr>
            </w:pPr>
          </w:p>
        </w:tc>
        <w:tc>
          <w:tcPr>
            <w:tcW w:w="1896" w:type="dxa"/>
          </w:tcPr>
          <w:p w14:paraId="39CF648A" w14:textId="77777777" w:rsidR="00E443FD" w:rsidRDefault="00E443FD" w:rsidP="005860B0">
            <w:pPr>
              <w:widowControl/>
              <w:shd w:val="clear" w:color="auto" w:fill="FFFFFF"/>
              <w:spacing w:line="360" w:lineRule="atLeast"/>
              <w:rPr>
                <w:rFonts w:ascii="標楷體" w:eastAsia="標楷體" w:hAnsi="標楷體"/>
              </w:rPr>
            </w:pPr>
          </w:p>
        </w:tc>
        <w:tc>
          <w:tcPr>
            <w:tcW w:w="514" w:type="dxa"/>
          </w:tcPr>
          <w:p w14:paraId="6450E363" w14:textId="77777777" w:rsidR="00E443FD" w:rsidRDefault="00E443FD" w:rsidP="005860B0">
            <w:pPr>
              <w:rPr>
                <w:rFonts w:ascii="標楷體" w:eastAsia="標楷體" w:hAnsi="標楷體"/>
              </w:rPr>
            </w:pPr>
          </w:p>
        </w:tc>
        <w:tc>
          <w:tcPr>
            <w:tcW w:w="407" w:type="dxa"/>
          </w:tcPr>
          <w:p w14:paraId="0E304454" w14:textId="77777777" w:rsidR="00E443FD" w:rsidRDefault="00E443FD" w:rsidP="005860B0">
            <w:pPr>
              <w:jc w:val="center"/>
              <w:rPr>
                <w:rFonts w:ascii="標楷體" w:eastAsia="標楷體" w:hAnsi="標楷體"/>
              </w:rPr>
            </w:pPr>
            <w:r>
              <w:rPr>
                <w:rFonts w:ascii="標楷體" w:eastAsia="標楷體" w:hAnsi="標楷體" w:hint="eastAsia"/>
              </w:rPr>
              <w:t>R</w:t>
            </w:r>
          </w:p>
        </w:tc>
        <w:tc>
          <w:tcPr>
            <w:tcW w:w="3544" w:type="dxa"/>
          </w:tcPr>
          <w:p w14:paraId="6CBA0B8D" w14:textId="77777777" w:rsidR="00E443FD" w:rsidRPr="009340B8" w:rsidRDefault="00E443FD" w:rsidP="005860B0">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CaseNo</w:t>
            </w:r>
            <w:r>
              <w:rPr>
                <w:rFonts w:ascii="標楷體" w:eastAsia="標楷體" w:hAnsi="標楷體" w:hint="eastAsia"/>
              </w:rPr>
              <w:t>"</w:t>
            </w:r>
            <w:r>
              <w:rPr>
                <w:rFonts w:ascii="標楷體" w:eastAsia="標楷體" w:hAnsi="標楷體" w:hint="eastAsia"/>
                <w:lang w:eastAsia="zh-HK"/>
              </w:rPr>
              <w:t>儲存</w:t>
            </w:r>
          </w:p>
        </w:tc>
      </w:tr>
      <w:tr w:rsidR="00E443FD" w:rsidRPr="00847BB7" w14:paraId="2AF53670" w14:textId="77777777" w:rsidTr="005860B0">
        <w:trPr>
          <w:trHeight w:val="244"/>
          <w:jc w:val="center"/>
        </w:trPr>
        <w:tc>
          <w:tcPr>
            <w:tcW w:w="456" w:type="dxa"/>
          </w:tcPr>
          <w:p w14:paraId="72AC5D96" w14:textId="77777777" w:rsidR="00E443FD" w:rsidRDefault="00E443FD" w:rsidP="005860B0">
            <w:pPr>
              <w:rPr>
                <w:rFonts w:ascii="標楷體" w:eastAsia="標楷體" w:hAnsi="標楷體"/>
              </w:rPr>
            </w:pPr>
            <w:r>
              <w:rPr>
                <w:rFonts w:ascii="標楷體" w:eastAsia="標楷體" w:hAnsi="標楷體" w:hint="eastAsia"/>
              </w:rPr>
              <w:t>9</w:t>
            </w:r>
          </w:p>
        </w:tc>
        <w:tc>
          <w:tcPr>
            <w:tcW w:w="1736" w:type="dxa"/>
          </w:tcPr>
          <w:p w14:paraId="598F3622" w14:textId="77777777" w:rsidR="00E443FD" w:rsidRDefault="00E443FD" w:rsidP="005860B0">
            <w:pPr>
              <w:rPr>
                <w:rFonts w:ascii="標楷體" w:eastAsia="標楷體" w:hAnsi="標楷體"/>
                <w:lang w:eastAsia="zh-HK"/>
              </w:rPr>
            </w:pPr>
            <w:r>
              <w:rPr>
                <w:rFonts w:ascii="標楷體" w:eastAsia="標楷體" w:hAnsi="標楷體" w:hint="eastAsia"/>
                <w:lang w:eastAsia="zh-HK"/>
              </w:rPr>
              <w:t>姓名</w:t>
            </w:r>
          </w:p>
        </w:tc>
        <w:tc>
          <w:tcPr>
            <w:tcW w:w="751" w:type="dxa"/>
          </w:tcPr>
          <w:p w14:paraId="661C8CE4" w14:textId="77777777" w:rsidR="00E443FD" w:rsidRDefault="00E443FD" w:rsidP="005860B0">
            <w:pPr>
              <w:rPr>
                <w:rFonts w:ascii="標楷體" w:eastAsia="標楷體" w:hAnsi="標楷體"/>
              </w:rPr>
            </w:pPr>
            <w:r>
              <w:rPr>
                <w:rFonts w:ascii="標楷體" w:eastAsia="標楷體" w:hAnsi="標楷體" w:hint="eastAsia"/>
              </w:rPr>
              <w:t>100</w:t>
            </w:r>
          </w:p>
        </w:tc>
        <w:tc>
          <w:tcPr>
            <w:tcW w:w="1436" w:type="dxa"/>
          </w:tcPr>
          <w:p w14:paraId="7055FF29" w14:textId="77777777" w:rsidR="00E443FD" w:rsidRDefault="00E443FD" w:rsidP="005860B0">
            <w:pPr>
              <w:rPr>
                <w:rFonts w:ascii="標楷體" w:eastAsia="標楷體" w:hAnsi="標楷體"/>
                <w:lang w:eastAsia="zh-HK"/>
              </w:rPr>
            </w:pPr>
          </w:p>
        </w:tc>
        <w:tc>
          <w:tcPr>
            <w:tcW w:w="1896" w:type="dxa"/>
          </w:tcPr>
          <w:p w14:paraId="2E2ABD29" w14:textId="77777777" w:rsidR="00E443FD" w:rsidRDefault="00E443FD" w:rsidP="005860B0">
            <w:pPr>
              <w:widowControl/>
              <w:shd w:val="clear" w:color="auto" w:fill="FFFFFF"/>
              <w:spacing w:line="360" w:lineRule="atLeast"/>
              <w:rPr>
                <w:rFonts w:ascii="標楷體" w:eastAsia="標楷體" w:hAnsi="標楷體"/>
              </w:rPr>
            </w:pPr>
          </w:p>
        </w:tc>
        <w:tc>
          <w:tcPr>
            <w:tcW w:w="514" w:type="dxa"/>
          </w:tcPr>
          <w:p w14:paraId="38A78BB6" w14:textId="77777777" w:rsidR="00E443FD" w:rsidRDefault="00E443FD" w:rsidP="005860B0">
            <w:pPr>
              <w:rPr>
                <w:rFonts w:ascii="標楷體" w:eastAsia="標楷體" w:hAnsi="標楷體"/>
              </w:rPr>
            </w:pPr>
          </w:p>
        </w:tc>
        <w:tc>
          <w:tcPr>
            <w:tcW w:w="407" w:type="dxa"/>
          </w:tcPr>
          <w:p w14:paraId="0EA79957" w14:textId="77777777" w:rsidR="00E443FD" w:rsidRDefault="00E443FD" w:rsidP="005860B0">
            <w:pPr>
              <w:jc w:val="center"/>
              <w:rPr>
                <w:rFonts w:ascii="標楷體" w:eastAsia="標楷體" w:hAnsi="標楷體"/>
              </w:rPr>
            </w:pPr>
            <w:r>
              <w:rPr>
                <w:rFonts w:ascii="標楷體" w:eastAsia="標楷體" w:hAnsi="標楷體" w:hint="eastAsia"/>
              </w:rPr>
              <w:t>R</w:t>
            </w:r>
          </w:p>
        </w:tc>
        <w:tc>
          <w:tcPr>
            <w:tcW w:w="3544" w:type="dxa"/>
          </w:tcPr>
          <w:p w14:paraId="4EB25860" w14:textId="77777777" w:rsidR="00E443FD" w:rsidRPr="009340B8" w:rsidRDefault="00E443FD" w:rsidP="005860B0">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Name</w:t>
            </w:r>
            <w:r>
              <w:rPr>
                <w:rFonts w:ascii="標楷體" w:eastAsia="標楷體" w:hAnsi="標楷體" w:hint="eastAsia"/>
              </w:rPr>
              <w:t>"</w:t>
            </w:r>
            <w:r>
              <w:rPr>
                <w:rFonts w:ascii="標楷體" w:eastAsia="標楷體" w:hAnsi="標楷體" w:hint="eastAsia"/>
                <w:lang w:eastAsia="zh-HK"/>
              </w:rPr>
              <w:t>儲存</w:t>
            </w:r>
          </w:p>
        </w:tc>
      </w:tr>
      <w:tr w:rsidR="00E443FD" w:rsidRPr="00847BB7" w14:paraId="05B9E542" w14:textId="77777777" w:rsidTr="005860B0">
        <w:trPr>
          <w:trHeight w:val="244"/>
          <w:jc w:val="center"/>
        </w:trPr>
        <w:tc>
          <w:tcPr>
            <w:tcW w:w="456" w:type="dxa"/>
          </w:tcPr>
          <w:p w14:paraId="1C363F2E" w14:textId="77777777" w:rsidR="00E443FD" w:rsidRDefault="00E443FD" w:rsidP="005860B0">
            <w:pPr>
              <w:rPr>
                <w:rFonts w:ascii="標楷體" w:eastAsia="標楷體" w:hAnsi="標楷體"/>
              </w:rPr>
            </w:pPr>
            <w:r>
              <w:rPr>
                <w:rFonts w:ascii="標楷體" w:eastAsia="標楷體" w:hAnsi="標楷體" w:hint="eastAsia"/>
              </w:rPr>
              <w:t>10</w:t>
            </w:r>
          </w:p>
        </w:tc>
        <w:tc>
          <w:tcPr>
            <w:tcW w:w="1736" w:type="dxa"/>
          </w:tcPr>
          <w:p w14:paraId="68228F0A" w14:textId="77777777" w:rsidR="00E443FD" w:rsidRDefault="00E443FD" w:rsidP="005860B0">
            <w:pPr>
              <w:rPr>
                <w:rFonts w:ascii="標楷體" w:eastAsia="標楷體" w:hAnsi="標楷體"/>
                <w:lang w:eastAsia="zh-HK"/>
              </w:rPr>
            </w:pPr>
            <w:r>
              <w:rPr>
                <w:rFonts w:ascii="標楷體" w:eastAsia="標楷體" w:hAnsi="標楷體" w:hint="eastAsia"/>
                <w:lang w:eastAsia="zh-HK"/>
              </w:rPr>
              <w:t>英文姓名</w:t>
            </w:r>
          </w:p>
        </w:tc>
        <w:tc>
          <w:tcPr>
            <w:tcW w:w="751" w:type="dxa"/>
          </w:tcPr>
          <w:p w14:paraId="10D66FD7" w14:textId="77777777" w:rsidR="00E443FD" w:rsidRDefault="00E443FD" w:rsidP="005860B0">
            <w:pPr>
              <w:rPr>
                <w:rFonts w:ascii="標楷體" w:eastAsia="標楷體" w:hAnsi="標楷體"/>
              </w:rPr>
            </w:pPr>
            <w:r>
              <w:rPr>
                <w:rFonts w:ascii="標楷體" w:eastAsia="標楷體" w:hAnsi="標楷體" w:hint="eastAsia"/>
              </w:rPr>
              <w:t>100</w:t>
            </w:r>
          </w:p>
        </w:tc>
        <w:tc>
          <w:tcPr>
            <w:tcW w:w="1436" w:type="dxa"/>
          </w:tcPr>
          <w:p w14:paraId="0D8D5297" w14:textId="77777777" w:rsidR="00E443FD" w:rsidRDefault="00E443FD" w:rsidP="005860B0">
            <w:pPr>
              <w:rPr>
                <w:rFonts w:ascii="標楷體" w:eastAsia="標楷體" w:hAnsi="標楷體"/>
                <w:lang w:eastAsia="zh-HK"/>
              </w:rPr>
            </w:pPr>
          </w:p>
        </w:tc>
        <w:tc>
          <w:tcPr>
            <w:tcW w:w="1896" w:type="dxa"/>
          </w:tcPr>
          <w:p w14:paraId="01A62946" w14:textId="77777777" w:rsidR="00E443FD" w:rsidRDefault="00E443FD" w:rsidP="005860B0">
            <w:pPr>
              <w:widowControl/>
              <w:shd w:val="clear" w:color="auto" w:fill="FFFFFF"/>
              <w:spacing w:line="360" w:lineRule="atLeast"/>
              <w:rPr>
                <w:rFonts w:ascii="標楷體" w:eastAsia="標楷體" w:hAnsi="標楷體"/>
              </w:rPr>
            </w:pPr>
          </w:p>
        </w:tc>
        <w:tc>
          <w:tcPr>
            <w:tcW w:w="514" w:type="dxa"/>
          </w:tcPr>
          <w:p w14:paraId="5E8A21AB" w14:textId="77777777" w:rsidR="00E443FD" w:rsidRDefault="00E443FD" w:rsidP="005860B0">
            <w:pPr>
              <w:rPr>
                <w:rFonts w:ascii="標楷體" w:eastAsia="標楷體" w:hAnsi="標楷體"/>
              </w:rPr>
            </w:pPr>
          </w:p>
        </w:tc>
        <w:tc>
          <w:tcPr>
            <w:tcW w:w="407" w:type="dxa"/>
          </w:tcPr>
          <w:p w14:paraId="743A82A6" w14:textId="77777777" w:rsidR="00E443FD" w:rsidRDefault="00E443FD" w:rsidP="005860B0">
            <w:pPr>
              <w:jc w:val="center"/>
              <w:rPr>
                <w:rFonts w:ascii="標楷體" w:eastAsia="標楷體" w:hAnsi="標楷體"/>
              </w:rPr>
            </w:pPr>
            <w:r>
              <w:rPr>
                <w:rFonts w:ascii="標楷體" w:eastAsia="標楷體" w:hAnsi="標楷體" w:hint="eastAsia"/>
              </w:rPr>
              <w:t>R</w:t>
            </w:r>
          </w:p>
        </w:tc>
        <w:tc>
          <w:tcPr>
            <w:tcW w:w="3544" w:type="dxa"/>
          </w:tcPr>
          <w:p w14:paraId="03B30455" w14:textId="77777777" w:rsidR="00E443FD" w:rsidRDefault="00E443FD" w:rsidP="005860B0">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EnglishName</w:t>
            </w:r>
            <w:r>
              <w:rPr>
                <w:rFonts w:ascii="標楷體" w:eastAsia="標楷體" w:hAnsi="標楷體" w:hint="eastAsia"/>
              </w:rPr>
              <w:t>"</w:t>
            </w:r>
            <w:r>
              <w:rPr>
                <w:rFonts w:ascii="標楷體" w:eastAsia="標楷體" w:hAnsi="標楷體" w:hint="eastAsia"/>
                <w:lang w:eastAsia="zh-HK"/>
              </w:rPr>
              <w:t>儲存</w:t>
            </w:r>
          </w:p>
        </w:tc>
      </w:tr>
      <w:tr w:rsidR="00E443FD" w:rsidRPr="00847BB7" w14:paraId="5EEF72E3" w14:textId="77777777" w:rsidTr="005860B0">
        <w:trPr>
          <w:trHeight w:val="244"/>
          <w:jc w:val="center"/>
        </w:trPr>
        <w:tc>
          <w:tcPr>
            <w:tcW w:w="456" w:type="dxa"/>
          </w:tcPr>
          <w:p w14:paraId="479CC72E" w14:textId="77777777" w:rsidR="00E443FD" w:rsidRDefault="00E443FD" w:rsidP="005860B0">
            <w:pPr>
              <w:rPr>
                <w:rFonts w:ascii="標楷體" w:eastAsia="標楷體" w:hAnsi="標楷體"/>
              </w:rPr>
            </w:pPr>
            <w:r>
              <w:rPr>
                <w:rFonts w:ascii="標楷體" w:eastAsia="標楷體" w:hAnsi="標楷體" w:hint="eastAsia"/>
              </w:rPr>
              <w:t>11</w:t>
            </w:r>
          </w:p>
        </w:tc>
        <w:tc>
          <w:tcPr>
            <w:tcW w:w="1736" w:type="dxa"/>
          </w:tcPr>
          <w:p w14:paraId="6491FE02" w14:textId="77777777" w:rsidR="00E443FD" w:rsidRDefault="00E443FD" w:rsidP="005860B0">
            <w:pPr>
              <w:rPr>
                <w:rFonts w:ascii="標楷體" w:eastAsia="標楷體" w:hAnsi="標楷體"/>
                <w:lang w:eastAsia="zh-HK"/>
              </w:rPr>
            </w:pPr>
            <w:r w:rsidRPr="0002310F">
              <w:rPr>
                <w:rFonts w:ascii="標楷體" w:eastAsia="標楷體" w:hAnsi="標楷體" w:hint="eastAsia"/>
                <w:lang w:eastAsia="zh-HK"/>
              </w:rPr>
              <w:t>身份證／居留證號碼</w:t>
            </w:r>
          </w:p>
        </w:tc>
        <w:tc>
          <w:tcPr>
            <w:tcW w:w="751" w:type="dxa"/>
          </w:tcPr>
          <w:p w14:paraId="4FCA8BCF" w14:textId="77777777" w:rsidR="00E443FD" w:rsidRDefault="00E443FD" w:rsidP="005860B0">
            <w:pPr>
              <w:rPr>
                <w:rFonts w:ascii="標楷體" w:eastAsia="標楷體" w:hAnsi="標楷體"/>
              </w:rPr>
            </w:pPr>
            <w:r>
              <w:rPr>
                <w:rFonts w:ascii="標楷體" w:eastAsia="標楷體" w:hAnsi="標楷體" w:hint="eastAsia"/>
              </w:rPr>
              <w:t>24</w:t>
            </w:r>
          </w:p>
        </w:tc>
        <w:tc>
          <w:tcPr>
            <w:tcW w:w="1436" w:type="dxa"/>
          </w:tcPr>
          <w:p w14:paraId="2862726C" w14:textId="77777777" w:rsidR="00E443FD" w:rsidRDefault="00E443FD" w:rsidP="005860B0">
            <w:pPr>
              <w:rPr>
                <w:rFonts w:ascii="標楷體" w:eastAsia="標楷體" w:hAnsi="標楷體"/>
                <w:lang w:eastAsia="zh-HK"/>
              </w:rPr>
            </w:pPr>
          </w:p>
        </w:tc>
        <w:tc>
          <w:tcPr>
            <w:tcW w:w="1896" w:type="dxa"/>
          </w:tcPr>
          <w:p w14:paraId="63CC5420" w14:textId="77777777" w:rsidR="00E443FD" w:rsidRDefault="00E443FD" w:rsidP="005860B0">
            <w:pPr>
              <w:widowControl/>
              <w:shd w:val="clear" w:color="auto" w:fill="FFFFFF"/>
              <w:spacing w:line="360" w:lineRule="atLeast"/>
              <w:rPr>
                <w:rFonts w:ascii="標楷體" w:eastAsia="標楷體" w:hAnsi="標楷體"/>
              </w:rPr>
            </w:pPr>
          </w:p>
        </w:tc>
        <w:tc>
          <w:tcPr>
            <w:tcW w:w="514" w:type="dxa"/>
          </w:tcPr>
          <w:p w14:paraId="30C446FD" w14:textId="77777777" w:rsidR="00E443FD" w:rsidRDefault="00E443FD" w:rsidP="005860B0">
            <w:pPr>
              <w:rPr>
                <w:rFonts w:ascii="標楷體" w:eastAsia="標楷體" w:hAnsi="標楷體"/>
              </w:rPr>
            </w:pPr>
          </w:p>
        </w:tc>
        <w:tc>
          <w:tcPr>
            <w:tcW w:w="407" w:type="dxa"/>
          </w:tcPr>
          <w:p w14:paraId="74E418F2" w14:textId="77777777" w:rsidR="00E443FD" w:rsidRDefault="00E443FD" w:rsidP="005860B0">
            <w:pPr>
              <w:jc w:val="center"/>
              <w:rPr>
                <w:rFonts w:ascii="標楷體" w:eastAsia="標楷體" w:hAnsi="標楷體"/>
              </w:rPr>
            </w:pPr>
            <w:r>
              <w:rPr>
                <w:rFonts w:ascii="標楷體" w:eastAsia="標楷體" w:hAnsi="標楷體" w:hint="eastAsia"/>
              </w:rPr>
              <w:t>R</w:t>
            </w:r>
          </w:p>
        </w:tc>
        <w:tc>
          <w:tcPr>
            <w:tcW w:w="3544" w:type="dxa"/>
          </w:tcPr>
          <w:p w14:paraId="6D9DEF3A" w14:textId="77777777" w:rsidR="00E443FD" w:rsidRDefault="00E443FD" w:rsidP="005860B0">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CustKey</w:t>
            </w:r>
            <w:r>
              <w:rPr>
                <w:rFonts w:ascii="標楷體" w:eastAsia="標楷體" w:hAnsi="標楷體" w:hint="eastAsia"/>
              </w:rPr>
              <w:t>"</w:t>
            </w:r>
            <w:r>
              <w:rPr>
                <w:rFonts w:ascii="標楷體" w:eastAsia="標楷體" w:hAnsi="標楷體" w:hint="eastAsia"/>
                <w:lang w:eastAsia="zh-HK"/>
              </w:rPr>
              <w:t>儲存</w:t>
            </w:r>
          </w:p>
        </w:tc>
      </w:tr>
      <w:tr w:rsidR="00E443FD" w:rsidRPr="00847BB7" w14:paraId="58522099" w14:textId="77777777" w:rsidTr="005860B0">
        <w:trPr>
          <w:trHeight w:val="244"/>
          <w:jc w:val="center"/>
        </w:trPr>
        <w:tc>
          <w:tcPr>
            <w:tcW w:w="456" w:type="dxa"/>
          </w:tcPr>
          <w:p w14:paraId="2317612F" w14:textId="77777777" w:rsidR="00E443FD" w:rsidRDefault="00E443FD" w:rsidP="005860B0">
            <w:pPr>
              <w:rPr>
                <w:rFonts w:ascii="標楷體" w:eastAsia="標楷體" w:hAnsi="標楷體"/>
              </w:rPr>
            </w:pPr>
            <w:r>
              <w:rPr>
                <w:rFonts w:ascii="標楷體" w:eastAsia="標楷體" w:hAnsi="標楷體" w:hint="eastAsia"/>
              </w:rPr>
              <w:t>12</w:t>
            </w:r>
          </w:p>
        </w:tc>
        <w:tc>
          <w:tcPr>
            <w:tcW w:w="1736" w:type="dxa"/>
          </w:tcPr>
          <w:p w14:paraId="52F7FF12" w14:textId="77777777" w:rsidR="00E443FD" w:rsidRPr="0002310F" w:rsidRDefault="00E443FD" w:rsidP="005860B0">
            <w:pPr>
              <w:rPr>
                <w:rFonts w:ascii="標楷體" w:eastAsia="標楷體" w:hAnsi="標楷體"/>
                <w:lang w:eastAsia="zh-HK"/>
              </w:rPr>
            </w:pPr>
            <w:r>
              <w:rPr>
                <w:rFonts w:ascii="標楷體" w:eastAsia="標楷體" w:hAnsi="標楷體" w:hint="eastAsia"/>
                <w:lang w:eastAsia="zh-HK"/>
              </w:rPr>
              <w:t>身份別</w:t>
            </w:r>
          </w:p>
        </w:tc>
        <w:tc>
          <w:tcPr>
            <w:tcW w:w="751" w:type="dxa"/>
          </w:tcPr>
          <w:p w14:paraId="0F013BD2" w14:textId="77777777" w:rsidR="00E443FD" w:rsidRDefault="00E443FD" w:rsidP="005860B0">
            <w:pPr>
              <w:rPr>
                <w:rFonts w:ascii="標楷體" w:eastAsia="標楷體" w:hAnsi="標楷體"/>
              </w:rPr>
            </w:pPr>
            <w:r>
              <w:rPr>
                <w:rFonts w:ascii="標楷體" w:eastAsia="標楷體" w:hAnsi="標楷體" w:hint="eastAsia"/>
              </w:rPr>
              <w:t>1</w:t>
            </w:r>
          </w:p>
        </w:tc>
        <w:tc>
          <w:tcPr>
            <w:tcW w:w="1436" w:type="dxa"/>
          </w:tcPr>
          <w:p w14:paraId="3D609871" w14:textId="77777777" w:rsidR="00E443FD" w:rsidRDefault="00E443FD" w:rsidP="005860B0">
            <w:pPr>
              <w:rPr>
                <w:rFonts w:ascii="標楷體" w:eastAsia="標楷體" w:hAnsi="標楷體"/>
                <w:lang w:eastAsia="zh-HK"/>
              </w:rPr>
            </w:pPr>
          </w:p>
        </w:tc>
        <w:tc>
          <w:tcPr>
            <w:tcW w:w="1896" w:type="dxa"/>
          </w:tcPr>
          <w:p w14:paraId="3DC506E2" w14:textId="77777777" w:rsidR="00E443FD" w:rsidRDefault="00E443FD" w:rsidP="005860B0">
            <w:pPr>
              <w:widowControl/>
              <w:shd w:val="clear" w:color="auto" w:fill="FFFFFF"/>
              <w:spacing w:line="360" w:lineRule="atLeast"/>
              <w:rPr>
                <w:rFonts w:ascii="標楷體" w:eastAsia="標楷體" w:hAnsi="標楷體"/>
              </w:rPr>
            </w:pPr>
          </w:p>
          <w:p w14:paraId="4AA5F227" w14:textId="77777777" w:rsidR="00E443FD" w:rsidRDefault="00E443FD" w:rsidP="005860B0">
            <w:pPr>
              <w:widowControl/>
              <w:shd w:val="clear" w:color="auto" w:fill="FFFFFF"/>
              <w:spacing w:line="360" w:lineRule="atLeast"/>
              <w:rPr>
                <w:rFonts w:ascii="標楷體" w:eastAsia="標楷體" w:hAnsi="標楷體"/>
              </w:rPr>
            </w:pPr>
          </w:p>
        </w:tc>
        <w:tc>
          <w:tcPr>
            <w:tcW w:w="514" w:type="dxa"/>
          </w:tcPr>
          <w:p w14:paraId="5B47AB24" w14:textId="77777777" w:rsidR="00E443FD" w:rsidRDefault="00E443FD" w:rsidP="005860B0">
            <w:pPr>
              <w:rPr>
                <w:rFonts w:ascii="標楷體" w:eastAsia="標楷體" w:hAnsi="標楷體"/>
              </w:rPr>
            </w:pPr>
          </w:p>
        </w:tc>
        <w:tc>
          <w:tcPr>
            <w:tcW w:w="407" w:type="dxa"/>
          </w:tcPr>
          <w:p w14:paraId="677D7046" w14:textId="77777777" w:rsidR="00E443FD" w:rsidRDefault="00E443FD" w:rsidP="005860B0">
            <w:pPr>
              <w:jc w:val="center"/>
              <w:rPr>
                <w:rFonts w:ascii="標楷體" w:eastAsia="標楷體" w:hAnsi="標楷體"/>
              </w:rPr>
            </w:pPr>
            <w:r>
              <w:rPr>
                <w:rFonts w:ascii="標楷體" w:eastAsia="標楷體" w:hAnsi="標楷體" w:hint="eastAsia"/>
              </w:rPr>
              <w:t>R</w:t>
            </w:r>
          </w:p>
        </w:tc>
        <w:tc>
          <w:tcPr>
            <w:tcW w:w="3544" w:type="dxa"/>
          </w:tcPr>
          <w:p w14:paraId="5249125B" w14:textId="77777777" w:rsidR="00E443FD" w:rsidRPr="009340B8" w:rsidRDefault="00E443FD" w:rsidP="005860B0">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IdentityCd</w:t>
            </w:r>
            <w:r>
              <w:rPr>
                <w:rFonts w:ascii="標楷體" w:eastAsia="標楷體" w:hAnsi="標楷體" w:hint="eastAsia"/>
              </w:rPr>
              <w:t>"</w:t>
            </w:r>
            <w:r>
              <w:rPr>
                <w:rFonts w:ascii="標楷體" w:eastAsia="標楷體" w:hAnsi="標楷體" w:hint="eastAsia"/>
                <w:lang w:eastAsia="zh-HK"/>
              </w:rPr>
              <w:t>儲存</w:t>
            </w:r>
          </w:p>
        </w:tc>
      </w:tr>
      <w:tr w:rsidR="00E443FD" w:rsidRPr="00847BB7" w14:paraId="051DD9DB" w14:textId="77777777" w:rsidTr="005860B0">
        <w:trPr>
          <w:trHeight w:val="244"/>
          <w:jc w:val="center"/>
        </w:trPr>
        <w:tc>
          <w:tcPr>
            <w:tcW w:w="456" w:type="dxa"/>
          </w:tcPr>
          <w:p w14:paraId="61B96ADE" w14:textId="77777777" w:rsidR="00E443FD" w:rsidRDefault="00E443FD" w:rsidP="005860B0">
            <w:pPr>
              <w:rPr>
                <w:rFonts w:ascii="標楷體" w:eastAsia="標楷體" w:hAnsi="標楷體"/>
              </w:rPr>
            </w:pPr>
            <w:r>
              <w:rPr>
                <w:rFonts w:ascii="標楷體" w:eastAsia="標楷體" w:hAnsi="標楷體" w:hint="eastAsia"/>
              </w:rPr>
              <w:t>13</w:t>
            </w:r>
          </w:p>
        </w:tc>
        <w:tc>
          <w:tcPr>
            <w:tcW w:w="1736" w:type="dxa"/>
          </w:tcPr>
          <w:p w14:paraId="2145A5F6" w14:textId="77777777" w:rsidR="00E443FD" w:rsidRDefault="00E443FD" w:rsidP="005860B0">
            <w:pPr>
              <w:rPr>
                <w:rFonts w:ascii="標楷體" w:eastAsia="標楷體" w:hAnsi="標楷體"/>
                <w:lang w:eastAsia="zh-HK"/>
              </w:rPr>
            </w:pPr>
            <w:r w:rsidRPr="0002310F">
              <w:rPr>
                <w:rFonts w:ascii="標楷體" w:eastAsia="標楷體" w:hAnsi="標楷體" w:hint="eastAsia"/>
                <w:lang w:eastAsia="zh-HK"/>
              </w:rPr>
              <w:t>國籍／註冊地（登記地）國籍</w:t>
            </w:r>
          </w:p>
        </w:tc>
        <w:tc>
          <w:tcPr>
            <w:tcW w:w="751" w:type="dxa"/>
          </w:tcPr>
          <w:p w14:paraId="07FC83A5" w14:textId="77777777" w:rsidR="00E443FD" w:rsidRDefault="00E443FD" w:rsidP="005860B0">
            <w:pPr>
              <w:rPr>
                <w:rFonts w:ascii="標楷體" w:eastAsia="標楷體" w:hAnsi="標楷體"/>
              </w:rPr>
            </w:pPr>
            <w:r>
              <w:rPr>
                <w:rFonts w:ascii="標楷體" w:eastAsia="標楷體" w:hAnsi="標楷體" w:hint="eastAsia"/>
              </w:rPr>
              <w:t>50</w:t>
            </w:r>
          </w:p>
        </w:tc>
        <w:tc>
          <w:tcPr>
            <w:tcW w:w="1436" w:type="dxa"/>
          </w:tcPr>
          <w:p w14:paraId="7D530A09" w14:textId="77777777" w:rsidR="00E443FD" w:rsidRDefault="00E443FD" w:rsidP="005860B0">
            <w:pPr>
              <w:rPr>
                <w:rFonts w:ascii="標楷體" w:eastAsia="標楷體" w:hAnsi="標楷體"/>
                <w:lang w:eastAsia="zh-HK"/>
              </w:rPr>
            </w:pPr>
          </w:p>
        </w:tc>
        <w:tc>
          <w:tcPr>
            <w:tcW w:w="1896" w:type="dxa"/>
          </w:tcPr>
          <w:p w14:paraId="75B4E4D7" w14:textId="77777777" w:rsidR="00E443FD" w:rsidRDefault="00E443FD" w:rsidP="005860B0">
            <w:pPr>
              <w:widowControl/>
              <w:shd w:val="clear" w:color="auto" w:fill="FFFFFF"/>
              <w:spacing w:line="360" w:lineRule="atLeast"/>
              <w:rPr>
                <w:rFonts w:ascii="標楷體" w:eastAsia="標楷體" w:hAnsi="標楷體"/>
              </w:rPr>
            </w:pPr>
          </w:p>
        </w:tc>
        <w:tc>
          <w:tcPr>
            <w:tcW w:w="514" w:type="dxa"/>
          </w:tcPr>
          <w:p w14:paraId="37BC09C3" w14:textId="77777777" w:rsidR="00E443FD" w:rsidRDefault="00E443FD" w:rsidP="005860B0">
            <w:pPr>
              <w:rPr>
                <w:rFonts w:ascii="標楷體" w:eastAsia="標楷體" w:hAnsi="標楷體"/>
              </w:rPr>
            </w:pPr>
          </w:p>
        </w:tc>
        <w:tc>
          <w:tcPr>
            <w:tcW w:w="407" w:type="dxa"/>
          </w:tcPr>
          <w:p w14:paraId="43CF48D8" w14:textId="46001A37" w:rsidR="00E443FD" w:rsidRDefault="00FC3CB5" w:rsidP="005860B0">
            <w:pPr>
              <w:jc w:val="center"/>
              <w:rPr>
                <w:rFonts w:ascii="標楷體" w:eastAsia="標楷體" w:hAnsi="標楷體"/>
              </w:rPr>
            </w:pPr>
            <w:r>
              <w:rPr>
                <w:rFonts w:ascii="標楷體" w:eastAsia="標楷體" w:hAnsi="標楷體" w:hint="eastAsia"/>
              </w:rPr>
              <w:t>R</w:t>
            </w:r>
          </w:p>
        </w:tc>
        <w:tc>
          <w:tcPr>
            <w:tcW w:w="3544" w:type="dxa"/>
          </w:tcPr>
          <w:p w14:paraId="022A597E" w14:textId="77777777" w:rsidR="00E443FD" w:rsidRDefault="00E443FD" w:rsidP="005860B0">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自行輸入文字</w:t>
            </w:r>
          </w:p>
          <w:p w14:paraId="2DB7F424" w14:textId="77777777" w:rsidR="00E443FD" w:rsidRDefault="00E443FD" w:rsidP="005860B0">
            <w:pPr>
              <w:snapToGrid w:val="0"/>
              <w:ind w:left="240" w:hangingChars="100" w:hanging="240"/>
              <w:rPr>
                <w:rFonts w:ascii="標楷體" w:eastAsia="標楷體" w:hAnsi="標楷體"/>
              </w:rPr>
            </w:pPr>
            <w:r>
              <w:rPr>
                <w:rFonts w:ascii="標楷體" w:eastAsia="標楷體" w:hAnsi="標楷體" w:hint="eastAsia"/>
              </w:rPr>
              <w:t>2.TxAmlLog.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IdentityCd</w:t>
            </w:r>
            <w:r>
              <w:rPr>
                <w:rFonts w:ascii="標楷體" w:eastAsia="標楷體" w:hAnsi="標楷體" w:hint="eastAsia"/>
              </w:rPr>
              <w:t>"</w:t>
            </w:r>
            <w:r>
              <w:rPr>
                <w:rFonts w:ascii="標楷體" w:eastAsia="標楷體" w:hAnsi="標楷體" w:hint="eastAsia"/>
                <w:lang w:eastAsia="zh-HK"/>
              </w:rPr>
              <w:t>儲存</w:t>
            </w:r>
          </w:p>
        </w:tc>
      </w:tr>
      <w:tr w:rsidR="00E443FD" w:rsidRPr="00847BB7" w14:paraId="0942749D" w14:textId="77777777" w:rsidTr="005860B0">
        <w:trPr>
          <w:trHeight w:val="244"/>
          <w:jc w:val="center"/>
        </w:trPr>
        <w:tc>
          <w:tcPr>
            <w:tcW w:w="456" w:type="dxa"/>
          </w:tcPr>
          <w:p w14:paraId="653B69B1" w14:textId="77777777" w:rsidR="00E443FD" w:rsidRDefault="00E443FD" w:rsidP="005860B0">
            <w:pPr>
              <w:rPr>
                <w:rFonts w:ascii="標楷體" w:eastAsia="標楷體" w:hAnsi="標楷體"/>
              </w:rPr>
            </w:pPr>
            <w:r>
              <w:rPr>
                <w:rFonts w:ascii="標楷體" w:eastAsia="標楷體" w:hAnsi="標楷體" w:hint="eastAsia"/>
              </w:rPr>
              <w:t>14</w:t>
            </w:r>
          </w:p>
        </w:tc>
        <w:tc>
          <w:tcPr>
            <w:tcW w:w="1736" w:type="dxa"/>
          </w:tcPr>
          <w:p w14:paraId="3352A1EA" w14:textId="77777777" w:rsidR="00E443FD" w:rsidRPr="0002310F" w:rsidRDefault="00E443FD" w:rsidP="005860B0">
            <w:pPr>
              <w:rPr>
                <w:rFonts w:ascii="標楷體" w:eastAsia="標楷體" w:hAnsi="標楷體"/>
                <w:lang w:eastAsia="zh-HK"/>
              </w:rPr>
            </w:pPr>
            <w:r w:rsidRPr="0002310F">
              <w:rPr>
                <w:rFonts w:ascii="標楷體" w:eastAsia="標楷體" w:hAnsi="標楷體" w:hint="eastAsia"/>
                <w:lang w:eastAsia="zh-HK"/>
              </w:rPr>
              <w:t>營業地國籍/居住地國籍</w:t>
            </w:r>
          </w:p>
        </w:tc>
        <w:tc>
          <w:tcPr>
            <w:tcW w:w="751" w:type="dxa"/>
          </w:tcPr>
          <w:p w14:paraId="041A5618" w14:textId="77777777" w:rsidR="00E443FD" w:rsidRDefault="00E443FD" w:rsidP="005860B0">
            <w:pPr>
              <w:rPr>
                <w:rFonts w:ascii="標楷體" w:eastAsia="標楷體" w:hAnsi="標楷體"/>
              </w:rPr>
            </w:pPr>
            <w:r>
              <w:rPr>
                <w:rFonts w:ascii="標楷體" w:eastAsia="標楷體" w:hAnsi="標楷體" w:hint="eastAsia"/>
              </w:rPr>
              <w:t>50</w:t>
            </w:r>
          </w:p>
        </w:tc>
        <w:tc>
          <w:tcPr>
            <w:tcW w:w="1436" w:type="dxa"/>
          </w:tcPr>
          <w:p w14:paraId="01658029" w14:textId="77777777" w:rsidR="00E443FD" w:rsidRDefault="00E443FD" w:rsidP="005860B0">
            <w:pPr>
              <w:rPr>
                <w:rFonts w:ascii="標楷體" w:eastAsia="標楷體" w:hAnsi="標楷體"/>
                <w:lang w:eastAsia="zh-HK"/>
              </w:rPr>
            </w:pPr>
          </w:p>
        </w:tc>
        <w:tc>
          <w:tcPr>
            <w:tcW w:w="1896" w:type="dxa"/>
          </w:tcPr>
          <w:p w14:paraId="2DF2432B" w14:textId="77777777" w:rsidR="00E443FD" w:rsidRDefault="00E443FD" w:rsidP="005860B0">
            <w:pPr>
              <w:widowControl/>
              <w:shd w:val="clear" w:color="auto" w:fill="FFFFFF"/>
              <w:spacing w:line="360" w:lineRule="atLeast"/>
              <w:rPr>
                <w:rFonts w:ascii="標楷體" w:eastAsia="標楷體" w:hAnsi="標楷體"/>
              </w:rPr>
            </w:pPr>
          </w:p>
        </w:tc>
        <w:tc>
          <w:tcPr>
            <w:tcW w:w="514" w:type="dxa"/>
          </w:tcPr>
          <w:p w14:paraId="42078AC9" w14:textId="77777777" w:rsidR="00E443FD" w:rsidRDefault="00E443FD" w:rsidP="005860B0">
            <w:pPr>
              <w:rPr>
                <w:rFonts w:ascii="標楷體" w:eastAsia="標楷體" w:hAnsi="標楷體"/>
              </w:rPr>
            </w:pPr>
          </w:p>
        </w:tc>
        <w:tc>
          <w:tcPr>
            <w:tcW w:w="407" w:type="dxa"/>
          </w:tcPr>
          <w:p w14:paraId="36640EE9" w14:textId="19927D84" w:rsidR="00E443FD" w:rsidRDefault="00FC3CB5" w:rsidP="005860B0">
            <w:pPr>
              <w:jc w:val="center"/>
              <w:rPr>
                <w:rFonts w:ascii="標楷體" w:eastAsia="標楷體" w:hAnsi="標楷體"/>
              </w:rPr>
            </w:pPr>
            <w:r>
              <w:rPr>
                <w:rFonts w:ascii="標楷體" w:eastAsia="標楷體" w:hAnsi="標楷體" w:hint="eastAsia"/>
              </w:rPr>
              <w:t>R</w:t>
            </w:r>
          </w:p>
        </w:tc>
        <w:tc>
          <w:tcPr>
            <w:tcW w:w="3544" w:type="dxa"/>
          </w:tcPr>
          <w:p w14:paraId="379CC02F" w14:textId="77777777" w:rsidR="00E443FD" w:rsidRDefault="00E443FD" w:rsidP="005860B0">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自行輸入文字</w:t>
            </w:r>
          </w:p>
          <w:p w14:paraId="1385A61D" w14:textId="77777777" w:rsidR="00E443FD" w:rsidRDefault="00E443FD" w:rsidP="005860B0">
            <w:pPr>
              <w:snapToGrid w:val="0"/>
              <w:ind w:left="240" w:hangingChars="100" w:hanging="240"/>
              <w:rPr>
                <w:rFonts w:ascii="標楷體" w:eastAsia="標楷體" w:hAnsi="標楷體"/>
              </w:rPr>
            </w:pPr>
            <w:r>
              <w:rPr>
                <w:rFonts w:ascii="標楷體" w:eastAsia="標楷體" w:hAnsi="標楷體" w:hint="eastAsia"/>
              </w:rPr>
              <w:t>2.TxAmlLog.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BirthNationCd</w:t>
            </w:r>
            <w:r>
              <w:rPr>
                <w:rFonts w:ascii="標楷體" w:eastAsia="標楷體" w:hAnsi="標楷體" w:hint="eastAsia"/>
              </w:rPr>
              <w:t>"</w:t>
            </w:r>
            <w:r>
              <w:rPr>
                <w:rFonts w:ascii="標楷體" w:eastAsia="標楷體" w:hAnsi="標楷體" w:hint="eastAsia"/>
                <w:lang w:eastAsia="zh-HK"/>
              </w:rPr>
              <w:t>儲存</w:t>
            </w:r>
          </w:p>
        </w:tc>
      </w:tr>
      <w:tr w:rsidR="00E443FD" w:rsidRPr="00847BB7" w14:paraId="5FDB691F" w14:textId="77777777" w:rsidTr="005860B0">
        <w:trPr>
          <w:trHeight w:val="244"/>
          <w:jc w:val="center"/>
        </w:trPr>
        <w:tc>
          <w:tcPr>
            <w:tcW w:w="456" w:type="dxa"/>
          </w:tcPr>
          <w:p w14:paraId="558068DA" w14:textId="77777777" w:rsidR="00E443FD" w:rsidRDefault="00E443FD" w:rsidP="005860B0">
            <w:pPr>
              <w:rPr>
                <w:rFonts w:ascii="標楷體" w:eastAsia="標楷體" w:hAnsi="標楷體"/>
              </w:rPr>
            </w:pPr>
            <w:r>
              <w:rPr>
                <w:rFonts w:ascii="標楷體" w:eastAsia="標楷體" w:hAnsi="標楷體" w:hint="eastAsia"/>
              </w:rPr>
              <w:t>15</w:t>
            </w:r>
          </w:p>
        </w:tc>
        <w:tc>
          <w:tcPr>
            <w:tcW w:w="1736" w:type="dxa"/>
          </w:tcPr>
          <w:p w14:paraId="3A43476A" w14:textId="77777777" w:rsidR="00E443FD" w:rsidRPr="0002310F" w:rsidRDefault="00E443FD" w:rsidP="005860B0">
            <w:pPr>
              <w:rPr>
                <w:rFonts w:ascii="標楷體" w:eastAsia="標楷體" w:hAnsi="標楷體"/>
                <w:lang w:eastAsia="zh-HK"/>
              </w:rPr>
            </w:pPr>
            <w:r>
              <w:rPr>
                <w:rFonts w:ascii="標楷體" w:eastAsia="標楷體" w:hAnsi="標楷體" w:hint="eastAsia"/>
                <w:lang w:eastAsia="zh-HK"/>
              </w:rPr>
              <w:t>性別</w:t>
            </w:r>
          </w:p>
        </w:tc>
        <w:tc>
          <w:tcPr>
            <w:tcW w:w="751" w:type="dxa"/>
          </w:tcPr>
          <w:p w14:paraId="42178DA4" w14:textId="77777777" w:rsidR="00E443FD" w:rsidRDefault="00E443FD" w:rsidP="005860B0">
            <w:pPr>
              <w:rPr>
                <w:rFonts w:ascii="標楷體" w:eastAsia="標楷體" w:hAnsi="標楷體"/>
              </w:rPr>
            </w:pPr>
            <w:r>
              <w:rPr>
                <w:rFonts w:ascii="標楷體" w:eastAsia="標楷體" w:hAnsi="標楷體" w:hint="eastAsia"/>
              </w:rPr>
              <w:t>1</w:t>
            </w:r>
          </w:p>
        </w:tc>
        <w:tc>
          <w:tcPr>
            <w:tcW w:w="1436" w:type="dxa"/>
          </w:tcPr>
          <w:p w14:paraId="1CA1A825" w14:textId="77777777" w:rsidR="00E443FD" w:rsidRDefault="00E443FD" w:rsidP="005860B0">
            <w:pPr>
              <w:rPr>
                <w:rFonts w:ascii="標楷體" w:eastAsia="標楷體" w:hAnsi="標楷體"/>
                <w:lang w:eastAsia="zh-HK"/>
              </w:rPr>
            </w:pPr>
          </w:p>
        </w:tc>
        <w:tc>
          <w:tcPr>
            <w:tcW w:w="1896" w:type="dxa"/>
          </w:tcPr>
          <w:p w14:paraId="00BC4593" w14:textId="77777777" w:rsidR="00E443FD" w:rsidRDefault="00E443FD" w:rsidP="005860B0">
            <w:pPr>
              <w:widowControl/>
              <w:shd w:val="clear" w:color="auto" w:fill="FFFFFF"/>
              <w:spacing w:line="360" w:lineRule="atLeast"/>
              <w:rPr>
                <w:rFonts w:ascii="標楷體" w:eastAsia="標楷體" w:hAnsi="標楷體"/>
              </w:rPr>
            </w:pPr>
          </w:p>
        </w:tc>
        <w:tc>
          <w:tcPr>
            <w:tcW w:w="514" w:type="dxa"/>
          </w:tcPr>
          <w:p w14:paraId="51C5B95F" w14:textId="77777777" w:rsidR="00E443FD" w:rsidRDefault="00E443FD" w:rsidP="005860B0">
            <w:pPr>
              <w:rPr>
                <w:rFonts w:ascii="標楷體" w:eastAsia="標楷體" w:hAnsi="標楷體"/>
              </w:rPr>
            </w:pPr>
          </w:p>
        </w:tc>
        <w:tc>
          <w:tcPr>
            <w:tcW w:w="407" w:type="dxa"/>
          </w:tcPr>
          <w:p w14:paraId="2965485B" w14:textId="77777777" w:rsidR="00E443FD" w:rsidRDefault="00E443FD" w:rsidP="005860B0">
            <w:pPr>
              <w:jc w:val="center"/>
              <w:rPr>
                <w:rFonts w:ascii="標楷體" w:eastAsia="標楷體" w:hAnsi="標楷體"/>
              </w:rPr>
            </w:pPr>
            <w:r>
              <w:rPr>
                <w:rFonts w:ascii="標楷體" w:eastAsia="標楷體" w:hAnsi="標楷體" w:hint="eastAsia"/>
              </w:rPr>
              <w:t>R</w:t>
            </w:r>
          </w:p>
        </w:tc>
        <w:tc>
          <w:tcPr>
            <w:tcW w:w="3544" w:type="dxa"/>
          </w:tcPr>
          <w:p w14:paraId="2D959E01" w14:textId="77777777" w:rsidR="00E443FD" w:rsidRPr="009340B8" w:rsidRDefault="00E443FD" w:rsidP="005860B0">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Sex</w:t>
            </w:r>
            <w:r>
              <w:rPr>
                <w:rFonts w:ascii="標楷體" w:eastAsia="標楷體" w:hAnsi="標楷體" w:hint="eastAsia"/>
              </w:rPr>
              <w:t>"</w:t>
            </w:r>
            <w:r>
              <w:rPr>
                <w:rFonts w:ascii="標楷體" w:eastAsia="標楷體" w:hAnsi="標楷體" w:hint="eastAsia"/>
                <w:lang w:eastAsia="zh-HK"/>
              </w:rPr>
              <w:t>儲存</w:t>
            </w:r>
          </w:p>
        </w:tc>
      </w:tr>
      <w:tr w:rsidR="00E443FD" w:rsidRPr="00847BB7" w14:paraId="4838FCB3" w14:textId="77777777" w:rsidTr="005860B0">
        <w:trPr>
          <w:trHeight w:val="244"/>
          <w:jc w:val="center"/>
        </w:trPr>
        <w:tc>
          <w:tcPr>
            <w:tcW w:w="456" w:type="dxa"/>
          </w:tcPr>
          <w:p w14:paraId="7F5CC584" w14:textId="77777777" w:rsidR="00E443FD" w:rsidRDefault="00E443FD" w:rsidP="005860B0">
            <w:pPr>
              <w:rPr>
                <w:rFonts w:ascii="標楷體" w:eastAsia="標楷體" w:hAnsi="標楷體"/>
              </w:rPr>
            </w:pPr>
            <w:r>
              <w:rPr>
                <w:rFonts w:ascii="標楷體" w:eastAsia="標楷體" w:hAnsi="標楷體" w:hint="eastAsia"/>
              </w:rPr>
              <w:t>16</w:t>
            </w:r>
          </w:p>
        </w:tc>
        <w:tc>
          <w:tcPr>
            <w:tcW w:w="1736" w:type="dxa"/>
          </w:tcPr>
          <w:p w14:paraId="25125171" w14:textId="77777777" w:rsidR="00E443FD" w:rsidRDefault="00E443FD" w:rsidP="005860B0">
            <w:pPr>
              <w:rPr>
                <w:rFonts w:ascii="標楷體" w:eastAsia="標楷體" w:hAnsi="標楷體"/>
                <w:lang w:eastAsia="zh-HK"/>
              </w:rPr>
            </w:pPr>
            <w:r>
              <w:rPr>
                <w:rFonts w:ascii="標楷體" w:eastAsia="標楷體" w:hAnsi="標楷體" w:hint="eastAsia"/>
                <w:lang w:eastAsia="zh-HK"/>
              </w:rPr>
              <w:t>個人出生日</w:t>
            </w:r>
          </w:p>
        </w:tc>
        <w:tc>
          <w:tcPr>
            <w:tcW w:w="751" w:type="dxa"/>
          </w:tcPr>
          <w:p w14:paraId="4ACB1286" w14:textId="77777777" w:rsidR="00E443FD" w:rsidRDefault="00E443FD" w:rsidP="005860B0">
            <w:pPr>
              <w:rPr>
                <w:rFonts w:ascii="標楷體" w:eastAsia="標楷體" w:hAnsi="標楷體"/>
              </w:rPr>
            </w:pPr>
            <w:r>
              <w:rPr>
                <w:rFonts w:ascii="標楷體" w:eastAsia="標楷體" w:hAnsi="標楷體" w:hint="eastAsia"/>
              </w:rPr>
              <w:t>7</w:t>
            </w:r>
          </w:p>
        </w:tc>
        <w:tc>
          <w:tcPr>
            <w:tcW w:w="1436" w:type="dxa"/>
          </w:tcPr>
          <w:p w14:paraId="6B927A8A" w14:textId="77777777" w:rsidR="00E443FD" w:rsidRDefault="00E443FD" w:rsidP="005860B0">
            <w:pPr>
              <w:rPr>
                <w:rFonts w:ascii="標楷體" w:eastAsia="標楷體" w:hAnsi="標楷體"/>
                <w:lang w:eastAsia="zh-HK"/>
              </w:rPr>
            </w:pPr>
          </w:p>
        </w:tc>
        <w:tc>
          <w:tcPr>
            <w:tcW w:w="1896" w:type="dxa"/>
          </w:tcPr>
          <w:p w14:paraId="6D73F47E" w14:textId="77777777" w:rsidR="00E443FD" w:rsidRDefault="00E443FD" w:rsidP="005860B0">
            <w:pPr>
              <w:widowControl/>
              <w:shd w:val="clear" w:color="auto" w:fill="FFFFFF"/>
              <w:spacing w:line="360" w:lineRule="atLeast"/>
              <w:rPr>
                <w:rFonts w:ascii="標楷體" w:eastAsia="標楷體" w:hAnsi="標楷體"/>
              </w:rPr>
            </w:pPr>
          </w:p>
        </w:tc>
        <w:tc>
          <w:tcPr>
            <w:tcW w:w="514" w:type="dxa"/>
          </w:tcPr>
          <w:p w14:paraId="1477896D" w14:textId="77777777" w:rsidR="00E443FD" w:rsidRDefault="00E443FD" w:rsidP="005860B0">
            <w:pPr>
              <w:rPr>
                <w:rFonts w:ascii="標楷體" w:eastAsia="標楷體" w:hAnsi="標楷體"/>
              </w:rPr>
            </w:pPr>
          </w:p>
        </w:tc>
        <w:tc>
          <w:tcPr>
            <w:tcW w:w="407" w:type="dxa"/>
          </w:tcPr>
          <w:p w14:paraId="48DFD39E" w14:textId="77777777" w:rsidR="00E443FD" w:rsidRDefault="00E443FD" w:rsidP="005860B0">
            <w:pPr>
              <w:jc w:val="center"/>
              <w:rPr>
                <w:rFonts w:ascii="標楷體" w:eastAsia="標楷體" w:hAnsi="標楷體"/>
              </w:rPr>
            </w:pPr>
            <w:r>
              <w:rPr>
                <w:rFonts w:ascii="標楷體" w:eastAsia="標楷體" w:hAnsi="標楷體" w:hint="eastAsia"/>
              </w:rPr>
              <w:t>R</w:t>
            </w:r>
          </w:p>
        </w:tc>
        <w:tc>
          <w:tcPr>
            <w:tcW w:w="3544" w:type="dxa"/>
          </w:tcPr>
          <w:p w14:paraId="4DC63701" w14:textId="77777777" w:rsidR="00E443FD" w:rsidRPr="00C421C6" w:rsidRDefault="00E443FD" w:rsidP="005860B0">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1D10EF">
              <w:rPr>
                <w:rFonts w:ascii="標楷體" w:eastAsia="標楷體" w:hAnsi="標楷體"/>
              </w:rPr>
              <w:t>BirthEstDt</w:t>
            </w:r>
            <w:r>
              <w:rPr>
                <w:rFonts w:ascii="標楷體" w:eastAsia="標楷體" w:hAnsi="標楷體" w:hint="eastAsia"/>
              </w:rPr>
              <w:t>"</w:t>
            </w:r>
            <w:r>
              <w:rPr>
                <w:rFonts w:ascii="標楷體" w:eastAsia="標楷體" w:hAnsi="標楷體" w:hint="eastAsia"/>
                <w:lang w:eastAsia="zh-HK"/>
              </w:rPr>
              <w:t>儲存</w:t>
            </w:r>
          </w:p>
        </w:tc>
      </w:tr>
      <w:tr w:rsidR="00E443FD" w:rsidRPr="00847BB7" w14:paraId="531BC599" w14:textId="77777777" w:rsidTr="005860B0">
        <w:trPr>
          <w:trHeight w:val="244"/>
          <w:jc w:val="center"/>
        </w:trPr>
        <w:tc>
          <w:tcPr>
            <w:tcW w:w="456" w:type="dxa"/>
          </w:tcPr>
          <w:p w14:paraId="4D4348FA" w14:textId="77777777" w:rsidR="00E443FD" w:rsidRDefault="00E443FD" w:rsidP="005860B0">
            <w:pPr>
              <w:rPr>
                <w:rFonts w:ascii="標楷體" w:eastAsia="標楷體" w:hAnsi="標楷體"/>
              </w:rPr>
            </w:pPr>
            <w:r>
              <w:rPr>
                <w:rFonts w:ascii="標楷體" w:eastAsia="標楷體" w:hAnsi="標楷體" w:hint="eastAsia"/>
              </w:rPr>
              <w:t>17</w:t>
            </w:r>
          </w:p>
        </w:tc>
        <w:tc>
          <w:tcPr>
            <w:tcW w:w="1736" w:type="dxa"/>
          </w:tcPr>
          <w:p w14:paraId="29537284" w14:textId="77777777" w:rsidR="00E443FD" w:rsidRDefault="00E443FD" w:rsidP="005860B0">
            <w:pPr>
              <w:rPr>
                <w:rFonts w:ascii="標楷體" w:eastAsia="標楷體" w:hAnsi="標楷體"/>
                <w:lang w:eastAsia="zh-HK"/>
              </w:rPr>
            </w:pPr>
            <w:r>
              <w:rPr>
                <w:rFonts w:ascii="標楷體" w:eastAsia="標楷體" w:hAnsi="標楷體" w:hint="eastAsia"/>
              </w:rPr>
              <w:t>EMAIL</w:t>
            </w:r>
          </w:p>
        </w:tc>
        <w:tc>
          <w:tcPr>
            <w:tcW w:w="751" w:type="dxa"/>
          </w:tcPr>
          <w:p w14:paraId="015D07AD" w14:textId="77777777" w:rsidR="00E443FD" w:rsidRDefault="00E443FD" w:rsidP="005860B0">
            <w:pPr>
              <w:rPr>
                <w:rFonts w:ascii="標楷體" w:eastAsia="標楷體" w:hAnsi="標楷體"/>
              </w:rPr>
            </w:pPr>
            <w:r>
              <w:rPr>
                <w:rFonts w:ascii="標楷體" w:eastAsia="標楷體" w:hAnsi="標楷體" w:hint="eastAsia"/>
              </w:rPr>
              <w:t>100</w:t>
            </w:r>
          </w:p>
        </w:tc>
        <w:tc>
          <w:tcPr>
            <w:tcW w:w="1436" w:type="dxa"/>
          </w:tcPr>
          <w:p w14:paraId="68FC2387" w14:textId="77777777" w:rsidR="00E443FD" w:rsidRDefault="00E443FD" w:rsidP="005860B0">
            <w:pPr>
              <w:rPr>
                <w:rFonts w:ascii="標楷體" w:eastAsia="標楷體" w:hAnsi="標楷體"/>
                <w:lang w:eastAsia="zh-HK"/>
              </w:rPr>
            </w:pPr>
          </w:p>
        </w:tc>
        <w:tc>
          <w:tcPr>
            <w:tcW w:w="1896" w:type="dxa"/>
          </w:tcPr>
          <w:p w14:paraId="2BEBEE47" w14:textId="77777777" w:rsidR="00E443FD" w:rsidRDefault="00E443FD" w:rsidP="005860B0">
            <w:pPr>
              <w:widowControl/>
              <w:shd w:val="clear" w:color="auto" w:fill="FFFFFF"/>
              <w:spacing w:line="360" w:lineRule="atLeast"/>
              <w:rPr>
                <w:rFonts w:ascii="標楷體" w:eastAsia="標楷體" w:hAnsi="標楷體"/>
              </w:rPr>
            </w:pPr>
          </w:p>
        </w:tc>
        <w:tc>
          <w:tcPr>
            <w:tcW w:w="514" w:type="dxa"/>
          </w:tcPr>
          <w:p w14:paraId="1520DEE1" w14:textId="77777777" w:rsidR="00E443FD" w:rsidRDefault="00E443FD" w:rsidP="005860B0">
            <w:pPr>
              <w:rPr>
                <w:rFonts w:ascii="標楷體" w:eastAsia="標楷體" w:hAnsi="標楷體"/>
              </w:rPr>
            </w:pPr>
          </w:p>
        </w:tc>
        <w:tc>
          <w:tcPr>
            <w:tcW w:w="407" w:type="dxa"/>
          </w:tcPr>
          <w:p w14:paraId="29132359" w14:textId="77777777" w:rsidR="00E443FD" w:rsidRDefault="00E443FD" w:rsidP="005860B0">
            <w:pPr>
              <w:jc w:val="center"/>
              <w:rPr>
                <w:rFonts w:ascii="標楷體" w:eastAsia="標楷體" w:hAnsi="標楷體"/>
              </w:rPr>
            </w:pPr>
            <w:r>
              <w:rPr>
                <w:rFonts w:ascii="標楷體" w:eastAsia="標楷體" w:hAnsi="標楷體" w:hint="eastAsia"/>
              </w:rPr>
              <w:t>R</w:t>
            </w:r>
          </w:p>
        </w:tc>
        <w:tc>
          <w:tcPr>
            <w:tcW w:w="3544" w:type="dxa"/>
          </w:tcPr>
          <w:p w14:paraId="5E3FDD5B" w14:textId="77777777" w:rsidR="00E443FD" w:rsidRDefault="00E443FD" w:rsidP="005860B0">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1D10EF">
              <w:rPr>
                <w:rFonts w:ascii="標楷體" w:eastAsia="標楷體" w:hAnsi="標楷體"/>
              </w:rPr>
              <w:t>BirthEstDt</w:t>
            </w:r>
            <w:r>
              <w:rPr>
                <w:rFonts w:ascii="標楷體" w:eastAsia="標楷體" w:hAnsi="標楷體" w:hint="eastAsia"/>
              </w:rPr>
              <w:t>"</w:t>
            </w:r>
            <w:r>
              <w:rPr>
                <w:rFonts w:ascii="標楷體" w:eastAsia="標楷體" w:hAnsi="標楷體" w:hint="eastAsia"/>
                <w:lang w:eastAsia="zh-HK"/>
              </w:rPr>
              <w:t>儲存</w:t>
            </w:r>
          </w:p>
        </w:tc>
      </w:tr>
      <w:tr w:rsidR="00E443FD" w:rsidRPr="00847BB7" w14:paraId="48B931E2" w14:textId="77777777" w:rsidTr="005860B0">
        <w:trPr>
          <w:trHeight w:val="244"/>
          <w:jc w:val="center"/>
        </w:trPr>
        <w:tc>
          <w:tcPr>
            <w:tcW w:w="456" w:type="dxa"/>
          </w:tcPr>
          <w:p w14:paraId="6B785ABE" w14:textId="77777777" w:rsidR="00E443FD" w:rsidRDefault="00E443FD" w:rsidP="005860B0">
            <w:pPr>
              <w:rPr>
                <w:rFonts w:ascii="標楷體" w:eastAsia="標楷體" w:hAnsi="標楷體"/>
              </w:rPr>
            </w:pPr>
            <w:r>
              <w:rPr>
                <w:rFonts w:ascii="標楷體" w:eastAsia="標楷體" w:hAnsi="標楷體" w:hint="eastAsia"/>
              </w:rPr>
              <w:t>18</w:t>
            </w:r>
          </w:p>
        </w:tc>
        <w:tc>
          <w:tcPr>
            <w:tcW w:w="1736" w:type="dxa"/>
          </w:tcPr>
          <w:p w14:paraId="033E14E7" w14:textId="77777777" w:rsidR="00E443FD" w:rsidRDefault="00E443FD" w:rsidP="005860B0">
            <w:pPr>
              <w:rPr>
                <w:rFonts w:ascii="標楷體" w:eastAsia="標楷體" w:hAnsi="標楷體"/>
              </w:rPr>
            </w:pPr>
            <w:r>
              <w:rPr>
                <w:rFonts w:ascii="標楷體" w:eastAsia="標楷體" w:hAnsi="標楷體" w:hint="eastAsia"/>
                <w:lang w:eastAsia="zh-HK"/>
              </w:rPr>
              <w:t>查詢者</w:t>
            </w:r>
            <w:r>
              <w:rPr>
                <w:rFonts w:ascii="標楷體" w:eastAsia="標楷體" w:hAnsi="標楷體" w:hint="eastAsia"/>
              </w:rPr>
              <w:t>ID</w:t>
            </w:r>
          </w:p>
        </w:tc>
        <w:tc>
          <w:tcPr>
            <w:tcW w:w="751" w:type="dxa"/>
          </w:tcPr>
          <w:p w14:paraId="7FB4885A" w14:textId="77777777" w:rsidR="00E443FD" w:rsidRDefault="00E443FD" w:rsidP="005860B0">
            <w:pPr>
              <w:rPr>
                <w:rFonts w:ascii="標楷體" w:eastAsia="標楷體" w:hAnsi="標楷體"/>
              </w:rPr>
            </w:pPr>
          </w:p>
        </w:tc>
        <w:tc>
          <w:tcPr>
            <w:tcW w:w="1436" w:type="dxa"/>
          </w:tcPr>
          <w:p w14:paraId="4BDFEBDE" w14:textId="7E781E51" w:rsidR="00E443FD" w:rsidRDefault="00E443FD" w:rsidP="005860B0">
            <w:pPr>
              <w:rPr>
                <w:rFonts w:ascii="標楷體" w:eastAsia="標楷體" w:hAnsi="標楷體"/>
                <w:lang w:eastAsia="zh-HK"/>
              </w:rPr>
            </w:pPr>
          </w:p>
        </w:tc>
        <w:tc>
          <w:tcPr>
            <w:tcW w:w="1896" w:type="dxa"/>
          </w:tcPr>
          <w:p w14:paraId="68688846" w14:textId="77777777" w:rsidR="00E443FD" w:rsidRDefault="00E443FD" w:rsidP="005860B0">
            <w:pPr>
              <w:widowControl/>
              <w:shd w:val="clear" w:color="auto" w:fill="FFFFFF"/>
              <w:spacing w:line="360" w:lineRule="atLeast"/>
              <w:rPr>
                <w:rFonts w:ascii="標楷體" w:eastAsia="標楷體" w:hAnsi="標楷體"/>
              </w:rPr>
            </w:pPr>
          </w:p>
        </w:tc>
        <w:tc>
          <w:tcPr>
            <w:tcW w:w="514" w:type="dxa"/>
          </w:tcPr>
          <w:p w14:paraId="0D40E376" w14:textId="77777777" w:rsidR="00E443FD" w:rsidRDefault="00E443FD" w:rsidP="005860B0">
            <w:pPr>
              <w:rPr>
                <w:rFonts w:ascii="標楷體" w:eastAsia="標楷體" w:hAnsi="標楷體"/>
              </w:rPr>
            </w:pPr>
          </w:p>
        </w:tc>
        <w:tc>
          <w:tcPr>
            <w:tcW w:w="407" w:type="dxa"/>
          </w:tcPr>
          <w:p w14:paraId="0D62ED47" w14:textId="77777777" w:rsidR="00E443FD" w:rsidRDefault="00E443FD" w:rsidP="005860B0">
            <w:pPr>
              <w:jc w:val="center"/>
              <w:rPr>
                <w:rFonts w:ascii="標楷體" w:eastAsia="標楷體" w:hAnsi="標楷體"/>
              </w:rPr>
            </w:pPr>
            <w:r>
              <w:rPr>
                <w:rFonts w:ascii="標楷體" w:eastAsia="標楷體" w:hAnsi="標楷體" w:hint="eastAsia"/>
              </w:rPr>
              <w:t>R</w:t>
            </w:r>
          </w:p>
        </w:tc>
        <w:tc>
          <w:tcPr>
            <w:tcW w:w="3544" w:type="dxa"/>
          </w:tcPr>
          <w:p w14:paraId="2735743E" w14:textId="77777777" w:rsidR="00E443FD" w:rsidRDefault="00E443FD" w:rsidP="005860B0">
            <w:pPr>
              <w:snapToGrid w:val="0"/>
              <w:ind w:left="240" w:hangingChars="100" w:hanging="240"/>
              <w:rPr>
                <w:rFonts w:ascii="標楷體" w:eastAsia="標楷體" w:hAnsi="標楷體"/>
              </w:rPr>
            </w:pPr>
            <w:r>
              <w:rPr>
                <w:rFonts w:ascii="標楷體" w:eastAsia="標楷體" w:hAnsi="標楷體"/>
              </w:rPr>
              <w:t>1</w:t>
            </w:r>
            <w:r>
              <w:rPr>
                <w:rFonts w:ascii="標楷體" w:eastAsia="標楷體" w:hAnsi="標楷體" w:hint="eastAsia"/>
              </w:rPr>
              <w:t>.TxAmlLog.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1D10EF">
              <w:rPr>
                <w:rFonts w:ascii="標楷體" w:eastAsia="標楷體" w:hAnsi="標楷體"/>
              </w:rPr>
              <w:t>QueryId</w:t>
            </w:r>
            <w:r>
              <w:rPr>
                <w:rFonts w:ascii="標楷體" w:eastAsia="標楷體" w:hAnsi="標楷體" w:hint="eastAsia"/>
              </w:rPr>
              <w:t>"</w:t>
            </w:r>
            <w:r>
              <w:rPr>
                <w:rFonts w:ascii="標楷體" w:eastAsia="標楷體" w:hAnsi="標楷體" w:hint="eastAsia"/>
                <w:lang w:eastAsia="zh-HK"/>
              </w:rPr>
              <w:t>儲存</w:t>
            </w:r>
          </w:p>
        </w:tc>
      </w:tr>
      <w:tr w:rsidR="00E443FD" w:rsidRPr="00847BB7" w14:paraId="44B94376" w14:textId="77777777" w:rsidTr="005860B0">
        <w:trPr>
          <w:trHeight w:val="244"/>
          <w:jc w:val="center"/>
        </w:trPr>
        <w:tc>
          <w:tcPr>
            <w:tcW w:w="456" w:type="dxa"/>
          </w:tcPr>
          <w:p w14:paraId="03BB9042" w14:textId="77777777" w:rsidR="00E443FD" w:rsidRDefault="00E443FD" w:rsidP="005860B0">
            <w:pPr>
              <w:rPr>
                <w:rFonts w:ascii="標楷體" w:eastAsia="標楷體" w:hAnsi="標楷體"/>
              </w:rPr>
            </w:pPr>
            <w:r>
              <w:rPr>
                <w:rFonts w:ascii="標楷體" w:eastAsia="標楷體" w:hAnsi="標楷體" w:hint="eastAsia"/>
              </w:rPr>
              <w:t>19</w:t>
            </w:r>
          </w:p>
        </w:tc>
        <w:tc>
          <w:tcPr>
            <w:tcW w:w="1736" w:type="dxa"/>
          </w:tcPr>
          <w:p w14:paraId="4D99EFB2" w14:textId="77777777" w:rsidR="00E443FD" w:rsidRDefault="00E443FD" w:rsidP="005860B0">
            <w:pPr>
              <w:rPr>
                <w:rFonts w:ascii="標楷體" w:eastAsia="標楷體" w:hAnsi="標楷體"/>
                <w:lang w:eastAsia="zh-HK"/>
              </w:rPr>
            </w:pPr>
            <w:r>
              <w:rPr>
                <w:rFonts w:ascii="標楷體" w:eastAsia="標楷體" w:hAnsi="標楷體" w:hint="eastAsia"/>
                <w:lang w:eastAsia="zh-HK"/>
              </w:rPr>
              <w:t>查詢來源</w:t>
            </w:r>
          </w:p>
        </w:tc>
        <w:tc>
          <w:tcPr>
            <w:tcW w:w="751" w:type="dxa"/>
          </w:tcPr>
          <w:p w14:paraId="258D5097" w14:textId="77777777" w:rsidR="00E443FD" w:rsidRDefault="00E443FD" w:rsidP="005860B0">
            <w:pPr>
              <w:rPr>
                <w:rFonts w:ascii="標楷體" w:eastAsia="標楷體" w:hAnsi="標楷體"/>
              </w:rPr>
            </w:pPr>
          </w:p>
        </w:tc>
        <w:tc>
          <w:tcPr>
            <w:tcW w:w="1436" w:type="dxa"/>
          </w:tcPr>
          <w:p w14:paraId="39596AED" w14:textId="3C893B8E" w:rsidR="00E443FD" w:rsidRDefault="00E443FD" w:rsidP="005860B0">
            <w:pPr>
              <w:rPr>
                <w:rFonts w:ascii="標楷體" w:eastAsia="標楷體" w:hAnsi="標楷體"/>
                <w:lang w:eastAsia="zh-HK"/>
              </w:rPr>
            </w:pPr>
          </w:p>
        </w:tc>
        <w:tc>
          <w:tcPr>
            <w:tcW w:w="1896" w:type="dxa"/>
          </w:tcPr>
          <w:p w14:paraId="3667D72C" w14:textId="77777777" w:rsidR="00E443FD" w:rsidRDefault="00E443FD" w:rsidP="005860B0">
            <w:pPr>
              <w:widowControl/>
              <w:shd w:val="clear" w:color="auto" w:fill="FFFFFF"/>
              <w:spacing w:line="360" w:lineRule="atLeast"/>
              <w:rPr>
                <w:rFonts w:ascii="標楷體" w:eastAsia="標楷體" w:hAnsi="標楷體"/>
              </w:rPr>
            </w:pPr>
          </w:p>
        </w:tc>
        <w:tc>
          <w:tcPr>
            <w:tcW w:w="514" w:type="dxa"/>
          </w:tcPr>
          <w:p w14:paraId="48B67AFE" w14:textId="77777777" w:rsidR="00E443FD" w:rsidRDefault="00E443FD" w:rsidP="005860B0">
            <w:pPr>
              <w:rPr>
                <w:rFonts w:ascii="標楷體" w:eastAsia="標楷體" w:hAnsi="標楷體"/>
              </w:rPr>
            </w:pPr>
          </w:p>
        </w:tc>
        <w:tc>
          <w:tcPr>
            <w:tcW w:w="407" w:type="dxa"/>
          </w:tcPr>
          <w:p w14:paraId="1B992B1B" w14:textId="77777777" w:rsidR="00E443FD" w:rsidRDefault="00E443FD" w:rsidP="005860B0">
            <w:pPr>
              <w:jc w:val="center"/>
              <w:rPr>
                <w:rFonts w:ascii="標楷體" w:eastAsia="標楷體" w:hAnsi="標楷體"/>
              </w:rPr>
            </w:pPr>
            <w:r>
              <w:rPr>
                <w:rFonts w:ascii="標楷體" w:eastAsia="標楷體" w:hAnsi="標楷體" w:hint="eastAsia"/>
              </w:rPr>
              <w:t>R</w:t>
            </w:r>
          </w:p>
        </w:tc>
        <w:tc>
          <w:tcPr>
            <w:tcW w:w="3544" w:type="dxa"/>
          </w:tcPr>
          <w:p w14:paraId="5E177390" w14:textId="77777777" w:rsidR="00E443FD" w:rsidRDefault="00E443FD" w:rsidP="005860B0">
            <w:pPr>
              <w:snapToGrid w:val="0"/>
              <w:ind w:left="240" w:hangingChars="100" w:hanging="240"/>
              <w:rPr>
                <w:rFonts w:ascii="標楷體" w:eastAsia="標楷體" w:hAnsi="標楷體"/>
              </w:rPr>
            </w:pPr>
            <w:r>
              <w:rPr>
                <w:rFonts w:ascii="標楷體" w:eastAsia="標楷體" w:hAnsi="標楷體"/>
              </w:rPr>
              <w:t>1</w:t>
            </w:r>
            <w:r>
              <w:rPr>
                <w:rFonts w:ascii="標楷體" w:eastAsia="標楷體" w:hAnsi="標楷體" w:hint="eastAsia"/>
              </w:rPr>
              <w:t>.TxAmlLog.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1D10EF">
              <w:rPr>
                <w:rFonts w:ascii="標楷體" w:eastAsia="標楷體" w:hAnsi="標楷體"/>
              </w:rPr>
              <w:t>SourceId</w:t>
            </w:r>
            <w:r>
              <w:rPr>
                <w:rFonts w:ascii="標楷體" w:eastAsia="標楷體" w:hAnsi="標楷體" w:hint="eastAsia"/>
              </w:rPr>
              <w:t>"</w:t>
            </w:r>
            <w:r>
              <w:rPr>
                <w:rFonts w:ascii="標楷體" w:eastAsia="標楷體" w:hAnsi="標楷體" w:hint="eastAsia"/>
                <w:lang w:eastAsia="zh-HK"/>
              </w:rPr>
              <w:t>儲存</w:t>
            </w:r>
          </w:p>
        </w:tc>
      </w:tr>
      <w:tr w:rsidR="00E443FD" w:rsidRPr="00847BB7" w14:paraId="78669416" w14:textId="77777777" w:rsidTr="005860B0">
        <w:trPr>
          <w:trHeight w:val="244"/>
          <w:jc w:val="center"/>
        </w:trPr>
        <w:tc>
          <w:tcPr>
            <w:tcW w:w="456" w:type="dxa"/>
          </w:tcPr>
          <w:p w14:paraId="125DF224" w14:textId="77777777" w:rsidR="00E443FD" w:rsidRDefault="00E443FD" w:rsidP="005860B0">
            <w:pPr>
              <w:rPr>
                <w:rFonts w:ascii="標楷體" w:eastAsia="標楷體" w:hAnsi="標楷體"/>
              </w:rPr>
            </w:pPr>
          </w:p>
        </w:tc>
        <w:tc>
          <w:tcPr>
            <w:tcW w:w="10284" w:type="dxa"/>
            <w:gridSpan w:val="7"/>
          </w:tcPr>
          <w:p w14:paraId="391F149D" w14:textId="77777777" w:rsidR="00E443FD" w:rsidRDefault="00E443FD" w:rsidP="005860B0">
            <w:pPr>
              <w:snapToGrid w:val="0"/>
              <w:ind w:left="240" w:hangingChars="100" w:hanging="240"/>
              <w:rPr>
                <w:rFonts w:ascii="標楷體" w:eastAsia="標楷體" w:hAnsi="標楷體"/>
              </w:rPr>
            </w:pPr>
            <w:r>
              <w:rPr>
                <w:rFonts w:ascii="標楷體" w:eastAsia="標楷體" w:hAnsi="標楷體" w:hint="eastAsia"/>
                <w:lang w:eastAsia="zh-HK"/>
              </w:rPr>
              <w:t>回覆訊息</w:t>
            </w:r>
          </w:p>
        </w:tc>
      </w:tr>
      <w:tr w:rsidR="00E443FD" w:rsidRPr="00847BB7" w14:paraId="160974EF" w14:textId="77777777" w:rsidTr="005860B0">
        <w:trPr>
          <w:trHeight w:val="244"/>
          <w:jc w:val="center"/>
        </w:trPr>
        <w:tc>
          <w:tcPr>
            <w:tcW w:w="456" w:type="dxa"/>
          </w:tcPr>
          <w:p w14:paraId="124C1405" w14:textId="77777777" w:rsidR="00E443FD" w:rsidRDefault="00E443FD" w:rsidP="005860B0">
            <w:pPr>
              <w:rPr>
                <w:rFonts w:ascii="標楷體" w:eastAsia="標楷體" w:hAnsi="標楷體"/>
              </w:rPr>
            </w:pPr>
            <w:r>
              <w:rPr>
                <w:rFonts w:ascii="標楷體" w:eastAsia="標楷體" w:hAnsi="標楷體" w:hint="eastAsia"/>
              </w:rPr>
              <w:t>20</w:t>
            </w:r>
          </w:p>
        </w:tc>
        <w:tc>
          <w:tcPr>
            <w:tcW w:w="1736" w:type="dxa"/>
          </w:tcPr>
          <w:p w14:paraId="0BA8B965" w14:textId="77777777" w:rsidR="00E443FD" w:rsidRDefault="00E443FD" w:rsidP="005860B0">
            <w:pPr>
              <w:rPr>
                <w:rFonts w:ascii="標楷體" w:eastAsia="標楷體" w:hAnsi="標楷體"/>
                <w:lang w:eastAsia="zh-HK"/>
              </w:rPr>
            </w:pPr>
            <w:r>
              <w:rPr>
                <w:rFonts w:ascii="標楷體" w:eastAsia="標楷體" w:hAnsi="標楷體" w:hint="eastAsia"/>
                <w:lang w:eastAsia="zh-HK"/>
              </w:rPr>
              <w:t>狀態</w:t>
            </w:r>
          </w:p>
        </w:tc>
        <w:tc>
          <w:tcPr>
            <w:tcW w:w="751" w:type="dxa"/>
          </w:tcPr>
          <w:p w14:paraId="62DD064C" w14:textId="77777777" w:rsidR="00E443FD" w:rsidRDefault="00E443FD" w:rsidP="005860B0">
            <w:pPr>
              <w:rPr>
                <w:rFonts w:ascii="標楷體" w:eastAsia="標楷體" w:hAnsi="標楷體"/>
              </w:rPr>
            </w:pPr>
          </w:p>
        </w:tc>
        <w:tc>
          <w:tcPr>
            <w:tcW w:w="1436" w:type="dxa"/>
          </w:tcPr>
          <w:p w14:paraId="54476AB3" w14:textId="02E98684" w:rsidR="00E443FD" w:rsidRPr="00982194" w:rsidRDefault="00E443FD" w:rsidP="005860B0">
            <w:pPr>
              <w:rPr>
                <w:rFonts w:ascii="標楷體" w:eastAsia="標楷體" w:hAnsi="標楷體"/>
                <w:lang w:eastAsia="zh-HK"/>
              </w:rPr>
            </w:pPr>
          </w:p>
        </w:tc>
        <w:tc>
          <w:tcPr>
            <w:tcW w:w="1896" w:type="dxa"/>
          </w:tcPr>
          <w:p w14:paraId="52D52DBE" w14:textId="77777777" w:rsidR="00E443FD" w:rsidRDefault="00E443FD" w:rsidP="005860B0">
            <w:pPr>
              <w:widowControl/>
              <w:shd w:val="clear" w:color="auto" w:fill="FFFFFF"/>
              <w:spacing w:line="360" w:lineRule="atLeast"/>
              <w:rPr>
                <w:rFonts w:ascii="標楷體" w:eastAsia="標楷體" w:hAnsi="標楷體"/>
              </w:rPr>
            </w:pPr>
          </w:p>
        </w:tc>
        <w:tc>
          <w:tcPr>
            <w:tcW w:w="514" w:type="dxa"/>
          </w:tcPr>
          <w:p w14:paraId="5748AE42" w14:textId="77777777" w:rsidR="00E443FD" w:rsidRDefault="00E443FD" w:rsidP="005860B0">
            <w:pPr>
              <w:rPr>
                <w:rFonts w:ascii="標楷體" w:eastAsia="標楷體" w:hAnsi="標楷體"/>
              </w:rPr>
            </w:pPr>
          </w:p>
        </w:tc>
        <w:tc>
          <w:tcPr>
            <w:tcW w:w="407" w:type="dxa"/>
          </w:tcPr>
          <w:p w14:paraId="1A520AD2" w14:textId="77777777" w:rsidR="00E443FD" w:rsidRDefault="00E443FD" w:rsidP="005860B0">
            <w:pPr>
              <w:jc w:val="center"/>
              <w:rPr>
                <w:rFonts w:ascii="標楷體" w:eastAsia="標楷體" w:hAnsi="標楷體"/>
              </w:rPr>
            </w:pPr>
            <w:r>
              <w:rPr>
                <w:rFonts w:ascii="標楷體" w:eastAsia="標楷體" w:hAnsi="標楷體" w:hint="eastAsia"/>
              </w:rPr>
              <w:t>R</w:t>
            </w:r>
          </w:p>
        </w:tc>
        <w:tc>
          <w:tcPr>
            <w:tcW w:w="3544" w:type="dxa"/>
          </w:tcPr>
          <w:p w14:paraId="3D8E4568" w14:textId="1BE76563" w:rsidR="00E443FD" w:rsidRPr="00134A53" w:rsidRDefault="003D5A52" w:rsidP="005860B0">
            <w:pPr>
              <w:snapToGrid w:val="0"/>
              <w:ind w:left="240" w:hangingChars="100" w:hanging="240"/>
              <w:rPr>
                <w:rFonts w:ascii="標楷體" w:eastAsia="標楷體" w:hAnsi="標楷體"/>
              </w:rPr>
            </w:pPr>
            <w:r>
              <w:rPr>
                <w:rFonts w:ascii="標楷體" w:eastAsia="標楷體" w:hAnsi="標楷體" w:hint="eastAsia"/>
              </w:rPr>
              <w:t>1</w:t>
            </w:r>
            <w:r w:rsidR="00E443FD">
              <w:rPr>
                <w:rFonts w:ascii="標楷體" w:eastAsia="標楷體" w:hAnsi="標楷體" w:hint="eastAsia"/>
              </w:rPr>
              <w:t>.TxAmlLog.</w:t>
            </w:r>
            <w:r w:rsidR="00E443FD" w:rsidRPr="00134A53">
              <w:rPr>
                <w:rFonts w:ascii="標楷體" w:eastAsia="標楷體" w:hAnsi="標楷體"/>
              </w:rPr>
              <w:t>Status</w:t>
            </w:r>
          </w:p>
        </w:tc>
      </w:tr>
      <w:tr w:rsidR="00E443FD" w:rsidRPr="00847BB7" w14:paraId="130A0C60" w14:textId="77777777" w:rsidTr="005860B0">
        <w:trPr>
          <w:trHeight w:val="244"/>
          <w:jc w:val="center"/>
        </w:trPr>
        <w:tc>
          <w:tcPr>
            <w:tcW w:w="456" w:type="dxa"/>
          </w:tcPr>
          <w:p w14:paraId="03D7B99D" w14:textId="77777777" w:rsidR="00E443FD" w:rsidRDefault="00E443FD" w:rsidP="005860B0">
            <w:pPr>
              <w:rPr>
                <w:rFonts w:ascii="標楷體" w:eastAsia="標楷體" w:hAnsi="標楷體"/>
              </w:rPr>
            </w:pPr>
            <w:r>
              <w:rPr>
                <w:rFonts w:ascii="標楷體" w:eastAsia="標楷體" w:hAnsi="標楷體" w:hint="eastAsia"/>
              </w:rPr>
              <w:t>21</w:t>
            </w:r>
          </w:p>
        </w:tc>
        <w:tc>
          <w:tcPr>
            <w:tcW w:w="1736" w:type="dxa"/>
          </w:tcPr>
          <w:p w14:paraId="05F865C6" w14:textId="77777777" w:rsidR="00E443FD" w:rsidRDefault="00E443FD" w:rsidP="005860B0">
            <w:pPr>
              <w:rPr>
                <w:rFonts w:ascii="標楷體" w:eastAsia="標楷體" w:hAnsi="標楷體"/>
                <w:lang w:eastAsia="zh-HK"/>
              </w:rPr>
            </w:pPr>
            <w:r>
              <w:rPr>
                <w:rFonts w:ascii="標楷體" w:eastAsia="標楷體" w:hAnsi="標楷體" w:hint="eastAsia"/>
                <w:lang w:eastAsia="zh-HK"/>
              </w:rPr>
              <w:t>狀態代碼</w:t>
            </w:r>
          </w:p>
        </w:tc>
        <w:tc>
          <w:tcPr>
            <w:tcW w:w="751" w:type="dxa"/>
          </w:tcPr>
          <w:p w14:paraId="25651713" w14:textId="77777777" w:rsidR="00E443FD" w:rsidRDefault="00E443FD" w:rsidP="005860B0">
            <w:pPr>
              <w:rPr>
                <w:rFonts w:ascii="標楷體" w:eastAsia="標楷體" w:hAnsi="標楷體"/>
              </w:rPr>
            </w:pPr>
          </w:p>
        </w:tc>
        <w:tc>
          <w:tcPr>
            <w:tcW w:w="1436" w:type="dxa"/>
          </w:tcPr>
          <w:p w14:paraId="32330BF2" w14:textId="6A6BAF47" w:rsidR="00E443FD" w:rsidRPr="00982194" w:rsidRDefault="00E443FD" w:rsidP="005860B0">
            <w:pPr>
              <w:rPr>
                <w:rFonts w:ascii="標楷體" w:eastAsia="標楷體" w:hAnsi="標楷體"/>
                <w:lang w:eastAsia="zh-HK"/>
              </w:rPr>
            </w:pPr>
          </w:p>
        </w:tc>
        <w:tc>
          <w:tcPr>
            <w:tcW w:w="1896" w:type="dxa"/>
          </w:tcPr>
          <w:p w14:paraId="6B5E06CC" w14:textId="77777777" w:rsidR="00E443FD" w:rsidRDefault="00E443FD" w:rsidP="005860B0">
            <w:pPr>
              <w:widowControl/>
              <w:shd w:val="clear" w:color="auto" w:fill="FFFFFF"/>
              <w:spacing w:line="360" w:lineRule="atLeast"/>
              <w:rPr>
                <w:rFonts w:ascii="標楷體" w:eastAsia="標楷體" w:hAnsi="標楷體"/>
              </w:rPr>
            </w:pPr>
          </w:p>
        </w:tc>
        <w:tc>
          <w:tcPr>
            <w:tcW w:w="514" w:type="dxa"/>
          </w:tcPr>
          <w:p w14:paraId="1137AFAE" w14:textId="77777777" w:rsidR="00E443FD" w:rsidRDefault="00E443FD" w:rsidP="005860B0">
            <w:pPr>
              <w:rPr>
                <w:rFonts w:ascii="標楷體" w:eastAsia="標楷體" w:hAnsi="標楷體"/>
              </w:rPr>
            </w:pPr>
          </w:p>
        </w:tc>
        <w:tc>
          <w:tcPr>
            <w:tcW w:w="407" w:type="dxa"/>
          </w:tcPr>
          <w:p w14:paraId="205B6B86" w14:textId="77777777" w:rsidR="00E443FD" w:rsidRDefault="00E443FD" w:rsidP="005860B0">
            <w:pPr>
              <w:jc w:val="center"/>
              <w:rPr>
                <w:rFonts w:ascii="標楷體" w:eastAsia="標楷體" w:hAnsi="標楷體"/>
              </w:rPr>
            </w:pPr>
            <w:r>
              <w:rPr>
                <w:rFonts w:ascii="標楷體" w:eastAsia="標楷體" w:hAnsi="標楷體" w:hint="eastAsia"/>
              </w:rPr>
              <w:t>R</w:t>
            </w:r>
          </w:p>
        </w:tc>
        <w:tc>
          <w:tcPr>
            <w:tcW w:w="3544" w:type="dxa"/>
          </w:tcPr>
          <w:p w14:paraId="0E8B5A0B" w14:textId="031309AE" w:rsidR="00E443FD" w:rsidRPr="00134A53" w:rsidRDefault="003D5A52" w:rsidP="005860B0">
            <w:pPr>
              <w:snapToGrid w:val="0"/>
              <w:ind w:left="240" w:hangingChars="100" w:hanging="240"/>
              <w:rPr>
                <w:rFonts w:ascii="標楷體" w:eastAsia="標楷體" w:hAnsi="標楷體"/>
              </w:rPr>
            </w:pPr>
            <w:r>
              <w:rPr>
                <w:rFonts w:ascii="標楷體" w:eastAsia="標楷體" w:hAnsi="標楷體" w:hint="eastAsia"/>
              </w:rPr>
              <w:t>1</w:t>
            </w:r>
            <w:r w:rsidR="00E443FD">
              <w:rPr>
                <w:rFonts w:ascii="標楷體" w:eastAsia="標楷體" w:hAnsi="標楷體"/>
              </w:rPr>
              <w:t>.TxAmlLog.</w:t>
            </w:r>
            <w:r w:rsidR="00E443FD" w:rsidRPr="00134A53">
              <w:rPr>
                <w:rFonts w:ascii="標楷體" w:eastAsia="標楷體" w:hAnsi="標楷體"/>
              </w:rPr>
              <w:t>StatusCode</w:t>
            </w:r>
          </w:p>
        </w:tc>
      </w:tr>
      <w:tr w:rsidR="00E443FD" w:rsidRPr="00847BB7" w14:paraId="59E6068A" w14:textId="77777777" w:rsidTr="005860B0">
        <w:trPr>
          <w:trHeight w:val="244"/>
          <w:jc w:val="center"/>
        </w:trPr>
        <w:tc>
          <w:tcPr>
            <w:tcW w:w="456" w:type="dxa"/>
          </w:tcPr>
          <w:p w14:paraId="03897115" w14:textId="77777777" w:rsidR="00E443FD" w:rsidRDefault="00E443FD" w:rsidP="005860B0">
            <w:pPr>
              <w:rPr>
                <w:rFonts w:ascii="標楷體" w:eastAsia="標楷體" w:hAnsi="標楷體"/>
              </w:rPr>
            </w:pPr>
            <w:r>
              <w:rPr>
                <w:rFonts w:ascii="標楷體" w:eastAsia="標楷體" w:hAnsi="標楷體" w:hint="eastAsia"/>
              </w:rPr>
              <w:t>22</w:t>
            </w:r>
          </w:p>
        </w:tc>
        <w:tc>
          <w:tcPr>
            <w:tcW w:w="1736" w:type="dxa"/>
          </w:tcPr>
          <w:p w14:paraId="4AC3DA91" w14:textId="77777777" w:rsidR="00E443FD" w:rsidRDefault="00E443FD" w:rsidP="005860B0">
            <w:pPr>
              <w:rPr>
                <w:rFonts w:ascii="標楷體" w:eastAsia="標楷體" w:hAnsi="標楷體"/>
                <w:lang w:eastAsia="zh-HK"/>
              </w:rPr>
            </w:pPr>
            <w:r>
              <w:rPr>
                <w:rFonts w:ascii="標楷體" w:eastAsia="標楷體" w:hAnsi="標楷體" w:hint="eastAsia"/>
                <w:lang w:eastAsia="zh-HK"/>
              </w:rPr>
              <w:t>狀態說明</w:t>
            </w:r>
          </w:p>
        </w:tc>
        <w:tc>
          <w:tcPr>
            <w:tcW w:w="751" w:type="dxa"/>
          </w:tcPr>
          <w:p w14:paraId="56A4BF65" w14:textId="77777777" w:rsidR="00E443FD" w:rsidRDefault="00E443FD" w:rsidP="005860B0">
            <w:pPr>
              <w:rPr>
                <w:rFonts w:ascii="標楷體" w:eastAsia="標楷體" w:hAnsi="標楷體"/>
              </w:rPr>
            </w:pPr>
          </w:p>
        </w:tc>
        <w:tc>
          <w:tcPr>
            <w:tcW w:w="1436" w:type="dxa"/>
          </w:tcPr>
          <w:p w14:paraId="094F73EA" w14:textId="5B28F066" w:rsidR="00E443FD" w:rsidRDefault="00E443FD" w:rsidP="005860B0">
            <w:pPr>
              <w:rPr>
                <w:rFonts w:ascii="標楷體" w:eastAsia="標楷體" w:hAnsi="標楷體"/>
                <w:lang w:eastAsia="zh-HK"/>
              </w:rPr>
            </w:pPr>
          </w:p>
        </w:tc>
        <w:tc>
          <w:tcPr>
            <w:tcW w:w="1896" w:type="dxa"/>
          </w:tcPr>
          <w:p w14:paraId="481E92E7" w14:textId="77777777" w:rsidR="00E443FD" w:rsidRDefault="00E443FD" w:rsidP="005860B0">
            <w:pPr>
              <w:widowControl/>
              <w:shd w:val="clear" w:color="auto" w:fill="FFFFFF"/>
              <w:spacing w:line="360" w:lineRule="atLeast"/>
              <w:rPr>
                <w:rFonts w:ascii="標楷體" w:eastAsia="標楷體" w:hAnsi="標楷體"/>
              </w:rPr>
            </w:pPr>
          </w:p>
        </w:tc>
        <w:tc>
          <w:tcPr>
            <w:tcW w:w="514" w:type="dxa"/>
          </w:tcPr>
          <w:p w14:paraId="57F678EA" w14:textId="77777777" w:rsidR="00E443FD" w:rsidRDefault="00E443FD" w:rsidP="005860B0">
            <w:pPr>
              <w:rPr>
                <w:rFonts w:ascii="標楷體" w:eastAsia="標楷體" w:hAnsi="標楷體"/>
              </w:rPr>
            </w:pPr>
          </w:p>
        </w:tc>
        <w:tc>
          <w:tcPr>
            <w:tcW w:w="407" w:type="dxa"/>
          </w:tcPr>
          <w:p w14:paraId="25899069" w14:textId="77777777" w:rsidR="00E443FD" w:rsidRDefault="00E443FD" w:rsidP="005860B0">
            <w:pPr>
              <w:jc w:val="center"/>
              <w:rPr>
                <w:rFonts w:ascii="標楷體" w:eastAsia="標楷體" w:hAnsi="標楷體"/>
              </w:rPr>
            </w:pPr>
            <w:r>
              <w:rPr>
                <w:rFonts w:ascii="標楷體" w:eastAsia="標楷體" w:hAnsi="標楷體" w:hint="eastAsia"/>
              </w:rPr>
              <w:t>R</w:t>
            </w:r>
          </w:p>
        </w:tc>
        <w:tc>
          <w:tcPr>
            <w:tcW w:w="3544" w:type="dxa"/>
          </w:tcPr>
          <w:p w14:paraId="29165C77" w14:textId="26E5D2B9" w:rsidR="00E443FD" w:rsidRPr="00134A53" w:rsidRDefault="003D5A52" w:rsidP="005860B0">
            <w:pPr>
              <w:snapToGrid w:val="0"/>
              <w:ind w:left="240" w:hangingChars="100" w:hanging="240"/>
              <w:rPr>
                <w:rFonts w:ascii="標楷體" w:eastAsia="標楷體" w:hAnsi="標楷體"/>
              </w:rPr>
            </w:pPr>
            <w:r>
              <w:rPr>
                <w:rFonts w:ascii="標楷體" w:eastAsia="標楷體" w:hAnsi="標楷體" w:hint="eastAsia"/>
              </w:rPr>
              <w:t>1</w:t>
            </w:r>
            <w:r w:rsidR="00E443FD">
              <w:rPr>
                <w:rFonts w:ascii="標楷體" w:eastAsia="標楷體" w:hAnsi="標楷體"/>
              </w:rPr>
              <w:t>.Tx</w:t>
            </w:r>
            <w:r w:rsidR="00E443FD">
              <w:rPr>
                <w:rFonts w:ascii="標楷體" w:eastAsia="標楷體" w:hAnsi="標楷體" w:hint="eastAsia"/>
              </w:rPr>
              <w:t>AmlLog.</w:t>
            </w:r>
            <w:r w:rsidR="00E443FD" w:rsidRPr="00134A53">
              <w:rPr>
                <w:rFonts w:ascii="標楷體" w:eastAsia="標楷體" w:hAnsi="標楷體"/>
              </w:rPr>
              <w:t>StatusDesc</w:t>
            </w:r>
          </w:p>
        </w:tc>
      </w:tr>
      <w:tr w:rsidR="00E443FD" w:rsidRPr="00847BB7" w14:paraId="6BD77A71" w14:textId="77777777" w:rsidTr="005860B0">
        <w:trPr>
          <w:trHeight w:val="244"/>
          <w:jc w:val="center"/>
        </w:trPr>
        <w:tc>
          <w:tcPr>
            <w:tcW w:w="456" w:type="dxa"/>
          </w:tcPr>
          <w:p w14:paraId="6895B6A5" w14:textId="77777777" w:rsidR="00E443FD" w:rsidRDefault="00E443FD" w:rsidP="005860B0">
            <w:pPr>
              <w:rPr>
                <w:rFonts w:ascii="標楷體" w:eastAsia="標楷體" w:hAnsi="標楷體"/>
              </w:rPr>
            </w:pPr>
            <w:r>
              <w:rPr>
                <w:rFonts w:ascii="標楷體" w:eastAsia="標楷體" w:hAnsi="標楷體" w:hint="eastAsia"/>
              </w:rPr>
              <w:t>23</w:t>
            </w:r>
          </w:p>
        </w:tc>
        <w:tc>
          <w:tcPr>
            <w:tcW w:w="1736" w:type="dxa"/>
          </w:tcPr>
          <w:p w14:paraId="528CC1F7" w14:textId="77777777" w:rsidR="00E443FD" w:rsidRDefault="00E443FD" w:rsidP="005860B0">
            <w:pPr>
              <w:rPr>
                <w:rFonts w:ascii="標楷體" w:eastAsia="標楷體" w:hAnsi="標楷體"/>
                <w:lang w:eastAsia="zh-HK"/>
              </w:rPr>
            </w:pPr>
            <w:r>
              <w:rPr>
                <w:rFonts w:ascii="標楷體" w:eastAsia="標楷體" w:hAnsi="標楷體" w:hint="eastAsia"/>
                <w:lang w:eastAsia="zh-HK"/>
              </w:rPr>
              <w:t>是否有相似名單</w:t>
            </w:r>
          </w:p>
        </w:tc>
        <w:tc>
          <w:tcPr>
            <w:tcW w:w="751" w:type="dxa"/>
          </w:tcPr>
          <w:p w14:paraId="7CF9FB64" w14:textId="77777777" w:rsidR="00E443FD" w:rsidRDefault="00E443FD" w:rsidP="005860B0">
            <w:pPr>
              <w:rPr>
                <w:rFonts w:ascii="標楷體" w:eastAsia="標楷體" w:hAnsi="標楷體"/>
              </w:rPr>
            </w:pPr>
          </w:p>
        </w:tc>
        <w:tc>
          <w:tcPr>
            <w:tcW w:w="1436" w:type="dxa"/>
          </w:tcPr>
          <w:p w14:paraId="1D2E234A" w14:textId="6A468BBE" w:rsidR="00E443FD" w:rsidRDefault="00E443FD" w:rsidP="005860B0">
            <w:pPr>
              <w:rPr>
                <w:rFonts w:ascii="標楷體" w:eastAsia="標楷體" w:hAnsi="標楷體"/>
                <w:lang w:eastAsia="zh-HK"/>
              </w:rPr>
            </w:pPr>
          </w:p>
        </w:tc>
        <w:tc>
          <w:tcPr>
            <w:tcW w:w="1896" w:type="dxa"/>
          </w:tcPr>
          <w:p w14:paraId="0E0CA062" w14:textId="77777777" w:rsidR="00E443FD" w:rsidRDefault="00E443FD" w:rsidP="005860B0">
            <w:pPr>
              <w:widowControl/>
              <w:shd w:val="clear" w:color="auto" w:fill="FFFFFF"/>
              <w:spacing w:line="360" w:lineRule="atLeast"/>
              <w:rPr>
                <w:rFonts w:ascii="標楷體" w:eastAsia="標楷體" w:hAnsi="標楷體"/>
              </w:rPr>
            </w:pPr>
          </w:p>
        </w:tc>
        <w:tc>
          <w:tcPr>
            <w:tcW w:w="514" w:type="dxa"/>
          </w:tcPr>
          <w:p w14:paraId="1571828E" w14:textId="77777777" w:rsidR="00E443FD" w:rsidRDefault="00E443FD" w:rsidP="005860B0">
            <w:pPr>
              <w:rPr>
                <w:rFonts w:ascii="標楷體" w:eastAsia="標楷體" w:hAnsi="標楷體"/>
              </w:rPr>
            </w:pPr>
          </w:p>
        </w:tc>
        <w:tc>
          <w:tcPr>
            <w:tcW w:w="407" w:type="dxa"/>
          </w:tcPr>
          <w:p w14:paraId="3EAA48D8" w14:textId="77777777" w:rsidR="00E443FD" w:rsidRDefault="00E443FD" w:rsidP="005860B0">
            <w:pPr>
              <w:jc w:val="center"/>
              <w:rPr>
                <w:rFonts w:ascii="標楷體" w:eastAsia="標楷體" w:hAnsi="標楷體"/>
              </w:rPr>
            </w:pPr>
            <w:r>
              <w:rPr>
                <w:rFonts w:ascii="標楷體" w:eastAsia="標楷體" w:hAnsi="標楷體" w:hint="eastAsia"/>
              </w:rPr>
              <w:t>R</w:t>
            </w:r>
          </w:p>
        </w:tc>
        <w:tc>
          <w:tcPr>
            <w:tcW w:w="3544" w:type="dxa"/>
          </w:tcPr>
          <w:p w14:paraId="52323992" w14:textId="1FB5EC8C" w:rsidR="00E443FD" w:rsidRPr="00134A53" w:rsidRDefault="003D5A52" w:rsidP="005860B0">
            <w:pPr>
              <w:snapToGrid w:val="0"/>
              <w:ind w:left="240" w:hangingChars="100" w:hanging="240"/>
              <w:rPr>
                <w:rFonts w:ascii="標楷體" w:eastAsia="標楷體" w:hAnsi="標楷體"/>
              </w:rPr>
            </w:pPr>
            <w:r>
              <w:rPr>
                <w:rFonts w:ascii="標楷體" w:eastAsia="標楷體" w:hAnsi="標楷體" w:hint="eastAsia"/>
              </w:rPr>
              <w:t>1</w:t>
            </w:r>
            <w:r w:rsidR="00E443FD">
              <w:rPr>
                <w:rFonts w:ascii="標楷體" w:eastAsia="標楷體" w:hAnsi="標楷體"/>
              </w:rPr>
              <w:t>.Tx</w:t>
            </w:r>
            <w:r w:rsidR="00E443FD">
              <w:rPr>
                <w:rFonts w:ascii="標楷體" w:eastAsia="標楷體" w:hAnsi="標楷體" w:hint="eastAsia"/>
              </w:rPr>
              <w:t>A</w:t>
            </w:r>
            <w:r w:rsidR="00E443FD">
              <w:rPr>
                <w:rFonts w:ascii="標楷體" w:eastAsia="標楷體" w:hAnsi="標楷體"/>
                <w:lang w:eastAsia="zh-HK"/>
              </w:rPr>
              <w:t>mlLog.</w:t>
            </w:r>
            <w:r w:rsidR="00E443FD" w:rsidRPr="00134A53">
              <w:rPr>
                <w:rFonts w:ascii="標楷體" w:eastAsia="標楷體" w:hAnsi="標楷體"/>
                <w:lang w:eastAsia="zh-HK"/>
              </w:rPr>
              <w:t>IsSimilar</w:t>
            </w:r>
          </w:p>
        </w:tc>
      </w:tr>
      <w:tr w:rsidR="00E443FD" w:rsidRPr="00847BB7" w14:paraId="7D0266E0" w14:textId="77777777" w:rsidTr="005860B0">
        <w:trPr>
          <w:trHeight w:val="244"/>
          <w:jc w:val="center"/>
        </w:trPr>
        <w:tc>
          <w:tcPr>
            <w:tcW w:w="456" w:type="dxa"/>
          </w:tcPr>
          <w:p w14:paraId="44812A2D" w14:textId="77777777" w:rsidR="00E443FD" w:rsidRDefault="00E443FD" w:rsidP="005860B0">
            <w:pPr>
              <w:rPr>
                <w:rFonts w:ascii="標楷體" w:eastAsia="標楷體" w:hAnsi="標楷體"/>
              </w:rPr>
            </w:pPr>
            <w:r>
              <w:rPr>
                <w:rFonts w:ascii="標楷體" w:eastAsia="標楷體" w:hAnsi="標楷體" w:hint="eastAsia"/>
              </w:rPr>
              <w:t>23</w:t>
            </w:r>
          </w:p>
        </w:tc>
        <w:tc>
          <w:tcPr>
            <w:tcW w:w="1736" w:type="dxa"/>
          </w:tcPr>
          <w:p w14:paraId="2A3BD432" w14:textId="77777777" w:rsidR="00E443FD" w:rsidRDefault="00E443FD" w:rsidP="005860B0">
            <w:pPr>
              <w:rPr>
                <w:rFonts w:ascii="標楷體" w:eastAsia="標楷體" w:hAnsi="標楷體"/>
                <w:lang w:eastAsia="zh-HK"/>
              </w:rPr>
            </w:pPr>
            <w:r>
              <w:rPr>
                <w:rFonts w:ascii="標楷體" w:eastAsia="標楷體" w:hAnsi="標楷體" w:hint="eastAsia"/>
                <w:lang w:eastAsia="zh-HK"/>
              </w:rPr>
              <w:t>疑似黑名單分類</w:t>
            </w:r>
          </w:p>
        </w:tc>
        <w:tc>
          <w:tcPr>
            <w:tcW w:w="751" w:type="dxa"/>
          </w:tcPr>
          <w:p w14:paraId="54483F74" w14:textId="77777777" w:rsidR="00E443FD" w:rsidRDefault="00E443FD" w:rsidP="005860B0">
            <w:pPr>
              <w:rPr>
                <w:rFonts w:ascii="標楷體" w:eastAsia="標楷體" w:hAnsi="標楷體"/>
              </w:rPr>
            </w:pPr>
          </w:p>
        </w:tc>
        <w:tc>
          <w:tcPr>
            <w:tcW w:w="1436" w:type="dxa"/>
          </w:tcPr>
          <w:p w14:paraId="72B7354E" w14:textId="35B7999C" w:rsidR="00E443FD" w:rsidRDefault="00E443FD" w:rsidP="005860B0">
            <w:pPr>
              <w:rPr>
                <w:rFonts w:ascii="標楷體" w:eastAsia="標楷體" w:hAnsi="標楷體"/>
                <w:lang w:eastAsia="zh-HK"/>
              </w:rPr>
            </w:pPr>
          </w:p>
        </w:tc>
        <w:tc>
          <w:tcPr>
            <w:tcW w:w="1896" w:type="dxa"/>
          </w:tcPr>
          <w:p w14:paraId="7984EE50" w14:textId="77777777" w:rsidR="00E443FD" w:rsidRDefault="00E443FD" w:rsidP="005860B0">
            <w:pPr>
              <w:widowControl/>
              <w:shd w:val="clear" w:color="auto" w:fill="FFFFFF"/>
              <w:spacing w:line="360" w:lineRule="atLeast"/>
              <w:rPr>
                <w:rFonts w:ascii="標楷體" w:eastAsia="標楷體" w:hAnsi="標楷體"/>
              </w:rPr>
            </w:pPr>
          </w:p>
        </w:tc>
        <w:tc>
          <w:tcPr>
            <w:tcW w:w="514" w:type="dxa"/>
          </w:tcPr>
          <w:p w14:paraId="7BB7725D" w14:textId="77777777" w:rsidR="00E443FD" w:rsidRDefault="00E443FD" w:rsidP="005860B0">
            <w:pPr>
              <w:rPr>
                <w:rFonts w:ascii="標楷體" w:eastAsia="標楷體" w:hAnsi="標楷體"/>
              </w:rPr>
            </w:pPr>
          </w:p>
        </w:tc>
        <w:tc>
          <w:tcPr>
            <w:tcW w:w="407" w:type="dxa"/>
          </w:tcPr>
          <w:p w14:paraId="47AB4B00" w14:textId="77777777" w:rsidR="00E443FD" w:rsidRDefault="00E443FD" w:rsidP="005860B0">
            <w:pPr>
              <w:jc w:val="center"/>
              <w:rPr>
                <w:rFonts w:ascii="標楷體" w:eastAsia="標楷體" w:hAnsi="標楷體"/>
              </w:rPr>
            </w:pPr>
            <w:r>
              <w:rPr>
                <w:rFonts w:ascii="標楷體" w:eastAsia="標楷體" w:hAnsi="標楷體" w:hint="eastAsia"/>
              </w:rPr>
              <w:t>R</w:t>
            </w:r>
          </w:p>
        </w:tc>
        <w:tc>
          <w:tcPr>
            <w:tcW w:w="3544" w:type="dxa"/>
          </w:tcPr>
          <w:p w14:paraId="0A912343" w14:textId="1E3213EE" w:rsidR="00E443FD" w:rsidRPr="00134A53" w:rsidRDefault="003D5A52" w:rsidP="005860B0">
            <w:pPr>
              <w:snapToGrid w:val="0"/>
              <w:ind w:left="240" w:hangingChars="100" w:hanging="240"/>
              <w:rPr>
                <w:rFonts w:ascii="標楷體" w:eastAsia="標楷體" w:hAnsi="標楷體"/>
              </w:rPr>
            </w:pPr>
            <w:r>
              <w:rPr>
                <w:rFonts w:ascii="標楷體" w:eastAsia="標楷體" w:hAnsi="標楷體" w:hint="eastAsia"/>
              </w:rPr>
              <w:t>1</w:t>
            </w:r>
            <w:r w:rsidR="00E443FD">
              <w:rPr>
                <w:rFonts w:ascii="標楷體" w:eastAsia="標楷體" w:hAnsi="標楷體"/>
              </w:rPr>
              <w:t>.TxAmlLog.</w:t>
            </w:r>
            <w:r w:rsidR="00E443FD" w:rsidRPr="00134A53">
              <w:rPr>
                <w:rFonts w:ascii="標楷體" w:eastAsia="標楷體" w:hAnsi="標楷體"/>
              </w:rPr>
              <w:t>IsSan</w:t>
            </w:r>
          </w:p>
        </w:tc>
      </w:tr>
      <w:tr w:rsidR="00E443FD" w:rsidRPr="00847BB7" w14:paraId="42BC1B77" w14:textId="77777777" w:rsidTr="005860B0">
        <w:trPr>
          <w:trHeight w:val="244"/>
          <w:jc w:val="center"/>
        </w:trPr>
        <w:tc>
          <w:tcPr>
            <w:tcW w:w="456" w:type="dxa"/>
          </w:tcPr>
          <w:p w14:paraId="60319FA7" w14:textId="77777777" w:rsidR="00E443FD" w:rsidRDefault="00E443FD" w:rsidP="005860B0">
            <w:pPr>
              <w:rPr>
                <w:rFonts w:ascii="標楷體" w:eastAsia="標楷體" w:hAnsi="標楷體"/>
              </w:rPr>
            </w:pPr>
            <w:r>
              <w:rPr>
                <w:rFonts w:ascii="標楷體" w:eastAsia="標楷體" w:hAnsi="標楷體" w:hint="eastAsia"/>
              </w:rPr>
              <w:t>24</w:t>
            </w:r>
          </w:p>
        </w:tc>
        <w:tc>
          <w:tcPr>
            <w:tcW w:w="1736" w:type="dxa"/>
          </w:tcPr>
          <w:p w14:paraId="6AC6A24E" w14:textId="77777777" w:rsidR="00E443FD" w:rsidRDefault="00E443FD" w:rsidP="005860B0">
            <w:pPr>
              <w:rPr>
                <w:rFonts w:ascii="標楷體" w:eastAsia="標楷體" w:hAnsi="標楷體"/>
                <w:lang w:eastAsia="zh-HK"/>
              </w:rPr>
            </w:pPr>
            <w:r>
              <w:rPr>
                <w:rFonts w:ascii="標楷體" w:eastAsia="標楷體" w:hAnsi="標楷體" w:hint="eastAsia"/>
                <w:lang w:eastAsia="zh-HK"/>
              </w:rPr>
              <w:t>是否為禁制國家</w:t>
            </w:r>
          </w:p>
        </w:tc>
        <w:tc>
          <w:tcPr>
            <w:tcW w:w="751" w:type="dxa"/>
          </w:tcPr>
          <w:p w14:paraId="614D85F7" w14:textId="77777777" w:rsidR="00E443FD" w:rsidRDefault="00E443FD" w:rsidP="005860B0">
            <w:pPr>
              <w:rPr>
                <w:rFonts w:ascii="標楷體" w:eastAsia="標楷體" w:hAnsi="標楷體"/>
              </w:rPr>
            </w:pPr>
          </w:p>
        </w:tc>
        <w:tc>
          <w:tcPr>
            <w:tcW w:w="1436" w:type="dxa"/>
          </w:tcPr>
          <w:p w14:paraId="761949D7" w14:textId="18E31D0A" w:rsidR="00E443FD" w:rsidRDefault="00E443FD" w:rsidP="005860B0">
            <w:pPr>
              <w:rPr>
                <w:rFonts w:ascii="標楷體" w:eastAsia="標楷體" w:hAnsi="標楷體"/>
                <w:lang w:eastAsia="zh-HK"/>
              </w:rPr>
            </w:pPr>
          </w:p>
        </w:tc>
        <w:tc>
          <w:tcPr>
            <w:tcW w:w="1896" w:type="dxa"/>
          </w:tcPr>
          <w:p w14:paraId="4332B9A3" w14:textId="77777777" w:rsidR="00E443FD" w:rsidRDefault="00E443FD" w:rsidP="005860B0">
            <w:pPr>
              <w:widowControl/>
              <w:shd w:val="clear" w:color="auto" w:fill="FFFFFF"/>
              <w:spacing w:line="360" w:lineRule="atLeast"/>
              <w:rPr>
                <w:rFonts w:ascii="標楷體" w:eastAsia="標楷體" w:hAnsi="標楷體"/>
              </w:rPr>
            </w:pPr>
          </w:p>
        </w:tc>
        <w:tc>
          <w:tcPr>
            <w:tcW w:w="514" w:type="dxa"/>
          </w:tcPr>
          <w:p w14:paraId="0C0877DD" w14:textId="77777777" w:rsidR="00E443FD" w:rsidRDefault="00E443FD" w:rsidP="005860B0">
            <w:pPr>
              <w:rPr>
                <w:rFonts w:ascii="標楷體" w:eastAsia="標楷體" w:hAnsi="標楷體"/>
              </w:rPr>
            </w:pPr>
          </w:p>
        </w:tc>
        <w:tc>
          <w:tcPr>
            <w:tcW w:w="407" w:type="dxa"/>
          </w:tcPr>
          <w:p w14:paraId="3BEAFE00" w14:textId="77777777" w:rsidR="00E443FD" w:rsidRDefault="00E443FD" w:rsidP="005860B0">
            <w:pPr>
              <w:jc w:val="center"/>
              <w:rPr>
                <w:rFonts w:ascii="標楷體" w:eastAsia="標楷體" w:hAnsi="標楷體"/>
              </w:rPr>
            </w:pPr>
            <w:r>
              <w:rPr>
                <w:rFonts w:ascii="標楷體" w:eastAsia="標楷體" w:hAnsi="標楷體" w:hint="eastAsia"/>
              </w:rPr>
              <w:t>R</w:t>
            </w:r>
          </w:p>
        </w:tc>
        <w:tc>
          <w:tcPr>
            <w:tcW w:w="3544" w:type="dxa"/>
          </w:tcPr>
          <w:p w14:paraId="621B0C84" w14:textId="627CFD05" w:rsidR="00E443FD" w:rsidRPr="00134A53" w:rsidRDefault="003D5A52" w:rsidP="005860B0">
            <w:pPr>
              <w:snapToGrid w:val="0"/>
              <w:ind w:left="240" w:hangingChars="100" w:hanging="240"/>
              <w:rPr>
                <w:rFonts w:ascii="標楷體" w:eastAsia="標楷體" w:hAnsi="標楷體"/>
              </w:rPr>
            </w:pPr>
            <w:r>
              <w:rPr>
                <w:rFonts w:ascii="標楷體" w:eastAsia="標楷體" w:hAnsi="標楷體" w:hint="eastAsia"/>
              </w:rPr>
              <w:t>1</w:t>
            </w:r>
            <w:r w:rsidR="00E443FD">
              <w:rPr>
                <w:rFonts w:ascii="標楷體" w:eastAsia="標楷體" w:hAnsi="標楷體"/>
              </w:rPr>
              <w:t>.TxAmlLog.</w:t>
            </w:r>
            <w:r w:rsidR="00E443FD" w:rsidRPr="00134A53">
              <w:rPr>
                <w:rFonts w:ascii="標楷體" w:eastAsia="標楷體" w:hAnsi="標楷體"/>
              </w:rPr>
              <w:t>IsBanNation</w:t>
            </w:r>
          </w:p>
        </w:tc>
      </w:tr>
      <w:tr w:rsidR="00E443FD" w:rsidRPr="00847BB7" w14:paraId="4E7CD8DC" w14:textId="77777777" w:rsidTr="005860B0">
        <w:trPr>
          <w:trHeight w:val="244"/>
          <w:jc w:val="center"/>
        </w:trPr>
        <w:tc>
          <w:tcPr>
            <w:tcW w:w="456" w:type="dxa"/>
          </w:tcPr>
          <w:p w14:paraId="45767334" w14:textId="77777777" w:rsidR="00E443FD" w:rsidRDefault="00E443FD" w:rsidP="005860B0">
            <w:pPr>
              <w:rPr>
                <w:rFonts w:ascii="標楷體" w:eastAsia="標楷體" w:hAnsi="標楷體"/>
              </w:rPr>
            </w:pPr>
          </w:p>
        </w:tc>
        <w:tc>
          <w:tcPr>
            <w:tcW w:w="10284" w:type="dxa"/>
            <w:gridSpan w:val="7"/>
          </w:tcPr>
          <w:p w14:paraId="6C2E7CF6" w14:textId="77777777" w:rsidR="00E443FD" w:rsidRDefault="00E443FD" w:rsidP="005860B0">
            <w:pPr>
              <w:snapToGrid w:val="0"/>
              <w:ind w:left="240" w:hangingChars="100" w:hanging="240"/>
              <w:rPr>
                <w:rFonts w:ascii="標楷體" w:eastAsia="標楷體" w:hAnsi="標楷體"/>
              </w:rPr>
            </w:pPr>
            <w:r>
              <w:rPr>
                <w:rFonts w:ascii="標楷體" w:eastAsia="標楷體" w:hAnsi="標楷體" w:hint="eastAsia"/>
                <w:lang w:eastAsia="zh-HK"/>
              </w:rPr>
              <w:t>檢核資訊</w:t>
            </w:r>
          </w:p>
        </w:tc>
      </w:tr>
      <w:tr w:rsidR="00E443FD" w:rsidRPr="00847BB7" w14:paraId="53C0EA76" w14:textId="77777777" w:rsidTr="005860B0">
        <w:trPr>
          <w:trHeight w:val="244"/>
          <w:jc w:val="center"/>
        </w:trPr>
        <w:tc>
          <w:tcPr>
            <w:tcW w:w="456" w:type="dxa"/>
          </w:tcPr>
          <w:p w14:paraId="2698548D" w14:textId="77777777" w:rsidR="00E443FD" w:rsidRDefault="00E443FD" w:rsidP="005860B0">
            <w:pPr>
              <w:rPr>
                <w:rFonts w:ascii="標楷體" w:eastAsia="標楷體" w:hAnsi="標楷體"/>
              </w:rPr>
            </w:pPr>
            <w:r>
              <w:rPr>
                <w:rFonts w:ascii="標楷體" w:eastAsia="標楷體" w:hAnsi="標楷體" w:hint="eastAsia"/>
              </w:rPr>
              <w:t>25</w:t>
            </w:r>
          </w:p>
        </w:tc>
        <w:tc>
          <w:tcPr>
            <w:tcW w:w="1736" w:type="dxa"/>
          </w:tcPr>
          <w:p w14:paraId="3CF07CE4" w14:textId="77777777" w:rsidR="00E443FD" w:rsidRDefault="00E443FD" w:rsidP="005860B0">
            <w:pPr>
              <w:rPr>
                <w:rFonts w:ascii="標楷體" w:eastAsia="標楷體" w:hAnsi="標楷體"/>
                <w:lang w:eastAsia="zh-HK"/>
              </w:rPr>
            </w:pPr>
            <w:r>
              <w:rPr>
                <w:rFonts w:ascii="標楷體" w:eastAsia="標楷體" w:hAnsi="標楷體" w:hint="eastAsia"/>
                <w:lang w:eastAsia="zh-HK"/>
              </w:rPr>
              <w:t>檢核狀態</w:t>
            </w:r>
          </w:p>
        </w:tc>
        <w:tc>
          <w:tcPr>
            <w:tcW w:w="751" w:type="dxa"/>
          </w:tcPr>
          <w:p w14:paraId="70F3FE3B" w14:textId="77777777" w:rsidR="00E443FD" w:rsidRDefault="00E443FD" w:rsidP="005860B0">
            <w:pPr>
              <w:rPr>
                <w:rFonts w:ascii="標楷體" w:eastAsia="標楷體" w:hAnsi="標楷體"/>
              </w:rPr>
            </w:pPr>
          </w:p>
        </w:tc>
        <w:tc>
          <w:tcPr>
            <w:tcW w:w="1436" w:type="dxa"/>
          </w:tcPr>
          <w:p w14:paraId="5B6D219B" w14:textId="338DD895" w:rsidR="00E443FD" w:rsidRDefault="00E443FD" w:rsidP="005860B0">
            <w:pPr>
              <w:rPr>
                <w:rFonts w:ascii="標楷體" w:eastAsia="標楷體" w:hAnsi="標楷體"/>
                <w:lang w:eastAsia="zh-HK"/>
              </w:rPr>
            </w:pPr>
          </w:p>
        </w:tc>
        <w:tc>
          <w:tcPr>
            <w:tcW w:w="1896" w:type="dxa"/>
          </w:tcPr>
          <w:p w14:paraId="04AF2109" w14:textId="77777777" w:rsidR="00E443FD" w:rsidRDefault="00E443FD" w:rsidP="005860B0">
            <w:pPr>
              <w:widowControl/>
              <w:shd w:val="clear" w:color="auto" w:fill="FFFFFF"/>
              <w:spacing w:line="360" w:lineRule="atLeast"/>
              <w:rPr>
                <w:rFonts w:ascii="標楷體" w:eastAsia="標楷體" w:hAnsi="標楷體"/>
              </w:rPr>
            </w:pPr>
          </w:p>
        </w:tc>
        <w:tc>
          <w:tcPr>
            <w:tcW w:w="514" w:type="dxa"/>
          </w:tcPr>
          <w:p w14:paraId="4D93150F" w14:textId="77777777" w:rsidR="00E443FD" w:rsidRDefault="00E443FD" w:rsidP="005860B0">
            <w:pPr>
              <w:rPr>
                <w:rFonts w:ascii="標楷體" w:eastAsia="標楷體" w:hAnsi="標楷體"/>
              </w:rPr>
            </w:pPr>
          </w:p>
        </w:tc>
        <w:tc>
          <w:tcPr>
            <w:tcW w:w="407" w:type="dxa"/>
          </w:tcPr>
          <w:p w14:paraId="1E9BC288" w14:textId="77777777" w:rsidR="00E443FD" w:rsidRDefault="00E443FD" w:rsidP="005860B0">
            <w:pPr>
              <w:jc w:val="center"/>
              <w:rPr>
                <w:rFonts w:ascii="標楷體" w:eastAsia="標楷體" w:hAnsi="標楷體"/>
              </w:rPr>
            </w:pPr>
            <w:r>
              <w:rPr>
                <w:rFonts w:ascii="標楷體" w:eastAsia="標楷體" w:hAnsi="標楷體" w:hint="eastAsia"/>
              </w:rPr>
              <w:t>R</w:t>
            </w:r>
          </w:p>
        </w:tc>
        <w:tc>
          <w:tcPr>
            <w:tcW w:w="3544" w:type="dxa"/>
          </w:tcPr>
          <w:p w14:paraId="14928339" w14:textId="388D0561" w:rsidR="00E443FD" w:rsidRDefault="003D5A52" w:rsidP="003D5A52">
            <w:pPr>
              <w:snapToGrid w:val="0"/>
              <w:ind w:left="240" w:hangingChars="100" w:hanging="240"/>
              <w:rPr>
                <w:rFonts w:ascii="標楷體" w:eastAsia="標楷體" w:hAnsi="標楷體"/>
              </w:rPr>
            </w:pPr>
            <w:r>
              <w:rPr>
                <w:rFonts w:ascii="標楷體" w:eastAsia="標楷體" w:hAnsi="標楷體" w:hint="eastAsia"/>
              </w:rPr>
              <w:t>1</w:t>
            </w:r>
            <w:r w:rsidR="00E443FD">
              <w:rPr>
                <w:rFonts w:ascii="標楷體" w:eastAsia="標楷體" w:hAnsi="標楷體"/>
              </w:rPr>
              <w:t>.Tx</w:t>
            </w:r>
            <w:r w:rsidR="00E443FD">
              <w:rPr>
                <w:rFonts w:ascii="標楷體" w:eastAsia="標楷體" w:hAnsi="標楷體" w:hint="eastAsia"/>
              </w:rPr>
              <w:t>A</w:t>
            </w:r>
            <w:r w:rsidR="00E443FD">
              <w:rPr>
                <w:rFonts w:ascii="標楷體" w:eastAsia="標楷體" w:hAnsi="標楷體"/>
                <w:lang w:eastAsia="zh-HK"/>
              </w:rPr>
              <w:t>mlLog.</w:t>
            </w:r>
            <w:r w:rsidR="00E443FD" w:rsidRPr="00134A53">
              <w:rPr>
                <w:rFonts w:ascii="標楷體" w:eastAsia="標楷體" w:hAnsi="標楷體"/>
                <w:lang w:eastAsia="zh-HK"/>
              </w:rPr>
              <w:t>ConfirmStatus</w:t>
            </w:r>
          </w:p>
        </w:tc>
      </w:tr>
      <w:tr w:rsidR="00E443FD" w:rsidRPr="00847BB7" w14:paraId="5CF62BA4" w14:textId="77777777" w:rsidTr="005860B0">
        <w:trPr>
          <w:trHeight w:val="244"/>
          <w:jc w:val="center"/>
        </w:trPr>
        <w:tc>
          <w:tcPr>
            <w:tcW w:w="456" w:type="dxa"/>
          </w:tcPr>
          <w:p w14:paraId="2AEF9905" w14:textId="77777777" w:rsidR="00E443FD" w:rsidRDefault="00E443FD" w:rsidP="005860B0">
            <w:pPr>
              <w:rPr>
                <w:rFonts w:ascii="標楷體" w:eastAsia="標楷體" w:hAnsi="標楷體"/>
              </w:rPr>
            </w:pPr>
            <w:r>
              <w:rPr>
                <w:rFonts w:ascii="標楷體" w:eastAsia="標楷體" w:hAnsi="標楷體" w:hint="eastAsia"/>
              </w:rPr>
              <w:t>26</w:t>
            </w:r>
          </w:p>
        </w:tc>
        <w:tc>
          <w:tcPr>
            <w:tcW w:w="1736" w:type="dxa"/>
          </w:tcPr>
          <w:p w14:paraId="44CE1AB9" w14:textId="77777777" w:rsidR="00E443FD" w:rsidRDefault="00E443FD" w:rsidP="005860B0">
            <w:pPr>
              <w:rPr>
                <w:rFonts w:ascii="標楷體" w:eastAsia="標楷體" w:hAnsi="標楷體"/>
                <w:lang w:eastAsia="zh-HK"/>
              </w:rPr>
            </w:pPr>
            <w:r>
              <w:rPr>
                <w:rFonts w:ascii="標楷體" w:eastAsia="標楷體" w:hAnsi="標楷體" w:hint="eastAsia"/>
                <w:lang w:eastAsia="zh-HK"/>
              </w:rPr>
              <w:t>人工確認狀態</w:t>
            </w:r>
          </w:p>
        </w:tc>
        <w:tc>
          <w:tcPr>
            <w:tcW w:w="751" w:type="dxa"/>
          </w:tcPr>
          <w:p w14:paraId="31E4171B" w14:textId="77777777" w:rsidR="00E443FD" w:rsidRDefault="00E443FD" w:rsidP="005860B0">
            <w:pPr>
              <w:rPr>
                <w:rFonts w:ascii="標楷體" w:eastAsia="標楷體" w:hAnsi="標楷體"/>
              </w:rPr>
            </w:pPr>
          </w:p>
        </w:tc>
        <w:tc>
          <w:tcPr>
            <w:tcW w:w="1436" w:type="dxa"/>
          </w:tcPr>
          <w:p w14:paraId="16572FDE" w14:textId="23232DCA" w:rsidR="00E443FD" w:rsidRDefault="00E443FD" w:rsidP="005860B0">
            <w:pPr>
              <w:rPr>
                <w:rFonts w:ascii="標楷體" w:eastAsia="標楷體" w:hAnsi="標楷體"/>
                <w:lang w:eastAsia="zh-HK"/>
              </w:rPr>
            </w:pPr>
          </w:p>
        </w:tc>
        <w:tc>
          <w:tcPr>
            <w:tcW w:w="1896" w:type="dxa"/>
          </w:tcPr>
          <w:p w14:paraId="7DC17898" w14:textId="341EEC02" w:rsidR="003D5A52" w:rsidRDefault="003D5A52" w:rsidP="003D5A52">
            <w:pPr>
              <w:widowControl/>
              <w:shd w:val="clear" w:color="auto" w:fill="FFFFFF"/>
              <w:spacing w:line="360" w:lineRule="atLeast"/>
              <w:rPr>
                <w:rFonts w:ascii="標楷體" w:eastAsia="標楷體" w:hAnsi="標楷體"/>
                <w:lang w:eastAsia="zh-HK"/>
              </w:rPr>
            </w:pPr>
            <w:r>
              <w:rPr>
                <w:rFonts w:ascii="標楷體" w:eastAsia="標楷體" w:hAnsi="標楷體" w:hint="eastAsia"/>
              </w:rPr>
              <w:t>依據C</w:t>
            </w:r>
            <w:r>
              <w:rPr>
                <w:rFonts w:ascii="標楷體" w:eastAsia="標楷體" w:hAnsi="標楷體"/>
              </w:rPr>
              <w:t>dCode</w:t>
            </w:r>
            <w:r>
              <w:rPr>
                <w:rFonts w:ascii="標楷體" w:eastAsia="標楷體" w:hAnsi="標楷體" w:hint="eastAsia"/>
              </w:rPr>
              <w:t>的De</w:t>
            </w:r>
            <w:r>
              <w:rPr>
                <w:rFonts w:ascii="標楷體" w:eastAsia="標楷體" w:hAnsi="標楷體"/>
              </w:rPr>
              <w:t>fCode=</w:t>
            </w:r>
            <w:r>
              <w:t xml:space="preserve"> </w:t>
            </w:r>
            <w:r w:rsidRPr="003D5A52">
              <w:rPr>
                <w:rFonts w:ascii="標楷體" w:eastAsia="標楷體" w:hAnsi="標楷體"/>
              </w:rPr>
              <w:t>ConfirmCode</w:t>
            </w:r>
            <w:r>
              <w:rPr>
                <w:rFonts w:ascii="標楷體" w:eastAsia="標楷體" w:hAnsi="標楷體" w:hint="eastAsia"/>
              </w:rPr>
              <w:t>,</w:t>
            </w:r>
            <w:r w:rsidRPr="00E97D2E">
              <w:rPr>
                <w:rFonts w:ascii="標楷體" w:eastAsia="標楷體" w:hAnsi="標楷體" w:hint="eastAsia"/>
                <w:lang w:eastAsia="zh-HK"/>
              </w:rPr>
              <w:t>限[啟用記</w:t>
            </w:r>
            <w:r>
              <w:rPr>
                <w:rFonts w:ascii="標楷體" w:eastAsia="標楷體" w:hAnsi="標楷體" w:hint="eastAsia"/>
                <w:lang w:eastAsia="zh-HK"/>
              </w:rPr>
              <w:t>號</w:t>
            </w:r>
            <w:r w:rsidRPr="00E97D2E">
              <w:rPr>
                <w:rFonts w:ascii="標楷體" w:eastAsia="標楷體" w:hAnsi="標楷體" w:hint="eastAsia"/>
                <w:lang w:eastAsia="zh-HK"/>
              </w:rPr>
              <w:t>(Enable)]=[Y.啟</w:t>
            </w:r>
          </w:p>
          <w:p w14:paraId="023C6DA9" w14:textId="77777777" w:rsidR="003D5A52" w:rsidRPr="001677D0" w:rsidRDefault="003D5A52" w:rsidP="003D5A52">
            <w:pPr>
              <w:widowControl/>
              <w:shd w:val="clear" w:color="auto" w:fill="FFFFFF"/>
              <w:spacing w:line="360" w:lineRule="atLeast"/>
              <w:rPr>
                <w:rFonts w:ascii="標楷體" w:eastAsia="標楷體" w:hAnsi="標楷體"/>
              </w:rPr>
            </w:pPr>
            <w:r w:rsidRPr="00E97D2E">
              <w:rPr>
                <w:rFonts w:ascii="標楷體" w:eastAsia="標楷體" w:hAnsi="標楷體" w:hint="eastAsia"/>
                <w:lang w:eastAsia="zh-HK"/>
              </w:rPr>
              <w:t>用]</w:t>
            </w:r>
          </w:p>
          <w:p w14:paraId="6347AB68" w14:textId="37FF74C4" w:rsidR="003D5A52" w:rsidRDefault="003D5A52" w:rsidP="003D5A52">
            <w:pPr>
              <w:rPr>
                <w:rFonts w:ascii="標楷體" w:eastAsia="標楷體" w:hAnsi="標楷體" w:cs="細明體"/>
                <w:spacing w:val="15"/>
                <w:kern w:val="0"/>
                <w:lang w:eastAsia="zh-HK"/>
              </w:rPr>
            </w:pPr>
            <w:r>
              <w:rPr>
                <w:rFonts w:ascii="標楷體" w:eastAsia="標楷體" w:hAnsi="標楷體" w:cs="細明體" w:hint="eastAsia"/>
                <w:spacing w:val="15"/>
                <w:kern w:val="0"/>
              </w:rPr>
              <w:t>[</w:t>
            </w:r>
            <w:r>
              <w:rPr>
                <w:rFonts w:ascii="標楷體" w:eastAsia="標楷體" w:hAnsi="標楷體" w:cs="細明體" w:hint="eastAsia"/>
                <w:spacing w:val="15"/>
                <w:kern w:val="0"/>
                <w:lang w:eastAsia="zh-HK"/>
              </w:rPr>
              <w:t>選單</w:t>
            </w:r>
            <w:r w:rsidR="002817A7">
              <w:rPr>
                <w:rFonts w:ascii="標楷體" w:eastAsia="標楷體" w:hAnsi="標楷體" w:cs="細明體"/>
                <w:spacing w:val="15"/>
                <w:kern w:val="0"/>
              </w:rPr>
              <w:t>5</w:t>
            </w:r>
          </w:p>
          <w:p w14:paraId="29D40EF2" w14:textId="4F87ABC5" w:rsidR="00E443FD" w:rsidRDefault="003D5A52" w:rsidP="003D5A52">
            <w:pPr>
              <w:widowControl/>
              <w:shd w:val="clear" w:color="auto" w:fill="FFFFFF"/>
              <w:spacing w:line="360" w:lineRule="atLeast"/>
              <w:rPr>
                <w:rFonts w:ascii="標楷體" w:eastAsia="標楷體" w:hAnsi="標楷體"/>
              </w:rPr>
            </w:pPr>
            <w:r>
              <w:rPr>
                <w:rFonts w:ascii="標楷體" w:eastAsia="標楷體" w:hAnsi="標楷體" w:cs="細明體" w:hint="eastAsia"/>
                <w:spacing w:val="15"/>
                <w:kern w:val="0"/>
              </w:rPr>
              <w:t>/L6064]</w:t>
            </w:r>
          </w:p>
        </w:tc>
        <w:tc>
          <w:tcPr>
            <w:tcW w:w="514" w:type="dxa"/>
          </w:tcPr>
          <w:p w14:paraId="474E35B3" w14:textId="718AA138" w:rsidR="00E443FD" w:rsidRDefault="003D5A52" w:rsidP="005860B0">
            <w:pPr>
              <w:rPr>
                <w:rFonts w:ascii="標楷體" w:eastAsia="標楷體" w:hAnsi="標楷體"/>
              </w:rPr>
            </w:pPr>
            <w:r>
              <w:rPr>
                <w:rFonts w:ascii="標楷體" w:eastAsia="標楷體" w:hAnsi="標楷體" w:hint="eastAsia"/>
              </w:rPr>
              <w:t>V</w:t>
            </w:r>
          </w:p>
        </w:tc>
        <w:tc>
          <w:tcPr>
            <w:tcW w:w="407" w:type="dxa"/>
          </w:tcPr>
          <w:p w14:paraId="1E6F016D" w14:textId="7FD47919" w:rsidR="00E443FD" w:rsidRDefault="003D5A52" w:rsidP="005860B0">
            <w:pPr>
              <w:jc w:val="center"/>
              <w:rPr>
                <w:rFonts w:ascii="標楷體" w:eastAsia="標楷體" w:hAnsi="標楷體"/>
              </w:rPr>
            </w:pPr>
            <w:r>
              <w:rPr>
                <w:rFonts w:ascii="標楷體" w:eastAsia="標楷體" w:hAnsi="標楷體" w:hint="eastAsia"/>
              </w:rPr>
              <w:t>W</w:t>
            </w:r>
          </w:p>
        </w:tc>
        <w:tc>
          <w:tcPr>
            <w:tcW w:w="3544" w:type="dxa"/>
          </w:tcPr>
          <w:p w14:paraId="11EED2CB" w14:textId="42C76351" w:rsidR="003D5A52" w:rsidRDefault="003D5A52" w:rsidP="005860B0">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hint="eastAsia"/>
                <w:lang w:eastAsia="zh-HK"/>
              </w:rPr>
              <w:t>必須輸入代碼</w:t>
            </w:r>
            <w:r>
              <w:rPr>
                <w:rFonts w:ascii="標楷體" w:eastAsia="標楷體" w:hAnsi="標楷體" w:hint="eastAsia"/>
              </w:rPr>
              <w:t>,</w:t>
            </w:r>
            <w:r>
              <w:rPr>
                <w:rFonts w:ascii="標楷體" w:eastAsia="標楷體" w:hAnsi="標楷體" w:hint="eastAsia"/>
                <w:lang w:eastAsia="zh-HK"/>
              </w:rPr>
              <w:t>檢核條件</w:t>
            </w:r>
            <w:r>
              <w:rPr>
                <w:rFonts w:ascii="標楷體" w:eastAsia="標楷體" w:hAnsi="標楷體" w:hint="eastAsia"/>
              </w:rPr>
              <w:t>:</w:t>
            </w:r>
            <w:r>
              <w:rPr>
                <w:rFonts w:ascii="標楷體" w:eastAsia="標楷體" w:hAnsi="標楷體" w:hint="eastAsia"/>
                <w:lang w:eastAsia="zh-HK"/>
              </w:rPr>
              <w:t>依選單</w:t>
            </w:r>
            <w:r>
              <w:rPr>
                <w:rFonts w:ascii="標楷體" w:eastAsia="標楷體" w:hAnsi="標楷體" w:hint="eastAsia"/>
              </w:rPr>
              <w:t>/</w:t>
            </w:r>
            <w:r>
              <w:rPr>
                <w:rFonts w:ascii="標楷體" w:eastAsia="標楷體" w:hAnsi="標楷體"/>
              </w:rPr>
              <w:t>V(H)</w:t>
            </w:r>
          </w:p>
          <w:p w14:paraId="23966D91" w14:textId="5B86C58E" w:rsidR="00E443FD" w:rsidRDefault="003D5A52" w:rsidP="005860B0">
            <w:pPr>
              <w:snapToGrid w:val="0"/>
              <w:ind w:left="240" w:hangingChars="100" w:hanging="240"/>
              <w:rPr>
                <w:rFonts w:ascii="標楷體" w:eastAsia="標楷體" w:hAnsi="標楷體"/>
              </w:rPr>
            </w:pPr>
            <w:r>
              <w:rPr>
                <w:rFonts w:ascii="標楷體" w:eastAsia="標楷體" w:hAnsi="標楷體"/>
              </w:rPr>
              <w:t>2</w:t>
            </w:r>
            <w:r w:rsidR="00E443FD">
              <w:rPr>
                <w:rFonts w:ascii="標楷體" w:eastAsia="標楷體" w:hAnsi="標楷體" w:hint="eastAsia"/>
              </w:rPr>
              <w:t>.</w:t>
            </w:r>
            <w:r w:rsidR="00E443FD">
              <w:rPr>
                <w:rFonts w:ascii="標楷體" w:eastAsia="標楷體" w:hAnsi="標楷體"/>
              </w:rPr>
              <w:t>Tx</w:t>
            </w:r>
            <w:r w:rsidR="00E443FD">
              <w:rPr>
                <w:rFonts w:ascii="標楷體" w:eastAsia="標楷體" w:hAnsi="標楷體" w:hint="eastAsia"/>
              </w:rPr>
              <w:t>A</w:t>
            </w:r>
            <w:r w:rsidR="00E443FD">
              <w:rPr>
                <w:rFonts w:ascii="標楷體" w:eastAsia="標楷體" w:hAnsi="標楷體"/>
                <w:lang w:eastAsia="zh-HK"/>
              </w:rPr>
              <w:t>mlLog.</w:t>
            </w:r>
            <w:r w:rsidR="00E443FD" w:rsidRPr="00D45AED">
              <w:rPr>
                <w:rFonts w:ascii="標楷體" w:eastAsia="標楷體" w:hAnsi="標楷體"/>
                <w:lang w:eastAsia="zh-HK"/>
              </w:rPr>
              <w:t>ConfirmCode</w:t>
            </w:r>
          </w:p>
        </w:tc>
      </w:tr>
      <w:tr w:rsidR="00E443FD" w:rsidRPr="00847BB7" w14:paraId="388DF63F" w14:textId="77777777" w:rsidTr="005860B0">
        <w:trPr>
          <w:trHeight w:val="244"/>
          <w:jc w:val="center"/>
        </w:trPr>
        <w:tc>
          <w:tcPr>
            <w:tcW w:w="456" w:type="dxa"/>
          </w:tcPr>
          <w:p w14:paraId="6AF515DB" w14:textId="77777777" w:rsidR="00E443FD" w:rsidRDefault="00E443FD" w:rsidP="005860B0">
            <w:pPr>
              <w:rPr>
                <w:rFonts w:ascii="標楷體" w:eastAsia="標楷體" w:hAnsi="標楷體"/>
              </w:rPr>
            </w:pPr>
            <w:r>
              <w:rPr>
                <w:rFonts w:ascii="標楷體" w:eastAsia="標楷體" w:hAnsi="標楷體" w:hint="eastAsia"/>
              </w:rPr>
              <w:t>27</w:t>
            </w:r>
          </w:p>
        </w:tc>
        <w:tc>
          <w:tcPr>
            <w:tcW w:w="1736" w:type="dxa"/>
          </w:tcPr>
          <w:p w14:paraId="5754663F" w14:textId="77777777" w:rsidR="00E443FD" w:rsidRDefault="00E443FD" w:rsidP="005860B0">
            <w:pPr>
              <w:rPr>
                <w:rFonts w:ascii="標楷體" w:eastAsia="標楷體" w:hAnsi="標楷體"/>
                <w:lang w:eastAsia="zh-HK"/>
              </w:rPr>
            </w:pPr>
            <w:r>
              <w:rPr>
                <w:rFonts w:ascii="標楷體" w:eastAsia="標楷體" w:hAnsi="標楷體" w:hint="eastAsia"/>
                <w:lang w:eastAsia="zh-HK"/>
              </w:rPr>
              <w:t>人工確認人員</w:t>
            </w:r>
          </w:p>
        </w:tc>
        <w:tc>
          <w:tcPr>
            <w:tcW w:w="751" w:type="dxa"/>
          </w:tcPr>
          <w:p w14:paraId="5BE36A1C" w14:textId="77777777" w:rsidR="00E443FD" w:rsidRDefault="00E443FD" w:rsidP="005860B0">
            <w:pPr>
              <w:rPr>
                <w:rFonts w:ascii="標楷體" w:eastAsia="標楷體" w:hAnsi="標楷體"/>
              </w:rPr>
            </w:pPr>
          </w:p>
        </w:tc>
        <w:tc>
          <w:tcPr>
            <w:tcW w:w="1436" w:type="dxa"/>
          </w:tcPr>
          <w:p w14:paraId="3E6A8B3D" w14:textId="597BDDD3" w:rsidR="00E443FD" w:rsidRDefault="00E443FD" w:rsidP="005860B0">
            <w:pPr>
              <w:rPr>
                <w:rFonts w:ascii="標楷體" w:eastAsia="標楷體" w:hAnsi="標楷體"/>
                <w:lang w:eastAsia="zh-HK"/>
              </w:rPr>
            </w:pPr>
          </w:p>
        </w:tc>
        <w:tc>
          <w:tcPr>
            <w:tcW w:w="1896" w:type="dxa"/>
          </w:tcPr>
          <w:p w14:paraId="186C7F8D" w14:textId="77777777" w:rsidR="00E443FD" w:rsidRDefault="00E443FD" w:rsidP="005860B0">
            <w:pPr>
              <w:widowControl/>
              <w:shd w:val="clear" w:color="auto" w:fill="FFFFFF"/>
              <w:spacing w:line="360" w:lineRule="atLeast"/>
              <w:rPr>
                <w:rFonts w:ascii="標楷體" w:eastAsia="標楷體" w:hAnsi="標楷體"/>
              </w:rPr>
            </w:pPr>
          </w:p>
        </w:tc>
        <w:tc>
          <w:tcPr>
            <w:tcW w:w="514" w:type="dxa"/>
          </w:tcPr>
          <w:p w14:paraId="1565F647" w14:textId="77777777" w:rsidR="00E443FD" w:rsidRDefault="00E443FD" w:rsidP="005860B0">
            <w:pPr>
              <w:rPr>
                <w:rFonts w:ascii="標楷體" w:eastAsia="標楷體" w:hAnsi="標楷體"/>
              </w:rPr>
            </w:pPr>
          </w:p>
        </w:tc>
        <w:tc>
          <w:tcPr>
            <w:tcW w:w="407" w:type="dxa"/>
          </w:tcPr>
          <w:p w14:paraId="03A5C229" w14:textId="77777777" w:rsidR="00E443FD" w:rsidRDefault="00E443FD" w:rsidP="005860B0">
            <w:pPr>
              <w:jc w:val="center"/>
              <w:rPr>
                <w:rFonts w:ascii="標楷體" w:eastAsia="標楷體" w:hAnsi="標楷體"/>
              </w:rPr>
            </w:pPr>
            <w:r>
              <w:rPr>
                <w:rFonts w:ascii="標楷體" w:eastAsia="標楷體" w:hAnsi="標楷體" w:hint="eastAsia"/>
              </w:rPr>
              <w:t>R</w:t>
            </w:r>
          </w:p>
        </w:tc>
        <w:tc>
          <w:tcPr>
            <w:tcW w:w="3544" w:type="dxa"/>
          </w:tcPr>
          <w:p w14:paraId="0916537F" w14:textId="77777777" w:rsidR="00E443FD" w:rsidRDefault="00E443FD" w:rsidP="005860B0">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Tx</w:t>
            </w:r>
            <w:r>
              <w:rPr>
                <w:rFonts w:ascii="標楷體" w:eastAsia="標楷體" w:hAnsi="標楷體" w:hint="eastAsia"/>
              </w:rPr>
              <w:t>A</w:t>
            </w:r>
            <w:r>
              <w:rPr>
                <w:rFonts w:ascii="標楷體" w:eastAsia="標楷體" w:hAnsi="標楷體"/>
                <w:lang w:eastAsia="zh-HK"/>
              </w:rPr>
              <w:t>mlLog.</w:t>
            </w:r>
            <w:r w:rsidRPr="00D45AED">
              <w:rPr>
                <w:rFonts w:ascii="標楷體" w:eastAsia="標楷體" w:hAnsi="標楷體"/>
                <w:lang w:eastAsia="zh-HK"/>
              </w:rPr>
              <w:t>ConfirmEmpNo</w:t>
            </w:r>
          </w:p>
        </w:tc>
      </w:tr>
      <w:tr w:rsidR="00E443FD" w:rsidRPr="00847BB7" w14:paraId="7531FDB4" w14:textId="77777777" w:rsidTr="005860B0">
        <w:trPr>
          <w:trHeight w:val="244"/>
          <w:jc w:val="center"/>
        </w:trPr>
        <w:tc>
          <w:tcPr>
            <w:tcW w:w="456" w:type="dxa"/>
          </w:tcPr>
          <w:p w14:paraId="392C90D3" w14:textId="77777777" w:rsidR="00E443FD" w:rsidRDefault="00E443FD" w:rsidP="005860B0">
            <w:pPr>
              <w:rPr>
                <w:rFonts w:ascii="標楷體" w:eastAsia="標楷體" w:hAnsi="標楷體"/>
              </w:rPr>
            </w:pPr>
            <w:r>
              <w:rPr>
                <w:rFonts w:ascii="標楷體" w:eastAsia="標楷體" w:hAnsi="標楷體" w:hint="eastAsia"/>
              </w:rPr>
              <w:t>28</w:t>
            </w:r>
          </w:p>
        </w:tc>
        <w:tc>
          <w:tcPr>
            <w:tcW w:w="1736" w:type="dxa"/>
          </w:tcPr>
          <w:p w14:paraId="7DBCC27E" w14:textId="77777777" w:rsidR="00E443FD" w:rsidRDefault="00E443FD" w:rsidP="005860B0">
            <w:pPr>
              <w:rPr>
                <w:rFonts w:ascii="標楷體" w:eastAsia="標楷體" w:hAnsi="標楷體"/>
                <w:lang w:eastAsia="zh-HK"/>
              </w:rPr>
            </w:pPr>
            <w:r>
              <w:rPr>
                <w:rFonts w:ascii="標楷體" w:eastAsia="標楷體" w:hAnsi="標楷體" w:hint="eastAsia"/>
                <w:lang w:eastAsia="zh-HK"/>
              </w:rPr>
              <w:t>後續處理</w:t>
            </w:r>
          </w:p>
        </w:tc>
        <w:tc>
          <w:tcPr>
            <w:tcW w:w="751" w:type="dxa"/>
          </w:tcPr>
          <w:p w14:paraId="4D7E65CA" w14:textId="77777777" w:rsidR="00E443FD" w:rsidRDefault="00E443FD" w:rsidP="005860B0">
            <w:pPr>
              <w:rPr>
                <w:rFonts w:ascii="標楷體" w:eastAsia="標楷體" w:hAnsi="標楷體"/>
              </w:rPr>
            </w:pPr>
          </w:p>
        </w:tc>
        <w:tc>
          <w:tcPr>
            <w:tcW w:w="1436" w:type="dxa"/>
          </w:tcPr>
          <w:p w14:paraId="0513E6B4" w14:textId="7A88D183" w:rsidR="00E443FD" w:rsidRDefault="00E443FD" w:rsidP="005860B0">
            <w:pPr>
              <w:rPr>
                <w:rFonts w:ascii="標楷體" w:eastAsia="標楷體" w:hAnsi="標楷體"/>
                <w:lang w:eastAsia="zh-HK"/>
              </w:rPr>
            </w:pPr>
          </w:p>
        </w:tc>
        <w:tc>
          <w:tcPr>
            <w:tcW w:w="1896" w:type="dxa"/>
          </w:tcPr>
          <w:p w14:paraId="67864594" w14:textId="77777777" w:rsidR="00E443FD" w:rsidRDefault="00E443FD" w:rsidP="005860B0">
            <w:pPr>
              <w:widowControl/>
              <w:shd w:val="clear" w:color="auto" w:fill="FFFFFF"/>
              <w:spacing w:line="360" w:lineRule="atLeast"/>
              <w:rPr>
                <w:rFonts w:ascii="標楷體" w:eastAsia="標楷體" w:hAnsi="標楷體"/>
              </w:rPr>
            </w:pPr>
          </w:p>
        </w:tc>
        <w:tc>
          <w:tcPr>
            <w:tcW w:w="514" w:type="dxa"/>
          </w:tcPr>
          <w:p w14:paraId="252835D4" w14:textId="77777777" w:rsidR="00E443FD" w:rsidRDefault="00E443FD" w:rsidP="005860B0">
            <w:pPr>
              <w:rPr>
                <w:rFonts w:ascii="標楷體" w:eastAsia="標楷體" w:hAnsi="標楷體"/>
              </w:rPr>
            </w:pPr>
          </w:p>
        </w:tc>
        <w:tc>
          <w:tcPr>
            <w:tcW w:w="407" w:type="dxa"/>
          </w:tcPr>
          <w:p w14:paraId="12A5D18C" w14:textId="77777777" w:rsidR="00E443FD" w:rsidRDefault="00E443FD" w:rsidP="005860B0">
            <w:pPr>
              <w:jc w:val="center"/>
              <w:rPr>
                <w:rFonts w:ascii="標楷體" w:eastAsia="標楷體" w:hAnsi="標楷體"/>
              </w:rPr>
            </w:pPr>
            <w:r>
              <w:rPr>
                <w:rFonts w:ascii="標楷體" w:eastAsia="標楷體" w:hAnsi="標楷體" w:hint="eastAsia"/>
              </w:rPr>
              <w:t>R</w:t>
            </w:r>
          </w:p>
        </w:tc>
        <w:tc>
          <w:tcPr>
            <w:tcW w:w="3544" w:type="dxa"/>
          </w:tcPr>
          <w:p w14:paraId="7E649EEE" w14:textId="77777777" w:rsidR="00E443FD" w:rsidRDefault="00E443FD" w:rsidP="005860B0">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Tx</w:t>
            </w:r>
            <w:r>
              <w:rPr>
                <w:rFonts w:ascii="標楷體" w:eastAsia="標楷體" w:hAnsi="標楷體" w:hint="eastAsia"/>
              </w:rPr>
              <w:t>A</w:t>
            </w:r>
            <w:r>
              <w:rPr>
                <w:rFonts w:ascii="標楷體" w:eastAsia="標楷體" w:hAnsi="標楷體"/>
                <w:lang w:eastAsia="zh-HK"/>
              </w:rPr>
              <w:t>mlLog.</w:t>
            </w:r>
            <w:r w:rsidRPr="00D45AED">
              <w:rPr>
                <w:rFonts w:ascii="標楷體" w:eastAsia="標楷體" w:hAnsi="標楷體"/>
                <w:lang w:eastAsia="zh-HK"/>
              </w:rPr>
              <w:t>ConfirmTranCode</w:t>
            </w:r>
          </w:p>
        </w:tc>
      </w:tr>
      <w:tr w:rsidR="00E443FD" w:rsidRPr="00847BB7" w:rsidDel="00732CC7" w14:paraId="3F15AE7D" w14:textId="77777777" w:rsidTr="005860B0">
        <w:tblPrEx>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ExChange w:id="2925" w:author="智誠 楊" w:date="2021-05-07T13:44:00Z">
            <w:tblPrEx>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Ex>
          </w:tblPrExChange>
        </w:tblPrEx>
        <w:trPr>
          <w:trHeight w:val="244"/>
          <w:jc w:val="center"/>
          <w:ins w:id="2926" w:author="智誠 楊" w:date="2021-05-07T11:57:00Z"/>
          <w:del w:id="2927" w:author="張金龍" w:date="2021-06-02T13:44:00Z"/>
          <w:trPrChange w:id="2928" w:author="智誠 楊" w:date="2021-05-07T13:44:00Z">
            <w:trPr>
              <w:trHeight w:val="244"/>
              <w:jc w:val="center"/>
            </w:trPr>
          </w:trPrChange>
        </w:trPr>
        <w:tc>
          <w:tcPr>
            <w:tcW w:w="2192" w:type="dxa"/>
            <w:gridSpan w:val="2"/>
            <w:tcPrChange w:id="2929" w:author="智誠 楊" w:date="2021-05-07T13:44:00Z">
              <w:tcPr>
                <w:tcW w:w="2192" w:type="dxa"/>
                <w:gridSpan w:val="2"/>
              </w:tcPr>
            </w:tcPrChange>
          </w:tcPr>
          <w:p w14:paraId="19DEDC4D" w14:textId="77777777" w:rsidR="00E443FD" w:rsidDel="00732CC7" w:rsidRDefault="00E443FD" w:rsidP="005860B0">
            <w:pPr>
              <w:rPr>
                <w:ins w:id="2930" w:author="智誠 楊" w:date="2021-05-07T11:57:00Z"/>
                <w:del w:id="2931" w:author="張金龍" w:date="2021-06-02T13:44:00Z"/>
                <w:rFonts w:ascii="標楷體" w:eastAsia="標楷體" w:hAnsi="標楷體"/>
              </w:rPr>
            </w:pPr>
            <w:ins w:id="2932" w:author="智誠 楊" w:date="2021-05-07T11:57:00Z">
              <w:del w:id="2933" w:author="張金龍" w:date="2021-06-02T13:44:00Z">
                <w:r w:rsidDel="00732CC7">
                  <w:rPr>
                    <w:rFonts w:ascii="標楷體" w:eastAsia="標楷體" w:hAnsi="標楷體" w:hint="eastAsia"/>
                  </w:rPr>
                  <w:delText>洗錢樣態一</w:delText>
                </w:r>
              </w:del>
            </w:ins>
          </w:p>
        </w:tc>
        <w:tc>
          <w:tcPr>
            <w:tcW w:w="751" w:type="dxa"/>
            <w:tcPrChange w:id="2934" w:author="智誠 楊" w:date="2021-05-07T13:44:00Z">
              <w:tcPr>
                <w:tcW w:w="751" w:type="dxa"/>
              </w:tcPr>
            </w:tcPrChange>
          </w:tcPr>
          <w:p w14:paraId="15B63DD5" w14:textId="77777777" w:rsidR="00E443FD" w:rsidDel="00732CC7" w:rsidRDefault="00E443FD" w:rsidP="005860B0">
            <w:pPr>
              <w:rPr>
                <w:ins w:id="2935" w:author="智誠 楊" w:date="2021-05-07T11:57:00Z"/>
                <w:del w:id="2936" w:author="張金龍" w:date="2021-06-02T13:44:00Z"/>
                <w:rFonts w:ascii="標楷體" w:eastAsia="標楷體" w:hAnsi="標楷體"/>
              </w:rPr>
            </w:pPr>
          </w:p>
        </w:tc>
        <w:tc>
          <w:tcPr>
            <w:tcW w:w="1436" w:type="dxa"/>
            <w:tcPrChange w:id="2937" w:author="智誠 楊" w:date="2021-05-07T13:44:00Z">
              <w:tcPr>
                <w:tcW w:w="1305" w:type="dxa"/>
              </w:tcPr>
            </w:tcPrChange>
          </w:tcPr>
          <w:p w14:paraId="0B6ECF47" w14:textId="77777777" w:rsidR="00E443FD" w:rsidRPr="00847BB7" w:rsidDel="00732CC7" w:rsidRDefault="00E443FD" w:rsidP="005860B0">
            <w:pPr>
              <w:rPr>
                <w:ins w:id="2938" w:author="智誠 楊" w:date="2021-05-07T11:57:00Z"/>
                <w:del w:id="2939" w:author="張金龍" w:date="2021-06-02T13:44:00Z"/>
                <w:rFonts w:ascii="標楷體" w:eastAsia="標楷體" w:hAnsi="標楷體"/>
              </w:rPr>
            </w:pPr>
          </w:p>
        </w:tc>
        <w:tc>
          <w:tcPr>
            <w:tcW w:w="1896" w:type="dxa"/>
            <w:tcPrChange w:id="2940" w:author="智誠 楊" w:date="2021-05-07T13:44:00Z">
              <w:tcPr>
                <w:tcW w:w="2027" w:type="dxa"/>
                <w:gridSpan w:val="2"/>
              </w:tcPr>
            </w:tcPrChange>
          </w:tcPr>
          <w:p w14:paraId="3512816E" w14:textId="77777777" w:rsidR="00E443FD" w:rsidDel="00732CC7" w:rsidRDefault="00E443FD" w:rsidP="005860B0">
            <w:pPr>
              <w:rPr>
                <w:ins w:id="2941" w:author="智誠 楊" w:date="2021-05-07T11:57:00Z"/>
                <w:del w:id="2942" w:author="張金龍" w:date="2021-06-02T13:44:00Z"/>
                <w:rFonts w:ascii="標楷體" w:eastAsia="標楷體" w:hAnsi="標楷體"/>
              </w:rPr>
            </w:pPr>
          </w:p>
        </w:tc>
        <w:tc>
          <w:tcPr>
            <w:tcW w:w="514" w:type="dxa"/>
            <w:tcPrChange w:id="2943" w:author="智誠 楊" w:date="2021-05-07T13:44:00Z">
              <w:tcPr>
                <w:tcW w:w="514" w:type="dxa"/>
              </w:tcPr>
            </w:tcPrChange>
          </w:tcPr>
          <w:p w14:paraId="21FC1A00" w14:textId="77777777" w:rsidR="00E443FD" w:rsidDel="00732CC7" w:rsidRDefault="00E443FD" w:rsidP="005860B0">
            <w:pPr>
              <w:rPr>
                <w:ins w:id="2944" w:author="智誠 楊" w:date="2021-05-07T11:57:00Z"/>
                <w:del w:id="2945" w:author="張金龍" w:date="2021-06-02T13:44:00Z"/>
                <w:rFonts w:ascii="標楷體" w:eastAsia="標楷體" w:hAnsi="標楷體"/>
              </w:rPr>
            </w:pPr>
          </w:p>
        </w:tc>
        <w:tc>
          <w:tcPr>
            <w:tcW w:w="407" w:type="dxa"/>
            <w:tcPrChange w:id="2946" w:author="智誠 楊" w:date="2021-05-07T13:44:00Z">
              <w:tcPr>
                <w:tcW w:w="407" w:type="dxa"/>
              </w:tcPr>
            </w:tcPrChange>
          </w:tcPr>
          <w:p w14:paraId="5F7E3EF3" w14:textId="77777777" w:rsidR="00E443FD" w:rsidRPr="00A01A6B" w:rsidDel="00732CC7" w:rsidRDefault="00E443FD" w:rsidP="005860B0">
            <w:pPr>
              <w:jc w:val="center"/>
              <w:rPr>
                <w:ins w:id="2947" w:author="智誠 楊" w:date="2021-05-07T11:57:00Z"/>
                <w:del w:id="2948" w:author="張金龍" w:date="2021-06-02T13:44:00Z"/>
                <w:rFonts w:ascii="標楷體" w:eastAsia="標楷體" w:hAnsi="標楷體"/>
              </w:rPr>
            </w:pPr>
          </w:p>
        </w:tc>
        <w:tc>
          <w:tcPr>
            <w:tcW w:w="3544" w:type="dxa"/>
            <w:tcPrChange w:id="2949" w:author="智誠 楊" w:date="2021-05-07T13:44:00Z">
              <w:tcPr>
                <w:tcW w:w="3544" w:type="dxa"/>
              </w:tcPr>
            </w:tcPrChange>
          </w:tcPr>
          <w:p w14:paraId="0941DF06" w14:textId="77777777" w:rsidR="00E443FD" w:rsidRPr="00A01A6B" w:rsidDel="00732CC7" w:rsidRDefault="00E443FD" w:rsidP="005860B0">
            <w:pPr>
              <w:snapToGrid w:val="0"/>
              <w:ind w:left="238" w:hangingChars="99" w:hanging="238"/>
              <w:rPr>
                <w:ins w:id="2950" w:author="智誠 楊" w:date="2021-05-07T11:57:00Z"/>
                <w:del w:id="2951" w:author="張金龍" w:date="2021-06-02T13:44:00Z"/>
                <w:rFonts w:ascii="標楷體" w:eastAsia="標楷體" w:hAnsi="標楷體"/>
                <w:color w:val="000000" w:themeColor="text1"/>
              </w:rPr>
            </w:pPr>
          </w:p>
        </w:tc>
      </w:tr>
      <w:tr w:rsidR="00E443FD" w:rsidRPr="00847BB7" w:rsidDel="00732CC7" w14:paraId="513EC4B7" w14:textId="77777777" w:rsidTr="005860B0">
        <w:tblPrEx>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ExChange w:id="2952" w:author="智誠 楊" w:date="2021-05-07T13:44:00Z">
            <w:tblPrEx>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Ex>
          </w:tblPrExChange>
        </w:tblPrEx>
        <w:trPr>
          <w:trHeight w:val="291"/>
          <w:jc w:val="center"/>
          <w:ins w:id="2953" w:author="智誠 楊" w:date="2021-05-07T11:32:00Z"/>
          <w:del w:id="2954" w:author="張金龍" w:date="2021-06-02T13:45:00Z"/>
          <w:trPrChange w:id="2955" w:author="智誠 楊" w:date="2021-05-07T13:44:00Z">
            <w:trPr>
              <w:trHeight w:val="291"/>
              <w:jc w:val="center"/>
            </w:trPr>
          </w:trPrChange>
        </w:trPr>
        <w:tc>
          <w:tcPr>
            <w:tcW w:w="456" w:type="dxa"/>
            <w:tcPrChange w:id="2956" w:author="智誠 楊" w:date="2021-05-07T13:44:00Z">
              <w:tcPr>
                <w:tcW w:w="456" w:type="dxa"/>
              </w:tcPr>
            </w:tcPrChange>
          </w:tcPr>
          <w:p w14:paraId="3DD3CBED" w14:textId="77777777" w:rsidR="00E443FD" w:rsidRPr="00847BB7" w:rsidDel="00732CC7" w:rsidRDefault="00E443FD" w:rsidP="005860B0">
            <w:pPr>
              <w:rPr>
                <w:ins w:id="2957" w:author="智誠 楊" w:date="2021-05-07T11:32:00Z"/>
                <w:del w:id="2958" w:author="張金龍" w:date="2021-06-02T13:45:00Z"/>
                <w:rFonts w:ascii="標楷體" w:eastAsia="標楷體" w:hAnsi="標楷體"/>
              </w:rPr>
            </w:pPr>
            <w:ins w:id="2959" w:author="智誠 楊" w:date="2021-05-07T11:32:00Z">
              <w:del w:id="2960" w:author="張金龍" w:date="2021-06-02T13:45:00Z">
                <w:r w:rsidDel="00732CC7">
                  <w:rPr>
                    <w:rFonts w:ascii="標楷體" w:eastAsia="標楷體" w:hAnsi="標楷體" w:hint="eastAsia"/>
                  </w:rPr>
                  <w:delText>2.</w:delText>
                </w:r>
              </w:del>
            </w:ins>
          </w:p>
        </w:tc>
        <w:tc>
          <w:tcPr>
            <w:tcW w:w="1736" w:type="dxa"/>
            <w:tcPrChange w:id="2961" w:author="智誠 楊" w:date="2021-05-07T13:44:00Z">
              <w:tcPr>
                <w:tcW w:w="1736" w:type="dxa"/>
              </w:tcPr>
            </w:tcPrChange>
          </w:tcPr>
          <w:p w14:paraId="014306C3" w14:textId="77777777" w:rsidR="00E443FD" w:rsidRPr="00847BB7" w:rsidDel="00732CC7" w:rsidRDefault="00E443FD" w:rsidP="005860B0">
            <w:pPr>
              <w:rPr>
                <w:ins w:id="2962" w:author="智誠 楊" w:date="2021-05-07T11:32:00Z"/>
                <w:del w:id="2963" w:author="張金龍" w:date="2021-06-02T13:45:00Z"/>
                <w:rFonts w:ascii="標楷體" w:eastAsia="標楷體" w:hAnsi="標楷體"/>
              </w:rPr>
            </w:pPr>
            <w:ins w:id="2964" w:author="智誠 楊" w:date="2021-05-07T11:58:00Z">
              <w:del w:id="2965" w:author="張金龍" w:date="2021-06-02T13:45:00Z">
                <w:r w:rsidDel="00732CC7">
                  <w:rPr>
                    <w:rFonts w:ascii="標楷體" w:eastAsia="標楷體" w:hAnsi="標楷體" w:hint="eastAsia"/>
                  </w:rPr>
                  <w:delText>金額合計超過</w:delText>
                </w:r>
              </w:del>
            </w:ins>
          </w:p>
        </w:tc>
        <w:tc>
          <w:tcPr>
            <w:tcW w:w="751" w:type="dxa"/>
            <w:tcPrChange w:id="2966" w:author="智誠 楊" w:date="2021-05-07T13:44:00Z">
              <w:tcPr>
                <w:tcW w:w="751" w:type="dxa"/>
              </w:tcPr>
            </w:tcPrChange>
          </w:tcPr>
          <w:p w14:paraId="03671B25" w14:textId="77777777" w:rsidR="00E443FD" w:rsidRPr="00847BB7" w:rsidDel="00732CC7" w:rsidRDefault="00E443FD" w:rsidP="005860B0">
            <w:pPr>
              <w:rPr>
                <w:ins w:id="2967" w:author="智誠 楊" w:date="2021-05-07T11:32:00Z"/>
                <w:del w:id="2968" w:author="張金龍" w:date="2021-06-02T13:45:00Z"/>
                <w:rFonts w:ascii="標楷體" w:eastAsia="標楷體" w:hAnsi="標楷體"/>
              </w:rPr>
            </w:pPr>
            <w:ins w:id="2969" w:author="智誠 楊" w:date="2021-05-07T11:59:00Z">
              <w:del w:id="2970" w:author="張金龍" w:date="2021-06-02T13:45:00Z">
                <w:r w:rsidDel="00732CC7">
                  <w:rPr>
                    <w:rFonts w:ascii="標楷體" w:eastAsia="標楷體" w:hAnsi="標楷體" w:hint="eastAsia"/>
                  </w:rPr>
                  <w:delText>14</w:delText>
                </w:r>
              </w:del>
            </w:ins>
          </w:p>
        </w:tc>
        <w:tc>
          <w:tcPr>
            <w:tcW w:w="1436" w:type="dxa"/>
            <w:tcPrChange w:id="2971" w:author="智誠 楊" w:date="2021-05-07T13:44:00Z">
              <w:tcPr>
                <w:tcW w:w="1305" w:type="dxa"/>
              </w:tcPr>
            </w:tcPrChange>
          </w:tcPr>
          <w:p w14:paraId="258905AE" w14:textId="77777777" w:rsidR="00E443FD" w:rsidRPr="00847BB7" w:rsidDel="00732CC7" w:rsidRDefault="00E443FD" w:rsidP="005860B0">
            <w:pPr>
              <w:rPr>
                <w:ins w:id="2972" w:author="智誠 楊" w:date="2021-05-07T11:32:00Z"/>
                <w:del w:id="2973" w:author="張金龍" w:date="2021-06-02T13:45:00Z"/>
                <w:rFonts w:ascii="標楷體" w:eastAsia="標楷體" w:hAnsi="標楷體"/>
              </w:rPr>
            </w:pPr>
            <w:ins w:id="2974" w:author="智誠 楊" w:date="2021-05-07T13:42:00Z">
              <w:del w:id="2975" w:author="張金龍" w:date="2021-06-02T13:45:00Z">
                <w:r w:rsidDel="00732CC7">
                  <w:rPr>
                    <w:rFonts w:ascii="標楷體" w:eastAsia="標楷體" w:hAnsi="標楷體"/>
                  </w:rPr>
                  <w:delText>MlaundryParas</w:delText>
                </w:r>
                <w:r w:rsidDel="00732CC7">
                  <w:rPr>
                    <w:rFonts w:ascii="標楷體" w:eastAsia="標楷體" w:hAnsi="標楷體" w:hint="eastAsia"/>
                  </w:rPr>
                  <w:delText>.</w:delText>
                </w:r>
              </w:del>
            </w:ins>
            <w:ins w:id="2976" w:author="智誠 楊" w:date="2021-05-07T13:43:00Z">
              <w:del w:id="2977" w:author="張金龍" w:date="2021-06-02T13:45:00Z">
                <w:r w:rsidRPr="00050F5E" w:rsidDel="00732CC7">
                  <w:rPr>
                    <w:rFonts w:ascii="標楷體" w:eastAsia="標楷體" w:hAnsi="標楷體"/>
                  </w:rPr>
                  <w:delText>Factor1TotLimit</w:delText>
                </w:r>
              </w:del>
            </w:ins>
          </w:p>
        </w:tc>
        <w:tc>
          <w:tcPr>
            <w:tcW w:w="1896" w:type="dxa"/>
            <w:tcPrChange w:id="2978" w:author="智誠 楊" w:date="2021-05-07T13:44:00Z">
              <w:tcPr>
                <w:tcW w:w="2027" w:type="dxa"/>
                <w:gridSpan w:val="2"/>
              </w:tcPr>
            </w:tcPrChange>
          </w:tcPr>
          <w:p w14:paraId="14AB9BC5" w14:textId="77777777" w:rsidR="00E443FD" w:rsidRPr="00B1354F" w:rsidDel="00732CC7" w:rsidRDefault="00E443FD" w:rsidP="005860B0">
            <w:pPr>
              <w:rPr>
                <w:ins w:id="2979" w:author="智誠 楊" w:date="2021-05-07T11:32:00Z"/>
                <w:del w:id="2980" w:author="張金龍" w:date="2021-06-02T13:45:00Z"/>
                <w:rFonts w:ascii="標楷體" w:eastAsia="標楷體" w:hAnsi="標楷體"/>
              </w:rPr>
            </w:pPr>
          </w:p>
        </w:tc>
        <w:tc>
          <w:tcPr>
            <w:tcW w:w="514" w:type="dxa"/>
            <w:tcPrChange w:id="2981" w:author="智誠 楊" w:date="2021-05-07T13:44:00Z">
              <w:tcPr>
                <w:tcW w:w="514" w:type="dxa"/>
              </w:tcPr>
            </w:tcPrChange>
          </w:tcPr>
          <w:p w14:paraId="1683878F" w14:textId="77777777" w:rsidR="00E443FD" w:rsidRPr="00847BB7" w:rsidDel="00732CC7" w:rsidRDefault="00E443FD" w:rsidP="005860B0">
            <w:pPr>
              <w:rPr>
                <w:ins w:id="2982" w:author="智誠 楊" w:date="2021-05-07T11:32:00Z"/>
                <w:del w:id="2983" w:author="張金龍" w:date="2021-06-02T13:45:00Z"/>
                <w:rFonts w:ascii="標楷體" w:eastAsia="標楷體" w:hAnsi="標楷體"/>
              </w:rPr>
            </w:pPr>
            <w:ins w:id="2984" w:author="智誠 楊" w:date="2021-05-07T12:00:00Z">
              <w:del w:id="2985" w:author="張金龍" w:date="2021-06-02T13:45:00Z">
                <w:r w:rsidDel="00732CC7">
                  <w:rPr>
                    <w:rFonts w:ascii="標楷體" w:eastAsia="標楷體" w:hAnsi="標楷體" w:hint="eastAsia"/>
                  </w:rPr>
                  <w:delText>V</w:delText>
                </w:r>
              </w:del>
            </w:ins>
          </w:p>
        </w:tc>
        <w:tc>
          <w:tcPr>
            <w:tcW w:w="407" w:type="dxa"/>
            <w:tcPrChange w:id="2986" w:author="智誠 楊" w:date="2021-05-07T13:44:00Z">
              <w:tcPr>
                <w:tcW w:w="407" w:type="dxa"/>
              </w:tcPr>
            </w:tcPrChange>
          </w:tcPr>
          <w:p w14:paraId="4EF43082" w14:textId="77777777" w:rsidR="00E443FD" w:rsidRPr="00847BB7" w:rsidDel="00732CC7" w:rsidRDefault="00E443FD" w:rsidP="005860B0">
            <w:pPr>
              <w:jc w:val="center"/>
              <w:rPr>
                <w:ins w:id="2987" w:author="智誠 楊" w:date="2021-05-07T11:32:00Z"/>
                <w:del w:id="2988" w:author="張金龍" w:date="2021-06-02T13:45:00Z"/>
                <w:rFonts w:ascii="標楷體" w:eastAsia="標楷體" w:hAnsi="標楷體"/>
              </w:rPr>
            </w:pPr>
            <w:ins w:id="2989" w:author="智誠 楊" w:date="2021-05-07T12:00:00Z">
              <w:del w:id="2990" w:author="張金龍" w:date="2021-06-02T13:45:00Z">
                <w:r w:rsidRPr="00A01A6B" w:rsidDel="00732CC7">
                  <w:rPr>
                    <w:rFonts w:ascii="標楷體" w:eastAsia="標楷體" w:hAnsi="標楷體" w:hint="eastAsia"/>
                  </w:rPr>
                  <w:delText>W</w:delText>
                </w:r>
              </w:del>
            </w:ins>
          </w:p>
        </w:tc>
        <w:tc>
          <w:tcPr>
            <w:tcW w:w="3544" w:type="dxa"/>
            <w:tcPrChange w:id="2991" w:author="智誠 楊" w:date="2021-05-07T13:44:00Z">
              <w:tcPr>
                <w:tcW w:w="3544" w:type="dxa"/>
              </w:tcPr>
            </w:tcPrChange>
          </w:tcPr>
          <w:p w14:paraId="08F5CC3A" w14:textId="77777777" w:rsidR="00E443FD" w:rsidDel="00732CC7" w:rsidRDefault="00E443FD" w:rsidP="005860B0">
            <w:pPr>
              <w:snapToGrid w:val="0"/>
              <w:ind w:left="238" w:hangingChars="99" w:hanging="238"/>
              <w:rPr>
                <w:ins w:id="2992" w:author="智誠 楊" w:date="2021-05-07T13:44:00Z"/>
                <w:del w:id="2993" w:author="張金龍" w:date="2021-06-02T13:45:00Z"/>
                <w:rFonts w:ascii="標楷體" w:eastAsia="標楷體" w:hAnsi="標楷體"/>
                <w:color w:val="000000" w:themeColor="text1"/>
              </w:rPr>
            </w:pPr>
            <w:ins w:id="2994" w:author="智誠 楊" w:date="2021-05-07T13:44:00Z">
              <w:del w:id="2995" w:author="張金龍" w:date="2021-06-02T13:45:00Z">
                <w:r w:rsidRPr="00A01A6B" w:rsidDel="00732CC7">
                  <w:rPr>
                    <w:rFonts w:ascii="標楷體" w:eastAsia="標楷體" w:hAnsi="標楷體" w:hint="eastAsia"/>
                    <w:color w:val="000000" w:themeColor="text1"/>
                  </w:rPr>
                  <w:delText>1.</w:delText>
                </w:r>
                <w:r w:rsidDel="00732CC7">
                  <w:rPr>
                    <w:rFonts w:ascii="標楷體" w:eastAsia="標楷體" w:hAnsi="標楷體" w:hint="eastAsia"/>
                    <w:color w:val="000000" w:themeColor="text1"/>
                  </w:rPr>
                  <w:delText>自動顯示,可修改</w:delText>
                </w:r>
              </w:del>
            </w:ins>
          </w:p>
          <w:p w14:paraId="58A87289" w14:textId="77777777" w:rsidR="00E443FD" w:rsidRPr="00847BB7" w:rsidDel="00732CC7" w:rsidRDefault="00E443FD" w:rsidP="005860B0">
            <w:pPr>
              <w:snapToGrid w:val="0"/>
              <w:ind w:left="238" w:hangingChars="99" w:hanging="238"/>
              <w:rPr>
                <w:ins w:id="2996" w:author="智誠 楊" w:date="2021-05-07T11:32:00Z"/>
                <w:del w:id="2997" w:author="張金龍" w:date="2021-06-02T13:45:00Z"/>
                <w:rFonts w:ascii="標楷體" w:eastAsia="標楷體" w:hAnsi="標楷體"/>
              </w:rPr>
            </w:pPr>
            <w:ins w:id="2998" w:author="智誠 楊" w:date="2021-05-07T13:44:00Z">
              <w:del w:id="2999" w:author="張金龍" w:date="2021-06-02T13:45:00Z">
                <w:r w:rsidDel="00732CC7">
                  <w:rPr>
                    <w:rFonts w:ascii="標楷體" w:eastAsia="標楷體" w:hAnsi="標楷體" w:hint="eastAsia"/>
                  </w:rPr>
                  <w:delText>2.</w:delText>
                </w:r>
                <w:r w:rsidDel="00732CC7">
                  <w:rPr>
                    <w:rFonts w:ascii="標楷體" w:eastAsia="標楷體" w:hAnsi="標楷體"/>
                  </w:rPr>
                  <w:delText>MlaundryParas</w:delText>
                </w:r>
                <w:r w:rsidDel="00732CC7">
                  <w:rPr>
                    <w:rFonts w:ascii="標楷體" w:eastAsia="標楷體" w:hAnsi="標楷體" w:hint="eastAsia"/>
                  </w:rPr>
                  <w:delText>.</w:delText>
                </w:r>
                <w:r w:rsidRPr="00050F5E" w:rsidDel="00732CC7">
                  <w:rPr>
                    <w:rFonts w:ascii="標楷體" w:eastAsia="標楷體" w:hAnsi="標楷體"/>
                  </w:rPr>
                  <w:delText>Factor1TotLimit</w:delText>
                </w:r>
              </w:del>
            </w:ins>
          </w:p>
        </w:tc>
      </w:tr>
      <w:tr w:rsidR="00E443FD" w:rsidRPr="00847BB7" w:rsidDel="00732CC7" w14:paraId="36941F0B" w14:textId="77777777" w:rsidTr="005860B0">
        <w:tblPrEx>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ExChange w:id="3000" w:author="智誠 楊" w:date="2021-05-07T13:44:00Z">
            <w:tblPrEx>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Ex>
          </w:tblPrExChange>
        </w:tblPrEx>
        <w:trPr>
          <w:trHeight w:val="291"/>
          <w:jc w:val="center"/>
          <w:ins w:id="3001" w:author="智誠 楊" w:date="2021-05-07T11:57:00Z"/>
          <w:del w:id="3002" w:author="張金龍" w:date="2021-06-02T13:45:00Z"/>
          <w:trPrChange w:id="3003" w:author="智誠 楊" w:date="2021-05-07T13:44:00Z">
            <w:trPr>
              <w:trHeight w:val="291"/>
              <w:jc w:val="center"/>
            </w:trPr>
          </w:trPrChange>
        </w:trPr>
        <w:tc>
          <w:tcPr>
            <w:tcW w:w="2192" w:type="dxa"/>
            <w:gridSpan w:val="2"/>
            <w:tcPrChange w:id="3004" w:author="智誠 楊" w:date="2021-05-07T13:44:00Z">
              <w:tcPr>
                <w:tcW w:w="2192" w:type="dxa"/>
                <w:gridSpan w:val="2"/>
              </w:tcPr>
            </w:tcPrChange>
          </w:tcPr>
          <w:p w14:paraId="700D7D3D" w14:textId="77777777" w:rsidR="00E443FD" w:rsidRPr="00847BB7" w:rsidDel="00732CC7" w:rsidRDefault="00E443FD" w:rsidP="005860B0">
            <w:pPr>
              <w:rPr>
                <w:ins w:id="3005" w:author="智誠 楊" w:date="2021-05-07T11:57:00Z"/>
                <w:del w:id="3006" w:author="張金龍" w:date="2021-06-02T13:45:00Z"/>
                <w:rFonts w:ascii="標楷體" w:eastAsia="標楷體" w:hAnsi="標楷體"/>
              </w:rPr>
            </w:pPr>
            <w:ins w:id="3007" w:author="智誠 楊" w:date="2021-05-07T11:58:00Z">
              <w:del w:id="3008" w:author="張金龍" w:date="2021-06-02T13:45:00Z">
                <w:r w:rsidDel="00732CC7">
                  <w:rPr>
                    <w:rFonts w:ascii="標楷體" w:eastAsia="標楷體" w:hAnsi="標楷體" w:hint="eastAsia"/>
                  </w:rPr>
                  <w:delText>洗錢樣態二</w:delText>
                </w:r>
              </w:del>
            </w:ins>
          </w:p>
        </w:tc>
        <w:tc>
          <w:tcPr>
            <w:tcW w:w="751" w:type="dxa"/>
            <w:tcPrChange w:id="3009" w:author="智誠 楊" w:date="2021-05-07T13:44:00Z">
              <w:tcPr>
                <w:tcW w:w="751" w:type="dxa"/>
              </w:tcPr>
            </w:tcPrChange>
          </w:tcPr>
          <w:p w14:paraId="508A886B" w14:textId="77777777" w:rsidR="00E443FD" w:rsidRPr="00847BB7" w:rsidDel="00732CC7" w:rsidRDefault="00E443FD" w:rsidP="005860B0">
            <w:pPr>
              <w:rPr>
                <w:ins w:id="3010" w:author="智誠 楊" w:date="2021-05-07T11:57:00Z"/>
                <w:del w:id="3011" w:author="張金龍" w:date="2021-06-02T13:45:00Z"/>
                <w:rFonts w:ascii="標楷體" w:eastAsia="標楷體" w:hAnsi="標楷體"/>
              </w:rPr>
            </w:pPr>
          </w:p>
        </w:tc>
        <w:tc>
          <w:tcPr>
            <w:tcW w:w="1436" w:type="dxa"/>
            <w:tcPrChange w:id="3012" w:author="智誠 楊" w:date="2021-05-07T13:44:00Z">
              <w:tcPr>
                <w:tcW w:w="1305" w:type="dxa"/>
              </w:tcPr>
            </w:tcPrChange>
          </w:tcPr>
          <w:p w14:paraId="6DA04311" w14:textId="77777777" w:rsidR="00E443FD" w:rsidRPr="00847BB7" w:rsidDel="00732CC7" w:rsidRDefault="00E443FD" w:rsidP="005860B0">
            <w:pPr>
              <w:rPr>
                <w:ins w:id="3013" w:author="智誠 楊" w:date="2021-05-07T11:57:00Z"/>
                <w:del w:id="3014" w:author="張金龍" w:date="2021-06-02T13:45:00Z"/>
                <w:rFonts w:ascii="標楷體" w:eastAsia="標楷體" w:hAnsi="標楷體"/>
              </w:rPr>
            </w:pPr>
          </w:p>
        </w:tc>
        <w:tc>
          <w:tcPr>
            <w:tcW w:w="1896" w:type="dxa"/>
            <w:tcPrChange w:id="3015" w:author="智誠 楊" w:date="2021-05-07T13:44:00Z">
              <w:tcPr>
                <w:tcW w:w="2027" w:type="dxa"/>
                <w:gridSpan w:val="2"/>
              </w:tcPr>
            </w:tcPrChange>
          </w:tcPr>
          <w:p w14:paraId="3839C6FB" w14:textId="77777777" w:rsidR="00E443FD" w:rsidRPr="00B1354F" w:rsidDel="00732CC7" w:rsidRDefault="00E443FD" w:rsidP="005860B0">
            <w:pPr>
              <w:rPr>
                <w:ins w:id="3016" w:author="智誠 楊" w:date="2021-05-07T11:57:00Z"/>
                <w:del w:id="3017" w:author="張金龍" w:date="2021-06-02T13:45:00Z"/>
                <w:rFonts w:ascii="標楷體" w:eastAsia="標楷體" w:hAnsi="標楷體"/>
              </w:rPr>
            </w:pPr>
          </w:p>
        </w:tc>
        <w:tc>
          <w:tcPr>
            <w:tcW w:w="514" w:type="dxa"/>
            <w:tcPrChange w:id="3018" w:author="智誠 楊" w:date="2021-05-07T13:44:00Z">
              <w:tcPr>
                <w:tcW w:w="514" w:type="dxa"/>
              </w:tcPr>
            </w:tcPrChange>
          </w:tcPr>
          <w:p w14:paraId="1B9362ED" w14:textId="77777777" w:rsidR="00E443FD" w:rsidRPr="00847BB7" w:rsidDel="00732CC7" w:rsidRDefault="00E443FD" w:rsidP="005860B0">
            <w:pPr>
              <w:rPr>
                <w:ins w:id="3019" w:author="智誠 楊" w:date="2021-05-07T11:57:00Z"/>
                <w:del w:id="3020" w:author="張金龍" w:date="2021-06-02T13:45:00Z"/>
                <w:rFonts w:ascii="標楷體" w:eastAsia="標楷體" w:hAnsi="標楷體"/>
              </w:rPr>
            </w:pPr>
          </w:p>
        </w:tc>
        <w:tc>
          <w:tcPr>
            <w:tcW w:w="407" w:type="dxa"/>
            <w:tcPrChange w:id="3021" w:author="智誠 楊" w:date="2021-05-07T13:44:00Z">
              <w:tcPr>
                <w:tcW w:w="407" w:type="dxa"/>
              </w:tcPr>
            </w:tcPrChange>
          </w:tcPr>
          <w:p w14:paraId="0046EC7A" w14:textId="77777777" w:rsidR="00E443FD" w:rsidRPr="00847BB7" w:rsidDel="00732CC7" w:rsidRDefault="00E443FD" w:rsidP="005860B0">
            <w:pPr>
              <w:jc w:val="center"/>
              <w:rPr>
                <w:ins w:id="3022" w:author="智誠 楊" w:date="2021-05-07T11:57:00Z"/>
                <w:del w:id="3023" w:author="張金龍" w:date="2021-06-02T13:45:00Z"/>
                <w:rFonts w:ascii="標楷體" w:eastAsia="標楷體" w:hAnsi="標楷體"/>
              </w:rPr>
            </w:pPr>
          </w:p>
        </w:tc>
        <w:tc>
          <w:tcPr>
            <w:tcW w:w="3544" w:type="dxa"/>
            <w:tcPrChange w:id="3024" w:author="智誠 楊" w:date="2021-05-07T13:44:00Z">
              <w:tcPr>
                <w:tcW w:w="3544" w:type="dxa"/>
              </w:tcPr>
            </w:tcPrChange>
          </w:tcPr>
          <w:p w14:paraId="3BEAB7A6" w14:textId="77777777" w:rsidR="00E443FD" w:rsidRPr="00847BB7" w:rsidDel="00732CC7" w:rsidRDefault="00E443FD" w:rsidP="005860B0">
            <w:pPr>
              <w:snapToGrid w:val="0"/>
              <w:ind w:left="238" w:hangingChars="99" w:hanging="238"/>
              <w:rPr>
                <w:ins w:id="3025" w:author="智誠 楊" w:date="2021-05-07T11:57:00Z"/>
                <w:del w:id="3026" w:author="張金龍" w:date="2021-06-02T13:45:00Z"/>
                <w:rFonts w:ascii="標楷體" w:eastAsia="標楷體" w:hAnsi="標楷體"/>
              </w:rPr>
            </w:pPr>
          </w:p>
        </w:tc>
      </w:tr>
      <w:tr w:rsidR="00E443FD" w:rsidRPr="00847BB7" w:rsidDel="00732CC7" w14:paraId="4119B27E" w14:textId="77777777" w:rsidTr="005860B0">
        <w:tblPrEx>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ExChange w:id="3027" w:author="智誠 楊" w:date="2021-05-07T13:44:00Z">
            <w:tblPrEx>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Ex>
          </w:tblPrExChange>
        </w:tblPrEx>
        <w:trPr>
          <w:trHeight w:val="291"/>
          <w:jc w:val="center"/>
          <w:ins w:id="3028" w:author="智誠 楊" w:date="2021-05-07T11:57:00Z"/>
          <w:del w:id="3029" w:author="張金龍" w:date="2021-06-02T13:45:00Z"/>
          <w:trPrChange w:id="3030" w:author="智誠 楊" w:date="2021-05-07T13:44:00Z">
            <w:trPr>
              <w:trHeight w:val="291"/>
              <w:jc w:val="center"/>
            </w:trPr>
          </w:trPrChange>
        </w:trPr>
        <w:tc>
          <w:tcPr>
            <w:tcW w:w="456" w:type="dxa"/>
            <w:tcPrChange w:id="3031" w:author="智誠 楊" w:date="2021-05-07T13:44:00Z">
              <w:tcPr>
                <w:tcW w:w="456" w:type="dxa"/>
              </w:tcPr>
            </w:tcPrChange>
          </w:tcPr>
          <w:p w14:paraId="6B77B2A6" w14:textId="77777777" w:rsidR="00E443FD" w:rsidDel="00732CC7" w:rsidRDefault="00E443FD" w:rsidP="005860B0">
            <w:pPr>
              <w:rPr>
                <w:ins w:id="3032" w:author="智誠 楊" w:date="2021-05-07T11:57:00Z"/>
                <w:del w:id="3033" w:author="張金龍" w:date="2021-06-02T13:45:00Z"/>
                <w:rFonts w:ascii="標楷體" w:eastAsia="標楷體" w:hAnsi="標楷體"/>
              </w:rPr>
            </w:pPr>
            <w:ins w:id="3034" w:author="智誠 楊" w:date="2021-05-07T11:58:00Z">
              <w:del w:id="3035" w:author="張金龍" w:date="2021-06-02T13:45:00Z">
                <w:r w:rsidDel="00732CC7">
                  <w:rPr>
                    <w:rFonts w:ascii="標楷體" w:eastAsia="標楷體" w:hAnsi="標楷體" w:hint="eastAsia"/>
                  </w:rPr>
                  <w:delText>3</w:delText>
                </w:r>
              </w:del>
            </w:ins>
          </w:p>
        </w:tc>
        <w:tc>
          <w:tcPr>
            <w:tcW w:w="1736" w:type="dxa"/>
            <w:tcPrChange w:id="3036" w:author="智誠 楊" w:date="2021-05-07T13:44:00Z">
              <w:tcPr>
                <w:tcW w:w="1736" w:type="dxa"/>
              </w:tcPr>
            </w:tcPrChange>
          </w:tcPr>
          <w:p w14:paraId="6A0D7959" w14:textId="77777777" w:rsidR="00E443FD" w:rsidRPr="00847BB7" w:rsidDel="00732CC7" w:rsidRDefault="00E443FD" w:rsidP="005860B0">
            <w:pPr>
              <w:rPr>
                <w:ins w:id="3037" w:author="智誠 楊" w:date="2021-05-07T11:57:00Z"/>
                <w:del w:id="3038" w:author="張金龍" w:date="2021-06-02T13:45:00Z"/>
                <w:rFonts w:ascii="標楷體" w:eastAsia="標楷體" w:hAnsi="標楷體"/>
              </w:rPr>
            </w:pPr>
            <w:ins w:id="3039" w:author="智誠 楊" w:date="2021-05-07T11:58:00Z">
              <w:del w:id="3040" w:author="張金龍" w:date="2021-06-02T13:45:00Z">
                <w:r w:rsidDel="00732CC7">
                  <w:rPr>
                    <w:rFonts w:ascii="標楷體" w:eastAsia="標楷體" w:hAnsi="標楷體" w:hint="eastAsia"/>
                  </w:rPr>
                  <w:delText>次數</w:delText>
                </w:r>
              </w:del>
            </w:ins>
          </w:p>
        </w:tc>
        <w:tc>
          <w:tcPr>
            <w:tcW w:w="751" w:type="dxa"/>
            <w:tcPrChange w:id="3041" w:author="智誠 楊" w:date="2021-05-07T13:44:00Z">
              <w:tcPr>
                <w:tcW w:w="751" w:type="dxa"/>
              </w:tcPr>
            </w:tcPrChange>
          </w:tcPr>
          <w:p w14:paraId="21F52CAB" w14:textId="77777777" w:rsidR="00E443FD" w:rsidRPr="00847BB7" w:rsidDel="00732CC7" w:rsidRDefault="00E443FD" w:rsidP="005860B0">
            <w:pPr>
              <w:rPr>
                <w:ins w:id="3042" w:author="智誠 楊" w:date="2021-05-07T11:57:00Z"/>
                <w:del w:id="3043" w:author="張金龍" w:date="2021-06-02T13:45:00Z"/>
                <w:rFonts w:ascii="標楷體" w:eastAsia="標楷體" w:hAnsi="標楷體"/>
              </w:rPr>
            </w:pPr>
            <w:ins w:id="3044" w:author="智誠 楊" w:date="2021-05-07T12:00:00Z">
              <w:del w:id="3045" w:author="張金龍" w:date="2021-06-02T13:45:00Z">
                <w:r w:rsidDel="00732CC7">
                  <w:rPr>
                    <w:rFonts w:ascii="標楷體" w:eastAsia="標楷體" w:hAnsi="標楷體" w:hint="eastAsia"/>
                  </w:rPr>
                  <w:delText>4</w:delText>
                </w:r>
              </w:del>
            </w:ins>
          </w:p>
        </w:tc>
        <w:tc>
          <w:tcPr>
            <w:tcW w:w="1436" w:type="dxa"/>
            <w:tcPrChange w:id="3046" w:author="智誠 楊" w:date="2021-05-07T13:44:00Z">
              <w:tcPr>
                <w:tcW w:w="1305" w:type="dxa"/>
              </w:tcPr>
            </w:tcPrChange>
          </w:tcPr>
          <w:p w14:paraId="55BF4DB9" w14:textId="77777777" w:rsidR="00E443FD" w:rsidRPr="00847BB7" w:rsidDel="00732CC7" w:rsidRDefault="00E443FD" w:rsidP="005860B0">
            <w:pPr>
              <w:rPr>
                <w:ins w:id="3047" w:author="智誠 楊" w:date="2021-05-07T11:57:00Z"/>
                <w:del w:id="3048" w:author="張金龍" w:date="2021-06-02T13:45:00Z"/>
                <w:rFonts w:ascii="標楷體" w:eastAsia="標楷體" w:hAnsi="標楷體"/>
              </w:rPr>
            </w:pPr>
            <w:ins w:id="3049" w:author="智誠 楊" w:date="2021-05-07T13:42:00Z">
              <w:del w:id="3050" w:author="張金龍" w:date="2021-06-02T13:45:00Z">
                <w:r w:rsidDel="00732CC7">
                  <w:rPr>
                    <w:rFonts w:ascii="標楷體" w:eastAsia="標楷體" w:hAnsi="標楷體"/>
                  </w:rPr>
                  <w:delText>MlaundryParas</w:delText>
                </w:r>
                <w:r w:rsidDel="00732CC7">
                  <w:rPr>
                    <w:rFonts w:ascii="標楷體" w:eastAsia="標楷體" w:hAnsi="標楷體" w:hint="eastAsia"/>
                  </w:rPr>
                  <w:delText>.</w:delText>
                </w:r>
              </w:del>
            </w:ins>
            <w:ins w:id="3051" w:author="智誠 楊" w:date="2021-05-07T13:43:00Z">
              <w:del w:id="3052" w:author="張金龍" w:date="2021-06-02T13:45:00Z">
                <w:r w:rsidRPr="00050F5E" w:rsidDel="00732CC7">
                  <w:rPr>
                    <w:rFonts w:ascii="標楷體" w:eastAsia="標楷體" w:hAnsi="標楷體"/>
                  </w:rPr>
                  <w:delText>Factor2Count</w:delText>
                </w:r>
              </w:del>
            </w:ins>
          </w:p>
        </w:tc>
        <w:tc>
          <w:tcPr>
            <w:tcW w:w="1896" w:type="dxa"/>
            <w:tcPrChange w:id="3053" w:author="智誠 楊" w:date="2021-05-07T13:44:00Z">
              <w:tcPr>
                <w:tcW w:w="2027" w:type="dxa"/>
                <w:gridSpan w:val="2"/>
              </w:tcPr>
            </w:tcPrChange>
          </w:tcPr>
          <w:p w14:paraId="2715957D" w14:textId="77777777" w:rsidR="00E443FD" w:rsidRPr="00B1354F" w:rsidDel="00732CC7" w:rsidRDefault="00E443FD" w:rsidP="005860B0">
            <w:pPr>
              <w:rPr>
                <w:ins w:id="3054" w:author="智誠 楊" w:date="2021-05-07T11:57:00Z"/>
                <w:del w:id="3055" w:author="張金龍" w:date="2021-06-02T13:45:00Z"/>
                <w:rFonts w:ascii="標楷體" w:eastAsia="標楷體" w:hAnsi="標楷體"/>
              </w:rPr>
            </w:pPr>
          </w:p>
        </w:tc>
        <w:tc>
          <w:tcPr>
            <w:tcW w:w="514" w:type="dxa"/>
            <w:tcPrChange w:id="3056" w:author="智誠 楊" w:date="2021-05-07T13:44:00Z">
              <w:tcPr>
                <w:tcW w:w="514" w:type="dxa"/>
              </w:tcPr>
            </w:tcPrChange>
          </w:tcPr>
          <w:p w14:paraId="0214A9BE" w14:textId="77777777" w:rsidR="00E443FD" w:rsidRPr="00847BB7" w:rsidDel="00732CC7" w:rsidRDefault="00E443FD" w:rsidP="005860B0">
            <w:pPr>
              <w:rPr>
                <w:ins w:id="3057" w:author="智誠 楊" w:date="2021-05-07T11:57:00Z"/>
                <w:del w:id="3058" w:author="張金龍" w:date="2021-06-02T13:45:00Z"/>
                <w:rFonts w:ascii="標楷體" w:eastAsia="標楷體" w:hAnsi="標楷體"/>
              </w:rPr>
            </w:pPr>
            <w:ins w:id="3059" w:author="智誠 楊" w:date="2021-05-07T12:00:00Z">
              <w:del w:id="3060" w:author="張金龍" w:date="2021-06-02T13:45:00Z">
                <w:r w:rsidDel="00732CC7">
                  <w:rPr>
                    <w:rFonts w:ascii="標楷體" w:eastAsia="標楷體" w:hAnsi="標楷體" w:hint="eastAsia"/>
                  </w:rPr>
                  <w:delText>V</w:delText>
                </w:r>
              </w:del>
            </w:ins>
          </w:p>
        </w:tc>
        <w:tc>
          <w:tcPr>
            <w:tcW w:w="407" w:type="dxa"/>
            <w:tcPrChange w:id="3061" w:author="智誠 楊" w:date="2021-05-07T13:44:00Z">
              <w:tcPr>
                <w:tcW w:w="407" w:type="dxa"/>
              </w:tcPr>
            </w:tcPrChange>
          </w:tcPr>
          <w:p w14:paraId="6DC07C84" w14:textId="77777777" w:rsidR="00E443FD" w:rsidRPr="00847BB7" w:rsidDel="00732CC7" w:rsidRDefault="00E443FD" w:rsidP="005860B0">
            <w:pPr>
              <w:jc w:val="center"/>
              <w:rPr>
                <w:ins w:id="3062" w:author="智誠 楊" w:date="2021-05-07T11:57:00Z"/>
                <w:del w:id="3063" w:author="張金龍" w:date="2021-06-02T13:45:00Z"/>
                <w:rFonts w:ascii="標楷體" w:eastAsia="標楷體" w:hAnsi="標楷體"/>
              </w:rPr>
            </w:pPr>
            <w:ins w:id="3064" w:author="智誠 楊" w:date="2021-05-07T12:00:00Z">
              <w:del w:id="3065" w:author="張金龍" w:date="2021-06-02T13:45:00Z">
                <w:r w:rsidRPr="00A01A6B" w:rsidDel="00732CC7">
                  <w:rPr>
                    <w:rFonts w:ascii="標楷體" w:eastAsia="標楷體" w:hAnsi="標楷體" w:hint="eastAsia"/>
                  </w:rPr>
                  <w:delText>W</w:delText>
                </w:r>
              </w:del>
            </w:ins>
          </w:p>
        </w:tc>
        <w:tc>
          <w:tcPr>
            <w:tcW w:w="3544" w:type="dxa"/>
            <w:tcPrChange w:id="3066" w:author="智誠 楊" w:date="2021-05-07T13:44:00Z">
              <w:tcPr>
                <w:tcW w:w="3544" w:type="dxa"/>
              </w:tcPr>
            </w:tcPrChange>
          </w:tcPr>
          <w:p w14:paraId="0C75D164" w14:textId="77777777" w:rsidR="00E443FD" w:rsidDel="00732CC7" w:rsidRDefault="00E443FD" w:rsidP="005860B0">
            <w:pPr>
              <w:snapToGrid w:val="0"/>
              <w:ind w:left="238" w:hangingChars="99" w:hanging="238"/>
              <w:rPr>
                <w:ins w:id="3067" w:author="智誠 楊" w:date="2021-05-07T13:44:00Z"/>
                <w:del w:id="3068" w:author="張金龍" w:date="2021-06-02T13:45:00Z"/>
                <w:rFonts w:ascii="標楷體" w:eastAsia="標楷體" w:hAnsi="標楷體"/>
                <w:color w:val="000000" w:themeColor="text1"/>
              </w:rPr>
            </w:pPr>
            <w:ins w:id="3069" w:author="智誠 楊" w:date="2021-05-07T13:44:00Z">
              <w:del w:id="3070" w:author="張金龍" w:date="2021-06-02T13:45:00Z">
                <w:r w:rsidRPr="00A01A6B" w:rsidDel="00732CC7">
                  <w:rPr>
                    <w:rFonts w:ascii="標楷體" w:eastAsia="標楷體" w:hAnsi="標楷體" w:hint="eastAsia"/>
                    <w:color w:val="000000" w:themeColor="text1"/>
                  </w:rPr>
                  <w:delText>1.</w:delText>
                </w:r>
                <w:r w:rsidDel="00732CC7">
                  <w:rPr>
                    <w:rFonts w:ascii="標楷體" w:eastAsia="標楷體" w:hAnsi="標楷體" w:hint="eastAsia"/>
                    <w:color w:val="000000" w:themeColor="text1"/>
                  </w:rPr>
                  <w:delText>自動顯示,可修改</w:delText>
                </w:r>
              </w:del>
            </w:ins>
          </w:p>
          <w:p w14:paraId="1EEE9012" w14:textId="77777777" w:rsidR="00E443FD" w:rsidRPr="00847BB7" w:rsidDel="00732CC7" w:rsidRDefault="00E443FD" w:rsidP="005860B0">
            <w:pPr>
              <w:snapToGrid w:val="0"/>
              <w:ind w:left="238" w:hangingChars="99" w:hanging="238"/>
              <w:rPr>
                <w:ins w:id="3071" w:author="智誠 楊" w:date="2021-05-07T11:57:00Z"/>
                <w:del w:id="3072" w:author="張金龍" w:date="2021-06-02T13:45:00Z"/>
                <w:rFonts w:ascii="標楷體" w:eastAsia="標楷體" w:hAnsi="標楷體"/>
              </w:rPr>
            </w:pPr>
            <w:ins w:id="3073" w:author="智誠 楊" w:date="2021-05-07T13:44:00Z">
              <w:del w:id="3074" w:author="張金龍" w:date="2021-06-02T13:45:00Z">
                <w:r w:rsidDel="00732CC7">
                  <w:rPr>
                    <w:rFonts w:ascii="標楷體" w:eastAsia="標楷體" w:hAnsi="標楷體" w:hint="eastAsia"/>
                  </w:rPr>
                  <w:delText>2.</w:delText>
                </w:r>
                <w:r w:rsidDel="00732CC7">
                  <w:rPr>
                    <w:rFonts w:ascii="標楷體" w:eastAsia="標楷體" w:hAnsi="標楷體"/>
                  </w:rPr>
                  <w:delText>MlaundryParas</w:delText>
                </w:r>
                <w:r w:rsidDel="00732CC7">
                  <w:rPr>
                    <w:rFonts w:ascii="標楷體" w:eastAsia="標楷體" w:hAnsi="標楷體" w:hint="eastAsia"/>
                  </w:rPr>
                  <w:delText>.</w:delText>
                </w:r>
                <w:r w:rsidRPr="00050F5E" w:rsidDel="00732CC7">
                  <w:rPr>
                    <w:rFonts w:ascii="標楷體" w:eastAsia="標楷體" w:hAnsi="標楷體"/>
                  </w:rPr>
                  <w:delText>Factor2Count</w:delText>
                </w:r>
              </w:del>
            </w:ins>
          </w:p>
        </w:tc>
      </w:tr>
      <w:tr w:rsidR="00E443FD" w:rsidRPr="00847BB7" w:rsidDel="00732CC7" w14:paraId="3A85C756" w14:textId="77777777" w:rsidTr="005860B0">
        <w:tblPrEx>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ExChange w:id="3075" w:author="智誠 楊" w:date="2021-05-07T13:44:00Z">
            <w:tblPrEx>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Ex>
          </w:tblPrExChange>
        </w:tblPrEx>
        <w:trPr>
          <w:trHeight w:val="291"/>
          <w:jc w:val="center"/>
          <w:ins w:id="3076" w:author="智誠 楊" w:date="2021-05-07T11:32:00Z"/>
          <w:del w:id="3077" w:author="張金龍" w:date="2021-06-02T13:45:00Z"/>
          <w:trPrChange w:id="3078" w:author="智誠 楊" w:date="2021-05-07T13:44:00Z">
            <w:trPr>
              <w:trHeight w:val="291"/>
              <w:jc w:val="center"/>
            </w:trPr>
          </w:trPrChange>
        </w:trPr>
        <w:tc>
          <w:tcPr>
            <w:tcW w:w="456" w:type="dxa"/>
            <w:tcPrChange w:id="3079" w:author="智誠 楊" w:date="2021-05-07T13:44:00Z">
              <w:tcPr>
                <w:tcW w:w="456" w:type="dxa"/>
              </w:tcPr>
            </w:tcPrChange>
          </w:tcPr>
          <w:p w14:paraId="11E16F35" w14:textId="77777777" w:rsidR="00E443FD" w:rsidRPr="00847BB7" w:rsidDel="00732CC7" w:rsidRDefault="00E443FD" w:rsidP="005860B0">
            <w:pPr>
              <w:rPr>
                <w:ins w:id="3080" w:author="智誠 楊" w:date="2021-05-07T11:32:00Z"/>
                <w:del w:id="3081" w:author="張金龍" w:date="2021-06-02T13:45:00Z"/>
                <w:rFonts w:ascii="標楷體" w:eastAsia="標楷體" w:hAnsi="標楷體"/>
              </w:rPr>
            </w:pPr>
            <w:ins w:id="3082" w:author="智誠 楊" w:date="2021-05-07T11:32:00Z">
              <w:del w:id="3083" w:author="張金龍" w:date="2021-06-02T13:45:00Z">
                <w:r w:rsidDel="00732CC7">
                  <w:rPr>
                    <w:rFonts w:ascii="標楷體" w:eastAsia="標楷體" w:hAnsi="標楷體" w:hint="eastAsia"/>
                  </w:rPr>
                  <w:delText>3.</w:delText>
                </w:r>
              </w:del>
            </w:ins>
          </w:p>
        </w:tc>
        <w:tc>
          <w:tcPr>
            <w:tcW w:w="1736" w:type="dxa"/>
            <w:tcPrChange w:id="3084" w:author="智誠 楊" w:date="2021-05-07T13:44:00Z">
              <w:tcPr>
                <w:tcW w:w="1736" w:type="dxa"/>
              </w:tcPr>
            </w:tcPrChange>
          </w:tcPr>
          <w:p w14:paraId="1073F928" w14:textId="77777777" w:rsidR="00E443FD" w:rsidRPr="00847BB7" w:rsidDel="00732CC7" w:rsidRDefault="00E443FD" w:rsidP="005860B0">
            <w:pPr>
              <w:rPr>
                <w:ins w:id="3085" w:author="智誠 楊" w:date="2021-05-07T11:32:00Z"/>
                <w:del w:id="3086" w:author="張金龍" w:date="2021-06-02T13:45:00Z"/>
                <w:rFonts w:ascii="標楷體" w:eastAsia="標楷體" w:hAnsi="標楷體"/>
              </w:rPr>
            </w:pPr>
            <w:ins w:id="3087" w:author="智誠 楊" w:date="2021-05-07T11:58:00Z">
              <w:del w:id="3088" w:author="張金龍" w:date="2021-06-02T13:45:00Z">
                <w:r w:rsidDel="00732CC7">
                  <w:rPr>
                    <w:rFonts w:ascii="標楷體" w:eastAsia="標楷體" w:hAnsi="標楷體" w:hint="eastAsia"/>
                  </w:rPr>
                  <w:delText>單筆金額</w:delText>
                </w:r>
              </w:del>
            </w:ins>
            <w:ins w:id="3089" w:author="智誠 楊" w:date="2021-05-07T14:00:00Z">
              <w:del w:id="3090" w:author="張金龍" w:date="2021-06-02T13:45:00Z">
                <w:r w:rsidDel="00732CC7">
                  <w:rPr>
                    <w:rFonts w:ascii="標楷體" w:eastAsia="標楷體" w:hAnsi="標楷體" w:hint="eastAsia"/>
                  </w:rPr>
                  <w:delText>-</w:delText>
                </w:r>
              </w:del>
            </w:ins>
            <w:ins w:id="3091" w:author="智誠 楊" w:date="2021-05-07T11:58:00Z">
              <w:del w:id="3092" w:author="張金龍" w:date="2021-06-02T13:45:00Z">
                <w:r w:rsidDel="00732CC7">
                  <w:rPr>
                    <w:rFonts w:ascii="標楷體" w:eastAsia="標楷體" w:hAnsi="標楷體" w:hint="eastAsia"/>
                  </w:rPr>
                  <w:delText>起</w:delText>
                </w:r>
              </w:del>
            </w:ins>
          </w:p>
        </w:tc>
        <w:tc>
          <w:tcPr>
            <w:tcW w:w="751" w:type="dxa"/>
            <w:tcPrChange w:id="3093" w:author="智誠 楊" w:date="2021-05-07T13:44:00Z">
              <w:tcPr>
                <w:tcW w:w="751" w:type="dxa"/>
              </w:tcPr>
            </w:tcPrChange>
          </w:tcPr>
          <w:p w14:paraId="4C2A3026" w14:textId="77777777" w:rsidR="00E443FD" w:rsidRPr="00847BB7" w:rsidDel="00732CC7" w:rsidRDefault="00E443FD" w:rsidP="005860B0">
            <w:pPr>
              <w:rPr>
                <w:ins w:id="3094" w:author="智誠 楊" w:date="2021-05-07T11:32:00Z"/>
                <w:del w:id="3095" w:author="張金龍" w:date="2021-06-02T13:45:00Z"/>
                <w:rFonts w:ascii="標楷體" w:eastAsia="標楷體" w:hAnsi="標楷體"/>
              </w:rPr>
            </w:pPr>
            <w:ins w:id="3096" w:author="智誠 楊" w:date="2021-05-07T11:59:00Z">
              <w:del w:id="3097" w:author="張金龍" w:date="2021-06-02T13:45:00Z">
                <w:r w:rsidDel="00732CC7">
                  <w:rPr>
                    <w:rFonts w:ascii="標楷體" w:eastAsia="標楷體" w:hAnsi="標楷體" w:hint="eastAsia"/>
                  </w:rPr>
                  <w:delText>14</w:delText>
                </w:r>
              </w:del>
            </w:ins>
          </w:p>
        </w:tc>
        <w:tc>
          <w:tcPr>
            <w:tcW w:w="1436" w:type="dxa"/>
            <w:tcPrChange w:id="3098" w:author="智誠 楊" w:date="2021-05-07T13:44:00Z">
              <w:tcPr>
                <w:tcW w:w="1305" w:type="dxa"/>
              </w:tcPr>
            </w:tcPrChange>
          </w:tcPr>
          <w:p w14:paraId="0985F9A0" w14:textId="77777777" w:rsidR="00E443FD" w:rsidRPr="00847BB7" w:rsidDel="00732CC7" w:rsidRDefault="00E443FD" w:rsidP="005860B0">
            <w:pPr>
              <w:rPr>
                <w:ins w:id="3099" w:author="智誠 楊" w:date="2021-05-07T11:32:00Z"/>
                <w:del w:id="3100" w:author="張金龍" w:date="2021-06-02T13:45:00Z"/>
                <w:rFonts w:ascii="標楷體" w:eastAsia="標楷體" w:hAnsi="標楷體"/>
                <w:color w:val="FF0000"/>
              </w:rPr>
            </w:pPr>
            <w:ins w:id="3101" w:author="智誠 楊" w:date="2021-05-07T13:42:00Z">
              <w:del w:id="3102" w:author="張金龍" w:date="2021-06-02T13:45:00Z">
                <w:r w:rsidDel="00732CC7">
                  <w:rPr>
                    <w:rFonts w:ascii="標楷體" w:eastAsia="標楷體" w:hAnsi="標楷體"/>
                  </w:rPr>
                  <w:delText>MlaundryParas</w:delText>
                </w:r>
                <w:r w:rsidDel="00732CC7">
                  <w:rPr>
                    <w:rFonts w:ascii="標楷體" w:eastAsia="標楷體" w:hAnsi="標楷體" w:hint="eastAsia"/>
                  </w:rPr>
                  <w:delText>.</w:delText>
                </w:r>
              </w:del>
            </w:ins>
            <w:ins w:id="3103" w:author="智誠 楊" w:date="2021-05-07T13:43:00Z">
              <w:del w:id="3104" w:author="張金龍" w:date="2021-06-02T13:45:00Z">
                <w:r w:rsidRPr="00050F5E" w:rsidDel="00732CC7">
                  <w:rPr>
                    <w:rFonts w:ascii="標楷體" w:eastAsia="標楷體" w:hAnsi="標楷體"/>
                  </w:rPr>
                  <w:delText>Factor2AmtStart</w:delText>
                </w:r>
              </w:del>
            </w:ins>
          </w:p>
        </w:tc>
        <w:tc>
          <w:tcPr>
            <w:tcW w:w="1896" w:type="dxa"/>
            <w:tcPrChange w:id="3105" w:author="智誠 楊" w:date="2021-05-07T13:44:00Z">
              <w:tcPr>
                <w:tcW w:w="2027" w:type="dxa"/>
                <w:gridSpan w:val="2"/>
              </w:tcPr>
            </w:tcPrChange>
          </w:tcPr>
          <w:p w14:paraId="73C61E1A" w14:textId="77777777" w:rsidR="00E443FD" w:rsidRPr="00847BB7" w:rsidDel="00732CC7" w:rsidRDefault="00E443FD" w:rsidP="005860B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ins w:id="3106" w:author="智誠 楊" w:date="2021-05-07T11:32:00Z"/>
                <w:del w:id="3107" w:author="張金龍" w:date="2021-06-02T13:45:00Z"/>
                <w:rFonts w:ascii="標楷體" w:eastAsia="標楷體" w:hAnsi="標楷體" w:cs="細明體"/>
                <w:color w:val="000000"/>
                <w:spacing w:val="15"/>
                <w:kern w:val="0"/>
              </w:rPr>
            </w:pPr>
          </w:p>
        </w:tc>
        <w:tc>
          <w:tcPr>
            <w:tcW w:w="514" w:type="dxa"/>
            <w:tcPrChange w:id="3108" w:author="智誠 楊" w:date="2021-05-07T13:44:00Z">
              <w:tcPr>
                <w:tcW w:w="514" w:type="dxa"/>
              </w:tcPr>
            </w:tcPrChange>
          </w:tcPr>
          <w:p w14:paraId="127DC761" w14:textId="77777777" w:rsidR="00E443FD" w:rsidRPr="00847BB7" w:rsidDel="00732CC7" w:rsidRDefault="00E443FD" w:rsidP="005860B0">
            <w:pPr>
              <w:rPr>
                <w:ins w:id="3109" w:author="智誠 楊" w:date="2021-05-07T11:32:00Z"/>
                <w:del w:id="3110" w:author="張金龍" w:date="2021-06-02T13:45:00Z"/>
                <w:rFonts w:ascii="標楷體" w:eastAsia="標楷體" w:hAnsi="標楷體"/>
              </w:rPr>
            </w:pPr>
            <w:ins w:id="3111" w:author="智誠 楊" w:date="2021-05-07T12:00:00Z">
              <w:del w:id="3112" w:author="張金龍" w:date="2021-06-02T13:45:00Z">
                <w:r w:rsidDel="00732CC7">
                  <w:rPr>
                    <w:rFonts w:ascii="標楷體" w:eastAsia="標楷體" w:hAnsi="標楷體" w:hint="eastAsia"/>
                  </w:rPr>
                  <w:delText>V</w:delText>
                </w:r>
              </w:del>
            </w:ins>
          </w:p>
        </w:tc>
        <w:tc>
          <w:tcPr>
            <w:tcW w:w="407" w:type="dxa"/>
            <w:tcPrChange w:id="3113" w:author="智誠 楊" w:date="2021-05-07T13:44:00Z">
              <w:tcPr>
                <w:tcW w:w="407" w:type="dxa"/>
              </w:tcPr>
            </w:tcPrChange>
          </w:tcPr>
          <w:p w14:paraId="7E56987F" w14:textId="77777777" w:rsidR="00E443FD" w:rsidRPr="00847BB7" w:rsidDel="00732CC7" w:rsidRDefault="00E443FD" w:rsidP="005860B0">
            <w:pPr>
              <w:jc w:val="center"/>
              <w:rPr>
                <w:ins w:id="3114" w:author="智誠 楊" w:date="2021-05-07T11:32:00Z"/>
                <w:del w:id="3115" w:author="張金龍" w:date="2021-06-02T13:45:00Z"/>
                <w:rFonts w:ascii="標楷體" w:eastAsia="標楷體" w:hAnsi="標楷體"/>
              </w:rPr>
            </w:pPr>
            <w:ins w:id="3116" w:author="智誠 楊" w:date="2021-05-07T12:00:00Z">
              <w:del w:id="3117" w:author="張金龍" w:date="2021-06-02T13:45:00Z">
                <w:r w:rsidRPr="00A01A6B" w:rsidDel="00732CC7">
                  <w:rPr>
                    <w:rFonts w:ascii="標楷體" w:eastAsia="標楷體" w:hAnsi="標楷體" w:hint="eastAsia"/>
                  </w:rPr>
                  <w:delText>W</w:delText>
                </w:r>
              </w:del>
            </w:ins>
          </w:p>
        </w:tc>
        <w:tc>
          <w:tcPr>
            <w:tcW w:w="3544" w:type="dxa"/>
            <w:tcPrChange w:id="3118" w:author="智誠 楊" w:date="2021-05-07T13:44:00Z">
              <w:tcPr>
                <w:tcW w:w="3544" w:type="dxa"/>
              </w:tcPr>
            </w:tcPrChange>
          </w:tcPr>
          <w:p w14:paraId="5B252C2F" w14:textId="77777777" w:rsidR="00E443FD" w:rsidDel="00732CC7" w:rsidRDefault="00E443FD" w:rsidP="005860B0">
            <w:pPr>
              <w:snapToGrid w:val="0"/>
              <w:ind w:left="238" w:hangingChars="99" w:hanging="238"/>
              <w:rPr>
                <w:ins w:id="3119" w:author="智誠 楊" w:date="2021-05-07T13:44:00Z"/>
                <w:del w:id="3120" w:author="張金龍" w:date="2021-06-02T13:45:00Z"/>
                <w:rFonts w:ascii="標楷體" w:eastAsia="標楷體" w:hAnsi="標楷體"/>
                <w:color w:val="000000" w:themeColor="text1"/>
              </w:rPr>
            </w:pPr>
            <w:ins w:id="3121" w:author="智誠 楊" w:date="2021-05-07T13:44:00Z">
              <w:del w:id="3122" w:author="張金龍" w:date="2021-06-02T13:45:00Z">
                <w:r w:rsidRPr="00A01A6B" w:rsidDel="00732CC7">
                  <w:rPr>
                    <w:rFonts w:ascii="標楷體" w:eastAsia="標楷體" w:hAnsi="標楷體" w:hint="eastAsia"/>
                    <w:color w:val="000000" w:themeColor="text1"/>
                  </w:rPr>
                  <w:delText>1.</w:delText>
                </w:r>
                <w:r w:rsidDel="00732CC7">
                  <w:rPr>
                    <w:rFonts w:ascii="標楷體" w:eastAsia="標楷體" w:hAnsi="標楷體" w:hint="eastAsia"/>
                    <w:color w:val="000000" w:themeColor="text1"/>
                  </w:rPr>
                  <w:delText>自動顯示,可修改</w:delText>
                </w:r>
              </w:del>
            </w:ins>
          </w:p>
          <w:p w14:paraId="3C1CDE37" w14:textId="77777777" w:rsidR="00E443FD" w:rsidRPr="000726A1" w:rsidDel="00732CC7" w:rsidRDefault="00E443FD" w:rsidP="005860B0">
            <w:pPr>
              <w:ind w:left="240" w:hangingChars="100" w:hanging="240"/>
              <w:rPr>
                <w:ins w:id="3123" w:author="智誠 楊" w:date="2021-05-07T11:32:00Z"/>
                <w:del w:id="3124" w:author="張金龍" w:date="2021-06-02T13:45:00Z"/>
                <w:rFonts w:ascii="標楷體" w:eastAsia="標楷體" w:hAnsi="標楷體"/>
              </w:rPr>
            </w:pPr>
            <w:ins w:id="3125" w:author="智誠 楊" w:date="2021-05-07T13:44:00Z">
              <w:del w:id="3126" w:author="張金龍" w:date="2021-06-02T13:45:00Z">
                <w:r w:rsidDel="00732CC7">
                  <w:rPr>
                    <w:rFonts w:ascii="標楷體" w:eastAsia="標楷體" w:hAnsi="標楷體" w:hint="eastAsia"/>
                  </w:rPr>
                  <w:delText>2.</w:delText>
                </w:r>
                <w:r w:rsidDel="00732CC7">
                  <w:rPr>
                    <w:rFonts w:ascii="標楷體" w:eastAsia="標楷體" w:hAnsi="標楷體"/>
                  </w:rPr>
                  <w:delText>MlaundryParas</w:delText>
                </w:r>
                <w:r w:rsidDel="00732CC7">
                  <w:rPr>
                    <w:rFonts w:ascii="標楷體" w:eastAsia="標楷體" w:hAnsi="標楷體" w:hint="eastAsia"/>
                  </w:rPr>
                  <w:delText>.</w:delText>
                </w:r>
                <w:r w:rsidRPr="00050F5E" w:rsidDel="00732CC7">
                  <w:rPr>
                    <w:rFonts w:ascii="標楷體" w:eastAsia="標楷體" w:hAnsi="標楷體"/>
                  </w:rPr>
                  <w:delText>Factor2AmtStart</w:delText>
                </w:r>
              </w:del>
            </w:ins>
          </w:p>
        </w:tc>
      </w:tr>
      <w:tr w:rsidR="00E443FD" w:rsidRPr="00847BB7" w:rsidDel="00732CC7" w14:paraId="12A2301F" w14:textId="77777777" w:rsidTr="005860B0">
        <w:tblPrEx>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ExChange w:id="3127" w:author="智誠 楊" w:date="2021-05-07T13:44:00Z">
            <w:tblPrEx>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Ex>
          </w:tblPrExChange>
        </w:tblPrEx>
        <w:trPr>
          <w:trHeight w:val="291"/>
          <w:jc w:val="center"/>
          <w:ins w:id="3128" w:author="智誠 楊" w:date="2021-05-07T11:32:00Z"/>
          <w:del w:id="3129" w:author="張金龍" w:date="2021-06-02T13:45:00Z"/>
          <w:trPrChange w:id="3130" w:author="智誠 楊" w:date="2021-05-07T13:44:00Z">
            <w:trPr>
              <w:trHeight w:val="291"/>
              <w:jc w:val="center"/>
            </w:trPr>
          </w:trPrChange>
        </w:trPr>
        <w:tc>
          <w:tcPr>
            <w:tcW w:w="456" w:type="dxa"/>
            <w:tcPrChange w:id="3131" w:author="智誠 楊" w:date="2021-05-07T13:44:00Z">
              <w:tcPr>
                <w:tcW w:w="456" w:type="dxa"/>
              </w:tcPr>
            </w:tcPrChange>
          </w:tcPr>
          <w:p w14:paraId="393D028A" w14:textId="77777777" w:rsidR="00E443FD" w:rsidRPr="00847BB7" w:rsidDel="00732CC7" w:rsidRDefault="00E443FD" w:rsidP="005860B0">
            <w:pPr>
              <w:rPr>
                <w:ins w:id="3132" w:author="智誠 楊" w:date="2021-05-07T11:32:00Z"/>
                <w:del w:id="3133" w:author="張金龍" w:date="2021-06-02T13:45:00Z"/>
                <w:rFonts w:ascii="標楷體" w:eastAsia="標楷體" w:hAnsi="標楷體"/>
              </w:rPr>
            </w:pPr>
            <w:ins w:id="3134" w:author="智誠 楊" w:date="2021-05-07T11:32:00Z">
              <w:del w:id="3135" w:author="張金龍" w:date="2021-06-02T13:45:00Z">
                <w:r w:rsidDel="00732CC7">
                  <w:rPr>
                    <w:rFonts w:ascii="標楷體" w:eastAsia="標楷體" w:hAnsi="標楷體" w:hint="eastAsia"/>
                  </w:rPr>
                  <w:delText>4.</w:delText>
                </w:r>
              </w:del>
            </w:ins>
          </w:p>
        </w:tc>
        <w:tc>
          <w:tcPr>
            <w:tcW w:w="1736" w:type="dxa"/>
            <w:tcPrChange w:id="3136" w:author="智誠 楊" w:date="2021-05-07T13:44:00Z">
              <w:tcPr>
                <w:tcW w:w="1736" w:type="dxa"/>
              </w:tcPr>
            </w:tcPrChange>
          </w:tcPr>
          <w:p w14:paraId="749728DE" w14:textId="77777777" w:rsidR="00E443FD" w:rsidRPr="00847BB7" w:rsidDel="00732CC7" w:rsidRDefault="00E443FD" w:rsidP="005860B0">
            <w:pPr>
              <w:rPr>
                <w:ins w:id="3137" w:author="智誠 楊" w:date="2021-05-07T11:32:00Z"/>
                <w:del w:id="3138" w:author="張金龍" w:date="2021-06-02T13:45:00Z"/>
                <w:rFonts w:ascii="標楷體" w:eastAsia="標楷體" w:hAnsi="標楷體"/>
              </w:rPr>
            </w:pPr>
            <w:ins w:id="3139" w:author="智誠 楊" w:date="2021-05-07T11:58:00Z">
              <w:del w:id="3140" w:author="張金龍" w:date="2021-06-02T13:45:00Z">
                <w:r w:rsidDel="00732CC7">
                  <w:rPr>
                    <w:rFonts w:ascii="標楷體" w:eastAsia="標楷體" w:hAnsi="標楷體" w:hint="eastAsia"/>
                  </w:rPr>
                  <w:delText>單筆金額</w:delText>
                </w:r>
              </w:del>
            </w:ins>
            <w:ins w:id="3141" w:author="智誠 楊" w:date="2021-05-07T14:00:00Z">
              <w:del w:id="3142" w:author="張金龍" w:date="2021-06-02T13:45:00Z">
                <w:r w:rsidDel="00732CC7">
                  <w:rPr>
                    <w:rFonts w:ascii="標楷體" w:eastAsia="標楷體" w:hAnsi="標楷體" w:hint="eastAsia"/>
                  </w:rPr>
                  <w:delText>-</w:delText>
                </w:r>
              </w:del>
            </w:ins>
            <w:ins w:id="3143" w:author="智誠 楊" w:date="2021-05-07T11:58:00Z">
              <w:del w:id="3144" w:author="張金龍" w:date="2021-06-02T13:45:00Z">
                <w:r w:rsidDel="00732CC7">
                  <w:rPr>
                    <w:rFonts w:ascii="標楷體" w:eastAsia="標楷體" w:hAnsi="標楷體" w:hint="eastAsia"/>
                  </w:rPr>
                  <w:delText>迄</w:delText>
                </w:r>
              </w:del>
            </w:ins>
          </w:p>
        </w:tc>
        <w:tc>
          <w:tcPr>
            <w:tcW w:w="751" w:type="dxa"/>
            <w:tcPrChange w:id="3145" w:author="智誠 楊" w:date="2021-05-07T13:44:00Z">
              <w:tcPr>
                <w:tcW w:w="751" w:type="dxa"/>
              </w:tcPr>
            </w:tcPrChange>
          </w:tcPr>
          <w:p w14:paraId="6607CA73" w14:textId="77777777" w:rsidR="00E443FD" w:rsidRPr="00847BB7" w:rsidDel="00732CC7" w:rsidRDefault="00E443FD" w:rsidP="005860B0">
            <w:pPr>
              <w:rPr>
                <w:ins w:id="3146" w:author="智誠 楊" w:date="2021-05-07T11:32:00Z"/>
                <w:del w:id="3147" w:author="張金龍" w:date="2021-06-02T13:45:00Z"/>
                <w:rFonts w:ascii="標楷體" w:eastAsia="標楷體" w:hAnsi="標楷體"/>
              </w:rPr>
            </w:pPr>
            <w:ins w:id="3148" w:author="智誠 楊" w:date="2021-05-07T11:59:00Z">
              <w:del w:id="3149" w:author="張金龍" w:date="2021-06-02T13:45:00Z">
                <w:r w:rsidDel="00732CC7">
                  <w:rPr>
                    <w:rFonts w:ascii="標楷體" w:eastAsia="標楷體" w:hAnsi="標楷體" w:hint="eastAsia"/>
                  </w:rPr>
                  <w:delText>14</w:delText>
                </w:r>
              </w:del>
            </w:ins>
          </w:p>
        </w:tc>
        <w:tc>
          <w:tcPr>
            <w:tcW w:w="1436" w:type="dxa"/>
            <w:tcPrChange w:id="3150" w:author="智誠 楊" w:date="2021-05-07T13:44:00Z">
              <w:tcPr>
                <w:tcW w:w="1305" w:type="dxa"/>
              </w:tcPr>
            </w:tcPrChange>
          </w:tcPr>
          <w:p w14:paraId="53EE9D14" w14:textId="77777777" w:rsidR="00E443FD" w:rsidRPr="00847BB7" w:rsidDel="00732CC7" w:rsidRDefault="00E443FD" w:rsidP="005860B0">
            <w:pPr>
              <w:rPr>
                <w:ins w:id="3151" w:author="智誠 楊" w:date="2021-05-07T11:32:00Z"/>
                <w:del w:id="3152" w:author="張金龍" w:date="2021-06-02T13:45:00Z"/>
                <w:rFonts w:ascii="標楷體" w:eastAsia="標楷體" w:hAnsi="標楷體"/>
              </w:rPr>
            </w:pPr>
            <w:ins w:id="3153" w:author="智誠 楊" w:date="2021-05-07T13:43:00Z">
              <w:del w:id="3154" w:author="張金龍" w:date="2021-06-02T13:45:00Z">
                <w:r w:rsidDel="00732CC7">
                  <w:rPr>
                    <w:rFonts w:ascii="標楷體" w:eastAsia="標楷體" w:hAnsi="標楷體"/>
                  </w:rPr>
                  <w:delText>MlaundryParas</w:delText>
                </w:r>
                <w:r w:rsidDel="00732CC7">
                  <w:rPr>
                    <w:rFonts w:ascii="標楷體" w:eastAsia="標楷體" w:hAnsi="標楷體" w:hint="eastAsia"/>
                  </w:rPr>
                  <w:delText>.</w:delText>
                </w:r>
                <w:r w:rsidRPr="00050F5E" w:rsidDel="00732CC7">
                  <w:rPr>
                    <w:rFonts w:ascii="標楷體" w:eastAsia="標楷體" w:hAnsi="標楷體"/>
                  </w:rPr>
                  <w:delText>Factor2AmtEnd</w:delText>
                </w:r>
              </w:del>
            </w:ins>
          </w:p>
        </w:tc>
        <w:tc>
          <w:tcPr>
            <w:tcW w:w="1896" w:type="dxa"/>
            <w:tcPrChange w:id="3155" w:author="智誠 楊" w:date="2021-05-07T13:44:00Z">
              <w:tcPr>
                <w:tcW w:w="2027" w:type="dxa"/>
                <w:gridSpan w:val="2"/>
              </w:tcPr>
            </w:tcPrChange>
          </w:tcPr>
          <w:p w14:paraId="040CF969" w14:textId="77777777" w:rsidR="00E443FD" w:rsidRPr="00847BB7" w:rsidDel="00732CC7" w:rsidRDefault="00E443FD" w:rsidP="005860B0">
            <w:pPr>
              <w:rPr>
                <w:ins w:id="3156" w:author="智誠 楊" w:date="2021-05-07T11:32:00Z"/>
                <w:del w:id="3157" w:author="張金龍" w:date="2021-06-02T13:45:00Z"/>
                <w:rFonts w:ascii="標楷體" w:eastAsia="標楷體" w:hAnsi="標楷體"/>
                <w:lang w:eastAsia="zh-HK"/>
              </w:rPr>
            </w:pPr>
          </w:p>
        </w:tc>
        <w:tc>
          <w:tcPr>
            <w:tcW w:w="514" w:type="dxa"/>
            <w:tcPrChange w:id="3158" w:author="智誠 楊" w:date="2021-05-07T13:44:00Z">
              <w:tcPr>
                <w:tcW w:w="514" w:type="dxa"/>
              </w:tcPr>
            </w:tcPrChange>
          </w:tcPr>
          <w:p w14:paraId="00C8EF44" w14:textId="77777777" w:rsidR="00E443FD" w:rsidRPr="00847BB7" w:rsidDel="00732CC7" w:rsidRDefault="00E443FD" w:rsidP="005860B0">
            <w:pPr>
              <w:rPr>
                <w:ins w:id="3159" w:author="智誠 楊" w:date="2021-05-07T11:32:00Z"/>
                <w:del w:id="3160" w:author="張金龍" w:date="2021-06-02T13:45:00Z"/>
                <w:rFonts w:ascii="標楷體" w:eastAsia="標楷體" w:hAnsi="標楷體"/>
              </w:rPr>
            </w:pPr>
            <w:ins w:id="3161" w:author="智誠 楊" w:date="2021-05-07T12:00:00Z">
              <w:del w:id="3162" w:author="張金龍" w:date="2021-06-02T13:45:00Z">
                <w:r w:rsidDel="00732CC7">
                  <w:rPr>
                    <w:rFonts w:ascii="標楷體" w:eastAsia="標楷體" w:hAnsi="標楷體" w:hint="eastAsia"/>
                  </w:rPr>
                  <w:delText>V</w:delText>
                </w:r>
              </w:del>
            </w:ins>
          </w:p>
        </w:tc>
        <w:tc>
          <w:tcPr>
            <w:tcW w:w="407" w:type="dxa"/>
            <w:tcPrChange w:id="3163" w:author="智誠 楊" w:date="2021-05-07T13:44:00Z">
              <w:tcPr>
                <w:tcW w:w="407" w:type="dxa"/>
              </w:tcPr>
            </w:tcPrChange>
          </w:tcPr>
          <w:p w14:paraId="378FA712" w14:textId="77777777" w:rsidR="00E443FD" w:rsidRPr="00847BB7" w:rsidDel="00732CC7" w:rsidRDefault="00E443FD" w:rsidP="005860B0">
            <w:pPr>
              <w:jc w:val="center"/>
              <w:rPr>
                <w:ins w:id="3164" w:author="智誠 楊" w:date="2021-05-07T11:32:00Z"/>
                <w:del w:id="3165" w:author="張金龍" w:date="2021-06-02T13:45:00Z"/>
                <w:rFonts w:ascii="標楷體" w:eastAsia="標楷體" w:hAnsi="標楷體"/>
              </w:rPr>
            </w:pPr>
            <w:ins w:id="3166" w:author="智誠 楊" w:date="2021-05-07T12:00:00Z">
              <w:del w:id="3167" w:author="張金龍" w:date="2021-06-02T13:45:00Z">
                <w:r w:rsidRPr="00A01A6B" w:rsidDel="00732CC7">
                  <w:rPr>
                    <w:rFonts w:ascii="標楷體" w:eastAsia="標楷體" w:hAnsi="標楷體" w:hint="eastAsia"/>
                  </w:rPr>
                  <w:delText>W</w:delText>
                </w:r>
              </w:del>
            </w:ins>
          </w:p>
        </w:tc>
        <w:tc>
          <w:tcPr>
            <w:tcW w:w="3544" w:type="dxa"/>
            <w:tcPrChange w:id="3168" w:author="智誠 楊" w:date="2021-05-07T13:44:00Z">
              <w:tcPr>
                <w:tcW w:w="3544" w:type="dxa"/>
              </w:tcPr>
            </w:tcPrChange>
          </w:tcPr>
          <w:p w14:paraId="1D092D31" w14:textId="77777777" w:rsidR="00E443FD" w:rsidDel="00732CC7" w:rsidRDefault="00E443FD" w:rsidP="005860B0">
            <w:pPr>
              <w:snapToGrid w:val="0"/>
              <w:ind w:left="238" w:hangingChars="99" w:hanging="238"/>
              <w:rPr>
                <w:ins w:id="3169" w:author="智誠 楊" w:date="2021-05-07T13:44:00Z"/>
                <w:del w:id="3170" w:author="張金龍" w:date="2021-06-02T13:45:00Z"/>
                <w:rFonts w:ascii="標楷體" w:eastAsia="標楷體" w:hAnsi="標楷體"/>
                <w:color w:val="000000" w:themeColor="text1"/>
              </w:rPr>
            </w:pPr>
            <w:ins w:id="3171" w:author="智誠 楊" w:date="2021-05-07T13:44:00Z">
              <w:del w:id="3172" w:author="張金龍" w:date="2021-06-02T13:45:00Z">
                <w:r w:rsidRPr="00A01A6B" w:rsidDel="00732CC7">
                  <w:rPr>
                    <w:rFonts w:ascii="標楷體" w:eastAsia="標楷體" w:hAnsi="標楷體" w:hint="eastAsia"/>
                    <w:color w:val="000000" w:themeColor="text1"/>
                  </w:rPr>
                  <w:delText>1.</w:delText>
                </w:r>
                <w:r w:rsidDel="00732CC7">
                  <w:rPr>
                    <w:rFonts w:ascii="標楷體" w:eastAsia="標楷體" w:hAnsi="標楷體" w:hint="eastAsia"/>
                    <w:color w:val="000000" w:themeColor="text1"/>
                  </w:rPr>
                  <w:delText>自動顯示,可修改</w:delText>
                </w:r>
              </w:del>
            </w:ins>
          </w:p>
          <w:p w14:paraId="041772F7" w14:textId="77777777" w:rsidR="00E443FD" w:rsidRPr="000267BA" w:rsidDel="00732CC7" w:rsidRDefault="00E443FD" w:rsidP="005860B0">
            <w:pPr>
              <w:ind w:left="240" w:hangingChars="100" w:hanging="240"/>
              <w:rPr>
                <w:ins w:id="3173" w:author="智誠 楊" w:date="2021-05-07T11:32:00Z"/>
                <w:del w:id="3174" w:author="張金龍" w:date="2021-06-02T13:45:00Z"/>
                <w:rFonts w:ascii="標楷體" w:eastAsia="標楷體" w:hAnsi="標楷體"/>
              </w:rPr>
            </w:pPr>
            <w:ins w:id="3175" w:author="智誠 楊" w:date="2021-05-07T13:44:00Z">
              <w:del w:id="3176" w:author="張金龍" w:date="2021-06-02T13:45:00Z">
                <w:r w:rsidDel="00732CC7">
                  <w:rPr>
                    <w:rFonts w:ascii="標楷體" w:eastAsia="標楷體" w:hAnsi="標楷體" w:hint="eastAsia"/>
                  </w:rPr>
                  <w:delText>2.</w:delText>
                </w:r>
                <w:r w:rsidDel="00732CC7">
                  <w:rPr>
                    <w:rFonts w:ascii="標楷體" w:eastAsia="標楷體" w:hAnsi="標楷體"/>
                  </w:rPr>
                  <w:delText>MlaundryParas</w:delText>
                </w:r>
                <w:r w:rsidDel="00732CC7">
                  <w:rPr>
                    <w:rFonts w:ascii="標楷體" w:eastAsia="標楷體" w:hAnsi="標楷體" w:hint="eastAsia"/>
                  </w:rPr>
                  <w:delText>.</w:delText>
                </w:r>
                <w:r w:rsidRPr="00050F5E" w:rsidDel="00732CC7">
                  <w:rPr>
                    <w:rFonts w:ascii="標楷體" w:eastAsia="標楷體" w:hAnsi="標楷體"/>
                  </w:rPr>
                  <w:delText>Factor2AmtEnd</w:delText>
                </w:r>
              </w:del>
            </w:ins>
          </w:p>
        </w:tc>
      </w:tr>
      <w:tr w:rsidR="00E443FD" w:rsidRPr="00847BB7" w:rsidDel="00732CC7" w14:paraId="46F34A49" w14:textId="77777777" w:rsidTr="005860B0">
        <w:tblPrEx>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ExChange w:id="3177" w:author="智誠 楊" w:date="2021-05-07T13:44:00Z">
            <w:tblPrEx>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Ex>
          </w:tblPrExChange>
        </w:tblPrEx>
        <w:trPr>
          <w:trHeight w:val="291"/>
          <w:jc w:val="center"/>
          <w:ins w:id="3178" w:author="智誠 楊" w:date="2021-05-07T11:58:00Z"/>
          <w:del w:id="3179" w:author="張金龍" w:date="2021-06-02T13:45:00Z"/>
          <w:trPrChange w:id="3180" w:author="智誠 楊" w:date="2021-05-07T13:44:00Z">
            <w:trPr>
              <w:trHeight w:val="291"/>
              <w:jc w:val="center"/>
            </w:trPr>
          </w:trPrChange>
        </w:trPr>
        <w:tc>
          <w:tcPr>
            <w:tcW w:w="2192" w:type="dxa"/>
            <w:gridSpan w:val="2"/>
            <w:tcPrChange w:id="3181" w:author="智誠 楊" w:date="2021-05-07T13:44:00Z">
              <w:tcPr>
                <w:tcW w:w="2192" w:type="dxa"/>
                <w:gridSpan w:val="2"/>
              </w:tcPr>
            </w:tcPrChange>
          </w:tcPr>
          <w:p w14:paraId="731CC630" w14:textId="77777777" w:rsidR="00E443FD" w:rsidDel="00732CC7" w:rsidRDefault="00E443FD" w:rsidP="005860B0">
            <w:pPr>
              <w:rPr>
                <w:ins w:id="3182" w:author="智誠 楊" w:date="2021-05-07T11:58:00Z"/>
                <w:del w:id="3183" w:author="張金龍" w:date="2021-06-02T13:45:00Z"/>
                <w:rFonts w:ascii="標楷體" w:eastAsia="標楷體" w:hAnsi="標楷體"/>
              </w:rPr>
            </w:pPr>
            <w:ins w:id="3184" w:author="智誠 楊" w:date="2021-05-07T11:58:00Z">
              <w:del w:id="3185" w:author="張金龍" w:date="2021-06-02T13:45:00Z">
                <w:r w:rsidDel="00732CC7">
                  <w:rPr>
                    <w:rFonts w:ascii="標楷體" w:eastAsia="標楷體" w:hAnsi="標楷體" w:hint="eastAsia"/>
                  </w:rPr>
                  <w:delText>洗錢樣態三</w:delText>
                </w:r>
              </w:del>
            </w:ins>
          </w:p>
        </w:tc>
        <w:tc>
          <w:tcPr>
            <w:tcW w:w="751" w:type="dxa"/>
            <w:tcPrChange w:id="3186" w:author="智誠 楊" w:date="2021-05-07T13:44:00Z">
              <w:tcPr>
                <w:tcW w:w="751" w:type="dxa"/>
              </w:tcPr>
            </w:tcPrChange>
          </w:tcPr>
          <w:p w14:paraId="31EC10BB" w14:textId="77777777" w:rsidR="00E443FD" w:rsidRPr="00847BB7" w:rsidDel="00732CC7" w:rsidRDefault="00E443FD" w:rsidP="005860B0">
            <w:pPr>
              <w:rPr>
                <w:ins w:id="3187" w:author="智誠 楊" w:date="2021-05-07T11:58:00Z"/>
                <w:del w:id="3188" w:author="張金龍" w:date="2021-06-02T13:45:00Z"/>
                <w:rFonts w:ascii="標楷體" w:eastAsia="標楷體" w:hAnsi="標楷體"/>
              </w:rPr>
            </w:pPr>
          </w:p>
        </w:tc>
        <w:tc>
          <w:tcPr>
            <w:tcW w:w="1436" w:type="dxa"/>
            <w:tcPrChange w:id="3189" w:author="智誠 楊" w:date="2021-05-07T13:44:00Z">
              <w:tcPr>
                <w:tcW w:w="1305" w:type="dxa"/>
              </w:tcPr>
            </w:tcPrChange>
          </w:tcPr>
          <w:p w14:paraId="484AA1FC" w14:textId="77777777" w:rsidR="00E443FD" w:rsidRPr="00847BB7" w:rsidDel="00732CC7" w:rsidRDefault="00E443FD" w:rsidP="005860B0">
            <w:pPr>
              <w:rPr>
                <w:ins w:id="3190" w:author="智誠 楊" w:date="2021-05-07T11:58:00Z"/>
                <w:del w:id="3191" w:author="張金龍" w:date="2021-06-02T13:45:00Z"/>
                <w:rFonts w:ascii="標楷體" w:eastAsia="標楷體" w:hAnsi="標楷體"/>
              </w:rPr>
            </w:pPr>
          </w:p>
        </w:tc>
        <w:tc>
          <w:tcPr>
            <w:tcW w:w="1896" w:type="dxa"/>
            <w:tcPrChange w:id="3192" w:author="智誠 楊" w:date="2021-05-07T13:44:00Z">
              <w:tcPr>
                <w:tcW w:w="2027" w:type="dxa"/>
                <w:gridSpan w:val="2"/>
              </w:tcPr>
            </w:tcPrChange>
          </w:tcPr>
          <w:p w14:paraId="72352865" w14:textId="77777777" w:rsidR="00E443FD" w:rsidRPr="00847BB7" w:rsidDel="00732CC7" w:rsidRDefault="00E443FD" w:rsidP="005860B0">
            <w:pPr>
              <w:rPr>
                <w:ins w:id="3193" w:author="智誠 楊" w:date="2021-05-07T11:58:00Z"/>
                <w:del w:id="3194" w:author="張金龍" w:date="2021-06-02T13:45:00Z"/>
                <w:rFonts w:ascii="標楷體" w:eastAsia="標楷體" w:hAnsi="標楷體"/>
                <w:lang w:eastAsia="zh-HK"/>
              </w:rPr>
            </w:pPr>
          </w:p>
        </w:tc>
        <w:tc>
          <w:tcPr>
            <w:tcW w:w="514" w:type="dxa"/>
            <w:tcPrChange w:id="3195" w:author="智誠 楊" w:date="2021-05-07T13:44:00Z">
              <w:tcPr>
                <w:tcW w:w="514" w:type="dxa"/>
              </w:tcPr>
            </w:tcPrChange>
          </w:tcPr>
          <w:p w14:paraId="7C5BA173" w14:textId="77777777" w:rsidR="00E443FD" w:rsidRPr="00847BB7" w:rsidDel="00732CC7" w:rsidRDefault="00E443FD" w:rsidP="005860B0">
            <w:pPr>
              <w:rPr>
                <w:ins w:id="3196" w:author="智誠 楊" w:date="2021-05-07T11:58:00Z"/>
                <w:del w:id="3197" w:author="張金龍" w:date="2021-06-02T13:45:00Z"/>
                <w:rFonts w:ascii="標楷體" w:eastAsia="標楷體" w:hAnsi="標楷體"/>
              </w:rPr>
            </w:pPr>
          </w:p>
        </w:tc>
        <w:tc>
          <w:tcPr>
            <w:tcW w:w="407" w:type="dxa"/>
            <w:tcPrChange w:id="3198" w:author="智誠 楊" w:date="2021-05-07T13:44:00Z">
              <w:tcPr>
                <w:tcW w:w="407" w:type="dxa"/>
              </w:tcPr>
            </w:tcPrChange>
          </w:tcPr>
          <w:p w14:paraId="624DB53B" w14:textId="77777777" w:rsidR="00E443FD" w:rsidRPr="00847BB7" w:rsidDel="00732CC7" w:rsidRDefault="00E443FD" w:rsidP="005860B0">
            <w:pPr>
              <w:jc w:val="center"/>
              <w:rPr>
                <w:ins w:id="3199" w:author="智誠 楊" w:date="2021-05-07T11:58:00Z"/>
                <w:del w:id="3200" w:author="張金龍" w:date="2021-06-02T13:45:00Z"/>
                <w:rFonts w:ascii="標楷體" w:eastAsia="標楷體" w:hAnsi="標楷體"/>
              </w:rPr>
            </w:pPr>
          </w:p>
        </w:tc>
        <w:tc>
          <w:tcPr>
            <w:tcW w:w="3544" w:type="dxa"/>
            <w:tcPrChange w:id="3201" w:author="智誠 楊" w:date="2021-05-07T13:44:00Z">
              <w:tcPr>
                <w:tcW w:w="3544" w:type="dxa"/>
              </w:tcPr>
            </w:tcPrChange>
          </w:tcPr>
          <w:p w14:paraId="5A2E8D65" w14:textId="77777777" w:rsidR="00E443FD" w:rsidRPr="000267BA" w:rsidDel="00732CC7" w:rsidRDefault="00E443FD" w:rsidP="005860B0">
            <w:pPr>
              <w:ind w:left="240" w:hangingChars="100" w:hanging="240"/>
              <w:rPr>
                <w:ins w:id="3202" w:author="智誠 楊" w:date="2021-05-07T11:58:00Z"/>
                <w:del w:id="3203" w:author="張金龍" w:date="2021-06-02T13:45:00Z"/>
                <w:rFonts w:ascii="標楷體" w:eastAsia="標楷體" w:hAnsi="標楷體"/>
              </w:rPr>
            </w:pPr>
          </w:p>
        </w:tc>
      </w:tr>
      <w:tr w:rsidR="00E443FD" w:rsidRPr="00847BB7" w:rsidDel="00732CC7" w14:paraId="53A3002A" w14:textId="77777777" w:rsidTr="005860B0">
        <w:tblPrEx>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ExChange w:id="3204" w:author="智誠 楊" w:date="2021-05-07T13:44:00Z">
            <w:tblPrEx>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Ex>
          </w:tblPrExChange>
        </w:tblPrEx>
        <w:trPr>
          <w:trHeight w:val="291"/>
          <w:jc w:val="center"/>
          <w:ins w:id="3205" w:author="智誠 楊" w:date="2021-05-07T11:58:00Z"/>
          <w:del w:id="3206" w:author="張金龍" w:date="2021-06-02T13:45:00Z"/>
          <w:trPrChange w:id="3207" w:author="智誠 楊" w:date="2021-05-07T13:44:00Z">
            <w:trPr>
              <w:trHeight w:val="291"/>
              <w:jc w:val="center"/>
            </w:trPr>
          </w:trPrChange>
        </w:trPr>
        <w:tc>
          <w:tcPr>
            <w:tcW w:w="456" w:type="dxa"/>
            <w:tcPrChange w:id="3208" w:author="智誠 楊" w:date="2021-05-07T13:44:00Z">
              <w:tcPr>
                <w:tcW w:w="456" w:type="dxa"/>
              </w:tcPr>
            </w:tcPrChange>
          </w:tcPr>
          <w:p w14:paraId="7E75B040" w14:textId="77777777" w:rsidR="00E443FD" w:rsidDel="00732CC7" w:rsidRDefault="00E443FD" w:rsidP="005860B0">
            <w:pPr>
              <w:rPr>
                <w:ins w:id="3209" w:author="智誠 楊" w:date="2021-05-07T11:58:00Z"/>
                <w:del w:id="3210" w:author="張金龍" w:date="2021-06-02T13:45:00Z"/>
                <w:rFonts w:ascii="標楷體" w:eastAsia="標楷體" w:hAnsi="標楷體"/>
              </w:rPr>
            </w:pPr>
            <w:ins w:id="3211" w:author="智誠 楊" w:date="2021-05-07T11:59:00Z">
              <w:del w:id="3212" w:author="張金龍" w:date="2021-06-02T13:45:00Z">
                <w:r w:rsidDel="00732CC7">
                  <w:rPr>
                    <w:rFonts w:ascii="標楷體" w:eastAsia="標楷體" w:hAnsi="標楷體" w:hint="eastAsia"/>
                  </w:rPr>
                  <w:delText>5</w:delText>
                </w:r>
              </w:del>
            </w:ins>
          </w:p>
        </w:tc>
        <w:tc>
          <w:tcPr>
            <w:tcW w:w="1736" w:type="dxa"/>
            <w:tcPrChange w:id="3213" w:author="智誠 楊" w:date="2021-05-07T13:44:00Z">
              <w:tcPr>
                <w:tcW w:w="1736" w:type="dxa"/>
              </w:tcPr>
            </w:tcPrChange>
          </w:tcPr>
          <w:p w14:paraId="03F7905F" w14:textId="77777777" w:rsidR="00E443FD" w:rsidDel="00732CC7" w:rsidRDefault="00E443FD" w:rsidP="005860B0">
            <w:pPr>
              <w:rPr>
                <w:ins w:id="3214" w:author="智誠 楊" w:date="2021-05-07T11:58:00Z"/>
                <w:del w:id="3215" w:author="張金龍" w:date="2021-06-02T13:45:00Z"/>
                <w:rFonts w:ascii="標楷體" w:eastAsia="標楷體" w:hAnsi="標楷體"/>
              </w:rPr>
            </w:pPr>
            <w:ins w:id="3216" w:author="智誠 楊" w:date="2021-05-07T11:59:00Z">
              <w:del w:id="3217" w:author="張金龍" w:date="2021-06-02T13:45:00Z">
                <w:r w:rsidDel="00732CC7">
                  <w:rPr>
                    <w:rFonts w:ascii="標楷體" w:eastAsia="標楷體" w:hAnsi="標楷體" w:hint="eastAsia"/>
                  </w:rPr>
                  <w:delText>金額合計超過</w:delText>
                </w:r>
              </w:del>
            </w:ins>
          </w:p>
        </w:tc>
        <w:tc>
          <w:tcPr>
            <w:tcW w:w="751" w:type="dxa"/>
            <w:tcPrChange w:id="3218" w:author="智誠 楊" w:date="2021-05-07T13:44:00Z">
              <w:tcPr>
                <w:tcW w:w="751" w:type="dxa"/>
              </w:tcPr>
            </w:tcPrChange>
          </w:tcPr>
          <w:p w14:paraId="4B6A4F92" w14:textId="77777777" w:rsidR="00E443FD" w:rsidRPr="00847BB7" w:rsidDel="00732CC7" w:rsidRDefault="00E443FD" w:rsidP="005860B0">
            <w:pPr>
              <w:rPr>
                <w:ins w:id="3219" w:author="智誠 楊" w:date="2021-05-07T11:58:00Z"/>
                <w:del w:id="3220" w:author="張金龍" w:date="2021-06-02T13:45:00Z"/>
                <w:rFonts w:ascii="標楷體" w:eastAsia="標楷體" w:hAnsi="標楷體"/>
              </w:rPr>
            </w:pPr>
            <w:ins w:id="3221" w:author="智誠 楊" w:date="2021-05-07T11:59:00Z">
              <w:del w:id="3222" w:author="張金龍" w:date="2021-06-02T13:45:00Z">
                <w:r w:rsidDel="00732CC7">
                  <w:rPr>
                    <w:rFonts w:ascii="標楷體" w:eastAsia="標楷體" w:hAnsi="標楷體" w:hint="eastAsia"/>
                  </w:rPr>
                  <w:delText>14</w:delText>
                </w:r>
              </w:del>
            </w:ins>
          </w:p>
        </w:tc>
        <w:tc>
          <w:tcPr>
            <w:tcW w:w="1436" w:type="dxa"/>
            <w:tcPrChange w:id="3223" w:author="智誠 楊" w:date="2021-05-07T13:44:00Z">
              <w:tcPr>
                <w:tcW w:w="1305" w:type="dxa"/>
              </w:tcPr>
            </w:tcPrChange>
          </w:tcPr>
          <w:p w14:paraId="487B83AF" w14:textId="77777777" w:rsidR="00E443FD" w:rsidRPr="00847BB7" w:rsidDel="00732CC7" w:rsidRDefault="00E443FD" w:rsidP="005860B0">
            <w:pPr>
              <w:rPr>
                <w:ins w:id="3224" w:author="智誠 楊" w:date="2021-05-07T11:58:00Z"/>
                <w:del w:id="3225" w:author="張金龍" w:date="2021-06-02T13:45:00Z"/>
                <w:rFonts w:ascii="標楷體" w:eastAsia="標楷體" w:hAnsi="標楷體"/>
              </w:rPr>
            </w:pPr>
            <w:ins w:id="3226" w:author="智誠 楊" w:date="2021-05-07T13:43:00Z">
              <w:del w:id="3227" w:author="張金龍" w:date="2021-06-02T13:45:00Z">
                <w:r w:rsidDel="00732CC7">
                  <w:rPr>
                    <w:rFonts w:ascii="標楷體" w:eastAsia="標楷體" w:hAnsi="標楷體"/>
                  </w:rPr>
                  <w:delText>MlaundryParas</w:delText>
                </w:r>
                <w:r w:rsidDel="00732CC7">
                  <w:rPr>
                    <w:rFonts w:ascii="標楷體" w:eastAsia="標楷體" w:hAnsi="標楷體" w:hint="eastAsia"/>
                  </w:rPr>
                  <w:delText>.</w:delText>
                </w:r>
                <w:r w:rsidRPr="00050F5E" w:rsidDel="00732CC7">
                  <w:rPr>
                    <w:rFonts w:ascii="標楷體" w:eastAsia="標楷體" w:hAnsi="標楷體"/>
                  </w:rPr>
                  <w:delText>Factor3TotLimit</w:delText>
                </w:r>
              </w:del>
            </w:ins>
          </w:p>
        </w:tc>
        <w:tc>
          <w:tcPr>
            <w:tcW w:w="1896" w:type="dxa"/>
            <w:tcPrChange w:id="3228" w:author="智誠 楊" w:date="2021-05-07T13:44:00Z">
              <w:tcPr>
                <w:tcW w:w="2027" w:type="dxa"/>
                <w:gridSpan w:val="2"/>
              </w:tcPr>
            </w:tcPrChange>
          </w:tcPr>
          <w:p w14:paraId="45779CC7" w14:textId="77777777" w:rsidR="00E443FD" w:rsidRPr="00847BB7" w:rsidDel="00732CC7" w:rsidRDefault="00E443FD" w:rsidP="005860B0">
            <w:pPr>
              <w:rPr>
                <w:ins w:id="3229" w:author="智誠 楊" w:date="2021-05-07T11:58:00Z"/>
                <w:del w:id="3230" w:author="張金龍" w:date="2021-06-02T13:45:00Z"/>
                <w:rFonts w:ascii="標楷體" w:eastAsia="標楷體" w:hAnsi="標楷體"/>
                <w:lang w:eastAsia="zh-HK"/>
              </w:rPr>
            </w:pPr>
          </w:p>
        </w:tc>
        <w:tc>
          <w:tcPr>
            <w:tcW w:w="514" w:type="dxa"/>
            <w:tcPrChange w:id="3231" w:author="智誠 楊" w:date="2021-05-07T13:44:00Z">
              <w:tcPr>
                <w:tcW w:w="514" w:type="dxa"/>
              </w:tcPr>
            </w:tcPrChange>
          </w:tcPr>
          <w:p w14:paraId="18C64DB8" w14:textId="77777777" w:rsidR="00E443FD" w:rsidRPr="00847BB7" w:rsidDel="00732CC7" w:rsidRDefault="00E443FD" w:rsidP="005860B0">
            <w:pPr>
              <w:rPr>
                <w:ins w:id="3232" w:author="智誠 楊" w:date="2021-05-07T11:58:00Z"/>
                <w:del w:id="3233" w:author="張金龍" w:date="2021-06-02T13:45:00Z"/>
                <w:rFonts w:ascii="標楷體" w:eastAsia="標楷體" w:hAnsi="標楷體"/>
              </w:rPr>
            </w:pPr>
            <w:ins w:id="3234" w:author="智誠 楊" w:date="2021-05-07T12:00:00Z">
              <w:del w:id="3235" w:author="張金龍" w:date="2021-06-02T13:45:00Z">
                <w:r w:rsidDel="00732CC7">
                  <w:rPr>
                    <w:rFonts w:ascii="標楷體" w:eastAsia="標楷體" w:hAnsi="標楷體" w:hint="eastAsia"/>
                  </w:rPr>
                  <w:delText>V</w:delText>
                </w:r>
              </w:del>
            </w:ins>
          </w:p>
        </w:tc>
        <w:tc>
          <w:tcPr>
            <w:tcW w:w="407" w:type="dxa"/>
            <w:tcPrChange w:id="3236" w:author="智誠 楊" w:date="2021-05-07T13:44:00Z">
              <w:tcPr>
                <w:tcW w:w="407" w:type="dxa"/>
              </w:tcPr>
            </w:tcPrChange>
          </w:tcPr>
          <w:p w14:paraId="0AA05401" w14:textId="77777777" w:rsidR="00E443FD" w:rsidRPr="00847BB7" w:rsidDel="00732CC7" w:rsidRDefault="00E443FD" w:rsidP="005860B0">
            <w:pPr>
              <w:jc w:val="center"/>
              <w:rPr>
                <w:ins w:id="3237" w:author="智誠 楊" w:date="2021-05-07T11:58:00Z"/>
                <w:del w:id="3238" w:author="張金龍" w:date="2021-06-02T13:45:00Z"/>
                <w:rFonts w:ascii="標楷體" w:eastAsia="標楷體" w:hAnsi="標楷體"/>
              </w:rPr>
            </w:pPr>
            <w:ins w:id="3239" w:author="智誠 楊" w:date="2021-05-07T12:00:00Z">
              <w:del w:id="3240" w:author="張金龍" w:date="2021-06-02T13:45:00Z">
                <w:r w:rsidRPr="00A01A6B" w:rsidDel="00732CC7">
                  <w:rPr>
                    <w:rFonts w:ascii="標楷體" w:eastAsia="標楷體" w:hAnsi="標楷體" w:hint="eastAsia"/>
                  </w:rPr>
                  <w:delText>W</w:delText>
                </w:r>
              </w:del>
            </w:ins>
          </w:p>
        </w:tc>
        <w:tc>
          <w:tcPr>
            <w:tcW w:w="3544" w:type="dxa"/>
            <w:tcPrChange w:id="3241" w:author="智誠 楊" w:date="2021-05-07T13:44:00Z">
              <w:tcPr>
                <w:tcW w:w="3544" w:type="dxa"/>
              </w:tcPr>
            </w:tcPrChange>
          </w:tcPr>
          <w:p w14:paraId="43C35AC4" w14:textId="77777777" w:rsidR="00E443FD" w:rsidDel="00732CC7" w:rsidRDefault="00E443FD" w:rsidP="005860B0">
            <w:pPr>
              <w:snapToGrid w:val="0"/>
              <w:ind w:left="238" w:hangingChars="99" w:hanging="238"/>
              <w:rPr>
                <w:ins w:id="3242" w:author="智誠 楊" w:date="2021-05-07T13:44:00Z"/>
                <w:del w:id="3243" w:author="張金龍" w:date="2021-06-02T13:45:00Z"/>
                <w:rFonts w:ascii="標楷體" w:eastAsia="標楷體" w:hAnsi="標楷體"/>
                <w:color w:val="000000" w:themeColor="text1"/>
              </w:rPr>
            </w:pPr>
            <w:ins w:id="3244" w:author="智誠 楊" w:date="2021-05-07T13:44:00Z">
              <w:del w:id="3245" w:author="張金龍" w:date="2021-06-02T13:45:00Z">
                <w:r w:rsidRPr="00A01A6B" w:rsidDel="00732CC7">
                  <w:rPr>
                    <w:rFonts w:ascii="標楷體" w:eastAsia="標楷體" w:hAnsi="標楷體" w:hint="eastAsia"/>
                    <w:color w:val="000000" w:themeColor="text1"/>
                  </w:rPr>
                  <w:delText>1.</w:delText>
                </w:r>
                <w:r w:rsidDel="00732CC7">
                  <w:rPr>
                    <w:rFonts w:ascii="標楷體" w:eastAsia="標楷體" w:hAnsi="標楷體" w:hint="eastAsia"/>
                    <w:color w:val="000000" w:themeColor="text1"/>
                  </w:rPr>
                  <w:delText>自動顯示,可修改</w:delText>
                </w:r>
              </w:del>
            </w:ins>
          </w:p>
          <w:p w14:paraId="387DF815" w14:textId="77777777" w:rsidR="00E443FD" w:rsidRPr="000267BA" w:rsidDel="00732CC7" w:rsidRDefault="00E443FD" w:rsidP="005860B0">
            <w:pPr>
              <w:ind w:left="240" w:hangingChars="100" w:hanging="240"/>
              <w:rPr>
                <w:ins w:id="3246" w:author="智誠 楊" w:date="2021-05-07T11:58:00Z"/>
                <w:del w:id="3247" w:author="張金龍" w:date="2021-06-02T13:45:00Z"/>
                <w:rFonts w:ascii="標楷體" w:eastAsia="標楷體" w:hAnsi="標楷體"/>
              </w:rPr>
            </w:pPr>
            <w:ins w:id="3248" w:author="智誠 楊" w:date="2021-05-07T13:45:00Z">
              <w:del w:id="3249" w:author="張金龍" w:date="2021-06-02T13:45:00Z">
                <w:r w:rsidDel="00732CC7">
                  <w:rPr>
                    <w:rFonts w:ascii="標楷體" w:eastAsia="標楷體" w:hAnsi="標楷體" w:hint="eastAsia"/>
                  </w:rPr>
                  <w:delText>2.</w:delText>
                </w:r>
                <w:r w:rsidDel="00732CC7">
                  <w:rPr>
                    <w:rFonts w:ascii="標楷體" w:eastAsia="標楷體" w:hAnsi="標楷體"/>
                  </w:rPr>
                  <w:delText>MlaundryParas</w:delText>
                </w:r>
                <w:r w:rsidDel="00732CC7">
                  <w:rPr>
                    <w:rFonts w:ascii="標楷體" w:eastAsia="標楷體" w:hAnsi="標楷體" w:hint="eastAsia"/>
                  </w:rPr>
                  <w:delText>.</w:delText>
                </w:r>
                <w:r w:rsidRPr="00050F5E" w:rsidDel="00732CC7">
                  <w:rPr>
                    <w:rFonts w:ascii="標楷體" w:eastAsia="標楷體" w:hAnsi="標楷體"/>
                  </w:rPr>
                  <w:delText>Factor3TotLimit</w:delText>
                </w:r>
              </w:del>
            </w:ins>
          </w:p>
        </w:tc>
      </w:tr>
    </w:tbl>
    <w:p w14:paraId="2F4A307D" w14:textId="77777777" w:rsidR="00E443FD" w:rsidRDefault="00E443FD" w:rsidP="00E443FD"/>
    <w:p w14:paraId="4C32EE19" w14:textId="77777777" w:rsidR="00E443FD" w:rsidRDefault="00E443FD" w:rsidP="00E443FD"/>
    <w:p w14:paraId="57B6B3C3" w14:textId="77777777" w:rsidR="00E443FD" w:rsidRDefault="00E443FD" w:rsidP="00E443FD"/>
    <w:p w14:paraId="50F6694E" w14:textId="77777777" w:rsidR="00E443FD" w:rsidRDefault="00E443FD" w:rsidP="00B010CD"/>
    <w:p w14:paraId="57EE0D8E" w14:textId="77777777" w:rsidR="00B010CD" w:rsidRDefault="00B010CD" w:rsidP="00A04734"/>
    <w:p w14:paraId="7B6C629C" w14:textId="77777777" w:rsidR="00796014" w:rsidRDefault="00796014" w:rsidP="00B010CD">
      <w:pPr>
        <w:pStyle w:val="a"/>
      </w:pPr>
      <w:r>
        <w:rPr>
          <w:rFonts w:hint="eastAsia"/>
        </w:rPr>
        <w:t>選單1/L0604</w:t>
      </w:r>
    </w:p>
    <w:p w14:paraId="16BEDADF" w14:textId="77777777" w:rsidR="00796014" w:rsidRDefault="00796014" w:rsidP="00A04734"/>
    <w:p w14:paraId="2F7990D6" w14:textId="02629546" w:rsidR="00796014" w:rsidRDefault="00796014" w:rsidP="00A04734">
      <w:r w:rsidRPr="00796014">
        <w:rPr>
          <w:noProof/>
        </w:rPr>
        <w:drawing>
          <wp:inline distT="0" distB="0" distL="0" distR="0" wp14:anchorId="07EE0029" wp14:editId="66E2EF72">
            <wp:extent cx="6479540" cy="3656330"/>
            <wp:effectExtent l="0" t="0" r="0" b="0"/>
            <wp:docPr id="71" name="圖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479540" cy="3656330"/>
                    </a:xfrm>
                    <a:prstGeom prst="rect">
                      <a:avLst/>
                    </a:prstGeom>
                  </pic:spPr>
                </pic:pic>
              </a:graphicData>
            </a:graphic>
          </wp:inline>
        </w:drawing>
      </w:r>
    </w:p>
    <w:p w14:paraId="1B056218" w14:textId="77777777" w:rsidR="0002310F" w:rsidRDefault="0002310F" w:rsidP="00A04734"/>
    <w:p w14:paraId="770F165A" w14:textId="776B222D" w:rsidR="0002310F" w:rsidRDefault="0002310F" w:rsidP="00B010CD">
      <w:pPr>
        <w:pStyle w:val="a"/>
      </w:pPr>
      <w:r>
        <w:rPr>
          <w:rFonts w:hint="eastAsia"/>
        </w:rPr>
        <w:t>選單2/L0604</w:t>
      </w:r>
    </w:p>
    <w:p w14:paraId="43F53444" w14:textId="77777777" w:rsidR="0002310F" w:rsidRDefault="0002310F" w:rsidP="00A04734"/>
    <w:p w14:paraId="494CC40B" w14:textId="00812F85" w:rsidR="007D18B5" w:rsidRDefault="0002310F" w:rsidP="007D18B5">
      <w:r w:rsidRPr="0002310F">
        <w:rPr>
          <w:noProof/>
        </w:rPr>
        <w:drawing>
          <wp:inline distT="0" distB="0" distL="0" distR="0" wp14:anchorId="7865CEFD" wp14:editId="482217A4">
            <wp:extent cx="6479540" cy="2966720"/>
            <wp:effectExtent l="0" t="0" r="0" b="0"/>
            <wp:docPr id="74" name="圖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479540" cy="2966720"/>
                    </a:xfrm>
                    <a:prstGeom prst="rect">
                      <a:avLst/>
                    </a:prstGeom>
                  </pic:spPr>
                </pic:pic>
              </a:graphicData>
            </a:graphic>
          </wp:inline>
        </w:drawing>
      </w:r>
    </w:p>
    <w:p w14:paraId="7708AE58" w14:textId="4043DEA3" w:rsidR="0002310F" w:rsidRDefault="0002310F" w:rsidP="007D18B5"/>
    <w:p w14:paraId="788C2DAD" w14:textId="6F0485CA" w:rsidR="0002310F" w:rsidRDefault="0002310F" w:rsidP="00B010CD">
      <w:pPr>
        <w:pStyle w:val="a"/>
      </w:pPr>
      <w:r>
        <w:rPr>
          <w:rFonts w:hint="eastAsia"/>
        </w:rPr>
        <w:t>選單3/L0604</w:t>
      </w:r>
    </w:p>
    <w:p w14:paraId="06C0EDF5" w14:textId="77777777" w:rsidR="0002310F" w:rsidRDefault="0002310F" w:rsidP="007D18B5"/>
    <w:p w14:paraId="6AFADB9C" w14:textId="306E9949" w:rsidR="0002310F" w:rsidRDefault="0002310F" w:rsidP="007D18B5">
      <w:r w:rsidRPr="0002310F">
        <w:rPr>
          <w:noProof/>
        </w:rPr>
        <w:drawing>
          <wp:inline distT="0" distB="0" distL="0" distR="0" wp14:anchorId="6462E74B" wp14:editId="725BF568">
            <wp:extent cx="6479540" cy="2889885"/>
            <wp:effectExtent l="0" t="0" r="0" b="0"/>
            <wp:docPr id="78" name="圖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479540" cy="2889885"/>
                    </a:xfrm>
                    <a:prstGeom prst="rect">
                      <a:avLst/>
                    </a:prstGeom>
                  </pic:spPr>
                </pic:pic>
              </a:graphicData>
            </a:graphic>
          </wp:inline>
        </w:drawing>
      </w:r>
    </w:p>
    <w:p w14:paraId="1DFB5732" w14:textId="48DDF1A6" w:rsidR="00830582" w:rsidRDefault="00830582" w:rsidP="007D18B5"/>
    <w:p w14:paraId="2CC43162" w14:textId="70FDFC58" w:rsidR="00830582" w:rsidRDefault="00830582" w:rsidP="00B010CD">
      <w:pPr>
        <w:pStyle w:val="a"/>
      </w:pPr>
      <w:r>
        <w:rPr>
          <w:rFonts w:hint="eastAsia"/>
        </w:rPr>
        <w:t>選單</w:t>
      </w:r>
      <w:r>
        <w:t>4</w:t>
      </w:r>
      <w:r>
        <w:rPr>
          <w:rFonts w:hint="eastAsia"/>
        </w:rPr>
        <w:t>/L0604</w:t>
      </w:r>
    </w:p>
    <w:p w14:paraId="058C5921" w14:textId="77777777" w:rsidR="00830582" w:rsidRDefault="00830582" w:rsidP="007D18B5"/>
    <w:p w14:paraId="40EAC106" w14:textId="77777777" w:rsidR="001C1238" w:rsidRDefault="001C1238" w:rsidP="007D18B5"/>
    <w:p w14:paraId="3BFE90FE" w14:textId="5BF8F1FB" w:rsidR="00830582" w:rsidRDefault="00830582" w:rsidP="007D18B5">
      <w:r w:rsidRPr="00830582">
        <w:rPr>
          <w:noProof/>
        </w:rPr>
        <w:drawing>
          <wp:inline distT="0" distB="0" distL="0" distR="0" wp14:anchorId="4C491083" wp14:editId="5C613933">
            <wp:extent cx="6479540" cy="3114675"/>
            <wp:effectExtent l="0" t="0" r="0" b="0"/>
            <wp:docPr id="83" name="圖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479540" cy="3114675"/>
                    </a:xfrm>
                    <a:prstGeom prst="rect">
                      <a:avLst/>
                    </a:prstGeom>
                  </pic:spPr>
                </pic:pic>
              </a:graphicData>
            </a:graphic>
          </wp:inline>
        </w:drawing>
      </w:r>
    </w:p>
    <w:p w14:paraId="26208620" w14:textId="25E75F87" w:rsidR="002817A7" w:rsidRDefault="002817A7">
      <w:pPr>
        <w:widowControl/>
      </w:pPr>
    </w:p>
    <w:p w14:paraId="4A4D3FEB" w14:textId="68B47548" w:rsidR="002817A7" w:rsidRDefault="002817A7" w:rsidP="002817A7">
      <w:pPr>
        <w:pStyle w:val="a"/>
      </w:pPr>
      <w:r>
        <w:rPr>
          <w:rFonts w:hint="eastAsia"/>
        </w:rPr>
        <w:t>選單</w:t>
      </w:r>
      <w:r>
        <w:t>5</w:t>
      </w:r>
      <w:r>
        <w:rPr>
          <w:rFonts w:hint="eastAsia"/>
        </w:rPr>
        <w:t>/L0604</w:t>
      </w:r>
    </w:p>
    <w:p w14:paraId="3848799D" w14:textId="77777777" w:rsidR="002817A7" w:rsidRDefault="002817A7">
      <w:pPr>
        <w:widowControl/>
      </w:pPr>
    </w:p>
    <w:p w14:paraId="7868006C" w14:textId="1D601023" w:rsidR="009972E2" w:rsidRDefault="002817A7">
      <w:pPr>
        <w:widowControl/>
      </w:pPr>
      <w:r w:rsidRPr="002817A7">
        <w:rPr>
          <w:noProof/>
        </w:rPr>
        <w:drawing>
          <wp:inline distT="0" distB="0" distL="0" distR="0" wp14:anchorId="0957E017" wp14:editId="3BE7000A">
            <wp:extent cx="6479540" cy="3040380"/>
            <wp:effectExtent l="0" t="0" r="0" b="0"/>
            <wp:docPr id="107" name="圖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479540" cy="3040380"/>
                    </a:xfrm>
                    <a:prstGeom prst="rect">
                      <a:avLst/>
                    </a:prstGeom>
                  </pic:spPr>
                </pic:pic>
              </a:graphicData>
            </a:graphic>
          </wp:inline>
        </w:drawing>
      </w:r>
      <w:r w:rsidR="009972E2">
        <w:br w:type="page"/>
      </w:r>
    </w:p>
    <w:p w14:paraId="153BDD6D" w14:textId="77777777" w:rsidR="001C1238" w:rsidRPr="007D18B5" w:rsidRDefault="001C1238" w:rsidP="007D18B5">
      <w:pPr>
        <w:rPr>
          <w:ins w:id="3250" w:author="張金龍" w:date="2021-06-02T11:26:00Z"/>
        </w:rPr>
      </w:pPr>
    </w:p>
    <w:p w14:paraId="60198EB2" w14:textId="77777777" w:rsidR="00286DCE" w:rsidRDefault="00286DCE" w:rsidP="007D18B5">
      <w:pPr>
        <w:pStyle w:val="3"/>
        <w:numPr>
          <w:ilvl w:val="2"/>
          <w:numId w:val="1"/>
        </w:numPr>
        <w:rPr>
          <w:ins w:id="3251" w:author="張金龍" w:date="2021-06-02T11:26:00Z"/>
          <w:rFonts w:ascii="標楷體" w:hAnsi="標楷體"/>
        </w:rPr>
      </w:pPr>
      <w:ins w:id="3252" w:author="張金龍" w:date="2021-06-02T11:26:00Z">
        <w:r>
          <w:rPr>
            <w:rFonts w:ascii="標楷體" w:hAnsi="標楷體" w:hint="eastAsia"/>
          </w:rPr>
          <w:t>L8201</w:t>
        </w:r>
        <w:r w:rsidRPr="00054BBF">
          <w:rPr>
            <w:rFonts w:ascii="標楷體" w:hAnsi="標楷體" w:hint="eastAsia"/>
          </w:rPr>
          <w:t>疑似洗錢樣態條件設定</w:t>
        </w:r>
        <w:r>
          <w:rPr>
            <w:rFonts w:ascii="標楷體" w:hAnsi="標楷體" w:hint="eastAsia"/>
          </w:rPr>
          <w:t>***</w:t>
        </w:r>
      </w:ins>
    </w:p>
    <w:p w14:paraId="4F84238C" w14:textId="77777777" w:rsidR="00286DCE" w:rsidRPr="00362205" w:rsidRDefault="00286DCE" w:rsidP="00B010CD">
      <w:pPr>
        <w:pStyle w:val="a"/>
        <w:rPr>
          <w:ins w:id="3253" w:author="張金龍" w:date="2021-06-02T11:26:00Z"/>
        </w:rPr>
      </w:pPr>
      <w:ins w:id="3254" w:author="張金龍" w:date="2021-06-02T11:26:00Z">
        <w:r w:rsidRPr="00362205">
          <w:t>功能說明</w:t>
        </w:r>
      </w:ins>
    </w:p>
    <w:tbl>
      <w:tblPr>
        <w:tblW w:w="8822" w:type="dxa"/>
        <w:tblInd w:w="692"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7274"/>
      </w:tblGrid>
      <w:tr w:rsidR="00286DCE" w:rsidRPr="00362205" w14:paraId="5A5F052E" w14:textId="77777777" w:rsidTr="00286DCE">
        <w:trPr>
          <w:trHeight w:val="277"/>
          <w:ins w:id="3255" w:author="張金龍" w:date="2021-06-02T11:26:00Z"/>
        </w:trPr>
        <w:tc>
          <w:tcPr>
            <w:tcW w:w="1548" w:type="dxa"/>
            <w:tcBorders>
              <w:top w:val="single" w:sz="8" w:space="0" w:color="000000"/>
              <w:bottom w:val="single" w:sz="8" w:space="0" w:color="000000"/>
              <w:right w:val="single" w:sz="8" w:space="0" w:color="000000"/>
            </w:tcBorders>
            <w:shd w:val="clear" w:color="auto" w:fill="F3F3F3"/>
          </w:tcPr>
          <w:p w14:paraId="1B548662" w14:textId="77777777" w:rsidR="00286DCE" w:rsidRPr="00362205" w:rsidRDefault="00286DCE" w:rsidP="00286DCE">
            <w:pPr>
              <w:rPr>
                <w:ins w:id="3256" w:author="張金龍" w:date="2021-06-02T11:26:00Z"/>
                <w:rFonts w:ascii="標楷體" w:eastAsia="標楷體" w:hAnsi="標楷體"/>
              </w:rPr>
            </w:pPr>
            <w:ins w:id="3257" w:author="張金龍" w:date="2021-06-02T11:26:00Z">
              <w:r w:rsidRPr="00362205">
                <w:rPr>
                  <w:rFonts w:ascii="標楷體" w:eastAsia="標楷體" w:hAnsi="標楷體"/>
                </w:rPr>
                <w:t xml:space="preserve">功能名稱 </w:t>
              </w:r>
            </w:ins>
          </w:p>
        </w:tc>
        <w:tc>
          <w:tcPr>
            <w:tcW w:w="7274" w:type="dxa"/>
            <w:tcBorders>
              <w:top w:val="single" w:sz="8" w:space="0" w:color="000000"/>
              <w:left w:val="single" w:sz="8" w:space="0" w:color="000000"/>
              <w:bottom w:val="single" w:sz="8" w:space="0" w:color="000000"/>
            </w:tcBorders>
          </w:tcPr>
          <w:p w14:paraId="14B40CE2" w14:textId="77777777" w:rsidR="00286DCE" w:rsidRPr="00362205" w:rsidRDefault="00286DCE" w:rsidP="00286DCE">
            <w:pPr>
              <w:rPr>
                <w:ins w:id="3258" w:author="張金龍" w:date="2021-06-02T11:26:00Z"/>
                <w:rFonts w:ascii="標楷體" w:eastAsia="標楷體" w:hAnsi="標楷體"/>
              </w:rPr>
            </w:pPr>
            <w:ins w:id="3259" w:author="張金龍" w:date="2021-06-02T11:26:00Z">
              <w:r>
                <w:rPr>
                  <w:rFonts w:ascii="標楷體" w:eastAsia="標楷體" w:hAnsi="標楷體" w:hint="eastAsia"/>
                </w:rPr>
                <w:t>疑似洗錢樣態條件設定</w:t>
              </w:r>
            </w:ins>
          </w:p>
        </w:tc>
      </w:tr>
      <w:tr w:rsidR="00286DCE" w:rsidRPr="00362205" w14:paraId="13862F5D" w14:textId="77777777" w:rsidTr="00286DCE">
        <w:trPr>
          <w:trHeight w:val="277"/>
          <w:ins w:id="3260" w:author="張金龍" w:date="2021-06-02T11:26:00Z"/>
        </w:trPr>
        <w:tc>
          <w:tcPr>
            <w:tcW w:w="1548" w:type="dxa"/>
            <w:tcBorders>
              <w:top w:val="single" w:sz="8" w:space="0" w:color="000000"/>
              <w:bottom w:val="single" w:sz="8" w:space="0" w:color="000000"/>
              <w:right w:val="single" w:sz="8" w:space="0" w:color="000000"/>
            </w:tcBorders>
            <w:shd w:val="clear" w:color="auto" w:fill="F3F3F3"/>
          </w:tcPr>
          <w:p w14:paraId="0A568FB4" w14:textId="77777777" w:rsidR="00286DCE" w:rsidRPr="00362205" w:rsidRDefault="00286DCE" w:rsidP="00286DCE">
            <w:pPr>
              <w:rPr>
                <w:ins w:id="3261" w:author="張金龍" w:date="2021-06-02T11:26:00Z"/>
                <w:rFonts w:ascii="標楷體" w:eastAsia="標楷體" w:hAnsi="標楷體"/>
              </w:rPr>
            </w:pPr>
            <w:ins w:id="3262" w:author="張金龍" w:date="2021-06-02T11:26:00Z">
              <w:r w:rsidRPr="00362205">
                <w:rPr>
                  <w:rFonts w:ascii="標楷體" w:eastAsia="標楷體" w:hAnsi="標楷體"/>
                </w:rPr>
                <w:t>進入條件</w:t>
              </w:r>
            </w:ins>
          </w:p>
        </w:tc>
        <w:tc>
          <w:tcPr>
            <w:tcW w:w="7274" w:type="dxa"/>
            <w:tcBorders>
              <w:top w:val="single" w:sz="8" w:space="0" w:color="000000"/>
              <w:left w:val="single" w:sz="8" w:space="0" w:color="000000"/>
              <w:bottom w:val="single" w:sz="8" w:space="0" w:color="000000"/>
            </w:tcBorders>
          </w:tcPr>
          <w:p w14:paraId="35D3A5A3" w14:textId="77777777" w:rsidR="00286DCE" w:rsidRPr="00362205" w:rsidRDefault="00286DCE" w:rsidP="00286DCE">
            <w:pPr>
              <w:rPr>
                <w:ins w:id="3263" w:author="張金龍" w:date="2021-06-02T11:26:00Z"/>
                <w:rFonts w:ascii="標楷體" w:eastAsia="標楷體" w:hAnsi="標楷體"/>
              </w:rPr>
            </w:pPr>
            <w:ins w:id="3264" w:author="張金龍" w:date="2021-06-02T11:26:00Z">
              <w:r>
                <w:rPr>
                  <w:rFonts w:ascii="標楷體" w:eastAsia="標楷體" w:hAnsi="標楷體" w:hint="eastAsia"/>
                </w:rPr>
                <w:t>設定洗錢樣態條件時</w:t>
              </w:r>
            </w:ins>
          </w:p>
        </w:tc>
      </w:tr>
      <w:tr w:rsidR="00286DCE" w:rsidRPr="00362205" w14:paraId="155780C7" w14:textId="77777777" w:rsidTr="00286DCE">
        <w:trPr>
          <w:trHeight w:val="773"/>
          <w:ins w:id="3265" w:author="張金龍" w:date="2021-06-02T11:26:00Z"/>
        </w:trPr>
        <w:tc>
          <w:tcPr>
            <w:tcW w:w="1548" w:type="dxa"/>
            <w:tcBorders>
              <w:top w:val="single" w:sz="8" w:space="0" w:color="000000"/>
              <w:bottom w:val="single" w:sz="8" w:space="0" w:color="000000"/>
              <w:right w:val="single" w:sz="8" w:space="0" w:color="000000"/>
            </w:tcBorders>
            <w:shd w:val="clear" w:color="auto" w:fill="F3F3F3"/>
          </w:tcPr>
          <w:p w14:paraId="1DD3D1C3" w14:textId="77777777" w:rsidR="00286DCE" w:rsidRPr="00362205" w:rsidRDefault="00286DCE" w:rsidP="00286DCE">
            <w:pPr>
              <w:rPr>
                <w:ins w:id="3266" w:author="張金龍" w:date="2021-06-02T11:26:00Z"/>
                <w:rFonts w:ascii="標楷體" w:eastAsia="標楷體" w:hAnsi="標楷體"/>
              </w:rPr>
            </w:pPr>
            <w:ins w:id="3267" w:author="張金龍" w:date="2021-06-02T11:26:00Z">
              <w:r w:rsidRPr="00362205">
                <w:rPr>
                  <w:rFonts w:ascii="標楷體" w:eastAsia="標楷體" w:hAnsi="標楷體"/>
                </w:rPr>
                <w:t xml:space="preserve">基本流程 </w:t>
              </w:r>
            </w:ins>
          </w:p>
        </w:tc>
        <w:tc>
          <w:tcPr>
            <w:tcW w:w="7274" w:type="dxa"/>
            <w:tcBorders>
              <w:top w:val="single" w:sz="8" w:space="0" w:color="000000"/>
              <w:left w:val="single" w:sz="8" w:space="0" w:color="000000"/>
              <w:bottom w:val="single" w:sz="8" w:space="0" w:color="000000"/>
            </w:tcBorders>
          </w:tcPr>
          <w:p w14:paraId="6222EA8C" w14:textId="77777777" w:rsidR="00286DCE" w:rsidRPr="00AA2F77" w:rsidRDefault="00286DCE" w:rsidP="00286DCE">
            <w:pPr>
              <w:rPr>
                <w:ins w:id="3268" w:author="張金龍" w:date="2021-06-02T11:26:00Z"/>
                <w:rFonts w:ascii="標楷體" w:eastAsia="標楷體" w:hAnsi="標楷體"/>
                <w:color w:val="FF0000"/>
                <w:lang w:eastAsia="zh-HK"/>
              </w:rPr>
            </w:pPr>
            <w:ins w:id="3269" w:author="張金龍" w:date="2021-06-02T11:26:00Z">
              <w:r>
                <w:rPr>
                  <w:rFonts w:ascii="標楷體" w:eastAsia="標楷體" w:hAnsi="標楷體" w:hint="eastAsia"/>
                </w:rPr>
                <w:t>1.</w:t>
              </w:r>
              <w:r w:rsidRPr="00E8625A">
                <w:rPr>
                  <w:rFonts w:ascii="標楷體" w:eastAsia="標楷體" w:hAnsi="標楷體" w:hint="eastAsia"/>
                  <w:lang w:eastAsia="zh-HK"/>
                </w:rPr>
                <w:t>參考「</w:t>
              </w:r>
              <w:r>
                <w:rPr>
                  <w:rFonts w:ascii="標楷體" w:eastAsia="標楷體" w:hAnsi="標楷體" w:hint="eastAsia"/>
                </w:rPr>
                <w:t>疑似洗錢</w:t>
              </w:r>
              <w:r w:rsidRPr="00E8625A">
                <w:rPr>
                  <w:rFonts w:ascii="標楷體" w:eastAsia="標楷體" w:hAnsi="標楷體" w:hint="eastAsia"/>
                  <w:lang w:eastAsia="zh-HK"/>
                </w:rPr>
                <w:t>」流程</w:t>
              </w:r>
            </w:ins>
          </w:p>
          <w:p w14:paraId="708CEC5A" w14:textId="77777777" w:rsidR="00286DCE" w:rsidRDefault="00286DCE" w:rsidP="00286DCE">
            <w:pPr>
              <w:rPr>
                <w:ins w:id="3270" w:author="張金龍" w:date="2021-06-02T11:26:00Z"/>
                <w:rFonts w:ascii="標楷體" w:eastAsia="標楷體" w:hAnsi="標楷體"/>
              </w:rPr>
            </w:pPr>
            <w:ins w:id="3271" w:author="張金龍" w:date="2021-06-02T11:26:00Z">
              <w:r w:rsidRPr="00215153">
                <w:rPr>
                  <w:rFonts w:ascii="標楷體" w:eastAsia="標楷體" w:hAnsi="標楷體" w:hint="eastAsia"/>
                </w:rPr>
                <w:t>2.</w:t>
              </w:r>
              <w:r>
                <w:rPr>
                  <w:rFonts w:ascii="標楷體" w:eastAsia="標楷體" w:hAnsi="標楷體" w:hint="eastAsia"/>
                </w:rPr>
                <w:t>維護</w:t>
              </w:r>
              <w:r>
                <w:rPr>
                  <w:rFonts w:ascii="標楷體" w:eastAsia="標楷體" w:hAnsi="標楷體" w:hint="eastAsia"/>
                  <w:lang w:eastAsia="zh-HK"/>
                </w:rPr>
                <w:t>疑似洗錢樣態條件設定檔</w:t>
              </w:r>
              <w:r>
                <w:rPr>
                  <w:rFonts w:ascii="標楷體" w:eastAsia="標楷體" w:hAnsi="標楷體" w:hint="eastAsia"/>
                </w:rPr>
                <w:t>(</w:t>
              </w:r>
              <w:r>
                <w:rPr>
                  <w:rFonts w:ascii="標楷體" w:eastAsia="標楷體" w:hAnsi="標楷體"/>
                </w:rPr>
                <w:t>MlaundryParas)</w:t>
              </w:r>
            </w:ins>
          </w:p>
          <w:p w14:paraId="69541D52" w14:textId="77777777" w:rsidR="00286DCE" w:rsidRDefault="00286DCE" w:rsidP="00286DCE">
            <w:pPr>
              <w:rPr>
                <w:ins w:id="3272" w:author="張金龍" w:date="2021-06-02T11:26:00Z"/>
                <w:rFonts w:ascii="標楷體" w:eastAsia="標楷體" w:hAnsi="標楷體"/>
                <w:lang w:eastAsia="zh-HK"/>
              </w:rPr>
            </w:pPr>
            <w:ins w:id="3273" w:author="張金龍" w:date="2021-06-02T11:26:00Z">
              <w:r>
                <w:rPr>
                  <w:rFonts w:ascii="標楷體" w:eastAsia="標楷體" w:hAnsi="標楷體" w:hint="eastAsia"/>
                </w:rPr>
                <w:t>3.</w:t>
              </w:r>
              <w:r>
                <w:rPr>
                  <w:rFonts w:ascii="標楷體" w:eastAsia="標楷體" w:hAnsi="標楷體" w:hint="eastAsia"/>
                  <w:lang w:eastAsia="zh-HK"/>
                </w:rPr>
                <w:t>依據輸入資料設定樣態條件</w:t>
              </w:r>
              <w:r>
                <w:rPr>
                  <w:rFonts w:ascii="標楷體" w:eastAsia="標楷體" w:hAnsi="標楷體" w:hint="eastAsia"/>
                </w:rPr>
                <w:t>:</w:t>
              </w:r>
            </w:ins>
          </w:p>
          <w:p w14:paraId="5AF5D0E4" w14:textId="77777777" w:rsidR="00286DCE" w:rsidRPr="003D2BFF" w:rsidRDefault="00286DCE" w:rsidP="00286DCE">
            <w:pPr>
              <w:rPr>
                <w:ins w:id="3274" w:author="張金龍" w:date="2021-06-02T11:26:00Z"/>
                <w:rFonts w:ascii="標楷體" w:eastAsia="標楷體" w:hAnsi="標楷體"/>
                <w:lang w:eastAsia="zh-HK"/>
              </w:rPr>
            </w:pPr>
            <w:ins w:id="3275" w:author="張金龍" w:date="2021-06-02T11:26:00Z">
              <w:r>
                <w:rPr>
                  <w:rFonts w:ascii="標楷體" w:eastAsia="標楷體" w:hAnsi="標楷體"/>
                  <w:lang w:eastAsia="zh-HK"/>
                </w:rPr>
                <w:t xml:space="preserve">  </w:t>
              </w:r>
              <w:r>
                <w:rPr>
                  <w:rFonts w:ascii="標楷體" w:eastAsia="標楷體" w:hAnsi="標楷體" w:hint="eastAsia"/>
                </w:rPr>
                <w:t>(1</w:t>
              </w:r>
              <w:r>
                <w:rPr>
                  <w:rFonts w:ascii="標楷體" w:eastAsia="標楷體" w:hAnsi="標楷體"/>
                </w:rPr>
                <w:t>).</w:t>
              </w:r>
              <w:r>
                <w:rPr>
                  <w:rFonts w:ascii="標楷體" w:eastAsia="標楷體" w:hAnsi="標楷體" w:hint="eastAsia"/>
                  <w:lang w:eastAsia="zh-HK"/>
                </w:rPr>
                <w:t>統迄期間天數</w:t>
              </w:r>
            </w:ins>
          </w:p>
          <w:p w14:paraId="235BAF92" w14:textId="77777777" w:rsidR="00286DCE" w:rsidRDefault="00286DCE" w:rsidP="00286DCE">
            <w:pPr>
              <w:rPr>
                <w:ins w:id="3276" w:author="張金龍" w:date="2021-06-02T11:26:00Z"/>
                <w:rFonts w:ascii="標楷體" w:eastAsia="標楷體" w:hAnsi="標楷體"/>
                <w:lang w:eastAsia="zh-HK"/>
              </w:rPr>
            </w:pPr>
            <w:ins w:id="3277" w:author="張金龍" w:date="2021-06-02T11:26:00Z">
              <w:r>
                <w:rPr>
                  <w:rFonts w:ascii="標楷體" w:eastAsia="標楷體" w:hAnsi="標楷體" w:hint="eastAsia"/>
                </w:rPr>
                <w:t xml:space="preserve">  (2</w:t>
              </w:r>
              <w:r>
                <w:rPr>
                  <w:rFonts w:ascii="標楷體" w:eastAsia="標楷體" w:hAnsi="標楷體"/>
                </w:rPr>
                <w:t>).</w:t>
              </w:r>
              <w:r>
                <w:rPr>
                  <w:rFonts w:ascii="標楷體" w:eastAsia="標楷體" w:hAnsi="標楷體" w:hint="eastAsia"/>
                  <w:lang w:eastAsia="zh-HK"/>
                </w:rPr>
                <w:t>金額合計超過</w:t>
              </w:r>
              <w:r>
                <w:rPr>
                  <w:rFonts w:ascii="標楷體" w:eastAsia="標楷體" w:hAnsi="標楷體" w:hint="eastAsia"/>
                </w:rPr>
                <w:t>(洗錢樣態一)</w:t>
              </w:r>
            </w:ins>
          </w:p>
          <w:p w14:paraId="0F6B275E" w14:textId="77777777" w:rsidR="00286DCE" w:rsidRDefault="00286DCE" w:rsidP="00286DCE">
            <w:pPr>
              <w:rPr>
                <w:ins w:id="3278" w:author="張金龍" w:date="2021-06-02T11:26:00Z"/>
                <w:rFonts w:ascii="標楷體" w:eastAsia="標楷體" w:hAnsi="標楷體"/>
                <w:lang w:eastAsia="zh-HK"/>
              </w:rPr>
            </w:pPr>
            <w:ins w:id="3279" w:author="張金龍" w:date="2021-06-02T11:26:00Z">
              <w:r>
                <w:rPr>
                  <w:rFonts w:ascii="標楷體" w:eastAsia="標楷體" w:hAnsi="標楷體" w:hint="eastAsia"/>
                </w:rPr>
                <w:t xml:space="preserve">  (</w:t>
              </w:r>
              <w:r>
                <w:rPr>
                  <w:rFonts w:ascii="標楷體" w:eastAsia="標楷體" w:hAnsi="標楷體"/>
                </w:rPr>
                <w:t>3</w:t>
              </w:r>
              <w:r>
                <w:rPr>
                  <w:rFonts w:ascii="標楷體" w:eastAsia="標楷體" w:hAnsi="標楷體" w:hint="eastAsia"/>
                </w:rPr>
                <w:t>).次數(洗錢樣態二)</w:t>
              </w:r>
            </w:ins>
          </w:p>
          <w:p w14:paraId="1CD204E3" w14:textId="77777777" w:rsidR="00286DCE" w:rsidRDefault="00286DCE" w:rsidP="00286DCE">
            <w:pPr>
              <w:rPr>
                <w:ins w:id="3280" w:author="張金龍" w:date="2021-06-02T11:26:00Z"/>
                <w:rFonts w:ascii="標楷體" w:eastAsia="標楷體" w:hAnsi="標楷體"/>
              </w:rPr>
            </w:pPr>
            <w:ins w:id="3281" w:author="張金龍" w:date="2021-06-02T11:26:00Z">
              <w:r>
                <w:rPr>
                  <w:rFonts w:ascii="標楷體" w:eastAsia="標楷體" w:hAnsi="標楷體" w:hint="eastAsia"/>
                </w:rPr>
                <w:t xml:space="preserve">  (4</w:t>
              </w:r>
              <w:r>
                <w:rPr>
                  <w:rFonts w:ascii="標楷體" w:eastAsia="標楷體" w:hAnsi="標楷體"/>
                </w:rPr>
                <w:t>).</w:t>
              </w:r>
              <w:r>
                <w:rPr>
                  <w:rFonts w:ascii="標楷體" w:eastAsia="標楷體" w:hAnsi="標楷體" w:hint="eastAsia"/>
                </w:rPr>
                <w:t>單筆金額起迄(洗錢樣態二)</w:t>
              </w:r>
            </w:ins>
          </w:p>
          <w:p w14:paraId="401233BC" w14:textId="77777777" w:rsidR="00286DCE" w:rsidRPr="003D2BFF" w:rsidRDefault="00286DCE" w:rsidP="00286DCE">
            <w:pPr>
              <w:rPr>
                <w:ins w:id="3282" w:author="張金龍" w:date="2021-06-02T11:26:00Z"/>
                <w:rFonts w:ascii="標楷體" w:eastAsia="標楷體" w:hAnsi="標楷體"/>
              </w:rPr>
            </w:pPr>
            <w:ins w:id="3283" w:author="張金龍" w:date="2021-06-02T11:26:00Z">
              <w:r>
                <w:rPr>
                  <w:rFonts w:ascii="標楷體" w:eastAsia="標楷體" w:hAnsi="標楷體" w:hint="eastAsia"/>
                </w:rPr>
                <w:t xml:space="preserve">  (5).金額合計超過(洗錢樣態三)</w:t>
              </w:r>
            </w:ins>
          </w:p>
        </w:tc>
      </w:tr>
      <w:tr w:rsidR="00286DCE" w:rsidRPr="00362205" w14:paraId="7ECFA3D3" w14:textId="77777777" w:rsidTr="00286DCE">
        <w:trPr>
          <w:trHeight w:val="321"/>
          <w:ins w:id="3284" w:author="張金龍" w:date="2021-06-02T11:26:00Z"/>
        </w:trPr>
        <w:tc>
          <w:tcPr>
            <w:tcW w:w="1548" w:type="dxa"/>
            <w:tcBorders>
              <w:top w:val="single" w:sz="8" w:space="0" w:color="000000"/>
              <w:bottom w:val="single" w:sz="8" w:space="0" w:color="000000"/>
              <w:right w:val="single" w:sz="8" w:space="0" w:color="000000"/>
            </w:tcBorders>
            <w:shd w:val="clear" w:color="auto" w:fill="F3F3F3"/>
          </w:tcPr>
          <w:p w14:paraId="58F3FEB9" w14:textId="77777777" w:rsidR="00286DCE" w:rsidRPr="00362205" w:rsidRDefault="00286DCE" w:rsidP="00286DCE">
            <w:pPr>
              <w:rPr>
                <w:ins w:id="3285" w:author="張金龍" w:date="2021-06-02T11:26:00Z"/>
                <w:rFonts w:ascii="標楷體" w:eastAsia="標楷體" w:hAnsi="標楷體"/>
              </w:rPr>
            </w:pPr>
            <w:ins w:id="3286" w:author="張金龍" w:date="2021-06-02T11:26:00Z">
              <w:r w:rsidRPr="00362205">
                <w:rPr>
                  <w:rFonts w:ascii="標楷體" w:eastAsia="標楷體" w:hAnsi="標楷體"/>
                </w:rPr>
                <w:t>選用流程</w:t>
              </w:r>
            </w:ins>
          </w:p>
        </w:tc>
        <w:tc>
          <w:tcPr>
            <w:tcW w:w="7274" w:type="dxa"/>
            <w:tcBorders>
              <w:top w:val="single" w:sz="8" w:space="0" w:color="000000"/>
              <w:left w:val="single" w:sz="8" w:space="0" w:color="000000"/>
              <w:bottom w:val="single" w:sz="8" w:space="0" w:color="000000"/>
            </w:tcBorders>
          </w:tcPr>
          <w:p w14:paraId="237FF466" w14:textId="77777777" w:rsidR="00286DCE" w:rsidRPr="00362205" w:rsidRDefault="00286DCE" w:rsidP="00286DCE">
            <w:pPr>
              <w:rPr>
                <w:ins w:id="3287" w:author="張金龍" w:date="2021-06-02T11:26:00Z"/>
                <w:rFonts w:ascii="標楷體" w:eastAsia="標楷體" w:hAnsi="標楷體"/>
              </w:rPr>
            </w:pPr>
          </w:p>
        </w:tc>
      </w:tr>
      <w:tr w:rsidR="00286DCE" w:rsidRPr="00362205" w14:paraId="46E126FF" w14:textId="77777777" w:rsidTr="00286DCE">
        <w:trPr>
          <w:trHeight w:val="418"/>
          <w:ins w:id="3288" w:author="張金龍" w:date="2021-06-02T11:26:00Z"/>
        </w:trPr>
        <w:tc>
          <w:tcPr>
            <w:tcW w:w="1548" w:type="dxa"/>
            <w:tcBorders>
              <w:top w:val="single" w:sz="8" w:space="0" w:color="000000"/>
              <w:bottom w:val="single" w:sz="8" w:space="0" w:color="000000"/>
              <w:right w:val="single" w:sz="8" w:space="0" w:color="000000"/>
            </w:tcBorders>
            <w:shd w:val="clear" w:color="auto" w:fill="F3F3F3"/>
          </w:tcPr>
          <w:p w14:paraId="7ECCCD62" w14:textId="77777777" w:rsidR="00286DCE" w:rsidRPr="00362205" w:rsidRDefault="00286DCE" w:rsidP="00286DCE">
            <w:pPr>
              <w:rPr>
                <w:ins w:id="3289" w:author="張金龍" w:date="2021-06-02T11:26:00Z"/>
                <w:rFonts w:ascii="標楷體" w:eastAsia="標楷體" w:hAnsi="標楷體"/>
              </w:rPr>
            </w:pPr>
            <w:ins w:id="3290" w:author="張金龍" w:date="2021-06-02T11:26:00Z">
              <w:r w:rsidRPr="00362205">
                <w:rPr>
                  <w:rFonts w:ascii="標楷體" w:eastAsia="標楷體" w:hAnsi="標楷體"/>
                </w:rPr>
                <w:t>例外流程</w:t>
              </w:r>
            </w:ins>
          </w:p>
        </w:tc>
        <w:tc>
          <w:tcPr>
            <w:tcW w:w="7274" w:type="dxa"/>
            <w:tcBorders>
              <w:top w:val="single" w:sz="8" w:space="0" w:color="000000"/>
              <w:left w:val="single" w:sz="8" w:space="0" w:color="000000"/>
              <w:bottom w:val="single" w:sz="8" w:space="0" w:color="000000"/>
            </w:tcBorders>
          </w:tcPr>
          <w:p w14:paraId="11F032FF" w14:textId="77777777" w:rsidR="00286DCE" w:rsidRPr="00362205" w:rsidRDefault="00286DCE" w:rsidP="00286DCE">
            <w:pPr>
              <w:rPr>
                <w:ins w:id="3291" w:author="張金龍" w:date="2021-06-02T11:26:00Z"/>
                <w:rFonts w:ascii="標楷體" w:eastAsia="標楷體" w:hAnsi="標楷體"/>
              </w:rPr>
            </w:pPr>
          </w:p>
        </w:tc>
      </w:tr>
      <w:tr w:rsidR="00286DCE" w:rsidRPr="00362205" w14:paraId="3F4F3B44" w14:textId="77777777" w:rsidTr="00286DCE">
        <w:trPr>
          <w:trHeight w:val="278"/>
          <w:ins w:id="3292" w:author="張金龍" w:date="2021-06-02T11:26:00Z"/>
        </w:trPr>
        <w:tc>
          <w:tcPr>
            <w:tcW w:w="1548" w:type="dxa"/>
            <w:tcBorders>
              <w:top w:val="single" w:sz="8" w:space="0" w:color="000000"/>
              <w:bottom w:val="single" w:sz="8" w:space="0" w:color="000000"/>
              <w:right w:val="single" w:sz="8" w:space="0" w:color="000000"/>
            </w:tcBorders>
            <w:shd w:val="clear" w:color="auto" w:fill="F3F3F3"/>
          </w:tcPr>
          <w:p w14:paraId="46A1CD9E" w14:textId="77777777" w:rsidR="00286DCE" w:rsidRPr="00362205" w:rsidRDefault="00286DCE" w:rsidP="00286DCE">
            <w:pPr>
              <w:rPr>
                <w:ins w:id="3293" w:author="張金龍" w:date="2021-06-02T11:26:00Z"/>
                <w:rFonts w:ascii="標楷體" w:eastAsia="標楷體" w:hAnsi="標楷體"/>
              </w:rPr>
            </w:pPr>
            <w:ins w:id="3294" w:author="張金龍" w:date="2021-06-02T11:26:00Z">
              <w:r w:rsidRPr="00362205">
                <w:rPr>
                  <w:rFonts w:ascii="標楷體" w:eastAsia="標楷體" w:hAnsi="標楷體"/>
                </w:rPr>
                <w:t xml:space="preserve">執行後狀況 </w:t>
              </w:r>
            </w:ins>
          </w:p>
        </w:tc>
        <w:tc>
          <w:tcPr>
            <w:tcW w:w="7274" w:type="dxa"/>
            <w:tcBorders>
              <w:top w:val="single" w:sz="8" w:space="0" w:color="000000"/>
              <w:left w:val="single" w:sz="8" w:space="0" w:color="000000"/>
              <w:bottom w:val="single" w:sz="8" w:space="0" w:color="000000"/>
            </w:tcBorders>
          </w:tcPr>
          <w:p w14:paraId="4859FD17" w14:textId="77777777" w:rsidR="00286DCE" w:rsidRPr="00AA2F77" w:rsidRDefault="00286DCE" w:rsidP="00286DCE">
            <w:pPr>
              <w:ind w:left="240" w:hangingChars="100" w:hanging="240"/>
              <w:rPr>
                <w:ins w:id="3295" w:author="張金龍" w:date="2021-06-02T11:26:00Z"/>
                <w:rFonts w:ascii="標楷體" w:eastAsia="標楷體" w:hAnsi="標楷體" w:cs="Arial"/>
                <w:kern w:val="0"/>
              </w:rPr>
            </w:pPr>
            <w:ins w:id="3296" w:author="張金龍" w:date="2021-06-02T11:26:00Z">
              <w:r w:rsidRPr="00567118">
                <w:rPr>
                  <w:rFonts w:ascii="標楷體" w:eastAsia="標楷體" w:hAnsi="標楷體" w:cs="Arial" w:hint="eastAsia"/>
                  <w:kern w:val="0"/>
                </w:rPr>
                <w:t>需主管</w:t>
              </w:r>
              <w:r>
                <w:rPr>
                  <w:rFonts w:ascii="標楷體" w:eastAsia="標楷體" w:hAnsi="標楷體" w:cs="Arial" w:hint="eastAsia"/>
                  <w:kern w:val="0"/>
                </w:rPr>
                <w:t>授權</w:t>
              </w:r>
              <w:r w:rsidRPr="007A39A9">
                <w:rPr>
                  <w:rFonts w:ascii="標楷體" w:eastAsia="標楷體" w:hAnsi="標楷體" w:hint="eastAsia"/>
                </w:rPr>
                <w:t xml:space="preserve">                                                                                     </w:t>
              </w:r>
            </w:ins>
          </w:p>
        </w:tc>
      </w:tr>
      <w:tr w:rsidR="00286DCE" w:rsidRPr="00596E66" w14:paraId="4892B099" w14:textId="77777777" w:rsidTr="00286DCE">
        <w:trPr>
          <w:trHeight w:val="358"/>
          <w:ins w:id="3297" w:author="張金龍" w:date="2021-06-02T11:26:00Z"/>
        </w:trPr>
        <w:tc>
          <w:tcPr>
            <w:tcW w:w="1548" w:type="dxa"/>
            <w:tcBorders>
              <w:top w:val="single" w:sz="8" w:space="0" w:color="000000"/>
              <w:bottom w:val="single" w:sz="8" w:space="0" w:color="000000"/>
              <w:right w:val="single" w:sz="8" w:space="0" w:color="000000"/>
            </w:tcBorders>
            <w:shd w:val="clear" w:color="auto" w:fill="F3F3F3"/>
          </w:tcPr>
          <w:p w14:paraId="5DA1665C" w14:textId="77777777" w:rsidR="00286DCE" w:rsidRPr="00362205" w:rsidRDefault="00286DCE" w:rsidP="00286DCE">
            <w:pPr>
              <w:rPr>
                <w:ins w:id="3298" w:author="張金龍" w:date="2021-06-02T11:26:00Z"/>
                <w:rFonts w:ascii="標楷體" w:eastAsia="標楷體" w:hAnsi="標楷體"/>
              </w:rPr>
            </w:pPr>
            <w:ins w:id="3299" w:author="張金龍" w:date="2021-06-02T11:26:00Z">
              <w:r w:rsidRPr="00362205">
                <w:rPr>
                  <w:rFonts w:ascii="標楷體" w:eastAsia="標楷體" w:hAnsi="標楷體"/>
                </w:rPr>
                <w:t>特別需求</w:t>
              </w:r>
            </w:ins>
          </w:p>
        </w:tc>
        <w:tc>
          <w:tcPr>
            <w:tcW w:w="7274" w:type="dxa"/>
            <w:tcBorders>
              <w:top w:val="single" w:sz="8" w:space="0" w:color="000000"/>
              <w:left w:val="single" w:sz="8" w:space="0" w:color="000000"/>
              <w:bottom w:val="single" w:sz="8" w:space="0" w:color="000000"/>
            </w:tcBorders>
          </w:tcPr>
          <w:p w14:paraId="13E0BC47" w14:textId="77777777" w:rsidR="00286DCE" w:rsidRPr="00567118" w:rsidRDefault="00286DCE" w:rsidP="00286DCE">
            <w:pPr>
              <w:rPr>
                <w:ins w:id="3300" w:author="張金龍" w:date="2021-06-02T11:26:00Z"/>
                <w:rFonts w:ascii="標楷體" w:eastAsia="標楷體" w:hAnsi="標楷體" w:cs="新細明體"/>
                <w:kern w:val="0"/>
                <w:lang w:val="zh-TW"/>
              </w:rPr>
            </w:pPr>
            <w:ins w:id="3301" w:author="張金龍" w:date="2021-06-02T11:26:00Z">
              <w:r>
                <w:rPr>
                  <w:rFonts w:ascii="標楷體" w:eastAsia="標楷體" w:hAnsi="標楷體" w:cs="Arial" w:hint="eastAsia"/>
                  <w:kern w:val="0"/>
                </w:rPr>
                <w:t>1</w:t>
              </w:r>
              <w:r w:rsidRPr="00567118">
                <w:rPr>
                  <w:rFonts w:ascii="標楷體" w:eastAsia="標楷體" w:hAnsi="標楷體" w:cs="Arial" w:hint="eastAsia"/>
                  <w:kern w:val="0"/>
                </w:rPr>
                <w:t>.依匯款資料、銀行扣款資料及支票資料</w:t>
              </w:r>
              <w:r>
                <w:rPr>
                  <w:rFonts w:ascii="標楷體" w:eastAsia="標楷體" w:hAnsi="標楷體" w:cs="Arial" w:hint="eastAsia"/>
                  <w:kern w:val="0"/>
                </w:rPr>
                <w:t>：</w:t>
              </w:r>
            </w:ins>
          </w:p>
          <w:p w14:paraId="2FA3B601" w14:textId="77777777" w:rsidR="00286DCE" w:rsidRPr="00567118" w:rsidRDefault="00286DCE" w:rsidP="00286DCE">
            <w:pPr>
              <w:widowControl/>
              <w:ind w:leftChars="100" w:left="1166" w:hangingChars="386" w:hanging="926"/>
              <w:rPr>
                <w:ins w:id="3302" w:author="張金龍" w:date="2021-06-02T11:26:00Z"/>
                <w:rFonts w:ascii="標楷體" w:eastAsia="標楷體" w:hAnsi="標楷體" w:cs="Arial"/>
                <w:kern w:val="0"/>
              </w:rPr>
            </w:pPr>
            <w:ins w:id="3303" w:author="張金龍" w:date="2021-06-02T11:26:00Z">
              <w:r w:rsidRPr="00567118">
                <w:rPr>
                  <w:rFonts w:ascii="標楷體" w:eastAsia="標楷體" w:hAnsi="標楷體" w:cs="Arial" w:hint="eastAsia"/>
                  <w:kern w:val="0"/>
                </w:rPr>
                <w:t>樣態1:同戶號</w:t>
              </w:r>
              <w:r>
                <w:rPr>
                  <w:rFonts w:ascii="標楷體" w:eastAsia="標楷體" w:hAnsi="標楷體" w:cs="Arial" w:hint="eastAsia"/>
                  <w:kern w:val="0"/>
                  <w:lang w:eastAsia="zh-HK"/>
                </w:rPr>
                <w:t>下</w:t>
              </w:r>
              <w:r w:rsidRPr="00567118">
                <w:rPr>
                  <w:rFonts w:ascii="標楷體" w:eastAsia="標楷體" w:hAnsi="標楷體" w:cs="Arial" w:hint="eastAsia"/>
                  <w:kern w:val="0"/>
                </w:rPr>
                <w:t>多筆合計超過</w:t>
              </w:r>
              <w:r>
                <w:rPr>
                  <w:rFonts w:ascii="標楷體" w:eastAsia="標楷體" w:hAnsi="標楷體" w:cs="Arial" w:hint="eastAsia"/>
                  <w:kern w:val="0"/>
                  <w:lang w:eastAsia="zh-HK"/>
                </w:rPr>
                <w:t>金額(</w:t>
              </w:r>
              <w:r w:rsidRPr="00567118">
                <w:rPr>
                  <w:rFonts w:ascii="標楷體" w:eastAsia="標楷體" w:hAnsi="標楷體" w:cs="Arial" w:hint="eastAsia"/>
                  <w:kern w:val="0"/>
                </w:rPr>
                <w:t>萬元</w:t>
              </w:r>
              <w:r>
                <w:rPr>
                  <w:rFonts w:ascii="標楷體" w:eastAsia="標楷體" w:hAnsi="標楷體" w:cs="Arial" w:hint="eastAsia"/>
                  <w:kern w:val="0"/>
                </w:rPr>
                <w:t>)</w:t>
              </w:r>
              <w:r w:rsidRPr="00567118">
                <w:rPr>
                  <w:rFonts w:ascii="標楷體" w:eastAsia="標楷體" w:hAnsi="標楷體" w:cs="Arial" w:hint="eastAsia"/>
                  <w:kern w:val="0"/>
                </w:rPr>
                <w:t>;</w:t>
              </w:r>
            </w:ins>
          </w:p>
          <w:p w14:paraId="3689FF68" w14:textId="77777777" w:rsidR="00286DCE" w:rsidRDefault="00286DCE" w:rsidP="00286DCE">
            <w:pPr>
              <w:widowControl/>
              <w:ind w:leftChars="100" w:left="1166" w:hangingChars="386" w:hanging="926"/>
              <w:rPr>
                <w:ins w:id="3304" w:author="張金龍" w:date="2021-06-02T11:26:00Z"/>
                <w:rFonts w:ascii="標楷體" w:eastAsia="標楷體" w:hAnsi="標楷體" w:cs="Arial"/>
                <w:kern w:val="0"/>
              </w:rPr>
            </w:pPr>
            <w:ins w:id="3305" w:author="張金龍" w:date="2021-06-02T11:26:00Z">
              <w:r w:rsidRPr="00567118">
                <w:rPr>
                  <w:rFonts w:ascii="標楷體" w:eastAsia="標楷體" w:hAnsi="標楷體" w:cs="Arial" w:hint="eastAsia"/>
                  <w:kern w:val="0"/>
                </w:rPr>
                <w:t>樣態2:</w:t>
              </w:r>
              <w:r>
                <w:rPr>
                  <w:rFonts w:ascii="標楷體" w:eastAsia="標楷體" w:hAnsi="標楷體" w:cs="Arial" w:hint="eastAsia"/>
                  <w:kern w:val="0"/>
                  <w:lang w:eastAsia="zh-HK"/>
                </w:rPr>
                <w:t>當日交易</w:t>
              </w:r>
              <w:r w:rsidRPr="00567118">
                <w:rPr>
                  <w:rFonts w:ascii="標楷體" w:eastAsia="標楷體" w:hAnsi="標楷體" w:cs="Arial" w:hint="eastAsia"/>
                  <w:kern w:val="0"/>
                </w:rPr>
                <w:t>筆數</w:t>
              </w:r>
              <w:r>
                <w:rPr>
                  <w:rFonts w:ascii="標楷體" w:eastAsia="標楷體" w:hAnsi="標楷體" w:cs="Arial" w:hint="eastAsia"/>
                  <w:kern w:val="0"/>
                </w:rPr>
                <w:t>(</w:t>
              </w:r>
              <w:r w:rsidRPr="00567118">
                <w:rPr>
                  <w:rFonts w:ascii="標楷體" w:eastAsia="標楷體" w:hAnsi="標楷體" w:cs="Arial" w:hint="eastAsia"/>
                  <w:kern w:val="0"/>
                </w:rPr>
                <w:t>含</w:t>
              </w:r>
              <w:r>
                <w:rPr>
                  <w:rFonts w:ascii="標楷體" w:eastAsia="標楷體" w:hAnsi="標楷體" w:cs="Arial" w:hint="eastAsia"/>
                  <w:kern w:val="0"/>
                </w:rPr>
                <w:t>)</w:t>
              </w:r>
              <w:r w:rsidRPr="00567118">
                <w:rPr>
                  <w:rFonts w:ascii="標楷體" w:eastAsia="標楷體" w:hAnsi="標楷體" w:cs="Arial" w:hint="eastAsia"/>
                  <w:kern w:val="0"/>
                </w:rPr>
                <w:t>且每單筆介於</w:t>
              </w:r>
              <w:r>
                <w:rPr>
                  <w:rFonts w:ascii="標楷體" w:eastAsia="標楷體" w:hAnsi="標楷體" w:cs="Arial" w:hint="eastAsia"/>
                  <w:kern w:val="0"/>
                  <w:lang w:eastAsia="zh-HK"/>
                </w:rPr>
                <w:t>金額(</w:t>
              </w:r>
              <w:r w:rsidRPr="00567118">
                <w:rPr>
                  <w:rFonts w:ascii="標楷體" w:eastAsia="標楷體" w:hAnsi="標楷體" w:cs="Arial" w:hint="eastAsia"/>
                  <w:kern w:val="0"/>
                </w:rPr>
                <w:t>萬元</w:t>
              </w:r>
              <w:r>
                <w:rPr>
                  <w:rFonts w:ascii="標楷體" w:eastAsia="標楷體" w:hAnsi="標楷體" w:cs="Arial" w:hint="eastAsia"/>
                  <w:kern w:val="0"/>
                </w:rPr>
                <w:t>)</w:t>
              </w:r>
              <w:r>
                <w:rPr>
                  <w:rFonts w:ascii="標楷體" w:eastAsia="標楷體" w:hAnsi="標楷體" w:cs="Arial" w:hint="eastAsia"/>
                  <w:kern w:val="0"/>
                  <w:lang w:eastAsia="zh-HK"/>
                </w:rPr>
                <w:t>之間</w:t>
              </w:r>
              <w:r w:rsidRPr="00567118">
                <w:rPr>
                  <w:rFonts w:ascii="標楷體" w:eastAsia="標楷體" w:hAnsi="標楷體" w:cs="Arial" w:hint="eastAsia"/>
                  <w:kern w:val="0"/>
                </w:rPr>
                <w:t>。</w:t>
              </w:r>
            </w:ins>
          </w:p>
          <w:p w14:paraId="671817B7" w14:textId="77777777" w:rsidR="00286DCE" w:rsidRPr="00567118" w:rsidRDefault="00286DCE" w:rsidP="00286DCE">
            <w:pPr>
              <w:widowControl/>
              <w:rPr>
                <w:ins w:id="3306" w:author="張金龍" w:date="2021-06-02T11:26:00Z"/>
                <w:rFonts w:ascii="標楷體" w:eastAsia="標楷體" w:hAnsi="標楷體" w:cs="Arial"/>
                <w:kern w:val="0"/>
              </w:rPr>
            </w:pPr>
            <w:ins w:id="3307" w:author="張金龍" w:date="2021-06-02T11:26:00Z">
              <w:r>
                <w:rPr>
                  <w:rFonts w:ascii="標楷體" w:eastAsia="標楷體" w:hAnsi="標楷體" w:cs="Arial" w:hint="eastAsia"/>
                  <w:kern w:val="0"/>
                </w:rPr>
                <w:t>2.</w:t>
              </w:r>
              <w:r w:rsidRPr="00567118">
                <w:rPr>
                  <w:rFonts w:ascii="標楷體" w:eastAsia="標楷體" w:hAnsi="標楷體" w:cs="Arial" w:hint="eastAsia"/>
                  <w:kern w:val="0"/>
                </w:rPr>
                <w:t>依匯款資料</w:t>
              </w:r>
              <w:r>
                <w:rPr>
                  <w:rFonts w:ascii="標楷體" w:eastAsia="標楷體" w:hAnsi="標楷體" w:cs="Arial" w:hint="eastAsia"/>
                  <w:kern w:val="0"/>
                </w:rPr>
                <w:t>：</w:t>
              </w:r>
            </w:ins>
          </w:p>
          <w:p w14:paraId="2252A6A4" w14:textId="77777777" w:rsidR="00286DCE" w:rsidRDefault="00286DCE" w:rsidP="00286DCE">
            <w:pPr>
              <w:widowControl/>
              <w:ind w:leftChars="100" w:left="1166" w:hangingChars="386" w:hanging="926"/>
              <w:rPr>
                <w:ins w:id="3308" w:author="張金龍" w:date="2021-06-02T11:26:00Z"/>
                <w:rFonts w:ascii="標楷體" w:eastAsia="標楷體" w:hAnsi="標楷體"/>
                <w:kern w:val="0"/>
              </w:rPr>
            </w:pPr>
            <w:ins w:id="3309" w:author="張金龍" w:date="2021-06-02T11:26:00Z">
              <w:r w:rsidRPr="00567118">
                <w:rPr>
                  <w:rFonts w:ascii="標楷體" w:eastAsia="標楷體" w:hAnsi="標楷體" w:cs="Arial" w:hint="eastAsia"/>
                  <w:kern w:val="0"/>
                </w:rPr>
                <w:t>樣態3:同戶號</w:t>
              </w:r>
              <w:r>
                <w:rPr>
                  <w:rFonts w:ascii="標楷體" w:eastAsia="標楷體" w:hAnsi="標楷體" w:cs="Arial" w:hint="eastAsia"/>
                  <w:kern w:val="0"/>
                  <w:lang w:eastAsia="zh-HK"/>
                </w:rPr>
                <w:t>下</w:t>
              </w:r>
              <w:r w:rsidRPr="00567118">
                <w:rPr>
                  <w:rFonts w:ascii="標楷體" w:eastAsia="標楷體" w:hAnsi="標楷體" w:cs="Arial" w:hint="eastAsia"/>
                  <w:kern w:val="0"/>
                </w:rPr>
                <w:t>多筆合計超過</w:t>
              </w:r>
              <w:r>
                <w:rPr>
                  <w:rFonts w:ascii="標楷體" w:eastAsia="標楷體" w:hAnsi="標楷體" w:cs="Arial" w:hint="eastAsia"/>
                  <w:kern w:val="0"/>
                  <w:lang w:eastAsia="zh-HK"/>
                </w:rPr>
                <w:t>金額(</w:t>
              </w:r>
              <w:r w:rsidRPr="00567118">
                <w:rPr>
                  <w:rFonts w:ascii="標楷體" w:eastAsia="標楷體" w:hAnsi="標楷體" w:cs="Arial" w:hint="eastAsia"/>
                  <w:kern w:val="0"/>
                </w:rPr>
                <w:t>萬元</w:t>
              </w:r>
              <w:r>
                <w:rPr>
                  <w:rFonts w:ascii="標楷體" w:eastAsia="標楷體" w:hAnsi="標楷體" w:cs="Arial" w:hint="eastAsia"/>
                  <w:kern w:val="0"/>
                </w:rPr>
                <w:t>)</w:t>
              </w:r>
              <w:r w:rsidRPr="00567118">
                <w:rPr>
                  <w:rFonts w:ascii="標楷體" w:eastAsia="標楷體" w:hAnsi="標楷體" w:cs="Arial" w:hint="eastAsia"/>
                  <w:kern w:val="0"/>
                </w:rPr>
                <w:t>且其中為</w:t>
              </w:r>
              <w:r w:rsidRPr="00567118">
                <w:rPr>
                  <w:rFonts w:ascii="標楷體" w:eastAsia="標楷體" w:hAnsi="標楷體"/>
                  <w:kern w:val="0"/>
                </w:rPr>
                <w:t>0001</w:t>
              </w:r>
            </w:ins>
          </w:p>
          <w:p w14:paraId="57CFAF47" w14:textId="77777777" w:rsidR="00286DCE" w:rsidRPr="00567118" w:rsidRDefault="00286DCE" w:rsidP="00286DCE">
            <w:pPr>
              <w:widowControl/>
              <w:ind w:leftChars="400" w:left="1166" w:hangingChars="86" w:hanging="206"/>
              <w:rPr>
                <w:ins w:id="3310" w:author="張金龍" w:date="2021-06-02T11:26:00Z"/>
                <w:rFonts w:ascii="標楷體" w:eastAsia="標楷體" w:hAnsi="標楷體" w:cs="Arial"/>
                <w:kern w:val="0"/>
              </w:rPr>
            </w:pPr>
            <w:ins w:id="3311" w:author="張金龍" w:date="2021-06-02T11:26:00Z">
              <w:r w:rsidRPr="00567118">
                <w:rPr>
                  <w:rFonts w:ascii="標楷體" w:eastAsia="標楷體" w:hAnsi="標楷體" w:cs="Arial" w:hint="eastAsia"/>
                  <w:kern w:val="0"/>
                </w:rPr>
                <w:t>現金存入、</w:t>
              </w:r>
              <w:r w:rsidRPr="00105261">
                <w:rPr>
                  <w:rFonts w:ascii="標楷體" w:eastAsia="標楷體" w:hAnsi="標楷體"/>
                  <w:kern w:val="0"/>
                </w:rPr>
                <w:t>0087AT</w:t>
              </w:r>
              <w:r w:rsidRPr="00567118">
                <w:rPr>
                  <w:rFonts w:ascii="標楷體" w:eastAsia="標楷體" w:hAnsi="標楷體" w:cs="Arial" w:hint="eastAsia"/>
                  <w:kern w:val="0"/>
                </w:rPr>
                <w:t>存入。</w:t>
              </w:r>
            </w:ins>
          </w:p>
          <w:p w14:paraId="55841E7E" w14:textId="77777777" w:rsidR="00286DCE" w:rsidRPr="00596E66" w:rsidRDefault="00286DCE" w:rsidP="00286DCE">
            <w:pPr>
              <w:ind w:left="240" w:hangingChars="100" w:hanging="240"/>
              <w:rPr>
                <w:ins w:id="3312" w:author="張金龍" w:date="2021-06-02T11:26:00Z"/>
                <w:rFonts w:ascii="標楷體" w:eastAsia="標楷體" w:hAnsi="標楷體"/>
                <w:color w:val="222222"/>
              </w:rPr>
            </w:pPr>
            <w:ins w:id="3313" w:author="張金龍" w:date="2021-06-02T11:26:00Z">
              <w:r>
                <w:rPr>
                  <w:rFonts w:ascii="標楷體" w:eastAsia="標楷體" w:hAnsi="標楷體" w:hint="eastAsia"/>
                </w:rPr>
                <w:t>3</w:t>
              </w:r>
              <w:r>
                <w:rPr>
                  <w:rFonts w:ascii="標楷體" w:eastAsia="標楷體" w:hAnsi="標楷體" w:hint="eastAsia"/>
                  <w:color w:val="222222"/>
                </w:rPr>
                <w:t>.修改時,異動原因及內容會記錄於「資料變更紀錄檔(TxDataLog)」,可至「L6932 資料變更交易查詢」查詢異動內容記錄內容</w:t>
              </w:r>
            </w:ins>
          </w:p>
        </w:tc>
      </w:tr>
      <w:tr w:rsidR="00286DCE" w:rsidRPr="00362205" w14:paraId="7352B438" w14:textId="77777777" w:rsidTr="00286DCE">
        <w:trPr>
          <w:trHeight w:val="278"/>
          <w:ins w:id="3314" w:author="張金龍" w:date="2021-06-02T11:26:00Z"/>
        </w:trPr>
        <w:tc>
          <w:tcPr>
            <w:tcW w:w="1548" w:type="dxa"/>
            <w:tcBorders>
              <w:top w:val="single" w:sz="8" w:space="0" w:color="000000"/>
              <w:bottom w:val="single" w:sz="8" w:space="0" w:color="000000"/>
              <w:right w:val="single" w:sz="8" w:space="0" w:color="000000"/>
            </w:tcBorders>
            <w:shd w:val="clear" w:color="auto" w:fill="F3F3F3"/>
          </w:tcPr>
          <w:p w14:paraId="3E8DBBD8" w14:textId="77777777" w:rsidR="00286DCE" w:rsidRPr="00362205" w:rsidRDefault="00286DCE" w:rsidP="00286DCE">
            <w:pPr>
              <w:rPr>
                <w:ins w:id="3315" w:author="張金龍" w:date="2021-06-02T11:26:00Z"/>
                <w:rFonts w:ascii="標楷體" w:eastAsia="標楷體" w:hAnsi="標楷體"/>
              </w:rPr>
            </w:pPr>
            <w:ins w:id="3316" w:author="張金龍" w:date="2021-06-02T11:26:00Z">
              <w:r w:rsidRPr="00362205">
                <w:rPr>
                  <w:rFonts w:ascii="標楷體" w:eastAsia="標楷體" w:hAnsi="標楷體"/>
                </w:rPr>
                <w:t xml:space="preserve">參考 </w:t>
              </w:r>
            </w:ins>
          </w:p>
        </w:tc>
        <w:tc>
          <w:tcPr>
            <w:tcW w:w="7274" w:type="dxa"/>
            <w:tcBorders>
              <w:top w:val="single" w:sz="8" w:space="0" w:color="000000"/>
              <w:left w:val="single" w:sz="8" w:space="0" w:color="000000"/>
              <w:bottom w:val="single" w:sz="8" w:space="0" w:color="000000"/>
            </w:tcBorders>
          </w:tcPr>
          <w:p w14:paraId="5E6C1446" w14:textId="77777777" w:rsidR="00286DCE" w:rsidRPr="00362205" w:rsidRDefault="00286DCE" w:rsidP="00286DCE">
            <w:pPr>
              <w:rPr>
                <w:ins w:id="3317" w:author="張金龍" w:date="2021-06-02T11:26:00Z"/>
                <w:rFonts w:ascii="標楷體" w:eastAsia="標楷體" w:hAnsi="標楷體"/>
              </w:rPr>
            </w:pPr>
          </w:p>
        </w:tc>
      </w:tr>
    </w:tbl>
    <w:p w14:paraId="46D8ACAC" w14:textId="77777777" w:rsidR="00286DCE" w:rsidRPr="00362205" w:rsidRDefault="00286DCE" w:rsidP="00286DCE">
      <w:pPr>
        <w:rPr>
          <w:ins w:id="3318" w:author="張金龍" w:date="2021-06-02T11:26:00Z"/>
          <w:rFonts w:ascii="標楷體" w:eastAsia="標楷體" w:hAnsi="標楷體"/>
        </w:rPr>
      </w:pPr>
    </w:p>
    <w:p w14:paraId="016524B8" w14:textId="77777777" w:rsidR="00286DCE" w:rsidRPr="005F1722" w:rsidRDefault="00286DCE" w:rsidP="00B010CD">
      <w:pPr>
        <w:pStyle w:val="a"/>
        <w:rPr>
          <w:ins w:id="3319" w:author="張金龍" w:date="2021-06-02T11:26:00Z"/>
        </w:rPr>
      </w:pPr>
      <w:ins w:id="3320" w:author="張金龍" w:date="2021-06-02T11:26:00Z">
        <w:r>
          <w:rPr>
            <w:rFonts w:hint="eastAsia"/>
          </w:rPr>
          <w:t xml:space="preserve"> Ta</w:t>
        </w:r>
        <w:r>
          <w:t>ble List</w:t>
        </w:r>
        <w:r w:rsidRPr="005F1722">
          <w:rPr>
            <w:rFonts w:hint="eastAsia"/>
          </w:rPr>
          <w:t>:</w:t>
        </w:r>
      </w:ins>
    </w:p>
    <w:tbl>
      <w:tblPr>
        <w:tblStyle w:val="ac"/>
        <w:tblW w:w="0" w:type="auto"/>
        <w:tblInd w:w="589" w:type="dxa"/>
        <w:tblLook w:val="04A0" w:firstRow="1" w:lastRow="0" w:firstColumn="1" w:lastColumn="0" w:noHBand="0" w:noVBand="1"/>
      </w:tblPr>
      <w:tblGrid>
        <w:gridCol w:w="952"/>
        <w:gridCol w:w="3118"/>
        <w:gridCol w:w="3828"/>
      </w:tblGrid>
      <w:tr w:rsidR="00286DCE" w:rsidRPr="0022279A" w14:paraId="563D48EF" w14:textId="77777777" w:rsidTr="00286DCE">
        <w:trPr>
          <w:ins w:id="3321" w:author="張金龍" w:date="2021-06-02T11:26:00Z"/>
        </w:trPr>
        <w:tc>
          <w:tcPr>
            <w:tcW w:w="952" w:type="dxa"/>
            <w:shd w:val="clear" w:color="auto" w:fill="D9D9D9" w:themeFill="background1" w:themeFillShade="D9"/>
          </w:tcPr>
          <w:p w14:paraId="203E5F58" w14:textId="77777777" w:rsidR="00286DCE" w:rsidRPr="0022279A" w:rsidRDefault="00286DCE" w:rsidP="00286DCE">
            <w:pPr>
              <w:jc w:val="center"/>
              <w:rPr>
                <w:ins w:id="3322" w:author="張金龍" w:date="2021-06-02T11:26:00Z"/>
                <w:rFonts w:ascii="標楷體" w:eastAsia="標楷體" w:hAnsi="標楷體"/>
              </w:rPr>
            </w:pPr>
            <w:ins w:id="3323" w:author="張金龍" w:date="2021-06-02T11:26:00Z">
              <w:r w:rsidRPr="0022279A">
                <w:rPr>
                  <w:rFonts w:ascii="標楷體" w:eastAsia="標楷體" w:hAnsi="標楷體" w:hint="eastAsia"/>
                  <w:lang w:eastAsia="zh-HK"/>
                </w:rPr>
                <w:t>序號</w:t>
              </w:r>
            </w:ins>
          </w:p>
        </w:tc>
        <w:tc>
          <w:tcPr>
            <w:tcW w:w="3118" w:type="dxa"/>
            <w:shd w:val="clear" w:color="auto" w:fill="D9D9D9" w:themeFill="background1" w:themeFillShade="D9"/>
          </w:tcPr>
          <w:p w14:paraId="13DC64CD" w14:textId="77777777" w:rsidR="00286DCE" w:rsidRPr="0022279A" w:rsidRDefault="00286DCE" w:rsidP="00286DCE">
            <w:pPr>
              <w:jc w:val="center"/>
              <w:rPr>
                <w:ins w:id="3324" w:author="張金龍" w:date="2021-06-02T11:26:00Z"/>
                <w:rFonts w:ascii="標楷體" w:eastAsia="標楷體" w:hAnsi="標楷體"/>
              </w:rPr>
            </w:pPr>
            <w:ins w:id="3325" w:author="張金龍" w:date="2021-06-02T11:26:00Z">
              <w:r w:rsidRPr="0022279A">
                <w:rPr>
                  <w:rFonts w:ascii="標楷體" w:eastAsia="標楷體" w:hAnsi="標楷體" w:hint="eastAsia"/>
                  <w:lang w:eastAsia="zh-HK"/>
                </w:rPr>
                <w:t>名稱</w:t>
              </w:r>
            </w:ins>
          </w:p>
        </w:tc>
        <w:tc>
          <w:tcPr>
            <w:tcW w:w="3828" w:type="dxa"/>
            <w:shd w:val="clear" w:color="auto" w:fill="D9D9D9" w:themeFill="background1" w:themeFillShade="D9"/>
          </w:tcPr>
          <w:p w14:paraId="0913C370" w14:textId="77777777" w:rsidR="00286DCE" w:rsidRPr="0022279A" w:rsidRDefault="00286DCE" w:rsidP="00286DCE">
            <w:pPr>
              <w:jc w:val="center"/>
              <w:rPr>
                <w:ins w:id="3326" w:author="張金龍" w:date="2021-06-02T11:26:00Z"/>
                <w:rFonts w:ascii="標楷體" w:eastAsia="標楷體" w:hAnsi="標楷體"/>
              </w:rPr>
            </w:pPr>
            <w:ins w:id="3327" w:author="張金龍" w:date="2021-06-02T11:26:00Z">
              <w:r w:rsidRPr="0022279A">
                <w:rPr>
                  <w:rFonts w:ascii="標楷體" w:eastAsia="標楷體" w:hAnsi="標楷體" w:hint="eastAsia"/>
                  <w:lang w:eastAsia="zh-HK"/>
                </w:rPr>
                <w:t>說明</w:t>
              </w:r>
            </w:ins>
          </w:p>
        </w:tc>
      </w:tr>
      <w:tr w:rsidR="00286DCE" w:rsidRPr="0022279A" w14:paraId="5F350F2C" w14:textId="77777777" w:rsidTr="00286DCE">
        <w:trPr>
          <w:ins w:id="3328" w:author="張金龍" w:date="2021-06-02T11:26:00Z"/>
        </w:trPr>
        <w:tc>
          <w:tcPr>
            <w:tcW w:w="952" w:type="dxa"/>
          </w:tcPr>
          <w:p w14:paraId="0823E596" w14:textId="77777777" w:rsidR="00286DCE" w:rsidRPr="0022279A" w:rsidRDefault="00286DCE" w:rsidP="00286DCE">
            <w:pPr>
              <w:jc w:val="center"/>
              <w:rPr>
                <w:ins w:id="3329" w:author="張金龍" w:date="2021-06-02T11:26:00Z"/>
                <w:rFonts w:ascii="標楷體" w:eastAsia="標楷體" w:hAnsi="標楷體"/>
              </w:rPr>
            </w:pPr>
            <w:ins w:id="3330" w:author="張金龍" w:date="2021-06-02T11:26:00Z">
              <w:r w:rsidRPr="0022279A">
                <w:rPr>
                  <w:rFonts w:ascii="標楷體" w:eastAsia="標楷體" w:hAnsi="標楷體" w:hint="eastAsia"/>
                </w:rPr>
                <w:t>1</w:t>
              </w:r>
            </w:ins>
          </w:p>
        </w:tc>
        <w:tc>
          <w:tcPr>
            <w:tcW w:w="3118" w:type="dxa"/>
          </w:tcPr>
          <w:p w14:paraId="642B64BC" w14:textId="77777777" w:rsidR="00286DCE" w:rsidRPr="0022279A" w:rsidRDefault="00286DCE" w:rsidP="00286DCE">
            <w:pPr>
              <w:rPr>
                <w:ins w:id="3331" w:author="張金龍" w:date="2021-06-02T11:26:00Z"/>
                <w:rFonts w:ascii="標楷體" w:eastAsia="標楷體" w:hAnsi="標楷體"/>
              </w:rPr>
            </w:pPr>
            <w:ins w:id="3332" w:author="張金龍" w:date="2021-06-02T11:26:00Z">
              <w:r>
                <w:rPr>
                  <w:rFonts w:ascii="標楷體" w:eastAsia="標楷體" w:hAnsi="標楷體"/>
                </w:rPr>
                <w:t>MlaundryParas</w:t>
              </w:r>
            </w:ins>
          </w:p>
        </w:tc>
        <w:tc>
          <w:tcPr>
            <w:tcW w:w="3828" w:type="dxa"/>
          </w:tcPr>
          <w:p w14:paraId="6FC477CE" w14:textId="77777777" w:rsidR="00286DCE" w:rsidRPr="0022279A" w:rsidRDefault="00286DCE" w:rsidP="00286DCE">
            <w:pPr>
              <w:rPr>
                <w:ins w:id="3333" w:author="張金龍" w:date="2021-06-02T11:26:00Z"/>
                <w:rFonts w:ascii="標楷體" w:eastAsia="標楷體" w:hAnsi="標楷體"/>
              </w:rPr>
            </w:pPr>
            <w:ins w:id="3334" w:author="張金龍" w:date="2021-06-02T11:26:00Z">
              <w:r>
                <w:rPr>
                  <w:rFonts w:ascii="標楷體" w:eastAsia="標楷體" w:hAnsi="標楷體" w:hint="eastAsia"/>
                  <w:lang w:eastAsia="zh-HK"/>
                </w:rPr>
                <w:t>疑似洗錢樣態條件設定檔</w:t>
              </w:r>
            </w:ins>
          </w:p>
        </w:tc>
      </w:tr>
      <w:tr w:rsidR="00286DCE" w:rsidRPr="0022279A" w14:paraId="33E73AD7" w14:textId="77777777" w:rsidTr="00286DCE">
        <w:trPr>
          <w:ins w:id="3335" w:author="張金龍" w:date="2021-06-02T11:26:00Z"/>
        </w:trPr>
        <w:tc>
          <w:tcPr>
            <w:tcW w:w="952" w:type="dxa"/>
          </w:tcPr>
          <w:p w14:paraId="1193F636" w14:textId="77777777" w:rsidR="00286DCE" w:rsidRPr="0022279A" w:rsidRDefault="00286DCE" w:rsidP="00286DCE">
            <w:pPr>
              <w:jc w:val="center"/>
              <w:rPr>
                <w:ins w:id="3336" w:author="張金龍" w:date="2021-06-02T11:26:00Z"/>
                <w:rFonts w:ascii="標楷體" w:eastAsia="標楷體" w:hAnsi="標楷體"/>
              </w:rPr>
            </w:pPr>
          </w:p>
        </w:tc>
        <w:tc>
          <w:tcPr>
            <w:tcW w:w="3118" w:type="dxa"/>
          </w:tcPr>
          <w:p w14:paraId="74592651" w14:textId="77777777" w:rsidR="00286DCE" w:rsidRPr="0022279A" w:rsidRDefault="00286DCE" w:rsidP="00286DCE">
            <w:pPr>
              <w:rPr>
                <w:ins w:id="3337" w:author="張金龍" w:date="2021-06-02T11:26:00Z"/>
                <w:rFonts w:ascii="標楷體" w:eastAsia="標楷體" w:hAnsi="標楷體"/>
              </w:rPr>
            </w:pPr>
          </w:p>
        </w:tc>
        <w:tc>
          <w:tcPr>
            <w:tcW w:w="3828" w:type="dxa"/>
          </w:tcPr>
          <w:p w14:paraId="1B1FF42E" w14:textId="77777777" w:rsidR="00286DCE" w:rsidRPr="0022279A" w:rsidRDefault="00286DCE" w:rsidP="00286DCE">
            <w:pPr>
              <w:rPr>
                <w:ins w:id="3338" w:author="張金龍" w:date="2021-06-02T11:26:00Z"/>
                <w:rFonts w:ascii="標楷體" w:eastAsia="標楷體" w:hAnsi="標楷體"/>
              </w:rPr>
            </w:pPr>
          </w:p>
        </w:tc>
      </w:tr>
    </w:tbl>
    <w:p w14:paraId="48C91170" w14:textId="77777777" w:rsidR="00286DCE" w:rsidRPr="00934FE7" w:rsidRDefault="00286DCE" w:rsidP="00286DCE">
      <w:pPr>
        <w:rPr>
          <w:ins w:id="3339" w:author="張金龍" w:date="2021-06-02T11:26:00Z"/>
        </w:rPr>
      </w:pPr>
    </w:p>
    <w:p w14:paraId="64AECC87" w14:textId="77777777" w:rsidR="00286DCE" w:rsidRDefault="00286DCE" w:rsidP="00286DCE">
      <w:pPr>
        <w:widowControl/>
        <w:rPr>
          <w:ins w:id="3340" w:author="張金龍" w:date="2021-06-02T11:26:00Z"/>
          <w:rFonts w:eastAsia="標楷體"/>
          <w:sz w:val="26"/>
        </w:rPr>
      </w:pPr>
      <w:ins w:id="3341" w:author="張金龍" w:date="2021-06-02T11:26:00Z">
        <w:r>
          <w:br w:type="page"/>
        </w:r>
      </w:ins>
    </w:p>
    <w:p w14:paraId="20E944E4" w14:textId="77777777" w:rsidR="00286DCE" w:rsidRPr="00362205" w:rsidRDefault="00286DCE" w:rsidP="00B010CD">
      <w:pPr>
        <w:pStyle w:val="a"/>
        <w:rPr>
          <w:ins w:id="3342" w:author="張金龍" w:date="2021-06-02T11:26:00Z"/>
        </w:rPr>
      </w:pPr>
      <w:ins w:id="3343" w:author="張金龍" w:date="2021-06-02T11:26:00Z">
        <w:r w:rsidRPr="00362205">
          <w:t>UI畫面</w:t>
        </w:r>
      </w:ins>
    </w:p>
    <w:p w14:paraId="30049D3F" w14:textId="77777777" w:rsidR="00286DCE" w:rsidRDefault="00286DCE" w:rsidP="00286DCE">
      <w:pPr>
        <w:pStyle w:val="42"/>
        <w:spacing w:after="72"/>
        <w:ind w:leftChars="196" w:left="470"/>
        <w:rPr>
          <w:ins w:id="3344" w:author="張金龍" w:date="2021-06-02T11:26:00Z"/>
          <w:rFonts w:ascii="標楷體" w:hAnsi="標楷體"/>
        </w:rPr>
      </w:pPr>
      <w:ins w:id="3345" w:author="張金龍" w:date="2021-06-02T11:26:00Z">
        <w:r w:rsidRPr="00362205">
          <w:rPr>
            <w:rFonts w:ascii="標楷體" w:hAnsi="標楷體" w:hint="eastAsia"/>
          </w:rPr>
          <w:t>輸入畫面：</w:t>
        </w:r>
      </w:ins>
    </w:p>
    <w:p w14:paraId="3C113920" w14:textId="77777777" w:rsidR="00286DCE" w:rsidRPr="00D13949" w:rsidRDefault="00286DCE" w:rsidP="00286DCE">
      <w:pPr>
        <w:pStyle w:val="42"/>
        <w:spacing w:after="72"/>
        <w:ind w:leftChars="196" w:left="470"/>
        <w:rPr>
          <w:ins w:id="3346" w:author="張金龍" w:date="2021-06-02T11:26:00Z"/>
          <w:rFonts w:ascii="標楷體" w:hAnsi="標楷體"/>
        </w:rPr>
      </w:pPr>
      <w:ins w:id="3347" w:author="張金龍" w:date="2021-06-02T11:26:00Z">
        <w:r w:rsidRPr="00EA622E">
          <w:rPr>
            <w:rFonts w:ascii="標楷體" w:hAnsi="標楷體"/>
            <w:noProof/>
          </w:rPr>
          <w:drawing>
            <wp:inline distT="0" distB="0" distL="0" distR="0" wp14:anchorId="38A6AD5A" wp14:editId="6D553993">
              <wp:extent cx="6479540" cy="2482850"/>
              <wp:effectExtent l="0" t="0" r="0" b="0"/>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479540" cy="2482850"/>
                      </a:xfrm>
                      <a:prstGeom prst="rect">
                        <a:avLst/>
                      </a:prstGeom>
                    </pic:spPr>
                  </pic:pic>
                </a:graphicData>
              </a:graphic>
            </wp:inline>
          </w:drawing>
        </w:r>
      </w:ins>
    </w:p>
    <w:p w14:paraId="7BC96626" w14:textId="77777777" w:rsidR="00286DCE" w:rsidRPr="00F5236F" w:rsidRDefault="00286DCE" w:rsidP="00B010CD">
      <w:pPr>
        <w:pStyle w:val="a"/>
        <w:rPr>
          <w:ins w:id="3348" w:author="張金龍" w:date="2021-06-02T11:26:00Z"/>
        </w:rPr>
      </w:pPr>
      <w:ins w:id="3349" w:author="張金龍" w:date="2021-06-02T11:26:00Z">
        <w:r>
          <w:t>輸入畫面</w:t>
        </w:r>
        <w:r>
          <w:rPr>
            <w:rFonts w:hint="eastAsia"/>
            <w:lang w:eastAsia="zh-HK"/>
          </w:rPr>
          <w:t>按鈕</w:t>
        </w:r>
        <w:r>
          <w:t>說明</w:t>
        </w:r>
      </w:ins>
    </w:p>
    <w:tbl>
      <w:tblPr>
        <w:tblStyle w:val="ac"/>
        <w:tblW w:w="0" w:type="auto"/>
        <w:tblInd w:w="250" w:type="dxa"/>
        <w:tblLook w:val="04A0" w:firstRow="1" w:lastRow="0" w:firstColumn="1" w:lastColumn="0" w:noHBand="0" w:noVBand="1"/>
      </w:tblPr>
      <w:tblGrid>
        <w:gridCol w:w="851"/>
        <w:gridCol w:w="2126"/>
        <w:gridCol w:w="7033"/>
      </w:tblGrid>
      <w:tr w:rsidR="00286DCE" w:rsidRPr="00F5236F" w14:paraId="4C0FFC11" w14:textId="77777777" w:rsidTr="00286DCE">
        <w:trPr>
          <w:ins w:id="3350" w:author="張金龍" w:date="2021-06-02T11:26:00Z"/>
        </w:trPr>
        <w:tc>
          <w:tcPr>
            <w:tcW w:w="851" w:type="dxa"/>
            <w:shd w:val="clear" w:color="auto" w:fill="D9D9D9" w:themeFill="background1" w:themeFillShade="D9"/>
          </w:tcPr>
          <w:p w14:paraId="7860C4B9" w14:textId="77777777" w:rsidR="00286DCE" w:rsidRPr="00F5236F" w:rsidRDefault="00286DCE" w:rsidP="00286DCE">
            <w:pPr>
              <w:jc w:val="center"/>
              <w:rPr>
                <w:ins w:id="3351" w:author="張金龍" w:date="2021-06-02T11:26:00Z"/>
                <w:rFonts w:ascii="標楷體" w:eastAsia="標楷體" w:hAnsi="標楷體"/>
              </w:rPr>
            </w:pPr>
            <w:ins w:id="3352" w:author="張金龍" w:date="2021-06-02T11:26:00Z">
              <w:r w:rsidRPr="00F5236F">
                <w:rPr>
                  <w:rFonts w:ascii="標楷體" w:eastAsia="標楷體" w:hAnsi="標楷體" w:hint="eastAsia"/>
                  <w:lang w:eastAsia="zh-HK"/>
                </w:rPr>
                <w:t>序號</w:t>
              </w:r>
            </w:ins>
          </w:p>
        </w:tc>
        <w:tc>
          <w:tcPr>
            <w:tcW w:w="2126" w:type="dxa"/>
            <w:shd w:val="clear" w:color="auto" w:fill="D9D9D9" w:themeFill="background1" w:themeFillShade="D9"/>
          </w:tcPr>
          <w:p w14:paraId="3367F667" w14:textId="77777777" w:rsidR="00286DCE" w:rsidRPr="00F5236F" w:rsidRDefault="00286DCE" w:rsidP="00286DCE">
            <w:pPr>
              <w:jc w:val="center"/>
              <w:rPr>
                <w:ins w:id="3353" w:author="張金龍" w:date="2021-06-02T11:26:00Z"/>
                <w:rFonts w:ascii="標楷體" w:eastAsia="標楷體" w:hAnsi="標楷體"/>
              </w:rPr>
            </w:pPr>
            <w:ins w:id="3354" w:author="張金龍" w:date="2021-06-02T11:26:00Z">
              <w:r>
                <w:rPr>
                  <w:rFonts w:ascii="標楷體" w:eastAsia="標楷體" w:hAnsi="標楷體" w:hint="eastAsia"/>
                  <w:lang w:eastAsia="zh-HK"/>
                </w:rPr>
                <w:t>按鈕名稱</w:t>
              </w:r>
            </w:ins>
          </w:p>
        </w:tc>
        <w:tc>
          <w:tcPr>
            <w:tcW w:w="7033" w:type="dxa"/>
            <w:shd w:val="clear" w:color="auto" w:fill="D9D9D9" w:themeFill="background1" w:themeFillShade="D9"/>
          </w:tcPr>
          <w:p w14:paraId="36649760" w14:textId="77777777" w:rsidR="00286DCE" w:rsidRPr="00F5236F" w:rsidRDefault="00286DCE" w:rsidP="00286DCE">
            <w:pPr>
              <w:jc w:val="center"/>
              <w:rPr>
                <w:ins w:id="3355" w:author="張金龍" w:date="2021-06-02T11:26:00Z"/>
                <w:rFonts w:ascii="標楷體" w:eastAsia="標楷體" w:hAnsi="標楷體"/>
              </w:rPr>
            </w:pPr>
            <w:ins w:id="3356" w:author="張金龍" w:date="2021-06-02T11:26:00Z">
              <w:r>
                <w:rPr>
                  <w:rFonts w:ascii="標楷體" w:eastAsia="標楷體" w:hAnsi="標楷體" w:hint="eastAsia"/>
                  <w:lang w:eastAsia="zh-HK"/>
                </w:rPr>
                <w:t>功能說明</w:t>
              </w:r>
            </w:ins>
          </w:p>
        </w:tc>
      </w:tr>
      <w:tr w:rsidR="00286DCE" w:rsidRPr="00CF124E" w14:paraId="1F8BDCF1" w14:textId="77777777" w:rsidTr="00286DCE">
        <w:trPr>
          <w:ins w:id="3357" w:author="張金龍" w:date="2021-06-02T11:26:00Z"/>
        </w:trPr>
        <w:tc>
          <w:tcPr>
            <w:tcW w:w="851" w:type="dxa"/>
          </w:tcPr>
          <w:p w14:paraId="1C45E8E0" w14:textId="77777777" w:rsidR="00286DCE" w:rsidRPr="00F5236F" w:rsidRDefault="00286DCE" w:rsidP="00286DCE">
            <w:pPr>
              <w:jc w:val="center"/>
              <w:rPr>
                <w:ins w:id="3358" w:author="張金龍" w:date="2021-06-02T11:26:00Z"/>
                <w:rFonts w:ascii="標楷體" w:eastAsia="標楷體" w:hAnsi="標楷體"/>
                <w:lang w:eastAsia="zh-HK"/>
              </w:rPr>
            </w:pPr>
            <w:ins w:id="3359" w:author="張金龍" w:date="2021-06-02T11:26:00Z">
              <w:r>
                <w:rPr>
                  <w:rFonts w:ascii="標楷體" w:eastAsia="標楷體" w:hAnsi="標楷體" w:hint="eastAsia"/>
                </w:rPr>
                <w:t>1</w:t>
              </w:r>
            </w:ins>
          </w:p>
        </w:tc>
        <w:tc>
          <w:tcPr>
            <w:tcW w:w="2126" w:type="dxa"/>
          </w:tcPr>
          <w:p w14:paraId="4103A4E7" w14:textId="77777777" w:rsidR="00286DCE" w:rsidRDefault="00286DCE" w:rsidP="00286DCE">
            <w:pPr>
              <w:rPr>
                <w:ins w:id="3360" w:author="張金龍" w:date="2021-06-02T11:26:00Z"/>
                <w:rFonts w:ascii="標楷體" w:eastAsia="標楷體" w:hAnsi="標楷體"/>
                <w:lang w:eastAsia="zh-HK"/>
              </w:rPr>
            </w:pPr>
            <w:ins w:id="3361" w:author="張金龍" w:date="2021-06-02T11:26:00Z">
              <w:r>
                <w:rPr>
                  <w:rFonts w:ascii="標楷體" w:eastAsia="標楷體" w:hAnsi="標楷體" w:hint="eastAsia"/>
                  <w:lang w:eastAsia="zh-HK"/>
                </w:rPr>
                <w:t>修改</w:t>
              </w:r>
            </w:ins>
          </w:p>
        </w:tc>
        <w:tc>
          <w:tcPr>
            <w:tcW w:w="7033" w:type="dxa"/>
          </w:tcPr>
          <w:p w14:paraId="43DA0F5B" w14:textId="77777777" w:rsidR="00286DCE" w:rsidRPr="00A71EEE" w:rsidRDefault="00286DCE" w:rsidP="00286DCE">
            <w:pPr>
              <w:rPr>
                <w:ins w:id="3362" w:author="張金龍" w:date="2021-06-02T11:26:00Z"/>
                <w:rFonts w:eastAsia="標楷體"/>
                <w:lang w:eastAsia="zh-HK"/>
              </w:rPr>
            </w:pPr>
            <w:ins w:id="3363" w:author="張金龍" w:date="2021-06-02T11:26:00Z">
              <w:r>
                <w:rPr>
                  <w:rFonts w:ascii="標楷體" w:eastAsia="標楷體" w:hAnsi="標楷體" w:hint="eastAsia"/>
                  <w:lang w:eastAsia="zh-HK"/>
                </w:rPr>
                <w:t>修改疑似洗錢樣態條件</w:t>
              </w:r>
            </w:ins>
          </w:p>
        </w:tc>
      </w:tr>
      <w:tr w:rsidR="00286DCE" w:rsidRPr="00EF520F" w14:paraId="21E3DB1E" w14:textId="77777777" w:rsidTr="00286DCE">
        <w:trPr>
          <w:ins w:id="3364" w:author="張金龍" w:date="2021-06-02T11:26:00Z"/>
        </w:trPr>
        <w:tc>
          <w:tcPr>
            <w:tcW w:w="851" w:type="dxa"/>
          </w:tcPr>
          <w:p w14:paraId="53A7DCF2" w14:textId="77777777" w:rsidR="00286DCE" w:rsidRDefault="00286DCE" w:rsidP="00286DCE">
            <w:pPr>
              <w:jc w:val="center"/>
              <w:rPr>
                <w:ins w:id="3365" w:author="張金龍" w:date="2021-06-02T11:26:00Z"/>
                <w:rFonts w:ascii="標楷體" w:eastAsia="標楷體" w:hAnsi="標楷體"/>
              </w:rPr>
            </w:pPr>
            <w:ins w:id="3366" w:author="張金龍" w:date="2021-06-02T11:26:00Z">
              <w:r>
                <w:rPr>
                  <w:rFonts w:ascii="標楷體" w:eastAsia="標楷體" w:hAnsi="標楷體" w:hint="eastAsia"/>
                </w:rPr>
                <w:t>2</w:t>
              </w:r>
            </w:ins>
          </w:p>
        </w:tc>
        <w:tc>
          <w:tcPr>
            <w:tcW w:w="2126" w:type="dxa"/>
          </w:tcPr>
          <w:p w14:paraId="69D4101F" w14:textId="77777777" w:rsidR="00286DCE" w:rsidRDefault="00286DCE" w:rsidP="00286DCE">
            <w:pPr>
              <w:rPr>
                <w:ins w:id="3367" w:author="張金龍" w:date="2021-06-02T11:26:00Z"/>
                <w:rFonts w:ascii="標楷體" w:eastAsia="標楷體" w:hAnsi="標楷體"/>
                <w:lang w:eastAsia="zh-HK"/>
              </w:rPr>
            </w:pPr>
            <w:ins w:id="3368" w:author="張金龍" w:date="2021-06-02T11:26:00Z">
              <w:r>
                <w:rPr>
                  <w:rFonts w:ascii="標楷體" w:eastAsia="標楷體" w:hAnsi="標楷體" w:hint="eastAsia"/>
                  <w:lang w:eastAsia="zh-HK"/>
                </w:rPr>
                <w:t>離開</w:t>
              </w:r>
            </w:ins>
          </w:p>
        </w:tc>
        <w:tc>
          <w:tcPr>
            <w:tcW w:w="7033" w:type="dxa"/>
          </w:tcPr>
          <w:p w14:paraId="077B57CC" w14:textId="77777777" w:rsidR="00286DCE" w:rsidRDefault="00286DCE" w:rsidP="00286DCE">
            <w:pPr>
              <w:rPr>
                <w:ins w:id="3369" w:author="張金龍" w:date="2021-06-02T11:26:00Z"/>
                <w:rFonts w:ascii="標楷體" w:eastAsia="標楷體" w:hAnsi="標楷體"/>
                <w:lang w:eastAsia="zh-HK"/>
              </w:rPr>
            </w:pPr>
            <w:ins w:id="3370" w:author="張金龍" w:date="2021-06-02T11:26:00Z">
              <w:r>
                <w:rPr>
                  <w:rFonts w:ascii="標楷體" w:eastAsia="標楷體" w:hAnsi="標楷體" w:hint="eastAsia"/>
                  <w:lang w:eastAsia="zh-HK"/>
                </w:rPr>
                <w:t>關閉此畫面</w:t>
              </w:r>
            </w:ins>
          </w:p>
        </w:tc>
      </w:tr>
      <w:tr w:rsidR="00286DCE" w:rsidRPr="00EF520F" w14:paraId="049D993A" w14:textId="77777777" w:rsidTr="00286DCE">
        <w:trPr>
          <w:ins w:id="3371" w:author="張金龍" w:date="2021-06-02T11:26:00Z"/>
        </w:trPr>
        <w:tc>
          <w:tcPr>
            <w:tcW w:w="851" w:type="dxa"/>
          </w:tcPr>
          <w:p w14:paraId="3D59D59B" w14:textId="77777777" w:rsidR="00286DCE" w:rsidRDefault="00286DCE" w:rsidP="00286DCE">
            <w:pPr>
              <w:jc w:val="center"/>
              <w:rPr>
                <w:ins w:id="3372" w:author="張金龍" w:date="2021-06-02T11:26:00Z"/>
                <w:rFonts w:ascii="標楷體" w:eastAsia="標楷體" w:hAnsi="標楷體"/>
              </w:rPr>
            </w:pPr>
            <w:ins w:id="3373" w:author="張金龍" w:date="2021-06-02T11:26:00Z">
              <w:r>
                <w:rPr>
                  <w:rFonts w:ascii="標楷體" w:eastAsia="標楷體" w:hAnsi="標楷體" w:hint="eastAsia"/>
                </w:rPr>
                <w:t>3</w:t>
              </w:r>
            </w:ins>
          </w:p>
        </w:tc>
        <w:tc>
          <w:tcPr>
            <w:tcW w:w="2126" w:type="dxa"/>
          </w:tcPr>
          <w:p w14:paraId="3A646EA1" w14:textId="77777777" w:rsidR="00286DCE" w:rsidRDefault="00286DCE" w:rsidP="00286DCE">
            <w:pPr>
              <w:rPr>
                <w:ins w:id="3374" w:author="張金龍" w:date="2021-06-02T11:26:00Z"/>
                <w:rFonts w:ascii="標楷體" w:eastAsia="標楷體" w:hAnsi="標楷體"/>
                <w:lang w:eastAsia="zh-HK"/>
              </w:rPr>
            </w:pPr>
            <w:ins w:id="3375" w:author="張金龍" w:date="2021-06-02T11:26:00Z">
              <w:r>
                <w:rPr>
                  <w:rFonts w:ascii="標楷體" w:eastAsia="標楷體" w:hAnsi="標楷體" w:hint="eastAsia"/>
                  <w:lang w:eastAsia="zh-HK"/>
                </w:rPr>
                <w:t>重新交易</w:t>
              </w:r>
            </w:ins>
          </w:p>
        </w:tc>
        <w:tc>
          <w:tcPr>
            <w:tcW w:w="7033" w:type="dxa"/>
          </w:tcPr>
          <w:p w14:paraId="39F4EFBB" w14:textId="77777777" w:rsidR="00286DCE" w:rsidRDefault="00286DCE" w:rsidP="00286DCE">
            <w:pPr>
              <w:rPr>
                <w:ins w:id="3376" w:author="張金龍" w:date="2021-06-02T11:26:00Z"/>
                <w:rFonts w:ascii="標楷體" w:eastAsia="標楷體" w:hAnsi="標楷體"/>
                <w:lang w:eastAsia="zh-HK"/>
              </w:rPr>
            </w:pPr>
            <w:ins w:id="3377" w:author="張金龍" w:date="2021-06-02T11:26:00Z">
              <w:r>
                <w:rPr>
                  <w:rFonts w:ascii="標楷體" w:eastAsia="標楷體" w:hAnsi="標楷體" w:hint="eastAsia"/>
                  <w:lang w:eastAsia="zh-HK"/>
                </w:rPr>
                <w:t>重新執行疑似洗錢樣態條件設定</w:t>
              </w:r>
            </w:ins>
          </w:p>
        </w:tc>
      </w:tr>
    </w:tbl>
    <w:p w14:paraId="2D0BF3B4" w14:textId="77777777" w:rsidR="00286DCE" w:rsidRPr="00362205" w:rsidRDefault="00286DCE" w:rsidP="00B010CD">
      <w:pPr>
        <w:pStyle w:val="a"/>
        <w:rPr>
          <w:ins w:id="3378" w:author="張金龍" w:date="2021-06-02T11:26:00Z"/>
        </w:rPr>
      </w:pPr>
      <w:ins w:id="3379" w:author="張金龍" w:date="2021-06-02T11:26:00Z">
        <w:r>
          <w:t>輸入畫面資料說明</w:t>
        </w:r>
      </w:ins>
    </w:p>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751"/>
        <w:gridCol w:w="2145"/>
        <w:gridCol w:w="1187"/>
        <w:gridCol w:w="514"/>
        <w:gridCol w:w="407"/>
        <w:gridCol w:w="3544"/>
      </w:tblGrid>
      <w:tr w:rsidR="00286DCE" w:rsidRPr="00847BB7" w14:paraId="76B468E9" w14:textId="77777777" w:rsidTr="00286DCE">
        <w:trPr>
          <w:trHeight w:val="388"/>
          <w:tblHeader/>
          <w:jc w:val="center"/>
          <w:ins w:id="3380" w:author="張金龍" w:date="2021-06-02T11:26:00Z"/>
        </w:trPr>
        <w:tc>
          <w:tcPr>
            <w:tcW w:w="456" w:type="dxa"/>
            <w:vMerge w:val="restart"/>
            <w:shd w:val="clear" w:color="auto" w:fill="D9D9D9" w:themeFill="background1" w:themeFillShade="D9"/>
          </w:tcPr>
          <w:p w14:paraId="3E910B9E" w14:textId="77777777" w:rsidR="00286DCE" w:rsidRPr="00847BB7" w:rsidRDefault="00286DCE" w:rsidP="00286DCE">
            <w:pPr>
              <w:rPr>
                <w:ins w:id="3381" w:author="張金龍" w:date="2021-06-02T11:26:00Z"/>
                <w:rFonts w:ascii="標楷體" w:eastAsia="標楷體" w:hAnsi="標楷體"/>
              </w:rPr>
            </w:pPr>
            <w:ins w:id="3382" w:author="張金龍" w:date="2021-06-02T11:26:00Z">
              <w:r w:rsidRPr="00847BB7">
                <w:rPr>
                  <w:rFonts w:ascii="標楷體" w:eastAsia="標楷體" w:hAnsi="標楷體"/>
                </w:rPr>
                <w:t>序號</w:t>
              </w:r>
            </w:ins>
          </w:p>
        </w:tc>
        <w:tc>
          <w:tcPr>
            <w:tcW w:w="1736" w:type="dxa"/>
            <w:vMerge w:val="restart"/>
            <w:shd w:val="clear" w:color="auto" w:fill="D9D9D9" w:themeFill="background1" w:themeFillShade="D9"/>
          </w:tcPr>
          <w:p w14:paraId="5D779453" w14:textId="77777777" w:rsidR="00286DCE" w:rsidRPr="00847BB7" w:rsidRDefault="00286DCE" w:rsidP="00286DCE">
            <w:pPr>
              <w:rPr>
                <w:ins w:id="3383" w:author="張金龍" w:date="2021-06-02T11:26:00Z"/>
                <w:rFonts w:ascii="標楷體" w:eastAsia="標楷體" w:hAnsi="標楷體"/>
              </w:rPr>
            </w:pPr>
            <w:ins w:id="3384" w:author="張金龍" w:date="2021-06-02T11:26:00Z">
              <w:r w:rsidRPr="00847BB7">
                <w:rPr>
                  <w:rFonts w:ascii="標楷體" w:eastAsia="標楷體" w:hAnsi="標楷體"/>
                </w:rPr>
                <w:t>欄位</w:t>
              </w:r>
            </w:ins>
          </w:p>
        </w:tc>
        <w:tc>
          <w:tcPr>
            <w:tcW w:w="5004" w:type="dxa"/>
            <w:gridSpan w:val="5"/>
            <w:shd w:val="clear" w:color="auto" w:fill="D9D9D9" w:themeFill="background1" w:themeFillShade="D9"/>
          </w:tcPr>
          <w:p w14:paraId="4F820B85" w14:textId="77777777" w:rsidR="00286DCE" w:rsidRPr="00847BB7" w:rsidRDefault="00286DCE" w:rsidP="00286DCE">
            <w:pPr>
              <w:jc w:val="center"/>
              <w:rPr>
                <w:ins w:id="3385" w:author="張金龍" w:date="2021-06-02T11:26:00Z"/>
                <w:rFonts w:ascii="標楷體" w:eastAsia="標楷體" w:hAnsi="標楷體"/>
              </w:rPr>
            </w:pPr>
            <w:ins w:id="3386" w:author="張金龍" w:date="2021-06-02T11:26:00Z">
              <w:r w:rsidRPr="00847BB7">
                <w:rPr>
                  <w:rFonts w:ascii="標楷體" w:eastAsia="標楷體" w:hAnsi="標楷體"/>
                </w:rPr>
                <w:t>說明</w:t>
              </w:r>
            </w:ins>
          </w:p>
        </w:tc>
        <w:tc>
          <w:tcPr>
            <w:tcW w:w="3544" w:type="dxa"/>
            <w:vMerge w:val="restart"/>
            <w:shd w:val="clear" w:color="auto" w:fill="D9D9D9" w:themeFill="background1" w:themeFillShade="D9"/>
          </w:tcPr>
          <w:p w14:paraId="4B00BF36" w14:textId="77777777" w:rsidR="00286DCE" w:rsidRPr="00847BB7" w:rsidRDefault="00286DCE" w:rsidP="00286DCE">
            <w:pPr>
              <w:rPr>
                <w:ins w:id="3387" w:author="張金龍" w:date="2021-06-02T11:26:00Z"/>
                <w:rFonts w:ascii="標楷體" w:eastAsia="標楷體" w:hAnsi="標楷體"/>
              </w:rPr>
            </w:pPr>
            <w:ins w:id="3388" w:author="張金龍" w:date="2021-06-02T11:26:00Z">
              <w:r w:rsidRPr="00847BB7">
                <w:rPr>
                  <w:rFonts w:ascii="標楷體" w:eastAsia="標楷體" w:hAnsi="標楷體"/>
                </w:rPr>
                <w:t>處理邏輯及注意事項</w:t>
              </w:r>
            </w:ins>
          </w:p>
        </w:tc>
      </w:tr>
      <w:tr w:rsidR="00286DCE" w:rsidRPr="00847BB7" w14:paraId="1731E0BE" w14:textId="77777777" w:rsidTr="00286DCE">
        <w:trPr>
          <w:trHeight w:val="244"/>
          <w:tblHeader/>
          <w:jc w:val="center"/>
          <w:ins w:id="3389" w:author="張金龍" w:date="2021-06-02T11:26:00Z"/>
        </w:trPr>
        <w:tc>
          <w:tcPr>
            <w:tcW w:w="456" w:type="dxa"/>
            <w:vMerge/>
            <w:shd w:val="clear" w:color="auto" w:fill="D9D9D9" w:themeFill="background1" w:themeFillShade="D9"/>
          </w:tcPr>
          <w:p w14:paraId="02299AE0" w14:textId="77777777" w:rsidR="00286DCE" w:rsidRPr="00847BB7" w:rsidRDefault="00286DCE" w:rsidP="00286DCE">
            <w:pPr>
              <w:rPr>
                <w:ins w:id="3390" w:author="張金龍" w:date="2021-06-02T11:26:00Z"/>
                <w:rFonts w:ascii="標楷體" w:eastAsia="標楷體" w:hAnsi="標楷體"/>
              </w:rPr>
            </w:pPr>
          </w:p>
        </w:tc>
        <w:tc>
          <w:tcPr>
            <w:tcW w:w="1736" w:type="dxa"/>
            <w:vMerge/>
            <w:shd w:val="clear" w:color="auto" w:fill="D9D9D9" w:themeFill="background1" w:themeFillShade="D9"/>
          </w:tcPr>
          <w:p w14:paraId="112729F7" w14:textId="77777777" w:rsidR="00286DCE" w:rsidRPr="00847BB7" w:rsidRDefault="00286DCE" w:rsidP="00286DCE">
            <w:pPr>
              <w:rPr>
                <w:ins w:id="3391" w:author="張金龍" w:date="2021-06-02T11:26:00Z"/>
                <w:rFonts w:ascii="標楷體" w:eastAsia="標楷體" w:hAnsi="標楷體"/>
              </w:rPr>
            </w:pPr>
          </w:p>
        </w:tc>
        <w:tc>
          <w:tcPr>
            <w:tcW w:w="751" w:type="dxa"/>
            <w:shd w:val="clear" w:color="auto" w:fill="D9D9D9" w:themeFill="background1" w:themeFillShade="D9"/>
          </w:tcPr>
          <w:p w14:paraId="2681B11E" w14:textId="77777777" w:rsidR="00286DCE" w:rsidRPr="00847BB7" w:rsidRDefault="00286DCE" w:rsidP="00286DCE">
            <w:pPr>
              <w:rPr>
                <w:ins w:id="3392" w:author="張金龍" w:date="2021-06-02T11:26:00Z"/>
                <w:rFonts w:ascii="標楷體" w:eastAsia="標楷體" w:hAnsi="標楷體"/>
              </w:rPr>
            </w:pPr>
            <w:ins w:id="3393" w:author="張金龍" w:date="2021-06-02T11:26:00Z">
              <w:r w:rsidRPr="00847BB7">
                <w:rPr>
                  <w:rFonts w:ascii="標楷體" w:eastAsia="標楷體" w:hAnsi="標楷體" w:hint="eastAsia"/>
                </w:rPr>
                <w:t>資料型態長度</w:t>
              </w:r>
            </w:ins>
          </w:p>
        </w:tc>
        <w:tc>
          <w:tcPr>
            <w:tcW w:w="2145" w:type="dxa"/>
            <w:shd w:val="clear" w:color="auto" w:fill="D9D9D9" w:themeFill="background1" w:themeFillShade="D9"/>
          </w:tcPr>
          <w:p w14:paraId="587481D8" w14:textId="77777777" w:rsidR="00286DCE" w:rsidRPr="00847BB7" w:rsidRDefault="00286DCE" w:rsidP="00286DCE">
            <w:pPr>
              <w:rPr>
                <w:ins w:id="3394" w:author="張金龍" w:date="2021-06-02T11:26:00Z"/>
                <w:rFonts w:ascii="標楷體" w:eastAsia="標楷體" w:hAnsi="標楷體"/>
              </w:rPr>
            </w:pPr>
            <w:ins w:id="3395" w:author="張金龍" w:date="2021-06-02T11:26:00Z">
              <w:r w:rsidRPr="00847BB7">
                <w:rPr>
                  <w:rFonts w:ascii="標楷體" w:eastAsia="標楷體" w:hAnsi="標楷體"/>
                </w:rPr>
                <w:t>預設值</w:t>
              </w:r>
            </w:ins>
          </w:p>
        </w:tc>
        <w:tc>
          <w:tcPr>
            <w:tcW w:w="1187" w:type="dxa"/>
            <w:shd w:val="clear" w:color="auto" w:fill="D9D9D9" w:themeFill="background1" w:themeFillShade="D9"/>
          </w:tcPr>
          <w:p w14:paraId="08A63348" w14:textId="77777777" w:rsidR="00286DCE" w:rsidRPr="00847BB7" w:rsidRDefault="00286DCE" w:rsidP="00286DCE">
            <w:pPr>
              <w:rPr>
                <w:ins w:id="3396" w:author="張金龍" w:date="2021-06-02T11:26:00Z"/>
                <w:rFonts w:ascii="標楷體" w:eastAsia="標楷體" w:hAnsi="標楷體"/>
              </w:rPr>
            </w:pPr>
            <w:ins w:id="3397" w:author="張金龍" w:date="2021-06-02T11:26:00Z">
              <w:r w:rsidRPr="00847BB7">
                <w:rPr>
                  <w:rFonts w:ascii="標楷體" w:eastAsia="標楷體" w:hAnsi="標楷體"/>
                </w:rPr>
                <w:t>選單內容</w:t>
              </w:r>
            </w:ins>
          </w:p>
        </w:tc>
        <w:tc>
          <w:tcPr>
            <w:tcW w:w="514" w:type="dxa"/>
            <w:shd w:val="clear" w:color="auto" w:fill="D9D9D9" w:themeFill="background1" w:themeFillShade="D9"/>
          </w:tcPr>
          <w:p w14:paraId="6B0A15A3" w14:textId="77777777" w:rsidR="00286DCE" w:rsidRPr="00847BB7" w:rsidRDefault="00286DCE" w:rsidP="00286DCE">
            <w:pPr>
              <w:rPr>
                <w:ins w:id="3398" w:author="張金龍" w:date="2021-06-02T11:26:00Z"/>
                <w:rFonts w:ascii="標楷體" w:eastAsia="標楷體" w:hAnsi="標楷體"/>
              </w:rPr>
            </w:pPr>
            <w:ins w:id="3399" w:author="張金龍" w:date="2021-06-02T11:26:00Z">
              <w:r w:rsidRPr="00847BB7">
                <w:rPr>
                  <w:rFonts w:ascii="標楷體" w:eastAsia="標楷體" w:hAnsi="標楷體"/>
                </w:rPr>
                <w:t>必填</w:t>
              </w:r>
            </w:ins>
          </w:p>
        </w:tc>
        <w:tc>
          <w:tcPr>
            <w:tcW w:w="407" w:type="dxa"/>
            <w:shd w:val="clear" w:color="auto" w:fill="D9D9D9" w:themeFill="background1" w:themeFillShade="D9"/>
          </w:tcPr>
          <w:p w14:paraId="7CED0F2A" w14:textId="77777777" w:rsidR="00286DCE" w:rsidRPr="00847BB7" w:rsidRDefault="00286DCE" w:rsidP="00286DCE">
            <w:pPr>
              <w:rPr>
                <w:ins w:id="3400" w:author="張金龍" w:date="2021-06-02T11:26:00Z"/>
                <w:rFonts w:ascii="標楷體" w:eastAsia="標楷體" w:hAnsi="標楷體"/>
              </w:rPr>
            </w:pPr>
            <w:ins w:id="3401" w:author="張金龍" w:date="2021-06-02T11:26:00Z">
              <w:r w:rsidRPr="00847BB7">
                <w:rPr>
                  <w:rFonts w:ascii="標楷體" w:eastAsia="標楷體" w:hAnsi="標楷體"/>
                </w:rPr>
                <w:t>R/W</w:t>
              </w:r>
            </w:ins>
          </w:p>
        </w:tc>
        <w:tc>
          <w:tcPr>
            <w:tcW w:w="3544" w:type="dxa"/>
            <w:vMerge/>
            <w:shd w:val="clear" w:color="auto" w:fill="D9D9D9" w:themeFill="background1" w:themeFillShade="D9"/>
          </w:tcPr>
          <w:p w14:paraId="2D6BAF53" w14:textId="77777777" w:rsidR="00286DCE" w:rsidRPr="00847BB7" w:rsidRDefault="00286DCE" w:rsidP="00286DCE">
            <w:pPr>
              <w:rPr>
                <w:ins w:id="3402" w:author="張金龍" w:date="2021-06-02T11:26:00Z"/>
                <w:rFonts w:ascii="標楷體" w:eastAsia="標楷體" w:hAnsi="標楷體"/>
              </w:rPr>
            </w:pPr>
          </w:p>
        </w:tc>
      </w:tr>
      <w:tr w:rsidR="00286DCE" w:rsidRPr="00847BB7" w14:paraId="018F9E10" w14:textId="77777777" w:rsidTr="00286DCE">
        <w:trPr>
          <w:trHeight w:val="244"/>
          <w:jc w:val="center"/>
          <w:ins w:id="3403" w:author="張金龍" w:date="2021-06-02T11:26:00Z"/>
        </w:trPr>
        <w:tc>
          <w:tcPr>
            <w:tcW w:w="456" w:type="dxa"/>
          </w:tcPr>
          <w:p w14:paraId="6F87877A" w14:textId="77777777" w:rsidR="00286DCE" w:rsidRPr="00847BB7" w:rsidRDefault="00286DCE" w:rsidP="00286DCE">
            <w:pPr>
              <w:rPr>
                <w:ins w:id="3404" w:author="張金龍" w:date="2021-06-02T11:26:00Z"/>
                <w:rFonts w:ascii="標楷體" w:eastAsia="標楷體" w:hAnsi="標楷體"/>
              </w:rPr>
            </w:pPr>
            <w:ins w:id="3405" w:author="張金龍" w:date="2021-06-02T11:26:00Z">
              <w:r>
                <w:rPr>
                  <w:rFonts w:ascii="標楷體" w:eastAsia="標楷體" w:hAnsi="標楷體" w:hint="eastAsia"/>
                </w:rPr>
                <w:t>1.</w:t>
              </w:r>
            </w:ins>
          </w:p>
        </w:tc>
        <w:tc>
          <w:tcPr>
            <w:tcW w:w="1736" w:type="dxa"/>
          </w:tcPr>
          <w:p w14:paraId="3D6544D6" w14:textId="77777777" w:rsidR="00286DCE" w:rsidRPr="00847BB7" w:rsidRDefault="00286DCE" w:rsidP="00286DCE">
            <w:pPr>
              <w:rPr>
                <w:ins w:id="3406" w:author="張金龍" w:date="2021-06-02T11:26:00Z"/>
                <w:rFonts w:ascii="標楷體" w:eastAsia="標楷體" w:hAnsi="標楷體"/>
              </w:rPr>
            </w:pPr>
            <w:ins w:id="3407" w:author="張金龍" w:date="2021-06-02T11:26:00Z">
              <w:r>
                <w:rPr>
                  <w:rFonts w:ascii="標楷體" w:eastAsia="標楷體" w:hAnsi="標楷體" w:hint="eastAsia"/>
                </w:rPr>
                <w:t>統計期間天數</w:t>
              </w:r>
            </w:ins>
          </w:p>
        </w:tc>
        <w:tc>
          <w:tcPr>
            <w:tcW w:w="751" w:type="dxa"/>
          </w:tcPr>
          <w:p w14:paraId="710EA6C6" w14:textId="77777777" w:rsidR="00286DCE" w:rsidRPr="00847BB7" w:rsidRDefault="00286DCE" w:rsidP="00286DCE">
            <w:pPr>
              <w:rPr>
                <w:ins w:id="3408" w:author="張金龍" w:date="2021-06-02T11:26:00Z"/>
                <w:rFonts w:ascii="標楷體" w:eastAsia="標楷體" w:hAnsi="標楷體"/>
              </w:rPr>
            </w:pPr>
            <w:ins w:id="3409" w:author="張金龍" w:date="2021-06-02T11:26:00Z">
              <w:r>
                <w:rPr>
                  <w:rFonts w:ascii="標楷體" w:eastAsia="標楷體" w:hAnsi="標楷體"/>
                </w:rPr>
                <w:t>3</w:t>
              </w:r>
              <w:r w:rsidRPr="00847BB7">
                <w:rPr>
                  <w:rFonts w:ascii="標楷體" w:eastAsia="標楷體" w:hAnsi="標楷體"/>
                </w:rPr>
                <w:t xml:space="preserve">             </w:t>
              </w:r>
            </w:ins>
          </w:p>
        </w:tc>
        <w:tc>
          <w:tcPr>
            <w:tcW w:w="2145" w:type="dxa"/>
          </w:tcPr>
          <w:p w14:paraId="5A20DC62" w14:textId="77777777" w:rsidR="00286DCE" w:rsidRPr="00847BB7" w:rsidRDefault="00286DCE" w:rsidP="00286DCE">
            <w:pPr>
              <w:rPr>
                <w:ins w:id="3410" w:author="張金龍" w:date="2021-06-02T11:26:00Z"/>
                <w:rFonts w:ascii="標楷體" w:eastAsia="標楷體" w:hAnsi="標楷體"/>
              </w:rPr>
            </w:pPr>
            <w:ins w:id="3411" w:author="張金龍" w:date="2021-06-02T11:26:00Z">
              <w:r>
                <w:rPr>
                  <w:rFonts w:ascii="標楷體" w:eastAsia="標楷體" w:hAnsi="標楷體"/>
                </w:rPr>
                <w:t>MlaundryParas</w:t>
              </w:r>
              <w:r>
                <w:rPr>
                  <w:rFonts w:ascii="標楷體" w:eastAsia="標楷體" w:hAnsi="標楷體" w:hint="eastAsia"/>
                </w:rPr>
                <w:t>.F</w:t>
              </w:r>
              <w:r>
                <w:rPr>
                  <w:rFonts w:ascii="標楷體" w:eastAsia="標楷體" w:hAnsi="標楷體"/>
                </w:rPr>
                <w:t>actorDays</w:t>
              </w:r>
            </w:ins>
          </w:p>
        </w:tc>
        <w:tc>
          <w:tcPr>
            <w:tcW w:w="1187" w:type="dxa"/>
          </w:tcPr>
          <w:p w14:paraId="39B38F84" w14:textId="77777777" w:rsidR="00286DCE" w:rsidRPr="00787403" w:rsidRDefault="00286DCE" w:rsidP="00286DCE">
            <w:pPr>
              <w:rPr>
                <w:ins w:id="3412" w:author="張金龍" w:date="2021-06-02T11:26:00Z"/>
                <w:rFonts w:ascii="標楷體" w:eastAsia="標楷體" w:hAnsi="標楷體"/>
              </w:rPr>
            </w:pPr>
          </w:p>
        </w:tc>
        <w:tc>
          <w:tcPr>
            <w:tcW w:w="514" w:type="dxa"/>
          </w:tcPr>
          <w:p w14:paraId="389594B8" w14:textId="77777777" w:rsidR="00286DCE" w:rsidRPr="00847BB7" w:rsidRDefault="00286DCE" w:rsidP="00286DCE">
            <w:pPr>
              <w:rPr>
                <w:ins w:id="3413" w:author="張金龍" w:date="2021-06-02T11:26:00Z"/>
                <w:rFonts w:ascii="標楷體" w:eastAsia="標楷體" w:hAnsi="標楷體"/>
              </w:rPr>
            </w:pPr>
            <w:ins w:id="3414" w:author="張金龍" w:date="2021-06-02T11:26:00Z">
              <w:r>
                <w:rPr>
                  <w:rFonts w:ascii="標楷體" w:eastAsia="標楷體" w:hAnsi="標楷體" w:hint="eastAsia"/>
                </w:rPr>
                <w:t>V</w:t>
              </w:r>
            </w:ins>
          </w:p>
        </w:tc>
        <w:tc>
          <w:tcPr>
            <w:tcW w:w="407" w:type="dxa"/>
          </w:tcPr>
          <w:p w14:paraId="5D77218C" w14:textId="77777777" w:rsidR="00286DCE" w:rsidRPr="00A01A6B" w:rsidRDefault="00286DCE" w:rsidP="00286DCE">
            <w:pPr>
              <w:jc w:val="center"/>
              <w:rPr>
                <w:ins w:id="3415" w:author="張金龍" w:date="2021-06-02T11:26:00Z"/>
                <w:rFonts w:ascii="標楷體" w:eastAsia="標楷體" w:hAnsi="標楷體"/>
              </w:rPr>
            </w:pPr>
            <w:ins w:id="3416" w:author="張金龍" w:date="2021-06-02T11:26:00Z">
              <w:r w:rsidRPr="00A01A6B">
                <w:rPr>
                  <w:rFonts w:ascii="標楷體" w:eastAsia="標楷體" w:hAnsi="標楷體" w:hint="eastAsia"/>
                </w:rPr>
                <w:t>W</w:t>
              </w:r>
            </w:ins>
          </w:p>
        </w:tc>
        <w:tc>
          <w:tcPr>
            <w:tcW w:w="3544" w:type="dxa"/>
          </w:tcPr>
          <w:p w14:paraId="3E4ED55F" w14:textId="77777777" w:rsidR="00286DCE" w:rsidRDefault="00286DCE" w:rsidP="00286DCE">
            <w:pPr>
              <w:snapToGrid w:val="0"/>
              <w:ind w:left="238" w:hangingChars="99" w:hanging="238"/>
              <w:rPr>
                <w:ins w:id="3417" w:author="張金龍" w:date="2021-06-02T11:26:00Z"/>
                <w:rFonts w:ascii="標楷體" w:eastAsia="標楷體" w:hAnsi="標楷體"/>
                <w:color w:val="000000" w:themeColor="text1"/>
              </w:rPr>
            </w:pPr>
            <w:ins w:id="3418" w:author="張金龍" w:date="2021-06-02T11:26:00Z">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自動顯示,可修改</w:t>
              </w:r>
            </w:ins>
          </w:p>
          <w:p w14:paraId="715C6B5C" w14:textId="77777777" w:rsidR="00286DCE" w:rsidRPr="00A01A6B" w:rsidRDefault="00286DCE" w:rsidP="00286DCE">
            <w:pPr>
              <w:snapToGrid w:val="0"/>
              <w:rPr>
                <w:ins w:id="3419" w:author="張金龍" w:date="2021-06-02T11:26:00Z"/>
                <w:rFonts w:ascii="標楷體" w:eastAsia="標楷體" w:hAnsi="標楷體"/>
              </w:rPr>
            </w:pPr>
            <w:ins w:id="3420" w:author="張金龍" w:date="2021-06-02T11:26:00Z">
              <w:r>
                <w:rPr>
                  <w:rFonts w:ascii="標楷體" w:eastAsia="標楷體" w:hAnsi="標楷體" w:hint="eastAsia"/>
                </w:rPr>
                <w:t>2.</w:t>
              </w:r>
              <w:r>
                <w:rPr>
                  <w:rFonts w:ascii="標楷體" w:eastAsia="標楷體" w:hAnsi="標楷體"/>
                </w:rPr>
                <w:t>MlaundryParas</w:t>
              </w:r>
              <w:r>
                <w:rPr>
                  <w:rFonts w:ascii="標楷體" w:eastAsia="標楷體" w:hAnsi="標楷體" w:hint="eastAsia"/>
                </w:rPr>
                <w:t>.F</w:t>
              </w:r>
              <w:r>
                <w:rPr>
                  <w:rFonts w:ascii="標楷體" w:eastAsia="標楷體" w:hAnsi="標楷體"/>
                </w:rPr>
                <w:t>actorDays</w:t>
              </w:r>
            </w:ins>
          </w:p>
        </w:tc>
      </w:tr>
      <w:tr w:rsidR="00286DCE" w:rsidRPr="00847BB7" w14:paraId="460A42E2" w14:textId="77777777" w:rsidTr="00286DCE">
        <w:trPr>
          <w:trHeight w:val="244"/>
          <w:jc w:val="center"/>
          <w:ins w:id="3421" w:author="張金龍" w:date="2021-06-02T11:26:00Z"/>
        </w:trPr>
        <w:tc>
          <w:tcPr>
            <w:tcW w:w="2192" w:type="dxa"/>
            <w:gridSpan w:val="2"/>
          </w:tcPr>
          <w:p w14:paraId="7DAF862E" w14:textId="77777777" w:rsidR="00286DCE" w:rsidRDefault="00286DCE" w:rsidP="00286DCE">
            <w:pPr>
              <w:rPr>
                <w:ins w:id="3422" w:author="張金龍" w:date="2021-06-02T11:26:00Z"/>
                <w:rFonts w:ascii="標楷體" w:eastAsia="標楷體" w:hAnsi="標楷體"/>
              </w:rPr>
            </w:pPr>
            <w:ins w:id="3423" w:author="張金龍" w:date="2021-06-02T11:26:00Z">
              <w:r>
                <w:rPr>
                  <w:rFonts w:ascii="標楷體" w:eastAsia="標楷體" w:hAnsi="標楷體" w:hint="eastAsia"/>
                </w:rPr>
                <w:t>洗錢樣態一</w:t>
              </w:r>
            </w:ins>
          </w:p>
        </w:tc>
        <w:tc>
          <w:tcPr>
            <w:tcW w:w="751" w:type="dxa"/>
          </w:tcPr>
          <w:p w14:paraId="51BB7FA8" w14:textId="77777777" w:rsidR="00286DCE" w:rsidRDefault="00286DCE" w:rsidP="00286DCE">
            <w:pPr>
              <w:rPr>
                <w:ins w:id="3424" w:author="張金龍" w:date="2021-06-02T11:26:00Z"/>
                <w:rFonts w:ascii="標楷體" w:eastAsia="標楷體" w:hAnsi="標楷體"/>
              </w:rPr>
            </w:pPr>
          </w:p>
        </w:tc>
        <w:tc>
          <w:tcPr>
            <w:tcW w:w="2145" w:type="dxa"/>
          </w:tcPr>
          <w:p w14:paraId="211D3975" w14:textId="77777777" w:rsidR="00286DCE" w:rsidRPr="00847BB7" w:rsidRDefault="00286DCE" w:rsidP="00286DCE">
            <w:pPr>
              <w:rPr>
                <w:ins w:id="3425" w:author="張金龍" w:date="2021-06-02T11:26:00Z"/>
                <w:rFonts w:ascii="標楷體" w:eastAsia="標楷體" w:hAnsi="標楷體"/>
              </w:rPr>
            </w:pPr>
          </w:p>
        </w:tc>
        <w:tc>
          <w:tcPr>
            <w:tcW w:w="1187" w:type="dxa"/>
          </w:tcPr>
          <w:p w14:paraId="793206C8" w14:textId="77777777" w:rsidR="00286DCE" w:rsidRDefault="00286DCE" w:rsidP="00286DCE">
            <w:pPr>
              <w:rPr>
                <w:ins w:id="3426" w:author="張金龍" w:date="2021-06-02T11:26:00Z"/>
                <w:rFonts w:ascii="標楷體" w:eastAsia="標楷體" w:hAnsi="標楷體"/>
              </w:rPr>
            </w:pPr>
          </w:p>
        </w:tc>
        <w:tc>
          <w:tcPr>
            <w:tcW w:w="514" w:type="dxa"/>
          </w:tcPr>
          <w:p w14:paraId="0F3B193A" w14:textId="77777777" w:rsidR="00286DCE" w:rsidRDefault="00286DCE" w:rsidP="00286DCE">
            <w:pPr>
              <w:rPr>
                <w:ins w:id="3427" w:author="張金龍" w:date="2021-06-02T11:26:00Z"/>
                <w:rFonts w:ascii="標楷體" w:eastAsia="標楷體" w:hAnsi="標楷體"/>
              </w:rPr>
            </w:pPr>
          </w:p>
        </w:tc>
        <w:tc>
          <w:tcPr>
            <w:tcW w:w="407" w:type="dxa"/>
          </w:tcPr>
          <w:p w14:paraId="69436F34" w14:textId="77777777" w:rsidR="00286DCE" w:rsidRPr="00A01A6B" w:rsidRDefault="00286DCE" w:rsidP="00286DCE">
            <w:pPr>
              <w:jc w:val="center"/>
              <w:rPr>
                <w:ins w:id="3428" w:author="張金龍" w:date="2021-06-02T11:26:00Z"/>
                <w:rFonts w:ascii="標楷體" w:eastAsia="標楷體" w:hAnsi="標楷體"/>
              </w:rPr>
            </w:pPr>
          </w:p>
        </w:tc>
        <w:tc>
          <w:tcPr>
            <w:tcW w:w="3544" w:type="dxa"/>
          </w:tcPr>
          <w:p w14:paraId="5B0E1360" w14:textId="77777777" w:rsidR="00286DCE" w:rsidRPr="00A01A6B" w:rsidRDefault="00286DCE" w:rsidP="00286DCE">
            <w:pPr>
              <w:snapToGrid w:val="0"/>
              <w:ind w:left="238" w:hangingChars="99" w:hanging="238"/>
              <w:rPr>
                <w:ins w:id="3429" w:author="張金龍" w:date="2021-06-02T11:26:00Z"/>
                <w:rFonts w:ascii="標楷體" w:eastAsia="標楷體" w:hAnsi="標楷體"/>
                <w:color w:val="000000" w:themeColor="text1"/>
              </w:rPr>
            </w:pPr>
          </w:p>
        </w:tc>
      </w:tr>
      <w:tr w:rsidR="00286DCE" w:rsidRPr="00847BB7" w14:paraId="686CCF4C" w14:textId="77777777" w:rsidTr="00286DCE">
        <w:trPr>
          <w:trHeight w:val="291"/>
          <w:jc w:val="center"/>
          <w:ins w:id="3430" w:author="張金龍" w:date="2021-06-02T11:26:00Z"/>
        </w:trPr>
        <w:tc>
          <w:tcPr>
            <w:tcW w:w="456" w:type="dxa"/>
          </w:tcPr>
          <w:p w14:paraId="12B4BF5B" w14:textId="77777777" w:rsidR="00286DCE" w:rsidRPr="00847BB7" w:rsidRDefault="00286DCE" w:rsidP="00286DCE">
            <w:pPr>
              <w:rPr>
                <w:ins w:id="3431" w:author="張金龍" w:date="2021-06-02T11:26:00Z"/>
                <w:rFonts w:ascii="標楷體" w:eastAsia="標楷體" w:hAnsi="標楷體"/>
              </w:rPr>
            </w:pPr>
            <w:ins w:id="3432" w:author="張金龍" w:date="2021-06-02T11:26:00Z">
              <w:r>
                <w:rPr>
                  <w:rFonts w:ascii="標楷體" w:eastAsia="標楷體" w:hAnsi="標楷體" w:hint="eastAsia"/>
                </w:rPr>
                <w:t>2.</w:t>
              </w:r>
            </w:ins>
          </w:p>
        </w:tc>
        <w:tc>
          <w:tcPr>
            <w:tcW w:w="1736" w:type="dxa"/>
          </w:tcPr>
          <w:p w14:paraId="3B1DC513" w14:textId="77777777" w:rsidR="00286DCE" w:rsidRPr="00847BB7" w:rsidRDefault="00286DCE" w:rsidP="00286DCE">
            <w:pPr>
              <w:rPr>
                <w:ins w:id="3433" w:author="張金龍" w:date="2021-06-02T11:26:00Z"/>
                <w:rFonts w:ascii="標楷體" w:eastAsia="標楷體" w:hAnsi="標楷體"/>
              </w:rPr>
            </w:pPr>
            <w:ins w:id="3434" w:author="張金龍" w:date="2021-06-02T11:26:00Z">
              <w:r>
                <w:rPr>
                  <w:rFonts w:ascii="標楷體" w:eastAsia="標楷體" w:hAnsi="標楷體" w:hint="eastAsia"/>
                </w:rPr>
                <w:t>金額合計超過</w:t>
              </w:r>
            </w:ins>
          </w:p>
        </w:tc>
        <w:tc>
          <w:tcPr>
            <w:tcW w:w="751" w:type="dxa"/>
          </w:tcPr>
          <w:p w14:paraId="001E3A88" w14:textId="77777777" w:rsidR="00286DCE" w:rsidRPr="00847BB7" w:rsidRDefault="00286DCE" w:rsidP="00286DCE">
            <w:pPr>
              <w:rPr>
                <w:ins w:id="3435" w:author="張金龍" w:date="2021-06-02T11:26:00Z"/>
                <w:rFonts w:ascii="標楷體" w:eastAsia="標楷體" w:hAnsi="標楷體"/>
              </w:rPr>
            </w:pPr>
            <w:ins w:id="3436" w:author="張金龍" w:date="2021-06-02T11:26:00Z">
              <w:r>
                <w:rPr>
                  <w:rFonts w:ascii="標楷體" w:eastAsia="標楷體" w:hAnsi="標楷體" w:hint="eastAsia"/>
                </w:rPr>
                <w:t>14</w:t>
              </w:r>
            </w:ins>
          </w:p>
        </w:tc>
        <w:tc>
          <w:tcPr>
            <w:tcW w:w="2145" w:type="dxa"/>
          </w:tcPr>
          <w:p w14:paraId="22B8119B" w14:textId="77777777" w:rsidR="00286DCE" w:rsidRPr="00847BB7" w:rsidRDefault="00286DCE" w:rsidP="00286DCE">
            <w:pPr>
              <w:rPr>
                <w:ins w:id="3437" w:author="張金龍" w:date="2021-06-02T11:26:00Z"/>
                <w:rFonts w:ascii="標楷體" w:eastAsia="標楷體" w:hAnsi="標楷體"/>
              </w:rPr>
            </w:pPr>
            <w:ins w:id="3438" w:author="張金龍" w:date="2021-06-02T11:26:00Z">
              <w:r>
                <w:rPr>
                  <w:rFonts w:ascii="標楷體" w:eastAsia="標楷體" w:hAnsi="標楷體"/>
                </w:rPr>
                <w:t>MlaundryParas</w:t>
              </w:r>
              <w:r>
                <w:rPr>
                  <w:rFonts w:ascii="標楷體" w:eastAsia="標楷體" w:hAnsi="標楷體" w:hint="eastAsia"/>
                </w:rPr>
                <w:t>.</w:t>
              </w:r>
              <w:r w:rsidRPr="00050F5E">
                <w:rPr>
                  <w:rFonts w:ascii="標楷體" w:eastAsia="標楷體" w:hAnsi="標楷體"/>
                </w:rPr>
                <w:t>Factor1TotLimit</w:t>
              </w:r>
            </w:ins>
          </w:p>
        </w:tc>
        <w:tc>
          <w:tcPr>
            <w:tcW w:w="1187" w:type="dxa"/>
          </w:tcPr>
          <w:p w14:paraId="0A882282" w14:textId="77777777" w:rsidR="00286DCE" w:rsidRPr="00B1354F" w:rsidRDefault="00286DCE" w:rsidP="00286DCE">
            <w:pPr>
              <w:rPr>
                <w:ins w:id="3439" w:author="張金龍" w:date="2021-06-02T11:26:00Z"/>
                <w:rFonts w:ascii="標楷體" w:eastAsia="標楷體" w:hAnsi="標楷體"/>
              </w:rPr>
            </w:pPr>
          </w:p>
        </w:tc>
        <w:tc>
          <w:tcPr>
            <w:tcW w:w="514" w:type="dxa"/>
          </w:tcPr>
          <w:p w14:paraId="23A083C2" w14:textId="77777777" w:rsidR="00286DCE" w:rsidRPr="00847BB7" w:rsidRDefault="00286DCE" w:rsidP="00286DCE">
            <w:pPr>
              <w:rPr>
                <w:ins w:id="3440" w:author="張金龍" w:date="2021-06-02T11:26:00Z"/>
                <w:rFonts w:ascii="標楷體" w:eastAsia="標楷體" w:hAnsi="標楷體"/>
              </w:rPr>
            </w:pPr>
            <w:ins w:id="3441" w:author="張金龍" w:date="2021-06-02T11:26:00Z">
              <w:r>
                <w:rPr>
                  <w:rFonts w:ascii="標楷體" w:eastAsia="標楷體" w:hAnsi="標楷體" w:hint="eastAsia"/>
                </w:rPr>
                <w:t>V</w:t>
              </w:r>
            </w:ins>
          </w:p>
        </w:tc>
        <w:tc>
          <w:tcPr>
            <w:tcW w:w="407" w:type="dxa"/>
          </w:tcPr>
          <w:p w14:paraId="5FEB7B99" w14:textId="77777777" w:rsidR="00286DCE" w:rsidRPr="00847BB7" w:rsidRDefault="00286DCE" w:rsidP="00286DCE">
            <w:pPr>
              <w:jc w:val="center"/>
              <w:rPr>
                <w:ins w:id="3442" w:author="張金龍" w:date="2021-06-02T11:26:00Z"/>
                <w:rFonts w:ascii="標楷體" w:eastAsia="標楷體" w:hAnsi="標楷體"/>
              </w:rPr>
            </w:pPr>
            <w:ins w:id="3443" w:author="張金龍" w:date="2021-06-02T11:26:00Z">
              <w:r w:rsidRPr="00A01A6B">
                <w:rPr>
                  <w:rFonts w:ascii="標楷體" w:eastAsia="標楷體" w:hAnsi="標楷體" w:hint="eastAsia"/>
                </w:rPr>
                <w:t>W</w:t>
              </w:r>
            </w:ins>
          </w:p>
        </w:tc>
        <w:tc>
          <w:tcPr>
            <w:tcW w:w="3544" w:type="dxa"/>
          </w:tcPr>
          <w:p w14:paraId="67F1796B" w14:textId="77777777" w:rsidR="00286DCE" w:rsidRDefault="00286DCE" w:rsidP="00286DCE">
            <w:pPr>
              <w:snapToGrid w:val="0"/>
              <w:ind w:left="238" w:hangingChars="99" w:hanging="238"/>
              <w:rPr>
                <w:ins w:id="3444" w:author="張金龍" w:date="2021-06-02T11:26:00Z"/>
                <w:rFonts w:ascii="標楷體" w:eastAsia="標楷體" w:hAnsi="標楷體"/>
                <w:color w:val="000000" w:themeColor="text1"/>
              </w:rPr>
            </w:pPr>
            <w:ins w:id="3445" w:author="張金龍" w:date="2021-06-02T11:26:00Z">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自動顯示,可修改</w:t>
              </w:r>
            </w:ins>
          </w:p>
          <w:p w14:paraId="35CBD9BC" w14:textId="77777777" w:rsidR="00286DCE" w:rsidRPr="00847BB7" w:rsidRDefault="00286DCE" w:rsidP="00286DCE">
            <w:pPr>
              <w:snapToGrid w:val="0"/>
              <w:ind w:left="238" w:hangingChars="99" w:hanging="238"/>
              <w:rPr>
                <w:ins w:id="3446" w:author="張金龍" w:date="2021-06-02T11:26:00Z"/>
                <w:rFonts w:ascii="標楷體" w:eastAsia="標楷體" w:hAnsi="標楷體"/>
              </w:rPr>
            </w:pPr>
            <w:ins w:id="3447" w:author="張金龍" w:date="2021-06-02T11:26:00Z">
              <w:r>
                <w:rPr>
                  <w:rFonts w:ascii="標楷體" w:eastAsia="標楷體" w:hAnsi="標楷體" w:hint="eastAsia"/>
                </w:rPr>
                <w:t>2.</w:t>
              </w:r>
              <w:r>
                <w:rPr>
                  <w:rFonts w:ascii="標楷體" w:eastAsia="標楷體" w:hAnsi="標楷體"/>
                </w:rPr>
                <w:t>MlaundryParas</w:t>
              </w:r>
              <w:r>
                <w:rPr>
                  <w:rFonts w:ascii="標楷體" w:eastAsia="標楷體" w:hAnsi="標楷體" w:hint="eastAsia"/>
                </w:rPr>
                <w:t>.</w:t>
              </w:r>
              <w:r w:rsidRPr="00050F5E">
                <w:rPr>
                  <w:rFonts w:ascii="標楷體" w:eastAsia="標楷體" w:hAnsi="標楷體"/>
                </w:rPr>
                <w:t>Factor1TotLimit</w:t>
              </w:r>
            </w:ins>
          </w:p>
        </w:tc>
      </w:tr>
      <w:tr w:rsidR="00286DCE" w:rsidRPr="00847BB7" w14:paraId="563B4961" w14:textId="77777777" w:rsidTr="00286DCE">
        <w:trPr>
          <w:trHeight w:val="291"/>
          <w:jc w:val="center"/>
          <w:ins w:id="3448" w:author="張金龍" w:date="2021-06-02T11:26:00Z"/>
        </w:trPr>
        <w:tc>
          <w:tcPr>
            <w:tcW w:w="2192" w:type="dxa"/>
            <w:gridSpan w:val="2"/>
          </w:tcPr>
          <w:p w14:paraId="315973D2" w14:textId="77777777" w:rsidR="00286DCE" w:rsidRPr="00847BB7" w:rsidRDefault="00286DCE" w:rsidP="00286DCE">
            <w:pPr>
              <w:rPr>
                <w:ins w:id="3449" w:author="張金龍" w:date="2021-06-02T11:26:00Z"/>
                <w:rFonts w:ascii="標楷體" w:eastAsia="標楷體" w:hAnsi="標楷體"/>
              </w:rPr>
            </w:pPr>
            <w:ins w:id="3450" w:author="張金龍" w:date="2021-06-02T11:26:00Z">
              <w:r>
                <w:rPr>
                  <w:rFonts w:ascii="標楷體" w:eastAsia="標楷體" w:hAnsi="標楷體" w:hint="eastAsia"/>
                </w:rPr>
                <w:t>洗錢樣態二</w:t>
              </w:r>
            </w:ins>
          </w:p>
        </w:tc>
        <w:tc>
          <w:tcPr>
            <w:tcW w:w="751" w:type="dxa"/>
          </w:tcPr>
          <w:p w14:paraId="4FBD17A1" w14:textId="77777777" w:rsidR="00286DCE" w:rsidRPr="00847BB7" w:rsidRDefault="00286DCE" w:rsidP="00286DCE">
            <w:pPr>
              <w:rPr>
                <w:ins w:id="3451" w:author="張金龍" w:date="2021-06-02T11:26:00Z"/>
                <w:rFonts w:ascii="標楷體" w:eastAsia="標楷體" w:hAnsi="標楷體"/>
              </w:rPr>
            </w:pPr>
          </w:p>
        </w:tc>
        <w:tc>
          <w:tcPr>
            <w:tcW w:w="2145" w:type="dxa"/>
          </w:tcPr>
          <w:p w14:paraId="24405B40" w14:textId="77777777" w:rsidR="00286DCE" w:rsidRPr="00847BB7" w:rsidRDefault="00286DCE" w:rsidP="00286DCE">
            <w:pPr>
              <w:rPr>
                <w:ins w:id="3452" w:author="張金龍" w:date="2021-06-02T11:26:00Z"/>
                <w:rFonts w:ascii="標楷體" w:eastAsia="標楷體" w:hAnsi="標楷體"/>
              </w:rPr>
            </w:pPr>
          </w:p>
        </w:tc>
        <w:tc>
          <w:tcPr>
            <w:tcW w:w="1187" w:type="dxa"/>
          </w:tcPr>
          <w:p w14:paraId="53F95EF8" w14:textId="77777777" w:rsidR="00286DCE" w:rsidRPr="00B1354F" w:rsidRDefault="00286DCE" w:rsidP="00286DCE">
            <w:pPr>
              <w:rPr>
                <w:ins w:id="3453" w:author="張金龍" w:date="2021-06-02T11:26:00Z"/>
                <w:rFonts w:ascii="標楷體" w:eastAsia="標楷體" w:hAnsi="標楷體"/>
              </w:rPr>
            </w:pPr>
          </w:p>
        </w:tc>
        <w:tc>
          <w:tcPr>
            <w:tcW w:w="514" w:type="dxa"/>
          </w:tcPr>
          <w:p w14:paraId="20BD3D31" w14:textId="77777777" w:rsidR="00286DCE" w:rsidRPr="00847BB7" w:rsidRDefault="00286DCE" w:rsidP="00286DCE">
            <w:pPr>
              <w:rPr>
                <w:ins w:id="3454" w:author="張金龍" w:date="2021-06-02T11:26:00Z"/>
                <w:rFonts w:ascii="標楷體" w:eastAsia="標楷體" w:hAnsi="標楷體"/>
              </w:rPr>
            </w:pPr>
          </w:p>
        </w:tc>
        <w:tc>
          <w:tcPr>
            <w:tcW w:w="407" w:type="dxa"/>
          </w:tcPr>
          <w:p w14:paraId="16E14643" w14:textId="77777777" w:rsidR="00286DCE" w:rsidRPr="00847BB7" w:rsidRDefault="00286DCE" w:rsidP="00286DCE">
            <w:pPr>
              <w:jc w:val="center"/>
              <w:rPr>
                <w:ins w:id="3455" w:author="張金龍" w:date="2021-06-02T11:26:00Z"/>
                <w:rFonts w:ascii="標楷體" w:eastAsia="標楷體" w:hAnsi="標楷體"/>
              </w:rPr>
            </w:pPr>
          </w:p>
        </w:tc>
        <w:tc>
          <w:tcPr>
            <w:tcW w:w="3544" w:type="dxa"/>
          </w:tcPr>
          <w:p w14:paraId="5B513A6D" w14:textId="77777777" w:rsidR="00286DCE" w:rsidRPr="00847BB7" w:rsidRDefault="00286DCE" w:rsidP="00286DCE">
            <w:pPr>
              <w:snapToGrid w:val="0"/>
              <w:ind w:left="238" w:hangingChars="99" w:hanging="238"/>
              <w:rPr>
                <w:ins w:id="3456" w:author="張金龍" w:date="2021-06-02T11:26:00Z"/>
                <w:rFonts w:ascii="標楷體" w:eastAsia="標楷體" w:hAnsi="標楷體"/>
              </w:rPr>
            </w:pPr>
          </w:p>
        </w:tc>
      </w:tr>
      <w:tr w:rsidR="00286DCE" w:rsidRPr="00847BB7" w14:paraId="0A84BABA" w14:textId="77777777" w:rsidTr="00286DCE">
        <w:trPr>
          <w:trHeight w:val="291"/>
          <w:jc w:val="center"/>
          <w:ins w:id="3457" w:author="張金龍" w:date="2021-06-02T11:26:00Z"/>
        </w:trPr>
        <w:tc>
          <w:tcPr>
            <w:tcW w:w="456" w:type="dxa"/>
          </w:tcPr>
          <w:p w14:paraId="3B7AE9A7" w14:textId="77777777" w:rsidR="00286DCE" w:rsidRDefault="00286DCE" w:rsidP="00286DCE">
            <w:pPr>
              <w:rPr>
                <w:ins w:id="3458" w:author="張金龍" w:date="2021-06-02T11:26:00Z"/>
                <w:rFonts w:ascii="標楷體" w:eastAsia="標楷體" w:hAnsi="標楷體"/>
              </w:rPr>
            </w:pPr>
            <w:ins w:id="3459" w:author="張金龍" w:date="2021-06-02T11:26:00Z">
              <w:r>
                <w:rPr>
                  <w:rFonts w:ascii="標楷體" w:eastAsia="標楷體" w:hAnsi="標楷體" w:hint="eastAsia"/>
                </w:rPr>
                <w:t>3</w:t>
              </w:r>
            </w:ins>
          </w:p>
        </w:tc>
        <w:tc>
          <w:tcPr>
            <w:tcW w:w="1736" w:type="dxa"/>
          </w:tcPr>
          <w:p w14:paraId="75627638" w14:textId="77777777" w:rsidR="00286DCE" w:rsidRPr="00847BB7" w:rsidRDefault="00286DCE" w:rsidP="00286DCE">
            <w:pPr>
              <w:rPr>
                <w:ins w:id="3460" w:author="張金龍" w:date="2021-06-02T11:26:00Z"/>
                <w:rFonts w:ascii="標楷體" w:eastAsia="標楷體" w:hAnsi="標楷體"/>
              </w:rPr>
            </w:pPr>
            <w:ins w:id="3461" w:author="張金龍" w:date="2021-06-02T11:26:00Z">
              <w:r>
                <w:rPr>
                  <w:rFonts w:ascii="標楷體" w:eastAsia="標楷體" w:hAnsi="標楷體" w:hint="eastAsia"/>
                </w:rPr>
                <w:t>次數</w:t>
              </w:r>
            </w:ins>
          </w:p>
        </w:tc>
        <w:tc>
          <w:tcPr>
            <w:tcW w:w="751" w:type="dxa"/>
          </w:tcPr>
          <w:p w14:paraId="5D5E3848" w14:textId="77777777" w:rsidR="00286DCE" w:rsidRPr="00847BB7" w:rsidRDefault="00286DCE" w:rsidP="00286DCE">
            <w:pPr>
              <w:rPr>
                <w:ins w:id="3462" w:author="張金龍" w:date="2021-06-02T11:26:00Z"/>
                <w:rFonts w:ascii="標楷體" w:eastAsia="標楷體" w:hAnsi="標楷體"/>
              </w:rPr>
            </w:pPr>
            <w:ins w:id="3463" w:author="張金龍" w:date="2021-06-02T11:26:00Z">
              <w:r>
                <w:rPr>
                  <w:rFonts w:ascii="標楷體" w:eastAsia="標楷體" w:hAnsi="標楷體" w:hint="eastAsia"/>
                </w:rPr>
                <w:t>4</w:t>
              </w:r>
            </w:ins>
          </w:p>
        </w:tc>
        <w:tc>
          <w:tcPr>
            <w:tcW w:w="2145" w:type="dxa"/>
          </w:tcPr>
          <w:p w14:paraId="02A1F867" w14:textId="77777777" w:rsidR="00286DCE" w:rsidRPr="00847BB7" w:rsidRDefault="00286DCE" w:rsidP="00286DCE">
            <w:pPr>
              <w:rPr>
                <w:ins w:id="3464" w:author="張金龍" w:date="2021-06-02T11:26:00Z"/>
                <w:rFonts w:ascii="標楷體" w:eastAsia="標楷體" w:hAnsi="標楷體"/>
              </w:rPr>
            </w:pPr>
            <w:ins w:id="3465" w:author="張金龍" w:date="2021-06-02T11:26:00Z">
              <w:r>
                <w:rPr>
                  <w:rFonts w:ascii="標楷體" w:eastAsia="標楷體" w:hAnsi="標楷體"/>
                </w:rPr>
                <w:t>MlaundryParas</w:t>
              </w:r>
              <w:r>
                <w:rPr>
                  <w:rFonts w:ascii="標楷體" w:eastAsia="標楷體" w:hAnsi="標楷體" w:hint="eastAsia"/>
                </w:rPr>
                <w:t>.</w:t>
              </w:r>
              <w:r w:rsidRPr="00050F5E">
                <w:rPr>
                  <w:rFonts w:ascii="標楷體" w:eastAsia="標楷體" w:hAnsi="標楷體"/>
                </w:rPr>
                <w:t>Factor2Count</w:t>
              </w:r>
            </w:ins>
          </w:p>
        </w:tc>
        <w:tc>
          <w:tcPr>
            <w:tcW w:w="1187" w:type="dxa"/>
          </w:tcPr>
          <w:p w14:paraId="1AC33D85" w14:textId="77777777" w:rsidR="00286DCE" w:rsidRPr="00B1354F" w:rsidRDefault="00286DCE" w:rsidP="00286DCE">
            <w:pPr>
              <w:rPr>
                <w:ins w:id="3466" w:author="張金龍" w:date="2021-06-02T11:26:00Z"/>
                <w:rFonts w:ascii="標楷體" w:eastAsia="標楷體" w:hAnsi="標楷體"/>
              </w:rPr>
            </w:pPr>
          </w:p>
        </w:tc>
        <w:tc>
          <w:tcPr>
            <w:tcW w:w="514" w:type="dxa"/>
          </w:tcPr>
          <w:p w14:paraId="4F1BD057" w14:textId="77777777" w:rsidR="00286DCE" w:rsidRPr="00847BB7" w:rsidRDefault="00286DCE" w:rsidP="00286DCE">
            <w:pPr>
              <w:rPr>
                <w:ins w:id="3467" w:author="張金龍" w:date="2021-06-02T11:26:00Z"/>
                <w:rFonts w:ascii="標楷體" w:eastAsia="標楷體" w:hAnsi="標楷體"/>
              </w:rPr>
            </w:pPr>
            <w:ins w:id="3468" w:author="張金龍" w:date="2021-06-02T11:26:00Z">
              <w:r>
                <w:rPr>
                  <w:rFonts w:ascii="標楷體" w:eastAsia="標楷體" w:hAnsi="標楷體" w:hint="eastAsia"/>
                </w:rPr>
                <w:t>V</w:t>
              </w:r>
            </w:ins>
          </w:p>
        </w:tc>
        <w:tc>
          <w:tcPr>
            <w:tcW w:w="407" w:type="dxa"/>
          </w:tcPr>
          <w:p w14:paraId="79146CD9" w14:textId="77777777" w:rsidR="00286DCE" w:rsidRPr="00847BB7" w:rsidRDefault="00286DCE" w:rsidP="00286DCE">
            <w:pPr>
              <w:jc w:val="center"/>
              <w:rPr>
                <w:ins w:id="3469" w:author="張金龍" w:date="2021-06-02T11:26:00Z"/>
                <w:rFonts w:ascii="標楷體" w:eastAsia="標楷體" w:hAnsi="標楷體"/>
              </w:rPr>
            </w:pPr>
            <w:ins w:id="3470" w:author="張金龍" w:date="2021-06-02T11:26:00Z">
              <w:r w:rsidRPr="00A01A6B">
                <w:rPr>
                  <w:rFonts w:ascii="標楷體" w:eastAsia="標楷體" w:hAnsi="標楷體" w:hint="eastAsia"/>
                </w:rPr>
                <w:t>W</w:t>
              </w:r>
            </w:ins>
          </w:p>
        </w:tc>
        <w:tc>
          <w:tcPr>
            <w:tcW w:w="3544" w:type="dxa"/>
          </w:tcPr>
          <w:p w14:paraId="1FA0B978" w14:textId="77777777" w:rsidR="00286DCE" w:rsidRDefault="00286DCE" w:rsidP="00286DCE">
            <w:pPr>
              <w:snapToGrid w:val="0"/>
              <w:ind w:left="238" w:hangingChars="99" w:hanging="238"/>
              <w:rPr>
                <w:ins w:id="3471" w:author="張金龍" w:date="2021-06-02T11:26:00Z"/>
                <w:rFonts w:ascii="標楷體" w:eastAsia="標楷體" w:hAnsi="標楷體"/>
                <w:color w:val="000000" w:themeColor="text1"/>
              </w:rPr>
            </w:pPr>
            <w:ins w:id="3472" w:author="張金龍" w:date="2021-06-02T11:26:00Z">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自動顯示,可修改</w:t>
              </w:r>
            </w:ins>
          </w:p>
          <w:p w14:paraId="73F7F526" w14:textId="77777777" w:rsidR="00286DCE" w:rsidRPr="00847BB7" w:rsidRDefault="00286DCE" w:rsidP="00286DCE">
            <w:pPr>
              <w:snapToGrid w:val="0"/>
              <w:ind w:left="238" w:hangingChars="99" w:hanging="238"/>
              <w:rPr>
                <w:ins w:id="3473" w:author="張金龍" w:date="2021-06-02T11:26:00Z"/>
                <w:rFonts w:ascii="標楷體" w:eastAsia="標楷體" w:hAnsi="標楷體"/>
              </w:rPr>
            </w:pPr>
            <w:ins w:id="3474" w:author="張金龍" w:date="2021-06-02T11:26:00Z">
              <w:r>
                <w:rPr>
                  <w:rFonts w:ascii="標楷體" w:eastAsia="標楷體" w:hAnsi="標楷體" w:hint="eastAsia"/>
                </w:rPr>
                <w:t>2.</w:t>
              </w:r>
              <w:r>
                <w:rPr>
                  <w:rFonts w:ascii="標楷體" w:eastAsia="標楷體" w:hAnsi="標楷體"/>
                </w:rPr>
                <w:t>MlaundryParas</w:t>
              </w:r>
              <w:r>
                <w:rPr>
                  <w:rFonts w:ascii="標楷體" w:eastAsia="標楷體" w:hAnsi="標楷體" w:hint="eastAsia"/>
                </w:rPr>
                <w:t>.</w:t>
              </w:r>
              <w:r w:rsidRPr="00050F5E">
                <w:rPr>
                  <w:rFonts w:ascii="標楷體" w:eastAsia="標楷體" w:hAnsi="標楷體"/>
                </w:rPr>
                <w:t>Factor2Count</w:t>
              </w:r>
            </w:ins>
          </w:p>
        </w:tc>
      </w:tr>
      <w:tr w:rsidR="00286DCE" w:rsidRPr="00847BB7" w14:paraId="678C053D" w14:textId="77777777" w:rsidTr="00286DCE">
        <w:trPr>
          <w:trHeight w:val="291"/>
          <w:jc w:val="center"/>
          <w:ins w:id="3475" w:author="張金龍" w:date="2021-06-02T11:26:00Z"/>
        </w:trPr>
        <w:tc>
          <w:tcPr>
            <w:tcW w:w="456" w:type="dxa"/>
          </w:tcPr>
          <w:p w14:paraId="20FC383B" w14:textId="77777777" w:rsidR="00286DCE" w:rsidRPr="00847BB7" w:rsidRDefault="00286DCE" w:rsidP="00286DCE">
            <w:pPr>
              <w:rPr>
                <w:ins w:id="3476" w:author="張金龍" w:date="2021-06-02T11:26:00Z"/>
                <w:rFonts w:ascii="標楷體" w:eastAsia="標楷體" w:hAnsi="標楷體"/>
              </w:rPr>
            </w:pPr>
            <w:ins w:id="3477" w:author="張金龍" w:date="2021-06-02T11:26:00Z">
              <w:r>
                <w:rPr>
                  <w:rFonts w:ascii="標楷體" w:eastAsia="標楷體" w:hAnsi="標楷體" w:hint="eastAsia"/>
                </w:rPr>
                <w:t>3.</w:t>
              </w:r>
            </w:ins>
          </w:p>
        </w:tc>
        <w:tc>
          <w:tcPr>
            <w:tcW w:w="1736" w:type="dxa"/>
          </w:tcPr>
          <w:p w14:paraId="0705EDED" w14:textId="77777777" w:rsidR="00286DCE" w:rsidRPr="00847BB7" w:rsidRDefault="00286DCE" w:rsidP="00286DCE">
            <w:pPr>
              <w:rPr>
                <w:ins w:id="3478" w:author="張金龍" w:date="2021-06-02T11:26:00Z"/>
                <w:rFonts w:ascii="標楷體" w:eastAsia="標楷體" w:hAnsi="標楷體"/>
              </w:rPr>
            </w:pPr>
            <w:ins w:id="3479" w:author="張金龍" w:date="2021-06-02T11:26:00Z">
              <w:r>
                <w:rPr>
                  <w:rFonts w:ascii="標楷體" w:eastAsia="標楷體" w:hAnsi="標楷體" w:hint="eastAsia"/>
                </w:rPr>
                <w:t>單筆金額-起</w:t>
              </w:r>
            </w:ins>
          </w:p>
        </w:tc>
        <w:tc>
          <w:tcPr>
            <w:tcW w:w="751" w:type="dxa"/>
          </w:tcPr>
          <w:p w14:paraId="0985634F" w14:textId="77777777" w:rsidR="00286DCE" w:rsidRPr="00847BB7" w:rsidRDefault="00286DCE" w:rsidP="00286DCE">
            <w:pPr>
              <w:rPr>
                <w:ins w:id="3480" w:author="張金龍" w:date="2021-06-02T11:26:00Z"/>
                <w:rFonts w:ascii="標楷體" w:eastAsia="標楷體" w:hAnsi="標楷體"/>
              </w:rPr>
            </w:pPr>
            <w:ins w:id="3481" w:author="張金龍" w:date="2021-06-02T11:26:00Z">
              <w:r>
                <w:rPr>
                  <w:rFonts w:ascii="標楷體" w:eastAsia="標楷體" w:hAnsi="標楷體" w:hint="eastAsia"/>
                </w:rPr>
                <w:t>14</w:t>
              </w:r>
            </w:ins>
          </w:p>
        </w:tc>
        <w:tc>
          <w:tcPr>
            <w:tcW w:w="2145" w:type="dxa"/>
          </w:tcPr>
          <w:p w14:paraId="5D3F88BE" w14:textId="77777777" w:rsidR="00286DCE" w:rsidRPr="00847BB7" w:rsidRDefault="00286DCE" w:rsidP="00286DCE">
            <w:pPr>
              <w:rPr>
                <w:ins w:id="3482" w:author="張金龍" w:date="2021-06-02T11:26:00Z"/>
                <w:rFonts w:ascii="標楷體" w:eastAsia="標楷體" w:hAnsi="標楷體"/>
                <w:color w:val="FF0000"/>
              </w:rPr>
            </w:pPr>
            <w:ins w:id="3483" w:author="張金龍" w:date="2021-06-02T11:26:00Z">
              <w:r>
                <w:rPr>
                  <w:rFonts w:ascii="標楷體" w:eastAsia="標楷體" w:hAnsi="標楷體"/>
                </w:rPr>
                <w:t>MlaundryParas</w:t>
              </w:r>
              <w:r>
                <w:rPr>
                  <w:rFonts w:ascii="標楷體" w:eastAsia="標楷體" w:hAnsi="標楷體" w:hint="eastAsia"/>
                </w:rPr>
                <w:t>.</w:t>
              </w:r>
              <w:r w:rsidRPr="00050F5E">
                <w:rPr>
                  <w:rFonts w:ascii="標楷體" w:eastAsia="標楷體" w:hAnsi="標楷體"/>
                </w:rPr>
                <w:t>Factor2AmtStart</w:t>
              </w:r>
            </w:ins>
          </w:p>
        </w:tc>
        <w:tc>
          <w:tcPr>
            <w:tcW w:w="1187" w:type="dxa"/>
          </w:tcPr>
          <w:p w14:paraId="696DBFF5" w14:textId="77777777" w:rsidR="00286DCE" w:rsidRPr="00847BB7" w:rsidRDefault="00286DCE" w:rsidP="00286D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ins w:id="3484" w:author="張金龍" w:date="2021-06-02T11:26:00Z"/>
                <w:rFonts w:ascii="標楷體" w:eastAsia="標楷體" w:hAnsi="標楷體" w:cs="細明體"/>
                <w:color w:val="000000"/>
                <w:spacing w:val="15"/>
                <w:kern w:val="0"/>
              </w:rPr>
            </w:pPr>
          </w:p>
        </w:tc>
        <w:tc>
          <w:tcPr>
            <w:tcW w:w="514" w:type="dxa"/>
          </w:tcPr>
          <w:p w14:paraId="3269F92A" w14:textId="77777777" w:rsidR="00286DCE" w:rsidRPr="00847BB7" w:rsidRDefault="00286DCE" w:rsidP="00286DCE">
            <w:pPr>
              <w:rPr>
                <w:ins w:id="3485" w:author="張金龍" w:date="2021-06-02T11:26:00Z"/>
                <w:rFonts w:ascii="標楷體" w:eastAsia="標楷體" w:hAnsi="標楷體"/>
              </w:rPr>
            </w:pPr>
            <w:ins w:id="3486" w:author="張金龍" w:date="2021-06-02T11:26:00Z">
              <w:r>
                <w:rPr>
                  <w:rFonts w:ascii="標楷體" w:eastAsia="標楷體" w:hAnsi="標楷體" w:hint="eastAsia"/>
                </w:rPr>
                <w:t>V</w:t>
              </w:r>
            </w:ins>
          </w:p>
        </w:tc>
        <w:tc>
          <w:tcPr>
            <w:tcW w:w="407" w:type="dxa"/>
          </w:tcPr>
          <w:p w14:paraId="26888DF6" w14:textId="77777777" w:rsidR="00286DCE" w:rsidRPr="00847BB7" w:rsidRDefault="00286DCE" w:rsidP="00286DCE">
            <w:pPr>
              <w:jc w:val="center"/>
              <w:rPr>
                <w:ins w:id="3487" w:author="張金龍" w:date="2021-06-02T11:26:00Z"/>
                <w:rFonts w:ascii="標楷體" w:eastAsia="標楷體" w:hAnsi="標楷體"/>
              </w:rPr>
            </w:pPr>
            <w:ins w:id="3488" w:author="張金龍" w:date="2021-06-02T11:26:00Z">
              <w:r w:rsidRPr="00A01A6B">
                <w:rPr>
                  <w:rFonts w:ascii="標楷體" w:eastAsia="標楷體" w:hAnsi="標楷體" w:hint="eastAsia"/>
                </w:rPr>
                <w:t>W</w:t>
              </w:r>
            </w:ins>
          </w:p>
        </w:tc>
        <w:tc>
          <w:tcPr>
            <w:tcW w:w="3544" w:type="dxa"/>
          </w:tcPr>
          <w:p w14:paraId="5FBAD7B4" w14:textId="77777777" w:rsidR="00286DCE" w:rsidRDefault="00286DCE" w:rsidP="00286DCE">
            <w:pPr>
              <w:snapToGrid w:val="0"/>
              <w:ind w:left="238" w:hangingChars="99" w:hanging="238"/>
              <w:rPr>
                <w:ins w:id="3489" w:author="張金龍" w:date="2021-06-02T11:26:00Z"/>
                <w:rFonts w:ascii="標楷體" w:eastAsia="標楷體" w:hAnsi="標楷體"/>
                <w:color w:val="000000" w:themeColor="text1"/>
              </w:rPr>
            </w:pPr>
            <w:ins w:id="3490" w:author="張金龍" w:date="2021-06-02T11:26:00Z">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自動顯示,可修改</w:t>
              </w:r>
            </w:ins>
          </w:p>
          <w:p w14:paraId="1DF1FD38" w14:textId="77777777" w:rsidR="00286DCE" w:rsidRPr="000726A1" w:rsidRDefault="00286DCE" w:rsidP="00286DCE">
            <w:pPr>
              <w:ind w:left="240" w:hangingChars="100" w:hanging="240"/>
              <w:rPr>
                <w:ins w:id="3491" w:author="張金龍" w:date="2021-06-02T11:26:00Z"/>
                <w:rFonts w:ascii="標楷體" w:eastAsia="標楷體" w:hAnsi="標楷體"/>
              </w:rPr>
            </w:pPr>
            <w:ins w:id="3492" w:author="張金龍" w:date="2021-06-02T11:26:00Z">
              <w:r>
                <w:rPr>
                  <w:rFonts w:ascii="標楷體" w:eastAsia="標楷體" w:hAnsi="標楷體" w:hint="eastAsia"/>
                </w:rPr>
                <w:t>2.</w:t>
              </w:r>
              <w:r>
                <w:rPr>
                  <w:rFonts w:ascii="標楷體" w:eastAsia="標楷體" w:hAnsi="標楷體"/>
                </w:rPr>
                <w:t>MlaundryParas</w:t>
              </w:r>
              <w:r>
                <w:rPr>
                  <w:rFonts w:ascii="標楷體" w:eastAsia="標楷體" w:hAnsi="標楷體" w:hint="eastAsia"/>
                </w:rPr>
                <w:t>.</w:t>
              </w:r>
              <w:r w:rsidRPr="00050F5E">
                <w:rPr>
                  <w:rFonts w:ascii="標楷體" w:eastAsia="標楷體" w:hAnsi="標楷體"/>
                </w:rPr>
                <w:t>Factor2AmtStart</w:t>
              </w:r>
            </w:ins>
          </w:p>
        </w:tc>
      </w:tr>
      <w:tr w:rsidR="00286DCE" w:rsidRPr="00847BB7" w14:paraId="773EE9BF" w14:textId="77777777" w:rsidTr="00286DCE">
        <w:trPr>
          <w:trHeight w:val="291"/>
          <w:jc w:val="center"/>
          <w:ins w:id="3493" w:author="張金龍" w:date="2021-06-02T11:26:00Z"/>
        </w:trPr>
        <w:tc>
          <w:tcPr>
            <w:tcW w:w="456" w:type="dxa"/>
          </w:tcPr>
          <w:p w14:paraId="01B1E256" w14:textId="77777777" w:rsidR="00286DCE" w:rsidRPr="00847BB7" w:rsidRDefault="00286DCE" w:rsidP="00286DCE">
            <w:pPr>
              <w:rPr>
                <w:ins w:id="3494" w:author="張金龍" w:date="2021-06-02T11:26:00Z"/>
                <w:rFonts w:ascii="標楷體" w:eastAsia="標楷體" w:hAnsi="標楷體"/>
              </w:rPr>
            </w:pPr>
            <w:ins w:id="3495" w:author="張金龍" w:date="2021-06-02T11:26:00Z">
              <w:r>
                <w:rPr>
                  <w:rFonts w:ascii="標楷體" w:eastAsia="標楷體" w:hAnsi="標楷體" w:hint="eastAsia"/>
                </w:rPr>
                <w:t>4.</w:t>
              </w:r>
            </w:ins>
          </w:p>
        </w:tc>
        <w:tc>
          <w:tcPr>
            <w:tcW w:w="1736" w:type="dxa"/>
          </w:tcPr>
          <w:p w14:paraId="2044A34F" w14:textId="77777777" w:rsidR="00286DCE" w:rsidRPr="00847BB7" w:rsidRDefault="00286DCE" w:rsidP="00286DCE">
            <w:pPr>
              <w:rPr>
                <w:ins w:id="3496" w:author="張金龍" w:date="2021-06-02T11:26:00Z"/>
                <w:rFonts w:ascii="標楷體" w:eastAsia="標楷體" w:hAnsi="標楷體"/>
              </w:rPr>
            </w:pPr>
            <w:ins w:id="3497" w:author="張金龍" w:date="2021-06-02T11:26:00Z">
              <w:r>
                <w:rPr>
                  <w:rFonts w:ascii="標楷體" w:eastAsia="標楷體" w:hAnsi="標楷體" w:hint="eastAsia"/>
                </w:rPr>
                <w:t>單筆金額-迄</w:t>
              </w:r>
            </w:ins>
          </w:p>
        </w:tc>
        <w:tc>
          <w:tcPr>
            <w:tcW w:w="751" w:type="dxa"/>
          </w:tcPr>
          <w:p w14:paraId="0439CBAC" w14:textId="77777777" w:rsidR="00286DCE" w:rsidRPr="00847BB7" w:rsidRDefault="00286DCE" w:rsidP="00286DCE">
            <w:pPr>
              <w:rPr>
                <w:ins w:id="3498" w:author="張金龍" w:date="2021-06-02T11:26:00Z"/>
                <w:rFonts w:ascii="標楷體" w:eastAsia="標楷體" w:hAnsi="標楷體"/>
              </w:rPr>
            </w:pPr>
            <w:ins w:id="3499" w:author="張金龍" w:date="2021-06-02T11:26:00Z">
              <w:r>
                <w:rPr>
                  <w:rFonts w:ascii="標楷體" w:eastAsia="標楷體" w:hAnsi="標楷體" w:hint="eastAsia"/>
                </w:rPr>
                <w:t>14</w:t>
              </w:r>
            </w:ins>
          </w:p>
        </w:tc>
        <w:tc>
          <w:tcPr>
            <w:tcW w:w="2145" w:type="dxa"/>
          </w:tcPr>
          <w:p w14:paraId="384731EB" w14:textId="77777777" w:rsidR="00286DCE" w:rsidRPr="00847BB7" w:rsidRDefault="00286DCE" w:rsidP="00286DCE">
            <w:pPr>
              <w:rPr>
                <w:ins w:id="3500" w:author="張金龍" w:date="2021-06-02T11:26:00Z"/>
                <w:rFonts w:ascii="標楷體" w:eastAsia="標楷體" w:hAnsi="標楷體"/>
              </w:rPr>
            </w:pPr>
            <w:ins w:id="3501" w:author="張金龍" w:date="2021-06-02T11:26:00Z">
              <w:r>
                <w:rPr>
                  <w:rFonts w:ascii="標楷體" w:eastAsia="標楷體" w:hAnsi="標楷體"/>
                </w:rPr>
                <w:t>MlaundryParas</w:t>
              </w:r>
              <w:r>
                <w:rPr>
                  <w:rFonts w:ascii="標楷體" w:eastAsia="標楷體" w:hAnsi="標楷體" w:hint="eastAsia"/>
                </w:rPr>
                <w:t>.</w:t>
              </w:r>
              <w:r w:rsidRPr="00050F5E">
                <w:rPr>
                  <w:rFonts w:ascii="標楷體" w:eastAsia="標楷體" w:hAnsi="標楷體"/>
                </w:rPr>
                <w:t>Factor2AmtEnd</w:t>
              </w:r>
            </w:ins>
          </w:p>
        </w:tc>
        <w:tc>
          <w:tcPr>
            <w:tcW w:w="1187" w:type="dxa"/>
          </w:tcPr>
          <w:p w14:paraId="1E52D333" w14:textId="77777777" w:rsidR="00286DCE" w:rsidRPr="00847BB7" w:rsidRDefault="00286DCE" w:rsidP="00286DCE">
            <w:pPr>
              <w:rPr>
                <w:ins w:id="3502" w:author="張金龍" w:date="2021-06-02T11:26:00Z"/>
                <w:rFonts w:ascii="標楷體" w:eastAsia="標楷體" w:hAnsi="標楷體"/>
                <w:lang w:eastAsia="zh-HK"/>
              </w:rPr>
            </w:pPr>
          </w:p>
        </w:tc>
        <w:tc>
          <w:tcPr>
            <w:tcW w:w="514" w:type="dxa"/>
          </w:tcPr>
          <w:p w14:paraId="6A7D024C" w14:textId="77777777" w:rsidR="00286DCE" w:rsidRPr="00847BB7" w:rsidRDefault="00286DCE" w:rsidP="00286DCE">
            <w:pPr>
              <w:rPr>
                <w:ins w:id="3503" w:author="張金龍" w:date="2021-06-02T11:26:00Z"/>
                <w:rFonts w:ascii="標楷體" w:eastAsia="標楷體" w:hAnsi="標楷體"/>
              </w:rPr>
            </w:pPr>
            <w:ins w:id="3504" w:author="張金龍" w:date="2021-06-02T11:26:00Z">
              <w:r>
                <w:rPr>
                  <w:rFonts w:ascii="標楷體" w:eastAsia="標楷體" w:hAnsi="標楷體" w:hint="eastAsia"/>
                </w:rPr>
                <w:t>V</w:t>
              </w:r>
            </w:ins>
          </w:p>
        </w:tc>
        <w:tc>
          <w:tcPr>
            <w:tcW w:w="407" w:type="dxa"/>
          </w:tcPr>
          <w:p w14:paraId="58CE1558" w14:textId="77777777" w:rsidR="00286DCE" w:rsidRPr="00847BB7" w:rsidRDefault="00286DCE" w:rsidP="00286DCE">
            <w:pPr>
              <w:jc w:val="center"/>
              <w:rPr>
                <w:ins w:id="3505" w:author="張金龍" w:date="2021-06-02T11:26:00Z"/>
                <w:rFonts w:ascii="標楷體" w:eastAsia="標楷體" w:hAnsi="標楷體"/>
              </w:rPr>
            </w:pPr>
            <w:ins w:id="3506" w:author="張金龍" w:date="2021-06-02T11:26:00Z">
              <w:r w:rsidRPr="00A01A6B">
                <w:rPr>
                  <w:rFonts w:ascii="標楷體" w:eastAsia="標楷體" w:hAnsi="標楷體" w:hint="eastAsia"/>
                </w:rPr>
                <w:t>W</w:t>
              </w:r>
            </w:ins>
          </w:p>
        </w:tc>
        <w:tc>
          <w:tcPr>
            <w:tcW w:w="3544" w:type="dxa"/>
          </w:tcPr>
          <w:p w14:paraId="7515B4D8" w14:textId="77777777" w:rsidR="00286DCE" w:rsidRDefault="00286DCE" w:rsidP="00286DCE">
            <w:pPr>
              <w:snapToGrid w:val="0"/>
              <w:ind w:left="238" w:hangingChars="99" w:hanging="238"/>
              <w:rPr>
                <w:ins w:id="3507" w:author="張金龍" w:date="2021-06-02T11:26:00Z"/>
                <w:rFonts w:ascii="標楷體" w:eastAsia="標楷體" w:hAnsi="標楷體"/>
                <w:color w:val="000000" w:themeColor="text1"/>
              </w:rPr>
            </w:pPr>
            <w:ins w:id="3508" w:author="張金龍" w:date="2021-06-02T11:26:00Z">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自動顯示,可修改</w:t>
              </w:r>
            </w:ins>
          </w:p>
          <w:p w14:paraId="5CC7C78A" w14:textId="77777777" w:rsidR="00286DCE" w:rsidRPr="000267BA" w:rsidRDefault="00286DCE" w:rsidP="00286DCE">
            <w:pPr>
              <w:ind w:left="240" w:hangingChars="100" w:hanging="240"/>
              <w:rPr>
                <w:ins w:id="3509" w:author="張金龍" w:date="2021-06-02T11:26:00Z"/>
                <w:rFonts w:ascii="標楷體" w:eastAsia="標楷體" w:hAnsi="標楷體"/>
              </w:rPr>
            </w:pPr>
            <w:ins w:id="3510" w:author="張金龍" w:date="2021-06-02T11:26:00Z">
              <w:r>
                <w:rPr>
                  <w:rFonts w:ascii="標楷體" w:eastAsia="標楷體" w:hAnsi="標楷體" w:hint="eastAsia"/>
                </w:rPr>
                <w:t>2.</w:t>
              </w:r>
              <w:r>
                <w:rPr>
                  <w:rFonts w:ascii="標楷體" w:eastAsia="標楷體" w:hAnsi="標楷體"/>
                </w:rPr>
                <w:t>MlaundryParas</w:t>
              </w:r>
              <w:r>
                <w:rPr>
                  <w:rFonts w:ascii="標楷體" w:eastAsia="標楷體" w:hAnsi="標楷體" w:hint="eastAsia"/>
                </w:rPr>
                <w:t>.</w:t>
              </w:r>
              <w:r w:rsidRPr="00050F5E">
                <w:rPr>
                  <w:rFonts w:ascii="標楷體" w:eastAsia="標楷體" w:hAnsi="標楷體"/>
                </w:rPr>
                <w:t>Factor2AmtEnd</w:t>
              </w:r>
            </w:ins>
          </w:p>
        </w:tc>
      </w:tr>
      <w:tr w:rsidR="00286DCE" w:rsidRPr="00847BB7" w14:paraId="529AEDDF" w14:textId="77777777" w:rsidTr="00286DCE">
        <w:trPr>
          <w:trHeight w:val="291"/>
          <w:jc w:val="center"/>
          <w:ins w:id="3511" w:author="張金龍" w:date="2021-06-02T11:26:00Z"/>
        </w:trPr>
        <w:tc>
          <w:tcPr>
            <w:tcW w:w="2192" w:type="dxa"/>
            <w:gridSpan w:val="2"/>
          </w:tcPr>
          <w:p w14:paraId="439A44D0" w14:textId="77777777" w:rsidR="00286DCE" w:rsidRDefault="00286DCE" w:rsidP="00286DCE">
            <w:pPr>
              <w:rPr>
                <w:ins w:id="3512" w:author="張金龍" w:date="2021-06-02T11:26:00Z"/>
                <w:rFonts w:ascii="標楷體" w:eastAsia="標楷體" w:hAnsi="標楷體"/>
              </w:rPr>
            </w:pPr>
            <w:ins w:id="3513" w:author="張金龍" w:date="2021-06-02T11:26:00Z">
              <w:r>
                <w:rPr>
                  <w:rFonts w:ascii="標楷體" w:eastAsia="標楷體" w:hAnsi="標楷體" w:hint="eastAsia"/>
                </w:rPr>
                <w:t>洗錢樣態三</w:t>
              </w:r>
            </w:ins>
          </w:p>
        </w:tc>
        <w:tc>
          <w:tcPr>
            <w:tcW w:w="751" w:type="dxa"/>
          </w:tcPr>
          <w:p w14:paraId="104EC64B" w14:textId="77777777" w:rsidR="00286DCE" w:rsidRPr="00847BB7" w:rsidRDefault="00286DCE" w:rsidP="00286DCE">
            <w:pPr>
              <w:rPr>
                <w:ins w:id="3514" w:author="張金龍" w:date="2021-06-02T11:26:00Z"/>
                <w:rFonts w:ascii="標楷體" w:eastAsia="標楷體" w:hAnsi="標楷體"/>
              </w:rPr>
            </w:pPr>
          </w:p>
        </w:tc>
        <w:tc>
          <w:tcPr>
            <w:tcW w:w="2145" w:type="dxa"/>
          </w:tcPr>
          <w:p w14:paraId="3919DFD9" w14:textId="77777777" w:rsidR="00286DCE" w:rsidRPr="00847BB7" w:rsidRDefault="00286DCE" w:rsidP="00286DCE">
            <w:pPr>
              <w:rPr>
                <w:ins w:id="3515" w:author="張金龍" w:date="2021-06-02T11:26:00Z"/>
                <w:rFonts w:ascii="標楷體" w:eastAsia="標楷體" w:hAnsi="標楷體"/>
              </w:rPr>
            </w:pPr>
          </w:p>
        </w:tc>
        <w:tc>
          <w:tcPr>
            <w:tcW w:w="1187" w:type="dxa"/>
          </w:tcPr>
          <w:p w14:paraId="30AD4EF1" w14:textId="77777777" w:rsidR="00286DCE" w:rsidRPr="00847BB7" w:rsidRDefault="00286DCE" w:rsidP="00286DCE">
            <w:pPr>
              <w:rPr>
                <w:ins w:id="3516" w:author="張金龍" w:date="2021-06-02T11:26:00Z"/>
                <w:rFonts w:ascii="標楷體" w:eastAsia="標楷體" w:hAnsi="標楷體"/>
                <w:lang w:eastAsia="zh-HK"/>
              </w:rPr>
            </w:pPr>
          </w:p>
        </w:tc>
        <w:tc>
          <w:tcPr>
            <w:tcW w:w="514" w:type="dxa"/>
          </w:tcPr>
          <w:p w14:paraId="03BA357E" w14:textId="77777777" w:rsidR="00286DCE" w:rsidRPr="00847BB7" w:rsidRDefault="00286DCE" w:rsidP="00286DCE">
            <w:pPr>
              <w:rPr>
                <w:ins w:id="3517" w:author="張金龍" w:date="2021-06-02T11:26:00Z"/>
                <w:rFonts w:ascii="標楷體" w:eastAsia="標楷體" w:hAnsi="標楷體"/>
              </w:rPr>
            </w:pPr>
          </w:p>
        </w:tc>
        <w:tc>
          <w:tcPr>
            <w:tcW w:w="407" w:type="dxa"/>
          </w:tcPr>
          <w:p w14:paraId="19A2D042" w14:textId="77777777" w:rsidR="00286DCE" w:rsidRPr="00847BB7" w:rsidRDefault="00286DCE" w:rsidP="00286DCE">
            <w:pPr>
              <w:jc w:val="center"/>
              <w:rPr>
                <w:ins w:id="3518" w:author="張金龍" w:date="2021-06-02T11:26:00Z"/>
                <w:rFonts w:ascii="標楷體" w:eastAsia="標楷體" w:hAnsi="標楷體"/>
              </w:rPr>
            </w:pPr>
          </w:p>
        </w:tc>
        <w:tc>
          <w:tcPr>
            <w:tcW w:w="3544" w:type="dxa"/>
          </w:tcPr>
          <w:p w14:paraId="161C3145" w14:textId="77777777" w:rsidR="00286DCE" w:rsidRPr="000267BA" w:rsidRDefault="00286DCE" w:rsidP="00286DCE">
            <w:pPr>
              <w:ind w:left="240" w:hangingChars="100" w:hanging="240"/>
              <w:rPr>
                <w:ins w:id="3519" w:author="張金龍" w:date="2021-06-02T11:26:00Z"/>
                <w:rFonts w:ascii="標楷體" w:eastAsia="標楷體" w:hAnsi="標楷體"/>
              </w:rPr>
            </w:pPr>
          </w:p>
        </w:tc>
      </w:tr>
      <w:tr w:rsidR="00286DCE" w:rsidRPr="00847BB7" w14:paraId="7A728295" w14:textId="77777777" w:rsidTr="00286DCE">
        <w:trPr>
          <w:trHeight w:val="291"/>
          <w:jc w:val="center"/>
          <w:ins w:id="3520" w:author="張金龍" w:date="2021-06-02T11:26:00Z"/>
        </w:trPr>
        <w:tc>
          <w:tcPr>
            <w:tcW w:w="456" w:type="dxa"/>
          </w:tcPr>
          <w:p w14:paraId="1CA45AA2" w14:textId="77777777" w:rsidR="00286DCE" w:rsidRDefault="00286DCE" w:rsidP="00286DCE">
            <w:pPr>
              <w:rPr>
                <w:ins w:id="3521" w:author="張金龍" w:date="2021-06-02T11:26:00Z"/>
                <w:rFonts w:ascii="標楷體" w:eastAsia="標楷體" w:hAnsi="標楷體"/>
              </w:rPr>
            </w:pPr>
            <w:ins w:id="3522" w:author="張金龍" w:date="2021-06-02T11:26:00Z">
              <w:r>
                <w:rPr>
                  <w:rFonts w:ascii="標楷體" w:eastAsia="標楷體" w:hAnsi="標楷體" w:hint="eastAsia"/>
                </w:rPr>
                <w:t>5</w:t>
              </w:r>
            </w:ins>
          </w:p>
        </w:tc>
        <w:tc>
          <w:tcPr>
            <w:tcW w:w="1736" w:type="dxa"/>
          </w:tcPr>
          <w:p w14:paraId="6835AB6D" w14:textId="77777777" w:rsidR="00286DCE" w:rsidRDefault="00286DCE" w:rsidP="00286DCE">
            <w:pPr>
              <w:rPr>
                <w:ins w:id="3523" w:author="張金龍" w:date="2021-06-02T11:26:00Z"/>
                <w:rFonts w:ascii="標楷體" w:eastAsia="標楷體" w:hAnsi="標楷體"/>
              </w:rPr>
            </w:pPr>
            <w:ins w:id="3524" w:author="張金龍" w:date="2021-06-02T11:26:00Z">
              <w:r>
                <w:rPr>
                  <w:rFonts w:ascii="標楷體" w:eastAsia="標楷體" w:hAnsi="標楷體" w:hint="eastAsia"/>
                </w:rPr>
                <w:t>金額合計超過</w:t>
              </w:r>
            </w:ins>
          </w:p>
        </w:tc>
        <w:tc>
          <w:tcPr>
            <w:tcW w:w="751" w:type="dxa"/>
          </w:tcPr>
          <w:p w14:paraId="6DFE65BD" w14:textId="77777777" w:rsidR="00286DCE" w:rsidRPr="00847BB7" w:rsidRDefault="00286DCE" w:rsidP="00286DCE">
            <w:pPr>
              <w:rPr>
                <w:ins w:id="3525" w:author="張金龍" w:date="2021-06-02T11:26:00Z"/>
                <w:rFonts w:ascii="標楷體" w:eastAsia="標楷體" w:hAnsi="標楷體"/>
              </w:rPr>
            </w:pPr>
            <w:ins w:id="3526" w:author="張金龍" w:date="2021-06-02T11:26:00Z">
              <w:r>
                <w:rPr>
                  <w:rFonts w:ascii="標楷體" w:eastAsia="標楷體" w:hAnsi="標楷體" w:hint="eastAsia"/>
                </w:rPr>
                <w:t>14</w:t>
              </w:r>
            </w:ins>
          </w:p>
        </w:tc>
        <w:tc>
          <w:tcPr>
            <w:tcW w:w="2145" w:type="dxa"/>
          </w:tcPr>
          <w:p w14:paraId="5391E823" w14:textId="77777777" w:rsidR="00286DCE" w:rsidRPr="00847BB7" w:rsidRDefault="00286DCE" w:rsidP="00286DCE">
            <w:pPr>
              <w:rPr>
                <w:ins w:id="3527" w:author="張金龍" w:date="2021-06-02T11:26:00Z"/>
                <w:rFonts w:ascii="標楷體" w:eastAsia="標楷體" w:hAnsi="標楷體"/>
              </w:rPr>
            </w:pPr>
            <w:ins w:id="3528" w:author="張金龍" w:date="2021-06-02T11:26:00Z">
              <w:r>
                <w:rPr>
                  <w:rFonts w:ascii="標楷體" w:eastAsia="標楷體" w:hAnsi="標楷體"/>
                </w:rPr>
                <w:t>MlaundryParas</w:t>
              </w:r>
              <w:r>
                <w:rPr>
                  <w:rFonts w:ascii="標楷體" w:eastAsia="標楷體" w:hAnsi="標楷體" w:hint="eastAsia"/>
                </w:rPr>
                <w:t>.</w:t>
              </w:r>
              <w:r w:rsidRPr="00050F5E">
                <w:rPr>
                  <w:rFonts w:ascii="標楷體" w:eastAsia="標楷體" w:hAnsi="標楷體"/>
                </w:rPr>
                <w:t>Factor3TotLimit</w:t>
              </w:r>
            </w:ins>
          </w:p>
        </w:tc>
        <w:tc>
          <w:tcPr>
            <w:tcW w:w="1187" w:type="dxa"/>
          </w:tcPr>
          <w:p w14:paraId="1F8376E3" w14:textId="77777777" w:rsidR="00286DCE" w:rsidRPr="00847BB7" w:rsidRDefault="00286DCE" w:rsidP="00286DCE">
            <w:pPr>
              <w:rPr>
                <w:ins w:id="3529" w:author="張金龍" w:date="2021-06-02T11:26:00Z"/>
                <w:rFonts w:ascii="標楷體" w:eastAsia="標楷體" w:hAnsi="標楷體"/>
                <w:lang w:eastAsia="zh-HK"/>
              </w:rPr>
            </w:pPr>
          </w:p>
        </w:tc>
        <w:tc>
          <w:tcPr>
            <w:tcW w:w="514" w:type="dxa"/>
          </w:tcPr>
          <w:p w14:paraId="117492B9" w14:textId="77777777" w:rsidR="00286DCE" w:rsidRPr="00847BB7" w:rsidRDefault="00286DCE" w:rsidP="00286DCE">
            <w:pPr>
              <w:rPr>
                <w:ins w:id="3530" w:author="張金龍" w:date="2021-06-02T11:26:00Z"/>
                <w:rFonts w:ascii="標楷體" w:eastAsia="標楷體" w:hAnsi="標楷體"/>
              </w:rPr>
            </w:pPr>
            <w:ins w:id="3531" w:author="張金龍" w:date="2021-06-02T11:26:00Z">
              <w:r>
                <w:rPr>
                  <w:rFonts w:ascii="標楷體" w:eastAsia="標楷體" w:hAnsi="標楷體" w:hint="eastAsia"/>
                </w:rPr>
                <w:t>V</w:t>
              </w:r>
            </w:ins>
          </w:p>
        </w:tc>
        <w:tc>
          <w:tcPr>
            <w:tcW w:w="407" w:type="dxa"/>
          </w:tcPr>
          <w:p w14:paraId="402D75C9" w14:textId="77777777" w:rsidR="00286DCE" w:rsidRPr="00847BB7" w:rsidRDefault="00286DCE" w:rsidP="00286DCE">
            <w:pPr>
              <w:jc w:val="center"/>
              <w:rPr>
                <w:ins w:id="3532" w:author="張金龍" w:date="2021-06-02T11:26:00Z"/>
                <w:rFonts w:ascii="標楷體" w:eastAsia="標楷體" w:hAnsi="標楷體"/>
              </w:rPr>
            </w:pPr>
            <w:ins w:id="3533" w:author="張金龍" w:date="2021-06-02T11:26:00Z">
              <w:r w:rsidRPr="00A01A6B">
                <w:rPr>
                  <w:rFonts w:ascii="標楷體" w:eastAsia="標楷體" w:hAnsi="標楷體" w:hint="eastAsia"/>
                </w:rPr>
                <w:t>W</w:t>
              </w:r>
            </w:ins>
          </w:p>
        </w:tc>
        <w:tc>
          <w:tcPr>
            <w:tcW w:w="3544" w:type="dxa"/>
          </w:tcPr>
          <w:p w14:paraId="2B0C6ACD" w14:textId="77777777" w:rsidR="00286DCE" w:rsidRDefault="00286DCE" w:rsidP="00286DCE">
            <w:pPr>
              <w:snapToGrid w:val="0"/>
              <w:ind w:left="238" w:hangingChars="99" w:hanging="238"/>
              <w:rPr>
                <w:ins w:id="3534" w:author="張金龍" w:date="2021-06-02T11:26:00Z"/>
                <w:rFonts w:ascii="標楷體" w:eastAsia="標楷體" w:hAnsi="標楷體"/>
                <w:color w:val="000000" w:themeColor="text1"/>
              </w:rPr>
            </w:pPr>
            <w:ins w:id="3535" w:author="張金龍" w:date="2021-06-02T11:26:00Z">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自動顯示,可修改</w:t>
              </w:r>
            </w:ins>
          </w:p>
          <w:p w14:paraId="1669F897" w14:textId="77777777" w:rsidR="00286DCE" w:rsidRPr="000267BA" w:rsidRDefault="00286DCE" w:rsidP="00286DCE">
            <w:pPr>
              <w:ind w:left="240" w:hangingChars="100" w:hanging="240"/>
              <w:rPr>
                <w:ins w:id="3536" w:author="張金龍" w:date="2021-06-02T11:26:00Z"/>
                <w:rFonts w:ascii="標楷體" w:eastAsia="標楷體" w:hAnsi="標楷體"/>
              </w:rPr>
            </w:pPr>
            <w:ins w:id="3537" w:author="張金龍" w:date="2021-06-02T11:26:00Z">
              <w:r>
                <w:rPr>
                  <w:rFonts w:ascii="標楷體" w:eastAsia="標楷體" w:hAnsi="標楷體" w:hint="eastAsia"/>
                </w:rPr>
                <w:t>2.</w:t>
              </w:r>
              <w:r>
                <w:rPr>
                  <w:rFonts w:ascii="標楷體" w:eastAsia="標楷體" w:hAnsi="標楷體"/>
                </w:rPr>
                <w:t>MlaundryParas</w:t>
              </w:r>
              <w:r>
                <w:rPr>
                  <w:rFonts w:ascii="標楷體" w:eastAsia="標楷體" w:hAnsi="標楷體" w:hint="eastAsia"/>
                </w:rPr>
                <w:t>.</w:t>
              </w:r>
              <w:r w:rsidRPr="00050F5E">
                <w:rPr>
                  <w:rFonts w:ascii="標楷體" w:eastAsia="標楷體" w:hAnsi="標楷體"/>
                </w:rPr>
                <w:t>Factor3TotLimit</w:t>
              </w:r>
            </w:ins>
          </w:p>
        </w:tc>
      </w:tr>
    </w:tbl>
    <w:p w14:paraId="16088425" w14:textId="77777777" w:rsidR="00286DCE" w:rsidRPr="00AA2F77" w:rsidRDefault="00286DCE" w:rsidP="00286DCE">
      <w:pPr>
        <w:rPr>
          <w:ins w:id="3538" w:author="張金龍" w:date="2021-06-02T11:26:00Z"/>
        </w:rPr>
      </w:pPr>
    </w:p>
    <w:p w14:paraId="5FC23636" w14:textId="77777777" w:rsidR="00286DCE" w:rsidRPr="00362205" w:rsidRDefault="00286DCE" w:rsidP="00286DCE">
      <w:pPr>
        <w:rPr>
          <w:ins w:id="3539" w:author="張金龍" w:date="2021-06-02T11:26:00Z"/>
          <w:rFonts w:ascii="標楷體" w:eastAsia="標楷體" w:hAnsi="標楷體"/>
        </w:rPr>
      </w:pPr>
      <w:ins w:id="3540" w:author="張金龍" w:date="2021-06-02T11:26:00Z">
        <w:r>
          <w:rPr>
            <w:rFonts w:ascii="標楷體" w:eastAsia="標楷體" w:hAnsi="標楷體"/>
          </w:rPr>
          <w:br w:type="page"/>
        </w:r>
      </w:ins>
    </w:p>
    <w:p w14:paraId="4E572F5D" w14:textId="77777777" w:rsidR="00286DCE" w:rsidRPr="00362205" w:rsidRDefault="00286DCE" w:rsidP="00C95828">
      <w:pPr>
        <w:rPr>
          <w:rFonts w:ascii="標楷體" w:eastAsia="標楷體" w:hAnsi="標楷體"/>
        </w:rPr>
      </w:pPr>
    </w:p>
    <w:p w14:paraId="1F80A10B" w14:textId="7331C608" w:rsidR="00773540" w:rsidRPr="006F2D5C" w:rsidRDefault="00773540">
      <w:pPr>
        <w:pStyle w:val="3"/>
        <w:numPr>
          <w:ilvl w:val="2"/>
          <w:numId w:val="75"/>
        </w:numPr>
        <w:rPr>
          <w:moveTo w:id="3541" w:author="智誠 楊" w:date="2021-05-07T13:51:00Z"/>
          <w:rFonts w:ascii="標楷體" w:hAnsi="標楷體"/>
          <w:szCs w:val="32"/>
        </w:rPr>
        <w:pPrChange w:id="3542" w:author="智誠 楊" w:date="2021-05-10T09:47:00Z">
          <w:pPr>
            <w:pStyle w:val="3"/>
            <w:numPr>
              <w:ilvl w:val="2"/>
              <w:numId w:val="1"/>
            </w:numPr>
            <w:ind w:left="1247" w:hanging="680"/>
          </w:pPr>
        </w:pPrChange>
      </w:pPr>
      <w:moveToRangeStart w:id="3543" w:author="智誠 楊" w:date="2021-05-07T13:51:00Z" w:name="move71287905"/>
      <w:moveTo w:id="3544" w:author="智誠 楊" w:date="2021-05-07T13:51:00Z">
        <w:r>
          <w:rPr>
            <w:rFonts w:ascii="標楷體" w:hAnsi="標楷體" w:hint="eastAsia"/>
          </w:rPr>
          <w:t>L8921</w:t>
        </w:r>
        <w:r>
          <w:rPr>
            <w:rFonts w:ascii="標楷體" w:hAnsi="標楷體" w:cs="新細明體" w:hint="eastAsia"/>
            <w:kern w:val="0"/>
            <w:szCs w:val="32"/>
            <w:lang w:val="zh-TW"/>
          </w:rPr>
          <w:t>疑似洗錢樣態檢核查詢</w:t>
        </w:r>
      </w:moveTo>
      <w:ins w:id="3545" w:author="智誠 楊" w:date="2021-05-08T18:57:00Z">
        <w:r w:rsidR="00AF50F7">
          <w:rPr>
            <w:rFonts w:ascii="標楷體" w:hAnsi="標楷體" w:cs="新細明體" w:hint="eastAsia"/>
            <w:kern w:val="0"/>
            <w:szCs w:val="32"/>
            <w:lang w:val="zh-TW"/>
          </w:rPr>
          <w:t>***</w:t>
        </w:r>
      </w:ins>
    </w:p>
    <w:p w14:paraId="776FF43E" w14:textId="424275B4" w:rsidR="00C95828" w:rsidRPr="006F2D5C" w:rsidDel="00FF29D6" w:rsidRDefault="00C95828">
      <w:pPr>
        <w:pStyle w:val="a"/>
        <w:numPr>
          <w:ilvl w:val="0"/>
          <w:numId w:val="0"/>
        </w:numPr>
        <w:rPr>
          <w:del w:id="3546" w:author="智誠 楊" w:date="2021-05-07T13:53:00Z"/>
          <w:moveFrom w:id="3547" w:author="智誠 楊" w:date="2021-05-07T13:51:00Z"/>
        </w:rPr>
        <w:pPrChange w:id="3548" w:author="智誠 楊" w:date="2021-05-07T17:20:00Z">
          <w:pPr>
            <w:pStyle w:val="3"/>
            <w:numPr>
              <w:ilvl w:val="2"/>
              <w:numId w:val="1"/>
            </w:numPr>
            <w:ind w:left="1247" w:hanging="680"/>
          </w:pPr>
        </w:pPrChange>
      </w:pPr>
      <w:moveFromRangeStart w:id="3549" w:author="智誠 楊" w:date="2021-05-07T13:51:00Z" w:name="move71287905"/>
      <w:moveToRangeEnd w:id="3543"/>
      <w:moveFrom w:id="3550" w:author="智誠 楊" w:date="2021-05-07T13:51:00Z">
        <w:r w:rsidDel="00773540">
          <w:rPr>
            <w:rFonts w:hint="eastAsia"/>
          </w:rPr>
          <w:t>L8921</w:t>
        </w:r>
        <w:r w:rsidDel="00773540">
          <w:rPr>
            <w:rFonts w:hint="eastAsia"/>
            <w:lang w:val="zh-TW"/>
          </w:rPr>
          <w:t>疑似洗錢樣態檢核查</w:t>
        </w:r>
        <w:del w:id="3551" w:author="智誠 楊" w:date="2021-05-07T13:53:00Z">
          <w:r w:rsidDel="00FF29D6">
            <w:rPr>
              <w:rFonts w:hint="eastAsia"/>
              <w:lang w:val="zh-TW"/>
            </w:rPr>
            <w:delText>詢</w:delText>
          </w:r>
        </w:del>
      </w:moveFrom>
    </w:p>
    <w:moveFromRangeEnd w:id="3549"/>
    <w:p w14:paraId="1CF9D3FB" w14:textId="7DF990C8" w:rsidR="00C95828" w:rsidRPr="006F2D5C" w:rsidRDefault="00C95828">
      <w:pPr>
        <w:pStyle w:val="a"/>
      </w:pPr>
      <w:del w:id="3552" w:author="智誠 楊" w:date="2021-05-07T13:52:00Z">
        <w:r w:rsidRPr="006F2D5C" w:rsidDel="00FF29D6">
          <w:delText>功能說明</w:delText>
        </w:r>
      </w:del>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C95828" w:rsidRPr="006F2D5C" w:rsidDel="00FF29D6" w14:paraId="43F95439" w14:textId="66F10F9E" w:rsidTr="0026408A">
        <w:trPr>
          <w:trHeight w:val="277"/>
          <w:del w:id="3553" w:author="智誠 楊" w:date="2021-05-07T13:52:00Z"/>
        </w:trPr>
        <w:tc>
          <w:tcPr>
            <w:tcW w:w="1548" w:type="dxa"/>
            <w:tcBorders>
              <w:top w:val="single" w:sz="8" w:space="0" w:color="000000"/>
              <w:bottom w:val="single" w:sz="8" w:space="0" w:color="000000"/>
              <w:right w:val="single" w:sz="8" w:space="0" w:color="000000"/>
            </w:tcBorders>
            <w:shd w:val="clear" w:color="auto" w:fill="F3F3F3"/>
          </w:tcPr>
          <w:p w14:paraId="3745F590" w14:textId="071700C1" w:rsidR="00C95828" w:rsidRPr="006F2D5C" w:rsidDel="00FF29D6" w:rsidRDefault="00C95828">
            <w:pPr>
              <w:pStyle w:val="a"/>
              <w:rPr>
                <w:del w:id="3554" w:author="智誠 楊" w:date="2021-05-07T13:52:00Z"/>
              </w:rPr>
              <w:pPrChange w:id="3555" w:author="智誠 楊" w:date="2021-05-07T16:36:00Z">
                <w:pPr/>
              </w:pPrChange>
            </w:pPr>
            <w:del w:id="3556" w:author="智誠 楊" w:date="2021-05-07T13:52:00Z">
              <w:r w:rsidRPr="006F2D5C" w:rsidDel="00FF29D6">
                <w:delText xml:space="preserve">功能名稱 </w:delText>
              </w:r>
            </w:del>
          </w:p>
        </w:tc>
        <w:tc>
          <w:tcPr>
            <w:tcW w:w="6318" w:type="dxa"/>
            <w:tcBorders>
              <w:top w:val="single" w:sz="8" w:space="0" w:color="000000"/>
              <w:left w:val="single" w:sz="8" w:space="0" w:color="000000"/>
              <w:bottom w:val="single" w:sz="8" w:space="0" w:color="000000"/>
            </w:tcBorders>
          </w:tcPr>
          <w:p w14:paraId="11EA63B1" w14:textId="2A79D077" w:rsidR="00C95828" w:rsidRPr="006F2D5C" w:rsidDel="00773540" w:rsidRDefault="00C95828">
            <w:pPr>
              <w:pStyle w:val="a"/>
              <w:rPr>
                <w:del w:id="3557" w:author="智誠 楊" w:date="2021-05-07T13:52:00Z"/>
                <w:lang w:val="zh-TW"/>
              </w:rPr>
              <w:pPrChange w:id="3558" w:author="智誠 楊" w:date="2021-05-07T16:36:00Z">
                <w:pPr/>
              </w:pPrChange>
            </w:pPr>
            <w:del w:id="3559" w:author="智誠 楊" w:date="2021-05-07T13:52:00Z">
              <w:r w:rsidDel="00773540">
                <w:rPr>
                  <w:rFonts w:hint="eastAsia"/>
                  <w:lang w:val="zh-TW"/>
                </w:rPr>
                <w:delText>疑似洗錢樣態檢核查詢</w:delText>
              </w:r>
            </w:del>
          </w:p>
          <w:p w14:paraId="67FF30A0" w14:textId="32B1B81D" w:rsidR="00C95828" w:rsidRPr="006F2D5C" w:rsidDel="00FF29D6" w:rsidRDefault="009261B4">
            <w:pPr>
              <w:pStyle w:val="a"/>
              <w:rPr>
                <w:del w:id="3560" w:author="智誠 楊" w:date="2021-05-07T13:52:00Z"/>
              </w:rPr>
              <w:pPrChange w:id="3561" w:author="智誠 楊" w:date="2021-05-07T16:36:00Z">
                <w:pPr/>
              </w:pPrChange>
            </w:pPr>
            <w:del w:id="3562" w:author="智誠 楊" w:date="2021-05-07T13:52:00Z">
              <w:r w:rsidDel="00773540">
                <w:rPr>
                  <w:rFonts w:hint="eastAsia"/>
                  <w:lang w:val="zh-TW"/>
                </w:rPr>
                <w:delText>查詢</w:delText>
              </w:r>
              <w:r w:rsidDel="00773540">
                <w:rPr>
                  <w:rFonts w:hint="eastAsia"/>
                  <w:lang w:val="zh-TW" w:eastAsia="zh-HK"/>
                </w:rPr>
                <w:delText>日期區間內符合</w:delText>
              </w:r>
              <w:r w:rsidDel="00773540">
                <w:rPr>
                  <w:rFonts w:hint="eastAsia"/>
                  <w:lang w:val="zh-TW"/>
                </w:rPr>
                <w:delText>樣態</w:delText>
              </w:r>
              <w:r w:rsidDel="00773540">
                <w:rPr>
                  <w:rFonts w:hint="eastAsia"/>
                  <w:lang w:val="zh-TW" w:eastAsia="zh-HK"/>
                </w:rPr>
                <w:delText>條件</w:delText>
              </w:r>
              <w:r w:rsidR="009721C9" w:rsidDel="00773540">
                <w:rPr>
                  <w:rFonts w:hint="eastAsia"/>
                  <w:lang w:val="zh-TW"/>
                </w:rPr>
                <w:delText>檢核</w:delText>
              </w:r>
              <w:r w:rsidDel="00773540">
                <w:rPr>
                  <w:rFonts w:hint="eastAsia"/>
                  <w:lang w:val="zh-TW" w:eastAsia="zh-HK"/>
                </w:rPr>
                <w:delText>的交易</w:delText>
              </w:r>
              <w:r w:rsidDel="00FF29D6">
                <w:rPr>
                  <w:rFonts w:hint="eastAsia"/>
                  <w:lang w:val="zh-TW" w:eastAsia="zh-HK"/>
                </w:rPr>
                <w:delText>。</w:delText>
              </w:r>
            </w:del>
          </w:p>
        </w:tc>
      </w:tr>
      <w:tr w:rsidR="00C95828" w:rsidRPr="00362205" w:rsidDel="00FF29D6" w14:paraId="4B69836D" w14:textId="72454AE6" w:rsidTr="0026408A">
        <w:trPr>
          <w:trHeight w:val="277"/>
          <w:del w:id="3563" w:author="智誠 楊" w:date="2021-05-07T13:52:00Z"/>
        </w:trPr>
        <w:tc>
          <w:tcPr>
            <w:tcW w:w="1548" w:type="dxa"/>
            <w:tcBorders>
              <w:top w:val="single" w:sz="8" w:space="0" w:color="000000"/>
              <w:bottom w:val="single" w:sz="8" w:space="0" w:color="000000"/>
              <w:right w:val="single" w:sz="8" w:space="0" w:color="000000"/>
            </w:tcBorders>
            <w:shd w:val="clear" w:color="auto" w:fill="F3F3F3"/>
          </w:tcPr>
          <w:p w14:paraId="4F20F057" w14:textId="629F8698" w:rsidR="00C95828" w:rsidRPr="00362205" w:rsidDel="00FF29D6" w:rsidRDefault="00C95828">
            <w:pPr>
              <w:pStyle w:val="a"/>
              <w:rPr>
                <w:del w:id="3564" w:author="智誠 楊" w:date="2021-05-07T13:52:00Z"/>
              </w:rPr>
              <w:pPrChange w:id="3565" w:author="智誠 楊" w:date="2021-05-07T16:36:00Z">
                <w:pPr/>
              </w:pPrChange>
            </w:pPr>
            <w:del w:id="3566" w:author="智誠 楊" w:date="2021-05-07T13:52:00Z">
              <w:r w:rsidRPr="00362205" w:rsidDel="00FF29D6">
                <w:delText>進入條件</w:delText>
              </w:r>
            </w:del>
          </w:p>
        </w:tc>
        <w:tc>
          <w:tcPr>
            <w:tcW w:w="6318" w:type="dxa"/>
            <w:tcBorders>
              <w:top w:val="single" w:sz="8" w:space="0" w:color="000000"/>
              <w:left w:val="single" w:sz="8" w:space="0" w:color="000000"/>
              <w:bottom w:val="single" w:sz="8" w:space="0" w:color="000000"/>
            </w:tcBorders>
          </w:tcPr>
          <w:p w14:paraId="3DB10715" w14:textId="1CFB5DAC" w:rsidR="00C95828" w:rsidRPr="00362205" w:rsidDel="00FF29D6" w:rsidRDefault="00C95828">
            <w:pPr>
              <w:pStyle w:val="a"/>
              <w:rPr>
                <w:del w:id="3567" w:author="智誠 楊" w:date="2021-05-07T13:52:00Z"/>
              </w:rPr>
              <w:pPrChange w:id="3568" w:author="智誠 楊" w:date="2021-05-07T16:36:00Z">
                <w:pPr/>
              </w:pPrChange>
            </w:pPr>
          </w:p>
        </w:tc>
      </w:tr>
      <w:tr w:rsidR="00C95828" w:rsidRPr="00362205" w:rsidDel="00FF29D6" w14:paraId="4E4D3CE2" w14:textId="78334ED4" w:rsidTr="0026408A">
        <w:trPr>
          <w:trHeight w:val="773"/>
          <w:del w:id="3569" w:author="智誠 楊" w:date="2021-05-07T13:52:00Z"/>
        </w:trPr>
        <w:tc>
          <w:tcPr>
            <w:tcW w:w="1548" w:type="dxa"/>
            <w:tcBorders>
              <w:top w:val="single" w:sz="8" w:space="0" w:color="000000"/>
              <w:bottom w:val="single" w:sz="8" w:space="0" w:color="000000"/>
              <w:right w:val="single" w:sz="8" w:space="0" w:color="000000"/>
            </w:tcBorders>
            <w:shd w:val="clear" w:color="auto" w:fill="F3F3F3"/>
          </w:tcPr>
          <w:p w14:paraId="29E3BB6D" w14:textId="4432EFE6" w:rsidR="00C95828" w:rsidRPr="00362205" w:rsidDel="00FF29D6" w:rsidRDefault="00C95828">
            <w:pPr>
              <w:pStyle w:val="a"/>
              <w:rPr>
                <w:del w:id="3570" w:author="智誠 楊" w:date="2021-05-07T13:52:00Z"/>
              </w:rPr>
              <w:pPrChange w:id="3571" w:author="智誠 楊" w:date="2021-05-07T16:36:00Z">
                <w:pPr/>
              </w:pPrChange>
            </w:pPr>
            <w:del w:id="3572" w:author="智誠 楊" w:date="2021-05-07T13:52:00Z">
              <w:r w:rsidRPr="00362205" w:rsidDel="00FF29D6">
                <w:delText xml:space="preserve">基本流程 </w:delText>
              </w:r>
            </w:del>
          </w:p>
        </w:tc>
        <w:tc>
          <w:tcPr>
            <w:tcW w:w="6318" w:type="dxa"/>
            <w:tcBorders>
              <w:top w:val="single" w:sz="8" w:space="0" w:color="000000"/>
              <w:left w:val="single" w:sz="8" w:space="0" w:color="000000"/>
              <w:bottom w:val="single" w:sz="8" w:space="0" w:color="000000"/>
            </w:tcBorders>
          </w:tcPr>
          <w:p w14:paraId="2099FB5F" w14:textId="712A20A5" w:rsidR="00C95828" w:rsidRPr="00362205" w:rsidDel="00FF29D6" w:rsidRDefault="00C95828">
            <w:pPr>
              <w:pStyle w:val="a"/>
              <w:rPr>
                <w:del w:id="3573" w:author="智誠 楊" w:date="2021-05-07T13:52:00Z"/>
              </w:rPr>
              <w:pPrChange w:id="3574" w:author="智誠 楊" w:date="2021-05-07T16:36:00Z">
                <w:pPr/>
              </w:pPrChange>
            </w:pPr>
          </w:p>
        </w:tc>
      </w:tr>
      <w:tr w:rsidR="00C95828" w:rsidRPr="00362205" w:rsidDel="00FF29D6" w14:paraId="285C7F72" w14:textId="400D2B14" w:rsidTr="0026408A">
        <w:trPr>
          <w:trHeight w:val="321"/>
          <w:del w:id="3575" w:author="智誠 楊" w:date="2021-05-07T13:52:00Z"/>
        </w:trPr>
        <w:tc>
          <w:tcPr>
            <w:tcW w:w="1548" w:type="dxa"/>
            <w:tcBorders>
              <w:top w:val="single" w:sz="8" w:space="0" w:color="000000"/>
              <w:bottom w:val="single" w:sz="8" w:space="0" w:color="000000"/>
              <w:right w:val="single" w:sz="8" w:space="0" w:color="000000"/>
            </w:tcBorders>
            <w:shd w:val="clear" w:color="auto" w:fill="F3F3F3"/>
          </w:tcPr>
          <w:p w14:paraId="04258DFC" w14:textId="0EC62F83" w:rsidR="00C95828" w:rsidRPr="00362205" w:rsidDel="00FF29D6" w:rsidRDefault="00C95828">
            <w:pPr>
              <w:pStyle w:val="a"/>
              <w:rPr>
                <w:del w:id="3576" w:author="智誠 楊" w:date="2021-05-07T13:52:00Z"/>
              </w:rPr>
              <w:pPrChange w:id="3577" w:author="智誠 楊" w:date="2021-05-07T16:36:00Z">
                <w:pPr/>
              </w:pPrChange>
            </w:pPr>
            <w:del w:id="3578" w:author="智誠 楊" w:date="2021-05-07T13:52:00Z">
              <w:r w:rsidRPr="00362205" w:rsidDel="00FF29D6">
                <w:delText>選用流程</w:delText>
              </w:r>
            </w:del>
          </w:p>
        </w:tc>
        <w:tc>
          <w:tcPr>
            <w:tcW w:w="6318" w:type="dxa"/>
            <w:tcBorders>
              <w:top w:val="single" w:sz="8" w:space="0" w:color="000000"/>
              <w:left w:val="single" w:sz="8" w:space="0" w:color="000000"/>
              <w:bottom w:val="single" w:sz="8" w:space="0" w:color="000000"/>
            </w:tcBorders>
          </w:tcPr>
          <w:p w14:paraId="2FC4B4E5" w14:textId="64197793" w:rsidR="00C95828" w:rsidRPr="00362205" w:rsidDel="00FF29D6" w:rsidRDefault="00C95828">
            <w:pPr>
              <w:pStyle w:val="a"/>
              <w:rPr>
                <w:del w:id="3579" w:author="智誠 楊" w:date="2021-05-07T13:52:00Z"/>
              </w:rPr>
              <w:pPrChange w:id="3580" w:author="智誠 楊" w:date="2021-05-07T16:36:00Z">
                <w:pPr/>
              </w:pPrChange>
            </w:pPr>
          </w:p>
        </w:tc>
      </w:tr>
      <w:tr w:rsidR="00C95828" w:rsidRPr="00362205" w:rsidDel="00FF29D6" w14:paraId="05511CA9" w14:textId="488BE260" w:rsidTr="0026408A">
        <w:trPr>
          <w:trHeight w:val="1311"/>
          <w:del w:id="3581" w:author="智誠 楊" w:date="2021-05-07T13:52:00Z"/>
        </w:trPr>
        <w:tc>
          <w:tcPr>
            <w:tcW w:w="1548" w:type="dxa"/>
            <w:tcBorders>
              <w:top w:val="single" w:sz="8" w:space="0" w:color="000000"/>
              <w:bottom w:val="single" w:sz="8" w:space="0" w:color="000000"/>
              <w:right w:val="single" w:sz="8" w:space="0" w:color="000000"/>
            </w:tcBorders>
            <w:shd w:val="clear" w:color="auto" w:fill="F3F3F3"/>
          </w:tcPr>
          <w:p w14:paraId="7F921279" w14:textId="60B165E7" w:rsidR="00C95828" w:rsidRPr="00362205" w:rsidDel="00FF29D6" w:rsidRDefault="00C95828">
            <w:pPr>
              <w:pStyle w:val="a"/>
              <w:rPr>
                <w:del w:id="3582" w:author="智誠 楊" w:date="2021-05-07T13:52:00Z"/>
              </w:rPr>
              <w:pPrChange w:id="3583" w:author="智誠 楊" w:date="2021-05-07T16:36:00Z">
                <w:pPr/>
              </w:pPrChange>
            </w:pPr>
            <w:del w:id="3584" w:author="智誠 楊" w:date="2021-05-07T13:52:00Z">
              <w:r w:rsidRPr="00362205" w:rsidDel="00FF29D6">
                <w:delText>例外流程</w:delText>
              </w:r>
            </w:del>
          </w:p>
        </w:tc>
        <w:tc>
          <w:tcPr>
            <w:tcW w:w="6318" w:type="dxa"/>
            <w:tcBorders>
              <w:top w:val="single" w:sz="8" w:space="0" w:color="000000"/>
              <w:left w:val="single" w:sz="8" w:space="0" w:color="000000"/>
              <w:bottom w:val="single" w:sz="8" w:space="0" w:color="000000"/>
            </w:tcBorders>
          </w:tcPr>
          <w:p w14:paraId="21DBB8E6" w14:textId="109F40F6" w:rsidR="00C95828" w:rsidRPr="00362205" w:rsidDel="00FF29D6" w:rsidRDefault="00C95828">
            <w:pPr>
              <w:pStyle w:val="a"/>
              <w:rPr>
                <w:del w:id="3585" w:author="智誠 楊" w:date="2021-05-07T13:52:00Z"/>
              </w:rPr>
              <w:pPrChange w:id="3586" w:author="智誠 楊" w:date="2021-05-07T16:36:00Z">
                <w:pPr/>
              </w:pPrChange>
            </w:pPr>
          </w:p>
        </w:tc>
      </w:tr>
      <w:tr w:rsidR="00C95828" w:rsidRPr="00362205" w:rsidDel="00FF29D6" w14:paraId="02ABB01B" w14:textId="2C741515" w:rsidTr="0026408A">
        <w:trPr>
          <w:trHeight w:val="278"/>
          <w:del w:id="3587" w:author="智誠 楊" w:date="2021-05-07T13:52:00Z"/>
        </w:trPr>
        <w:tc>
          <w:tcPr>
            <w:tcW w:w="1548" w:type="dxa"/>
            <w:tcBorders>
              <w:top w:val="single" w:sz="8" w:space="0" w:color="000000"/>
              <w:bottom w:val="single" w:sz="8" w:space="0" w:color="000000"/>
              <w:right w:val="single" w:sz="8" w:space="0" w:color="000000"/>
            </w:tcBorders>
            <w:shd w:val="clear" w:color="auto" w:fill="F3F3F3"/>
          </w:tcPr>
          <w:p w14:paraId="13C52F5A" w14:textId="41DA5F44" w:rsidR="00C95828" w:rsidRPr="00362205" w:rsidDel="00FF29D6" w:rsidRDefault="00C95828">
            <w:pPr>
              <w:pStyle w:val="a"/>
              <w:rPr>
                <w:del w:id="3588" w:author="智誠 楊" w:date="2021-05-07T13:52:00Z"/>
              </w:rPr>
              <w:pPrChange w:id="3589" w:author="智誠 楊" w:date="2021-05-07T16:36:00Z">
                <w:pPr/>
              </w:pPrChange>
            </w:pPr>
            <w:del w:id="3590" w:author="智誠 楊" w:date="2021-05-07T13:52:00Z">
              <w:r w:rsidRPr="00362205" w:rsidDel="00FF29D6">
                <w:delText xml:space="preserve">執行後狀況 </w:delText>
              </w:r>
            </w:del>
          </w:p>
        </w:tc>
        <w:tc>
          <w:tcPr>
            <w:tcW w:w="6318" w:type="dxa"/>
            <w:tcBorders>
              <w:top w:val="single" w:sz="8" w:space="0" w:color="000000"/>
              <w:left w:val="single" w:sz="8" w:space="0" w:color="000000"/>
              <w:bottom w:val="single" w:sz="8" w:space="0" w:color="000000"/>
            </w:tcBorders>
          </w:tcPr>
          <w:p w14:paraId="0EB64CC4" w14:textId="71859362" w:rsidR="00C95828" w:rsidRPr="00362205" w:rsidDel="00FF29D6" w:rsidRDefault="00C95828">
            <w:pPr>
              <w:pStyle w:val="a"/>
              <w:rPr>
                <w:del w:id="3591" w:author="智誠 楊" w:date="2021-05-07T13:52:00Z"/>
              </w:rPr>
              <w:pPrChange w:id="3592" w:author="智誠 楊" w:date="2021-05-07T16:36:00Z">
                <w:pPr/>
              </w:pPrChange>
            </w:pPr>
          </w:p>
        </w:tc>
      </w:tr>
      <w:tr w:rsidR="00C95828" w:rsidRPr="00362205" w:rsidDel="00FF29D6" w14:paraId="64139FDA" w14:textId="189A3522" w:rsidTr="0026408A">
        <w:trPr>
          <w:trHeight w:val="358"/>
          <w:del w:id="3593" w:author="智誠 楊" w:date="2021-05-07T13:52:00Z"/>
        </w:trPr>
        <w:tc>
          <w:tcPr>
            <w:tcW w:w="1548" w:type="dxa"/>
            <w:tcBorders>
              <w:top w:val="single" w:sz="8" w:space="0" w:color="000000"/>
              <w:bottom w:val="single" w:sz="8" w:space="0" w:color="000000"/>
              <w:right w:val="single" w:sz="8" w:space="0" w:color="000000"/>
            </w:tcBorders>
            <w:shd w:val="clear" w:color="auto" w:fill="F3F3F3"/>
          </w:tcPr>
          <w:p w14:paraId="0F8FB86E" w14:textId="132F0722" w:rsidR="00C95828" w:rsidRPr="00362205" w:rsidDel="00FF29D6" w:rsidRDefault="00C95828">
            <w:pPr>
              <w:pStyle w:val="a"/>
              <w:rPr>
                <w:del w:id="3594" w:author="智誠 楊" w:date="2021-05-07T13:52:00Z"/>
              </w:rPr>
              <w:pPrChange w:id="3595" w:author="智誠 楊" w:date="2021-05-07T16:36:00Z">
                <w:pPr/>
              </w:pPrChange>
            </w:pPr>
            <w:del w:id="3596" w:author="智誠 楊" w:date="2021-05-07T13:52:00Z">
              <w:r w:rsidRPr="00362205" w:rsidDel="00FF29D6">
                <w:delText>特別需求</w:delText>
              </w:r>
            </w:del>
          </w:p>
        </w:tc>
        <w:tc>
          <w:tcPr>
            <w:tcW w:w="6318" w:type="dxa"/>
            <w:tcBorders>
              <w:top w:val="single" w:sz="8" w:space="0" w:color="000000"/>
              <w:left w:val="single" w:sz="8" w:space="0" w:color="000000"/>
              <w:bottom w:val="single" w:sz="8" w:space="0" w:color="000000"/>
            </w:tcBorders>
          </w:tcPr>
          <w:p w14:paraId="17A3056B" w14:textId="0E31691D" w:rsidR="00C95828" w:rsidRPr="00362205" w:rsidDel="00FF29D6" w:rsidRDefault="00C95828">
            <w:pPr>
              <w:pStyle w:val="a"/>
              <w:rPr>
                <w:del w:id="3597" w:author="智誠 楊" w:date="2021-05-07T13:52:00Z"/>
              </w:rPr>
              <w:pPrChange w:id="3598" w:author="智誠 楊" w:date="2021-05-07T16:36:00Z">
                <w:pPr/>
              </w:pPrChange>
            </w:pPr>
          </w:p>
        </w:tc>
      </w:tr>
      <w:tr w:rsidR="00C95828" w:rsidRPr="00362205" w:rsidDel="00FF29D6" w14:paraId="6BF8E86B" w14:textId="011BE8A4" w:rsidTr="0026408A">
        <w:trPr>
          <w:trHeight w:val="278"/>
          <w:del w:id="3599" w:author="智誠 楊" w:date="2021-05-07T13:52:00Z"/>
        </w:trPr>
        <w:tc>
          <w:tcPr>
            <w:tcW w:w="1548" w:type="dxa"/>
            <w:tcBorders>
              <w:top w:val="single" w:sz="8" w:space="0" w:color="000000"/>
              <w:bottom w:val="single" w:sz="8" w:space="0" w:color="000000"/>
              <w:right w:val="single" w:sz="8" w:space="0" w:color="000000"/>
            </w:tcBorders>
            <w:shd w:val="clear" w:color="auto" w:fill="F3F3F3"/>
          </w:tcPr>
          <w:p w14:paraId="5FE8610F" w14:textId="0658C3D1" w:rsidR="00C95828" w:rsidRPr="00362205" w:rsidDel="00FF29D6" w:rsidRDefault="00C95828">
            <w:pPr>
              <w:pStyle w:val="a"/>
              <w:rPr>
                <w:del w:id="3600" w:author="智誠 楊" w:date="2021-05-07T13:52:00Z"/>
              </w:rPr>
              <w:pPrChange w:id="3601" w:author="智誠 楊" w:date="2021-05-07T16:36:00Z">
                <w:pPr/>
              </w:pPrChange>
            </w:pPr>
            <w:del w:id="3602" w:author="智誠 楊" w:date="2021-05-07T13:52:00Z">
              <w:r w:rsidRPr="00362205" w:rsidDel="00FF29D6">
                <w:delText xml:space="preserve">參考 </w:delText>
              </w:r>
            </w:del>
          </w:p>
        </w:tc>
        <w:tc>
          <w:tcPr>
            <w:tcW w:w="6318" w:type="dxa"/>
            <w:tcBorders>
              <w:top w:val="single" w:sz="8" w:space="0" w:color="000000"/>
              <w:left w:val="single" w:sz="8" w:space="0" w:color="000000"/>
              <w:bottom w:val="single" w:sz="8" w:space="0" w:color="000000"/>
            </w:tcBorders>
          </w:tcPr>
          <w:p w14:paraId="70E067BE" w14:textId="165CCC72" w:rsidR="00C95828" w:rsidRPr="00362205" w:rsidDel="00FF29D6" w:rsidRDefault="00C95828">
            <w:pPr>
              <w:pStyle w:val="a"/>
              <w:rPr>
                <w:del w:id="3603" w:author="智誠 楊" w:date="2021-05-07T13:52:00Z"/>
              </w:rPr>
              <w:pPrChange w:id="3604" w:author="智誠 楊" w:date="2021-05-07T16:36:00Z">
                <w:pPr/>
              </w:pPrChange>
            </w:pPr>
          </w:p>
        </w:tc>
      </w:tr>
    </w:tbl>
    <w:p w14:paraId="49514A33" w14:textId="77777777" w:rsidR="00773540" w:rsidRPr="00362205" w:rsidRDefault="00773540" w:rsidP="00B010CD">
      <w:pPr>
        <w:pStyle w:val="a"/>
        <w:rPr>
          <w:ins w:id="3605" w:author="智誠 楊" w:date="2021-05-07T13:49:00Z"/>
        </w:rPr>
      </w:pPr>
      <w:ins w:id="3606" w:author="智誠 楊" w:date="2021-05-07T13:49:00Z">
        <w:r w:rsidRPr="00362205">
          <w:t>功能說明</w:t>
        </w:r>
      </w:ins>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773540" w:rsidRPr="00362205" w14:paraId="6BDB72BF" w14:textId="77777777" w:rsidTr="00286DCE">
        <w:trPr>
          <w:trHeight w:val="277"/>
          <w:ins w:id="3607" w:author="智誠 楊" w:date="2021-05-07T13:49:00Z"/>
        </w:trPr>
        <w:tc>
          <w:tcPr>
            <w:tcW w:w="1548" w:type="dxa"/>
            <w:tcBorders>
              <w:top w:val="single" w:sz="8" w:space="0" w:color="000000"/>
              <w:bottom w:val="single" w:sz="8" w:space="0" w:color="000000"/>
              <w:right w:val="single" w:sz="8" w:space="0" w:color="000000"/>
            </w:tcBorders>
            <w:shd w:val="clear" w:color="auto" w:fill="F3F3F3"/>
          </w:tcPr>
          <w:p w14:paraId="4E986CA7" w14:textId="77777777" w:rsidR="00773540" w:rsidRPr="00362205" w:rsidRDefault="00773540" w:rsidP="00286DCE">
            <w:pPr>
              <w:rPr>
                <w:ins w:id="3608" w:author="智誠 楊" w:date="2021-05-07T13:49:00Z"/>
                <w:rFonts w:ascii="標楷體" w:eastAsia="標楷體" w:hAnsi="標楷體"/>
              </w:rPr>
            </w:pPr>
            <w:ins w:id="3609" w:author="智誠 楊" w:date="2021-05-07T13:49:00Z">
              <w:r w:rsidRPr="00362205">
                <w:rPr>
                  <w:rFonts w:ascii="標楷體" w:eastAsia="標楷體" w:hAnsi="標楷體"/>
                </w:rPr>
                <w:t xml:space="preserve">功能名稱 </w:t>
              </w:r>
            </w:ins>
          </w:p>
        </w:tc>
        <w:tc>
          <w:tcPr>
            <w:tcW w:w="6318" w:type="dxa"/>
            <w:tcBorders>
              <w:top w:val="single" w:sz="8" w:space="0" w:color="000000"/>
              <w:left w:val="single" w:sz="8" w:space="0" w:color="000000"/>
              <w:bottom w:val="single" w:sz="8" w:space="0" w:color="000000"/>
            </w:tcBorders>
          </w:tcPr>
          <w:p w14:paraId="6EBDC19D" w14:textId="77777777" w:rsidR="00773540" w:rsidRPr="006F2D5C" w:rsidRDefault="00773540" w:rsidP="00773540">
            <w:pPr>
              <w:rPr>
                <w:ins w:id="3610" w:author="智誠 楊" w:date="2021-05-07T13:52:00Z"/>
                <w:rFonts w:ascii="標楷體" w:eastAsia="標楷體" w:hAnsi="標楷體" w:cs="新細明體"/>
                <w:kern w:val="0"/>
                <w:lang w:val="zh-TW"/>
              </w:rPr>
            </w:pPr>
            <w:ins w:id="3611" w:author="智誠 楊" w:date="2021-05-07T13:52:00Z">
              <w:r>
                <w:rPr>
                  <w:rFonts w:ascii="標楷體" w:eastAsia="標楷體" w:hAnsi="標楷體" w:cs="新細明體" w:hint="eastAsia"/>
                  <w:kern w:val="0"/>
                  <w:lang w:val="zh-TW"/>
                </w:rPr>
                <w:t>疑似洗錢樣態檢核查詢</w:t>
              </w:r>
            </w:ins>
          </w:p>
          <w:p w14:paraId="488D329C" w14:textId="32868C36" w:rsidR="00773540" w:rsidRPr="00362205" w:rsidRDefault="00773540" w:rsidP="00286DCE">
            <w:pPr>
              <w:rPr>
                <w:ins w:id="3612" w:author="智誠 楊" w:date="2021-05-07T13:49:00Z"/>
                <w:rFonts w:ascii="標楷體" w:eastAsia="標楷體" w:hAnsi="標楷體"/>
              </w:rPr>
            </w:pPr>
          </w:p>
        </w:tc>
      </w:tr>
      <w:tr w:rsidR="00773540" w:rsidRPr="00362205" w14:paraId="469910AF" w14:textId="77777777" w:rsidTr="00286DCE">
        <w:trPr>
          <w:trHeight w:val="277"/>
          <w:ins w:id="3613" w:author="智誠 楊" w:date="2021-05-07T13:49:00Z"/>
        </w:trPr>
        <w:tc>
          <w:tcPr>
            <w:tcW w:w="1548" w:type="dxa"/>
            <w:tcBorders>
              <w:top w:val="single" w:sz="8" w:space="0" w:color="000000"/>
              <w:bottom w:val="single" w:sz="8" w:space="0" w:color="000000"/>
              <w:right w:val="single" w:sz="8" w:space="0" w:color="000000"/>
            </w:tcBorders>
            <w:shd w:val="clear" w:color="auto" w:fill="F3F3F3"/>
          </w:tcPr>
          <w:p w14:paraId="5CCDEEB0" w14:textId="77777777" w:rsidR="00773540" w:rsidRPr="00362205" w:rsidRDefault="00773540" w:rsidP="00286DCE">
            <w:pPr>
              <w:rPr>
                <w:ins w:id="3614" w:author="智誠 楊" w:date="2021-05-07T13:49:00Z"/>
                <w:rFonts w:ascii="標楷體" w:eastAsia="標楷體" w:hAnsi="標楷體"/>
              </w:rPr>
            </w:pPr>
            <w:ins w:id="3615" w:author="智誠 楊" w:date="2021-05-07T13:49:00Z">
              <w:r w:rsidRPr="00362205">
                <w:rPr>
                  <w:rFonts w:ascii="標楷體" w:eastAsia="標楷體" w:hAnsi="標楷體"/>
                </w:rPr>
                <w:t>進入條件</w:t>
              </w:r>
            </w:ins>
          </w:p>
        </w:tc>
        <w:tc>
          <w:tcPr>
            <w:tcW w:w="6318" w:type="dxa"/>
            <w:tcBorders>
              <w:top w:val="single" w:sz="8" w:space="0" w:color="000000"/>
              <w:left w:val="single" w:sz="8" w:space="0" w:color="000000"/>
              <w:bottom w:val="single" w:sz="8" w:space="0" w:color="000000"/>
            </w:tcBorders>
          </w:tcPr>
          <w:p w14:paraId="634AC5F4" w14:textId="46A74F5C" w:rsidR="00773540" w:rsidRPr="00362205" w:rsidRDefault="00773540" w:rsidP="00286DCE">
            <w:pPr>
              <w:rPr>
                <w:ins w:id="3616" w:author="智誠 楊" w:date="2021-05-07T13:49:00Z"/>
                <w:rFonts w:ascii="標楷體" w:eastAsia="標楷體" w:hAnsi="標楷體"/>
              </w:rPr>
            </w:pPr>
            <w:ins w:id="3617" w:author="智誠 楊" w:date="2021-05-07T13:52:00Z">
              <w:r>
                <w:rPr>
                  <w:rFonts w:ascii="標楷體" w:eastAsia="標楷體" w:hAnsi="標楷體" w:cs="新細明體" w:hint="eastAsia"/>
                  <w:kern w:val="0"/>
                  <w:lang w:val="zh-TW"/>
                </w:rPr>
                <w:t>查詢</w:t>
              </w:r>
              <w:r>
                <w:rPr>
                  <w:rFonts w:ascii="標楷體" w:eastAsia="標楷體" w:hAnsi="標楷體" w:cs="新細明體" w:hint="eastAsia"/>
                  <w:kern w:val="0"/>
                  <w:lang w:val="zh-TW" w:eastAsia="zh-HK"/>
                </w:rPr>
                <w:t>日期區間內符合</w:t>
              </w:r>
              <w:r>
                <w:rPr>
                  <w:rFonts w:ascii="標楷體" w:eastAsia="標楷體" w:hAnsi="標楷體" w:cs="新細明體" w:hint="eastAsia"/>
                  <w:kern w:val="0"/>
                  <w:lang w:val="zh-TW"/>
                </w:rPr>
                <w:t>樣態</w:t>
              </w:r>
              <w:r>
                <w:rPr>
                  <w:rFonts w:ascii="標楷體" w:eastAsia="標楷體" w:hAnsi="標楷體" w:cs="新細明體" w:hint="eastAsia"/>
                  <w:kern w:val="0"/>
                  <w:lang w:val="zh-TW" w:eastAsia="zh-HK"/>
                </w:rPr>
                <w:t>條件</w:t>
              </w:r>
              <w:r>
                <w:rPr>
                  <w:rFonts w:ascii="標楷體" w:eastAsia="標楷體" w:hAnsi="標楷體" w:cs="新細明體" w:hint="eastAsia"/>
                  <w:kern w:val="0"/>
                  <w:lang w:val="zh-TW"/>
                </w:rPr>
                <w:t>檢核</w:t>
              </w:r>
              <w:r>
                <w:rPr>
                  <w:rFonts w:ascii="標楷體" w:eastAsia="標楷體" w:hAnsi="標楷體" w:cs="新細明體" w:hint="eastAsia"/>
                  <w:kern w:val="0"/>
                  <w:lang w:val="zh-TW" w:eastAsia="zh-HK"/>
                </w:rPr>
                <w:t>的</w:t>
              </w:r>
              <w:r w:rsidR="00FF29D6">
                <w:rPr>
                  <w:rFonts w:ascii="標楷體" w:eastAsia="標楷體" w:hAnsi="標楷體" w:cs="新細明體" w:hint="eastAsia"/>
                  <w:kern w:val="0"/>
                  <w:lang w:val="zh-TW" w:eastAsia="zh-HK"/>
                </w:rPr>
                <w:t>資料時</w:t>
              </w:r>
            </w:ins>
          </w:p>
        </w:tc>
      </w:tr>
      <w:tr w:rsidR="00773540" w:rsidRPr="00362205" w14:paraId="2178C084" w14:textId="77777777" w:rsidTr="00286DCE">
        <w:trPr>
          <w:trHeight w:val="773"/>
          <w:ins w:id="3618" w:author="智誠 楊" w:date="2021-05-07T13:49:00Z"/>
        </w:trPr>
        <w:tc>
          <w:tcPr>
            <w:tcW w:w="1548" w:type="dxa"/>
            <w:tcBorders>
              <w:top w:val="single" w:sz="8" w:space="0" w:color="000000"/>
              <w:bottom w:val="single" w:sz="8" w:space="0" w:color="000000"/>
              <w:right w:val="single" w:sz="8" w:space="0" w:color="000000"/>
            </w:tcBorders>
            <w:shd w:val="clear" w:color="auto" w:fill="F3F3F3"/>
          </w:tcPr>
          <w:p w14:paraId="7921EAC1" w14:textId="77777777" w:rsidR="00773540" w:rsidRPr="00362205" w:rsidRDefault="00773540" w:rsidP="00286DCE">
            <w:pPr>
              <w:rPr>
                <w:ins w:id="3619" w:author="智誠 楊" w:date="2021-05-07T13:49:00Z"/>
                <w:rFonts w:ascii="標楷體" w:eastAsia="標楷體" w:hAnsi="標楷體"/>
              </w:rPr>
            </w:pPr>
            <w:ins w:id="3620" w:author="智誠 楊" w:date="2021-05-07T13:49:00Z">
              <w:r w:rsidRPr="00362205">
                <w:rPr>
                  <w:rFonts w:ascii="標楷體" w:eastAsia="標楷體" w:hAnsi="標楷體"/>
                </w:rPr>
                <w:t xml:space="preserve">基本流程 </w:t>
              </w:r>
            </w:ins>
          </w:p>
        </w:tc>
        <w:tc>
          <w:tcPr>
            <w:tcW w:w="6318" w:type="dxa"/>
            <w:tcBorders>
              <w:top w:val="single" w:sz="8" w:space="0" w:color="000000"/>
              <w:left w:val="single" w:sz="8" w:space="0" w:color="000000"/>
              <w:bottom w:val="single" w:sz="8" w:space="0" w:color="000000"/>
            </w:tcBorders>
          </w:tcPr>
          <w:p w14:paraId="2537DE82" w14:textId="28F61300" w:rsidR="00773540" w:rsidRPr="00323EBD" w:rsidRDefault="00773540" w:rsidP="00286DCE">
            <w:pPr>
              <w:rPr>
                <w:ins w:id="3621" w:author="智誠 楊" w:date="2021-05-07T13:49:00Z"/>
                <w:rFonts w:ascii="標楷體" w:eastAsia="標楷體" w:hAnsi="標楷體"/>
              </w:rPr>
            </w:pPr>
            <w:ins w:id="3622" w:author="智誠 楊" w:date="2021-05-07T13:49:00Z">
              <w:r w:rsidRPr="00323EBD">
                <w:rPr>
                  <w:rFonts w:ascii="標楷體" w:eastAsia="標楷體" w:hAnsi="標楷體" w:hint="eastAsia"/>
                </w:rPr>
                <w:t>1.</w:t>
              </w:r>
              <w:r w:rsidRPr="00323EBD">
                <w:rPr>
                  <w:rFonts w:ascii="標楷體" w:eastAsia="標楷體" w:hAnsi="標楷體" w:hint="eastAsia"/>
                  <w:lang w:eastAsia="zh-HK"/>
                </w:rPr>
                <w:t>參考</w:t>
              </w:r>
              <w:r w:rsidRPr="00323EBD">
                <w:rPr>
                  <w:rFonts w:ascii="標楷體" w:eastAsia="標楷體" w:hAnsi="標楷體" w:hint="eastAsia"/>
                </w:rPr>
                <w:t>「</w:t>
              </w:r>
            </w:ins>
            <w:ins w:id="3623" w:author="智誠 楊" w:date="2021-05-08T17:53:00Z">
              <w:r w:rsidR="00937E01">
                <w:rPr>
                  <w:rFonts w:ascii="標楷體" w:eastAsia="標楷體" w:hAnsi="標楷體" w:hint="eastAsia"/>
                </w:rPr>
                <w:t>疑似洗錢</w:t>
              </w:r>
            </w:ins>
            <w:ins w:id="3624" w:author="智誠 楊" w:date="2021-05-07T13:49:00Z">
              <w:r w:rsidRPr="00323EBD">
                <w:rPr>
                  <w:rFonts w:ascii="標楷體" w:eastAsia="標楷體" w:hAnsi="標楷體" w:hint="eastAsia"/>
                </w:rPr>
                <w:t>」</w:t>
              </w:r>
              <w:r w:rsidRPr="00323EBD">
                <w:rPr>
                  <w:rFonts w:ascii="標楷體" w:eastAsia="標楷體" w:hAnsi="標楷體" w:hint="eastAsia"/>
                  <w:lang w:eastAsia="zh-HK"/>
                </w:rPr>
                <w:t>流程</w:t>
              </w:r>
            </w:ins>
          </w:p>
          <w:p w14:paraId="6B5FE662" w14:textId="5E63BFFA" w:rsidR="00773540" w:rsidRPr="00323EBD" w:rsidRDefault="00773540" w:rsidP="00286DCE">
            <w:pPr>
              <w:rPr>
                <w:ins w:id="3625" w:author="智誠 楊" w:date="2021-05-07T13:49:00Z"/>
                <w:rFonts w:ascii="標楷體" w:eastAsia="標楷體" w:hAnsi="標楷體"/>
              </w:rPr>
            </w:pPr>
            <w:ins w:id="3626" w:author="智誠 楊" w:date="2021-05-07T13:49:00Z">
              <w:r w:rsidRPr="00323EBD">
                <w:rPr>
                  <w:rFonts w:ascii="標楷體" w:eastAsia="標楷體" w:hAnsi="標楷體" w:hint="eastAsia"/>
                </w:rPr>
                <w:t>2.</w:t>
              </w:r>
            </w:ins>
            <w:ins w:id="3627" w:author="智誠 楊" w:date="2021-05-07T13:54:00Z">
              <w:r w:rsidR="00FF29D6">
                <w:rPr>
                  <w:rFonts w:ascii="標楷體" w:eastAsia="標楷體" w:hAnsi="標楷體" w:hint="eastAsia"/>
                  <w:lang w:eastAsia="zh-HK"/>
                </w:rPr>
                <w:t>查詢疑似洗錢樣態檢核明細檔</w:t>
              </w:r>
            </w:ins>
            <w:ins w:id="3628" w:author="智誠 楊" w:date="2021-05-07T13:49:00Z">
              <w:r w:rsidRPr="00323EBD">
                <w:rPr>
                  <w:rFonts w:ascii="標楷體" w:eastAsia="標楷體" w:hAnsi="標楷體" w:hint="eastAsia"/>
                </w:rPr>
                <w:t>(</w:t>
              </w:r>
            </w:ins>
            <w:ins w:id="3629" w:author="智誠 楊" w:date="2021-05-07T13:53:00Z">
              <w:r w:rsidR="00FF29D6" w:rsidRPr="00FF29D6">
                <w:rPr>
                  <w:rFonts w:ascii="標楷體" w:eastAsia="標楷體" w:hAnsi="標楷體" w:cs="細明體_HKSCS"/>
                  <w:kern w:val="0"/>
                  <w:rPrChange w:id="3630" w:author="智誠 楊" w:date="2021-05-07T13:53:00Z">
                    <w:rPr>
                      <w:rFonts w:ascii="細明體_HKSCS" w:eastAsia="細明體_HKSCS" w:cs="細明體_HKSCS"/>
                      <w:color w:val="000000"/>
                      <w:kern w:val="0"/>
                      <w:sz w:val="20"/>
                      <w:szCs w:val="20"/>
                      <w:shd w:val="clear" w:color="auto" w:fill="E8F2FE"/>
                    </w:rPr>
                  </w:rPrChange>
                </w:rPr>
                <w:t>MlaundryChkDtl</w:t>
              </w:r>
            </w:ins>
            <w:ins w:id="3631" w:author="智誠 楊" w:date="2021-05-07T13:49:00Z">
              <w:r w:rsidRPr="00323EBD">
                <w:rPr>
                  <w:rFonts w:ascii="標楷體" w:eastAsia="標楷體" w:hAnsi="標楷體"/>
                </w:rPr>
                <w:t>)</w:t>
              </w:r>
            </w:ins>
          </w:p>
          <w:p w14:paraId="5916308A" w14:textId="77777777" w:rsidR="00773540" w:rsidRPr="00323EBD" w:rsidRDefault="00773540" w:rsidP="00286DCE">
            <w:pPr>
              <w:rPr>
                <w:ins w:id="3632" w:author="智誠 楊" w:date="2021-05-07T13:49:00Z"/>
                <w:rFonts w:ascii="標楷體" w:eastAsia="標楷體" w:hAnsi="標楷體"/>
                <w:lang w:eastAsia="zh-HK"/>
              </w:rPr>
            </w:pPr>
            <w:ins w:id="3633" w:author="智誠 楊" w:date="2021-05-07T13:49:00Z">
              <w:r w:rsidRPr="00323EBD">
                <w:rPr>
                  <w:rFonts w:ascii="標楷體" w:eastAsia="標楷體" w:hAnsi="標楷體" w:hint="eastAsia"/>
                </w:rPr>
                <w:t>3</w:t>
              </w:r>
              <w:r w:rsidRPr="00323EBD">
                <w:rPr>
                  <w:rFonts w:ascii="標楷體" w:eastAsia="標楷體" w:hAnsi="標楷體"/>
                </w:rPr>
                <w:t>.</w:t>
              </w:r>
              <w:r w:rsidRPr="00323EBD">
                <w:rPr>
                  <w:rFonts w:ascii="標楷體" w:eastAsia="標楷體" w:hAnsi="標楷體" w:hint="eastAsia"/>
                  <w:lang w:eastAsia="zh-HK"/>
                </w:rPr>
                <w:t>依據輸入查詢條件</w:t>
              </w:r>
              <w:r w:rsidRPr="00323EBD">
                <w:rPr>
                  <w:rFonts w:ascii="標楷體" w:eastAsia="標楷體" w:hAnsi="標楷體" w:hint="eastAsia"/>
                </w:rPr>
                <w:t>,</w:t>
              </w:r>
              <w:r w:rsidRPr="00323EBD">
                <w:rPr>
                  <w:rFonts w:ascii="標楷體" w:eastAsia="標楷體" w:hAnsi="標楷體" w:hint="eastAsia"/>
                  <w:lang w:eastAsia="zh-HK"/>
                </w:rPr>
                <w:t>輸出查詢資料</w:t>
              </w:r>
            </w:ins>
          </w:p>
          <w:p w14:paraId="4351108C" w14:textId="1C4C3AD4" w:rsidR="00773540" w:rsidRPr="00323EBD" w:rsidRDefault="00773540">
            <w:pPr>
              <w:ind w:left="720" w:hangingChars="300" w:hanging="720"/>
              <w:rPr>
                <w:ins w:id="3634" w:author="智誠 楊" w:date="2021-05-07T13:49:00Z"/>
                <w:rFonts w:ascii="標楷體" w:eastAsia="標楷體" w:hAnsi="標楷體"/>
                <w:lang w:eastAsia="zh-HK"/>
              </w:rPr>
              <w:pPrChange w:id="3635" w:author="智誠 楊" w:date="2021-05-07T13:56:00Z">
                <w:pPr/>
              </w:pPrChange>
            </w:pPr>
            <w:ins w:id="3636" w:author="智誠 楊" w:date="2021-05-07T13:49:00Z">
              <w:r w:rsidRPr="00323EBD">
                <w:rPr>
                  <w:rFonts w:ascii="標楷體" w:eastAsia="標楷體" w:hAnsi="標楷體" w:hint="eastAsia"/>
                </w:rPr>
                <w:t xml:space="preserve">  (</w:t>
              </w:r>
              <w:r w:rsidRPr="00323EBD">
                <w:rPr>
                  <w:rFonts w:ascii="標楷體" w:eastAsia="標楷體" w:hAnsi="標楷體"/>
                </w:rPr>
                <w:t>1).</w:t>
              </w:r>
            </w:ins>
            <w:ins w:id="3637" w:author="智誠 楊" w:date="2021-05-07T13:55:00Z">
              <w:r w:rsidR="00FF29D6">
                <w:rPr>
                  <w:rFonts w:ascii="標楷體" w:eastAsia="標楷體" w:hAnsi="標楷體" w:hint="eastAsia"/>
                  <w:lang w:eastAsia="zh-HK"/>
                </w:rPr>
                <w:t>入賬日期</w:t>
              </w:r>
            </w:ins>
            <w:ins w:id="3638" w:author="智誠 楊" w:date="2021-05-07T13:49:00Z">
              <w:r w:rsidRPr="00323EBD">
                <w:rPr>
                  <w:rFonts w:ascii="標楷體" w:eastAsia="標楷體" w:hAnsi="標楷體" w:hint="eastAsia"/>
                </w:rPr>
                <w:t>(</w:t>
              </w:r>
            </w:ins>
            <w:ins w:id="3639" w:author="智誠 楊" w:date="2021-05-07T13:55:00Z">
              <w:r w:rsidR="00FF29D6">
                <w:rPr>
                  <w:rFonts w:ascii="標楷體" w:eastAsia="標楷體" w:hAnsi="標楷體" w:hint="eastAsia"/>
                </w:rPr>
                <w:t>E</w:t>
              </w:r>
              <w:r w:rsidR="00FF29D6">
                <w:rPr>
                  <w:rFonts w:ascii="標楷體" w:eastAsia="標楷體" w:hAnsi="標楷體"/>
                </w:rPr>
                <w:t>ntryDate</w:t>
              </w:r>
            </w:ins>
            <w:ins w:id="3640" w:author="智誠 楊" w:date="2021-05-07T13:49:00Z">
              <w:r w:rsidRPr="00323EBD">
                <w:rPr>
                  <w:rFonts w:ascii="標楷體" w:eastAsia="標楷體" w:hAnsi="標楷體"/>
                </w:rPr>
                <w:t>)</w:t>
              </w:r>
            </w:ins>
            <w:ins w:id="3641" w:author="智誠 楊" w:date="2021-05-07T13:55:00Z">
              <w:r w:rsidR="00FF29D6">
                <w:rPr>
                  <w:rFonts w:ascii="標楷體" w:eastAsia="標楷體" w:hAnsi="標楷體" w:hint="eastAsia"/>
                </w:rPr>
                <w:t xml:space="preserve"> </w:t>
              </w:r>
              <w:r w:rsidR="00FF29D6">
                <w:rPr>
                  <w:rFonts w:ascii="標楷體" w:eastAsia="標楷體" w:hAnsi="標楷體"/>
                </w:rPr>
                <w:t>Between</w:t>
              </w:r>
            </w:ins>
            <w:ins w:id="3642" w:author="智誠 楊" w:date="2021-05-07T13:49:00Z">
              <w:r w:rsidRPr="00323EBD">
                <w:rPr>
                  <w:rFonts w:ascii="標楷體" w:eastAsia="標楷體" w:hAnsi="標楷體" w:hint="eastAsia"/>
                  <w:lang w:eastAsia="zh-HK"/>
                </w:rPr>
                <w:t>輸入條件「</w:t>
              </w:r>
            </w:ins>
            <w:ins w:id="3643" w:author="智誠 楊" w:date="2021-05-07T13:56:00Z">
              <w:r w:rsidR="00FF29D6">
                <w:rPr>
                  <w:rFonts w:ascii="標楷體" w:eastAsia="標楷體" w:hAnsi="標楷體" w:hint="eastAsia"/>
                  <w:lang w:eastAsia="zh-HK"/>
                </w:rPr>
                <w:t>入賬日期起迄</w:t>
              </w:r>
            </w:ins>
            <w:ins w:id="3644" w:author="智誠 楊" w:date="2021-05-07T13:49:00Z">
              <w:r w:rsidRPr="00323EBD">
                <w:rPr>
                  <w:rFonts w:ascii="標楷體" w:eastAsia="標楷體" w:hAnsi="標楷體" w:hint="eastAsia"/>
                  <w:lang w:eastAsia="zh-HK"/>
                </w:rPr>
                <w:t>」</w:t>
              </w:r>
            </w:ins>
          </w:p>
          <w:p w14:paraId="17F4B2B6" w14:textId="4C2DAD31" w:rsidR="00773540" w:rsidRPr="00323EBD" w:rsidRDefault="00773540" w:rsidP="00286DCE">
            <w:pPr>
              <w:rPr>
                <w:ins w:id="3645" w:author="智誠 楊" w:date="2021-05-07T13:49:00Z"/>
                <w:rFonts w:ascii="標楷體" w:eastAsia="標楷體" w:hAnsi="標楷體"/>
                <w:lang w:eastAsia="zh-HK"/>
              </w:rPr>
            </w:pPr>
            <w:ins w:id="3646" w:author="智誠 楊" w:date="2021-05-07T13:49:00Z">
              <w:r w:rsidRPr="00323EBD">
                <w:rPr>
                  <w:rFonts w:ascii="標楷體" w:eastAsia="標楷體" w:hAnsi="標楷體" w:hint="eastAsia"/>
                </w:rPr>
                <w:t>4.資料排序:查詢結果</w:t>
              </w:r>
              <w:r w:rsidRPr="00323EBD">
                <w:rPr>
                  <w:rFonts w:ascii="標楷體" w:eastAsia="標楷體" w:hAnsi="標楷體" w:hint="eastAsia"/>
                  <w:lang w:eastAsia="zh-HK"/>
                </w:rPr>
                <w:t>「</w:t>
              </w:r>
            </w:ins>
            <w:ins w:id="3647" w:author="智誠 楊" w:date="2021-05-07T13:58:00Z">
              <w:r w:rsidR="00FF29D6">
                <w:rPr>
                  <w:rFonts w:ascii="標楷體" w:eastAsia="標楷體" w:hAnsi="標楷體" w:hint="eastAsia"/>
                  <w:lang w:eastAsia="zh-HK"/>
                </w:rPr>
                <w:t>入賬日期、交易樣態、戶號</w:t>
              </w:r>
            </w:ins>
            <w:ins w:id="3648" w:author="智誠 楊" w:date="2021-05-07T13:49:00Z">
              <w:r w:rsidRPr="00323EBD">
                <w:rPr>
                  <w:rFonts w:ascii="標楷體" w:eastAsia="標楷體" w:hAnsi="標楷體" w:hint="eastAsia"/>
                  <w:lang w:eastAsia="zh-HK"/>
                </w:rPr>
                <w:t>」由小</w:t>
              </w:r>
            </w:ins>
            <w:ins w:id="3649" w:author="智誠 楊" w:date="2021-05-07T13:58:00Z">
              <w:r w:rsidR="00FF29D6">
                <w:rPr>
                  <w:rFonts w:ascii="標楷體" w:eastAsia="標楷體" w:hAnsi="標楷體" w:hint="eastAsia"/>
                </w:rPr>
                <w:t xml:space="preserve">  </w:t>
              </w:r>
            </w:ins>
            <w:ins w:id="3650" w:author="智誠 楊" w:date="2021-05-07T13:49:00Z">
              <w:r w:rsidRPr="00323EBD">
                <w:rPr>
                  <w:rFonts w:ascii="標楷體" w:eastAsia="標楷體" w:hAnsi="標楷體" w:hint="eastAsia"/>
                  <w:lang w:eastAsia="zh-HK"/>
                </w:rPr>
                <w:t>到大排序</w:t>
              </w:r>
            </w:ins>
          </w:p>
        </w:tc>
      </w:tr>
      <w:tr w:rsidR="00773540" w:rsidRPr="00362205" w14:paraId="2CB01BD7" w14:textId="77777777" w:rsidTr="00286DCE">
        <w:trPr>
          <w:trHeight w:val="321"/>
          <w:ins w:id="3651" w:author="智誠 楊" w:date="2021-05-07T13:49:00Z"/>
        </w:trPr>
        <w:tc>
          <w:tcPr>
            <w:tcW w:w="1548" w:type="dxa"/>
            <w:tcBorders>
              <w:top w:val="single" w:sz="8" w:space="0" w:color="000000"/>
              <w:bottom w:val="single" w:sz="8" w:space="0" w:color="000000"/>
              <w:right w:val="single" w:sz="8" w:space="0" w:color="000000"/>
            </w:tcBorders>
            <w:shd w:val="clear" w:color="auto" w:fill="F3F3F3"/>
          </w:tcPr>
          <w:p w14:paraId="307E5DF9" w14:textId="77777777" w:rsidR="00773540" w:rsidRPr="00362205" w:rsidRDefault="00773540" w:rsidP="00286DCE">
            <w:pPr>
              <w:rPr>
                <w:ins w:id="3652" w:author="智誠 楊" w:date="2021-05-07T13:49:00Z"/>
                <w:rFonts w:ascii="標楷體" w:eastAsia="標楷體" w:hAnsi="標楷體"/>
              </w:rPr>
            </w:pPr>
            <w:ins w:id="3653" w:author="智誠 楊" w:date="2021-05-07T13:49:00Z">
              <w:r w:rsidRPr="00362205">
                <w:rPr>
                  <w:rFonts w:ascii="標楷體" w:eastAsia="標楷體" w:hAnsi="標楷體"/>
                </w:rPr>
                <w:t>選用流程</w:t>
              </w:r>
            </w:ins>
          </w:p>
        </w:tc>
        <w:tc>
          <w:tcPr>
            <w:tcW w:w="6318" w:type="dxa"/>
            <w:tcBorders>
              <w:top w:val="single" w:sz="8" w:space="0" w:color="000000"/>
              <w:left w:val="single" w:sz="8" w:space="0" w:color="000000"/>
              <w:bottom w:val="single" w:sz="8" w:space="0" w:color="000000"/>
            </w:tcBorders>
          </w:tcPr>
          <w:p w14:paraId="7AE7E103" w14:textId="77777777" w:rsidR="00773540" w:rsidRPr="00362205" w:rsidRDefault="00773540" w:rsidP="00286DCE">
            <w:pPr>
              <w:rPr>
                <w:ins w:id="3654" w:author="智誠 楊" w:date="2021-05-07T13:49:00Z"/>
                <w:rFonts w:ascii="標楷體" w:eastAsia="標楷體" w:hAnsi="標楷體"/>
              </w:rPr>
            </w:pPr>
          </w:p>
        </w:tc>
      </w:tr>
      <w:tr w:rsidR="00773540" w:rsidRPr="00362205" w14:paraId="055511A5" w14:textId="77777777" w:rsidTr="00286DCE">
        <w:trPr>
          <w:trHeight w:val="1311"/>
          <w:ins w:id="3655" w:author="智誠 楊" w:date="2021-05-07T13:49:00Z"/>
        </w:trPr>
        <w:tc>
          <w:tcPr>
            <w:tcW w:w="1548" w:type="dxa"/>
            <w:tcBorders>
              <w:top w:val="single" w:sz="8" w:space="0" w:color="000000"/>
              <w:bottom w:val="single" w:sz="8" w:space="0" w:color="000000"/>
              <w:right w:val="single" w:sz="8" w:space="0" w:color="000000"/>
            </w:tcBorders>
            <w:shd w:val="clear" w:color="auto" w:fill="F3F3F3"/>
          </w:tcPr>
          <w:p w14:paraId="7B28C25F" w14:textId="77777777" w:rsidR="00773540" w:rsidRPr="00362205" w:rsidRDefault="00773540" w:rsidP="00286DCE">
            <w:pPr>
              <w:rPr>
                <w:ins w:id="3656" w:author="智誠 楊" w:date="2021-05-07T13:49:00Z"/>
                <w:rFonts w:ascii="標楷體" w:eastAsia="標楷體" w:hAnsi="標楷體"/>
              </w:rPr>
            </w:pPr>
            <w:ins w:id="3657" w:author="智誠 楊" w:date="2021-05-07T13:49:00Z">
              <w:r w:rsidRPr="00362205">
                <w:rPr>
                  <w:rFonts w:ascii="標楷體" w:eastAsia="標楷體" w:hAnsi="標楷體"/>
                </w:rPr>
                <w:t>例外流程</w:t>
              </w:r>
            </w:ins>
          </w:p>
        </w:tc>
        <w:tc>
          <w:tcPr>
            <w:tcW w:w="6318" w:type="dxa"/>
            <w:tcBorders>
              <w:top w:val="single" w:sz="8" w:space="0" w:color="000000"/>
              <w:left w:val="single" w:sz="8" w:space="0" w:color="000000"/>
              <w:bottom w:val="single" w:sz="8" w:space="0" w:color="000000"/>
            </w:tcBorders>
          </w:tcPr>
          <w:p w14:paraId="65B5AA59" w14:textId="77777777" w:rsidR="00773540" w:rsidRPr="00362205" w:rsidRDefault="00773540" w:rsidP="00286DCE">
            <w:pPr>
              <w:rPr>
                <w:ins w:id="3658" w:author="智誠 楊" w:date="2021-05-07T13:49:00Z"/>
                <w:rFonts w:ascii="標楷體" w:eastAsia="標楷體" w:hAnsi="標楷體"/>
              </w:rPr>
            </w:pPr>
          </w:p>
        </w:tc>
      </w:tr>
      <w:tr w:rsidR="00773540" w:rsidRPr="00362205" w14:paraId="617FEB9F" w14:textId="77777777" w:rsidTr="00286DCE">
        <w:trPr>
          <w:trHeight w:val="278"/>
          <w:ins w:id="3659" w:author="智誠 楊" w:date="2021-05-07T13:49:00Z"/>
        </w:trPr>
        <w:tc>
          <w:tcPr>
            <w:tcW w:w="1548" w:type="dxa"/>
            <w:tcBorders>
              <w:top w:val="single" w:sz="8" w:space="0" w:color="000000"/>
              <w:bottom w:val="single" w:sz="8" w:space="0" w:color="000000"/>
              <w:right w:val="single" w:sz="8" w:space="0" w:color="000000"/>
            </w:tcBorders>
            <w:shd w:val="clear" w:color="auto" w:fill="F3F3F3"/>
          </w:tcPr>
          <w:p w14:paraId="2B929D57" w14:textId="77777777" w:rsidR="00773540" w:rsidRPr="00362205" w:rsidRDefault="00773540" w:rsidP="00286DCE">
            <w:pPr>
              <w:rPr>
                <w:ins w:id="3660" w:author="智誠 楊" w:date="2021-05-07T13:49:00Z"/>
                <w:rFonts w:ascii="標楷體" w:eastAsia="標楷體" w:hAnsi="標楷體"/>
              </w:rPr>
            </w:pPr>
            <w:ins w:id="3661" w:author="智誠 楊" w:date="2021-05-07T13:49:00Z">
              <w:r w:rsidRPr="00362205">
                <w:rPr>
                  <w:rFonts w:ascii="標楷體" w:eastAsia="標楷體" w:hAnsi="標楷體"/>
                </w:rPr>
                <w:t xml:space="preserve">執行後狀況 </w:t>
              </w:r>
            </w:ins>
          </w:p>
        </w:tc>
        <w:tc>
          <w:tcPr>
            <w:tcW w:w="6318" w:type="dxa"/>
            <w:tcBorders>
              <w:top w:val="single" w:sz="8" w:space="0" w:color="000000"/>
              <w:left w:val="single" w:sz="8" w:space="0" w:color="000000"/>
              <w:bottom w:val="single" w:sz="8" w:space="0" w:color="000000"/>
            </w:tcBorders>
          </w:tcPr>
          <w:p w14:paraId="32AAE780" w14:textId="77777777" w:rsidR="00773540" w:rsidRPr="00362205" w:rsidRDefault="00773540" w:rsidP="00286DCE">
            <w:pPr>
              <w:rPr>
                <w:ins w:id="3662" w:author="智誠 楊" w:date="2021-05-07T13:49:00Z"/>
                <w:rFonts w:ascii="標楷體" w:eastAsia="標楷體" w:hAnsi="標楷體"/>
              </w:rPr>
            </w:pPr>
            <w:ins w:id="3663" w:author="智誠 楊" w:date="2021-05-07T13:49:00Z">
              <w:r>
                <w:rPr>
                  <w:rFonts w:ascii="標楷體" w:eastAsia="標楷體" w:hAnsi="標楷體" w:hint="eastAsia"/>
                  <w:lang w:eastAsia="zh-HK"/>
                </w:rPr>
                <w:t>提供資料查詢輸出</w:t>
              </w:r>
            </w:ins>
          </w:p>
        </w:tc>
      </w:tr>
      <w:tr w:rsidR="00773540" w:rsidRPr="00362205" w14:paraId="04C9AF6B" w14:textId="77777777" w:rsidTr="00286DCE">
        <w:trPr>
          <w:trHeight w:val="358"/>
          <w:ins w:id="3664" w:author="智誠 楊" w:date="2021-05-07T13:49:00Z"/>
        </w:trPr>
        <w:tc>
          <w:tcPr>
            <w:tcW w:w="1548" w:type="dxa"/>
            <w:tcBorders>
              <w:top w:val="single" w:sz="8" w:space="0" w:color="000000"/>
              <w:bottom w:val="single" w:sz="8" w:space="0" w:color="000000"/>
              <w:right w:val="single" w:sz="8" w:space="0" w:color="000000"/>
            </w:tcBorders>
            <w:shd w:val="clear" w:color="auto" w:fill="F3F3F3"/>
          </w:tcPr>
          <w:p w14:paraId="037F0F9A" w14:textId="77777777" w:rsidR="00773540" w:rsidRPr="00362205" w:rsidRDefault="00773540" w:rsidP="00286DCE">
            <w:pPr>
              <w:rPr>
                <w:ins w:id="3665" w:author="智誠 楊" w:date="2021-05-07T13:49:00Z"/>
                <w:rFonts w:ascii="標楷體" w:eastAsia="標楷體" w:hAnsi="標楷體"/>
              </w:rPr>
            </w:pPr>
            <w:ins w:id="3666" w:author="智誠 楊" w:date="2021-05-07T13:49:00Z">
              <w:r w:rsidRPr="00362205">
                <w:rPr>
                  <w:rFonts w:ascii="標楷體" w:eastAsia="標楷體" w:hAnsi="標楷體"/>
                </w:rPr>
                <w:t>特別需求</w:t>
              </w:r>
            </w:ins>
          </w:p>
        </w:tc>
        <w:tc>
          <w:tcPr>
            <w:tcW w:w="6318" w:type="dxa"/>
            <w:tcBorders>
              <w:top w:val="single" w:sz="8" w:space="0" w:color="000000"/>
              <w:left w:val="single" w:sz="8" w:space="0" w:color="000000"/>
              <w:bottom w:val="single" w:sz="8" w:space="0" w:color="000000"/>
            </w:tcBorders>
          </w:tcPr>
          <w:p w14:paraId="3C863C72" w14:textId="77777777" w:rsidR="00773540" w:rsidRPr="00362205" w:rsidRDefault="00773540" w:rsidP="00286DCE">
            <w:pPr>
              <w:rPr>
                <w:ins w:id="3667" w:author="智誠 楊" w:date="2021-05-07T13:49:00Z"/>
                <w:rFonts w:ascii="標楷體" w:eastAsia="標楷體" w:hAnsi="標楷體"/>
              </w:rPr>
            </w:pPr>
          </w:p>
        </w:tc>
      </w:tr>
      <w:tr w:rsidR="00773540" w:rsidRPr="00362205" w14:paraId="61E22BD5" w14:textId="77777777" w:rsidTr="00286DCE">
        <w:trPr>
          <w:trHeight w:val="278"/>
          <w:ins w:id="3668" w:author="智誠 楊" w:date="2021-05-07T13:49:00Z"/>
        </w:trPr>
        <w:tc>
          <w:tcPr>
            <w:tcW w:w="1548" w:type="dxa"/>
            <w:tcBorders>
              <w:top w:val="single" w:sz="8" w:space="0" w:color="000000"/>
              <w:bottom w:val="single" w:sz="8" w:space="0" w:color="000000"/>
              <w:right w:val="single" w:sz="8" w:space="0" w:color="000000"/>
            </w:tcBorders>
            <w:shd w:val="clear" w:color="auto" w:fill="F3F3F3"/>
          </w:tcPr>
          <w:p w14:paraId="485B52B8" w14:textId="77777777" w:rsidR="00773540" w:rsidRPr="00362205" w:rsidRDefault="00773540" w:rsidP="00286DCE">
            <w:pPr>
              <w:rPr>
                <w:ins w:id="3669" w:author="智誠 楊" w:date="2021-05-07T13:49:00Z"/>
                <w:rFonts w:ascii="標楷體" w:eastAsia="標楷體" w:hAnsi="標楷體"/>
              </w:rPr>
            </w:pPr>
            <w:ins w:id="3670" w:author="智誠 楊" w:date="2021-05-07T13:49:00Z">
              <w:r w:rsidRPr="00362205">
                <w:rPr>
                  <w:rFonts w:ascii="標楷體" w:eastAsia="標楷體" w:hAnsi="標楷體"/>
                </w:rPr>
                <w:t xml:space="preserve">參考 </w:t>
              </w:r>
            </w:ins>
          </w:p>
        </w:tc>
        <w:tc>
          <w:tcPr>
            <w:tcW w:w="6318" w:type="dxa"/>
            <w:tcBorders>
              <w:top w:val="single" w:sz="8" w:space="0" w:color="000000"/>
              <w:left w:val="single" w:sz="8" w:space="0" w:color="000000"/>
              <w:bottom w:val="single" w:sz="8" w:space="0" w:color="000000"/>
            </w:tcBorders>
          </w:tcPr>
          <w:p w14:paraId="7281352E" w14:textId="77777777" w:rsidR="00773540" w:rsidRPr="00362205" w:rsidRDefault="00773540" w:rsidP="00286DCE">
            <w:pPr>
              <w:rPr>
                <w:ins w:id="3671" w:author="智誠 楊" w:date="2021-05-07T13:49:00Z"/>
                <w:rFonts w:ascii="標楷體" w:eastAsia="標楷體" w:hAnsi="標楷體"/>
              </w:rPr>
            </w:pPr>
          </w:p>
        </w:tc>
      </w:tr>
    </w:tbl>
    <w:p w14:paraId="3CB8699D" w14:textId="77777777" w:rsidR="00773540" w:rsidRDefault="00773540" w:rsidP="00B010CD">
      <w:pPr>
        <w:pStyle w:val="a"/>
        <w:numPr>
          <w:ilvl w:val="0"/>
          <w:numId w:val="0"/>
        </w:numPr>
        <w:ind w:left="1330"/>
        <w:rPr>
          <w:ins w:id="3672" w:author="智誠 楊" w:date="2021-05-07T13:49:00Z"/>
        </w:rPr>
      </w:pPr>
    </w:p>
    <w:p w14:paraId="09B880B5" w14:textId="77777777" w:rsidR="00773540" w:rsidRPr="005F1722" w:rsidRDefault="00773540" w:rsidP="00B010CD">
      <w:pPr>
        <w:pStyle w:val="a"/>
        <w:rPr>
          <w:ins w:id="3673" w:author="智誠 楊" w:date="2021-05-07T13:49:00Z"/>
        </w:rPr>
      </w:pPr>
      <w:ins w:id="3674" w:author="智誠 楊" w:date="2021-05-07T13:49:00Z">
        <w:r>
          <w:rPr>
            <w:rFonts w:hint="eastAsia"/>
          </w:rPr>
          <w:t>Ta</w:t>
        </w:r>
        <w:r>
          <w:t>ble List</w:t>
        </w:r>
        <w:r w:rsidRPr="005F1722">
          <w:rPr>
            <w:rFonts w:hint="eastAsia"/>
          </w:rPr>
          <w:t>:</w:t>
        </w:r>
      </w:ins>
    </w:p>
    <w:tbl>
      <w:tblPr>
        <w:tblStyle w:val="ac"/>
        <w:tblW w:w="0" w:type="auto"/>
        <w:tblInd w:w="1809" w:type="dxa"/>
        <w:tblLook w:val="04A0" w:firstRow="1" w:lastRow="0" w:firstColumn="1" w:lastColumn="0" w:noHBand="0" w:noVBand="1"/>
      </w:tblPr>
      <w:tblGrid>
        <w:gridCol w:w="851"/>
        <w:gridCol w:w="3118"/>
        <w:gridCol w:w="3828"/>
      </w:tblGrid>
      <w:tr w:rsidR="00773540" w:rsidRPr="0022279A" w14:paraId="307CAE1D" w14:textId="77777777" w:rsidTr="00286DCE">
        <w:trPr>
          <w:ins w:id="3675" w:author="智誠 楊" w:date="2021-05-07T13:49:00Z"/>
        </w:trPr>
        <w:tc>
          <w:tcPr>
            <w:tcW w:w="851" w:type="dxa"/>
            <w:shd w:val="clear" w:color="auto" w:fill="D9D9D9" w:themeFill="background1" w:themeFillShade="D9"/>
          </w:tcPr>
          <w:p w14:paraId="062E5CF9" w14:textId="77777777" w:rsidR="00773540" w:rsidRPr="0022279A" w:rsidRDefault="00773540" w:rsidP="00286DCE">
            <w:pPr>
              <w:jc w:val="center"/>
              <w:rPr>
                <w:ins w:id="3676" w:author="智誠 楊" w:date="2021-05-07T13:49:00Z"/>
                <w:rFonts w:ascii="標楷體" w:eastAsia="標楷體" w:hAnsi="標楷體"/>
              </w:rPr>
            </w:pPr>
            <w:ins w:id="3677" w:author="智誠 楊" w:date="2021-05-07T13:49:00Z">
              <w:r w:rsidRPr="0022279A">
                <w:rPr>
                  <w:rFonts w:ascii="標楷體" w:eastAsia="標楷體" w:hAnsi="標楷體" w:hint="eastAsia"/>
                  <w:lang w:eastAsia="zh-HK"/>
                </w:rPr>
                <w:t>序號</w:t>
              </w:r>
            </w:ins>
          </w:p>
        </w:tc>
        <w:tc>
          <w:tcPr>
            <w:tcW w:w="3118" w:type="dxa"/>
            <w:shd w:val="clear" w:color="auto" w:fill="D9D9D9" w:themeFill="background1" w:themeFillShade="D9"/>
          </w:tcPr>
          <w:p w14:paraId="3BB17F4B" w14:textId="77777777" w:rsidR="00773540" w:rsidRPr="0022279A" w:rsidRDefault="00773540" w:rsidP="00286DCE">
            <w:pPr>
              <w:jc w:val="center"/>
              <w:rPr>
                <w:ins w:id="3678" w:author="智誠 楊" w:date="2021-05-07T13:49:00Z"/>
                <w:rFonts w:ascii="標楷體" w:eastAsia="標楷體" w:hAnsi="標楷體"/>
              </w:rPr>
            </w:pPr>
            <w:ins w:id="3679" w:author="智誠 楊" w:date="2021-05-07T13:49:00Z">
              <w:r w:rsidRPr="0022279A">
                <w:rPr>
                  <w:rFonts w:ascii="標楷體" w:eastAsia="標楷體" w:hAnsi="標楷體" w:hint="eastAsia"/>
                  <w:lang w:eastAsia="zh-HK"/>
                </w:rPr>
                <w:t>名稱</w:t>
              </w:r>
            </w:ins>
          </w:p>
        </w:tc>
        <w:tc>
          <w:tcPr>
            <w:tcW w:w="3828" w:type="dxa"/>
            <w:shd w:val="clear" w:color="auto" w:fill="D9D9D9" w:themeFill="background1" w:themeFillShade="D9"/>
          </w:tcPr>
          <w:p w14:paraId="236D3AFC" w14:textId="77777777" w:rsidR="00773540" w:rsidRPr="0022279A" w:rsidRDefault="00773540" w:rsidP="00286DCE">
            <w:pPr>
              <w:jc w:val="center"/>
              <w:rPr>
                <w:ins w:id="3680" w:author="智誠 楊" w:date="2021-05-07T13:49:00Z"/>
                <w:rFonts w:ascii="標楷體" w:eastAsia="標楷體" w:hAnsi="標楷體"/>
              </w:rPr>
            </w:pPr>
            <w:ins w:id="3681" w:author="智誠 楊" w:date="2021-05-07T13:49:00Z">
              <w:r w:rsidRPr="0022279A">
                <w:rPr>
                  <w:rFonts w:ascii="標楷體" w:eastAsia="標楷體" w:hAnsi="標楷體" w:hint="eastAsia"/>
                  <w:lang w:eastAsia="zh-HK"/>
                </w:rPr>
                <w:t>說明</w:t>
              </w:r>
            </w:ins>
          </w:p>
        </w:tc>
      </w:tr>
      <w:tr w:rsidR="00773540" w:rsidRPr="0022279A" w14:paraId="55E20653" w14:textId="77777777" w:rsidTr="00286DCE">
        <w:trPr>
          <w:ins w:id="3682" w:author="智誠 楊" w:date="2021-05-07T13:49:00Z"/>
        </w:trPr>
        <w:tc>
          <w:tcPr>
            <w:tcW w:w="851" w:type="dxa"/>
          </w:tcPr>
          <w:p w14:paraId="3A305CD6" w14:textId="77777777" w:rsidR="00773540" w:rsidRPr="0022279A" w:rsidRDefault="00773540" w:rsidP="00286DCE">
            <w:pPr>
              <w:jc w:val="center"/>
              <w:rPr>
                <w:ins w:id="3683" w:author="智誠 楊" w:date="2021-05-07T13:49:00Z"/>
                <w:rFonts w:ascii="標楷體" w:eastAsia="標楷體" w:hAnsi="標楷體"/>
              </w:rPr>
            </w:pPr>
            <w:ins w:id="3684" w:author="智誠 楊" w:date="2021-05-07T13:49:00Z">
              <w:r w:rsidRPr="0022279A">
                <w:rPr>
                  <w:rFonts w:ascii="標楷體" w:eastAsia="標楷體" w:hAnsi="標楷體" w:hint="eastAsia"/>
                </w:rPr>
                <w:t>1</w:t>
              </w:r>
            </w:ins>
          </w:p>
        </w:tc>
        <w:tc>
          <w:tcPr>
            <w:tcW w:w="3118" w:type="dxa"/>
          </w:tcPr>
          <w:p w14:paraId="6C665076" w14:textId="23CB9530" w:rsidR="00773540" w:rsidRPr="0022279A" w:rsidRDefault="005A37F6" w:rsidP="00286DCE">
            <w:pPr>
              <w:rPr>
                <w:ins w:id="3685" w:author="智誠 楊" w:date="2021-05-07T13:49:00Z"/>
                <w:rFonts w:ascii="標楷體" w:eastAsia="標楷體" w:hAnsi="標楷體"/>
              </w:rPr>
            </w:pPr>
            <w:ins w:id="3686" w:author="智誠 楊" w:date="2021-05-07T13:58:00Z">
              <w:r w:rsidRPr="001408F4">
                <w:rPr>
                  <w:rFonts w:ascii="標楷體" w:eastAsia="標楷體" w:hAnsi="標楷體" w:cs="細明體_HKSCS"/>
                  <w:kern w:val="0"/>
                </w:rPr>
                <w:t>MlaundryChkDtl</w:t>
              </w:r>
            </w:ins>
          </w:p>
        </w:tc>
        <w:tc>
          <w:tcPr>
            <w:tcW w:w="3828" w:type="dxa"/>
          </w:tcPr>
          <w:p w14:paraId="2C29AD17" w14:textId="28E25B5D" w:rsidR="00773540" w:rsidRPr="0022279A" w:rsidRDefault="005A37F6" w:rsidP="00286DCE">
            <w:pPr>
              <w:rPr>
                <w:ins w:id="3687" w:author="智誠 楊" w:date="2021-05-07T13:49:00Z"/>
                <w:rFonts w:ascii="標楷體" w:eastAsia="標楷體" w:hAnsi="標楷體"/>
              </w:rPr>
            </w:pPr>
            <w:ins w:id="3688" w:author="智誠 楊" w:date="2021-05-07T13:58:00Z">
              <w:r>
                <w:rPr>
                  <w:rFonts w:ascii="標楷體" w:eastAsia="標楷體" w:hAnsi="標楷體" w:hint="eastAsia"/>
                  <w:lang w:eastAsia="zh-HK"/>
                </w:rPr>
                <w:t>疑似洗錢樣態檢核明細檔</w:t>
              </w:r>
            </w:ins>
          </w:p>
        </w:tc>
      </w:tr>
      <w:tr w:rsidR="00773540" w:rsidRPr="0022279A" w14:paraId="7F512E7D" w14:textId="77777777" w:rsidTr="00286DCE">
        <w:trPr>
          <w:ins w:id="3689" w:author="智誠 楊" w:date="2021-05-07T13:49:00Z"/>
        </w:trPr>
        <w:tc>
          <w:tcPr>
            <w:tcW w:w="851" w:type="dxa"/>
          </w:tcPr>
          <w:p w14:paraId="5B19761E" w14:textId="22F70C2D" w:rsidR="00773540" w:rsidRPr="0022279A" w:rsidRDefault="00082CAA">
            <w:pPr>
              <w:jc w:val="center"/>
              <w:rPr>
                <w:ins w:id="3690" w:author="智誠 楊" w:date="2021-05-07T13:49:00Z"/>
                <w:rFonts w:ascii="標楷體" w:eastAsia="標楷體" w:hAnsi="標楷體"/>
              </w:rPr>
              <w:pPrChange w:id="3691" w:author="智誠 楊" w:date="2021-05-07T14:11:00Z">
                <w:pPr/>
              </w:pPrChange>
            </w:pPr>
            <w:ins w:id="3692" w:author="智誠 楊" w:date="2021-05-07T14:11:00Z">
              <w:r>
                <w:rPr>
                  <w:rFonts w:ascii="標楷體" w:eastAsia="標楷體" w:hAnsi="標楷體" w:hint="eastAsia"/>
                </w:rPr>
                <w:t>2</w:t>
              </w:r>
            </w:ins>
          </w:p>
        </w:tc>
        <w:tc>
          <w:tcPr>
            <w:tcW w:w="3118" w:type="dxa"/>
          </w:tcPr>
          <w:p w14:paraId="7AD5402D" w14:textId="531B4DCA" w:rsidR="00773540" w:rsidRPr="0022279A" w:rsidRDefault="00082CAA" w:rsidP="00286DCE">
            <w:pPr>
              <w:rPr>
                <w:ins w:id="3693" w:author="智誠 楊" w:date="2021-05-07T13:49:00Z"/>
                <w:rFonts w:ascii="標楷體" w:eastAsia="標楷體" w:hAnsi="標楷體"/>
              </w:rPr>
            </w:pPr>
            <w:ins w:id="3694" w:author="智誠 楊" w:date="2021-05-07T14:11:00Z">
              <w:r>
                <w:rPr>
                  <w:rFonts w:ascii="標楷體" w:eastAsia="標楷體" w:hAnsi="標楷體" w:hint="eastAsia"/>
                </w:rPr>
                <w:t>C</w:t>
              </w:r>
              <w:r>
                <w:rPr>
                  <w:rFonts w:ascii="標楷體" w:eastAsia="標楷體" w:hAnsi="標楷體"/>
                </w:rPr>
                <w:t>ustMain</w:t>
              </w:r>
            </w:ins>
          </w:p>
        </w:tc>
        <w:tc>
          <w:tcPr>
            <w:tcW w:w="3828" w:type="dxa"/>
          </w:tcPr>
          <w:p w14:paraId="620BF209" w14:textId="22A895B2" w:rsidR="00773540" w:rsidRPr="0022279A" w:rsidRDefault="00082CAA" w:rsidP="00286DCE">
            <w:pPr>
              <w:rPr>
                <w:ins w:id="3695" w:author="智誠 楊" w:date="2021-05-07T13:49:00Z"/>
                <w:rFonts w:ascii="標楷體" w:eastAsia="標楷體" w:hAnsi="標楷體"/>
              </w:rPr>
            </w:pPr>
            <w:ins w:id="3696" w:author="智誠 楊" w:date="2021-05-07T14:11:00Z">
              <w:r>
                <w:rPr>
                  <w:rFonts w:ascii="標楷體" w:eastAsia="標楷體" w:hAnsi="標楷體" w:hint="eastAsia"/>
                </w:rPr>
                <w:t>客戶資料主檔</w:t>
              </w:r>
            </w:ins>
          </w:p>
        </w:tc>
      </w:tr>
    </w:tbl>
    <w:p w14:paraId="68716ED7" w14:textId="77777777" w:rsidR="00773540" w:rsidRDefault="00773540" w:rsidP="00773540">
      <w:pPr>
        <w:ind w:left="1440"/>
        <w:rPr>
          <w:ins w:id="3697" w:author="智誠 楊" w:date="2021-05-07T13:49:00Z"/>
        </w:rPr>
      </w:pPr>
    </w:p>
    <w:p w14:paraId="62B60AA4" w14:textId="77777777" w:rsidR="00773540" w:rsidRPr="005F1722" w:rsidRDefault="00773540" w:rsidP="00B010CD">
      <w:pPr>
        <w:pStyle w:val="a"/>
        <w:rPr>
          <w:ins w:id="3698" w:author="智誠 楊" w:date="2021-05-07T13:49:00Z"/>
        </w:rPr>
      </w:pPr>
      <w:ins w:id="3699" w:author="智誠 楊" w:date="2021-05-07T13:49:00Z">
        <w:r w:rsidRPr="005F1722">
          <w:t>UI畫面</w:t>
        </w:r>
        <w:r w:rsidRPr="005F1722">
          <w:rPr>
            <w:rFonts w:hint="eastAsia"/>
          </w:rPr>
          <w:t>:</w:t>
        </w:r>
      </w:ins>
    </w:p>
    <w:p w14:paraId="7CC31BED" w14:textId="77777777" w:rsidR="00773540" w:rsidRPr="00B56858" w:rsidRDefault="00773540" w:rsidP="00773540">
      <w:pPr>
        <w:rPr>
          <w:ins w:id="3700" w:author="智誠 楊" w:date="2021-05-07T13:49:00Z"/>
          <w:rFonts w:ascii="標楷體" w:eastAsia="標楷體" w:hAnsi="標楷體"/>
        </w:rPr>
      </w:pPr>
      <w:ins w:id="3701" w:author="智誠 楊" w:date="2021-05-07T13:49:00Z">
        <w:r>
          <w:rPr>
            <w:rFonts w:ascii="標楷體" w:eastAsia="標楷體" w:hAnsi="標楷體" w:hint="eastAsia"/>
          </w:rPr>
          <w:t>輸入畫面:</w:t>
        </w:r>
      </w:ins>
    </w:p>
    <w:p w14:paraId="641357F2" w14:textId="7FFAD1BD" w:rsidR="00773540" w:rsidRPr="00B56858" w:rsidRDefault="005A37F6" w:rsidP="00773540">
      <w:pPr>
        <w:rPr>
          <w:ins w:id="3702" w:author="智誠 楊" w:date="2021-05-07T13:49:00Z"/>
        </w:rPr>
      </w:pPr>
      <w:ins w:id="3703" w:author="智誠 楊" w:date="2021-05-07T13:59:00Z">
        <w:r w:rsidRPr="005A37F6">
          <w:rPr>
            <w:noProof/>
          </w:rPr>
          <w:drawing>
            <wp:inline distT="0" distB="0" distL="0" distR="0" wp14:anchorId="544D4E79" wp14:editId="5C230618">
              <wp:extent cx="6479540" cy="1154430"/>
              <wp:effectExtent l="0" t="0" r="0" b="0"/>
              <wp:docPr id="86" name="圖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479540" cy="1154430"/>
                      </a:xfrm>
                      <a:prstGeom prst="rect">
                        <a:avLst/>
                      </a:prstGeom>
                    </pic:spPr>
                  </pic:pic>
                </a:graphicData>
              </a:graphic>
            </wp:inline>
          </w:drawing>
        </w:r>
      </w:ins>
    </w:p>
    <w:p w14:paraId="32123741" w14:textId="77777777" w:rsidR="005A37F6" w:rsidRDefault="005A37F6">
      <w:pPr>
        <w:widowControl/>
        <w:rPr>
          <w:ins w:id="3704" w:author="智誠 楊" w:date="2021-05-07T13:59:00Z"/>
          <w:rFonts w:eastAsia="標楷體"/>
          <w:sz w:val="26"/>
        </w:rPr>
      </w:pPr>
      <w:ins w:id="3705" w:author="智誠 楊" w:date="2021-05-07T13:59:00Z">
        <w:r>
          <w:br w:type="page"/>
        </w:r>
      </w:ins>
    </w:p>
    <w:p w14:paraId="5521BAB3" w14:textId="5A1350DE" w:rsidR="00773540" w:rsidRDefault="00773540" w:rsidP="00B010CD">
      <w:pPr>
        <w:pStyle w:val="a"/>
        <w:rPr>
          <w:ins w:id="3706" w:author="智誠 楊" w:date="2021-05-07T13:49:00Z"/>
        </w:rPr>
      </w:pPr>
      <w:ins w:id="3707" w:author="智誠 楊" w:date="2021-05-07T13:49:00Z">
        <w:r>
          <w:t>輸入畫面</w:t>
        </w:r>
        <w:r>
          <w:rPr>
            <w:rFonts w:hint="eastAsia"/>
            <w:lang w:eastAsia="zh-HK"/>
          </w:rPr>
          <w:t>按鈕</w:t>
        </w:r>
        <w:r>
          <w:t>說明</w:t>
        </w:r>
      </w:ins>
    </w:p>
    <w:p w14:paraId="0A04526D" w14:textId="77777777" w:rsidR="00773540" w:rsidRPr="00F5236F" w:rsidRDefault="00773540" w:rsidP="00773540">
      <w:pPr>
        <w:rPr>
          <w:ins w:id="3708" w:author="智誠 楊" w:date="2021-05-07T13:49:00Z"/>
        </w:rPr>
      </w:pPr>
    </w:p>
    <w:tbl>
      <w:tblPr>
        <w:tblStyle w:val="ac"/>
        <w:tblW w:w="0" w:type="auto"/>
        <w:tblInd w:w="250" w:type="dxa"/>
        <w:tblLook w:val="04A0" w:firstRow="1" w:lastRow="0" w:firstColumn="1" w:lastColumn="0" w:noHBand="0" w:noVBand="1"/>
      </w:tblPr>
      <w:tblGrid>
        <w:gridCol w:w="851"/>
        <w:gridCol w:w="2126"/>
        <w:gridCol w:w="7033"/>
      </w:tblGrid>
      <w:tr w:rsidR="00773540" w:rsidRPr="00F5236F" w14:paraId="5FD2873F" w14:textId="77777777" w:rsidTr="00286DCE">
        <w:trPr>
          <w:ins w:id="3709" w:author="智誠 楊" w:date="2021-05-07T13:49:00Z"/>
        </w:trPr>
        <w:tc>
          <w:tcPr>
            <w:tcW w:w="851" w:type="dxa"/>
            <w:shd w:val="clear" w:color="auto" w:fill="D9D9D9" w:themeFill="background1" w:themeFillShade="D9"/>
          </w:tcPr>
          <w:p w14:paraId="62DADA90" w14:textId="77777777" w:rsidR="00773540" w:rsidRPr="00F5236F" w:rsidRDefault="00773540" w:rsidP="00286DCE">
            <w:pPr>
              <w:jc w:val="center"/>
              <w:rPr>
                <w:ins w:id="3710" w:author="智誠 楊" w:date="2021-05-07T13:49:00Z"/>
                <w:rFonts w:ascii="標楷體" w:eastAsia="標楷體" w:hAnsi="標楷體"/>
              </w:rPr>
            </w:pPr>
            <w:ins w:id="3711" w:author="智誠 楊" w:date="2021-05-07T13:49:00Z">
              <w:r w:rsidRPr="00F5236F">
                <w:rPr>
                  <w:rFonts w:ascii="標楷體" w:eastAsia="標楷體" w:hAnsi="標楷體" w:hint="eastAsia"/>
                  <w:lang w:eastAsia="zh-HK"/>
                </w:rPr>
                <w:t>序號</w:t>
              </w:r>
            </w:ins>
          </w:p>
        </w:tc>
        <w:tc>
          <w:tcPr>
            <w:tcW w:w="2126" w:type="dxa"/>
            <w:shd w:val="clear" w:color="auto" w:fill="D9D9D9" w:themeFill="background1" w:themeFillShade="D9"/>
          </w:tcPr>
          <w:p w14:paraId="00FFC4A5" w14:textId="77777777" w:rsidR="00773540" w:rsidRPr="00F5236F" w:rsidRDefault="00773540" w:rsidP="00286DCE">
            <w:pPr>
              <w:jc w:val="center"/>
              <w:rPr>
                <w:ins w:id="3712" w:author="智誠 楊" w:date="2021-05-07T13:49:00Z"/>
                <w:rFonts w:ascii="標楷體" w:eastAsia="標楷體" w:hAnsi="標楷體"/>
              </w:rPr>
            </w:pPr>
            <w:ins w:id="3713" w:author="智誠 楊" w:date="2021-05-07T13:49:00Z">
              <w:r>
                <w:rPr>
                  <w:rFonts w:ascii="標楷體" w:eastAsia="標楷體" w:hAnsi="標楷體" w:hint="eastAsia"/>
                  <w:lang w:eastAsia="zh-HK"/>
                </w:rPr>
                <w:t>按鈕名稱</w:t>
              </w:r>
            </w:ins>
          </w:p>
        </w:tc>
        <w:tc>
          <w:tcPr>
            <w:tcW w:w="7033" w:type="dxa"/>
            <w:shd w:val="clear" w:color="auto" w:fill="D9D9D9" w:themeFill="background1" w:themeFillShade="D9"/>
          </w:tcPr>
          <w:p w14:paraId="6F27AADB" w14:textId="77777777" w:rsidR="00773540" w:rsidRPr="00F5236F" w:rsidRDefault="00773540" w:rsidP="00286DCE">
            <w:pPr>
              <w:jc w:val="center"/>
              <w:rPr>
                <w:ins w:id="3714" w:author="智誠 楊" w:date="2021-05-07T13:49:00Z"/>
                <w:rFonts w:ascii="標楷體" w:eastAsia="標楷體" w:hAnsi="標楷體"/>
              </w:rPr>
            </w:pPr>
            <w:ins w:id="3715" w:author="智誠 楊" w:date="2021-05-07T13:49:00Z">
              <w:r>
                <w:rPr>
                  <w:rFonts w:ascii="標楷體" w:eastAsia="標楷體" w:hAnsi="標楷體" w:hint="eastAsia"/>
                  <w:lang w:eastAsia="zh-HK"/>
                </w:rPr>
                <w:t>功能說明</w:t>
              </w:r>
            </w:ins>
          </w:p>
        </w:tc>
      </w:tr>
      <w:tr w:rsidR="00773540" w:rsidRPr="00F5236F" w14:paraId="5F8E2680" w14:textId="77777777" w:rsidTr="00286DCE">
        <w:trPr>
          <w:ins w:id="3716" w:author="智誠 楊" w:date="2021-05-07T13:49:00Z"/>
        </w:trPr>
        <w:tc>
          <w:tcPr>
            <w:tcW w:w="851" w:type="dxa"/>
          </w:tcPr>
          <w:p w14:paraId="2A9B72A6" w14:textId="77777777" w:rsidR="00773540" w:rsidRPr="00F5236F" w:rsidRDefault="00773540" w:rsidP="00286DCE">
            <w:pPr>
              <w:jc w:val="center"/>
              <w:rPr>
                <w:ins w:id="3717" w:author="智誠 楊" w:date="2021-05-07T13:49:00Z"/>
                <w:rFonts w:ascii="標楷體" w:eastAsia="標楷體" w:hAnsi="標楷體"/>
                <w:lang w:eastAsia="zh-HK"/>
              </w:rPr>
            </w:pPr>
            <w:ins w:id="3718" w:author="智誠 楊" w:date="2021-05-07T13:49:00Z">
              <w:r>
                <w:rPr>
                  <w:rFonts w:ascii="標楷體" w:eastAsia="標楷體" w:hAnsi="標楷體" w:hint="eastAsia"/>
                </w:rPr>
                <w:t>1</w:t>
              </w:r>
            </w:ins>
          </w:p>
        </w:tc>
        <w:tc>
          <w:tcPr>
            <w:tcW w:w="2126" w:type="dxa"/>
          </w:tcPr>
          <w:p w14:paraId="288A2053" w14:textId="77777777" w:rsidR="00773540" w:rsidRDefault="00773540" w:rsidP="00286DCE">
            <w:pPr>
              <w:rPr>
                <w:ins w:id="3719" w:author="智誠 楊" w:date="2021-05-07T13:49:00Z"/>
                <w:rFonts w:ascii="標楷體" w:eastAsia="標楷體" w:hAnsi="標楷體"/>
                <w:lang w:eastAsia="zh-HK"/>
              </w:rPr>
            </w:pPr>
            <w:ins w:id="3720" w:author="智誠 楊" w:date="2021-05-07T13:49:00Z">
              <w:r>
                <w:rPr>
                  <w:rFonts w:ascii="標楷體" w:eastAsia="標楷體" w:hAnsi="標楷體" w:hint="eastAsia"/>
                  <w:lang w:eastAsia="zh-HK"/>
                </w:rPr>
                <w:t>查詢</w:t>
              </w:r>
            </w:ins>
          </w:p>
        </w:tc>
        <w:tc>
          <w:tcPr>
            <w:tcW w:w="7033" w:type="dxa"/>
          </w:tcPr>
          <w:p w14:paraId="5606D7B5" w14:textId="77777777" w:rsidR="00773540" w:rsidRDefault="00773540" w:rsidP="00286DCE">
            <w:pPr>
              <w:rPr>
                <w:ins w:id="3721" w:author="智誠 楊" w:date="2021-05-07T13:49:00Z"/>
                <w:rFonts w:ascii="標楷體" w:eastAsia="標楷體" w:hAnsi="標楷體"/>
                <w:lang w:eastAsia="zh-HK"/>
              </w:rPr>
            </w:pPr>
            <w:ins w:id="3722" w:author="智誠 楊" w:date="2021-05-07T13:49:00Z">
              <w:r>
                <w:rPr>
                  <w:rFonts w:ascii="標楷體" w:eastAsia="標楷體" w:hAnsi="標楷體" w:hint="eastAsia"/>
                  <w:lang w:eastAsia="zh-HK"/>
                </w:rPr>
                <w:t>依據輸入條件查詢資料</w:t>
              </w:r>
            </w:ins>
          </w:p>
        </w:tc>
      </w:tr>
      <w:tr w:rsidR="00773540" w:rsidRPr="00F5236F" w14:paraId="1CC557FC" w14:textId="77777777" w:rsidTr="00286DCE">
        <w:trPr>
          <w:ins w:id="3723" w:author="智誠 楊" w:date="2021-05-07T13:49:00Z"/>
        </w:trPr>
        <w:tc>
          <w:tcPr>
            <w:tcW w:w="851" w:type="dxa"/>
          </w:tcPr>
          <w:p w14:paraId="6B67DDFB" w14:textId="77777777" w:rsidR="00773540" w:rsidRDefault="00773540" w:rsidP="00286DCE">
            <w:pPr>
              <w:jc w:val="center"/>
              <w:rPr>
                <w:ins w:id="3724" w:author="智誠 楊" w:date="2021-05-07T13:49:00Z"/>
                <w:rFonts w:ascii="標楷體" w:eastAsia="標楷體" w:hAnsi="標楷體"/>
              </w:rPr>
            </w:pPr>
            <w:ins w:id="3725" w:author="智誠 楊" w:date="2021-05-07T13:49:00Z">
              <w:r>
                <w:rPr>
                  <w:rFonts w:ascii="標楷體" w:eastAsia="標楷體" w:hAnsi="標楷體" w:hint="eastAsia"/>
                </w:rPr>
                <w:t>2</w:t>
              </w:r>
            </w:ins>
          </w:p>
        </w:tc>
        <w:tc>
          <w:tcPr>
            <w:tcW w:w="2126" w:type="dxa"/>
          </w:tcPr>
          <w:p w14:paraId="0ABBCC17" w14:textId="77777777" w:rsidR="00773540" w:rsidRDefault="00773540" w:rsidP="00286DCE">
            <w:pPr>
              <w:rPr>
                <w:ins w:id="3726" w:author="智誠 楊" w:date="2021-05-07T13:49:00Z"/>
                <w:rFonts w:ascii="標楷體" w:eastAsia="標楷體" w:hAnsi="標楷體"/>
                <w:lang w:eastAsia="zh-HK"/>
              </w:rPr>
            </w:pPr>
            <w:ins w:id="3727" w:author="智誠 楊" w:date="2021-05-07T13:49:00Z">
              <w:r>
                <w:rPr>
                  <w:rFonts w:ascii="標楷體" w:eastAsia="標楷體" w:hAnsi="標楷體" w:hint="eastAsia"/>
                  <w:lang w:eastAsia="zh-HK"/>
                </w:rPr>
                <w:t>離開</w:t>
              </w:r>
            </w:ins>
          </w:p>
        </w:tc>
        <w:tc>
          <w:tcPr>
            <w:tcW w:w="7033" w:type="dxa"/>
          </w:tcPr>
          <w:p w14:paraId="61914307" w14:textId="77777777" w:rsidR="00773540" w:rsidRDefault="00773540" w:rsidP="00286DCE">
            <w:pPr>
              <w:rPr>
                <w:ins w:id="3728" w:author="智誠 楊" w:date="2021-05-07T13:49:00Z"/>
                <w:rFonts w:ascii="標楷體" w:eastAsia="標楷體" w:hAnsi="標楷體"/>
                <w:lang w:eastAsia="zh-HK"/>
              </w:rPr>
            </w:pPr>
            <w:ins w:id="3729" w:author="智誠 楊" w:date="2021-05-07T13:49:00Z">
              <w:r>
                <w:rPr>
                  <w:rFonts w:ascii="標楷體" w:eastAsia="標楷體" w:hAnsi="標楷體" w:hint="eastAsia"/>
                  <w:lang w:eastAsia="zh-HK"/>
                </w:rPr>
                <w:t>關閉此查詢畫面</w:t>
              </w:r>
            </w:ins>
          </w:p>
        </w:tc>
      </w:tr>
      <w:tr w:rsidR="00773540" w:rsidRPr="00F5236F" w14:paraId="375881B3" w14:textId="77777777" w:rsidTr="00286DCE">
        <w:trPr>
          <w:ins w:id="3730" w:author="智誠 楊" w:date="2021-05-07T13:49:00Z"/>
        </w:trPr>
        <w:tc>
          <w:tcPr>
            <w:tcW w:w="851" w:type="dxa"/>
          </w:tcPr>
          <w:p w14:paraId="59CD1C5D" w14:textId="77777777" w:rsidR="00773540" w:rsidRDefault="00773540" w:rsidP="00286DCE">
            <w:pPr>
              <w:jc w:val="center"/>
              <w:rPr>
                <w:ins w:id="3731" w:author="智誠 楊" w:date="2021-05-07T13:49:00Z"/>
                <w:rFonts w:ascii="標楷體" w:eastAsia="標楷體" w:hAnsi="標楷體"/>
              </w:rPr>
            </w:pPr>
            <w:ins w:id="3732" w:author="智誠 楊" w:date="2021-05-07T13:49:00Z">
              <w:r>
                <w:rPr>
                  <w:rFonts w:ascii="標楷體" w:eastAsia="標楷體" w:hAnsi="標楷體" w:hint="eastAsia"/>
                </w:rPr>
                <w:t>3</w:t>
              </w:r>
            </w:ins>
          </w:p>
        </w:tc>
        <w:tc>
          <w:tcPr>
            <w:tcW w:w="2126" w:type="dxa"/>
          </w:tcPr>
          <w:p w14:paraId="2CC5F002" w14:textId="77777777" w:rsidR="00773540" w:rsidRDefault="00773540" w:rsidP="00286DCE">
            <w:pPr>
              <w:rPr>
                <w:ins w:id="3733" w:author="智誠 楊" w:date="2021-05-07T13:49:00Z"/>
                <w:rFonts w:ascii="標楷體" w:eastAsia="標楷體" w:hAnsi="標楷體"/>
                <w:lang w:eastAsia="zh-HK"/>
              </w:rPr>
            </w:pPr>
            <w:ins w:id="3734" w:author="智誠 楊" w:date="2021-05-07T13:49:00Z">
              <w:r>
                <w:rPr>
                  <w:rFonts w:ascii="標楷體" w:eastAsia="標楷體" w:hAnsi="標楷體" w:hint="eastAsia"/>
                  <w:lang w:eastAsia="zh-HK"/>
                </w:rPr>
                <w:t>隱</w:t>
              </w:r>
              <w:r>
                <w:rPr>
                  <w:rFonts w:ascii="標楷體" w:eastAsia="標楷體" w:hAnsi="標楷體" w:hint="eastAsia"/>
                </w:rPr>
                <w:t>藏/</w:t>
              </w:r>
              <w:r>
                <w:rPr>
                  <w:rFonts w:ascii="標楷體" w:eastAsia="標楷體" w:hAnsi="標楷體" w:hint="eastAsia"/>
                  <w:lang w:eastAsia="zh-HK"/>
                </w:rPr>
                <w:t>顯示</w:t>
              </w:r>
            </w:ins>
          </w:p>
        </w:tc>
        <w:tc>
          <w:tcPr>
            <w:tcW w:w="7033" w:type="dxa"/>
          </w:tcPr>
          <w:p w14:paraId="4095367F" w14:textId="77777777" w:rsidR="00773540" w:rsidRDefault="00773540" w:rsidP="00286DCE">
            <w:pPr>
              <w:rPr>
                <w:ins w:id="3735" w:author="智誠 楊" w:date="2021-05-07T13:49:00Z"/>
                <w:rFonts w:ascii="標楷體" w:eastAsia="標楷體" w:hAnsi="標楷體"/>
                <w:lang w:eastAsia="zh-HK"/>
              </w:rPr>
            </w:pPr>
            <w:ins w:id="3736" w:author="智誠 楊" w:date="2021-05-07T13:49:00Z">
              <w:r>
                <w:rPr>
                  <w:rFonts w:ascii="標楷體" w:eastAsia="標楷體" w:hAnsi="標楷體" w:hint="eastAsia"/>
                  <w:lang w:eastAsia="zh-HK"/>
                </w:rPr>
                <w:t>輸入條件切換隱</w:t>
              </w:r>
              <w:r>
                <w:rPr>
                  <w:rFonts w:ascii="標楷體" w:eastAsia="標楷體" w:hAnsi="標楷體" w:hint="eastAsia"/>
                </w:rPr>
                <w:t>藏</w:t>
              </w:r>
              <w:r>
                <w:rPr>
                  <w:rFonts w:ascii="標楷體" w:eastAsia="標楷體" w:hAnsi="標楷體" w:hint="eastAsia"/>
                  <w:lang w:eastAsia="zh-HK"/>
                </w:rPr>
                <w:t>及顯示</w:t>
              </w:r>
            </w:ins>
          </w:p>
        </w:tc>
      </w:tr>
    </w:tbl>
    <w:p w14:paraId="4B373FE4" w14:textId="77777777" w:rsidR="00773540" w:rsidRDefault="00773540">
      <w:pPr>
        <w:pStyle w:val="a"/>
        <w:numPr>
          <w:ilvl w:val="0"/>
          <w:numId w:val="0"/>
        </w:numPr>
        <w:rPr>
          <w:ins w:id="3737" w:author="智誠 楊" w:date="2021-05-07T13:49:00Z"/>
        </w:rPr>
        <w:pPrChange w:id="3738" w:author="智誠 楊" w:date="2021-05-07T16:36:00Z">
          <w:pPr>
            <w:pStyle w:val="a"/>
            <w:numPr>
              <w:numId w:val="0"/>
            </w:numPr>
            <w:ind w:left="1330" w:firstLine="0"/>
          </w:pPr>
        </w:pPrChange>
      </w:pPr>
    </w:p>
    <w:p w14:paraId="219AF0F6" w14:textId="77777777" w:rsidR="00773540" w:rsidRDefault="00773540" w:rsidP="00B010CD">
      <w:pPr>
        <w:pStyle w:val="a"/>
        <w:rPr>
          <w:ins w:id="3739" w:author="智誠 楊" w:date="2021-05-07T13:49:00Z"/>
        </w:rPr>
      </w:pPr>
      <w:ins w:id="3740" w:author="智誠 楊" w:date="2021-05-07T13:49:00Z">
        <w:r>
          <w:t>輸入畫面資料說明</w:t>
        </w:r>
      </w:ins>
    </w:p>
    <w:p w14:paraId="501ACCC2" w14:textId="77777777" w:rsidR="00773540" w:rsidRPr="00583AF3" w:rsidRDefault="00773540" w:rsidP="00773540">
      <w:pPr>
        <w:rPr>
          <w:ins w:id="3741" w:author="智誠 楊" w:date="2021-05-07T13:49:00Z"/>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Change w:id="3742" w:author="智誠 楊" w:date="2021-05-07T14:00:00Z">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PrChange>
      </w:tblPr>
      <w:tblGrid>
        <w:gridCol w:w="567"/>
        <w:gridCol w:w="1733"/>
        <w:gridCol w:w="709"/>
        <w:gridCol w:w="992"/>
        <w:gridCol w:w="1083"/>
        <w:gridCol w:w="675"/>
        <w:gridCol w:w="696"/>
        <w:gridCol w:w="3529"/>
        <w:tblGridChange w:id="3743">
          <w:tblGrid>
            <w:gridCol w:w="567"/>
            <w:gridCol w:w="1551"/>
            <w:gridCol w:w="696"/>
            <w:gridCol w:w="1187"/>
            <w:gridCol w:w="1083"/>
            <w:gridCol w:w="675"/>
            <w:gridCol w:w="696"/>
            <w:gridCol w:w="3529"/>
          </w:tblGrid>
        </w:tblGridChange>
      </w:tblGrid>
      <w:tr w:rsidR="00773540" w:rsidRPr="00362205" w14:paraId="0E12AB40" w14:textId="77777777" w:rsidTr="006D0EE3">
        <w:trPr>
          <w:trHeight w:val="388"/>
          <w:jc w:val="center"/>
          <w:ins w:id="3744" w:author="智誠 楊" w:date="2021-05-07T13:49:00Z"/>
          <w:trPrChange w:id="3745" w:author="智誠 楊" w:date="2021-05-07T14:00:00Z">
            <w:trPr>
              <w:trHeight w:val="388"/>
              <w:jc w:val="center"/>
            </w:trPr>
          </w:trPrChange>
        </w:trPr>
        <w:tc>
          <w:tcPr>
            <w:tcW w:w="567" w:type="dxa"/>
            <w:vMerge w:val="restart"/>
            <w:shd w:val="clear" w:color="auto" w:fill="D9D9D9" w:themeFill="background1" w:themeFillShade="D9"/>
            <w:tcPrChange w:id="3746" w:author="智誠 楊" w:date="2021-05-07T14:00:00Z">
              <w:tcPr>
                <w:tcW w:w="567" w:type="dxa"/>
                <w:vMerge w:val="restart"/>
                <w:shd w:val="clear" w:color="auto" w:fill="D9D9D9" w:themeFill="background1" w:themeFillShade="D9"/>
              </w:tcPr>
            </w:tcPrChange>
          </w:tcPr>
          <w:p w14:paraId="2F2DFB94" w14:textId="77777777" w:rsidR="00773540" w:rsidRPr="00362205" w:rsidRDefault="00773540" w:rsidP="00286DCE">
            <w:pPr>
              <w:rPr>
                <w:ins w:id="3747" w:author="智誠 楊" w:date="2021-05-07T13:49:00Z"/>
                <w:rFonts w:ascii="標楷體" w:eastAsia="標楷體" w:hAnsi="標楷體"/>
              </w:rPr>
            </w:pPr>
            <w:ins w:id="3748" w:author="智誠 楊" w:date="2021-05-07T13:49:00Z">
              <w:r w:rsidRPr="00362205">
                <w:rPr>
                  <w:rFonts w:ascii="標楷體" w:eastAsia="標楷體" w:hAnsi="標楷體"/>
                </w:rPr>
                <w:t>序號</w:t>
              </w:r>
            </w:ins>
          </w:p>
        </w:tc>
        <w:tc>
          <w:tcPr>
            <w:tcW w:w="1733" w:type="dxa"/>
            <w:vMerge w:val="restart"/>
            <w:shd w:val="clear" w:color="auto" w:fill="D9D9D9" w:themeFill="background1" w:themeFillShade="D9"/>
            <w:tcPrChange w:id="3749" w:author="智誠 楊" w:date="2021-05-07T14:00:00Z">
              <w:tcPr>
                <w:tcW w:w="1551" w:type="dxa"/>
                <w:vMerge w:val="restart"/>
                <w:shd w:val="clear" w:color="auto" w:fill="D9D9D9" w:themeFill="background1" w:themeFillShade="D9"/>
              </w:tcPr>
            </w:tcPrChange>
          </w:tcPr>
          <w:p w14:paraId="12193316" w14:textId="77777777" w:rsidR="00773540" w:rsidRPr="00362205" w:rsidRDefault="00773540" w:rsidP="00286DCE">
            <w:pPr>
              <w:rPr>
                <w:ins w:id="3750" w:author="智誠 楊" w:date="2021-05-07T13:49:00Z"/>
                <w:rFonts w:ascii="標楷體" w:eastAsia="標楷體" w:hAnsi="標楷體"/>
              </w:rPr>
            </w:pPr>
            <w:ins w:id="3751" w:author="智誠 楊" w:date="2021-05-07T13:49:00Z">
              <w:r w:rsidRPr="00362205">
                <w:rPr>
                  <w:rFonts w:ascii="標楷體" w:eastAsia="標楷體" w:hAnsi="標楷體"/>
                </w:rPr>
                <w:t>欄位</w:t>
              </w:r>
            </w:ins>
          </w:p>
        </w:tc>
        <w:tc>
          <w:tcPr>
            <w:tcW w:w="4155" w:type="dxa"/>
            <w:gridSpan w:val="5"/>
            <w:shd w:val="clear" w:color="auto" w:fill="D9D9D9" w:themeFill="background1" w:themeFillShade="D9"/>
            <w:tcPrChange w:id="3752" w:author="智誠 楊" w:date="2021-05-07T14:00:00Z">
              <w:tcPr>
                <w:tcW w:w="4337" w:type="dxa"/>
                <w:gridSpan w:val="5"/>
                <w:shd w:val="clear" w:color="auto" w:fill="D9D9D9" w:themeFill="background1" w:themeFillShade="D9"/>
              </w:tcPr>
            </w:tcPrChange>
          </w:tcPr>
          <w:p w14:paraId="6BC9900E" w14:textId="77777777" w:rsidR="00773540" w:rsidRPr="00362205" w:rsidRDefault="00773540" w:rsidP="00286DCE">
            <w:pPr>
              <w:jc w:val="center"/>
              <w:rPr>
                <w:ins w:id="3753" w:author="智誠 楊" w:date="2021-05-07T13:49:00Z"/>
                <w:rFonts w:ascii="標楷體" w:eastAsia="標楷體" w:hAnsi="標楷體"/>
              </w:rPr>
            </w:pPr>
            <w:ins w:id="3754" w:author="智誠 楊" w:date="2021-05-07T13:49:00Z">
              <w:r w:rsidRPr="00362205">
                <w:rPr>
                  <w:rFonts w:ascii="標楷體" w:eastAsia="標楷體" w:hAnsi="標楷體"/>
                </w:rPr>
                <w:t>說明</w:t>
              </w:r>
            </w:ins>
          </w:p>
        </w:tc>
        <w:tc>
          <w:tcPr>
            <w:tcW w:w="3529" w:type="dxa"/>
            <w:vMerge w:val="restart"/>
            <w:shd w:val="clear" w:color="auto" w:fill="D9D9D9" w:themeFill="background1" w:themeFillShade="D9"/>
            <w:tcPrChange w:id="3755" w:author="智誠 楊" w:date="2021-05-07T14:00:00Z">
              <w:tcPr>
                <w:tcW w:w="3529" w:type="dxa"/>
                <w:vMerge w:val="restart"/>
                <w:shd w:val="clear" w:color="auto" w:fill="D9D9D9" w:themeFill="background1" w:themeFillShade="D9"/>
              </w:tcPr>
            </w:tcPrChange>
          </w:tcPr>
          <w:p w14:paraId="2EA86AB7" w14:textId="77777777" w:rsidR="00773540" w:rsidRPr="00362205" w:rsidRDefault="00773540" w:rsidP="00286DCE">
            <w:pPr>
              <w:rPr>
                <w:ins w:id="3756" w:author="智誠 楊" w:date="2021-05-07T13:49:00Z"/>
                <w:rFonts w:ascii="標楷體" w:eastAsia="標楷體" w:hAnsi="標楷體"/>
              </w:rPr>
            </w:pPr>
            <w:ins w:id="3757" w:author="智誠 楊" w:date="2021-05-07T13:49:00Z">
              <w:r w:rsidRPr="00362205">
                <w:rPr>
                  <w:rFonts w:ascii="標楷體" w:eastAsia="標楷體" w:hAnsi="標楷體"/>
                </w:rPr>
                <w:t>處理邏輯及注意事項</w:t>
              </w:r>
            </w:ins>
          </w:p>
        </w:tc>
      </w:tr>
      <w:tr w:rsidR="00773540" w:rsidRPr="00362205" w14:paraId="7133AC68" w14:textId="77777777" w:rsidTr="006D0EE3">
        <w:trPr>
          <w:trHeight w:val="244"/>
          <w:jc w:val="center"/>
          <w:ins w:id="3758" w:author="智誠 楊" w:date="2021-05-07T13:49:00Z"/>
          <w:trPrChange w:id="3759" w:author="智誠 楊" w:date="2021-05-07T14:01:00Z">
            <w:trPr>
              <w:trHeight w:val="244"/>
              <w:jc w:val="center"/>
            </w:trPr>
          </w:trPrChange>
        </w:trPr>
        <w:tc>
          <w:tcPr>
            <w:tcW w:w="567" w:type="dxa"/>
            <w:vMerge/>
            <w:shd w:val="clear" w:color="auto" w:fill="D9D9D9" w:themeFill="background1" w:themeFillShade="D9"/>
            <w:tcPrChange w:id="3760" w:author="智誠 楊" w:date="2021-05-07T14:01:00Z">
              <w:tcPr>
                <w:tcW w:w="567" w:type="dxa"/>
                <w:vMerge/>
                <w:shd w:val="clear" w:color="auto" w:fill="D9D9D9" w:themeFill="background1" w:themeFillShade="D9"/>
              </w:tcPr>
            </w:tcPrChange>
          </w:tcPr>
          <w:p w14:paraId="7D4075A3" w14:textId="77777777" w:rsidR="00773540" w:rsidRPr="00362205" w:rsidRDefault="00773540" w:rsidP="00286DCE">
            <w:pPr>
              <w:rPr>
                <w:ins w:id="3761" w:author="智誠 楊" w:date="2021-05-07T13:49:00Z"/>
                <w:rFonts w:ascii="標楷體" w:eastAsia="標楷體" w:hAnsi="標楷體"/>
              </w:rPr>
            </w:pPr>
          </w:p>
        </w:tc>
        <w:tc>
          <w:tcPr>
            <w:tcW w:w="1733" w:type="dxa"/>
            <w:vMerge/>
            <w:shd w:val="clear" w:color="auto" w:fill="D9D9D9" w:themeFill="background1" w:themeFillShade="D9"/>
            <w:tcPrChange w:id="3762" w:author="智誠 楊" w:date="2021-05-07T14:01:00Z">
              <w:tcPr>
                <w:tcW w:w="1551" w:type="dxa"/>
                <w:vMerge/>
                <w:shd w:val="clear" w:color="auto" w:fill="D9D9D9" w:themeFill="background1" w:themeFillShade="D9"/>
              </w:tcPr>
            </w:tcPrChange>
          </w:tcPr>
          <w:p w14:paraId="2CEDE1AE" w14:textId="77777777" w:rsidR="00773540" w:rsidRPr="00362205" w:rsidRDefault="00773540" w:rsidP="00286DCE">
            <w:pPr>
              <w:rPr>
                <w:ins w:id="3763" w:author="智誠 楊" w:date="2021-05-07T13:49:00Z"/>
                <w:rFonts w:ascii="標楷體" w:eastAsia="標楷體" w:hAnsi="標楷體"/>
              </w:rPr>
            </w:pPr>
          </w:p>
        </w:tc>
        <w:tc>
          <w:tcPr>
            <w:tcW w:w="709" w:type="dxa"/>
            <w:shd w:val="clear" w:color="auto" w:fill="D9D9D9" w:themeFill="background1" w:themeFillShade="D9"/>
            <w:tcPrChange w:id="3764" w:author="智誠 楊" w:date="2021-05-07T14:01:00Z">
              <w:tcPr>
                <w:tcW w:w="696" w:type="dxa"/>
                <w:shd w:val="clear" w:color="auto" w:fill="D9D9D9" w:themeFill="background1" w:themeFillShade="D9"/>
              </w:tcPr>
            </w:tcPrChange>
          </w:tcPr>
          <w:p w14:paraId="3CF7A69B" w14:textId="77777777" w:rsidR="00773540" w:rsidRPr="00362205" w:rsidRDefault="00773540" w:rsidP="00286DCE">
            <w:pPr>
              <w:rPr>
                <w:ins w:id="3765" w:author="智誠 楊" w:date="2021-05-07T13:49:00Z"/>
                <w:rFonts w:ascii="標楷體" w:eastAsia="標楷體" w:hAnsi="標楷體"/>
              </w:rPr>
            </w:pPr>
            <w:ins w:id="3766" w:author="智誠 楊" w:date="2021-05-07T13:49:00Z">
              <w:r w:rsidRPr="004E09B8">
                <w:rPr>
                  <w:rFonts w:ascii="標楷體" w:eastAsia="標楷體" w:hAnsi="標楷體" w:hint="eastAsia"/>
                </w:rPr>
                <w:t>資料型態長度</w:t>
              </w:r>
            </w:ins>
          </w:p>
        </w:tc>
        <w:tc>
          <w:tcPr>
            <w:tcW w:w="992" w:type="dxa"/>
            <w:shd w:val="clear" w:color="auto" w:fill="D9D9D9" w:themeFill="background1" w:themeFillShade="D9"/>
            <w:tcPrChange w:id="3767" w:author="智誠 楊" w:date="2021-05-07T14:01:00Z">
              <w:tcPr>
                <w:tcW w:w="1187" w:type="dxa"/>
                <w:shd w:val="clear" w:color="auto" w:fill="D9D9D9" w:themeFill="background1" w:themeFillShade="D9"/>
              </w:tcPr>
            </w:tcPrChange>
          </w:tcPr>
          <w:p w14:paraId="03BF4C59" w14:textId="77777777" w:rsidR="00773540" w:rsidRPr="00362205" w:rsidRDefault="00773540" w:rsidP="00286DCE">
            <w:pPr>
              <w:rPr>
                <w:ins w:id="3768" w:author="智誠 楊" w:date="2021-05-07T13:49:00Z"/>
                <w:rFonts w:ascii="標楷體" w:eastAsia="標楷體" w:hAnsi="標楷體"/>
              </w:rPr>
            </w:pPr>
            <w:ins w:id="3769" w:author="智誠 楊" w:date="2021-05-07T13:49:00Z">
              <w:r w:rsidRPr="00362205">
                <w:rPr>
                  <w:rFonts w:ascii="標楷體" w:eastAsia="標楷體" w:hAnsi="標楷體"/>
                </w:rPr>
                <w:t>預設值</w:t>
              </w:r>
            </w:ins>
          </w:p>
        </w:tc>
        <w:tc>
          <w:tcPr>
            <w:tcW w:w="1083" w:type="dxa"/>
            <w:shd w:val="clear" w:color="auto" w:fill="D9D9D9" w:themeFill="background1" w:themeFillShade="D9"/>
            <w:tcPrChange w:id="3770" w:author="智誠 楊" w:date="2021-05-07T14:01:00Z">
              <w:tcPr>
                <w:tcW w:w="1083" w:type="dxa"/>
                <w:shd w:val="clear" w:color="auto" w:fill="D9D9D9" w:themeFill="background1" w:themeFillShade="D9"/>
              </w:tcPr>
            </w:tcPrChange>
          </w:tcPr>
          <w:p w14:paraId="5CE0A31C" w14:textId="77777777" w:rsidR="00773540" w:rsidRPr="00362205" w:rsidRDefault="00773540" w:rsidP="00286DCE">
            <w:pPr>
              <w:rPr>
                <w:ins w:id="3771" w:author="智誠 楊" w:date="2021-05-07T13:49:00Z"/>
                <w:rFonts w:ascii="標楷體" w:eastAsia="標楷體" w:hAnsi="標楷體"/>
              </w:rPr>
            </w:pPr>
            <w:ins w:id="3772" w:author="智誠 楊" w:date="2021-05-07T13:49:00Z">
              <w:r w:rsidRPr="00362205">
                <w:rPr>
                  <w:rFonts w:ascii="標楷體" w:eastAsia="標楷體" w:hAnsi="標楷體"/>
                </w:rPr>
                <w:t>選單內容</w:t>
              </w:r>
            </w:ins>
          </w:p>
        </w:tc>
        <w:tc>
          <w:tcPr>
            <w:tcW w:w="675" w:type="dxa"/>
            <w:shd w:val="clear" w:color="auto" w:fill="D9D9D9" w:themeFill="background1" w:themeFillShade="D9"/>
            <w:tcPrChange w:id="3773" w:author="智誠 楊" w:date="2021-05-07T14:01:00Z">
              <w:tcPr>
                <w:tcW w:w="675" w:type="dxa"/>
                <w:shd w:val="clear" w:color="auto" w:fill="D9D9D9" w:themeFill="background1" w:themeFillShade="D9"/>
              </w:tcPr>
            </w:tcPrChange>
          </w:tcPr>
          <w:p w14:paraId="30DE4C87" w14:textId="77777777" w:rsidR="00773540" w:rsidRPr="00362205" w:rsidRDefault="00773540" w:rsidP="00286DCE">
            <w:pPr>
              <w:rPr>
                <w:ins w:id="3774" w:author="智誠 楊" w:date="2021-05-07T13:49:00Z"/>
                <w:rFonts w:ascii="標楷體" w:eastAsia="標楷體" w:hAnsi="標楷體"/>
              </w:rPr>
            </w:pPr>
            <w:ins w:id="3775" w:author="智誠 楊" w:date="2021-05-07T13:49:00Z">
              <w:r w:rsidRPr="00362205">
                <w:rPr>
                  <w:rFonts w:ascii="標楷體" w:eastAsia="標楷體" w:hAnsi="標楷體"/>
                </w:rPr>
                <w:t>必填</w:t>
              </w:r>
            </w:ins>
          </w:p>
        </w:tc>
        <w:tc>
          <w:tcPr>
            <w:tcW w:w="696" w:type="dxa"/>
            <w:shd w:val="clear" w:color="auto" w:fill="D9D9D9" w:themeFill="background1" w:themeFillShade="D9"/>
            <w:tcPrChange w:id="3776" w:author="智誠 楊" w:date="2021-05-07T14:01:00Z">
              <w:tcPr>
                <w:tcW w:w="696" w:type="dxa"/>
                <w:shd w:val="clear" w:color="auto" w:fill="D9D9D9" w:themeFill="background1" w:themeFillShade="D9"/>
              </w:tcPr>
            </w:tcPrChange>
          </w:tcPr>
          <w:p w14:paraId="5B2AAB56" w14:textId="77777777" w:rsidR="00773540" w:rsidRPr="00362205" w:rsidRDefault="00773540" w:rsidP="00286DCE">
            <w:pPr>
              <w:rPr>
                <w:ins w:id="3777" w:author="智誠 楊" w:date="2021-05-07T13:49:00Z"/>
                <w:rFonts w:ascii="標楷體" w:eastAsia="標楷體" w:hAnsi="標楷體"/>
              </w:rPr>
            </w:pPr>
            <w:ins w:id="3778" w:author="智誠 楊" w:date="2021-05-07T13:49:00Z">
              <w:r w:rsidRPr="00362205">
                <w:rPr>
                  <w:rFonts w:ascii="標楷體" w:eastAsia="標楷體" w:hAnsi="標楷體"/>
                </w:rPr>
                <w:t>R/W</w:t>
              </w:r>
            </w:ins>
          </w:p>
        </w:tc>
        <w:tc>
          <w:tcPr>
            <w:tcW w:w="3529" w:type="dxa"/>
            <w:vMerge/>
            <w:shd w:val="clear" w:color="auto" w:fill="D9D9D9" w:themeFill="background1" w:themeFillShade="D9"/>
            <w:tcPrChange w:id="3779" w:author="智誠 楊" w:date="2021-05-07T14:01:00Z">
              <w:tcPr>
                <w:tcW w:w="3529" w:type="dxa"/>
                <w:vMerge/>
                <w:shd w:val="clear" w:color="auto" w:fill="D9D9D9" w:themeFill="background1" w:themeFillShade="D9"/>
              </w:tcPr>
            </w:tcPrChange>
          </w:tcPr>
          <w:p w14:paraId="0EFBE959" w14:textId="77777777" w:rsidR="00773540" w:rsidRPr="00362205" w:rsidRDefault="00773540" w:rsidP="00286DCE">
            <w:pPr>
              <w:rPr>
                <w:ins w:id="3780" w:author="智誠 楊" w:date="2021-05-07T13:49:00Z"/>
                <w:rFonts w:ascii="標楷體" w:eastAsia="標楷體" w:hAnsi="標楷體"/>
              </w:rPr>
            </w:pPr>
          </w:p>
        </w:tc>
      </w:tr>
      <w:tr w:rsidR="00773540" w:rsidRPr="00362205" w14:paraId="6B47766A" w14:textId="77777777" w:rsidTr="006D0EE3">
        <w:trPr>
          <w:trHeight w:val="244"/>
          <w:jc w:val="center"/>
          <w:ins w:id="3781" w:author="智誠 楊" w:date="2021-05-07T13:49:00Z"/>
          <w:trPrChange w:id="3782" w:author="智誠 楊" w:date="2021-05-07T14:01:00Z">
            <w:trPr>
              <w:trHeight w:val="244"/>
              <w:jc w:val="center"/>
            </w:trPr>
          </w:trPrChange>
        </w:trPr>
        <w:tc>
          <w:tcPr>
            <w:tcW w:w="567" w:type="dxa"/>
            <w:tcPrChange w:id="3783" w:author="智誠 楊" w:date="2021-05-07T14:01:00Z">
              <w:tcPr>
                <w:tcW w:w="567" w:type="dxa"/>
              </w:tcPr>
            </w:tcPrChange>
          </w:tcPr>
          <w:p w14:paraId="666A1102" w14:textId="77777777" w:rsidR="00773540" w:rsidRPr="00362205" w:rsidRDefault="00773540" w:rsidP="00286DCE">
            <w:pPr>
              <w:rPr>
                <w:ins w:id="3784" w:author="智誠 楊" w:date="2021-05-07T13:49:00Z"/>
                <w:rFonts w:ascii="標楷體" w:eastAsia="標楷體" w:hAnsi="標楷體"/>
              </w:rPr>
            </w:pPr>
            <w:ins w:id="3785" w:author="智誠 楊" w:date="2021-05-07T13:49:00Z">
              <w:r w:rsidRPr="00362205">
                <w:rPr>
                  <w:rFonts w:ascii="標楷體" w:eastAsia="標楷體" w:hAnsi="標楷體" w:hint="eastAsia"/>
                </w:rPr>
                <w:t>1.</w:t>
              </w:r>
            </w:ins>
          </w:p>
        </w:tc>
        <w:tc>
          <w:tcPr>
            <w:tcW w:w="1733" w:type="dxa"/>
            <w:tcPrChange w:id="3786" w:author="智誠 楊" w:date="2021-05-07T14:01:00Z">
              <w:tcPr>
                <w:tcW w:w="1551" w:type="dxa"/>
              </w:tcPr>
            </w:tcPrChange>
          </w:tcPr>
          <w:p w14:paraId="0E1B640E" w14:textId="6935D8F6" w:rsidR="00735107" w:rsidRPr="00362205" w:rsidRDefault="005A37F6" w:rsidP="00286DCE">
            <w:pPr>
              <w:rPr>
                <w:ins w:id="3787" w:author="智誠 楊" w:date="2021-05-07T13:49:00Z"/>
                <w:rFonts w:ascii="標楷體" w:eastAsia="標楷體" w:hAnsi="標楷體"/>
              </w:rPr>
            </w:pPr>
            <w:ins w:id="3788" w:author="智誠 楊" w:date="2021-05-07T14:00:00Z">
              <w:r>
                <w:rPr>
                  <w:rFonts w:ascii="標楷體" w:eastAsia="標楷體" w:hAnsi="標楷體" w:hint="eastAsia"/>
                </w:rPr>
                <w:t>入賬日期</w:t>
              </w:r>
            </w:ins>
            <w:ins w:id="3789" w:author="智誠 楊" w:date="2021-05-10T10:21:00Z">
              <w:r w:rsidR="00735107">
                <w:rPr>
                  <w:rFonts w:ascii="標楷體" w:eastAsia="標楷體" w:hAnsi="標楷體" w:hint="eastAsia"/>
                </w:rPr>
                <w:t>-起</w:t>
              </w:r>
            </w:ins>
          </w:p>
        </w:tc>
        <w:tc>
          <w:tcPr>
            <w:tcW w:w="709" w:type="dxa"/>
            <w:tcPrChange w:id="3790" w:author="智誠 楊" w:date="2021-05-07T14:01:00Z">
              <w:tcPr>
                <w:tcW w:w="696" w:type="dxa"/>
              </w:tcPr>
            </w:tcPrChange>
          </w:tcPr>
          <w:p w14:paraId="4BDA16E5" w14:textId="5A02DF38" w:rsidR="00773540" w:rsidRPr="00362205" w:rsidRDefault="006D0EE3" w:rsidP="00286DCE">
            <w:pPr>
              <w:rPr>
                <w:ins w:id="3791" w:author="智誠 楊" w:date="2021-05-07T13:49:00Z"/>
                <w:rFonts w:ascii="標楷體" w:eastAsia="標楷體" w:hAnsi="標楷體"/>
              </w:rPr>
            </w:pPr>
            <w:ins w:id="3792" w:author="智誠 楊" w:date="2021-05-07T14:00:00Z">
              <w:r>
                <w:rPr>
                  <w:rFonts w:ascii="標楷體" w:eastAsia="標楷體" w:hAnsi="標楷體" w:hint="eastAsia"/>
                </w:rPr>
                <w:t>7</w:t>
              </w:r>
            </w:ins>
          </w:p>
        </w:tc>
        <w:tc>
          <w:tcPr>
            <w:tcW w:w="992" w:type="dxa"/>
            <w:tcPrChange w:id="3793" w:author="智誠 楊" w:date="2021-05-07T14:01:00Z">
              <w:tcPr>
                <w:tcW w:w="1187" w:type="dxa"/>
              </w:tcPr>
            </w:tcPrChange>
          </w:tcPr>
          <w:p w14:paraId="08AD36AC" w14:textId="0668C6D3" w:rsidR="00773540" w:rsidRPr="00362205" w:rsidRDefault="006D0EE3" w:rsidP="00286DCE">
            <w:pPr>
              <w:rPr>
                <w:ins w:id="3794" w:author="智誠 楊" w:date="2021-05-07T13:49:00Z"/>
                <w:rFonts w:ascii="標楷體" w:eastAsia="標楷體" w:hAnsi="標楷體"/>
              </w:rPr>
            </w:pPr>
            <w:ins w:id="3795" w:author="智誠 楊" w:date="2021-05-07T14:01:00Z">
              <w:r>
                <w:rPr>
                  <w:rFonts w:ascii="標楷體" w:eastAsia="標楷體" w:hAnsi="標楷體" w:hint="eastAsia"/>
                </w:rPr>
                <w:t>會計日</w:t>
              </w:r>
            </w:ins>
          </w:p>
        </w:tc>
        <w:tc>
          <w:tcPr>
            <w:tcW w:w="1083" w:type="dxa"/>
            <w:tcPrChange w:id="3796" w:author="智誠 楊" w:date="2021-05-07T14:01:00Z">
              <w:tcPr>
                <w:tcW w:w="1083" w:type="dxa"/>
              </w:tcPr>
            </w:tcPrChange>
          </w:tcPr>
          <w:p w14:paraId="7817120A" w14:textId="77777777" w:rsidR="00773540" w:rsidRPr="00362205" w:rsidRDefault="00773540" w:rsidP="00286DCE">
            <w:pPr>
              <w:rPr>
                <w:ins w:id="3797" w:author="智誠 楊" w:date="2021-05-07T13:49:00Z"/>
                <w:rFonts w:ascii="標楷體" w:eastAsia="標楷體" w:hAnsi="標楷體"/>
              </w:rPr>
            </w:pPr>
          </w:p>
        </w:tc>
        <w:tc>
          <w:tcPr>
            <w:tcW w:w="675" w:type="dxa"/>
            <w:tcPrChange w:id="3798" w:author="智誠 楊" w:date="2021-05-07T14:01:00Z">
              <w:tcPr>
                <w:tcW w:w="675" w:type="dxa"/>
              </w:tcPr>
            </w:tcPrChange>
          </w:tcPr>
          <w:p w14:paraId="281BF442" w14:textId="66894CB2" w:rsidR="00773540" w:rsidRPr="00362205" w:rsidRDefault="006D0EE3" w:rsidP="00286DCE">
            <w:pPr>
              <w:rPr>
                <w:ins w:id="3799" w:author="智誠 楊" w:date="2021-05-07T13:49:00Z"/>
                <w:rFonts w:ascii="標楷體" w:eastAsia="標楷體" w:hAnsi="標楷體"/>
              </w:rPr>
            </w:pPr>
            <w:ins w:id="3800" w:author="智誠 楊" w:date="2021-05-07T14:01:00Z">
              <w:r>
                <w:rPr>
                  <w:rFonts w:ascii="標楷體" w:eastAsia="標楷體" w:hAnsi="標楷體" w:hint="eastAsia"/>
                </w:rPr>
                <w:t>V</w:t>
              </w:r>
            </w:ins>
          </w:p>
        </w:tc>
        <w:tc>
          <w:tcPr>
            <w:tcW w:w="696" w:type="dxa"/>
            <w:tcPrChange w:id="3801" w:author="智誠 楊" w:date="2021-05-07T14:01:00Z">
              <w:tcPr>
                <w:tcW w:w="696" w:type="dxa"/>
              </w:tcPr>
            </w:tcPrChange>
          </w:tcPr>
          <w:p w14:paraId="53764DBC" w14:textId="77777777" w:rsidR="00773540" w:rsidRPr="00362205" w:rsidRDefault="00773540" w:rsidP="00286DCE">
            <w:pPr>
              <w:jc w:val="center"/>
              <w:rPr>
                <w:ins w:id="3802" w:author="智誠 楊" w:date="2021-05-07T13:49:00Z"/>
                <w:rFonts w:ascii="標楷體" w:eastAsia="標楷體" w:hAnsi="標楷體"/>
              </w:rPr>
            </w:pPr>
            <w:ins w:id="3803" w:author="智誠 楊" w:date="2021-05-07T13:49:00Z">
              <w:r>
                <w:rPr>
                  <w:rFonts w:ascii="標楷體" w:eastAsia="標楷體" w:hAnsi="標楷體" w:hint="eastAsia"/>
                </w:rPr>
                <w:t>W</w:t>
              </w:r>
            </w:ins>
          </w:p>
        </w:tc>
        <w:tc>
          <w:tcPr>
            <w:tcW w:w="3529" w:type="dxa"/>
            <w:tcPrChange w:id="3804" w:author="智誠 楊" w:date="2021-05-07T14:01:00Z">
              <w:tcPr>
                <w:tcW w:w="3529" w:type="dxa"/>
              </w:tcPr>
            </w:tcPrChange>
          </w:tcPr>
          <w:p w14:paraId="7C910341" w14:textId="34C09003" w:rsidR="00773540" w:rsidRDefault="00773540" w:rsidP="00286DCE">
            <w:pPr>
              <w:rPr>
                <w:ins w:id="3805" w:author="智誠 楊" w:date="2021-05-07T13:49:00Z"/>
                <w:rFonts w:ascii="標楷體" w:eastAsia="標楷體" w:hAnsi="標楷體"/>
              </w:rPr>
            </w:pPr>
            <w:ins w:id="3806" w:author="智誠 楊" w:date="2021-05-07T13:49:00Z">
              <w:r>
                <w:rPr>
                  <w:rFonts w:ascii="標楷體" w:eastAsia="標楷體" w:hAnsi="標楷體" w:hint="eastAsia"/>
                </w:rPr>
                <w:t>1.</w:t>
              </w:r>
            </w:ins>
            <w:ins w:id="3807" w:author="智誠 楊" w:date="2021-05-07T14:01:00Z">
              <w:r w:rsidR="006D0EE3">
                <w:rPr>
                  <w:rFonts w:ascii="標楷體" w:eastAsia="標楷體" w:hAnsi="標楷體" w:hint="eastAsia"/>
                </w:rPr>
                <w:t>必須輸入</w:t>
              </w:r>
            </w:ins>
          </w:p>
          <w:p w14:paraId="32FFFE7A" w14:textId="77777777" w:rsidR="006D0EE3" w:rsidRDefault="00773540" w:rsidP="00286DCE">
            <w:pPr>
              <w:rPr>
                <w:ins w:id="3808" w:author="智誠 楊" w:date="2021-05-07T14:02:00Z"/>
                <w:rFonts w:ascii="標楷體" w:eastAsia="標楷體" w:hAnsi="標楷體"/>
                <w:lang w:eastAsia="zh-HK"/>
              </w:rPr>
            </w:pPr>
            <w:ins w:id="3809" w:author="智誠 楊" w:date="2021-05-07T13:49:00Z">
              <w:r>
                <w:rPr>
                  <w:rFonts w:ascii="標楷體" w:eastAsia="標楷體" w:hAnsi="標楷體" w:hint="eastAsia"/>
                </w:rPr>
                <w:t>2.</w:t>
              </w:r>
            </w:ins>
            <w:ins w:id="3810" w:author="智誠 楊" w:date="2021-05-07T14:01:00Z">
              <w:r w:rsidR="006D0EE3">
                <w:rPr>
                  <w:rFonts w:ascii="標楷體" w:eastAsia="標楷體" w:hAnsi="標楷體" w:hint="eastAsia"/>
                  <w:lang w:eastAsia="zh-HK"/>
                </w:rPr>
                <w:t>入賬日期起日不可大於會計</w:t>
              </w:r>
              <w:r w:rsidR="006D0EE3">
                <w:rPr>
                  <w:rFonts w:ascii="標楷體" w:eastAsia="標楷體" w:hAnsi="標楷體" w:hint="eastAsia"/>
                </w:rPr>
                <w:t xml:space="preserve"> </w:t>
              </w:r>
              <w:r w:rsidR="006D0EE3">
                <w:rPr>
                  <w:rFonts w:ascii="標楷體" w:eastAsia="標楷體" w:hAnsi="標楷體" w:hint="eastAsia"/>
                  <w:lang w:eastAsia="zh-HK"/>
                </w:rPr>
                <w:t xml:space="preserve">　</w:t>
              </w:r>
            </w:ins>
            <w:ins w:id="3811" w:author="智誠 楊" w:date="2021-05-07T14:02:00Z">
              <w:r w:rsidR="006D0EE3">
                <w:rPr>
                  <w:rFonts w:ascii="標楷體" w:eastAsia="標楷體" w:hAnsi="標楷體" w:hint="eastAsia"/>
                  <w:lang w:eastAsia="zh-HK"/>
                </w:rPr>
                <w:t xml:space="preserve">　</w:t>
              </w:r>
            </w:ins>
          </w:p>
          <w:p w14:paraId="6E780AA1" w14:textId="77777777" w:rsidR="00773540" w:rsidRDefault="006D0EE3" w:rsidP="00286DCE">
            <w:pPr>
              <w:rPr>
                <w:ins w:id="3812" w:author="智誠 楊" w:date="2021-05-12T14:22:00Z"/>
                <w:rFonts w:ascii="標楷體" w:eastAsia="標楷體" w:hAnsi="標楷體"/>
                <w:lang w:eastAsia="zh-HK"/>
              </w:rPr>
            </w:pPr>
            <w:ins w:id="3813" w:author="智誠 楊" w:date="2021-05-07T14:02:00Z">
              <w:r>
                <w:rPr>
                  <w:rFonts w:ascii="標楷體" w:eastAsia="標楷體" w:hAnsi="標楷體" w:hint="eastAsia"/>
                  <w:lang w:eastAsia="zh-HK"/>
                </w:rPr>
                <w:t xml:space="preserve">　</w:t>
              </w:r>
            </w:ins>
            <w:ins w:id="3814" w:author="智誠 楊" w:date="2021-05-07T14:01:00Z">
              <w:r>
                <w:rPr>
                  <w:rFonts w:ascii="標楷體" w:eastAsia="標楷體" w:hAnsi="標楷體" w:hint="eastAsia"/>
                  <w:lang w:eastAsia="zh-HK"/>
                </w:rPr>
                <w:t>日</w:t>
              </w:r>
            </w:ins>
          </w:p>
          <w:p w14:paraId="18977D05" w14:textId="77777777" w:rsidR="00205B3B" w:rsidRDefault="00205B3B" w:rsidP="00286DCE">
            <w:pPr>
              <w:rPr>
                <w:ins w:id="3815" w:author="智誠 楊" w:date="2021-05-12T14:22:00Z"/>
                <w:rFonts w:ascii="標楷體" w:eastAsia="標楷體" w:hAnsi="標楷體"/>
              </w:rPr>
            </w:pPr>
            <w:ins w:id="3816" w:author="智誠 楊" w:date="2021-05-12T14:22:00Z">
              <w:r>
                <w:rPr>
                  <w:rFonts w:ascii="標楷體" w:eastAsia="標楷體" w:hAnsi="標楷體" w:hint="eastAsia"/>
                </w:rPr>
                <w:t>3.</w:t>
              </w:r>
              <w:r>
                <w:rPr>
                  <w:rFonts w:ascii="標楷體" w:eastAsia="標楷體" w:hAnsi="標楷體" w:hint="eastAsia"/>
                  <w:lang w:eastAsia="zh-HK"/>
                </w:rPr>
                <w:t>檢查</w:t>
              </w:r>
              <w:r>
                <w:rPr>
                  <w:rFonts w:ascii="標楷體" w:eastAsia="標楷體" w:hAnsi="標楷體" w:hint="eastAsia"/>
                </w:rPr>
                <w:t>:</w:t>
              </w:r>
              <w:r>
                <w:t xml:space="preserve"> </w:t>
              </w:r>
              <w:r w:rsidRPr="00205B3B">
                <w:rPr>
                  <w:rFonts w:ascii="標楷體" w:eastAsia="標楷體" w:hAnsi="標楷體"/>
                </w:rPr>
                <w:t>V(7)A(4,0,#AcDateStart)</w:t>
              </w:r>
            </w:ins>
          </w:p>
          <w:p w14:paraId="6236CC46" w14:textId="0B3F5B1F" w:rsidR="00205B3B" w:rsidRPr="00362205" w:rsidRDefault="00205B3B" w:rsidP="00286DCE">
            <w:pPr>
              <w:rPr>
                <w:ins w:id="3817" w:author="智誠 楊" w:date="2021-05-07T13:49:00Z"/>
                <w:rFonts w:ascii="標楷體" w:eastAsia="標楷體" w:hAnsi="標楷體"/>
              </w:rPr>
            </w:pPr>
            <w:ins w:id="3818" w:author="智誠 楊" w:date="2021-05-12T14:22:00Z">
              <w:r w:rsidRPr="00205B3B">
                <w:rPr>
                  <w:rFonts w:ascii="標楷體" w:eastAsia="標楷體" w:hAnsi="標楷體"/>
                </w:rPr>
                <w:t>V(5,0000000,#DATE)</w:t>
              </w:r>
            </w:ins>
          </w:p>
        </w:tc>
      </w:tr>
      <w:tr w:rsidR="006D0EE3" w:rsidRPr="00362205" w14:paraId="0B744E26" w14:textId="77777777" w:rsidTr="006D0EE3">
        <w:trPr>
          <w:trHeight w:val="244"/>
          <w:jc w:val="center"/>
          <w:ins w:id="3819" w:author="智誠 楊" w:date="2021-05-07T14:00:00Z"/>
          <w:trPrChange w:id="3820" w:author="智誠 楊" w:date="2021-05-07T14:01:00Z">
            <w:trPr>
              <w:trHeight w:val="244"/>
              <w:jc w:val="center"/>
            </w:trPr>
          </w:trPrChange>
        </w:trPr>
        <w:tc>
          <w:tcPr>
            <w:tcW w:w="567" w:type="dxa"/>
            <w:tcPrChange w:id="3821" w:author="智誠 楊" w:date="2021-05-07T14:01:00Z">
              <w:tcPr>
                <w:tcW w:w="567" w:type="dxa"/>
              </w:tcPr>
            </w:tcPrChange>
          </w:tcPr>
          <w:p w14:paraId="786C7638" w14:textId="6EDF5D0E" w:rsidR="006D0EE3" w:rsidRPr="00362205" w:rsidRDefault="001D6BC6" w:rsidP="006D0EE3">
            <w:pPr>
              <w:rPr>
                <w:ins w:id="3822" w:author="智誠 楊" w:date="2021-05-07T14:00:00Z"/>
                <w:rFonts w:ascii="標楷體" w:eastAsia="標楷體" w:hAnsi="標楷體"/>
              </w:rPr>
            </w:pPr>
            <w:ins w:id="3823" w:author="智誠 楊" w:date="2021-05-08T15:48:00Z">
              <w:r>
                <w:rPr>
                  <w:rFonts w:ascii="標楷體" w:eastAsia="標楷體" w:hAnsi="標楷體" w:hint="eastAsia"/>
                </w:rPr>
                <w:t>2.</w:t>
              </w:r>
            </w:ins>
          </w:p>
        </w:tc>
        <w:tc>
          <w:tcPr>
            <w:tcW w:w="1733" w:type="dxa"/>
            <w:tcPrChange w:id="3824" w:author="智誠 楊" w:date="2021-05-07T14:01:00Z">
              <w:tcPr>
                <w:tcW w:w="1551" w:type="dxa"/>
              </w:tcPr>
            </w:tcPrChange>
          </w:tcPr>
          <w:p w14:paraId="7400356E" w14:textId="44BB08EE" w:rsidR="006D0EE3" w:rsidRDefault="006D0EE3" w:rsidP="006D0EE3">
            <w:pPr>
              <w:rPr>
                <w:ins w:id="3825" w:author="智誠 楊" w:date="2021-05-07T14:00:00Z"/>
                <w:rFonts w:ascii="標楷體" w:eastAsia="標楷體" w:hAnsi="標楷體"/>
              </w:rPr>
            </w:pPr>
            <w:ins w:id="3826" w:author="智誠 楊" w:date="2021-05-07T14:00:00Z">
              <w:r>
                <w:rPr>
                  <w:rFonts w:ascii="標楷體" w:eastAsia="標楷體" w:hAnsi="標楷體" w:hint="eastAsia"/>
                </w:rPr>
                <w:t>入賬日期</w:t>
              </w:r>
            </w:ins>
            <w:ins w:id="3827" w:author="智誠 楊" w:date="2021-05-10T10:21:00Z">
              <w:r w:rsidR="00735107">
                <w:rPr>
                  <w:rFonts w:ascii="標楷體" w:eastAsia="標楷體" w:hAnsi="標楷體" w:hint="eastAsia"/>
                </w:rPr>
                <w:t>-</w:t>
              </w:r>
            </w:ins>
            <w:ins w:id="3828" w:author="智誠 楊" w:date="2021-05-10T10:22:00Z">
              <w:r w:rsidR="00735107">
                <w:rPr>
                  <w:rFonts w:ascii="標楷體" w:eastAsia="標楷體" w:hAnsi="標楷體" w:hint="eastAsia"/>
                </w:rPr>
                <w:t>迄</w:t>
              </w:r>
            </w:ins>
          </w:p>
        </w:tc>
        <w:tc>
          <w:tcPr>
            <w:tcW w:w="709" w:type="dxa"/>
            <w:tcPrChange w:id="3829" w:author="智誠 楊" w:date="2021-05-07T14:01:00Z">
              <w:tcPr>
                <w:tcW w:w="696" w:type="dxa"/>
              </w:tcPr>
            </w:tcPrChange>
          </w:tcPr>
          <w:p w14:paraId="470EBD2A" w14:textId="7E3DF4E7" w:rsidR="006D0EE3" w:rsidRDefault="006D0EE3" w:rsidP="006D0EE3">
            <w:pPr>
              <w:rPr>
                <w:ins w:id="3830" w:author="智誠 楊" w:date="2021-05-07T14:00:00Z"/>
                <w:rFonts w:ascii="標楷體" w:eastAsia="標楷體" w:hAnsi="標楷體"/>
              </w:rPr>
            </w:pPr>
            <w:ins w:id="3831" w:author="智誠 楊" w:date="2021-05-07T14:00:00Z">
              <w:r>
                <w:rPr>
                  <w:rFonts w:ascii="標楷體" w:eastAsia="標楷體" w:hAnsi="標楷體" w:hint="eastAsia"/>
                </w:rPr>
                <w:t>7</w:t>
              </w:r>
            </w:ins>
          </w:p>
        </w:tc>
        <w:tc>
          <w:tcPr>
            <w:tcW w:w="992" w:type="dxa"/>
            <w:tcPrChange w:id="3832" w:author="智誠 楊" w:date="2021-05-07T14:01:00Z">
              <w:tcPr>
                <w:tcW w:w="1187" w:type="dxa"/>
              </w:tcPr>
            </w:tcPrChange>
          </w:tcPr>
          <w:p w14:paraId="1B7BC602" w14:textId="2D9FCF10" w:rsidR="006D0EE3" w:rsidRPr="00362205" w:rsidRDefault="006D0EE3" w:rsidP="006D0EE3">
            <w:pPr>
              <w:rPr>
                <w:ins w:id="3833" w:author="智誠 楊" w:date="2021-05-07T14:00:00Z"/>
                <w:rFonts w:ascii="標楷體" w:eastAsia="標楷體" w:hAnsi="標楷體"/>
              </w:rPr>
            </w:pPr>
            <w:ins w:id="3834" w:author="智誠 楊" w:date="2021-05-07T14:01:00Z">
              <w:r>
                <w:rPr>
                  <w:rFonts w:ascii="標楷體" w:eastAsia="標楷體" w:hAnsi="標楷體" w:hint="eastAsia"/>
                </w:rPr>
                <w:t>會計日</w:t>
              </w:r>
            </w:ins>
          </w:p>
        </w:tc>
        <w:tc>
          <w:tcPr>
            <w:tcW w:w="1083" w:type="dxa"/>
            <w:tcPrChange w:id="3835" w:author="智誠 楊" w:date="2021-05-07T14:01:00Z">
              <w:tcPr>
                <w:tcW w:w="1083" w:type="dxa"/>
              </w:tcPr>
            </w:tcPrChange>
          </w:tcPr>
          <w:p w14:paraId="7667F4B8" w14:textId="77777777" w:rsidR="006D0EE3" w:rsidRPr="00362205" w:rsidRDefault="006D0EE3" w:rsidP="006D0EE3">
            <w:pPr>
              <w:rPr>
                <w:ins w:id="3836" w:author="智誠 楊" w:date="2021-05-07T14:00:00Z"/>
                <w:rFonts w:ascii="標楷體" w:eastAsia="標楷體" w:hAnsi="標楷體"/>
              </w:rPr>
            </w:pPr>
          </w:p>
        </w:tc>
        <w:tc>
          <w:tcPr>
            <w:tcW w:w="675" w:type="dxa"/>
            <w:tcPrChange w:id="3837" w:author="智誠 楊" w:date="2021-05-07T14:01:00Z">
              <w:tcPr>
                <w:tcW w:w="675" w:type="dxa"/>
              </w:tcPr>
            </w:tcPrChange>
          </w:tcPr>
          <w:p w14:paraId="0D242751" w14:textId="4EFBA19F" w:rsidR="006D0EE3" w:rsidRPr="00362205" w:rsidRDefault="006D0EE3" w:rsidP="006D0EE3">
            <w:pPr>
              <w:rPr>
                <w:ins w:id="3838" w:author="智誠 楊" w:date="2021-05-07T14:00:00Z"/>
                <w:rFonts w:ascii="標楷體" w:eastAsia="標楷體" w:hAnsi="標楷體"/>
              </w:rPr>
            </w:pPr>
            <w:ins w:id="3839" w:author="智誠 楊" w:date="2021-05-07T14:01:00Z">
              <w:r>
                <w:rPr>
                  <w:rFonts w:ascii="標楷體" w:eastAsia="標楷體" w:hAnsi="標楷體" w:hint="eastAsia"/>
                </w:rPr>
                <w:t>V</w:t>
              </w:r>
            </w:ins>
          </w:p>
        </w:tc>
        <w:tc>
          <w:tcPr>
            <w:tcW w:w="696" w:type="dxa"/>
            <w:tcPrChange w:id="3840" w:author="智誠 楊" w:date="2021-05-07T14:01:00Z">
              <w:tcPr>
                <w:tcW w:w="696" w:type="dxa"/>
              </w:tcPr>
            </w:tcPrChange>
          </w:tcPr>
          <w:p w14:paraId="3F04F444" w14:textId="26741FBD" w:rsidR="006D0EE3" w:rsidRDefault="006D0EE3" w:rsidP="006D0EE3">
            <w:pPr>
              <w:jc w:val="center"/>
              <w:rPr>
                <w:ins w:id="3841" w:author="智誠 楊" w:date="2021-05-07T14:00:00Z"/>
                <w:rFonts w:ascii="標楷體" w:eastAsia="標楷體" w:hAnsi="標楷體"/>
              </w:rPr>
            </w:pPr>
            <w:ins w:id="3842" w:author="智誠 楊" w:date="2021-05-07T14:01:00Z">
              <w:r>
                <w:rPr>
                  <w:rFonts w:ascii="標楷體" w:eastAsia="標楷體" w:hAnsi="標楷體" w:hint="eastAsia"/>
                </w:rPr>
                <w:t>W</w:t>
              </w:r>
            </w:ins>
          </w:p>
        </w:tc>
        <w:tc>
          <w:tcPr>
            <w:tcW w:w="3529" w:type="dxa"/>
            <w:tcPrChange w:id="3843" w:author="智誠 楊" w:date="2021-05-07T14:01:00Z">
              <w:tcPr>
                <w:tcW w:w="3529" w:type="dxa"/>
              </w:tcPr>
            </w:tcPrChange>
          </w:tcPr>
          <w:p w14:paraId="4FF25A5E" w14:textId="5447E269" w:rsidR="006D0EE3" w:rsidRDefault="006D0EE3" w:rsidP="006D0EE3">
            <w:pPr>
              <w:rPr>
                <w:ins w:id="3844" w:author="智誠 楊" w:date="2021-05-07T14:01:00Z"/>
                <w:rFonts w:ascii="標楷體" w:eastAsia="標楷體" w:hAnsi="標楷體"/>
              </w:rPr>
            </w:pPr>
            <w:ins w:id="3845" w:author="智誠 楊" w:date="2021-05-07T14:01:00Z">
              <w:r>
                <w:rPr>
                  <w:rFonts w:ascii="標楷體" w:eastAsia="標楷體" w:hAnsi="標楷體" w:hint="eastAsia"/>
                </w:rPr>
                <w:t>1.</w:t>
              </w:r>
            </w:ins>
            <w:ins w:id="3846" w:author="智誠 楊" w:date="2021-05-07T14:02:00Z">
              <w:r>
                <w:rPr>
                  <w:rFonts w:ascii="標楷體" w:eastAsia="標楷體" w:hAnsi="標楷體" w:hint="eastAsia"/>
                  <w:lang w:eastAsia="zh-HK"/>
                </w:rPr>
                <w:t>必須輸入</w:t>
              </w:r>
            </w:ins>
          </w:p>
          <w:p w14:paraId="702B975C" w14:textId="15BCE451" w:rsidR="00E91DD4" w:rsidRDefault="006D0EE3">
            <w:pPr>
              <w:ind w:left="240" w:hangingChars="100" w:hanging="240"/>
              <w:rPr>
                <w:ins w:id="3847" w:author="智誠 楊" w:date="2021-05-10T10:34:00Z"/>
                <w:rFonts w:ascii="標楷體" w:eastAsia="標楷體" w:hAnsi="標楷體"/>
                <w:lang w:eastAsia="zh-HK"/>
              </w:rPr>
            </w:pPr>
            <w:ins w:id="3848" w:author="智誠 楊" w:date="2021-05-07T14:01:00Z">
              <w:r>
                <w:rPr>
                  <w:rFonts w:ascii="標楷體" w:eastAsia="標楷體" w:hAnsi="標楷體" w:hint="eastAsia"/>
                </w:rPr>
                <w:t>2.</w:t>
              </w:r>
            </w:ins>
            <w:ins w:id="3849" w:author="智誠 楊" w:date="2021-05-07T14:02:00Z">
              <w:r>
                <w:rPr>
                  <w:rFonts w:ascii="標楷體" w:eastAsia="標楷體" w:hAnsi="標楷體" w:hint="eastAsia"/>
                  <w:lang w:eastAsia="zh-HK"/>
                </w:rPr>
                <w:t>入賬日期迄日不可小於起日</w:t>
              </w:r>
            </w:ins>
          </w:p>
          <w:p w14:paraId="6FA0EDB3" w14:textId="77777777" w:rsidR="006D0EE3" w:rsidRDefault="00E91DD4">
            <w:pPr>
              <w:ind w:left="240" w:hangingChars="100" w:hanging="240"/>
              <w:rPr>
                <w:ins w:id="3850" w:author="智誠 楊" w:date="2021-05-12T14:22:00Z"/>
                <w:rFonts w:ascii="標楷體" w:eastAsia="標楷體" w:hAnsi="標楷體"/>
                <w:lang w:eastAsia="zh-HK"/>
              </w:rPr>
            </w:pPr>
            <w:ins w:id="3851" w:author="智誠 楊" w:date="2021-05-10T10:34:00Z">
              <w:r>
                <w:rPr>
                  <w:rFonts w:ascii="標楷體" w:eastAsia="標楷體" w:hAnsi="標楷體" w:hint="eastAsia"/>
                  <w:lang w:eastAsia="zh-HK"/>
                </w:rPr>
                <w:t>3</w:t>
              </w:r>
              <w:r>
                <w:rPr>
                  <w:rFonts w:ascii="標楷體" w:eastAsia="標楷體" w:hAnsi="標楷體"/>
                  <w:lang w:eastAsia="zh-HK"/>
                </w:rPr>
                <w:t>.</w:t>
              </w:r>
            </w:ins>
            <w:ins w:id="3852" w:author="智誠 楊" w:date="2021-05-07T14:03:00Z">
              <w:r w:rsidR="00A87C1B">
                <w:rPr>
                  <w:rFonts w:ascii="標楷體" w:eastAsia="標楷體" w:hAnsi="標楷體" w:hint="eastAsia"/>
                  <w:lang w:eastAsia="zh-HK"/>
                </w:rPr>
                <w:t>不可大於會計日</w:t>
              </w:r>
            </w:ins>
          </w:p>
          <w:p w14:paraId="61064CC3" w14:textId="77777777" w:rsidR="00205B3B" w:rsidRDefault="00205B3B">
            <w:pPr>
              <w:ind w:left="240" w:hangingChars="100" w:hanging="240"/>
              <w:rPr>
                <w:ins w:id="3853" w:author="智誠 楊" w:date="2021-05-12T14:22:00Z"/>
              </w:rPr>
            </w:pPr>
            <w:ins w:id="3854" w:author="智誠 楊" w:date="2021-05-12T14:22:00Z">
              <w:r>
                <w:rPr>
                  <w:rFonts w:ascii="標楷體" w:eastAsia="標楷體" w:hAnsi="標楷體" w:hint="eastAsia"/>
                </w:rPr>
                <w:t>4.</w:t>
              </w:r>
              <w:r>
                <w:rPr>
                  <w:rFonts w:ascii="標楷體" w:eastAsia="標楷體" w:hAnsi="標楷體" w:hint="eastAsia"/>
                  <w:lang w:eastAsia="zh-HK"/>
                </w:rPr>
                <w:t>檢查</w:t>
              </w:r>
              <w:r>
                <w:rPr>
                  <w:rFonts w:ascii="標楷體" w:eastAsia="標楷體" w:hAnsi="標楷體" w:hint="eastAsia"/>
                </w:rPr>
                <w:t>:</w:t>
              </w:r>
              <w:r>
                <w:t xml:space="preserve"> </w:t>
              </w:r>
            </w:ins>
          </w:p>
          <w:p w14:paraId="03943288" w14:textId="037600B8" w:rsidR="00205B3B" w:rsidRDefault="00205B3B">
            <w:pPr>
              <w:ind w:left="240" w:hangingChars="100" w:hanging="240"/>
              <w:rPr>
                <w:ins w:id="3855" w:author="智誠 楊" w:date="2021-05-12T14:22:00Z"/>
                <w:rFonts w:ascii="標楷體" w:eastAsia="標楷體" w:hAnsi="標楷體"/>
              </w:rPr>
            </w:pPr>
            <w:ins w:id="3856" w:author="智誠 楊" w:date="2021-05-12T14:22:00Z">
              <w:r w:rsidRPr="00205B3B">
                <w:rPr>
                  <w:rFonts w:ascii="標楷體" w:eastAsia="標楷體" w:hAnsi="標楷體"/>
                </w:rPr>
                <w:t>V(7)A(4,0,#AcDateEnd)</w:t>
              </w:r>
            </w:ins>
          </w:p>
          <w:p w14:paraId="3C1BA421" w14:textId="120FCF66" w:rsidR="00205B3B" w:rsidRDefault="00205B3B">
            <w:pPr>
              <w:ind w:left="240" w:hangingChars="100" w:hanging="240"/>
              <w:rPr>
                <w:ins w:id="3857" w:author="智誠 楊" w:date="2021-05-07T14:00:00Z"/>
                <w:rFonts w:ascii="標楷體" w:eastAsia="標楷體" w:hAnsi="標楷體"/>
              </w:rPr>
              <w:pPrChange w:id="3858" w:author="智誠 楊" w:date="2021-05-07T14:03:00Z">
                <w:pPr/>
              </w:pPrChange>
            </w:pPr>
            <w:ins w:id="3859" w:author="智誠 楊" w:date="2021-05-12T14:22:00Z">
              <w:r w:rsidRPr="00205B3B">
                <w:rPr>
                  <w:rFonts w:ascii="標楷體" w:eastAsia="標楷體" w:hAnsi="標楷體"/>
                </w:rPr>
                <w:t>V(5,#AcDateStart,#DATE)</w:t>
              </w:r>
            </w:ins>
          </w:p>
        </w:tc>
      </w:tr>
      <w:tr w:rsidR="006D0EE3" w:rsidRPr="00362205" w14:paraId="61C0AB65" w14:textId="77777777" w:rsidTr="006D0EE3">
        <w:trPr>
          <w:trHeight w:val="244"/>
          <w:jc w:val="center"/>
          <w:ins w:id="3860" w:author="智誠 楊" w:date="2021-05-07T13:49:00Z"/>
          <w:trPrChange w:id="3861" w:author="智誠 楊" w:date="2021-05-07T14:01:00Z">
            <w:trPr>
              <w:trHeight w:val="244"/>
              <w:jc w:val="center"/>
            </w:trPr>
          </w:trPrChange>
        </w:trPr>
        <w:tc>
          <w:tcPr>
            <w:tcW w:w="567" w:type="dxa"/>
            <w:tcPrChange w:id="3862" w:author="智誠 楊" w:date="2021-05-07T14:01:00Z">
              <w:tcPr>
                <w:tcW w:w="567" w:type="dxa"/>
              </w:tcPr>
            </w:tcPrChange>
          </w:tcPr>
          <w:p w14:paraId="2F96AA4F" w14:textId="1E88343C" w:rsidR="006D0EE3" w:rsidRPr="00362205" w:rsidRDefault="001D6BC6" w:rsidP="006D0EE3">
            <w:pPr>
              <w:rPr>
                <w:ins w:id="3863" w:author="智誠 楊" w:date="2021-05-07T13:49:00Z"/>
                <w:rFonts w:ascii="標楷體" w:eastAsia="標楷體" w:hAnsi="標楷體"/>
              </w:rPr>
            </w:pPr>
            <w:ins w:id="3864" w:author="智誠 楊" w:date="2021-05-08T15:48:00Z">
              <w:r>
                <w:rPr>
                  <w:rFonts w:ascii="標楷體" w:eastAsia="標楷體" w:hAnsi="標楷體" w:hint="eastAsia"/>
                </w:rPr>
                <w:t>3</w:t>
              </w:r>
            </w:ins>
            <w:ins w:id="3865" w:author="智誠 楊" w:date="2021-05-07T13:49:00Z">
              <w:r w:rsidR="006D0EE3">
                <w:rPr>
                  <w:rFonts w:ascii="標楷體" w:eastAsia="標楷體" w:hAnsi="標楷體" w:hint="eastAsia"/>
                </w:rPr>
                <w:t>.</w:t>
              </w:r>
            </w:ins>
          </w:p>
        </w:tc>
        <w:tc>
          <w:tcPr>
            <w:tcW w:w="1733" w:type="dxa"/>
            <w:tcPrChange w:id="3866" w:author="智誠 楊" w:date="2021-05-07T14:01:00Z">
              <w:tcPr>
                <w:tcW w:w="1551" w:type="dxa"/>
              </w:tcPr>
            </w:tcPrChange>
          </w:tcPr>
          <w:p w14:paraId="42105E75" w14:textId="77777777" w:rsidR="006D0EE3" w:rsidRDefault="006D0EE3" w:rsidP="006D0EE3">
            <w:pPr>
              <w:rPr>
                <w:ins w:id="3867" w:author="智誠 楊" w:date="2021-05-07T13:49:00Z"/>
                <w:rFonts w:ascii="標楷體" w:eastAsia="標楷體" w:hAnsi="標楷體"/>
              </w:rPr>
            </w:pPr>
            <w:ins w:id="3868" w:author="智誠 楊" w:date="2021-05-07T13:49:00Z">
              <w:r>
                <w:rPr>
                  <w:rFonts w:ascii="標楷體" w:eastAsia="標楷體" w:hAnsi="標楷體" w:hint="eastAsia"/>
                </w:rPr>
                <w:t>顯示方式</w:t>
              </w:r>
            </w:ins>
          </w:p>
        </w:tc>
        <w:tc>
          <w:tcPr>
            <w:tcW w:w="709" w:type="dxa"/>
            <w:tcPrChange w:id="3869" w:author="智誠 楊" w:date="2021-05-07T14:01:00Z">
              <w:tcPr>
                <w:tcW w:w="696" w:type="dxa"/>
              </w:tcPr>
            </w:tcPrChange>
          </w:tcPr>
          <w:p w14:paraId="09048C78" w14:textId="35C77669" w:rsidR="006D0EE3" w:rsidRDefault="006D0EE3" w:rsidP="006D0EE3">
            <w:pPr>
              <w:rPr>
                <w:ins w:id="3870" w:author="智誠 楊" w:date="2021-05-07T13:49:00Z"/>
                <w:rFonts w:ascii="標楷體" w:eastAsia="標楷體" w:hAnsi="標楷體"/>
              </w:rPr>
            </w:pPr>
            <w:ins w:id="3871" w:author="智誠 楊" w:date="2021-05-07T14:00:00Z">
              <w:r>
                <w:rPr>
                  <w:rFonts w:ascii="標楷體" w:eastAsia="標楷體" w:hAnsi="標楷體" w:hint="eastAsia"/>
                </w:rPr>
                <w:t>1</w:t>
              </w:r>
            </w:ins>
          </w:p>
        </w:tc>
        <w:tc>
          <w:tcPr>
            <w:tcW w:w="992" w:type="dxa"/>
            <w:tcPrChange w:id="3872" w:author="智誠 楊" w:date="2021-05-07T14:01:00Z">
              <w:tcPr>
                <w:tcW w:w="1187" w:type="dxa"/>
              </w:tcPr>
            </w:tcPrChange>
          </w:tcPr>
          <w:p w14:paraId="0E8D8288" w14:textId="77777777" w:rsidR="006D0EE3" w:rsidRPr="00362205" w:rsidRDefault="006D0EE3" w:rsidP="006D0EE3">
            <w:pPr>
              <w:rPr>
                <w:ins w:id="3873" w:author="智誠 楊" w:date="2021-05-07T13:49:00Z"/>
                <w:rFonts w:ascii="標楷體" w:eastAsia="標楷體" w:hAnsi="標楷體"/>
              </w:rPr>
            </w:pPr>
          </w:p>
        </w:tc>
        <w:tc>
          <w:tcPr>
            <w:tcW w:w="1083" w:type="dxa"/>
            <w:tcPrChange w:id="3874" w:author="智誠 楊" w:date="2021-05-07T14:01:00Z">
              <w:tcPr>
                <w:tcW w:w="1083" w:type="dxa"/>
              </w:tcPr>
            </w:tcPrChange>
          </w:tcPr>
          <w:p w14:paraId="65D551F4" w14:textId="77777777" w:rsidR="006D0EE3" w:rsidRDefault="006D0EE3" w:rsidP="006D0EE3">
            <w:pPr>
              <w:rPr>
                <w:ins w:id="3875" w:author="智誠 楊" w:date="2021-05-07T13:49:00Z"/>
                <w:rFonts w:ascii="標楷體" w:eastAsia="標楷體" w:hAnsi="標楷體"/>
                <w:lang w:eastAsia="zh-HK"/>
              </w:rPr>
            </w:pPr>
            <w:ins w:id="3876" w:author="智誠 楊" w:date="2021-05-07T13:49:00Z">
              <w:r>
                <w:rPr>
                  <w:rFonts w:ascii="標楷體" w:eastAsia="標楷體" w:hAnsi="標楷體" w:hint="eastAsia"/>
                </w:rPr>
                <w:t>0:</w:t>
              </w:r>
              <w:r>
                <w:rPr>
                  <w:rFonts w:ascii="標楷體" w:eastAsia="標楷體" w:hAnsi="標楷體" w:hint="eastAsia"/>
                  <w:lang w:eastAsia="zh-HK"/>
                </w:rPr>
                <w:t>瀏覽</w:t>
              </w:r>
            </w:ins>
          </w:p>
          <w:p w14:paraId="43B5E079" w14:textId="77777777" w:rsidR="006D0EE3" w:rsidRPr="00362205" w:rsidRDefault="006D0EE3" w:rsidP="006D0EE3">
            <w:pPr>
              <w:rPr>
                <w:ins w:id="3877" w:author="智誠 楊" w:date="2021-05-07T13:49:00Z"/>
                <w:rFonts w:ascii="標楷體" w:eastAsia="標楷體" w:hAnsi="標楷體"/>
              </w:rPr>
            </w:pPr>
            <w:ins w:id="3878" w:author="智誠 楊" w:date="2021-05-07T13:49:00Z">
              <w:r>
                <w:rPr>
                  <w:rFonts w:ascii="標楷體" w:eastAsia="標楷體" w:hAnsi="標楷體" w:hint="eastAsia"/>
                </w:rPr>
                <w:t>1:</w:t>
              </w:r>
              <w:r>
                <w:rPr>
                  <w:rFonts w:ascii="標楷體" w:eastAsia="標楷體" w:hAnsi="標楷體" w:hint="eastAsia"/>
                  <w:lang w:eastAsia="zh-HK"/>
                </w:rPr>
                <w:t>列印</w:t>
              </w:r>
            </w:ins>
          </w:p>
        </w:tc>
        <w:tc>
          <w:tcPr>
            <w:tcW w:w="675" w:type="dxa"/>
            <w:tcPrChange w:id="3879" w:author="智誠 楊" w:date="2021-05-07T14:01:00Z">
              <w:tcPr>
                <w:tcW w:w="675" w:type="dxa"/>
              </w:tcPr>
            </w:tcPrChange>
          </w:tcPr>
          <w:p w14:paraId="33714BD6" w14:textId="77777777" w:rsidR="006D0EE3" w:rsidRPr="00362205" w:rsidRDefault="006D0EE3" w:rsidP="006D0EE3">
            <w:pPr>
              <w:rPr>
                <w:ins w:id="3880" w:author="智誠 楊" w:date="2021-05-07T13:49:00Z"/>
                <w:rFonts w:ascii="標楷體" w:eastAsia="標楷體" w:hAnsi="標楷體"/>
              </w:rPr>
            </w:pPr>
            <w:ins w:id="3881" w:author="智誠 楊" w:date="2021-05-07T13:49:00Z">
              <w:r>
                <w:rPr>
                  <w:rFonts w:ascii="標楷體" w:eastAsia="標楷體" w:hAnsi="標楷體" w:hint="eastAsia"/>
                </w:rPr>
                <w:t>V</w:t>
              </w:r>
            </w:ins>
          </w:p>
        </w:tc>
        <w:tc>
          <w:tcPr>
            <w:tcW w:w="696" w:type="dxa"/>
            <w:tcPrChange w:id="3882" w:author="智誠 楊" w:date="2021-05-07T14:01:00Z">
              <w:tcPr>
                <w:tcW w:w="696" w:type="dxa"/>
              </w:tcPr>
            </w:tcPrChange>
          </w:tcPr>
          <w:p w14:paraId="1C772E55" w14:textId="77777777" w:rsidR="006D0EE3" w:rsidRPr="00362205" w:rsidRDefault="006D0EE3" w:rsidP="006D0EE3">
            <w:pPr>
              <w:jc w:val="center"/>
              <w:rPr>
                <w:ins w:id="3883" w:author="智誠 楊" w:date="2021-05-07T13:49:00Z"/>
                <w:rFonts w:ascii="標楷體" w:eastAsia="標楷體" w:hAnsi="標楷體"/>
              </w:rPr>
            </w:pPr>
            <w:ins w:id="3884" w:author="智誠 楊" w:date="2021-05-07T13:49:00Z">
              <w:r>
                <w:rPr>
                  <w:rFonts w:ascii="標楷體" w:eastAsia="標楷體" w:hAnsi="標楷體" w:hint="eastAsia"/>
                </w:rPr>
                <w:t>W</w:t>
              </w:r>
            </w:ins>
          </w:p>
        </w:tc>
        <w:tc>
          <w:tcPr>
            <w:tcW w:w="3529" w:type="dxa"/>
            <w:tcPrChange w:id="3885" w:author="智誠 楊" w:date="2021-05-07T14:01:00Z">
              <w:tcPr>
                <w:tcW w:w="3529" w:type="dxa"/>
              </w:tcPr>
            </w:tcPrChange>
          </w:tcPr>
          <w:p w14:paraId="23392156" w14:textId="77777777" w:rsidR="006D0EE3" w:rsidRDefault="006D0EE3" w:rsidP="006D0EE3">
            <w:pPr>
              <w:rPr>
                <w:ins w:id="3886" w:author="智誠 楊" w:date="2021-05-07T13:49:00Z"/>
                <w:rFonts w:ascii="標楷體" w:eastAsia="標楷體" w:hAnsi="標楷體"/>
              </w:rPr>
            </w:pPr>
            <w:ins w:id="3887" w:author="智誠 楊" w:date="2021-05-07T13:49:00Z">
              <w:r>
                <w:rPr>
                  <w:rFonts w:ascii="標楷體" w:eastAsia="標楷體" w:hAnsi="標楷體" w:hint="eastAsia"/>
                </w:rPr>
                <w:t>1.必須輸入</w:t>
              </w:r>
            </w:ins>
          </w:p>
        </w:tc>
      </w:tr>
    </w:tbl>
    <w:p w14:paraId="377C22A6" w14:textId="77777777" w:rsidR="00773540" w:rsidRPr="00B56858" w:rsidRDefault="00773540" w:rsidP="00773540">
      <w:pPr>
        <w:rPr>
          <w:ins w:id="3888" w:author="智誠 楊" w:date="2021-05-07T13:49:00Z"/>
        </w:rPr>
      </w:pPr>
    </w:p>
    <w:p w14:paraId="304A15CB" w14:textId="77777777" w:rsidR="00773540" w:rsidRDefault="00773540" w:rsidP="00B010CD">
      <w:pPr>
        <w:pStyle w:val="a"/>
        <w:rPr>
          <w:ins w:id="3889" w:author="智誠 楊" w:date="2021-05-07T13:49:00Z"/>
        </w:rPr>
      </w:pPr>
      <w:ins w:id="3890" w:author="智誠 楊" w:date="2021-05-07T13:49:00Z">
        <w:r>
          <w:rPr>
            <w:rFonts w:hint="eastAsia"/>
            <w:lang w:eastAsia="zh-HK"/>
          </w:rPr>
          <w:t>輸出</w:t>
        </w:r>
        <w:r w:rsidRPr="00362205">
          <w:t>畫面</w:t>
        </w:r>
        <w:r>
          <w:rPr>
            <w:rFonts w:hint="eastAsia"/>
          </w:rPr>
          <w:t>:</w:t>
        </w:r>
      </w:ins>
    </w:p>
    <w:p w14:paraId="2532DE45" w14:textId="77777777" w:rsidR="00773540" w:rsidRDefault="00773540" w:rsidP="00773540">
      <w:pPr>
        <w:ind w:left="480"/>
        <w:rPr>
          <w:ins w:id="3891" w:author="智誠 楊" w:date="2021-05-07T13:49:00Z"/>
        </w:rPr>
      </w:pPr>
    </w:p>
    <w:p w14:paraId="2B85C885" w14:textId="78EBEFF6" w:rsidR="00773540" w:rsidRDefault="00082CAA" w:rsidP="00773540">
      <w:pPr>
        <w:rPr>
          <w:ins w:id="3892" w:author="智誠 楊" w:date="2021-05-07T13:49:00Z"/>
        </w:rPr>
      </w:pPr>
      <w:ins w:id="3893" w:author="智誠 楊" w:date="2021-05-07T14:09:00Z">
        <w:r w:rsidRPr="00082CAA">
          <w:rPr>
            <w:noProof/>
          </w:rPr>
          <w:drawing>
            <wp:inline distT="0" distB="0" distL="0" distR="0" wp14:anchorId="0E619D2B" wp14:editId="413DF367">
              <wp:extent cx="6479540" cy="2508250"/>
              <wp:effectExtent l="0" t="0" r="0" b="0"/>
              <wp:docPr id="87" name="圖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479540" cy="2508250"/>
                      </a:xfrm>
                      <a:prstGeom prst="rect">
                        <a:avLst/>
                      </a:prstGeom>
                    </pic:spPr>
                  </pic:pic>
                </a:graphicData>
              </a:graphic>
            </wp:inline>
          </w:drawing>
        </w:r>
      </w:ins>
    </w:p>
    <w:p w14:paraId="3A1CDDE3" w14:textId="77777777" w:rsidR="00082CAA" w:rsidRDefault="00082CAA">
      <w:pPr>
        <w:widowControl/>
        <w:rPr>
          <w:ins w:id="3894" w:author="智誠 楊" w:date="2021-05-07T14:09:00Z"/>
          <w:rFonts w:eastAsia="標楷體"/>
          <w:sz w:val="26"/>
        </w:rPr>
      </w:pPr>
      <w:ins w:id="3895" w:author="智誠 楊" w:date="2021-05-07T14:09:00Z">
        <w:r>
          <w:br w:type="page"/>
        </w:r>
      </w:ins>
    </w:p>
    <w:p w14:paraId="466A6CC9" w14:textId="6F480CB8" w:rsidR="00773540" w:rsidRDefault="00773540" w:rsidP="00B010CD">
      <w:pPr>
        <w:pStyle w:val="a"/>
        <w:rPr>
          <w:ins w:id="3896" w:author="智誠 楊" w:date="2021-05-07T13:49:00Z"/>
        </w:rPr>
      </w:pPr>
      <w:ins w:id="3897" w:author="智誠 楊" w:date="2021-05-07T13:49:00Z">
        <w:r>
          <w:rPr>
            <w:rFonts w:hint="eastAsia"/>
          </w:rPr>
          <w:t>輸出畫面資料說明</w:t>
        </w:r>
      </w:ins>
    </w:p>
    <w:p w14:paraId="7BDC2605" w14:textId="77777777" w:rsidR="00773540" w:rsidRDefault="00773540" w:rsidP="00773540">
      <w:pPr>
        <w:rPr>
          <w:ins w:id="3898" w:author="智誠 楊" w:date="2021-05-07T13:49:00Z"/>
        </w:rPr>
      </w:pPr>
    </w:p>
    <w:tbl>
      <w:tblPr>
        <w:tblStyle w:val="ac"/>
        <w:tblW w:w="0" w:type="auto"/>
        <w:tblLook w:val="04A0" w:firstRow="1" w:lastRow="0" w:firstColumn="1" w:lastColumn="0" w:noHBand="0" w:noVBand="1"/>
      </w:tblPr>
      <w:tblGrid>
        <w:gridCol w:w="693"/>
        <w:gridCol w:w="993"/>
        <w:gridCol w:w="1643"/>
        <w:gridCol w:w="3696"/>
        <w:gridCol w:w="3395"/>
      </w:tblGrid>
      <w:tr w:rsidR="00082CAA" w:rsidRPr="008F1D46" w14:paraId="43865326" w14:textId="77777777" w:rsidTr="00286DCE">
        <w:trPr>
          <w:ins w:id="3899" w:author="智誠 楊" w:date="2021-05-07T13:49:00Z"/>
        </w:trPr>
        <w:tc>
          <w:tcPr>
            <w:tcW w:w="784" w:type="dxa"/>
            <w:shd w:val="clear" w:color="auto" w:fill="D9D9D9" w:themeFill="background1" w:themeFillShade="D9"/>
          </w:tcPr>
          <w:p w14:paraId="47AB8733" w14:textId="77777777" w:rsidR="00773540" w:rsidRPr="008F1D46" w:rsidRDefault="00773540" w:rsidP="00286DCE">
            <w:pPr>
              <w:jc w:val="center"/>
              <w:rPr>
                <w:ins w:id="3900" w:author="智誠 楊" w:date="2021-05-07T13:49:00Z"/>
                <w:rFonts w:ascii="標楷體" w:eastAsia="標楷體" w:hAnsi="標楷體"/>
                <w:lang w:eastAsia="zh-HK"/>
              </w:rPr>
            </w:pPr>
            <w:ins w:id="3901" w:author="智誠 楊" w:date="2021-05-07T13:49:00Z">
              <w:r w:rsidRPr="008F1D46">
                <w:rPr>
                  <w:rFonts w:ascii="標楷體" w:eastAsia="標楷體" w:hAnsi="標楷體" w:hint="eastAsia"/>
                  <w:lang w:eastAsia="zh-HK"/>
                </w:rPr>
                <w:t>序號</w:t>
              </w:r>
            </w:ins>
          </w:p>
        </w:tc>
        <w:tc>
          <w:tcPr>
            <w:tcW w:w="1201" w:type="dxa"/>
            <w:shd w:val="clear" w:color="auto" w:fill="D9D9D9" w:themeFill="background1" w:themeFillShade="D9"/>
          </w:tcPr>
          <w:p w14:paraId="1A6E9342" w14:textId="77777777" w:rsidR="00773540" w:rsidRPr="008F1D46" w:rsidRDefault="00773540" w:rsidP="00286DCE">
            <w:pPr>
              <w:jc w:val="center"/>
              <w:rPr>
                <w:ins w:id="3902" w:author="智誠 楊" w:date="2021-05-07T13:49:00Z"/>
                <w:rFonts w:ascii="標楷體" w:eastAsia="標楷體" w:hAnsi="標楷體"/>
                <w:lang w:eastAsia="zh-HK"/>
              </w:rPr>
            </w:pPr>
            <w:ins w:id="3903" w:author="智誠 楊" w:date="2021-05-07T13:49:00Z">
              <w:r w:rsidRPr="008F1D46">
                <w:rPr>
                  <w:rFonts w:ascii="標楷體" w:eastAsia="標楷體" w:hAnsi="標楷體" w:hint="eastAsia"/>
                  <w:lang w:eastAsia="zh-HK"/>
                </w:rPr>
                <w:t>欄位型態</w:t>
              </w:r>
            </w:ins>
          </w:p>
        </w:tc>
        <w:tc>
          <w:tcPr>
            <w:tcW w:w="2102" w:type="dxa"/>
            <w:shd w:val="clear" w:color="auto" w:fill="D9D9D9" w:themeFill="background1" w:themeFillShade="D9"/>
          </w:tcPr>
          <w:p w14:paraId="1F141BC0" w14:textId="77777777" w:rsidR="00773540" w:rsidRPr="008F1D46" w:rsidRDefault="00773540" w:rsidP="00286DCE">
            <w:pPr>
              <w:jc w:val="center"/>
              <w:rPr>
                <w:ins w:id="3904" w:author="智誠 楊" w:date="2021-05-07T13:49:00Z"/>
                <w:rFonts w:ascii="標楷體" w:eastAsia="標楷體" w:hAnsi="標楷體"/>
                <w:lang w:eastAsia="zh-HK"/>
              </w:rPr>
            </w:pPr>
            <w:ins w:id="3905" w:author="智誠 楊" w:date="2021-05-07T13:49:00Z">
              <w:r w:rsidRPr="008F1D46">
                <w:rPr>
                  <w:rFonts w:ascii="標楷體" w:eastAsia="標楷體" w:hAnsi="標楷體" w:hint="eastAsia"/>
                  <w:lang w:eastAsia="zh-HK"/>
                </w:rPr>
                <w:t>欄位名稱</w:t>
              </w:r>
            </w:ins>
          </w:p>
        </w:tc>
        <w:tc>
          <w:tcPr>
            <w:tcW w:w="2684" w:type="dxa"/>
            <w:shd w:val="clear" w:color="auto" w:fill="D9D9D9" w:themeFill="background1" w:themeFillShade="D9"/>
          </w:tcPr>
          <w:p w14:paraId="6179673F" w14:textId="77777777" w:rsidR="00773540" w:rsidRPr="008F1D46" w:rsidRDefault="00773540" w:rsidP="00286DCE">
            <w:pPr>
              <w:jc w:val="center"/>
              <w:rPr>
                <w:ins w:id="3906" w:author="智誠 楊" w:date="2021-05-07T13:49:00Z"/>
                <w:rFonts w:ascii="標楷體" w:eastAsia="標楷體" w:hAnsi="標楷體"/>
              </w:rPr>
            </w:pPr>
            <w:ins w:id="3907" w:author="智誠 楊" w:date="2021-05-07T13:49:00Z">
              <w:r>
                <w:rPr>
                  <w:rFonts w:ascii="標楷體" w:eastAsia="標楷體" w:hAnsi="標楷體" w:hint="eastAsia"/>
                  <w:lang w:eastAsia="zh-HK"/>
                </w:rPr>
                <w:t>資料來源</w:t>
              </w:r>
            </w:ins>
          </w:p>
        </w:tc>
        <w:tc>
          <w:tcPr>
            <w:tcW w:w="3649" w:type="dxa"/>
            <w:shd w:val="clear" w:color="auto" w:fill="D9D9D9" w:themeFill="background1" w:themeFillShade="D9"/>
          </w:tcPr>
          <w:p w14:paraId="097AB534" w14:textId="77777777" w:rsidR="00773540" w:rsidRPr="008F1D46" w:rsidRDefault="00773540" w:rsidP="00286DCE">
            <w:pPr>
              <w:jc w:val="center"/>
              <w:rPr>
                <w:ins w:id="3908" w:author="智誠 楊" w:date="2021-05-07T13:49:00Z"/>
                <w:rFonts w:ascii="標楷體" w:eastAsia="標楷體" w:hAnsi="標楷體"/>
                <w:lang w:eastAsia="zh-HK"/>
              </w:rPr>
            </w:pPr>
            <w:ins w:id="3909" w:author="智誠 楊" w:date="2021-05-07T13:49:00Z">
              <w:r w:rsidRPr="008F1D46">
                <w:rPr>
                  <w:rFonts w:ascii="標楷體" w:eastAsia="標楷體" w:hAnsi="標楷體" w:hint="eastAsia"/>
                  <w:lang w:eastAsia="zh-HK"/>
                </w:rPr>
                <w:t>輸出</w:t>
              </w:r>
              <w:r>
                <w:rPr>
                  <w:rFonts w:ascii="標楷體" w:eastAsia="標楷體" w:hAnsi="標楷體" w:hint="eastAsia"/>
                </w:rPr>
                <w:t>/</w:t>
              </w:r>
              <w:r>
                <w:rPr>
                  <w:rFonts w:ascii="標楷體" w:eastAsia="標楷體" w:hAnsi="標楷體" w:hint="eastAsia"/>
                  <w:lang w:eastAsia="zh-HK"/>
                </w:rPr>
                <w:t>功能</w:t>
              </w:r>
              <w:r w:rsidRPr="008F1D46">
                <w:rPr>
                  <w:rFonts w:ascii="標楷體" w:eastAsia="標楷體" w:hAnsi="標楷體" w:hint="eastAsia"/>
                  <w:lang w:eastAsia="zh-HK"/>
                </w:rPr>
                <w:t>說明</w:t>
              </w:r>
            </w:ins>
          </w:p>
        </w:tc>
      </w:tr>
      <w:tr w:rsidR="00082CAA" w:rsidRPr="008F1D46" w14:paraId="76ABB5D0" w14:textId="77777777" w:rsidTr="00286DCE">
        <w:trPr>
          <w:ins w:id="3910" w:author="智誠 楊" w:date="2021-05-07T13:49:00Z"/>
        </w:trPr>
        <w:tc>
          <w:tcPr>
            <w:tcW w:w="784" w:type="dxa"/>
          </w:tcPr>
          <w:p w14:paraId="1330A8AE" w14:textId="77777777" w:rsidR="00082CAA" w:rsidRPr="008F1D46" w:rsidRDefault="00082CAA" w:rsidP="00082CAA">
            <w:pPr>
              <w:jc w:val="center"/>
              <w:rPr>
                <w:ins w:id="3911" w:author="智誠 楊" w:date="2021-05-07T13:49:00Z"/>
                <w:rFonts w:ascii="標楷體" w:eastAsia="標楷體" w:hAnsi="標楷體"/>
                <w:lang w:eastAsia="zh-HK"/>
              </w:rPr>
            </w:pPr>
            <w:ins w:id="3912" w:author="智誠 楊" w:date="2021-05-07T13:49:00Z">
              <w:r>
                <w:rPr>
                  <w:rFonts w:ascii="標楷體" w:eastAsia="標楷體" w:hAnsi="標楷體" w:hint="eastAsia"/>
                </w:rPr>
                <w:t>1</w:t>
              </w:r>
            </w:ins>
          </w:p>
        </w:tc>
        <w:tc>
          <w:tcPr>
            <w:tcW w:w="1201" w:type="dxa"/>
          </w:tcPr>
          <w:p w14:paraId="4CC3E6D0" w14:textId="6E59C66B" w:rsidR="00082CAA" w:rsidRPr="008F1D46" w:rsidRDefault="00082CAA" w:rsidP="00082CAA">
            <w:pPr>
              <w:jc w:val="center"/>
              <w:rPr>
                <w:ins w:id="3913" w:author="智誠 楊" w:date="2021-05-07T13:49:00Z"/>
                <w:rFonts w:ascii="標楷體" w:eastAsia="標楷體" w:hAnsi="標楷體"/>
                <w:lang w:eastAsia="zh-HK"/>
              </w:rPr>
            </w:pPr>
            <w:ins w:id="3914" w:author="智誠 楊" w:date="2021-05-07T14:09:00Z">
              <w:r>
                <w:rPr>
                  <w:rFonts w:ascii="標楷體" w:eastAsia="標楷體" w:hAnsi="標楷體" w:hint="eastAsia"/>
                  <w:lang w:eastAsia="zh-HK"/>
                </w:rPr>
                <w:t>資料</w:t>
              </w:r>
            </w:ins>
          </w:p>
        </w:tc>
        <w:tc>
          <w:tcPr>
            <w:tcW w:w="2102" w:type="dxa"/>
          </w:tcPr>
          <w:p w14:paraId="127A9DF8" w14:textId="728E2E7F" w:rsidR="00082CAA" w:rsidRPr="008F1D46" w:rsidRDefault="00082CAA" w:rsidP="00082CAA">
            <w:pPr>
              <w:rPr>
                <w:ins w:id="3915" w:author="智誠 楊" w:date="2021-05-07T13:49:00Z"/>
                <w:rFonts w:ascii="標楷體" w:eastAsia="標楷體" w:hAnsi="標楷體"/>
                <w:lang w:eastAsia="zh-HK"/>
              </w:rPr>
            </w:pPr>
            <w:ins w:id="3916" w:author="智誠 楊" w:date="2021-05-07T14:09:00Z">
              <w:r>
                <w:rPr>
                  <w:rFonts w:ascii="標楷體" w:eastAsia="標楷體" w:hAnsi="標楷體" w:hint="eastAsia"/>
                  <w:lang w:eastAsia="zh-HK"/>
                </w:rPr>
                <w:t>產製日期</w:t>
              </w:r>
            </w:ins>
          </w:p>
        </w:tc>
        <w:tc>
          <w:tcPr>
            <w:tcW w:w="2684" w:type="dxa"/>
          </w:tcPr>
          <w:p w14:paraId="050AF5DC" w14:textId="59684A43" w:rsidR="00082CAA" w:rsidRPr="00082CAA" w:rsidRDefault="00082CAA" w:rsidP="00082CAA">
            <w:pPr>
              <w:rPr>
                <w:ins w:id="3917" w:author="智誠 楊" w:date="2021-05-07T13:49:00Z"/>
                <w:rFonts w:ascii="標楷體" w:eastAsia="標楷體" w:hAnsi="標楷體"/>
                <w:lang w:eastAsia="zh-HK"/>
              </w:rPr>
            </w:pPr>
            <w:ins w:id="3918" w:author="智誠 楊" w:date="2021-05-07T14:12:00Z">
              <w:r w:rsidRPr="00082CAA">
                <w:rPr>
                  <w:rFonts w:ascii="標楷體" w:eastAsia="標楷體" w:hAnsi="標楷體" w:cs="細明體_HKSCS"/>
                  <w:kern w:val="0"/>
                  <w:rPrChange w:id="3919" w:author="智誠 楊" w:date="2021-05-07T14:15:00Z">
                    <w:rPr>
                      <w:rFonts w:ascii="細明體_HKSCS" w:eastAsia="細明體_HKSCS" w:cs="細明體_HKSCS"/>
                      <w:color w:val="6A3E3E"/>
                      <w:kern w:val="0"/>
                      <w:sz w:val="20"/>
                      <w:szCs w:val="20"/>
                      <w:shd w:val="clear" w:color="auto" w:fill="E8F2FE"/>
                    </w:rPr>
                  </w:rPrChange>
                </w:rPr>
                <w:t>MlaundryChkDtl</w:t>
              </w:r>
              <w:r w:rsidRPr="00082CAA">
                <w:rPr>
                  <w:rFonts w:ascii="標楷體" w:eastAsia="標楷體" w:hAnsi="標楷體" w:cs="細明體_HKSCS"/>
                  <w:color w:val="000000"/>
                  <w:kern w:val="0"/>
                  <w:rPrChange w:id="3920" w:author="智誠 楊" w:date="2021-05-07T14:15:00Z">
                    <w:rPr>
                      <w:rFonts w:ascii="細明體_HKSCS" w:eastAsia="細明體_HKSCS" w:cs="細明體_HKSCS"/>
                      <w:color w:val="000000"/>
                      <w:kern w:val="0"/>
                      <w:sz w:val="20"/>
                      <w:szCs w:val="20"/>
                      <w:shd w:val="clear" w:color="auto" w:fill="E8F2FE"/>
                    </w:rPr>
                  </w:rPrChange>
                </w:rPr>
                <w:t>.CreateDate</w:t>
              </w:r>
            </w:ins>
          </w:p>
        </w:tc>
        <w:tc>
          <w:tcPr>
            <w:tcW w:w="3649" w:type="dxa"/>
          </w:tcPr>
          <w:p w14:paraId="18A7C134" w14:textId="74F21A3A" w:rsidR="00082CAA" w:rsidRPr="006C763E" w:rsidRDefault="00082CAA" w:rsidP="00082CAA">
            <w:pPr>
              <w:rPr>
                <w:ins w:id="3921" w:author="智誠 楊" w:date="2021-05-07T13:49:00Z"/>
                <w:rFonts w:ascii="標楷體" w:eastAsia="標楷體" w:hAnsi="標楷體"/>
                <w:lang w:eastAsia="zh-HK"/>
              </w:rPr>
            </w:pPr>
            <w:ins w:id="3922" w:author="智誠 楊" w:date="2021-05-07T14:18:00Z">
              <w:r>
                <w:rPr>
                  <w:rFonts w:ascii="標楷體" w:eastAsia="標楷體" w:hAnsi="標楷體" w:hint="eastAsia"/>
                  <w:lang w:eastAsia="zh-HK"/>
                </w:rPr>
                <w:t>產製日期</w:t>
              </w:r>
            </w:ins>
          </w:p>
        </w:tc>
      </w:tr>
      <w:tr w:rsidR="00082CAA" w:rsidRPr="008F1D46" w14:paraId="53EA6954" w14:textId="77777777" w:rsidTr="00286DCE">
        <w:trPr>
          <w:ins w:id="3923" w:author="智誠 楊" w:date="2021-05-07T13:49:00Z"/>
        </w:trPr>
        <w:tc>
          <w:tcPr>
            <w:tcW w:w="784" w:type="dxa"/>
          </w:tcPr>
          <w:p w14:paraId="346AE92B" w14:textId="77777777" w:rsidR="00082CAA" w:rsidRDefault="00082CAA" w:rsidP="00082CAA">
            <w:pPr>
              <w:jc w:val="center"/>
              <w:rPr>
                <w:ins w:id="3924" w:author="智誠 楊" w:date="2021-05-07T13:49:00Z"/>
                <w:rFonts w:ascii="標楷體" w:eastAsia="標楷體" w:hAnsi="標楷體"/>
              </w:rPr>
            </w:pPr>
            <w:ins w:id="3925" w:author="智誠 楊" w:date="2021-05-07T13:49:00Z">
              <w:r>
                <w:rPr>
                  <w:rFonts w:ascii="標楷體" w:eastAsia="標楷體" w:hAnsi="標楷體" w:hint="eastAsia"/>
                </w:rPr>
                <w:t>2</w:t>
              </w:r>
            </w:ins>
          </w:p>
        </w:tc>
        <w:tc>
          <w:tcPr>
            <w:tcW w:w="1201" w:type="dxa"/>
          </w:tcPr>
          <w:p w14:paraId="047FF329" w14:textId="051DD92E" w:rsidR="00082CAA" w:rsidRDefault="00082CAA" w:rsidP="00082CAA">
            <w:pPr>
              <w:jc w:val="center"/>
              <w:rPr>
                <w:ins w:id="3926" w:author="智誠 楊" w:date="2021-05-07T13:49:00Z"/>
                <w:rFonts w:ascii="標楷體" w:eastAsia="標楷體" w:hAnsi="標楷體"/>
                <w:lang w:eastAsia="zh-HK"/>
              </w:rPr>
            </w:pPr>
            <w:ins w:id="3927" w:author="智誠 楊" w:date="2021-05-07T14:09:00Z">
              <w:r>
                <w:rPr>
                  <w:rFonts w:ascii="標楷體" w:eastAsia="標楷體" w:hAnsi="標楷體" w:hint="eastAsia"/>
                  <w:lang w:eastAsia="zh-HK"/>
                </w:rPr>
                <w:t>資料</w:t>
              </w:r>
            </w:ins>
          </w:p>
        </w:tc>
        <w:tc>
          <w:tcPr>
            <w:tcW w:w="2102" w:type="dxa"/>
          </w:tcPr>
          <w:p w14:paraId="3BA02BE2" w14:textId="527119B7" w:rsidR="00082CAA" w:rsidRDefault="00082CAA" w:rsidP="00082CAA">
            <w:pPr>
              <w:rPr>
                <w:ins w:id="3928" w:author="智誠 楊" w:date="2021-05-07T13:49:00Z"/>
                <w:rFonts w:ascii="標楷體" w:eastAsia="標楷體" w:hAnsi="標楷體"/>
                <w:lang w:eastAsia="zh-HK"/>
              </w:rPr>
            </w:pPr>
            <w:ins w:id="3929" w:author="智誠 楊" w:date="2021-05-07T14:09:00Z">
              <w:r>
                <w:rPr>
                  <w:rFonts w:ascii="標楷體" w:eastAsia="標楷體" w:hAnsi="標楷體" w:hint="eastAsia"/>
                  <w:lang w:eastAsia="zh-HK"/>
                </w:rPr>
                <w:t>交易樣態</w:t>
              </w:r>
            </w:ins>
          </w:p>
        </w:tc>
        <w:tc>
          <w:tcPr>
            <w:tcW w:w="2684" w:type="dxa"/>
          </w:tcPr>
          <w:p w14:paraId="0AC05B97" w14:textId="10022850" w:rsidR="00082CAA" w:rsidRDefault="00082CAA" w:rsidP="00082CAA">
            <w:pPr>
              <w:rPr>
                <w:ins w:id="3930" w:author="智誠 楊" w:date="2021-05-07T13:49:00Z"/>
                <w:rFonts w:ascii="標楷體" w:eastAsia="標楷體" w:hAnsi="標楷體"/>
                <w:lang w:eastAsia="zh-HK"/>
              </w:rPr>
            </w:pPr>
            <w:ins w:id="3931" w:author="智誠 楊" w:date="2021-05-07T14:15:00Z">
              <w:r w:rsidRPr="001408F4">
                <w:rPr>
                  <w:rFonts w:ascii="標楷體" w:eastAsia="標楷體" w:hAnsi="標楷體" w:cs="細明體_HKSCS"/>
                  <w:kern w:val="0"/>
                </w:rPr>
                <w:t>MlaundryChkDtl</w:t>
              </w:r>
              <w:r w:rsidRPr="001408F4">
                <w:rPr>
                  <w:rFonts w:ascii="標楷體" w:eastAsia="標楷體" w:hAnsi="標楷體" w:cs="細明體_HKSCS"/>
                  <w:color w:val="000000"/>
                  <w:kern w:val="0"/>
                </w:rPr>
                <w:t>.</w:t>
              </w:r>
              <w:r>
                <w:rPr>
                  <w:rFonts w:ascii="標楷體" w:eastAsia="標楷體" w:hAnsi="標楷體" w:cs="細明體_HKSCS" w:hint="eastAsia"/>
                  <w:color w:val="000000"/>
                  <w:kern w:val="0"/>
                </w:rPr>
                <w:t>F</w:t>
              </w:r>
              <w:r>
                <w:rPr>
                  <w:rFonts w:ascii="標楷體" w:eastAsia="標楷體" w:hAnsi="標楷體" w:cs="細明體_HKSCS"/>
                  <w:color w:val="000000"/>
                  <w:kern w:val="0"/>
                </w:rPr>
                <w:t>actor</w:t>
              </w:r>
            </w:ins>
          </w:p>
        </w:tc>
        <w:tc>
          <w:tcPr>
            <w:tcW w:w="3649" w:type="dxa"/>
          </w:tcPr>
          <w:p w14:paraId="10F9A2E2" w14:textId="7E86E073" w:rsidR="00082CAA" w:rsidRPr="006C763E" w:rsidRDefault="00082CAA" w:rsidP="00082CAA">
            <w:pPr>
              <w:rPr>
                <w:ins w:id="3932" w:author="智誠 楊" w:date="2021-05-07T13:49:00Z"/>
                <w:rFonts w:ascii="標楷體" w:eastAsia="標楷體" w:hAnsi="標楷體"/>
                <w:lang w:eastAsia="zh-HK"/>
              </w:rPr>
            </w:pPr>
            <w:ins w:id="3933" w:author="智誠 楊" w:date="2021-05-07T14:18:00Z">
              <w:r>
                <w:rPr>
                  <w:rFonts w:ascii="標楷體" w:eastAsia="標楷體" w:hAnsi="標楷體" w:hint="eastAsia"/>
                  <w:lang w:eastAsia="zh-HK"/>
                </w:rPr>
                <w:t>交易樣態</w:t>
              </w:r>
            </w:ins>
          </w:p>
        </w:tc>
      </w:tr>
      <w:tr w:rsidR="00082CAA" w:rsidRPr="008F1D46" w14:paraId="3C954511" w14:textId="77777777" w:rsidTr="00286DCE">
        <w:trPr>
          <w:ins w:id="3934" w:author="智誠 楊" w:date="2021-05-07T13:49:00Z"/>
        </w:trPr>
        <w:tc>
          <w:tcPr>
            <w:tcW w:w="784" w:type="dxa"/>
          </w:tcPr>
          <w:p w14:paraId="62D7A251" w14:textId="77777777" w:rsidR="00082CAA" w:rsidRDefault="00082CAA" w:rsidP="00082CAA">
            <w:pPr>
              <w:jc w:val="center"/>
              <w:rPr>
                <w:ins w:id="3935" w:author="智誠 楊" w:date="2021-05-07T13:49:00Z"/>
                <w:rFonts w:ascii="標楷體" w:eastAsia="標楷體" w:hAnsi="標楷體"/>
              </w:rPr>
            </w:pPr>
            <w:ins w:id="3936" w:author="智誠 楊" w:date="2021-05-07T13:49:00Z">
              <w:r>
                <w:rPr>
                  <w:rFonts w:ascii="標楷體" w:eastAsia="標楷體" w:hAnsi="標楷體" w:hint="eastAsia"/>
                </w:rPr>
                <w:t>3</w:t>
              </w:r>
            </w:ins>
          </w:p>
        </w:tc>
        <w:tc>
          <w:tcPr>
            <w:tcW w:w="1201" w:type="dxa"/>
          </w:tcPr>
          <w:p w14:paraId="057ADF5C" w14:textId="77777777" w:rsidR="00082CAA" w:rsidRDefault="00082CAA" w:rsidP="00082CAA">
            <w:pPr>
              <w:jc w:val="center"/>
              <w:rPr>
                <w:ins w:id="3937" w:author="智誠 楊" w:date="2021-05-07T13:49:00Z"/>
                <w:rFonts w:ascii="標楷體" w:eastAsia="標楷體" w:hAnsi="標楷體"/>
                <w:lang w:eastAsia="zh-HK"/>
              </w:rPr>
            </w:pPr>
            <w:ins w:id="3938" w:author="智誠 楊" w:date="2021-05-07T13:49:00Z">
              <w:r>
                <w:rPr>
                  <w:rFonts w:ascii="標楷體" w:eastAsia="標楷體" w:hAnsi="標楷體" w:hint="eastAsia"/>
                  <w:lang w:eastAsia="zh-HK"/>
                </w:rPr>
                <w:t>資料</w:t>
              </w:r>
            </w:ins>
          </w:p>
        </w:tc>
        <w:tc>
          <w:tcPr>
            <w:tcW w:w="2102" w:type="dxa"/>
          </w:tcPr>
          <w:p w14:paraId="55D78F68" w14:textId="2C5941D7" w:rsidR="00082CAA" w:rsidRDefault="00082CAA" w:rsidP="00082CAA">
            <w:pPr>
              <w:rPr>
                <w:ins w:id="3939" w:author="智誠 楊" w:date="2021-05-07T13:49:00Z"/>
                <w:rFonts w:ascii="標楷體" w:eastAsia="標楷體" w:hAnsi="標楷體"/>
                <w:lang w:eastAsia="zh-HK"/>
              </w:rPr>
            </w:pPr>
            <w:ins w:id="3940" w:author="智誠 楊" w:date="2021-05-07T14:09:00Z">
              <w:r>
                <w:rPr>
                  <w:rFonts w:ascii="標楷體" w:eastAsia="標楷體" w:hAnsi="標楷體" w:hint="eastAsia"/>
                  <w:lang w:eastAsia="zh-HK"/>
                </w:rPr>
                <w:t>入賬日期</w:t>
              </w:r>
            </w:ins>
          </w:p>
        </w:tc>
        <w:tc>
          <w:tcPr>
            <w:tcW w:w="2684" w:type="dxa"/>
          </w:tcPr>
          <w:p w14:paraId="49A57175" w14:textId="34534D2E" w:rsidR="00082CAA" w:rsidRPr="002478F2" w:rsidRDefault="00082CAA" w:rsidP="00082CAA">
            <w:pPr>
              <w:rPr>
                <w:ins w:id="3941" w:author="智誠 楊" w:date="2021-05-07T13:49:00Z"/>
                <w:rFonts w:ascii="標楷體" w:eastAsia="標楷體" w:hAnsi="標楷體"/>
                <w:lang w:eastAsia="zh-HK"/>
              </w:rPr>
            </w:pPr>
            <w:ins w:id="3942" w:author="智誠 楊" w:date="2021-05-07T14:15:00Z">
              <w:r w:rsidRPr="001408F4">
                <w:rPr>
                  <w:rFonts w:ascii="標楷體" w:eastAsia="標楷體" w:hAnsi="標楷體" w:cs="細明體_HKSCS"/>
                  <w:kern w:val="0"/>
                </w:rPr>
                <w:t>MlaundryChkDtl</w:t>
              </w:r>
              <w:r w:rsidRPr="001408F4">
                <w:rPr>
                  <w:rFonts w:ascii="標楷體" w:eastAsia="標楷體" w:hAnsi="標楷體" w:cs="細明體_HKSCS"/>
                  <w:color w:val="000000"/>
                  <w:kern w:val="0"/>
                </w:rPr>
                <w:t>.</w:t>
              </w:r>
              <w:r>
                <w:rPr>
                  <w:rFonts w:ascii="標楷體" w:eastAsia="標楷體" w:hAnsi="標楷體" w:cs="細明體_HKSCS"/>
                  <w:color w:val="000000"/>
                  <w:kern w:val="0"/>
                </w:rPr>
                <w:t>EntryDate</w:t>
              </w:r>
            </w:ins>
          </w:p>
        </w:tc>
        <w:tc>
          <w:tcPr>
            <w:tcW w:w="3649" w:type="dxa"/>
          </w:tcPr>
          <w:p w14:paraId="6AFE65D3" w14:textId="3FC62FC2" w:rsidR="00082CAA" w:rsidRPr="008F1D46" w:rsidRDefault="00082CAA" w:rsidP="00082CAA">
            <w:pPr>
              <w:rPr>
                <w:ins w:id="3943" w:author="智誠 楊" w:date="2021-05-07T13:49:00Z"/>
                <w:rFonts w:ascii="標楷體" w:eastAsia="標楷體" w:hAnsi="標楷體"/>
                <w:lang w:eastAsia="zh-HK"/>
              </w:rPr>
            </w:pPr>
            <w:ins w:id="3944" w:author="智誠 楊" w:date="2021-05-07T14:18:00Z">
              <w:r>
                <w:rPr>
                  <w:rFonts w:ascii="標楷體" w:eastAsia="標楷體" w:hAnsi="標楷體" w:hint="eastAsia"/>
                  <w:lang w:eastAsia="zh-HK"/>
                </w:rPr>
                <w:t>入賬日期</w:t>
              </w:r>
            </w:ins>
          </w:p>
        </w:tc>
      </w:tr>
      <w:tr w:rsidR="00082CAA" w:rsidRPr="008F1D46" w14:paraId="63115B30" w14:textId="77777777" w:rsidTr="00286DCE">
        <w:trPr>
          <w:ins w:id="3945" w:author="智誠 楊" w:date="2021-05-07T13:49:00Z"/>
        </w:trPr>
        <w:tc>
          <w:tcPr>
            <w:tcW w:w="784" w:type="dxa"/>
          </w:tcPr>
          <w:p w14:paraId="458768EE" w14:textId="77777777" w:rsidR="00082CAA" w:rsidRDefault="00082CAA" w:rsidP="00082CAA">
            <w:pPr>
              <w:jc w:val="center"/>
              <w:rPr>
                <w:ins w:id="3946" w:author="智誠 楊" w:date="2021-05-07T13:49:00Z"/>
                <w:rFonts w:ascii="標楷體" w:eastAsia="標楷體" w:hAnsi="標楷體"/>
              </w:rPr>
            </w:pPr>
            <w:ins w:id="3947" w:author="智誠 楊" w:date="2021-05-07T13:49:00Z">
              <w:r>
                <w:rPr>
                  <w:rFonts w:ascii="標楷體" w:eastAsia="標楷體" w:hAnsi="標楷體" w:hint="eastAsia"/>
                </w:rPr>
                <w:t>4</w:t>
              </w:r>
            </w:ins>
          </w:p>
        </w:tc>
        <w:tc>
          <w:tcPr>
            <w:tcW w:w="1201" w:type="dxa"/>
          </w:tcPr>
          <w:p w14:paraId="76D13E6F" w14:textId="77777777" w:rsidR="00082CAA" w:rsidRDefault="00082CAA" w:rsidP="00082CAA">
            <w:pPr>
              <w:jc w:val="center"/>
              <w:rPr>
                <w:ins w:id="3948" w:author="智誠 楊" w:date="2021-05-07T13:49:00Z"/>
                <w:rFonts w:ascii="標楷體" w:eastAsia="標楷體" w:hAnsi="標楷體"/>
                <w:lang w:eastAsia="zh-HK"/>
              </w:rPr>
            </w:pPr>
            <w:ins w:id="3949" w:author="智誠 楊" w:date="2021-05-07T13:49:00Z">
              <w:r>
                <w:rPr>
                  <w:rFonts w:ascii="標楷體" w:eastAsia="標楷體" w:hAnsi="標楷體" w:hint="eastAsia"/>
                  <w:lang w:eastAsia="zh-HK"/>
                </w:rPr>
                <w:t>資料</w:t>
              </w:r>
            </w:ins>
          </w:p>
        </w:tc>
        <w:tc>
          <w:tcPr>
            <w:tcW w:w="2102" w:type="dxa"/>
          </w:tcPr>
          <w:p w14:paraId="54552F92" w14:textId="406321D4" w:rsidR="00082CAA" w:rsidRDefault="00082CAA" w:rsidP="00082CAA">
            <w:pPr>
              <w:rPr>
                <w:ins w:id="3950" w:author="智誠 楊" w:date="2021-05-07T13:49:00Z"/>
                <w:rFonts w:ascii="標楷體" w:eastAsia="標楷體" w:hAnsi="標楷體"/>
                <w:lang w:eastAsia="zh-HK"/>
              </w:rPr>
            </w:pPr>
            <w:ins w:id="3951" w:author="智誠 楊" w:date="2021-05-07T14:10:00Z">
              <w:r>
                <w:rPr>
                  <w:rFonts w:ascii="標楷體" w:eastAsia="標楷體" w:hAnsi="標楷體" w:hint="eastAsia"/>
                  <w:lang w:eastAsia="zh-HK"/>
                </w:rPr>
                <w:t>戶號</w:t>
              </w:r>
            </w:ins>
          </w:p>
        </w:tc>
        <w:tc>
          <w:tcPr>
            <w:tcW w:w="2684" w:type="dxa"/>
          </w:tcPr>
          <w:p w14:paraId="630EC8A2" w14:textId="60A045DE" w:rsidR="00082CAA" w:rsidRPr="00997D40" w:rsidRDefault="00082CAA" w:rsidP="00082CAA">
            <w:pPr>
              <w:rPr>
                <w:ins w:id="3952" w:author="智誠 楊" w:date="2021-05-07T13:49:00Z"/>
                <w:rFonts w:ascii="標楷體" w:eastAsia="標楷體" w:hAnsi="標楷體"/>
                <w:lang w:eastAsia="zh-HK"/>
              </w:rPr>
            </w:pPr>
            <w:ins w:id="3953" w:author="智誠 楊" w:date="2021-05-07T14:15:00Z">
              <w:r w:rsidRPr="001408F4">
                <w:rPr>
                  <w:rFonts w:ascii="標楷體" w:eastAsia="標楷體" w:hAnsi="標楷體" w:cs="細明體_HKSCS"/>
                  <w:kern w:val="0"/>
                </w:rPr>
                <w:t>MlaundryChkDtl</w:t>
              </w:r>
              <w:r w:rsidRPr="001408F4">
                <w:rPr>
                  <w:rFonts w:ascii="標楷體" w:eastAsia="標楷體" w:hAnsi="標楷體" w:cs="細明體_HKSCS"/>
                  <w:color w:val="000000"/>
                  <w:kern w:val="0"/>
                </w:rPr>
                <w:t>.</w:t>
              </w:r>
              <w:r>
                <w:rPr>
                  <w:rFonts w:ascii="標楷體" w:eastAsia="標楷體" w:hAnsi="標楷體" w:cs="細明體_HKSCS"/>
                  <w:color w:val="000000"/>
                  <w:kern w:val="0"/>
                </w:rPr>
                <w:t>CustNo</w:t>
              </w:r>
            </w:ins>
          </w:p>
        </w:tc>
        <w:tc>
          <w:tcPr>
            <w:tcW w:w="3649" w:type="dxa"/>
          </w:tcPr>
          <w:p w14:paraId="4933CB76" w14:textId="36FB0163" w:rsidR="00082CAA" w:rsidRPr="008F1D46" w:rsidRDefault="00082CAA" w:rsidP="00082CAA">
            <w:pPr>
              <w:rPr>
                <w:ins w:id="3954" w:author="智誠 楊" w:date="2021-05-07T13:49:00Z"/>
                <w:rFonts w:ascii="標楷體" w:eastAsia="標楷體" w:hAnsi="標楷體"/>
                <w:lang w:eastAsia="zh-HK"/>
              </w:rPr>
            </w:pPr>
            <w:ins w:id="3955" w:author="智誠 楊" w:date="2021-05-07T14:18:00Z">
              <w:r>
                <w:rPr>
                  <w:rFonts w:ascii="標楷體" w:eastAsia="標楷體" w:hAnsi="標楷體" w:hint="eastAsia"/>
                  <w:lang w:eastAsia="zh-HK"/>
                </w:rPr>
                <w:t>戶號</w:t>
              </w:r>
            </w:ins>
          </w:p>
        </w:tc>
      </w:tr>
      <w:tr w:rsidR="00082CAA" w:rsidRPr="008F1D46" w14:paraId="60E2413A" w14:textId="77777777" w:rsidTr="00286DCE">
        <w:trPr>
          <w:ins w:id="3956" w:author="智誠 楊" w:date="2021-05-07T13:49:00Z"/>
        </w:trPr>
        <w:tc>
          <w:tcPr>
            <w:tcW w:w="784" w:type="dxa"/>
          </w:tcPr>
          <w:p w14:paraId="2BE41ACD" w14:textId="77777777" w:rsidR="00082CAA" w:rsidRDefault="00082CAA" w:rsidP="00082CAA">
            <w:pPr>
              <w:jc w:val="center"/>
              <w:rPr>
                <w:ins w:id="3957" w:author="智誠 楊" w:date="2021-05-07T13:49:00Z"/>
                <w:rFonts w:ascii="標楷體" w:eastAsia="標楷體" w:hAnsi="標楷體"/>
              </w:rPr>
            </w:pPr>
            <w:ins w:id="3958" w:author="智誠 楊" w:date="2021-05-07T13:49:00Z">
              <w:r>
                <w:rPr>
                  <w:rFonts w:ascii="標楷體" w:eastAsia="標楷體" w:hAnsi="標楷體" w:hint="eastAsia"/>
                </w:rPr>
                <w:t>5</w:t>
              </w:r>
            </w:ins>
          </w:p>
        </w:tc>
        <w:tc>
          <w:tcPr>
            <w:tcW w:w="1201" w:type="dxa"/>
          </w:tcPr>
          <w:p w14:paraId="68E5068F" w14:textId="77777777" w:rsidR="00082CAA" w:rsidRDefault="00082CAA" w:rsidP="00082CAA">
            <w:pPr>
              <w:jc w:val="center"/>
              <w:rPr>
                <w:ins w:id="3959" w:author="智誠 楊" w:date="2021-05-07T13:49:00Z"/>
                <w:rFonts w:ascii="標楷體" w:eastAsia="標楷體" w:hAnsi="標楷體"/>
                <w:lang w:eastAsia="zh-HK"/>
              </w:rPr>
            </w:pPr>
            <w:ins w:id="3960" w:author="智誠 楊" w:date="2021-05-07T13:49:00Z">
              <w:r>
                <w:rPr>
                  <w:rFonts w:ascii="標楷體" w:eastAsia="標楷體" w:hAnsi="標楷體" w:hint="eastAsia"/>
                  <w:lang w:eastAsia="zh-HK"/>
                </w:rPr>
                <w:t>資料</w:t>
              </w:r>
            </w:ins>
          </w:p>
        </w:tc>
        <w:tc>
          <w:tcPr>
            <w:tcW w:w="2102" w:type="dxa"/>
          </w:tcPr>
          <w:p w14:paraId="35397EDB" w14:textId="7751507C" w:rsidR="00082CAA" w:rsidRDefault="00082CAA" w:rsidP="00082CAA">
            <w:pPr>
              <w:rPr>
                <w:ins w:id="3961" w:author="智誠 楊" w:date="2021-05-07T13:49:00Z"/>
                <w:rFonts w:ascii="標楷體" w:eastAsia="標楷體" w:hAnsi="標楷體"/>
                <w:lang w:eastAsia="zh-HK"/>
              </w:rPr>
            </w:pPr>
            <w:ins w:id="3962" w:author="智誠 楊" w:date="2021-05-07T14:10:00Z">
              <w:r>
                <w:rPr>
                  <w:rFonts w:ascii="標楷體" w:eastAsia="標楷體" w:hAnsi="標楷體" w:hint="eastAsia"/>
                  <w:lang w:eastAsia="zh-HK"/>
                </w:rPr>
                <w:t>戶名</w:t>
              </w:r>
            </w:ins>
          </w:p>
        </w:tc>
        <w:tc>
          <w:tcPr>
            <w:tcW w:w="2684" w:type="dxa"/>
          </w:tcPr>
          <w:p w14:paraId="1DA854F9" w14:textId="77777777" w:rsidR="00082CAA" w:rsidRDefault="00B610A7" w:rsidP="00082CAA">
            <w:pPr>
              <w:rPr>
                <w:ins w:id="3963" w:author="智誠 楊" w:date="2021-05-07T14:20:00Z"/>
                <w:rFonts w:ascii="標楷體" w:eastAsia="標楷體" w:hAnsi="標楷體" w:cs="細明體_HKSCS"/>
                <w:color w:val="000000"/>
                <w:kern w:val="0"/>
              </w:rPr>
            </w:pPr>
            <w:ins w:id="3964" w:author="智誠 楊" w:date="2021-05-07T14:20:00Z">
              <w:r w:rsidRPr="001408F4">
                <w:rPr>
                  <w:rFonts w:ascii="標楷體" w:eastAsia="標楷體" w:hAnsi="標楷體" w:cs="細明體_HKSCS"/>
                  <w:kern w:val="0"/>
                </w:rPr>
                <w:t>MlaundryChkDtl</w:t>
              </w:r>
              <w:r w:rsidRPr="001408F4">
                <w:rPr>
                  <w:rFonts w:ascii="標楷體" w:eastAsia="標楷體" w:hAnsi="標楷體" w:cs="細明體_HKSCS"/>
                  <w:color w:val="000000"/>
                  <w:kern w:val="0"/>
                </w:rPr>
                <w:t>.</w:t>
              </w:r>
              <w:r>
                <w:rPr>
                  <w:rFonts w:ascii="標楷體" w:eastAsia="標楷體" w:hAnsi="標楷體" w:cs="細明體_HKSCS"/>
                  <w:color w:val="000000"/>
                  <w:kern w:val="0"/>
                </w:rPr>
                <w:t>CustNo</w:t>
              </w:r>
            </w:ins>
          </w:p>
          <w:p w14:paraId="79C46867" w14:textId="3C45BB06" w:rsidR="00B610A7" w:rsidRDefault="00B610A7" w:rsidP="00082CAA">
            <w:pPr>
              <w:rPr>
                <w:ins w:id="3965" w:author="智誠 楊" w:date="2021-05-07T13:49:00Z"/>
                <w:rFonts w:ascii="標楷體" w:eastAsia="標楷體" w:hAnsi="標楷體"/>
                <w:lang w:eastAsia="zh-HK"/>
              </w:rPr>
            </w:pPr>
            <w:ins w:id="3966" w:author="智誠 楊" w:date="2021-05-07T14:20:00Z">
              <w:r>
                <w:rPr>
                  <w:rFonts w:ascii="標楷體" w:eastAsia="標楷體" w:hAnsi="標楷體" w:cs="細明體_HKSCS" w:hint="eastAsia"/>
                  <w:color w:val="000000"/>
                </w:rPr>
                <w:t>C</w:t>
              </w:r>
              <w:r>
                <w:rPr>
                  <w:rFonts w:ascii="標楷體" w:eastAsia="標楷體" w:hAnsi="標楷體" w:cs="細明體_HKSCS"/>
                  <w:color w:val="000000"/>
                </w:rPr>
                <w:t>ustMain.CustName</w:t>
              </w:r>
            </w:ins>
          </w:p>
        </w:tc>
        <w:tc>
          <w:tcPr>
            <w:tcW w:w="3649" w:type="dxa"/>
          </w:tcPr>
          <w:p w14:paraId="30385B11" w14:textId="77777777" w:rsidR="00B610A7" w:rsidRDefault="00B610A7" w:rsidP="00B610A7">
            <w:pPr>
              <w:rPr>
                <w:ins w:id="3967" w:author="智誠 楊" w:date="2021-05-07T14:20:00Z"/>
                <w:rFonts w:ascii="標楷體" w:eastAsia="標楷體" w:hAnsi="標楷體" w:cs="細明體_HKSCS"/>
                <w:color w:val="000000"/>
                <w:kern w:val="0"/>
              </w:rPr>
            </w:pPr>
            <w:ins w:id="3968" w:author="智誠 楊" w:date="2021-05-07T14:20:00Z">
              <w:r>
                <w:rPr>
                  <w:rFonts w:ascii="標楷體" w:eastAsia="標楷體" w:hAnsi="標楷體" w:hint="eastAsia"/>
                </w:rPr>
                <w:t>依據</w:t>
              </w:r>
              <w:r w:rsidRPr="001408F4">
                <w:rPr>
                  <w:rFonts w:ascii="標楷體" w:eastAsia="標楷體" w:hAnsi="標楷體" w:cs="細明體_HKSCS"/>
                  <w:kern w:val="0"/>
                </w:rPr>
                <w:t>MlaundryChkDtl</w:t>
              </w:r>
              <w:r w:rsidRPr="001408F4">
                <w:rPr>
                  <w:rFonts w:ascii="標楷體" w:eastAsia="標楷體" w:hAnsi="標楷體" w:cs="細明體_HKSCS"/>
                  <w:color w:val="000000"/>
                  <w:kern w:val="0"/>
                </w:rPr>
                <w:t>.</w:t>
              </w:r>
              <w:r>
                <w:rPr>
                  <w:rFonts w:ascii="標楷體" w:eastAsia="標楷體" w:hAnsi="標楷體" w:cs="細明體_HKSCS"/>
                  <w:color w:val="000000"/>
                  <w:kern w:val="0"/>
                </w:rPr>
                <w:t>CustNo</w:t>
              </w:r>
            </w:ins>
          </w:p>
          <w:p w14:paraId="7EE6373E" w14:textId="30F72848" w:rsidR="00082CAA" w:rsidRPr="001F47BB" w:rsidRDefault="00B610A7" w:rsidP="00082CAA">
            <w:pPr>
              <w:rPr>
                <w:ins w:id="3969" w:author="智誠 楊" w:date="2021-05-07T13:49:00Z"/>
                <w:rFonts w:ascii="標楷體" w:eastAsia="標楷體" w:hAnsi="標楷體"/>
              </w:rPr>
            </w:pPr>
            <w:ins w:id="3970" w:author="智誠 楊" w:date="2021-05-07T14:20:00Z">
              <w:r>
                <w:rPr>
                  <w:rFonts w:ascii="標楷體" w:eastAsia="標楷體" w:hAnsi="標楷體" w:hint="eastAsia"/>
                </w:rPr>
                <w:t>對應</w:t>
              </w:r>
            </w:ins>
            <w:ins w:id="3971" w:author="智誠 楊" w:date="2021-05-07T14:21:00Z">
              <w:r>
                <w:rPr>
                  <w:rFonts w:ascii="標楷體" w:eastAsia="標楷體" w:hAnsi="標楷體" w:cs="細明體_HKSCS" w:hint="eastAsia"/>
                  <w:color w:val="000000"/>
                </w:rPr>
                <w:t>C</w:t>
              </w:r>
              <w:r>
                <w:rPr>
                  <w:rFonts w:ascii="標楷體" w:eastAsia="標楷體" w:hAnsi="標楷體" w:cs="細明體_HKSCS"/>
                  <w:color w:val="000000"/>
                </w:rPr>
                <w:t>ustMain.CustName</w:t>
              </w:r>
              <w:r>
                <w:rPr>
                  <w:rFonts w:ascii="標楷體" w:eastAsia="標楷體" w:hAnsi="標楷體" w:cs="細明體_HKSCS" w:hint="eastAsia"/>
                  <w:color w:val="000000"/>
                </w:rPr>
                <w:t>顯示戶名</w:t>
              </w:r>
            </w:ins>
          </w:p>
        </w:tc>
      </w:tr>
      <w:tr w:rsidR="00082CAA" w:rsidRPr="008F1D46" w14:paraId="5BBE310C" w14:textId="77777777" w:rsidTr="00286DCE">
        <w:trPr>
          <w:ins w:id="3972" w:author="智誠 楊" w:date="2021-05-07T13:49:00Z"/>
        </w:trPr>
        <w:tc>
          <w:tcPr>
            <w:tcW w:w="784" w:type="dxa"/>
          </w:tcPr>
          <w:p w14:paraId="62ED4A13" w14:textId="77777777" w:rsidR="00082CAA" w:rsidRDefault="00082CAA" w:rsidP="00082CAA">
            <w:pPr>
              <w:jc w:val="center"/>
              <w:rPr>
                <w:ins w:id="3973" w:author="智誠 楊" w:date="2021-05-07T13:49:00Z"/>
                <w:rFonts w:ascii="標楷體" w:eastAsia="標楷體" w:hAnsi="標楷體"/>
              </w:rPr>
            </w:pPr>
            <w:ins w:id="3974" w:author="智誠 楊" w:date="2021-05-07T13:49:00Z">
              <w:r>
                <w:rPr>
                  <w:rFonts w:ascii="標楷體" w:eastAsia="標楷體" w:hAnsi="標楷體" w:hint="eastAsia"/>
                </w:rPr>
                <w:t>6</w:t>
              </w:r>
            </w:ins>
          </w:p>
        </w:tc>
        <w:tc>
          <w:tcPr>
            <w:tcW w:w="1201" w:type="dxa"/>
          </w:tcPr>
          <w:p w14:paraId="443FAC58" w14:textId="77777777" w:rsidR="00082CAA" w:rsidRDefault="00082CAA" w:rsidP="00082CAA">
            <w:pPr>
              <w:jc w:val="center"/>
              <w:rPr>
                <w:ins w:id="3975" w:author="智誠 楊" w:date="2021-05-07T13:49:00Z"/>
                <w:rFonts w:ascii="標楷體" w:eastAsia="標楷體" w:hAnsi="標楷體"/>
                <w:lang w:eastAsia="zh-HK"/>
              </w:rPr>
            </w:pPr>
            <w:ins w:id="3976" w:author="智誠 楊" w:date="2021-05-07T13:49:00Z">
              <w:r>
                <w:rPr>
                  <w:rFonts w:ascii="標楷體" w:eastAsia="標楷體" w:hAnsi="標楷體" w:hint="eastAsia"/>
                  <w:lang w:eastAsia="zh-HK"/>
                </w:rPr>
                <w:t>資料</w:t>
              </w:r>
            </w:ins>
          </w:p>
        </w:tc>
        <w:tc>
          <w:tcPr>
            <w:tcW w:w="2102" w:type="dxa"/>
          </w:tcPr>
          <w:p w14:paraId="59C385F5" w14:textId="27C1FD16" w:rsidR="00082CAA" w:rsidRDefault="00082CAA" w:rsidP="00082CAA">
            <w:pPr>
              <w:rPr>
                <w:ins w:id="3977" w:author="智誠 楊" w:date="2021-05-07T13:49:00Z"/>
                <w:rFonts w:ascii="標楷體" w:eastAsia="標楷體" w:hAnsi="標楷體"/>
                <w:lang w:eastAsia="zh-HK"/>
              </w:rPr>
            </w:pPr>
            <w:ins w:id="3978" w:author="智誠 楊" w:date="2021-05-07T14:10:00Z">
              <w:r>
                <w:rPr>
                  <w:rFonts w:ascii="標楷體" w:eastAsia="標楷體" w:hAnsi="標楷體" w:hint="eastAsia"/>
                  <w:lang w:eastAsia="zh-HK"/>
                </w:rPr>
                <w:t>來源</w:t>
              </w:r>
            </w:ins>
          </w:p>
        </w:tc>
        <w:tc>
          <w:tcPr>
            <w:tcW w:w="2684" w:type="dxa"/>
          </w:tcPr>
          <w:p w14:paraId="3CF6E79D" w14:textId="6C23EBC0" w:rsidR="00082CAA" w:rsidRPr="00997D40" w:rsidRDefault="00082CAA" w:rsidP="00082CAA">
            <w:pPr>
              <w:rPr>
                <w:ins w:id="3979" w:author="智誠 楊" w:date="2021-05-07T13:49:00Z"/>
                <w:rFonts w:ascii="標楷體" w:eastAsia="標楷體" w:hAnsi="標楷體"/>
                <w:lang w:eastAsia="zh-HK"/>
              </w:rPr>
            </w:pPr>
            <w:ins w:id="3980" w:author="智誠 楊" w:date="2021-05-07T14:15:00Z">
              <w:r w:rsidRPr="001408F4">
                <w:rPr>
                  <w:rFonts w:ascii="標楷體" w:eastAsia="標楷體" w:hAnsi="標楷體" w:cs="細明體_HKSCS"/>
                  <w:kern w:val="0"/>
                </w:rPr>
                <w:t>MlaundryChkDtl</w:t>
              </w:r>
              <w:r w:rsidRPr="001408F4">
                <w:rPr>
                  <w:rFonts w:ascii="標楷體" w:eastAsia="標楷體" w:hAnsi="標楷體" w:cs="細明體_HKSCS"/>
                  <w:color w:val="000000"/>
                  <w:kern w:val="0"/>
                </w:rPr>
                <w:t>.</w:t>
              </w:r>
              <w:r>
                <w:rPr>
                  <w:rFonts w:ascii="標楷體" w:eastAsia="標楷體" w:hAnsi="標楷體" w:cs="細明體_HKSCS"/>
                  <w:color w:val="000000"/>
                  <w:kern w:val="0"/>
                </w:rPr>
                <w:t>RepayItem</w:t>
              </w:r>
            </w:ins>
          </w:p>
        </w:tc>
        <w:tc>
          <w:tcPr>
            <w:tcW w:w="3649" w:type="dxa"/>
          </w:tcPr>
          <w:p w14:paraId="6720432E" w14:textId="2D452CB0" w:rsidR="00082CAA" w:rsidRPr="008F1D46" w:rsidRDefault="00082CAA" w:rsidP="00082CAA">
            <w:pPr>
              <w:rPr>
                <w:ins w:id="3981" w:author="智誠 楊" w:date="2021-05-07T13:49:00Z"/>
                <w:rFonts w:ascii="標楷體" w:eastAsia="標楷體" w:hAnsi="標楷體"/>
                <w:lang w:eastAsia="zh-HK"/>
              </w:rPr>
            </w:pPr>
            <w:ins w:id="3982" w:author="智誠 楊" w:date="2021-05-07T14:18:00Z">
              <w:r>
                <w:rPr>
                  <w:rFonts w:ascii="標楷體" w:eastAsia="標楷體" w:hAnsi="標楷體" w:hint="eastAsia"/>
                  <w:lang w:eastAsia="zh-HK"/>
                </w:rPr>
                <w:t>來源</w:t>
              </w:r>
            </w:ins>
          </w:p>
        </w:tc>
      </w:tr>
      <w:tr w:rsidR="00082CAA" w:rsidRPr="008F1D46" w14:paraId="13E62BB4" w14:textId="77777777" w:rsidTr="00286DCE">
        <w:trPr>
          <w:ins w:id="3983" w:author="智誠 楊" w:date="2021-05-07T13:49:00Z"/>
        </w:trPr>
        <w:tc>
          <w:tcPr>
            <w:tcW w:w="784" w:type="dxa"/>
          </w:tcPr>
          <w:p w14:paraId="2A6C846F" w14:textId="77777777" w:rsidR="00082CAA" w:rsidRDefault="00082CAA" w:rsidP="00082CAA">
            <w:pPr>
              <w:jc w:val="center"/>
              <w:rPr>
                <w:ins w:id="3984" w:author="智誠 楊" w:date="2021-05-07T13:49:00Z"/>
                <w:rFonts w:ascii="標楷體" w:eastAsia="標楷體" w:hAnsi="標楷體"/>
              </w:rPr>
            </w:pPr>
            <w:ins w:id="3985" w:author="智誠 楊" w:date="2021-05-07T13:49:00Z">
              <w:r>
                <w:rPr>
                  <w:rFonts w:ascii="標楷體" w:eastAsia="標楷體" w:hAnsi="標楷體" w:hint="eastAsia"/>
                </w:rPr>
                <w:t>7</w:t>
              </w:r>
            </w:ins>
          </w:p>
        </w:tc>
        <w:tc>
          <w:tcPr>
            <w:tcW w:w="1201" w:type="dxa"/>
          </w:tcPr>
          <w:p w14:paraId="20215F75" w14:textId="77777777" w:rsidR="00082CAA" w:rsidRDefault="00082CAA" w:rsidP="00082CAA">
            <w:pPr>
              <w:jc w:val="center"/>
              <w:rPr>
                <w:ins w:id="3986" w:author="智誠 楊" w:date="2021-05-07T13:49:00Z"/>
                <w:rFonts w:ascii="標楷體" w:eastAsia="標楷體" w:hAnsi="標楷體"/>
                <w:lang w:eastAsia="zh-HK"/>
              </w:rPr>
            </w:pPr>
            <w:ins w:id="3987" w:author="智誠 楊" w:date="2021-05-07T13:49:00Z">
              <w:r>
                <w:rPr>
                  <w:rFonts w:ascii="標楷體" w:eastAsia="標楷體" w:hAnsi="標楷體" w:hint="eastAsia"/>
                  <w:lang w:eastAsia="zh-HK"/>
                </w:rPr>
                <w:t>資料</w:t>
              </w:r>
            </w:ins>
          </w:p>
        </w:tc>
        <w:tc>
          <w:tcPr>
            <w:tcW w:w="2102" w:type="dxa"/>
          </w:tcPr>
          <w:p w14:paraId="3B57C9C5" w14:textId="0E72D040" w:rsidR="00082CAA" w:rsidRDefault="00082CAA" w:rsidP="00082CAA">
            <w:pPr>
              <w:rPr>
                <w:ins w:id="3988" w:author="智誠 楊" w:date="2021-05-07T13:49:00Z"/>
                <w:rFonts w:ascii="標楷體" w:eastAsia="標楷體" w:hAnsi="標楷體"/>
                <w:lang w:eastAsia="zh-HK"/>
              </w:rPr>
            </w:pPr>
            <w:ins w:id="3989" w:author="智誠 楊" w:date="2021-05-07T14:10:00Z">
              <w:r>
                <w:rPr>
                  <w:rFonts w:ascii="標楷體" w:eastAsia="標楷體" w:hAnsi="標楷體" w:hint="eastAsia"/>
                  <w:lang w:eastAsia="zh-HK"/>
                </w:rPr>
                <w:t>匯款摘要</w:t>
              </w:r>
            </w:ins>
          </w:p>
        </w:tc>
        <w:tc>
          <w:tcPr>
            <w:tcW w:w="2684" w:type="dxa"/>
          </w:tcPr>
          <w:p w14:paraId="31E4623C" w14:textId="7217A92E" w:rsidR="00082CAA" w:rsidRPr="00997D40" w:rsidRDefault="00082CAA" w:rsidP="00082CAA">
            <w:pPr>
              <w:rPr>
                <w:ins w:id="3990" w:author="智誠 楊" w:date="2021-05-07T13:49:00Z"/>
                <w:rFonts w:ascii="標楷體" w:eastAsia="標楷體" w:hAnsi="標楷體"/>
                <w:lang w:eastAsia="zh-HK"/>
              </w:rPr>
            </w:pPr>
            <w:ins w:id="3991" w:author="智誠 楊" w:date="2021-05-07T14:16:00Z">
              <w:r w:rsidRPr="001408F4">
                <w:rPr>
                  <w:rFonts w:ascii="標楷體" w:eastAsia="標楷體" w:hAnsi="標楷體" w:cs="細明體_HKSCS"/>
                  <w:kern w:val="0"/>
                </w:rPr>
                <w:t>MlaundryChkDtl</w:t>
              </w:r>
              <w:r w:rsidRPr="001408F4">
                <w:rPr>
                  <w:rFonts w:ascii="標楷體" w:eastAsia="標楷體" w:hAnsi="標楷體" w:cs="細明體_HKSCS"/>
                  <w:color w:val="000000"/>
                  <w:kern w:val="0"/>
                </w:rPr>
                <w:t>.</w:t>
              </w:r>
              <w:r>
                <w:rPr>
                  <w:rFonts w:ascii="標楷體" w:eastAsia="標楷體" w:hAnsi="標楷體" w:cs="細明體_HKSCS"/>
                  <w:color w:val="000000"/>
                  <w:kern w:val="0"/>
                </w:rPr>
                <w:t>DscptCode</w:t>
              </w:r>
            </w:ins>
          </w:p>
        </w:tc>
        <w:tc>
          <w:tcPr>
            <w:tcW w:w="3649" w:type="dxa"/>
          </w:tcPr>
          <w:p w14:paraId="21995F35" w14:textId="3BB66539" w:rsidR="00082CAA" w:rsidRPr="008F1D46" w:rsidRDefault="00B610A7" w:rsidP="00082CAA">
            <w:pPr>
              <w:rPr>
                <w:ins w:id="3992" w:author="智誠 楊" w:date="2021-05-07T13:49:00Z"/>
                <w:rFonts w:ascii="標楷體" w:eastAsia="標楷體" w:hAnsi="標楷體"/>
                <w:lang w:eastAsia="zh-HK"/>
              </w:rPr>
            </w:pPr>
            <w:ins w:id="3993" w:author="智誠 楊" w:date="2021-05-07T14:19:00Z">
              <w:r>
                <w:rPr>
                  <w:rFonts w:ascii="標楷體" w:eastAsia="標楷體" w:hAnsi="標楷體" w:hint="eastAsia"/>
                  <w:lang w:eastAsia="zh-HK"/>
                </w:rPr>
                <w:t>摘要代碼</w:t>
              </w:r>
            </w:ins>
          </w:p>
        </w:tc>
      </w:tr>
      <w:tr w:rsidR="00082CAA" w:rsidRPr="008F1D46" w14:paraId="62E2E700" w14:textId="77777777" w:rsidTr="00286DCE">
        <w:trPr>
          <w:ins w:id="3994" w:author="智誠 楊" w:date="2021-05-07T13:49:00Z"/>
        </w:trPr>
        <w:tc>
          <w:tcPr>
            <w:tcW w:w="784" w:type="dxa"/>
          </w:tcPr>
          <w:p w14:paraId="00275BC1" w14:textId="77777777" w:rsidR="00082CAA" w:rsidRDefault="00082CAA" w:rsidP="00082CAA">
            <w:pPr>
              <w:jc w:val="center"/>
              <w:rPr>
                <w:ins w:id="3995" w:author="智誠 楊" w:date="2021-05-07T13:49:00Z"/>
                <w:rFonts w:ascii="標楷體" w:eastAsia="標楷體" w:hAnsi="標楷體"/>
              </w:rPr>
            </w:pPr>
            <w:ins w:id="3996" w:author="智誠 楊" w:date="2021-05-07T13:49:00Z">
              <w:r>
                <w:rPr>
                  <w:rFonts w:ascii="標楷體" w:eastAsia="標楷體" w:hAnsi="標楷體" w:hint="eastAsia"/>
                </w:rPr>
                <w:t>8</w:t>
              </w:r>
            </w:ins>
          </w:p>
        </w:tc>
        <w:tc>
          <w:tcPr>
            <w:tcW w:w="1201" w:type="dxa"/>
          </w:tcPr>
          <w:p w14:paraId="00F7B9E8" w14:textId="77777777" w:rsidR="00082CAA" w:rsidRDefault="00082CAA" w:rsidP="00082CAA">
            <w:pPr>
              <w:jc w:val="center"/>
              <w:rPr>
                <w:ins w:id="3997" w:author="智誠 楊" w:date="2021-05-07T13:49:00Z"/>
                <w:rFonts w:ascii="標楷體" w:eastAsia="標楷體" w:hAnsi="標楷體"/>
                <w:lang w:eastAsia="zh-HK"/>
              </w:rPr>
            </w:pPr>
            <w:ins w:id="3998" w:author="智誠 楊" w:date="2021-05-07T13:49:00Z">
              <w:r>
                <w:rPr>
                  <w:rFonts w:ascii="標楷體" w:eastAsia="標楷體" w:hAnsi="標楷體" w:hint="eastAsia"/>
                  <w:lang w:eastAsia="zh-HK"/>
                </w:rPr>
                <w:t>資料</w:t>
              </w:r>
            </w:ins>
          </w:p>
        </w:tc>
        <w:tc>
          <w:tcPr>
            <w:tcW w:w="2102" w:type="dxa"/>
          </w:tcPr>
          <w:p w14:paraId="3AA3B500" w14:textId="10D82180" w:rsidR="00082CAA" w:rsidRDefault="00082CAA" w:rsidP="00082CAA">
            <w:pPr>
              <w:rPr>
                <w:ins w:id="3999" w:author="智誠 楊" w:date="2021-05-07T13:49:00Z"/>
                <w:rFonts w:ascii="標楷體" w:eastAsia="標楷體" w:hAnsi="標楷體"/>
                <w:lang w:eastAsia="zh-HK"/>
              </w:rPr>
            </w:pPr>
            <w:ins w:id="4000" w:author="智誠 楊" w:date="2021-05-07T14:10:00Z">
              <w:r>
                <w:rPr>
                  <w:rFonts w:ascii="標楷體" w:eastAsia="標楷體" w:hAnsi="標楷體" w:hint="eastAsia"/>
                  <w:lang w:eastAsia="zh-HK"/>
                </w:rPr>
                <w:t>交易金額</w:t>
              </w:r>
            </w:ins>
          </w:p>
        </w:tc>
        <w:tc>
          <w:tcPr>
            <w:tcW w:w="2684" w:type="dxa"/>
          </w:tcPr>
          <w:p w14:paraId="3563A04C" w14:textId="46D82F33" w:rsidR="00082CAA" w:rsidRPr="00997D40" w:rsidRDefault="00082CAA" w:rsidP="00082CAA">
            <w:pPr>
              <w:rPr>
                <w:ins w:id="4001" w:author="智誠 楊" w:date="2021-05-07T13:49:00Z"/>
                <w:rFonts w:ascii="標楷體" w:eastAsia="標楷體" w:hAnsi="標楷體"/>
                <w:color w:val="FF0000"/>
              </w:rPr>
            </w:pPr>
            <w:ins w:id="4002" w:author="智誠 楊" w:date="2021-05-07T14:16:00Z">
              <w:r w:rsidRPr="001408F4">
                <w:rPr>
                  <w:rFonts w:ascii="標楷體" w:eastAsia="標楷體" w:hAnsi="標楷體" w:cs="細明體_HKSCS"/>
                  <w:kern w:val="0"/>
                </w:rPr>
                <w:t>MlaundryChkDtl</w:t>
              </w:r>
              <w:r w:rsidRPr="001408F4">
                <w:rPr>
                  <w:rFonts w:ascii="標楷體" w:eastAsia="標楷體" w:hAnsi="標楷體" w:cs="細明體_HKSCS"/>
                  <w:color w:val="000000"/>
                  <w:kern w:val="0"/>
                </w:rPr>
                <w:t>.</w:t>
              </w:r>
              <w:r>
                <w:rPr>
                  <w:rFonts w:ascii="標楷體" w:eastAsia="標楷體" w:hAnsi="標楷體" w:cs="細明體_HKSCS"/>
                  <w:color w:val="000000"/>
                  <w:kern w:val="0"/>
                </w:rPr>
                <w:t>TxAmt</w:t>
              </w:r>
            </w:ins>
          </w:p>
        </w:tc>
        <w:tc>
          <w:tcPr>
            <w:tcW w:w="3649" w:type="dxa"/>
          </w:tcPr>
          <w:p w14:paraId="4A0953DB" w14:textId="6E0457FE" w:rsidR="00082CAA" w:rsidRDefault="00B610A7" w:rsidP="00082CAA">
            <w:pPr>
              <w:rPr>
                <w:ins w:id="4003" w:author="智誠 楊" w:date="2021-05-07T13:49:00Z"/>
                <w:rFonts w:ascii="標楷體" w:eastAsia="標楷體" w:hAnsi="標楷體"/>
                <w:lang w:eastAsia="zh-HK"/>
              </w:rPr>
            </w:pPr>
            <w:ins w:id="4004" w:author="智誠 楊" w:date="2021-05-07T14:19:00Z">
              <w:r>
                <w:rPr>
                  <w:rFonts w:ascii="標楷體" w:eastAsia="標楷體" w:hAnsi="標楷體" w:hint="eastAsia"/>
                  <w:lang w:eastAsia="zh-HK"/>
                </w:rPr>
                <w:t>交易金額</w:t>
              </w:r>
            </w:ins>
          </w:p>
        </w:tc>
      </w:tr>
      <w:tr w:rsidR="00082CAA" w:rsidRPr="008F1D46" w14:paraId="6D34DEAE" w14:textId="77777777" w:rsidTr="00286DCE">
        <w:trPr>
          <w:ins w:id="4005" w:author="智誠 楊" w:date="2021-05-07T13:49:00Z"/>
        </w:trPr>
        <w:tc>
          <w:tcPr>
            <w:tcW w:w="784" w:type="dxa"/>
          </w:tcPr>
          <w:p w14:paraId="35C4E12A" w14:textId="77777777" w:rsidR="00082CAA" w:rsidRDefault="00082CAA" w:rsidP="00082CAA">
            <w:pPr>
              <w:jc w:val="center"/>
              <w:rPr>
                <w:ins w:id="4006" w:author="智誠 楊" w:date="2021-05-07T13:49:00Z"/>
                <w:rFonts w:ascii="標楷體" w:eastAsia="標楷體" w:hAnsi="標楷體"/>
              </w:rPr>
            </w:pPr>
            <w:ins w:id="4007" w:author="智誠 楊" w:date="2021-05-07T13:49:00Z">
              <w:r>
                <w:rPr>
                  <w:rFonts w:ascii="標楷體" w:eastAsia="標楷體" w:hAnsi="標楷體" w:hint="eastAsia"/>
                </w:rPr>
                <w:t>9</w:t>
              </w:r>
            </w:ins>
          </w:p>
        </w:tc>
        <w:tc>
          <w:tcPr>
            <w:tcW w:w="1201" w:type="dxa"/>
          </w:tcPr>
          <w:p w14:paraId="5CFECCE4" w14:textId="77777777" w:rsidR="00082CAA" w:rsidRDefault="00082CAA" w:rsidP="00082CAA">
            <w:pPr>
              <w:jc w:val="center"/>
              <w:rPr>
                <w:ins w:id="4008" w:author="智誠 楊" w:date="2021-05-07T13:49:00Z"/>
                <w:rFonts w:ascii="標楷體" w:eastAsia="標楷體" w:hAnsi="標楷體"/>
                <w:lang w:eastAsia="zh-HK"/>
              </w:rPr>
            </w:pPr>
            <w:ins w:id="4009" w:author="智誠 楊" w:date="2021-05-07T13:49:00Z">
              <w:r>
                <w:rPr>
                  <w:rFonts w:ascii="標楷體" w:eastAsia="標楷體" w:hAnsi="標楷體" w:hint="eastAsia"/>
                  <w:lang w:eastAsia="zh-HK"/>
                </w:rPr>
                <w:t>資料</w:t>
              </w:r>
            </w:ins>
          </w:p>
        </w:tc>
        <w:tc>
          <w:tcPr>
            <w:tcW w:w="2102" w:type="dxa"/>
          </w:tcPr>
          <w:p w14:paraId="36072F5B" w14:textId="2E4BF975" w:rsidR="00082CAA" w:rsidRDefault="00082CAA" w:rsidP="00082CAA">
            <w:pPr>
              <w:rPr>
                <w:ins w:id="4010" w:author="智誠 楊" w:date="2021-05-07T13:49:00Z"/>
                <w:rFonts w:ascii="標楷體" w:eastAsia="標楷體" w:hAnsi="標楷體"/>
                <w:lang w:eastAsia="zh-HK"/>
              </w:rPr>
            </w:pPr>
            <w:ins w:id="4011" w:author="智誠 楊" w:date="2021-05-07T14:10:00Z">
              <w:r>
                <w:rPr>
                  <w:rFonts w:ascii="標楷體" w:eastAsia="標楷體" w:hAnsi="標楷體" w:hint="eastAsia"/>
                  <w:lang w:eastAsia="zh-HK"/>
                </w:rPr>
                <w:t>累計金額</w:t>
              </w:r>
            </w:ins>
          </w:p>
        </w:tc>
        <w:tc>
          <w:tcPr>
            <w:tcW w:w="2684" w:type="dxa"/>
          </w:tcPr>
          <w:p w14:paraId="4CB07872" w14:textId="01B1B684" w:rsidR="00082CAA" w:rsidRPr="00997D40" w:rsidRDefault="00082CAA" w:rsidP="00082CAA">
            <w:pPr>
              <w:rPr>
                <w:ins w:id="4012" w:author="智誠 楊" w:date="2021-05-07T13:49:00Z"/>
                <w:rFonts w:ascii="標楷體" w:eastAsia="標楷體" w:hAnsi="標楷體"/>
                <w:color w:val="FF0000"/>
              </w:rPr>
            </w:pPr>
            <w:ins w:id="4013" w:author="智誠 楊" w:date="2021-05-07T14:16:00Z">
              <w:r w:rsidRPr="001408F4">
                <w:rPr>
                  <w:rFonts w:ascii="標楷體" w:eastAsia="標楷體" w:hAnsi="標楷體" w:cs="細明體_HKSCS"/>
                  <w:kern w:val="0"/>
                </w:rPr>
                <w:t>MlaundryChkDtl</w:t>
              </w:r>
              <w:r w:rsidRPr="001408F4">
                <w:rPr>
                  <w:rFonts w:ascii="標楷體" w:eastAsia="標楷體" w:hAnsi="標楷體" w:cs="細明體_HKSCS"/>
                  <w:color w:val="000000"/>
                  <w:kern w:val="0"/>
                </w:rPr>
                <w:t>.</w:t>
              </w:r>
              <w:r>
                <w:rPr>
                  <w:rFonts w:ascii="標楷體" w:eastAsia="標楷體" w:hAnsi="標楷體" w:cs="細明體_HKSCS"/>
                  <w:color w:val="000000"/>
                  <w:kern w:val="0"/>
                </w:rPr>
                <w:t>TotalAmt</w:t>
              </w:r>
            </w:ins>
          </w:p>
        </w:tc>
        <w:tc>
          <w:tcPr>
            <w:tcW w:w="3649" w:type="dxa"/>
          </w:tcPr>
          <w:p w14:paraId="290984B5" w14:textId="3CF336AB" w:rsidR="00082CAA" w:rsidRDefault="00B610A7" w:rsidP="00082CAA">
            <w:pPr>
              <w:rPr>
                <w:ins w:id="4014" w:author="智誠 楊" w:date="2021-05-07T13:49:00Z"/>
                <w:rFonts w:ascii="標楷體" w:eastAsia="標楷體" w:hAnsi="標楷體"/>
                <w:lang w:eastAsia="zh-HK"/>
              </w:rPr>
            </w:pPr>
            <w:ins w:id="4015" w:author="智誠 楊" w:date="2021-05-07T14:19:00Z">
              <w:r>
                <w:rPr>
                  <w:rFonts w:ascii="標楷體" w:eastAsia="標楷體" w:hAnsi="標楷體" w:hint="eastAsia"/>
                  <w:lang w:eastAsia="zh-HK"/>
                </w:rPr>
                <w:t>累計金額</w:t>
              </w:r>
            </w:ins>
          </w:p>
        </w:tc>
      </w:tr>
      <w:tr w:rsidR="00082CAA" w:rsidRPr="008F1D46" w14:paraId="33E44001" w14:textId="77777777" w:rsidTr="00286DCE">
        <w:trPr>
          <w:ins w:id="4016" w:author="智誠 楊" w:date="2021-05-07T14:09:00Z"/>
        </w:trPr>
        <w:tc>
          <w:tcPr>
            <w:tcW w:w="784" w:type="dxa"/>
          </w:tcPr>
          <w:p w14:paraId="6776E602" w14:textId="507CC797" w:rsidR="00082CAA" w:rsidRDefault="00082CAA" w:rsidP="00082CAA">
            <w:pPr>
              <w:jc w:val="center"/>
              <w:rPr>
                <w:ins w:id="4017" w:author="智誠 楊" w:date="2021-05-07T14:09:00Z"/>
                <w:rFonts w:ascii="標楷體" w:eastAsia="標楷體" w:hAnsi="標楷體"/>
              </w:rPr>
            </w:pPr>
            <w:ins w:id="4018" w:author="智誠 楊" w:date="2021-05-07T14:09:00Z">
              <w:r>
                <w:rPr>
                  <w:rFonts w:ascii="標楷體" w:eastAsia="標楷體" w:hAnsi="標楷體" w:hint="eastAsia"/>
                </w:rPr>
                <w:t>1</w:t>
              </w:r>
              <w:r>
                <w:rPr>
                  <w:rFonts w:ascii="標楷體" w:eastAsia="標楷體" w:hAnsi="標楷體"/>
                </w:rPr>
                <w:t>0</w:t>
              </w:r>
            </w:ins>
          </w:p>
        </w:tc>
        <w:tc>
          <w:tcPr>
            <w:tcW w:w="1201" w:type="dxa"/>
          </w:tcPr>
          <w:p w14:paraId="5762BEE8" w14:textId="6FE89FB0" w:rsidR="00082CAA" w:rsidRDefault="00082CAA" w:rsidP="00082CAA">
            <w:pPr>
              <w:jc w:val="center"/>
              <w:rPr>
                <w:ins w:id="4019" w:author="智誠 楊" w:date="2021-05-07T14:09:00Z"/>
                <w:rFonts w:ascii="標楷體" w:eastAsia="標楷體" w:hAnsi="標楷體"/>
                <w:lang w:eastAsia="zh-HK"/>
              </w:rPr>
            </w:pPr>
            <w:ins w:id="4020" w:author="智誠 楊" w:date="2021-05-07T14:09:00Z">
              <w:r>
                <w:rPr>
                  <w:rFonts w:ascii="標楷體" w:eastAsia="標楷體" w:hAnsi="標楷體" w:hint="eastAsia"/>
                  <w:lang w:eastAsia="zh-HK"/>
                </w:rPr>
                <w:t>資料</w:t>
              </w:r>
            </w:ins>
          </w:p>
        </w:tc>
        <w:tc>
          <w:tcPr>
            <w:tcW w:w="2102" w:type="dxa"/>
          </w:tcPr>
          <w:p w14:paraId="02429E81" w14:textId="3085D065" w:rsidR="00082CAA" w:rsidRDefault="00082CAA" w:rsidP="00082CAA">
            <w:pPr>
              <w:rPr>
                <w:ins w:id="4021" w:author="智誠 楊" w:date="2021-05-07T14:09:00Z"/>
                <w:rFonts w:ascii="標楷體" w:eastAsia="標楷體" w:hAnsi="標楷體"/>
                <w:lang w:eastAsia="zh-HK"/>
              </w:rPr>
            </w:pPr>
            <w:ins w:id="4022" w:author="智誠 楊" w:date="2021-05-07T14:10:00Z">
              <w:r>
                <w:rPr>
                  <w:rFonts w:ascii="標楷體" w:eastAsia="標楷體" w:hAnsi="標楷體" w:hint="eastAsia"/>
                  <w:lang w:eastAsia="zh-HK"/>
                </w:rPr>
                <w:t>累計筆數</w:t>
              </w:r>
            </w:ins>
          </w:p>
        </w:tc>
        <w:tc>
          <w:tcPr>
            <w:tcW w:w="2684" w:type="dxa"/>
          </w:tcPr>
          <w:p w14:paraId="50C774A2" w14:textId="49C13E23" w:rsidR="00082CAA" w:rsidRPr="00997D40" w:rsidRDefault="00082CAA" w:rsidP="00082CAA">
            <w:pPr>
              <w:rPr>
                <w:ins w:id="4023" w:author="智誠 楊" w:date="2021-05-07T14:09:00Z"/>
                <w:rFonts w:ascii="標楷體" w:eastAsia="標楷體" w:hAnsi="標楷體"/>
                <w:color w:val="FF0000"/>
              </w:rPr>
            </w:pPr>
            <w:ins w:id="4024" w:author="智誠 楊" w:date="2021-05-07T14:16:00Z">
              <w:r w:rsidRPr="001408F4">
                <w:rPr>
                  <w:rFonts w:ascii="標楷體" w:eastAsia="標楷體" w:hAnsi="標楷體" w:cs="細明體_HKSCS"/>
                  <w:kern w:val="0"/>
                </w:rPr>
                <w:t>MlaundryChkDtl</w:t>
              </w:r>
              <w:r w:rsidRPr="001408F4">
                <w:rPr>
                  <w:rFonts w:ascii="標楷體" w:eastAsia="標楷體" w:hAnsi="標楷體" w:cs="細明體_HKSCS"/>
                  <w:color w:val="000000"/>
                  <w:kern w:val="0"/>
                </w:rPr>
                <w:t>.</w:t>
              </w:r>
              <w:r>
                <w:rPr>
                  <w:rFonts w:ascii="標楷體" w:eastAsia="標楷體" w:hAnsi="標楷體" w:cs="細明體_HKSCS"/>
                  <w:color w:val="000000"/>
                  <w:kern w:val="0"/>
                </w:rPr>
                <w:t>TotalCnt</w:t>
              </w:r>
            </w:ins>
          </w:p>
        </w:tc>
        <w:tc>
          <w:tcPr>
            <w:tcW w:w="3649" w:type="dxa"/>
          </w:tcPr>
          <w:p w14:paraId="0ED2466B" w14:textId="17D6D4AE" w:rsidR="00082CAA" w:rsidRDefault="00B610A7" w:rsidP="00082CAA">
            <w:pPr>
              <w:rPr>
                <w:ins w:id="4025" w:author="智誠 楊" w:date="2021-05-07T14:09:00Z"/>
                <w:rFonts w:ascii="標楷體" w:eastAsia="標楷體" w:hAnsi="標楷體"/>
                <w:lang w:eastAsia="zh-HK"/>
              </w:rPr>
            </w:pPr>
            <w:ins w:id="4026" w:author="智誠 楊" w:date="2021-05-07T14:19:00Z">
              <w:r>
                <w:rPr>
                  <w:rFonts w:ascii="標楷體" w:eastAsia="標楷體" w:hAnsi="標楷體" w:hint="eastAsia"/>
                  <w:lang w:eastAsia="zh-HK"/>
                </w:rPr>
                <w:t>累計筆數</w:t>
              </w:r>
            </w:ins>
          </w:p>
        </w:tc>
      </w:tr>
      <w:tr w:rsidR="00082CAA" w:rsidRPr="008F1D46" w14:paraId="6C994CFA" w14:textId="77777777" w:rsidTr="00286DCE">
        <w:trPr>
          <w:ins w:id="4027" w:author="智誠 楊" w:date="2021-05-07T14:09:00Z"/>
        </w:trPr>
        <w:tc>
          <w:tcPr>
            <w:tcW w:w="784" w:type="dxa"/>
          </w:tcPr>
          <w:p w14:paraId="28683041" w14:textId="4D0B8045" w:rsidR="00082CAA" w:rsidRDefault="00082CAA" w:rsidP="00082CAA">
            <w:pPr>
              <w:jc w:val="center"/>
              <w:rPr>
                <w:ins w:id="4028" w:author="智誠 楊" w:date="2021-05-07T14:09:00Z"/>
                <w:rFonts w:ascii="標楷體" w:eastAsia="標楷體" w:hAnsi="標楷體"/>
              </w:rPr>
            </w:pPr>
            <w:ins w:id="4029" w:author="智誠 楊" w:date="2021-05-07T14:09:00Z">
              <w:r>
                <w:rPr>
                  <w:rFonts w:ascii="標楷體" w:eastAsia="標楷體" w:hAnsi="標楷體" w:hint="eastAsia"/>
                </w:rPr>
                <w:t>1</w:t>
              </w:r>
              <w:r>
                <w:rPr>
                  <w:rFonts w:ascii="標楷體" w:eastAsia="標楷體" w:hAnsi="標楷體"/>
                </w:rPr>
                <w:t>1</w:t>
              </w:r>
            </w:ins>
          </w:p>
        </w:tc>
        <w:tc>
          <w:tcPr>
            <w:tcW w:w="1201" w:type="dxa"/>
          </w:tcPr>
          <w:p w14:paraId="40100042" w14:textId="7937F668" w:rsidR="00082CAA" w:rsidRDefault="00082CAA" w:rsidP="00082CAA">
            <w:pPr>
              <w:jc w:val="center"/>
              <w:rPr>
                <w:ins w:id="4030" w:author="智誠 楊" w:date="2021-05-07T14:09:00Z"/>
                <w:rFonts w:ascii="標楷體" w:eastAsia="標楷體" w:hAnsi="標楷體"/>
                <w:lang w:eastAsia="zh-HK"/>
              </w:rPr>
            </w:pPr>
            <w:ins w:id="4031" w:author="智誠 楊" w:date="2021-05-07T14:09:00Z">
              <w:r>
                <w:rPr>
                  <w:rFonts w:ascii="標楷體" w:eastAsia="標楷體" w:hAnsi="標楷體" w:hint="eastAsia"/>
                  <w:lang w:eastAsia="zh-HK"/>
                </w:rPr>
                <w:t>資料</w:t>
              </w:r>
            </w:ins>
          </w:p>
        </w:tc>
        <w:tc>
          <w:tcPr>
            <w:tcW w:w="2102" w:type="dxa"/>
          </w:tcPr>
          <w:p w14:paraId="40E6CB3A" w14:textId="1ECEC108" w:rsidR="00082CAA" w:rsidRDefault="00082CAA" w:rsidP="00082CAA">
            <w:pPr>
              <w:rPr>
                <w:ins w:id="4032" w:author="智誠 楊" w:date="2021-05-07T14:09:00Z"/>
                <w:rFonts w:ascii="標楷體" w:eastAsia="標楷體" w:hAnsi="標楷體"/>
                <w:lang w:eastAsia="zh-HK"/>
              </w:rPr>
            </w:pPr>
            <w:ins w:id="4033" w:author="智誠 楊" w:date="2021-05-07T14:10:00Z">
              <w:r>
                <w:rPr>
                  <w:rFonts w:ascii="標楷體" w:eastAsia="標楷體" w:hAnsi="標楷體" w:hint="eastAsia"/>
                  <w:lang w:eastAsia="zh-HK"/>
                </w:rPr>
                <w:t>統計期間起日</w:t>
              </w:r>
            </w:ins>
          </w:p>
        </w:tc>
        <w:tc>
          <w:tcPr>
            <w:tcW w:w="2684" w:type="dxa"/>
          </w:tcPr>
          <w:p w14:paraId="710F5572" w14:textId="30EC596F" w:rsidR="00082CAA" w:rsidRPr="00997D40" w:rsidRDefault="00082CAA" w:rsidP="00082CAA">
            <w:pPr>
              <w:rPr>
                <w:ins w:id="4034" w:author="智誠 楊" w:date="2021-05-07T14:09:00Z"/>
                <w:rFonts w:ascii="標楷體" w:eastAsia="標楷體" w:hAnsi="標楷體"/>
                <w:color w:val="FF0000"/>
              </w:rPr>
            </w:pPr>
            <w:ins w:id="4035" w:author="智誠 楊" w:date="2021-05-07T14:16:00Z">
              <w:r w:rsidRPr="001408F4">
                <w:rPr>
                  <w:rFonts w:ascii="標楷體" w:eastAsia="標楷體" w:hAnsi="標楷體" w:cs="細明體_HKSCS"/>
                  <w:kern w:val="0"/>
                </w:rPr>
                <w:t>MlaundryChkDtl</w:t>
              </w:r>
              <w:r w:rsidRPr="001408F4">
                <w:rPr>
                  <w:rFonts w:ascii="標楷體" w:eastAsia="標楷體" w:hAnsi="標楷體" w:cs="細明體_HKSCS"/>
                  <w:color w:val="000000"/>
                  <w:kern w:val="0"/>
                </w:rPr>
                <w:t>.</w:t>
              </w:r>
              <w:r>
                <w:rPr>
                  <w:rFonts w:ascii="標楷體" w:eastAsia="標楷體" w:hAnsi="標楷體" w:cs="細明體_HKSCS"/>
                  <w:color w:val="000000"/>
                  <w:kern w:val="0"/>
                </w:rPr>
                <w:t>StartEntry</w:t>
              </w:r>
            </w:ins>
            <w:ins w:id="4036" w:author="智誠 楊" w:date="2021-05-07T14:17:00Z">
              <w:r>
                <w:rPr>
                  <w:rFonts w:ascii="標楷體" w:eastAsia="標楷體" w:hAnsi="標楷體" w:cs="細明體_HKSCS"/>
                  <w:color w:val="000000"/>
                  <w:kern w:val="0"/>
                </w:rPr>
                <w:t>Date</w:t>
              </w:r>
            </w:ins>
          </w:p>
        </w:tc>
        <w:tc>
          <w:tcPr>
            <w:tcW w:w="3649" w:type="dxa"/>
          </w:tcPr>
          <w:p w14:paraId="744DED66" w14:textId="3CEB4FED" w:rsidR="00082CAA" w:rsidRDefault="00B610A7" w:rsidP="00082CAA">
            <w:pPr>
              <w:rPr>
                <w:ins w:id="4037" w:author="智誠 楊" w:date="2021-05-07T14:09:00Z"/>
                <w:rFonts w:ascii="標楷體" w:eastAsia="標楷體" w:hAnsi="標楷體"/>
                <w:lang w:eastAsia="zh-HK"/>
              </w:rPr>
            </w:pPr>
            <w:ins w:id="4038" w:author="智誠 楊" w:date="2021-05-07T14:19:00Z">
              <w:r>
                <w:rPr>
                  <w:rFonts w:ascii="標楷體" w:eastAsia="標楷體" w:hAnsi="標楷體" w:hint="eastAsia"/>
                  <w:lang w:eastAsia="zh-HK"/>
                </w:rPr>
                <w:t>統計期間起日</w:t>
              </w:r>
            </w:ins>
          </w:p>
        </w:tc>
      </w:tr>
      <w:tr w:rsidR="00082CAA" w:rsidRPr="008F1D46" w14:paraId="19B0C9BC" w14:textId="77777777" w:rsidTr="00286DCE">
        <w:trPr>
          <w:ins w:id="4039" w:author="智誠 楊" w:date="2021-05-07T14:09:00Z"/>
        </w:trPr>
        <w:tc>
          <w:tcPr>
            <w:tcW w:w="784" w:type="dxa"/>
          </w:tcPr>
          <w:p w14:paraId="3AB3738C" w14:textId="02CCBF1F" w:rsidR="00082CAA" w:rsidRDefault="00082CAA" w:rsidP="00082CAA">
            <w:pPr>
              <w:jc w:val="center"/>
              <w:rPr>
                <w:ins w:id="4040" w:author="智誠 楊" w:date="2021-05-07T14:09:00Z"/>
                <w:rFonts w:ascii="標楷體" w:eastAsia="標楷體" w:hAnsi="標楷體"/>
              </w:rPr>
            </w:pPr>
            <w:ins w:id="4041" w:author="智誠 楊" w:date="2021-05-07T14:09:00Z">
              <w:r>
                <w:rPr>
                  <w:rFonts w:ascii="標楷體" w:eastAsia="標楷體" w:hAnsi="標楷體" w:hint="eastAsia"/>
                </w:rPr>
                <w:t>1</w:t>
              </w:r>
              <w:r>
                <w:rPr>
                  <w:rFonts w:ascii="標楷體" w:eastAsia="標楷體" w:hAnsi="標楷體"/>
                </w:rPr>
                <w:t>2</w:t>
              </w:r>
            </w:ins>
          </w:p>
        </w:tc>
        <w:tc>
          <w:tcPr>
            <w:tcW w:w="1201" w:type="dxa"/>
          </w:tcPr>
          <w:p w14:paraId="11648F43" w14:textId="4B101A4A" w:rsidR="00082CAA" w:rsidRDefault="00082CAA" w:rsidP="00082CAA">
            <w:pPr>
              <w:jc w:val="center"/>
              <w:rPr>
                <w:ins w:id="4042" w:author="智誠 楊" w:date="2021-05-07T14:09:00Z"/>
                <w:rFonts w:ascii="標楷體" w:eastAsia="標楷體" w:hAnsi="標楷體"/>
                <w:lang w:eastAsia="zh-HK"/>
              </w:rPr>
            </w:pPr>
            <w:ins w:id="4043" w:author="智誠 楊" w:date="2021-05-07T14:09:00Z">
              <w:r>
                <w:rPr>
                  <w:rFonts w:ascii="標楷體" w:eastAsia="標楷體" w:hAnsi="標楷體" w:hint="eastAsia"/>
                  <w:lang w:eastAsia="zh-HK"/>
                </w:rPr>
                <w:t>資料</w:t>
              </w:r>
            </w:ins>
          </w:p>
        </w:tc>
        <w:tc>
          <w:tcPr>
            <w:tcW w:w="2102" w:type="dxa"/>
          </w:tcPr>
          <w:p w14:paraId="59D8C92B" w14:textId="279B6A1C" w:rsidR="00082CAA" w:rsidRDefault="00082CAA" w:rsidP="00082CAA">
            <w:pPr>
              <w:rPr>
                <w:ins w:id="4044" w:author="智誠 楊" w:date="2021-05-07T14:09:00Z"/>
                <w:rFonts w:ascii="標楷體" w:eastAsia="標楷體" w:hAnsi="標楷體"/>
                <w:lang w:eastAsia="zh-HK"/>
              </w:rPr>
            </w:pPr>
            <w:ins w:id="4045" w:author="智誠 楊" w:date="2021-05-07T14:10:00Z">
              <w:r>
                <w:rPr>
                  <w:rFonts w:ascii="標楷體" w:eastAsia="標楷體" w:hAnsi="標楷體" w:hint="eastAsia"/>
                  <w:lang w:eastAsia="zh-HK"/>
                </w:rPr>
                <w:t>統計期間迄日</w:t>
              </w:r>
            </w:ins>
          </w:p>
        </w:tc>
        <w:tc>
          <w:tcPr>
            <w:tcW w:w="2684" w:type="dxa"/>
          </w:tcPr>
          <w:p w14:paraId="6CAA4990" w14:textId="600DA38B" w:rsidR="00082CAA" w:rsidRPr="00997D40" w:rsidRDefault="00082CAA" w:rsidP="00082CAA">
            <w:pPr>
              <w:rPr>
                <w:ins w:id="4046" w:author="智誠 楊" w:date="2021-05-07T14:09:00Z"/>
                <w:rFonts w:ascii="標楷體" w:eastAsia="標楷體" w:hAnsi="標楷體"/>
                <w:color w:val="FF0000"/>
              </w:rPr>
            </w:pPr>
            <w:ins w:id="4047" w:author="智誠 楊" w:date="2021-05-07T14:18:00Z">
              <w:r w:rsidRPr="001408F4">
                <w:rPr>
                  <w:rFonts w:ascii="標楷體" w:eastAsia="標楷體" w:hAnsi="標楷體" w:cs="細明體_HKSCS"/>
                  <w:kern w:val="0"/>
                </w:rPr>
                <w:t>MlaundryChkDtl</w:t>
              </w:r>
              <w:r w:rsidRPr="001408F4">
                <w:rPr>
                  <w:rFonts w:ascii="標楷體" w:eastAsia="標楷體" w:hAnsi="標楷體" w:cs="細明體_HKSCS"/>
                  <w:color w:val="000000"/>
                  <w:kern w:val="0"/>
                </w:rPr>
                <w:t>.</w:t>
              </w:r>
              <w:r>
                <w:rPr>
                  <w:rFonts w:ascii="標楷體" w:eastAsia="標楷體" w:hAnsi="標楷體" w:cs="細明體_HKSCS"/>
                  <w:color w:val="000000"/>
                  <w:kern w:val="0"/>
                </w:rPr>
                <w:t>EntryDate</w:t>
              </w:r>
            </w:ins>
          </w:p>
        </w:tc>
        <w:tc>
          <w:tcPr>
            <w:tcW w:w="3649" w:type="dxa"/>
          </w:tcPr>
          <w:p w14:paraId="5BD51C70" w14:textId="1AB4263E" w:rsidR="00082CAA" w:rsidRDefault="00B610A7" w:rsidP="00082CAA">
            <w:pPr>
              <w:rPr>
                <w:ins w:id="4048" w:author="智誠 楊" w:date="2021-05-07T14:09:00Z"/>
                <w:rFonts w:ascii="標楷體" w:eastAsia="標楷體" w:hAnsi="標楷體"/>
                <w:lang w:eastAsia="zh-HK"/>
              </w:rPr>
            </w:pPr>
            <w:ins w:id="4049" w:author="智誠 楊" w:date="2021-05-07T14:20:00Z">
              <w:r>
                <w:rPr>
                  <w:rFonts w:ascii="標楷體" w:eastAsia="標楷體" w:hAnsi="標楷體" w:hint="eastAsia"/>
                  <w:lang w:eastAsia="zh-HK"/>
                </w:rPr>
                <w:t>入賬日期為統計期間迄日</w:t>
              </w:r>
            </w:ins>
          </w:p>
        </w:tc>
      </w:tr>
    </w:tbl>
    <w:p w14:paraId="46F94F93" w14:textId="299619B9" w:rsidR="00C95828" w:rsidRPr="00362205" w:rsidDel="0084437F" w:rsidRDefault="00C95828" w:rsidP="00C95828">
      <w:pPr>
        <w:rPr>
          <w:del w:id="4050" w:author="智誠 楊" w:date="2021-05-08T18:28:00Z"/>
          <w:rFonts w:ascii="標楷體" w:eastAsia="標楷體" w:hAnsi="標楷體"/>
        </w:rPr>
      </w:pPr>
    </w:p>
    <w:p w14:paraId="656E9A3C" w14:textId="0F3BBF4F" w:rsidR="00C95828" w:rsidRPr="00362205" w:rsidDel="0084437F" w:rsidRDefault="00C95828" w:rsidP="00C95828">
      <w:pPr>
        <w:rPr>
          <w:del w:id="4051" w:author="智誠 楊" w:date="2021-05-08T18:28:00Z"/>
          <w:rFonts w:ascii="標楷體" w:eastAsia="標楷體" w:hAnsi="標楷體"/>
        </w:rPr>
      </w:pPr>
      <w:del w:id="4052" w:author="智誠 楊" w:date="2021-05-08T18:28:00Z">
        <w:r w:rsidRPr="00362205" w:rsidDel="0084437F">
          <w:rPr>
            <w:rFonts w:ascii="標楷體" w:eastAsia="標楷體" w:hAnsi="標楷體"/>
          </w:rPr>
          <w:br w:type="page"/>
        </w:r>
      </w:del>
    </w:p>
    <w:p w14:paraId="5F1FD5D9" w14:textId="3AD07D4A" w:rsidR="00C95828" w:rsidRPr="00362205" w:rsidDel="0084437F" w:rsidRDefault="00C95828">
      <w:pPr>
        <w:rPr>
          <w:del w:id="4053" w:author="智誠 楊" w:date="2021-05-08T18:27:00Z"/>
        </w:rPr>
        <w:pPrChange w:id="4054" w:author="智誠 楊" w:date="2021-05-08T18:28:00Z">
          <w:pPr>
            <w:pStyle w:val="a"/>
          </w:pPr>
        </w:pPrChange>
      </w:pPr>
      <w:del w:id="4055" w:author="智誠 楊" w:date="2021-05-08T18:27:00Z">
        <w:r w:rsidRPr="00362205" w:rsidDel="0084437F">
          <w:delText>UI</w:delText>
        </w:r>
        <w:r w:rsidRPr="00362205" w:rsidDel="0084437F">
          <w:delText>畫面</w:delText>
        </w:r>
      </w:del>
    </w:p>
    <w:p w14:paraId="635BCECE" w14:textId="71F501B2" w:rsidR="00C95828" w:rsidRPr="0084437F" w:rsidDel="0084437F" w:rsidRDefault="00C95828">
      <w:pPr>
        <w:rPr>
          <w:del w:id="4056" w:author="智誠 楊" w:date="2021-05-08T18:27:00Z"/>
          <w:rFonts w:ascii="標楷體" w:hAnsi="標楷體"/>
          <w:rPrChange w:id="4057" w:author="智誠 楊" w:date="2021-05-08T18:27:00Z">
            <w:rPr>
              <w:del w:id="4058" w:author="智誠 楊" w:date="2021-05-08T18:27:00Z"/>
            </w:rPr>
          </w:rPrChange>
        </w:rPr>
        <w:pPrChange w:id="4059" w:author="智誠 楊" w:date="2021-05-08T18:28:00Z">
          <w:pPr>
            <w:pStyle w:val="42"/>
            <w:spacing w:after="72"/>
            <w:ind w:left="1133"/>
          </w:pPr>
        </w:pPrChange>
      </w:pPr>
      <w:del w:id="4060" w:author="智誠 楊" w:date="2021-05-08T18:27:00Z">
        <w:r w:rsidRPr="0084437F" w:rsidDel="0084437F">
          <w:rPr>
            <w:rFonts w:ascii="標楷體" w:hAnsi="標楷體" w:hint="eastAsia"/>
            <w:rPrChange w:id="4061" w:author="智誠 楊" w:date="2021-05-08T18:27:00Z">
              <w:rPr>
                <w:rFonts w:hint="eastAsia"/>
              </w:rPr>
            </w:rPrChange>
          </w:rPr>
          <w:delText>輸入畫面：</w:delText>
        </w:r>
      </w:del>
    </w:p>
    <w:p w14:paraId="5419A108" w14:textId="38A36F60" w:rsidR="00C95828" w:rsidRPr="00362205" w:rsidRDefault="00176A56">
      <w:pPr>
        <w:pPrChange w:id="4062" w:author="智誠 楊" w:date="2021-05-08T18:28:00Z">
          <w:pPr>
            <w:pStyle w:val="42"/>
            <w:spacing w:after="72"/>
            <w:ind w:leftChars="0" w:left="0"/>
          </w:pPr>
        </w:pPrChange>
      </w:pPr>
      <w:del w:id="4063" w:author="智誠 楊" w:date="2021-04-07T21:36:00Z">
        <w:r w:rsidDel="003D79F2">
          <w:rPr>
            <w:noProof/>
          </w:rPr>
          <w:drawing>
            <wp:inline distT="0" distB="0" distL="0" distR="0" wp14:anchorId="4F58AFCE" wp14:editId="5B0CC03B">
              <wp:extent cx="6711950" cy="2000250"/>
              <wp:effectExtent l="0" t="0" r="0" b="0"/>
              <wp:docPr id="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711950" cy="2000250"/>
                      </a:xfrm>
                      <a:prstGeom prst="rect">
                        <a:avLst/>
                      </a:prstGeom>
                      <a:noFill/>
                      <a:ln>
                        <a:noFill/>
                      </a:ln>
                    </pic:spPr>
                  </pic:pic>
                </a:graphicData>
              </a:graphic>
            </wp:inline>
          </w:drawing>
        </w:r>
      </w:del>
    </w:p>
    <w:p w14:paraId="764394D5" w14:textId="1D88027E" w:rsidR="00222DAB" w:rsidDel="0084437F" w:rsidRDefault="00222DAB" w:rsidP="00C95828">
      <w:pPr>
        <w:pStyle w:val="42"/>
        <w:spacing w:after="72"/>
        <w:ind w:left="1133"/>
        <w:rPr>
          <w:del w:id="4064" w:author="智誠 楊" w:date="2021-05-08T18:27:00Z"/>
          <w:rFonts w:ascii="標楷體" w:hAnsi="標楷體"/>
        </w:rPr>
      </w:pPr>
    </w:p>
    <w:p w14:paraId="19B1A2EC" w14:textId="3ED9B335" w:rsidR="00C95828" w:rsidRPr="00362205" w:rsidDel="0084437F" w:rsidRDefault="00C95828" w:rsidP="00C95828">
      <w:pPr>
        <w:pStyle w:val="42"/>
        <w:spacing w:after="72"/>
        <w:ind w:left="1133"/>
        <w:rPr>
          <w:del w:id="4065" w:author="智誠 楊" w:date="2021-05-08T18:27:00Z"/>
          <w:rFonts w:ascii="標楷體" w:hAnsi="標楷體"/>
        </w:rPr>
      </w:pPr>
      <w:del w:id="4066" w:author="智誠 楊" w:date="2021-05-08T18:27:00Z">
        <w:r w:rsidRPr="00362205" w:rsidDel="0084437F">
          <w:rPr>
            <w:rFonts w:ascii="標楷體" w:hAnsi="標楷體" w:hint="eastAsia"/>
          </w:rPr>
          <w:delText>輸出畫面：</w:delText>
        </w:r>
      </w:del>
    </w:p>
    <w:p w14:paraId="4EC3EECE" w14:textId="2741EF7A" w:rsidR="00C95828" w:rsidRPr="00362205" w:rsidDel="0084437F" w:rsidRDefault="00176A56">
      <w:pPr>
        <w:pStyle w:val="a"/>
        <w:numPr>
          <w:ilvl w:val="0"/>
          <w:numId w:val="1"/>
        </w:numPr>
        <w:rPr>
          <w:del w:id="4067" w:author="智誠 楊" w:date="2021-05-08T18:27:00Z"/>
        </w:rPr>
        <w:pPrChange w:id="4068" w:author="智誠 楊" w:date="2021-05-07T16:36:00Z">
          <w:pPr>
            <w:pStyle w:val="a"/>
            <w:numPr>
              <w:numId w:val="0"/>
            </w:numPr>
            <w:ind w:left="0" w:firstLine="0"/>
          </w:pPr>
        </w:pPrChange>
      </w:pPr>
      <w:del w:id="4069" w:author="智誠 楊" w:date="2021-04-07T21:36:00Z">
        <w:r w:rsidDel="003D79F2">
          <w:rPr>
            <w:noProof/>
          </w:rPr>
          <w:drawing>
            <wp:inline distT="0" distB="0" distL="0" distR="0" wp14:anchorId="514379F4" wp14:editId="235C2593">
              <wp:extent cx="6731000" cy="3187700"/>
              <wp:effectExtent l="0" t="0" r="0" b="0"/>
              <wp:docPr id="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731000" cy="3187700"/>
                      </a:xfrm>
                      <a:prstGeom prst="rect">
                        <a:avLst/>
                      </a:prstGeom>
                      <a:noFill/>
                      <a:ln>
                        <a:noFill/>
                      </a:ln>
                    </pic:spPr>
                  </pic:pic>
                </a:graphicData>
              </a:graphic>
            </wp:inline>
          </w:drawing>
        </w:r>
      </w:del>
      <w:del w:id="4070" w:author="智誠 楊" w:date="2021-05-08T18:27:00Z">
        <w:r w:rsidR="00C95828" w:rsidDel="0084437F">
          <w:br w:type="page"/>
        </w:r>
      </w:del>
    </w:p>
    <w:p w14:paraId="4DAD4215" w14:textId="299A9FA4" w:rsidR="00C95828" w:rsidRPr="00362205" w:rsidDel="0084437F" w:rsidRDefault="004575CB">
      <w:pPr>
        <w:pStyle w:val="a"/>
        <w:rPr>
          <w:del w:id="4071" w:author="智誠 楊" w:date="2021-05-08T18:27:00Z"/>
        </w:rPr>
      </w:pPr>
      <w:del w:id="4072" w:author="智誠 楊" w:date="2021-05-08T18:27:00Z">
        <w:r w:rsidDel="0084437F">
          <w:rPr>
            <w:rFonts w:hint="eastAsia"/>
          </w:rPr>
          <w:delText>輸入</w:delText>
        </w:r>
        <w:r w:rsidR="00C95828" w:rsidRPr="00362205" w:rsidDel="0084437F">
          <w:delText>畫面資料說明</w:delText>
        </w:r>
      </w:del>
    </w:p>
    <w:p w14:paraId="1CD2B7E1" w14:textId="2BEB0F3A" w:rsidR="00222DAB" w:rsidDel="0084437F" w:rsidRDefault="00222DAB">
      <w:pPr>
        <w:pStyle w:val="a"/>
        <w:numPr>
          <w:ilvl w:val="0"/>
          <w:numId w:val="1"/>
        </w:numPr>
        <w:rPr>
          <w:del w:id="4073" w:author="智誠 楊" w:date="2021-05-08T18:27:00Z"/>
        </w:rPr>
        <w:pPrChange w:id="4074" w:author="智誠 楊" w:date="2021-05-07T16:36:00Z">
          <w:pPr>
            <w:pStyle w:val="a"/>
            <w:numPr>
              <w:numId w:val="0"/>
            </w:numPr>
            <w:ind w:left="0" w:firstLine="0"/>
          </w:pPr>
        </w:pPrChange>
      </w:pPr>
    </w:p>
    <w:p w14:paraId="5AE4F2E0" w14:textId="77777777" w:rsidR="00222DAB" w:rsidDel="003D79F2" w:rsidRDefault="00222DAB">
      <w:pPr>
        <w:widowControl/>
        <w:rPr>
          <w:del w:id="4075" w:author="智誠 楊" w:date="2021-04-07T21:38:00Z"/>
          <w:rFonts w:ascii="標楷體" w:eastAsia="標楷體" w:hAnsi="標楷體"/>
          <w:sz w:val="26"/>
        </w:rPr>
      </w:pPr>
      <w:del w:id="4076" w:author="智誠 楊" w:date="2021-04-07T21:38:00Z">
        <w:r w:rsidDel="003D79F2">
          <w:rPr>
            <w:rFonts w:ascii="標楷體" w:hAnsi="標楷體"/>
          </w:rPr>
          <w:br w:type="page"/>
        </w:r>
      </w:del>
    </w:p>
    <w:p w14:paraId="1C4667CC" w14:textId="77777777" w:rsidR="00C95828" w:rsidRPr="00362205" w:rsidDel="003D79F2" w:rsidRDefault="00C95828" w:rsidP="00C95828">
      <w:pPr>
        <w:pStyle w:val="a"/>
        <w:numPr>
          <w:ilvl w:val="0"/>
          <w:numId w:val="0"/>
        </w:numPr>
        <w:rPr>
          <w:del w:id="4077" w:author="智誠 楊" w:date="2021-04-07T21:38:00Z"/>
        </w:rPr>
      </w:pPr>
    </w:p>
    <w:p w14:paraId="5408D094" w14:textId="2E1A2CE7" w:rsidR="004575CB" w:rsidDel="003D79F2" w:rsidRDefault="004575CB" w:rsidP="004575CB">
      <w:pPr>
        <w:pStyle w:val="a"/>
        <w:rPr>
          <w:del w:id="4078" w:author="智誠 楊" w:date="2021-04-07T21:38:00Z"/>
        </w:rPr>
      </w:pPr>
      <w:del w:id="4079" w:author="智誠 楊" w:date="2021-04-07T21:38:00Z">
        <w:r w:rsidDel="003D79F2">
          <w:rPr>
            <w:rFonts w:hint="eastAsia"/>
          </w:rPr>
          <w:delText>輸出</w:delText>
        </w:r>
        <w:r w:rsidRPr="003972CE" w:rsidDel="003D79F2">
          <w:delText>畫面資料說明</w:delText>
        </w:r>
      </w:del>
    </w:p>
    <w:p w14:paraId="48FF794C" w14:textId="1461A40E" w:rsidR="004575CB" w:rsidRPr="00362205" w:rsidDel="003D79F2" w:rsidRDefault="004575CB" w:rsidP="004575CB">
      <w:pPr>
        <w:pStyle w:val="a"/>
        <w:numPr>
          <w:ilvl w:val="0"/>
          <w:numId w:val="0"/>
        </w:numPr>
        <w:rPr>
          <w:del w:id="4080" w:author="智誠 楊" w:date="2021-04-07T21:38:00Z"/>
        </w:rPr>
      </w:pPr>
    </w:p>
    <w:p w14:paraId="0BDD42DC" w14:textId="00DF68CF" w:rsidR="004575CB" w:rsidRPr="004575CB" w:rsidDel="003D79F2" w:rsidRDefault="004575CB" w:rsidP="004575CB">
      <w:pPr>
        <w:rPr>
          <w:del w:id="4081" w:author="智誠 楊" w:date="2021-04-07T21:38:00Z"/>
        </w:rPr>
      </w:pPr>
    </w:p>
    <w:p w14:paraId="425ABB21" w14:textId="15C477C3" w:rsidR="004575CB" w:rsidDel="003D79F2" w:rsidRDefault="004575CB" w:rsidP="004575CB">
      <w:pPr>
        <w:rPr>
          <w:del w:id="4082" w:author="智誠 楊" w:date="2021-04-07T21:38:00Z"/>
        </w:rPr>
      </w:pPr>
    </w:p>
    <w:p w14:paraId="2DC9A639" w14:textId="2D332DE9" w:rsidR="004575CB" w:rsidDel="003D79F2" w:rsidRDefault="004575CB" w:rsidP="00C95828">
      <w:pPr>
        <w:rPr>
          <w:del w:id="4083" w:author="智誠 楊" w:date="2021-04-07T21:38:00Z"/>
          <w:rFonts w:ascii="標楷體" w:eastAsia="標楷體" w:hAnsi="標楷體"/>
        </w:rPr>
      </w:pPr>
    </w:p>
    <w:p w14:paraId="2BFAAC41" w14:textId="3712A0B1" w:rsidR="004575CB" w:rsidDel="003D79F2" w:rsidRDefault="004575CB" w:rsidP="00C95828">
      <w:pPr>
        <w:rPr>
          <w:del w:id="4084" w:author="智誠 楊" w:date="2021-04-07T21:38:00Z"/>
          <w:rFonts w:ascii="標楷體" w:eastAsia="標楷體" w:hAnsi="標楷體"/>
        </w:rPr>
      </w:pPr>
    </w:p>
    <w:p w14:paraId="4AAF0165" w14:textId="1232C5E6" w:rsidR="004575CB" w:rsidDel="0084437F" w:rsidRDefault="004575CB">
      <w:pPr>
        <w:widowControl/>
        <w:rPr>
          <w:del w:id="4085" w:author="智誠 楊" w:date="2021-05-08T18:27:00Z"/>
          <w:rFonts w:ascii="標楷體" w:eastAsia="標楷體" w:hAnsi="標楷體"/>
        </w:rPr>
        <w:pPrChange w:id="4086" w:author="智誠 楊" w:date="2021-04-07T21:38:00Z">
          <w:pPr/>
        </w:pPrChange>
      </w:pPr>
    </w:p>
    <w:p w14:paraId="36D559FB" w14:textId="4AF555E3" w:rsidR="003D79F2" w:rsidRDefault="00C95828">
      <w:pPr>
        <w:pStyle w:val="3"/>
        <w:numPr>
          <w:ilvl w:val="2"/>
          <w:numId w:val="76"/>
        </w:numPr>
        <w:rPr>
          <w:ins w:id="4087" w:author="智誠 楊" w:date="2021-05-08T16:59:00Z"/>
          <w:rFonts w:ascii="標楷體" w:hAnsi="標楷體"/>
        </w:rPr>
        <w:pPrChange w:id="4088" w:author="智誠 楊" w:date="2021-05-10T09:48:00Z">
          <w:pPr>
            <w:pStyle w:val="3"/>
            <w:numPr>
              <w:ilvl w:val="2"/>
              <w:numId w:val="1"/>
            </w:numPr>
            <w:ind w:left="1247" w:hanging="680"/>
          </w:pPr>
        </w:pPrChange>
      </w:pPr>
      <w:r>
        <w:rPr>
          <w:rFonts w:ascii="標楷體" w:hAnsi="標楷體"/>
        </w:rPr>
        <w:br w:type="page"/>
      </w:r>
      <w:r>
        <w:rPr>
          <w:rFonts w:ascii="標楷體" w:hAnsi="標楷體" w:hint="eastAsia"/>
        </w:rPr>
        <w:t>L8202</w:t>
      </w:r>
      <w:ins w:id="4089" w:author="智誠 楊" w:date="2021-04-07T21:40:00Z">
        <w:r w:rsidR="003D79F2" w:rsidRPr="00E30986">
          <w:rPr>
            <w:rFonts w:ascii="標楷體" w:hAnsi="標楷體" w:hint="eastAsia"/>
          </w:rPr>
          <w:t>疑似洗錢樣態資料產生</w:t>
        </w:r>
      </w:ins>
      <w:ins w:id="4090" w:author="智誠 楊" w:date="2021-05-08T18:57:00Z">
        <w:r w:rsidR="00AF50F7">
          <w:rPr>
            <w:rFonts w:ascii="標楷體" w:hAnsi="標楷體" w:hint="eastAsia"/>
          </w:rPr>
          <w:t>***</w:t>
        </w:r>
      </w:ins>
      <w:del w:id="4091" w:author="智誠 楊" w:date="2021-04-07T21:40:00Z">
        <w:r w:rsidRPr="003A1F9F" w:rsidDel="003D79F2">
          <w:rPr>
            <w:rFonts w:ascii="標楷體" w:hAnsi="標楷體" w:hint="eastAsia"/>
          </w:rPr>
          <w:delText>疑似洗錢交易合理性維護</w:delText>
        </w:r>
      </w:del>
    </w:p>
    <w:p w14:paraId="131282ED" w14:textId="77777777" w:rsidR="000E057B" w:rsidRDefault="000E057B" w:rsidP="00B010CD">
      <w:pPr>
        <w:pStyle w:val="a"/>
        <w:rPr>
          <w:ins w:id="4092" w:author="智誠 楊" w:date="2021-05-08T16:59:00Z"/>
        </w:rPr>
      </w:pPr>
      <w:ins w:id="4093" w:author="智誠 楊" w:date="2021-05-08T16:59:00Z">
        <w:r w:rsidRPr="00362205">
          <w:t>功能說明</w:t>
        </w:r>
      </w:ins>
    </w:p>
    <w:tbl>
      <w:tblPr>
        <w:tblW w:w="7866" w:type="dxa"/>
        <w:tblInd w:w="1166"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0E057B" w:rsidRPr="00362205" w14:paraId="298E61FA" w14:textId="77777777" w:rsidTr="00286DCE">
        <w:trPr>
          <w:trHeight w:val="277"/>
          <w:ins w:id="4094" w:author="智誠 楊" w:date="2021-05-08T16:59:00Z"/>
        </w:trPr>
        <w:tc>
          <w:tcPr>
            <w:tcW w:w="1548" w:type="dxa"/>
            <w:tcBorders>
              <w:top w:val="single" w:sz="8" w:space="0" w:color="000000"/>
              <w:bottom w:val="single" w:sz="8" w:space="0" w:color="000000"/>
              <w:right w:val="single" w:sz="8" w:space="0" w:color="000000"/>
            </w:tcBorders>
            <w:shd w:val="clear" w:color="auto" w:fill="F3F3F3"/>
          </w:tcPr>
          <w:p w14:paraId="483584FB" w14:textId="77777777" w:rsidR="000E057B" w:rsidRPr="00362205" w:rsidRDefault="000E057B" w:rsidP="00286DCE">
            <w:pPr>
              <w:rPr>
                <w:ins w:id="4095" w:author="智誠 楊" w:date="2021-05-08T16:59:00Z"/>
                <w:rFonts w:ascii="標楷體" w:eastAsia="標楷體" w:hAnsi="標楷體"/>
              </w:rPr>
            </w:pPr>
            <w:ins w:id="4096" w:author="智誠 楊" w:date="2021-05-08T16:59:00Z">
              <w:r w:rsidRPr="00362205">
                <w:rPr>
                  <w:rFonts w:ascii="標楷體" w:eastAsia="標楷體" w:hAnsi="標楷體"/>
                </w:rPr>
                <w:t xml:space="preserve">功能名稱 </w:t>
              </w:r>
            </w:ins>
          </w:p>
        </w:tc>
        <w:tc>
          <w:tcPr>
            <w:tcW w:w="6318" w:type="dxa"/>
            <w:tcBorders>
              <w:top w:val="single" w:sz="8" w:space="0" w:color="000000"/>
              <w:left w:val="single" w:sz="8" w:space="0" w:color="000000"/>
              <w:bottom w:val="single" w:sz="8" w:space="0" w:color="000000"/>
            </w:tcBorders>
          </w:tcPr>
          <w:p w14:paraId="483B6494" w14:textId="77777777" w:rsidR="000E057B" w:rsidRPr="00362205" w:rsidRDefault="000E057B" w:rsidP="00286DCE">
            <w:pPr>
              <w:rPr>
                <w:ins w:id="4097" w:author="智誠 楊" w:date="2021-05-08T16:59:00Z"/>
                <w:rFonts w:ascii="標楷體" w:eastAsia="標楷體" w:hAnsi="標楷體"/>
              </w:rPr>
            </w:pPr>
            <w:ins w:id="4098" w:author="智誠 楊" w:date="2021-05-08T16:59:00Z">
              <w:r w:rsidRPr="00E30986">
                <w:rPr>
                  <w:rFonts w:ascii="標楷體" w:eastAsia="標楷體" w:hAnsi="標楷體" w:hint="eastAsia"/>
                </w:rPr>
                <w:t>疑似洗錢樣態資料產生</w:t>
              </w:r>
            </w:ins>
          </w:p>
        </w:tc>
      </w:tr>
      <w:tr w:rsidR="000E057B" w:rsidRPr="00A97C81" w14:paraId="50AFF79B" w14:textId="77777777" w:rsidTr="00286DCE">
        <w:trPr>
          <w:trHeight w:val="277"/>
          <w:ins w:id="4099" w:author="智誠 楊" w:date="2021-05-08T16:59:00Z"/>
        </w:trPr>
        <w:tc>
          <w:tcPr>
            <w:tcW w:w="1548" w:type="dxa"/>
            <w:tcBorders>
              <w:top w:val="single" w:sz="8" w:space="0" w:color="000000"/>
              <w:bottom w:val="single" w:sz="8" w:space="0" w:color="000000"/>
              <w:right w:val="single" w:sz="8" w:space="0" w:color="000000"/>
            </w:tcBorders>
            <w:shd w:val="clear" w:color="auto" w:fill="F3F3F3"/>
          </w:tcPr>
          <w:p w14:paraId="56516FFD" w14:textId="77777777" w:rsidR="000E057B" w:rsidRPr="00A97C81" w:rsidRDefault="000E057B" w:rsidP="00286DCE">
            <w:pPr>
              <w:rPr>
                <w:ins w:id="4100" w:author="智誠 楊" w:date="2021-05-08T16:59:00Z"/>
                <w:rFonts w:ascii="標楷體" w:eastAsia="標楷體" w:hAnsi="標楷體"/>
              </w:rPr>
            </w:pPr>
            <w:ins w:id="4101" w:author="智誠 楊" w:date="2021-05-08T16:59:00Z">
              <w:r w:rsidRPr="00A97C81">
                <w:rPr>
                  <w:rFonts w:ascii="標楷體" w:eastAsia="標楷體" w:hAnsi="標楷體"/>
                </w:rPr>
                <w:t>進入條件</w:t>
              </w:r>
            </w:ins>
          </w:p>
        </w:tc>
        <w:tc>
          <w:tcPr>
            <w:tcW w:w="6318" w:type="dxa"/>
            <w:tcBorders>
              <w:top w:val="single" w:sz="8" w:space="0" w:color="000000"/>
              <w:left w:val="single" w:sz="8" w:space="0" w:color="000000"/>
              <w:bottom w:val="single" w:sz="8" w:space="0" w:color="000000"/>
            </w:tcBorders>
          </w:tcPr>
          <w:p w14:paraId="3A9DBEDD" w14:textId="703ACD98" w:rsidR="000E057B" w:rsidRPr="000E057B" w:rsidRDefault="000E057B" w:rsidP="00286DCE">
            <w:pPr>
              <w:rPr>
                <w:ins w:id="4102" w:author="智誠 楊" w:date="2021-05-08T16:59:00Z"/>
                <w:rFonts w:ascii="標楷體" w:eastAsia="標楷體" w:hAnsi="標楷體"/>
                <w:rPrChange w:id="4103" w:author="智誠 楊" w:date="2021-05-08T17:00:00Z">
                  <w:rPr>
                    <w:ins w:id="4104" w:author="智誠 楊" w:date="2021-05-08T16:59:00Z"/>
                    <w:rFonts w:ascii="標楷體" w:eastAsia="標楷體" w:hAnsi="標楷體"/>
                    <w:lang w:eastAsia="zh-HK"/>
                  </w:rPr>
                </w:rPrChange>
              </w:rPr>
            </w:pPr>
            <w:ins w:id="4105" w:author="智誠 楊" w:date="2021-05-08T16:59:00Z">
              <w:r w:rsidRPr="00A97C81">
                <w:rPr>
                  <w:rFonts w:ascii="標楷體" w:eastAsia="標楷體" w:hAnsi="標楷體" w:hint="eastAsia"/>
                </w:rPr>
                <w:t>1.</w:t>
              </w:r>
            </w:ins>
            <w:ins w:id="4106" w:author="智誠 楊" w:date="2021-05-08T17:00:00Z">
              <w:r>
                <w:rPr>
                  <w:rFonts w:ascii="標楷體" w:eastAsia="標楷體" w:hAnsi="標楷體" w:hint="eastAsia"/>
                </w:rPr>
                <w:t>產生疑似洗錢樣態</w:t>
              </w:r>
            </w:ins>
            <w:ins w:id="4107" w:author="智誠 楊" w:date="2021-05-08T16:59:00Z">
              <w:r w:rsidRPr="00A97C81">
                <w:rPr>
                  <w:rFonts w:ascii="標楷體" w:eastAsia="標楷體" w:hAnsi="標楷體" w:hint="eastAsia"/>
                </w:rPr>
                <w:t>資料。</w:t>
              </w:r>
            </w:ins>
          </w:p>
        </w:tc>
      </w:tr>
      <w:tr w:rsidR="000E057B" w:rsidRPr="00A97C81" w14:paraId="629875B8" w14:textId="77777777" w:rsidTr="00286DCE">
        <w:trPr>
          <w:trHeight w:val="773"/>
          <w:ins w:id="4108" w:author="智誠 楊" w:date="2021-05-08T16:59:00Z"/>
        </w:trPr>
        <w:tc>
          <w:tcPr>
            <w:tcW w:w="1548" w:type="dxa"/>
            <w:tcBorders>
              <w:top w:val="single" w:sz="8" w:space="0" w:color="000000"/>
              <w:bottom w:val="single" w:sz="8" w:space="0" w:color="000000"/>
              <w:right w:val="single" w:sz="8" w:space="0" w:color="000000"/>
            </w:tcBorders>
            <w:shd w:val="clear" w:color="auto" w:fill="F3F3F3"/>
          </w:tcPr>
          <w:p w14:paraId="09BACE8D" w14:textId="77777777" w:rsidR="000E057B" w:rsidRPr="00A97C81" w:rsidRDefault="000E057B" w:rsidP="00286DCE">
            <w:pPr>
              <w:rPr>
                <w:ins w:id="4109" w:author="智誠 楊" w:date="2021-05-08T16:59:00Z"/>
                <w:rFonts w:ascii="標楷體" w:eastAsia="標楷體" w:hAnsi="標楷體"/>
              </w:rPr>
            </w:pPr>
            <w:ins w:id="4110" w:author="智誠 楊" w:date="2021-05-08T16:59:00Z">
              <w:r w:rsidRPr="00A97C81">
                <w:rPr>
                  <w:rFonts w:ascii="標楷體" w:eastAsia="標楷體" w:hAnsi="標楷體"/>
                </w:rPr>
                <w:t xml:space="preserve">基本流程 </w:t>
              </w:r>
            </w:ins>
          </w:p>
        </w:tc>
        <w:tc>
          <w:tcPr>
            <w:tcW w:w="6318" w:type="dxa"/>
            <w:tcBorders>
              <w:top w:val="single" w:sz="8" w:space="0" w:color="000000"/>
              <w:left w:val="single" w:sz="8" w:space="0" w:color="000000"/>
              <w:bottom w:val="single" w:sz="8" w:space="0" w:color="000000"/>
            </w:tcBorders>
          </w:tcPr>
          <w:p w14:paraId="5E92B782" w14:textId="11264EE0" w:rsidR="000E057B" w:rsidRPr="00A97C81" w:rsidRDefault="000E057B" w:rsidP="00286DCE">
            <w:pPr>
              <w:rPr>
                <w:ins w:id="4111" w:author="智誠 楊" w:date="2021-05-08T16:59:00Z"/>
                <w:rFonts w:ascii="標楷體" w:eastAsia="標楷體" w:hAnsi="標楷體"/>
              </w:rPr>
            </w:pPr>
            <w:ins w:id="4112" w:author="智誠 楊" w:date="2021-05-08T16:59:00Z">
              <w:r w:rsidRPr="00A97C81">
                <w:rPr>
                  <w:rFonts w:ascii="標楷體" w:eastAsia="標楷體" w:hAnsi="標楷體" w:hint="eastAsia"/>
                </w:rPr>
                <w:t>1.</w:t>
              </w:r>
              <w:r w:rsidRPr="00A97C81">
                <w:rPr>
                  <w:rFonts w:ascii="標楷體" w:eastAsia="標楷體" w:hAnsi="標楷體" w:hint="eastAsia"/>
                  <w:lang w:eastAsia="zh-HK"/>
                </w:rPr>
                <w:t>參考</w:t>
              </w:r>
              <w:r w:rsidRPr="00A97C81">
                <w:rPr>
                  <w:rFonts w:ascii="標楷體" w:eastAsia="標楷體" w:hAnsi="標楷體" w:hint="eastAsia"/>
                </w:rPr>
                <w:t>「</w:t>
              </w:r>
            </w:ins>
            <w:ins w:id="4113" w:author="智誠 楊" w:date="2021-05-08T17:00:00Z">
              <w:r>
                <w:rPr>
                  <w:rFonts w:ascii="標楷體" w:eastAsia="標楷體" w:hAnsi="標楷體" w:hint="eastAsia"/>
                  <w:lang w:eastAsia="zh-HK"/>
                </w:rPr>
                <w:t>疑似洗錢</w:t>
              </w:r>
            </w:ins>
            <w:ins w:id="4114" w:author="智誠 楊" w:date="2021-05-08T16:59:00Z">
              <w:r w:rsidRPr="00A97C81">
                <w:rPr>
                  <w:rFonts w:ascii="標楷體" w:eastAsia="標楷體" w:hAnsi="標楷體" w:hint="eastAsia"/>
                </w:rPr>
                <w:t>」</w:t>
              </w:r>
              <w:r w:rsidRPr="00A97C81">
                <w:rPr>
                  <w:rFonts w:ascii="標楷體" w:eastAsia="標楷體" w:hAnsi="標楷體" w:hint="eastAsia"/>
                  <w:lang w:eastAsia="zh-HK"/>
                </w:rPr>
                <w:t>流程</w:t>
              </w:r>
            </w:ins>
          </w:p>
          <w:p w14:paraId="1E5FF4E3" w14:textId="77777777" w:rsidR="00B81ECB" w:rsidRDefault="000E057B" w:rsidP="00286DCE">
            <w:pPr>
              <w:rPr>
                <w:ins w:id="4115" w:author="智誠 楊" w:date="2021-05-08T17:07:00Z"/>
                <w:rFonts w:ascii="標楷體" w:eastAsia="標楷體" w:hAnsi="標楷體"/>
                <w:lang w:eastAsia="zh-HK"/>
              </w:rPr>
            </w:pPr>
            <w:ins w:id="4116" w:author="智誠 楊" w:date="2021-05-08T16:59:00Z">
              <w:r w:rsidRPr="00A97C81">
                <w:rPr>
                  <w:rFonts w:ascii="標楷體" w:eastAsia="標楷體" w:hAnsi="標楷體" w:hint="eastAsia"/>
                </w:rPr>
                <w:t>2.</w:t>
              </w:r>
              <w:r w:rsidRPr="00A97C81">
                <w:rPr>
                  <w:rFonts w:ascii="標楷體" w:eastAsia="標楷體" w:hAnsi="標楷體" w:hint="eastAsia"/>
                  <w:lang w:eastAsia="zh-HK"/>
                </w:rPr>
                <w:t>維護</w:t>
              </w:r>
            </w:ins>
          </w:p>
          <w:p w14:paraId="5DCCA961" w14:textId="1C2BE5C3" w:rsidR="00B81ECB" w:rsidRDefault="00B81ECB" w:rsidP="00286DCE">
            <w:pPr>
              <w:rPr>
                <w:ins w:id="4117" w:author="智誠 楊" w:date="2021-05-08T17:07:00Z"/>
                <w:rFonts w:ascii="標楷體" w:eastAsia="標楷體" w:hAnsi="標楷體"/>
              </w:rPr>
            </w:pPr>
            <w:ins w:id="4118" w:author="智誠 楊" w:date="2021-05-08T17:07:00Z">
              <w:r>
                <w:rPr>
                  <w:rFonts w:ascii="標楷體" w:eastAsia="標楷體" w:hAnsi="標楷體" w:hint="eastAsia"/>
                </w:rPr>
                <w:t xml:space="preserve">    (1)</w:t>
              </w:r>
              <w:r w:rsidRPr="0037710C">
                <w:rPr>
                  <w:rFonts w:ascii="標楷體" w:eastAsia="標楷體" w:hAnsi="標楷體" w:hint="eastAsia"/>
                </w:rPr>
                <w:t>疑似洗錢樣態檢核明細檔</w:t>
              </w:r>
            </w:ins>
            <w:ins w:id="4119" w:author="智誠 楊" w:date="2021-05-08T16:59:00Z">
              <w:r w:rsidR="000E057B" w:rsidRPr="00A97C81">
                <w:rPr>
                  <w:rFonts w:ascii="標楷體" w:eastAsia="標楷體" w:hAnsi="標楷體" w:hint="eastAsia"/>
                </w:rPr>
                <w:t>(</w:t>
              </w:r>
            </w:ins>
            <w:ins w:id="4120" w:author="智誠 楊" w:date="2021-05-08T17:06:00Z">
              <w:r w:rsidRPr="0037710C">
                <w:rPr>
                  <w:rFonts w:ascii="標楷體" w:eastAsia="標楷體" w:hAnsi="標楷體" w:hint="eastAsia"/>
                </w:rPr>
                <w:t>MlaundryChkDtl</w:t>
              </w:r>
            </w:ins>
            <w:ins w:id="4121" w:author="智誠 楊" w:date="2021-05-08T16:59:00Z">
              <w:r w:rsidR="000E057B" w:rsidRPr="00A97C81">
                <w:rPr>
                  <w:rFonts w:ascii="標楷體" w:eastAsia="標楷體" w:hAnsi="標楷體"/>
                </w:rPr>
                <w:t>)</w:t>
              </w:r>
            </w:ins>
          </w:p>
          <w:p w14:paraId="15AC9B6F" w14:textId="1B217787" w:rsidR="000E057B" w:rsidRDefault="00B81ECB" w:rsidP="00286DCE">
            <w:pPr>
              <w:rPr>
                <w:ins w:id="4122" w:author="智誠 楊" w:date="2021-05-08T17:06:00Z"/>
                <w:rFonts w:ascii="標楷體" w:eastAsia="標楷體" w:hAnsi="標楷體"/>
              </w:rPr>
            </w:pPr>
            <w:ins w:id="4123" w:author="智誠 楊" w:date="2021-05-08T17:07:00Z">
              <w:r>
                <w:rPr>
                  <w:rFonts w:ascii="標楷體" w:eastAsia="標楷體" w:hAnsi="標楷體" w:hint="eastAsia"/>
                </w:rPr>
                <w:t xml:space="preserve">    (</w:t>
              </w:r>
            </w:ins>
            <w:ins w:id="4124" w:author="智誠 楊" w:date="2021-05-08T17:08:00Z">
              <w:r>
                <w:rPr>
                  <w:rFonts w:ascii="標楷體" w:eastAsia="標楷體" w:hAnsi="標楷體" w:hint="eastAsia"/>
                </w:rPr>
                <w:t>2</w:t>
              </w:r>
            </w:ins>
            <w:ins w:id="4125" w:author="智誠 楊" w:date="2021-05-08T17:07:00Z">
              <w:r>
                <w:rPr>
                  <w:rFonts w:ascii="標楷體" w:eastAsia="標楷體" w:hAnsi="標楷體" w:hint="eastAsia"/>
                </w:rPr>
                <w:t>)</w:t>
              </w:r>
              <w:r w:rsidRPr="0037710C">
                <w:rPr>
                  <w:rFonts w:ascii="標楷體" w:eastAsia="標楷體" w:hAnsi="標楷體" w:hint="eastAsia"/>
                </w:rPr>
                <w:t>疑似洗錢交易合理性明細檔</w:t>
              </w:r>
              <w:r>
                <w:rPr>
                  <w:rFonts w:ascii="標楷體" w:eastAsia="標楷體" w:hAnsi="標楷體" w:hint="eastAsia"/>
                </w:rPr>
                <w:t>(</w:t>
              </w:r>
              <w:r w:rsidRPr="0037710C">
                <w:rPr>
                  <w:rFonts w:ascii="標楷體" w:eastAsia="標楷體" w:hAnsi="標楷體" w:hint="eastAsia"/>
                </w:rPr>
                <w:t>MlaundryDetail</w:t>
              </w:r>
              <w:r>
                <w:rPr>
                  <w:rFonts w:ascii="標楷體" w:eastAsia="標楷體" w:hAnsi="標楷體" w:hint="eastAsia"/>
                </w:rPr>
                <w:t>)</w:t>
              </w:r>
            </w:ins>
          </w:p>
          <w:p w14:paraId="3D96F096" w14:textId="60CF8EF8" w:rsidR="00B81ECB" w:rsidRPr="00A97C81" w:rsidRDefault="00B81ECB" w:rsidP="00286DCE">
            <w:pPr>
              <w:rPr>
                <w:ins w:id="4126" w:author="智誠 楊" w:date="2021-05-08T16:59:00Z"/>
                <w:rFonts w:ascii="標楷體" w:eastAsia="標楷體" w:hAnsi="標楷體"/>
              </w:rPr>
            </w:pPr>
          </w:p>
        </w:tc>
      </w:tr>
      <w:tr w:rsidR="000E057B" w:rsidRPr="00A97C81" w14:paraId="757821B8" w14:textId="77777777" w:rsidTr="00286DCE">
        <w:trPr>
          <w:trHeight w:val="321"/>
          <w:ins w:id="4127" w:author="智誠 楊" w:date="2021-05-08T16:59:00Z"/>
        </w:trPr>
        <w:tc>
          <w:tcPr>
            <w:tcW w:w="1548" w:type="dxa"/>
            <w:tcBorders>
              <w:top w:val="single" w:sz="8" w:space="0" w:color="000000"/>
              <w:bottom w:val="single" w:sz="8" w:space="0" w:color="000000"/>
              <w:right w:val="single" w:sz="8" w:space="0" w:color="000000"/>
            </w:tcBorders>
            <w:shd w:val="clear" w:color="auto" w:fill="F3F3F3"/>
          </w:tcPr>
          <w:p w14:paraId="0DE8FBC6" w14:textId="77777777" w:rsidR="000E057B" w:rsidRPr="00A97C81" w:rsidRDefault="000E057B" w:rsidP="00286DCE">
            <w:pPr>
              <w:rPr>
                <w:ins w:id="4128" w:author="智誠 楊" w:date="2021-05-08T16:59:00Z"/>
                <w:rFonts w:ascii="標楷體" w:eastAsia="標楷體" w:hAnsi="標楷體"/>
              </w:rPr>
            </w:pPr>
            <w:ins w:id="4129" w:author="智誠 楊" w:date="2021-05-08T16:59:00Z">
              <w:r w:rsidRPr="00A97C81">
                <w:rPr>
                  <w:rFonts w:ascii="標楷體" w:eastAsia="標楷體" w:hAnsi="標楷體"/>
                </w:rPr>
                <w:t>選用流程</w:t>
              </w:r>
            </w:ins>
          </w:p>
        </w:tc>
        <w:tc>
          <w:tcPr>
            <w:tcW w:w="6318" w:type="dxa"/>
            <w:tcBorders>
              <w:top w:val="single" w:sz="8" w:space="0" w:color="000000"/>
              <w:left w:val="single" w:sz="8" w:space="0" w:color="000000"/>
              <w:bottom w:val="single" w:sz="8" w:space="0" w:color="000000"/>
            </w:tcBorders>
          </w:tcPr>
          <w:p w14:paraId="3E0F8BEF" w14:textId="77777777" w:rsidR="000E057B" w:rsidRPr="00A97C81" w:rsidRDefault="000E057B" w:rsidP="00286DCE">
            <w:pPr>
              <w:rPr>
                <w:ins w:id="4130" w:author="智誠 楊" w:date="2021-05-08T16:59:00Z"/>
                <w:rFonts w:ascii="標楷體" w:eastAsia="標楷體" w:hAnsi="標楷體"/>
              </w:rPr>
            </w:pPr>
          </w:p>
        </w:tc>
      </w:tr>
      <w:tr w:rsidR="000E057B" w:rsidRPr="00A97C81" w14:paraId="7397A66D" w14:textId="77777777" w:rsidTr="00286DCE">
        <w:trPr>
          <w:trHeight w:val="1311"/>
          <w:ins w:id="4131" w:author="智誠 楊" w:date="2021-05-08T16:59:00Z"/>
        </w:trPr>
        <w:tc>
          <w:tcPr>
            <w:tcW w:w="1548" w:type="dxa"/>
            <w:tcBorders>
              <w:top w:val="single" w:sz="8" w:space="0" w:color="000000"/>
              <w:bottom w:val="single" w:sz="8" w:space="0" w:color="000000"/>
              <w:right w:val="single" w:sz="8" w:space="0" w:color="000000"/>
            </w:tcBorders>
            <w:shd w:val="clear" w:color="auto" w:fill="F3F3F3"/>
          </w:tcPr>
          <w:p w14:paraId="1CB27E24" w14:textId="77777777" w:rsidR="000E057B" w:rsidRPr="00A97C81" w:rsidRDefault="000E057B" w:rsidP="00286DCE">
            <w:pPr>
              <w:rPr>
                <w:ins w:id="4132" w:author="智誠 楊" w:date="2021-05-08T16:59:00Z"/>
                <w:rFonts w:ascii="標楷體" w:eastAsia="標楷體" w:hAnsi="標楷體"/>
              </w:rPr>
            </w:pPr>
            <w:ins w:id="4133" w:author="智誠 楊" w:date="2021-05-08T16:59:00Z">
              <w:r w:rsidRPr="00A97C81">
                <w:rPr>
                  <w:rFonts w:ascii="標楷體" w:eastAsia="標楷體" w:hAnsi="標楷體"/>
                </w:rPr>
                <w:t>例外流程</w:t>
              </w:r>
            </w:ins>
          </w:p>
        </w:tc>
        <w:tc>
          <w:tcPr>
            <w:tcW w:w="6318" w:type="dxa"/>
            <w:tcBorders>
              <w:top w:val="single" w:sz="8" w:space="0" w:color="000000"/>
              <w:left w:val="single" w:sz="8" w:space="0" w:color="000000"/>
              <w:bottom w:val="single" w:sz="8" w:space="0" w:color="000000"/>
            </w:tcBorders>
          </w:tcPr>
          <w:p w14:paraId="069DECF2" w14:textId="77777777" w:rsidR="000E057B" w:rsidRPr="00A97C81" w:rsidRDefault="000E057B" w:rsidP="00286DCE">
            <w:pPr>
              <w:rPr>
                <w:ins w:id="4134" w:author="智誠 楊" w:date="2021-05-08T16:59:00Z"/>
                <w:rFonts w:ascii="標楷體" w:eastAsia="標楷體" w:hAnsi="標楷體"/>
              </w:rPr>
            </w:pPr>
          </w:p>
        </w:tc>
      </w:tr>
      <w:tr w:rsidR="000E057B" w:rsidRPr="00362205" w14:paraId="6D268958" w14:textId="77777777" w:rsidTr="00286DCE">
        <w:trPr>
          <w:trHeight w:val="278"/>
          <w:ins w:id="4135" w:author="智誠 楊" w:date="2021-05-08T16:59:00Z"/>
        </w:trPr>
        <w:tc>
          <w:tcPr>
            <w:tcW w:w="1548" w:type="dxa"/>
            <w:tcBorders>
              <w:top w:val="single" w:sz="8" w:space="0" w:color="000000"/>
              <w:bottom w:val="single" w:sz="8" w:space="0" w:color="000000"/>
              <w:right w:val="single" w:sz="8" w:space="0" w:color="000000"/>
            </w:tcBorders>
            <w:shd w:val="clear" w:color="auto" w:fill="F3F3F3"/>
          </w:tcPr>
          <w:p w14:paraId="1BD88B60" w14:textId="77777777" w:rsidR="000E057B" w:rsidRPr="00362205" w:rsidRDefault="000E057B" w:rsidP="00286DCE">
            <w:pPr>
              <w:rPr>
                <w:ins w:id="4136" w:author="智誠 楊" w:date="2021-05-08T16:59:00Z"/>
                <w:rFonts w:ascii="標楷體" w:eastAsia="標楷體" w:hAnsi="標楷體"/>
              </w:rPr>
            </w:pPr>
            <w:ins w:id="4137" w:author="智誠 楊" w:date="2021-05-08T16:59:00Z">
              <w:r w:rsidRPr="00362205">
                <w:rPr>
                  <w:rFonts w:ascii="標楷體" w:eastAsia="標楷體" w:hAnsi="標楷體"/>
                </w:rPr>
                <w:t xml:space="preserve">執行後狀況 </w:t>
              </w:r>
            </w:ins>
          </w:p>
        </w:tc>
        <w:tc>
          <w:tcPr>
            <w:tcW w:w="6318" w:type="dxa"/>
            <w:tcBorders>
              <w:top w:val="single" w:sz="8" w:space="0" w:color="000000"/>
              <w:left w:val="single" w:sz="8" w:space="0" w:color="000000"/>
              <w:bottom w:val="single" w:sz="8" w:space="0" w:color="000000"/>
            </w:tcBorders>
          </w:tcPr>
          <w:p w14:paraId="5D67AB61" w14:textId="58BD6245" w:rsidR="004240A7" w:rsidRPr="004240A7" w:rsidRDefault="000E057B" w:rsidP="00286DCE">
            <w:pPr>
              <w:rPr>
                <w:ins w:id="4138" w:author="智誠 楊" w:date="2021-05-08T16:59:00Z"/>
                <w:rFonts w:ascii="標楷體" w:eastAsia="標楷體" w:hAnsi="標楷體"/>
              </w:rPr>
            </w:pPr>
            <w:ins w:id="4139" w:author="智誠 楊" w:date="2021-05-08T17:02:00Z">
              <w:r>
                <w:rPr>
                  <w:rFonts w:ascii="標楷體" w:eastAsia="標楷體" w:hAnsi="標楷體" w:hint="eastAsia"/>
                </w:rPr>
                <w:t>1.交易成功送出後,連</w:t>
              </w:r>
            </w:ins>
            <w:ins w:id="4140" w:author="智誠 楊" w:date="2021-05-08T18:14:00Z">
              <w:r w:rsidR="00FB5C29">
                <w:rPr>
                  <w:rFonts w:ascii="標楷體" w:eastAsia="標楷體" w:hAnsi="標楷體" w:hint="eastAsia"/>
                </w:rPr>
                <w:t>結</w:t>
              </w:r>
            </w:ins>
            <w:ins w:id="4141" w:author="智誠 楊" w:date="2021-05-08T17:02:00Z">
              <w:r>
                <w:rPr>
                  <w:rFonts w:ascii="標楷體" w:eastAsia="標楷體" w:hAnsi="標楷體" w:hint="eastAsia"/>
                </w:rPr>
                <w:t>至</w:t>
              </w:r>
              <w:r w:rsidRPr="00A97C81">
                <w:rPr>
                  <w:rFonts w:ascii="標楷體" w:eastAsia="標楷體" w:hAnsi="標楷體" w:hint="eastAsia"/>
                </w:rPr>
                <w:t>【</w:t>
              </w:r>
              <w:r w:rsidRPr="00A97C81">
                <w:rPr>
                  <w:rFonts w:ascii="標楷體" w:eastAsia="標楷體" w:hAnsi="標楷體"/>
                  <w:lang w:eastAsia="zh-HK"/>
                </w:rPr>
                <w:t>L</w:t>
              </w:r>
              <w:r>
                <w:rPr>
                  <w:rFonts w:ascii="標楷體" w:eastAsia="標楷體" w:hAnsi="標楷體" w:hint="eastAsia"/>
                </w:rPr>
                <w:t>8921</w:t>
              </w:r>
            </w:ins>
            <w:ins w:id="4142" w:author="智誠 楊" w:date="2021-05-08T17:03:00Z">
              <w:r>
                <w:rPr>
                  <w:rFonts w:ascii="標楷體" w:eastAsia="標楷體" w:hAnsi="標楷體" w:hint="eastAsia"/>
                </w:rPr>
                <w:t>疑似洗錢樣態檢核</w:t>
              </w:r>
            </w:ins>
            <w:ins w:id="4143" w:author="智誠 楊" w:date="2021-05-08T17:02:00Z">
              <w:r w:rsidRPr="00A97C81">
                <w:rPr>
                  <w:rFonts w:ascii="標楷體" w:eastAsia="標楷體" w:hAnsi="標楷體" w:hint="eastAsia"/>
                </w:rPr>
                <w:t>查詢】</w:t>
              </w:r>
            </w:ins>
          </w:p>
        </w:tc>
      </w:tr>
      <w:tr w:rsidR="000E057B" w:rsidRPr="00362205" w14:paraId="4F79B27E" w14:textId="77777777" w:rsidTr="00286DCE">
        <w:trPr>
          <w:trHeight w:val="358"/>
          <w:ins w:id="4144" w:author="智誠 楊" w:date="2021-05-08T16:59:00Z"/>
        </w:trPr>
        <w:tc>
          <w:tcPr>
            <w:tcW w:w="1548" w:type="dxa"/>
            <w:tcBorders>
              <w:top w:val="single" w:sz="8" w:space="0" w:color="000000"/>
              <w:bottom w:val="single" w:sz="8" w:space="0" w:color="000000"/>
              <w:right w:val="single" w:sz="8" w:space="0" w:color="000000"/>
            </w:tcBorders>
            <w:shd w:val="clear" w:color="auto" w:fill="F3F3F3"/>
          </w:tcPr>
          <w:p w14:paraId="7A6FDE64" w14:textId="77777777" w:rsidR="000E057B" w:rsidRPr="00362205" w:rsidRDefault="000E057B" w:rsidP="00286DCE">
            <w:pPr>
              <w:rPr>
                <w:ins w:id="4145" w:author="智誠 楊" w:date="2021-05-08T16:59:00Z"/>
                <w:rFonts w:ascii="標楷體" w:eastAsia="標楷體" w:hAnsi="標楷體"/>
              </w:rPr>
            </w:pPr>
            <w:ins w:id="4146" w:author="智誠 楊" w:date="2021-05-08T16:59:00Z">
              <w:r w:rsidRPr="00362205">
                <w:rPr>
                  <w:rFonts w:ascii="標楷體" w:eastAsia="標楷體" w:hAnsi="標楷體"/>
                </w:rPr>
                <w:t>特別需求</w:t>
              </w:r>
            </w:ins>
          </w:p>
        </w:tc>
        <w:tc>
          <w:tcPr>
            <w:tcW w:w="6318" w:type="dxa"/>
            <w:tcBorders>
              <w:top w:val="single" w:sz="8" w:space="0" w:color="000000"/>
              <w:left w:val="single" w:sz="8" w:space="0" w:color="000000"/>
              <w:bottom w:val="single" w:sz="8" w:space="0" w:color="000000"/>
            </w:tcBorders>
          </w:tcPr>
          <w:p w14:paraId="30B3920C" w14:textId="77777777" w:rsidR="000E057B" w:rsidRDefault="000E057B" w:rsidP="00286DCE">
            <w:pPr>
              <w:rPr>
                <w:ins w:id="4147" w:author="智誠 楊" w:date="2021-05-08T16:59:00Z"/>
                <w:rFonts w:ascii="標楷體" w:eastAsia="標楷體" w:hAnsi="標楷體"/>
              </w:rPr>
            </w:pPr>
            <w:ins w:id="4148" w:author="智誠 楊" w:date="2021-05-08T16:59:00Z">
              <w:r>
                <w:rPr>
                  <w:rFonts w:ascii="標楷體" w:eastAsia="標楷體" w:hAnsi="標楷體" w:hint="eastAsia"/>
                </w:rPr>
                <w:t>1</w:t>
              </w:r>
              <w:r>
                <w:rPr>
                  <w:rFonts w:ascii="標楷體" w:eastAsia="標楷體" w:hAnsi="標楷體"/>
                </w:rPr>
                <w:t>.</w:t>
              </w:r>
              <w:r>
                <w:rPr>
                  <w:rFonts w:ascii="標楷體" w:eastAsia="標楷體" w:hAnsi="標楷體" w:hint="eastAsia"/>
                </w:rPr>
                <w:t>由入賬明細檔產生資料</w:t>
              </w:r>
            </w:ins>
          </w:p>
          <w:p w14:paraId="73F6A99A" w14:textId="77777777" w:rsidR="000E057B" w:rsidRPr="001B0399" w:rsidRDefault="000E057B" w:rsidP="00286DCE">
            <w:pPr>
              <w:rPr>
                <w:ins w:id="4149" w:author="智誠 楊" w:date="2021-05-08T16:59:00Z"/>
                <w:rFonts w:ascii="標楷體" w:eastAsia="標楷體" w:hAnsi="標楷體"/>
              </w:rPr>
            </w:pPr>
            <w:ins w:id="4150" w:author="智誠 楊" w:date="2021-05-08T16:59:00Z">
              <w:r>
                <w:rPr>
                  <w:rFonts w:ascii="標楷體" w:eastAsia="標楷體" w:hAnsi="標楷體" w:hint="eastAsia"/>
                </w:rPr>
                <w:t>2.</w:t>
              </w:r>
              <w:r w:rsidRPr="001B0399">
                <w:rPr>
                  <w:rFonts w:ascii="標楷體" w:eastAsia="標楷體" w:hAnsi="標楷體" w:hint="eastAsia"/>
                </w:rPr>
                <w:t>明細完全一樣時，資料不重覆產製。</w:t>
              </w:r>
            </w:ins>
          </w:p>
          <w:p w14:paraId="58D57194" w14:textId="77777777" w:rsidR="000E057B" w:rsidRPr="001B0399" w:rsidRDefault="000E057B" w:rsidP="00286DCE">
            <w:pPr>
              <w:rPr>
                <w:ins w:id="4151" w:author="智誠 楊" w:date="2021-05-08T16:59:00Z"/>
                <w:rFonts w:ascii="標楷體" w:eastAsia="標楷體" w:hAnsi="標楷體"/>
              </w:rPr>
            </w:pPr>
            <w:ins w:id="4152" w:author="智誠 楊" w:date="2021-05-08T16:59:00Z">
              <w:r>
                <w:rPr>
                  <w:rFonts w:ascii="標楷體" w:eastAsia="標楷體" w:hAnsi="標楷體" w:hint="eastAsia"/>
                </w:rPr>
                <w:t>3.</w:t>
              </w:r>
              <w:r w:rsidRPr="001B0399">
                <w:rPr>
                  <w:rFonts w:ascii="標楷體" w:eastAsia="標楷體" w:hAnsi="標楷體" w:hint="eastAsia"/>
                </w:rPr>
                <w:t>樣態</w:t>
              </w:r>
              <w:r w:rsidRPr="001B0399">
                <w:rPr>
                  <w:rFonts w:ascii="標楷體" w:eastAsia="標楷體" w:hAnsi="標楷體"/>
                </w:rPr>
                <w:t>1&amp;2</w:t>
              </w:r>
              <w:r w:rsidRPr="001B0399">
                <w:rPr>
                  <w:rFonts w:ascii="標楷體" w:eastAsia="標楷體" w:hAnsi="標楷體" w:hint="eastAsia"/>
                </w:rPr>
                <w:t>：銀扣</w:t>
              </w:r>
              <w:r w:rsidRPr="001B0399">
                <w:rPr>
                  <w:rFonts w:ascii="標楷體" w:eastAsia="標楷體" w:hAnsi="標楷體"/>
                </w:rPr>
                <w:t>/</w:t>
              </w:r>
              <w:r w:rsidRPr="001B0399">
                <w:rPr>
                  <w:rFonts w:ascii="標楷體" w:eastAsia="標楷體" w:hAnsi="標楷體" w:hint="eastAsia"/>
                </w:rPr>
                <w:t>匯款轉帳</w:t>
              </w:r>
              <w:r w:rsidRPr="001B0399">
                <w:rPr>
                  <w:rFonts w:ascii="標楷體" w:eastAsia="標楷體" w:hAnsi="標楷體"/>
                </w:rPr>
                <w:t>/</w:t>
              </w:r>
              <w:r w:rsidRPr="001B0399">
                <w:rPr>
                  <w:rFonts w:ascii="標楷體" w:eastAsia="標楷體" w:hAnsi="標楷體" w:hint="eastAsia"/>
                </w:rPr>
                <w:t>支票兌現</w:t>
              </w:r>
              <w:r w:rsidRPr="001B0399">
                <w:rPr>
                  <w:rFonts w:ascii="標楷體" w:eastAsia="標楷體" w:hAnsi="標楷體"/>
                </w:rPr>
                <w:t>(</w:t>
              </w:r>
              <w:r w:rsidRPr="001B0399">
                <w:rPr>
                  <w:rFonts w:ascii="標楷體" w:eastAsia="標楷體" w:hAnsi="標楷體" w:hint="eastAsia"/>
                </w:rPr>
                <w:t>不含專戶</w:t>
              </w:r>
              <w:r w:rsidRPr="001B0399">
                <w:rPr>
                  <w:rFonts w:ascii="標楷體" w:eastAsia="標楷體" w:hAnsi="標楷體"/>
                </w:rPr>
                <w:t>)</w:t>
              </w:r>
              <w:r w:rsidRPr="001B0399">
                <w:rPr>
                  <w:rFonts w:ascii="標楷體" w:eastAsia="標楷體" w:hAnsi="標楷體" w:hint="eastAsia"/>
                </w:rPr>
                <w:t>。</w:t>
              </w:r>
            </w:ins>
          </w:p>
          <w:p w14:paraId="0F7325B1" w14:textId="77777777" w:rsidR="000E057B" w:rsidRPr="001B0399" w:rsidRDefault="000E057B" w:rsidP="00286DCE">
            <w:pPr>
              <w:widowControl/>
              <w:rPr>
                <w:ins w:id="4153" w:author="智誠 楊" w:date="2021-05-08T16:59:00Z"/>
                <w:rFonts w:ascii="標楷體" w:eastAsia="標楷體" w:hAnsi="標楷體"/>
              </w:rPr>
            </w:pPr>
            <w:ins w:id="4154" w:author="智誠 楊" w:date="2021-05-08T16:59:00Z">
              <w:r>
                <w:rPr>
                  <w:rFonts w:ascii="標楷體" w:eastAsia="標楷體" w:hAnsi="標楷體" w:hint="eastAsia"/>
                </w:rPr>
                <w:t>4.</w:t>
              </w:r>
              <w:r w:rsidRPr="00E30986">
                <w:rPr>
                  <w:rFonts w:ascii="標楷體" w:eastAsia="標楷體" w:hAnsi="標楷體" w:hint="eastAsia"/>
                </w:rPr>
                <w:t>樣態3</w:t>
              </w:r>
              <w:r>
                <w:rPr>
                  <w:rFonts w:ascii="標楷體" w:eastAsia="標楷體" w:hAnsi="標楷體" w:hint="eastAsia"/>
                </w:rPr>
                <w:t>：</w:t>
              </w:r>
              <w:r w:rsidRPr="00E30986">
                <w:rPr>
                  <w:rFonts w:ascii="標楷體" w:eastAsia="標楷體" w:hAnsi="標楷體" w:hint="eastAsia"/>
                </w:rPr>
                <w:t>匯款摘要0087ＡＴ存入&amp;0001現金存入</w:t>
              </w:r>
            </w:ins>
          </w:p>
        </w:tc>
      </w:tr>
      <w:tr w:rsidR="000E057B" w:rsidRPr="00362205" w14:paraId="5AB24E5F" w14:textId="77777777" w:rsidTr="00286DCE">
        <w:trPr>
          <w:trHeight w:val="358"/>
          <w:ins w:id="4155" w:author="智誠 楊" w:date="2021-05-08T16:59:00Z"/>
        </w:trPr>
        <w:tc>
          <w:tcPr>
            <w:tcW w:w="1548" w:type="dxa"/>
            <w:tcBorders>
              <w:top w:val="single" w:sz="8" w:space="0" w:color="000000"/>
              <w:bottom w:val="single" w:sz="8" w:space="0" w:color="000000"/>
              <w:right w:val="single" w:sz="8" w:space="0" w:color="000000"/>
            </w:tcBorders>
            <w:shd w:val="clear" w:color="auto" w:fill="F3F3F3"/>
          </w:tcPr>
          <w:p w14:paraId="0AC178A6" w14:textId="77777777" w:rsidR="000E057B" w:rsidRPr="00362205" w:rsidRDefault="000E057B" w:rsidP="00286DCE">
            <w:pPr>
              <w:rPr>
                <w:ins w:id="4156" w:author="智誠 楊" w:date="2021-05-08T16:59:00Z"/>
                <w:rFonts w:ascii="標楷體" w:eastAsia="標楷體" w:hAnsi="標楷體"/>
              </w:rPr>
            </w:pPr>
            <w:ins w:id="4157" w:author="智誠 楊" w:date="2021-05-08T16:59:00Z">
              <w:r>
                <w:rPr>
                  <w:rFonts w:ascii="標楷體" w:eastAsia="標楷體" w:hAnsi="標楷體" w:hint="eastAsia"/>
                  <w:lang w:eastAsia="zh-HK"/>
                </w:rPr>
                <w:t>參考</w:t>
              </w:r>
            </w:ins>
          </w:p>
        </w:tc>
        <w:tc>
          <w:tcPr>
            <w:tcW w:w="6318" w:type="dxa"/>
            <w:tcBorders>
              <w:top w:val="single" w:sz="8" w:space="0" w:color="000000"/>
              <w:left w:val="single" w:sz="8" w:space="0" w:color="000000"/>
              <w:bottom w:val="single" w:sz="8" w:space="0" w:color="000000"/>
            </w:tcBorders>
          </w:tcPr>
          <w:p w14:paraId="3B3E28DC" w14:textId="77777777" w:rsidR="000E057B" w:rsidRPr="00362205" w:rsidRDefault="000E057B" w:rsidP="00286DCE">
            <w:pPr>
              <w:rPr>
                <w:ins w:id="4158" w:author="智誠 楊" w:date="2021-05-08T16:59:00Z"/>
                <w:rFonts w:ascii="標楷體" w:eastAsia="標楷體" w:hAnsi="標楷體"/>
              </w:rPr>
            </w:pPr>
          </w:p>
        </w:tc>
      </w:tr>
    </w:tbl>
    <w:p w14:paraId="0575732C" w14:textId="77777777" w:rsidR="000E057B" w:rsidRDefault="000E057B" w:rsidP="000E057B">
      <w:pPr>
        <w:rPr>
          <w:ins w:id="4159" w:author="智誠 楊" w:date="2021-05-08T16:59:00Z"/>
        </w:rPr>
      </w:pPr>
    </w:p>
    <w:p w14:paraId="05D01E9A" w14:textId="77777777" w:rsidR="000E057B" w:rsidRPr="005F1722" w:rsidRDefault="000E057B" w:rsidP="00B010CD">
      <w:pPr>
        <w:pStyle w:val="a"/>
        <w:rPr>
          <w:ins w:id="4160" w:author="智誠 楊" w:date="2021-05-08T16:59:00Z"/>
        </w:rPr>
      </w:pPr>
      <w:ins w:id="4161" w:author="智誠 楊" w:date="2021-05-08T16:59:00Z">
        <w:r>
          <w:rPr>
            <w:rFonts w:hint="eastAsia"/>
          </w:rPr>
          <w:t>Ta</w:t>
        </w:r>
        <w:r>
          <w:t>ble List</w:t>
        </w:r>
        <w:r w:rsidRPr="005F1722">
          <w:rPr>
            <w:rFonts w:hint="eastAsia"/>
          </w:rPr>
          <w:t>:</w:t>
        </w:r>
      </w:ins>
    </w:p>
    <w:tbl>
      <w:tblPr>
        <w:tblStyle w:val="ac"/>
        <w:tblW w:w="0" w:type="auto"/>
        <w:tblInd w:w="1101" w:type="dxa"/>
        <w:tblLook w:val="04A0" w:firstRow="1" w:lastRow="0" w:firstColumn="1" w:lastColumn="0" w:noHBand="0" w:noVBand="1"/>
      </w:tblPr>
      <w:tblGrid>
        <w:gridCol w:w="952"/>
        <w:gridCol w:w="3118"/>
        <w:gridCol w:w="3828"/>
      </w:tblGrid>
      <w:tr w:rsidR="000E057B" w:rsidRPr="0022279A" w14:paraId="622924CF" w14:textId="77777777" w:rsidTr="00286DCE">
        <w:trPr>
          <w:ins w:id="4162" w:author="智誠 楊" w:date="2021-05-08T16:59:00Z"/>
        </w:trPr>
        <w:tc>
          <w:tcPr>
            <w:tcW w:w="952" w:type="dxa"/>
            <w:shd w:val="clear" w:color="auto" w:fill="D9D9D9" w:themeFill="background1" w:themeFillShade="D9"/>
          </w:tcPr>
          <w:p w14:paraId="1C32B597" w14:textId="77777777" w:rsidR="000E057B" w:rsidRPr="0022279A" w:rsidRDefault="000E057B" w:rsidP="00286DCE">
            <w:pPr>
              <w:jc w:val="center"/>
              <w:rPr>
                <w:ins w:id="4163" w:author="智誠 楊" w:date="2021-05-08T16:59:00Z"/>
                <w:rFonts w:ascii="標楷體" w:eastAsia="標楷體" w:hAnsi="標楷體"/>
              </w:rPr>
            </w:pPr>
            <w:ins w:id="4164" w:author="智誠 楊" w:date="2021-05-08T16:59:00Z">
              <w:r w:rsidRPr="0022279A">
                <w:rPr>
                  <w:rFonts w:ascii="標楷體" w:eastAsia="標楷體" w:hAnsi="標楷體" w:hint="eastAsia"/>
                  <w:lang w:eastAsia="zh-HK"/>
                </w:rPr>
                <w:t>序號</w:t>
              </w:r>
            </w:ins>
          </w:p>
        </w:tc>
        <w:tc>
          <w:tcPr>
            <w:tcW w:w="3118" w:type="dxa"/>
            <w:shd w:val="clear" w:color="auto" w:fill="D9D9D9" w:themeFill="background1" w:themeFillShade="D9"/>
          </w:tcPr>
          <w:p w14:paraId="606D2BCF" w14:textId="77777777" w:rsidR="000E057B" w:rsidRPr="0022279A" w:rsidRDefault="000E057B" w:rsidP="00286DCE">
            <w:pPr>
              <w:jc w:val="center"/>
              <w:rPr>
                <w:ins w:id="4165" w:author="智誠 楊" w:date="2021-05-08T16:59:00Z"/>
                <w:rFonts w:ascii="標楷體" w:eastAsia="標楷體" w:hAnsi="標楷體"/>
              </w:rPr>
            </w:pPr>
            <w:ins w:id="4166" w:author="智誠 楊" w:date="2021-05-08T16:59:00Z">
              <w:r w:rsidRPr="0022279A">
                <w:rPr>
                  <w:rFonts w:ascii="標楷體" w:eastAsia="標楷體" w:hAnsi="標楷體" w:hint="eastAsia"/>
                  <w:lang w:eastAsia="zh-HK"/>
                </w:rPr>
                <w:t>名稱</w:t>
              </w:r>
            </w:ins>
          </w:p>
        </w:tc>
        <w:tc>
          <w:tcPr>
            <w:tcW w:w="3828" w:type="dxa"/>
            <w:shd w:val="clear" w:color="auto" w:fill="D9D9D9" w:themeFill="background1" w:themeFillShade="D9"/>
          </w:tcPr>
          <w:p w14:paraId="573688C0" w14:textId="77777777" w:rsidR="000E057B" w:rsidRPr="0022279A" w:rsidRDefault="000E057B" w:rsidP="00286DCE">
            <w:pPr>
              <w:jc w:val="center"/>
              <w:rPr>
                <w:ins w:id="4167" w:author="智誠 楊" w:date="2021-05-08T16:59:00Z"/>
                <w:rFonts w:ascii="標楷體" w:eastAsia="標楷體" w:hAnsi="標楷體"/>
              </w:rPr>
            </w:pPr>
            <w:ins w:id="4168" w:author="智誠 楊" w:date="2021-05-08T16:59:00Z">
              <w:r w:rsidRPr="0022279A">
                <w:rPr>
                  <w:rFonts w:ascii="標楷體" w:eastAsia="標楷體" w:hAnsi="標楷體" w:hint="eastAsia"/>
                  <w:lang w:eastAsia="zh-HK"/>
                </w:rPr>
                <w:t>說明</w:t>
              </w:r>
            </w:ins>
          </w:p>
        </w:tc>
      </w:tr>
      <w:tr w:rsidR="000E057B" w:rsidRPr="0022279A" w14:paraId="45495BE2" w14:textId="77777777" w:rsidTr="00286DCE">
        <w:trPr>
          <w:ins w:id="4169" w:author="智誠 楊" w:date="2021-05-08T16:59:00Z"/>
        </w:trPr>
        <w:tc>
          <w:tcPr>
            <w:tcW w:w="952" w:type="dxa"/>
          </w:tcPr>
          <w:p w14:paraId="5F760B17" w14:textId="77777777" w:rsidR="000E057B" w:rsidRPr="0022279A" w:rsidRDefault="000E057B" w:rsidP="00286DCE">
            <w:pPr>
              <w:jc w:val="center"/>
              <w:rPr>
                <w:ins w:id="4170" w:author="智誠 楊" w:date="2021-05-08T16:59:00Z"/>
                <w:rFonts w:ascii="標楷體" w:eastAsia="標楷體" w:hAnsi="標楷體"/>
              </w:rPr>
            </w:pPr>
            <w:ins w:id="4171" w:author="智誠 楊" w:date="2021-05-08T16:59:00Z">
              <w:r w:rsidRPr="0022279A">
                <w:rPr>
                  <w:rFonts w:ascii="標楷體" w:eastAsia="標楷體" w:hAnsi="標楷體" w:hint="eastAsia"/>
                </w:rPr>
                <w:t>1</w:t>
              </w:r>
            </w:ins>
          </w:p>
        </w:tc>
        <w:tc>
          <w:tcPr>
            <w:tcW w:w="3118" w:type="dxa"/>
          </w:tcPr>
          <w:p w14:paraId="4E944ECA" w14:textId="4AC0AC2B" w:rsidR="000E057B" w:rsidRPr="0022279A" w:rsidRDefault="00B81ECB" w:rsidP="00286DCE">
            <w:pPr>
              <w:rPr>
                <w:ins w:id="4172" w:author="智誠 楊" w:date="2021-05-08T16:59:00Z"/>
                <w:rFonts w:ascii="標楷體" w:eastAsia="標楷體" w:hAnsi="標楷體"/>
              </w:rPr>
            </w:pPr>
            <w:ins w:id="4173" w:author="智誠 楊" w:date="2021-05-08T17:08:00Z">
              <w:r w:rsidRPr="0037710C">
                <w:rPr>
                  <w:rFonts w:ascii="標楷體" w:eastAsia="標楷體" w:hAnsi="標楷體" w:hint="eastAsia"/>
                </w:rPr>
                <w:t>MlaundryChkDtl</w:t>
              </w:r>
            </w:ins>
          </w:p>
        </w:tc>
        <w:tc>
          <w:tcPr>
            <w:tcW w:w="3828" w:type="dxa"/>
          </w:tcPr>
          <w:p w14:paraId="2A9F88A1" w14:textId="31560010" w:rsidR="000E057B" w:rsidRPr="0022279A" w:rsidRDefault="00B81ECB" w:rsidP="00286DCE">
            <w:pPr>
              <w:rPr>
                <w:ins w:id="4174" w:author="智誠 楊" w:date="2021-05-08T16:59:00Z"/>
                <w:rFonts w:ascii="標楷體" w:eastAsia="標楷體" w:hAnsi="標楷體"/>
              </w:rPr>
            </w:pPr>
            <w:ins w:id="4175" w:author="智誠 楊" w:date="2021-05-08T17:08:00Z">
              <w:r w:rsidRPr="0037710C">
                <w:rPr>
                  <w:rFonts w:ascii="標楷體" w:eastAsia="標楷體" w:hAnsi="標楷體" w:hint="eastAsia"/>
                </w:rPr>
                <w:t>疑似洗錢樣態檢核明細檔</w:t>
              </w:r>
            </w:ins>
          </w:p>
        </w:tc>
      </w:tr>
      <w:tr w:rsidR="000E057B" w:rsidRPr="0022279A" w14:paraId="5245078B" w14:textId="77777777" w:rsidTr="00286DCE">
        <w:trPr>
          <w:ins w:id="4176" w:author="智誠 楊" w:date="2021-05-08T16:59:00Z"/>
        </w:trPr>
        <w:tc>
          <w:tcPr>
            <w:tcW w:w="952" w:type="dxa"/>
          </w:tcPr>
          <w:p w14:paraId="2A56CD50" w14:textId="77777777" w:rsidR="000E057B" w:rsidRPr="0022279A" w:rsidRDefault="000E057B" w:rsidP="00286DCE">
            <w:pPr>
              <w:jc w:val="center"/>
              <w:rPr>
                <w:ins w:id="4177" w:author="智誠 楊" w:date="2021-05-08T16:59:00Z"/>
                <w:rFonts w:ascii="標楷體" w:eastAsia="標楷體" w:hAnsi="標楷體"/>
              </w:rPr>
            </w:pPr>
            <w:ins w:id="4178" w:author="智誠 楊" w:date="2021-05-08T16:59:00Z">
              <w:r>
                <w:rPr>
                  <w:rFonts w:ascii="標楷體" w:eastAsia="標楷體" w:hAnsi="標楷體" w:hint="eastAsia"/>
                </w:rPr>
                <w:t>2</w:t>
              </w:r>
            </w:ins>
          </w:p>
        </w:tc>
        <w:tc>
          <w:tcPr>
            <w:tcW w:w="3118" w:type="dxa"/>
          </w:tcPr>
          <w:p w14:paraId="5F0F323A" w14:textId="16BA7E0B" w:rsidR="000E057B" w:rsidRPr="0022279A" w:rsidRDefault="00B81ECB" w:rsidP="00286DCE">
            <w:pPr>
              <w:rPr>
                <w:ins w:id="4179" w:author="智誠 楊" w:date="2021-05-08T16:59:00Z"/>
                <w:rFonts w:ascii="標楷體" w:eastAsia="標楷體" w:hAnsi="標楷體"/>
              </w:rPr>
            </w:pPr>
            <w:ins w:id="4180" w:author="智誠 楊" w:date="2021-05-08T17:08:00Z">
              <w:r w:rsidRPr="0037710C">
                <w:rPr>
                  <w:rFonts w:ascii="標楷體" w:eastAsia="標楷體" w:hAnsi="標楷體" w:hint="eastAsia"/>
                </w:rPr>
                <w:t>MlaundryDetail</w:t>
              </w:r>
            </w:ins>
          </w:p>
        </w:tc>
        <w:tc>
          <w:tcPr>
            <w:tcW w:w="3828" w:type="dxa"/>
          </w:tcPr>
          <w:p w14:paraId="6506D5CD" w14:textId="3CA12A9E" w:rsidR="000E057B" w:rsidRPr="0022279A" w:rsidRDefault="00B81ECB" w:rsidP="00286DCE">
            <w:pPr>
              <w:rPr>
                <w:ins w:id="4181" w:author="智誠 楊" w:date="2021-05-08T16:59:00Z"/>
                <w:rFonts w:ascii="標楷體" w:eastAsia="標楷體" w:hAnsi="標楷體"/>
              </w:rPr>
            </w:pPr>
            <w:ins w:id="4182" w:author="智誠 楊" w:date="2021-05-08T17:08:00Z">
              <w:r w:rsidRPr="0037710C">
                <w:rPr>
                  <w:rFonts w:ascii="標楷體" w:eastAsia="標楷體" w:hAnsi="標楷體" w:hint="eastAsia"/>
                </w:rPr>
                <w:t>疑似洗錢交易合理性明細檔</w:t>
              </w:r>
            </w:ins>
          </w:p>
        </w:tc>
      </w:tr>
      <w:tr w:rsidR="000E057B" w:rsidRPr="0022279A" w14:paraId="182748A4" w14:textId="77777777" w:rsidTr="00286DCE">
        <w:trPr>
          <w:ins w:id="4183" w:author="智誠 楊" w:date="2021-05-08T16:59:00Z"/>
        </w:trPr>
        <w:tc>
          <w:tcPr>
            <w:tcW w:w="952" w:type="dxa"/>
          </w:tcPr>
          <w:p w14:paraId="3D3F32D1" w14:textId="77777777" w:rsidR="000E057B" w:rsidRPr="0022279A" w:rsidRDefault="000E057B" w:rsidP="00286DCE">
            <w:pPr>
              <w:jc w:val="center"/>
              <w:rPr>
                <w:ins w:id="4184" w:author="智誠 楊" w:date="2021-05-08T16:59:00Z"/>
                <w:rFonts w:ascii="標楷體" w:eastAsia="標楷體" w:hAnsi="標楷體"/>
              </w:rPr>
            </w:pPr>
            <w:ins w:id="4185" w:author="智誠 楊" w:date="2021-05-08T16:59:00Z">
              <w:r>
                <w:rPr>
                  <w:rFonts w:ascii="標楷體" w:eastAsia="標楷體" w:hAnsi="標楷體" w:hint="eastAsia"/>
                </w:rPr>
                <w:t>3</w:t>
              </w:r>
            </w:ins>
          </w:p>
        </w:tc>
        <w:tc>
          <w:tcPr>
            <w:tcW w:w="3118" w:type="dxa"/>
          </w:tcPr>
          <w:p w14:paraId="3C8D552A" w14:textId="2074D726" w:rsidR="000E057B" w:rsidRPr="00B81ECB" w:rsidRDefault="00B81ECB" w:rsidP="00286DCE">
            <w:pPr>
              <w:rPr>
                <w:ins w:id="4186" w:author="智誠 楊" w:date="2021-05-08T16:59:00Z"/>
                <w:rFonts w:ascii="標楷體" w:eastAsia="標楷體" w:hAnsi="標楷體" w:cs="Consolas"/>
                <w:kern w:val="0"/>
                <w:rPrChange w:id="4187" w:author="智誠 楊" w:date="2021-05-08T17:09:00Z">
                  <w:rPr>
                    <w:ins w:id="4188" w:author="智誠 楊" w:date="2021-05-08T16:59:00Z"/>
                    <w:rFonts w:ascii="標楷體" w:eastAsia="標楷體" w:hAnsi="標楷體"/>
                  </w:rPr>
                </w:rPrChange>
              </w:rPr>
            </w:pPr>
            <w:ins w:id="4189" w:author="智誠 楊" w:date="2021-05-08T17:08:00Z">
              <w:r w:rsidRPr="00B81ECB">
                <w:rPr>
                  <w:rFonts w:ascii="標楷體" w:eastAsia="標楷體" w:hAnsi="標楷體" w:cs="Consolas"/>
                  <w:kern w:val="0"/>
                  <w:rPrChange w:id="4190" w:author="智誠 楊" w:date="2021-05-08T17:09:00Z">
                    <w:rPr>
                      <w:shd w:val="clear" w:color="auto" w:fill="D4D4D4"/>
                    </w:rPr>
                  </w:rPrChange>
                </w:rPr>
                <w:t>BankRmtf</w:t>
              </w:r>
            </w:ins>
          </w:p>
        </w:tc>
        <w:tc>
          <w:tcPr>
            <w:tcW w:w="3828" w:type="dxa"/>
          </w:tcPr>
          <w:p w14:paraId="150912EA" w14:textId="4C37373A" w:rsidR="000E057B" w:rsidRPr="00B81ECB" w:rsidRDefault="00B81ECB" w:rsidP="00286DCE">
            <w:pPr>
              <w:rPr>
                <w:ins w:id="4191" w:author="智誠 楊" w:date="2021-05-08T16:59:00Z"/>
                <w:rFonts w:ascii="標楷體" w:eastAsia="標楷體" w:hAnsi="標楷體"/>
              </w:rPr>
            </w:pPr>
            <w:ins w:id="4192" w:author="智誠 楊" w:date="2021-05-08T17:10:00Z">
              <w:r>
                <w:rPr>
                  <w:rFonts w:ascii="標楷體" w:eastAsia="標楷體" w:hAnsi="標楷體" w:hint="eastAsia"/>
                </w:rPr>
                <w:t>匯款轉帳檔</w:t>
              </w:r>
            </w:ins>
          </w:p>
        </w:tc>
      </w:tr>
      <w:tr w:rsidR="00B81ECB" w:rsidRPr="0022279A" w14:paraId="5ADFF2FC" w14:textId="77777777" w:rsidTr="00286DCE">
        <w:trPr>
          <w:ins w:id="4193" w:author="智誠 楊" w:date="2021-05-08T17:06:00Z"/>
        </w:trPr>
        <w:tc>
          <w:tcPr>
            <w:tcW w:w="952" w:type="dxa"/>
          </w:tcPr>
          <w:p w14:paraId="0260F6BC" w14:textId="2EE23A49" w:rsidR="00B81ECB" w:rsidRDefault="00B81ECB" w:rsidP="00286DCE">
            <w:pPr>
              <w:jc w:val="center"/>
              <w:rPr>
                <w:ins w:id="4194" w:author="智誠 楊" w:date="2021-05-08T17:06:00Z"/>
                <w:rFonts w:ascii="標楷體" w:eastAsia="標楷體" w:hAnsi="標楷體"/>
              </w:rPr>
            </w:pPr>
            <w:ins w:id="4195" w:author="智誠 楊" w:date="2021-05-08T17:08:00Z">
              <w:r>
                <w:rPr>
                  <w:rFonts w:ascii="標楷體" w:eastAsia="標楷體" w:hAnsi="標楷體" w:hint="eastAsia"/>
                </w:rPr>
                <w:t>4</w:t>
              </w:r>
            </w:ins>
          </w:p>
        </w:tc>
        <w:tc>
          <w:tcPr>
            <w:tcW w:w="3118" w:type="dxa"/>
          </w:tcPr>
          <w:p w14:paraId="5CE62A24" w14:textId="03D2EF2D" w:rsidR="00B81ECB" w:rsidRPr="00B81ECB" w:rsidRDefault="00B81ECB" w:rsidP="00286DCE">
            <w:pPr>
              <w:rPr>
                <w:ins w:id="4196" w:author="智誠 楊" w:date="2021-05-08T17:06:00Z"/>
                <w:rFonts w:ascii="標楷體" w:eastAsia="標楷體" w:hAnsi="標楷體"/>
              </w:rPr>
            </w:pPr>
            <w:ins w:id="4197" w:author="智誠 楊" w:date="2021-05-08T17:08:00Z">
              <w:r w:rsidRPr="00B81ECB">
                <w:rPr>
                  <w:rFonts w:ascii="標楷體" w:eastAsia="標楷體" w:hAnsi="標楷體"/>
                  <w:rPrChange w:id="4198" w:author="智誠 楊" w:date="2021-05-08T17:09:00Z">
                    <w:rPr/>
                  </w:rPrChange>
                </w:rPr>
                <w:t>AchDeductMedia</w:t>
              </w:r>
            </w:ins>
          </w:p>
        </w:tc>
        <w:tc>
          <w:tcPr>
            <w:tcW w:w="3828" w:type="dxa"/>
          </w:tcPr>
          <w:p w14:paraId="04EB887E" w14:textId="074980EF" w:rsidR="00B81ECB" w:rsidRPr="00B81ECB" w:rsidRDefault="00B81ECB" w:rsidP="00286DCE">
            <w:pPr>
              <w:rPr>
                <w:ins w:id="4199" w:author="智誠 楊" w:date="2021-05-08T17:06:00Z"/>
                <w:rFonts w:ascii="標楷體" w:eastAsia="標楷體" w:hAnsi="標楷體"/>
              </w:rPr>
            </w:pPr>
            <w:ins w:id="4200" w:author="智誠 楊" w:date="2021-05-08T17:10:00Z">
              <w:r>
                <w:rPr>
                  <w:rFonts w:ascii="標楷體" w:eastAsia="標楷體" w:hAnsi="標楷體" w:hint="eastAsia"/>
                </w:rPr>
                <w:t>ACH扣款媒體檔</w:t>
              </w:r>
            </w:ins>
          </w:p>
        </w:tc>
      </w:tr>
      <w:tr w:rsidR="00B81ECB" w:rsidRPr="0022279A" w14:paraId="056B418F" w14:textId="77777777" w:rsidTr="00286DCE">
        <w:trPr>
          <w:ins w:id="4201" w:author="智誠 楊" w:date="2021-05-08T17:08:00Z"/>
        </w:trPr>
        <w:tc>
          <w:tcPr>
            <w:tcW w:w="952" w:type="dxa"/>
          </w:tcPr>
          <w:p w14:paraId="6B76A723" w14:textId="148322F8" w:rsidR="00B81ECB" w:rsidRDefault="00B81ECB" w:rsidP="00286DCE">
            <w:pPr>
              <w:jc w:val="center"/>
              <w:rPr>
                <w:ins w:id="4202" w:author="智誠 楊" w:date="2021-05-08T17:08:00Z"/>
                <w:rFonts w:ascii="標楷體" w:eastAsia="標楷體" w:hAnsi="標楷體"/>
              </w:rPr>
            </w:pPr>
            <w:ins w:id="4203" w:author="智誠 楊" w:date="2021-05-08T17:08:00Z">
              <w:r>
                <w:rPr>
                  <w:rFonts w:ascii="標楷體" w:eastAsia="標楷體" w:hAnsi="標楷體" w:hint="eastAsia"/>
                </w:rPr>
                <w:t>5</w:t>
              </w:r>
            </w:ins>
          </w:p>
        </w:tc>
        <w:tc>
          <w:tcPr>
            <w:tcW w:w="3118" w:type="dxa"/>
          </w:tcPr>
          <w:p w14:paraId="41F6D10B" w14:textId="7C6172BC" w:rsidR="00B81ECB" w:rsidRPr="00B81ECB" w:rsidRDefault="00B81ECB" w:rsidP="00286DCE">
            <w:pPr>
              <w:rPr>
                <w:ins w:id="4204" w:author="智誠 楊" w:date="2021-05-08T17:08:00Z"/>
                <w:rFonts w:ascii="標楷體" w:eastAsia="標楷體" w:hAnsi="標楷體"/>
              </w:rPr>
            </w:pPr>
            <w:ins w:id="4205" w:author="智誠 楊" w:date="2021-05-08T17:08:00Z">
              <w:r w:rsidRPr="00B81ECB">
                <w:rPr>
                  <w:rFonts w:ascii="標楷體" w:eastAsia="標楷體" w:hAnsi="標楷體"/>
                  <w:rPrChange w:id="4206" w:author="智誠 楊" w:date="2021-05-08T17:09:00Z">
                    <w:rPr/>
                  </w:rPrChange>
                </w:rPr>
                <w:t>PostDeductMedia</w:t>
              </w:r>
            </w:ins>
          </w:p>
        </w:tc>
        <w:tc>
          <w:tcPr>
            <w:tcW w:w="3828" w:type="dxa"/>
          </w:tcPr>
          <w:p w14:paraId="34BE590E" w14:textId="2CDD5A81" w:rsidR="00B81ECB" w:rsidRPr="00B81ECB" w:rsidRDefault="00B81ECB" w:rsidP="00286DCE">
            <w:pPr>
              <w:rPr>
                <w:ins w:id="4207" w:author="智誠 楊" w:date="2021-05-08T17:08:00Z"/>
                <w:rFonts w:ascii="標楷體" w:eastAsia="標楷體" w:hAnsi="標楷體"/>
              </w:rPr>
            </w:pPr>
            <w:ins w:id="4208" w:author="智誠 楊" w:date="2021-05-08T17:11:00Z">
              <w:r>
                <w:rPr>
                  <w:rFonts w:ascii="標楷體" w:eastAsia="標楷體" w:hAnsi="標楷體" w:hint="eastAsia"/>
                </w:rPr>
                <w:t>郵局扣款媒體檔</w:t>
              </w:r>
            </w:ins>
          </w:p>
        </w:tc>
      </w:tr>
      <w:tr w:rsidR="00B81ECB" w:rsidRPr="0022279A" w14:paraId="1B197E9B" w14:textId="77777777" w:rsidTr="00286DCE">
        <w:trPr>
          <w:ins w:id="4209" w:author="智誠 楊" w:date="2021-05-08T17:08:00Z"/>
        </w:trPr>
        <w:tc>
          <w:tcPr>
            <w:tcW w:w="952" w:type="dxa"/>
          </w:tcPr>
          <w:p w14:paraId="35E1A766" w14:textId="4DAB87C3" w:rsidR="00B81ECB" w:rsidRDefault="00B81ECB" w:rsidP="00286DCE">
            <w:pPr>
              <w:jc w:val="center"/>
              <w:rPr>
                <w:ins w:id="4210" w:author="智誠 楊" w:date="2021-05-08T17:08:00Z"/>
                <w:rFonts w:ascii="標楷體" w:eastAsia="標楷體" w:hAnsi="標楷體"/>
              </w:rPr>
            </w:pPr>
            <w:ins w:id="4211" w:author="智誠 楊" w:date="2021-05-08T17:08:00Z">
              <w:r>
                <w:rPr>
                  <w:rFonts w:ascii="標楷體" w:eastAsia="標楷體" w:hAnsi="標楷體" w:hint="eastAsia"/>
                </w:rPr>
                <w:t>6</w:t>
              </w:r>
            </w:ins>
          </w:p>
        </w:tc>
        <w:tc>
          <w:tcPr>
            <w:tcW w:w="3118" w:type="dxa"/>
          </w:tcPr>
          <w:p w14:paraId="2CDFB804" w14:textId="0EA9B586" w:rsidR="00B81ECB" w:rsidRPr="00B81ECB" w:rsidRDefault="00B81ECB" w:rsidP="00286DCE">
            <w:pPr>
              <w:rPr>
                <w:ins w:id="4212" w:author="智誠 楊" w:date="2021-05-08T17:08:00Z"/>
                <w:rFonts w:ascii="標楷體" w:eastAsia="標楷體" w:hAnsi="標楷體"/>
              </w:rPr>
            </w:pPr>
            <w:ins w:id="4213" w:author="智誠 楊" w:date="2021-05-08T17:08:00Z">
              <w:r w:rsidRPr="00B81ECB">
                <w:rPr>
                  <w:rFonts w:ascii="標楷體" w:eastAsia="標楷體" w:hAnsi="標楷體" w:cs="Consolas"/>
                  <w:kern w:val="0"/>
                  <w:rPrChange w:id="4214" w:author="智誠 楊" w:date="2021-05-08T17:09:00Z">
                    <w:rPr>
                      <w:rFonts w:ascii="Consolas" w:hAnsi="Consolas" w:cs="Consolas"/>
                      <w:color w:val="0000C0"/>
                      <w:kern w:val="0"/>
                      <w:sz w:val="20"/>
                      <w:szCs w:val="20"/>
                      <w:shd w:val="clear" w:color="auto" w:fill="D4D4D4"/>
                    </w:rPr>
                  </w:rPrChange>
                </w:rPr>
                <w:t>LoanCheque</w:t>
              </w:r>
            </w:ins>
          </w:p>
        </w:tc>
        <w:tc>
          <w:tcPr>
            <w:tcW w:w="3828" w:type="dxa"/>
          </w:tcPr>
          <w:p w14:paraId="1DA341A1" w14:textId="3D75FD59" w:rsidR="00B81ECB" w:rsidRPr="00B81ECB" w:rsidRDefault="00B81ECB" w:rsidP="00286DCE">
            <w:pPr>
              <w:rPr>
                <w:ins w:id="4215" w:author="智誠 楊" w:date="2021-05-08T17:08:00Z"/>
                <w:rFonts w:ascii="標楷體" w:eastAsia="標楷體" w:hAnsi="標楷體"/>
              </w:rPr>
            </w:pPr>
            <w:ins w:id="4216" w:author="智誠 楊" w:date="2021-05-08T17:09:00Z">
              <w:r>
                <w:rPr>
                  <w:rFonts w:ascii="標楷體" w:eastAsia="標楷體" w:hAnsi="標楷體" w:hint="eastAsia"/>
                </w:rPr>
                <w:t>支票檔</w:t>
              </w:r>
            </w:ins>
          </w:p>
        </w:tc>
      </w:tr>
    </w:tbl>
    <w:p w14:paraId="361A86CF" w14:textId="77777777" w:rsidR="000E057B" w:rsidRDefault="000E057B" w:rsidP="000E057B">
      <w:pPr>
        <w:ind w:left="1440"/>
        <w:rPr>
          <w:ins w:id="4217" w:author="智誠 楊" w:date="2021-05-08T16:59:00Z"/>
        </w:rPr>
      </w:pPr>
    </w:p>
    <w:p w14:paraId="32B274C3" w14:textId="77777777" w:rsidR="000E057B" w:rsidRDefault="000E057B" w:rsidP="000E057B">
      <w:pPr>
        <w:rPr>
          <w:ins w:id="4218" w:author="智誠 楊" w:date="2021-05-08T16:59:00Z"/>
        </w:rPr>
      </w:pPr>
    </w:p>
    <w:p w14:paraId="517DA726" w14:textId="26103ABA" w:rsidR="000E057B" w:rsidRPr="00934FE7" w:rsidRDefault="000E057B">
      <w:pPr>
        <w:widowControl/>
        <w:rPr>
          <w:ins w:id="4219" w:author="智誠 楊" w:date="2021-05-08T16:59:00Z"/>
        </w:rPr>
        <w:pPrChange w:id="4220" w:author="智誠 楊" w:date="2021-05-12T09:48:00Z">
          <w:pPr/>
        </w:pPrChange>
      </w:pPr>
      <w:ins w:id="4221" w:author="智誠 楊" w:date="2021-05-08T16:59:00Z">
        <w:r>
          <w:br w:type="page"/>
        </w:r>
      </w:ins>
    </w:p>
    <w:p w14:paraId="5C824B1A" w14:textId="77777777" w:rsidR="000E057B" w:rsidRPr="00362205" w:rsidRDefault="000E057B" w:rsidP="00B010CD">
      <w:pPr>
        <w:pStyle w:val="a"/>
        <w:rPr>
          <w:ins w:id="4222" w:author="智誠 楊" w:date="2021-05-08T16:59:00Z"/>
        </w:rPr>
      </w:pPr>
      <w:ins w:id="4223" w:author="智誠 楊" w:date="2021-05-08T16:59:00Z">
        <w:r w:rsidRPr="00362205">
          <w:t>UI畫面</w:t>
        </w:r>
      </w:ins>
    </w:p>
    <w:p w14:paraId="0D87FD50" w14:textId="77777777" w:rsidR="000E057B" w:rsidRDefault="000E057B" w:rsidP="000E057B">
      <w:pPr>
        <w:pStyle w:val="42"/>
        <w:spacing w:after="72"/>
        <w:ind w:leftChars="196" w:left="470"/>
        <w:rPr>
          <w:ins w:id="4224" w:author="智誠 楊" w:date="2021-05-08T16:59:00Z"/>
          <w:rFonts w:ascii="標楷體" w:hAnsi="標楷體"/>
        </w:rPr>
      </w:pPr>
      <w:ins w:id="4225" w:author="智誠 楊" w:date="2021-05-08T16:59:00Z">
        <w:r w:rsidRPr="00362205">
          <w:rPr>
            <w:rFonts w:ascii="標楷體" w:hAnsi="標楷體" w:hint="eastAsia"/>
          </w:rPr>
          <w:t>輸入畫面：</w:t>
        </w:r>
      </w:ins>
    </w:p>
    <w:p w14:paraId="350DA9E0" w14:textId="6B2DC2BE" w:rsidR="000E057B" w:rsidRPr="00D13949" w:rsidRDefault="00B81ECB" w:rsidP="000E057B">
      <w:pPr>
        <w:pStyle w:val="42"/>
        <w:spacing w:after="72"/>
        <w:ind w:leftChars="196" w:left="470"/>
        <w:rPr>
          <w:ins w:id="4226" w:author="智誠 楊" w:date="2021-05-08T16:59:00Z"/>
          <w:rFonts w:ascii="標楷體" w:hAnsi="標楷體"/>
        </w:rPr>
      </w:pPr>
      <w:ins w:id="4227" w:author="智誠 楊" w:date="2021-05-08T17:03:00Z">
        <w:r w:rsidRPr="00B81ECB">
          <w:rPr>
            <w:rFonts w:ascii="標楷體" w:hAnsi="標楷體"/>
            <w:noProof/>
          </w:rPr>
          <w:drawing>
            <wp:inline distT="0" distB="0" distL="0" distR="0" wp14:anchorId="5594DDDF" wp14:editId="2BA0A77D">
              <wp:extent cx="5913120" cy="2564824"/>
              <wp:effectExtent l="0" t="0" r="0" b="0"/>
              <wp:docPr id="77" name="圖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17747" cy="2566831"/>
                      </a:xfrm>
                      <a:prstGeom prst="rect">
                        <a:avLst/>
                      </a:prstGeom>
                    </pic:spPr>
                  </pic:pic>
                </a:graphicData>
              </a:graphic>
            </wp:inline>
          </w:drawing>
        </w:r>
      </w:ins>
    </w:p>
    <w:p w14:paraId="2FC92864" w14:textId="18020269" w:rsidR="000E057B" w:rsidRPr="00F5236F" w:rsidRDefault="000E057B">
      <w:pPr>
        <w:pStyle w:val="a"/>
        <w:rPr>
          <w:ins w:id="4228" w:author="智誠 楊" w:date="2021-05-08T16:59:00Z"/>
        </w:rPr>
        <w:pPrChange w:id="4229" w:author="智誠 楊" w:date="2021-05-08T17:50:00Z">
          <w:pPr/>
        </w:pPrChange>
      </w:pPr>
      <w:ins w:id="4230" w:author="智誠 楊" w:date="2021-05-08T16:59:00Z">
        <w:r>
          <w:t>輸入畫面</w:t>
        </w:r>
        <w:r>
          <w:rPr>
            <w:rFonts w:hint="eastAsia"/>
            <w:lang w:eastAsia="zh-HK"/>
          </w:rPr>
          <w:t>按鈕</w:t>
        </w:r>
        <w:r>
          <w:t>說明</w:t>
        </w:r>
      </w:ins>
    </w:p>
    <w:tbl>
      <w:tblPr>
        <w:tblStyle w:val="ac"/>
        <w:tblW w:w="0" w:type="auto"/>
        <w:tblInd w:w="250" w:type="dxa"/>
        <w:tblLook w:val="04A0" w:firstRow="1" w:lastRow="0" w:firstColumn="1" w:lastColumn="0" w:noHBand="0" w:noVBand="1"/>
      </w:tblPr>
      <w:tblGrid>
        <w:gridCol w:w="851"/>
        <w:gridCol w:w="2126"/>
        <w:gridCol w:w="7033"/>
      </w:tblGrid>
      <w:tr w:rsidR="000E057B" w:rsidRPr="00A97C81" w14:paraId="7344C864" w14:textId="77777777" w:rsidTr="00286DCE">
        <w:trPr>
          <w:ins w:id="4231" w:author="智誠 楊" w:date="2021-05-08T16:59:00Z"/>
        </w:trPr>
        <w:tc>
          <w:tcPr>
            <w:tcW w:w="851" w:type="dxa"/>
            <w:shd w:val="clear" w:color="auto" w:fill="D9D9D9" w:themeFill="background1" w:themeFillShade="D9"/>
          </w:tcPr>
          <w:p w14:paraId="531F577F" w14:textId="77777777" w:rsidR="000E057B" w:rsidRPr="00A97C81" w:rsidRDefault="000E057B" w:rsidP="00286DCE">
            <w:pPr>
              <w:jc w:val="center"/>
              <w:rPr>
                <w:ins w:id="4232" w:author="智誠 楊" w:date="2021-05-08T16:59:00Z"/>
                <w:rFonts w:ascii="標楷體" w:eastAsia="標楷體" w:hAnsi="標楷體"/>
              </w:rPr>
            </w:pPr>
            <w:ins w:id="4233" w:author="智誠 楊" w:date="2021-05-08T16:59:00Z">
              <w:r w:rsidRPr="00A97C81">
                <w:rPr>
                  <w:rFonts w:ascii="標楷體" w:eastAsia="標楷體" w:hAnsi="標楷體" w:hint="eastAsia"/>
                  <w:lang w:eastAsia="zh-HK"/>
                </w:rPr>
                <w:t>序號</w:t>
              </w:r>
            </w:ins>
          </w:p>
        </w:tc>
        <w:tc>
          <w:tcPr>
            <w:tcW w:w="2126" w:type="dxa"/>
            <w:shd w:val="clear" w:color="auto" w:fill="D9D9D9" w:themeFill="background1" w:themeFillShade="D9"/>
          </w:tcPr>
          <w:p w14:paraId="746C94CD" w14:textId="77777777" w:rsidR="000E057B" w:rsidRPr="00A97C81" w:rsidRDefault="000E057B" w:rsidP="00286DCE">
            <w:pPr>
              <w:jc w:val="center"/>
              <w:rPr>
                <w:ins w:id="4234" w:author="智誠 楊" w:date="2021-05-08T16:59:00Z"/>
                <w:rFonts w:ascii="標楷體" w:eastAsia="標楷體" w:hAnsi="標楷體"/>
              </w:rPr>
            </w:pPr>
            <w:ins w:id="4235" w:author="智誠 楊" w:date="2021-05-08T16:59:00Z">
              <w:r w:rsidRPr="00A97C81">
                <w:rPr>
                  <w:rFonts w:ascii="標楷體" w:eastAsia="標楷體" w:hAnsi="標楷體" w:hint="eastAsia"/>
                  <w:lang w:eastAsia="zh-HK"/>
                </w:rPr>
                <w:t>按鈕名稱</w:t>
              </w:r>
            </w:ins>
          </w:p>
        </w:tc>
        <w:tc>
          <w:tcPr>
            <w:tcW w:w="7033" w:type="dxa"/>
            <w:shd w:val="clear" w:color="auto" w:fill="D9D9D9" w:themeFill="background1" w:themeFillShade="D9"/>
          </w:tcPr>
          <w:p w14:paraId="04956B5F" w14:textId="77777777" w:rsidR="000E057B" w:rsidRPr="00A97C81" w:rsidRDefault="000E057B" w:rsidP="00286DCE">
            <w:pPr>
              <w:jc w:val="center"/>
              <w:rPr>
                <w:ins w:id="4236" w:author="智誠 楊" w:date="2021-05-08T16:59:00Z"/>
                <w:rFonts w:ascii="標楷體" w:eastAsia="標楷體" w:hAnsi="標楷體"/>
              </w:rPr>
            </w:pPr>
            <w:ins w:id="4237" w:author="智誠 楊" w:date="2021-05-08T16:59:00Z">
              <w:r w:rsidRPr="00A97C81">
                <w:rPr>
                  <w:rFonts w:ascii="標楷體" w:eastAsia="標楷體" w:hAnsi="標楷體" w:hint="eastAsia"/>
                  <w:lang w:eastAsia="zh-HK"/>
                </w:rPr>
                <w:t>功能說明</w:t>
              </w:r>
            </w:ins>
          </w:p>
        </w:tc>
      </w:tr>
      <w:tr w:rsidR="000E057B" w:rsidRPr="00A97C81" w14:paraId="2C7901DE" w14:textId="77777777" w:rsidTr="00286DCE">
        <w:trPr>
          <w:ins w:id="4238" w:author="智誠 楊" w:date="2021-05-08T16:59:00Z"/>
        </w:trPr>
        <w:tc>
          <w:tcPr>
            <w:tcW w:w="851" w:type="dxa"/>
          </w:tcPr>
          <w:p w14:paraId="30C89CF7" w14:textId="77777777" w:rsidR="000E057B" w:rsidRPr="00A97C81" w:rsidRDefault="000E057B" w:rsidP="00286DCE">
            <w:pPr>
              <w:jc w:val="center"/>
              <w:rPr>
                <w:ins w:id="4239" w:author="智誠 楊" w:date="2021-05-08T16:59:00Z"/>
                <w:rFonts w:ascii="標楷體" w:eastAsia="標楷體" w:hAnsi="標楷體"/>
                <w:lang w:eastAsia="zh-HK"/>
              </w:rPr>
            </w:pPr>
            <w:ins w:id="4240" w:author="智誠 楊" w:date="2021-05-08T16:59:00Z">
              <w:r w:rsidRPr="00A97C81">
                <w:rPr>
                  <w:rFonts w:ascii="標楷體" w:eastAsia="標楷體" w:hAnsi="標楷體" w:hint="eastAsia"/>
                </w:rPr>
                <w:t>1</w:t>
              </w:r>
            </w:ins>
          </w:p>
        </w:tc>
        <w:tc>
          <w:tcPr>
            <w:tcW w:w="2126" w:type="dxa"/>
          </w:tcPr>
          <w:p w14:paraId="1B3A744B" w14:textId="51281564" w:rsidR="000E057B" w:rsidRPr="00A97C81" w:rsidRDefault="00B81ECB" w:rsidP="00286DCE">
            <w:pPr>
              <w:rPr>
                <w:ins w:id="4241" w:author="智誠 楊" w:date="2021-05-08T16:59:00Z"/>
                <w:rFonts w:ascii="標楷體" w:eastAsia="標楷體" w:hAnsi="標楷體"/>
                <w:lang w:eastAsia="zh-HK"/>
              </w:rPr>
            </w:pPr>
            <w:ins w:id="4242" w:author="智誠 楊" w:date="2021-05-08T17:04:00Z">
              <w:r>
                <w:rPr>
                  <w:rFonts w:ascii="標楷體" w:eastAsia="標楷體" w:hAnsi="標楷體" w:hint="eastAsia"/>
                  <w:lang w:eastAsia="zh-HK"/>
                </w:rPr>
                <w:t>確定</w:t>
              </w:r>
            </w:ins>
          </w:p>
        </w:tc>
        <w:tc>
          <w:tcPr>
            <w:tcW w:w="7033" w:type="dxa"/>
          </w:tcPr>
          <w:p w14:paraId="162BE190" w14:textId="049AAE45" w:rsidR="000E057B" w:rsidRPr="00A97C81" w:rsidRDefault="00B81ECB">
            <w:pPr>
              <w:rPr>
                <w:ins w:id="4243" w:author="智誠 楊" w:date="2021-05-08T16:59:00Z"/>
                <w:rFonts w:ascii="標楷體" w:eastAsia="標楷體" w:hAnsi="標楷體"/>
                <w:lang w:eastAsia="zh-HK"/>
              </w:rPr>
            </w:pPr>
            <w:ins w:id="4244" w:author="智誠 楊" w:date="2021-05-08T17:05:00Z">
              <w:r>
                <w:rPr>
                  <w:rFonts w:ascii="標楷體" w:eastAsia="標楷體" w:hAnsi="標楷體" w:hint="eastAsia"/>
                </w:rPr>
                <w:t>依據輸入條件產生洗錢樣態資料</w:t>
              </w:r>
            </w:ins>
          </w:p>
        </w:tc>
      </w:tr>
      <w:tr w:rsidR="000E057B" w:rsidRPr="00A97C81" w14:paraId="53D517AA" w14:textId="77777777" w:rsidTr="00286DCE">
        <w:trPr>
          <w:ins w:id="4245" w:author="智誠 楊" w:date="2021-05-08T16:59:00Z"/>
        </w:trPr>
        <w:tc>
          <w:tcPr>
            <w:tcW w:w="851" w:type="dxa"/>
          </w:tcPr>
          <w:p w14:paraId="0FFE4DDC" w14:textId="5ECF7149" w:rsidR="000E057B" w:rsidRPr="00A97C81" w:rsidRDefault="00B81ECB" w:rsidP="00286DCE">
            <w:pPr>
              <w:jc w:val="center"/>
              <w:rPr>
                <w:ins w:id="4246" w:author="智誠 楊" w:date="2021-05-08T16:59:00Z"/>
                <w:rFonts w:ascii="標楷體" w:eastAsia="標楷體" w:hAnsi="標楷體"/>
              </w:rPr>
            </w:pPr>
            <w:ins w:id="4247" w:author="智誠 楊" w:date="2021-05-08T17:05:00Z">
              <w:r>
                <w:rPr>
                  <w:rFonts w:ascii="標楷體" w:eastAsia="標楷體" w:hAnsi="標楷體" w:hint="eastAsia"/>
                </w:rPr>
                <w:t>2</w:t>
              </w:r>
            </w:ins>
          </w:p>
        </w:tc>
        <w:tc>
          <w:tcPr>
            <w:tcW w:w="2126" w:type="dxa"/>
          </w:tcPr>
          <w:p w14:paraId="29FDAAC5" w14:textId="77777777" w:rsidR="000E057B" w:rsidRPr="00A97C81" w:rsidRDefault="000E057B" w:rsidP="00286DCE">
            <w:pPr>
              <w:rPr>
                <w:ins w:id="4248" w:author="智誠 楊" w:date="2021-05-08T16:59:00Z"/>
                <w:rFonts w:ascii="標楷體" w:eastAsia="標楷體" w:hAnsi="標楷體"/>
                <w:lang w:eastAsia="zh-HK"/>
              </w:rPr>
            </w:pPr>
            <w:ins w:id="4249" w:author="智誠 楊" w:date="2021-05-08T16:59:00Z">
              <w:r w:rsidRPr="00A97C81">
                <w:rPr>
                  <w:rFonts w:ascii="標楷體" w:eastAsia="標楷體" w:hAnsi="標楷體" w:hint="eastAsia"/>
                  <w:lang w:eastAsia="zh-HK"/>
                </w:rPr>
                <w:t>離開</w:t>
              </w:r>
            </w:ins>
          </w:p>
        </w:tc>
        <w:tc>
          <w:tcPr>
            <w:tcW w:w="7033" w:type="dxa"/>
          </w:tcPr>
          <w:p w14:paraId="038D03BD" w14:textId="77777777" w:rsidR="000E057B" w:rsidRPr="00A97C81" w:rsidRDefault="000E057B" w:rsidP="00286DCE">
            <w:pPr>
              <w:rPr>
                <w:ins w:id="4250" w:author="智誠 楊" w:date="2021-05-08T16:59:00Z"/>
                <w:rFonts w:ascii="標楷體" w:eastAsia="標楷體" w:hAnsi="標楷體"/>
                <w:lang w:eastAsia="zh-HK"/>
              </w:rPr>
            </w:pPr>
            <w:ins w:id="4251" w:author="智誠 楊" w:date="2021-05-08T16:59:00Z">
              <w:r w:rsidRPr="00A97C81">
                <w:rPr>
                  <w:rFonts w:ascii="標楷體" w:eastAsia="標楷體" w:hAnsi="標楷體" w:hint="eastAsia"/>
                  <w:lang w:eastAsia="zh-HK"/>
                </w:rPr>
                <w:t>關閉此畫面</w:t>
              </w:r>
            </w:ins>
          </w:p>
        </w:tc>
      </w:tr>
      <w:tr w:rsidR="000E057B" w:rsidRPr="00A97C81" w14:paraId="6A0CC368" w14:textId="77777777" w:rsidTr="00286DCE">
        <w:trPr>
          <w:ins w:id="4252" w:author="智誠 楊" w:date="2021-05-08T16:59:00Z"/>
        </w:trPr>
        <w:tc>
          <w:tcPr>
            <w:tcW w:w="851" w:type="dxa"/>
          </w:tcPr>
          <w:p w14:paraId="30F9C2D4" w14:textId="5ED4156E" w:rsidR="000E057B" w:rsidRPr="00A97C81" w:rsidRDefault="00B81ECB" w:rsidP="00286DCE">
            <w:pPr>
              <w:jc w:val="center"/>
              <w:rPr>
                <w:ins w:id="4253" w:author="智誠 楊" w:date="2021-05-08T16:59:00Z"/>
                <w:rFonts w:ascii="標楷體" w:eastAsia="標楷體" w:hAnsi="標楷體"/>
              </w:rPr>
            </w:pPr>
            <w:ins w:id="4254" w:author="智誠 楊" w:date="2021-05-08T17:05:00Z">
              <w:r>
                <w:rPr>
                  <w:rFonts w:ascii="標楷體" w:eastAsia="標楷體" w:hAnsi="標楷體" w:hint="eastAsia"/>
                </w:rPr>
                <w:t>3</w:t>
              </w:r>
            </w:ins>
          </w:p>
        </w:tc>
        <w:tc>
          <w:tcPr>
            <w:tcW w:w="2126" w:type="dxa"/>
          </w:tcPr>
          <w:p w14:paraId="78B41255" w14:textId="77777777" w:rsidR="000E057B" w:rsidRPr="00A97C81" w:rsidRDefault="000E057B" w:rsidP="00286DCE">
            <w:pPr>
              <w:rPr>
                <w:ins w:id="4255" w:author="智誠 楊" w:date="2021-05-08T16:59:00Z"/>
                <w:rFonts w:ascii="標楷體" w:eastAsia="標楷體" w:hAnsi="標楷體"/>
                <w:lang w:eastAsia="zh-HK"/>
              </w:rPr>
            </w:pPr>
            <w:ins w:id="4256" w:author="智誠 楊" w:date="2021-05-08T16:59:00Z">
              <w:r w:rsidRPr="00A97C81">
                <w:rPr>
                  <w:rFonts w:ascii="標楷體" w:eastAsia="標楷體" w:hAnsi="標楷體" w:hint="eastAsia"/>
                  <w:lang w:eastAsia="zh-HK"/>
                </w:rPr>
                <w:t>重新交易</w:t>
              </w:r>
            </w:ins>
          </w:p>
        </w:tc>
        <w:tc>
          <w:tcPr>
            <w:tcW w:w="7033" w:type="dxa"/>
          </w:tcPr>
          <w:p w14:paraId="2F30467C" w14:textId="75C068FE" w:rsidR="000E057B" w:rsidRPr="00A97C81" w:rsidRDefault="000E057B" w:rsidP="00286DCE">
            <w:pPr>
              <w:rPr>
                <w:ins w:id="4257" w:author="智誠 楊" w:date="2021-05-08T16:59:00Z"/>
                <w:rFonts w:ascii="標楷體" w:eastAsia="標楷體" w:hAnsi="標楷體"/>
                <w:lang w:eastAsia="zh-HK"/>
              </w:rPr>
            </w:pPr>
            <w:ins w:id="4258" w:author="智誠 楊" w:date="2021-05-08T16:59:00Z">
              <w:r w:rsidRPr="00A97C81">
                <w:rPr>
                  <w:rFonts w:ascii="標楷體" w:eastAsia="標楷體" w:hAnsi="標楷體" w:hint="eastAsia"/>
                  <w:lang w:eastAsia="zh-HK"/>
                </w:rPr>
                <w:t>功能交易成功時顯示</w:t>
              </w:r>
              <w:r w:rsidRPr="00A97C81">
                <w:rPr>
                  <w:rFonts w:ascii="標楷體" w:eastAsia="標楷體" w:hAnsi="標楷體" w:hint="eastAsia"/>
                </w:rPr>
                <w:t>,</w:t>
              </w:r>
              <w:r w:rsidRPr="00A97C81">
                <w:rPr>
                  <w:rFonts w:ascii="標楷體" w:eastAsia="標楷體" w:hAnsi="標楷體" w:hint="eastAsia"/>
                  <w:lang w:eastAsia="zh-HK"/>
                </w:rPr>
                <w:t>重新輸入另一筆</w:t>
              </w:r>
            </w:ins>
            <w:ins w:id="4259" w:author="智誠 楊" w:date="2021-05-08T17:05:00Z">
              <w:r w:rsidR="00B81ECB">
                <w:rPr>
                  <w:rFonts w:ascii="標楷體" w:eastAsia="標楷體" w:hAnsi="標楷體" w:hint="eastAsia"/>
                </w:rPr>
                <w:t>洗錢樣態資料</w:t>
              </w:r>
            </w:ins>
          </w:p>
        </w:tc>
      </w:tr>
    </w:tbl>
    <w:p w14:paraId="5FD9EF47" w14:textId="77777777" w:rsidR="000E057B" w:rsidRPr="00362205" w:rsidRDefault="000E057B" w:rsidP="00B010CD">
      <w:pPr>
        <w:pStyle w:val="a"/>
        <w:rPr>
          <w:ins w:id="4260" w:author="智誠 楊" w:date="2021-05-08T16:59:00Z"/>
        </w:rPr>
      </w:pPr>
      <w:ins w:id="4261" w:author="智誠 楊" w:date="2021-05-08T16:59:00Z">
        <w:r>
          <w:t>輸入畫面資料說明</w:t>
        </w:r>
      </w:ins>
    </w:p>
    <w:tbl>
      <w:tblPr>
        <w:tblW w:w="1059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Change w:id="4262" w:author="智誠 楊" w:date="2021-05-12T09:48:00Z">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PrChange>
      </w:tblPr>
      <w:tblGrid>
        <w:gridCol w:w="456"/>
        <w:gridCol w:w="1736"/>
        <w:gridCol w:w="751"/>
        <w:gridCol w:w="2127"/>
        <w:gridCol w:w="1205"/>
        <w:gridCol w:w="623"/>
        <w:gridCol w:w="666"/>
        <w:gridCol w:w="3034"/>
        <w:tblGridChange w:id="4263">
          <w:tblGrid>
            <w:gridCol w:w="456"/>
            <w:gridCol w:w="1736"/>
            <w:gridCol w:w="751"/>
            <w:gridCol w:w="851"/>
            <w:gridCol w:w="992"/>
            <w:gridCol w:w="284"/>
            <w:gridCol w:w="1205"/>
            <w:gridCol w:w="623"/>
            <w:gridCol w:w="666"/>
            <w:gridCol w:w="2856"/>
          </w:tblGrid>
        </w:tblGridChange>
      </w:tblGrid>
      <w:tr w:rsidR="000E057B" w:rsidRPr="00847BB7" w14:paraId="20D6AF2D" w14:textId="77777777" w:rsidTr="00CE69F7">
        <w:trPr>
          <w:trHeight w:val="388"/>
          <w:tblHeader/>
          <w:jc w:val="center"/>
          <w:ins w:id="4264" w:author="智誠 楊" w:date="2021-05-08T16:59:00Z"/>
          <w:trPrChange w:id="4265" w:author="智誠 楊" w:date="2021-05-12T09:48:00Z">
            <w:trPr>
              <w:wAfter w:w="320" w:type="dxa"/>
              <w:trHeight w:val="388"/>
              <w:tblHeader/>
              <w:jc w:val="center"/>
            </w:trPr>
          </w:trPrChange>
        </w:trPr>
        <w:tc>
          <w:tcPr>
            <w:tcW w:w="456" w:type="dxa"/>
            <w:vMerge w:val="restart"/>
            <w:shd w:val="clear" w:color="auto" w:fill="D9D9D9" w:themeFill="background1" w:themeFillShade="D9"/>
            <w:tcPrChange w:id="4266" w:author="智誠 楊" w:date="2021-05-12T09:48:00Z">
              <w:tcPr>
                <w:tcW w:w="456" w:type="dxa"/>
                <w:vMerge w:val="restart"/>
                <w:shd w:val="clear" w:color="auto" w:fill="D9D9D9" w:themeFill="background1" w:themeFillShade="D9"/>
              </w:tcPr>
            </w:tcPrChange>
          </w:tcPr>
          <w:p w14:paraId="46BD5F18" w14:textId="77777777" w:rsidR="000E057B" w:rsidRPr="00847BB7" w:rsidRDefault="000E057B" w:rsidP="00286DCE">
            <w:pPr>
              <w:rPr>
                <w:ins w:id="4267" w:author="智誠 楊" w:date="2021-05-08T16:59:00Z"/>
                <w:rFonts w:ascii="標楷體" w:eastAsia="標楷體" w:hAnsi="標楷體"/>
              </w:rPr>
            </w:pPr>
            <w:ins w:id="4268" w:author="智誠 楊" w:date="2021-05-08T16:59:00Z">
              <w:r w:rsidRPr="00847BB7">
                <w:rPr>
                  <w:rFonts w:ascii="標楷體" w:eastAsia="標楷體" w:hAnsi="標楷體"/>
                </w:rPr>
                <w:t>序號</w:t>
              </w:r>
            </w:ins>
          </w:p>
        </w:tc>
        <w:tc>
          <w:tcPr>
            <w:tcW w:w="1736" w:type="dxa"/>
            <w:vMerge w:val="restart"/>
            <w:shd w:val="clear" w:color="auto" w:fill="D9D9D9" w:themeFill="background1" w:themeFillShade="D9"/>
            <w:tcPrChange w:id="4269" w:author="智誠 楊" w:date="2021-05-12T09:48:00Z">
              <w:tcPr>
                <w:tcW w:w="1736" w:type="dxa"/>
                <w:vMerge w:val="restart"/>
                <w:shd w:val="clear" w:color="auto" w:fill="D9D9D9" w:themeFill="background1" w:themeFillShade="D9"/>
              </w:tcPr>
            </w:tcPrChange>
          </w:tcPr>
          <w:p w14:paraId="69F5EF90" w14:textId="77777777" w:rsidR="000E057B" w:rsidRPr="00847BB7" w:rsidRDefault="000E057B" w:rsidP="00286DCE">
            <w:pPr>
              <w:rPr>
                <w:ins w:id="4270" w:author="智誠 楊" w:date="2021-05-08T16:59:00Z"/>
                <w:rFonts w:ascii="標楷體" w:eastAsia="標楷體" w:hAnsi="標楷體"/>
              </w:rPr>
            </w:pPr>
            <w:ins w:id="4271" w:author="智誠 楊" w:date="2021-05-08T16:59:00Z">
              <w:r w:rsidRPr="00847BB7">
                <w:rPr>
                  <w:rFonts w:ascii="標楷體" w:eastAsia="標楷體" w:hAnsi="標楷體"/>
                </w:rPr>
                <w:t>欄位</w:t>
              </w:r>
            </w:ins>
          </w:p>
        </w:tc>
        <w:tc>
          <w:tcPr>
            <w:tcW w:w="5372" w:type="dxa"/>
            <w:gridSpan w:val="5"/>
            <w:shd w:val="clear" w:color="auto" w:fill="D9D9D9" w:themeFill="background1" w:themeFillShade="D9"/>
            <w:tcPrChange w:id="4272" w:author="智誠 楊" w:date="2021-05-12T09:48:00Z">
              <w:tcPr>
                <w:tcW w:w="5372" w:type="dxa"/>
                <w:gridSpan w:val="7"/>
                <w:shd w:val="clear" w:color="auto" w:fill="D9D9D9" w:themeFill="background1" w:themeFillShade="D9"/>
              </w:tcPr>
            </w:tcPrChange>
          </w:tcPr>
          <w:p w14:paraId="1AF44AF8" w14:textId="77777777" w:rsidR="000E057B" w:rsidRPr="00847BB7" w:rsidRDefault="000E057B" w:rsidP="00286DCE">
            <w:pPr>
              <w:jc w:val="center"/>
              <w:rPr>
                <w:ins w:id="4273" w:author="智誠 楊" w:date="2021-05-08T16:59:00Z"/>
                <w:rFonts w:ascii="標楷體" w:eastAsia="標楷體" w:hAnsi="標楷體"/>
              </w:rPr>
            </w:pPr>
            <w:ins w:id="4274" w:author="智誠 楊" w:date="2021-05-08T16:59:00Z">
              <w:r w:rsidRPr="00847BB7">
                <w:rPr>
                  <w:rFonts w:ascii="標楷體" w:eastAsia="標楷體" w:hAnsi="標楷體"/>
                </w:rPr>
                <w:t>說明</w:t>
              </w:r>
            </w:ins>
          </w:p>
        </w:tc>
        <w:tc>
          <w:tcPr>
            <w:tcW w:w="3034" w:type="dxa"/>
            <w:vMerge w:val="restart"/>
            <w:shd w:val="clear" w:color="auto" w:fill="D9D9D9" w:themeFill="background1" w:themeFillShade="D9"/>
            <w:tcPrChange w:id="4275" w:author="智誠 楊" w:date="2021-05-12T09:48:00Z">
              <w:tcPr>
                <w:tcW w:w="2856" w:type="dxa"/>
                <w:vMerge w:val="restart"/>
                <w:shd w:val="clear" w:color="auto" w:fill="D9D9D9" w:themeFill="background1" w:themeFillShade="D9"/>
              </w:tcPr>
            </w:tcPrChange>
          </w:tcPr>
          <w:p w14:paraId="28ECD5E6" w14:textId="77777777" w:rsidR="000E057B" w:rsidRPr="00847BB7" w:rsidRDefault="000E057B" w:rsidP="00286DCE">
            <w:pPr>
              <w:rPr>
                <w:ins w:id="4276" w:author="智誠 楊" w:date="2021-05-08T16:59:00Z"/>
                <w:rFonts w:ascii="標楷體" w:eastAsia="標楷體" w:hAnsi="標楷體"/>
              </w:rPr>
            </w:pPr>
            <w:ins w:id="4277" w:author="智誠 楊" w:date="2021-05-08T16:59:00Z">
              <w:r w:rsidRPr="00847BB7">
                <w:rPr>
                  <w:rFonts w:ascii="標楷體" w:eastAsia="標楷體" w:hAnsi="標楷體"/>
                </w:rPr>
                <w:t>處理邏輯及注意事項</w:t>
              </w:r>
            </w:ins>
          </w:p>
        </w:tc>
      </w:tr>
      <w:tr w:rsidR="000E057B" w:rsidRPr="00847BB7" w14:paraId="1E0B0F8D" w14:textId="77777777" w:rsidTr="00CE69F7">
        <w:trPr>
          <w:trHeight w:val="244"/>
          <w:tblHeader/>
          <w:jc w:val="center"/>
          <w:ins w:id="4278" w:author="智誠 楊" w:date="2021-05-08T16:59:00Z"/>
          <w:trPrChange w:id="4279" w:author="智誠 楊" w:date="2021-05-12T09:48:00Z">
            <w:trPr>
              <w:wAfter w:w="320" w:type="dxa"/>
              <w:trHeight w:val="244"/>
              <w:tblHeader/>
              <w:jc w:val="center"/>
            </w:trPr>
          </w:trPrChange>
        </w:trPr>
        <w:tc>
          <w:tcPr>
            <w:tcW w:w="456" w:type="dxa"/>
            <w:vMerge/>
            <w:shd w:val="clear" w:color="auto" w:fill="D9D9D9" w:themeFill="background1" w:themeFillShade="D9"/>
            <w:tcPrChange w:id="4280" w:author="智誠 楊" w:date="2021-05-12T09:48:00Z">
              <w:tcPr>
                <w:tcW w:w="456" w:type="dxa"/>
                <w:vMerge/>
                <w:shd w:val="clear" w:color="auto" w:fill="D9D9D9" w:themeFill="background1" w:themeFillShade="D9"/>
              </w:tcPr>
            </w:tcPrChange>
          </w:tcPr>
          <w:p w14:paraId="670B03EC" w14:textId="77777777" w:rsidR="000E057B" w:rsidRPr="00847BB7" w:rsidRDefault="000E057B" w:rsidP="00286DCE">
            <w:pPr>
              <w:rPr>
                <w:ins w:id="4281" w:author="智誠 楊" w:date="2021-05-08T16:59:00Z"/>
                <w:rFonts w:ascii="標楷體" w:eastAsia="標楷體" w:hAnsi="標楷體"/>
              </w:rPr>
            </w:pPr>
          </w:p>
        </w:tc>
        <w:tc>
          <w:tcPr>
            <w:tcW w:w="1736" w:type="dxa"/>
            <w:vMerge/>
            <w:shd w:val="clear" w:color="auto" w:fill="D9D9D9" w:themeFill="background1" w:themeFillShade="D9"/>
            <w:tcPrChange w:id="4282" w:author="智誠 楊" w:date="2021-05-12T09:48:00Z">
              <w:tcPr>
                <w:tcW w:w="1736" w:type="dxa"/>
                <w:vMerge/>
                <w:shd w:val="clear" w:color="auto" w:fill="D9D9D9" w:themeFill="background1" w:themeFillShade="D9"/>
              </w:tcPr>
            </w:tcPrChange>
          </w:tcPr>
          <w:p w14:paraId="2CA265E1" w14:textId="77777777" w:rsidR="000E057B" w:rsidRPr="00847BB7" w:rsidRDefault="000E057B" w:rsidP="00286DCE">
            <w:pPr>
              <w:rPr>
                <w:ins w:id="4283" w:author="智誠 楊" w:date="2021-05-08T16:59:00Z"/>
                <w:rFonts w:ascii="標楷體" w:eastAsia="標楷體" w:hAnsi="標楷體"/>
              </w:rPr>
            </w:pPr>
          </w:p>
        </w:tc>
        <w:tc>
          <w:tcPr>
            <w:tcW w:w="751" w:type="dxa"/>
            <w:shd w:val="clear" w:color="auto" w:fill="D9D9D9" w:themeFill="background1" w:themeFillShade="D9"/>
            <w:tcPrChange w:id="4284" w:author="智誠 楊" w:date="2021-05-12T09:48:00Z">
              <w:tcPr>
                <w:tcW w:w="1602" w:type="dxa"/>
                <w:gridSpan w:val="2"/>
                <w:shd w:val="clear" w:color="auto" w:fill="D9D9D9" w:themeFill="background1" w:themeFillShade="D9"/>
              </w:tcPr>
            </w:tcPrChange>
          </w:tcPr>
          <w:p w14:paraId="6D2B26DA" w14:textId="77777777" w:rsidR="000E057B" w:rsidRPr="00847BB7" w:rsidRDefault="000E057B" w:rsidP="00286DCE">
            <w:pPr>
              <w:rPr>
                <w:ins w:id="4285" w:author="智誠 楊" w:date="2021-05-08T16:59:00Z"/>
                <w:rFonts w:ascii="標楷體" w:eastAsia="標楷體" w:hAnsi="標楷體"/>
              </w:rPr>
            </w:pPr>
            <w:ins w:id="4286" w:author="智誠 楊" w:date="2021-05-08T16:59:00Z">
              <w:r w:rsidRPr="00847BB7">
                <w:rPr>
                  <w:rFonts w:ascii="標楷體" w:eastAsia="標楷體" w:hAnsi="標楷體" w:hint="eastAsia"/>
                </w:rPr>
                <w:t>資料型態長度</w:t>
              </w:r>
            </w:ins>
          </w:p>
        </w:tc>
        <w:tc>
          <w:tcPr>
            <w:tcW w:w="2127" w:type="dxa"/>
            <w:shd w:val="clear" w:color="auto" w:fill="D9D9D9" w:themeFill="background1" w:themeFillShade="D9"/>
            <w:tcPrChange w:id="4287" w:author="智誠 楊" w:date="2021-05-12T09:48:00Z">
              <w:tcPr>
                <w:tcW w:w="992" w:type="dxa"/>
                <w:shd w:val="clear" w:color="auto" w:fill="D9D9D9" w:themeFill="background1" w:themeFillShade="D9"/>
              </w:tcPr>
            </w:tcPrChange>
          </w:tcPr>
          <w:p w14:paraId="2B7E694A" w14:textId="77777777" w:rsidR="000E057B" w:rsidRPr="00847BB7" w:rsidRDefault="000E057B" w:rsidP="00286DCE">
            <w:pPr>
              <w:rPr>
                <w:ins w:id="4288" w:author="智誠 楊" w:date="2021-05-08T16:59:00Z"/>
                <w:rFonts w:ascii="標楷體" w:eastAsia="標楷體" w:hAnsi="標楷體"/>
              </w:rPr>
            </w:pPr>
            <w:ins w:id="4289" w:author="智誠 楊" w:date="2021-05-08T16:59:00Z">
              <w:r w:rsidRPr="00847BB7">
                <w:rPr>
                  <w:rFonts w:ascii="標楷體" w:eastAsia="標楷體" w:hAnsi="標楷體"/>
                </w:rPr>
                <w:t>預設值</w:t>
              </w:r>
            </w:ins>
          </w:p>
        </w:tc>
        <w:tc>
          <w:tcPr>
            <w:tcW w:w="1205" w:type="dxa"/>
            <w:shd w:val="clear" w:color="auto" w:fill="D9D9D9" w:themeFill="background1" w:themeFillShade="D9"/>
            <w:tcPrChange w:id="4290" w:author="智誠 楊" w:date="2021-05-12T09:48:00Z">
              <w:tcPr>
                <w:tcW w:w="1489" w:type="dxa"/>
                <w:gridSpan w:val="2"/>
                <w:shd w:val="clear" w:color="auto" w:fill="D9D9D9" w:themeFill="background1" w:themeFillShade="D9"/>
              </w:tcPr>
            </w:tcPrChange>
          </w:tcPr>
          <w:p w14:paraId="2B9A0B88" w14:textId="77777777" w:rsidR="000E057B" w:rsidRPr="00847BB7" w:rsidRDefault="000E057B" w:rsidP="00286DCE">
            <w:pPr>
              <w:rPr>
                <w:ins w:id="4291" w:author="智誠 楊" w:date="2021-05-08T16:59:00Z"/>
                <w:rFonts w:ascii="標楷體" w:eastAsia="標楷體" w:hAnsi="標楷體"/>
              </w:rPr>
            </w:pPr>
            <w:ins w:id="4292" w:author="智誠 楊" w:date="2021-05-08T16:59:00Z">
              <w:r w:rsidRPr="00847BB7">
                <w:rPr>
                  <w:rFonts w:ascii="標楷體" w:eastAsia="標楷體" w:hAnsi="標楷體"/>
                </w:rPr>
                <w:t>選單內容</w:t>
              </w:r>
            </w:ins>
          </w:p>
        </w:tc>
        <w:tc>
          <w:tcPr>
            <w:tcW w:w="623" w:type="dxa"/>
            <w:shd w:val="clear" w:color="auto" w:fill="D9D9D9" w:themeFill="background1" w:themeFillShade="D9"/>
            <w:tcPrChange w:id="4293" w:author="智誠 楊" w:date="2021-05-12T09:48:00Z">
              <w:tcPr>
                <w:tcW w:w="623" w:type="dxa"/>
                <w:shd w:val="clear" w:color="auto" w:fill="D9D9D9" w:themeFill="background1" w:themeFillShade="D9"/>
              </w:tcPr>
            </w:tcPrChange>
          </w:tcPr>
          <w:p w14:paraId="4FB93D77" w14:textId="77777777" w:rsidR="000E057B" w:rsidRPr="00847BB7" w:rsidRDefault="000E057B" w:rsidP="00286DCE">
            <w:pPr>
              <w:rPr>
                <w:ins w:id="4294" w:author="智誠 楊" w:date="2021-05-08T16:59:00Z"/>
                <w:rFonts w:ascii="標楷體" w:eastAsia="標楷體" w:hAnsi="標楷體"/>
              </w:rPr>
            </w:pPr>
            <w:ins w:id="4295" w:author="智誠 楊" w:date="2021-05-08T16:59:00Z">
              <w:r w:rsidRPr="00847BB7">
                <w:rPr>
                  <w:rFonts w:ascii="標楷體" w:eastAsia="標楷體" w:hAnsi="標楷體"/>
                </w:rPr>
                <w:t>必填</w:t>
              </w:r>
            </w:ins>
          </w:p>
        </w:tc>
        <w:tc>
          <w:tcPr>
            <w:tcW w:w="666" w:type="dxa"/>
            <w:shd w:val="clear" w:color="auto" w:fill="D9D9D9" w:themeFill="background1" w:themeFillShade="D9"/>
            <w:tcPrChange w:id="4296" w:author="智誠 楊" w:date="2021-05-12T09:48:00Z">
              <w:tcPr>
                <w:tcW w:w="666" w:type="dxa"/>
                <w:shd w:val="clear" w:color="auto" w:fill="D9D9D9" w:themeFill="background1" w:themeFillShade="D9"/>
              </w:tcPr>
            </w:tcPrChange>
          </w:tcPr>
          <w:p w14:paraId="1077EF00" w14:textId="77777777" w:rsidR="000E057B" w:rsidRPr="00847BB7" w:rsidRDefault="000E057B" w:rsidP="00286DCE">
            <w:pPr>
              <w:rPr>
                <w:ins w:id="4297" w:author="智誠 楊" w:date="2021-05-08T16:59:00Z"/>
                <w:rFonts w:ascii="標楷體" w:eastAsia="標楷體" w:hAnsi="標楷體"/>
              </w:rPr>
            </w:pPr>
            <w:ins w:id="4298" w:author="智誠 楊" w:date="2021-05-08T16:59:00Z">
              <w:r w:rsidRPr="00847BB7">
                <w:rPr>
                  <w:rFonts w:ascii="標楷體" w:eastAsia="標楷體" w:hAnsi="標楷體"/>
                </w:rPr>
                <w:t>R/W</w:t>
              </w:r>
            </w:ins>
          </w:p>
        </w:tc>
        <w:tc>
          <w:tcPr>
            <w:tcW w:w="3034" w:type="dxa"/>
            <w:vMerge/>
            <w:shd w:val="clear" w:color="auto" w:fill="D9D9D9" w:themeFill="background1" w:themeFillShade="D9"/>
            <w:tcPrChange w:id="4299" w:author="智誠 楊" w:date="2021-05-12T09:48:00Z">
              <w:tcPr>
                <w:tcW w:w="2856" w:type="dxa"/>
                <w:vMerge/>
                <w:shd w:val="clear" w:color="auto" w:fill="D9D9D9" w:themeFill="background1" w:themeFillShade="D9"/>
              </w:tcPr>
            </w:tcPrChange>
          </w:tcPr>
          <w:p w14:paraId="641894A3" w14:textId="77777777" w:rsidR="000E057B" w:rsidRPr="00847BB7" w:rsidRDefault="000E057B" w:rsidP="00286DCE">
            <w:pPr>
              <w:rPr>
                <w:ins w:id="4300" w:author="智誠 楊" w:date="2021-05-08T16:59:00Z"/>
                <w:rFonts w:ascii="標楷體" w:eastAsia="標楷體" w:hAnsi="標楷體"/>
              </w:rPr>
            </w:pPr>
          </w:p>
        </w:tc>
      </w:tr>
      <w:tr w:rsidR="000E057B" w:rsidRPr="00847BB7" w14:paraId="6D01F9F2" w14:textId="77777777" w:rsidTr="00CE69F7">
        <w:trPr>
          <w:trHeight w:val="244"/>
          <w:jc w:val="center"/>
          <w:ins w:id="4301" w:author="智誠 楊" w:date="2021-05-08T16:59:00Z"/>
          <w:trPrChange w:id="4302" w:author="智誠 楊" w:date="2021-05-12T09:48:00Z">
            <w:trPr>
              <w:wAfter w:w="320" w:type="dxa"/>
              <w:trHeight w:val="244"/>
              <w:jc w:val="center"/>
            </w:trPr>
          </w:trPrChange>
        </w:trPr>
        <w:tc>
          <w:tcPr>
            <w:tcW w:w="456" w:type="dxa"/>
            <w:tcPrChange w:id="4303" w:author="智誠 楊" w:date="2021-05-12T09:48:00Z">
              <w:tcPr>
                <w:tcW w:w="456" w:type="dxa"/>
              </w:tcPr>
            </w:tcPrChange>
          </w:tcPr>
          <w:p w14:paraId="29606200" w14:textId="77777777" w:rsidR="000E057B" w:rsidRPr="00847BB7" w:rsidRDefault="000E057B" w:rsidP="00286DCE">
            <w:pPr>
              <w:rPr>
                <w:ins w:id="4304" w:author="智誠 楊" w:date="2021-05-08T16:59:00Z"/>
                <w:rFonts w:ascii="標楷體" w:eastAsia="標楷體" w:hAnsi="標楷體"/>
              </w:rPr>
            </w:pPr>
            <w:ins w:id="4305" w:author="智誠 楊" w:date="2021-05-08T16:59:00Z">
              <w:r>
                <w:rPr>
                  <w:rFonts w:ascii="標楷體" w:eastAsia="標楷體" w:hAnsi="標楷體" w:hint="eastAsia"/>
                </w:rPr>
                <w:t>1</w:t>
              </w:r>
            </w:ins>
          </w:p>
        </w:tc>
        <w:tc>
          <w:tcPr>
            <w:tcW w:w="1736" w:type="dxa"/>
            <w:tcPrChange w:id="4306" w:author="智誠 楊" w:date="2021-05-12T09:48:00Z">
              <w:tcPr>
                <w:tcW w:w="1736" w:type="dxa"/>
              </w:tcPr>
            </w:tcPrChange>
          </w:tcPr>
          <w:p w14:paraId="719C624E" w14:textId="0B744037" w:rsidR="000E057B" w:rsidRPr="00847BB7" w:rsidRDefault="003113FB" w:rsidP="00286DCE">
            <w:pPr>
              <w:rPr>
                <w:ins w:id="4307" w:author="智誠 楊" w:date="2021-05-08T16:59:00Z"/>
                <w:rFonts w:ascii="標楷體" w:eastAsia="標楷體" w:hAnsi="標楷體"/>
              </w:rPr>
            </w:pPr>
            <w:ins w:id="4308" w:author="智誠 楊" w:date="2021-05-08T17:14:00Z">
              <w:r>
                <w:rPr>
                  <w:rFonts w:ascii="標楷體" w:eastAsia="標楷體" w:hAnsi="標楷體" w:hint="eastAsia"/>
                  <w:lang w:eastAsia="zh-HK"/>
                </w:rPr>
                <w:t>入賬日期</w:t>
              </w:r>
              <w:r>
                <w:rPr>
                  <w:rFonts w:ascii="標楷體" w:eastAsia="標楷體" w:hAnsi="標楷體" w:hint="eastAsia"/>
                </w:rPr>
                <w:t>-</w:t>
              </w:r>
              <w:r>
                <w:rPr>
                  <w:rFonts w:ascii="標楷體" w:eastAsia="標楷體" w:hAnsi="標楷體" w:hint="eastAsia"/>
                  <w:lang w:eastAsia="zh-HK"/>
                </w:rPr>
                <w:t>起</w:t>
              </w:r>
            </w:ins>
          </w:p>
        </w:tc>
        <w:tc>
          <w:tcPr>
            <w:tcW w:w="751" w:type="dxa"/>
            <w:tcPrChange w:id="4309" w:author="智誠 楊" w:date="2021-05-12T09:48:00Z">
              <w:tcPr>
                <w:tcW w:w="1602" w:type="dxa"/>
                <w:gridSpan w:val="2"/>
              </w:tcPr>
            </w:tcPrChange>
          </w:tcPr>
          <w:p w14:paraId="17742F0B" w14:textId="46981CCE" w:rsidR="000E057B" w:rsidRPr="00847BB7" w:rsidRDefault="003113FB" w:rsidP="00286DCE">
            <w:pPr>
              <w:rPr>
                <w:ins w:id="4310" w:author="智誠 楊" w:date="2021-05-08T16:59:00Z"/>
                <w:rFonts w:ascii="標楷體" w:eastAsia="標楷體" w:hAnsi="標楷體"/>
              </w:rPr>
            </w:pPr>
            <w:ins w:id="4311" w:author="智誠 楊" w:date="2021-05-08T17:14:00Z">
              <w:r>
                <w:rPr>
                  <w:rFonts w:ascii="標楷體" w:eastAsia="標楷體" w:hAnsi="標楷體" w:hint="eastAsia"/>
                </w:rPr>
                <w:t>7</w:t>
              </w:r>
            </w:ins>
            <w:ins w:id="4312" w:author="智誠 楊" w:date="2021-05-08T16:59:00Z">
              <w:r w:rsidR="000E057B" w:rsidRPr="00847BB7">
                <w:rPr>
                  <w:rFonts w:ascii="標楷體" w:eastAsia="標楷體" w:hAnsi="標楷體"/>
                </w:rPr>
                <w:t xml:space="preserve">             </w:t>
              </w:r>
            </w:ins>
          </w:p>
        </w:tc>
        <w:tc>
          <w:tcPr>
            <w:tcW w:w="2127" w:type="dxa"/>
            <w:tcPrChange w:id="4313" w:author="智誠 楊" w:date="2021-05-12T09:48:00Z">
              <w:tcPr>
                <w:tcW w:w="992" w:type="dxa"/>
              </w:tcPr>
            </w:tcPrChange>
          </w:tcPr>
          <w:p w14:paraId="5F3D7144" w14:textId="675C76AE" w:rsidR="000E057B" w:rsidRPr="00847BB7" w:rsidRDefault="003113FB" w:rsidP="00286DCE">
            <w:pPr>
              <w:rPr>
                <w:ins w:id="4314" w:author="智誠 楊" w:date="2021-05-08T16:59:00Z"/>
                <w:rFonts w:ascii="標楷體" w:eastAsia="標楷體" w:hAnsi="標楷體"/>
              </w:rPr>
            </w:pPr>
            <w:ins w:id="4315" w:author="智誠 楊" w:date="2021-05-08T17:14:00Z">
              <w:r>
                <w:rPr>
                  <w:rFonts w:ascii="標楷體" w:eastAsia="標楷體" w:hAnsi="標楷體" w:hint="eastAsia"/>
                </w:rPr>
                <w:t>上營業日</w:t>
              </w:r>
            </w:ins>
          </w:p>
        </w:tc>
        <w:tc>
          <w:tcPr>
            <w:tcW w:w="1205" w:type="dxa"/>
            <w:tcPrChange w:id="4316" w:author="智誠 楊" w:date="2021-05-12T09:48:00Z">
              <w:tcPr>
                <w:tcW w:w="1489" w:type="dxa"/>
                <w:gridSpan w:val="2"/>
              </w:tcPr>
            </w:tcPrChange>
          </w:tcPr>
          <w:p w14:paraId="532F275A" w14:textId="77777777" w:rsidR="000E057B" w:rsidRPr="00847BB7" w:rsidRDefault="000E057B" w:rsidP="00286DCE">
            <w:pPr>
              <w:rPr>
                <w:ins w:id="4317" w:author="智誠 楊" w:date="2021-05-08T16:59:00Z"/>
                <w:rFonts w:ascii="標楷體" w:eastAsia="標楷體" w:hAnsi="標楷體"/>
              </w:rPr>
            </w:pPr>
          </w:p>
        </w:tc>
        <w:tc>
          <w:tcPr>
            <w:tcW w:w="623" w:type="dxa"/>
            <w:tcPrChange w:id="4318" w:author="智誠 楊" w:date="2021-05-12T09:48:00Z">
              <w:tcPr>
                <w:tcW w:w="623" w:type="dxa"/>
              </w:tcPr>
            </w:tcPrChange>
          </w:tcPr>
          <w:p w14:paraId="530585E1" w14:textId="4A08487E" w:rsidR="000E057B" w:rsidRPr="00847BB7" w:rsidRDefault="003113FB" w:rsidP="00286DCE">
            <w:pPr>
              <w:rPr>
                <w:ins w:id="4319" w:author="智誠 楊" w:date="2021-05-08T16:59:00Z"/>
                <w:rFonts w:ascii="標楷體" w:eastAsia="標楷體" w:hAnsi="標楷體"/>
              </w:rPr>
            </w:pPr>
            <w:ins w:id="4320" w:author="智誠 楊" w:date="2021-05-08T17:14:00Z">
              <w:r>
                <w:rPr>
                  <w:rFonts w:ascii="標楷體" w:eastAsia="標楷體" w:hAnsi="標楷體" w:hint="eastAsia"/>
                </w:rPr>
                <w:t>V</w:t>
              </w:r>
            </w:ins>
          </w:p>
        </w:tc>
        <w:tc>
          <w:tcPr>
            <w:tcW w:w="666" w:type="dxa"/>
            <w:tcPrChange w:id="4321" w:author="智誠 楊" w:date="2021-05-12T09:48:00Z">
              <w:tcPr>
                <w:tcW w:w="666" w:type="dxa"/>
              </w:tcPr>
            </w:tcPrChange>
          </w:tcPr>
          <w:p w14:paraId="15EDEEF2" w14:textId="3B9CACAB" w:rsidR="000E057B" w:rsidRPr="00847BB7" w:rsidRDefault="00FB5C29" w:rsidP="00286DCE">
            <w:pPr>
              <w:jc w:val="center"/>
              <w:rPr>
                <w:ins w:id="4322" w:author="智誠 楊" w:date="2021-05-08T16:59:00Z"/>
                <w:rFonts w:ascii="標楷體" w:eastAsia="標楷體" w:hAnsi="標楷體"/>
              </w:rPr>
            </w:pPr>
            <w:ins w:id="4323" w:author="智誠 楊" w:date="2021-05-08T18:15:00Z">
              <w:r>
                <w:rPr>
                  <w:rFonts w:ascii="標楷體" w:eastAsia="標楷體" w:hAnsi="標楷體" w:hint="eastAsia"/>
                </w:rPr>
                <w:t>W</w:t>
              </w:r>
            </w:ins>
          </w:p>
        </w:tc>
        <w:tc>
          <w:tcPr>
            <w:tcW w:w="3034" w:type="dxa"/>
            <w:tcPrChange w:id="4324" w:author="智誠 楊" w:date="2021-05-12T09:48:00Z">
              <w:tcPr>
                <w:tcW w:w="2856" w:type="dxa"/>
              </w:tcPr>
            </w:tcPrChange>
          </w:tcPr>
          <w:p w14:paraId="484C34E6" w14:textId="77777777" w:rsidR="000E057B" w:rsidRDefault="003113FB" w:rsidP="00286DCE">
            <w:pPr>
              <w:rPr>
                <w:ins w:id="4325" w:author="智誠 楊" w:date="2021-05-08T17:15:00Z"/>
                <w:rFonts w:ascii="標楷體" w:eastAsia="標楷體" w:hAnsi="標楷體"/>
              </w:rPr>
            </w:pPr>
            <w:ins w:id="4326" w:author="智誠 楊" w:date="2021-05-08T17:14:00Z">
              <w:r>
                <w:rPr>
                  <w:rFonts w:ascii="標楷體" w:eastAsia="標楷體" w:hAnsi="標楷體" w:hint="eastAsia"/>
                </w:rPr>
                <w:t>1.必須輸入</w:t>
              </w:r>
            </w:ins>
          </w:p>
          <w:p w14:paraId="31B0F70A" w14:textId="6C840521" w:rsidR="003113FB" w:rsidRPr="00847BB7" w:rsidRDefault="003113FB" w:rsidP="00286DCE">
            <w:pPr>
              <w:rPr>
                <w:ins w:id="4327" w:author="智誠 楊" w:date="2021-05-08T16:59:00Z"/>
                <w:rFonts w:ascii="標楷體" w:eastAsia="標楷體" w:hAnsi="標楷體"/>
              </w:rPr>
            </w:pPr>
            <w:ins w:id="4328" w:author="智誠 楊" w:date="2021-05-08T17:15:00Z">
              <w:r>
                <w:rPr>
                  <w:rFonts w:ascii="標楷體" w:eastAsia="標楷體" w:hAnsi="標楷體"/>
                </w:rPr>
                <w:t>2.</w:t>
              </w:r>
              <w:r>
                <w:rPr>
                  <w:rFonts w:ascii="標楷體" w:eastAsia="標楷體" w:hAnsi="標楷體" w:hint="eastAsia"/>
                </w:rPr>
                <w:t>不可大於會計日</w:t>
              </w:r>
            </w:ins>
          </w:p>
        </w:tc>
      </w:tr>
      <w:tr w:rsidR="003113FB" w:rsidRPr="00847BB7" w14:paraId="59C43CD2" w14:textId="77777777" w:rsidTr="00CE69F7">
        <w:trPr>
          <w:trHeight w:val="244"/>
          <w:jc w:val="center"/>
          <w:ins w:id="4329" w:author="智誠 楊" w:date="2021-05-08T16:59:00Z"/>
          <w:trPrChange w:id="4330" w:author="智誠 楊" w:date="2021-05-12T09:48:00Z">
            <w:trPr>
              <w:wAfter w:w="320" w:type="dxa"/>
              <w:trHeight w:val="244"/>
              <w:jc w:val="center"/>
            </w:trPr>
          </w:trPrChange>
        </w:trPr>
        <w:tc>
          <w:tcPr>
            <w:tcW w:w="456" w:type="dxa"/>
            <w:tcPrChange w:id="4331" w:author="智誠 楊" w:date="2021-05-12T09:48:00Z">
              <w:tcPr>
                <w:tcW w:w="456" w:type="dxa"/>
              </w:tcPr>
            </w:tcPrChange>
          </w:tcPr>
          <w:p w14:paraId="7FDEA568" w14:textId="77777777" w:rsidR="003113FB" w:rsidRPr="00847BB7" w:rsidRDefault="003113FB" w:rsidP="003113FB">
            <w:pPr>
              <w:rPr>
                <w:ins w:id="4332" w:author="智誠 楊" w:date="2021-05-08T16:59:00Z"/>
                <w:rFonts w:ascii="標楷體" w:eastAsia="標楷體" w:hAnsi="標楷體"/>
              </w:rPr>
            </w:pPr>
            <w:ins w:id="4333" w:author="智誠 楊" w:date="2021-05-08T16:59:00Z">
              <w:r w:rsidRPr="00847BB7">
                <w:rPr>
                  <w:rFonts w:ascii="標楷體" w:eastAsia="標楷體" w:hAnsi="標楷體" w:hint="eastAsia"/>
                </w:rPr>
                <w:t>2</w:t>
              </w:r>
            </w:ins>
          </w:p>
        </w:tc>
        <w:tc>
          <w:tcPr>
            <w:tcW w:w="1736" w:type="dxa"/>
            <w:tcPrChange w:id="4334" w:author="智誠 楊" w:date="2021-05-12T09:48:00Z">
              <w:tcPr>
                <w:tcW w:w="1736" w:type="dxa"/>
              </w:tcPr>
            </w:tcPrChange>
          </w:tcPr>
          <w:p w14:paraId="1B7C8796" w14:textId="0D51C9E5" w:rsidR="003113FB" w:rsidRPr="00847BB7" w:rsidRDefault="003113FB" w:rsidP="003113FB">
            <w:pPr>
              <w:rPr>
                <w:ins w:id="4335" w:author="智誠 楊" w:date="2021-05-08T16:59:00Z"/>
                <w:rFonts w:ascii="標楷體" w:eastAsia="標楷體" w:hAnsi="標楷體"/>
              </w:rPr>
            </w:pPr>
            <w:ins w:id="4336" w:author="智誠 楊" w:date="2021-05-08T17:14:00Z">
              <w:r>
                <w:rPr>
                  <w:rFonts w:ascii="標楷體" w:eastAsia="標楷體" w:hAnsi="標楷體" w:hint="eastAsia"/>
                </w:rPr>
                <w:t>入帳日期-</w:t>
              </w:r>
            </w:ins>
            <w:ins w:id="4337" w:author="智誠 楊" w:date="2021-05-08T17:18:00Z">
              <w:r>
                <w:rPr>
                  <w:rFonts w:ascii="標楷體" w:eastAsia="標楷體" w:hAnsi="標楷體" w:hint="eastAsia"/>
                </w:rPr>
                <w:t>迄</w:t>
              </w:r>
            </w:ins>
          </w:p>
        </w:tc>
        <w:tc>
          <w:tcPr>
            <w:tcW w:w="751" w:type="dxa"/>
            <w:tcPrChange w:id="4338" w:author="智誠 楊" w:date="2021-05-12T09:48:00Z">
              <w:tcPr>
                <w:tcW w:w="1602" w:type="dxa"/>
                <w:gridSpan w:val="2"/>
              </w:tcPr>
            </w:tcPrChange>
          </w:tcPr>
          <w:p w14:paraId="136A4243" w14:textId="5CFFA55F" w:rsidR="003113FB" w:rsidRPr="00847BB7" w:rsidRDefault="003113FB" w:rsidP="003113FB">
            <w:pPr>
              <w:rPr>
                <w:ins w:id="4339" w:author="智誠 楊" w:date="2021-05-08T16:59:00Z"/>
                <w:rFonts w:ascii="標楷體" w:eastAsia="標楷體" w:hAnsi="標楷體"/>
              </w:rPr>
            </w:pPr>
            <w:ins w:id="4340" w:author="智誠 楊" w:date="2021-05-08T17:15:00Z">
              <w:r>
                <w:rPr>
                  <w:rFonts w:ascii="標楷體" w:eastAsia="標楷體" w:hAnsi="標楷體" w:hint="eastAsia"/>
                </w:rPr>
                <w:t>7</w:t>
              </w:r>
            </w:ins>
          </w:p>
        </w:tc>
        <w:tc>
          <w:tcPr>
            <w:tcW w:w="2127" w:type="dxa"/>
            <w:tcPrChange w:id="4341" w:author="智誠 楊" w:date="2021-05-12T09:48:00Z">
              <w:tcPr>
                <w:tcW w:w="992" w:type="dxa"/>
              </w:tcPr>
            </w:tcPrChange>
          </w:tcPr>
          <w:p w14:paraId="6E7CC3BA" w14:textId="3DE28279" w:rsidR="003113FB" w:rsidRPr="00847BB7" w:rsidRDefault="003113FB" w:rsidP="003113FB">
            <w:pPr>
              <w:rPr>
                <w:ins w:id="4342" w:author="智誠 楊" w:date="2021-05-08T16:59:00Z"/>
                <w:rFonts w:ascii="標楷體" w:eastAsia="標楷體" w:hAnsi="標楷體"/>
              </w:rPr>
            </w:pPr>
            <w:ins w:id="4343" w:author="智誠 楊" w:date="2021-05-08T17:15:00Z">
              <w:r>
                <w:rPr>
                  <w:rFonts w:ascii="標楷體" w:eastAsia="標楷體" w:hAnsi="標楷體" w:hint="eastAsia"/>
                </w:rPr>
                <w:t>上營業日</w:t>
              </w:r>
            </w:ins>
          </w:p>
        </w:tc>
        <w:tc>
          <w:tcPr>
            <w:tcW w:w="1205" w:type="dxa"/>
            <w:tcPrChange w:id="4344" w:author="智誠 楊" w:date="2021-05-12T09:48:00Z">
              <w:tcPr>
                <w:tcW w:w="1489" w:type="dxa"/>
                <w:gridSpan w:val="2"/>
              </w:tcPr>
            </w:tcPrChange>
          </w:tcPr>
          <w:p w14:paraId="436DAA09" w14:textId="0E88E1D3" w:rsidR="003113FB" w:rsidRPr="00847BB7" w:rsidRDefault="003113FB" w:rsidP="003113FB">
            <w:pPr>
              <w:rPr>
                <w:ins w:id="4345" w:author="智誠 楊" w:date="2021-05-08T16:59:00Z"/>
                <w:rFonts w:ascii="標楷體" w:eastAsia="標楷體" w:hAnsi="標楷體"/>
              </w:rPr>
            </w:pPr>
          </w:p>
        </w:tc>
        <w:tc>
          <w:tcPr>
            <w:tcW w:w="623" w:type="dxa"/>
            <w:tcPrChange w:id="4346" w:author="智誠 楊" w:date="2021-05-12T09:48:00Z">
              <w:tcPr>
                <w:tcW w:w="623" w:type="dxa"/>
              </w:tcPr>
            </w:tcPrChange>
          </w:tcPr>
          <w:p w14:paraId="6120F1A9" w14:textId="0A777ACE" w:rsidR="003113FB" w:rsidRPr="00847BB7" w:rsidRDefault="003113FB" w:rsidP="003113FB">
            <w:pPr>
              <w:rPr>
                <w:ins w:id="4347" w:author="智誠 楊" w:date="2021-05-08T16:59:00Z"/>
                <w:rFonts w:ascii="標楷體" w:eastAsia="標楷體" w:hAnsi="標楷體"/>
              </w:rPr>
            </w:pPr>
            <w:ins w:id="4348" w:author="智誠 楊" w:date="2021-05-08T17:15:00Z">
              <w:r>
                <w:rPr>
                  <w:rFonts w:ascii="標楷體" w:eastAsia="標楷體" w:hAnsi="標楷體" w:hint="eastAsia"/>
                </w:rPr>
                <w:t>V</w:t>
              </w:r>
            </w:ins>
          </w:p>
        </w:tc>
        <w:tc>
          <w:tcPr>
            <w:tcW w:w="666" w:type="dxa"/>
            <w:tcPrChange w:id="4349" w:author="智誠 楊" w:date="2021-05-12T09:48:00Z">
              <w:tcPr>
                <w:tcW w:w="666" w:type="dxa"/>
              </w:tcPr>
            </w:tcPrChange>
          </w:tcPr>
          <w:p w14:paraId="47E3CACB" w14:textId="217CA7BB" w:rsidR="003113FB" w:rsidRPr="00A01A6B" w:rsidRDefault="00FB5C29" w:rsidP="003113FB">
            <w:pPr>
              <w:jc w:val="center"/>
              <w:rPr>
                <w:ins w:id="4350" w:author="智誠 楊" w:date="2021-05-08T16:59:00Z"/>
                <w:rFonts w:ascii="標楷體" w:eastAsia="標楷體" w:hAnsi="標楷體"/>
              </w:rPr>
            </w:pPr>
            <w:ins w:id="4351" w:author="智誠 楊" w:date="2021-05-08T18:15:00Z">
              <w:r>
                <w:rPr>
                  <w:rFonts w:ascii="標楷體" w:eastAsia="標楷體" w:hAnsi="標楷體" w:hint="eastAsia"/>
                </w:rPr>
                <w:t>W</w:t>
              </w:r>
            </w:ins>
          </w:p>
        </w:tc>
        <w:tc>
          <w:tcPr>
            <w:tcW w:w="3034" w:type="dxa"/>
            <w:tcPrChange w:id="4352" w:author="智誠 楊" w:date="2021-05-12T09:48:00Z">
              <w:tcPr>
                <w:tcW w:w="2856" w:type="dxa"/>
              </w:tcPr>
            </w:tcPrChange>
          </w:tcPr>
          <w:p w14:paraId="08C7DCF2" w14:textId="77777777" w:rsidR="003113FB" w:rsidRDefault="003113FB" w:rsidP="003113FB">
            <w:pPr>
              <w:rPr>
                <w:ins w:id="4353" w:author="智誠 楊" w:date="2021-05-08T17:15:00Z"/>
                <w:rFonts w:ascii="標楷體" w:eastAsia="標楷體" w:hAnsi="標楷體"/>
              </w:rPr>
            </w:pPr>
            <w:ins w:id="4354" w:author="智誠 楊" w:date="2021-05-08T17:15:00Z">
              <w:r>
                <w:rPr>
                  <w:rFonts w:ascii="標楷體" w:eastAsia="標楷體" w:hAnsi="標楷體" w:hint="eastAsia"/>
                </w:rPr>
                <w:t>1.必須輸入</w:t>
              </w:r>
            </w:ins>
          </w:p>
          <w:p w14:paraId="349CD967" w14:textId="77777777" w:rsidR="003113FB" w:rsidRDefault="003113FB" w:rsidP="003113FB">
            <w:pPr>
              <w:snapToGrid w:val="0"/>
              <w:rPr>
                <w:ins w:id="4355" w:author="智誠 楊" w:date="2021-05-08T17:18:00Z"/>
                <w:rFonts w:ascii="標楷體" w:eastAsia="標楷體" w:hAnsi="標楷體"/>
              </w:rPr>
            </w:pPr>
            <w:ins w:id="4356" w:author="智誠 楊" w:date="2021-05-08T17:15:00Z">
              <w:r>
                <w:rPr>
                  <w:rFonts w:ascii="標楷體" w:eastAsia="標楷體" w:hAnsi="標楷體"/>
                </w:rPr>
                <w:t>2.</w:t>
              </w:r>
              <w:r>
                <w:rPr>
                  <w:rFonts w:ascii="標楷體" w:eastAsia="標楷體" w:hAnsi="標楷體" w:hint="eastAsia"/>
                </w:rPr>
                <w:t>不可大於會計日</w:t>
              </w:r>
            </w:ins>
          </w:p>
          <w:p w14:paraId="5479A538" w14:textId="46B3CE3A" w:rsidR="003113FB" w:rsidRPr="00A01A6B" w:rsidRDefault="003113FB">
            <w:pPr>
              <w:snapToGrid w:val="0"/>
              <w:ind w:left="240" w:hangingChars="100" w:hanging="240"/>
              <w:rPr>
                <w:ins w:id="4357" w:author="智誠 楊" w:date="2021-05-08T16:59:00Z"/>
                <w:rFonts w:ascii="標楷體" w:eastAsia="標楷體" w:hAnsi="標楷體"/>
              </w:rPr>
              <w:pPrChange w:id="4358" w:author="智誠 楊" w:date="2021-05-08T17:18:00Z">
                <w:pPr>
                  <w:snapToGrid w:val="0"/>
                </w:pPr>
              </w:pPrChange>
            </w:pPr>
            <w:ins w:id="4359" w:author="智誠 楊" w:date="2021-05-08T17:18:00Z">
              <w:r>
                <w:rPr>
                  <w:rFonts w:ascii="標楷體" w:eastAsia="標楷體" w:hAnsi="標楷體" w:hint="eastAsia"/>
                </w:rPr>
                <w:t>3.入賬日期迄日不可小於起日</w:t>
              </w:r>
            </w:ins>
          </w:p>
        </w:tc>
      </w:tr>
      <w:tr w:rsidR="004240A7" w:rsidRPr="00847BB7" w14:paraId="5B869651" w14:textId="77777777" w:rsidTr="00CE69F7">
        <w:tblPrEx>
          <w:tblPrExChange w:id="4360" w:author="智誠 楊" w:date="2021-05-12T09:48:00Z">
            <w:tblPrEx>
              <w:tblW w:w="10420" w:type="dxa"/>
            </w:tblPrEx>
          </w:tblPrExChange>
        </w:tblPrEx>
        <w:trPr>
          <w:trHeight w:val="244"/>
          <w:jc w:val="center"/>
          <w:ins w:id="4361" w:author="智誠 楊" w:date="2021-05-08T17:49:00Z"/>
          <w:trPrChange w:id="4362" w:author="智誠 楊" w:date="2021-05-12T09:48:00Z">
            <w:trPr>
              <w:trHeight w:val="244"/>
              <w:jc w:val="center"/>
            </w:trPr>
          </w:trPrChange>
        </w:trPr>
        <w:tc>
          <w:tcPr>
            <w:tcW w:w="456" w:type="dxa"/>
            <w:tcPrChange w:id="4363" w:author="智誠 楊" w:date="2021-05-12T09:48:00Z">
              <w:tcPr>
                <w:tcW w:w="456" w:type="dxa"/>
              </w:tcPr>
            </w:tcPrChange>
          </w:tcPr>
          <w:p w14:paraId="7AEC7880" w14:textId="03502C9A" w:rsidR="004240A7" w:rsidRPr="00847BB7" w:rsidRDefault="004240A7" w:rsidP="003113FB">
            <w:pPr>
              <w:rPr>
                <w:ins w:id="4364" w:author="智誠 楊" w:date="2021-05-08T17:49:00Z"/>
                <w:rFonts w:ascii="標楷體" w:eastAsia="標楷體" w:hAnsi="標楷體"/>
              </w:rPr>
            </w:pPr>
            <w:ins w:id="4365" w:author="智誠 楊" w:date="2021-05-08T17:50:00Z">
              <w:r>
                <w:rPr>
                  <w:rFonts w:ascii="標楷體" w:eastAsia="標楷體" w:hAnsi="標楷體" w:hint="eastAsia"/>
                </w:rPr>
                <w:t>3</w:t>
              </w:r>
            </w:ins>
          </w:p>
        </w:tc>
        <w:tc>
          <w:tcPr>
            <w:tcW w:w="1736" w:type="dxa"/>
            <w:tcPrChange w:id="4366" w:author="智誠 楊" w:date="2021-05-12T09:48:00Z">
              <w:tcPr>
                <w:tcW w:w="1736" w:type="dxa"/>
              </w:tcPr>
            </w:tcPrChange>
          </w:tcPr>
          <w:p w14:paraId="5CD7B145" w14:textId="3C39A2B7" w:rsidR="004240A7" w:rsidRDefault="004240A7" w:rsidP="003113FB">
            <w:pPr>
              <w:rPr>
                <w:ins w:id="4367" w:author="智誠 楊" w:date="2021-05-08T17:49:00Z"/>
                <w:rFonts w:ascii="標楷體" w:eastAsia="標楷體" w:hAnsi="標楷體"/>
              </w:rPr>
            </w:pPr>
            <w:ins w:id="4368" w:author="智誠 楊" w:date="2021-05-08T17:49:00Z">
              <w:r>
                <w:rPr>
                  <w:rFonts w:ascii="標楷體" w:eastAsia="標楷體" w:hAnsi="標楷體" w:hint="eastAsia"/>
                </w:rPr>
                <w:t>統計期間天數</w:t>
              </w:r>
            </w:ins>
          </w:p>
        </w:tc>
        <w:tc>
          <w:tcPr>
            <w:tcW w:w="751" w:type="dxa"/>
            <w:tcPrChange w:id="4369" w:author="智誠 楊" w:date="2021-05-12T09:48:00Z">
              <w:tcPr>
                <w:tcW w:w="751" w:type="dxa"/>
              </w:tcPr>
            </w:tcPrChange>
          </w:tcPr>
          <w:p w14:paraId="59B89E20" w14:textId="68351F1B" w:rsidR="004240A7" w:rsidRDefault="004240A7" w:rsidP="003113FB">
            <w:pPr>
              <w:rPr>
                <w:ins w:id="4370" w:author="智誠 楊" w:date="2021-05-08T17:49:00Z"/>
                <w:rFonts w:ascii="標楷體" w:eastAsia="標楷體" w:hAnsi="標楷體"/>
              </w:rPr>
            </w:pPr>
            <w:ins w:id="4371" w:author="智誠 楊" w:date="2021-05-08T17:49:00Z">
              <w:r>
                <w:rPr>
                  <w:rFonts w:ascii="標楷體" w:eastAsia="標楷體" w:hAnsi="標楷體" w:hint="eastAsia"/>
                </w:rPr>
                <w:t>3</w:t>
              </w:r>
            </w:ins>
          </w:p>
        </w:tc>
        <w:tc>
          <w:tcPr>
            <w:tcW w:w="2127" w:type="dxa"/>
            <w:tcPrChange w:id="4372" w:author="智誠 楊" w:date="2021-05-12T09:48:00Z">
              <w:tcPr>
                <w:tcW w:w="2127" w:type="dxa"/>
                <w:gridSpan w:val="3"/>
              </w:tcPr>
            </w:tcPrChange>
          </w:tcPr>
          <w:p w14:paraId="1A970758" w14:textId="77777777" w:rsidR="004240A7" w:rsidRDefault="004240A7" w:rsidP="003113FB">
            <w:pPr>
              <w:rPr>
                <w:ins w:id="4373" w:author="智誠 楊" w:date="2021-05-08T17:49:00Z"/>
                <w:rFonts w:ascii="標楷體" w:eastAsia="標楷體" w:hAnsi="標楷體"/>
              </w:rPr>
            </w:pPr>
          </w:p>
        </w:tc>
        <w:tc>
          <w:tcPr>
            <w:tcW w:w="1205" w:type="dxa"/>
            <w:tcPrChange w:id="4374" w:author="智誠 楊" w:date="2021-05-12T09:48:00Z">
              <w:tcPr>
                <w:tcW w:w="1205" w:type="dxa"/>
              </w:tcPr>
            </w:tcPrChange>
          </w:tcPr>
          <w:p w14:paraId="2F018D04" w14:textId="77777777" w:rsidR="004240A7" w:rsidRPr="00847BB7" w:rsidRDefault="004240A7" w:rsidP="003113FB">
            <w:pPr>
              <w:rPr>
                <w:ins w:id="4375" w:author="智誠 楊" w:date="2021-05-08T17:49:00Z"/>
                <w:rFonts w:ascii="標楷體" w:eastAsia="標楷體" w:hAnsi="標楷體"/>
              </w:rPr>
            </w:pPr>
          </w:p>
        </w:tc>
        <w:tc>
          <w:tcPr>
            <w:tcW w:w="623" w:type="dxa"/>
            <w:tcPrChange w:id="4376" w:author="智誠 楊" w:date="2021-05-12T09:48:00Z">
              <w:tcPr>
                <w:tcW w:w="623" w:type="dxa"/>
              </w:tcPr>
            </w:tcPrChange>
          </w:tcPr>
          <w:p w14:paraId="698BA852" w14:textId="4377B07E" w:rsidR="004240A7" w:rsidRDefault="00FB5C29" w:rsidP="003113FB">
            <w:pPr>
              <w:rPr>
                <w:ins w:id="4377" w:author="智誠 楊" w:date="2021-05-08T17:49:00Z"/>
                <w:rFonts w:ascii="標楷體" w:eastAsia="標楷體" w:hAnsi="標楷體"/>
              </w:rPr>
            </w:pPr>
            <w:ins w:id="4378" w:author="智誠 楊" w:date="2021-05-08T18:15:00Z">
              <w:r>
                <w:rPr>
                  <w:rFonts w:ascii="標楷體" w:eastAsia="標楷體" w:hAnsi="標楷體" w:hint="eastAsia"/>
                </w:rPr>
                <w:t>V</w:t>
              </w:r>
            </w:ins>
          </w:p>
        </w:tc>
        <w:tc>
          <w:tcPr>
            <w:tcW w:w="666" w:type="dxa"/>
            <w:tcPrChange w:id="4379" w:author="智誠 楊" w:date="2021-05-12T09:48:00Z">
              <w:tcPr>
                <w:tcW w:w="666" w:type="dxa"/>
              </w:tcPr>
            </w:tcPrChange>
          </w:tcPr>
          <w:p w14:paraId="2DC531C6" w14:textId="77A45F39" w:rsidR="004240A7" w:rsidRDefault="00FB5C29" w:rsidP="003113FB">
            <w:pPr>
              <w:jc w:val="center"/>
              <w:rPr>
                <w:ins w:id="4380" w:author="智誠 楊" w:date="2021-05-08T17:49:00Z"/>
                <w:rFonts w:ascii="標楷體" w:eastAsia="標楷體" w:hAnsi="標楷體"/>
              </w:rPr>
            </w:pPr>
            <w:ins w:id="4381" w:author="智誠 楊" w:date="2021-05-08T18:15:00Z">
              <w:r>
                <w:rPr>
                  <w:rFonts w:ascii="標楷體" w:eastAsia="標楷體" w:hAnsi="標楷體" w:hint="eastAsia"/>
                </w:rPr>
                <w:t>W</w:t>
              </w:r>
            </w:ins>
          </w:p>
        </w:tc>
        <w:tc>
          <w:tcPr>
            <w:tcW w:w="3034" w:type="dxa"/>
            <w:tcPrChange w:id="4382" w:author="智誠 楊" w:date="2021-05-12T09:48:00Z">
              <w:tcPr>
                <w:tcW w:w="2856" w:type="dxa"/>
              </w:tcPr>
            </w:tcPrChange>
          </w:tcPr>
          <w:p w14:paraId="0113468F" w14:textId="212BFAB3" w:rsidR="004240A7" w:rsidRDefault="004240A7" w:rsidP="003113FB">
            <w:pPr>
              <w:rPr>
                <w:ins w:id="4383" w:author="智誠 楊" w:date="2021-05-08T17:49:00Z"/>
                <w:rFonts w:ascii="標楷體" w:eastAsia="標楷體" w:hAnsi="標楷體"/>
              </w:rPr>
            </w:pPr>
            <w:ins w:id="4384" w:author="智誠 楊" w:date="2021-05-08T17:50:00Z">
              <w:r>
                <w:rPr>
                  <w:rFonts w:ascii="標楷體" w:eastAsia="標楷體" w:hAnsi="標楷體" w:hint="eastAsia"/>
                </w:rPr>
                <w:t>1.必須輸入</w:t>
              </w:r>
            </w:ins>
          </w:p>
        </w:tc>
      </w:tr>
      <w:tr w:rsidR="003113FB" w:rsidRPr="00847BB7" w14:paraId="539681E3" w14:textId="77777777" w:rsidTr="00CE69F7">
        <w:trPr>
          <w:trHeight w:val="273"/>
          <w:jc w:val="center"/>
          <w:ins w:id="4385" w:author="智誠 楊" w:date="2021-05-08T16:59:00Z"/>
          <w:trPrChange w:id="4386" w:author="智誠 楊" w:date="2021-05-12T09:48:00Z">
            <w:trPr>
              <w:wAfter w:w="320" w:type="dxa"/>
              <w:trHeight w:val="273"/>
              <w:jc w:val="center"/>
            </w:trPr>
          </w:trPrChange>
        </w:trPr>
        <w:tc>
          <w:tcPr>
            <w:tcW w:w="2192" w:type="dxa"/>
            <w:gridSpan w:val="2"/>
            <w:tcPrChange w:id="4387" w:author="智誠 楊" w:date="2021-05-12T09:48:00Z">
              <w:tcPr>
                <w:tcW w:w="2192" w:type="dxa"/>
                <w:gridSpan w:val="2"/>
              </w:tcPr>
            </w:tcPrChange>
          </w:tcPr>
          <w:p w14:paraId="2CD393E1" w14:textId="0033B15B" w:rsidR="003113FB" w:rsidRPr="00847BB7" w:rsidRDefault="003113FB">
            <w:pPr>
              <w:rPr>
                <w:ins w:id="4388" w:author="智誠 楊" w:date="2021-05-08T16:59:00Z"/>
                <w:rFonts w:ascii="標楷體" w:eastAsia="標楷體" w:hAnsi="標楷體"/>
              </w:rPr>
            </w:pPr>
            <w:ins w:id="4389" w:author="智誠 楊" w:date="2021-05-08T17:22:00Z">
              <w:r>
                <w:rPr>
                  <w:rFonts w:ascii="標楷體" w:eastAsia="標楷體" w:hAnsi="標楷體" w:hint="eastAsia"/>
                </w:rPr>
                <w:t>洗錢樣態一</w:t>
              </w:r>
            </w:ins>
          </w:p>
        </w:tc>
        <w:tc>
          <w:tcPr>
            <w:tcW w:w="751" w:type="dxa"/>
            <w:tcPrChange w:id="4390" w:author="智誠 楊" w:date="2021-05-12T09:48:00Z">
              <w:tcPr>
                <w:tcW w:w="1602" w:type="dxa"/>
                <w:gridSpan w:val="2"/>
              </w:tcPr>
            </w:tcPrChange>
          </w:tcPr>
          <w:p w14:paraId="4BDCE46C" w14:textId="7B87F7D6" w:rsidR="003113FB" w:rsidRPr="00847BB7" w:rsidRDefault="003113FB" w:rsidP="003113FB">
            <w:pPr>
              <w:rPr>
                <w:ins w:id="4391" w:author="智誠 楊" w:date="2021-05-08T16:59:00Z"/>
                <w:rFonts w:ascii="標楷體" w:eastAsia="標楷體" w:hAnsi="標楷體"/>
              </w:rPr>
            </w:pPr>
          </w:p>
        </w:tc>
        <w:tc>
          <w:tcPr>
            <w:tcW w:w="2127" w:type="dxa"/>
            <w:tcPrChange w:id="4392" w:author="智誠 楊" w:date="2021-05-12T09:48:00Z">
              <w:tcPr>
                <w:tcW w:w="992" w:type="dxa"/>
              </w:tcPr>
            </w:tcPrChange>
          </w:tcPr>
          <w:p w14:paraId="7433DA39" w14:textId="77777777" w:rsidR="003113FB" w:rsidRPr="00847BB7" w:rsidRDefault="003113FB" w:rsidP="003113FB">
            <w:pPr>
              <w:rPr>
                <w:ins w:id="4393" w:author="智誠 楊" w:date="2021-05-08T16:59:00Z"/>
                <w:rFonts w:ascii="標楷體" w:eastAsia="標楷體" w:hAnsi="標楷體"/>
              </w:rPr>
            </w:pPr>
          </w:p>
        </w:tc>
        <w:tc>
          <w:tcPr>
            <w:tcW w:w="1205" w:type="dxa"/>
            <w:tcPrChange w:id="4394" w:author="智誠 楊" w:date="2021-05-12T09:48:00Z">
              <w:tcPr>
                <w:tcW w:w="1489" w:type="dxa"/>
                <w:gridSpan w:val="2"/>
              </w:tcPr>
            </w:tcPrChange>
          </w:tcPr>
          <w:p w14:paraId="0447B87E" w14:textId="77777777" w:rsidR="003113FB" w:rsidRPr="00847BB7" w:rsidRDefault="003113FB" w:rsidP="003113FB">
            <w:pPr>
              <w:rPr>
                <w:ins w:id="4395" w:author="智誠 楊" w:date="2021-05-08T16:59:00Z"/>
                <w:rFonts w:ascii="標楷體" w:eastAsia="標楷體" w:hAnsi="標楷體"/>
              </w:rPr>
            </w:pPr>
          </w:p>
        </w:tc>
        <w:tc>
          <w:tcPr>
            <w:tcW w:w="623" w:type="dxa"/>
            <w:tcPrChange w:id="4396" w:author="智誠 楊" w:date="2021-05-12T09:48:00Z">
              <w:tcPr>
                <w:tcW w:w="623" w:type="dxa"/>
              </w:tcPr>
            </w:tcPrChange>
          </w:tcPr>
          <w:p w14:paraId="4E7D6FF2" w14:textId="57CA4796" w:rsidR="003113FB" w:rsidRPr="00847BB7" w:rsidRDefault="003113FB" w:rsidP="003113FB">
            <w:pPr>
              <w:rPr>
                <w:ins w:id="4397" w:author="智誠 楊" w:date="2021-05-08T16:59:00Z"/>
                <w:rFonts w:ascii="標楷體" w:eastAsia="標楷體" w:hAnsi="標楷體"/>
              </w:rPr>
            </w:pPr>
          </w:p>
        </w:tc>
        <w:tc>
          <w:tcPr>
            <w:tcW w:w="666" w:type="dxa"/>
            <w:tcPrChange w:id="4398" w:author="智誠 楊" w:date="2021-05-12T09:48:00Z">
              <w:tcPr>
                <w:tcW w:w="666" w:type="dxa"/>
              </w:tcPr>
            </w:tcPrChange>
          </w:tcPr>
          <w:p w14:paraId="3D3C7D44" w14:textId="14E4A5B2" w:rsidR="003113FB" w:rsidRPr="003113FB" w:rsidRDefault="003113FB">
            <w:pPr>
              <w:rPr>
                <w:ins w:id="4399" w:author="智誠 楊" w:date="2021-05-08T16:59:00Z"/>
                <w:rFonts w:ascii="標楷體" w:eastAsia="標楷體" w:hAnsi="標楷體"/>
              </w:rPr>
              <w:pPrChange w:id="4400" w:author="智誠 楊" w:date="2021-05-08T17:21:00Z">
                <w:pPr>
                  <w:jc w:val="center"/>
                </w:pPr>
              </w:pPrChange>
            </w:pPr>
          </w:p>
        </w:tc>
        <w:tc>
          <w:tcPr>
            <w:tcW w:w="3034" w:type="dxa"/>
            <w:tcPrChange w:id="4401" w:author="智誠 楊" w:date="2021-05-12T09:48:00Z">
              <w:tcPr>
                <w:tcW w:w="2856" w:type="dxa"/>
              </w:tcPr>
            </w:tcPrChange>
          </w:tcPr>
          <w:p w14:paraId="624D893B" w14:textId="03EF8A1F" w:rsidR="003113FB" w:rsidRPr="003113FB" w:rsidRDefault="003113FB">
            <w:pPr>
              <w:rPr>
                <w:ins w:id="4402" w:author="智誠 楊" w:date="2021-05-08T16:59:00Z"/>
                <w:rFonts w:ascii="標楷體" w:eastAsia="標楷體" w:hAnsi="標楷體"/>
                <w:lang w:eastAsia="zh-HK"/>
              </w:rPr>
              <w:pPrChange w:id="4403" w:author="智誠 楊" w:date="2021-05-08T17:21:00Z">
                <w:pPr>
                  <w:snapToGrid w:val="0"/>
                  <w:ind w:left="238" w:hangingChars="99" w:hanging="238"/>
                </w:pPr>
              </w:pPrChange>
            </w:pPr>
          </w:p>
        </w:tc>
      </w:tr>
      <w:tr w:rsidR="00B52E1A" w:rsidRPr="00847BB7" w14:paraId="725CC386" w14:textId="77777777" w:rsidTr="00CE69F7">
        <w:trPr>
          <w:trHeight w:val="291"/>
          <w:jc w:val="center"/>
          <w:ins w:id="4404" w:author="智誠 楊" w:date="2021-05-08T16:59:00Z"/>
          <w:trPrChange w:id="4405" w:author="智誠 楊" w:date="2021-05-12T09:48:00Z">
            <w:trPr>
              <w:wAfter w:w="320" w:type="dxa"/>
              <w:trHeight w:val="291"/>
              <w:jc w:val="center"/>
            </w:trPr>
          </w:trPrChange>
        </w:trPr>
        <w:tc>
          <w:tcPr>
            <w:tcW w:w="456" w:type="dxa"/>
            <w:tcPrChange w:id="4406" w:author="智誠 楊" w:date="2021-05-12T09:48:00Z">
              <w:tcPr>
                <w:tcW w:w="456" w:type="dxa"/>
              </w:tcPr>
            </w:tcPrChange>
          </w:tcPr>
          <w:p w14:paraId="5001B90E" w14:textId="101E611D" w:rsidR="00B52E1A" w:rsidRPr="00847BB7" w:rsidRDefault="004240A7" w:rsidP="00B52E1A">
            <w:pPr>
              <w:rPr>
                <w:ins w:id="4407" w:author="智誠 楊" w:date="2021-05-08T16:59:00Z"/>
                <w:rFonts w:ascii="標楷體" w:eastAsia="標楷體" w:hAnsi="標楷體"/>
              </w:rPr>
            </w:pPr>
            <w:ins w:id="4408" w:author="智誠 楊" w:date="2021-05-08T17:50:00Z">
              <w:r>
                <w:rPr>
                  <w:rFonts w:ascii="標楷體" w:eastAsia="標楷體" w:hAnsi="標楷體" w:hint="eastAsia"/>
                </w:rPr>
                <w:t>4</w:t>
              </w:r>
            </w:ins>
          </w:p>
        </w:tc>
        <w:tc>
          <w:tcPr>
            <w:tcW w:w="1736" w:type="dxa"/>
            <w:tcPrChange w:id="4409" w:author="智誠 楊" w:date="2021-05-12T09:48:00Z">
              <w:tcPr>
                <w:tcW w:w="1736" w:type="dxa"/>
              </w:tcPr>
            </w:tcPrChange>
          </w:tcPr>
          <w:p w14:paraId="6D2534E3" w14:textId="48E8EB45" w:rsidR="00B52E1A" w:rsidRPr="00847BB7" w:rsidRDefault="00B52E1A" w:rsidP="00B52E1A">
            <w:pPr>
              <w:rPr>
                <w:ins w:id="4410" w:author="智誠 楊" w:date="2021-05-08T16:59:00Z"/>
                <w:rFonts w:ascii="標楷體" w:eastAsia="標楷體" w:hAnsi="標楷體"/>
              </w:rPr>
            </w:pPr>
            <w:ins w:id="4411" w:author="智誠 楊" w:date="2021-05-08T17:21:00Z">
              <w:r>
                <w:rPr>
                  <w:rFonts w:ascii="標楷體" w:eastAsia="標楷體" w:hAnsi="標楷體" w:hint="eastAsia"/>
                </w:rPr>
                <w:t>金額合計超過</w:t>
              </w:r>
            </w:ins>
          </w:p>
        </w:tc>
        <w:tc>
          <w:tcPr>
            <w:tcW w:w="751" w:type="dxa"/>
            <w:tcPrChange w:id="4412" w:author="智誠 楊" w:date="2021-05-12T09:48:00Z">
              <w:tcPr>
                <w:tcW w:w="1602" w:type="dxa"/>
                <w:gridSpan w:val="2"/>
              </w:tcPr>
            </w:tcPrChange>
          </w:tcPr>
          <w:p w14:paraId="476ACA65" w14:textId="7737F948" w:rsidR="00B52E1A" w:rsidRPr="00847BB7" w:rsidRDefault="00B52E1A" w:rsidP="00B52E1A">
            <w:pPr>
              <w:rPr>
                <w:ins w:id="4413" w:author="智誠 楊" w:date="2021-05-08T16:59:00Z"/>
                <w:rFonts w:ascii="標楷體" w:eastAsia="標楷體" w:hAnsi="標楷體"/>
              </w:rPr>
            </w:pPr>
          </w:p>
        </w:tc>
        <w:tc>
          <w:tcPr>
            <w:tcW w:w="2127" w:type="dxa"/>
            <w:tcPrChange w:id="4414" w:author="智誠 楊" w:date="2021-05-12T09:48:00Z">
              <w:tcPr>
                <w:tcW w:w="992" w:type="dxa"/>
              </w:tcPr>
            </w:tcPrChange>
          </w:tcPr>
          <w:p w14:paraId="66E36E1D" w14:textId="58A0635D" w:rsidR="00B52E1A" w:rsidRPr="00847BB7" w:rsidRDefault="00B52E1A" w:rsidP="00B52E1A">
            <w:pPr>
              <w:rPr>
                <w:ins w:id="4415" w:author="智誠 楊" w:date="2021-05-08T16:59:00Z"/>
                <w:rFonts w:ascii="標楷體" w:eastAsia="標楷體" w:hAnsi="標楷體"/>
              </w:rPr>
            </w:pPr>
          </w:p>
        </w:tc>
        <w:tc>
          <w:tcPr>
            <w:tcW w:w="1205" w:type="dxa"/>
            <w:tcPrChange w:id="4416" w:author="智誠 楊" w:date="2021-05-12T09:48:00Z">
              <w:tcPr>
                <w:tcW w:w="1489" w:type="dxa"/>
                <w:gridSpan w:val="2"/>
              </w:tcPr>
            </w:tcPrChange>
          </w:tcPr>
          <w:p w14:paraId="3E043E2E" w14:textId="77777777" w:rsidR="00B52E1A" w:rsidRPr="00847BB7" w:rsidRDefault="00B52E1A" w:rsidP="00B52E1A">
            <w:pPr>
              <w:rPr>
                <w:ins w:id="4417" w:author="智誠 楊" w:date="2021-05-08T16:59:00Z"/>
                <w:rFonts w:ascii="標楷體" w:eastAsia="標楷體" w:hAnsi="標楷體"/>
              </w:rPr>
            </w:pPr>
          </w:p>
        </w:tc>
        <w:tc>
          <w:tcPr>
            <w:tcW w:w="623" w:type="dxa"/>
            <w:tcPrChange w:id="4418" w:author="智誠 楊" w:date="2021-05-12T09:48:00Z">
              <w:tcPr>
                <w:tcW w:w="623" w:type="dxa"/>
              </w:tcPr>
            </w:tcPrChange>
          </w:tcPr>
          <w:p w14:paraId="43D236EA" w14:textId="1076DB32" w:rsidR="00B52E1A" w:rsidRPr="00847BB7" w:rsidRDefault="00B52E1A" w:rsidP="00B52E1A">
            <w:pPr>
              <w:rPr>
                <w:ins w:id="4419" w:author="智誠 楊" w:date="2021-05-08T16:59:00Z"/>
                <w:rFonts w:ascii="標楷體" w:eastAsia="標楷體" w:hAnsi="標楷體"/>
              </w:rPr>
            </w:pPr>
          </w:p>
        </w:tc>
        <w:tc>
          <w:tcPr>
            <w:tcW w:w="666" w:type="dxa"/>
            <w:tcPrChange w:id="4420" w:author="智誠 楊" w:date="2021-05-12T09:48:00Z">
              <w:tcPr>
                <w:tcW w:w="666" w:type="dxa"/>
              </w:tcPr>
            </w:tcPrChange>
          </w:tcPr>
          <w:p w14:paraId="72917E6E" w14:textId="0531E931" w:rsidR="00B52E1A" w:rsidRPr="00847BB7" w:rsidRDefault="00B52E1A" w:rsidP="00B52E1A">
            <w:pPr>
              <w:jc w:val="center"/>
              <w:rPr>
                <w:ins w:id="4421" w:author="智誠 楊" w:date="2021-05-08T16:59:00Z"/>
                <w:rFonts w:ascii="標楷體" w:eastAsia="標楷體" w:hAnsi="標楷體"/>
              </w:rPr>
            </w:pPr>
            <w:ins w:id="4422" w:author="智誠 楊" w:date="2021-05-08T17:24:00Z">
              <w:r>
                <w:rPr>
                  <w:rFonts w:ascii="標楷體" w:eastAsia="標楷體" w:hAnsi="標楷體" w:hint="eastAsia"/>
                </w:rPr>
                <w:t>R</w:t>
              </w:r>
            </w:ins>
          </w:p>
        </w:tc>
        <w:tc>
          <w:tcPr>
            <w:tcW w:w="3034" w:type="dxa"/>
            <w:tcPrChange w:id="4423" w:author="智誠 楊" w:date="2021-05-12T09:48:00Z">
              <w:tcPr>
                <w:tcW w:w="2856" w:type="dxa"/>
              </w:tcPr>
            </w:tcPrChange>
          </w:tcPr>
          <w:p w14:paraId="414CDA21" w14:textId="6EAA08B8" w:rsidR="00B52E1A" w:rsidRDefault="00B52E1A" w:rsidP="00B52E1A">
            <w:pPr>
              <w:snapToGrid w:val="0"/>
              <w:ind w:left="238" w:hangingChars="99" w:hanging="238"/>
              <w:rPr>
                <w:ins w:id="4424" w:author="智誠 楊" w:date="2021-05-08T17:21:00Z"/>
                <w:rFonts w:ascii="標楷體" w:eastAsia="標楷體" w:hAnsi="標楷體"/>
                <w:color w:val="000000" w:themeColor="text1"/>
              </w:rPr>
            </w:pPr>
            <w:ins w:id="4425" w:author="智誠 楊" w:date="2021-05-08T17:21:00Z">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w:t>
              </w:r>
            </w:ins>
            <w:ins w:id="4426" w:author="智誠 楊" w:date="2021-05-08T17:23:00Z">
              <w:r>
                <w:rPr>
                  <w:rFonts w:ascii="標楷體" w:eastAsia="標楷體" w:hAnsi="標楷體" w:hint="eastAsia"/>
                  <w:color w:val="000000" w:themeColor="text1"/>
                </w:rPr>
                <w:t>不</w:t>
              </w:r>
            </w:ins>
            <w:ins w:id="4427" w:author="智誠 楊" w:date="2021-05-08T17:21:00Z">
              <w:r>
                <w:rPr>
                  <w:rFonts w:ascii="標楷體" w:eastAsia="標楷體" w:hAnsi="標楷體" w:hint="eastAsia"/>
                  <w:color w:val="000000" w:themeColor="text1"/>
                </w:rPr>
                <w:t>可修改</w:t>
              </w:r>
            </w:ins>
          </w:p>
          <w:p w14:paraId="32CCB587" w14:textId="46BE0EFC" w:rsidR="00B52E1A" w:rsidRPr="00847BB7" w:rsidRDefault="00CE69F7" w:rsidP="00B52E1A">
            <w:pPr>
              <w:rPr>
                <w:ins w:id="4428" w:author="智誠 楊" w:date="2021-05-08T16:59:00Z"/>
                <w:rFonts w:ascii="標楷體" w:eastAsia="標楷體" w:hAnsi="標楷體"/>
              </w:rPr>
            </w:pPr>
            <w:ins w:id="4429" w:author="智誠 楊" w:date="2021-05-12T09:47:00Z">
              <w:r>
                <w:rPr>
                  <w:rFonts w:ascii="標楷體" w:eastAsia="標楷體" w:hAnsi="標楷體" w:hint="eastAsia"/>
                </w:rPr>
                <w:t>2.</w:t>
              </w:r>
              <w:r>
                <w:rPr>
                  <w:rFonts w:ascii="標楷體" w:eastAsia="標楷體" w:hAnsi="標楷體"/>
                </w:rPr>
                <w:t>MlaundryParas</w:t>
              </w:r>
              <w:r>
                <w:rPr>
                  <w:rFonts w:ascii="標楷體" w:eastAsia="標楷體" w:hAnsi="標楷體" w:hint="eastAsia"/>
                </w:rPr>
                <w:t>.</w:t>
              </w:r>
              <w:r w:rsidRPr="00050F5E">
                <w:rPr>
                  <w:rFonts w:ascii="標楷體" w:eastAsia="標楷體" w:hAnsi="標楷體"/>
                </w:rPr>
                <w:t>Factor1TotLimit</w:t>
              </w:r>
            </w:ins>
          </w:p>
        </w:tc>
      </w:tr>
      <w:tr w:rsidR="00B52E1A" w:rsidRPr="00847BB7" w14:paraId="7A46F45F" w14:textId="77777777" w:rsidTr="00CE69F7">
        <w:trPr>
          <w:trHeight w:val="291"/>
          <w:jc w:val="center"/>
          <w:ins w:id="4430" w:author="智誠 楊" w:date="2021-05-08T16:59:00Z"/>
          <w:trPrChange w:id="4431" w:author="智誠 楊" w:date="2021-05-12T09:48:00Z">
            <w:trPr>
              <w:wAfter w:w="320" w:type="dxa"/>
              <w:trHeight w:val="291"/>
              <w:jc w:val="center"/>
            </w:trPr>
          </w:trPrChange>
        </w:trPr>
        <w:tc>
          <w:tcPr>
            <w:tcW w:w="2192" w:type="dxa"/>
            <w:gridSpan w:val="2"/>
            <w:tcPrChange w:id="4432" w:author="智誠 楊" w:date="2021-05-12T09:48:00Z">
              <w:tcPr>
                <w:tcW w:w="2192" w:type="dxa"/>
                <w:gridSpan w:val="2"/>
              </w:tcPr>
            </w:tcPrChange>
          </w:tcPr>
          <w:p w14:paraId="1EDAFE2F" w14:textId="6E5394C0" w:rsidR="00B52E1A" w:rsidRPr="00847BB7" w:rsidRDefault="00B52E1A">
            <w:pPr>
              <w:rPr>
                <w:ins w:id="4433" w:author="智誠 楊" w:date="2021-05-08T16:59:00Z"/>
                <w:rFonts w:ascii="標楷體" w:eastAsia="標楷體" w:hAnsi="標楷體"/>
              </w:rPr>
            </w:pPr>
            <w:ins w:id="4434" w:author="智誠 楊" w:date="2021-05-08T17:22:00Z">
              <w:r>
                <w:rPr>
                  <w:rFonts w:ascii="標楷體" w:eastAsia="標楷體" w:hAnsi="標楷體" w:hint="eastAsia"/>
                </w:rPr>
                <w:t>洗錢樣態二</w:t>
              </w:r>
            </w:ins>
          </w:p>
        </w:tc>
        <w:tc>
          <w:tcPr>
            <w:tcW w:w="751" w:type="dxa"/>
            <w:tcPrChange w:id="4435" w:author="智誠 楊" w:date="2021-05-12T09:48:00Z">
              <w:tcPr>
                <w:tcW w:w="1602" w:type="dxa"/>
                <w:gridSpan w:val="2"/>
              </w:tcPr>
            </w:tcPrChange>
          </w:tcPr>
          <w:p w14:paraId="52561748" w14:textId="49426944" w:rsidR="00B52E1A" w:rsidRPr="00847BB7" w:rsidRDefault="00B52E1A" w:rsidP="00B52E1A">
            <w:pPr>
              <w:rPr>
                <w:ins w:id="4436" w:author="智誠 楊" w:date="2021-05-08T16:59:00Z"/>
                <w:rFonts w:ascii="標楷體" w:eastAsia="標楷體" w:hAnsi="標楷體"/>
              </w:rPr>
            </w:pPr>
          </w:p>
        </w:tc>
        <w:tc>
          <w:tcPr>
            <w:tcW w:w="2127" w:type="dxa"/>
            <w:tcPrChange w:id="4437" w:author="智誠 楊" w:date="2021-05-12T09:48:00Z">
              <w:tcPr>
                <w:tcW w:w="992" w:type="dxa"/>
              </w:tcPr>
            </w:tcPrChange>
          </w:tcPr>
          <w:p w14:paraId="4BC80690" w14:textId="77777777" w:rsidR="00B52E1A" w:rsidRPr="00847BB7" w:rsidRDefault="00B52E1A" w:rsidP="00B52E1A">
            <w:pPr>
              <w:rPr>
                <w:ins w:id="4438" w:author="智誠 楊" w:date="2021-05-08T16:59:00Z"/>
                <w:rFonts w:ascii="標楷體" w:eastAsia="標楷體" w:hAnsi="標楷體"/>
                <w:color w:val="FF0000"/>
              </w:rPr>
            </w:pPr>
          </w:p>
        </w:tc>
        <w:tc>
          <w:tcPr>
            <w:tcW w:w="1205" w:type="dxa"/>
            <w:tcPrChange w:id="4439" w:author="智誠 楊" w:date="2021-05-12T09:48:00Z">
              <w:tcPr>
                <w:tcW w:w="1489" w:type="dxa"/>
                <w:gridSpan w:val="2"/>
              </w:tcPr>
            </w:tcPrChange>
          </w:tcPr>
          <w:p w14:paraId="53B0A13F" w14:textId="77777777" w:rsidR="00B52E1A" w:rsidRPr="00847BB7" w:rsidRDefault="00B52E1A" w:rsidP="00B52E1A">
            <w:pPr>
              <w:rPr>
                <w:ins w:id="4440" w:author="智誠 楊" w:date="2021-05-08T16:59:00Z"/>
                <w:rFonts w:ascii="標楷體" w:eastAsia="標楷體" w:hAnsi="標楷體"/>
                <w:color w:val="FF0000"/>
              </w:rPr>
            </w:pPr>
          </w:p>
        </w:tc>
        <w:tc>
          <w:tcPr>
            <w:tcW w:w="623" w:type="dxa"/>
            <w:tcPrChange w:id="4441" w:author="智誠 楊" w:date="2021-05-12T09:48:00Z">
              <w:tcPr>
                <w:tcW w:w="623" w:type="dxa"/>
              </w:tcPr>
            </w:tcPrChange>
          </w:tcPr>
          <w:p w14:paraId="3A26CD0C" w14:textId="5645A7C7" w:rsidR="00B52E1A" w:rsidRPr="00847BB7" w:rsidRDefault="00B52E1A" w:rsidP="00B52E1A">
            <w:pPr>
              <w:rPr>
                <w:ins w:id="4442" w:author="智誠 楊" w:date="2021-05-08T16:59:00Z"/>
                <w:rFonts w:ascii="標楷體" w:eastAsia="標楷體" w:hAnsi="標楷體"/>
              </w:rPr>
            </w:pPr>
          </w:p>
        </w:tc>
        <w:tc>
          <w:tcPr>
            <w:tcW w:w="666" w:type="dxa"/>
            <w:tcPrChange w:id="4443" w:author="智誠 楊" w:date="2021-05-12T09:48:00Z">
              <w:tcPr>
                <w:tcW w:w="666" w:type="dxa"/>
              </w:tcPr>
            </w:tcPrChange>
          </w:tcPr>
          <w:p w14:paraId="7D95130E" w14:textId="3D969E5A" w:rsidR="00B52E1A" w:rsidRPr="00847BB7" w:rsidRDefault="00B52E1A" w:rsidP="00B52E1A">
            <w:pPr>
              <w:jc w:val="center"/>
              <w:rPr>
                <w:ins w:id="4444" w:author="智誠 楊" w:date="2021-05-08T16:59:00Z"/>
                <w:rFonts w:ascii="標楷體" w:eastAsia="標楷體" w:hAnsi="標楷體"/>
              </w:rPr>
            </w:pPr>
          </w:p>
        </w:tc>
        <w:tc>
          <w:tcPr>
            <w:tcW w:w="3034" w:type="dxa"/>
            <w:tcPrChange w:id="4445" w:author="智誠 楊" w:date="2021-05-12T09:48:00Z">
              <w:tcPr>
                <w:tcW w:w="2856" w:type="dxa"/>
              </w:tcPr>
            </w:tcPrChange>
          </w:tcPr>
          <w:p w14:paraId="3CB8028F" w14:textId="191B0B8B" w:rsidR="00B52E1A" w:rsidRPr="004415DA" w:rsidRDefault="00B52E1A" w:rsidP="00B52E1A">
            <w:pPr>
              <w:rPr>
                <w:ins w:id="4446" w:author="智誠 楊" w:date="2021-05-08T16:59:00Z"/>
                <w:rFonts w:ascii="標楷體" w:eastAsia="標楷體" w:hAnsi="標楷體"/>
                <w:lang w:eastAsia="zh-HK"/>
              </w:rPr>
            </w:pPr>
          </w:p>
        </w:tc>
      </w:tr>
      <w:tr w:rsidR="00B52E1A" w:rsidRPr="00847BB7" w14:paraId="46310FD2" w14:textId="77777777" w:rsidTr="00CE69F7">
        <w:trPr>
          <w:trHeight w:val="291"/>
          <w:jc w:val="center"/>
          <w:ins w:id="4447" w:author="智誠 楊" w:date="2021-05-08T16:59:00Z"/>
          <w:trPrChange w:id="4448" w:author="智誠 楊" w:date="2021-05-12T09:48:00Z">
            <w:trPr>
              <w:wAfter w:w="320" w:type="dxa"/>
              <w:trHeight w:val="291"/>
              <w:jc w:val="center"/>
            </w:trPr>
          </w:trPrChange>
        </w:trPr>
        <w:tc>
          <w:tcPr>
            <w:tcW w:w="456" w:type="dxa"/>
            <w:tcPrChange w:id="4449" w:author="智誠 楊" w:date="2021-05-12T09:48:00Z">
              <w:tcPr>
                <w:tcW w:w="456" w:type="dxa"/>
              </w:tcPr>
            </w:tcPrChange>
          </w:tcPr>
          <w:p w14:paraId="0F19EB35" w14:textId="1C12CC00" w:rsidR="00B52E1A" w:rsidRPr="00847BB7" w:rsidRDefault="004240A7" w:rsidP="00B52E1A">
            <w:pPr>
              <w:rPr>
                <w:ins w:id="4450" w:author="智誠 楊" w:date="2021-05-08T16:59:00Z"/>
                <w:rFonts w:ascii="標楷體" w:eastAsia="標楷體" w:hAnsi="標楷體"/>
              </w:rPr>
            </w:pPr>
            <w:ins w:id="4451" w:author="智誠 楊" w:date="2021-05-08T17:50:00Z">
              <w:r>
                <w:rPr>
                  <w:rFonts w:ascii="標楷體" w:eastAsia="標楷體" w:hAnsi="標楷體" w:hint="eastAsia"/>
                </w:rPr>
                <w:t>5</w:t>
              </w:r>
            </w:ins>
          </w:p>
        </w:tc>
        <w:tc>
          <w:tcPr>
            <w:tcW w:w="1736" w:type="dxa"/>
            <w:tcPrChange w:id="4452" w:author="智誠 楊" w:date="2021-05-12T09:48:00Z">
              <w:tcPr>
                <w:tcW w:w="1736" w:type="dxa"/>
              </w:tcPr>
            </w:tcPrChange>
          </w:tcPr>
          <w:p w14:paraId="70610C1E" w14:textId="509C1859" w:rsidR="00B52E1A" w:rsidRPr="00847BB7" w:rsidRDefault="00B52E1A" w:rsidP="00B52E1A">
            <w:pPr>
              <w:rPr>
                <w:ins w:id="4453" w:author="智誠 楊" w:date="2021-05-08T16:59:00Z"/>
                <w:rFonts w:ascii="標楷體" w:eastAsia="標楷體" w:hAnsi="標楷體"/>
              </w:rPr>
            </w:pPr>
            <w:ins w:id="4454" w:author="智誠 楊" w:date="2021-05-08T17:21:00Z">
              <w:r>
                <w:rPr>
                  <w:rFonts w:ascii="標楷體" w:eastAsia="標楷體" w:hAnsi="標楷體" w:hint="eastAsia"/>
                </w:rPr>
                <w:t>次數</w:t>
              </w:r>
            </w:ins>
          </w:p>
        </w:tc>
        <w:tc>
          <w:tcPr>
            <w:tcW w:w="751" w:type="dxa"/>
            <w:tcPrChange w:id="4455" w:author="智誠 楊" w:date="2021-05-12T09:48:00Z">
              <w:tcPr>
                <w:tcW w:w="1602" w:type="dxa"/>
                <w:gridSpan w:val="2"/>
              </w:tcPr>
            </w:tcPrChange>
          </w:tcPr>
          <w:p w14:paraId="561AE01F" w14:textId="14D8B6DF" w:rsidR="00B52E1A" w:rsidRPr="00847BB7" w:rsidRDefault="00B52E1A" w:rsidP="00B52E1A">
            <w:pPr>
              <w:rPr>
                <w:ins w:id="4456" w:author="智誠 楊" w:date="2021-05-08T16:59:00Z"/>
                <w:rFonts w:ascii="標楷體" w:eastAsia="標楷體" w:hAnsi="標楷體"/>
              </w:rPr>
            </w:pPr>
          </w:p>
        </w:tc>
        <w:tc>
          <w:tcPr>
            <w:tcW w:w="2127" w:type="dxa"/>
            <w:tcPrChange w:id="4457" w:author="智誠 楊" w:date="2021-05-12T09:48:00Z">
              <w:tcPr>
                <w:tcW w:w="992" w:type="dxa"/>
              </w:tcPr>
            </w:tcPrChange>
          </w:tcPr>
          <w:p w14:paraId="6014DD9A" w14:textId="37C27038" w:rsidR="00B52E1A" w:rsidRPr="00847BB7" w:rsidRDefault="00B52E1A" w:rsidP="00B52E1A">
            <w:pPr>
              <w:rPr>
                <w:ins w:id="4458" w:author="智誠 楊" w:date="2021-05-08T16:59:00Z"/>
                <w:rFonts w:ascii="標楷體" w:eastAsia="標楷體" w:hAnsi="標楷體"/>
                <w:color w:val="FF0000"/>
              </w:rPr>
            </w:pPr>
          </w:p>
        </w:tc>
        <w:tc>
          <w:tcPr>
            <w:tcW w:w="1205" w:type="dxa"/>
            <w:tcPrChange w:id="4459" w:author="智誠 楊" w:date="2021-05-12T09:48:00Z">
              <w:tcPr>
                <w:tcW w:w="1489" w:type="dxa"/>
                <w:gridSpan w:val="2"/>
              </w:tcPr>
            </w:tcPrChange>
          </w:tcPr>
          <w:p w14:paraId="1B863CB5" w14:textId="77777777" w:rsidR="00B52E1A" w:rsidRPr="00847BB7" w:rsidRDefault="00B52E1A" w:rsidP="00B52E1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ins w:id="4460" w:author="智誠 楊" w:date="2021-05-08T16:59:00Z"/>
                <w:rFonts w:ascii="標楷體" w:eastAsia="標楷體" w:hAnsi="標楷體" w:cs="細明體"/>
                <w:color w:val="000000"/>
                <w:spacing w:val="15"/>
                <w:kern w:val="0"/>
              </w:rPr>
            </w:pPr>
          </w:p>
        </w:tc>
        <w:tc>
          <w:tcPr>
            <w:tcW w:w="623" w:type="dxa"/>
            <w:tcPrChange w:id="4461" w:author="智誠 楊" w:date="2021-05-12T09:48:00Z">
              <w:tcPr>
                <w:tcW w:w="623" w:type="dxa"/>
              </w:tcPr>
            </w:tcPrChange>
          </w:tcPr>
          <w:p w14:paraId="07D3A47A" w14:textId="19D1A8B2" w:rsidR="00B52E1A" w:rsidRPr="00847BB7" w:rsidRDefault="00B52E1A" w:rsidP="00B52E1A">
            <w:pPr>
              <w:rPr>
                <w:ins w:id="4462" w:author="智誠 楊" w:date="2021-05-08T16:59:00Z"/>
                <w:rFonts w:ascii="標楷體" w:eastAsia="標楷體" w:hAnsi="標楷體"/>
              </w:rPr>
            </w:pPr>
          </w:p>
        </w:tc>
        <w:tc>
          <w:tcPr>
            <w:tcW w:w="666" w:type="dxa"/>
            <w:tcPrChange w:id="4463" w:author="智誠 楊" w:date="2021-05-12T09:48:00Z">
              <w:tcPr>
                <w:tcW w:w="666" w:type="dxa"/>
              </w:tcPr>
            </w:tcPrChange>
          </w:tcPr>
          <w:p w14:paraId="5D59A30D" w14:textId="36EEC2A1" w:rsidR="00B52E1A" w:rsidRPr="00847BB7" w:rsidRDefault="00B52E1A" w:rsidP="00B52E1A">
            <w:pPr>
              <w:jc w:val="center"/>
              <w:rPr>
                <w:ins w:id="4464" w:author="智誠 楊" w:date="2021-05-08T16:59:00Z"/>
                <w:rFonts w:ascii="標楷體" w:eastAsia="標楷體" w:hAnsi="標楷體"/>
              </w:rPr>
            </w:pPr>
            <w:ins w:id="4465" w:author="智誠 楊" w:date="2021-05-08T17:24:00Z">
              <w:r>
                <w:rPr>
                  <w:rFonts w:ascii="標楷體" w:eastAsia="標楷體" w:hAnsi="標楷體" w:hint="eastAsia"/>
                </w:rPr>
                <w:t>R</w:t>
              </w:r>
            </w:ins>
          </w:p>
        </w:tc>
        <w:tc>
          <w:tcPr>
            <w:tcW w:w="3034" w:type="dxa"/>
            <w:tcPrChange w:id="4466" w:author="智誠 楊" w:date="2021-05-12T09:48:00Z">
              <w:tcPr>
                <w:tcW w:w="2856" w:type="dxa"/>
              </w:tcPr>
            </w:tcPrChange>
          </w:tcPr>
          <w:p w14:paraId="6E5549D1" w14:textId="19A38DFD" w:rsidR="00B52E1A" w:rsidRDefault="00B52E1A" w:rsidP="00B52E1A">
            <w:pPr>
              <w:snapToGrid w:val="0"/>
              <w:ind w:left="238" w:hangingChars="99" w:hanging="238"/>
              <w:rPr>
                <w:ins w:id="4467" w:author="智誠 楊" w:date="2021-05-08T17:21:00Z"/>
                <w:rFonts w:ascii="標楷體" w:eastAsia="標楷體" w:hAnsi="標楷體"/>
                <w:color w:val="000000" w:themeColor="text1"/>
              </w:rPr>
            </w:pPr>
            <w:ins w:id="4468" w:author="智誠 楊" w:date="2021-05-08T17:21:00Z">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w:t>
              </w:r>
            </w:ins>
            <w:ins w:id="4469" w:author="智誠 楊" w:date="2021-05-08T17:23:00Z">
              <w:r>
                <w:rPr>
                  <w:rFonts w:ascii="標楷體" w:eastAsia="標楷體" w:hAnsi="標楷體" w:hint="eastAsia"/>
                  <w:color w:val="000000" w:themeColor="text1"/>
                </w:rPr>
                <w:t>不</w:t>
              </w:r>
            </w:ins>
            <w:ins w:id="4470" w:author="智誠 楊" w:date="2021-05-08T17:21:00Z">
              <w:r>
                <w:rPr>
                  <w:rFonts w:ascii="標楷體" w:eastAsia="標楷體" w:hAnsi="標楷體" w:hint="eastAsia"/>
                  <w:color w:val="000000" w:themeColor="text1"/>
                </w:rPr>
                <w:t>可修改</w:t>
              </w:r>
            </w:ins>
          </w:p>
          <w:p w14:paraId="0645FE15" w14:textId="55ABF703" w:rsidR="00B52E1A" w:rsidRPr="00847BB7" w:rsidRDefault="00CE69F7" w:rsidP="00B52E1A">
            <w:pPr>
              <w:rPr>
                <w:ins w:id="4471" w:author="智誠 楊" w:date="2021-05-08T16:59:00Z"/>
                <w:rFonts w:ascii="標楷體" w:eastAsia="標楷體" w:hAnsi="標楷體"/>
              </w:rPr>
            </w:pPr>
            <w:ins w:id="4472" w:author="智誠 楊" w:date="2021-05-12T09:48:00Z">
              <w:r>
                <w:rPr>
                  <w:rFonts w:ascii="標楷體" w:eastAsia="標楷體" w:hAnsi="標楷體" w:hint="eastAsia"/>
                </w:rPr>
                <w:t>2.</w:t>
              </w:r>
              <w:r>
                <w:rPr>
                  <w:rFonts w:ascii="標楷體" w:eastAsia="標楷體" w:hAnsi="標楷體"/>
                </w:rPr>
                <w:t>MlaundryParas</w:t>
              </w:r>
              <w:r>
                <w:rPr>
                  <w:rFonts w:ascii="標楷體" w:eastAsia="標楷體" w:hAnsi="標楷體" w:hint="eastAsia"/>
                </w:rPr>
                <w:t>.</w:t>
              </w:r>
              <w:r w:rsidRPr="00050F5E">
                <w:rPr>
                  <w:rFonts w:ascii="標楷體" w:eastAsia="標楷體" w:hAnsi="標楷體"/>
                </w:rPr>
                <w:t>Factor2Coun</w:t>
              </w:r>
            </w:ins>
          </w:p>
        </w:tc>
      </w:tr>
      <w:tr w:rsidR="00B52E1A" w:rsidRPr="00847BB7" w14:paraId="055DEFA9" w14:textId="77777777" w:rsidTr="00CE69F7">
        <w:trPr>
          <w:trHeight w:val="291"/>
          <w:jc w:val="center"/>
          <w:ins w:id="4473" w:author="智誠 楊" w:date="2021-05-08T16:59:00Z"/>
          <w:trPrChange w:id="4474" w:author="智誠 楊" w:date="2021-05-12T09:48:00Z">
            <w:trPr>
              <w:wAfter w:w="320" w:type="dxa"/>
              <w:trHeight w:val="291"/>
              <w:jc w:val="center"/>
            </w:trPr>
          </w:trPrChange>
        </w:trPr>
        <w:tc>
          <w:tcPr>
            <w:tcW w:w="456" w:type="dxa"/>
            <w:tcPrChange w:id="4475" w:author="智誠 楊" w:date="2021-05-12T09:48:00Z">
              <w:tcPr>
                <w:tcW w:w="456" w:type="dxa"/>
              </w:tcPr>
            </w:tcPrChange>
          </w:tcPr>
          <w:p w14:paraId="6338BADC" w14:textId="12967F47" w:rsidR="00B52E1A" w:rsidRPr="00847BB7" w:rsidRDefault="004240A7" w:rsidP="00B52E1A">
            <w:pPr>
              <w:rPr>
                <w:ins w:id="4476" w:author="智誠 楊" w:date="2021-05-08T16:59:00Z"/>
                <w:rFonts w:ascii="標楷體" w:eastAsia="標楷體" w:hAnsi="標楷體"/>
              </w:rPr>
            </w:pPr>
            <w:ins w:id="4477" w:author="智誠 楊" w:date="2021-05-08T17:50:00Z">
              <w:r>
                <w:rPr>
                  <w:rFonts w:ascii="標楷體" w:eastAsia="標楷體" w:hAnsi="標楷體" w:hint="eastAsia"/>
                </w:rPr>
                <w:t>6</w:t>
              </w:r>
            </w:ins>
          </w:p>
        </w:tc>
        <w:tc>
          <w:tcPr>
            <w:tcW w:w="1736" w:type="dxa"/>
            <w:tcPrChange w:id="4478" w:author="智誠 楊" w:date="2021-05-12T09:48:00Z">
              <w:tcPr>
                <w:tcW w:w="1736" w:type="dxa"/>
              </w:tcPr>
            </w:tcPrChange>
          </w:tcPr>
          <w:p w14:paraId="12658662" w14:textId="1A58BF96" w:rsidR="00B52E1A" w:rsidRPr="00847BB7" w:rsidRDefault="00B52E1A" w:rsidP="00B52E1A">
            <w:pPr>
              <w:rPr>
                <w:ins w:id="4479" w:author="智誠 楊" w:date="2021-05-08T16:59:00Z"/>
                <w:rFonts w:ascii="標楷體" w:eastAsia="標楷體" w:hAnsi="標楷體"/>
              </w:rPr>
            </w:pPr>
            <w:ins w:id="4480" w:author="智誠 楊" w:date="2021-05-08T17:21:00Z">
              <w:r>
                <w:rPr>
                  <w:rFonts w:ascii="標楷體" w:eastAsia="標楷體" w:hAnsi="標楷體" w:hint="eastAsia"/>
                </w:rPr>
                <w:t>單筆金額-起</w:t>
              </w:r>
            </w:ins>
          </w:p>
        </w:tc>
        <w:tc>
          <w:tcPr>
            <w:tcW w:w="751" w:type="dxa"/>
            <w:tcPrChange w:id="4481" w:author="智誠 楊" w:date="2021-05-12T09:48:00Z">
              <w:tcPr>
                <w:tcW w:w="1602" w:type="dxa"/>
                <w:gridSpan w:val="2"/>
              </w:tcPr>
            </w:tcPrChange>
          </w:tcPr>
          <w:p w14:paraId="5BE105C3" w14:textId="0C741AFF" w:rsidR="00B52E1A" w:rsidRPr="00847BB7" w:rsidRDefault="00B52E1A" w:rsidP="00B52E1A">
            <w:pPr>
              <w:rPr>
                <w:ins w:id="4482" w:author="智誠 楊" w:date="2021-05-08T16:59:00Z"/>
                <w:rFonts w:ascii="標楷體" w:eastAsia="標楷體" w:hAnsi="標楷體"/>
              </w:rPr>
            </w:pPr>
          </w:p>
        </w:tc>
        <w:tc>
          <w:tcPr>
            <w:tcW w:w="2127" w:type="dxa"/>
            <w:tcPrChange w:id="4483" w:author="智誠 楊" w:date="2021-05-12T09:48:00Z">
              <w:tcPr>
                <w:tcW w:w="992" w:type="dxa"/>
              </w:tcPr>
            </w:tcPrChange>
          </w:tcPr>
          <w:p w14:paraId="62A6F177" w14:textId="1756BED5" w:rsidR="00B52E1A" w:rsidRPr="00847BB7" w:rsidRDefault="00B52E1A" w:rsidP="00B52E1A">
            <w:pPr>
              <w:rPr>
                <w:ins w:id="4484" w:author="智誠 楊" w:date="2021-05-08T16:59:00Z"/>
                <w:rFonts w:ascii="標楷體" w:eastAsia="標楷體" w:hAnsi="標楷體"/>
              </w:rPr>
            </w:pPr>
          </w:p>
        </w:tc>
        <w:tc>
          <w:tcPr>
            <w:tcW w:w="1205" w:type="dxa"/>
            <w:tcPrChange w:id="4485" w:author="智誠 楊" w:date="2021-05-12T09:48:00Z">
              <w:tcPr>
                <w:tcW w:w="1489" w:type="dxa"/>
                <w:gridSpan w:val="2"/>
              </w:tcPr>
            </w:tcPrChange>
          </w:tcPr>
          <w:p w14:paraId="398A4416" w14:textId="77777777" w:rsidR="00B52E1A" w:rsidRPr="00847BB7" w:rsidRDefault="00B52E1A" w:rsidP="00B52E1A">
            <w:pPr>
              <w:rPr>
                <w:ins w:id="4486" w:author="智誠 楊" w:date="2021-05-08T16:59:00Z"/>
                <w:rFonts w:ascii="標楷體" w:eastAsia="標楷體" w:hAnsi="標楷體"/>
                <w:lang w:eastAsia="zh-HK"/>
              </w:rPr>
            </w:pPr>
          </w:p>
        </w:tc>
        <w:tc>
          <w:tcPr>
            <w:tcW w:w="623" w:type="dxa"/>
            <w:tcPrChange w:id="4487" w:author="智誠 楊" w:date="2021-05-12T09:48:00Z">
              <w:tcPr>
                <w:tcW w:w="623" w:type="dxa"/>
              </w:tcPr>
            </w:tcPrChange>
          </w:tcPr>
          <w:p w14:paraId="0862E260" w14:textId="1A682E59" w:rsidR="00B52E1A" w:rsidRPr="00847BB7" w:rsidRDefault="00B52E1A" w:rsidP="00B52E1A">
            <w:pPr>
              <w:rPr>
                <w:ins w:id="4488" w:author="智誠 楊" w:date="2021-05-08T16:59:00Z"/>
                <w:rFonts w:ascii="標楷體" w:eastAsia="標楷體" w:hAnsi="標楷體"/>
              </w:rPr>
            </w:pPr>
          </w:p>
        </w:tc>
        <w:tc>
          <w:tcPr>
            <w:tcW w:w="666" w:type="dxa"/>
            <w:tcPrChange w:id="4489" w:author="智誠 楊" w:date="2021-05-12T09:48:00Z">
              <w:tcPr>
                <w:tcW w:w="666" w:type="dxa"/>
              </w:tcPr>
            </w:tcPrChange>
          </w:tcPr>
          <w:p w14:paraId="5493434F" w14:textId="4C459101" w:rsidR="00B52E1A" w:rsidRPr="00847BB7" w:rsidRDefault="00B52E1A" w:rsidP="00B52E1A">
            <w:pPr>
              <w:jc w:val="center"/>
              <w:rPr>
                <w:ins w:id="4490" w:author="智誠 楊" w:date="2021-05-08T16:59:00Z"/>
                <w:rFonts w:ascii="標楷體" w:eastAsia="標楷體" w:hAnsi="標楷體"/>
              </w:rPr>
            </w:pPr>
            <w:ins w:id="4491" w:author="智誠 楊" w:date="2021-05-08T17:24:00Z">
              <w:r>
                <w:rPr>
                  <w:rFonts w:ascii="標楷體" w:eastAsia="標楷體" w:hAnsi="標楷體" w:hint="eastAsia"/>
                </w:rPr>
                <w:t>R</w:t>
              </w:r>
            </w:ins>
          </w:p>
        </w:tc>
        <w:tc>
          <w:tcPr>
            <w:tcW w:w="3034" w:type="dxa"/>
            <w:tcPrChange w:id="4492" w:author="智誠 楊" w:date="2021-05-12T09:48:00Z">
              <w:tcPr>
                <w:tcW w:w="2856" w:type="dxa"/>
              </w:tcPr>
            </w:tcPrChange>
          </w:tcPr>
          <w:p w14:paraId="555C7624" w14:textId="14561895" w:rsidR="00B52E1A" w:rsidRDefault="00B52E1A" w:rsidP="00B52E1A">
            <w:pPr>
              <w:snapToGrid w:val="0"/>
              <w:ind w:left="238" w:hangingChars="99" w:hanging="238"/>
              <w:rPr>
                <w:ins w:id="4493" w:author="智誠 楊" w:date="2021-05-08T17:21:00Z"/>
                <w:rFonts w:ascii="標楷體" w:eastAsia="標楷體" w:hAnsi="標楷體"/>
                <w:color w:val="000000" w:themeColor="text1"/>
              </w:rPr>
            </w:pPr>
            <w:ins w:id="4494" w:author="智誠 楊" w:date="2021-05-08T17:21:00Z">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w:t>
              </w:r>
            </w:ins>
            <w:ins w:id="4495" w:author="智誠 楊" w:date="2021-05-08T17:24:00Z">
              <w:r>
                <w:rPr>
                  <w:rFonts w:ascii="標楷體" w:eastAsia="標楷體" w:hAnsi="標楷體" w:hint="eastAsia"/>
                  <w:color w:val="000000" w:themeColor="text1"/>
                </w:rPr>
                <w:t>不</w:t>
              </w:r>
            </w:ins>
            <w:ins w:id="4496" w:author="智誠 楊" w:date="2021-05-08T17:21:00Z">
              <w:r>
                <w:rPr>
                  <w:rFonts w:ascii="標楷體" w:eastAsia="標楷體" w:hAnsi="標楷體" w:hint="eastAsia"/>
                  <w:color w:val="000000" w:themeColor="text1"/>
                </w:rPr>
                <w:t>可修改</w:t>
              </w:r>
            </w:ins>
          </w:p>
          <w:p w14:paraId="1A27D688" w14:textId="1BE0C132" w:rsidR="00B52E1A" w:rsidRPr="000267BA" w:rsidRDefault="00CE69F7" w:rsidP="00B52E1A">
            <w:pPr>
              <w:rPr>
                <w:ins w:id="4497" w:author="智誠 楊" w:date="2021-05-08T16:59:00Z"/>
                <w:rFonts w:ascii="標楷體" w:eastAsia="標楷體" w:hAnsi="標楷體"/>
              </w:rPr>
            </w:pPr>
            <w:ins w:id="4498" w:author="智誠 楊" w:date="2021-05-12T09:49:00Z">
              <w:r>
                <w:rPr>
                  <w:rFonts w:ascii="標楷體" w:eastAsia="標楷體" w:hAnsi="標楷體" w:hint="eastAsia"/>
                </w:rPr>
                <w:t>2.</w:t>
              </w:r>
              <w:r>
                <w:rPr>
                  <w:rFonts w:ascii="標楷體" w:eastAsia="標楷體" w:hAnsi="標楷體"/>
                </w:rPr>
                <w:t>MlaundryParas</w:t>
              </w:r>
              <w:r>
                <w:rPr>
                  <w:rFonts w:ascii="標楷體" w:eastAsia="標楷體" w:hAnsi="標楷體" w:hint="eastAsia"/>
                </w:rPr>
                <w:t>.</w:t>
              </w:r>
              <w:r w:rsidRPr="00050F5E">
                <w:rPr>
                  <w:rFonts w:ascii="標楷體" w:eastAsia="標楷體" w:hAnsi="標楷體"/>
                </w:rPr>
                <w:t>Factor2AmtStart</w:t>
              </w:r>
            </w:ins>
          </w:p>
        </w:tc>
      </w:tr>
      <w:tr w:rsidR="00B52E1A" w:rsidRPr="00847BB7" w14:paraId="5AAB709A" w14:textId="77777777" w:rsidTr="00CE69F7">
        <w:trPr>
          <w:trHeight w:val="291"/>
          <w:jc w:val="center"/>
          <w:ins w:id="4499" w:author="智誠 楊" w:date="2021-05-08T17:19:00Z"/>
          <w:trPrChange w:id="4500" w:author="智誠 楊" w:date="2021-05-12T09:48:00Z">
            <w:trPr>
              <w:wAfter w:w="320" w:type="dxa"/>
              <w:trHeight w:val="291"/>
              <w:jc w:val="center"/>
            </w:trPr>
          </w:trPrChange>
        </w:trPr>
        <w:tc>
          <w:tcPr>
            <w:tcW w:w="456" w:type="dxa"/>
            <w:tcPrChange w:id="4501" w:author="智誠 楊" w:date="2021-05-12T09:48:00Z">
              <w:tcPr>
                <w:tcW w:w="456" w:type="dxa"/>
              </w:tcPr>
            </w:tcPrChange>
          </w:tcPr>
          <w:p w14:paraId="079DA2A0" w14:textId="1A26FE58" w:rsidR="00B52E1A" w:rsidRPr="00847BB7" w:rsidRDefault="004240A7" w:rsidP="00B52E1A">
            <w:pPr>
              <w:rPr>
                <w:ins w:id="4502" w:author="智誠 楊" w:date="2021-05-08T17:19:00Z"/>
                <w:rFonts w:ascii="標楷體" w:eastAsia="標楷體" w:hAnsi="標楷體"/>
              </w:rPr>
            </w:pPr>
            <w:ins w:id="4503" w:author="智誠 楊" w:date="2021-05-08T17:50:00Z">
              <w:r>
                <w:rPr>
                  <w:rFonts w:ascii="標楷體" w:eastAsia="標楷體" w:hAnsi="標楷體" w:hint="eastAsia"/>
                </w:rPr>
                <w:t>7</w:t>
              </w:r>
            </w:ins>
          </w:p>
        </w:tc>
        <w:tc>
          <w:tcPr>
            <w:tcW w:w="1736" w:type="dxa"/>
            <w:tcPrChange w:id="4504" w:author="智誠 楊" w:date="2021-05-12T09:48:00Z">
              <w:tcPr>
                <w:tcW w:w="1736" w:type="dxa"/>
              </w:tcPr>
            </w:tcPrChange>
          </w:tcPr>
          <w:p w14:paraId="45749982" w14:textId="7B8F9473" w:rsidR="00B52E1A" w:rsidRPr="00847BB7" w:rsidRDefault="00B52E1A" w:rsidP="00B52E1A">
            <w:pPr>
              <w:rPr>
                <w:ins w:id="4505" w:author="智誠 楊" w:date="2021-05-08T17:19:00Z"/>
                <w:rFonts w:ascii="標楷體" w:eastAsia="標楷體" w:hAnsi="標楷體"/>
              </w:rPr>
            </w:pPr>
            <w:ins w:id="4506" w:author="智誠 楊" w:date="2021-05-08T17:21:00Z">
              <w:r>
                <w:rPr>
                  <w:rFonts w:ascii="標楷體" w:eastAsia="標楷體" w:hAnsi="標楷體" w:hint="eastAsia"/>
                </w:rPr>
                <w:t>單筆金額-迄</w:t>
              </w:r>
            </w:ins>
          </w:p>
        </w:tc>
        <w:tc>
          <w:tcPr>
            <w:tcW w:w="751" w:type="dxa"/>
            <w:tcPrChange w:id="4507" w:author="智誠 楊" w:date="2021-05-12T09:48:00Z">
              <w:tcPr>
                <w:tcW w:w="1602" w:type="dxa"/>
                <w:gridSpan w:val="2"/>
              </w:tcPr>
            </w:tcPrChange>
          </w:tcPr>
          <w:p w14:paraId="2531FD36" w14:textId="7D097BB7" w:rsidR="00B52E1A" w:rsidRPr="00847BB7" w:rsidRDefault="00B52E1A" w:rsidP="00B52E1A">
            <w:pPr>
              <w:rPr>
                <w:ins w:id="4508" w:author="智誠 楊" w:date="2021-05-08T17:19:00Z"/>
                <w:rFonts w:ascii="標楷體" w:eastAsia="標楷體" w:hAnsi="標楷體"/>
              </w:rPr>
            </w:pPr>
          </w:p>
        </w:tc>
        <w:tc>
          <w:tcPr>
            <w:tcW w:w="2127" w:type="dxa"/>
            <w:tcPrChange w:id="4509" w:author="智誠 楊" w:date="2021-05-12T09:48:00Z">
              <w:tcPr>
                <w:tcW w:w="992" w:type="dxa"/>
              </w:tcPr>
            </w:tcPrChange>
          </w:tcPr>
          <w:p w14:paraId="09CBCED9" w14:textId="220F799B" w:rsidR="00B52E1A" w:rsidRPr="00847BB7" w:rsidRDefault="00B52E1A" w:rsidP="00B52E1A">
            <w:pPr>
              <w:rPr>
                <w:ins w:id="4510" w:author="智誠 楊" w:date="2021-05-08T17:19:00Z"/>
                <w:rFonts w:ascii="標楷體" w:eastAsia="標楷體" w:hAnsi="標楷體"/>
              </w:rPr>
            </w:pPr>
          </w:p>
        </w:tc>
        <w:tc>
          <w:tcPr>
            <w:tcW w:w="1205" w:type="dxa"/>
            <w:tcPrChange w:id="4511" w:author="智誠 楊" w:date="2021-05-12T09:48:00Z">
              <w:tcPr>
                <w:tcW w:w="1489" w:type="dxa"/>
                <w:gridSpan w:val="2"/>
              </w:tcPr>
            </w:tcPrChange>
          </w:tcPr>
          <w:p w14:paraId="6ACB0038" w14:textId="77777777" w:rsidR="00B52E1A" w:rsidRPr="00847BB7" w:rsidRDefault="00B52E1A" w:rsidP="00B52E1A">
            <w:pPr>
              <w:rPr>
                <w:ins w:id="4512" w:author="智誠 楊" w:date="2021-05-08T17:19:00Z"/>
                <w:rFonts w:ascii="標楷體" w:eastAsia="標楷體" w:hAnsi="標楷體"/>
                <w:lang w:eastAsia="zh-HK"/>
              </w:rPr>
            </w:pPr>
          </w:p>
        </w:tc>
        <w:tc>
          <w:tcPr>
            <w:tcW w:w="623" w:type="dxa"/>
            <w:tcPrChange w:id="4513" w:author="智誠 楊" w:date="2021-05-12T09:48:00Z">
              <w:tcPr>
                <w:tcW w:w="623" w:type="dxa"/>
              </w:tcPr>
            </w:tcPrChange>
          </w:tcPr>
          <w:p w14:paraId="08D456B0" w14:textId="56B8D425" w:rsidR="00B52E1A" w:rsidRPr="00847BB7" w:rsidRDefault="00B52E1A" w:rsidP="00B52E1A">
            <w:pPr>
              <w:rPr>
                <w:ins w:id="4514" w:author="智誠 楊" w:date="2021-05-08T17:19:00Z"/>
                <w:rFonts w:ascii="標楷體" w:eastAsia="標楷體" w:hAnsi="標楷體"/>
              </w:rPr>
            </w:pPr>
          </w:p>
        </w:tc>
        <w:tc>
          <w:tcPr>
            <w:tcW w:w="666" w:type="dxa"/>
            <w:tcPrChange w:id="4515" w:author="智誠 楊" w:date="2021-05-12T09:48:00Z">
              <w:tcPr>
                <w:tcW w:w="666" w:type="dxa"/>
              </w:tcPr>
            </w:tcPrChange>
          </w:tcPr>
          <w:p w14:paraId="550E589B" w14:textId="6597479C" w:rsidR="00B52E1A" w:rsidRPr="00847BB7" w:rsidRDefault="00B52E1A" w:rsidP="00B52E1A">
            <w:pPr>
              <w:jc w:val="center"/>
              <w:rPr>
                <w:ins w:id="4516" w:author="智誠 楊" w:date="2021-05-08T17:19:00Z"/>
                <w:rFonts w:ascii="標楷體" w:eastAsia="標楷體" w:hAnsi="標楷體"/>
              </w:rPr>
            </w:pPr>
            <w:ins w:id="4517" w:author="智誠 楊" w:date="2021-05-08T17:24:00Z">
              <w:r>
                <w:rPr>
                  <w:rFonts w:ascii="標楷體" w:eastAsia="標楷體" w:hAnsi="標楷體" w:hint="eastAsia"/>
                </w:rPr>
                <w:t>R</w:t>
              </w:r>
            </w:ins>
          </w:p>
        </w:tc>
        <w:tc>
          <w:tcPr>
            <w:tcW w:w="3034" w:type="dxa"/>
            <w:tcPrChange w:id="4518" w:author="智誠 楊" w:date="2021-05-12T09:48:00Z">
              <w:tcPr>
                <w:tcW w:w="2856" w:type="dxa"/>
              </w:tcPr>
            </w:tcPrChange>
          </w:tcPr>
          <w:p w14:paraId="4C8A4252" w14:textId="51A8C629" w:rsidR="00B52E1A" w:rsidRDefault="00B52E1A" w:rsidP="00B52E1A">
            <w:pPr>
              <w:snapToGrid w:val="0"/>
              <w:ind w:left="238" w:hangingChars="99" w:hanging="238"/>
              <w:rPr>
                <w:ins w:id="4519" w:author="智誠 楊" w:date="2021-05-08T17:21:00Z"/>
                <w:rFonts w:ascii="標楷體" w:eastAsia="標楷體" w:hAnsi="標楷體"/>
                <w:color w:val="000000" w:themeColor="text1"/>
              </w:rPr>
            </w:pPr>
            <w:ins w:id="4520" w:author="智誠 楊" w:date="2021-05-08T17:21:00Z">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w:t>
              </w:r>
            </w:ins>
            <w:ins w:id="4521" w:author="智誠 楊" w:date="2021-05-08T17:24:00Z">
              <w:r>
                <w:rPr>
                  <w:rFonts w:ascii="標楷體" w:eastAsia="標楷體" w:hAnsi="標楷體" w:hint="eastAsia"/>
                  <w:color w:val="000000" w:themeColor="text1"/>
                </w:rPr>
                <w:t>不</w:t>
              </w:r>
            </w:ins>
            <w:ins w:id="4522" w:author="智誠 楊" w:date="2021-05-08T17:21:00Z">
              <w:r>
                <w:rPr>
                  <w:rFonts w:ascii="標楷體" w:eastAsia="標楷體" w:hAnsi="標楷體" w:hint="eastAsia"/>
                  <w:color w:val="000000" w:themeColor="text1"/>
                </w:rPr>
                <w:t>可修改</w:t>
              </w:r>
            </w:ins>
          </w:p>
          <w:p w14:paraId="226A14C4" w14:textId="408F9C12" w:rsidR="00B52E1A" w:rsidRPr="000267BA" w:rsidRDefault="00CE69F7" w:rsidP="00B52E1A">
            <w:pPr>
              <w:rPr>
                <w:ins w:id="4523" w:author="智誠 楊" w:date="2021-05-08T17:19:00Z"/>
                <w:rFonts w:ascii="標楷體" w:eastAsia="標楷體" w:hAnsi="標楷體"/>
              </w:rPr>
            </w:pPr>
            <w:ins w:id="4524" w:author="智誠 楊" w:date="2021-05-12T09:49:00Z">
              <w:r>
                <w:rPr>
                  <w:rFonts w:ascii="標楷體" w:eastAsia="標楷體" w:hAnsi="標楷體" w:hint="eastAsia"/>
                </w:rPr>
                <w:t>2.</w:t>
              </w:r>
              <w:r>
                <w:rPr>
                  <w:rFonts w:ascii="標楷體" w:eastAsia="標楷體" w:hAnsi="標楷體"/>
                </w:rPr>
                <w:t>MlaundryParas</w:t>
              </w:r>
              <w:r>
                <w:rPr>
                  <w:rFonts w:ascii="標楷體" w:eastAsia="標楷體" w:hAnsi="標楷體" w:hint="eastAsia"/>
                </w:rPr>
                <w:t>.</w:t>
              </w:r>
              <w:r w:rsidRPr="00050F5E">
                <w:rPr>
                  <w:rFonts w:ascii="標楷體" w:eastAsia="標楷體" w:hAnsi="標楷體"/>
                </w:rPr>
                <w:t>Factor2AmtEnd</w:t>
              </w:r>
            </w:ins>
          </w:p>
        </w:tc>
      </w:tr>
      <w:tr w:rsidR="00B52E1A" w:rsidRPr="00847BB7" w14:paraId="6200A55B" w14:textId="77777777" w:rsidTr="00CE69F7">
        <w:trPr>
          <w:trHeight w:val="291"/>
          <w:jc w:val="center"/>
          <w:ins w:id="4525" w:author="智誠 楊" w:date="2021-05-08T17:19:00Z"/>
          <w:trPrChange w:id="4526" w:author="智誠 楊" w:date="2021-05-12T09:48:00Z">
            <w:trPr>
              <w:wAfter w:w="320" w:type="dxa"/>
              <w:trHeight w:val="291"/>
              <w:jc w:val="center"/>
            </w:trPr>
          </w:trPrChange>
        </w:trPr>
        <w:tc>
          <w:tcPr>
            <w:tcW w:w="2192" w:type="dxa"/>
            <w:gridSpan w:val="2"/>
            <w:tcPrChange w:id="4527" w:author="智誠 楊" w:date="2021-05-12T09:48:00Z">
              <w:tcPr>
                <w:tcW w:w="2192" w:type="dxa"/>
                <w:gridSpan w:val="2"/>
              </w:tcPr>
            </w:tcPrChange>
          </w:tcPr>
          <w:p w14:paraId="64FF1140" w14:textId="2508227F" w:rsidR="00B52E1A" w:rsidRPr="00847BB7" w:rsidRDefault="00B52E1A">
            <w:pPr>
              <w:rPr>
                <w:ins w:id="4528" w:author="智誠 楊" w:date="2021-05-08T17:19:00Z"/>
                <w:rFonts w:ascii="標楷體" w:eastAsia="標楷體" w:hAnsi="標楷體"/>
              </w:rPr>
            </w:pPr>
            <w:ins w:id="4529" w:author="智誠 楊" w:date="2021-05-08T17:22:00Z">
              <w:r>
                <w:rPr>
                  <w:rFonts w:ascii="標楷體" w:eastAsia="標楷體" w:hAnsi="標楷體" w:hint="eastAsia"/>
                </w:rPr>
                <w:t>洗錢樣態三</w:t>
              </w:r>
            </w:ins>
          </w:p>
        </w:tc>
        <w:tc>
          <w:tcPr>
            <w:tcW w:w="751" w:type="dxa"/>
            <w:tcPrChange w:id="4530" w:author="智誠 楊" w:date="2021-05-12T09:48:00Z">
              <w:tcPr>
                <w:tcW w:w="1602" w:type="dxa"/>
                <w:gridSpan w:val="2"/>
              </w:tcPr>
            </w:tcPrChange>
          </w:tcPr>
          <w:p w14:paraId="2845C19B" w14:textId="77777777" w:rsidR="00B52E1A" w:rsidRPr="00847BB7" w:rsidRDefault="00B52E1A" w:rsidP="00B52E1A">
            <w:pPr>
              <w:rPr>
                <w:ins w:id="4531" w:author="智誠 楊" w:date="2021-05-08T17:19:00Z"/>
                <w:rFonts w:ascii="標楷體" w:eastAsia="標楷體" w:hAnsi="標楷體"/>
              </w:rPr>
            </w:pPr>
          </w:p>
        </w:tc>
        <w:tc>
          <w:tcPr>
            <w:tcW w:w="2127" w:type="dxa"/>
            <w:tcPrChange w:id="4532" w:author="智誠 楊" w:date="2021-05-12T09:48:00Z">
              <w:tcPr>
                <w:tcW w:w="992" w:type="dxa"/>
              </w:tcPr>
            </w:tcPrChange>
          </w:tcPr>
          <w:p w14:paraId="17212CBB" w14:textId="77777777" w:rsidR="00B52E1A" w:rsidRPr="00847BB7" w:rsidRDefault="00B52E1A" w:rsidP="00B52E1A">
            <w:pPr>
              <w:rPr>
                <w:ins w:id="4533" w:author="智誠 楊" w:date="2021-05-08T17:19:00Z"/>
                <w:rFonts w:ascii="標楷體" w:eastAsia="標楷體" w:hAnsi="標楷體"/>
              </w:rPr>
            </w:pPr>
          </w:p>
        </w:tc>
        <w:tc>
          <w:tcPr>
            <w:tcW w:w="1205" w:type="dxa"/>
            <w:tcPrChange w:id="4534" w:author="智誠 楊" w:date="2021-05-12T09:48:00Z">
              <w:tcPr>
                <w:tcW w:w="1489" w:type="dxa"/>
                <w:gridSpan w:val="2"/>
              </w:tcPr>
            </w:tcPrChange>
          </w:tcPr>
          <w:p w14:paraId="6EBDB81B" w14:textId="77777777" w:rsidR="00B52E1A" w:rsidRPr="00847BB7" w:rsidRDefault="00B52E1A" w:rsidP="00B52E1A">
            <w:pPr>
              <w:rPr>
                <w:ins w:id="4535" w:author="智誠 楊" w:date="2021-05-08T17:19:00Z"/>
                <w:rFonts w:ascii="標楷體" w:eastAsia="標楷體" w:hAnsi="標楷體"/>
                <w:lang w:eastAsia="zh-HK"/>
              </w:rPr>
            </w:pPr>
          </w:p>
        </w:tc>
        <w:tc>
          <w:tcPr>
            <w:tcW w:w="623" w:type="dxa"/>
            <w:tcPrChange w:id="4536" w:author="智誠 楊" w:date="2021-05-12T09:48:00Z">
              <w:tcPr>
                <w:tcW w:w="623" w:type="dxa"/>
              </w:tcPr>
            </w:tcPrChange>
          </w:tcPr>
          <w:p w14:paraId="7F4CCA28" w14:textId="77777777" w:rsidR="00B52E1A" w:rsidRPr="00847BB7" w:rsidRDefault="00B52E1A" w:rsidP="00B52E1A">
            <w:pPr>
              <w:rPr>
                <w:ins w:id="4537" w:author="智誠 楊" w:date="2021-05-08T17:19:00Z"/>
                <w:rFonts w:ascii="標楷體" w:eastAsia="標楷體" w:hAnsi="標楷體"/>
              </w:rPr>
            </w:pPr>
          </w:p>
        </w:tc>
        <w:tc>
          <w:tcPr>
            <w:tcW w:w="666" w:type="dxa"/>
            <w:tcPrChange w:id="4538" w:author="智誠 楊" w:date="2021-05-12T09:48:00Z">
              <w:tcPr>
                <w:tcW w:w="666" w:type="dxa"/>
              </w:tcPr>
            </w:tcPrChange>
          </w:tcPr>
          <w:p w14:paraId="3FF46588" w14:textId="77777777" w:rsidR="00B52E1A" w:rsidRPr="00847BB7" w:rsidRDefault="00B52E1A" w:rsidP="00B52E1A">
            <w:pPr>
              <w:jc w:val="center"/>
              <w:rPr>
                <w:ins w:id="4539" w:author="智誠 楊" w:date="2021-05-08T17:19:00Z"/>
                <w:rFonts w:ascii="標楷體" w:eastAsia="標楷體" w:hAnsi="標楷體"/>
              </w:rPr>
            </w:pPr>
          </w:p>
        </w:tc>
        <w:tc>
          <w:tcPr>
            <w:tcW w:w="3034" w:type="dxa"/>
            <w:tcPrChange w:id="4540" w:author="智誠 楊" w:date="2021-05-12T09:48:00Z">
              <w:tcPr>
                <w:tcW w:w="2856" w:type="dxa"/>
              </w:tcPr>
            </w:tcPrChange>
          </w:tcPr>
          <w:p w14:paraId="1DE7D5C5" w14:textId="77777777" w:rsidR="00B52E1A" w:rsidRPr="000267BA" w:rsidRDefault="00B52E1A" w:rsidP="00B52E1A">
            <w:pPr>
              <w:rPr>
                <w:ins w:id="4541" w:author="智誠 楊" w:date="2021-05-08T17:19:00Z"/>
                <w:rFonts w:ascii="標楷體" w:eastAsia="標楷體" w:hAnsi="標楷體"/>
              </w:rPr>
            </w:pPr>
          </w:p>
        </w:tc>
      </w:tr>
      <w:tr w:rsidR="00B52E1A" w:rsidRPr="00847BB7" w14:paraId="7E3534DE" w14:textId="77777777" w:rsidTr="00CE69F7">
        <w:trPr>
          <w:trHeight w:val="291"/>
          <w:jc w:val="center"/>
          <w:ins w:id="4542" w:author="智誠 楊" w:date="2021-05-08T17:19:00Z"/>
          <w:trPrChange w:id="4543" w:author="智誠 楊" w:date="2021-05-12T09:48:00Z">
            <w:trPr>
              <w:wAfter w:w="320" w:type="dxa"/>
              <w:trHeight w:val="291"/>
              <w:jc w:val="center"/>
            </w:trPr>
          </w:trPrChange>
        </w:trPr>
        <w:tc>
          <w:tcPr>
            <w:tcW w:w="456" w:type="dxa"/>
            <w:tcPrChange w:id="4544" w:author="智誠 楊" w:date="2021-05-12T09:48:00Z">
              <w:tcPr>
                <w:tcW w:w="456" w:type="dxa"/>
              </w:tcPr>
            </w:tcPrChange>
          </w:tcPr>
          <w:p w14:paraId="2E1A2FC9" w14:textId="78A66E61" w:rsidR="00B52E1A" w:rsidRPr="00847BB7" w:rsidRDefault="004240A7" w:rsidP="00B52E1A">
            <w:pPr>
              <w:rPr>
                <w:ins w:id="4545" w:author="智誠 楊" w:date="2021-05-08T17:19:00Z"/>
                <w:rFonts w:ascii="標楷體" w:eastAsia="標楷體" w:hAnsi="標楷體"/>
              </w:rPr>
            </w:pPr>
            <w:ins w:id="4546" w:author="智誠 楊" w:date="2021-05-08T17:50:00Z">
              <w:r>
                <w:rPr>
                  <w:rFonts w:ascii="標楷體" w:eastAsia="標楷體" w:hAnsi="標楷體" w:hint="eastAsia"/>
                </w:rPr>
                <w:t>8</w:t>
              </w:r>
            </w:ins>
          </w:p>
        </w:tc>
        <w:tc>
          <w:tcPr>
            <w:tcW w:w="1736" w:type="dxa"/>
            <w:tcPrChange w:id="4547" w:author="智誠 楊" w:date="2021-05-12T09:48:00Z">
              <w:tcPr>
                <w:tcW w:w="1736" w:type="dxa"/>
              </w:tcPr>
            </w:tcPrChange>
          </w:tcPr>
          <w:p w14:paraId="3DA7EDF6" w14:textId="5B81441E" w:rsidR="00B52E1A" w:rsidRPr="00847BB7" w:rsidRDefault="00B52E1A" w:rsidP="00B52E1A">
            <w:pPr>
              <w:rPr>
                <w:ins w:id="4548" w:author="智誠 楊" w:date="2021-05-08T17:19:00Z"/>
                <w:rFonts w:ascii="標楷體" w:eastAsia="標楷體" w:hAnsi="標楷體"/>
              </w:rPr>
            </w:pPr>
            <w:ins w:id="4549" w:author="智誠 楊" w:date="2021-05-08T17:21:00Z">
              <w:r>
                <w:rPr>
                  <w:rFonts w:ascii="標楷體" w:eastAsia="標楷體" w:hAnsi="標楷體" w:hint="eastAsia"/>
                </w:rPr>
                <w:t>金額合計超過</w:t>
              </w:r>
            </w:ins>
          </w:p>
        </w:tc>
        <w:tc>
          <w:tcPr>
            <w:tcW w:w="751" w:type="dxa"/>
            <w:tcPrChange w:id="4550" w:author="智誠 楊" w:date="2021-05-12T09:48:00Z">
              <w:tcPr>
                <w:tcW w:w="1602" w:type="dxa"/>
                <w:gridSpan w:val="2"/>
              </w:tcPr>
            </w:tcPrChange>
          </w:tcPr>
          <w:p w14:paraId="6E60DC31" w14:textId="2FBF01F7" w:rsidR="00B52E1A" w:rsidRPr="00847BB7" w:rsidRDefault="00B52E1A" w:rsidP="00B52E1A">
            <w:pPr>
              <w:rPr>
                <w:ins w:id="4551" w:author="智誠 楊" w:date="2021-05-08T17:19:00Z"/>
                <w:rFonts w:ascii="標楷體" w:eastAsia="標楷體" w:hAnsi="標楷體"/>
              </w:rPr>
            </w:pPr>
          </w:p>
        </w:tc>
        <w:tc>
          <w:tcPr>
            <w:tcW w:w="2127" w:type="dxa"/>
            <w:tcPrChange w:id="4552" w:author="智誠 楊" w:date="2021-05-12T09:48:00Z">
              <w:tcPr>
                <w:tcW w:w="992" w:type="dxa"/>
              </w:tcPr>
            </w:tcPrChange>
          </w:tcPr>
          <w:p w14:paraId="14EC3E3D" w14:textId="389388A2" w:rsidR="00B52E1A" w:rsidRPr="00847BB7" w:rsidRDefault="00B52E1A" w:rsidP="00B52E1A">
            <w:pPr>
              <w:rPr>
                <w:ins w:id="4553" w:author="智誠 楊" w:date="2021-05-08T17:19:00Z"/>
                <w:rFonts w:ascii="標楷體" w:eastAsia="標楷體" w:hAnsi="標楷體"/>
              </w:rPr>
            </w:pPr>
          </w:p>
        </w:tc>
        <w:tc>
          <w:tcPr>
            <w:tcW w:w="1205" w:type="dxa"/>
            <w:tcPrChange w:id="4554" w:author="智誠 楊" w:date="2021-05-12T09:48:00Z">
              <w:tcPr>
                <w:tcW w:w="1489" w:type="dxa"/>
                <w:gridSpan w:val="2"/>
              </w:tcPr>
            </w:tcPrChange>
          </w:tcPr>
          <w:p w14:paraId="461C5625" w14:textId="77777777" w:rsidR="00B52E1A" w:rsidRPr="00847BB7" w:rsidRDefault="00B52E1A" w:rsidP="00B52E1A">
            <w:pPr>
              <w:rPr>
                <w:ins w:id="4555" w:author="智誠 楊" w:date="2021-05-08T17:19:00Z"/>
                <w:rFonts w:ascii="標楷體" w:eastAsia="標楷體" w:hAnsi="標楷體"/>
                <w:lang w:eastAsia="zh-HK"/>
              </w:rPr>
            </w:pPr>
          </w:p>
        </w:tc>
        <w:tc>
          <w:tcPr>
            <w:tcW w:w="623" w:type="dxa"/>
            <w:tcPrChange w:id="4556" w:author="智誠 楊" w:date="2021-05-12T09:48:00Z">
              <w:tcPr>
                <w:tcW w:w="623" w:type="dxa"/>
              </w:tcPr>
            </w:tcPrChange>
          </w:tcPr>
          <w:p w14:paraId="482194D2" w14:textId="0C2A46D8" w:rsidR="00B52E1A" w:rsidRPr="00847BB7" w:rsidRDefault="00B52E1A" w:rsidP="00B52E1A">
            <w:pPr>
              <w:rPr>
                <w:ins w:id="4557" w:author="智誠 楊" w:date="2021-05-08T17:19:00Z"/>
                <w:rFonts w:ascii="標楷體" w:eastAsia="標楷體" w:hAnsi="標楷體"/>
              </w:rPr>
            </w:pPr>
          </w:p>
        </w:tc>
        <w:tc>
          <w:tcPr>
            <w:tcW w:w="666" w:type="dxa"/>
            <w:tcPrChange w:id="4558" w:author="智誠 楊" w:date="2021-05-12T09:48:00Z">
              <w:tcPr>
                <w:tcW w:w="666" w:type="dxa"/>
              </w:tcPr>
            </w:tcPrChange>
          </w:tcPr>
          <w:p w14:paraId="4B570BCA" w14:textId="357F2FF0" w:rsidR="00B52E1A" w:rsidRPr="00847BB7" w:rsidRDefault="00B52E1A" w:rsidP="00B52E1A">
            <w:pPr>
              <w:jc w:val="center"/>
              <w:rPr>
                <w:ins w:id="4559" w:author="智誠 楊" w:date="2021-05-08T17:19:00Z"/>
                <w:rFonts w:ascii="標楷體" w:eastAsia="標楷體" w:hAnsi="標楷體"/>
              </w:rPr>
            </w:pPr>
            <w:ins w:id="4560" w:author="智誠 楊" w:date="2021-05-08T17:24:00Z">
              <w:r>
                <w:rPr>
                  <w:rFonts w:ascii="標楷體" w:eastAsia="標楷體" w:hAnsi="標楷體" w:hint="eastAsia"/>
                </w:rPr>
                <w:t>R</w:t>
              </w:r>
            </w:ins>
          </w:p>
        </w:tc>
        <w:tc>
          <w:tcPr>
            <w:tcW w:w="3034" w:type="dxa"/>
            <w:tcPrChange w:id="4561" w:author="智誠 楊" w:date="2021-05-12T09:48:00Z">
              <w:tcPr>
                <w:tcW w:w="2856" w:type="dxa"/>
              </w:tcPr>
            </w:tcPrChange>
          </w:tcPr>
          <w:p w14:paraId="6875F9D1" w14:textId="627E87F1" w:rsidR="00B52E1A" w:rsidRDefault="00B52E1A" w:rsidP="00B52E1A">
            <w:pPr>
              <w:snapToGrid w:val="0"/>
              <w:ind w:left="238" w:hangingChars="99" w:hanging="238"/>
              <w:rPr>
                <w:ins w:id="4562" w:author="智誠 楊" w:date="2021-05-08T17:21:00Z"/>
                <w:rFonts w:ascii="標楷體" w:eastAsia="標楷體" w:hAnsi="標楷體"/>
                <w:color w:val="000000" w:themeColor="text1"/>
              </w:rPr>
            </w:pPr>
            <w:ins w:id="4563" w:author="智誠 楊" w:date="2021-05-08T17:21:00Z">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w:t>
              </w:r>
            </w:ins>
            <w:ins w:id="4564" w:author="智誠 楊" w:date="2021-05-08T17:24:00Z">
              <w:r>
                <w:rPr>
                  <w:rFonts w:ascii="標楷體" w:eastAsia="標楷體" w:hAnsi="標楷體" w:hint="eastAsia"/>
                  <w:color w:val="000000" w:themeColor="text1"/>
                </w:rPr>
                <w:t>不</w:t>
              </w:r>
            </w:ins>
            <w:ins w:id="4565" w:author="智誠 楊" w:date="2021-05-08T17:21:00Z">
              <w:r>
                <w:rPr>
                  <w:rFonts w:ascii="標楷體" w:eastAsia="標楷體" w:hAnsi="標楷體" w:hint="eastAsia"/>
                  <w:color w:val="000000" w:themeColor="text1"/>
                </w:rPr>
                <w:t>可修改</w:t>
              </w:r>
            </w:ins>
          </w:p>
          <w:p w14:paraId="656C1381" w14:textId="72AFC762" w:rsidR="00B52E1A" w:rsidRPr="000267BA" w:rsidRDefault="00CE69F7" w:rsidP="00B52E1A">
            <w:pPr>
              <w:rPr>
                <w:ins w:id="4566" w:author="智誠 楊" w:date="2021-05-08T17:19:00Z"/>
                <w:rFonts w:ascii="標楷體" w:eastAsia="標楷體" w:hAnsi="標楷體"/>
              </w:rPr>
            </w:pPr>
            <w:ins w:id="4567" w:author="智誠 楊" w:date="2021-05-12T09:49:00Z">
              <w:r>
                <w:rPr>
                  <w:rFonts w:ascii="標楷體" w:eastAsia="標楷體" w:hAnsi="標楷體" w:hint="eastAsia"/>
                </w:rPr>
                <w:t>2.</w:t>
              </w:r>
              <w:r>
                <w:rPr>
                  <w:rFonts w:ascii="標楷體" w:eastAsia="標楷體" w:hAnsi="標楷體"/>
                </w:rPr>
                <w:t>MlaundryParas</w:t>
              </w:r>
              <w:r>
                <w:rPr>
                  <w:rFonts w:ascii="標楷體" w:eastAsia="標楷體" w:hAnsi="標楷體" w:hint="eastAsia"/>
                </w:rPr>
                <w:t>.</w:t>
              </w:r>
              <w:r w:rsidRPr="00050F5E">
                <w:rPr>
                  <w:rFonts w:ascii="標楷體" w:eastAsia="標楷體" w:hAnsi="標楷體"/>
                </w:rPr>
                <w:t>Factor3TotLimit</w:t>
              </w:r>
            </w:ins>
          </w:p>
        </w:tc>
      </w:tr>
      <w:tr w:rsidR="004240A7" w:rsidRPr="00847BB7" w14:paraId="6C6CE5E2" w14:textId="77777777" w:rsidTr="00CE69F7">
        <w:tblPrEx>
          <w:tblPrExChange w:id="4568" w:author="智誠 楊" w:date="2021-05-12T09:48:00Z">
            <w:tblPrEx>
              <w:tblW w:w="10420" w:type="dxa"/>
            </w:tblPrEx>
          </w:tblPrExChange>
        </w:tblPrEx>
        <w:trPr>
          <w:trHeight w:val="291"/>
          <w:jc w:val="center"/>
          <w:ins w:id="4569" w:author="智誠 楊" w:date="2021-05-08T17:50:00Z"/>
          <w:trPrChange w:id="4570" w:author="智誠 楊" w:date="2021-05-12T09:48:00Z">
            <w:trPr>
              <w:trHeight w:val="291"/>
              <w:jc w:val="center"/>
            </w:trPr>
          </w:trPrChange>
        </w:trPr>
        <w:tc>
          <w:tcPr>
            <w:tcW w:w="456" w:type="dxa"/>
            <w:tcPrChange w:id="4571" w:author="智誠 楊" w:date="2021-05-12T09:48:00Z">
              <w:tcPr>
                <w:tcW w:w="456" w:type="dxa"/>
              </w:tcPr>
            </w:tcPrChange>
          </w:tcPr>
          <w:p w14:paraId="0951DD09" w14:textId="62407A2B" w:rsidR="004240A7" w:rsidRDefault="004240A7" w:rsidP="00B52E1A">
            <w:pPr>
              <w:rPr>
                <w:ins w:id="4572" w:author="智誠 楊" w:date="2021-05-08T17:50:00Z"/>
                <w:rFonts w:ascii="標楷體" w:eastAsia="標楷體" w:hAnsi="標楷體"/>
              </w:rPr>
            </w:pPr>
            <w:ins w:id="4573" w:author="智誠 楊" w:date="2021-05-08T17:50:00Z">
              <w:r>
                <w:rPr>
                  <w:rFonts w:ascii="標楷體" w:eastAsia="標楷體" w:hAnsi="標楷體" w:hint="eastAsia"/>
                </w:rPr>
                <w:t>9</w:t>
              </w:r>
            </w:ins>
          </w:p>
        </w:tc>
        <w:tc>
          <w:tcPr>
            <w:tcW w:w="1736" w:type="dxa"/>
            <w:tcPrChange w:id="4574" w:author="智誠 楊" w:date="2021-05-12T09:48:00Z">
              <w:tcPr>
                <w:tcW w:w="1736" w:type="dxa"/>
              </w:tcPr>
            </w:tcPrChange>
          </w:tcPr>
          <w:p w14:paraId="249952E6" w14:textId="509E3287" w:rsidR="004240A7" w:rsidRDefault="004240A7" w:rsidP="00B52E1A">
            <w:pPr>
              <w:rPr>
                <w:ins w:id="4575" w:author="智誠 楊" w:date="2021-05-08T17:50:00Z"/>
                <w:rFonts w:ascii="標楷體" w:eastAsia="標楷體" w:hAnsi="標楷體"/>
              </w:rPr>
            </w:pPr>
            <w:ins w:id="4576" w:author="智誠 楊" w:date="2021-05-08T17:50:00Z">
              <w:r>
                <w:rPr>
                  <w:rFonts w:ascii="標楷體" w:eastAsia="標楷體" w:hAnsi="標楷體" w:hint="eastAsia"/>
                </w:rPr>
                <w:t>顯示方式</w:t>
              </w:r>
            </w:ins>
          </w:p>
        </w:tc>
        <w:tc>
          <w:tcPr>
            <w:tcW w:w="751" w:type="dxa"/>
            <w:tcPrChange w:id="4577" w:author="智誠 楊" w:date="2021-05-12T09:48:00Z">
              <w:tcPr>
                <w:tcW w:w="751" w:type="dxa"/>
              </w:tcPr>
            </w:tcPrChange>
          </w:tcPr>
          <w:p w14:paraId="290E16FA" w14:textId="26EB0063" w:rsidR="004240A7" w:rsidRDefault="004240A7" w:rsidP="00B52E1A">
            <w:pPr>
              <w:rPr>
                <w:ins w:id="4578" w:author="智誠 楊" w:date="2021-05-08T17:50:00Z"/>
                <w:rFonts w:ascii="標楷體" w:eastAsia="標楷體" w:hAnsi="標楷體"/>
              </w:rPr>
            </w:pPr>
            <w:ins w:id="4579" w:author="智誠 楊" w:date="2021-05-08T17:50:00Z">
              <w:r>
                <w:rPr>
                  <w:rFonts w:ascii="標楷體" w:eastAsia="標楷體" w:hAnsi="標楷體" w:hint="eastAsia"/>
                </w:rPr>
                <w:t>1</w:t>
              </w:r>
            </w:ins>
          </w:p>
        </w:tc>
        <w:tc>
          <w:tcPr>
            <w:tcW w:w="2127" w:type="dxa"/>
            <w:tcPrChange w:id="4580" w:author="智誠 楊" w:date="2021-05-12T09:48:00Z">
              <w:tcPr>
                <w:tcW w:w="2127" w:type="dxa"/>
                <w:gridSpan w:val="3"/>
              </w:tcPr>
            </w:tcPrChange>
          </w:tcPr>
          <w:p w14:paraId="1C942AFF" w14:textId="07D44A8B" w:rsidR="004240A7" w:rsidRDefault="004240A7" w:rsidP="00B52E1A">
            <w:pPr>
              <w:rPr>
                <w:ins w:id="4581" w:author="智誠 楊" w:date="2021-05-08T17:50:00Z"/>
                <w:rFonts w:ascii="標楷體" w:eastAsia="標楷體" w:hAnsi="標楷體"/>
              </w:rPr>
            </w:pPr>
          </w:p>
        </w:tc>
        <w:tc>
          <w:tcPr>
            <w:tcW w:w="1205" w:type="dxa"/>
            <w:tcPrChange w:id="4582" w:author="智誠 楊" w:date="2021-05-12T09:48:00Z">
              <w:tcPr>
                <w:tcW w:w="1205" w:type="dxa"/>
              </w:tcPr>
            </w:tcPrChange>
          </w:tcPr>
          <w:p w14:paraId="72BBCC99" w14:textId="77777777" w:rsidR="004240A7" w:rsidRDefault="004240A7" w:rsidP="00B52E1A">
            <w:pPr>
              <w:rPr>
                <w:ins w:id="4583" w:author="智誠 楊" w:date="2021-05-08T17:50:00Z"/>
                <w:rFonts w:ascii="標楷體" w:eastAsia="標楷體" w:hAnsi="標楷體"/>
                <w:lang w:eastAsia="zh-HK"/>
              </w:rPr>
            </w:pPr>
            <w:ins w:id="4584" w:author="智誠 楊" w:date="2021-05-08T17:50:00Z">
              <w:r>
                <w:rPr>
                  <w:rFonts w:ascii="標楷體" w:eastAsia="標楷體" w:hAnsi="標楷體" w:hint="eastAsia"/>
                </w:rPr>
                <w:t>0:</w:t>
              </w:r>
              <w:r>
                <w:rPr>
                  <w:rFonts w:ascii="標楷體" w:eastAsia="標楷體" w:hAnsi="標楷體" w:hint="eastAsia"/>
                  <w:lang w:eastAsia="zh-HK"/>
                </w:rPr>
                <w:t>瀏覽</w:t>
              </w:r>
            </w:ins>
          </w:p>
          <w:p w14:paraId="7B42389F" w14:textId="08EB0BCA" w:rsidR="004240A7" w:rsidRPr="00847BB7" w:rsidRDefault="004240A7" w:rsidP="00B52E1A">
            <w:pPr>
              <w:rPr>
                <w:ins w:id="4585" w:author="智誠 楊" w:date="2021-05-08T17:50:00Z"/>
                <w:rFonts w:ascii="標楷體" w:eastAsia="標楷體" w:hAnsi="標楷體"/>
                <w:lang w:eastAsia="zh-HK"/>
              </w:rPr>
            </w:pPr>
            <w:ins w:id="4586" w:author="智誠 楊" w:date="2021-05-08T17:50:00Z">
              <w:r>
                <w:rPr>
                  <w:rFonts w:ascii="標楷體" w:eastAsia="標楷體" w:hAnsi="標楷體" w:hint="eastAsia"/>
                </w:rPr>
                <w:t>1:</w:t>
              </w:r>
              <w:r>
                <w:rPr>
                  <w:rFonts w:ascii="標楷體" w:eastAsia="標楷體" w:hAnsi="標楷體" w:hint="eastAsia"/>
                  <w:lang w:eastAsia="zh-HK"/>
                </w:rPr>
                <w:t>列印</w:t>
              </w:r>
            </w:ins>
          </w:p>
        </w:tc>
        <w:tc>
          <w:tcPr>
            <w:tcW w:w="623" w:type="dxa"/>
            <w:tcPrChange w:id="4587" w:author="智誠 楊" w:date="2021-05-12T09:48:00Z">
              <w:tcPr>
                <w:tcW w:w="623" w:type="dxa"/>
              </w:tcPr>
            </w:tcPrChange>
          </w:tcPr>
          <w:p w14:paraId="3683309C" w14:textId="17C08239" w:rsidR="004240A7" w:rsidRPr="00847BB7" w:rsidRDefault="004240A7" w:rsidP="00B52E1A">
            <w:pPr>
              <w:rPr>
                <w:ins w:id="4588" w:author="智誠 楊" w:date="2021-05-08T17:50:00Z"/>
                <w:rFonts w:ascii="標楷體" w:eastAsia="標楷體" w:hAnsi="標楷體"/>
              </w:rPr>
            </w:pPr>
            <w:ins w:id="4589" w:author="智誠 楊" w:date="2021-05-08T17:50:00Z">
              <w:r>
                <w:rPr>
                  <w:rFonts w:ascii="標楷體" w:eastAsia="標楷體" w:hAnsi="標楷體" w:hint="eastAsia"/>
                </w:rPr>
                <w:t>V</w:t>
              </w:r>
            </w:ins>
          </w:p>
        </w:tc>
        <w:tc>
          <w:tcPr>
            <w:tcW w:w="666" w:type="dxa"/>
            <w:tcPrChange w:id="4590" w:author="智誠 楊" w:date="2021-05-12T09:48:00Z">
              <w:tcPr>
                <w:tcW w:w="666" w:type="dxa"/>
              </w:tcPr>
            </w:tcPrChange>
          </w:tcPr>
          <w:p w14:paraId="61ECAC75" w14:textId="0122535D" w:rsidR="004240A7" w:rsidRDefault="004240A7" w:rsidP="00B52E1A">
            <w:pPr>
              <w:jc w:val="center"/>
              <w:rPr>
                <w:ins w:id="4591" w:author="智誠 楊" w:date="2021-05-08T17:50:00Z"/>
                <w:rFonts w:ascii="標楷體" w:eastAsia="標楷體" w:hAnsi="標楷體"/>
              </w:rPr>
            </w:pPr>
            <w:ins w:id="4592" w:author="智誠 楊" w:date="2021-05-08T17:50:00Z">
              <w:r>
                <w:rPr>
                  <w:rFonts w:ascii="標楷體" w:eastAsia="標楷體" w:hAnsi="標楷體" w:hint="eastAsia"/>
                </w:rPr>
                <w:t>W</w:t>
              </w:r>
            </w:ins>
          </w:p>
        </w:tc>
        <w:tc>
          <w:tcPr>
            <w:tcW w:w="3034" w:type="dxa"/>
            <w:tcPrChange w:id="4593" w:author="智誠 楊" w:date="2021-05-12T09:48:00Z">
              <w:tcPr>
                <w:tcW w:w="2856" w:type="dxa"/>
              </w:tcPr>
            </w:tcPrChange>
          </w:tcPr>
          <w:p w14:paraId="4FA0F1E6" w14:textId="50EDD6E0" w:rsidR="004240A7" w:rsidRPr="00A01A6B" w:rsidRDefault="004240A7" w:rsidP="00B52E1A">
            <w:pPr>
              <w:snapToGrid w:val="0"/>
              <w:ind w:left="238" w:hangingChars="99" w:hanging="238"/>
              <w:rPr>
                <w:ins w:id="4594" w:author="智誠 楊" w:date="2021-05-08T17:50:00Z"/>
                <w:rFonts w:ascii="標楷體" w:eastAsia="標楷體" w:hAnsi="標楷體"/>
                <w:color w:val="000000" w:themeColor="text1"/>
              </w:rPr>
            </w:pPr>
            <w:ins w:id="4595" w:author="智誠 楊" w:date="2021-05-08T17:50:00Z">
              <w:r>
                <w:rPr>
                  <w:rFonts w:ascii="標楷體" w:eastAsia="標楷體" w:hAnsi="標楷體" w:hint="eastAsia"/>
                  <w:color w:val="000000" w:themeColor="text1"/>
                </w:rPr>
                <w:t>1.必須輸入</w:t>
              </w:r>
            </w:ins>
          </w:p>
        </w:tc>
      </w:tr>
    </w:tbl>
    <w:p w14:paraId="6C5ABE8C" w14:textId="57B8E8AB" w:rsidR="00C95828" w:rsidRPr="00197760" w:rsidRDefault="003D79F2">
      <w:pPr>
        <w:pStyle w:val="3"/>
        <w:numPr>
          <w:ilvl w:val="2"/>
          <w:numId w:val="77"/>
        </w:numPr>
        <w:rPr>
          <w:rFonts w:ascii="標楷體" w:hAnsi="標楷體"/>
          <w:szCs w:val="32"/>
        </w:rPr>
        <w:pPrChange w:id="4596" w:author="智誠 楊" w:date="2021-05-10T09:48:00Z">
          <w:pPr>
            <w:pStyle w:val="3"/>
            <w:numPr>
              <w:ilvl w:val="2"/>
              <w:numId w:val="1"/>
            </w:numPr>
            <w:ind w:left="1247" w:hanging="680"/>
          </w:pPr>
        </w:pPrChange>
      </w:pPr>
      <w:ins w:id="4597" w:author="智誠 楊" w:date="2021-04-07T21:45:00Z">
        <w:r>
          <w:rPr>
            <w:rFonts w:ascii="標楷體" w:hAnsi="標楷體"/>
          </w:rPr>
          <w:br w:type="column"/>
        </w:r>
      </w:ins>
      <w:ins w:id="4598" w:author="智誠 楊" w:date="2021-04-07T21:39:00Z">
        <w:r>
          <w:rPr>
            <w:rFonts w:ascii="標楷體" w:hAnsi="標楷體" w:hint="eastAsia"/>
          </w:rPr>
          <w:t>L820</w:t>
        </w:r>
      </w:ins>
      <w:ins w:id="4599" w:author="智誠 楊" w:date="2021-04-07T21:51:00Z">
        <w:r w:rsidR="004332EE">
          <w:rPr>
            <w:rFonts w:ascii="標楷體" w:hAnsi="標楷體" w:hint="eastAsia"/>
          </w:rPr>
          <w:t>3</w:t>
        </w:r>
      </w:ins>
      <w:ins w:id="4600" w:author="智誠 楊" w:date="2021-04-07T21:39:00Z">
        <w:r w:rsidRPr="003A1F9F">
          <w:rPr>
            <w:rFonts w:ascii="標楷體" w:hAnsi="標楷體" w:hint="eastAsia"/>
          </w:rPr>
          <w:t>疑似洗錢交易合理性維護</w:t>
        </w:r>
      </w:ins>
      <w:ins w:id="4601" w:author="智誠 楊" w:date="2021-05-08T18:57:00Z">
        <w:r w:rsidR="00AF50F7">
          <w:rPr>
            <w:rFonts w:ascii="標楷體" w:hAnsi="標楷體" w:hint="eastAsia"/>
          </w:rPr>
          <w:t>***</w:t>
        </w:r>
      </w:ins>
    </w:p>
    <w:p w14:paraId="31E9C74E" w14:textId="77777777" w:rsidR="00C95828" w:rsidRPr="00362205" w:rsidRDefault="00C95828">
      <w:pPr>
        <w:pStyle w:val="a"/>
        <w:numPr>
          <w:ilvl w:val="0"/>
          <w:numId w:val="0"/>
        </w:numPr>
        <w:pPrChange w:id="4602" w:author="智誠 楊" w:date="2021-05-07T16:36:00Z">
          <w:pPr>
            <w:pStyle w:val="a"/>
          </w:pPr>
        </w:pPrChange>
      </w:pPr>
      <w:del w:id="4603" w:author="智誠 楊" w:date="2021-05-07T14:25:00Z">
        <w:r w:rsidRPr="00362205" w:rsidDel="00B610A7">
          <w:delText>功能說明</w:delText>
        </w:r>
      </w:del>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C95828" w:rsidRPr="00362205" w:rsidDel="00B610A7" w14:paraId="637B0917" w14:textId="2A78FA6C" w:rsidTr="0026408A">
        <w:trPr>
          <w:trHeight w:val="277"/>
          <w:del w:id="4604" w:author="智誠 楊" w:date="2021-05-07T14:25:00Z"/>
        </w:trPr>
        <w:tc>
          <w:tcPr>
            <w:tcW w:w="1548" w:type="dxa"/>
            <w:tcBorders>
              <w:top w:val="single" w:sz="8" w:space="0" w:color="000000"/>
              <w:bottom w:val="single" w:sz="8" w:space="0" w:color="000000"/>
              <w:right w:val="single" w:sz="8" w:space="0" w:color="000000"/>
            </w:tcBorders>
            <w:shd w:val="clear" w:color="auto" w:fill="F3F3F3"/>
          </w:tcPr>
          <w:p w14:paraId="708FBBFF" w14:textId="7F6495DC" w:rsidR="00C95828" w:rsidRPr="00362205" w:rsidDel="00B610A7" w:rsidRDefault="00C95828">
            <w:pPr>
              <w:pStyle w:val="a"/>
              <w:rPr>
                <w:del w:id="4605" w:author="智誠 楊" w:date="2021-05-07T14:25:00Z"/>
              </w:rPr>
              <w:pPrChange w:id="4606" w:author="智誠 楊" w:date="2021-05-07T16:36:00Z">
                <w:pPr/>
              </w:pPrChange>
            </w:pPr>
            <w:del w:id="4607" w:author="智誠 楊" w:date="2021-05-07T14:25:00Z">
              <w:r w:rsidRPr="00362205" w:rsidDel="00B610A7">
                <w:delText xml:space="preserve">功能名稱 </w:delText>
              </w:r>
            </w:del>
          </w:p>
        </w:tc>
        <w:tc>
          <w:tcPr>
            <w:tcW w:w="6318" w:type="dxa"/>
            <w:tcBorders>
              <w:top w:val="single" w:sz="8" w:space="0" w:color="000000"/>
              <w:left w:val="single" w:sz="8" w:space="0" w:color="000000"/>
              <w:bottom w:val="single" w:sz="8" w:space="0" w:color="000000"/>
            </w:tcBorders>
          </w:tcPr>
          <w:p w14:paraId="552C1C79" w14:textId="6496C51E" w:rsidR="00C95828" w:rsidDel="00B610A7" w:rsidRDefault="00C95828">
            <w:pPr>
              <w:pStyle w:val="a"/>
              <w:rPr>
                <w:del w:id="4608" w:author="智誠 楊" w:date="2021-05-07T14:24:00Z"/>
                <w:lang w:val="zh-TW"/>
              </w:rPr>
              <w:pPrChange w:id="4609" w:author="智誠 楊" w:date="2021-05-07T16:36:00Z">
                <w:pPr/>
              </w:pPrChange>
            </w:pPr>
            <w:del w:id="4610" w:author="智誠 楊" w:date="2021-05-07T14:24:00Z">
              <w:r w:rsidRPr="003A1F9F" w:rsidDel="00B610A7">
                <w:rPr>
                  <w:rFonts w:hint="eastAsia"/>
                  <w:lang w:val="zh-TW"/>
                </w:rPr>
                <w:delText>疑似洗錢交易合理性維護</w:delText>
              </w:r>
            </w:del>
          </w:p>
          <w:p w14:paraId="184D2B18" w14:textId="09C37555" w:rsidR="00C95828" w:rsidRPr="00362205" w:rsidDel="00B610A7" w:rsidRDefault="009721C9">
            <w:pPr>
              <w:pStyle w:val="a"/>
              <w:rPr>
                <w:del w:id="4611" w:author="智誠 楊" w:date="2021-05-07T14:25:00Z"/>
              </w:rPr>
              <w:pPrChange w:id="4612" w:author="智誠 楊" w:date="2021-05-07T16:36:00Z">
                <w:pPr/>
              </w:pPrChange>
            </w:pPr>
            <w:del w:id="4613" w:author="智誠 楊" w:date="2021-05-07T14:25:00Z">
              <w:r w:rsidDel="00B610A7">
                <w:rPr>
                  <w:rFonts w:hint="eastAsia"/>
                  <w:lang w:eastAsia="zh-HK"/>
                </w:rPr>
                <w:delText>提供</w:delText>
              </w:r>
              <w:r w:rsidRPr="003A1F9F" w:rsidDel="00B610A7">
                <w:rPr>
                  <w:rFonts w:hint="eastAsia"/>
                </w:rPr>
                <w:delText>經辦</w:delText>
              </w:r>
              <w:r w:rsidDel="00B610A7">
                <w:rPr>
                  <w:rFonts w:hint="eastAsia"/>
                  <w:lang w:eastAsia="zh-HK"/>
                </w:rPr>
                <w:delText>針對</w:delText>
              </w:r>
              <w:r w:rsidRPr="003A1F9F" w:rsidDel="00B610A7">
                <w:rPr>
                  <w:rFonts w:hint="eastAsia"/>
                </w:rPr>
                <w:delText>借款人戶號</w:delText>
              </w:r>
              <w:r w:rsidDel="00B610A7">
                <w:rPr>
                  <w:rFonts w:hint="eastAsia"/>
                  <w:lang w:eastAsia="zh-HK"/>
                </w:rPr>
                <w:delText>下作</w:delText>
              </w:r>
              <w:r w:rsidRPr="003A1F9F" w:rsidDel="00B610A7">
                <w:rPr>
                  <w:rFonts w:hint="eastAsia"/>
                </w:rPr>
                <w:delText>合理性說明</w:delText>
              </w:r>
              <w:r w:rsidDel="00B610A7">
                <w:rPr>
                  <w:rFonts w:hint="eastAsia"/>
                  <w:lang w:eastAsia="zh-HK"/>
                </w:rPr>
                <w:delText>補充及</w:delText>
              </w:r>
              <w:r w:rsidRPr="003A1F9F" w:rsidDel="00B610A7">
                <w:rPr>
                  <w:rFonts w:hint="eastAsia"/>
                </w:rPr>
                <w:delText>主管覆核</w:delText>
              </w:r>
              <w:r w:rsidDel="00B610A7">
                <w:rPr>
                  <w:rFonts w:hint="eastAsia"/>
                  <w:lang w:eastAsia="zh-HK"/>
                </w:rPr>
                <w:delText>的</w:delText>
              </w:r>
              <w:r w:rsidRPr="003A1F9F" w:rsidDel="00B610A7">
                <w:rPr>
                  <w:rFonts w:hint="eastAsia"/>
                </w:rPr>
                <w:delText>說明</w:delText>
              </w:r>
            </w:del>
          </w:p>
        </w:tc>
      </w:tr>
      <w:tr w:rsidR="00C95828" w:rsidRPr="00362205" w:rsidDel="00B610A7" w14:paraId="2579E47C" w14:textId="79188274" w:rsidTr="0026408A">
        <w:trPr>
          <w:trHeight w:val="277"/>
          <w:del w:id="4614" w:author="智誠 楊" w:date="2021-05-07T14:25:00Z"/>
        </w:trPr>
        <w:tc>
          <w:tcPr>
            <w:tcW w:w="1548" w:type="dxa"/>
            <w:tcBorders>
              <w:top w:val="single" w:sz="8" w:space="0" w:color="000000"/>
              <w:bottom w:val="single" w:sz="8" w:space="0" w:color="000000"/>
              <w:right w:val="single" w:sz="8" w:space="0" w:color="000000"/>
            </w:tcBorders>
            <w:shd w:val="clear" w:color="auto" w:fill="F3F3F3"/>
          </w:tcPr>
          <w:p w14:paraId="02189B3D" w14:textId="72274917" w:rsidR="00C95828" w:rsidRPr="00362205" w:rsidDel="00B610A7" w:rsidRDefault="00C95828">
            <w:pPr>
              <w:pStyle w:val="a"/>
              <w:rPr>
                <w:del w:id="4615" w:author="智誠 楊" w:date="2021-05-07T14:25:00Z"/>
              </w:rPr>
              <w:pPrChange w:id="4616" w:author="智誠 楊" w:date="2021-05-07T16:36:00Z">
                <w:pPr/>
              </w:pPrChange>
            </w:pPr>
            <w:del w:id="4617" w:author="智誠 楊" w:date="2021-05-07T14:25:00Z">
              <w:r w:rsidRPr="00362205" w:rsidDel="00B610A7">
                <w:delText>進入條件</w:delText>
              </w:r>
            </w:del>
          </w:p>
        </w:tc>
        <w:tc>
          <w:tcPr>
            <w:tcW w:w="6318" w:type="dxa"/>
            <w:tcBorders>
              <w:top w:val="single" w:sz="8" w:space="0" w:color="000000"/>
              <w:left w:val="single" w:sz="8" w:space="0" w:color="000000"/>
              <w:bottom w:val="single" w:sz="8" w:space="0" w:color="000000"/>
            </w:tcBorders>
          </w:tcPr>
          <w:p w14:paraId="05082B83" w14:textId="682BF30F" w:rsidR="00C95828" w:rsidRPr="00362205" w:rsidDel="00B610A7" w:rsidRDefault="00C95828">
            <w:pPr>
              <w:pStyle w:val="a"/>
              <w:rPr>
                <w:del w:id="4618" w:author="智誠 楊" w:date="2021-05-07T14:25:00Z"/>
              </w:rPr>
              <w:pPrChange w:id="4619" w:author="智誠 楊" w:date="2021-05-07T16:36:00Z">
                <w:pPr/>
              </w:pPrChange>
            </w:pPr>
          </w:p>
        </w:tc>
      </w:tr>
      <w:tr w:rsidR="00C95828" w:rsidRPr="00362205" w:rsidDel="00B610A7" w14:paraId="50E6A8F9" w14:textId="18AF3F55" w:rsidTr="0026408A">
        <w:trPr>
          <w:trHeight w:val="773"/>
          <w:del w:id="4620" w:author="智誠 楊" w:date="2021-05-07T14:25:00Z"/>
        </w:trPr>
        <w:tc>
          <w:tcPr>
            <w:tcW w:w="1548" w:type="dxa"/>
            <w:tcBorders>
              <w:top w:val="single" w:sz="8" w:space="0" w:color="000000"/>
              <w:bottom w:val="single" w:sz="8" w:space="0" w:color="000000"/>
              <w:right w:val="single" w:sz="8" w:space="0" w:color="000000"/>
            </w:tcBorders>
            <w:shd w:val="clear" w:color="auto" w:fill="F3F3F3"/>
          </w:tcPr>
          <w:p w14:paraId="503F33BE" w14:textId="73D3893F" w:rsidR="00C95828" w:rsidRPr="00362205" w:rsidDel="00B610A7" w:rsidRDefault="00C95828">
            <w:pPr>
              <w:pStyle w:val="a"/>
              <w:rPr>
                <w:del w:id="4621" w:author="智誠 楊" w:date="2021-05-07T14:25:00Z"/>
              </w:rPr>
              <w:pPrChange w:id="4622" w:author="智誠 楊" w:date="2021-05-07T16:36:00Z">
                <w:pPr/>
              </w:pPrChange>
            </w:pPr>
            <w:del w:id="4623" w:author="智誠 楊" w:date="2021-05-07T14:25:00Z">
              <w:r w:rsidRPr="00362205" w:rsidDel="00B610A7">
                <w:delText xml:space="preserve">基本流程 </w:delText>
              </w:r>
            </w:del>
          </w:p>
        </w:tc>
        <w:tc>
          <w:tcPr>
            <w:tcW w:w="6318" w:type="dxa"/>
            <w:tcBorders>
              <w:top w:val="single" w:sz="8" w:space="0" w:color="000000"/>
              <w:left w:val="single" w:sz="8" w:space="0" w:color="000000"/>
              <w:bottom w:val="single" w:sz="8" w:space="0" w:color="000000"/>
            </w:tcBorders>
          </w:tcPr>
          <w:p w14:paraId="23B0CE4A" w14:textId="15452528" w:rsidR="00C95828" w:rsidRPr="00362205" w:rsidDel="00B610A7" w:rsidRDefault="00C95828">
            <w:pPr>
              <w:pStyle w:val="a"/>
              <w:rPr>
                <w:del w:id="4624" w:author="智誠 楊" w:date="2021-05-07T14:25:00Z"/>
              </w:rPr>
              <w:pPrChange w:id="4625" w:author="智誠 楊" w:date="2021-05-07T16:36:00Z">
                <w:pPr/>
              </w:pPrChange>
            </w:pPr>
          </w:p>
        </w:tc>
      </w:tr>
      <w:tr w:rsidR="00C95828" w:rsidRPr="00362205" w:rsidDel="00B610A7" w14:paraId="0F1244B8" w14:textId="1923B2D1" w:rsidTr="0026408A">
        <w:trPr>
          <w:trHeight w:val="321"/>
          <w:del w:id="4626" w:author="智誠 楊" w:date="2021-05-07T14:25:00Z"/>
        </w:trPr>
        <w:tc>
          <w:tcPr>
            <w:tcW w:w="1548" w:type="dxa"/>
            <w:tcBorders>
              <w:top w:val="single" w:sz="8" w:space="0" w:color="000000"/>
              <w:bottom w:val="single" w:sz="8" w:space="0" w:color="000000"/>
              <w:right w:val="single" w:sz="8" w:space="0" w:color="000000"/>
            </w:tcBorders>
            <w:shd w:val="clear" w:color="auto" w:fill="F3F3F3"/>
          </w:tcPr>
          <w:p w14:paraId="3BED4C39" w14:textId="00A5DE1E" w:rsidR="00C95828" w:rsidRPr="00362205" w:rsidDel="00B610A7" w:rsidRDefault="00C95828">
            <w:pPr>
              <w:pStyle w:val="a"/>
              <w:rPr>
                <w:del w:id="4627" w:author="智誠 楊" w:date="2021-05-07T14:25:00Z"/>
              </w:rPr>
              <w:pPrChange w:id="4628" w:author="智誠 楊" w:date="2021-05-07T16:36:00Z">
                <w:pPr/>
              </w:pPrChange>
            </w:pPr>
            <w:del w:id="4629" w:author="智誠 楊" w:date="2021-05-07T14:25:00Z">
              <w:r w:rsidRPr="00362205" w:rsidDel="00B610A7">
                <w:delText>選用流程</w:delText>
              </w:r>
            </w:del>
          </w:p>
        </w:tc>
        <w:tc>
          <w:tcPr>
            <w:tcW w:w="6318" w:type="dxa"/>
            <w:tcBorders>
              <w:top w:val="single" w:sz="8" w:space="0" w:color="000000"/>
              <w:left w:val="single" w:sz="8" w:space="0" w:color="000000"/>
              <w:bottom w:val="single" w:sz="8" w:space="0" w:color="000000"/>
            </w:tcBorders>
          </w:tcPr>
          <w:p w14:paraId="1991F28A" w14:textId="7646E748" w:rsidR="00C95828" w:rsidRPr="00362205" w:rsidDel="00B610A7" w:rsidRDefault="00C95828">
            <w:pPr>
              <w:pStyle w:val="a"/>
              <w:rPr>
                <w:del w:id="4630" w:author="智誠 楊" w:date="2021-05-07T14:25:00Z"/>
              </w:rPr>
              <w:pPrChange w:id="4631" w:author="智誠 楊" w:date="2021-05-07T16:36:00Z">
                <w:pPr/>
              </w:pPrChange>
            </w:pPr>
          </w:p>
        </w:tc>
      </w:tr>
      <w:tr w:rsidR="00C95828" w:rsidRPr="00362205" w:rsidDel="00B610A7" w14:paraId="5EC1C2FE" w14:textId="1BCB57B1" w:rsidTr="0026408A">
        <w:trPr>
          <w:trHeight w:val="1311"/>
          <w:del w:id="4632" w:author="智誠 楊" w:date="2021-05-07T14:25:00Z"/>
        </w:trPr>
        <w:tc>
          <w:tcPr>
            <w:tcW w:w="1548" w:type="dxa"/>
            <w:tcBorders>
              <w:top w:val="single" w:sz="8" w:space="0" w:color="000000"/>
              <w:bottom w:val="single" w:sz="8" w:space="0" w:color="000000"/>
              <w:right w:val="single" w:sz="8" w:space="0" w:color="000000"/>
            </w:tcBorders>
            <w:shd w:val="clear" w:color="auto" w:fill="F3F3F3"/>
          </w:tcPr>
          <w:p w14:paraId="4AE2FD3E" w14:textId="67CA59C7" w:rsidR="00C95828" w:rsidRPr="00362205" w:rsidDel="00B610A7" w:rsidRDefault="00C95828">
            <w:pPr>
              <w:pStyle w:val="a"/>
              <w:rPr>
                <w:del w:id="4633" w:author="智誠 楊" w:date="2021-05-07T14:25:00Z"/>
              </w:rPr>
              <w:pPrChange w:id="4634" w:author="智誠 楊" w:date="2021-05-07T16:36:00Z">
                <w:pPr/>
              </w:pPrChange>
            </w:pPr>
            <w:del w:id="4635" w:author="智誠 楊" w:date="2021-05-07T14:25:00Z">
              <w:r w:rsidRPr="00362205" w:rsidDel="00B610A7">
                <w:delText>例外流程</w:delText>
              </w:r>
            </w:del>
          </w:p>
        </w:tc>
        <w:tc>
          <w:tcPr>
            <w:tcW w:w="6318" w:type="dxa"/>
            <w:tcBorders>
              <w:top w:val="single" w:sz="8" w:space="0" w:color="000000"/>
              <w:left w:val="single" w:sz="8" w:space="0" w:color="000000"/>
              <w:bottom w:val="single" w:sz="8" w:space="0" w:color="000000"/>
            </w:tcBorders>
          </w:tcPr>
          <w:p w14:paraId="011A086C" w14:textId="58E31C8E" w:rsidR="00C95828" w:rsidRPr="00362205" w:rsidDel="00B610A7" w:rsidRDefault="00C95828">
            <w:pPr>
              <w:pStyle w:val="a"/>
              <w:rPr>
                <w:del w:id="4636" w:author="智誠 楊" w:date="2021-05-07T14:25:00Z"/>
              </w:rPr>
              <w:pPrChange w:id="4637" w:author="智誠 楊" w:date="2021-05-07T16:36:00Z">
                <w:pPr/>
              </w:pPrChange>
            </w:pPr>
          </w:p>
        </w:tc>
      </w:tr>
      <w:tr w:rsidR="00C95828" w:rsidRPr="00362205" w:rsidDel="00B610A7" w14:paraId="6059E87B" w14:textId="713E7D18" w:rsidTr="0026408A">
        <w:trPr>
          <w:trHeight w:val="278"/>
          <w:del w:id="4638" w:author="智誠 楊" w:date="2021-05-07T14:25:00Z"/>
        </w:trPr>
        <w:tc>
          <w:tcPr>
            <w:tcW w:w="1548" w:type="dxa"/>
            <w:tcBorders>
              <w:top w:val="single" w:sz="8" w:space="0" w:color="000000"/>
              <w:bottom w:val="single" w:sz="8" w:space="0" w:color="000000"/>
              <w:right w:val="single" w:sz="8" w:space="0" w:color="000000"/>
            </w:tcBorders>
            <w:shd w:val="clear" w:color="auto" w:fill="F3F3F3"/>
          </w:tcPr>
          <w:p w14:paraId="4A62671C" w14:textId="6650D282" w:rsidR="00C95828" w:rsidRPr="00362205" w:rsidDel="00B610A7" w:rsidRDefault="00C95828">
            <w:pPr>
              <w:pStyle w:val="a"/>
              <w:rPr>
                <w:del w:id="4639" w:author="智誠 楊" w:date="2021-05-07T14:25:00Z"/>
              </w:rPr>
              <w:pPrChange w:id="4640" w:author="智誠 楊" w:date="2021-05-07T16:36:00Z">
                <w:pPr/>
              </w:pPrChange>
            </w:pPr>
            <w:del w:id="4641" w:author="智誠 楊" w:date="2021-05-07T14:25:00Z">
              <w:r w:rsidRPr="00362205" w:rsidDel="00B610A7">
                <w:delText xml:space="preserve">執行後狀況 </w:delText>
              </w:r>
            </w:del>
          </w:p>
        </w:tc>
        <w:tc>
          <w:tcPr>
            <w:tcW w:w="6318" w:type="dxa"/>
            <w:tcBorders>
              <w:top w:val="single" w:sz="8" w:space="0" w:color="000000"/>
              <w:left w:val="single" w:sz="8" w:space="0" w:color="000000"/>
              <w:bottom w:val="single" w:sz="8" w:space="0" w:color="000000"/>
            </w:tcBorders>
          </w:tcPr>
          <w:p w14:paraId="3C1A8480" w14:textId="45A8A13D" w:rsidR="00C95828" w:rsidRPr="00362205" w:rsidDel="00B610A7" w:rsidRDefault="00C95828">
            <w:pPr>
              <w:pStyle w:val="a"/>
              <w:rPr>
                <w:del w:id="4642" w:author="智誠 楊" w:date="2021-05-07T14:25:00Z"/>
              </w:rPr>
              <w:pPrChange w:id="4643" w:author="智誠 楊" w:date="2021-05-07T16:36:00Z">
                <w:pPr/>
              </w:pPrChange>
            </w:pPr>
          </w:p>
        </w:tc>
      </w:tr>
      <w:tr w:rsidR="00C95828" w:rsidRPr="00362205" w:rsidDel="00B610A7" w14:paraId="2AC91B91" w14:textId="2DF81BD0" w:rsidTr="0026408A">
        <w:trPr>
          <w:trHeight w:val="358"/>
          <w:del w:id="4644" w:author="智誠 楊" w:date="2021-05-07T14:25:00Z"/>
        </w:trPr>
        <w:tc>
          <w:tcPr>
            <w:tcW w:w="1548" w:type="dxa"/>
            <w:tcBorders>
              <w:top w:val="single" w:sz="8" w:space="0" w:color="000000"/>
              <w:bottom w:val="single" w:sz="8" w:space="0" w:color="000000"/>
              <w:right w:val="single" w:sz="8" w:space="0" w:color="000000"/>
            </w:tcBorders>
            <w:shd w:val="clear" w:color="auto" w:fill="F3F3F3"/>
          </w:tcPr>
          <w:p w14:paraId="7438A98C" w14:textId="3565B4F7" w:rsidR="00C95828" w:rsidRPr="00362205" w:rsidDel="00B610A7" w:rsidRDefault="00C95828">
            <w:pPr>
              <w:pStyle w:val="a"/>
              <w:rPr>
                <w:del w:id="4645" w:author="智誠 楊" w:date="2021-05-07T14:25:00Z"/>
              </w:rPr>
              <w:pPrChange w:id="4646" w:author="智誠 楊" w:date="2021-05-07T16:36:00Z">
                <w:pPr/>
              </w:pPrChange>
            </w:pPr>
            <w:del w:id="4647" w:author="智誠 楊" w:date="2021-05-07T14:25:00Z">
              <w:r w:rsidRPr="00362205" w:rsidDel="00B610A7">
                <w:delText>特別需求</w:delText>
              </w:r>
            </w:del>
          </w:p>
        </w:tc>
        <w:tc>
          <w:tcPr>
            <w:tcW w:w="6318" w:type="dxa"/>
            <w:tcBorders>
              <w:top w:val="single" w:sz="8" w:space="0" w:color="000000"/>
              <w:left w:val="single" w:sz="8" w:space="0" w:color="000000"/>
              <w:bottom w:val="single" w:sz="8" w:space="0" w:color="000000"/>
            </w:tcBorders>
          </w:tcPr>
          <w:p w14:paraId="3CCD4B28" w14:textId="19DC2806" w:rsidR="00C95828" w:rsidRPr="00362205" w:rsidDel="00B610A7" w:rsidRDefault="00C95828">
            <w:pPr>
              <w:pStyle w:val="a"/>
              <w:rPr>
                <w:del w:id="4648" w:author="智誠 楊" w:date="2021-05-07T14:25:00Z"/>
              </w:rPr>
              <w:pPrChange w:id="4649" w:author="智誠 楊" w:date="2021-05-07T16:36:00Z">
                <w:pPr/>
              </w:pPrChange>
            </w:pPr>
          </w:p>
        </w:tc>
      </w:tr>
      <w:tr w:rsidR="00C95828" w:rsidRPr="00362205" w:rsidDel="00B610A7" w14:paraId="365B73D0" w14:textId="1DD21AD6" w:rsidTr="0026408A">
        <w:trPr>
          <w:trHeight w:val="278"/>
          <w:del w:id="4650" w:author="智誠 楊" w:date="2021-05-07T14:25:00Z"/>
        </w:trPr>
        <w:tc>
          <w:tcPr>
            <w:tcW w:w="1548" w:type="dxa"/>
            <w:tcBorders>
              <w:top w:val="single" w:sz="8" w:space="0" w:color="000000"/>
              <w:bottom w:val="single" w:sz="8" w:space="0" w:color="000000"/>
              <w:right w:val="single" w:sz="8" w:space="0" w:color="000000"/>
            </w:tcBorders>
            <w:shd w:val="clear" w:color="auto" w:fill="F3F3F3"/>
          </w:tcPr>
          <w:p w14:paraId="003361F2" w14:textId="3288B411" w:rsidR="00C95828" w:rsidRPr="00362205" w:rsidDel="00B610A7" w:rsidRDefault="00C95828">
            <w:pPr>
              <w:pStyle w:val="a"/>
              <w:rPr>
                <w:del w:id="4651" w:author="智誠 楊" w:date="2021-05-07T14:25:00Z"/>
              </w:rPr>
              <w:pPrChange w:id="4652" w:author="智誠 楊" w:date="2021-05-07T16:36:00Z">
                <w:pPr/>
              </w:pPrChange>
            </w:pPr>
            <w:del w:id="4653" w:author="智誠 楊" w:date="2021-05-07T14:25:00Z">
              <w:r w:rsidRPr="00362205" w:rsidDel="00B610A7">
                <w:delText xml:space="preserve">參考 </w:delText>
              </w:r>
            </w:del>
          </w:p>
        </w:tc>
        <w:tc>
          <w:tcPr>
            <w:tcW w:w="6318" w:type="dxa"/>
            <w:tcBorders>
              <w:top w:val="single" w:sz="8" w:space="0" w:color="000000"/>
              <w:left w:val="single" w:sz="8" w:space="0" w:color="000000"/>
              <w:bottom w:val="single" w:sz="8" w:space="0" w:color="000000"/>
            </w:tcBorders>
          </w:tcPr>
          <w:p w14:paraId="4E413357" w14:textId="4170C213" w:rsidR="00C95828" w:rsidRPr="00362205" w:rsidDel="00B610A7" w:rsidRDefault="00C95828">
            <w:pPr>
              <w:pStyle w:val="a"/>
              <w:rPr>
                <w:del w:id="4654" w:author="智誠 楊" w:date="2021-05-07T14:25:00Z"/>
              </w:rPr>
              <w:pPrChange w:id="4655" w:author="智誠 楊" w:date="2021-05-07T16:36:00Z">
                <w:pPr/>
              </w:pPrChange>
            </w:pPr>
          </w:p>
        </w:tc>
      </w:tr>
    </w:tbl>
    <w:p w14:paraId="05CAD017" w14:textId="77777777" w:rsidR="00B610A7" w:rsidRDefault="00B610A7" w:rsidP="00B010CD">
      <w:pPr>
        <w:pStyle w:val="a"/>
        <w:rPr>
          <w:ins w:id="4656" w:author="智誠 楊" w:date="2021-05-07T14:24:00Z"/>
        </w:rPr>
      </w:pPr>
      <w:ins w:id="4657" w:author="智誠 楊" w:date="2021-05-07T14:24:00Z">
        <w:r w:rsidRPr="00362205">
          <w:t>功能說明</w:t>
        </w:r>
      </w:ins>
    </w:p>
    <w:tbl>
      <w:tblPr>
        <w:tblW w:w="7866" w:type="dxa"/>
        <w:tblInd w:w="1166"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B610A7" w:rsidRPr="00362205" w14:paraId="79780D74" w14:textId="77777777" w:rsidTr="00286DCE">
        <w:trPr>
          <w:trHeight w:val="277"/>
          <w:ins w:id="4658" w:author="智誠 楊" w:date="2021-05-07T14:24:00Z"/>
        </w:trPr>
        <w:tc>
          <w:tcPr>
            <w:tcW w:w="1548" w:type="dxa"/>
            <w:tcBorders>
              <w:top w:val="single" w:sz="8" w:space="0" w:color="000000"/>
              <w:bottom w:val="single" w:sz="8" w:space="0" w:color="000000"/>
              <w:right w:val="single" w:sz="8" w:space="0" w:color="000000"/>
            </w:tcBorders>
            <w:shd w:val="clear" w:color="auto" w:fill="F3F3F3"/>
          </w:tcPr>
          <w:p w14:paraId="509DB648" w14:textId="77777777" w:rsidR="00B610A7" w:rsidRPr="00362205" w:rsidRDefault="00B610A7" w:rsidP="00286DCE">
            <w:pPr>
              <w:rPr>
                <w:ins w:id="4659" w:author="智誠 楊" w:date="2021-05-07T14:24:00Z"/>
                <w:rFonts w:ascii="標楷體" w:eastAsia="標楷體" w:hAnsi="標楷體"/>
              </w:rPr>
            </w:pPr>
            <w:ins w:id="4660" w:author="智誠 楊" w:date="2021-05-07T14:24:00Z">
              <w:r w:rsidRPr="00362205">
                <w:rPr>
                  <w:rFonts w:ascii="標楷體" w:eastAsia="標楷體" w:hAnsi="標楷體"/>
                </w:rPr>
                <w:t xml:space="preserve">功能名稱 </w:t>
              </w:r>
            </w:ins>
          </w:p>
        </w:tc>
        <w:tc>
          <w:tcPr>
            <w:tcW w:w="6318" w:type="dxa"/>
            <w:tcBorders>
              <w:top w:val="single" w:sz="8" w:space="0" w:color="000000"/>
              <w:left w:val="single" w:sz="8" w:space="0" w:color="000000"/>
              <w:bottom w:val="single" w:sz="8" w:space="0" w:color="000000"/>
            </w:tcBorders>
          </w:tcPr>
          <w:p w14:paraId="4D66BD46" w14:textId="51D418F1" w:rsidR="00B610A7" w:rsidRPr="00B610A7" w:rsidRDefault="00B610A7" w:rsidP="00286DCE">
            <w:pPr>
              <w:rPr>
                <w:ins w:id="4661" w:author="智誠 楊" w:date="2021-05-07T14:24:00Z"/>
                <w:rFonts w:ascii="標楷體" w:eastAsia="標楷體" w:hAnsi="標楷體" w:cs="新細明體"/>
                <w:kern w:val="0"/>
                <w:lang w:val="zh-TW"/>
                <w:rPrChange w:id="4662" w:author="智誠 楊" w:date="2021-05-07T14:24:00Z">
                  <w:rPr>
                    <w:ins w:id="4663" w:author="智誠 楊" w:date="2021-05-07T14:24:00Z"/>
                    <w:rFonts w:ascii="標楷體" w:eastAsia="標楷體" w:hAnsi="標楷體"/>
                  </w:rPr>
                </w:rPrChange>
              </w:rPr>
            </w:pPr>
            <w:ins w:id="4664" w:author="智誠 楊" w:date="2021-05-07T14:24:00Z">
              <w:r w:rsidRPr="003A1F9F">
                <w:rPr>
                  <w:rFonts w:ascii="標楷體" w:eastAsia="標楷體" w:hAnsi="標楷體" w:cs="新細明體" w:hint="eastAsia"/>
                  <w:kern w:val="0"/>
                  <w:lang w:val="zh-TW"/>
                </w:rPr>
                <w:t>疑似洗錢交易合理性維護</w:t>
              </w:r>
            </w:ins>
          </w:p>
        </w:tc>
      </w:tr>
      <w:tr w:rsidR="00B610A7" w:rsidRPr="00A97C81" w14:paraId="21A92EC2" w14:textId="77777777" w:rsidTr="00286DCE">
        <w:trPr>
          <w:trHeight w:val="277"/>
          <w:ins w:id="4665" w:author="智誠 楊" w:date="2021-05-07T14:24:00Z"/>
        </w:trPr>
        <w:tc>
          <w:tcPr>
            <w:tcW w:w="1548" w:type="dxa"/>
            <w:tcBorders>
              <w:top w:val="single" w:sz="8" w:space="0" w:color="000000"/>
              <w:bottom w:val="single" w:sz="8" w:space="0" w:color="000000"/>
              <w:right w:val="single" w:sz="8" w:space="0" w:color="000000"/>
            </w:tcBorders>
            <w:shd w:val="clear" w:color="auto" w:fill="F3F3F3"/>
          </w:tcPr>
          <w:p w14:paraId="0DA911FB" w14:textId="77777777" w:rsidR="00B610A7" w:rsidRPr="00A97C81" w:rsidRDefault="00B610A7" w:rsidP="00286DCE">
            <w:pPr>
              <w:rPr>
                <w:ins w:id="4666" w:author="智誠 楊" w:date="2021-05-07T14:24:00Z"/>
                <w:rFonts w:ascii="標楷體" w:eastAsia="標楷體" w:hAnsi="標楷體"/>
              </w:rPr>
            </w:pPr>
            <w:ins w:id="4667" w:author="智誠 楊" w:date="2021-05-07T14:24:00Z">
              <w:r w:rsidRPr="00A97C81">
                <w:rPr>
                  <w:rFonts w:ascii="標楷體" w:eastAsia="標楷體" w:hAnsi="標楷體"/>
                </w:rPr>
                <w:t>進入條件</w:t>
              </w:r>
            </w:ins>
          </w:p>
        </w:tc>
        <w:tc>
          <w:tcPr>
            <w:tcW w:w="6318" w:type="dxa"/>
            <w:tcBorders>
              <w:top w:val="single" w:sz="8" w:space="0" w:color="000000"/>
              <w:left w:val="single" w:sz="8" w:space="0" w:color="000000"/>
              <w:bottom w:val="single" w:sz="8" w:space="0" w:color="000000"/>
            </w:tcBorders>
          </w:tcPr>
          <w:p w14:paraId="2A2380F5" w14:textId="492E5DFB" w:rsidR="00B610A7" w:rsidRPr="00A97C81" w:rsidRDefault="00B610A7" w:rsidP="00286DCE">
            <w:pPr>
              <w:rPr>
                <w:ins w:id="4668" w:author="智誠 楊" w:date="2021-05-07T14:24:00Z"/>
                <w:rFonts w:ascii="標楷體" w:eastAsia="標楷體" w:hAnsi="標楷體"/>
              </w:rPr>
            </w:pPr>
            <w:ins w:id="4669" w:author="智誠 楊" w:date="2021-05-07T14:24:00Z">
              <w:r w:rsidRPr="00A97C81">
                <w:rPr>
                  <w:rFonts w:ascii="標楷體" w:eastAsia="標楷體" w:hAnsi="標楷體" w:hint="eastAsia"/>
                </w:rPr>
                <w:t>1.</w:t>
              </w:r>
              <w:r w:rsidRPr="00A97C81">
                <w:rPr>
                  <w:rFonts w:ascii="標楷體" w:eastAsia="標楷體" w:hAnsi="標楷體" w:hint="eastAsia"/>
                  <w:lang w:eastAsia="zh-HK"/>
                </w:rPr>
                <w:t>維謢</w:t>
              </w:r>
            </w:ins>
            <w:ins w:id="4670" w:author="智誠 楊" w:date="2021-05-07T14:25:00Z">
              <w:r w:rsidRPr="003A1F9F">
                <w:rPr>
                  <w:rFonts w:ascii="標楷體" w:eastAsia="標楷體" w:hAnsi="標楷體" w:hint="eastAsia"/>
                </w:rPr>
                <w:t>合理性說明</w:t>
              </w:r>
              <w:r>
                <w:rPr>
                  <w:rFonts w:ascii="標楷體" w:eastAsia="標楷體" w:hAnsi="標楷體" w:hint="eastAsia"/>
                  <w:lang w:eastAsia="zh-HK"/>
                </w:rPr>
                <w:t>補充及</w:t>
              </w:r>
              <w:r w:rsidRPr="003A1F9F">
                <w:rPr>
                  <w:rFonts w:ascii="標楷體" w:eastAsia="標楷體" w:hAnsi="標楷體" w:hint="eastAsia"/>
                </w:rPr>
                <w:t>主管覆核</w:t>
              </w:r>
            </w:ins>
            <w:ins w:id="4671" w:author="智誠 楊" w:date="2021-05-07T14:24:00Z">
              <w:r w:rsidRPr="00A97C81">
                <w:rPr>
                  <w:rFonts w:ascii="標楷體" w:eastAsia="標楷體" w:hAnsi="標楷體" w:hint="eastAsia"/>
                </w:rPr>
                <w:t>等資料。</w:t>
              </w:r>
            </w:ins>
          </w:p>
          <w:p w14:paraId="2F170861" w14:textId="7AB1025D" w:rsidR="00B610A7" w:rsidRPr="00A97C81" w:rsidRDefault="00B610A7" w:rsidP="00286DCE">
            <w:pPr>
              <w:rPr>
                <w:ins w:id="4672" w:author="智誠 楊" w:date="2021-05-07T14:24:00Z"/>
                <w:rFonts w:ascii="標楷體" w:eastAsia="標楷體" w:hAnsi="標楷體"/>
                <w:lang w:eastAsia="zh-HK"/>
              </w:rPr>
            </w:pPr>
            <w:ins w:id="4673" w:author="智誠 楊" w:date="2021-05-07T14:24:00Z">
              <w:r w:rsidRPr="00A97C81">
                <w:rPr>
                  <w:rFonts w:ascii="標楷體" w:eastAsia="標楷體" w:hAnsi="標楷體" w:hint="eastAsia"/>
                </w:rPr>
                <w:t>2.</w:t>
              </w:r>
              <w:r w:rsidRPr="00A97C81">
                <w:rPr>
                  <w:rFonts w:ascii="標楷體" w:eastAsia="標楷體" w:hAnsi="標楷體" w:hint="eastAsia"/>
                  <w:lang w:eastAsia="zh-HK"/>
                </w:rPr>
                <w:t>需由入口交易</w:t>
              </w:r>
              <w:r w:rsidRPr="00A97C81">
                <w:rPr>
                  <w:rFonts w:ascii="標楷體" w:eastAsia="標楷體" w:hAnsi="標楷體" w:hint="eastAsia"/>
                </w:rPr>
                <w:t>【</w:t>
              </w:r>
              <w:r w:rsidRPr="00A97C81">
                <w:rPr>
                  <w:rFonts w:ascii="標楷體" w:eastAsia="標楷體" w:hAnsi="標楷體"/>
                  <w:lang w:eastAsia="zh-HK"/>
                </w:rPr>
                <w:t>L</w:t>
              </w:r>
            </w:ins>
            <w:ins w:id="4674" w:author="智誠 楊" w:date="2021-05-07T14:25:00Z">
              <w:r>
                <w:rPr>
                  <w:rFonts w:ascii="標楷體" w:eastAsia="標楷體" w:hAnsi="標楷體" w:hint="eastAsia"/>
                </w:rPr>
                <w:t>8922</w:t>
              </w:r>
            </w:ins>
            <w:ins w:id="4675" w:author="智誠 楊" w:date="2021-05-07T14:26:00Z">
              <w:r>
                <w:rPr>
                  <w:rFonts w:ascii="標楷體" w:eastAsia="標楷體" w:hAnsi="標楷體" w:hint="eastAsia"/>
                </w:rPr>
                <w:t>疑似洗錢交易合理性查詢</w:t>
              </w:r>
            </w:ins>
            <w:ins w:id="4676" w:author="智誠 楊" w:date="2021-05-07T14:24:00Z">
              <w:r w:rsidRPr="00A97C81">
                <w:rPr>
                  <w:rFonts w:ascii="標楷體" w:eastAsia="標楷體" w:hAnsi="標楷體" w:hint="eastAsia"/>
                </w:rPr>
                <w:t>】</w:t>
              </w:r>
              <w:r w:rsidRPr="00A97C81">
                <w:rPr>
                  <w:rFonts w:ascii="標楷體" w:eastAsia="標楷體" w:hAnsi="標楷體" w:hint="eastAsia"/>
                  <w:lang w:eastAsia="zh-HK"/>
                </w:rPr>
                <w:t>進入</w:t>
              </w:r>
            </w:ins>
          </w:p>
        </w:tc>
      </w:tr>
      <w:tr w:rsidR="00B610A7" w:rsidRPr="00A97C81" w14:paraId="460ACF54" w14:textId="77777777" w:rsidTr="00286DCE">
        <w:trPr>
          <w:trHeight w:val="773"/>
          <w:ins w:id="4677" w:author="智誠 楊" w:date="2021-05-07T14:24:00Z"/>
        </w:trPr>
        <w:tc>
          <w:tcPr>
            <w:tcW w:w="1548" w:type="dxa"/>
            <w:tcBorders>
              <w:top w:val="single" w:sz="8" w:space="0" w:color="000000"/>
              <w:bottom w:val="single" w:sz="8" w:space="0" w:color="000000"/>
              <w:right w:val="single" w:sz="8" w:space="0" w:color="000000"/>
            </w:tcBorders>
            <w:shd w:val="clear" w:color="auto" w:fill="F3F3F3"/>
          </w:tcPr>
          <w:p w14:paraId="727380D2" w14:textId="77777777" w:rsidR="00B610A7" w:rsidRPr="00A97C81" w:rsidRDefault="00B610A7" w:rsidP="00286DCE">
            <w:pPr>
              <w:rPr>
                <w:ins w:id="4678" w:author="智誠 楊" w:date="2021-05-07T14:24:00Z"/>
                <w:rFonts w:ascii="標楷體" w:eastAsia="標楷體" w:hAnsi="標楷體"/>
              </w:rPr>
            </w:pPr>
            <w:ins w:id="4679" w:author="智誠 楊" w:date="2021-05-07T14:24:00Z">
              <w:r w:rsidRPr="00A97C81">
                <w:rPr>
                  <w:rFonts w:ascii="標楷體" w:eastAsia="標楷體" w:hAnsi="標楷體"/>
                </w:rPr>
                <w:t xml:space="preserve">基本流程 </w:t>
              </w:r>
            </w:ins>
          </w:p>
        </w:tc>
        <w:tc>
          <w:tcPr>
            <w:tcW w:w="6318" w:type="dxa"/>
            <w:tcBorders>
              <w:top w:val="single" w:sz="8" w:space="0" w:color="000000"/>
              <w:left w:val="single" w:sz="8" w:space="0" w:color="000000"/>
              <w:bottom w:val="single" w:sz="8" w:space="0" w:color="000000"/>
            </w:tcBorders>
          </w:tcPr>
          <w:p w14:paraId="5421E8E8" w14:textId="337068AB" w:rsidR="00B610A7" w:rsidRPr="00A97C81" w:rsidRDefault="00B610A7" w:rsidP="00286DCE">
            <w:pPr>
              <w:rPr>
                <w:ins w:id="4680" w:author="智誠 楊" w:date="2021-05-07T14:24:00Z"/>
                <w:rFonts w:ascii="標楷體" w:eastAsia="標楷體" w:hAnsi="標楷體"/>
              </w:rPr>
            </w:pPr>
            <w:ins w:id="4681" w:author="智誠 楊" w:date="2021-05-07T14:24:00Z">
              <w:r w:rsidRPr="00A97C81">
                <w:rPr>
                  <w:rFonts w:ascii="標楷體" w:eastAsia="標楷體" w:hAnsi="標楷體" w:hint="eastAsia"/>
                </w:rPr>
                <w:t>1.</w:t>
              </w:r>
              <w:r w:rsidRPr="00A97C81">
                <w:rPr>
                  <w:rFonts w:ascii="標楷體" w:eastAsia="標楷體" w:hAnsi="標楷體" w:hint="eastAsia"/>
                  <w:lang w:eastAsia="zh-HK"/>
                </w:rPr>
                <w:t>參考</w:t>
              </w:r>
              <w:r w:rsidRPr="00A97C81">
                <w:rPr>
                  <w:rFonts w:ascii="標楷體" w:eastAsia="標楷體" w:hAnsi="標楷體" w:hint="eastAsia"/>
                </w:rPr>
                <w:t>「</w:t>
              </w:r>
            </w:ins>
            <w:ins w:id="4682" w:author="智誠 楊" w:date="2021-05-08T17:53:00Z">
              <w:r w:rsidR="00937E01">
                <w:rPr>
                  <w:rFonts w:ascii="標楷體" w:eastAsia="標楷體" w:hAnsi="標楷體" w:hint="eastAsia"/>
                </w:rPr>
                <w:t>疑似洗錢</w:t>
              </w:r>
            </w:ins>
            <w:ins w:id="4683" w:author="智誠 楊" w:date="2021-05-07T14:24:00Z">
              <w:r w:rsidRPr="00A97C81">
                <w:rPr>
                  <w:rFonts w:ascii="標楷體" w:eastAsia="標楷體" w:hAnsi="標楷體" w:hint="eastAsia"/>
                </w:rPr>
                <w:t>」</w:t>
              </w:r>
              <w:r w:rsidRPr="00A97C81">
                <w:rPr>
                  <w:rFonts w:ascii="標楷體" w:eastAsia="標楷體" w:hAnsi="標楷體" w:hint="eastAsia"/>
                  <w:lang w:eastAsia="zh-HK"/>
                </w:rPr>
                <w:t>流程</w:t>
              </w:r>
            </w:ins>
          </w:p>
          <w:p w14:paraId="33F0E66C" w14:textId="466CDC06" w:rsidR="00B610A7" w:rsidRPr="00A97C81" w:rsidRDefault="00B610A7" w:rsidP="00286DCE">
            <w:pPr>
              <w:rPr>
                <w:ins w:id="4684" w:author="智誠 楊" w:date="2021-05-07T14:24:00Z"/>
                <w:rFonts w:ascii="標楷體" w:eastAsia="標楷體" w:hAnsi="標楷體"/>
              </w:rPr>
            </w:pPr>
            <w:ins w:id="4685" w:author="智誠 楊" w:date="2021-05-07T14:24:00Z">
              <w:r w:rsidRPr="00A97C81">
                <w:rPr>
                  <w:rFonts w:ascii="標楷體" w:eastAsia="標楷體" w:hAnsi="標楷體" w:hint="eastAsia"/>
                </w:rPr>
                <w:t>2.</w:t>
              </w:r>
              <w:r w:rsidRPr="00A97C81">
                <w:rPr>
                  <w:rFonts w:ascii="標楷體" w:eastAsia="標楷體" w:hAnsi="標楷體" w:hint="eastAsia"/>
                  <w:lang w:eastAsia="zh-HK"/>
                </w:rPr>
                <w:t>維護</w:t>
              </w:r>
            </w:ins>
            <w:ins w:id="4686" w:author="智誠 楊" w:date="2021-05-07T14:27:00Z">
              <w:r>
                <w:rPr>
                  <w:rFonts w:ascii="標楷體" w:eastAsia="標楷體" w:hAnsi="標楷體" w:hint="eastAsia"/>
                  <w:lang w:eastAsia="zh-HK"/>
                </w:rPr>
                <w:t>疑似</w:t>
              </w:r>
              <w:r>
                <w:rPr>
                  <w:rFonts w:ascii="標楷體" w:eastAsia="標楷體" w:hAnsi="標楷體" w:hint="eastAsia"/>
                </w:rPr>
                <w:t>洗錢交易合理性明細</w:t>
              </w:r>
            </w:ins>
            <w:ins w:id="4687" w:author="智誠 楊" w:date="2021-05-07T14:24:00Z">
              <w:r w:rsidRPr="00A97C81">
                <w:rPr>
                  <w:rFonts w:ascii="標楷體" w:eastAsia="標楷體" w:hAnsi="標楷體" w:hint="eastAsia"/>
                </w:rPr>
                <w:t>檔(</w:t>
              </w:r>
            </w:ins>
            <w:ins w:id="4688" w:author="智誠 楊" w:date="2021-05-07T14:26:00Z">
              <w:r>
                <w:rPr>
                  <w:rFonts w:ascii="標楷體" w:eastAsia="標楷體" w:hAnsi="標楷體"/>
                </w:rPr>
                <w:t>MlaundryDetail</w:t>
              </w:r>
            </w:ins>
            <w:ins w:id="4689" w:author="智誠 楊" w:date="2021-05-07T14:24:00Z">
              <w:r w:rsidRPr="00A97C81">
                <w:rPr>
                  <w:rFonts w:ascii="標楷體" w:eastAsia="標楷體" w:hAnsi="標楷體"/>
                </w:rPr>
                <w:t>)</w:t>
              </w:r>
            </w:ins>
          </w:p>
          <w:p w14:paraId="3BC4846B" w14:textId="77777777" w:rsidR="00B610A7" w:rsidRPr="00A97C81" w:rsidRDefault="00B610A7" w:rsidP="00286DCE">
            <w:pPr>
              <w:rPr>
                <w:ins w:id="4690" w:author="智誠 楊" w:date="2021-05-07T14:24:00Z"/>
                <w:rFonts w:ascii="標楷體" w:eastAsia="標楷體" w:hAnsi="標楷體"/>
                <w:lang w:eastAsia="zh-HK"/>
              </w:rPr>
            </w:pPr>
            <w:ins w:id="4691" w:author="智誠 楊" w:date="2021-05-07T14:24:00Z">
              <w:r w:rsidRPr="00A97C81">
                <w:rPr>
                  <w:rFonts w:ascii="標楷體" w:eastAsia="標楷體" w:hAnsi="標楷體" w:hint="eastAsia"/>
                </w:rPr>
                <w:t>3.</w:t>
              </w:r>
              <w:r w:rsidRPr="00A97C81">
                <w:rPr>
                  <w:rFonts w:ascii="標楷體" w:eastAsia="標楷體" w:hAnsi="標楷體" w:hint="eastAsia"/>
                  <w:lang w:eastAsia="zh-HK"/>
                </w:rPr>
                <w:t>依據功能選項處理</w:t>
              </w:r>
              <w:r w:rsidRPr="00A97C81">
                <w:rPr>
                  <w:rFonts w:ascii="標楷體" w:eastAsia="標楷體" w:hAnsi="標楷體" w:hint="eastAsia"/>
                </w:rPr>
                <w:t>:</w:t>
              </w:r>
            </w:ins>
          </w:p>
          <w:p w14:paraId="3A683304" w14:textId="7D3D9743" w:rsidR="00B610A7" w:rsidRPr="00A97C81" w:rsidRDefault="00B610A7">
            <w:pPr>
              <w:rPr>
                <w:ins w:id="4692" w:author="智誠 楊" w:date="2021-05-07T14:24:00Z"/>
                <w:rFonts w:ascii="標楷體" w:eastAsia="標楷體" w:hAnsi="標楷體"/>
                <w:lang w:eastAsia="zh-HK"/>
              </w:rPr>
            </w:pPr>
            <w:ins w:id="4693" w:author="智誠 楊" w:date="2021-05-07T14:24:00Z">
              <w:r w:rsidRPr="00A97C81">
                <w:rPr>
                  <w:rFonts w:ascii="標楷體" w:eastAsia="標楷體" w:hAnsi="標楷體"/>
                  <w:lang w:eastAsia="zh-HK"/>
                </w:rPr>
                <w:t xml:space="preserve">  </w:t>
              </w:r>
              <w:r w:rsidRPr="00A97C81">
                <w:rPr>
                  <w:rFonts w:ascii="標楷體" w:eastAsia="標楷體" w:hAnsi="標楷體" w:hint="eastAsia"/>
                </w:rPr>
                <w:t>(1</w:t>
              </w:r>
              <w:r w:rsidRPr="00A97C81">
                <w:rPr>
                  <w:rFonts w:ascii="標楷體" w:eastAsia="標楷體" w:hAnsi="標楷體"/>
                </w:rPr>
                <w:t>).</w:t>
              </w:r>
              <w:r w:rsidRPr="00A97C81">
                <w:rPr>
                  <w:rFonts w:ascii="標楷體" w:eastAsia="標楷體" w:hAnsi="標楷體" w:hint="eastAsia"/>
                  <w:lang w:eastAsia="zh-HK"/>
                </w:rPr>
                <w:t>修改</w:t>
              </w:r>
              <w:r w:rsidRPr="00A97C81">
                <w:rPr>
                  <w:rFonts w:ascii="標楷體" w:eastAsia="標楷體" w:hAnsi="標楷體" w:hint="eastAsia"/>
                </w:rPr>
                <w:t>:</w:t>
              </w:r>
              <w:r w:rsidRPr="00A97C81">
                <w:rPr>
                  <w:rFonts w:ascii="標楷體" w:eastAsia="標楷體" w:hAnsi="標楷體" w:hint="eastAsia"/>
                  <w:lang w:eastAsia="zh-HK"/>
                </w:rPr>
                <w:t>修改</w:t>
              </w:r>
            </w:ins>
            <w:ins w:id="4694" w:author="智誠 楊" w:date="2021-05-07T14:30:00Z">
              <w:r w:rsidR="00DD0F68">
                <w:rPr>
                  <w:rFonts w:ascii="標楷體" w:eastAsia="標楷體" w:hAnsi="標楷體" w:hint="eastAsia"/>
                  <w:lang w:eastAsia="zh-HK"/>
                </w:rPr>
                <w:t>指定合理性說明</w:t>
              </w:r>
              <w:r w:rsidR="00DD0F68" w:rsidRPr="00A97C81">
                <w:rPr>
                  <w:rFonts w:ascii="標楷體" w:eastAsia="標楷體" w:hAnsi="標楷體" w:hint="eastAsia"/>
                  <w:lang w:eastAsia="zh-HK"/>
                </w:rPr>
                <w:t>資料</w:t>
              </w:r>
            </w:ins>
          </w:p>
          <w:p w14:paraId="4A7A047B" w14:textId="52D7FCCD" w:rsidR="00B610A7" w:rsidRPr="00A97C81" w:rsidRDefault="00B610A7" w:rsidP="00286DCE">
            <w:pPr>
              <w:rPr>
                <w:ins w:id="4695" w:author="智誠 楊" w:date="2021-05-07T14:24:00Z"/>
                <w:rFonts w:ascii="標楷體" w:eastAsia="標楷體" w:hAnsi="標楷體"/>
                <w:lang w:eastAsia="zh-HK"/>
              </w:rPr>
            </w:pPr>
            <w:ins w:id="4696" w:author="智誠 楊" w:date="2021-05-07T14:24:00Z">
              <w:r w:rsidRPr="00A97C81">
                <w:rPr>
                  <w:rFonts w:ascii="標楷體" w:eastAsia="標楷體" w:hAnsi="標楷體" w:hint="eastAsia"/>
                </w:rPr>
                <w:t xml:space="preserve">  (3).</w:t>
              </w:r>
              <w:r w:rsidRPr="00A97C81">
                <w:rPr>
                  <w:rFonts w:ascii="標楷體" w:eastAsia="標楷體" w:hAnsi="標楷體" w:hint="eastAsia"/>
                  <w:lang w:eastAsia="zh-HK"/>
                </w:rPr>
                <w:t>刪除</w:t>
              </w:r>
              <w:r w:rsidRPr="00A97C81">
                <w:rPr>
                  <w:rFonts w:ascii="標楷體" w:eastAsia="標楷體" w:hAnsi="標楷體" w:hint="eastAsia"/>
                </w:rPr>
                <w:t>:</w:t>
              </w:r>
              <w:r w:rsidRPr="00A97C81">
                <w:rPr>
                  <w:rFonts w:ascii="標楷體" w:eastAsia="標楷體" w:hAnsi="標楷體" w:hint="eastAsia"/>
                  <w:lang w:eastAsia="zh-HK"/>
                </w:rPr>
                <w:t>刪除指定</w:t>
              </w:r>
            </w:ins>
            <w:ins w:id="4697" w:author="智誠 楊" w:date="2021-05-07T14:30:00Z">
              <w:r w:rsidR="00DD0F68">
                <w:rPr>
                  <w:rFonts w:ascii="標楷體" w:eastAsia="標楷體" w:hAnsi="標楷體" w:hint="eastAsia"/>
                  <w:lang w:eastAsia="zh-HK"/>
                </w:rPr>
                <w:t>合理性說明</w:t>
              </w:r>
            </w:ins>
            <w:ins w:id="4698" w:author="智誠 楊" w:date="2021-05-07T14:24:00Z">
              <w:r w:rsidRPr="00A97C81">
                <w:rPr>
                  <w:rFonts w:ascii="標楷體" w:eastAsia="標楷體" w:hAnsi="標楷體" w:hint="eastAsia"/>
                  <w:lang w:eastAsia="zh-HK"/>
                </w:rPr>
                <w:t>資料</w:t>
              </w:r>
            </w:ins>
          </w:p>
        </w:tc>
      </w:tr>
      <w:tr w:rsidR="00B610A7" w:rsidRPr="00A97C81" w14:paraId="7DF03D1C" w14:textId="77777777" w:rsidTr="00286DCE">
        <w:trPr>
          <w:trHeight w:val="321"/>
          <w:ins w:id="4699" w:author="智誠 楊" w:date="2021-05-07T14:24:00Z"/>
        </w:trPr>
        <w:tc>
          <w:tcPr>
            <w:tcW w:w="1548" w:type="dxa"/>
            <w:tcBorders>
              <w:top w:val="single" w:sz="8" w:space="0" w:color="000000"/>
              <w:bottom w:val="single" w:sz="8" w:space="0" w:color="000000"/>
              <w:right w:val="single" w:sz="8" w:space="0" w:color="000000"/>
            </w:tcBorders>
            <w:shd w:val="clear" w:color="auto" w:fill="F3F3F3"/>
          </w:tcPr>
          <w:p w14:paraId="27C0B1E4" w14:textId="77777777" w:rsidR="00B610A7" w:rsidRPr="00A97C81" w:rsidRDefault="00B610A7" w:rsidP="00286DCE">
            <w:pPr>
              <w:rPr>
                <w:ins w:id="4700" w:author="智誠 楊" w:date="2021-05-07T14:24:00Z"/>
                <w:rFonts w:ascii="標楷體" w:eastAsia="標楷體" w:hAnsi="標楷體"/>
              </w:rPr>
            </w:pPr>
            <w:ins w:id="4701" w:author="智誠 楊" w:date="2021-05-07T14:24:00Z">
              <w:r w:rsidRPr="00A97C81">
                <w:rPr>
                  <w:rFonts w:ascii="標楷體" w:eastAsia="標楷體" w:hAnsi="標楷體"/>
                </w:rPr>
                <w:t>選用流程</w:t>
              </w:r>
            </w:ins>
          </w:p>
        </w:tc>
        <w:tc>
          <w:tcPr>
            <w:tcW w:w="6318" w:type="dxa"/>
            <w:tcBorders>
              <w:top w:val="single" w:sz="8" w:space="0" w:color="000000"/>
              <w:left w:val="single" w:sz="8" w:space="0" w:color="000000"/>
              <w:bottom w:val="single" w:sz="8" w:space="0" w:color="000000"/>
            </w:tcBorders>
          </w:tcPr>
          <w:p w14:paraId="267552A5" w14:textId="77777777" w:rsidR="00B610A7" w:rsidRPr="00A97C81" w:rsidRDefault="00B610A7" w:rsidP="00286DCE">
            <w:pPr>
              <w:rPr>
                <w:ins w:id="4702" w:author="智誠 楊" w:date="2021-05-07T14:24:00Z"/>
                <w:rFonts w:ascii="標楷體" w:eastAsia="標楷體" w:hAnsi="標楷體"/>
              </w:rPr>
            </w:pPr>
          </w:p>
        </w:tc>
      </w:tr>
      <w:tr w:rsidR="00B610A7" w:rsidRPr="00A97C81" w14:paraId="230877D8" w14:textId="77777777" w:rsidTr="00286DCE">
        <w:trPr>
          <w:trHeight w:val="1311"/>
          <w:ins w:id="4703" w:author="智誠 楊" w:date="2021-05-07T14:24:00Z"/>
        </w:trPr>
        <w:tc>
          <w:tcPr>
            <w:tcW w:w="1548" w:type="dxa"/>
            <w:tcBorders>
              <w:top w:val="single" w:sz="8" w:space="0" w:color="000000"/>
              <w:bottom w:val="single" w:sz="8" w:space="0" w:color="000000"/>
              <w:right w:val="single" w:sz="8" w:space="0" w:color="000000"/>
            </w:tcBorders>
            <w:shd w:val="clear" w:color="auto" w:fill="F3F3F3"/>
          </w:tcPr>
          <w:p w14:paraId="04654BB8" w14:textId="77777777" w:rsidR="00B610A7" w:rsidRPr="00A97C81" w:rsidRDefault="00B610A7" w:rsidP="00286DCE">
            <w:pPr>
              <w:rPr>
                <w:ins w:id="4704" w:author="智誠 楊" w:date="2021-05-07T14:24:00Z"/>
                <w:rFonts w:ascii="標楷體" w:eastAsia="標楷體" w:hAnsi="標楷體"/>
              </w:rPr>
            </w:pPr>
            <w:ins w:id="4705" w:author="智誠 楊" w:date="2021-05-07T14:24:00Z">
              <w:r w:rsidRPr="00A97C81">
                <w:rPr>
                  <w:rFonts w:ascii="標楷體" w:eastAsia="標楷體" w:hAnsi="標楷體"/>
                </w:rPr>
                <w:t>例外流程</w:t>
              </w:r>
            </w:ins>
          </w:p>
        </w:tc>
        <w:tc>
          <w:tcPr>
            <w:tcW w:w="6318" w:type="dxa"/>
            <w:tcBorders>
              <w:top w:val="single" w:sz="8" w:space="0" w:color="000000"/>
              <w:left w:val="single" w:sz="8" w:space="0" w:color="000000"/>
              <w:bottom w:val="single" w:sz="8" w:space="0" w:color="000000"/>
            </w:tcBorders>
          </w:tcPr>
          <w:p w14:paraId="3D167EBA" w14:textId="77777777" w:rsidR="00B610A7" w:rsidRPr="00A97C81" w:rsidRDefault="00B610A7" w:rsidP="00286DCE">
            <w:pPr>
              <w:rPr>
                <w:ins w:id="4706" w:author="智誠 楊" w:date="2021-05-07T14:24:00Z"/>
                <w:rFonts w:ascii="標楷體" w:eastAsia="標楷體" w:hAnsi="標楷體"/>
              </w:rPr>
            </w:pPr>
          </w:p>
        </w:tc>
      </w:tr>
      <w:tr w:rsidR="00B610A7" w:rsidRPr="00362205" w14:paraId="4B511C2C" w14:textId="77777777" w:rsidTr="00286DCE">
        <w:trPr>
          <w:trHeight w:val="278"/>
          <w:ins w:id="4707" w:author="智誠 楊" w:date="2021-05-07T14:24:00Z"/>
        </w:trPr>
        <w:tc>
          <w:tcPr>
            <w:tcW w:w="1548" w:type="dxa"/>
            <w:tcBorders>
              <w:top w:val="single" w:sz="8" w:space="0" w:color="000000"/>
              <w:bottom w:val="single" w:sz="8" w:space="0" w:color="000000"/>
              <w:right w:val="single" w:sz="8" w:space="0" w:color="000000"/>
            </w:tcBorders>
            <w:shd w:val="clear" w:color="auto" w:fill="F3F3F3"/>
          </w:tcPr>
          <w:p w14:paraId="16EA5DE2" w14:textId="77777777" w:rsidR="00B610A7" w:rsidRPr="00362205" w:rsidRDefault="00B610A7" w:rsidP="00286DCE">
            <w:pPr>
              <w:rPr>
                <w:ins w:id="4708" w:author="智誠 楊" w:date="2021-05-07T14:24:00Z"/>
                <w:rFonts w:ascii="標楷體" w:eastAsia="標楷體" w:hAnsi="標楷體"/>
              </w:rPr>
            </w:pPr>
            <w:ins w:id="4709" w:author="智誠 楊" w:date="2021-05-07T14:24:00Z">
              <w:r w:rsidRPr="00362205">
                <w:rPr>
                  <w:rFonts w:ascii="標楷體" w:eastAsia="標楷體" w:hAnsi="標楷體"/>
                </w:rPr>
                <w:t xml:space="preserve">執行後狀況 </w:t>
              </w:r>
            </w:ins>
          </w:p>
        </w:tc>
        <w:tc>
          <w:tcPr>
            <w:tcW w:w="6318" w:type="dxa"/>
            <w:tcBorders>
              <w:top w:val="single" w:sz="8" w:space="0" w:color="000000"/>
              <w:left w:val="single" w:sz="8" w:space="0" w:color="000000"/>
              <w:bottom w:val="single" w:sz="8" w:space="0" w:color="000000"/>
            </w:tcBorders>
          </w:tcPr>
          <w:p w14:paraId="3820545C" w14:textId="298E41AA" w:rsidR="00B610A7" w:rsidRPr="00362205" w:rsidRDefault="00765679" w:rsidP="00286DCE">
            <w:pPr>
              <w:rPr>
                <w:ins w:id="4710" w:author="智誠 楊" w:date="2021-05-07T14:24:00Z"/>
                <w:rFonts w:ascii="標楷體" w:eastAsia="標楷體" w:hAnsi="標楷體"/>
              </w:rPr>
            </w:pPr>
            <w:ins w:id="4711" w:author="智誠 楊" w:date="2021-05-07T17:17:00Z">
              <w:r>
                <w:rPr>
                  <w:rFonts w:ascii="標楷體" w:eastAsia="標楷體" w:hAnsi="標楷體" w:hint="eastAsia"/>
                </w:rPr>
                <w:t>刪除時需主管授權</w:t>
              </w:r>
            </w:ins>
          </w:p>
        </w:tc>
      </w:tr>
      <w:tr w:rsidR="00B610A7" w:rsidRPr="00362205" w14:paraId="0B304C2E" w14:textId="77777777" w:rsidTr="00286DCE">
        <w:trPr>
          <w:trHeight w:val="358"/>
          <w:ins w:id="4712" w:author="智誠 楊" w:date="2021-05-07T14:24:00Z"/>
        </w:trPr>
        <w:tc>
          <w:tcPr>
            <w:tcW w:w="1548" w:type="dxa"/>
            <w:tcBorders>
              <w:top w:val="single" w:sz="8" w:space="0" w:color="000000"/>
              <w:bottom w:val="single" w:sz="8" w:space="0" w:color="000000"/>
              <w:right w:val="single" w:sz="8" w:space="0" w:color="000000"/>
            </w:tcBorders>
            <w:shd w:val="clear" w:color="auto" w:fill="F3F3F3"/>
          </w:tcPr>
          <w:p w14:paraId="01B29A28" w14:textId="77777777" w:rsidR="00B610A7" w:rsidRPr="00362205" w:rsidRDefault="00B610A7" w:rsidP="00286DCE">
            <w:pPr>
              <w:rPr>
                <w:ins w:id="4713" w:author="智誠 楊" w:date="2021-05-07T14:24:00Z"/>
                <w:rFonts w:ascii="標楷體" w:eastAsia="標楷體" w:hAnsi="標楷體"/>
              </w:rPr>
            </w:pPr>
            <w:ins w:id="4714" w:author="智誠 楊" w:date="2021-05-07T14:24:00Z">
              <w:r w:rsidRPr="00362205">
                <w:rPr>
                  <w:rFonts w:ascii="標楷體" w:eastAsia="標楷體" w:hAnsi="標楷體"/>
                </w:rPr>
                <w:t>特別需求</w:t>
              </w:r>
            </w:ins>
          </w:p>
        </w:tc>
        <w:tc>
          <w:tcPr>
            <w:tcW w:w="6318" w:type="dxa"/>
            <w:tcBorders>
              <w:top w:val="single" w:sz="8" w:space="0" w:color="000000"/>
              <w:left w:val="single" w:sz="8" w:space="0" w:color="000000"/>
              <w:bottom w:val="single" w:sz="8" w:space="0" w:color="000000"/>
            </w:tcBorders>
          </w:tcPr>
          <w:p w14:paraId="4144E5CA" w14:textId="6A403FE0" w:rsidR="00B610A7" w:rsidRPr="00F20817" w:rsidRDefault="00B610A7">
            <w:pPr>
              <w:rPr>
                <w:ins w:id="4715" w:author="智誠 楊" w:date="2021-05-07T14:24:00Z"/>
                <w:rFonts w:ascii="標楷體" w:eastAsia="標楷體" w:hAnsi="標楷體"/>
                <w:color w:val="222222"/>
                <w:kern w:val="0"/>
              </w:rPr>
              <w:pPrChange w:id="4716" w:author="智誠 楊" w:date="2021-05-07T14:30:00Z">
                <w:pPr>
                  <w:widowControl/>
                </w:pPr>
              </w:pPrChange>
            </w:pPr>
            <w:ins w:id="4717" w:author="智誠 楊" w:date="2021-05-07T14:24:00Z">
              <w:r>
                <w:rPr>
                  <w:rFonts w:ascii="標楷體" w:eastAsia="標楷體" w:hAnsi="標楷體" w:hint="eastAsia"/>
                </w:rPr>
                <w:t>1</w:t>
              </w:r>
              <w:r>
                <w:rPr>
                  <w:rFonts w:ascii="標楷體" w:eastAsia="標楷體" w:hAnsi="標楷體"/>
                </w:rPr>
                <w:t>.</w:t>
              </w:r>
              <w:r>
                <w:rPr>
                  <w:rFonts w:ascii="標楷體" w:eastAsia="標楷體" w:hAnsi="標楷體" w:hint="eastAsia"/>
                  <w:color w:val="222222"/>
                </w:rPr>
                <w:t>修改時,異動原因及內容會記錄於「資料變更紀錄檔(TxDataLog)」,可至「L6932 資料變更交易查詢」查詢異動內容記錄內容</w:t>
              </w:r>
            </w:ins>
          </w:p>
        </w:tc>
      </w:tr>
      <w:tr w:rsidR="00B610A7" w:rsidRPr="00362205" w14:paraId="65AD69C3" w14:textId="77777777" w:rsidTr="00286DCE">
        <w:trPr>
          <w:trHeight w:val="358"/>
          <w:ins w:id="4718" w:author="智誠 楊" w:date="2021-05-07T14:24:00Z"/>
        </w:trPr>
        <w:tc>
          <w:tcPr>
            <w:tcW w:w="1548" w:type="dxa"/>
            <w:tcBorders>
              <w:top w:val="single" w:sz="8" w:space="0" w:color="000000"/>
              <w:bottom w:val="single" w:sz="8" w:space="0" w:color="000000"/>
              <w:right w:val="single" w:sz="8" w:space="0" w:color="000000"/>
            </w:tcBorders>
            <w:shd w:val="clear" w:color="auto" w:fill="F3F3F3"/>
          </w:tcPr>
          <w:p w14:paraId="56E7335D" w14:textId="77777777" w:rsidR="00B610A7" w:rsidRPr="00362205" w:rsidRDefault="00B610A7" w:rsidP="00286DCE">
            <w:pPr>
              <w:rPr>
                <w:ins w:id="4719" w:author="智誠 楊" w:date="2021-05-07T14:24:00Z"/>
                <w:rFonts w:ascii="標楷體" w:eastAsia="標楷體" w:hAnsi="標楷體"/>
              </w:rPr>
            </w:pPr>
            <w:ins w:id="4720" w:author="智誠 楊" w:date="2021-05-07T14:24:00Z">
              <w:r>
                <w:rPr>
                  <w:rFonts w:ascii="標楷體" w:eastAsia="標楷體" w:hAnsi="標楷體" w:hint="eastAsia"/>
                  <w:lang w:eastAsia="zh-HK"/>
                </w:rPr>
                <w:t>參考</w:t>
              </w:r>
            </w:ins>
          </w:p>
        </w:tc>
        <w:tc>
          <w:tcPr>
            <w:tcW w:w="6318" w:type="dxa"/>
            <w:tcBorders>
              <w:top w:val="single" w:sz="8" w:space="0" w:color="000000"/>
              <w:left w:val="single" w:sz="8" w:space="0" w:color="000000"/>
              <w:bottom w:val="single" w:sz="8" w:space="0" w:color="000000"/>
            </w:tcBorders>
          </w:tcPr>
          <w:p w14:paraId="7EAA4887" w14:textId="77777777" w:rsidR="00B610A7" w:rsidRPr="00362205" w:rsidRDefault="00B610A7" w:rsidP="00286DCE">
            <w:pPr>
              <w:rPr>
                <w:ins w:id="4721" w:author="智誠 楊" w:date="2021-05-07T14:24:00Z"/>
                <w:rFonts w:ascii="標楷體" w:eastAsia="標楷體" w:hAnsi="標楷體"/>
              </w:rPr>
            </w:pPr>
          </w:p>
        </w:tc>
      </w:tr>
    </w:tbl>
    <w:p w14:paraId="48BF4E75" w14:textId="77777777" w:rsidR="00B610A7" w:rsidRDefault="00B610A7" w:rsidP="00B610A7">
      <w:pPr>
        <w:rPr>
          <w:ins w:id="4722" w:author="智誠 楊" w:date="2021-05-07T14:24:00Z"/>
        </w:rPr>
      </w:pPr>
    </w:p>
    <w:p w14:paraId="6E31B891" w14:textId="77777777" w:rsidR="00B610A7" w:rsidRPr="005F1722" w:rsidRDefault="00B610A7" w:rsidP="00B010CD">
      <w:pPr>
        <w:pStyle w:val="a"/>
        <w:rPr>
          <w:ins w:id="4723" w:author="智誠 楊" w:date="2021-05-07T14:24:00Z"/>
        </w:rPr>
      </w:pPr>
      <w:ins w:id="4724" w:author="智誠 楊" w:date="2021-05-07T14:24:00Z">
        <w:r>
          <w:rPr>
            <w:rFonts w:hint="eastAsia"/>
          </w:rPr>
          <w:t>Ta</w:t>
        </w:r>
        <w:r>
          <w:t>ble List</w:t>
        </w:r>
        <w:r w:rsidRPr="005F1722">
          <w:rPr>
            <w:rFonts w:hint="eastAsia"/>
          </w:rPr>
          <w:t>:</w:t>
        </w:r>
      </w:ins>
    </w:p>
    <w:tbl>
      <w:tblPr>
        <w:tblStyle w:val="ac"/>
        <w:tblW w:w="0" w:type="auto"/>
        <w:tblInd w:w="1101" w:type="dxa"/>
        <w:tblLook w:val="04A0" w:firstRow="1" w:lastRow="0" w:firstColumn="1" w:lastColumn="0" w:noHBand="0" w:noVBand="1"/>
      </w:tblPr>
      <w:tblGrid>
        <w:gridCol w:w="952"/>
        <w:gridCol w:w="3118"/>
        <w:gridCol w:w="3828"/>
      </w:tblGrid>
      <w:tr w:rsidR="00B610A7" w:rsidRPr="0022279A" w14:paraId="1140268B" w14:textId="77777777" w:rsidTr="00286DCE">
        <w:trPr>
          <w:ins w:id="4725" w:author="智誠 楊" w:date="2021-05-07T14:24:00Z"/>
        </w:trPr>
        <w:tc>
          <w:tcPr>
            <w:tcW w:w="952" w:type="dxa"/>
            <w:shd w:val="clear" w:color="auto" w:fill="D9D9D9" w:themeFill="background1" w:themeFillShade="D9"/>
          </w:tcPr>
          <w:p w14:paraId="04827942" w14:textId="77777777" w:rsidR="00B610A7" w:rsidRPr="0022279A" w:rsidRDefault="00B610A7" w:rsidP="00286DCE">
            <w:pPr>
              <w:jc w:val="center"/>
              <w:rPr>
                <w:ins w:id="4726" w:author="智誠 楊" w:date="2021-05-07T14:24:00Z"/>
                <w:rFonts w:ascii="標楷體" w:eastAsia="標楷體" w:hAnsi="標楷體"/>
              </w:rPr>
            </w:pPr>
            <w:ins w:id="4727" w:author="智誠 楊" w:date="2021-05-07T14:24:00Z">
              <w:r w:rsidRPr="0022279A">
                <w:rPr>
                  <w:rFonts w:ascii="標楷體" w:eastAsia="標楷體" w:hAnsi="標楷體" w:hint="eastAsia"/>
                  <w:lang w:eastAsia="zh-HK"/>
                </w:rPr>
                <w:t>序號</w:t>
              </w:r>
            </w:ins>
          </w:p>
        </w:tc>
        <w:tc>
          <w:tcPr>
            <w:tcW w:w="3118" w:type="dxa"/>
            <w:shd w:val="clear" w:color="auto" w:fill="D9D9D9" w:themeFill="background1" w:themeFillShade="D9"/>
          </w:tcPr>
          <w:p w14:paraId="1C727FB8" w14:textId="77777777" w:rsidR="00B610A7" w:rsidRPr="0022279A" w:rsidRDefault="00B610A7" w:rsidP="00286DCE">
            <w:pPr>
              <w:jc w:val="center"/>
              <w:rPr>
                <w:ins w:id="4728" w:author="智誠 楊" w:date="2021-05-07T14:24:00Z"/>
                <w:rFonts w:ascii="標楷體" w:eastAsia="標楷體" w:hAnsi="標楷體"/>
              </w:rPr>
            </w:pPr>
            <w:ins w:id="4729" w:author="智誠 楊" w:date="2021-05-07T14:24:00Z">
              <w:r w:rsidRPr="0022279A">
                <w:rPr>
                  <w:rFonts w:ascii="標楷體" w:eastAsia="標楷體" w:hAnsi="標楷體" w:hint="eastAsia"/>
                  <w:lang w:eastAsia="zh-HK"/>
                </w:rPr>
                <w:t>名稱</w:t>
              </w:r>
            </w:ins>
          </w:p>
        </w:tc>
        <w:tc>
          <w:tcPr>
            <w:tcW w:w="3828" w:type="dxa"/>
            <w:shd w:val="clear" w:color="auto" w:fill="D9D9D9" w:themeFill="background1" w:themeFillShade="D9"/>
          </w:tcPr>
          <w:p w14:paraId="6F9A65CC" w14:textId="77777777" w:rsidR="00B610A7" w:rsidRPr="0022279A" w:rsidRDefault="00B610A7" w:rsidP="00286DCE">
            <w:pPr>
              <w:jc w:val="center"/>
              <w:rPr>
                <w:ins w:id="4730" w:author="智誠 楊" w:date="2021-05-07T14:24:00Z"/>
                <w:rFonts w:ascii="標楷體" w:eastAsia="標楷體" w:hAnsi="標楷體"/>
              </w:rPr>
            </w:pPr>
            <w:ins w:id="4731" w:author="智誠 楊" w:date="2021-05-07T14:24:00Z">
              <w:r w:rsidRPr="0022279A">
                <w:rPr>
                  <w:rFonts w:ascii="標楷體" w:eastAsia="標楷體" w:hAnsi="標楷體" w:hint="eastAsia"/>
                  <w:lang w:eastAsia="zh-HK"/>
                </w:rPr>
                <w:t>說明</w:t>
              </w:r>
            </w:ins>
          </w:p>
        </w:tc>
      </w:tr>
      <w:tr w:rsidR="00B610A7" w:rsidRPr="0022279A" w14:paraId="34E9B585" w14:textId="77777777" w:rsidTr="00286DCE">
        <w:trPr>
          <w:ins w:id="4732" w:author="智誠 楊" w:date="2021-05-07T14:24:00Z"/>
        </w:trPr>
        <w:tc>
          <w:tcPr>
            <w:tcW w:w="952" w:type="dxa"/>
          </w:tcPr>
          <w:p w14:paraId="65135778" w14:textId="77777777" w:rsidR="00B610A7" w:rsidRPr="0022279A" w:rsidRDefault="00B610A7" w:rsidP="00286DCE">
            <w:pPr>
              <w:jc w:val="center"/>
              <w:rPr>
                <w:ins w:id="4733" w:author="智誠 楊" w:date="2021-05-07T14:24:00Z"/>
                <w:rFonts w:ascii="標楷體" w:eastAsia="標楷體" w:hAnsi="標楷體"/>
              </w:rPr>
            </w:pPr>
            <w:ins w:id="4734" w:author="智誠 楊" w:date="2021-05-07T14:24:00Z">
              <w:r w:rsidRPr="0022279A">
                <w:rPr>
                  <w:rFonts w:ascii="標楷體" w:eastAsia="標楷體" w:hAnsi="標楷體" w:hint="eastAsia"/>
                </w:rPr>
                <w:t>1</w:t>
              </w:r>
            </w:ins>
          </w:p>
        </w:tc>
        <w:tc>
          <w:tcPr>
            <w:tcW w:w="3118" w:type="dxa"/>
          </w:tcPr>
          <w:p w14:paraId="320F808B" w14:textId="0D6313C3" w:rsidR="00B610A7" w:rsidRPr="0022279A" w:rsidRDefault="00312E1F" w:rsidP="00286DCE">
            <w:pPr>
              <w:rPr>
                <w:ins w:id="4735" w:author="智誠 楊" w:date="2021-05-07T14:24:00Z"/>
                <w:rFonts w:ascii="標楷體" w:eastAsia="標楷體" w:hAnsi="標楷體"/>
              </w:rPr>
            </w:pPr>
            <w:ins w:id="4736" w:author="智誠 楊" w:date="2021-05-07T14:31:00Z">
              <w:r>
                <w:rPr>
                  <w:rFonts w:ascii="標楷體" w:eastAsia="標楷體" w:hAnsi="標楷體"/>
                </w:rPr>
                <w:t>MlaundryDetail</w:t>
              </w:r>
            </w:ins>
          </w:p>
        </w:tc>
        <w:tc>
          <w:tcPr>
            <w:tcW w:w="3828" w:type="dxa"/>
          </w:tcPr>
          <w:p w14:paraId="17C32832" w14:textId="7EC54E20" w:rsidR="00B610A7" w:rsidRPr="0022279A" w:rsidRDefault="00312E1F" w:rsidP="00286DCE">
            <w:pPr>
              <w:rPr>
                <w:ins w:id="4737" w:author="智誠 楊" w:date="2021-05-07T14:24:00Z"/>
                <w:rFonts w:ascii="標楷體" w:eastAsia="標楷體" w:hAnsi="標楷體"/>
              </w:rPr>
            </w:pPr>
            <w:ins w:id="4738" w:author="智誠 楊" w:date="2021-05-07T14:31:00Z">
              <w:r>
                <w:rPr>
                  <w:rFonts w:ascii="標楷體" w:eastAsia="標楷體" w:hAnsi="標楷體" w:hint="eastAsia"/>
                  <w:lang w:eastAsia="zh-HK"/>
                </w:rPr>
                <w:t>疑似</w:t>
              </w:r>
              <w:r>
                <w:rPr>
                  <w:rFonts w:ascii="標楷體" w:eastAsia="標楷體" w:hAnsi="標楷體" w:hint="eastAsia"/>
                </w:rPr>
                <w:t>洗錢交易合理性明細</w:t>
              </w:r>
              <w:r w:rsidRPr="00A97C81">
                <w:rPr>
                  <w:rFonts w:ascii="標楷體" w:eastAsia="標楷體" w:hAnsi="標楷體" w:hint="eastAsia"/>
                </w:rPr>
                <w:t>檔</w:t>
              </w:r>
            </w:ins>
          </w:p>
        </w:tc>
      </w:tr>
      <w:tr w:rsidR="00B610A7" w:rsidRPr="0022279A" w14:paraId="56C7945E" w14:textId="77777777" w:rsidTr="00286DCE">
        <w:trPr>
          <w:ins w:id="4739" w:author="智誠 楊" w:date="2021-05-07T14:24:00Z"/>
        </w:trPr>
        <w:tc>
          <w:tcPr>
            <w:tcW w:w="952" w:type="dxa"/>
          </w:tcPr>
          <w:p w14:paraId="04E5815E" w14:textId="26465E27" w:rsidR="00B610A7" w:rsidRPr="0022279A" w:rsidRDefault="00B610A7" w:rsidP="00286DCE">
            <w:pPr>
              <w:jc w:val="center"/>
              <w:rPr>
                <w:ins w:id="4740" w:author="智誠 楊" w:date="2021-05-07T14:24:00Z"/>
                <w:rFonts w:ascii="標楷體" w:eastAsia="標楷體" w:hAnsi="標楷體"/>
              </w:rPr>
            </w:pPr>
          </w:p>
        </w:tc>
        <w:tc>
          <w:tcPr>
            <w:tcW w:w="3118" w:type="dxa"/>
          </w:tcPr>
          <w:p w14:paraId="73A0A2A6" w14:textId="4574A0B7" w:rsidR="00B610A7" w:rsidRPr="0022279A" w:rsidRDefault="00B610A7" w:rsidP="00286DCE">
            <w:pPr>
              <w:rPr>
                <w:ins w:id="4741" w:author="智誠 楊" w:date="2021-05-07T14:24:00Z"/>
                <w:rFonts w:ascii="標楷體" w:eastAsia="標楷體" w:hAnsi="標楷體"/>
              </w:rPr>
            </w:pPr>
          </w:p>
        </w:tc>
        <w:tc>
          <w:tcPr>
            <w:tcW w:w="3828" w:type="dxa"/>
          </w:tcPr>
          <w:p w14:paraId="748CC0A6" w14:textId="16E0B461" w:rsidR="00B610A7" w:rsidRPr="0022279A" w:rsidRDefault="00B610A7" w:rsidP="00286DCE">
            <w:pPr>
              <w:rPr>
                <w:ins w:id="4742" w:author="智誠 楊" w:date="2021-05-07T14:24:00Z"/>
                <w:rFonts w:ascii="標楷體" w:eastAsia="標楷體" w:hAnsi="標楷體"/>
              </w:rPr>
            </w:pPr>
          </w:p>
        </w:tc>
      </w:tr>
      <w:tr w:rsidR="00B610A7" w:rsidRPr="0022279A" w14:paraId="1DA6AD42" w14:textId="77777777" w:rsidTr="00286DCE">
        <w:trPr>
          <w:ins w:id="4743" w:author="智誠 楊" w:date="2021-05-07T14:24:00Z"/>
        </w:trPr>
        <w:tc>
          <w:tcPr>
            <w:tcW w:w="952" w:type="dxa"/>
          </w:tcPr>
          <w:p w14:paraId="4193C1ED" w14:textId="5B952519" w:rsidR="00B610A7" w:rsidRPr="0022279A" w:rsidRDefault="00B610A7" w:rsidP="00286DCE">
            <w:pPr>
              <w:jc w:val="center"/>
              <w:rPr>
                <w:ins w:id="4744" w:author="智誠 楊" w:date="2021-05-07T14:24:00Z"/>
                <w:rFonts w:ascii="標楷體" w:eastAsia="標楷體" w:hAnsi="標楷體"/>
              </w:rPr>
            </w:pPr>
          </w:p>
        </w:tc>
        <w:tc>
          <w:tcPr>
            <w:tcW w:w="3118" w:type="dxa"/>
          </w:tcPr>
          <w:p w14:paraId="5C836A87" w14:textId="59D8572C" w:rsidR="00B610A7" w:rsidRPr="0022279A" w:rsidRDefault="00B610A7" w:rsidP="00286DCE">
            <w:pPr>
              <w:rPr>
                <w:ins w:id="4745" w:author="智誠 楊" w:date="2021-05-07T14:24:00Z"/>
                <w:rFonts w:ascii="標楷體" w:eastAsia="標楷體" w:hAnsi="標楷體"/>
              </w:rPr>
            </w:pPr>
          </w:p>
        </w:tc>
        <w:tc>
          <w:tcPr>
            <w:tcW w:w="3828" w:type="dxa"/>
          </w:tcPr>
          <w:p w14:paraId="389A972F" w14:textId="7496D78E" w:rsidR="00B610A7" w:rsidRPr="0022279A" w:rsidRDefault="00B610A7" w:rsidP="00286DCE">
            <w:pPr>
              <w:rPr>
                <w:ins w:id="4746" w:author="智誠 楊" w:date="2021-05-07T14:24:00Z"/>
                <w:rFonts w:ascii="標楷體" w:eastAsia="標楷體" w:hAnsi="標楷體"/>
              </w:rPr>
            </w:pPr>
          </w:p>
        </w:tc>
      </w:tr>
    </w:tbl>
    <w:p w14:paraId="1E5185E2" w14:textId="77777777" w:rsidR="00B610A7" w:rsidRDefault="00B610A7" w:rsidP="00B610A7">
      <w:pPr>
        <w:ind w:left="1440"/>
        <w:rPr>
          <w:ins w:id="4747" w:author="智誠 楊" w:date="2021-05-07T14:24:00Z"/>
        </w:rPr>
      </w:pPr>
    </w:p>
    <w:p w14:paraId="3889FED3" w14:textId="77777777" w:rsidR="00B610A7" w:rsidRDefault="00B610A7" w:rsidP="00B610A7">
      <w:pPr>
        <w:rPr>
          <w:ins w:id="4748" w:author="智誠 楊" w:date="2021-05-07T14:24:00Z"/>
        </w:rPr>
      </w:pPr>
    </w:p>
    <w:p w14:paraId="5C7CA7DB" w14:textId="3B9DFF44" w:rsidR="00B610A7" w:rsidRPr="00934FE7" w:rsidRDefault="00B610A7">
      <w:pPr>
        <w:widowControl/>
        <w:rPr>
          <w:ins w:id="4749" w:author="智誠 楊" w:date="2021-05-07T14:24:00Z"/>
        </w:rPr>
        <w:pPrChange w:id="4750" w:author="智誠 楊" w:date="2021-05-12T09:41:00Z">
          <w:pPr/>
        </w:pPrChange>
      </w:pPr>
      <w:ins w:id="4751" w:author="智誠 楊" w:date="2021-05-07T14:24:00Z">
        <w:r>
          <w:br w:type="page"/>
        </w:r>
      </w:ins>
    </w:p>
    <w:p w14:paraId="354064EF" w14:textId="723330DF" w:rsidR="00B610A7" w:rsidRPr="00362205" w:rsidRDefault="00B610A7" w:rsidP="00B010CD">
      <w:pPr>
        <w:pStyle w:val="a"/>
        <w:rPr>
          <w:ins w:id="4752" w:author="智誠 楊" w:date="2021-05-07T14:24:00Z"/>
        </w:rPr>
      </w:pPr>
      <w:ins w:id="4753" w:author="智誠 楊" w:date="2021-05-07T14:24:00Z">
        <w:r w:rsidRPr="00362205">
          <w:t>UI畫面</w:t>
        </w:r>
      </w:ins>
      <w:ins w:id="4754" w:author="智誠 楊" w:date="2021-05-12T14:36:00Z">
        <w:r w:rsidR="006802A4">
          <w:rPr>
            <w:rFonts w:hint="eastAsia"/>
          </w:rPr>
          <w:t>-修改</w:t>
        </w:r>
      </w:ins>
    </w:p>
    <w:p w14:paraId="026CFFA4" w14:textId="77777777" w:rsidR="00B610A7" w:rsidRDefault="00B610A7" w:rsidP="00B610A7">
      <w:pPr>
        <w:pStyle w:val="42"/>
        <w:spacing w:after="72"/>
        <w:ind w:leftChars="196" w:left="470"/>
        <w:rPr>
          <w:ins w:id="4755" w:author="智誠 楊" w:date="2021-05-07T14:24:00Z"/>
          <w:rFonts w:ascii="標楷體" w:hAnsi="標楷體"/>
        </w:rPr>
      </w:pPr>
      <w:ins w:id="4756" w:author="智誠 楊" w:date="2021-05-07T14:24:00Z">
        <w:r w:rsidRPr="00362205">
          <w:rPr>
            <w:rFonts w:ascii="標楷體" w:hAnsi="標楷體" w:hint="eastAsia"/>
          </w:rPr>
          <w:t>輸入畫面：</w:t>
        </w:r>
      </w:ins>
    </w:p>
    <w:p w14:paraId="2A97EFC0" w14:textId="76EC3BF6" w:rsidR="00B610A7" w:rsidRPr="00D13949" w:rsidRDefault="00286997" w:rsidP="00B610A7">
      <w:pPr>
        <w:pStyle w:val="42"/>
        <w:spacing w:after="72"/>
        <w:ind w:leftChars="196" w:left="470"/>
        <w:rPr>
          <w:ins w:id="4757" w:author="智誠 楊" w:date="2021-05-07T14:24:00Z"/>
          <w:rFonts w:ascii="標楷體" w:hAnsi="標楷體"/>
        </w:rPr>
      </w:pPr>
      <w:ins w:id="4758" w:author="智誠 楊" w:date="2021-05-07T15:04:00Z">
        <w:r w:rsidRPr="00286997">
          <w:rPr>
            <w:rFonts w:ascii="標楷體" w:hAnsi="標楷體"/>
            <w:noProof/>
          </w:rPr>
          <w:drawing>
            <wp:inline distT="0" distB="0" distL="0" distR="0" wp14:anchorId="5FC54A65" wp14:editId="62272A9E">
              <wp:extent cx="6479540" cy="3308985"/>
              <wp:effectExtent l="0" t="0" r="0" b="0"/>
              <wp:docPr id="90" name="圖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479540" cy="3308985"/>
                      </a:xfrm>
                      <a:prstGeom prst="rect">
                        <a:avLst/>
                      </a:prstGeom>
                    </pic:spPr>
                  </pic:pic>
                </a:graphicData>
              </a:graphic>
            </wp:inline>
          </w:drawing>
        </w:r>
      </w:ins>
    </w:p>
    <w:p w14:paraId="21D562EF" w14:textId="6C41A1CC" w:rsidR="00B610A7" w:rsidRDefault="00B610A7" w:rsidP="00B010CD">
      <w:pPr>
        <w:pStyle w:val="a"/>
        <w:rPr>
          <w:ins w:id="4759" w:author="智誠 楊" w:date="2021-05-07T14:24:00Z"/>
        </w:rPr>
      </w:pPr>
      <w:ins w:id="4760" w:author="智誠 楊" w:date="2021-05-07T14:24:00Z">
        <w:r>
          <w:t>輸入畫面</w:t>
        </w:r>
        <w:r>
          <w:rPr>
            <w:rFonts w:hint="eastAsia"/>
            <w:lang w:eastAsia="zh-HK"/>
          </w:rPr>
          <w:t>按鈕</w:t>
        </w:r>
        <w:r>
          <w:t>說明</w:t>
        </w:r>
      </w:ins>
      <w:ins w:id="4761" w:author="智誠 楊" w:date="2021-05-13T14:46:00Z">
        <w:r w:rsidR="001F52CA">
          <w:rPr>
            <w:rFonts w:hint="eastAsia"/>
          </w:rPr>
          <w:t>-修改</w:t>
        </w:r>
      </w:ins>
    </w:p>
    <w:p w14:paraId="12412E90" w14:textId="77777777" w:rsidR="00B610A7" w:rsidRPr="00F5236F" w:rsidRDefault="00B610A7" w:rsidP="00B610A7">
      <w:pPr>
        <w:rPr>
          <w:ins w:id="4762" w:author="智誠 楊" w:date="2021-05-07T14:24:00Z"/>
        </w:rPr>
      </w:pPr>
    </w:p>
    <w:tbl>
      <w:tblPr>
        <w:tblStyle w:val="ac"/>
        <w:tblW w:w="0" w:type="auto"/>
        <w:tblInd w:w="250" w:type="dxa"/>
        <w:tblLook w:val="04A0" w:firstRow="1" w:lastRow="0" w:firstColumn="1" w:lastColumn="0" w:noHBand="0" w:noVBand="1"/>
      </w:tblPr>
      <w:tblGrid>
        <w:gridCol w:w="851"/>
        <w:gridCol w:w="2126"/>
        <w:gridCol w:w="7033"/>
      </w:tblGrid>
      <w:tr w:rsidR="00B610A7" w:rsidRPr="00A97C81" w14:paraId="012595A3" w14:textId="77777777" w:rsidTr="00286DCE">
        <w:trPr>
          <w:ins w:id="4763" w:author="智誠 楊" w:date="2021-05-07T14:24:00Z"/>
        </w:trPr>
        <w:tc>
          <w:tcPr>
            <w:tcW w:w="851" w:type="dxa"/>
            <w:shd w:val="clear" w:color="auto" w:fill="D9D9D9" w:themeFill="background1" w:themeFillShade="D9"/>
          </w:tcPr>
          <w:p w14:paraId="69A40594" w14:textId="77777777" w:rsidR="00B610A7" w:rsidRPr="00A97C81" w:rsidRDefault="00B610A7" w:rsidP="00286DCE">
            <w:pPr>
              <w:jc w:val="center"/>
              <w:rPr>
                <w:ins w:id="4764" w:author="智誠 楊" w:date="2021-05-07T14:24:00Z"/>
                <w:rFonts w:ascii="標楷體" w:eastAsia="標楷體" w:hAnsi="標楷體"/>
              </w:rPr>
            </w:pPr>
            <w:ins w:id="4765" w:author="智誠 楊" w:date="2021-05-07T14:24:00Z">
              <w:r w:rsidRPr="00A97C81">
                <w:rPr>
                  <w:rFonts w:ascii="標楷體" w:eastAsia="標楷體" w:hAnsi="標楷體" w:hint="eastAsia"/>
                  <w:lang w:eastAsia="zh-HK"/>
                </w:rPr>
                <w:t>序號</w:t>
              </w:r>
            </w:ins>
          </w:p>
        </w:tc>
        <w:tc>
          <w:tcPr>
            <w:tcW w:w="2126" w:type="dxa"/>
            <w:shd w:val="clear" w:color="auto" w:fill="D9D9D9" w:themeFill="background1" w:themeFillShade="D9"/>
          </w:tcPr>
          <w:p w14:paraId="5476F29B" w14:textId="77777777" w:rsidR="00B610A7" w:rsidRPr="00A97C81" w:rsidRDefault="00B610A7" w:rsidP="00286DCE">
            <w:pPr>
              <w:jc w:val="center"/>
              <w:rPr>
                <w:ins w:id="4766" w:author="智誠 楊" w:date="2021-05-07T14:24:00Z"/>
                <w:rFonts w:ascii="標楷體" w:eastAsia="標楷體" w:hAnsi="標楷體"/>
              </w:rPr>
            </w:pPr>
            <w:ins w:id="4767" w:author="智誠 楊" w:date="2021-05-07T14:24:00Z">
              <w:r w:rsidRPr="00A97C81">
                <w:rPr>
                  <w:rFonts w:ascii="標楷體" w:eastAsia="標楷體" w:hAnsi="標楷體" w:hint="eastAsia"/>
                  <w:lang w:eastAsia="zh-HK"/>
                </w:rPr>
                <w:t>按鈕名稱</w:t>
              </w:r>
            </w:ins>
          </w:p>
        </w:tc>
        <w:tc>
          <w:tcPr>
            <w:tcW w:w="7033" w:type="dxa"/>
            <w:shd w:val="clear" w:color="auto" w:fill="D9D9D9" w:themeFill="background1" w:themeFillShade="D9"/>
          </w:tcPr>
          <w:p w14:paraId="7245F71A" w14:textId="77777777" w:rsidR="00B610A7" w:rsidRPr="00A97C81" w:rsidRDefault="00B610A7" w:rsidP="00286DCE">
            <w:pPr>
              <w:jc w:val="center"/>
              <w:rPr>
                <w:ins w:id="4768" w:author="智誠 楊" w:date="2021-05-07T14:24:00Z"/>
                <w:rFonts w:ascii="標楷體" w:eastAsia="標楷體" w:hAnsi="標楷體"/>
              </w:rPr>
            </w:pPr>
            <w:ins w:id="4769" w:author="智誠 楊" w:date="2021-05-07T14:24:00Z">
              <w:r w:rsidRPr="00A97C81">
                <w:rPr>
                  <w:rFonts w:ascii="標楷體" w:eastAsia="標楷體" w:hAnsi="標楷體" w:hint="eastAsia"/>
                  <w:lang w:eastAsia="zh-HK"/>
                </w:rPr>
                <w:t>功能說明</w:t>
              </w:r>
            </w:ins>
          </w:p>
        </w:tc>
      </w:tr>
      <w:tr w:rsidR="001D6BC6" w:rsidRPr="00A97C81" w14:paraId="72811996" w14:textId="77777777" w:rsidTr="00286DCE">
        <w:trPr>
          <w:ins w:id="4770" w:author="智誠 楊" w:date="2021-05-07T14:24:00Z"/>
        </w:trPr>
        <w:tc>
          <w:tcPr>
            <w:tcW w:w="851" w:type="dxa"/>
          </w:tcPr>
          <w:p w14:paraId="19EA44FD" w14:textId="77777777" w:rsidR="001D6BC6" w:rsidRPr="00A97C81" w:rsidRDefault="001D6BC6" w:rsidP="001D6BC6">
            <w:pPr>
              <w:jc w:val="center"/>
              <w:rPr>
                <w:ins w:id="4771" w:author="智誠 楊" w:date="2021-05-07T14:24:00Z"/>
                <w:rFonts w:ascii="標楷體" w:eastAsia="標楷體" w:hAnsi="標楷體"/>
                <w:lang w:eastAsia="zh-HK"/>
              </w:rPr>
            </w:pPr>
            <w:ins w:id="4772" w:author="智誠 楊" w:date="2021-05-07T14:24:00Z">
              <w:r w:rsidRPr="00A97C81">
                <w:rPr>
                  <w:rFonts w:ascii="標楷體" w:eastAsia="標楷體" w:hAnsi="標楷體" w:hint="eastAsia"/>
                </w:rPr>
                <w:t>1</w:t>
              </w:r>
            </w:ins>
          </w:p>
        </w:tc>
        <w:tc>
          <w:tcPr>
            <w:tcW w:w="2126" w:type="dxa"/>
          </w:tcPr>
          <w:p w14:paraId="4B656F48" w14:textId="36E31DDD" w:rsidR="001D6BC6" w:rsidRPr="00A97C81" w:rsidRDefault="001D6BC6" w:rsidP="001D6BC6">
            <w:pPr>
              <w:rPr>
                <w:ins w:id="4773" w:author="智誠 楊" w:date="2021-05-07T14:24:00Z"/>
                <w:rFonts w:ascii="標楷體" w:eastAsia="標楷體" w:hAnsi="標楷體"/>
                <w:lang w:eastAsia="zh-HK"/>
              </w:rPr>
            </w:pPr>
            <w:ins w:id="4774" w:author="智誠 楊" w:date="2021-05-08T15:47:00Z">
              <w:r w:rsidRPr="00A97C81">
                <w:rPr>
                  <w:rFonts w:ascii="標楷體" w:eastAsia="標楷體" w:hAnsi="標楷體" w:hint="eastAsia"/>
                  <w:lang w:eastAsia="zh-HK"/>
                </w:rPr>
                <w:t>修改</w:t>
              </w:r>
            </w:ins>
          </w:p>
        </w:tc>
        <w:tc>
          <w:tcPr>
            <w:tcW w:w="7033" w:type="dxa"/>
          </w:tcPr>
          <w:p w14:paraId="64E127A9" w14:textId="1EFC2768" w:rsidR="001D6BC6" w:rsidRPr="00A97C81" w:rsidRDefault="001D6BC6" w:rsidP="001D6BC6">
            <w:pPr>
              <w:rPr>
                <w:ins w:id="4775" w:author="智誠 楊" w:date="2021-05-08T15:47:00Z"/>
                <w:rFonts w:ascii="標楷體" w:eastAsia="標楷體" w:hAnsi="標楷體"/>
                <w:lang w:eastAsia="zh-HK"/>
              </w:rPr>
            </w:pPr>
            <w:ins w:id="4776" w:author="智誠 楊" w:date="2021-05-08T15:47:00Z">
              <w:r w:rsidRPr="00A97C81">
                <w:rPr>
                  <w:rFonts w:ascii="標楷體" w:eastAsia="標楷體" w:hAnsi="標楷體" w:hint="eastAsia"/>
                </w:rPr>
                <w:t>1.【</w:t>
              </w:r>
              <w:r w:rsidRPr="00A97C81">
                <w:rPr>
                  <w:rFonts w:ascii="標楷體" w:eastAsia="標楷體" w:hAnsi="標楷體"/>
                  <w:lang w:eastAsia="zh-HK"/>
                </w:rPr>
                <w:t>L</w:t>
              </w:r>
              <w:r>
                <w:rPr>
                  <w:rFonts w:ascii="標楷體" w:eastAsia="標楷體" w:hAnsi="標楷體" w:hint="eastAsia"/>
                </w:rPr>
                <w:t>8922疑似洗錢交易合理性查詢</w:t>
              </w:r>
              <w:r w:rsidRPr="00A97C81">
                <w:rPr>
                  <w:rFonts w:ascii="標楷體" w:eastAsia="標楷體" w:hAnsi="標楷體" w:hint="eastAsia"/>
                </w:rPr>
                <w:t>】</w:t>
              </w:r>
              <w:r w:rsidRPr="00A97C81">
                <w:rPr>
                  <w:rFonts w:ascii="標楷體" w:eastAsia="標楷體" w:hAnsi="標楷體"/>
                  <w:lang w:eastAsia="zh-HK"/>
                </w:rPr>
                <w:t>功能</w:t>
              </w:r>
              <w:r w:rsidRPr="00A97C81">
                <w:rPr>
                  <w:rFonts w:ascii="標楷體" w:eastAsia="標楷體" w:hAnsi="標楷體" w:hint="eastAsia"/>
                </w:rPr>
                <w:t>點「</w:t>
              </w:r>
              <w:r w:rsidRPr="00A97C81">
                <w:rPr>
                  <w:rFonts w:ascii="標楷體" w:eastAsia="標楷體" w:hAnsi="標楷體" w:hint="eastAsia"/>
                  <w:lang w:eastAsia="zh-HK"/>
                </w:rPr>
                <w:t>修改</w:t>
              </w:r>
              <w:r>
                <w:rPr>
                  <w:rFonts w:ascii="標楷體" w:eastAsia="標楷體" w:hAnsi="標楷體" w:hint="eastAsia"/>
                </w:rPr>
                <w:t>/</w:t>
              </w:r>
              <w:r>
                <w:rPr>
                  <w:rFonts w:ascii="標楷體" w:eastAsia="標楷體" w:hAnsi="標楷體" w:hint="eastAsia"/>
                  <w:lang w:eastAsia="zh-HK"/>
                </w:rPr>
                <w:t>登錄</w:t>
              </w:r>
            </w:ins>
            <w:ins w:id="4777" w:author="智誠 楊" w:date="2021-05-10T10:48:00Z">
              <w:r w:rsidR="00214F59">
                <w:rPr>
                  <w:rFonts w:ascii="標楷體" w:eastAsia="標楷體" w:hAnsi="標楷體" w:hint="eastAsia"/>
                </w:rPr>
                <w:t>/</w:t>
              </w:r>
              <w:r w:rsidR="00214F59">
                <w:rPr>
                  <w:rFonts w:ascii="標楷體" w:eastAsia="標楷體" w:hAnsi="標楷體" w:hint="eastAsia"/>
                  <w:lang w:eastAsia="zh-HK"/>
                </w:rPr>
                <w:t>覆核</w:t>
              </w:r>
            </w:ins>
            <w:ins w:id="4778" w:author="智誠 楊" w:date="2021-05-08T15:47:00Z">
              <w:r w:rsidRPr="00A97C81">
                <w:rPr>
                  <w:rFonts w:ascii="標楷體" w:eastAsia="標楷體" w:hAnsi="標楷體" w:hint="eastAsia"/>
                </w:rPr>
                <w:t>」</w:t>
              </w:r>
              <w:r w:rsidRPr="00A97C81">
                <w:rPr>
                  <w:rFonts w:ascii="標楷體" w:eastAsia="標楷體" w:hAnsi="標楷體"/>
                  <w:lang w:eastAsia="zh-HK"/>
                </w:rPr>
                <w:t>時顯示</w:t>
              </w:r>
              <w:r w:rsidRPr="00A97C81">
                <w:rPr>
                  <w:rFonts w:ascii="標楷體" w:eastAsia="標楷體" w:hAnsi="標楷體" w:hint="eastAsia"/>
                </w:rPr>
                <w:t>。</w:t>
              </w:r>
            </w:ins>
          </w:p>
          <w:p w14:paraId="5ECCD12A" w14:textId="48EE9BC5" w:rsidR="001D6BC6" w:rsidRPr="00A97C81" w:rsidRDefault="001D6BC6" w:rsidP="001D6BC6">
            <w:pPr>
              <w:rPr>
                <w:ins w:id="4779" w:author="智誠 楊" w:date="2021-05-07T14:24:00Z"/>
                <w:rFonts w:ascii="標楷體" w:eastAsia="標楷體" w:hAnsi="標楷體"/>
                <w:lang w:eastAsia="zh-HK"/>
              </w:rPr>
            </w:pPr>
            <w:ins w:id="4780" w:author="智誠 楊" w:date="2021-05-08T15:47:00Z">
              <w:r w:rsidRPr="00A97C81">
                <w:rPr>
                  <w:rFonts w:ascii="標楷體" w:eastAsia="標楷體" w:hAnsi="標楷體" w:hint="eastAsia"/>
                </w:rPr>
                <w:t>2.</w:t>
              </w:r>
              <w:r w:rsidRPr="00A97C81">
                <w:rPr>
                  <w:rFonts w:ascii="標楷體" w:eastAsia="標楷體" w:hAnsi="標楷體" w:hint="eastAsia"/>
                  <w:lang w:eastAsia="zh-HK"/>
                </w:rPr>
                <w:t>功能修改</w:t>
              </w:r>
            </w:ins>
            <w:ins w:id="4781" w:author="智誠 楊" w:date="2021-05-08T18:18:00Z">
              <w:r w:rsidR="00FB5C29">
                <w:rPr>
                  <w:rFonts w:ascii="標楷體" w:eastAsia="標楷體" w:hAnsi="標楷體" w:hint="eastAsia"/>
                  <w:lang w:eastAsia="zh-HK"/>
                </w:rPr>
                <w:t>/登錄</w:t>
              </w:r>
            </w:ins>
            <w:ins w:id="4782" w:author="智誠 楊" w:date="2021-05-08T15:47:00Z">
              <w:r w:rsidRPr="00A97C81">
                <w:rPr>
                  <w:rFonts w:ascii="標楷體" w:eastAsia="標楷體" w:hAnsi="標楷體" w:hint="eastAsia"/>
                  <w:lang w:eastAsia="zh-HK"/>
                </w:rPr>
                <w:t>時顯示</w:t>
              </w:r>
              <w:r w:rsidRPr="00A97C81">
                <w:rPr>
                  <w:rFonts w:ascii="標楷體" w:eastAsia="標楷體" w:hAnsi="標楷體" w:hint="eastAsia"/>
                </w:rPr>
                <w:t>,</w:t>
              </w:r>
              <w:r w:rsidRPr="00A97C81">
                <w:rPr>
                  <w:rFonts w:ascii="標楷體" w:eastAsia="標楷體" w:hAnsi="標楷體" w:hint="eastAsia"/>
                  <w:lang w:eastAsia="zh-HK"/>
                </w:rPr>
                <w:t>執行修改</w:t>
              </w:r>
              <w:r>
                <w:rPr>
                  <w:rFonts w:ascii="標楷體" w:eastAsia="標楷體" w:hAnsi="標楷體" w:hint="eastAsia"/>
                </w:rPr>
                <w:t>疑似洗錢交易合理性</w:t>
              </w:r>
              <w:r w:rsidRPr="00A97C81">
                <w:rPr>
                  <w:rFonts w:ascii="標楷體" w:eastAsia="標楷體" w:hAnsi="標楷體" w:hint="eastAsia"/>
                  <w:lang w:eastAsia="zh-HK"/>
                </w:rPr>
                <w:t>資料</w:t>
              </w:r>
            </w:ins>
          </w:p>
        </w:tc>
      </w:tr>
      <w:tr w:rsidR="00583CA7" w:rsidRPr="00A97C81" w14:paraId="1CACD534" w14:textId="77777777" w:rsidTr="00286DCE">
        <w:trPr>
          <w:ins w:id="4783" w:author="智誠 楊" w:date="2021-05-07T14:24:00Z"/>
        </w:trPr>
        <w:tc>
          <w:tcPr>
            <w:tcW w:w="851" w:type="dxa"/>
          </w:tcPr>
          <w:p w14:paraId="5DBF8DD2" w14:textId="3A809DEB" w:rsidR="00583CA7" w:rsidRPr="00A97C81" w:rsidRDefault="001F52CA" w:rsidP="00583CA7">
            <w:pPr>
              <w:jc w:val="center"/>
              <w:rPr>
                <w:ins w:id="4784" w:author="智誠 楊" w:date="2021-05-07T14:24:00Z"/>
                <w:rFonts w:ascii="標楷體" w:eastAsia="標楷體" w:hAnsi="標楷體"/>
              </w:rPr>
            </w:pPr>
            <w:ins w:id="4785" w:author="智誠 楊" w:date="2021-05-13T14:47:00Z">
              <w:r>
                <w:rPr>
                  <w:rFonts w:ascii="標楷體" w:eastAsia="標楷體" w:hAnsi="標楷體" w:hint="eastAsia"/>
                </w:rPr>
                <w:t>2</w:t>
              </w:r>
            </w:ins>
          </w:p>
        </w:tc>
        <w:tc>
          <w:tcPr>
            <w:tcW w:w="2126" w:type="dxa"/>
          </w:tcPr>
          <w:p w14:paraId="18B094B9" w14:textId="41BCD0BD" w:rsidR="00583CA7" w:rsidRPr="00A97C81" w:rsidRDefault="00583CA7" w:rsidP="00583CA7">
            <w:pPr>
              <w:rPr>
                <w:ins w:id="4786" w:author="智誠 楊" w:date="2021-05-07T14:24:00Z"/>
                <w:rFonts w:ascii="標楷體" w:eastAsia="標楷體" w:hAnsi="標楷體"/>
                <w:lang w:eastAsia="zh-HK"/>
              </w:rPr>
            </w:pPr>
            <w:ins w:id="4787" w:author="智誠 楊" w:date="2021-05-12T09:43:00Z">
              <w:r w:rsidRPr="00A97C81">
                <w:rPr>
                  <w:rFonts w:ascii="標楷體" w:eastAsia="標楷體" w:hAnsi="標楷體" w:hint="eastAsia"/>
                  <w:lang w:eastAsia="zh-HK"/>
                </w:rPr>
                <w:t>離開</w:t>
              </w:r>
            </w:ins>
          </w:p>
        </w:tc>
        <w:tc>
          <w:tcPr>
            <w:tcW w:w="7033" w:type="dxa"/>
          </w:tcPr>
          <w:p w14:paraId="24FD18CA" w14:textId="0F4D95F3" w:rsidR="00583CA7" w:rsidRPr="00A97C81" w:rsidRDefault="00583CA7" w:rsidP="00583CA7">
            <w:pPr>
              <w:rPr>
                <w:ins w:id="4788" w:author="智誠 楊" w:date="2021-05-07T14:24:00Z"/>
                <w:rFonts w:ascii="標楷體" w:eastAsia="標楷體" w:hAnsi="標楷體"/>
                <w:lang w:eastAsia="zh-HK"/>
              </w:rPr>
            </w:pPr>
            <w:ins w:id="4789" w:author="智誠 楊" w:date="2021-05-12T09:43:00Z">
              <w:r w:rsidRPr="00A97C81">
                <w:rPr>
                  <w:rFonts w:ascii="標楷體" w:eastAsia="標楷體" w:hAnsi="標楷體" w:hint="eastAsia"/>
                  <w:lang w:eastAsia="zh-HK"/>
                </w:rPr>
                <w:t>關閉此畫面</w:t>
              </w:r>
            </w:ins>
          </w:p>
        </w:tc>
      </w:tr>
    </w:tbl>
    <w:p w14:paraId="10AA4568" w14:textId="77777777" w:rsidR="00B610A7" w:rsidRPr="00253E4B" w:rsidRDefault="00B610A7" w:rsidP="00B610A7">
      <w:pPr>
        <w:rPr>
          <w:ins w:id="4790" w:author="智誠 楊" w:date="2021-05-07T14:24:00Z"/>
        </w:rPr>
      </w:pPr>
    </w:p>
    <w:p w14:paraId="6F3554EF" w14:textId="5BA83EAD" w:rsidR="00B610A7" w:rsidRPr="00362205" w:rsidRDefault="00B610A7" w:rsidP="00B010CD">
      <w:pPr>
        <w:pStyle w:val="a"/>
        <w:rPr>
          <w:ins w:id="4791" w:author="智誠 楊" w:date="2021-05-07T14:24:00Z"/>
        </w:rPr>
      </w:pPr>
      <w:ins w:id="4792" w:author="智誠 楊" w:date="2021-05-07T14:24:00Z">
        <w:r>
          <w:t>輸入畫面資料說明</w:t>
        </w:r>
      </w:ins>
      <w:ins w:id="4793" w:author="智誠 楊" w:date="2021-05-12T14:36:00Z">
        <w:r w:rsidR="006802A4">
          <w:rPr>
            <w:rFonts w:hint="eastAsia"/>
          </w:rPr>
          <w:t>-修改</w:t>
        </w:r>
      </w:ins>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Change w:id="4794" w:author="智誠 楊" w:date="2021-05-07T14:39:00Z">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PrChange>
      </w:tblPr>
      <w:tblGrid>
        <w:gridCol w:w="456"/>
        <w:gridCol w:w="1920"/>
        <w:gridCol w:w="851"/>
        <w:gridCol w:w="1843"/>
        <w:gridCol w:w="1275"/>
        <w:gridCol w:w="553"/>
        <w:gridCol w:w="666"/>
        <w:gridCol w:w="2856"/>
        <w:tblGridChange w:id="4795">
          <w:tblGrid>
            <w:gridCol w:w="456"/>
            <w:gridCol w:w="1736"/>
            <w:gridCol w:w="1602"/>
            <w:gridCol w:w="992"/>
            <w:gridCol w:w="1489"/>
            <w:gridCol w:w="623"/>
            <w:gridCol w:w="666"/>
            <w:gridCol w:w="2856"/>
          </w:tblGrid>
        </w:tblGridChange>
      </w:tblGrid>
      <w:tr w:rsidR="00B610A7" w:rsidRPr="00847BB7" w14:paraId="781B27D7" w14:textId="77777777" w:rsidTr="00312E1F">
        <w:trPr>
          <w:trHeight w:val="388"/>
          <w:tblHeader/>
          <w:jc w:val="center"/>
          <w:ins w:id="4796" w:author="智誠 楊" w:date="2021-05-07T14:24:00Z"/>
          <w:trPrChange w:id="4797" w:author="智誠 楊" w:date="2021-05-07T14:39:00Z">
            <w:trPr>
              <w:trHeight w:val="388"/>
              <w:tblHeader/>
              <w:jc w:val="center"/>
            </w:trPr>
          </w:trPrChange>
        </w:trPr>
        <w:tc>
          <w:tcPr>
            <w:tcW w:w="456" w:type="dxa"/>
            <w:vMerge w:val="restart"/>
            <w:shd w:val="clear" w:color="auto" w:fill="D9D9D9" w:themeFill="background1" w:themeFillShade="D9"/>
            <w:tcPrChange w:id="4798" w:author="智誠 楊" w:date="2021-05-07T14:39:00Z">
              <w:tcPr>
                <w:tcW w:w="456" w:type="dxa"/>
                <w:vMerge w:val="restart"/>
                <w:shd w:val="clear" w:color="auto" w:fill="D9D9D9" w:themeFill="background1" w:themeFillShade="D9"/>
              </w:tcPr>
            </w:tcPrChange>
          </w:tcPr>
          <w:p w14:paraId="6C0850D4" w14:textId="77777777" w:rsidR="00B610A7" w:rsidRPr="00847BB7" w:rsidRDefault="00B610A7" w:rsidP="00286DCE">
            <w:pPr>
              <w:rPr>
                <w:ins w:id="4799" w:author="智誠 楊" w:date="2021-05-07T14:24:00Z"/>
                <w:rFonts w:ascii="標楷體" w:eastAsia="標楷體" w:hAnsi="標楷體"/>
              </w:rPr>
            </w:pPr>
            <w:ins w:id="4800" w:author="智誠 楊" w:date="2021-05-07T14:24:00Z">
              <w:r w:rsidRPr="00847BB7">
                <w:rPr>
                  <w:rFonts w:ascii="標楷體" w:eastAsia="標楷體" w:hAnsi="標楷體"/>
                </w:rPr>
                <w:t>序號</w:t>
              </w:r>
            </w:ins>
          </w:p>
        </w:tc>
        <w:tc>
          <w:tcPr>
            <w:tcW w:w="1920" w:type="dxa"/>
            <w:vMerge w:val="restart"/>
            <w:shd w:val="clear" w:color="auto" w:fill="D9D9D9" w:themeFill="background1" w:themeFillShade="D9"/>
            <w:tcPrChange w:id="4801" w:author="智誠 楊" w:date="2021-05-07T14:39:00Z">
              <w:tcPr>
                <w:tcW w:w="1736" w:type="dxa"/>
                <w:vMerge w:val="restart"/>
                <w:shd w:val="clear" w:color="auto" w:fill="D9D9D9" w:themeFill="background1" w:themeFillShade="D9"/>
              </w:tcPr>
            </w:tcPrChange>
          </w:tcPr>
          <w:p w14:paraId="1611C689" w14:textId="77777777" w:rsidR="00B610A7" w:rsidRPr="00847BB7" w:rsidRDefault="00B610A7" w:rsidP="00286DCE">
            <w:pPr>
              <w:rPr>
                <w:ins w:id="4802" w:author="智誠 楊" w:date="2021-05-07T14:24:00Z"/>
                <w:rFonts w:ascii="標楷體" w:eastAsia="標楷體" w:hAnsi="標楷體"/>
              </w:rPr>
            </w:pPr>
            <w:ins w:id="4803" w:author="智誠 楊" w:date="2021-05-07T14:24:00Z">
              <w:r w:rsidRPr="00847BB7">
                <w:rPr>
                  <w:rFonts w:ascii="標楷體" w:eastAsia="標楷體" w:hAnsi="標楷體"/>
                </w:rPr>
                <w:t>欄位</w:t>
              </w:r>
            </w:ins>
          </w:p>
        </w:tc>
        <w:tc>
          <w:tcPr>
            <w:tcW w:w="5188" w:type="dxa"/>
            <w:gridSpan w:val="5"/>
            <w:shd w:val="clear" w:color="auto" w:fill="D9D9D9" w:themeFill="background1" w:themeFillShade="D9"/>
            <w:tcPrChange w:id="4804" w:author="智誠 楊" w:date="2021-05-07T14:39:00Z">
              <w:tcPr>
                <w:tcW w:w="5372" w:type="dxa"/>
                <w:gridSpan w:val="5"/>
                <w:shd w:val="clear" w:color="auto" w:fill="D9D9D9" w:themeFill="background1" w:themeFillShade="D9"/>
              </w:tcPr>
            </w:tcPrChange>
          </w:tcPr>
          <w:p w14:paraId="42FA3070" w14:textId="77777777" w:rsidR="00B610A7" w:rsidRPr="00847BB7" w:rsidRDefault="00B610A7" w:rsidP="00286DCE">
            <w:pPr>
              <w:jc w:val="center"/>
              <w:rPr>
                <w:ins w:id="4805" w:author="智誠 楊" w:date="2021-05-07T14:24:00Z"/>
                <w:rFonts w:ascii="標楷體" w:eastAsia="標楷體" w:hAnsi="標楷體"/>
              </w:rPr>
            </w:pPr>
            <w:ins w:id="4806" w:author="智誠 楊" w:date="2021-05-07T14:24:00Z">
              <w:r w:rsidRPr="00847BB7">
                <w:rPr>
                  <w:rFonts w:ascii="標楷體" w:eastAsia="標楷體" w:hAnsi="標楷體"/>
                </w:rPr>
                <w:t>說明</w:t>
              </w:r>
            </w:ins>
          </w:p>
        </w:tc>
        <w:tc>
          <w:tcPr>
            <w:tcW w:w="2856" w:type="dxa"/>
            <w:vMerge w:val="restart"/>
            <w:shd w:val="clear" w:color="auto" w:fill="D9D9D9" w:themeFill="background1" w:themeFillShade="D9"/>
            <w:tcPrChange w:id="4807" w:author="智誠 楊" w:date="2021-05-07T14:39:00Z">
              <w:tcPr>
                <w:tcW w:w="2856" w:type="dxa"/>
                <w:vMerge w:val="restart"/>
                <w:shd w:val="clear" w:color="auto" w:fill="D9D9D9" w:themeFill="background1" w:themeFillShade="D9"/>
              </w:tcPr>
            </w:tcPrChange>
          </w:tcPr>
          <w:p w14:paraId="13211B25" w14:textId="77777777" w:rsidR="00B610A7" w:rsidRPr="00847BB7" w:rsidRDefault="00B610A7" w:rsidP="00286DCE">
            <w:pPr>
              <w:rPr>
                <w:ins w:id="4808" w:author="智誠 楊" w:date="2021-05-07T14:24:00Z"/>
                <w:rFonts w:ascii="標楷體" w:eastAsia="標楷體" w:hAnsi="標楷體"/>
              </w:rPr>
            </w:pPr>
            <w:ins w:id="4809" w:author="智誠 楊" w:date="2021-05-07T14:24:00Z">
              <w:r w:rsidRPr="00847BB7">
                <w:rPr>
                  <w:rFonts w:ascii="標楷體" w:eastAsia="標楷體" w:hAnsi="標楷體"/>
                </w:rPr>
                <w:t>處理邏輯及注意事項</w:t>
              </w:r>
            </w:ins>
          </w:p>
        </w:tc>
      </w:tr>
      <w:tr w:rsidR="00B610A7" w:rsidRPr="00847BB7" w14:paraId="370304EA" w14:textId="77777777" w:rsidTr="000D0632">
        <w:trPr>
          <w:trHeight w:val="244"/>
          <w:tblHeader/>
          <w:jc w:val="center"/>
          <w:ins w:id="4810" w:author="智誠 楊" w:date="2021-05-07T14:24:00Z"/>
          <w:trPrChange w:id="4811" w:author="智誠 楊" w:date="2021-05-12T09:42:00Z">
            <w:trPr>
              <w:trHeight w:val="244"/>
              <w:tblHeader/>
              <w:jc w:val="center"/>
            </w:trPr>
          </w:trPrChange>
        </w:trPr>
        <w:tc>
          <w:tcPr>
            <w:tcW w:w="456" w:type="dxa"/>
            <w:vMerge/>
            <w:shd w:val="clear" w:color="auto" w:fill="D9D9D9" w:themeFill="background1" w:themeFillShade="D9"/>
            <w:tcPrChange w:id="4812" w:author="智誠 楊" w:date="2021-05-12T09:42:00Z">
              <w:tcPr>
                <w:tcW w:w="456" w:type="dxa"/>
                <w:vMerge/>
                <w:shd w:val="clear" w:color="auto" w:fill="D9D9D9" w:themeFill="background1" w:themeFillShade="D9"/>
              </w:tcPr>
            </w:tcPrChange>
          </w:tcPr>
          <w:p w14:paraId="44D4554C" w14:textId="77777777" w:rsidR="00B610A7" w:rsidRPr="00847BB7" w:rsidRDefault="00B610A7" w:rsidP="00286DCE">
            <w:pPr>
              <w:rPr>
                <w:ins w:id="4813" w:author="智誠 楊" w:date="2021-05-07T14:24:00Z"/>
                <w:rFonts w:ascii="標楷體" w:eastAsia="標楷體" w:hAnsi="標楷體"/>
              </w:rPr>
            </w:pPr>
          </w:p>
        </w:tc>
        <w:tc>
          <w:tcPr>
            <w:tcW w:w="1920" w:type="dxa"/>
            <w:vMerge/>
            <w:shd w:val="clear" w:color="auto" w:fill="D9D9D9" w:themeFill="background1" w:themeFillShade="D9"/>
            <w:tcPrChange w:id="4814" w:author="智誠 楊" w:date="2021-05-12T09:42:00Z">
              <w:tcPr>
                <w:tcW w:w="1736" w:type="dxa"/>
                <w:vMerge/>
                <w:shd w:val="clear" w:color="auto" w:fill="D9D9D9" w:themeFill="background1" w:themeFillShade="D9"/>
              </w:tcPr>
            </w:tcPrChange>
          </w:tcPr>
          <w:p w14:paraId="20D9178F" w14:textId="77777777" w:rsidR="00B610A7" w:rsidRPr="00847BB7" w:rsidRDefault="00B610A7" w:rsidP="00286DCE">
            <w:pPr>
              <w:rPr>
                <w:ins w:id="4815" w:author="智誠 楊" w:date="2021-05-07T14:24:00Z"/>
                <w:rFonts w:ascii="標楷體" w:eastAsia="標楷體" w:hAnsi="標楷體"/>
              </w:rPr>
            </w:pPr>
          </w:p>
        </w:tc>
        <w:tc>
          <w:tcPr>
            <w:tcW w:w="851" w:type="dxa"/>
            <w:shd w:val="clear" w:color="auto" w:fill="D9D9D9" w:themeFill="background1" w:themeFillShade="D9"/>
            <w:tcPrChange w:id="4816" w:author="智誠 楊" w:date="2021-05-12T09:42:00Z">
              <w:tcPr>
                <w:tcW w:w="1602" w:type="dxa"/>
                <w:shd w:val="clear" w:color="auto" w:fill="D9D9D9" w:themeFill="background1" w:themeFillShade="D9"/>
              </w:tcPr>
            </w:tcPrChange>
          </w:tcPr>
          <w:p w14:paraId="43697F59" w14:textId="77777777" w:rsidR="00B610A7" w:rsidRPr="00847BB7" w:rsidRDefault="00B610A7" w:rsidP="00286DCE">
            <w:pPr>
              <w:rPr>
                <w:ins w:id="4817" w:author="智誠 楊" w:date="2021-05-07T14:24:00Z"/>
                <w:rFonts w:ascii="標楷體" w:eastAsia="標楷體" w:hAnsi="標楷體"/>
              </w:rPr>
            </w:pPr>
            <w:ins w:id="4818" w:author="智誠 楊" w:date="2021-05-07T14:24:00Z">
              <w:r w:rsidRPr="00847BB7">
                <w:rPr>
                  <w:rFonts w:ascii="標楷體" w:eastAsia="標楷體" w:hAnsi="標楷體" w:hint="eastAsia"/>
                </w:rPr>
                <w:t>資料型態長度</w:t>
              </w:r>
            </w:ins>
          </w:p>
        </w:tc>
        <w:tc>
          <w:tcPr>
            <w:tcW w:w="1843" w:type="dxa"/>
            <w:shd w:val="clear" w:color="auto" w:fill="D9D9D9" w:themeFill="background1" w:themeFillShade="D9"/>
            <w:tcPrChange w:id="4819" w:author="智誠 楊" w:date="2021-05-12T09:42:00Z">
              <w:tcPr>
                <w:tcW w:w="992" w:type="dxa"/>
                <w:shd w:val="clear" w:color="auto" w:fill="D9D9D9" w:themeFill="background1" w:themeFillShade="D9"/>
              </w:tcPr>
            </w:tcPrChange>
          </w:tcPr>
          <w:p w14:paraId="41474E3A" w14:textId="77777777" w:rsidR="00B610A7" w:rsidRPr="00847BB7" w:rsidRDefault="00B610A7" w:rsidP="00286DCE">
            <w:pPr>
              <w:rPr>
                <w:ins w:id="4820" w:author="智誠 楊" w:date="2021-05-07T14:24:00Z"/>
                <w:rFonts w:ascii="標楷體" w:eastAsia="標楷體" w:hAnsi="標楷體"/>
              </w:rPr>
            </w:pPr>
            <w:ins w:id="4821" w:author="智誠 楊" w:date="2021-05-07T14:24:00Z">
              <w:r w:rsidRPr="00847BB7">
                <w:rPr>
                  <w:rFonts w:ascii="標楷體" w:eastAsia="標楷體" w:hAnsi="標楷體"/>
                </w:rPr>
                <w:t>預設值</w:t>
              </w:r>
            </w:ins>
          </w:p>
        </w:tc>
        <w:tc>
          <w:tcPr>
            <w:tcW w:w="1275" w:type="dxa"/>
            <w:shd w:val="clear" w:color="auto" w:fill="D9D9D9" w:themeFill="background1" w:themeFillShade="D9"/>
            <w:tcPrChange w:id="4822" w:author="智誠 楊" w:date="2021-05-12T09:42:00Z">
              <w:tcPr>
                <w:tcW w:w="1489" w:type="dxa"/>
                <w:shd w:val="clear" w:color="auto" w:fill="D9D9D9" w:themeFill="background1" w:themeFillShade="D9"/>
              </w:tcPr>
            </w:tcPrChange>
          </w:tcPr>
          <w:p w14:paraId="6790D931" w14:textId="77777777" w:rsidR="00B610A7" w:rsidRPr="00847BB7" w:rsidRDefault="00B610A7" w:rsidP="00286DCE">
            <w:pPr>
              <w:rPr>
                <w:ins w:id="4823" w:author="智誠 楊" w:date="2021-05-07T14:24:00Z"/>
                <w:rFonts w:ascii="標楷體" w:eastAsia="標楷體" w:hAnsi="標楷體"/>
              </w:rPr>
            </w:pPr>
            <w:ins w:id="4824" w:author="智誠 楊" w:date="2021-05-07T14:24:00Z">
              <w:r w:rsidRPr="00847BB7">
                <w:rPr>
                  <w:rFonts w:ascii="標楷體" w:eastAsia="標楷體" w:hAnsi="標楷體"/>
                </w:rPr>
                <w:t>選單內容</w:t>
              </w:r>
            </w:ins>
          </w:p>
        </w:tc>
        <w:tc>
          <w:tcPr>
            <w:tcW w:w="553" w:type="dxa"/>
            <w:shd w:val="clear" w:color="auto" w:fill="D9D9D9" w:themeFill="background1" w:themeFillShade="D9"/>
            <w:tcPrChange w:id="4825" w:author="智誠 楊" w:date="2021-05-12T09:42:00Z">
              <w:tcPr>
                <w:tcW w:w="623" w:type="dxa"/>
                <w:shd w:val="clear" w:color="auto" w:fill="D9D9D9" w:themeFill="background1" w:themeFillShade="D9"/>
              </w:tcPr>
            </w:tcPrChange>
          </w:tcPr>
          <w:p w14:paraId="3AE909A3" w14:textId="77777777" w:rsidR="00B610A7" w:rsidRPr="00847BB7" w:rsidRDefault="00B610A7" w:rsidP="00286DCE">
            <w:pPr>
              <w:rPr>
                <w:ins w:id="4826" w:author="智誠 楊" w:date="2021-05-07T14:24:00Z"/>
                <w:rFonts w:ascii="標楷體" w:eastAsia="標楷體" w:hAnsi="標楷體"/>
              </w:rPr>
            </w:pPr>
            <w:ins w:id="4827" w:author="智誠 楊" w:date="2021-05-07T14:24:00Z">
              <w:r w:rsidRPr="00847BB7">
                <w:rPr>
                  <w:rFonts w:ascii="標楷體" w:eastAsia="標楷體" w:hAnsi="標楷體"/>
                </w:rPr>
                <w:t>必填</w:t>
              </w:r>
            </w:ins>
          </w:p>
        </w:tc>
        <w:tc>
          <w:tcPr>
            <w:tcW w:w="666" w:type="dxa"/>
            <w:shd w:val="clear" w:color="auto" w:fill="D9D9D9" w:themeFill="background1" w:themeFillShade="D9"/>
            <w:tcPrChange w:id="4828" w:author="智誠 楊" w:date="2021-05-12T09:42:00Z">
              <w:tcPr>
                <w:tcW w:w="666" w:type="dxa"/>
                <w:shd w:val="clear" w:color="auto" w:fill="D9D9D9" w:themeFill="background1" w:themeFillShade="D9"/>
              </w:tcPr>
            </w:tcPrChange>
          </w:tcPr>
          <w:p w14:paraId="19238E14" w14:textId="77777777" w:rsidR="00B610A7" w:rsidRPr="00847BB7" w:rsidRDefault="00B610A7" w:rsidP="00286DCE">
            <w:pPr>
              <w:rPr>
                <w:ins w:id="4829" w:author="智誠 楊" w:date="2021-05-07T14:24:00Z"/>
                <w:rFonts w:ascii="標楷體" w:eastAsia="標楷體" w:hAnsi="標楷體"/>
              </w:rPr>
            </w:pPr>
            <w:ins w:id="4830" w:author="智誠 楊" w:date="2021-05-07T14:24:00Z">
              <w:r w:rsidRPr="00847BB7">
                <w:rPr>
                  <w:rFonts w:ascii="標楷體" w:eastAsia="標楷體" w:hAnsi="標楷體"/>
                </w:rPr>
                <w:t>R/W</w:t>
              </w:r>
            </w:ins>
          </w:p>
        </w:tc>
        <w:tc>
          <w:tcPr>
            <w:tcW w:w="2856" w:type="dxa"/>
            <w:vMerge/>
            <w:shd w:val="clear" w:color="auto" w:fill="D9D9D9" w:themeFill="background1" w:themeFillShade="D9"/>
            <w:tcPrChange w:id="4831" w:author="智誠 楊" w:date="2021-05-12T09:42:00Z">
              <w:tcPr>
                <w:tcW w:w="2856" w:type="dxa"/>
                <w:vMerge/>
                <w:shd w:val="clear" w:color="auto" w:fill="D9D9D9" w:themeFill="background1" w:themeFillShade="D9"/>
              </w:tcPr>
            </w:tcPrChange>
          </w:tcPr>
          <w:p w14:paraId="040E6345" w14:textId="77777777" w:rsidR="00B610A7" w:rsidRPr="00847BB7" w:rsidRDefault="00B610A7" w:rsidP="00286DCE">
            <w:pPr>
              <w:rPr>
                <w:ins w:id="4832" w:author="智誠 楊" w:date="2021-05-07T14:24:00Z"/>
                <w:rFonts w:ascii="標楷體" w:eastAsia="標楷體" w:hAnsi="標楷體"/>
              </w:rPr>
            </w:pPr>
          </w:p>
        </w:tc>
      </w:tr>
      <w:tr w:rsidR="00B610A7" w:rsidRPr="00847BB7" w14:paraId="6DF94347" w14:textId="77777777" w:rsidTr="000D0632">
        <w:trPr>
          <w:trHeight w:val="244"/>
          <w:jc w:val="center"/>
          <w:ins w:id="4833" w:author="智誠 楊" w:date="2021-05-07T14:24:00Z"/>
          <w:trPrChange w:id="4834" w:author="智誠 楊" w:date="2021-05-12T09:42:00Z">
            <w:trPr>
              <w:trHeight w:val="244"/>
              <w:jc w:val="center"/>
            </w:trPr>
          </w:trPrChange>
        </w:trPr>
        <w:tc>
          <w:tcPr>
            <w:tcW w:w="456" w:type="dxa"/>
            <w:tcPrChange w:id="4835" w:author="智誠 楊" w:date="2021-05-12T09:42:00Z">
              <w:tcPr>
                <w:tcW w:w="456" w:type="dxa"/>
              </w:tcPr>
            </w:tcPrChange>
          </w:tcPr>
          <w:p w14:paraId="09E05D5A" w14:textId="77777777" w:rsidR="00B610A7" w:rsidRPr="00847BB7" w:rsidRDefault="00B610A7" w:rsidP="00286DCE">
            <w:pPr>
              <w:rPr>
                <w:ins w:id="4836" w:author="智誠 楊" w:date="2021-05-07T14:24:00Z"/>
                <w:rFonts w:ascii="標楷體" w:eastAsia="標楷體" w:hAnsi="標楷體"/>
              </w:rPr>
            </w:pPr>
            <w:ins w:id="4837" w:author="智誠 楊" w:date="2021-05-07T14:24:00Z">
              <w:r>
                <w:rPr>
                  <w:rFonts w:ascii="標楷體" w:eastAsia="標楷體" w:hAnsi="標楷體" w:hint="eastAsia"/>
                </w:rPr>
                <w:t>1</w:t>
              </w:r>
            </w:ins>
          </w:p>
        </w:tc>
        <w:tc>
          <w:tcPr>
            <w:tcW w:w="1920" w:type="dxa"/>
            <w:tcPrChange w:id="4838" w:author="智誠 楊" w:date="2021-05-12T09:42:00Z">
              <w:tcPr>
                <w:tcW w:w="1736" w:type="dxa"/>
              </w:tcPr>
            </w:tcPrChange>
          </w:tcPr>
          <w:p w14:paraId="7F69FF16" w14:textId="77777777" w:rsidR="00B610A7" w:rsidRPr="00847BB7" w:rsidRDefault="00B610A7" w:rsidP="00286DCE">
            <w:pPr>
              <w:rPr>
                <w:ins w:id="4839" w:author="智誠 楊" w:date="2021-05-07T14:24:00Z"/>
                <w:rFonts w:ascii="標楷體" w:eastAsia="標楷體" w:hAnsi="標楷體"/>
              </w:rPr>
            </w:pPr>
            <w:ins w:id="4840" w:author="智誠 楊" w:date="2021-05-07T14:24:00Z">
              <w:r w:rsidRPr="00847BB7">
                <w:rPr>
                  <w:rFonts w:ascii="標楷體" w:eastAsia="標楷體" w:hAnsi="標楷體" w:hint="eastAsia"/>
                  <w:lang w:eastAsia="zh-HK"/>
                </w:rPr>
                <w:t>功能選項</w:t>
              </w:r>
            </w:ins>
          </w:p>
        </w:tc>
        <w:tc>
          <w:tcPr>
            <w:tcW w:w="851" w:type="dxa"/>
            <w:tcPrChange w:id="4841" w:author="智誠 楊" w:date="2021-05-12T09:42:00Z">
              <w:tcPr>
                <w:tcW w:w="1602" w:type="dxa"/>
              </w:tcPr>
            </w:tcPrChange>
          </w:tcPr>
          <w:p w14:paraId="206BF471" w14:textId="77777777" w:rsidR="00B610A7" w:rsidRPr="00847BB7" w:rsidRDefault="00B610A7" w:rsidP="00286DCE">
            <w:pPr>
              <w:rPr>
                <w:ins w:id="4842" w:author="智誠 楊" w:date="2021-05-07T14:24:00Z"/>
                <w:rFonts w:ascii="標楷體" w:eastAsia="標楷體" w:hAnsi="標楷體"/>
              </w:rPr>
            </w:pPr>
            <w:ins w:id="4843" w:author="智誠 楊" w:date="2021-05-07T14:24:00Z">
              <w:r w:rsidRPr="00847BB7">
                <w:rPr>
                  <w:rFonts w:ascii="標楷體" w:eastAsia="標楷體" w:hAnsi="標楷體"/>
                </w:rPr>
                <w:t xml:space="preserve">                  </w:t>
              </w:r>
            </w:ins>
          </w:p>
        </w:tc>
        <w:tc>
          <w:tcPr>
            <w:tcW w:w="1843" w:type="dxa"/>
            <w:tcPrChange w:id="4844" w:author="智誠 楊" w:date="2021-05-12T09:42:00Z">
              <w:tcPr>
                <w:tcW w:w="992" w:type="dxa"/>
              </w:tcPr>
            </w:tcPrChange>
          </w:tcPr>
          <w:p w14:paraId="688D59DB" w14:textId="77777777" w:rsidR="00B610A7" w:rsidRPr="00847BB7" w:rsidRDefault="00B610A7" w:rsidP="00286DCE">
            <w:pPr>
              <w:rPr>
                <w:ins w:id="4845" w:author="智誠 楊" w:date="2021-05-07T14:24:00Z"/>
                <w:rFonts w:ascii="標楷體" w:eastAsia="標楷體" w:hAnsi="標楷體"/>
              </w:rPr>
            </w:pPr>
          </w:p>
        </w:tc>
        <w:tc>
          <w:tcPr>
            <w:tcW w:w="1275" w:type="dxa"/>
            <w:tcPrChange w:id="4846" w:author="智誠 楊" w:date="2021-05-12T09:42:00Z">
              <w:tcPr>
                <w:tcW w:w="1489" w:type="dxa"/>
              </w:tcPr>
            </w:tcPrChange>
          </w:tcPr>
          <w:p w14:paraId="11BD195A" w14:textId="77777777" w:rsidR="00B610A7" w:rsidRPr="00847BB7" w:rsidRDefault="00B610A7" w:rsidP="00286DCE">
            <w:pPr>
              <w:rPr>
                <w:ins w:id="4847" w:author="智誠 楊" w:date="2021-05-07T14:24:00Z"/>
                <w:rFonts w:ascii="標楷體" w:eastAsia="標楷體" w:hAnsi="標楷體"/>
              </w:rPr>
            </w:pPr>
          </w:p>
        </w:tc>
        <w:tc>
          <w:tcPr>
            <w:tcW w:w="553" w:type="dxa"/>
            <w:tcPrChange w:id="4848" w:author="智誠 楊" w:date="2021-05-12T09:42:00Z">
              <w:tcPr>
                <w:tcW w:w="623" w:type="dxa"/>
              </w:tcPr>
            </w:tcPrChange>
          </w:tcPr>
          <w:p w14:paraId="1E824FAA" w14:textId="77777777" w:rsidR="00B610A7" w:rsidRPr="00847BB7" w:rsidRDefault="00B610A7" w:rsidP="00286DCE">
            <w:pPr>
              <w:rPr>
                <w:ins w:id="4849" w:author="智誠 楊" w:date="2021-05-07T14:24:00Z"/>
                <w:rFonts w:ascii="標楷體" w:eastAsia="標楷體" w:hAnsi="標楷體"/>
              </w:rPr>
            </w:pPr>
          </w:p>
        </w:tc>
        <w:tc>
          <w:tcPr>
            <w:tcW w:w="666" w:type="dxa"/>
            <w:tcPrChange w:id="4850" w:author="智誠 楊" w:date="2021-05-12T09:42:00Z">
              <w:tcPr>
                <w:tcW w:w="666" w:type="dxa"/>
              </w:tcPr>
            </w:tcPrChange>
          </w:tcPr>
          <w:p w14:paraId="0836E88E" w14:textId="77777777" w:rsidR="00B610A7" w:rsidRPr="00847BB7" w:rsidRDefault="00B610A7" w:rsidP="00286DCE">
            <w:pPr>
              <w:jc w:val="center"/>
              <w:rPr>
                <w:ins w:id="4851" w:author="智誠 楊" w:date="2021-05-07T14:24:00Z"/>
                <w:rFonts w:ascii="標楷體" w:eastAsia="標楷體" w:hAnsi="標楷體"/>
              </w:rPr>
            </w:pPr>
            <w:ins w:id="4852" w:author="智誠 楊" w:date="2021-05-07T14:24:00Z">
              <w:r>
                <w:rPr>
                  <w:rFonts w:ascii="標楷體" w:eastAsia="標楷體" w:hAnsi="標楷體" w:hint="eastAsia"/>
                </w:rPr>
                <w:t>R</w:t>
              </w:r>
            </w:ins>
          </w:p>
        </w:tc>
        <w:tc>
          <w:tcPr>
            <w:tcW w:w="2856" w:type="dxa"/>
            <w:tcPrChange w:id="4853" w:author="智誠 楊" w:date="2021-05-12T09:42:00Z">
              <w:tcPr>
                <w:tcW w:w="2856" w:type="dxa"/>
              </w:tcPr>
            </w:tcPrChange>
          </w:tcPr>
          <w:p w14:paraId="15C2D1DA" w14:textId="633F0E47" w:rsidR="00B610A7" w:rsidRPr="00847BB7" w:rsidRDefault="00B610A7">
            <w:pPr>
              <w:rPr>
                <w:ins w:id="4854" w:author="智誠 楊" w:date="2021-05-07T14:24:00Z"/>
                <w:rFonts w:ascii="標楷體" w:eastAsia="標楷體" w:hAnsi="標楷體"/>
              </w:rPr>
            </w:pPr>
            <w:ins w:id="4855" w:author="智誠 楊" w:date="2021-05-07T14:24:00Z">
              <w:r w:rsidRPr="00847BB7">
                <w:rPr>
                  <w:rFonts w:ascii="標楷體" w:eastAsia="標楷體" w:hAnsi="標楷體" w:hint="eastAsia"/>
                </w:rPr>
                <w:t>自動顯示</w:t>
              </w:r>
            </w:ins>
            <w:ins w:id="4856" w:author="智誠 楊" w:date="2021-05-12T09:40:00Z">
              <w:r w:rsidR="000D0632">
                <w:rPr>
                  <w:rFonts w:ascii="標楷體" w:eastAsia="標楷體" w:hAnsi="標楷體" w:hint="eastAsia"/>
                </w:rPr>
                <w:t>:</w:t>
              </w:r>
            </w:ins>
            <w:ins w:id="4857" w:author="智誠 楊" w:date="2021-05-07T14:24:00Z">
              <w:r w:rsidRPr="00847BB7">
                <w:rPr>
                  <w:rFonts w:ascii="標楷體" w:eastAsia="標楷體" w:hAnsi="標楷體" w:hint="eastAsia"/>
                  <w:lang w:eastAsia="zh-HK"/>
                </w:rPr>
                <w:t>修改</w:t>
              </w:r>
            </w:ins>
          </w:p>
        </w:tc>
      </w:tr>
      <w:tr w:rsidR="00B610A7" w:rsidRPr="00847BB7" w14:paraId="7383D22B" w14:textId="77777777" w:rsidTr="000D0632">
        <w:trPr>
          <w:trHeight w:val="244"/>
          <w:jc w:val="center"/>
          <w:ins w:id="4858" w:author="智誠 楊" w:date="2021-05-07T14:24:00Z"/>
          <w:trPrChange w:id="4859" w:author="智誠 楊" w:date="2021-05-12T09:42:00Z">
            <w:trPr>
              <w:trHeight w:val="244"/>
              <w:jc w:val="center"/>
            </w:trPr>
          </w:trPrChange>
        </w:trPr>
        <w:tc>
          <w:tcPr>
            <w:tcW w:w="456" w:type="dxa"/>
            <w:tcPrChange w:id="4860" w:author="智誠 楊" w:date="2021-05-12T09:42:00Z">
              <w:tcPr>
                <w:tcW w:w="456" w:type="dxa"/>
              </w:tcPr>
            </w:tcPrChange>
          </w:tcPr>
          <w:p w14:paraId="0E96E5A5" w14:textId="77777777" w:rsidR="00B610A7" w:rsidRPr="00847BB7" w:rsidRDefault="00B610A7" w:rsidP="00286DCE">
            <w:pPr>
              <w:rPr>
                <w:ins w:id="4861" w:author="智誠 楊" w:date="2021-05-07T14:24:00Z"/>
                <w:rFonts w:ascii="標楷體" w:eastAsia="標楷體" w:hAnsi="標楷體"/>
              </w:rPr>
            </w:pPr>
            <w:ins w:id="4862" w:author="智誠 楊" w:date="2021-05-07T14:24:00Z">
              <w:r w:rsidRPr="00847BB7">
                <w:rPr>
                  <w:rFonts w:ascii="標楷體" w:eastAsia="標楷體" w:hAnsi="標楷體" w:hint="eastAsia"/>
                </w:rPr>
                <w:t>2</w:t>
              </w:r>
            </w:ins>
          </w:p>
        </w:tc>
        <w:tc>
          <w:tcPr>
            <w:tcW w:w="1920" w:type="dxa"/>
            <w:tcPrChange w:id="4863" w:author="智誠 楊" w:date="2021-05-12T09:42:00Z">
              <w:tcPr>
                <w:tcW w:w="1736" w:type="dxa"/>
              </w:tcPr>
            </w:tcPrChange>
          </w:tcPr>
          <w:p w14:paraId="4DF49F51" w14:textId="296CEE00" w:rsidR="00B610A7" w:rsidRPr="00847BB7" w:rsidRDefault="00312E1F" w:rsidP="00286DCE">
            <w:pPr>
              <w:rPr>
                <w:ins w:id="4864" w:author="智誠 楊" w:date="2021-05-07T14:24:00Z"/>
                <w:rFonts w:ascii="標楷體" w:eastAsia="標楷體" w:hAnsi="標楷體"/>
              </w:rPr>
            </w:pPr>
            <w:ins w:id="4865" w:author="智誠 楊" w:date="2021-05-07T14:37:00Z">
              <w:r>
                <w:rPr>
                  <w:rFonts w:ascii="標楷體" w:eastAsia="標楷體" w:hAnsi="標楷體" w:hint="eastAsia"/>
                </w:rPr>
                <w:t>入賬日期</w:t>
              </w:r>
            </w:ins>
          </w:p>
        </w:tc>
        <w:tc>
          <w:tcPr>
            <w:tcW w:w="851" w:type="dxa"/>
            <w:tcPrChange w:id="4866" w:author="智誠 楊" w:date="2021-05-12T09:42:00Z">
              <w:tcPr>
                <w:tcW w:w="1602" w:type="dxa"/>
              </w:tcPr>
            </w:tcPrChange>
          </w:tcPr>
          <w:p w14:paraId="3C90BEFE" w14:textId="239469E9" w:rsidR="00B610A7" w:rsidRPr="00847BB7" w:rsidRDefault="00B610A7" w:rsidP="00286DCE">
            <w:pPr>
              <w:rPr>
                <w:ins w:id="4867" w:author="智誠 楊" w:date="2021-05-07T14:24:00Z"/>
                <w:rFonts w:ascii="標楷體" w:eastAsia="標楷體" w:hAnsi="標楷體"/>
              </w:rPr>
            </w:pPr>
            <w:ins w:id="4868" w:author="智誠 楊" w:date="2021-05-07T14:24:00Z">
              <w:r w:rsidRPr="00847BB7">
                <w:rPr>
                  <w:rFonts w:ascii="標楷體" w:eastAsia="標楷體" w:hAnsi="標楷體"/>
                </w:rPr>
                <w:t xml:space="preserve">           </w:t>
              </w:r>
            </w:ins>
          </w:p>
        </w:tc>
        <w:tc>
          <w:tcPr>
            <w:tcW w:w="1843" w:type="dxa"/>
            <w:tcPrChange w:id="4869" w:author="智誠 楊" w:date="2021-05-12T09:42:00Z">
              <w:tcPr>
                <w:tcW w:w="992" w:type="dxa"/>
              </w:tcPr>
            </w:tcPrChange>
          </w:tcPr>
          <w:p w14:paraId="17FBE494" w14:textId="0A4B26E2" w:rsidR="00B610A7" w:rsidRPr="00847BB7" w:rsidRDefault="00B610A7" w:rsidP="00286DCE">
            <w:pPr>
              <w:rPr>
                <w:ins w:id="4870" w:author="智誠 楊" w:date="2021-05-07T14:24:00Z"/>
                <w:rFonts w:ascii="標楷體" w:eastAsia="標楷體" w:hAnsi="標楷體"/>
              </w:rPr>
            </w:pPr>
          </w:p>
        </w:tc>
        <w:tc>
          <w:tcPr>
            <w:tcW w:w="1275" w:type="dxa"/>
            <w:tcPrChange w:id="4871" w:author="智誠 楊" w:date="2021-05-12T09:42:00Z">
              <w:tcPr>
                <w:tcW w:w="1489" w:type="dxa"/>
              </w:tcPr>
            </w:tcPrChange>
          </w:tcPr>
          <w:p w14:paraId="357CAE20" w14:textId="3BF8A1AA" w:rsidR="00B610A7" w:rsidRPr="00847BB7" w:rsidRDefault="00B610A7" w:rsidP="00286DCE">
            <w:pPr>
              <w:rPr>
                <w:ins w:id="4872" w:author="智誠 楊" w:date="2021-05-07T14:24:00Z"/>
                <w:rFonts w:ascii="標楷體" w:eastAsia="標楷體" w:hAnsi="標楷體"/>
              </w:rPr>
            </w:pPr>
          </w:p>
        </w:tc>
        <w:tc>
          <w:tcPr>
            <w:tcW w:w="553" w:type="dxa"/>
            <w:tcPrChange w:id="4873" w:author="智誠 楊" w:date="2021-05-12T09:42:00Z">
              <w:tcPr>
                <w:tcW w:w="623" w:type="dxa"/>
              </w:tcPr>
            </w:tcPrChange>
          </w:tcPr>
          <w:p w14:paraId="0B30C97C" w14:textId="17667994" w:rsidR="00B610A7" w:rsidRPr="00847BB7" w:rsidRDefault="00B610A7" w:rsidP="00286DCE">
            <w:pPr>
              <w:rPr>
                <w:ins w:id="4874" w:author="智誠 楊" w:date="2021-05-07T14:24:00Z"/>
                <w:rFonts w:ascii="標楷體" w:eastAsia="標楷體" w:hAnsi="標楷體"/>
              </w:rPr>
            </w:pPr>
          </w:p>
        </w:tc>
        <w:tc>
          <w:tcPr>
            <w:tcW w:w="666" w:type="dxa"/>
            <w:tcPrChange w:id="4875" w:author="智誠 楊" w:date="2021-05-12T09:42:00Z">
              <w:tcPr>
                <w:tcW w:w="666" w:type="dxa"/>
              </w:tcPr>
            </w:tcPrChange>
          </w:tcPr>
          <w:p w14:paraId="69AE54F0" w14:textId="5CCC9282" w:rsidR="00B610A7" w:rsidRPr="00A01A6B" w:rsidRDefault="00EF3DF6" w:rsidP="00286DCE">
            <w:pPr>
              <w:jc w:val="center"/>
              <w:rPr>
                <w:ins w:id="4876" w:author="智誠 楊" w:date="2021-05-07T14:24:00Z"/>
                <w:rFonts w:ascii="標楷體" w:eastAsia="標楷體" w:hAnsi="標楷體"/>
              </w:rPr>
            </w:pPr>
            <w:ins w:id="4877" w:author="智誠 楊" w:date="2021-05-07T14:42:00Z">
              <w:r>
                <w:rPr>
                  <w:rFonts w:ascii="標楷體" w:eastAsia="標楷體" w:hAnsi="標楷體" w:hint="eastAsia"/>
                </w:rPr>
                <w:t>R</w:t>
              </w:r>
            </w:ins>
          </w:p>
        </w:tc>
        <w:tc>
          <w:tcPr>
            <w:tcW w:w="2856" w:type="dxa"/>
            <w:tcPrChange w:id="4878" w:author="智誠 楊" w:date="2021-05-12T09:42:00Z">
              <w:tcPr>
                <w:tcW w:w="2856" w:type="dxa"/>
              </w:tcPr>
            </w:tcPrChange>
          </w:tcPr>
          <w:p w14:paraId="25D1A065" w14:textId="77777777" w:rsidR="00B610A7" w:rsidRDefault="00EF3DF6" w:rsidP="00286DCE">
            <w:pPr>
              <w:snapToGrid w:val="0"/>
              <w:rPr>
                <w:ins w:id="4879" w:author="智誠 楊" w:date="2021-05-12T09:40:00Z"/>
                <w:rFonts w:ascii="標楷體" w:eastAsia="標楷體" w:hAnsi="標楷體"/>
              </w:rPr>
            </w:pPr>
            <w:ins w:id="4880" w:author="智誠 楊" w:date="2021-05-07T14:42:00Z">
              <w:r>
                <w:rPr>
                  <w:rFonts w:ascii="標楷體" w:eastAsia="標楷體" w:hAnsi="標楷體" w:hint="eastAsia"/>
                </w:rPr>
                <w:t>1.自動顯示、不可修改</w:t>
              </w:r>
            </w:ins>
          </w:p>
          <w:p w14:paraId="0F9573B0" w14:textId="741505FB" w:rsidR="000D0632" w:rsidRPr="00A01A6B" w:rsidRDefault="000D0632" w:rsidP="00286DCE">
            <w:pPr>
              <w:snapToGrid w:val="0"/>
              <w:rPr>
                <w:ins w:id="4881" w:author="智誠 楊" w:date="2021-05-07T14:24:00Z"/>
                <w:rFonts w:ascii="標楷體" w:eastAsia="標楷體" w:hAnsi="標楷體"/>
              </w:rPr>
            </w:pPr>
            <w:ins w:id="4882" w:author="智誠 楊" w:date="2021-05-12T09:40:00Z">
              <w:r>
                <w:rPr>
                  <w:rFonts w:ascii="標楷體" w:eastAsia="標楷體" w:hAnsi="標楷體" w:hint="eastAsia"/>
                </w:rPr>
                <w:t>2.</w:t>
              </w:r>
              <w:r>
                <w:rPr>
                  <w:rFonts w:ascii="標楷體" w:eastAsia="標楷體" w:hAnsi="標楷體"/>
                </w:rPr>
                <w:t>MlaundryDetail</w:t>
              </w:r>
              <w:r>
                <w:rPr>
                  <w:rFonts w:ascii="標楷體" w:eastAsia="標楷體" w:hAnsi="標楷體" w:hint="eastAsia"/>
                </w:rPr>
                <w:t>.E</w:t>
              </w:r>
              <w:r>
                <w:rPr>
                  <w:rFonts w:ascii="標楷體" w:eastAsia="標楷體" w:hAnsi="標楷體"/>
                </w:rPr>
                <w:t>NtryDate</w:t>
              </w:r>
            </w:ins>
          </w:p>
        </w:tc>
      </w:tr>
      <w:tr w:rsidR="00EF3DF6" w:rsidRPr="00847BB7" w14:paraId="5DDE9BA9" w14:textId="77777777" w:rsidTr="000D0632">
        <w:trPr>
          <w:trHeight w:val="323"/>
          <w:jc w:val="center"/>
          <w:ins w:id="4883" w:author="智誠 楊" w:date="2021-05-07T14:24:00Z"/>
          <w:trPrChange w:id="4884" w:author="智誠 楊" w:date="2021-05-12T09:42:00Z">
            <w:trPr>
              <w:trHeight w:val="1106"/>
              <w:jc w:val="center"/>
            </w:trPr>
          </w:trPrChange>
        </w:trPr>
        <w:tc>
          <w:tcPr>
            <w:tcW w:w="456" w:type="dxa"/>
            <w:tcPrChange w:id="4885" w:author="智誠 楊" w:date="2021-05-12T09:42:00Z">
              <w:tcPr>
                <w:tcW w:w="456" w:type="dxa"/>
              </w:tcPr>
            </w:tcPrChange>
          </w:tcPr>
          <w:p w14:paraId="2322B468" w14:textId="2B310B22" w:rsidR="00EF3DF6" w:rsidRPr="00847BB7" w:rsidRDefault="00EF3DF6" w:rsidP="00EF3DF6">
            <w:pPr>
              <w:rPr>
                <w:ins w:id="4886" w:author="智誠 楊" w:date="2021-05-07T14:24:00Z"/>
                <w:rFonts w:ascii="標楷體" w:eastAsia="標楷體" w:hAnsi="標楷體"/>
              </w:rPr>
            </w:pPr>
            <w:ins w:id="4887" w:author="智誠 楊" w:date="2021-05-07T14:24:00Z">
              <w:r>
                <w:rPr>
                  <w:rFonts w:ascii="標楷體" w:eastAsia="標楷體" w:hAnsi="標楷體" w:hint="eastAsia"/>
                </w:rPr>
                <w:t>3</w:t>
              </w:r>
            </w:ins>
          </w:p>
        </w:tc>
        <w:tc>
          <w:tcPr>
            <w:tcW w:w="1920" w:type="dxa"/>
            <w:tcPrChange w:id="4888" w:author="智誠 楊" w:date="2021-05-12T09:42:00Z">
              <w:tcPr>
                <w:tcW w:w="1736" w:type="dxa"/>
              </w:tcPr>
            </w:tcPrChange>
          </w:tcPr>
          <w:p w14:paraId="056FCC22" w14:textId="315F18CE" w:rsidR="00EF3DF6" w:rsidRPr="00847BB7" w:rsidRDefault="00EF3DF6" w:rsidP="00EF3DF6">
            <w:pPr>
              <w:rPr>
                <w:ins w:id="4889" w:author="智誠 楊" w:date="2021-05-07T14:24:00Z"/>
                <w:rFonts w:ascii="標楷體" w:eastAsia="標楷體" w:hAnsi="標楷體"/>
              </w:rPr>
            </w:pPr>
            <w:ins w:id="4890" w:author="智誠 楊" w:date="2021-05-07T14:38:00Z">
              <w:r>
                <w:rPr>
                  <w:rFonts w:ascii="標楷體" w:eastAsia="標楷體" w:hAnsi="標楷體" w:hint="eastAsia"/>
                </w:rPr>
                <w:t>戶號</w:t>
              </w:r>
            </w:ins>
          </w:p>
        </w:tc>
        <w:tc>
          <w:tcPr>
            <w:tcW w:w="851" w:type="dxa"/>
            <w:tcPrChange w:id="4891" w:author="智誠 楊" w:date="2021-05-12T09:42:00Z">
              <w:tcPr>
                <w:tcW w:w="1602" w:type="dxa"/>
              </w:tcPr>
            </w:tcPrChange>
          </w:tcPr>
          <w:p w14:paraId="2CF6D95E" w14:textId="6BA366CC" w:rsidR="00EF3DF6" w:rsidRPr="00847BB7" w:rsidRDefault="00EF3DF6" w:rsidP="00EF3DF6">
            <w:pPr>
              <w:rPr>
                <w:ins w:id="4892" w:author="智誠 楊" w:date="2021-05-07T14:24:00Z"/>
                <w:rFonts w:ascii="標楷體" w:eastAsia="標楷體" w:hAnsi="標楷體"/>
              </w:rPr>
            </w:pPr>
          </w:p>
        </w:tc>
        <w:tc>
          <w:tcPr>
            <w:tcW w:w="1843" w:type="dxa"/>
            <w:tcPrChange w:id="4893" w:author="智誠 楊" w:date="2021-05-12T09:42:00Z">
              <w:tcPr>
                <w:tcW w:w="992" w:type="dxa"/>
              </w:tcPr>
            </w:tcPrChange>
          </w:tcPr>
          <w:p w14:paraId="14FDBAA6" w14:textId="60718090" w:rsidR="00EF3DF6" w:rsidRPr="00847BB7" w:rsidRDefault="00EF3DF6" w:rsidP="00EF3DF6">
            <w:pPr>
              <w:rPr>
                <w:ins w:id="4894" w:author="智誠 楊" w:date="2021-05-07T14:24:00Z"/>
                <w:rFonts w:ascii="標楷體" w:eastAsia="標楷體" w:hAnsi="標楷體"/>
              </w:rPr>
            </w:pPr>
          </w:p>
        </w:tc>
        <w:tc>
          <w:tcPr>
            <w:tcW w:w="1275" w:type="dxa"/>
            <w:tcPrChange w:id="4895" w:author="智誠 楊" w:date="2021-05-12T09:42:00Z">
              <w:tcPr>
                <w:tcW w:w="1489" w:type="dxa"/>
              </w:tcPr>
            </w:tcPrChange>
          </w:tcPr>
          <w:p w14:paraId="64EE416D" w14:textId="77777777" w:rsidR="00EF3DF6" w:rsidRPr="00847BB7" w:rsidRDefault="00EF3DF6" w:rsidP="00EF3DF6">
            <w:pPr>
              <w:rPr>
                <w:ins w:id="4896" w:author="智誠 楊" w:date="2021-05-07T14:24:00Z"/>
                <w:rFonts w:ascii="標楷體" w:eastAsia="標楷體" w:hAnsi="標楷體"/>
              </w:rPr>
            </w:pPr>
          </w:p>
        </w:tc>
        <w:tc>
          <w:tcPr>
            <w:tcW w:w="553" w:type="dxa"/>
            <w:tcPrChange w:id="4897" w:author="智誠 楊" w:date="2021-05-12T09:42:00Z">
              <w:tcPr>
                <w:tcW w:w="623" w:type="dxa"/>
              </w:tcPr>
            </w:tcPrChange>
          </w:tcPr>
          <w:p w14:paraId="2350EB9C" w14:textId="57F0C110" w:rsidR="00EF3DF6" w:rsidRPr="00847BB7" w:rsidRDefault="00EF3DF6" w:rsidP="00EF3DF6">
            <w:pPr>
              <w:rPr>
                <w:ins w:id="4898" w:author="智誠 楊" w:date="2021-05-07T14:24:00Z"/>
                <w:rFonts w:ascii="標楷體" w:eastAsia="標楷體" w:hAnsi="標楷體"/>
              </w:rPr>
            </w:pPr>
          </w:p>
        </w:tc>
        <w:tc>
          <w:tcPr>
            <w:tcW w:w="666" w:type="dxa"/>
            <w:tcPrChange w:id="4899" w:author="智誠 楊" w:date="2021-05-12T09:42:00Z">
              <w:tcPr>
                <w:tcW w:w="666" w:type="dxa"/>
              </w:tcPr>
            </w:tcPrChange>
          </w:tcPr>
          <w:p w14:paraId="726B808F" w14:textId="0114B03A" w:rsidR="00EF3DF6" w:rsidRPr="00847BB7" w:rsidRDefault="00EF3DF6" w:rsidP="00EF3DF6">
            <w:pPr>
              <w:jc w:val="center"/>
              <w:rPr>
                <w:ins w:id="4900" w:author="智誠 楊" w:date="2021-05-07T14:24:00Z"/>
                <w:rFonts w:ascii="標楷體" w:eastAsia="標楷體" w:hAnsi="標楷體"/>
              </w:rPr>
            </w:pPr>
            <w:ins w:id="4901" w:author="智誠 楊" w:date="2021-05-07T14:44:00Z">
              <w:r>
                <w:rPr>
                  <w:rFonts w:ascii="標楷體" w:eastAsia="標楷體" w:hAnsi="標楷體" w:hint="eastAsia"/>
                </w:rPr>
                <w:t>R</w:t>
              </w:r>
            </w:ins>
          </w:p>
        </w:tc>
        <w:tc>
          <w:tcPr>
            <w:tcW w:w="2856" w:type="dxa"/>
            <w:tcPrChange w:id="4902" w:author="智誠 楊" w:date="2021-05-12T09:42:00Z">
              <w:tcPr>
                <w:tcW w:w="2856" w:type="dxa"/>
              </w:tcPr>
            </w:tcPrChange>
          </w:tcPr>
          <w:p w14:paraId="1E5C8863" w14:textId="77777777" w:rsidR="00EF3DF6" w:rsidRDefault="00EF3DF6" w:rsidP="00EF3DF6">
            <w:pPr>
              <w:snapToGrid w:val="0"/>
              <w:ind w:left="238" w:hangingChars="99" w:hanging="238"/>
              <w:rPr>
                <w:ins w:id="4903" w:author="智誠 楊" w:date="2021-05-12T09:40:00Z"/>
                <w:rFonts w:ascii="標楷體" w:eastAsia="標楷體" w:hAnsi="標楷體"/>
              </w:rPr>
            </w:pPr>
            <w:ins w:id="4904" w:author="智誠 楊" w:date="2021-05-07T14:43:00Z">
              <w:r>
                <w:rPr>
                  <w:rFonts w:ascii="標楷體" w:eastAsia="標楷體" w:hAnsi="標楷體" w:hint="eastAsia"/>
                </w:rPr>
                <w:t>1.自動顯示、不可修改</w:t>
              </w:r>
            </w:ins>
          </w:p>
          <w:p w14:paraId="02ED1F83" w14:textId="2FB00B51" w:rsidR="000D0632" w:rsidRPr="00847BB7" w:rsidRDefault="000D0632" w:rsidP="00EF3DF6">
            <w:pPr>
              <w:snapToGrid w:val="0"/>
              <w:ind w:left="238" w:hangingChars="99" w:hanging="238"/>
              <w:rPr>
                <w:ins w:id="4905" w:author="智誠 楊" w:date="2021-05-07T14:24:00Z"/>
                <w:rFonts w:ascii="標楷體" w:eastAsia="標楷體" w:hAnsi="標楷體"/>
                <w:lang w:eastAsia="zh-HK"/>
              </w:rPr>
            </w:pPr>
            <w:ins w:id="4906" w:author="智誠 楊" w:date="2021-05-12T09:40:00Z">
              <w:r>
                <w:rPr>
                  <w:rFonts w:ascii="標楷體" w:eastAsia="標楷體" w:hAnsi="標楷體" w:hint="eastAsia"/>
                </w:rPr>
                <w:t>2.</w:t>
              </w:r>
              <w:r>
                <w:rPr>
                  <w:rFonts w:ascii="標楷體" w:eastAsia="標楷體" w:hAnsi="標楷體"/>
                </w:rPr>
                <w:t>MlaundryDetail</w:t>
              </w:r>
              <w:r>
                <w:rPr>
                  <w:rFonts w:ascii="標楷體" w:eastAsia="標楷體" w:hAnsi="標楷體" w:hint="eastAsia"/>
                </w:rPr>
                <w:t>.</w:t>
              </w:r>
              <w:r>
                <w:rPr>
                  <w:rFonts w:ascii="標楷體" w:eastAsia="標楷體" w:hAnsi="標楷體"/>
                </w:rPr>
                <w:t>CustNo</w:t>
              </w:r>
            </w:ins>
          </w:p>
        </w:tc>
      </w:tr>
      <w:tr w:rsidR="00EF3DF6" w:rsidRPr="00847BB7" w14:paraId="3355389C" w14:textId="77777777" w:rsidTr="000D0632">
        <w:trPr>
          <w:trHeight w:val="291"/>
          <w:jc w:val="center"/>
          <w:ins w:id="4907" w:author="智誠 楊" w:date="2021-05-07T14:24:00Z"/>
          <w:trPrChange w:id="4908" w:author="智誠 楊" w:date="2021-05-12T09:42:00Z">
            <w:trPr>
              <w:trHeight w:val="291"/>
              <w:jc w:val="center"/>
            </w:trPr>
          </w:trPrChange>
        </w:trPr>
        <w:tc>
          <w:tcPr>
            <w:tcW w:w="456" w:type="dxa"/>
            <w:tcPrChange w:id="4909" w:author="智誠 楊" w:date="2021-05-12T09:42:00Z">
              <w:tcPr>
                <w:tcW w:w="456" w:type="dxa"/>
              </w:tcPr>
            </w:tcPrChange>
          </w:tcPr>
          <w:p w14:paraId="40068FA5" w14:textId="77777777" w:rsidR="00EF3DF6" w:rsidRPr="00847BB7" w:rsidRDefault="00EF3DF6" w:rsidP="00EF3DF6">
            <w:pPr>
              <w:rPr>
                <w:ins w:id="4910" w:author="智誠 楊" w:date="2021-05-07T14:24:00Z"/>
                <w:rFonts w:ascii="標楷體" w:eastAsia="標楷體" w:hAnsi="標楷體"/>
              </w:rPr>
            </w:pPr>
            <w:ins w:id="4911" w:author="智誠 楊" w:date="2021-05-07T14:24:00Z">
              <w:r w:rsidRPr="00847BB7">
                <w:rPr>
                  <w:rFonts w:ascii="標楷體" w:eastAsia="標楷體" w:hAnsi="標楷體"/>
                </w:rPr>
                <w:t>4</w:t>
              </w:r>
            </w:ins>
          </w:p>
        </w:tc>
        <w:tc>
          <w:tcPr>
            <w:tcW w:w="1920" w:type="dxa"/>
            <w:tcPrChange w:id="4912" w:author="智誠 楊" w:date="2021-05-12T09:42:00Z">
              <w:tcPr>
                <w:tcW w:w="1736" w:type="dxa"/>
              </w:tcPr>
            </w:tcPrChange>
          </w:tcPr>
          <w:p w14:paraId="56C170FA" w14:textId="391CA541" w:rsidR="00EF3DF6" w:rsidRPr="00847BB7" w:rsidRDefault="00EF3DF6" w:rsidP="00EF3DF6">
            <w:pPr>
              <w:rPr>
                <w:ins w:id="4913" w:author="智誠 楊" w:date="2021-05-07T14:24:00Z"/>
                <w:rFonts w:ascii="標楷體" w:eastAsia="標楷體" w:hAnsi="標楷體"/>
              </w:rPr>
            </w:pPr>
            <w:ins w:id="4914" w:author="智誠 楊" w:date="2021-05-07T14:38:00Z">
              <w:r>
                <w:rPr>
                  <w:rFonts w:ascii="標楷體" w:eastAsia="標楷體" w:hAnsi="標楷體" w:hint="eastAsia"/>
                </w:rPr>
                <w:t>交易樣態</w:t>
              </w:r>
            </w:ins>
          </w:p>
        </w:tc>
        <w:tc>
          <w:tcPr>
            <w:tcW w:w="851" w:type="dxa"/>
            <w:tcPrChange w:id="4915" w:author="智誠 楊" w:date="2021-05-12T09:42:00Z">
              <w:tcPr>
                <w:tcW w:w="1602" w:type="dxa"/>
              </w:tcPr>
            </w:tcPrChange>
          </w:tcPr>
          <w:p w14:paraId="5617FDF6" w14:textId="76AB8735" w:rsidR="00EF3DF6" w:rsidRPr="00847BB7" w:rsidRDefault="00EF3DF6" w:rsidP="00EF3DF6">
            <w:pPr>
              <w:rPr>
                <w:ins w:id="4916" w:author="智誠 楊" w:date="2021-05-07T14:24:00Z"/>
                <w:rFonts w:ascii="標楷體" w:eastAsia="標楷體" w:hAnsi="標楷體"/>
              </w:rPr>
            </w:pPr>
          </w:p>
        </w:tc>
        <w:tc>
          <w:tcPr>
            <w:tcW w:w="1843" w:type="dxa"/>
            <w:tcPrChange w:id="4917" w:author="智誠 楊" w:date="2021-05-12T09:42:00Z">
              <w:tcPr>
                <w:tcW w:w="992" w:type="dxa"/>
              </w:tcPr>
            </w:tcPrChange>
          </w:tcPr>
          <w:p w14:paraId="7176A9B8" w14:textId="1286AAB5" w:rsidR="00EF3DF6" w:rsidRPr="00847BB7" w:rsidRDefault="00EF3DF6" w:rsidP="00EF3DF6">
            <w:pPr>
              <w:rPr>
                <w:ins w:id="4918" w:author="智誠 楊" w:date="2021-05-07T14:24:00Z"/>
                <w:rFonts w:ascii="標楷體" w:eastAsia="標楷體" w:hAnsi="標楷體"/>
              </w:rPr>
            </w:pPr>
          </w:p>
        </w:tc>
        <w:tc>
          <w:tcPr>
            <w:tcW w:w="1275" w:type="dxa"/>
            <w:tcPrChange w:id="4919" w:author="智誠 楊" w:date="2021-05-12T09:42:00Z">
              <w:tcPr>
                <w:tcW w:w="1489" w:type="dxa"/>
              </w:tcPr>
            </w:tcPrChange>
          </w:tcPr>
          <w:p w14:paraId="7059F280" w14:textId="77777777" w:rsidR="00EF3DF6" w:rsidRPr="00847BB7" w:rsidRDefault="00EF3DF6" w:rsidP="00EF3DF6">
            <w:pPr>
              <w:rPr>
                <w:ins w:id="4920" w:author="智誠 楊" w:date="2021-05-07T14:24:00Z"/>
                <w:rFonts w:ascii="標楷體" w:eastAsia="標楷體" w:hAnsi="標楷體"/>
              </w:rPr>
            </w:pPr>
          </w:p>
        </w:tc>
        <w:tc>
          <w:tcPr>
            <w:tcW w:w="553" w:type="dxa"/>
            <w:tcPrChange w:id="4921" w:author="智誠 楊" w:date="2021-05-12T09:42:00Z">
              <w:tcPr>
                <w:tcW w:w="623" w:type="dxa"/>
              </w:tcPr>
            </w:tcPrChange>
          </w:tcPr>
          <w:p w14:paraId="45B8FFAD" w14:textId="77777777" w:rsidR="00EF3DF6" w:rsidRPr="00847BB7" w:rsidRDefault="00EF3DF6" w:rsidP="00EF3DF6">
            <w:pPr>
              <w:rPr>
                <w:ins w:id="4922" w:author="智誠 楊" w:date="2021-05-07T14:24:00Z"/>
                <w:rFonts w:ascii="標楷體" w:eastAsia="標楷體" w:hAnsi="標楷體"/>
              </w:rPr>
            </w:pPr>
          </w:p>
        </w:tc>
        <w:tc>
          <w:tcPr>
            <w:tcW w:w="666" w:type="dxa"/>
            <w:tcPrChange w:id="4923" w:author="智誠 楊" w:date="2021-05-12T09:42:00Z">
              <w:tcPr>
                <w:tcW w:w="666" w:type="dxa"/>
              </w:tcPr>
            </w:tcPrChange>
          </w:tcPr>
          <w:p w14:paraId="65356E55" w14:textId="554D1F2E" w:rsidR="00EF3DF6" w:rsidRPr="00847BB7" w:rsidRDefault="00EF3DF6" w:rsidP="00EF3DF6">
            <w:pPr>
              <w:jc w:val="center"/>
              <w:rPr>
                <w:ins w:id="4924" w:author="智誠 楊" w:date="2021-05-07T14:24:00Z"/>
                <w:rFonts w:ascii="標楷體" w:eastAsia="標楷體" w:hAnsi="標楷體"/>
              </w:rPr>
            </w:pPr>
            <w:ins w:id="4925" w:author="智誠 楊" w:date="2021-05-07T14:44:00Z">
              <w:r>
                <w:rPr>
                  <w:rFonts w:ascii="標楷體" w:eastAsia="標楷體" w:hAnsi="標楷體" w:hint="eastAsia"/>
                </w:rPr>
                <w:t>R</w:t>
              </w:r>
            </w:ins>
          </w:p>
        </w:tc>
        <w:tc>
          <w:tcPr>
            <w:tcW w:w="2856" w:type="dxa"/>
            <w:tcPrChange w:id="4926" w:author="智誠 楊" w:date="2021-05-12T09:42:00Z">
              <w:tcPr>
                <w:tcW w:w="2856" w:type="dxa"/>
              </w:tcPr>
            </w:tcPrChange>
          </w:tcPr>
          <w:p w14:paraId="768D3258" w14:textId="77777777" w:rsidR="00EF3DF6" w:rsidRDefault="00EF3DF6" w:rsidP="00EF3DF6">
            <w:pPr>
              <w:rPr>
                <w:ins w:id="4927" w:author="智誠 楊" w:date="2021-05-12T09:41:00Z"/>
                <w:rFonts w:ascii="標楷體" w:eastAsia="標楷體" w:hAnsi="標楷體"/>
              </w:rPr>
            </w:pPr>
            <w:ins w:id="4928" w:author="智誠 楊" w:date="2021-05-07T14:43:00Z">
              <w:r>
                <w:rPr>
                  <w:rFonts w:ascii="標楷體" w:eastAsia="標楷體" w:hAnsi="標楷體" w:hint="eastAsia"/>
                </w:rPr>
                <w:t>1.自動顯示、不可修改</w:t>
              </w:r>
            </w:ins>
          </w:p>
          <w:p w14:paraId="3B291D48" w14:textId="4F888083" w:rsidR="000D0632" w:rsidRPr="00847BB7" w:rsidRDefault="000D0632" w:rsidP="00EF3DF6">
            <w:pPr>
              <w:rPr>
                <w:ins w:id="4929" w:author="智誠 楊" w:date="2021-05-07T14:24:00Z"/>
                <w:rFonts w:ascii="標楷體" w:eastAsia="標楷體" w:hAnsi="標楷體"/>
              </w:rPr>
            </w:pPr>
            <w:ins w:id="4930" w:author="智誠 楊" w:date="2021-05-12T09:41:00Z">
              <w:r>
                <w:rPr>
                  <w:rFonts w:ascii="標楷體" w:eastAsia="標楷體" w:hAnsi="標楷體" w:hint="eastAsia"/>
                </w:rPr>
                <w:t>2.</w:t>
              </w:r>
              <w:r>
                <w:rPr>
                  <w:rFonts w:ascii="標楷體" w:eastAsia="標楷體" w:hAnsi="標楷體"/>
                </w:rPr>
                <w:t>MlaundryDetail</w:t>
              </w:r>
              <w:r>
                <w:rPr>
                  <w:rFonts w:ascii="標楷體" w:eastAsia="標楷體" w:hAnsi="標楷體" w:hint="eastAsia"/>
                </w:rPr>
                <w:t>.</w:t>
              </w:r>
              <w:r>
                <w:rPr>
                  <w:rFonts w:ascii="標楷體" w:eastAsia="標楷體" w:hAnsi="標楷體"/>
                </w:rPr>
                <w:t>Factor</w:t>
              </w:r>
            </w:ins>
          </w:p>
        </w:tc>
      </w:tr>
      <w:tr w:rsidR="00EF3DF6" w:rsidRPr="00847BB7" w14:paraId="7DA00341" w14:textId="77777777" w:rsidTr="000D0632">
        <w:trPr>
          <w:trHeight w:val="291"/>
          <w:jc w:val="center"/>
          <w:ins w:id="4931" w:author="智誠 楊" w:date="2021-05-07T14:24:00Z"/>
          <w:trPrChange w:id="4932" w:author="智誠 楊" w:date="2021-05-12T09:42:00Z">
            <w:trPr>
              <w:trHeight w:val="291"/>
              <w:jc w:val="center"/>
            </w:trPr>
          </w:trPrChange>
        </w:trPr>
        <w:tc>
          <w:tcPr>
            <w:tcW w:w="456" w:type="dxa"/>
            <w:tcPrChange w:id="4933" w:author="智誠 楊" w:date="2021-05-12T09:42:00Z">
              <w:tcPr>
                <w:tcW w:w="456" w:type="dxa"/>
              </w:tcPr>
            </w:tcPrChange>
          </w:tcPr>
          <w:p w14:paraId="67699043" w14:textId="77777777" w:rsidR="00EF3DF6" w:rsidRPr="00847BB7" w:rsidRDefault="00EF3DF6" w:rsidP="00EF3DF6">
            <w:pPr>
              <w:rPr>
                <w:ins w:id="4934" w:author="智誠 楊" w:date="2021-05-07T14:24:00Z"/>
                <w:rFonts w:ascii="標楷體" w:eastAsia="標楷體" w:hAnsi="標楷體"/>
              </w:rPr>
            </w:pPr>
            <w:ins w:id="4935" w:author="智誠 楊" w:date="2021-05-07T14:24:00Z">
              <w:r w:rsidRPr="00847BB7">
                <w:rPr>
                  <w:rFonts w:ascii="標楷體" w:eastAsia="標楷體" w:hAnsi="標楷體" w:hint="eastAsia"/>
                </w:rPr>
                <w:t>5</w:t>
              </w:r>
            </w:ins>
          </w:p>
        </w:tc>
        <w:tc>
          <w:tcPr>
            <w:tcW w:w="1920" w:type="dxa"/>
            <w:tcPrChange w:id="4936" w:author="智誠 楊" w:date="2021-05-12T09:42:00Z">
              <w:tcPr>
                <w:tcW w:w="1736" w:type="dxa"/>
              </w:tcPr>
            </w:tcPrChange>
          </w:tcPr>
          <w:p w14:paraId="57D04124" w14:textId="2822047F" w:rsidR="00EF3DF6" w:rsidRPr="00847BB7" w:rsidRDefault="00EF3DF6" w:rsidP="00EF3DF6">
            <w:pPr>
              <w:rPr>
                <w:ins w:id="4937" w:author="智誠 楊" w:date="2021-05-07T14:24:00Z"/>
                <w:rFonts w:ascii="標楷體" w:eastAsia="標楷體" w:hAnsi="標楷體"/>
              </w:rPr>
            </w:pPr>
            <w:ins w:id="4938" w:author="智誠 楊" w:date="2021-05-07T14:38:00Z">
              <w:r>
                <w:rPr>
                  <w:rFonts w:ascii="標楷體" w:eastAsia="標楷體" w:hAnsi="標楷體" w:hint="eastAsia"/>
                </w:rPr>
                <w:t>累積金額</w:t>
              </w:r>
            </w:ins>
          </w:p>
        </w:tc>
        <w:tc>
          <w:tcPr>
            <w:tcW w:w="851" w:type="dxa"/>
            <w:tcPrChange w:id="4939" w:author="智誠 楊" w:date="2021-05-12T09:42:00Z">
              <w:tcPr>
                <w:tcW w:w="1602" w:type="dxa"/>
              </w:tcPr>
            </w:tcPrChange>
          </w:tcPr>
          <w:p w14:paraId="6B5FE402" w14:textId="157BEA64" w:rsidR="00EF3DF6" w:rsidRPr="00847BB7" w:rsidRDefault="00EF3DF6" w:rsidP="00EF3DF6">
            <w:pPr>
              <w:rPr>
                <w:ins w:id="4940" w:author="智誠 楊" w:date="2021-05-07T14:24:00Z"/>
                <w:rFonts w:ascii="標楷體" w:eastAsia="標楷體" w:hAnsi="標楷體"/>
              </w:rPr>
            </w:pPr>
          </w:p>
        </w:tc>
        <w:tc>
          <w:tcPr>
            <w:tcW w:w="1843" w:type="dxa"/>
            <w:tcPrChange w:id="4941" w:author="智誠 楊" w:date="2021-05-12T09:42:00Z">
              <w:tcPr>
                <w:tcW w:w="992" w:type="dxa"/>
              </w:tcPr>
            </w:tcPrChange>
          </w:tcPr>
          <w:p w14:paraId="58BB0A13" w14:textId="3295DDA3" w:rsidR="00EF3DF6" w:rsidRPr="00847BB7" w:rsidRDefault="00EF3DF6" w:rsidP="00EF3DF6">
            <w:pPr>
              <w:rPr>
                <w:ins w:id="4942" w:author="智誠 楊" w:date="2021-05-07T14:24:00Z"/>
                <w:rFonts w:ascii="標楷體" w:eastAsia="標楷體" w:hAnsi="標楷體"/>
                <w:color w:val="FF0000"/>
              </w:rPr>
            </w:pPr>
          </w:p>
        </w:tc>
        <w:tc>
          <w:tcPr>
            <w:tcW w:w="1275" w:type="dxa"/>
            <w:tcPrChange w:id="4943" w:author="智誠 楊" w:date="2021-05-12T09:42:00Z">
              <w:tcPr>
                <w:tcW w:w="1489" w:type="dxa"/>
              </w:tcPr>
            </w:tcPrChange>
          </w:tcPr>
          <w:p w14:paraId="1A7E63BB" w14:textId="77777777" w:rsidR="00EF3DF6" w:rsidRPr="00847BB7" w:rsidRDefault="00EF3DF6" w:rsidP="00EF3DF6">
            <w:pPr>
              <w:rPr>
                <w:ins w:id="4944" w:author="智誠 楊" w:date="2021-05-07T14:24:00Z"/>
                <w:rFonts w:ascii="標楷體" w:eastAsia="標楷體" w:hAnsi="標楷體"/>
                <w:color w:val="FF0000"/>
              </w:rPr>
            </w:pPr>
          </w:p>
        </w:tc>
        <w:tc>
          <w:tcPr>
            <w:tcW w:w="553" w:type="dxa"/>
            <w:tcPrChange w:id="4945" w:author="智誠 楊" w:date="2021-05-12T09:42:00Z">
              <w:tcPr>
                <w:tcW w:w="623" w:type="dxa"/>
              </w:tcPr>
            </w:tcPrChange>
          </w:tcPr>
          <w:p w14:paraId="7DC4B4D4" w14:textId="3CA7E470" w:rsidR="00EF3DF6" w:rsidRPr="00847BB7" w:rsidRDefault="00EF3DF6" w:rsidP="00EF3DF6">
            <w:pPr>
              <w:rPr>
                <w:ins w:id="4946" w:author="智誠 楊" w:date="2021-05-07T14:24:00Z"/>
                <w:rFonts w:ascii="標楷體" w:eastAsia="標楷體" w:hAnsi="標楷體"/>
              </w:rPr>
            </w:pPr>
          </w:p>
        </w:tc>
        <w:tc>
          <w:tcPr>
            <w:tcW w:w="666" w:type="dxa"/>
            <w:tcPrChange w:id="4947" w:author="智誠 楊" w:date="2021-05-12T09:42:00Z">
              <w:tcPr>
                <w:tcW w:w="666" w:type="dxa"/>
              </w:tcPr>
            </w:tcPrChange>
          </w:tcPr>
          <w:p w14:paraId="7E5A162F" w14:textId="09593341" w:rsidR="00EF3DF6" w:rsidRPr="00847BB7" w:rsidRDefault="00EF3DF6" w:rsidP="00EF3DF6">
            <w:pPr>
              <w:jc w:val="center"/>
              <w:rPr>
                <w:ins w:id="4948" w:author="智誠 楊" w:date="2021-05-07T14:24:00Z"/>
                <w:rFonts w:ascii="標楷體" w:eastAsia="標楷體" w:hAnsi="標楷體"/>
              </w:rPr>
            </w:pPr>
            <w:ins w:id="4949" w:author="智誠 楊" w:date="2021-05-07T14:44:00Z">
              <w:r>
                <w:rPr>
                  <w:rFonts w:ascii="標楷體" w:eastAsia="標楷體" w:hAnsi="標楷體" w:hint="eastAsia"/>
                </w:rPr>
                <w:t>R</w:t>
              </w:r>
            </w:ins>
          </w:p>
        </w:tc>
        <w:tc>
          <w:tcPr>
            <w:tcW w:w="2856" w:type="dxa"/>
            <w:tcPrChange w:id="4950" w:author="智誠 楊" w:date="2021-05-12T09:42:00Z">
              <w:tcPr>
                <w:tcW w:w="2856" w:type="dxa"/>
              </w:tcPr>
            </w:tcPrChange>
          </w:tcPr>
          <w:p w14:paraId="57DD3AC4" w14:textId="77777777" w:rsidR="00EF3DF6" w:rsidRDefault="00EF3DF6">
            <w:pPr>
              <w:snapToGrid w:val="0"/>
              <w:ind w:left="238" w:hangingChars="99" w:hanging="238"/>
              <w:rPr>
                <w:ins w:id="4951" w:author="智誠 楊" w:date="2021-05-12T09:41:00Z"/>
                <w:rFonts w:ascii="標楷體" w:eastAsia="標楷體" w:hAnsi="標楷體"/>
              </w:rPr>
            </w:pPr>
            <w:ins w:id="4952" w:author="智誠 楊" w:date="2021-05-07T14:43:00Z">
              <w:r>
                <w:rPr>
                  <w:rFonts w:ascii="標楷體" w:eastAsia="標楷體" w:hAnsi="標楷體" w:hint="eastAsia"/>
                </w:rPr>
                <w:t>1.自動顯示、不可修改</w:t>
              </w:r>
            </w:ins>
          </w:p>
          <w:p w14:paraId="6F8287C8" w14:textId="44705486" w:rsidR="000D0632" w:rsidRPr="004415DA" w:rsidRDefault="000D0632">
            <w:pPr>
              <w:snapToGrid w:val="0"/>
              <w:ind w:left="238" w:hangingChars="99" w:hanging="238"/>
              <w:rPr>
                <w:ins w:id="4953" w:author="智誠 楊" w:date="2021-05-07T14:24:00Z"/>
                <w:rFonts w:ascii="標楷體" w:eastAsia="標楷體" w:hAnsi="標楷體"/>
                <w:lang w:eastAsia="zh-HK"/>
              </w:rPr>
              <w:pPrChange w:id="4954" w:author="智誠 楊" w:date="2021-05-07T14:43:00Z">
                <w:pPr/>
              </w:pPrChange>
            </w:pPr>
            <w:ins w:id="4955" w:author="智誠 楊" w:date="2021-05-12T09:41:00Z">
              <w:r>
                <w:rPr>
                  <w:rFonts w:ascii="標楷體" w:eastAsia="標楷體" w:hAnsi="標楷體" w:hint="eastAsia"/>
                </w:rPr>
                <w:t>2.</w:t>
              </w:r>
              <w:r>
                <w:rPr>
                  <w:rFonts w:ascii="標楷體" w:eastAsia="標楷體" w:hAnsi="標楷體"/>
                </w:rPr>
                <w:t>MlaundryDetail</w:t>
              </w:r>
              <w:r>
                <w:rPr>
                  <w:rFonts w:ascii="標楷體" w:eastAsia="標楷體" w:hAnsi="標楷體" w:hint="eastAsia"/>
                </w:rPr>
                <w:t>.</w:t>
              </w:r>
              <w:r>
                <w:rPr>
                  <w:rFonts w:ascii="標楷體" w:eastAsia="標楷體" w:hAnsi="標楷體"/>
                </w:rPr>
                <w:t>TotalAmt</w:t>
              </w:r>
            </w:ins>
          </w:p>
        </w:tc>
      </w:tr>
      <w:tr w:rsidR="00EF3DF6" w:rsidRPr="00847BB7" w14:paraId="3AC3D09C" w14:textId="77777777" w:rsidTr="000D0632">
        <w:trPr>
          <w:trHeight w:val="291"/>
          <w:jc w:val="center"/>
          <w:ins w:id="4956" w:author="智誠 楊" w:date="2021-05-07T14:24:00Z"/>
          <w:trPrChange w:id="4957" w:author="智誠 楊" w:date="2021-05-12T09:42:00Z">
            <w:trPr>
              <w:trHeight w:val="291"/>
              <w:jc w:val="center"/>
            </w:trPr>
          </w:trPrChange>
        </w:trPr>
        <w:tc>
          <w:tcPr>
            <w:tcW w:w="456" w:type="dxa"/>
            <w:tcPrChange w:id="4958" w:author="智誠 楊" w:date="2021-05-12T09:42:00Z">
              <w:tcPr>
                <w:tcW w:w="456" w:type="dxa"/>
              </w:tcPr>
            </w:tcPrChange>
          </w:tcPr>
          <w:p w14:paraId="7EA9E1B3" w14:textId="77777777" w:rsidR="00EF3DF6" w:rsidRPr="00847BB7" w:rsidRDefault="00EF3DF6" w:rsidP="00EF3DF6">
            <w:pPr>
              <w:rPr>
                <w:ins w:id="4959" w:author="智誠 楊" w:date="2021-05-07T14:24:00Z"/>
                <w:rFonts w:ascii="標楷體" w:eastAsia="標楷體" w:hAnsi="標楷體"/>
              </w:rPr>
            </w:pPr>
            <w:ins w:id="4960" w:author="智誠 楊" w:date="2021-05-07T14:24:00Z">
              <w:r>
                <w:rPr>
                  <w:rFonts w:ascii="標楷體" w:eastAsia="標楷體" w:hAnsi="標楷體" w:hint="eastAsia"/>
                </w:rPr>
                <w:t>6</w:t>
              </w:r>
            </w:ins>
          </w:p>
        </w:tc>
        <w:tc>
          <w:tcPr>
            <w:tcW w:w="1920" w:type="dxa"/>
            <w:tcPrChange w:id="4961" w:author="智誠 楊" w:date="2021-05-12T09:42:00Z">
              <w:tcPr>
                <w:tcW w:w="1736" w:type="dxa"/>
              </w:tcPr>
            </w:tcPrChange>
          </w:tcPr>
          <w:p w14:paraId="5644916D" w14:textId="7529CBF7" w:rsidR="00EF3DF6" w:rsidRPr="00847BB7" w:rsidRDefault="00EF3DF6" w:rsidP="00EF3DF6">
            <w:pPr>
              <w:rPr>
                <w:ins w:id="4962" w:author="智誠 楊" w:date="2021-05-07T14:24:00Z"/>
                <w:rFonts w:ascii="標楷體" w:eastAsia="標楷體" w:hAnsi="標楷體"/>
              </w:rPr>
            </w:pPr>
            <w:ins w:id="4963" w:author="智誠 楊" w:date="2021-05-07T14:38:00Z">
              <w:r>
                <w:rPr>
                  <w:rFonts w:ascii="標楷體" w:eastAsia="標楷體" w:hAnsi="標楷體" w:hint="eastAsia"/>
                </w:rPr>
                <w:t>累積筆數</w:t>
              </w:r>
            </w:ins>
          </w:p>
        </w:tc>
        <w:tc>
          <w:tcPr>
            <w:tcW w:w="851" w:type="dxa"/>
            <w:tcPrChange w:id="4964" w:author="智誠 楊" w:date="2021-05-12T09:42:00Z">
              <w:tcPr>
                <w:tcW w:w="1602" w:type="dxa"/>
              </w:tcPr>
            </w:tcPrChange>
          </w:tcPr>
          <w:p w14:paraId="1F8BF71D" w14:textId="60A1A1EA" w:rsidR="00EF3DF6" w:rsidRPr="00847BB7" w:rsidRDefault="00EF3DF6" w:rsidP="00EF3DF6">
            <w:pPr>
              <w:rPr>
                <w:ins w:id="4965" w:author="智誠 楊" w:date="2021-05-07T14:24:00Z"/>
                <w:rFonts w:ascii="標楷體" w:eastAsia="標楷體" w:hAnsi="標楷體"/>
              </w:rPr>
            </w:pPr>
          </w:p>
        </w:tc>
        <w:tc>
          <w:tcPr>
            <w:tcW w:w="1843" w:type="dxa"/>
            <w:tcPrChange w:id="4966" w:author="智誠 楊" w:date="2021-05-12T09:42:00Z">
              <w:tcPr>
                <w:tcW w:w="992" w:type="dxa"/>
              </w:tcPr>
            </w:tcPrChange>
          </w:tcPr>
          <w:p w14:paraId="5793D851" w14:textId="0D6AE357" w:rsidR="00EF3DF6" w:rsidRPr="00847BB7" w:rsidRDefault="00EF3DF6" w:rsidP="00EF3DF6">
            <w:pPr>
              <w:rPr>
                <w:ins w:id="4967" w:author="智誠 楊" w:date="2021-05-07T14:24:00Z"/>
                <w:rFonts w:ascii="標楷體" w:eastAsia="標楷體" w:hAnsi="標楷體"/>
                <w:color w:val="FF0000"/>
              </w:rPr>
            </w:pPr>
          </w:p>
        </w:tc>
        <w:tc>
          <w:tcPr>
            <w:tcW w:w="1275" w:type="dxa"/>
            <w:tcPrChange w:id="4968" w:author="智誠 楊" w:date="2021-05-12T09:42:00Z">
              <w:tcPr>
                <w:tcW w:w="1489" w:type="dxa"/>
              </w:tcPr>
            </w:tcPrChange>
          </w:tcPr>
          <w:p w14:paraId="5DDE91E3" w14:textId="77777777" w:rsidR="00EF3DF6" w:rsidRPr="00847BB7" w:rsidRDefault="00EF3DF6" w:rsidP="00EF3DF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ins w:id="4969" w:author="智誠 楊" w:date="2021-05-07T14:24:00Z"/>
                <w:rFonts w:ascii="標楷體" w:eastAsia="標楷體" w:hAnsi="標楷體" w:cs="細明體"/>
                <w:color w:val="000000"/>
                <w:spacing w:val="15"/>
                <w:kern w:val="0"/>
              </w:rPr>
            </w:pPr>
          </w:p>
        </w:tc>
        <w:tc>
          <w:tcPr>
            <w:tcW w:w="553" w:type="dxa"/>
            <w:tcPrChange w:id="4970" w:author="智誠 楊" w:date="2021-05-12T09:42:00Z">
              <w:tcPr>
                <w:tcW w:w="623" w:type="dxa"/>
              </w:tcPr>
            </w:tcPrChange>
          </w:tcPr>
          <w:p w14:paraId="3E8F91F9" w14:textId="3C14718F" w:rsidR="00EF3DF6" w:rsidRPr="00847BB7" w:rsidRDefault="00EF3DF6" w:rsidP="00EF3DF6">
            <w:pPr>
              <w:rPr>
                <w:ins w:id="4971" w:author="智誠 楊" w:date="2021-05-07T14:24:00Z"/>
                <w:rFonts w:ascii="標楷體" w:eastAsia="標楷體" w:hAnsi="標楷體"/>
              </w:rPr>
            </w:pPr>
          </w:p>
        </w:tc>
        <w:tc>
          <w:tcPr>
            <w:tcW w:w="666" w:type="dxa"/>
            <w:tcPrChange w:id="4972" w:author="智誠 楊" w:date="2021-05-12T09:42:00Z">
              <w:tcPr>
                <w:tcW w:w="666" w:type="dxa"/>
              </w:tcPr>
            </w:tcPrChange>
          </w:tcPr>
          <w:p w14:paraId="24DFD580" w14:textId="1CDC9B00" w:rsidR="00EF3DF6" w:rsidRPr="00847BB7" w:rsidRDefault="00EF3DF6" w:rsidP="00EF3DF6">
            <w:pPr>
              <w:jc w:val="center"/>
              <w:rPr>
                <w:ins w:id="4973" w:author="智誠 楊" w:date="2021-05-07T14:24:00Z"/>
                <w:rFonts w:ascii="標楷體" w:eastAsia="標楷體" w:hAnsi="標楷體"/>
              </w:rPr>
            </w:pPr>
            <w:ins w:id="4974" w:author="智誠 楊" w:date="2021-05-07T14:44:00Z">
              <w:r>
                <w:rPr>
                  <w:rFonts w:ascii="標楷體" w:eastAsia="標楷體" w:hAnsi="標楷體" w:hint="eastAsia"/>
                </w:rPr>
                <w:t>R</w:t>
              </w:r>
            </w:ins>
          </w:p>
        </w:tc>
        <w:tc>
          <w:tcPr>
            <w:tcW w:w="2856" w:type="dxa"/>
            <w:tcPrChange w:id="4975" w:author="智誠 楊" w:date="2021-05-12T09:42:00Z">
              <w:tcPr>
                <w:tcW w:w="2856" w:type="dxa"/>
              </w:tcPr>
            </w:tcPrChange>
          </w:tcPr>
          <w:p w14:paraId="09B4C238" w14:textId="77777777" w:rsidR="00EF3DF6" w:rsidRDefault="00EF3DF6" w:rsidP="00EF3DF6">
            <w:pPr>
              <w:rPr>
                <w:ins w:id="4976" w:author="智誠 楊" w:date="2021-05-12T09:41:00Z"/>
                <w:rFonts w:ascii="標楷體" w:eastAsia="標楷體" w:hAnsi="標楷體"/>
              </w:rPr>
            </w:pPr>
            <w:ins w:id="4977" w:author="智誠 楊" w:date="2021-05-07T14:44:00Z">
              <w:r>
                <w:rPr>
                  <w:rFonts w:ascii="標楷體" w:eastAsia="標楷體" w:hAnsi="標楷體" w:hint="eastAsia"/>
                </w:rPr>
                <w:t>1.自動顯示、不可修改</w:t>
              </w:r>
            </w:ins>
          </w:p>
          <w:p w14:paraId="5B1E76E3" w14:textId="68377261" w:rsidR="000D0632" w:rsidRPr="00847BB7" w:rsidRDefault="000D0632" w:rsidP="00EF3DF6">
            <w:pPr>
              <w:rPr>
                <w:ins w:id="4978" w:author="智誠 楊" w:date="2021-05-07T14:24:00Z"/>
                <w:rFonts w:ascii="標楷體" w:eastAsia="標楷體" w:hAnsi="標楷體"/>
              </w:rPr>
            </w:pPr>
            <w:ins w:id="4979" w:author="智誠 楊" w:date="2021-05-12T09:41:00Z">
              <w:r>
                <w:rPr>
                  <w:rFonts w:ascii="標楷體" w:eastAsia="標楷體" w:hAnsi="標楷體" w:hint="eastAsia"/>
                </w:rPr>
                <w:t>2.</w:t>
              </w:r>
              <w:r>
                <w:rPr>
                  <w:rFonts w:ascii="標楷體" w:eastAsia="標楷體" w:hAnsi="標楷體"/>
                </w:rPr>
                <w:t>MlaundryDetail</w:t>
              </w:r>
              <w:r>
                <w:rPr>
                  <w:rFonts w:ascii="標楷體" w:eastAsia="標楷體" w:hAnsi="標楷體" w:hint="eastAsia"/>
                </w:rPr>
                <w:t>.</w:t>
              </w:r>
              <w:r>
                <w:rPr>
                  <w:rFonts w:ascii="標楷體" w:eastAsia="標楷體" w:hAnsi="標楷體"/>
                </w:rPr>
                <w:t>TotalCnt</w:t>
              </w:r>
            </w:ins>
          </w:p>
        </w:tc>
      </w:tr>
      <w:tr w:rsidR="00EF3DF6" w:rsidRPr="00847BB7" w14:paraId="60BD0930" w14:textId="77777777" w:rsidTr="000D0632">
        <w:trPr>
          <w:trHeight w:val="291"/>
          <w:jc w:val="center"/>
          <w:ins w:id="4980" w:author="智誠 楊" w:date="2021-05-07T14:24:00Z"/>
          <w:trPrChange w:id="4981" w:author="智誠 楊" w:date="2021-05-12T09:42:00Z">
            <w:trPr>
              <w:trHeight w:val="291"/>
              <w:jc w:val="center"/>
            </w:trPr>
          </w:trPrChange>
        </w:trPr>
        <w:tc>
          <w:tcPr>
            <w:tcW w:w="456" w:type="dxa"/>
            <w:tcPrChange w:id="4982" w:author="智誠 楊" w:date="2021-05-12T09:42:00Z">
              <w:tcPr>
                <w:tcW w:w="456" w:type="dxa"/>
              </w:tcPr>
            </w:tcPrChange>
          </w:tcPr>
          <w:p w14:paraId="0526CAF7" w14:textId="77777777" w:rsidR="00EF3DF6" w:rsidRPr="00847BB7" w:rsidRDefault="00EF3DF6" w:rsidP="00EF3DF6">
            <w:pPr>
              <w:rPr>
                <w:ins w:id="4983" w:author="智誠 楊" w:date="2021-05-07T14:24:00Z"/>
                <w:rFonts w:ascii="標楷體" w:eastAsia="標楷體" w:hAnsi="標楷體"/>
              </w:rPr>
            </w:pPr>
            <w:ins w:id="4984" w:author="智誠 楊" w:date="2021-05-07T14:24:00Z">
              <w:r>
                <w:rPr>
                  <w:rFonts w:ascii="標楷體" w:eastAsia="標楷體" w:hAnsi="標楷體" w:hint="eastAsia"/>
                </w:rPr>
                <w:t>7</w:t>
              </w:r>
            </w:ins>
          </w:p>
        </w:tc>
        <w:tc>
          <w:tcPr>
            <w:tcW w:w="1920" w:type="dxa"/>
            <w:tcPrChange w:id="4985" w:author="智誠 楊" w:date="2021-05-12T09:42:00Z">
              <w:tcPr>
                <w:tcW w:w="1736" w:type="dxa"/>
              </w:tcPr>
            </w:tcPrChange>
          </w:tcPr>
          <w:p w14:paraId="3C45147C" w14:textId="29AD9F10" w:rsidR="00EF3DF6" w:rsidRPr="00847BB7" w:rsidRDefault="00EF3DF6" w:rsidP="00EF3DF6">
            <w:pPr>
              <w:rPr>
                <w:ins w:id="4986" w:author="智誠 楊" w:date="2021-05-07T14:24:00Z"/>
                <w:rFonts w:ascii="標楷體" w:eastAsia="標楷體" w:hAnsi="標楷體"/>
              </w:rPr>
            </w:pPr>
            <w:ins w:id="4987" w:author="智誠 楊" w:date="2021-05-07T14:38:00Z">
              <w:r>
                <w:rPr>
                  <w:rFonts w:ascii="標楷體" w:eastAsia="標楷體" w:hAnsi="標楷體" w:hint="eastAsia"/>
                  <w:lang w:eastAsia="zh-HK"/>
                </w:rPr>
                <w:t>合理性</w:t>
              </w:r>
            </w:ins>
          </w:p>
        </w:tc>
        <w:tc>
          <w:tcPr>
            <w:tcW w:w="851" w:type="dxa"/>
            <w:tcPrChange w:id="4988" w:author="智誠 楊" w:date="2021-05-12T09:42:00Z">
              <w:tcPr>
                <w:tcW w:w="1602" w:type="dxa"/>
              </w:tcPr>
            </w:tcPrChange>
          </w:tcPr>
          <w:p w14:paraId="412FC013" w14:textId="48E30481" w:rsidR="00EF3DF6" w:rsidRPr="00847BB7" w:rsidRDefault="00EF3DF6" w:rsidP="00EF3DF6">
            <w:pPr>
              <w:rPr>
                <w:ins w:id="4989" w:author="智誠 楊" w:date="2021-05-07T14:24:00Z"/>
                <w:rFonts w:ascii="標楷體" w:eastAsia="標楷體" w:hAnsi="標楷體"/>
              </w:rPr>
            </w:pPr>
            <w:ins w:id="4990" w:author="智誠 楊" w:date="2021-05-07T14:41:00Z">
              <w:r>
                <w:rPr>
                  <w:rFonts w:ascii="標楷體" w:eastAsia="標楷體" w:hAnsi="標楷體" w:hint="eastAsia"/>
                </w:rPr>
                <w:t>1</w:t>
              </w:r>
            </w:ins>
            <w:ins w:id="4991" w:author="智誠 楊" w:date="2021-05-07T14:24:00Z">
              <w:r w:rsidRPr="00847BB7">
                <w:rPr>
                  <w:rFonts w:ascii="標楷體" w:eastAsia="標楷體" w:hAnsi="標楷體"/>
                </w:rPr>
                <w:t xml:space="preserve">     </w:t>
              </w:r>
            </w:ins>
          </w:p>
        </w:tc>
        <w:tc>
          <w:tcPr>
            <w:tcW w:w="1843" w:type="dxa"/>
            <w:tcPrChange w:id="4992" w:author="智誠 楊" w:date="2021-05-12T09:42:00Z">
              <w:tcPr>
                <w:tcW w:w="992" w:type="dxa"/>
              </w:tcPr>
            </w:tcPrChange>
          </w:tcPr>
          <w:p w14:paraId="5FE86960" w14:textId="5E9813CE" w:rsidR="005619F8" w:rsidRPr="00847BB7" w:rsidRDefault="005619F8" w:rsidP="00EF3DF6">
            <w:pPr>
              <w:rPr>
                <w:ins w:id="4993" w:author="智誠 楊" w:date="2021-05-07T14:24:00Z"/>
                <w:rFonts w:ascii="標楷體" w:eastAsia="標楷體" w:hAnsi="標楷體"/>
              </w:rPr>
            </w:pPr>
          </w:p>
        </w:tc>
        <w:tc>
          <w:tcPr>
            <w:tcW w:w="1275" w:type="dxa"/>
            <w:tcPrChange w:id="4994" w:author="智誠 楊" w:date="2021-05-12T09:42:00Z">
              <w:tcPr>
                <w:tcW w:w="1489" w:type="dxa"/>
              </w:tcPr>
            </w:tcPrChange>
          </w:tcPr>
          <w:p w14:paraId="6FFB0ACC" w14:textId="77777777" w:rsidR="000D0632" w:rsidRDefault="000D0632" w:rsidP="000D0632">
            <w:pPr>
              <w:rPr>
                <w:ins w:id="4995" w:author="智誠 楊" w:date="2021-05-12T09:41:00Z"/>
                <w:rFonts w:ascii="標楷體" w:eastAsia="標楷體" w:hAnsi="標楷體"/>
              </w:rPr>
            </w:pPr>
            <w:ins w:id="4996" w:author="智誠 楊" w:date="2021-05-12T09:41:00Z">
              <w:r>
                <w:rPr>
                  <w:rFonts w:ascii="標楷體" w:eastAsia="標楷體" w:hAnsi="標楷體" w:hint="eastAsia"/>
                </w:rPr>
                <w:t>Y:是</w:t>
              </w:r>
            </w:ins>
          </w:p>
          <w:p w14:paraId="721F64DC" w14:textId="0CDA31EB" w:rsidR="00EF3DF6" w:rsidRPr="00847BB7" w:rsidRDefault="000D0632" w:rsidP="000D0632">
            <w:pPr>
              <w:rPr>
                <w:ins w:id="4997" w:author="智誠 楊" w:date="2021-05-07T14:24:00Z"/>
                <w:rFonts w:ascii="標楷體" w:eastAsia="標楷體" w:hAnsi="標楷體"/>
                <w:lang w:eastAsia="zh-HK"/>
              </w:rPr>
            </w:pPr>
            <w:ins w:id="4998" w:author="智誠 楊" w:date="2021-05-12T09:41:00Z">
              <w:r>
                <w:rPr>
                  <w:rFonts w:ascii="標楷體" w:eastAsia="標楷體" w:hAnsi="標楷體" w:hint="eastAsia"/>
                </w:rPr>
                <w:t>N:否</w:t>
              </w:r>
            </w:ins>
          </w:p>
        </w:tc>
        <w:tc>
          <w:tcPr>
            <w:tcW w:w="553" w:type="dxa"/>
            <w:tcPrChange w:id="4999" w:author="智誠 楊" w:date="2021-05-12T09:42:00Z">
              <w:tcPr>
                <w:tcW w:w="623" w:type="dxa"/>
              </w:tcPr>
            </w:tcPrChange>
          </w:tcPr>
          <w:p w14:paraId="396D35B9" w14:textId="33E74F7C" w:rsidR="00EF3DF6" w:rsidRPr="00847BB7" w:rsidRDefault="00EF3DF6" w:rsidP="00EF3DF6">
            <w:pPr>
              <w:rPr>
                <w:ins w:id="5000" w:author="智誠 楊" w:date="2021-05-07T14:24:00Z"/>
                <w:rFonts w:ascii="標楷體" w:eastAsia="標楷體" w:hAnsi="標楷體"/>
              </w:rPr>
            </w:pPr>
          </w:p>
        </w:tc>
        <w:tc>
          <w:tcPr>
            <w:tcW w:w="666" w:type="dxa"/>
            <w:tcPrChange w:id="5001" w:author="智誠 楊" w:date="2021-05-12T09:42:00Z">
              <w:tcPr>
                <w:tcW w:w="666" w:type="dxa"/>
              </w:tcPr>
            </w:tcPrChange>
          </w:tcPr>
          <w:p w14:paraId="2DB2BFF7" w14:textId="77777777" w:rsidR="00EF3DF6" w:rsidRPr="00847BB7" w:rsidRDefault="00EF3DF6" w:rsidP="00EF3DF6">
            <w:pPr>
              <w:jc w:val="center"/>
              <w:rPr>
                <w:ins w:id="5002" w:author="智誠 楊" w:date="2021-05-07T14:24:00Z"/>
                <w:rFonts w:ascii="標楷體" w:eastAsia="標楷體" w:hAnsi="標楷體"/>
              </w:rPr>
            </w:pPr>
            <w:ins w:id="5003" w:author="智誠 楊" w:date="2021-05-07T14:24:00Z">
              <w:r>
                <w:rPr>
                  <w:rFonts w:ascii="標楷體" w:eastAsia="標楷體" w:hAnsi="標楷體" w:hint="eastAsia"/>
                </w:rPr>
                <w:t>W</w:t>
              </w:r>
            </w:ins>
          </w:p>
        </w:tc>
        <w:tc>
          <w:tcPr>
            <w:tcW w:w="2856" w:type="dxa"/>
            <w:tcPrChange w:id="5004" w:author="智誠 楊" w:date="2021-05-12T09:42:00Z">
              <w:tcPr>
                <w:tcW w:w="2856" w:type="dxa"/>
              </w:tcPr>
            </w:tcPrChange>
          </w:tcPr>
          <w:p w14:paraId="3D7B44B1" w14:textId="27C8A596" w:rsidR="00EF3DF6" w:rsidRDefault="00EF3DF6" w:rsidP="00EF3DF6">
            <w:pPr>
              <w:snapToGrid w:val="0"/>
              <w:ind w:left="238" w:hangingChars="99" w:hanging="238"/>
              <w:rPr>
                <w:ins w:id="5005" w:author="智誠 楊" w:date="2021-05-12T09:50:00Z"/>
                <w:rFonts w:ascii="標楷體" w:eastAsia="標楷體" w:hAnsi="標楷體"/>
                <w:color w:val="000000" w:themeColor="text1"/>
              </w:rPr>
            </w:pPr>
            <w:ins w:id="5006" w:author="智誠 楊" w:date="2021-05-07T14:24:00Z">
              <w:r>
                <w:rPr>
                  <w:rFonts w:ascii="標楷體" w:eastAsia="標楷體" w:hAnsi="標楷體" w:hint="eastAsia"/>
                  <w:color w:val="000000" w:themeColor="text1"/>
                </w:rPr>
                <w:t>1.</w:t>
              </w:r>
            </w:ins>
            <w:ins w:id="5007" w:author="智誠 楊" w:date="2021-05-07T14:47:00Z">
              <w:r>
                <w:rPr>
                  <w:rFonts w:ascii="標楷體" w:eastAsia="標楷體" w:hAnsi="標楷體" w:hint="eastAsia"/>
                  <w:color w:val="000000" w:themeColor="text1"/>
                </w:rPr>
                <w:t>若為經辦</w:t>
              </w:r>
            </w:ins>
            <w:ins w:id="5008" w:author="智誠 楊" w:date="2021-05-07T14:48:00Z">
              <w:r>
                <w:rPr>
                  <w:rFonts w:ascii="標楷體" w:eastAsia="標楷體" w:hAnsi="標楷體" w:hint="eastAsia"/>
                  <w:color w:val="000000" w:themeColor="text1"/>
                </w:rPr>
                <w:t>則必須輸入,若為主管</w:t>
              </w:r>
            </w:ins>
            <w:ins w:id="5009" w:author="智誠 楊" w:date="2021-05-07T14:49:00Z">
              <w:r>
                <w:rPr>
                  <w:rFonts w:ascii="標楷體" w:eastAsia="標楷體" w:hAnsi="標楷體" w:hint="eastAsia"/>
                  <w:color w:val="000000" w:themeColor="text1"/>
                </w:rPr>
                <w:t>則不可修改</w:t>
              </w:r>
            </w:ins>
          </w:p>
          <w:p w14:paraId="57853FDC" w14:textId="572DC0E4" w:rsidR="00CE69F7" w:rsidRPr="00CE69F7" w:rsidRDefault="00CE69F7" w:rsidP="00EF3DF6">
            <w:pPr>
              <w:snapToGrid w:val="0"/>
              <w:ind w:left="238" w:hangingChars="99" w:hanging="238"/>
              <w:rPr>
                <w:ins w:id="5010" w:author="智誠 楊" w:date="2021-05-07T14:24:00Z"/>
                <w:rFonts w:ascii="標楷體" w:eastAsia="標楷體" w:hAnsi="標楷體"/>
                <w:color w:val="000000" w:themeColor="text1"/>
              </w:rPr>
            </w:pPr>
            <w:ins w:id="5011" w:author="智誠 楊" w:date="2021-05-12T09:50:00Z">
              <w:r>
                <w:rPr>
                  <w:rFonts w:ascii="標楷體" w:eastAsia="標楷體" w:hAnsi="標楷體" w:hint="eastAsia"/>
                  <w:color w:val="000000" w:themeColor="text1"/>
                </w:rPr>
                <w:t>2.檢查:</w:t>
              </w:r>
              <w:r w:rsidRPr="00CE69F7">
                <w:rPr>
                  <w:rFonts w:ascii="標楷體" w:eastAsia="標楷體" w:hAnsi="標楷體"/>
                  <w:color w:val="000000" w:themeColor="text1"/>
                </w:rPr>
                <w:t>V(H,#YesNoHelp)</w:t>
              </w:r>
            </w:ins>
          </w:p>
          <w:p w14:paraId="19C2C99B" w14:textId="638337F4" w:rsidR="008F6460" w:rsidRPr="000267BA" w:rsidRDefault="00CE69F7">
            <w:pPr>
              <w:rPr>
                <w:ins w:id="5012" w:author="智誠 楊" w:date="2021-05-07T14:24:00Z"/>
                <w:rFonts w:ascii="標楷體" w:eastAsia="標楷體" w:hAnsi="標楷體"/>
              </w:rPr>
            </w:pPr>
            <w:ins w:id="5013" w:author="智誠 楊" w:date="2021-05-12T09:50:00Z">
              <w:r>
                <w:rPr>
                  <w:rFonts w:ascii="標楷體" w:eastAsia="標楷體" w:hAnsi="標楷體" w:hint="eastAsia"/>
                </w:rPr>
                <w:t>3</w:t>
              </w:r>
            </w:ins>
            <w:ins w:id="5014" w:author="智誠 楊" w:date="2021-05-07T14:49:00Z">
              <w:r w:rsidR="00EF3DF6">
                <w:rPr>
                  <w:rFonts w:ascii="標楷體" w:eastAsia="標楷體" w:hAnsi="標楷體" w:hint="eastAsia"/>
                </w:rPr>
                <w:t>.</w:t>
              </w:r>
            </w:ins>
            <w:ins w:id="5015" w:author="智誠 楊" w:date="2021-05-07T14:55:00Z">
              <w:r w:rsidR="008F6460">
                <w:rPr>
                  <w:rFonts w:ascii="標楷體" w:eastAsia="標楷體" w:hAnsi="標楷體"/>
                </w:rPr>
                <w:t>MlaundryDetail</w:t>
              </w:r>
              <w:r w:rsidR="008F6460">
                <w:rPr>
                  <w:rFonts w:ascii="標楷體" w:eastAsia="標楷體" w:hAnsi="標楷體" w:hint="eastAsia"/>
                </w:rPr>
                <w:t>.</w:t>
              </w:r>
              <w:r w:rsidR="008F6460">
                <w:rPr>
                  <w:rFonts w:ascii="標楷體" w:eastAsia="標楷體" w:hAnsi="標楷體"/>
                </w:rPr>
                <w:t>Ra</w:t>
              </w:r>
            </w:ins>
            <w:ins w:id="5016" w:author="智誠 楊" w:date="2021-05-07T14:56:00Z">
              <w:r w:rsidR="008F6460">
                <w:rPr>
                  <w:rFonts w:ascii="標楷體" w:eastAsia="標楷體" w:hAnsi="標楷體"/>
                </w:rPr>
                <w:t>tional</w:t>
              </w:r>
            </w:ins>
          </w:p>
        </w:tc>
      </w:tr>
      <w:tr w:rsidR="00EF3DF6" w:rsidRPr="00847BB7" w14:paraId="13DEE5D6" w14:textId="77777777" w:rsidTr="000D0632">
        <w:trPr>
          <w:trHeight w:val="291"/>
          <w:jc w:val="center"/>
          <w:ins w:id="5017" w:author="智誠 楊" w:date="2021-05-07T14:39:00Z"/>
          <w:trPrChange w:id="5018" w:author="智誠 楊" w:date="2021-05-12T09:42:00Z">
            <w:trPr>
              <w:trHeight w:val="291"/>
              <w:jc w:val="center"/>
            </w:trPr>
          </w:trPrChange>
        </w:trPr>
        <w:tc>
          <w:tcPr>
            <w:tcW w:w="456" w:type="dxa"/>
            <w:tcPrChange w:id="5019" w:author="智誠 楊" w:date="2021-05-12T09:42:00Z">
              <w:tcPr>
                <w:tcW w:w="456" w:type="dxa"/>
              </w:tcPr>
            </w:tcPrChange>
          </w:tcPr>
          <w:p w14:paraId="7F1EBC73" w14:textId="134112F1" w:rsidR="00EF3DF6" w:rsidRDefault="00E309D0" w:rsidP="00EF3DF6">
            <w:pPr>
              <w:rPr>
                <w:ins w:id="5020" w:author="智誠 楊" w:date="2021-05-07T14:39:00Z"/>
                <w:rFonts w:ascii="標楷體" w:eastAsia="標楷體" w:hAnsi="標楷體"/>
              </w:rPr>
            </w:pPr>
            <w:ins w:id="5021" w:author="智誠 楊" w:date="2021-05-10T11:19:00Z">
              <w:r>
                <w:rPr>
                  <w:rFonts w:ascii="標楷體" w:eastAsia="標楷體" w:hAnsi="標楷體" w:hint="eastAsia"/>
                </w:rPr>
                <w:t>8</w:t>
              </w:r>
            </w:ins>
          </w:p>
        </w:tc>
        <w:tc>
          <w:tcPr>
            <w:tcW w:w="1920" w:type="dxa"/>
            <w:tcPrChange w:id="5022" w:author="智誠 楊" w:date="2021-05-12T09:42:00Z">
              <w:tcPr>
                <w:tcW w:w="1736" w:type="dxa"/>
              </w:tcPr>
            </w:tcPrChange>
          </w:tcPr>
          <w:p w14:paraId="59307D90" w14:textId="4258A2C5" w:rsidR="00EF3DF6" w:rsidRDefault="00EF3DF6" w:rsidP="00EF3DF6">
            <w:pPr>
              <w:rPr>
                <w:ins w:id="5023" w:author="智誠 楊" w:date="2021-05-07T14:39:00Z"/>
                <w:rFonts w:ascii="標楷體" w:eastAsia="標楷體" w:hAnsi="標楷體"/>
                <w:lang w:eastAsia="zh-HK"/>
              </w:rPr>
            </w:pPr>
            <w:ins w:id="5024" w:author="智誠 楊" w:date="2021-05-07T14:39:00Z">
              <w:r>
                <w:rPr>
                  <w:rFonts w:ascii="標楷體" w:eastAsia="標楷體" w:hAnsi="標楷體" w:hint="eastAsia"/>
                  <w:lang w:eastAsia="zh-HK"/>
                </w:rPr>
                <w:t>經辦合理性說明</w:t>
              </w:r>
            </w:ins>
          </w:p>
        </w:tc>
        <w:tc>
          <w:tcPr>
            <w:tcW w:w="851" w:type="dxa"/>
            <w:tcPrChange w:id="5025" w:author="智誠 楊" w:date="2021-05-12T09:42:00Z">
              <w:tcPr>
                <w:tcW w:w="1602" w:type="dxa"/>
              </w:tcPr>
            </w:tcPrChange>
          </w:tcPr>
          <w:p w14:paraId="344DEBD5" w14:textId="45EE9F6E" w:rsidR="00EF3DF6" w:rsidRPr="00847BB7" w:rsidRDefault="00EF3DF6" w:rsidP="00EF3DF6">
            <w:pPr>
              <w:rPr>
                <w:ins w:id="5026" w:author="智誠 楊" w:date="2021-05-07T14:39:00Z"/>
                <w:rFonts w:ascii="標楷體" w:eastAsia="標楷體" w:hAnsi="標楷體"/>
              </w:rPr>
            </w:pPr>
            <w:ins w:id="5027" w:author="智誠 楊" w:date="2021-05-07T14:41:00Z">
              <w:r>
                <w:rPr>
                  <w:rFonts w:ascii="標楷體" w:eastAsia="標楷體" w:hAnsi="標楷體" w:hint="eastAsia"/>
                </w:rPr>
                <w:t>100</w:t>
              </w:r>
            </w:ins>
          </w:p>
        </w:tc>
        <w:tc>
          <w:tcPr>
            <w:tcW w:w="1843" w:type="dxa"/>
            <w:tcPrChange w:id="5028" w:author="智誠 楊" w:date="2021-05-12T09:42:00Z">
              <w:tcPr>
                <w:tcW w:w="992" w:type="dxa"/>
              </w:tcPr>
            </w:tcPrChange>
          </w:tcPr>
          <w:p w14:paraId="2C5D2126" w14:textId="1DE9F427" w:rsidR="005619F8" w:rsidRPr="00847BB7" w:rsidRDefault="005619F8" w:rsidP="00EF3DF6">
            <w:pPr>
              <w:rPr>
                <w:ins w:id="5029" w:author="智誠 楊" w:date="2021-05-07T14:39:00Z"/>
                <w:rFonts w:ascii="標楷體" w:eastAsia="標楷體" w:hAnsi="標楷體"/>
              </w:rPr>
            </w:pPr>
          </w:p>
        </w:tc>
        <w:tc>
          <w:tcPr>
            <w:tcW w:w="1275" w:type="dxa"/>
            <w:tcPrChange w:id="5030" w:author="智誠 楊" w:date="2021-05-12T09:42:00Z">
              <w:tcPr>
                <w:tcW w:w="1489" w:type="dxa"/>
              </w:tcPr>
            </w:tcPrChange>
          </w:tcPr>
          <w:p w14:paraId="0BCD6F52" w14:textId="77777777" w:rsidR="00EF3DF6" w:rsidRPr="00847BB7" w:rsidRDefault="00EF3DF6" w:rsidP="00EF3DF6">
            <w:pPr>
              <w:rPr>
                <w:ins w:id="5031" w:author="智誠 楊" w:date="2021-05-07T14:39:00Z"/>
                <w:rFonts w:ascii="標楷體" w:eastAsia="標楷體" w:hAnsi="標楷體"/>
                <w:lang w:eastAsia="zh-HK"/>
              </w:rPr>
            </w:pPr>
          </w:p>
        </w:tc>
        <w:tc>
          <w:tcPr>
            <w:tcW w:w="553" w:type="dxa"/>
            <w:tcPrChange w:id="5032" w:author="智誠 楊" w:date="2021-05-12T09:42:00Z">
              <w:tcPr>
                <w:tcW w:w="623" w:type="dxa"/>
              </w:tcPr>
            </w:tcPrChange>
          </w:tcPr>
          <w:p w14:paraId="63345F53" w14:textId="77777777" w:rsidR="00EF3DF6" w:rsidRPr="00847BB7" w:rsidRDefault="00EF3DF6" w:rsidP="00EF3DF6">
            <w:pPr>
              <w:rPr>
                <w:ins w:id="5033" w:author="智誠 楊" w:date="2021-05-07T14:39:00Z"/>
                <w:rFonts w:ascii="標楷體" w:eastAsia="標楷體" w:hAnsi="標楷體"/>
              </w:rPr>
            </w:pPr>
          </w:p>
        </w:tc>
        <w:tc>
          <w:tcPr>
            <w:tcW w:w="666" w:type="dxa"/>
            <w:tcPrChange w:id="5034" w:author="智誠 楊" w:date="2021-05-12T09:42:00Z">
              <w:tcPr>
                <w:tcW w:w="666" w:type="dxa"/>
              </w:tcPr>
            </w:tcPrChange>
          </w:tcPr>
          <w:p w14:paraId="6B39D861" w14:textId="4CDADB21" w:rsidR="00EF3DF6" w:rsidRDefault="00EF3DF6" w:rsidP="00EF3DF6">
            <w:pPr>
              <w:jc w:val="center"/>
              <w:rPr>
                <w:ins w:id="5035" w:author="智誠 楊" w:date="2021-05-07T14:39:00Z"/>
                <w:rFonts w:ascii="標楷體" w:eastAsia="標楷體" w:hAnsi="標楷體"/>
              </w:rPr>
            </w:pPr>
            <w:ins w:id="5036" w:author="智誠 楊" w:date="2021-05-07T14:46:00Z">
              <w:r>
                <w:rPr>
                  <w:rFonts w:ascii="標楷體" w:eastAsia="標楷體" w:hAnsi="標楷體" w:hint="eastAsia"/>
                </w:rPr>
                <w:t>W</w:t>
              </w:r>
            </w:ins>
          </w:p>
        </w:tc>
        <w:tc>
          <w:tcPr>
            <w:tcW w:w="2856" w:type="dxa"/>
            <w:tcPrChange w:id="5037" w:author="智誠 楊" w:date="2021-05-12T09:42:00Z">
              <w:tcPr>
                <w:tcW w:w="2856" w:type="dxa"/>
              </w:tcPr>
            </w:tcPrChange>
          </w:tcPr>
          <w:p w14:paraId="33864B47" w14:textId="1D935F5A" w:rsidR="00EF3DF6" w:rsidRPr="00EA3465" w:rsidRDefault="00EF3DF6" w:rsidP="00EF3DF6">
            <w:pPr>
              <w:snapToGrid w:val="0"/>
              <w:ind w:left="238" w:hangingChars="99" w:hanging="238"/>
              <w:rPr>
                <w:ins w:id="5038" w:author="智誠 楊" w:date="2021-05-07T14:49:00Z"/>
                <w:rFonts w:ascii="標楷體" w:eastAsia="標楷體" w:hAnsi="標楷體"/>
                <w:color w:val="000000" w:themeColor="text1"/>
              </w:rPr>
            </w:pPr>
            <w:ins w:id="5039" w:author="智誠 楊" w:date="2021-05-07T14:49:00Z">
              <w:r>
                <w:rPr>
                  <w:rFonts w:ascii="標楷體" w:eastAsia="標楷體" w:hAnsi="標楷體" w:hint="eastAsia"/>
                  <w:color w:val="000000" w:themeColor="text1"/>
                </w:rPr>
                <w:t>1.若為經辦則</w:t>
              </w:r>
            </w:ins>
            <w:ins w:id="5040" w:author="智誠 楊" w:date="2021-05-07T14:55:00Z">
              <w:r w:rsidR="008F6460">
                <w:rPr>
                  <w:rFonts w:ascii="標楷體" w:eastAsia="標楷體" w:hAnsi="標楷體" w:hint="eastAsia"/>
                  <w:color w:val="000000" w:themeColor="text1"/>
                </w:rPr>
                <w:t>自行輸入</w:t>
              </w:r>
            </w:ins>
            <w:ins w:id="5041" w:author="智誠 楊" w:date="2021-05-07T14:49:00Z">
              <w:r>
                <w:rPr>
                  <w:rFonts w:ascii="標楷體" w:eastAsia="標楷體" w:hAnsi="標楷體" w:hint="eastAsia"/>
                  <w:color w:val="000000" w:themeColor="text1"/>
                </w:rPr>
                <w:t>,若為主管則不可修改</w:t>
              </w:r>
            </w:ins>
          </w:p>
          <w:p w14:paraId="252EEA4A" w14:textId="4F8D1E2B" w:rsidR="008F6460" w:rsidRDefault="00EF3DF6">
            <w:pPr>
              <w:rPr>
                <w:ins w:id="5042" w:author="智誠 楊" w:date="2021-05-07T14:39:00Z"/>
                <w:rFonts w:ascii="標楷體" w:eastAsia="標楷體" w:hAnsi="標楷體"/>
                <w:color w:val="000000" w:themeColor="text1"/>
              </w:rPr>
              <w:pPrChange w:id="5043" w:author="智誠 楊" w:date="2021-05-12T09:42:00Z">
                <w:pPr>
                  <w:snapToGrid w:val="0"/>
                  <w:ind w:left="238" w:hangingChars="99" w:hanging="238"/>
                </w:pPr>
              </w:pPrChange>
            </w:pPr>
            <w:ins w:id="5044" w:author="智誠 楊" w:date="2021-05-07T14:49:00Z">
              <w:r>
                <w:rPr>
                  <w:rFonts w:ascii="標楷體" w:eastAsia="標楷體" w:hAnsi="標楷體" w:hint="eastAsia"/>
                </w:rPr>
                <w:t>2.</w:t>
              </w:r>
            </w:ins>
            <w:ins w:id="5045" w:author="智誠 楊" w:date="2021-05-07T14:56:00Z">
              <w:r w:rsidR="008F6460">
                <w:rPr>
                  <w:rFonts w:ascii="標楷體" w:eastAsia="標楷體" w:hAnsi="標楷體"/>
                </w:rPr>
                <w:t>MlaundryDetail</w:t>
              </w:r>
              <w:r w:rsidR="008F6460">
                <w:rPr>
                  <w:rFonts w:ascii="標楷體" w:eastAsia="標楷體" w:hAnsi="標楷體" w:hint="eastAsia"/>
                </w:rPr>
                <w:t>.</w:t>
              </w:r>
              <w:r w:rsidR="008F6460">
                <w:rPr>
                  <w:rFonts w:ascii="標楷體" w:eastAsia="標楷體" w:hAnsi="標楷體"/>
                </w:rPr>
                <w:t>EmpNoDesc</w:t>
              </w:r>
            </w:ins>
          </w:p>
        </w:tc>
      </w:tr>
      <w:tr w:rsidR="00EF3DF6" w:rsidRPr="00847BB7" w14:paraId="31379177" w14:textId="77777777" w:rsidTr="000D0632">
        <w:trPr>
          <w:trHeight w:val="291"/>
          <w:jc w:val="center"/>
          <w:ins w:id="5046" w:author="智誠 楊" w:date="2021-05-07T14:39:00Z"/>
          <w:trPrChange w:id="5047" w:author="智誠 楊" w:date="2021-05-12T09:42:00Z">
            <w:trPr>
              <w:trHeight w:val="291"/>
              <w:jc w:val="center"/>
            </w:trPr>
          </w:trPrChange>
        </w:trPr>
        <w:tc>
          <w:tcPr>
            <w:tcW w:w="456" w:type="dxa"/>
            <w:tcPrChange w:id="5048" w:author="智誠 楊" w:date="2021-05-12T09:42:00Z">
              <w:tcPr>
                <w:tcW w:w="456" w:type="dxa"/>
              </w:tcPr>
            </w:tcPrChange>
          </w:tcPr>
          <w:p w14:paraId="38206BB4" w14:textId="1606240A" w:rsidR="00EF3DF6" w:rsidRDefault="00E309D0" w:rsidP="00EF3DF6">
            <w:pPr>
              <w:rPr>
                <w:ins w:id="5049" w:author="智誠 楊" w:date="2021-05-07T14:39:00Z"/>
                <w:rFonts w:ascii="標楷體" w:eastAsia="標楷體" w:hAnsi="標楷體"/>
              </w:rPr>
            </w:pPr>
            <w:ins w:id="5050" w:author="智誠 楊" w:date="2021-05-10T11:19:00Z">
              <w:r>
                <w:rPr>
                  <w:rFonts w:ascii="標楷體" w:eastAsia="標楷體" w:hAnsi="標楷體" w:hint="eastAsia"/>
                </w:rPr>
                <w:t>9</w:t>
              </w:r>
            </w:ins>
          </w:p>
        </w:tc>
        <w:tc>
          <w:tcPr>
            <w:tcW w:w="1920" w:type="dxa"/>
            <w:tcPrChange w:id="5051" w:author="智誠 楊" w:date="2021-05-12T09:42:00Z">
              <w:tcPr>
                <w:tcW w:w="1736" w:type="dxa"/>
              </w:tcPr>
            </w:tcPrChange>
          </w:tcPr>
          <w:p w14:paraId="4ED0A87D" w14:textId="4D796BEC" w:rsidR="00EF3DF6" w:rsidRDefault="00EF3DF6" w:rsidP="00EF3DF6">
            <w:pPr>
              <w:rPr>
                <w:ins w:id="5052" w:author="智誠 楊" w:date="2021-05-07T14:39:00Z"/>
                <w:rFonts w:ascii="標楷體" w:eastAsia="標楷體" w:hAnsi="標楷體"/>
                <w:lang w:eastAsia="zh-HK"/>
              </w:rPr>
            </w:pPr>
            <w:ins w:id="5053" w:author="智誠 楊" w:date="2021-05-07T14:39:00Z">
              <w:r>
                <w:rPr>
                  <w:rFonts w:ascii="標楷體" w:eastAsia="標楷體" w:hAnsi="標楷體" w:hint="eastAsia"/>
                  <w:lang w:eastAsia="zh-HK"/>
                </w:rPr>
                <w:t>主管覆核</w:t>
              </w:r>
            </w:ins>
          </w:p>
        </w:tc>
        <w:tc>
          <w:tcPr>
            <w:tcW w:w="851" w:type="dxa"/>
            <w:tcPrChange w:id="5054" w:author="智誠 楊" w:date="2021-05-12T09:42:00Z">
              <w:tcPr>
                <w:tcW w:w="1602" w:type="dxa"/>
              </w:tcPr>
            </w:tcPrChange>
          </w:tcPr>
          <w:p w14:paraId="35DCA3EB" w14:textId="19734BBC" w:rsidR="00EF3DF6" w:rsidRPr="00847BB7" w:rsidRDefault="00EF3DF6" w:rsidP="00EF3DF6">
            <w:pPr>
              <w:rPr>
                <w:ins w:id="5055" w:author="智誠 楊" w:date="2021-05-07T14:39:00Z"/>
                <w:rFonts w:ascii="標楷體" w:eastAsia="標楷體" w:hAnsi="標楷體"/>
              </w:rPr>
            </w:pPr>
            <w:ins w:id="5056" w:author="智誠 楊" w:date="2021-05-07T14:41:00Z">
              <w:r>
                <w:rPr>
                  <w:rFonts w:ascii="標楷體" w:eastAsia="標楷體" w:hAnsi="標楷體" w:hint="eastAsia"/>
                </w:rPr>
                <w:t>1</w:t>
              </w:r>
            </w:ins>
          </w:p>
        </w:tc>
        <w:tc>
          <w:tcPr>
            <w:tcW w:w="1843" w:type="dxa"/>
            <w:tcPrChange w:id="5057" w:author="智誠 楊" w:date="2021-05-12T09:42:00Z">
              <w:tcPr>
                <w:tcW w:w="992" w:type="dxa"/>
              </w:tcPr>
            </w:tcPrChange>
          </w:tcPr>
          <w:p w14:paraId="6C894669" w14:textId="72318A85" w:rsidR="00EF3DF6" w:rsidRPr="00847BB7" w:rsidRDefault="00EF3DF6" w:rsidP="00765679">
            <w:pPr>
              <w:rPr>
                <w:ins w:id="5058" w:author="智誠 楊" w:date="2021-05-07T14:39:00Z"/>
                <w:rFonts w:ascii="標楷體" w:eastAsia="標楷體" w:hAnsi="標楷體"/>
              </w:rPr>
            </w:pPr>
          </w:p>
        </w:tc>
        <w:tc>
          <w:tcPr>
            <w:tcW w:w="1275" w:type="dxa"/>
            <w:tcPrChange w:id="5059" w:author="智誠 楊" w:date="2021-05-12T09:42:00Z">
              <w:tcPr>
                <w:tcW w:w="1489" w:type="dxa"/>
              </w:tcPr>
            </w:tcPrChange>
          </w:tcPr>
          <w:p w14:paraId="4A27146C" w14:textId="77777777" w:rsidR="000D0632" w:rsidRDefault="000D0632" w:rsidP="000D0632">
            <w:pPr>
              <w:rPr>
                <w:ins w:id="5060" w:author="智誠 楊" w:date="2021-05-12T09:42:00Z"/>
                <w:rFonts w:ascii="標楷體" w:eastAsia="標楷體" w:hAnsi="標楷體"/>
              </w:rPr>
            </w:pPr>
            <w:ins w:id="5061" w:author="智誠 楊" w:date="2021-05-12T09:42:00Z">
              <w:r>
                <w:rPr>
                  <w:rFonts w:ascii="標楷體" w:eastAsia="標楷體" w:hAnsi="標楷體" w:hint="eastAsia"/>
                </w:rPr>
                <w:t>Y:同意</w:t>
              </w:r>
            </w:ins>
          </w:p>
          <w:p w14:paraId="695F1464" w14:textId="58474AE7" w:rsidR="00EF3DF6" w:rsidRPr="00847BB7" w:rsidRDefault="000D0632" w:rsidP="000D0632">
            <w:pPr>
              <w:rPr>
                <w:ins w:id="5062" w:author="智誠 楊" w:date="2021-05-07T14:39:00Z"/>
                <w:rFonts w:ascii="標楷體" w:eastAsia="標楷體" w:hAnsi="標楷體"/>
                <w:lang w:eastAsia="zh-HK"/>
              </w:rPr>
            </w:pPr>
            <w:ins w:id="5063" w:author="智誠 楊" w:date="2021-05-12T09:42:00Z">
              <w:r>
                <w:rPr>
                  <w:rFonts w:ascii="標楷體" w:eastAsia="標楷體" w:hAnsi="標楷體" w:hint="eastAsia"/>
                </w:rPr>
                <w:t>N:不同意</w:t>
              </w:r>
            </w:ins>
          </w:p>
        </w:tc>
        <w:tc>
          <w:tcPr>
            <w:tcW w:w="553" w:type="dxa"/>
            <w:tcPrChange w:id="5064" w:author="智誠 楊" w:date="2021-05-12T09:42:00Z">
              <w:tcPr>
                <w:tcW w:w="623" w:type="dxa"/>
              </w:tcPr>
            </w:tcPrChange>
          </w:tcPr>
          <w:p w14:paraId="7F9E300B" w14:textId="77777777" w:rsidR="00EF3DF6" w:rsidRPr="00847BB7" w:rsidRDefault="00EF3DF6" w:rsidP="00EF3DF6">
            <w:pPr>
              <w:rPr>
                <w:ins w:id="5065" w:author="智誠 楊" w:date="2021-05-07T14:39:00Z"/>
                <w:rFonts w:ascii="標楷體" w:eastAsia="標楷體" w:hAnsi="標楷體"/>
              </w:rPr>
            </w:pPr>
          </w:p>
        </w:tc>
        <w:tc>
          <w:tcPr>
            <w:tcW w:w="666" w:type="dxa"/>
            <w:tcPrChange w:id="5066" w:author="智誠 楊" w:date="2021-05-12T09:42:00Z">
              <w:tcPr>
                <w:tcW w:w="666" w:type="dxa"/>
              </w:tcPr>
            </w:tcPrChange>
          </w:tcPr>
          <w:p w14:paraId="72A60F87" w14:textId="43EDEB89" w:rsidR="00EF3DF6" w:rsidRDefault="00EF3DF6" w:rsidP="00EF3DF6">
            <w:pPr>
              <w:jc w:val="center"/>
              <w:rPr>
                <w:ins w:id="5067" w:author="智誠 楊" w:date="2021-05-07T14:39:00Z"/>
                <w:rFonts w:ascii="標楷體" w:eastAsia="標楷體" w:hAnsi="標楷體"/>
              </w:rPr>
            </w:pPr>
            <w:ins w:id="5068" w:author="智誠 楊" w:date="2021-05-07T14:46:00Z">
              <w:r>
                <w:rPr>
                  <w:rFonts w:ascii="標楷體" w:eastAsia="標楷體" w:hAnsi="標楷體" w:hint="eastAsia"/>
                </w:rPr>
                <w:t>W</w:t>
              </w:r>
            </w:ins>
          </w:p>
        </w:tc>
        <w:tc>
          <w:tcPr>
            <w:tcW w:w="2856" w:type="dxa"/>
            <w:tcPrChange w:id="5069" w:author="智誠 楊" w:date="2021-05-12T09:42:00Z">
              <w:tcPr>
                <w:tcW w:w="2856" w:type="dxa"/>
              </w:tcPr>
            </w:tcPrChange>
          </w:tcPr>
          <w:p w14:paraId="2904E6D0" w14:textId="78043734" w:rsidR="00EF3DF6" w:rsidRDefault="00EF3DF6" w:rsidP="00EF3DF6">
            <w:pPr>
              <w:snapToGrid w:val="0"/>
              <w:ind w:left="238" w:hangingChars="99" w:hanging="238"/>
              <w:rPr>
                <w:ins w:id="5070" w:author="智誠 楊" w:date="2021-05-12T09:50:00Z"/>
                <w:rFonts w:ascii="標楷體" w:eastAsia="標楷體" w:hAnsi="標楷體"/>
                <w:color w:val="000000" w:themeColor="text1"/>
              </w:rPr>
            </w:pPr>
            <w:ins w:id="5071" w:author="智誠 楊" w:date="2021-05-07T14:49:00Z">
              <w:r>
                <w:rPr>
                  <w:rFonts w:ascii="標楷體" w:eastAsia="標楷體" w:hAnsi="標楷體" w:hint="eastAsia"/>
                  <w:color w:val="000000" w:themeColor="text1"/>
                </w:rPr>
                <w:t>1.若為主管則必須輸入,若為經辦則不可修改</w:t>
              </w:r>
            </w:ins>
          </w:p>
          <w:p w14:paraId="54C6AAE5" w14:textId="49BC25C5" w:rsidR="00744248" w:rsidRPr="00744248" w:rsidRDefault="00744248" w:rsidP="00EF3DF6">
            <w:pPr>
              <w:snapToGrid w:val="0"/>
              <w:ind w:left="238" w:hangingChars="99" w:hanging="238"/>
              <w:rPr>
                <w:ins w:id="5072" w:author="智誠 楊" w:date="2021-05-07T14:49:00Z"/>
                <w:rFonts w:ascii="標楷體" w:eastAsia="標楷體" w:hAnsi="標楷體"/>
                <w:color w:val="000000" w:themeColor="text1"/>
              </w:rPr>
            </w:pPr>
            <w:ins w:id="5073" w:author="智誠 楊" w:date="2021-05-12T09:50:00Z">
              <w:r>
                <w:rPr>
                  <w:rFonts w:ascii="標楷體" w:eastAsia="標楷體" w:hAnsi="標楷體" w:hint="eastAsia"/>
                  <w:color w:val="000000" w:themeColor="text1"/>
                </w:rPr>
                <w:t>2.檢查:</w:t>
              </w:r>
              <w:r w:rsidRPr="00744248">
                <w:rPr>
                  <w:rFonts w:ascii="標楷體" w:eastAsia="標楷體" w:hAnsi="標楷體"/>
                  <w:color w:val="000000" w:themeColor="text1"/>
                </w:rPr>
                <w:t>V(H,#AgreeHelp)</w:t>
              </w:r>
            </w:ins>
          </w:p>
          <w:p w14:paraId="67AE9FDB" w14:textId="09B65BFC" w:rsidR="008F6460" w:rsidRDefault="00744248">
            <w:pPr>
              <w:rPr>
                <w:ins w:id="5074" w:author="智誠 楊" w:date="2021-05-07T14:39:00Z"/>
                <w:rFonts w:ascii="標楷體" w:eastAsia="標楷體" w:hAnsi="標楷體"/>
                <w:color w:val="000000" w:themeColor="text1"/>
              </w:rPr>
              <w:pPrChange w:id="5075" w:author="智誠 楊" w:date="2021-05-12T09:42:00Z">
                <w:pPr>
                  <w:snapToGrid w:val="0"/>
                  <w:ind w:left="238" w:hangingChars="99" w:hanging="238"/>
                </w:pPr>
              </w:pPrChange>
            </w:pPr>
            <w:ins w:id="5076" w:author="智誠 楊" w:date="2021-05-12T09:51:00Z">
              <w:r>
                <w:rPr>
                  <w:rFonts w:ascii="標楷體" w:eastAsia="標楷體" w:hAnsi="標楷體" w:hint="eastAsia"/>
                </w:rPr>
                <w:t>3</w:t>
              </w:r>
            </w:ins>
            <w:ins w:id="5077" w:author="智誠 楊" w:date="2021-05-07T14:49:00Z">
              <w:r w:rsidR="00EF3DF6">
                <w:rPr>
                  <w:rFonts w:ascii="標楷體" w:eastAsia="標楷體" w:hAnsi="標楷體" w:hint="eastAsia"/>
                </w:rPr>
                <w:t>.</w:t>
              </w:r>
            </w:ins>
            <w:ins w:id="5078" w:author="智誠 楊" w:date="2021-05-07T14:56:00Z">
              <w:r w:rsidR="008F6460">
                <w:rPr>
                  <w:rFonts w:ascii="標楷體" w:eastAsia="標楷體" w:hAnsi="標楷體"/>
                </w:rPr>
                <w:t>MlaundryDetail</w:t>
              </w:r>
              <w:r w:rsidR="008F6460">
                <w:rPr>
                  <w:rFonts w:ascii="標楷體" w:eastAsia="標楷體" w:hAnsi="標楷體" w:hint="eastAsia"/>
                </w:rPr>
                <w:t>.</w:t>
              </w:r>
              <w:r w:rsidR="008F6460">
                <w:rPr>
                  <w:rFonts w:ascii="標楷體" w:eastAsia="標楷體" w:hAnsi="標楷體"/>
                </w:rPr>
                <w:t>ManagerCheck</w:t>
              </w:r>
            </w:ins>
          </w:p>
        </w:tc>
      </w:tr>
      <w:tr w:rsidR="00EF3DF6" w:rsidRPr="00847BB7" w14:paraId="1DBA8F2C" w14:textId="77777777" w:rsidTr="000D0632">
        <w:trPr>
          <w:trHeight w:val="291"/>
          <w:jc w:val="center"/>
          <w:ins w:id="5079" w:author="智誠 楊" w:date="2021-05-07T14:38:00Z"/>
          <w:trPrChange w:id="5080" w:author="智誠 楊" w:date="2021-05-12T09:42:00Z">
            <w:trPr>
              <w:trHeight w:val="291"/>
              <w:jc w:val="center"/>
            </w:trPr>
          </w:trPrChange>
        </w:trPr>
        <w:tc>
          <w:tcPr>
            <w:tcW w:w="456" w:type="dxa"/>
            <w:tcPrChange w:id="5081" w:author="智誠 楊" w:date="2021-05-12T09:42:00Z">
              <w:tcPr>
                <w:tcW w:w="456" w:type="dxa"/>
              </w:tcPr>
            </w:tcPrChange>
          </w:tcPr>
          <w:p w14:paraId="65001879" w14:textId="18903DA9" w:rsidR="00EF3DF6" w:rsidRDefault="00E309D0" w:rsidP="00EF3DF6">
            <w:pPr>
              <w:rPr>
                <w:ins w:id="5082" w:author="智誠 楊" w:date="2021-05-07T14:38:00Z"/>
                <w:rFonts w:ascii="標楷體" w:eastAsia="標楷體" w:hAnsi="標楷體"/>
              </w:rPr>
            </w:pPr>
            <w:ins w:id="5083" w:author="智誠 楊" w:date="2021-05-10T11:19:00Z">
              <w:r>
                <w:rPr>
                  <w:rFonts w:ascii="標楷體" w:eastAsia="標楷體" w:hAnsi="標楷體" w:hint="eastAsia"/>
                </w:rPr>
                <w:t>10</w:t>
              </w:r>
            </w:ins>
          </w:p>
        </w:tc>
        <w:tc>
          <w:tcPr>
            <w:tcW w:w="1920" w:type="dxa"/>
            <w:tcPrChange w:id="5084" w:author="智誠 楊" w:date="2021-05-12T09:42:00Z">
              <w:tcPr>
                <w:tcW w:w="1736" w:type="dxa"/>
              </w:tcPr>
            </w:tcPrChange>
          </w:tcPr>
          <w:p w14:paraId="4FB7C04F" w14:textId="7FA6101C" w:rsidR="00EF3DF6" w:rsidRDefault="00EF3DF6" w:rsidP="00EF3DF6">
            <w:pPr>
              <w:rPr>
                <w:ins w:id="5085" w:author="智誠 楊" w:date="2021-05-07T14:38:00Z"/>
                <w:rFonts w:ascii="標楷體" w:eastAsia="標楷體" w:hAnsi="標楷體"/>
                <w:lang w:eastAsia="zh-HK"/>
              </w:rPr>
            </w:pPr>
            <w:ins w:id="5086" w:author="智誠 楊" w:date="2021-05-07T14:39:00Z">
              <w:r>
                <w:rPr>
                  <w:rFonts w:ascii="標楷體" w:eastAsia="標楷體" w:hAnsi="標楷體" w:hint="eastAsia"/>
                  <w:lang w:eastAsia="zh-HK"/>
                </w:rPr>
                <w:t>主管同意日期</w:t>
              </w:r>
            </w:ins>
          </w:p>
        </w:tc>
        <w:tc>
          <w:tcPr>
            <w:tcW w:w="851" w:type="dxa"/>
            <w:tcPrChange w:id="5087" w:author="智誠 楊" w:date="2021-05-12T09:42:00Z">
              <w:tcPr>
                <w:tcW w:w="1602" w:type="dxa"/>
              </w:tcPr>
            </w:tcPrChange>
          </w:tcPr>
          <w:p w14:paraId="5759752F" w14:textId="6C5A6CEC" w:rsidR="00EF3DF6" w:rsidRPr="00847BB7" w:rsidRDefault="00EF3DF6" w:rsidP="00EF3DF6">
            <w:pPr>
              <w:rPr>
                <w:ins w:id="5088" w:author="智誠 楊" w:date="2021-05-07T14:38:00Z"/>
                <w:rFonts w:ascii="標楷體" w:eastAsia="標楷體" w:hAnsi="標楷體"/>
              </w:rPr>
            </w:pPr>
          </w:p>
        </w:tc>
        <w:tc>
          <w:tcPr>
            <w:tcW w:w="1843" w:type="dxa"/>
            <w:tcPrChange w:id="5089" w:author="智誠 楊" w:date="2021-05-12T09:42:00Z">
              <w:tcPr>
                <w:tcW w:w="992" w:type="dxa"/>
              </w:tcPr>
            </w:tcPrChange>
          </w:tcPr>
          <w:p w14:paraId="1DF167CA" w14:textId="500FD329" w:rsidR="00EF3DF6" w:rsidRPr="00847BB7" w:rsidRDefault="00EF3DF6" w:rsidP="00EF3DF6">
            <w:pPr>
              <w:rPr>
                <w:ins w:id="5090" w:author="智誠 楊" w:date="2021-05-07T14:38:00Z"/>
                <w:rFonts w:ascii="標楷體" w:eastAsia="標楷體" w:hAnsi="標楷體"/>
              </w:rPr>
            </w:pPr>
            <w:ins w:id="5091" w:author="智誠 楊" w:date="2021-05-07T14:50:00Z">
              <w:r>
                <w:rPr>
                  <w:rFonts w:ascii="標楷體" w:eastAsia="標楷體" w:hAnsi="標楷體" w:hint="eastAsia"/>
                </w:rPr>
                <w:t>日曆日</w:t>
              </w:r>
            </w:ins>
          </w:p>
        </w:tc>
        <w:tc>
          <w:tcPr>
            <w:tcW w:w="1275" w:type="dxa"/>
            <w:tcPrChange w:id="5092" w:author="智誠 楊" w:date="2021-05-12T09:42:00Z">
              <w:tcPr>
                <w:tcW w:w="1489" w:type="dxa"/>
              </w:tcPr>
            </w:tcPrChange>
          </w:tcPr>
          <w:p w14:paraId="51277072" w14:textId="77777777" w:rsidR="00EF3DF6" w:rsidRPr="00847BB7" w:rsidRDefault="00EF3DF6" w:rsidP="00EF3DF6">
            <w:pPr>
              <w:rPr>
                <w:ins w:id="5093" w:author="智誠 楊" w:date="2021-05-07T14:38:00Z"/>
                <w:rFonts w:ascii="標楷體" w:eastAsia="標楷體" w:hAnsi="標楷體"/>
                <w:lang w:eastAsia="zh-HK"/>
              </w:rPr>
            </w:pPr>
          </w:p>
        </w:tc>
        <w:tc>
          <w:tcPr>
            <w:tcW w:w="553" w:type="dxa"/>
            <w:tcPrChange w:id="5094" w:author="智誠 楊" w:date="2021-05-12T09:42:00Z">
              <w:tcPr>
                <w:tcW w:w="623" w:type="dxa"/>
              </w:tcPr>
            </w:tcPrChange>
          </w:tcPr>
          <w:p w14:paraId="7111AADD" w14:textId="77777777" w:rsidR="00EF3DF6" w:rsidRPr="00847BB7" w:rsidRDefault="00EF3DF6" w:rsidP="00EF3DF6">
            <w:pPr>
              <w:rPr>
                <w:ins w:id="5095" w:author="智誠 楊" w:date="2021-05-07T14:38:00Z"/>
                <w:rFonts w:ascii="標楷體" w:eastAsia="標楷體" w:hAnsi="標楷體"/>
              </w:rPr>
            </w:pPr>
          </w:p>
        </w:tc>
        <w:tc>
          <w:tcPr>
            <w:tcW w:w="666" w:type="dxa"/>
            <w:tcPrChange w:id="5096" w:author="智誠 楊" w:date="2021-05-12T09:42:00Z">
              <w:tcPr>
                <w:tcW w:w="666" w:type="dxa"/>
              </w:tcPr>
            </w:tcPrChange>
          </w:tcPr>
          <w:p w14:paraId="4DD4DE3D" w14:textId="0944168C" w:rsidR="00EF3DF6" w:rsidRDefault="008F6460" w:rsidP="00EF3DF6">
            <w:pPr>
              <w:jc w:val="center"/>
              <w:rPr>
                <w:ins w:id="5097" w:author="智誠 楊" w:date="2021-05-07T14:38:00Z"/>
                <w:rFonts w:ascii="標楷體" w:eastAsia="標楷體" w:hAnsi="標楷體"/>
              </w:rPr>
            </w:pPr>
            <w:ins w:id="5098" w:author="智誠 楊" w:date="2021-05-07T14:56:00Z">
              <w:r>
                <w:rPr>
                  <w:rFonts w:ascii="標楷體" w:eastAsia="標楷體" w:hAnsi="標楷體"/>
                </w:rPr>
                <w:t>R</w:t>
              </w:r>
            </w:ins>
          </w:p>
        </w:tc>
        <w:tc>
          <w:tcPr>
            <w:tcW w:w="2856" w:type="dxa"/>
            <w:tcPrChange w:id="5099" w:author="智誠 楊" w:date="2021-05-12T09:42:00Z">
              <w:tcPr>
                <w:tcW w:w="2856" w:type="dxa"/>
              </w:tcPr>
            </w:tcPrChange>
          </w:tcPr>
          <w:p w14:paraId="618AAD11" w14:textId="77777777" w:rsidR="00EF3DF6" w:rsidRDefault="00EF3DF6" w:rsidP="00EF3DF6">
            <w:pPr>
              <w:snapToGrid w:val="0"/>
              <w:ind w:left="238" w:hangingChars="99" w:hanging="238"/>
              <w:rPr>
                <w:ins w:id="5100" w:author="智誠 楊" w:date="2021-05-07T14:57:00Z"/>
                <w:rFonts w:ascii="標楷體" w:eastAsia="標楷體" w:hAnsi="標楷體"/>
                <w:color w:val="000000" w:themeColor="text1"/>
              </w:rPr>
            </w:pPr>
            <w:ins w:id="5101" w:author="智誠 楊" w:date="2021-05-07T14:50:00Z">
              <w:r>
                <w:rPr>
                  <w:rFonts w:ascii="標楷體" w:eastAsia="標楷體" w:hAnsi="標楷體" w:hint="eastAsia"/>
                  <w:color w:val="000000" w:themeColor="text1"/>
                </w:rPr>
                <w:t>1.自動顯示、不可修改</w:t>
              </w:r>
            </w:ins>
          </w:p>
          <w:p w14:paraId="7A5EB109" w14:textId="35FEBE8A" w:rsidR="008F6460" w:rsidRDefault="008F6460" w:rsidP="00EF3DF6">
            <w:pPr>
              <w:snapToGrid w:val="0"/>
              <w:ind w:left="238" w:hangingChars="99" w:hanging="238"/>
              <w:rPr>
                <w:ins w:id="5102" w:author="智誠 楊" w:date="2021-05-07T14:38:00Z"/>
                <w:rFonts w:ascii="標楷體" w:eastAsia="標楷體" w:hAnsi="標楷體"/>
                <w:color w:val="000000" w:themeColor="text1"/>
              </w:rPr>
            </w:pPr>
            <w:ins w:id="5103" w:author="智誠 楊" w:date="2021-05-07T14:57:00Z">
              <w:r>
                <w:rPr>
                  <w:rFonts w:ascii="標楷體" w:eastAsia="標楷體" w:hAnsi="標楷體"/>
                  <w:color w:val="000000" w:themeColor="text1"/>
                </w:rPr>
                <w:t>2.</w:t>
              </w:r>
              <w:r>
                <w:rPr>
                  <w:rFonts w:ascii="標楷體" w:eastAsia="標楷體" w:hAnsi="標楷體"/>
                </w:rPr>
                <w:t>MlaundryDetail</w:t>
              </w:r>
              <w:r>
                <w:rPr>
                  <w:rFonts w:ascii="標楷體" w:eastAsia="標楷體" w:hAnsi="標楷體" w:hint="eastAsia"/>
                </w:rPr>
                <w:t>.</w:t>
              </w:r>
              <w:r>
                <w:rPr>
                  <w:rFonts w:ascii="標楷體" w:eastAsia="標楷體" w:hAnsi="標楷體"/>
                </w:rPr>
                <w:t>ManagerDate</w:t>
              </w:r>
            </w:ins>
          </w:p>
        </w:tc>
      </w:tr>
      <w:tr w:rsidR="00EF3DF6" w:rsidRPr="00847BB7" w14:paraId="6BFFC9D0" w14:textId="77777777" w:rsidTr="000D0632">
        <w:trPr>
          <w:trHeight w:val="291"/>
          <w:jc w:val="center"/>
          <w:ins w:id="5104" w:author="智誠 楊" w:date="2021-05-07T14:39:00Z"/>
          <w:trPrChange w:id="5105" w:author="智誠 楊" w:date="2021-05-12T09:42:00Z">
            <w:trPr>
              <w:trHeight w:val="291"/>
              <w:jc w:val="center"/>
            </w:trPr>
          </w:trPrChange>
        </w:trPr>
        <w:tc>
          <w:tcPr>
            <w:tcW w:w="456" w:type="dxa"/>
            <w:tcPrChange w:id="5106" w:author="智誠 楊" w:date="2021-05-12T09:42:00Z">
              <w:tcPr>
                <w:tcW w:w="456" w:type="dxa"/>
              </w:tcPr>
            </w:tcPrChange>
          </w:tcPr>
          <w:p w14:paraId="7D271370" w14:textId="52FAC32F" w:rsidR="00EF3DF6" w:rsidRDefault="00E309D0" w:rsidP="00EF3DF6">
            <w:pPr>
              <w:rPr>
                <w:ins w:id="5107" w:author="智誠 楊" w:date="2021-05-07T14:39:00Z"/>
                <w:rFonts w:ascii="標楷體" w:eastAsia="標楷體" w:hAnsi="標楷體"/>
              </w:rPr>
            </w:pPr>
            <w:ins w:id="5108" w:author="智誠 楊" w:date="2021-05-10T11:19:00Z">
              <w:r>
                <w:rPr>
                  <w:rFonts w:ascii="標楷體" w:eastAsia="標楷體" w:hAnsi="標楷體" w:hint="eastAsia"/>
                </w:rPr>
                <w:t>11</w:t>
              </w:r>
            </w:ins>
          </w:p>
        </w:tc>
        <w:tc>
          <w:tcPr>
            <w:tcW w:w="1920" w:type="dxa"/>
            <w:tcPrChange w:id="5109" w:author="智誠 楊" w:date="2021-05-12T09:42:00Z">
              <w:tcPr>
                <w:tcW w:w="1736" w:type="dxa"/>
              </w:tcPr>
            </w:tcPrChange>
          </w:tcPr>
          <w:p w14:paraId="5F21AF24" w14:textId="733A8A67" w:rsidR="00EF3DF6" w:rsidRDefault="00EF3DF6" w:rsidP="00EF3DF6">
            <w:pPr>
              <w:rPr>
                <w:ins w:id="5110" w:author="智誠 楊" w:date="2021-05-07T14:39:00Z"/>
                <w:rFonts w:ascii="標楷體" w:eastAsia="標楷體" w:hAnsi="標楷體"/>
                <w:lang w:eastAsia="zh-HK"/>
              </w:rPr>
            </w:pPr>
            <w:ins w:id="5111" w:author="智誠 楊" w:date="2021-05-07T14:39:00Z">
              <w:r>
                <w:rPr>
                  <w:rFonts w:ascii="標楷體" w:eastAsia="標楷體" w:hAnsi="標楷體" w:hint="eastAsia"/>
                  <w:lang w:eastAsia="zh-HK"/>
                </w:rPr>
                <w:t>主管覆核說明</w:t>
              </w:r>
            </w:ins>
          </w:p>
        </w:tc>
        <w:tc>
          <w:tcPr>
            <w:tcW w:w="851" w:type="dxa"/>
            <w:tcPrChange w:id="5112" w:author="智誠 楊" w:date="2021-05-12T09:42:00Z">
              <w:tcPr>
                <w:tcW w:w="1602" w:type="dxa"/>
              </w:tcPr>
            </w:tcPrChange>
          </w:tcPr>
          <w:p w14:paraId="2A48D0DF" w14:textId="05559917" w:rsidR="00EF3DF6" w:rsidRPr="00847BB7" w:rsidRDefault="00EF3DF6" w:rsidP="00EF3DF6">
            <w:pPr>
              <w:rPr>
                <w:ins w:id="5113" w:author="智誠 楊" w:date="2021-05-07T14:39:00Z"/>
                <w:rFonts w:ascii="標楷體" w:eastAsia="標楷體" w:hAnsi="標楷體"/>
              </w:rPr>
            </w:pPr>
            <w:ins w:id="5114" w:author="智誠 楊" w:date="2021-05-07T14:42:00Z">
              <w:r>
                <w:rPr>
                  <w:rFonts w:ascii="標楷體" w:eastAsia="標楷體" w:hAnsi="標楷體" w:hint="eastAsia"/>
                </w:rPr>
                <w:t>100</w:t>
              </w:r>
            </w:ins>
          </w:p>
        </w:tc>
        <w:tc>
          <w:tcPr>
            <w:tcW w:w="1843" w:type="dxa"/>
            <w:tcPrChange w:id="5115" w:author="智誠 楊" w:date="2021-05-12T09:42:00Z">
              <w:tcPr>
                <w:tcW w:w="992" w:type="dxa"/>
              </w:tcPr>
            </w:tcPrChange>
          </w:tcPr>
          <w:p w14:paraId="4681B7DA" w14:textId="77777777" w:rsidR="00EF3DF6" w:rsidRPr="00847BB7" w:rsidRDefault="00EF3DF6" w:rsidP="00EF3DF6">
            <w:pPr>
              <w:rPr>
                <w:ins w:id="5116" w:author="智誠 楊" w:date="2021-05-07T14:39:00Z"/>
                <w:rFonts w:ascii="標楷體" w:eastAsia="標楷體" w:hAnsi="標楷體"/>
              </w:rPr>
            </w:pPr>
          </w:p>
        </w:tc>
        <w:tc>
          <w:tcPr>
            <w:tcW w:w="1275" w:type="dxa"/>
            <w:tcPrChange w:id="5117" w:author="智誠 楊" w:date="2021-05-12T09:42:00Z">
              <w:tcPr>
                <w:tcW w:w="1489" w:type="dxa"/>
              </w:tcPr>
            </w:tcPrChange>
          </w:tcPr>
          <w:p w14:paraId="797712EA" w14:textId="77777777" w:rsidR="00EF3DF6" w:rsidRPr="00847BB7" w:rsidRDefault="00EF3DF6" w:rsidP="00EF3DF6">
            <w:pPr>
              <w:rPr>
                <w:ins w:id="5118" w:author="智誠 楊" w:date="2021-05-07T14:39:00Z"/>
                <w:rFonts w:ascii="標楷體" w:eastAsia="標楷體" w:hAnsi="標楷體"/>
                <w:lang w:eastAsia="zh-HK"/>
              </w:rPr>
            </w:pPr>
          </w:p>
        </w:tc>
        <w:tc>
          <w:tcPr>
            <w:tcW w:w="553" w:type="dxa"/>
            <w:tcPrChange w:id="5119" w:author="智誠 楊" w:date="2021-05-12T09:42:00Z">
              <w:tcPr>
                <w:tcW w:w="623" w:type="dxa"/>
              </w:tcPr>
            </w:tcPrChange>
          </w:tcPr>
          <w:p w14:paraId="681D8A59" w14:textId="77777777" w:rsidR="00EF3DF6" w:rsidRPr="00847BB7" w:rsidRDefault="00EF3DF6" w:rsidP="00EF3DF6">
            <w:pPr>
              <w:rPr>
                <w:ins w:id="5120" w:author="智誠 楊" w:date="2021-05-07T14:39:00Z"/>
                <w:rFonts w:ascii="標楷體" w:eastAsia="標楷體" w:hAnsi="標楷體"/>
              </w:rPr>
            </w:pPr>
          </w:p>
        </w:tc>
        <w:tc>
          <w:tcPr>
            <w:tcW w:w="666" w:type="dxa"/>
            <w:tcPrChange w:id="5121" w:author="智誠 楊" w:date="2021-05-12T09:42:00Z">
              <w:tcPr>
                <w:tcW w:w="666" w:type="dxa"/>
              </w:tcPr>
            </w:tcPrChange>
          </w:tcPr>
          <w:p w14:paraId="50517589" w14:textId="6B06CB56" w:rsidR="00EF3DF6" w:rsidRDefault="00EF3DF6" w:rsidP="00EF3DF6">
            <w:pPr>
              <w:jc w:val="center"/>
              <w:rPr>
                <w:ins w:id="5122" w:author="智誠 楊" w:date="2021-05-07T14:39:00Z"/>
                <w:rFonts w:ascii="標楷體" w:eastAsia="標楷體" w:hAnsi="標楷體"/>
              </w:rPr>
            </w:pPr>
            <w:ins w:id="5123" w:author="智誠 楊" w:date="2021-05-07T14:46:00Z">
              <w:r>
                <w:rPr>
                  <w:rFonts w:ascii="標楷體" w:eastAsia="標楷體" w:hAnsi="標楷體" w:hint="eastAsia"/>
                </w:rPr>
                <w:t>W</w:t>
              </w:r>
            </w:ins>
          </w:p>
        </w:tc>
        <w:tc>
          <w:tcPr>
            <w:tcW w:w="2856" w:type="dxa"/>
            <w:tcPrChange w:id="5124" w:author="智誠 楊" w:date="2021-05-12T09:42:00Z">
              <w:tcPr>
                <w:tcW w:w="2856" w:type="dxa"/>
              </w:tcPr>
            </w:tcPrChange>
          </w:tcPr>
          <w:p w14:paraId="3DAC84F8" w14:textId="460F1CE2" w:rsidR="00EF3DF6" w:rsidRPr="00EA3465" w:rsidRDefault="00EF3DF6" w:rsidP="00EF3DF6">
            <w:pPr>
              <w:snapToGrid w:val="0"/>
              <w:ind w:left="238" w:hangingChars="99" w:hanging="238"/>
              <w:rPr>
                <w:ins w:id="5125" w:author="智誠 楊" w:date="2021-05-07T14:50:00Z"/>
                <w:rFonts w:ascii="標楷體" w:eastAsia="標楷體" w:hAnsi="標楷體"/>
                <w:color w:val="000000" w:themeColor="text1"/>
              </w:rPr>
            </w:pPr>
            <w:ins w:id="5126" w:author="智誠 楊" w:date="2021-05-07T14:50:00Z">
              <w:r>
                <w:rPr>
                  <w:rFonts w:ascii="標楷體" w:eastAsia="標楷體" w:hAnsi="標楷體" w:hint="eastAsia"/>
                  <w:color w:val="000000" w:themeColor="text1"/>
                </w:rPr>
                <w:t>1.若為主管則</w:t>
              </w:r>
            </w:ins>
            <w:ins w:id="5127" w:author="智誠 楊" w:date="2021-05-07T14:54:00Z">
              <w:r w:rsidR="008F6460">
                <w:rPr>
                  <w:rFonts w:ascii="標楷體" w:eastAsia="標楷體" w:hAnsi="標楷體" w:hint="eastAsia"/>
                  <w:color w:val="000000" w:themeColor="text1"/>
                </w:rPr>
                <w:t>自行輸入</w:t>
              </w:r>
            </w:ins>
            <w:ins w:id="5128" w:author="智誠 楊" w:date="2021-05-07T14:50:00Z">
              <w:r>
                <w:rPr>
                  <w:rFonts w:ascii="標楷體" w:eastAsia="標楷體" w:hAnsi="標楷體" w:hint="eastAsia"/>
                  <w:color w:val="000000" w:themeColor="text1"/>
                </w:rPr>
                <w:t>,若為經辦則不可修改</w:t>
              </w:r>
            </w:ins>
          </w:p>
          <w:p w14:paraId="665B5CF8" w14:textId="64BDEBE1" w:rsidR="00765679" w:rsidRDefault="00EF3DF6" w:rsidP="000D0632">
            <w:pPr>
              <w:ind w:left="240" w:hangingChars="100" w:hanging="240"/>
              <w:rPr>
                <w:ins w:id="5129" w:author="智誠 楊" w:date="2021-05-12T09:51:00Z"/>
                <w:rFonts w:ascii="標楷體" w:eastAsia="標楷體" w:hAnsi="標楷體"/>
              </w:rPr>
            </w:pPr>
            <w:ins w:id="5130" w:author="智誠 楊" w:date="2021-05-07T14:50:00Z">
              <w:r>
                <w:rPr>
                  <w:rFonts w:ascii="標楷體" w:eastAsia="標楷體" w:hAnsi="標楷體" w:hint="eastAsia"/>
                </w:rPr>
                <w:t>2.</w:t>
              </w:r>
            </w:ins>
            <w:ins w:id="5131" w:author="智誠 楊" w:date="2021-05-07T17:15:00Z">
              <w:r w:rsidR="00765679">
                <w:rPr>
                  <w:rFonts w:ascii="標楷體" w:eastAsia="標楷體" w:hAnsi="標楷體" w:hint="eastAsia"/>
                </w:rPr>
                <w:t>主管覆核=N</w:t>
              </w:r>
            </w:ins>
            <w:ins w:id="5132" w:author="智誠 楊" w:date="2021-05-07T17:16:00Z">
              <w:r w:rsidR="00765679">
                <w:rPr>
                  <w:rFonts w:ascii="標楷體" w:eastAsia="標楷體" w:hAnsi="標楷體" w:hint="eastAsia"/>
                </w:rPr>
                <w:t>時必須輸</w:t>
              </w:r>
            </w:ins>
            <w:ins w:id="5133" w:author="智誠 楊" w:date="2021-05-12T09:43:00Z">
              <w:r w:rsidR="000D0632">
                <w:rPr>
                  <w:rFonts w:ascii="標楷體" w:eastAsia="標楷體" w:hAnsi="標楷體" w:hint="eastAsia"/>
                </w:rPr>
                <w:t xml:space="preserve"> </w:t>
              </w:r>
            </w:ins>
            <w:ins w:id="5134" w:author="智誠 楊" w:date="2021-05-07T17:16:00Z">
              <w:r w:rsidR="00765679">
                <w:rPr>
                  <w:rFonts w:ascii="標楷體" w:eastAsia="標楷體" w:hAnsi="標楷體" w:hint="eastAsia"/>
                </w:rPr>
                <w:t>入</w:t>
              </w:r>
            </w:ins>
          </w:p>
          <w:p w14:paraId="60D084E1" w14:textId="77777777" w:rsidR="00744248" w:rsidRPr="00744248" w:rsidRDefault="00744248" w:rsidP="000D0632">
            <w:pPr>
              <w:ind w:left="240" w:hangingChars="100" w:hanging="240"/>
              <w:rPr>
                <w:ins w:id="5135" w:author="智誠 楊" w:date="2021-05-12T09:51:00Z"/>
                <w:rFonts w:ascii="標楷體" w:eastAsia="標楷體" w:hAnsi="標楷體"/>
                <w:rPrChange w:id="5136" w:author="智誠 楊" w:date="2021-05-12T09:51:00Z">
                  <w:rPr>
                    <w:ins w:id="5137" w:author="智誠 楊" w:date="2021-05-12T09:51:00Z"/>
                  </w:rPr>
                </w:rPrChange>
              </w:rPr>
            </w:pPr>
            <w:ins w:id="5138" w:author="智誠 楊" w:date="2021-05-12T09:51:00Z">
              <w:r w:rsidRPr="00744248">
                <w:rPr>
                  <w:rFonts w:ascii="標楷體" w:eastAsia="標楷體" w:hAnsi="標楷體"/>
                </w:rPr>
                <w:t>3.</w:t>
              </w:r>
              <w:r w:rsidRPr="00744248">
                <w:rPr>
                  <w:rFonts w:ascii="標楷體" w:eastAsia="標楷體" w:hAnsi="標楷體" w:hint="eastAsia"/>
                  <w:rPrChange w:id="5139" w:author="智誠 楊" w:date="2021-05-12T09:51:00Z">
                    <w:rPr>
                      <w:rFonts w:hint="eastAsia"/>
                    </w:rPr>
                  </w:rPrChange>
                </w:rPr>
                <w:t>檢查</w:t>
              </w:r>
              <w:r w:rsidRPr="00744248">
                <w:rPr>
                  <w:rFonts w:ascii="標楷體" w:eastAsia="標楷體" w:hAnsi="標楷體"/>
                  <w:rPrChange w:id="5140" w:author="智誠 楊" w:date="2021-05-12T09:51:00Z">
                    <w:rPr/>
                  </w:rPrChange>
                </w:rPr>
                <w:t>:</w:t>
              </w:r>
            </w:ins>
          </w:p>
          <w:p w14:paraId="650EF419" w14:textId="27075EE7" w:rsidR="00744248" w:rsidRDefault="00744248">
            <w:pPr>
              <w:ind w:left="240" w:hangingChars="100" w:hanging="240"/>
              <w:rPr>
                <w:ins w:id="5141" w:author="智誠 楊" w:date="2021-05-07T14:57:00Z"/>
                <w:rFonts w:ascii="標楷體" w:eastAsia="標楷體" w:hAnsi="標楷體"/>
              </w:rPr>
              <w:pPrChange w:id="5142" w:author="智誠 楊" w:date="2021-05-12T09:43:00Z">
                <w:pPr>
                  <w:snapToGrid w:val="0"/>
                  <w:ind w:left="238" w:hangingChars="99" w:hanging="238"/>
                </w:pPr>
              </w:pPrChange>
            </w:pPr>
            <w:ins w:id="5143" w:author="智誠 楊" w:date="2021-05-12T09:51:00Z">
              <w:r w:rsidRPr="00744248">
                <w:rPr>
                  <w:rFonts w:ascii="標楷體" w:eastAsia="標楷體" w:hAnsi="標楷體" w:hint="eastAsia"/>
                </w:rPr>
                <w:t>C(5,#ManagerCheck,N,C(4,#ManagerDesc,V(P,不可為空白),$),$)</w:t>
              </w:r>
            </w:ins>
          </w:p>
          <w:p w14:paraId="6016F69D" w14:textId="67564030" w:rsidR="008F6460" w:rsidRDefault="00744248" w:rsidP="00EF3DF6">
            <w:pPr>
              <w:snapToGrid w:val="0"/>
              <w:ind w:left="238" w:hangingChars="99" w:hanging="238"/>
              <w:rPr>
                <w:ins w:id="5144" w:author="智誠 楊" w:date="2021-05-07T14:39:00Z"/>
                <w:rFonts w:ascii="標楷體" w:eastAsia="標楷體" w:hAnsi="標楷體"/>
                <w:color w:val="000000" w:themeColor="text1"/>
              </w:rPr>
            </w:pPr>
            <w:ins w:id="5145" w:author="智誠 楊" w:date="2021-05-12T09:51:00Z">
              <w:r>
                <w:rPr>
                  <w:rFonts w:ascii="標楷體" w:eastAsia="標楷體" w:hAnsi="標楷體" w:hint="eastAsia"/>
                </w:rPr>
                <w:t>4</w:t>
              </w:r>
            </w:ins>
            <w:ins w:id="5146" w:author="智誠 楊" w:date="2021-05-07T14:57:00Z">
              <w:r w:rsidR="008F6460">
                <w:rPr>
                  <w:rFonts w:ascii="標楷體" w:eastAsia="標楷體" w:hAnsi="標楷體"/>
                </w:rPr>
                <w:t>.MlaundryDetail</w:t>
              </w:r>
              <w:r w:rsidR="008F6460">
                <w:rPr>
                  <w:rFonts w:ascii="標楷體" w:eastAsia="標楷體" w:hAnsi="標楷體" w:hint="eastAsia"/>
                </w:rPr>
                <w:t>.</w:t>
              </w:r>
              <w:r w:rsidR="008F6460">
                <w:rPr>
                  <w:rFonts w:ascii="標楷體" w:eastAsia="標楷體" w:hAnsi="標楷體"/>
                </w:rPr>
                <w:t>ManagerDesc</w:t>
              </w:r>
            </w:ins>
          </w:p>
        </w:tc>
      </w:tr>
    </w:tbl>
    <w:p w14:paraId="6D76C74E" w14:textId="5336EFFB" w:rsidR="00CE69F7" w:rsidRDefault="00CE69F7" w:rsidP="00C95828">
      <w:pPr>
        <w:rPr>
          <w:ins w:id="5147" w:author="智誠 楊" w:date="2021-05-12T09:43:00Z"/>
          <w:rFonts w:ascii="標楷體" w:eastAsia="標楷體" w:hAnsi="標楷體"/>
        </w:rPr>
      </w:pPr>
    </w:p>
    <w:p w14:paraId="3BBFD826" w14:textId="77777777" w:rsidR="001F52CA" w:rsidRDefault="001F52CA">
      <w:pPr>
        <w:widowControl/>
        <w:rPr>
          <w:ins w:id="5148" w:author="智誠 楊" w:date="2021-05-13T14:47:00Z"/>
          <w:rFonts w:eastAsia="標楷體"/>
          <w:sz w:val="26"/>
        </w:rPr>
      </w:pPr>
      <w:ins w:id="5149" w:author="智誠 楊" w:date="2021-05-13T14:47:00Z">
        <w:r>
          <w:br w:type="page"/>
        </w:r>
      </w:ins>
    </w:p>
    <w:p w14:paraId="5A69AA76" w14:textId="0A6765FA" w:rsidR="00CE69F7" w:rsidRPr="00362205" w:rsidRDefault="00CE69F7" w:rsidP="00B010CD">
      <w:pPr>
        <w:pStyle w:val="a"/>
        <w:rPr>
          <w:ins w:id="5150" w:author="智誠 楊" w:date="2021-05-12T09:43:00Z"/>
        </w:rPr>
      </w:pPr>
      <w:ins w:id="5151" w:author="智誠 楊" w:date="2021-05-12T09:43:00Z">
        <w:r w:rsidRPr="00362205">
          <w:t>UI畫面</w:t>
        </w:r>
      </w:ins>
      <w:ins w:id="5152" w:author="智誠 楊" w:date="2021-05-12T14:36:00Z">
        <w:r w:rsidR="006802A4">
          <w:rPr>
            <w:rFonts w:hint="eastAsia"/>
          </w:rPr>
          <w:t>-刪除</w:t>
        </w:r>
      </w:ins>
    </w:p>
    <w:p w14:paraId="22BD4F0E" w14:textId="77777777" w:rsidR="00CE69F7" w:rsidRDefault="00CE69F7" w:rsidP="00CE69F7">
      <w:pPr>
        <w:pStyle w:val="42"/>
        <w:spacing w:after="72"/>
        <w:ind w:leftChars="196" w:left="470"/>
        <w:rPr>
          <w:ins w:id="5153" w:author="智誠 楊" w:date="2021-05-12T09:43:00Z"/>
          <w:rFonts w:ascii="標楷體" w:hAnsi="標楷體"/>
        </w:rPr>
      </w:pPr>
      <w:ins w:id="5154" w:author="智誠 楊" w:date="2021-05-12T09:43:00Z">
        <w:r w:rsidRPr="00362205">
          <w:rPr>
            <w:rFonts w:ascii="標楷體" w:hAnsi="標楷體" w:hint="eastAsia"/>
          </w:rPr>
          <w:t>輸入畫面：</w:t>
        </w:r>
      </w:ins>
    </w:p>
    <w:p w14:paraId="538E8BED" w14:textId="381B7CA8" w:rsidR="00CE69F7" w:rsidRPr="00D13949" w:rsidRDefault="00CE69F7" w:rsidP="00CE69F7">
      <w:pPr>
        <w:pStyle w:val="42"/>
        <w:spacing w:after="72"/>
        <w:ind w:leftChars="196" w:left="470"/>
        <w:rPr>
          <w:ins w:id="5155" w:author="智誠 楊" w:date="2021-05-12T09:43:00Z"/>
          <w:rFonts w:ascii="標楷體" w:hAnsi="標楷體"/>
        </w:rPr>
      </w:pPr>
      <w:ins w:id="5156" w:author="智誠 楊" w:date="2021-05-12T09:44:00Z">
        <w:r w:rsidRPr="00CE69F7">
          <w:rPr>
            <w:rFonts w:ascii="標楷體" w:hAnsi="標楷體"/>
            <w:noProof/>
          </w:rPr>
          <w:drawing>
            <wp:inline distT="0" distB="0" distL="0" distR="0" wp14:anchorId="1189FE0B" wp14:editId="005E6F0D">
              <wp:extent cx="6479540" cy="3149600"/>
              <wp:effectExtent l="0" t="0" r="0" b="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479540" cy="3149600"/>
                      </a:xfrm>
                      <a:prstGeom prst="rect">
                        <a:avLst/>
                      </a:prstGeom>
                    </pic:spPr>
                  </pic:pic>
                </a:graphicData>
              </a:graphic>
            </wp:inline>
          </w:drawing>
        </w:r>
      </w:ins>
    </w:p>
    <w:p w14:paraId="64CF29E3" w14:textId="5A701182" w:rsidR="001F52CA" w:rsidRDefault="001F52CA" w:rsidP="00B010CD">
      <w:pPr>
        <w:pStyle w:val="a"/>
        <w:rPr>
          <w:ins w:id="5157" w:author="智誠 楊" w:date="2021-05-13T14:47:00Z"/>
        </w:rPr>
      </w:pPr>
      <w:ins w:id="5158" w:author="智誠 楊" w:date="2021-05-13T14:47:00Z">
        <w:r>
          <w:t>輸入畫面</w:t>
        </w:r>
        <w:r>
          <w:rPr>
            <w:rFonts w:hint="eastAsia"/>
            <w:lang w:eastAsia="zh-HK"/>
          </w:rPr>
          <w:t>按鈕</w:t>
        </w:r>
        <w:r>
          <w:t>說明</w:t>
        </w:r>
        <w:r>
          <w:rPr>
            <w:rFonts w:hint="eastAsia"/>
          </w:rPr>
          <w:t>-刪除</w:t>
        </w:r>
      </w:ins>
    </w:p>
    <w:p w14:paraId="7A86D74E" w14:textId="77777777" w:rsidR="001F52CA" w:rsidRPr="00F5236F" w:rsidRDefault="001F52CA" w:rsidP="001F52CA">
      <w:pPr>
        <w:rPr>
          <w:ins w:id="5159" w:author="智誠 楊" w:date="2021-05-13T14:47:00Z"/>
        </w:rPr>
      </w:pPr>
    </w:p>
    <w:tbl>
      <w:tblPr>
        <w:tblStyle w:val="ac"/>
        <w:tblW w:w="0" w:type="auto"/>
        <w:tblInd w:w="250" w:type="dxa"/>
        <w:tblLook w:val="04A0" w:firstRow="1" w:lastRow="0" w:firstColumn="1" w:lastColumn="0" w:noHBand="0" w:noVBand="1"/>
      </w:tblPr>
      <w:tblGrid>
        <w:gridCol w:w="851"/>
        <w:gridCol w:w="2126"/>
        <w:gridCol w:w="7033"/>
      </w:tblGrid>
      <w:tr w:rsidR="001F52CA" w:rsidRPr="00A97C81" w14:paraId="19B52CCB" w14:textId="77777777" w:rsidTr="00286DCE">
        <w:trPr>
          <w:ins w:id="5160" w:author="智誠 楊" w:date="2021-05-13T14:47:00Z"/>
        </w:trPr>
        <w:tc>
          <w:tcPr>
            <w:tcW w:w="851" w:type="dxa"/>
            <w:shd w:val="clear" w:color="auto" w:fill="D9D9D9" w:themeFill="background1" w:themeFillShade="D9"/>
          </w:tcPr>
          <w:p w14:paraId="21FED67B" w14:textId="77777777" w:rsidR="001F52CA" w:rsidRPr="00A97C81" w:rsidRDefault="001F52CA" w:rsidP="00286DCE">
            <w:pPr>
              <w:jc w:val="center"/>
              <w:rPr>
                <w:ins w:id="5161" w:author="智誠 楊" w:date="2021-05-13T14:47:00Z"/>
                <w:rFonts w:ascii="標楷體" w:eastAsia="標楷體" w:hAnsi="標楷體"/>
              </w:rPr>
            </w:pPr>
            <w:ins w:id="5162" w:author="智誠 楊" w:date="2021-05-13T14:47:00Z">
              <w:r w:rsidRPr="00A97C81">
                <w:rPr>
                  <w:rFonts w:ascii="標楷體" w:eastAsia="標楷體" w:hAnsi="標楷體" w:hint="eastAsia"/>
                  <w:lang w:eastAsia="zh-HK"/>
                </w:rPr>
                <w:t>序號</w:t>
              </w:r>
            </w:ins>
          </w:p>
        </w:tc>
        <w:tc>
          <w:tcPr>
            <w:tcW w:w="2126" w:type="dxa"/>
            <w:shd w:val="clear" w:color="auto" w:fill="D9D9D9" w:themeFill="background1" w:themeFillShade="D9"/>
          </w:tcPr>
          <w:p w14:paraId="4876EBFF" w14:textId="77777777" w:rsidR="001F52CA" w:rsidRPr="00A97C81" w:rsidRDefault="001F52CA" w:rsidP="00286DCE">
            <w:pPr>
              <w:jc w:val="center"/>
              <w:rPr>
                <w:ins w:id="5163" w:author="智誠 楊" w:date="2021-05-13T14:47:00Z"/>
                <w:rFonts w:ascii="標楷體" w:eastAsia="標楷體" w:hAnsi="標楷體"/>
              </w:rPr>
            </w:pPr>
            <w:ins w:id="5164" w:author="智誠 楊" w:date="2021-05-13T14:47:00Z">
              <w:r w:rsidRPr="00A97C81">
                <w:rPr>
                  <w:rFonts w:ascii="標楷體" w:eastAsia="標楷體" w:hAnsi="標楷體" w:hint="eastAsia"/>
                  <w:lang w:eastAsia="zh-HK"/>
                </w:rPr>
                <w:t>按鈕名稱</w:t>
              </w:r>
            </w:ins>
          </w:p>
        </w:tc>
        <w:tc>
          <w:tcPr>
            <w:tcW w:w="7033" w:type="dxa"/>
            <w:shd w:val="clear" w:color="auto" w:fill="D9D9D9" w:themeFill="background1" w:themeFillShade="D9"/>
          </w:tcPr>
          <w:p w14:paraId="15488223" w14:textId="77777777" w:rsidR="001F52CA" w:rsidRPr="00A97C81" w:rsidRDefault="001F52CA" w:rsidP="00286DCE">
            <w:pPr>
              <w:jc w:val="center"/>
              <w:rPr>
                <w:ins w:id="5165" w:author="智誠 楊" w:date="2021-05-13T14:47:00Z"/>
                <w:rFonts w:ascii="標楷體" w:eastAsia="標楷體" w:hAnsi="標楷體"/>
              </w:rPr>
            </w:pPr>
            <w:ins w:id="5166" w:author="智誠 楊" w:date="2021-05-13T14:47:00Z">
              <w:r w:rsidRPr="00A97C81">
                <w:rPr>
                  <w:rFonts w:ascii="標楷體" w:eastAsia="標楷體" w:hAnsi="標楷體" w:hint="eastAsia"/>
                  <w:lang w:eastAsia="zh-HK"/>
                </w:rPr>
                <w:t>功能說明</w:t>
              </w:r>
            </w:ins>
          </w:p>
        </w:tc>
      </w:tr>
      <w:tr w:rsidR="001F52CA" w:rsidRPr="00A97C81" w14:paraId="6F25B4EC" w14:textId="77777777" w:rsidTr="00286DCE">
        <w:trPr>
          <w:ins w:id="5167" w:author="智誠 楊" w:date="2021-05-13T14:47:00Z"/>
        </w:trPr>
        <w:tc>
          <w:tcPr>
            <w:tcW w:w="851" w:type="dxa"/>
          </w:tcPr>
          <w:p w14:paraId="3C872A6B" w14:textId="5BDEFAC3" w:rsidR="001F52CA" w:rsidRPr="00A97C81" w:rsidRDefault="001F52CA" w:rsidP="00286DCE">
            <w:pPr>
              <w:jc w:val="center"/>
              <w:rPr>
                <w:ins w:id="5168" w:author="智誠 楊" w:date="2021-05-13T14:47:00Z"/>
                <w:rFonts w:ascii="標楷體" w:eastAsia="標楷體" w:hAnsi="標楷體"/>
              </w:rPr>
            </w:pPr>
            <w:ins w:id="5169" w:author="智誠 楊" w:date="2021-05-13T14:47:00Z">
              <w:r>
                <w:rPr>
                  <w:rFonts w:ascii="標楷體" w:eastAsia="標楷體" w:hAnsi="標楷體" w:hint="eastAsia"/>
                </w:rPr>
                <w:t>1</w:t>
              </w:r>
            </w:ins>
          </w:p>
        </w:tc>
        <w:tc>
          <w:tcPr>
            <w:tcW w:w="2126" w:type="dxa"/>
          </w:tcPr>
          <w:p w14:paraId="287313A1" w14:textId="77777777" w:rsidR="001F52CA" w:rsidRPr="00A97C81" w:rsidRDefault="001F52CA" w:rsidP="00286DCE">
            <w:pPr>
              <w:rPr>
                <w:ins w:id="5170" w:author="智誠 楊" w:date="2021-05-13T14:47:00Z"/>
                <w:rFonts w:ascii="標楷體" w:eastAsia="標楷體" w:hAnsi="標楷體"/>
                <w:lang w:eastAsia="zh-HK"/>
              </w:rPr>
            </w:pPr>
            <w:ins w:id="5171" w:author="智誠 楊" w:date="2021-05-13T14:47:00Z">
              <w:r w:rsidRPr="00A97C81">
                <w:rPr>
                  <w:rFonts w:ascii="標楷體" w:eastAsia="標楷體" w:hAnsi="標楷體" w:hint="eastAsia"/>
                  <w:lang w:eastAsia="zh-HK"/>
                </w:rPr>
                <w:t>刪</w:t>
              </w:r>
              <w:r w:rsidRPr="00A97C81">
                <w:rPr>
                  <w:rFonts w:ascii="標楷體" w:eastAsia="標楷體" w:hAnsi="標楷體" w:hint="eastAsia"/>
                </w:rPr>
                <w:t>除</w:t>
              </w:r>
            </w:ins>
          </w:p>
        </w:tc>
        <w:tc>
          <w:tcPr>
            <w:tcW w:w="7033" w:type="dxa"/>
          </w:tcPr>
          <w:p w14:paraId="61C4C946" w14:textId="77777777" w:rsidR="001F52CA" w:rsidRPr="00A97C81" w:rsidRDefault="001F52CA" w:rsidP="00286DCE">
            <w:pPr>
              <w:rPr>
                <w:ins w:id="5172" w:author="智誠 楊" w:date="2021-05-13T14:47:00Z"/>
                <w:rFonts w:ascii="標楷體" w:eastAsia="標楷體" w:hAnsi="標楷體"/>
              </w:rPr>
            </w:pPr>
            <w:ins w:id="5173" w:author="智誠 楊" w:date="2021-05-13T14:47:00Z">
              <w:r w:rsidRPr="00A97C81">
                <w:rPr>
                  <w:rFonts w:ascii="標楷體" w:eastAsia="標楷體" w:hAnsi="標楷體" w:hint="eastAsia"/>
                </w:rPr>
                <w:t>1.【</w:t>
              </w:r>
              <w:r w:rsidRPr="00A97C81">
                <w:rPr>
                  <w:rFonts w:ascii="標楷體" w:eastAsia="標楷體" w:hAnsi="標楷體"/>
                  <w:lang w:eastAsia="zh-HK"/>
                </w:rPr>
                <w:t>L</w:t>
              </w:r>
              <w:r>
                <w:rPr>
                  <w:rFonts w:ascii="標楷體" w:eastAsia="標楷體" w:hAnsi="標楷體" w:hint="eastAsia"/>
                </w:rPr>
                <w:t>8922疑似洗錢交易合理性查詢</w:t>
              </w:r>
              <w:r w:rsidRPr="00A97C81">
                <w:rPr>
                  <w:rFonts w:ascii="標楷體" w:eastAsia="標楷體" w:hAnsi="標楷體" w:hint="eastAsia"/>
                </w:rPr>
                <w:t>】</w:t>
              </w:r>
              <w:r w:rsidRPr="00A97C81">
                <w:rPr>
                  <w:rFonts w:ascii="標楷體" w:eastAsia="標楷體" w:hAnsi="標楷體"/>
                  <w:lang w:eastAsia="zh-HK"/>
                </w:rPr>
                <w:t>功能</w:t>
              </w:r>
              <w:r w:rsidRPr="00A97C81">
                <w:rPr>
                  <w:rFonts w:ascii="標楷體" w:eastAsia="標楷體" w:hAnsi="標楷體" w:hint="eastAsia"/>
                </w:rPr>
                <w:t>點「</w:t>
              </w:r>
              <w:r w:rsidRPr="00A97C81">
                <w:rPr>
                  <w:rFonts w:ascii="標楷體" w:eastAsia="標楷體" w:hAnsi="標楷體" w:hint="eastAsia"/>
                  <w:lang w:eastAsia="zh-HK"/>
                </w:rPr>
                <w:t>刪</w:t>
              </w:r>
              <w:r w:rsidRPr="00A97C81">
                <w:rPr>
                  <w:rFonts w:ascii="標楷體" w:eastAsia="標楷體" w:hAnsi="標楷體" w:hint="eastAsia"/>
                </w:rPr>
                <w:t>除」</w:t>
              </w:r>
              <w:r w:rsidRPr="00A97C81">
                <w:rPr>
                  <w:rFonts w:ascii="標楷體" w:eastAsia="標楷體" w:hAnsi="標楷體"/>
                  <w:lang w:eastAsia="zh-HK"/>
                </w:rPr>
                <w:t>時顯示</w:t>
              </w:r>
              <w:r w:rsidRPr="00A97C81">
                <w:rPr>
                  <w:rFonts w:ascii="標楷體" w:eastAsia="標楷體" w:hAnsi="標楷體" w:hint="eastAsia"/>
                </w:rPr>
                <w:t>。</w:t>
              </w:r>
            </w:ins>
          </w:p>
          <w:p w14:paraId="556A6EB3" w14:textId="77777777" w:rsidR="001F52CA" w:rsidRPr="00A97C81" w:rsidRDefault="001F52CA" w:rsidP="00286DCE">
            <w:pPr>
              <w:rPr>
                <w:ins w:id="5174" w:author="智誠 楊" w:date="2021-05-13T14:47:00Z"/>
                <w:rFonts w:ascii="標楷體" w:eastAsia="標楷體" w:hAnsi="標楷體"/>
              </w:rPr>
            </w:pPr>
            <w:ins w:id="5175" w:author="智誠 楊" w:date="2021-05-13T14:47:00Z">
              <w:r w:rsidRPr="00A97C81">
                <w:rPr>
                  <w:rFonts w:ascii="標楷體" w:eastAsia="標楷體" w:hAnsi="標楷體" w:hint="eastAsia"/>
                </w:rPr>
                <w:t>2.</w:t>
              </w:r>
              <w:r w:rsidRPr="00A97C81">
                <w:rPr>
                  <w:rFonts w:ascii="標楷體" w:eastAsia="標楷體" w:hAnsi="標楷體" w:hint="eastAsia"/>
                  <w:lang w:eastAsia="zh-HK"/>
                </w:rPr>
                <w:t>功能刪除時顯示</w:t>
              </w:r>
              <w:r w:rsidRPr="00A97C81">
                <w:rPr>
                  <w:rFonts w:ascii="標楷體" w:eastAsia="標楷體" w:hAnsi="標楷體" w:hint="eastAsia"/>
                </w:rPr>
                <w:t>,</w:t>
              </w:r>
              <w:r w:rsidRPr="00A97C81">
                <w:rPr>
                  <w:rFonts w:ascii="標楷體" w:eastAsia="標楷體" w:hAnsi="標楷體" w:hint="eastAsia"/>
                  <w:lang w:eastAsia="zh-HK"/>
                </w:rPr>
                <w:t xml:space="preserve"> 執行</w:t>
              </w:r>
              <w:r>
                <w:rPr>
                  <w:rFonts w:ascii="標楷體" w:eastAsia="標楷體" w:hAnsi="標楷體" w:hint="eastAsia"/>
                  <w:lang w:eastAsia="zh-HK"/>
                </w:rPr>
                <w:t>刪除</w:t>
              </w:r>
              <w:r>
                <w:rPr>
                  <w:rFonts w:ascii="標楷體" w:eastAsia="標楷體" w:hAnsi="標楷體" w:hint="eastAsia"/>
                </w:rPr>
                <w:t>疑似洗錢交易合理性</w:t>
              </w:r>
              <w:r w:rsidRPr="00A97C81">
                <w:rPr>
                  <w:rFonts w:ascii="標楷體" w:eastAsia="標楷體" w:hAnsi="標楷體" w:hint="eastAsia"/>
                  <w:lang w:eastAsia="zh-HK"/>
                </w:rPr>
                <w:t>資料</w:t>
              </w:r>
            </w:ins>
          </w:p>
        </w:tc>
      </w:tr>
      <w:tr w:rsidR="001F52CA" w:rsidRPr="00A97C81" w14:paraId="4906C1C2" w14:textId="77777777" w:rsidTr="00286DCE">
        <w:trPr>
          <w:ins w:id="5176" w:author="智誠 楊" w:date="2021-05-13T14:47:00Z"/>
        </w:trPr>
        <w:tc>
          <w:tcPr>
            <w:tcW w:w="851" w:type="dxa"/>
          </w:tcPr>
          <w:p w14:paraId="149AB128" w14:textId="1C0F468F" w:rsidR="001F52CA" w:rsidRPr="00A97C81" w:rsidRDefault="001F52CA" w:rsidP="00286DCE">
            <w:pPr>
              <w:jc w:val="center"/>
              <w:rPr>
                <w:ins w:id="5177" w:author="智誠 楊" w:date="2021-05-13T14:47:00Z"/>
                <w:rFonts w:ascii="標楷體" w:eastAsia="標楷體" w:hAnsi="標楷體"/>
              </w:rPr>
            </w:pPr>
            <w:ins w:id="5178" w:author="智誠 楊" w:date="2021-05-13T14:47:00Z">
              <w:r>
                <w:rPr>
                  <w:rFonts w:ascii="標楷體" w:eastAsia="標楷體" w:hAnsi="標楷體" w:hint="eastAsia"/>
                </w:rPr>
                <w:t>2</w:t>
              </w:r>
            </w:ins>
          </w:p>
        </w:tc>
        <w:tc>
          <w:tcPr>
            <w:tcW w:w="2126" w:type="dxa"/>
          </w:tcPr>
          <w:p w14:paraId="0D8B02E8" w14:textId="77777777" w:rsidR="001F52CA" w:rsidRPr="00A97C81" w:rsidRDefault="001F52CA" w:rsidP="00286DCE">
            <w:pPr>
              <w:rPr>
                <w:ins w:id="5179" w:author="智誠 楊" w:date="2021-05-13T14:47:00Z"/>
                <w:rFonts w:ascii="標楷體" w:eastAsia="標楷體" w:hAnsi="標楷體"/>
                <w:lang w:eastAsia="zh-HK"/>
              </w:rPr>
            </w:pPr>
            <w:ins w:id="5180" w:author="智誠 楊" w:date="2021-05-13T14:47:00Z">
              <w:r w:rsidRPr="00A97C81">
                <w:rPr>
                  <w:rFonts w:ascii="標楷體" w:eastAsia="標楷體" w:hAnsi="標楷體" w:hint="eastAsia"/>
                  <w:lang w:eastAsia="zh-HK"/>
                </w:rPr>
                <w:t>離開</w:t>
              </w:r>
            </w:ins>
          </w:p>
        </w:tc>
        <w:tc>
          <w:tcPr>
            <w:tcW w:w="7033" w:type="dxa"/>
          </w:tcPr>
          <w:p w14:paraId="28FB3AAD" w14:textId="77777777" w:rsidR="001F52CA" w:rsidRPr="00A97C81" w:rsidRDefault="001F52CA" w:rsidP="00286DCE">
            <w:pPr>
              <w:rPr>
                <w:ins w:id="5181" w:author="智誠 楊" w:date="2021-05-13T14:47:00Z"/>
                <w:rFonts w:ascii="標楷體" w:eastAsia="標楷體" w:hAnsi="標楷體"/>
                <w:lang w:eastAsia="zh-HK"/>
              </w:rPr>
            </w:pPr>
            <w:ins w:id="5182" w:author="智誠 楊" w:date="2021-05-13T14:47:00Z">
              <w:r w:rsidRPr="00A97C81">
                <w:rPr>
                  <w:rFonts w:ascii="標楷體" w:eastAsia="標楷體" w:hAnsi="標楷體" w:hint="eastAsia"/>
                  <w:lang w:eastAsia="zh-HK"/>
                </w:rPr>
                <w:t>關閉此畫面</w:t>
              </w:r>
            </w:ins>
          </w:p>
        </w:tc>
      </w:tr>
    </w:tbl>
    <w:p w14:paraId="3D2EEDDB" w14:textId="77777777" w:rsidR="00CE69F7" w:rsidRPr="001F52CA" w:rsidRDefault="00CE69F7" w:rsidP="00CE69F7">
      <w:pPr>
        <w:rPr>
          <w:ins w:id="5183" w:author="智誠 楊" w:date="2021-05-12T09:43:00Z"/>
        </w:rPr>
      </w:pPr>
    </w:p>
    <w:p w14:paraId="4C67B9AF" w14:textId="194400F9" w:rsidR="00CE69F7" w:rsidRPr="00362205" w:rsidRDefault="00CE69F7" w:rsidP="00B010CD">
      <w:pPr>
        <w:pStyle w:val="a"/>
        <w:rPr>
          <w:ins w:id="5184" w:author="智誠 楊" w:date="2021-05-12T09:43:00Z"/>
        </w:rPr>
      </w:pPr>
      <w:ins w:id="5185" w:author="智誠 楊" w:date="2021-05-12T09:43:00Z">
        <w:r>
          <w:t>輸入畫面資料說明</w:t>
        </w:r>
      </w:ins>
      <w:ins w:id="5186" w:author="智誠 楊" w:date="2021-05-12T14:36:00Z">
        <w:r w:rsidR="006802A4">
          <w:rPr>
            <w:rFonts w:hint="eastAsia"/>
          </w:rPr>
          <w:t>-刪除</w:t>
        </w:r>
      </w:ins>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920"/>
        <w:gridCol w:w="851"/>
        <w:gridCol w:w="1843"/>
        <w:gridCol w:w="1275"/>
        <w:gridCol w:w="553"/>
        <w:gridCol w:w="666"/>
        <w:gridCol w:w="2856"/>
      </w:tblGrid>
      <w:tr w:rsidR="00CE69F7" w:rsidRPr="00847BB7" w14:paraId="3FDC4FD0" w14:textId="77777777" w:rsidTr="00286DCE">
        <w:trPr>
          <w:trHeight w:val="388"/>
          <w:tblHeader/>
          <w:jc w:val="center"/>
          <w:ins w:id="5187" w:author="智誠 楊" w:date="2021-05-12T09:43:00Z"/>
        </w:trPr>
        <w:tc>
          <w:tcPr>
            <w:tcW w:w="456" w:type="dxa"/>
            <w:vMerge w:val="restart"/>
            <w:shd w:val="clear" w:color="auto" w:fill="D9D9D9" w:themeFill="background1" w:themeFillShade="D9"/>
          </w:tcPr>
          <w:p w14:paraId="424B4138" w14:textId="77777777" w:rsidR="00CE69F7" w:rsidRPr="00847BB7" w:rsidRDefault="00CE69F7" w:rsidP="00286DCE">
            <w:pPr>
              <w:rPr>
                <w:ins w:id="5188" w:author="智誠 楊" w:date="2021-05-12T09:43:00Z"/>
                <w:rFonts w:ascii="標楷體" w:eastAsia="標楷體" w:hAnsi="標楷體"/>
              </w:rPr>
            </w:pPr>
            <w:ins w:id="5189" w:author="智誠 楊" w:date="2021-05-12T09:43:00Z">
              <w:r w:rsidRPr="00847BB7">
                <w:rPr>
                  <w:rFonts w:ascii="標楷體" w:eastAsia="標楷體" w:hAnsi="標楷體"/>
                </w:rPr>
                <w:t>序號</w:t>
              </w:r>
            </w:ins>
          </w:p>
        </w:tc>
        <w:tc>
          <w:tcPr>
            <w:tcW w:w="1920" w:type="dxa"/>
            <w:vMerge w:val="restart"/>
            <w:shd w:val="clear" w:color="auto" w:fill="D9D9D9" w:themeFill="background1" w:themeFillShade="D9"/>
          </w:tcPr>
          <w:p w14:paraId="5C11E898" w14:textId="77777777" w:rsidR="00CE69F7" w:rsidRPr="00847BB7" w:rsidRDefault="00CE69F7" w:rsidP="00286DCE">
            <w:pPr>
              <w:rPr>
                <w:ins w:id="5190" w:author="智誠 楊" w:date="2021-05-12T09:43:00Z"/>
                <w:rFonts w:ascii="標楷體" w:eastAsia="標楷體" w:hAnsi="標楷體"/>
              </w:rPr>
            </w:pPr>
            <w:ins w:id="5191" w:author="智誠 楊" w:date="2021-05-12T09:43:00Z">
              <w:r w:rsidRPr="00847BB7">
                <w:rPr>
                  <w:rFonts w:ascii="標楷體" w:eastAsia="標楷體" w:hAnsi="標楷體"/>
                </w:rPr>
                <w:t>欄位</w:t>
              </w:r>
            </w:ins>
          </w:p>
        </w:tc>
        <w:tc>
          <w:tcPr>
            <w:tcW w:w="5188" w:type="dxa"/>
            <w:gridSpan w:val="5"/>
            <w:shd w:val="clear" w:color="auto" w:fill="D9D9D9" w:themeFill="background1" w:themeFillShade="D9"/>
          </w:tcPr>
          <w:p w14:paraId="3614F499" w14:textId="77777777" w:rsidR="00CE69F7" w:rsidRPr="00847BB7" w:rsidRDefault="00CE69F7" w:rsidP="00286DCE">
            <w:pPr>
              <w:jc w:val="center"/>
              <w:rPr>
                <w:ins w:id="5192" w:author="智誠 楊" w:date="2021-05-12T09:43:00Z"/>
                <w:rFonts w:ascii="標楷體" w:eastAsia="標楷體" w:hAnsi="標楷體"/>
              </w:rPr>
            </w:pPr>
            <w:ins w:id="5193" w:author="智誠 楊" w:date="2021-05-12T09:43:00Z">
              <w:r w:rsidRPr="00847BB7">
                <w:rPr>
                  <w:rFonts w:ascii="標楷體" w:eastAsia="標楷體" w:hAnsi="標楷體"/>
                </w:rPr>
                <w:t>說明</w:t>
              </w:r>
            </w:ins>
          </w:p>
        </w:tc>
        <w:tc>
          <w:tcPr>
            <w:tcW w:w="2856" w:type="dxa"/>
            <w:vMerge w:val="restart"/>
            <w:shd w:val="clear" w:color="auto" w:fill="D9D9D9" w:themeFill="background1" w:themeFillShade="D9"/>
          </w:tcPr>
          <w:p w14:paraId="5CF86234" w14:textId="77777777" w:rsidR="00CE69F7" w:rsidRPr="00847BB7" w:rsidRDefault="00CE69F7" w:rsidP="00286DCE">
            <w:pPr>
              <w:rPr>
                <w:ins w:id="5194" w:author="智誠 楊" w:date="2021-05-12T09:43:00Z"/>
                <w:rFonts w:ascii="標楷體" w:eastAsia="標楷體" w:hAnsi="標楷體"/>
              </w:rPr>
            </w:pPr>
            <w:ins w:id="5195" w:author="智誠 楊" w:date="2021-05-12T09:43:00Z">
              <w:r w:rsidRPr="00847BB7">
                <w:rPr>
                  <w:rFonts w:ascii="標楷體" w:eastAsia="標楷體" w:hAnsi="標楷體"/>
                </w:rPr>
                <w:t>處理邏輯及注意事項</w:t>
              </w:r>
            </w:ins>
          </w:p>
        </w:tc>
      </w:tr>
      <w:tr w:rsidR="00CE69F7" w:rsidRPr="00847BB7" w14:paraId="459556A8" w14:textId="77777777" w:rsidTr="00286DCE">
        <w:trPr>
          <w:trHeight w:val="244"/>
          <w:tblHeader/>
          <w:jc w:val="center"/>
          <w:ins w:id="5196" w:author="智誠 楊" w:date="2021-05-12T09:43:00Z"/>
        </w:trPr>
        <w:tc>
          <w:tcPr>
            <w:tcW w:w="456" w:type="dxa"/>
            <w:vMerge/>
            <w:shd w:val="clear" w:color="auto" w:fill="D9D9D9" w:themeFill="background1" w:themeFillShade="D9"/>
          </w:tcPr>
          <w:p w14:paraId="01EEC020" w14:textId="77777777" w:rsidR="00CE69F7" w:rsidRPr="00847BB7" w:rsidRDefault="00CE69F7" w:rsidP="00286DCE">
            <w:pPr>
              <w:rPr>
                <w:ins w:id="5197" w:author="智誠 楊" w:date="2021-05-12T09:43:00Z"/>
                <w:rFonts w:ascii="標楷體" w:eastAsia="標楷體" w:hAnsi="標楷體"/>
              </w:rPr>
            </w:pPr>
          </w:p>
        </w:tc>
        <w:tc>
          <w:tcPr>
            <w:tcW w:w="1920" w:type="dxa"/>
            <w:vMerge/>
            <w:shd w:val="clear" w:color="auto" w:fill="D9D9D9" w:themeFill="background1" w:themeFillShade="D9"/>
          </w:tcPr>
          <w:p w14:paraId="3F4D2BC5" w14:textId="77777777" w:rsidR="00CE69F7" w:rsidRPr="00847BB7" w:rsidRDefault="00CE69F7" w:rsidP="00286DCE">
            <w:pPr>
              <w:rPr>
                <w:ins w:id="5198" w:author="智誠 楊" w:date="2021-05-12T09:43:00Z"/>
                <w:rFonts w:ascii="標楷體" w:eastAsia="標楷體" w:hAnsi="標楷體"/>
              </w:rPr>
            </w:pPr>
          </w:p>
        </w:tc>
        <w:tc>
          <w:tcPr>
            <w:tcW w:w="851" w:type="dxa"/>
            <w:shd w:val="clear" w:color="auto" w:fill="D9D9D9" w:themeFill="background1" w:themeFillShade="D9"/>
          </w:tcPr>
          <w:p w14:paraId="0E94FB7D" w14:textId="77777777" w:rsidR="00CE69F7" w:rsidRPr="00847BB7" w:rsidRDefault="00CE69F7" w:rsidP="00286DCE">
            <w:pPr>
              <w:rPr>
                <w:ins w:id="5199" w:author="智誠 楊" w:date="2021-05-12T09:43:00Z"/>
                <w:rFonts w:ascii="標楷體" w:eastAsia="標楷體" w:hAnsi="標楷體"/>
              </w:rPr>
            </w:pPr>
            <w:ins w:id="5200" w:author="智誠 楊" w:date="2021-05-12T09:43:00Z">
              <w:r w:rsidRPr="00847BB7">
                <w:rPr>
                  <w:rFonts w:ascii="標楷體" w:eastAsia="標楷體" w:hAnsi="標楷體" w:hint="eastAsia"/>
                </w:rPr>
                <w:t>資料型態長度</w:t>
              </w:r>
            </w:ins>
          </w:p>
        </w:tc>
        <w:tc>
          <w:tcPr>
            <w:tcW w:w="1843" w:type="dxa"/>
            <w:shd w:val="clear" w:color="auto" w:fill="D9D9D9" w:themeFill="background1" w:themeFillShade="D9"/>
          </w:tcPr>
          <w:p w14:paraId="0480A981" w14:textId="77777777" w:rsidR="00CE69F7" w:rsidRPr="00847BB7" w:rsidRDefault="00CE69F7" w:rsidP="00286DCE">
            <w:pPr>
              <w:rPr>
                <w:ins w:id="5201" w:author="智誠 楊" w:date="2021-05-12T09:43:00Z"/>
                <w:rFonts w:ascii="標楷體" w:eastAsia="標楷體" w:hAnsi="標楷體"/>
              </w:rPr>
            </w:pPr>
            <w:ins w:id="5202" w:author="智誠 楊" w:date="2021-05-12T09:43:00Z">
              <w:r w:rsidRPr="00847BB7">
                <w:rPr>
                  <w:rFonts w:ascii="標楷體" w:eastAsia="標楷體" w:hAnsi="標楷體"/>
                </w:rPr>
                <w:t>預設值</w:t>
              </w:r>
            </w:ins>
          </w:p>
        </w:tc>
        <w:tc>
          <w:tcPr>
            <w:tcW w:w="1275" w:type="dxa"/>
            <w:shd w:val="clear" w:color="auto" w:fill="D9D9D9" w:themeFill="background1" w:themeFillShade="D9"/>
          </w:tcPr>
          <w:p w14:paraId="56F36B17" w14:textId="77777777" w:rsidR="00CE69F7" w:rsidRPr="00847BB7" w:rsidRDefault="00CE69F7" w:rsidP="00286DCE">
            <w:pPr>
              <w:rPr>
                <w:ins w:id="5203" w:author="智誠 楊" w:date="2021-05-12T09:43:00Z"/>
                <w:rFonts w:ascii="標楷體" w:eastAsia="標楷體" w:hAnsi="標楷體"/>
              </w:rPr>
            </w:pPr>
            <w:ins w:id="5204" w:author="智誠 楊" w:date="2021-05-12T09:43:00Z">
              <w:r w:rsidRPr="00847BB7">
                <w:rPr>
                  <w:rFonts w:ascii="標楷體" w:eastAsia="標楷體" w:hAnsi="標楷體"/>
                </w:rPr>
                <w:t>選單內容</w:t>
              </w:r>
            </w:ins>
          </w:p>
        </w:tc>
        <w:tc>
          <w:tcPr>
            <w:tcW w:w="553" w:type="dxa"/>
            <w:shd w:val="clear" w:color="auto" w:fill="D9D9D9" w:themeFill="background1" w:themeFillShade="D9"/>
          </w:tcPr>
          <w:p w14:paraId="53603828" w14:textId="77777777" w:rsidR="00CE69F7" w:rsidRPr="00847BB7" w:rsidRDefault="00CE69F7" w:rsidP="00286DCE">
            <w:pPr>
              <w:rPr>
                <w:ins w:id="5205" w:author="智誠 楊" w:date="2021-05-12T09:43:00Z"/>
                <w:rFonts w:ascii="標楷體" w:eastAsia="標楷體" w:hAnsi="標楷體"/>
              </w:rPr>
            </w:pPr>
            <w:ins w:id="5206" w:author="智誠 楊" w:date="2021-05-12T09:43:00Z">
              <w:r w:rsidRPr="00847BB7">
                <w:rPr>
                  <w:rFonts w:ascii="標楷體" w:eastAsia="標楷體" w:hAnsi="標楷體"/>
                </w:rPr>
                <w:t>必填</w:t>
              </w:r>
            </w:ins>
          </w:p>
        </w:tc>
        <w:tc>
          <w:tcPr>
            <w:tcW w:w="666" w:type="dxa"/>
            <w:shd w:val="clear" w:color="auto" w:fill="D9D9D9" w:themeFill="background1" w:themeFillShade="D9"/>
          </w:tcPr>
          <w:p w14:paraId="2D573877" w14:textId="77777777" w:rsidR="00CE69F7" w:rsidRPr="00847BB7" w:rsidRDefault="00CE69F7" w:rsidP="00286DCE">
            <w:pPr>
              <w:rPr>
                <w:ins w:id="5207" w:author="智誠 楊" w:date="2021-05-12T09:43:00Z"/>
                <w:rFonts w:ascii="標楷體" w:eastAsia="標楷體" w:hAnsi="標楷體"/>
              </w:rPr>
            </w:pPr>
            <w:ins w:id="5208" w:author="智誠 楊" w:date="2021-05-12T09:43:00Z">
              <w:r w:rsidRPr="00847BB7">
                <w:rPr>
                  <w:rFonts w:ascii="標楷體" w:eastAsia="標楷體" w:hAnsi="標楷體"/>
                </w:rPr>
                <w:t>R/W</w:t>
              </w:r>
            </w:ins>
          </w:p>
        </w:tc>
        <w:tc>
          <w:tcPr>
            <w:tcW w:w="2856" w:type="dxa"/>
            <w:vMerge/>
            <w:shd w:val="clear" w:color="auto" w:fill="D9D9D9" w:themeFill="background1" w:themeFillShade="D9"/>
          </w:tcPr>
          <w:p w14:paraId="061DF038" w14:textId="77777777" w:rsidR="00CE69F7" w:rsidRPr="00847BB7" w:rsidRDefault="00CE69F7" w:rsidP="00286DCE">
            <w:pPr>
              <w:rPr>
                <w:ins w:id="5209" w:author="智誠 楊" w:date="2021-05-12T09:43:00Z"/>
                <w:rFonts w:ascii="標楷體" w:eastAsia="標楷體" w:hAnsi="標楷體"/>
              </w:rPr>
            </w:pPr>
          </w:p>
        </w:tc>
      </w:tr>
      <w:tr w:rsidR="00CE69F7" w:rsidRPr="00847BB7" w14:paraId="3C2D3C59" w14:textId="77777777" w:rsidTr="00286DCE">
        <w:trPr>
          <w:trHeight w:val="244"/>
          <w:jc w:val="center"/>
          <w:ins w:id="5210" w:author="智誠 楊" w:date="2021-05-12T09:43:00Z"/>
        </w:trPr>
        <w:tc>
          <w:tcPr>
            <w:tcW w:w="456" w:type="dxa"/>
          </w:tcPr>
          <w:p w14:paraId="0D2A3B5C" w14:textId="77777777" w:rsidR="00CE69F7" w:rsidRPr="00847BB7" w:rsidRDefault="00CE69F7" w:rsidP="00286DCE">
            <w:pPr>
              <w:rPr>
                <w:ins w:id="5211" w:author="智誠 楊" w:date="2021-05-12T09:43:00Z"/>
                <w:rFonts w:ascii="標楷體" w:eastAsia="標楷體" w:hAnsi="標楷體"/>
              </w:rPr>
            </w:pPr>
            <w:ins w:id="5212" w:author="智誠 楊" w:date="2021-05-12T09:43:00Z">
              <w:r>
                <w:rPr>
                  <w:rFonts w:ascii="標楷體" w:eastAsia="標楷體" w:hAnsi="標楷體" w:hint="eastAsia"/>
                </w:rPr>
                <w:t>1</w:t>
              </w:r>
            </w:ins>
          </w:p>
        </w:tc>
        <w:tc>
          <w:tcPr>
            <w:tcW w:w="1920" w:type="dxa"/>
          </w:tcPr>
          <w:p w14:paraId="2833E11C" w14:textId="77777777" w:rsidR="00CE69F7" w:rsidRPr="00847BB7" w:rsidRDefault="00CE69F7" w:rsidP="00286DCE">
            <w:pPr>
              <w:rPr>
                <w:ins w:id="5213" w:author="智誠 楊" w:date="2021-05-12T09:43:00Z"/>
                <w:rFonts w:ascii="標楷體" w:eastAsia="標楷體" w:hAnsi="標楷體"/>
              </w:rPr>
            </w:pPr>
            <w:ins w:id="5214" w:author="智誠 楊" w:date="2021-05-12T09:43:00Z">
              <w:r w:rsidRPr="00847BB7">
                <w:rPr>
                  <w:rFonts w:ascii="標楷體" w:eastAsia="標楷體" w:hAnsi="標楷體" w:hint="eastAsia"/>
                  <w:lang w:eastAsia="zh-HK"/>
                </w:rPr>
                <w:t>功能選項</w:t>
              </w:r>
            </w:ins>
          </w:p>
        </w:tc>
        <w:tc>
          <w:tcPr>
            <w:tcW w:w="851" w:type="dxa"/>
          </w:tcPr>
          <w:p w14:paraId="694FBAD9" w14:textId="77777777" w:rsidR="00CE69F7" w:rsidRPr="00847BB7" w:rsidRDefault="00CE69F7" w:rsidP="00286DCE">
            <w:pPr>
              <w:rPr>
                <w:ins w:id="5215" w:author="智誠 楊" w:date="2021-05-12T09:43:00Z"/>
                <w:rFonts w:ascii="標楷體" w:eastAsia="標楷體" w:hAnsi="標楷體"/>
              </w:rPr>
            </w:pPr>
            <w:ins w:id="5216" w:author="智誠 楊" w:date="2021-05-12T09:43:00Z">
              <w:r w:rsidRPr="00847BB7">
                <w:rPr>
                  <w:rFonts w:ascii="標楷體" w:eastAsia="標楷體" w:hAnsi="標楷體"/>
                </w:rPr>
                <w:t xml:space="preserve">                  </w:t>
              </w:r>
            </w:ins>
          </w:p>
        </w:tc>
        <w:tc>
          <w:tcPr>
            <w:tcW w:w="1843" w:type="dxa"/>
          </w:tcPr>
          <w:p w14:paraId="32C00235" w14:textId="77777777" w:rsidR="00CE69F7" w:rsidRPr="00847BB7" w:rsidRDefault="00CE69F7" w:rsidP="00286DCE">
            <w:pPr>
              <w:rPr>
                <w:ins w:id="5217" w:author="智誠 楊" w:date="2021-05-12T09:43:00Z"/>
                <w:rFonts w:ascii="標楷體" w:eastAsia="標楷體" w:hAnsi="標楷體"/>
              </w:rPr>
            </w:pPr>
          </w:p>
        </w:tc>
        <w:tc>
          <w:tcPr>
            <w:tcW w:w="1275" w:type="dxa"/>
          </w:tcPr>
          <w:p w14:paraId="0B2169E6" w14:textId="77777777" w:rsidR="00CE69F7" w:rsidRPr="00847BB7" w:rsidRDefault="00CE69F7" w:rsidP="00286DCE">
            <w:pPr>
              <w:rPr>
                <w:ins w:id="5218" w:author="智誠 楊" w:date="2021-05-12T09:43:00Z"/>
                <w:rFonts w:ascii="標楷體" w:eastAsia="標楷體" w:hAnsi="標楷體"/>
              </w:rPr>
            </w:pPr>
          </w:p>
        </w:tc>
        <w:tc>
          <w:tcPr>
            <w:tcW w:w="553" w:type="dxa"/>
          </w:tcPr>
          <w:p w14:paraId="1BE84A57" w14:textId="77777777" w:rsidR="00CE69F7" w:rsidRPr="00847BB7" w:rsidRDefault="00CE69F7" w:rsidP="00286DCE">
            <w:pPr>
              <w:rPr>
                <w:ins w:id="5219" w:author="智誠 楊" w:date="2021-05-12T09:43:00Z"/>
                <w:rFonts w:ascii="標楷體" w:eastAsia="標楷體" w:hAnsi="標楷體"/>
              </w:rPr>
            </w:pPr>
          </w:p>
        </w:tc>
        <w:tc>
          <w:tcPr>
            <w:tcW w:w="666" w:type="dxa"/>
          </w:tcPr>
          <w:p w14:paraId="39789E68" w14:textId="77777777" w:rsidR="00CE69F7" w:rsidRPr="00847BB7" w:rsidRDefault="00CE69F7" w:rsidP="00286DCE">
            <w:pPr>
              <w:jc w:val="center"/>
              <w:rPr>
                <w:ins w:id="5220" w:author="智誠 楊" w:date="2021-05-12T09:43:00Z"/>
                <w:rFonts w:ascii="標楷體" w:eastAsia="標楷體" w:hAnsi="標楷體"/>
              </w:rPr>
            </w:pPr>
            <w:ins w:id="5221" w:author="智誠 楊" w:date="2021-05-12T09:43:00Z">
              <w:r>
                <w:rPr>
                  <w:rFonts w:ascii="標楷體" w:eastAsia="標楷體" w:hAnsi="標楷體" w:hint="eastAsia"/>
                </w:rPr>
                <w:t>R</w:t>
              </w:r>
            </w:ins>
          </w:p>
        </w:tc>
        <w:tc>
          <w:tcPr>
            <w:tcW w:w="2856" w:type="dxa"/>
          </w:tcPr>
          <w:p w14:paraId="6361DB76" w14:textId="2FBCE52D" w:rsidR="00CE69F7" w:rsidRPr="00847BB7" w:rsidRDefault="00CE69F7" w:rsidP="00286DCE">
            <w:pPr>
              <w:rPr>
                <w:ins w:id="5222" w:author="智誠 楊" w:date="2021-05-12T09:43:00Z"/>
                <w:rFonts w:ascii="標楷體" w:eastAsia="標楷體" w:hAnsi="標楷體"/>
              </w:rPr>
            </w:pPr>
            <w:ins w:id="5223" w:author="智誠 楊" w:date="2021-05-12T09:43:00Z">
              <w:r w:rsidRPr="00847BB7">
                <w:rPr>
                  <w:rFonts w:ascii="標楷體" w:eastAsia="標楷體" w:hAnsi="標楷體" w:hint="eastAsia"/>
                </w:rPr>
                <w:t>自動顯示</w:t>
              </w:r>
              <w:r>
                <w:rPr>
                  <w:rFonts w:ascii="標楷體" w:eastAsia="標楷體" w:hAnsi="標楷體" w:hint="eastAsia"/>
                </w:rPr>
                <w:t>:</w:t>
              </w:r>
            </w:ins>
            <w:ins w:id="5224" w:author="智誠 楊" w:date="2021-05-12T09:45:00Z">
              <w:r>
                <w:rPr>
                  <w:rFonts w:ascii="標楷體" w:eastAsia="標楷體" w:hAnsi="標楷體" w:hint="eastAsia"/>
                  <w:lang w:eastAsia="zh-HK"/>
                </w:rPr>
                <w:t>刪除</w:t>
              </w:r>
            </w:ins>
          </w:p>
        </w:tc>
      </w:tr>
      <w:tr w:rsidR="00CE69F7" w:rsidRPr="00847BB7" w14:paraId="302FD714" w14:textId="77777777" w:rsidTr="00286DCE">
        <w:trPr>
          <w:trHeight w:val="244"/>
          <w:jc w:val="center"/>
          <w:ins w:id="5225" w:author="智誠 楊" w:date="2021-05-12T09:43:00Z"/>
        </w:trPr>
        <w:tc>
          <w:tcPr>
            <w:tcW w:w="456" w:type="dxa"/>
          </w:tcPr>
          <w:p w14:paraId="2E70ED30" w14:textId="77777777" w:rsidR="00CE69F7" w:rsidRPr="00847BB7" w:rsidRDefault="00CE69F7" w:rsidP="00286DCE">
            <w:pPr>
              <w:rPr>
                <w:ins w:id="5226" w:author="智誠 楊" w:date="2021-05-12T09:43:00Z"/>
                <w:rFonts w:ascii="標楷體" w:eastAsia="標楷體" w:hAnsi="標楷體"/>
              </w:rPr>
            </w:pPr>
            <w:ins w:id="5227" w:author="智誠 楊" w:date="2021-05-12T09:43:00Z">
              <w:r w:rsidRPr="00847BB7">
                <w:rPr>
                  <w:rFonts w:ascii="標楷體" w:eastAsia="標楷體" w:hAnsi="標楷體" w:hint="eastAsia"/>
                </w:rPr>
                <w:t>2</w:t>
              </w:r>
            </w:ins>
          </w:p>
        </w:tc>
        <w:tc>
          <w:tcPr>
            <w:tcW w:w="1920" w:type="dxa"/>
          </w:tcPr>
          <w:p w14:paraId="3D480F86" w14:textId="77777777" w:rsidR="00CE69F7" w:rsidRPr="00847BB7" w:rsidRDefault="00CE69F7" w:rsidP="00286DCE">
            <w:pPr>
              <w:rPr>
                <w:ins w:id="5228" w:author="智誠 楊" w:date="2021-05-12T09:43:00Z"/>
                <w:rFonts w:ascii="標楷體" w:eastAsia="標楷體" w:hAnsi="標楷體"/>
              </w:rPr>
            </w:pPr>
            <w:ins w:id="5229" w:author="智誠 楊" w:date="2021-05-12T09:43:00Z">
              <w:r>
                <w:rPr>
                  <w:rFonts w:ascii="標楷體" w:eastAsia="標楷體" w:hAnsi="標楷體" w:hint="eastAsia"/>
                </w:rPr>
                <w:t>入賬日期</w:t>
              </w:r>
            </w:ins>
          </w:p>
        </w:tc>
        <w:tc>
          <w:tcPr>
            <w:tcW w:w="851" w:type="dxa"/>
          </w:tcPr>
          <w:p w14:paraId="10884D4B" w14:textId="77777777" w:rsidR="00CE69F7" w:rsidRPr="00847BB7" w:rsidRDefault="00CE69F7" w:rsidP="00286DCE">
            <w:pPr>
              <w:rPr>
                <w:ins w:id="5230" w:author="智誠 楊" w:date="2021-05-12T09:43:00Z"/>
                <w:rFonts w:ascii="標楷體" w:eastAsia="標楷體" w:hAnsi="標楷體"/>
              </w:rPr>
            </w:pPr>
            <w:ins w:id="5231" w:author="智誠 楊" w:date="2021-05-12T09:43:00Z">
              <w:r w:rsidRPr="00847BB7">
                <w:rPr>
                  <w:rFonts w:ascii="標楷體" w:eastAsia="標楷體" w:hAnsi="標楷體"/>
                </w:rPr>
                <w:t xml:space="preserve">           </w:t>
              </w:r>
            </w:ins>
          </w:p>
        </w:tc>
        <w:tc>
          <w:tcPr>
            <w:tcW w:w="1843" w:type="dxa"/>
          </w:tcPr>
          <w:p w14:paraId="5809DFE8" w14:textId="77777777" w:rsidR="00CE69F7" w:rsidRPr="00847BB7" w:rsidRDefault="00CE69F7" w:rsidP="00286DCE">
            <w:pPr>
              <w:rPr>
                <w:ins w:id="5232" w:author="智誠 楊" w:date="2021-05-12T09:43:00Z"/>
                <w:rFonts w:ascii="標楷體" w:eastAsia="標楷體" w:hAnsi="標楷體"/>
              </w:rPr>
            </w:pPr>
          </w:p>
        </w:tc>
        <w:tc>
          <w:tcPr>
            <w:tcW w:w="1275" w:type="dxa"/>
          </w:tcPr>
          <w:p w14:paraId="0DDFA0D3" w14:textId="77777777" w:rsidR="00CE69F7" w:rsidRPr="00847BB7" w:rsidRDefault="00CE69F7" w:rsidP="00286DCE">
            <w:pPr>
              <w:rPr>
                <w:ins w:id="5233" w:author="智誠 楊" w:date="2021-05-12T09:43:00Z"/>
                <w:rFonts w:ascii="標楷體" w:eastAsia="標楷體" w:hAnsi="標楷體"/>
              </w:rPr>
            </w:pPr>
          </w:p>
        </w:tc>
        <w:tc>
          <w:tcPr>
            <w:tcW w:w="553" w:type="dxa"/>
          </w:tcPr>
          <w:p w14:paraId="57297473" w14:textId="77777777" w:rsidR="00CE69F7" w:rsidRPr="00847BB7" w:rsidRDefault="00CE69F7" w:rsidP="00286DCE">
            <w:pPr>
              <w:rPr>
                <w:ins w:id="5234" w:author="智誠 楊" w:date="2021-05-12T09:43:00Z"/>
                <w:rFonts w:ascii="標楷體" w:eastAsia="標楷體" w:hAnsi="標楷體"/>
              </w:rPr>
            </w:pPr>
          </w:p>
        </w:tc>
        <w:tc>
          <w:tcPr>
            <w:tcW w:w="666" w:type="dxa"/>
          </w:tcPr>
          <w:p w14:paraId="6C6549A6" w14:textId="77777777" w:rsidR="00CE69F7" w:rsidRPr="00A01A6B" w:rsidRDefault="00CE69F7" w:rsidP="00286DCE">
            <w:pPr>
              <w:jc w:val="center"/>
              <w:rPr>
                <w:ins w:id="5235" w:author="智誠 楊" w:date="2021-05-12T09:43:00Z"/>
                <w:rFonts w:ascii="標楷體" w:eastAsia="標楷體" w:hAnsi="標楷體"/>
              </w:rPr>
            </w:pPr>
            <w:ins w:id="5236" w:author="智誠 楊" w:date="2021-05-12T09:43:00Z">
              <w:r>
                <w:rPr>
                  <w:rFonts w:ascii="標楷體" w:eastAsia="標楷體" w:hAnsi="標楷體" w:hint="eastAsia"/>
                </w:rPr>
                <w:t>R</w:t>
              </w:r>
            </w:ins>
          </w:p>
        </w:tc>
        <w:tc>
          <w:tcPr>
            <w:tcW w:w="2856" w:type="dxa"/>
          </w:tcPr>
          <w:p w14:paraId="04C75866" w14:textId="7DA1DCE8" w:rsidR="00CE69F7" w:rsidRDefault="00CE69F7">
            <w:pPr>
              <w:snapToGrid w:val="0"/>
              <w:ind w:left="240" w:hangingChars="100" w:hanging="240"/>
              <w:rPr>
                <w:ins w:id="5237" w:author="智誠 楊" w:date="2021-05-12T09:43:00Z"/>
                <w:rFonts w:ascii="標楷體" w:eastAsia="標楷體" w:hAnsi="標楷體"/>
              </w:rPr>
              <w:pPrChange w:id="5238" w:author="智誠 楊" w:date="2021-05-12T09:46:00Z">
                <w:pPr>
                  <w:snapToGrid w:val="0"/>
                </w:pPr>
              </w:pPrChange>
            </w:pPr>
            <w:ins w:id="5239" w:author="智誠 楊" w:date="2021-05-12T09:43:00Z">
              <w:r>
                <w:rPr>
                  <w:rFonts w:ascii="標楷體" w:eastAsia="標楷體" w:hAnsi="標楷體" w:hint="eastAsia"/>
                </w:rPr>
                <w:t>1.自動顯示</w:t>
              </w:r>
            </w:ins>
            <w:ins w:id="5240" w:author="智誠 楊" w:date="2021-05-12T09:46:00Z">
              <w:r>
                <w:rPr>
                  <w:rFonts w:ascii="標楷體" w:eastAsia="標楷體" w:hAnsi="標楷體" w:hint="eastAsia"/>
                </w:rPr>
                <w:t>原值</w:t>
              </w:r>
            </w:ins>
            <w:ins w:id="5241" w:author="智誠 楊" w:date="2021-05-12T09:43:00Z">
              <w:r>
                <w:rPr>
                  <w:rFonts w:ascii="標楷體" w:eastAsia="標楷體" w:hAnsi="標楷體" w:hint="eastAsia"/>
                </w:rPr>
                <w:t>、不可修改</w:t>
              </w:r>
            </w:ins>
          </w:p>
          <w:p w14:paraId="6E96F487" w14:textId="77777777" w:rsidR="00CE69F7" w:rsidRPr="00A01A6B" w:rsidRDefault="00CE69F7" w:rsidP="00286DCE">
            <w:pPr>
              <w:snapToGrid w:val="0"/>
              <w:rPr>
                <w:ins w:id="5242" w:author="智誠 楊" w:date="2021-05-12T09:43:00Z"/>
                <w:rFonts w:ascii="標楷體" w:eastAsia="標楷體" w:hAnsi="標楷體"/>
              </w:rPr>
            </w:pPr>
            <w:ins w:id="5243" w:author="智誠 楊" w:date="2021-05-12T09:43:00Z">
              <w:r>
                <w:rPr>
                  <w:rFonts w:ascii="標楷體" w:eastAsia="標楷體" w:hAnsi="標楷體" w:hint="eastAsia"/>
                </w:rPr>
                <w:t>2.</w:t>
              </w:r>
              <w:r>
                <w:rPr>
                  <w:rFonts w:ascii="標楷體" w:eastAsia="標楷體" w:hAnsi="標楷體"/>
                </w:rPr>
                <w:t>MlaundryDetail</w:t>
              </w:r>
              <w:r>
                <w:rPr>
                  <w:rFonts w:ascii="標楷體" w:eastAsia="標楷體" w:hAnsi="標楷體" w:hint="eastAsia"/>
                </w:rPr>
                <w:t>.E</w:t>
              </w:r>
              <w:r>
                <w:rPr>
                  <w:rFonts w:ascii="標楷體" w:eastAsia="標楷體" w:hAnsi="標楷體"/>
                </w:rPr>
                <w:t>NtryDate</w:t>
              </w:r>
            </w:ins>
          </w:p>
        </w:tc>
      </w:tr>
      <w:tr w:rsidR="00CE69F7" w:rsidRPr="00847BB7" w14:paraId="3E715BF5" w14:textId="77777777" w:rsidTr="00286DCE">
        <w:trPr>
          <w:trHeight w:val="323"/>
          <w:jc w:val="center"/>
          <w:ins w:id="5244" w:author="智誠 楊" w:date="2021-05-12T09:43:00Z"/>
        </w:trPr>
        <w:tc>
          <w:tcPr>
            <w:tcW w:w="456" w:type="dxa"/>
          </w:tcPr>
          <w:p w14:paraId="365AF3CE" w14:textId="77777777" w:rsidR="00CE69F7" w:rsidRPr="00847BB7" w:rsidRDefault="00CE69F7" w:rsidP="00286DCE">
            <w:pPr>
              <w:rPr>
                <w:ins w:id="5245" w:author="智誠 楊" w:date="2021-05-12T09:43:00Z"/>
                <w:rFonts w:ascii="標楷體" w:eastAsia="標楷體" w:hAnsi="標楷體"/>
              </w:rPr>
            </w:pPr>
            <w:ins w:id="5246" w:author="智誠 楊" w:date="2021-05-12T09:43:00Z">
              <w:r>
                <w:rPr>
                  <w:rFonts w:ascii="標楷體" w:eastAsia="標楷體" w:hAnsi="標楷體" w:hint="eastAsia"/>
                </w:rPr>
                <w:t>3</w:t>
              </w:r>
            </w:ins>
          </w:p>
        </w:tc>
        <w:tc>
          <w:tcPr>
            <w:tcW w:w="1920" w:type="dxa"/>
          </w:tcPr>
          <w:p w14:paraId="5A4801FF" w14:textId="77777777" w:rsidR="00CE69F7" w:rsidRPr="00847BB7" w:rsidRDefault="00CE69F7" w:rsidP="00286DCE">
            <w:pPr>
              <w:rPr>
                <w:ins w:id="5247" w:author="智誠 楊" w:date="2021-05-12T09:43:00Z"/>
                <w:rFonts w:ascii="標楷體" w:eastAsia="標楷體" w:hAnsi="標楷體"/>
              </w:rPr>
            </w:pPr>
            <w:ins w:id="5248" w:author="智誠 楊" w:date="2021-05-12T09:43:00Z">
              <w:r>
                <w:rPr>
                  <w:rFonts w:ascii="標楷體" w:eastAsia="標楷體" w:hAnsi="標楷體" w:hint="eastAsia"/>
                </w:rPr>
                <w:t>戶號</w:t>
              </w:r>
            </w:ins>
          </w:p>
        </w:tc>
        <w:tc>
          <w:tcPr>
            <w:tcW w:w="851" w:type="dxa"/>
          </w:tcPr>
          <w:p w14:paraId="17817D83" w14:textId="77777777" w:rsidR="00CE69F7" w:rsidRPr="00847BB7" w:rsidRDefault="00CE69F7" w:rsidP="00286DCE">
            <w:pPr>
              <w:rPr>
                <w:ins w:id="5249" w:author="智誠 楊" w:date="2021-05-12T09:43:00Z"/>
                <w:rFonts w:ascii="標楷體" w:eastAsia="標楷體" w:hAnsi="標楷體"/>
              </w:rPr>
            </w:pPr>
          </w:p>
        </w:tc>
        <w:tc>
          <w:tcPr>
            <w:tcW w:w="1843" w:type="dxa"/>
          </w:tcPr>
          <w:p w14:paraId="5DB8D751" w14:textId="77777777" w:rsidR="00CE69F7" w:rsidRPr="00847BB7" w:rsidRDefault="00CE69F7" w:rsidP="00286DCE">
            <w:pPr>
              <w:rPr>
                <w:ins w:id="5250" w:author="智誠 楊" w:date="2021-05-12T09:43:00Z"/>
                <w:rFonts w:ascii="標楷體" w:eastAsia="標楷體" w:hAnsi="標楷體"/>
              </w:rPr>
            </w:pPr>
          </w:p>
        </w:tc>
        <w:tc>
          <w:tcPr>
            <w:tcW w:w="1275" w:type="dxa"/>
          </w:tcPr>
          <w:p w14:paraId="17291845" w14:textId="77777777" w:rsidR="00CE69F7" w:rsidRPr="00847BB7" w:rsidRDefault="00CE69F7" w:rsidP="00286DCE">
            <w:pPr>
              <w:rPr>
                <w:ins w:id="5251" w:author="智誠 楊" w:date="2021-05-12T09:43:00Z"/>
                <w:rFonts w:ascii="標楷體" w:eastAsia="標楷體" w:hAnsi="標楷體"/>
              </w:rPr>
            </w:pPr>
          </w:p>
        </w:tc>
        <w:tc>
          <w:tcPr>
            <w:tcW w:w="553" w:type="dxa"/>
          </w:tcPr>
          <w:p w14:paraId="1E94BA61" w14:textId="77777777" w:rsidR="00CE69F7" w:rsidRPr="00847BB7" w:rsidRDefault="00CE69F7" w:rsidP="00286DCE">
            <w:pPr>
              <w:rPr>
                <w:ins w:id="5252" w:author="智誠 楊" w:date="2021-05-12T09:43:00Z"/>
                <w:rFonts w:ascii="標楷體" w:eastAsia="標楷體" w:hAnsi="標楷體"/>
              </w:rPr>
            </w:pPr>
          </w:p>
        </w:tc>
        <w:tc>
          <w:tcPr>
            <w:tcW w:w="666" w:type="dxa"/>
          </w:tcPr>
          <w:p w14:paraId="4ABECE44" w14:textId="77777777" w:rsidR="00CE69F7" w:rsidRPr="00847BB7" w:rsidRDefault="00CE69F7" w:rsidP="00286DCE">
            <w:pPr>
              <w:jc w:val="center"/>
              <w:rPr>
                <w:ins w:id="5253" w:author="智誠 楊" w:date="2021-05-12T09:43:00Z"/>
                <w:rFonts w:ascii="標楷體" w:eastAsia="標楷體" w:hAnsi="標楷體"/>
              </w:rPr>
            </w:pPr>
            <w:ins w:id="5254" w:author="智誠 楊" w:date="2021-05-12T09:43:00Z">
              <w:r>
                <w:rPr>
                  <w:rFonts w:ascii="標楷體" w:eastAsia="標楷體" w:hAnsi="標楷體" w:hint="eastAsia"/>
                </w:rPr>
                <w:t>R</w:t>
              </w:r>
            </w:ins>
          </w:p>
        </w:tc>
        <w:tc>
          <w:tcPr>
            <w:tcW w:w="2856" w:type="dxa"/>
          </w:tcPr>
          <w:p w14:paraId="14FBD4EE" w14:textId="433C56DA" w:rsidR="00CE69F7" w:rsidRDefault="00CE69F7" w:rsidP="00286DCE">
            <w:pPr>
              <w:snapToGrid w:val="0"/>
              <w:ind w:left="238" w:hangingChars="99" w:hanging="238"/>
              <w:rPr>
                <w:ins w:id="5255" w:author="智誠 楊" w:date="2021-05-12T09:43:00Z"/>
                <w:rFonts w:ascii="標楷體" w:eastAsia="標楷體" w:hAnsi="標楷體"/>
              </w:rPr>
            </w:pPr>
            <w:ins w:id="5256" w:author="智誠 楊" w:date="2021-05-12T09:43:00Z">
              <w:r>
                <w:rPr>
                  <w:rFonts w:ascii="標楷體" w:eastAsia="標楷體" w:hAnsi="標楷體" w:hint="eastAsia"/>
                </w:rPr>
                <w:t>1.自動顯示</w:t>
              </w:r>
            </w:ins>
            <w:ins w:id="5257" w:author="智誠 楊" w:date="2021-05-12T09:46:00Z">
              <w:r>
                <w:rPr>
                  <w:rFonts w:ascii="標楷體" w:eastAsia="標楷體" w:hAnsi="標楷體" w:hint="eastAsia"/>
                </w:rPr>
                <w:t>原值</w:t>
              </w:r>
            </w:ins>
            <w:ins w:id="5258" w:author="智誠 楊" w:date="2021-05-12T09:43:00Z">
              <w:r>
                <w:rPr>
                  <w:rFonts w:ascii="標楷體" w:eastAsia="標楷體" w:hAnsi="標楷體" w:hint="eastAsia"/>
                </w:rPr>
                <w:t>、不可修改</w:t>
              </w:r>
            </w:ins>
          </w:p>
          <w:p w14:paraId="1C247A37" w14:textId="77777777" w:rsidR="00CE69F7" w:rsidRPr="00847BB7" w:rsidRDefault="00CE69F7" w:rsidP="00286DCE">
            <w:pPr>
              <w:snapToGrid w:val="0"/>
              <w:ind w:left="238" w:hangingChars="99" w:hanging="238"/>
              <w:rPr>
                <w:ins w:id="5259" w:author="智誠 楊" w:date="2021-05-12T09:43:00Z"/>
                <w:rFonts w:ascii="標楷體" w:eastAsia="標楷體" w:hAnsi="標楷體"/>
                <w:lang w:eastAsia="zh-HK"/>
              </w:rPr>
            </w:pPr>
            <w:ins w:id="5260" w:author="智誠 楊" w:date="2021-05-12T09:43:00Z">
              <w:r>
                <w:rPr>
                  <w:rFonts w:ascii="標楷體" w:eastAsia="標楷體" w:hAnsi="標楷體" w:hint="eastAsia"/>
                </w:rPr>
                <w:t>2.</w:t>
              </w:r>
              <w:r>
                <w:rPr>
                  <w:rFonts w:ascii="標楷體" w:eastAsia="標楷體" w:hAnsi="標楷體"/>
                </w:rPr>
                <w:t>MlaundryDetail</w:t>
              </w:r>
              <w:r>
                <w:rPr>
                  <w:rFonts w:ascii="標楷體" w:eastAsia="標楷體" w:hAnsi="標楷體" w:hint="eastAsia"/>
                </w:rPr>
                <w:t>.</w:t>
              </w:r>
              <w:r>
                <w:rPr>
                  <w:rFonts w:ascii="標楷體" w:eastAsia="標楷體" w:hAnsi="標楷體"/>
                </w:rPr>
                <w:t>CustNo</w:t>
              </w:r>
            </w:ins>
          </w:p>
        </w:tc>
      </w:tr>
      <w:tr w:rsidR="00CE69F7" w:rsidRPr="00847BB7" w14:paraId="3A4375FD" w14:textId="77777777" w:rsidTr="00286DCE">
        <w:trPr>
          <w:trHeight w:val="291"/>
          <w:jc w:val="center"/>
          <w:ins w:id="5261" w:author="智誠 楊" w:date="2021-05-12T09:43:00Z"/>
        </w:trPr>
        <w:tc>
          <w:tcPr>
            <w:tcW w:w="456" w:type="dxa"/>
          </w:tcPr>
          <w:p w14:paraId="1DE1A6E3" w14:textId="77777777" w:rsidR="00CE69F7" w:rsidRPr="00847BB7" w:rsidRDefault="00CE69F7" w:rsidP="00286DCE">
            <w:pPr>
              <w:rPr>
                <w:ins w:id="5262" w:author="智誠 楊" w:date="2021-05-12T09:43:00Z"/>
                <w:rFonts w:ascii="標楷體" w:eastAsia="標楷體" w:hAnsi="標楷體"/>
              </w:rPr>
            </w:pPr>
            <w:ins w:id="5263" w:author="智誠 楊" w:date="2021-05-12T09:43:00Z">
              <w:r w:rsidRPr="00847BB7">
                <w:rPr>
                  <w:rFonts w:ascii="標楷體" w:eastAsia="標楷體" w:hAnsi="標楷體"/>
                </w:rPr>
                <w:t>4</w:t>
              </w:r>
            </w:ins>
          </w:p>
        </w:tc>
        <w:tc>
          <w:tcPr>
            <w:tcW w:w="1920" w:type="dxa"/>
          </w:tcPr>
          <w:p w14:paraId="74CC26FB" w14:textId="77777777" w:rsidR="00CE69F7" w:rsidRPr="00847BB7" w:rsidRDefault="00CE69F7" w:rsidP="00286DCE">
            <w:pPr>
              <w:rPr>
                <w:ins w:id="5264" w:author="智誠 楊" w:date="2021-05-12T09:43:00Z"/>
                <w:rFonts w:ascii="標楷體" w:eastAsia="標楷體" w:hAnsi="標楷體"/>
              </w:rPr>
            </w:pPr>
            <w:ins w:id="5265" w:author="智誠 楊" w:date="2021-05-12T09:43:00Z">
              <w:r>
                <w:rPr>
                  <w:rFonts w:ascii="標楷體" w:eastAsia="標楷體" w:hAnsi="標楷體" w:hint="eastAsia"/>
                </w:rPr>
                <w:t>交易樣態</w:t>
              </w:r>
            </w:ins>
          </w:p>
        </w:tc>
        <w:tc>
          <w:tcPr>
            <w:tcW w:w="851" w:type="dxa"/>
          </w:tcPr>
          <w:p w14:paraId="57006730" w14:textId="77777777" w:rsidR="00CE69F7" w:rsidRPr="00847BB7" w:rsidRDefault="00CE69F7" w:rsidP="00286DCE">
            <w:pPr>
              <w:rPr>
                <w:ins w:id="5266" w:author="智誠 楊" w:date="2021-05-12T09:43:00Z"/>
                <w:rFonts w:ascii="標楷體" w:eastAsia="標楷體" w:hAnsi="標楷體"/>
              </w:rPr>
            </w:pPr>
          </w:p>
        </w:tc>
        <w:tc>
          <w:tcPr>
            <w:tcW w:w="1843" w:type="dxa"/>
          </w:tcPr>
          <w:p w14:paraId="45838DF4" w14:textId="77777777" w:rsidR="00CE69F7" w:rsidRPr="00847BB7" w:rsidRDefault="00CE69F7" w:rsidP="00286DCE">
            <w:pPr>
              <w:rPr>
                <w:ins w:id="5267" w:author="智誠 楊" w:date="2021-05-12T09:43:00Z"/>
                <w:rFonts w:ascii="標楷體" w:eastAsia="標楷體" w:hAnsi="標楷體"/>
              </w:rPr>
            </w:pPr>
          </w:p>
        </w:tc>
        <w:tc>
          <w:tcPr>
            <w:tcW w:w="1275" w:type="dxa"/>
          </w:tcPr>
          <w:p w14:paraId="62E9AA99" w14:textId="77777777" w:rsidR="00CE69F7" w:rsidRPr="00847BB7" w:rsidRDefault="00CE69F7" w:rsidP="00286DCE">
            <w:pPr>
              <w:rPr>
                <w:ins w:id="5268" w:author="智誠 楊" w:date="2021-05-12T09:43:00Z"/>
                <w:rFonts w:ascii="標楷體" w:eastAsia="標楷體" w:hAnsi="標楷體"/>
              </w:rPr>
            </w:pPr>
          </w:p>
        </w:tc>
        <w:tc>
          <w:tcPr>
            <w:tcW w:w="553" w:type="dxa"/>
          </w:tcPr>
          <w:p w14:paraId="39428B12" w14:textId="77777777" w:rsidR="00CE69F7" w:rsidRPr="00847BB7" w:rsidRDefault="00CE69F7" w:rsidP="00286DCE">
            <w:pPr>
              <w:rPr>
                <w:ins w:id="5269" w:author="智誠 楊" w:date="2021-05-12T09:43:00Z"/>
                <w:rFonts w:ascii="標楷體" w:eastAsia="標楷體" w:hAnsi="標楷體"/>
              </w:rPr>
            </w:pPr>
          </w:p>
        </w:tc>
        <w:tc>
          <w:tcPr>
            <w:tcW w:w="666" w:type="dxa"/>
          </w:tcPr>
          <w:p w14:paraId="48DE0310" w14:textId="77777777" w:rsidR="00CE69F7" w:rsidRPr="00847BB7" w:rsidRDefault="00CE69F7" w:rsidP="00286DCE">
            <w:pPr>
              <w:jc w:val="center"/>
              <w:rPr>
                <w:ins w:id="5270" w:author="智誠 楊" w:date="2021-05-12T09:43:00Z"/>
                <w:rFonts w:ascii="標楷體" w:eastAsia="標楷體" w:hAnsi="標楷體"/>
              </w:rPr>
            </w:pPr>
            <w:ins w:id="5271" w:author="智誠 楊" w:date="2021-05-12T09:43:00Z">
              <w:r>
                <w:rPr>
                  <w:rFonts w:ascii="標楷體" w:eastAsia="標楷體" w:hAnsi="標楷體" w:hint="eastAsia"/>
                </w:rPr>
                <w:t>R</w:t>
              </w:r>
            </w:ins>
          </w:p>
        </w:tc>
        <w:tc>
          <w:tcPr>
            <w:tcW w:w="2856" w:type="dxa"/>
          </w:tcPr>
          <w:p w14:paraId="08284845" w14:textId="55164CE3" w:rsidR="00CE69F7" w:rsidRDefault="00CE69F7">
            <w:pPr>
              <w:ind w:left="240" w:hangingChars="100" w:hanging="240"/>
              <w:rPr>
                <w:ins w:id="5272" w:author="智誠 楊" w:date="2021-05-12T09:43:00Z"/>
                <w:rFonts w:ascii="標楷體" w:eastAsia="標楷體" w:hAnsi="標楷體"/>
              </w:rPr>
              <w:pPrChange w:id="5273" w:author="智誠 楊" w:date="2021-05-12T09:46:00Z">
                <w:pPr/>
              </w:pPrChange>
            </w:pPr>
            <w:ins w:id="5274" w:author="智誠 楊" w:date="2021-05-12T09:43:00Z">
              <w:r>
                <w:rPr>
                  <w:rFonts w:ascii="標楷體" w:eastAsia="標楷體" w:hAnsi="標楷體" w:hint="eastAsia"/>
                </w:rPr>
                <w:t>1.自動顯示</w:t>
              </w:r>
            </w:ins>
            <w:ins w:id="5275" w:author="智誠 楊" w:date="2021-05-12T09:46:00Z">
              <w:r>
                <w:rPr>
                  <w:rFonts w:ascii="標楷體" w:eastAsia="標楷體" w:hAnsi="標楷體" w:hint="eastAsia"/>
                </w:rPr>
                <w:t>原值</w:t>
              </w:r>
            </w:ins>
            <w:ins w:id="5276" w:author="智誠 楊" w:date="2021-05-12T09:43:00Z">
              <w:r>
                <w:rPr>
                  <w:rFonts w:ascii="標楷體" w:eastAsia="標楷體" w:hAnsi="標楷體" w:hint="eastAsia"/>
                </w:rPr>
                <w:t>、不可修改</w:t>
              </w:r>
            </w:ins>
          </w:p>
          <w:p w14:paraId="0C692F2D" w14:textId="77777777" w:rsidR="00CE69F7" w:rsidRPr="00847BB7" w:rsidRDefault="00CE69F7" w:rsidP="00286DCE">
            <w:pPr>
              <w:rPr>
                <w:ins w:id="5277" w:author="智誠 楊" w:date="2021-05-12T09:43:00Z"/>
                <w:rFonts w:ascii="標楷體" w:eastAsia="標楷體" w:hAnsi="標楷體"/>
              </w:rPr>
            </w:pPr>
            <w:ins w:id="5278" w:author="智誠 楊" w:date="2021-05-12T09:43:00Z">
              <w:r>
                <w:rPr>
                  <w:rFonts w:ascii="標楷體" w:eastAsia="標楷體" w:hAnsi="標楷體" w:hint="eastAsia"/>
                </w:rPr>
                <w:t>2.</w:t>
              </w:r>
              <w:r>
                <w:rPr>
                  <w:rFonts w:ascii="標楷體" w:eastAsia="標楷體" w:hAnsi="標楷體"/>
                </w:rPr>
                <w:t>MlaundryDetail</w:t>
              </w:r>
              <w:r>
                <w:rPr>
                  <w:rFonts w:ascii="標楷體" w:eastAsia="標楷體" w:hAnsi="標楷體" w:hint="eastAsia"/>
                </w:rPr>
                <w:t>.</w:t>
              </w:r>
              <w:r>
                <w:rPr>
                  <w:rFonts w:ascii="標楷體" w:eastAsia="標楷體" w:hAnsi="標楷體"/>
                </w:rPr>
                <w:t>Factor</w:t>
              </w:r>
            </w:ins>
          </w:p>
        </w:tc>
      </w:tr>
      <w:tr w:rsidR="00CE69F7" w:rsidRPr="00847BB7" w14:paraId="39FA372A" w14:textId="77777777" w:rsidTr="00286DCE">
        <w:trPr>
          <w:trHeight w:val="291"/>
          <w:jc w:val="center"/>
          <w:ins w:id="5279" w:author="智誠 楊" w:date="2021-05-12T09:43:00Z"/>
        </w:trPr>
        <w:tc>
          <w:tcPr>
            <w:tcW w:w="456" w:type="dxa"/>
          </w:tcPr>
          <w:p w14:paraId="49123DEE" w14:textId="77777777" w:rsidR="00CE69F7" w:rsidRPr="00847BB7" w:rsidRDefault="00CE69F7" w:rsidP="00286DCE">
            <w:pPr>
              <w:rPr>
                <w:ins w:id="5280" w:author="智誠 楊" w:date="2021-05-12T09:43:00Z"/>
                <w:rFonts w:ascii="標楷體" w:eastAsia="標楷體" w:hAnsi="標楷體"/>
              </w:rPr>
            </w:pPr>
            <w:ins w:id="5281" w:author="智誠 楊" w:date="2021-05-12T09:43:00Z">
              <w:r w:rsidRPr="00847BB7">
                <w:rPr>
                  <w:rFonts w:ascii="標楷體" w:eastAsia="標楷體" w:hAnsi="標楷體" w:hint="eastAsia"/>
                </w:rPr>
                <w:t>5</w:t>
              </w:r>
            </w:ins>
          </w:p>
        </w:tc>
        <w:tc>
          <w:tcPr>
            <w:tcW w:w="1920" w:type="dxa"/>
          </w:tcPr>
          <w:p w14:paraId="5BDEB730" w14:textId="77777777" w:rsidR="00CE69F7" w:rsidRPr="00847BB7" w:rsidRDefault="00CE69F7" w:rsidP="00286DCE">
            <w:pPr>
              <w:rPr>
                <w:ins w:id="5282" w:author="智誠 楊" w:date="2021-05-12T09:43:00Z"/>
                <w:rFonts w:ascii="標楷體" w:eastAsia="標楷體" w:hAnsi="標楷體"/>
              </w:rPr>
            </w:pPr>
            <w:ins w:id="5283" w:author="智誠 楊" w:date="2021-05-12T09:43:00Z">
              <w:r>
                <w:rPr>
                  <w:rFonts w:ascii="標楷體" w:eastAsia="標楷體" w:hAnsi="標楷體" w:hint="eastAsia"/>
                </w:rPr>
                <w:t>累積金額</w:t>
              </w:r>
            </w:ins>
          </w:p>
        </w:tc>
        <w:tc>
          <w:tcPr>
            <w:tcW w:w="851" w:type="dxa"/>
          </w:tcPr>
          <w:p w14:paraId="0A26A394" w14:textId="77777777" w:rsidR="00CE69F7" w:rsidRPr="00847BB7" w:rsidRDefault="00CE69F7" w:rsidP="00286DCE">
            <w:pPr>
              <w:rPr>
                <w:ins w:id="5284" w:author="智誠 楊" w:date="2021-05-12T09:43:00Z"/>
                <w:rFonts w:ascii="標楷體" w:eastAsia="標楷體" w:hAnsi="標楷體"/>
              </w:rPr>
            </w:pPr>
          </w:p>
        </w:tc>
        <w:tc>
          <w:tcPr>
            <w:tcW w:w="1843" w:type="dxa"/>
          </w:tcPr>
          <w:p w14:paraId="075E10E7" w14:textId="77777777" w:rsidR="00CE69F7" w:rsidRPr="00847BB7" w:rsidRDefault="00CE69F7" w:rsidP="00286DCE">
            <w:pPr>
              <w:rPr>
                <w:ins w:id="5285" w:author="智誠 楊" w:date="2021-05-12T09:43:00Z"/>
                <w:rFonts w:ascii="標楷體" w:eastAsia="標楷體" w:hAnsi="標楷體"/>
                <w:color w:val="FF0000"/>
              </w:rPr>
            </w:pPr>
          </w:p>
        </w:tc>
        <w:tc>
          <w:tcPr>
            <w:tcW w:w="1275" w:type="dxa"/>
          </w:tcPr>
          <w:p w14:paraId="3EBB20DF" w14:textId="77777777" w:rsidR="00CE69F7" w:rsidRPr="00847BB7" w:rsidRDefault="00CE69F7" w:rsidP="00286DCE">
            <w:pPr>
              <w:rPr>
                <w:ins w:id="5286" w:author="智誠 楊" w:date="2021-05-12T09:43:00Z"/>
                <w:rFonts w:ascii="標楷體" w:eastAsia="標楷體" w:hAnsi="標楷體"/>
                <w:color w:val="FF0000"/>
              </w:rPr>
            </w:pPr>
          </w:p>
        </w:tc>
        <w:tc>
          <w:tcPr>
            <w:tcW w:w="553" w:type="dxa"/>
          </w:tcPr>
          <w:p w14:paraId="2BE8D245" w14:textId="77777777" w:rsidR="00CE69F7" w:rsidRPr="00847BB7" w:rsidRDefault="00CE69F7" w:rsidP="00286DCE">
            <w:pPr>
              <w:rPr>
                <w:ins w:id="5287" w:author="智誠 楊" w:date="2021-05-12T09:43:00Z"/>
                <w:rFonts w:ascii="標楷體" w:eastAsia="標楷體" w:hAnsi="標楷體"/>
              </w:rPr>
            </w:pPr>
          </w:p>
        </w:tc>
        <w:tc>
          <w:tcPr>
            <w:tcW w:w="666" w:type="dxa"/>
          </w:tcPr>
          <w:p w14:paraId="1DD770F1" w14:textId="77777777" w:rsidR="00CE69F7" w:rsidRPr="00847BB7" w:rsidRDefault="00CE69F7" w:rsidP="00286DCE">
            <w:pPr>
              <w:jc w:val="center"/>
              <w:rPr>
                <w:ins w:id="5288" w:author="智誠 楊" w:date="2021-05-12T09:43:00Z"/>
                <w:rFonts w:ascii="標楷體" w:eastAsia="標楷體" w:hAnsi="標楷體"/>
              </w:rPr>
            </w:pPr>
            <w:ins w:id="5289" w:author="智誠 楊" w:date="2021-05-12T09:43:00Z">
              <w:r>
                <w:rPr>
                  <w:rFonts w:ascii="標楷體" w:eastAsia="標楷體" w:hAnsi="標楷體" w:hint="eastAsia"/>
                </w:rPr>
                <w:t>R</w:t>
              </w:r>
            </w:ins>
          </w:p>
        </w:tc>
        <w:tc>
          <w:tcPr>
            <w:tcW w:w="2856" w:type="dxa"/>
          </w:tcPr>
          <w:p w14:paraId="6D149927" w14:textId="081AF0E7" w:rsidR="00CE69F7" w:rsidRDefault="00CE69F7" w:rsidP="00286DCE">
            <w:pPr>
              <w:snapToGrid w:val="0"/>
              <w:ind w:left="238" w:hangingChars="99" w:hanging="238"/>
              <w:rPr>
                <w:ins w:id="5290" w:author="智誠 楊" w:date="2021-05-12T09:43:00Z"/>
                <w:rFonts w:ascii="標楷體" w:eastAsia="標楷體" w:hAnsi="標楷體"/>
              </w:rPr>
            </w:pPr>
            <w:ins w:id="5291" w:author="智誠 楊" w:date="2021-05-12T09:43:00Z">
              <w:r>
                <w:rPr>
                  <w:rFonts w:ascii="標楷體" w:eastAsia="標楷體" w:hAnsi="標楷體" w:hint="eastAsia"/>
                </w:rPr>
                <w:t>1.自動顯示</w:t>
              </w:r>
            </w:ins>
            <w:ins w:id="5292" w:author="智誠 楊" w:date="2021-05-12T09:46:00Z">
              <w:r>
                <w:rPr>
                  <w:rFonts w:ascii="標楷體" w:eastAsia="標楷體" w:hAnsi="標楷體" w:hint="eastAsia"/>
                </w:rPr>
                <w:t>原值</w:t>
              </w:r>
            </w:ins>
            <w:ins w:id="5293" w:author="智誠 楊" w:date="2021-05-12T09:43:00Z">
              <w:r>
                <w:rPr>
                  <w:rFonts w:ascii="標楷體" w:eastAsia="標楷體" w:hAnsi="標楷體" w:hint="eastAsia"/>
                </w:rPr>
                <w:t>、不可修改</w:t>
              </w:r>
            </w:ins>
          </w:p>
          <w:p w14:paraId="4A445192" w14:textId="77777777" w:rsidR="00CE69F7" w:rsidRPr="004415DA" w:rsidRDefault="00CE69F7" w:rsidP="00286DCE">
            <w:pPr>
              <w:snapToGrid w:val="0"/>
              <w:ind w:left="238" w:hangingChars="99" w:hanging="238"/>
              <w:rPr>
                <w:ins w:id="5294" w:author="智誠 楊" w:date="2021-05-12T09:43:00Z"/>
                <w:rFonts w:ascii="標楷體" w:eastAsia="標楷體" w:hAnsi="標楷體"/>
                <w:lang w:eastAsia="zh-HK"/>
              </w:rPr>
            </w:pPr>
            <w:ins w:id="5295" w:author="智誠 楊" w:date="2021-05-12T09:43:00Z">
              <w:r>
                <w:rPr>
                  <w:rFonts w:ascii="標楷體" w:eastAsia="標楷體" w:hAnsi="標楷體" w:hint="eastAsia"/>
                </w:rPr>
                <w:t>2.</w:t>
              </w:r>
              <w:r>
                <w:rPr>
                  <w:rFonts w:ascii="標楷體" w:eastAsia="標楷體" w:hAnsi="標楷體"/>
                </w:rPr>
                <w:t>MlaundryDetail</w:t>
              </w:r>
              <w:r>
                <w:rPr>
                  <w:rFonts w:ascii="標楷體" w:eastAsia="標楷體" w:hAnsi="標楷體" w:hint="eastAsia"/>
                </w:rPr>
                <w:t>.</w:t>
              </w:r>
              <w:r>
                <w:rPr>
                  <w:rFonts w:ascii="標楷體" w:eastAsia="標楷體" w:hAnsi="標楷體"/>
                </w:rPr>
                <w:t>TotalAmt</w:t>
              </w:r>
            </w:ins>
          </w:p>
        </w:tc>
      </w:tr>
      <w:tr w:rsidR="00CE69F7" w:rsidRPr="00847BB7" w14:paraId="2201695C" w14:textId="77777777" w:rsidTr="00286DCE">
        <w:trPr>
          <w:trHeight w:val="291"/>
          <w:jc w:val="center"/>
          <w:ins w:id="5296" w:author="智誠 楊" w:date="2021-05-12T09:43:00Z"/>
        </w:trPr>
        <w:tc>
          <w:tcPr>
            <w:tcW w:w="456" w:type="dxa"/>
          </w:tcPr>
          <w:p w14:paraId="4F231A07" w14:textId="77777777" w:rsidR="00CE69F7" w:rsidRPr="00847BB7" w:rsidRDefault="00CE69F7" w:rsidP="00286DCE">
            <w:pPr>
              <w:rPr>
                <w:ins w:id="5297" w:author="智誠 楊" w:date="2021-05-12T09:43:00Z"/>
                <w:rFonts w:ascii="標楷體" w:eastAsia="標楷體" w:hAnsi="標楷體"/>
              </w:rPr>
            </w:pPr>
            <w:ins w:id="5298" w:author="智誠 楊" w:date="2021-05-12T09:43:00Z">
              <w:r>
                <w:rPr>
                  <w:rFonts w:ascii="標楷體" w:eastAsia="標楷體" w:hAnsi="標楷體" w:hint="eastAsia"/>
                </w:rPr>
                <w:t>6</w:t>
              </w:r>
            </w:ins>
          </w:p>
        </w:tc>
        <w:tc>
          <w:tcPr>
            <w:tcW w:w="1920" w:type="dxa"/>
          </w:tcPr>
          <w:p w14:paraId="10AA5B3C" w14:textId="77777777" w:rsidR="00CE69F7" w:rsidRPr="00847BB7" w:rsidRDefault="00CE69F7" w:rsidP="00286DCE">
            <w:pPr>
              <w:rPr>
                <w:ins w:id="5299" w:author="智誠 楊" w:date="2021-05-12T09:43:00Z"/>
                <w:rFonts w:ascii="標楷體" w:eastAsia="標楷體" w:hAnsi="標楷體"/>
              </w:rPr>
            </w:pPr>
            <w:ins w:id="5300" w:author="智誠 楊" w:date="2021-05-12T09:43:00Z">
              <w:r>
                <w:rPr>
                  <w:rFonts w:ascii="標楷體" w:eastAsia="標楷體" w:hAnsi="標楷體" w:hint="eastAsia"/>
                </w:rPr>
                <w:t>累積筆數</w:t>
              </w:r>
            </w:ins>
          </w:p>
        </w:tc>
        <w:tc>
          <w:tcPr>
            <w:tcW w:w="851" w:type="dxa"/>
          </w:tcPr>
          <w:p w14:paraId="727AB45B" w14:textId="77777777" w:rsidR="00CE69F7" w:rsidRPr="00847BB7" w:rsidRDefault="00CE69F7" w:rsidP="00286DCE">
            <w:pPr>
              <w:rPr>
                <w:ins w:id="5301" w:author="智誠 楊" w:date="2021-05-12T09:43:00Z"/>
                <w:rFonts w:ascii="標楷體" w:eastAsia="標楷體" w:hAnsi="標楷體"/>
              </w:rPr>
            </w:pPr>
          </w:p>
        </w:tc>
        <w:tc>
          <w:tcPr>
            <w:tcW w:w="1843" w:type="dxa"/>
          </w:tcPr>
          <w:p w14:paraId="686603AA" w14:textId="77777777" w:rsidR="00CE69F7" w:rsidRPr="00847BB7" w:rsidRDefault="00CE69F7" w:rsidP="00286DCE">
            <w:pPr>
              <w:rPr>
                <w:ins w:id="5302" w:author="智誠 楊" w:date="2021-05-12T09:43:00Z"/>
                <w:rFonts w:ascii="標楷體" w:eastAsia="標楷體" w:hAnsi="標楷體"/>
                <w:color w:val="FF0000"/>
              </w:rPr>
            </w:pPr>
          </w:p>
        </w:tc>
        <w:tc>
          <w:tcPr>
            <w:tcW w:w="1275" w:type="dxa"/>
          </w:tcPr>
          <w:p w14:paraId="2CA76D4C" w14:textId="77777777" w:rsidR="00CE69F7" w:rsidRPr="00847BB7" w:rsidRDefault="00CE69F7" w:rsidP="00286D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ins w:id="5303" w:author="智誠 楊" w:date="2021-05-12T09:43:00Z"/>
                <w:rFonts w:ascii="標楷體" w:eastAsia="標楷體" w:hAnsi="標楷體" w:cs="細明體"/>
                <w:color w:val="000000"/>
                <w:spacing w:val="15"/>
                <w:kern w:val="0"/>
              </w:rPr>
            </w:pPr>
          </w:p>
        </w:tc>
        <w:tc>
          <w:tcPr>
            <w:tcW w:w="553" w:type="dxa"/>
          </w:tcPr>
          <w:p w14:paraId="2E18BC99" w14:textId="77777777" w:rsidR="00CE69F7" w:rsidRPr="00847BB7" w:rsidRDefault="00CE69F7" w:rsidP="00286DCE">
            <w:pPr>
              <w:rPr>
                <w:ins w:id="5304" w:author="智誠 楊" w:date="2021-05-12T09:43:00Z"/>
                <w:rFonts w:ascii="標楷體" w:eastAsia="標楷體" w:hAnsi="標楷體"/>
              </w:rPr>
            </w:pPr>
          </w:p>
        </w:tc>
        <w:tc>
          <w:tcPr>
            <w:tcW w:w="666" w:type="dxa"/>
          </w:tcPr>
          <w:p w14:paraId="06081812" w14:textId="77777777" w:rsidR="00CE69F7" w:rsidRPr="00847BB7" w:rsidRDefault="00CE69F7" w:rsidP="00286DCE">
            <w:pPr>
              <w:jc w:val="center"/>
              <w:rPr>
                <w:ins w:id="5305" w:author="智誠 楊" w:date="2021-05-12T09:43:00Z"/>
                <w:rFonts w:ascii="標楷體" w:eastAsia="標楷體" w:hAnsi="標楷體"/>
              </w:rPr>
            </w:pPr>
            <w:ins w:id="5306" w:author="智誠 楊" w:date="2021-05-12T09:43:00Z">
              <w:r>
                <w:rPr>
                  <w:rFonts w:ascii="標楷體" w:eastAsia="標楷體" w:hAnsi="標楷體" w:hint="eastAsia"/>
                </w:rPr>
                <w:t>R</w:t>
              </w:r>
            </w:ins>
          </w:p>
        </w:tc>
        <w:tc>
          <w:tcPr>
            <w:tcW w:w="2856" w:type="dxa"/>
          </w:tcPr>
          <w:p w14:paraId="54679146" w14:textId="77777777" w:rsidR="00CE69F7" w:rsidRDefault="00CE69F7" w:rsidP="00286DCE">
            <w:pPr>
              <w:rPr>
                <w:ins w:id="5307" w:author="智誠 楊" w:date="2021-05-12T09:46:00Z"/>
                <w:rFonts w:ascii="標楷體" w:eastAsia="標楷體" w:hAnsi="標楷體"/>
              </w:rPr>
            </w:pPr>
            <w:ins w:id="5308" w:author="智誠 楊" w:date="2021-05-12T09:43:00Z">
              <w:r>
                <w:rPr>
                  <w:rFonts w:ascii="標楷體" w:eastAsia="標楷體" w:hAnsi="標楷體" w:hint="eastAsia"/>
                </w:rPr>
                <w:t>1.自動顯示</w:t>
              </w:r>
            </w:ins>
            <w:ins w:id="5309" w:author="智誠 楊" w:date="2021-05-12T09:46:00Z">
              <w:r>
                <w:rPr>
                  <w:rFonts w:ascii="標楷體" w:eastAsia="標楷體" w:hAnsi="標楷體" w:hint="eastAsia"/>
                </w:rPr>
                <w:t>原值</w:t>
              </w:r>
            </w:ins>
            <w:ins w:id="5310" w:author="智誠 楊" w:date="2021-05-12T09:43:00Z">
              <w:r>
                <w:rPr>
                  <w:rFonts w:ascii="標楷體" w:eastAsia="標楷體" w:hAnsi="標楷體" w:hint="eastAsia"/>
                </w:rPr>
                <w:t>、不可修</w:t>
              </w:r>
            </w:ins>
            <w:ins w:id="5311" w:author="智誠 楊" w:date="2021-05-12T09:46:00Z">
              <w:r>
                <w:rPr>
                  <w:rFonts w:ascii="標楷體" w:eastAsia="標楷體" w:hAnsi="標楷體" w:hint="eastAsia"/>
                </w:rPr>
                <w:t xml:space="preserve">　　　　　</w:t>
              </w:r>
            </w:ins>
          </w:p>
          <w:p w14:paraId="7F901FE2" w14:textId="2FC793F8" w:rsidR="00CE69F7" w:rsidRDefault="00CE69F7" w:rsidP="00286DCE">
            <w:pPr>
              <w:rPr>
                <w:ins w:id="5312" w:author="智誠 楊" w:date="2021-05-12T09:43:00Z"/>
                <w:rFonts w:ascii="標楷體" w:eastAsia="標楷體" w:hAnsi="標楷體"/>
              </w:rPr>
            </w:pPr>
            <w:ins w:id="5313" w:author="智誠 楊" w:date="2021-05-12T09:46:00Z">
              <w:r>
                <w:rPr>
                  <w:rFonts w:ascii="標楷體" w:eastAsia="標楷體" w:hAnsi="標楷體" w:hint="eastAsia"/>
                </w:rPr>
                <w:t xml:space="preserve">　</w:t>
              </w:r>
            </w:ins>
            <w:ins w:id="5314" w:author="智誠 楊" w:date="2021-05-12T09:43:00Z">
              <w:r>
                <w:rPr>
                  <w:rFonts w:ascii="標楷體" w:eastAsia="標楷體" w:hAnsi="標楷體" w:hint="eastAsia"/>
                </w:rPr>
                <w:t>改</w:t>
              </w:r>
            </w:ins>
          </w:p>
          <w:p w14:paraId="57242DE4" w14:textId="77777777" w:rsidR="00CE69F7" w:rsidRPr="00847BB7" w:rsidRDefault="00CE69F7" w:rsidP="00286DCE">
            <w:pPr>
              <w:rPr>
                <w:ins w:id="5315" w:author="智誠 楊" w:date="2021-05-12T09:43:00Z"/>
                <w:rFonts w:ascii="標楷體" w:eastAsia="標楷體" w:hAnsi="標楷體"/>
              </w:rPr>
            </w:pPr>
            <w:ins w:id="5316" w:author="智誠 楊" w:date="2021-05-12T09:43:00Z">
              <w:r>
                <w:rPr>
                  <w:rFonts w:ascii="標楷體" w:eastAsia="標楷體" w:hAnsi="標楷體" w:hint="eastAsia"/>
                </w:rPr>
                <w:t>2.</w:t>
              </w:r>
              <w:r>
                <w:rPr>
                  <w:rFonts w:ascii="標楷體" w:eastAsia="標楷體" w:hAnsi="標楷體"/>
                </w:rPr>
                <w:t>MlaundryDetail</w:t>
              </w:r>
              <w:r>
                <w:rPr>
                  <w:rFonts w:ascii="標楷體" w:eastAsia="標楷體" w:hAnsi="標楷體" w:hint="eastAsia"/>
                </w:rPr>
                <w:t>.</w:t>
              </w:r>
              <w:r>
                <w:rPr>
                  <w:rFonts w:ascii="標楷體" w:eastAsia="標楷體" w:hAnsi="標楷體"/>
                </w:rPr>
                <w:t>TotalCnt</w:t>
              </w:r>
            </w:ins>
          </w:p>
        </w:tc>
      </w:tr>
      <w:tr w:rsidR="00CE69F7" w:rsidRPr="00847BB7" w14:paraId="47B0EB8F" w14:textId="77777777" w:rsidTr="00286DCE">
        <w:trPr>
          <w:trHeight w:val="291"/>
          <w:jc w:val="center"/>
          <w:ins w:id="5317" w:author="智誠 楊" w:date="2021-05-12T09:43:00Z"/>
        </w:trPr>
        <w:tc>
          <w:tcPr>
            <w:tcW w:w="456" w:type="dxa"/>
          </w:tcPr>
          <w:p w14:paraId="2B33A69F" w14:textId="77777777" w:rsidR="00CE69F7" w:rsidRPr="00847BB7" w:rsidRDefault="00CE69F7" w:rsidP="00286DCE">
            <w:pPr>
              <w:rPr>
                <w:ins w:id="5318" w:author="智誠 楊" w:date="2021-05-12T09:43:00Z"/>
                <w:rFonts w:ascii="標楷體" w:eastAsia="標楷體" w:hAnsi="標楷體"/>
              </w:rPr>
            </w:pPr>
            <w:ins w:id="5319" w:author="智誠 楊" w:date="2021-05-12T09:43:00Z">
              <w:r>
                <w:rPr>
                  <w:rFonts w:ascii="標楷體" w:eastAsia="標楷體" w:hAnsi="標楷體" w:hint="eastAsia"/>
                </w:rPr>
                <w:t>7</w:t>
              </w:r>
            </w:ins>
          </w:p>
        </w:tc>
        <w:tc>
          <w:tcPr>
            <w:tcW w:w="1920" w:type="dxa"/>
          </w:tcPr>
          <w:p w14:paraId="778BDE13" w14:textId="77777777" w:rsidR="00CE69F7" w:rsidRPr="00847BB7" w:rsidRDefault="00CE69F7" w:rsidP="00286DCE">
            <w:pPr>
              <w:rPr>
                <w:ins w:id="5320" w:author="智誠 楊" w:date="2021-05-12T09:43:00Z"/>
                <w:rFonts w:ascii="標楷體" w:eastAsia="標楷體" w:hAnsi="標楷體"/>
              </w:rPr>
            </w:pPr>
            <w:ins w:id="5321" w:author="智誠 楊" w:date="2021-05-12T09:43:00Z">
              <w:r>
                <w:rPr>
                  <w:rFonts w:ascii="標楷體" w:eastAsia="標楷體" w:hAnsi="標楷體" w:hint="eastAsia"/>
                  <w:lang w:eastAsia="zh-HK"/>
                </w:rPr>
                <w:t>合理性</w:t>
              </w:r>
            </w:ins>
          </w:p>
        </w:tc>
        <w:tc>
          <w:tcPr>
            <w:tcW w:w="851" w:type="dxa"/>
          </w:tcPr>
          <w:p w14:paraId="4BD38792" w14:textId="796ED5AA" w:rsidR="00CE69F7" w:rsidRPr="00847BB7" w:rsidRDefault="00CE69F7" w:rsidP="00286DCE">
            <w:pPr>
              <w:rPr>
                <w:ins w:id="5322" w:author="智誠 楊" w:date="2021-05-12T09:43:00Z"/>
                <w:rFonts w:ascii="標楷體" w:eastAsia="標楷體" w:hAnsi="標楷體"/>
              </w:rPr>
            </w:pPr>
          </w:p>
        </w:tc>
        <w:tc>
          <w:tcPr>
            <w:tcW w:w="1843" w:type="dxa"/>
          </w:tcPr>
          <w:p w14:paraId="0D04D1DF" w14:textId="77777777" w:rsidR="00CE69F7" w:rsidRPr="00847BB7" w:rsidRDefault="00CE69F7" w:rsidP="00286DCE">
            <w:pPr>
              <w:rPr>
                <w:ins w:id="5323" w:author="智誠 楊" w:date="2021-05-12T09:43:00Z"/>
                <w:rFonts w:ascii="標楷體" w:eastAsia="標楷體" w:hAnsi="標楷體"/>
              </w:rPr>
            </w:pPr>
          </w:p>
        </w:tc>
        <w:tc>
          <w:tcPr>
            <w:tcW w:w="1275" w:type="dxa"/>
          </w:tcPr>
          <w:p w14:paraId="088C360B" w14:textId="7D33EADA" w:rsidR="00CE69F7" w:rsidRPr="00847BB7" w:rsidRDefault="00CE69F7" w:rsidP="00286DCE">
            <w:pPr>
              <w:rPr>
                <w:ins w:id="5324" w:author="智誠 楊" w:date="2021-05-12T09:43:00Z"/>
                <w:rFonts w:ascii="標楷體" w:eastAsia="標楷體" w:hAnsi="標楷體"/>
                <w:lang w:eastAsia="zh-HK"/>
              </w:rPr>
            </w:pPr>
          </w:p>
        </w:tc>
        <w:tc>
          <w:tcPr>
            <w:tcW w:w="553" w:type="dxa"/>
          </w:tcPr>
          <w:p w14:paraId="06020171" w14:textId="77777777" w:rsidR="00CE69F7" w:rsidRPr="00847BB7" w:rsidRDefault="00CE69F7" w:rsidP="00286DCE">
            <w:pPr>
              <w:rPr>
                <w:ins w:id="5325" w:author="智誠 楊" w:date="2021-05-12T09:43:00Z"/>
                <w:rFonts w:ascii="標楷體" w:eastAsia="標楷體" w:hAnsi="標楷體"/>
              </w:rPr>
            </w:pPr>
          </w:p>
        </w:tc>
        <w:tc>
          <w:tcPr>
            <w:tcW w:w="666" w:type="dxa"/>
          </w:tcPr>
          <w:p w14:paraId="15FDFD6E" w14:textId="1D5B4370" w:rsidR="00CE69F7" w:rsidRPr="00847BB7" w:rsidRDefault="00CE69F7" w:rsidP="00286DCE">
            <w:pPr>
              <w:jc w:val="center"/>
              <w:rPr>
                <w:ins w:id="5326" w:author="智誠 楊" w:date="2021-05-12T09:43:00Z"/>
                <w:rFonts w:ascii="標楷體" w:eastAsia="標楷體" w:hAnsi="標楷體"/>
              </w:rPr>
            </w:pPr>
            <w:ins w:id="5327" w:author="智誠 楊" w:date="2021-05-12T09:45:00Z">
              <w:r>
                <w:rPr>
                  <w:rFonts w:ascii="標楷體" w:eastAsia="標楷體" w:hAnsi="標楷體" w:hint="eastAsia"/>
                </w:rPr>
                <w:t>R</w:t>
              </w:r>
            </w:ins>
          </w:p>
        </w:tc>
        <w:tc>
          <w:tcPr>
            <w:tcW w:w="2856" w:type="dxa"/>
          </w:tcPr>
          <w:p w14:paraId="4BF03356" w14:textId="77F1EFE5" w:rsidR="00CE69F7" w:rsidRPr="00EA3465" w:rsidRDefault="00CE69F7" w:rsidP="00286DCE">
            <w:pPr>
              <w:snapToGrid w:val="0"/>
              <w:ind w:left="238" w:hangingChars="99" w:hanging="238"/>
              <w:rPr>
                <w:ins w:id="5328" w:author="智誠 楊" w:date="2021-05-12T09:43:00Z"/>
                <w:rFonts w:ascii="標楷體" w:eastAsia="標楷體" w:hAnsi="標楷體"/>
                <w:color w:val="000000" w:themeColor="text1"/>
              </w:rPr>
            </w:pPr>
            <w:ins w:id="5329" w:author="智誠 楊" w:date="2021-05-12T09:43:00Z">
              <w:r>
                <w:rPr>
                  <w:rFonts w:ascii="標楷體" w:eastAsia="標楷體" w:hAnsi="標楷體" w:hint="eastAsia"/>
                  <w:color w:val="000000" w:themeColor="text1"/>
                </w:rPr>
                <w:t>1.</w:t>
              </w:r>
            </w:ins>
            <w:ins w:id="5330" w:author="智誠 楊" w:date="2021-05-12T09:45:00Z">
              <w:r>
                <w:rPr>
                  <w:rFonts w:ascii="標楷體" w:eastAsia="標楷體" w:hAnsi="標楷體" w:hint="eastAsia"/>
                </w:rPr>
                <w:t>自動顯示</w:t>
              </w:r>
            </w:ins>
            <w:ins w:id="5331" w:author="智誠 楊" w:date="2021-05-12T09:46:00Z">
              <w:r>
                <w:rPr>
                  <w:rFonts w:ascii="標楷體" w:eastAsia="標楷體" w:hAnsi="標楷體" w:hint="eastAsia"/>
                </w:rPr>
                <w:t>原值</w:t>
              </w:r>
            </w:ins>
            <w:ins w:id="5332" w:author="智誠 楊" w:date="2021-05-12T09:45:00Z">
              <w:r>
                <w:rPr>
                  <w:rFonts w:ascii="標楷體" w:eastAsia="標楷體" w:hAnsi="標楷體" w:hint="eastAsia"/>
                </w:rPr>
                <w:t>、不可修改</w:t>
              </w:r>
            </w:ins>
          </w:p>
          <w:p w14:paraId="58EE43EE" w14:textId="77777777" w:rsidR="00CE69F7" w:rsidRPr="000267BA" w:rsidRDefault="00CE69F7" w:rsidP="00286DCE">
            <w:pPr>
              <w:rPr>
                <w:ins w:id="5333" w:author="智誠 楊" w:date="2021-05-12T09:43:00Z"/>
                <w:rFonts w:ascii="標楷體" w:eastAsia="標楷體" w:hAnsi="標楷體"/>
              </w:rPr>
            </w:pPr>
            <w:ins w:id="5334" w:author="智誠 楊" w:date="2021-05-12T09:43:00Z">
              <w:r>
                <w:rPr>
                  <w:rFonts w:ascii="標楷體" w:eastAsia="標楷體" w:hAnsi="標楷體" w:hint="eastAsia"/>
                </w:rPr>
                <w:t>2.</w:t>
              </w:r>
              <w:r>
                <w:rPr>
                  <w:rFonts w:ascii="標楷體" w:eastAsia="標楷體" w:hAnsi="標楷體"/>
                </w:rPr>
                <w:t>MlaundryDetail</w:t>
              </w:r>
              <w:r>
                <w:rPr>
                  <w:rFonts w:ascii="標楷體" w:eastAsia="標楷體" w:hAnsi="標楷體" w:hint="eastAsia"/>
                </w:rPr>
                <w:t>.</w:t>
              </w:r>
              <w:r>
                <w:rPr>
                  <w:rFonts w:ascii="標楷體" w:eastAsia="標楷體" w:hAnsi="標楷體"/>
                </w:rPr>
                <w:t>Rational</w:t>
              </w:r>
            </w:ins>
          </w:p>
        </w:tc>
      </w:tr>
      <w:tr w:rsidR="00CE69F7" w:rsidRPr="00847BB7" w14:paraId="0DDF1097" w14:textId="77777777" w:rsidTr="00286DCE">
        <w:trPr>
          <w:trHeight w:val="291"/>
          <w:jc w:val="center"/>
          <w:ins w:id="5335" w:author="智誠 楊" w:date="2021-05-12T09:43:00Z"/>
        </w:trPr>
        <w:tc>
          <w:tcPr>
            <w:tcW w:w="456" w:type="dxa"/>
          </w:tcPr>
          <w:p w14:paraId="6949AE94" w14:textId="77777777" w:rsidR="00CE69F7" w:rsidRDefault="00CE69F7" w:rsidP="00286DCE">
            <w:pPr>
              <w:rPr>
                <w:ins w:id="5336" w:author="智誠 楊" w:date="2021-05-12T09:43:00Z"/>
                <w:rFonts w:ascii="標楷體" w:eastAsia="標楷體" w:hAnsi="標楷體"/>
              </w:rPr>
            </w:pPr>
            <w:ins w:id="5337" w:author="智誠 楊" w:date="2021-05-12T09:43:00Z">
              <w:r>
                <w:rPr>
                  <w:rFonts w:ascii="標楷體" w:eastAsia="標楷體" w:hAnsi="標楷體" w:hint="eastAsia"/>
                </w:rPr>
                <w:t>8</w:t>
              </w:r>
            </w:ins>
          </w:p>
        </w:tc>
        <w:tc>
          <w:tcPr>
            <w:tcW w:w="1920" w:type="dxa"/>
          </w:tcPr>
          <w:p w14:paraId="4ABB579B" w14:textId="77777777" w:rsidR="00CE69F7" w:rsidRDefault="00CE69F7" w:rsidP="00286DCE">
            <w:pPr>
              <w:rPr>
                <w:ins w:id="5338" w:author="智誠 楊" w:date="2021-05-12T09:43:00Z"/>
                <w:rFonts w:ascii="標楷體" w:eastAsia="標楷體" w:hAnsi="標楷體"/>
                <w:lang w:eastAsia="zh-HK"/>
              </w:rPr>
            </w:pPr>
            <w:ins w:id="5339" w:author="智誠 楊" w:date="2021-05-12T09:43:00Z">
              <w:r>
                <w:rPr>
                  <w:rFonts w:ascii="標楷體" w:eastAsia="標楷體" w:hAnsi="標楷體" w:hint="eastAsia"/>
                  <w:lang w:eastAsia="zh-HK"/>
                </w:rPr>
                <w:t>經辦合理性說明</w:t>
              </w:r>
            </w:ins>
          </w:p>
        </w:tc>
        <w:tc>
          <w:tcPr>
            <w:tcW w:w="851" w:type="dxa"/>
          </w:tcPr>
          <w:p w14:paraId="101CA81C" w14:textId="2C07CB9A" w:rsidR="00CE69F7" w:rsidRPr="00847BB7" w:rsidRDefault="00CE69F7" w:rsidP="00286DCE">
            <w:pPr>
              <w:rPr>
                <w:ins w:id="5340" w:author="智誠 楊" w:date="2021-05-12T09:43:00Z"/>
                <w:rFonts w:ascii="標楷體" w:eastAsia="標楷體" w:hAnsi="標楷體"/>
              </w:rPr>
            </w:pPr>
          </w:p>
        </w:tc>
        <w:tc>
          <w:tcPr>
            <w:tcW w:w="1843" w:type="dxa"/>
          </w:tcPr>
          <w:p w14:paraId="3669E2A2" w14:textId="77777777" w:rsidR="00CE69F7" w:rsidRPr="00847BB7" w:rsidRDefault="00CE69F7" w:rsidP="00286DCE">
            <w:pPr>
              <w:rPr>
                <w:ins w:id="5341" w:author="智誠 楊" w:date="2021-05-12T09:43:00Z"/>
                <w:rFonts w:ascii="標楷體" w:eastAsia="標楷體" w:hAnsi="標楷體"/>
              </w:rPr>
            </w:pPr>
          </w:p>
        </w:tc>
        <w:tc>
          <w:tcPr>
            <w:tcW w:w="1275" w:type="dxa"/>
          </w:tcPr>
          <w:p w14:paraId="17283DFE" w14:textId="77777777" w:rsidR="00CE69F7" w:rsidRPr="00847BB7" w:rsidRDefault="00CE69F7" w:rsidP="00286DCE">
            <w:pPr>
              <w:rPr>
                <w:ins w:id="5342" w:author="智誠 楊" w:date="2021-05-12T09:43:00Z"/>
                <w:rFonts w:ascii="標楷體" w:eastAsia="標楷體" w:hAnsi="標楷體"/>
                <w:lang w:eastAsia="zh-HK"/>
              </w:rPr>
            </w:pPr>
          </w:p>
        </w:tc>
        <w:tc>
          <w:tcPr>
            <w:tcW w:w="553" w:type="dxa"/>
          </w:tcPr>
          <w:p w14:paraId="7DDEE447" w14:textId="77777777" w:rsidR="00CE69F7" w:rsidRPr="00847BB7" w:rsidRDefault="00CE69F7" w:rsidP="00286DCE">
            <w:pPr>
              <w:rPr>
                <w:ins w:id="5343" w:author="智誠 楊" w:date="2021-05-12T09:43:00Z"/>
                <w:rFonts w:ascii="標楷體" w:eastAsia="標楷體" w:hAnsi="標楷體"/>
              </w:rPr>
            </w:pPr>
          </w:p>
        </w:tc>
        <w:tc>
          <w:tcPr>
            <w:tcW w:w="666" w:type="dxa"/>
          </w:tcPr>
          <w:p w14:paraId="6AE88209" w14:textId="55C6A348" w:rsidR="00CE69F7" w:rsidRDefault="00CE69F7" w:rsidP="00286DCE">
            <w:pPr>
              <w:jc w:val="center"/>
              <w:rPr>
                <w:ins w:id="5344" w:author="智誠 楊" w:date="2021-05-12T09:43:00Z"/>
                <w:rFonts w:ascii="標楷體" w:eastAsia="標楷體" w:hAnsi="標楷體"/>
              </w:rPr>
            </w:pPr>
            <w:ins w:id="5345" w:author="智誠 楊" w:date="2021-05-12T09:45:00Z">
              <w:r>
                <w:rPr>
                  <w:rFonts w:ascii="標楷體" w:eastAsia="標楷體" w:hAnsi="標楷體" w:hint="eastAsia"/>
                </w:rPr>
                <w:t>R</w:t>
              </w:r>
            </w:ins>
          </w:p>
        </w:tc>
        <w:tc>
          <w:tcPr>
            <w:tcW w:w="2856" w:type="dxa"/>
          </w:tcPr>
          <w:p w14:paraId="74D1720D" w14:textId="3A92142A" w:rsidR="00CE69F7" w:rsidRPr="00EA3465" w:rsidRDefault="00CE69F7" w:rsidP="00286DCE">
            <w:pPr>
              <w:snapToGrid w:val="0"/>
              <w:ind w:left="238" w:hangingChars="99" w:hanging="238"/>
              <w:rPr>
                <w:ins w:id="5346" w:author="智誠 楊" w:date="2021-05-12T09:43:00Z"/>
                <w:rFonts w:ascii="標楷體" w:eastAsia="標楷體" w:hAnsi="標楷體"/>
                <w:color w:val="000000" w:themeColor="text1"/>
              </w:rPr>
            </w:pPr>
            <w:ins w:id="5347" w:author="智誠 楊" w:date="2021-05-12T09:43:00Z">
              <w:r>
                <w:rPr>
                  <w:rFonts w:ascii="標楷體" w:eastAsia="標楷體" w:hAnsi="標楷體" w:hint="eastAsia"/>
                  <w:color w:val="000000" w:themeColor="text1"/>
                </w:rPr>
                <w:t>1.</w:t>
              </w:r>
            </w:ins>
            <w:ins w:id="5348" w:author="智誠 楊" w:date="2021-05-12T09:45:00Z">
              <w:r>
                <w:rPr>
                  <w:rFonts w:ascii="標楷體" w:eastAsia="標楷體" w:hAnsi="標楷體" w:hint="eastAsia"/>
                </w:rPr>
                <w:t>自動顯示</w:t>
              </w:r>
            </w:ins>
            <w:ins w:id="5349" w:author="智誠 楊" w:date="2021-05-12T09:46:00Z">
              <w:r>
                <w:rPr>
                  <w:rFonts w:ascii="標楷體" w:eastAsia="標楷體" w:hAnsi="標楷體" w:hint="eastAsia"/>
                </w:rPr>
                <w:t>原值</w:t>
              </w:r>
            </w:ins>
            <w:ins w:id="5350" w:author="智誠 楊" w:date="2021-05-12T09:45:00Z">
              <w:r>
                <w:rPr>
                  <w:rFonts w:ascii="標楷體" w:eastAsia="標楷體" w:hAnsi="標楷體" w:hint="eastAsia"/>
                </w:rPr>
                <w:t>、不可修改</w:t>
              </w:r>
            </w:ins>
          </w:p>
          <w:p w14:paraId="22115463" w14:textId="77777777" w:rsidR="00CE69F7" w:rsidRDefault="00CE69F7" w:rsidP="00286DCE">
            <w:pPr>
              <w:rPr>
                <w:ins w:id="5351" w:author="智誠 楊" w:date="2021-05-12T09:43:00Z"/>
                <w:rFonts w:ascii="標楷體" w:eastAsia="標楷體" w:hAnsi="標楷體"/>
                <w:color w:val="000000" w:themeColor="text1"/>
              </w:rPr>
            </w:pPr>
            <w:ins w:id="5352" w:author="智誠 楊" w:date="2021-05-12T09:43:00Z">
              <w:r>
                <w:rPr>
                  <w:rFonts w:ascii="標楷體" w:eastAsia="標楷體" w:hAnsi="標楷體" w:hint="eastAsia"/>
                </w:rPr>
                <w:t>2.</w:t>
              </w:r>
              <w:r>
                <w:rPr>
                  <w:rFonts w:ascii="標楷體" w:eastAsia="標楷體" w:hAnsi="標楷體"/>
                </w:rPr>
                <w:t>MlaundryDetail</w:t>
              </w:r>
              <w:r>
                <w:rPr>
                  <w:rFonts w:ascii="標楷體" w:eastAsia="標楷體" w:hAnsi="標楷體" w:hint="eastAsia"/>
                </w:rPr>
                <w:t>.</w:t>
              </w:r>
              <w:r>
                <w:rPr>
                  <w:rFonts w:ascii="標楷體" w:eastAsia="標楷體" w:hAnsi="標楷體"/>
                </w:rPr>
                <w:t>EmpNoDesc</w:t>
              </w:r>
            </w:ins>
          </w:p>
        </w:tc>
      </w:tr>
      <w:tr w:rsidR="00CE69F7" w:rsidRPr="00847BB7" w14:paraId="2DAAF94E" w14:textId="77777777" w:rsidTr="00286DCE">
        <w:trPr>
          <w:trHeight w:val="291"/>
          <w:jc w:val="center"/>
          <w:ins w:id="5353" w:author="智誠 楊" w:date="2021-05-12T09:43:00Z"/>
        </w:trPr>
        <w:tc>
          <w:tcPr>
            <w:tcW w:w="456" w:type="dxa"/>
          </w:tcPr>
          <w:p w14:paraId="418C344B" w14:textId="77777777" w:rsidR="00CE69F7" w:rsidRDefault="00CE69F7" w:rsidP="00286DCE">
            <w:pPr>
              <w:rPr>
                <w:ins w:id="5354" w:author="智誠 楊" w:date="2021-05-12T09:43:00Z"/>
                <w:rFonts w:ascii="標楷體" w:eastAsia="標楷體" w:hAnsi="標楷體"/>
              </w:rPr>
            </w:pPr>
            <w:ins w:id="5355" w:author="智誠 楊" w:date="2021-05-12T09:43:00Z">
              <w:r>
                <w:rPr>
                  <w:rFonts w:ascii="標楷體" w:eastAsia="標楷體" w:hAnsi="標楷體" w:hint="eastAsia"/>
                </w:rPr>
                <w:t>9</w:t>
              </w:r>
            </w:ins>
          </w:p>
        </w:tc>
        <w:tc>
          <w:tcPr>
            <w:tcW w:w="1920" w:type="dxa"/>
          </w:tcPr>
          <w:p w14:paraId="3ABEE701" w14:textId="77777777" w:rsidR="00CE69F7" w:rsidRDefault="00CE69F7" w:rsidP="00286DCE">
            <w:pPr>
              <w:rPr>
                <w:ins w:id="5356" w:author="智誠 楊" w:date="2021-05-12T09:43:00Z"/>
                <w:rFonts w:ascii="標楷體" w:eastAsia="標楷體" w:hAnsi="標楷體"/>
                <w:lang w:eastAsia="zh-HK"/>
              </w:rPr>
            </w:pPr>
            <w:ins w:id="5357" w:author="智誠 楊" w:date="2021-05-12T09:43:00Z">
              <w:r>
                <w:rPr>
                  <w:rFonts w:ascii="標楷體" w:eastAsia="標楷體" w:hAnsi="標楷體" w:hint="eastAsia"/>
                  <w:lang w:eastAsia="zh-HK"/>
                </w:rPr>
                <w:t>主管覆核</w:t>
              </w:r>
            </w:ins>
          </w:p>
        </w:tc>
        <w:tc>
          <w:tcPr>
            <w:tcW w:w="851" w:type="dxa"/>
          </w:tcPr>
          <w:p w14:paraId="48B0EF53" w14:textId="42006DAA" w:rsidR="00CE69F7" w:rsidRPr="00847BB7" w:rsidRDefault="00CE69F7" w:rsidP="00286DCE">
            <w:pPr>
              <w:rPr>
                <w:ins w:id="5358" w:author="智誠 楊" w:date="2021-05-12T09:43:00Z"/>
                <w:rFonts w:ascii="標楷體" w:eastAsia="標楷體" w:hAnsi="標楷體"/>
              </w:rPr>
            </w:pPr>
          </w:p>
        </w:tc>
        <w:tc>
          <w:tcPr>
            <w:tcW w:w="1843" w:type="dxa"/>
          </w:tcPr>
          <w:p w14:paraId="46DA1473" w14:textId="77777777" w:rsidR="00CE69F7" w:rsidRPr="00847BB7" w:rsidRDefault="00CE69F7" w:rsidP="00286DCE">
            <w:pPr>
              <w:rPr>
                <w:ins w:id="5359" w:author="智誠 楊" w:date="2021-05-12T09:43:00Z"/>
                <w:rFonts w:ascii="標楷體" w:eastAsia="標楷體" w:hAnsi="標楷體"/>
              </w:rPr>
            </w:pPr>
          </w:p>
        </w:tc>
        <w:tc>
          <w:tcPr>
            <w:tcW w:w="1275" w:type="dxa"/>
          </w:tcPr>
          <w:p w14:paraId="7AA3AEC4" w14:textId="5D63354B" w:rsidR="00CE69F7" w:rsidRPr="00847BB7" w:rsidRDefault="00CE69F7" w:rsidP="00286DCE">
            <w:pPr>
              <w:rPr>
                <w:ins w:id="5360" w:author="智誠 楊" w:date="2021-05-12T09:43:00Z"/>
                <w:rFonts w:ascii="標楷體" w:eastAsia="標楷體" w:hAnsi="標楷體"/>
                <w:lang w:eastAsia="zh-HK"/>
              </w:rPr>
            </w:pPr>
          </w:p>
        </w:tc>
        <w:tc>
          <w:tcPr>
            <w:tcW w:w="553" w:type="dxa"/>
          </w:tcPr>
          <w:p w14:paraId="74748571" w14:textId="77777777" w:rsidR="00CE69F7" w:rsidRPr="00847BB7" w:rsidRDefault="00CE69F7" w:rsidP="00286DCE">
            <w:pPr>
              <w:rPr>
                <w:ins w:id="5361" w:author="智誠 楊" w:date="2021-05-12T09:43:00Z"/>
                <w:rFonts w:ascii="標楷體" w:eastAsia="標楷體" w:hAnsi="標楷體"/>
              </w:rPr>
            </w:pPr>
          </w:p>
        </w:tc>
        <w:tc>
          <w:tcPr>
            <w:tcW w:w="666" w:type="dxa"/>
          </w:tcPr>
          <w:p w14:paraId="35304426" w14:textId="3D76F5B4" w:rsidR="00CE69F7" w:rsidRDefault="00CE69F7" w:rsidP="00286DCE">
            <w:pPr>
              <w:jc w:val="center"/>
              <w:rPr>
                <w:ins w:id="5362" w:author="智誠 楊" w:date="2021-05-12T09:43:00Z"/>
                <w:rFonts w:ascii="標楷體" w:eastAsia="標楷體" w:hAnsi="標楷體"/>
              </w:rPr>
            </w:pPr>
            <w:ins w:id="5363" w:author="智誠 楊" w:date="2021-05-12T09:45:00Z">
              <w:r>
                <w:rPr>
                  <w:rFonts w:ascii="標楷體" w:eastAsia="標楷體" w:hAnsi="標楷體" w:hint="eastAsia"/>
                </w:rPr>
                <w:t>R</w:t>
              </w:r>
            </w:ins>
          </w:p>
        </w:tc>
        <w:tc>
          <w:tcPr>
            <w:tcW w:w="2856" w:type="dxa"/>
          </w:tcPr>
          <w:p w14:paraId="17B348A3" w14:textId="0FAA0973" w:rsidR="00CE69F7" w:rsidRPr="00EA3465" w:rsidRDefault="00CE69F7" w:rsidP="00286DCE">
            <w:pPr>
              <w:snapToGrid w:val="0"/>
              <w:ind w:left="238" w:hangingChars="99" w:hanging="238"/>
              <w:rPr>
                <w:ins w:id="5364" w:author="智誠 楊" w:date="2021-05-12T09:43:00Z"/>
                <w:rFonts w:ascii="標楷體" w:eastAsia="標楷體" w:hAnsi="標楷體"/>
                <w:color w:val="000000" w:themeColor="text1"/>
              </w:rPr>
            </w:pPr>
            <w:ins w:id="5365" w:author="智誠 楊" w:date="2021-05-12T09:43:00Z">
              <w:r>
                <w:rPr>
                  <w:rFonts w:ascii="標楷體" w:eastAsia="標楷體" w:hAnsi="標楷體" w:hint="eastAsia"/>
                  <w:color w:val="000000" w:themeColor="text1"/>
                </w:rPr>
                <w:t>1.</w:t>
              </w:r>
            </w:ins>
            <w:ins w:id="5366" w:author="智誠 楊" w:date="2021-05-12T09:45:00Z">
              <w:r>
                <w:rPr>
                  <w:rFonts w:ascii="標楷體" w:eastAsia="標楷體" w:hAnsi="標楷體" w:hint="eastAsia"/>
                </w:rPr>
                <w:t>自動顯示</w:t>
              </w:r>
            </w:ins>
            <w:ins w:id="5367" w:author="智誠 楊" w:date="2021-05-12T09:46:00Z">
              <w:r>
                <w:rPr>
                  <w:rFonts w:ascii="標楷體" w:eastAsia="標楷體" w:hAnsi="標楷體" w:hint="eastAsia"/>
                </w:rPr>
                <w:t>原值</w:t>
              </w:r>
            </w:ins>
            <w:ins w:id="5368" w:author="智誠 楊" w:date="2021-05-12T09:45:00Z">
              <w:r>
                <w:rPr>
                  <w:rFonts w:ascii="標楷體" w:eastAsia="標楷體" w:hAnsi="標楷體" w:hint="eastAsia"/>
                </w:rPr>
                <w:t>、不可修改</w:t>
              </w:r>
            </w:ins>
          </w:p>
          <w:p w14:paraId="53F65F18" w14:textId="77777777" w:rsidR="00CE69F7" w:rsidRDefault="00CE69F7" w:rsidP="00286DCE">
            <w:pPr>
              <w:rPr>
                <w:ins w:id="5369" w:author="智誠 楊" w:date="2021-05-12T09:43:00Z"/>
                <w:rFonts w:ascii="標楷體" w:eastAsia="標楷體" w:hAnsi="標楷體"/>
                <w:color w:val="000000" w:themeColor="text1"/>
              </w:rPr>
            </w:pPr>
            <w:ins w:id="5370" w:author="智誠 楊" w:date="2021-05-12T09:43:00Z">
              <w:r>
                <w:rPr>
                  <w:rFonts w:ascii="標楷體" w:eastAsia="標楷體" w:hAnsi="標楷體" w:hint="eastAsia"/>
                </w:rPr>
                <w:t>2.</w:t>
              </w:r>
              <w:r>
                <w:rPr>
                  <w:rFonts w:ascii="標楷體" w:eastAsia="標楷體" w:hAnsi="標楷體"/>
                </w:rPr>
                <w:t>MlaundryDetail</w:t>
              </w:r>
              <w:r>
                <w:rPr>
                  <w:rFonts w:ascii="標楷體" w:eastAsia="標楷體" w:hAnsi="標楷體" w:hint="eastAsia"/>
                </w:rPr>
                <w:t>.</w:t>
              </w:r>
              <w:r>
                <w:rPr>
                  <w:rFonts w:ascii="標楷體" w:eastAsia="標楷體" w:hAnsi="標楷體"/>
                </w:rPr>
                <w:t>ManagerCheck</w:t>
              </w:r>
            </w:ins>
          </w:p>
        </w:tc>
      </w:tr>
      <w:tr w:rsidR="00CE69F7" w:rsidRPr="00847BB7" w14:paraId="02F1A21C" w14:textId="77777777" w:rsidTr="00286DCE">
        <w:trPr>
          <w:trHeight w:val="291"/>
          <w:jc w:val="center"/>
          <w:ins w:id="5371" w:author="智誠 楊" w:date="2021-05-12T09:43:00Z"/>
        </w:trPr>
        <w:tc>
          <w:tcPr>
            <w:tcW w:w="456" w:type="dxa"/>
          </w:tcPr>
          <w:p w14:paraId="132AFA28" w14:textId="77777777" w:rsidR="00CE69F7" w:rsidRDefault="00CE69F7" w:rsidP="00286DCE">
            <w:pPr>
              <w:rPr>
                <w:ins w:id="5372" w:author="智誠 楊" w:date="2021-05-12T09:43:00Z"/>
                <w:rFonts w:ascii="標楷體" w:eastAsia="標楷體" w:hAnsi="標楷體"/>
              </w:rPr>
            </w:pPr>
            <w:ins w:id="5373" w:author="智誠 楊" w:date="2021-05-12T09:43:00Z">
              <w:r>
                <w:rPr>
                  <w:rFonts w:ascii="標楷體" w:eastAsia="標楷體" w:hAnsi="標楷體" w:hint="eastAsia"/>
                </w:rPr>
                <w:t>10</w:t>
              </w:r>
            </w:ins>
          </w:p>
        </w:tc>
        <w:tc>
          <w:tcPr>
            <w:tcW w:w="1920" w:type="dxa"/>
          </w:tcPr>
          <w:p w14:paraId="72CB9BAE" w14:textId="77777777" w:rsidR="00CE69F7" w:rsidRDefault="00CE69F7" w:rsidP="00286DCE">
            <w:pPr>
              <w:rPr>
                <w:ins w:id="5374" w:author="智誠 楊" w:date="2021-05-12T09:43:00Z"/>
                <w:rFonts w:ascii="標楷體" w:eastAsia="標楷體" w:hAnsi="標楷體"/>
                <w:lang w:eastAsia="zh-HK"/>
              </w:rPr>
            </w:pPr>
            <w:ins w:id="5375" w:author="智誠 楊" w:date="2021-05-12T09:43:00Z">
              <w:r>
                <w:rPr>
                  <w:rFonts w:ascii="標楷體" w:eastAsia="標楷體" w:hAnsi="標楷體" w:hint="eastAsia"/>
                  <w:lang w:eastAsia="zh-HK"/>
                </w:rPr>
                <w:t>主管同意日期</w:t>
              </w:r>
            </w:ins>
          </w:p>
        </w:tc>
        <w:tc>
          <w:tcPr>
            <w:tcW w:w="851" w:type="dxa"/>
          </w:tcPr>
          <w:p w14:paraId="08206989" w14:textId="77777777" w:rsidR="00CE69F7" w:rsidRPr="00847BB7" w:rsidRDefault="00CE69F7" w:rsidP="00286DCE">
            <w:pPr>
              <w:rPr>
                <w:ins w:id="5376" w:author="智誠 楊" w:date="2021-05-12T09:43:00Z"/>
                <w:rFonts w:ascii="標楷體" w:eastAsia="標楷體" w:hAnsi="標楷體"/>
              </w:rPr>
            </w:pPr>
          </w:p>
        </w:tc>
        <w:tc>
          <w:tcPr>
            <w:tcW w:w="1843" w:type="dxa"/>
          </w:tcPr>
          <w:p w14:paraId="5E7D620B" w14:textId="257BF06C" w:rsidR="00CE69F7" w:rsidRPr="00847BB7" w:rsidRDefault="00CE69F7" w:rsidP="00286DCE">
            <w:pPr>
              <w:rPr>
                <w:ins w:id="5377" w:author="智誠 楊" w:date="2021-05-12T09:43:00Z"/>
                <w:rFonts w:ascii="標楷體" w:eastAsia="標楷體" w:hAnsi="標楷體"/>
              </w:rPr>
            </w:pPr>
          </w:p>
        </w:tc>
        <w:tc>
          <w:tcPr>
            <w:tcW w:w="1275" w:type="dxa"/>
          </w:tcPr>
          <w:p w14:paraId="0B271F75" w14:textId="77777777" w:rsidR="00CE69F7" w:rsidRPr="00847BB7" w:rsidRDefault="00CE69F7" w:rsidP="00286DCE">
            <w:pPr>
              <w:rPr>
                <w:ins w:id="5378" w:author="智誠 楊" w:date="2021-05-12T09:43:00Z"/>
                <w:rFonts w:ascii="標楷體" w:eastAsia="標楷體" w:hAnsi="標楷體"/>
                <w:lang w:eastAsia="zh-HK"/>
              </w:rPr>
            </w:pPr>
          </w:p>
        </w:tc>
        <w:tc>
          <w:tcPr>
            <w:tcW w:w="553" w:type="dxa"/>
          </w:tcPr>
          <w:p w14:paraId="76EE8EB6" w14:textId="77777777" w:rsidR="00CE69F7" w:rsidRPr="00847BB7" w:rsidRDefault="00CE69F7" w:rsidP="00286DCE">
            <w:pPr>
              <w:rPr>
                <w:ins w:id="5379" w:author="智誠 楊" w:date="2021-05-12T09:43:00Z"/>
                <w:rFonts w:ascii="標楷體" w:eastAsia="標楷體" w:hAnsi="標楷體"/>
              </w:rPr>
            </w:pPr>
          </w:p>
        </w:tc>
        <w:tc>
          <w:tcPr>
            <w:tcW w:w="666" w:type="dxa"/>
          </w:tcPr>
          <w:p w14:paraId="38E5D9B3" w14:textId="77777777" w:rsidR="00CE69F7" w:rsidRDefault="00CE69F7" w:rsidP="00286DCE">
            <w:pPr>
              <w:jc w:val="center"/>
              <w:rPr>
                <w:ins w:id="5380" w:author="智誠 楊" w:date="2021-05-12T09:43:00Z"/>
                <w:rFonts w:ascii="標楷體" w:eastAsia="標楷體" w:hAnsi="標楷體"/>
              </w:rPr>
            </w:pPr>
            <w:ins w:id="5381" w:author="智誠 楊" w:date="2021-05-12T09:43:00Z">
              <w:r>
                <w:rPr>
                  <w:rFonts w:ascii="標楷體" w:eastAsia="標楷體" w:hAnsi="標楷體"/>
                </w:rPr>
                <w:t>R</w:t>
              </w:r>
            </w:ins>
          </w:p>
        </w:tc>
        <w:tc>
          <w:tcPr>
            <w:tcW w:w="2856" w:type="dxa"/>
          </w:tcPr>
          <w:p w14:paraId="64DD6BFC" w14:textId="463299C9" w:rsidR="00CE69F7" w:rsidRDefault="00CE69F7" w:rsidP="00286DCE">
            <w:pPr>
              <w:snapToGrid w:val="0"/>
              <w:ind w:left="238" w:hangingChars="99" w:hanging="238"/>
              <w:rPr>
                <w:ins w:id="5382" w:author="智誠 楊" w:date="2021-05-12T09:43:00Z"/>
                <w:rFonts w:ascii="標楷體" w:eastAsia="標楷體" w:hAnsi="標楷體"/>
                <w:color w:val="000000" w:themeColor="text1"/>
              </w:rPr>
            </w:pPr>
            <w:ins w:id="5383" w:author="智誠 楊" w:date="2021-05-12T09:43:00Z">
              <w:r>
                <w:rPr>
                  <w:rFonts w:ascii="標楷體" w:eastAsia="標楷體" w:hAnsi="標楷體" w:hint="eastAsia"/>
                  <w:color w:val="000000" w:themeColor="text1"/>
                </w:rPr>
                <w:t>1.自動顯示</w:t>
              </w:r>
            </w:ins>
            <w:ins w:id="5384" w:author="智誠 楊" w:date="2021-05-12T09:46:00Z">
              <w:r>
                <w:rPr>
                  <w:rFonts w:ascii="標楷體" w:eastAsia="標楷體" w:hAnsi="標楷體" w:hint="eastAsia"/>
                </w:rPr>
                <w:t>原值</w:t>
              </w:r>
            </w:ins>
            <w:ins w:id="5385" w:author="智誠 楊" w:date="2021-05-12T09:43:00Z">
              <w:r>
                <w:rPr>
                  <w:rFonts w:ascii="標楷體" w:eastAsia="標楷體" w:hAnsi="標楷體" w:hint="eastAsia"/>
                  <w:color w:val="000000" w:themeColor="text1"/>
                </w:rPr>
                <w:t>、不可修改</w:t>
              </w:r>
            </w:ins>
          </w:p>
          <w:p w14:paraId="1D849916" w14:textId="77777777" w:rsidR="00CE69F7" w:rsidRDefault="00CE69F7" w:rsidP="00286DCE">
            <w:pPr>
              <w:snapToGrid w:val="0"/>
              <w:ind w:left="238" w:hangingChars="99" w:hanging="238"/>
              <w:rPr>
                <w:ins w:id="5386" w:author="智誠 楊" w:date="2021-05-12T09:43:00Z"/>
                <w:rFonts w:ascii="標楷體" w:eastAsia="標楷體" w:hAnsi="標楷體"/>
                <w:color w:val="000000" w:themeColor="text1"/>
              </w:rPr>
            </w:pPr>
            <w:ins w:id="5387" w:author="智誠 楊" w:date="2021-05-12T09:43:00Z">
              <w:r>
                <w:rPr>
                  <w:rFonts w:ascii="標楷體" w:eastAsia="標楷體" w:hAnsi="標楷體"/>
                  <w:color w:val="000000" w:themeColor="text1"/>
                </w:rPr>
                <w:t>2.</w:t>
              </w:r>
              <w:r>
                <w:rPr>
                  <w:rFonts w:ascii="標楷體" w:eastAsia="標楷體" w:hAnsi="標楷體"/>
                </w:rPr>
                <w:t>MlaundryDetail</w:t>
              </w:r>
              <w:r>
                <w:rPr>
                  <w:rFonts w:ascii="標楷體" w:eastAsia="標楷體" w:hAnsi="標楷體" w:hint="eastAsia"/>
                </w:rPr>
                <w:t>.</w:t>
              </w:r>
              <w:r>
                <w:rPr>
                  <w:rFonts w:ascii="標楷體" w:eastAsia="標楷體" w:hAnsi="標楷體"/>
                </w:rPr>
                <w:t>ManagerDate</w:t>
              </w:r>
            </w:ins>
          </w:p>
        </w:tc>
      </w:tr>
      <w:tr w:rsidR="00CE69F7" w:rsidRPr="00847BB7" w14:paraId="79519E39" w14:textId="77777777" w:rsidTr="00286DCE">
        <w:trPr>
          <w:trHeight w:val="291"/>
          <w:jc w:val="center"/>
          <w:ins w:id="5388" w:author="智誠 楊" w:date="2021-05-12T09:43:00Z"/>
        </w:trPr>
        <w:tc>
          <w:tcPr>
            <w:tcW w:w="456" w:type="dxa"/>
          </w:tcPr>
          <w:p w14:paraId="0AE4B9BB" w14:textId="77777777" w:rsidR="00CE69F7" w:rsidRDefault="00CE69F7" w:rsidP="00286DCE">
            <w:pPr>
              <w:rPr>
                <w:ins w:id="5389" w:author="智誠 楊" w:date="2021-05-12T09:43:00Z"/>
                <w:rFonts w:ascii="標楷體" w:eastAsia="標楷體" w:hAnsi="標楷體"/>
              </w:rPr>
            </w:pPr>
            <w:ins w:id="5390" w:author="智誠 楊" w:date="2021-05-12T09:43:00Z">
              <w:r>
                <w:rPr>
                  <w:rFonts w:ascii="標楷體" w:eastAsia="標楷體" w:hAnsi="標楷體" w:hint="eastAsia"/>
                </w:rPr>
                <w:t>11</w:t>
              </w:r>
            </w:ins>
          </w:p>
        </w:tc>
        <w:tc>
          <w:tcPr>
            <w:tcW w:w="1920" w:type="dxa"/>
          </w:tcPr>
          <w:p w14:paraId="03B5FF33" w14:textId="77777777" w:rsidR="00CE69F7" w:rsidRDefault="00CE69F7" w:rsidP="00286DCE">
            <w:pPr>
              <w:rPr>
                <w:ins w:id="5391" w:author="智誠 楊" w:date="2021-05-12T09:43:00Z"/>
                <w:rFonts w:ascii="標楷體" w:eastAsia="標楷體" w:hAnsi="標楷體"/>
                <w:lang w:eastAsia="zh-HK"/>
              </w:rPr>
            </w:pPr>
            <w:ins w:id="5392" w:author="智誠 楊" w:date="2021-05-12T09:43:00Z">
              <w:r>
                <w:rPr>
                  <w:rFonts w:ascii="標楷體" w:eastAsia="標楷體" w:hAnsi="標楷體" w:hint="eastAsia"/>
                  <w:lang w:eastAsia="zh-HK"/>
                </w:rPr>
                <w:t>主管覆核說明</w:t>
              </w:r>
            </w:ins>
          </w:p>
        </w:tc>
        <w:tc>
          <w:tcPr>
            <w:tcW w:w="851" w:type="dxa"/>
          </w:tcPr>
          <w:p w14:paraId="780BFDD7" w14:textId="1EC314A9" w:rsidR="00CE69F7" w:rsidRPr="00847BB7" w:rsidRDefault="00CE69F7" w:rsidP="00286DCE">
            <w:pPr>
              <w:rPr>
                <w:ins w:id="5393" w:author="智誠 楊" w:date="2021-05-12T09:43:00Z"/>
                <w:rFonts w:ascii="標楷體" w:eastAsia="標楷體" w:hAnsi="標楷體"/>
              </w:rPr>
            </w:pPr>
          </w:p>
        </w:tc>
        <w:tc>
          <w:tcPr>
            <w:tcW w:w="1843" w:type="dxa"/>
          </w:tcPr>
          <w:p w14:paraId="7F160622" w14:textId="77777777" w:rsidR="00CE69F7" w:rsidRPr="00847BB7" w:rsidRDefault="00CE69F7" w:rsidP="00286DCE">
            <w:pPr>
              <w:rPr>
                <w:ins w:id="5394" w:author="智誠 楊" w:date="2021-05-12T09:43:00Z"/>
                <w:rFonts w:ascii="標楷體" w:eastAsia="標楷體" w:hAnsi="標楷體"/>
              </w:rPr>
            </w:pPr>
          </w:p>
        </w:tc>
        <w:tc>
          <w:tcPr>
            <w:tcW w:w="1275" w:type="dxa"/>
          </w:tcPr>
          <w:p w14:paraId="0AF6485B" w14:textId="77777777" w:rsidR="00CE69F7" w:rsidRPr="00847BB7" w:rsidRDefault="00CE69F7" w:rsidP="00286DCE">
            <w:pPr>
              <w:rPr>
                <w:ins w:id="5395" w:author="智誠 楊" w:date="2021-05-12T09:43:00Z"/>
                <w:rFonts w:ascii="標楷體" w:eastAsia="標楷體" w:hAnsi="標楷體"/>
                <w:lang w:eastAsia="zh-HK"/>
              </w:rPr>
            </w:pPr>
          </w:p>
        </w:tc>
        <w:tc>
          <w:tcPr>
            <w:tcW w:w="553" w:type="dxa"/>
          </w:tcPr>
          <w:p w14:paraId="2542843B" w14:textId="77777777" w:rsidR="00CE69F7" w:rsidRPr="00847BB7" w:rsidRDefault="00CE69F7" w:rsidP="00286DCE">
            <w:pPr>
              <w:rPr>
                <w:ins w:id="5396" w:author="智誠 楊" w:date="2021-05-12T09:43:00Z"/>
                <w:rFonts w:ascii="標楷體" w:eastAsia="標楷體" w:hAnsi="標楷體"/>
              </w:rPr>
            </w:pPr>
          </w:p>
        </w:tc>
        <w:tc>
          <w:tcPr>
            <w:tcW w:w="666" w:type="dxa"/>
          </w:tcPr>
          <w:p w14:paraId="03D7959E" w14:textId="4C5E168D" w:rsidR="00CE69F7" w:rsidRDefault="00CE69F7" w:rsidP="00286DCE">
            <w:pPr>
              <w:jc w:val="center"/>
              <w:rPr>
                <w:ins w:id="5397" w:author="智誠 楊" w:date="2021-05-12T09:43:00Z"/>
                <w:rFonts w:ascii="標楷體" w:eastAsia="標楷體" w:hAnsi="標楷體"/>
              </w:rPr>
            </w:pPr>
            <w:ins w:id="5398" w:author="智誠 楊" w:date="2021-05-12T09:46:00Z">
              <w:r>
                <w:rPr>
                  <w:rFonts w:ascii="標楷體" w:eastAsia="標楷體" w:hAnsi="標楷體" w:hint="eastAsia"/>
                </w:rPr>
                <w:t>R</w:t>
              </w:r>
            </w:ins>
          </w:p>
        </w:tc>
        <w:tc>
          <w:tcPr>
            <w:tcW w:w="2856" w:type="dxa"/>
          </w:tcPr>
          <w:p w14:paraId="756E39C4" w14:textId="24548D01" w:rsidR="00CE69F7" w:rsidRDefault="00CE69F7" w:rsidP="00286DCE">
            <w:pPr>
              <w:snapToGrid w:val="0"/>
              <w:ind w:left="238" w:hangingChars="99" w:hanging="238"/>
              <w:rPr>
                <w:ins w:id="5399" w:author="智誠 楊" w:date="2021-05-12T09:45:00Z"/>
                <w:rFonts w:ascii="標楷體" w:eastAsia="標楷體" w:hAnsi="標楷體"/>
              </w:rPr>
            </w:pPr>
            <w:ins w:id="5400" w:author="智誠 楊" w:date="2021-05-12T09:43:00Z">
              <w:r>
                <w:rPr>
                  <w:rFonts w:ascii="標楷體" w:eastAsia="標楷體" w:hAnsi="標楷體" w:hint="eastAsia"/>
                  <w:color w:val="000000" w:themeColor="text1"/>
                </w:rPr>
                <w:t>1.</w:t>
              </w:r>
            </w:ins>
            <w:ins w:id="5401" w:author="智誠 楊" w:date="2021-05-12T09:45:00Z">
              <w:r>
                <w:rPr>
                  <w:rFonts w:ascii="標楷體" w:eastAsia="標楷體" w:hAnsi="標楷體" w:hint="eastAsia"/>
                </w:rPr>
                <w:t>自動顯示原值、不可修改</w:t>
              </w:r>
            </w:ins>
          </w:p>
          <w:p w14:paraId="31E6AB97" w14:textId="6CAEC7B0" w:rsidR="00CE69F7" w:rsidRDefault="00CE69F7" w:rsidP="00286DCE">
            <w:pPr>
              <w:snapToGrid w:val="0"/>
              <w:ind w:left="238" w:hangingChars="99" w:hanging="238"/>
              <w:rPr>
                <w:ins w:id="5402" w:author="智誠 楊" w:date="2021-05-12T09:43:00Z"/>
                <w:rFonts w:ascii="標楷體" w:eastAsia="標楷體" w:hAnsi="標楷體"/>
                <w:color w:val="000000" w:themeColor="text1"/>
              </w:rPr>
            </w:pPr>
            <w:ins w:id="5403" w:author="智誠 楊" w:date="2021-05-12T09:45:00Z">
              <w:r>
                <w:rPr>
                  <w:rFonts w:ascii="標楷體" w:eastAsia="標楷體" w:hAnsi="標楷體" w:hint="eastAsia"/>
                </w:rPr>
                <w:t>2</w:t>
              </w:r>
            </w:ins>
            <w:ins w:id="5404" w:author="智誠 楊" w:date="2021-05-12T09:43:00Z">
              <w:r>
                <w:rPr>
                  <w:rFonts w:ascii="標楷體" w:eastAsia="標楷體" w:hAnsi="標楷體"/>
                </w:rPr>
                <w:t>.MlaundryDetail</w:t>
              </w:r>
              <w:r>
                <w:rPr>
                  <w:rFonts w:ascii="標楷體" w:eastAsia="標楷體" w:hAnsi="標楷體" w:hint="eastAsia"/>
                </w:rPr>
                <w:t>.</w:t>
              </w:r>
              <w:r>
                <w:rPr>
                  <w:rFonts w:ascii="標楷體" w:eastAsia="標楷體" w:hAnsi="標楷體"/>
                </w:rPr>
                <w:t>ManagerDesc</w:t>
              </w:r>
            </w:ins>
          </w:p>
        </w:tc>
      </w:tr>
    </w:tbl>
    <w:p w14:paraId="5C8AC867" w14:textId="77777777" w:rsidR="00C95828" w:rsidRPr="00362205" w:rsidDel="008F6460" w:rsidRDefault="00C95828" w:rsidP="00C95828">
      <w:pPr>
        <w:rPr>
          <w:del w:id="5405" w:author="智誠 楊" w:date="2021-05-07T15:03:00Z"/>
          <w:rFonts w:ascii="標楷體" w:eastAsia="標楷體" w:hAnsi="標楷體"/>
        </w:rPr>
      </w:pPr>
    </w:p>
    <w:p w14:paraId="00C8E5E3" w14:textId="5F64F884" w:rsidR="00C95828" w:rsidRPr="00362205" w:rsidDel="008F6460" w:rsidRDefault="00C95828" w:rsidP="00C95828">
      <w:pPr>
        <w:rPr>
          <w:del w:id="5406" w:author="智誠 楊" w:date="2021-05-07T15:03:00Z"/>
          <w:rFonts w:ascii="標楷體" w:eastAsia="標楷體" w:hAnsi="標楷體"/>
        </w:rPr>
      </w:pPr>
    </w:p>
    <w:p w14:paraId="3627F455" w14:textId="3F9ED059" w:rsidR="00C95828" w:rsidRPr="00362205" w:rsidDel="008F6460" w:rsidRDefault="00C95828" w:rsidP="00C95828">
      <w:pPr>
        <w:rPr>
          <w:del w:id="5407" w:author="智誠 楊" w:date="2021-05-07T15:03:00Z"/>
          <w:rFonts w:ascii="標楷體" w:eastAsia="標楷體" w:hAnsi="標楷體"/>
        </w:rPr>
      </w:pPr>
    </w:p>
    <w:p w14:paraId="35D52391" w14:textId="4AABAB7E" w:rsidR="00C95828" w:rsidRPr="00362205" w:rsidDel="008F6460" w:rsidRDefault="00C95828" w:rsidP="00C95828">
      <w:pPr>
        <w:rPr>
          <w:del w:id="5408" w:author="智誠 楊" w:date="2021-05-07T15:03:00Z"/>
          <w:rFonts w:ascii="標楷體" w:eastAsia="標楷體" w:hAnsi="標楷體"/>
        </w:rPr>
      </w:pPr>
    </w:p>
    <w:p w14:paraId="4CC249F1" w14:textId="36DECD5A" w:rsidR="00C95828" w:rsidRPr="00362205" w:rsidDel="008F6460" w:rsidRDefault="00C95828" w:rsidP="00C95828">
      <w:pPr>
        <w:rPr>
          <w:del w:id="5409" w:author="智誠 楊" w:date="2021-05-07T15:03:00Z"/>
          <w:rFonts w:ascii="標楷體" w:eastAsia="標楷體" w:hAnsi="標楷體"/>
        </w:rPr>
      </w:pPr>
    </w:p>
    <w:p w14:paraId="549B7B57" w14:textId="1C78C19A" w:rsidR="00C95828" w:rsidRPr="00362205" w:rsidDel="008F6460" w:rsidRDefault="00C95828" w:rsidP="00C95828">
      <w:pPr>
        <w:rPr>
          <w:del w:id="5410" w:author="智誠 楊" w:date="2021-05-07T15:03:00Z"/>
          <w:rFonts w:ascii="標楷體" w:eastAsia="標楷體" w:hAnsi="標楷體"/>
        </w:rPr>
      </w:pPr>
    </w:p>
    <w:p w14:paraId="6BD79BCF" w14:textId="13B26753" w:rsidR="00C95828" w:rsidRPr="00362205" w:rsidDel="008F6460" w:rsidRDefault="00C95828" w:rsidP="00C95828">
      <w:pPr>
        <w:rPr>
          <w:del w:id="5411" w:author="智誠 楊" w:date="2021-05-07T15:03:00Z"/>
          <w:rFonts w:ascii="標楷體" w:eastAsia="標楷體" w:hAnsi="標楷體"/>
        </w:rPr>
      </w:pPr>
    </w:p>
    <w:p w14:paraId="498140EB" w14:textId="77777777" w:rsidR="00C95828" w:rsidRPr="00362205" w:rsidDel="008F6460" w:rsidRDefault="00C95828" w:rsidP="00C95828">
      <w:pPr>
        <w:rPr>
          <w:del w:id="5412" w:author="智誠 楊" w:date="2021-05-07T15:02:00Z"/>
          <w:rFonts w:ascii="標楷體" w:eastAsia="標楷體" w:hAnsi="標楷體"/>
        </w:rPr>
      </w:pPr>
      <w:del w:id="5413" w:author="智誠 楊" w:date="2021-05-07T15:03:00Z">
        <w:r w:rsidRPr="00362205" w:rsidDel="008F6460">
          <w:rPr>
            <w:rFonts w:ascii="標楷體" w:eastAsia="標楷體" w:hAnsi="標楷體"/>
          </w:rPr>
          <w:br w:type="page"/>
        </w:r>
      </w:del>
    </w:p>
    <w:p w14:paraId="7EA466C9" w14:textId="4BE99723" w:rsidR="00C95828" w:rsidRPr="00362205" w:rsidDel="008F6460" w:rsidRDefault="00C95828">
      <w:pPr>
        <w:pStyle w:val="a"/>
        <w:ind w:left="0" w:firstLine="0"/>
        <w:rPr>
          <w:del w:id="5414" w:author="智誠 楊" w:date="2021-05-07T15:02:00Z"/>
        </w:rPr>
        <w:pPrChange w:id="5415" w:author="智誠 楊" w:date="2021-05-07T15:02:00Z">
          <w:pPr>
            <w:pStyle w:val="a"/>
          </w:pPr>
        </w:pPrChange>
      </w:pPr>
      <w:del w:id="5416" w:author="智誠 楊" w:date="2021-05-07T15:02:00Z">
        <w:r w:rsidRPr="00362205" w:rsidDel="008F6460">
          <w:delText>UI畫面</w:delText>
        </w:r>
      </w:del>
    </w:p>
    <w:p w14:paraId="0408310C" w14:textId="362EB5BD" w:rsidR="00C95828" w:rsidRPr="00362205" w:rsidDel="008F6460" w:rsidRDefault="00C95828">
      <w:pPr>
        <w:pStyle w:val="42"/>
        <w:spacing w:after="72"/>
        <w:ind w:left="1133"/>
        <w:rPr>
          <w:del w:id="5417" w:author="智誠 楊" w:date="2021-05-07T15:02:00Z"/>
          <w:rFonts w:ascii="標楷體" w:hAnsi="標楷體"/>
        </w:rPr>
      </w:pPr>
      <w:del w:id="5418" w:author="智誠 楊" w:date="2021-05-07T15:02:00Z">
        <w:r w:rsidRPr="00362205" w:rsidDel="008F6460">
          <w:rPr>
            <w:rFonts w:ascii="標楷體" w:hAnsi="標楷體" w:hint="eastAsia"/>
          </w:rPr>
          <w:delText>輸入畫面：</w:delText>
        </w:r>
      </w:del>
    </w:p>
    <w:p w14:paraId="494E4EEF" w14:textId="232444A1" w:rsidR="00C95828" w:rsidRPr="00054BBF" w:rsidDel="008F6460" w:rsidRDefault="00176A56">
      <w:pPr>
        <w:pStyle w:val="a"/>
        <w:numPr>
          <w:ilvl w:val="0"/>
          <w:numId w:val="1"/>
        </w:numPr>
        <w:ind w:left="0" w:firstLine="0"/>
        <w:rPr>
          <w:del w:id="5419" w:author="智誠 楊" w:date="2021-05-07T15:02:00Z"/>
        </w:rPr>
        <w:pPrChange w:id="5420" w:author="智誠 楊" w:date="2021-05-07T15:02:00Z">
          <w:pPr>
            <w:pStyle w:val="a"/>
            <w:numPr>
              <w:numId w:val="0"/>
            </w:numPr>
            <w:ind w:left="0" w:firstLine="0"/>
          </w:pPr>
        </w:pPrChange>
      </w:pPr>
      <w:del w:id="5421" w:author="智誠 楊" w:date="2021-04-07T21:51:00Z">
        <w:r w:rsidDel="004332EE">
          <w:rPr>
            <w:noProof/>
          </w:rPr>
          <w:drawing>
            <wp:inline distT="0" distB="0" distL="0" distR="0" wp14:anchorId="39B005BE" wp14:editId="1DFAADB6">
              <wp:extent cx="6756400" cy="2933700"/>
              <wp:effectExtent l="0" t="0" r="6350" b="0"/>
              <wp:docPr id="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756400" cy="2933700"/>
                      </a:xfrm>
                      <a:prstGeom prst="rect">
                        <a:avLst/>
                      </a:prstGeom>
                      <a:noFill/>
                      <a:ln>
                        <a:noFill/>
                      </a:ln>
                    </pic:spPr>
                  </pic:pic>
                </a:graphicData>
              </a:graphic>
            </wp:inline>
          </w:drawing>
        </w:r>
      </w:del>
    </w:p>
    <w:p w14:paraId="5C36FBCB" w14:textId="76E80836" w:rsidR="00C95828" w:rsidRPr="00362205" w:rsidDel="008F6460" w:rsidRDefault="009721C9">
      <w:pPr>
        <w:pStyle w:val="a"/>
        <w:ind w:left="0" w:firstLine="0"/>
        <w:rPr>
          <w:del w:id="5422" w:author="智誠 楊" w:date="2021-05-07T15:02:00Z"/>
        </w:rPr>
        <w:pPrChange w:id="5423" w:author="智誠 楊" w:date="2021-05-07T15:02:00Z">
          <w:pPr>
            <w:pStyle w:val="a"/>
          </w:pPr>
        </w:pPrChange>
      </w:pPr>
      <w:del w:id="5424" w:author="智誠 楊" w:date="2021-05-07T15:02:00Z">
        <w:r w:rsidDel="008F6460">
          <w:rPr>
            <w:rFonts w:hint="eastAsia"/>
          </w:rPr>
          <w:delText>輸入</w:delText>
        </w:r>
        <w:r w:rsidR="00C95828" w:rsidRPr="00362205" w:rsidDel="008F6460">
          <w:delText>畫面資料說明</w:delText>
        </w:r>
      </w:del>
    </w:p>
    <w:p w14:paraId="71796DBA" w14:textId="7CDC91E0" w:rsidR="00C95828" w:rsidRPr="00362205" w:rsidDel="008F6460" w:rsidRDefault="00C95828">
      <w:pPr>
        <w:pStyle w:val="a"/>
        <w:numPr>
          <w:ilvl w:val="0"/>
          <w:numId w:val="0"/>
        </w:numPr>
        <w:rPr>
          <w:del w:id="5425" w:author="智誠 楊" w:date="2021-05-07T15:02:00Z"/>
        </w:rPr>
      </w:pPr>
    </w:p>
    <w:p w14:paraId="5A735A20" w14:textId="3EEA3C7A" w:rsidR="00E21D1F" w:rsidDel="008F6460" w:rsidRDefault="00E21D1F" w:rsidP="00E21D1F">
      <w:pPr>
        <w:tabs>
          <w:tab w:val="left" w:pos="788"/>
        </w:tabs>
        <w:rPr>
          <w:del w:id="5426" w:author="智誠 楊" w:date="2021-05-07T15:02:00Z"/>
          <w:rFonts w:ascii="標楷體" w:eastAsia="標楷體" w:hAnsi="標楷體"/>
        </w:rPr>
      </w:pPr>
    </w:p>
    <w:p w14:paraId="16556AA6" w14:textId="65EB05FE" w:rsidR="00C95828" w:rsidRPr="00362205" w:rsidRDefault="00E21D1F" w:rsidP="00C95828">
      <w:pPr>
        <w:rPr>
          <w:rFonts w:ascii="標楷體" w:eastAsia="標楷體" w:hAnsi="標楷體"/>
        </w:rPr>
      </w:pPr>
      <w:del w:id="5427" w:author="智誠 楊" w:date="2021-05-07T15:02:00Z">
        <w:r w:rsidDel="008F6460">
          <w:rPr>
            <w:rFonts w:ascii="標楷體" w:eastAsia="標楷體" w:hAnsi="標楷體"/>
          </w:rPr>
          <w:br w:type="page"/>
        </w:r>
      </w:del>
    </w:p>
    <w:p w14:paraId="571D1B7D" w14:textId="77777777" w:rsidR="005619F8" w:rsidRDefault="005619F8">
      <w:pPr>
        <w:widowControl/>
        <w:rPr>
          <w:ins w:id="5428" w:author="智誠 楊" w:date="2021-05-07T15:06:00Z"/>
          <w:rFonts w:ascii="標楷體" w:eastAsia="標楷體" w:hAnsi="標楷體"/>
          <w:sz w:val="32"/>
          <w:szCs w:val="20"/>
        </w:rPr>
      </w:pPr>
      <w:ins w:id="5429" w:author="智誠 楊" w:date="2021-05-07T15:06:00Z">
        <w:r>
          <w:rPr>
            <w:rFonts w:ascii="標楷體" w:hAnsi="標楷體"/>
          </w:rPr>
          <w:br w:type="page"/>
        </w:r>
      </w:ins>
    </w:p>
    <w:p w14:paraId="65E920CB" w14:textId="2ED82442" w:rsidR="00C95828" w:rsidRPr="00197760" w:rsidRDefault="00C95828">
      <w:pPr>
        <w:pStyle w:val="3"/>
        <w:numPr>
          <w:ilvl w:val="2"/>
          <w:numId w:val="78"/>
        </w:numPr>
        <w:rPr>
          <w:rFonts w:ascii="標楷體" w:hAnsi="標楷體"/>
          <w:szCs w:val="32"/>
        </w:rPr>
        <w:pPrChange w:id="5430" w:author="智誠 楊" w:date="2021-05-10T09:48:00Z">
          <w:pPr>
            <w:pStyle w:val="3"/>
            <w:numPr>
              <w:ilvl w:val="2"/>
              <w:numId w:val="1"/>
            </w:numPr>
            <w:ind w:left="1247" w:hanging="680"/>
          </w:pPr>
        </w:pPrChange>
      </w:pPr>
      <w:r>
        <w:rPr>
          <w:rFonts w:ascii="標楷體" w:hAnsi="標楷體" w:hint="eastAsia"/>
        </w:rPr>
        <w:t>L8922</w:t>
      </w:r>
      <w:r w:rsidRPr="000670F5">
        <w:rPr>
          <w:rFonts w:ascii="標楷體" w:hAnsi="標楷體" w:hint="eastAsia"/>
        </w:rPr>
        <w:t>疑似洗錢交易合理性查詢</w:t>
      </w:r>
      <w:ins w:id="5431" w:author="智誠 楊" w:date="2021-05-08T20:06:00Z">
        <w:r w:rsidR="007D0C18">
          <w:rPr>
            <w:rFonts w:ascii="標楷體" w:hAnsi="標楷體" w:hint="eastAsia"/>
          </w:rPr>
          <w:t>***</w:t>
        </w:r>
      </w:ins>
    </w:p>
    <w:p w14:paraId="3B9BF851" w14:textId="3972BEA3" w:rsidR="00C95828" w:rsidRPr="00362205" w:rsidRDefault="00C95828">
      <w:pPr>
        <w:pStyle w:val="a"/>
        <w:numPr>
          <w:ilvl w:val="0"/>
          <w:numId w:val="0"/>
        </w:numPr>
        <w:pPrChange w:id="5432" w:author="智誠 楊" w:date="2021-05-08T18:59:00Z">
          <w:pPr>
            <w:pStyle w:val="a"/>
          </w:pPr>
        </w:pPrChange>
      </w:pPr>
      <w:del w:id="5433" w:author="智誠 楊" w:date="2021-05-08T18:59:00Z">
        <w:r w:rsidRPr="00362205" w:rsidDel="004B0633">
          <w:delText>功能說明</w:delText>
        </w:r>
      </w:del>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C95828" w:rsidRPr="00362205" w:rsidDel="004B0633" w14:paraId="0ACC6A69" w14:textId="44F55363" w:rsidTr="0026408A">
        <w:trPr>
          <w:trHeight w:val="277"/>
          <w:del w:id="5434" w:author="智誠 楊" w:date="2021-05-08T18:59:00Z"/>
        </w:trPr>
        <w:tc>
          <w:tcPr>
            <w:tcW w:w="1548" w:type="dxa"/>
            <w:tcBorders>
              <w:top w:val="single" w:sz="8" w:space="0" w:color="000000"/>
              <w:bottom w:val="single" w:sz="8" w:space="0" w:color="000000"/>
              <w:right w:val="single" w:sz="8" w:space="0" w:color="000000"/>
            </w:tcBorders>
            <w:shd w:val="clear" w:color="auto" w:fill="F3F3F3"/>
          </w:tcPr>
          <w:p w14:paraId="69921CD5" w14:textId="53DB1BB5" w:rsidR="00C95828" w:rsidRPr="00362205" w:rsidDel="004B0633" w:rsidRDefault="00C95828" w:rsidP="00B010CD">
            <w:pPr>
              <w:pStyle w:val="a"/>
              <w:rPr>
                <w:del w:id="5435" w:author="智誠 楊" w:date="2021-05-08T18:59:00Z"/>
              </w:rPr>
            </w:pPr>
            <w:del w:id="5436" w:author="智誠 楊" w:date="2021-05-08T18:59:00Z">
              <w:r w:rsidRPr="00362205" w:rsidDel="004B0633">
                <w:delText xml:space="preserve">功能名稱 </w:delText>
              </w:r>
            </w:del>
          </w:p>
        </w:tc>
        <w:tc>
          <w:tcPr>
            <w:tcW w:w="6318" w:type="dxa"/>
            <w:tcBorders>
              <w:top w:val="single" w:sz="8" w:space="0" w:color="000000"/>
              <w:left w:val="single" w:sz="8" w:space="0" w:color="000000"/>
              <w:bottom w:val="single" w:sz="8" w:space="0" w:color="000000"/>
            </w:tcBorders>
          </w:tcPr>
          <w:p w14:paraId="2568F651" w14:textId="1BB0905F" w:rsidR="00C95828" w:rsidDel="00AF50F7" w:rsidRDefault="00C95828" w:rsidP="00B010CD">
            <w:pPr>
              <w:pStyle w:val="a"/>
              <w:rPr>
                <w:del w:id="5437" w:author="智誠 楊" w:date="2021-05-08T18:59:00Z"/>
                <w:lang w:val="zh-TW"/>
              </w:rPr>
            </w:pPr>
            <w:del w:id="5438" w:author="智誠 楊" w:date="2021-05-08T18:59:00Z">
              <w:r w:rsidRPr="000670F5" w:rsidDel="00AF50F7">
                <w:rPr>
                  <w:rFonts w:hint="eastAsia"/>
                  <w:lang w:val="zh-TW"/>
                </w:rPr>
                <w:delText>疑似洗錢交易合理性查詢</w:delText>
              </w:r>
            </w:del>
          </w:p>
          <w:p w14:paraId="46BE3A39" w14:textId="5D23E42C" w:rsidR="00C95828" w:rsidRPr="00362205" w:rsidDel="004B0633" w:rsidRDefault="00E21D1F" w:rsidP="00B010CD">
            <w:pPr>
              <w:pStyle w:val="a"/>
              <w:rPr>
                <w:del w:id="5439" w:author="智誠 楊" w:date="2021-05-08T18:59:00Z"/>
              </w:rPr>
            </w:pPr>
            <w:del w:id="5440" w:author="智誠 楊" w:date="2021-05-08T18:59:00Z">
              <w:r w:rsidDel="004B0633">
                <w:rPr>
                  <w:rFonts w:hint="eastAsia"/>
                  <w:lang w:val="zh-TW"/>
                </w:rPr>
                <w:delText>查詢</w:delText>
              </w:r>
              <w:r w:rsidDel="004B0633">
                <w:rPr>
                  <w:rFonts w:hint="eastAsia"/>
                  <w:lang w:val="zh-TW" w:eastAsia="zh-HK"/>
                </w:rPr>
                <w:delText>日期區間內符合</w:delText>
              </w:r>
              <w:r w:rsidDel="004B0633">
                <w:rPr>
                  <w:rFonts w:hint="eastAsia"/>
                  <w:lang w:val="zh-TW"/>
                </w:rPr>
                <w:delText>樣態</w:delText>
              </w:r>
              <w:r w:rsidDel="004B0633">
                <w:rPr>
                  <w:rFonts w:hint="eastAsia"/>
                  <w:lang w:val="zh-TW" w:eastAsia="zh-HK"/>
                </w:rPr>
                <w:delText>條件</w:delText>
              </w:r>
              <w:r w:rsidDel="004B0633">
                <w:rPr>
                  <w:rFonts w:hint="eastAsia"/>
                  <w:lang w:val="zh-TW"/>
                </w:rPr>
                <w:delText>檢核</w:delText>
              </w:r>
              <w:r w:rsidDel="004B0633">
                <w:rPr>
                  <w:rFonts w:hint="eastAsia"/>
                  <w:lang w:val="zh-TW" w:eastAsia="zh-HK"/>
                </w:rPr>
                <w:delText>為</w:delText>
              </w:r>
              <w:r w:rsidRPr="000670F5" w:rsidDel="004B0633">
                <w:rPr>
                  <w:rFonts w:hint="eastAsia"/>
                </w:rPr>
                <w:delText>合理性</w:delText>
              </w:r>
              <w:r w:rsidDel="004B0633">
                <w:rPr>
                  <w:rFonts w:hint="eastAsia"/>
                </w:rPr>
                <w:delText>/</w:delText>
              </w:r>
              <w:r w:rsidRPr="000670F5" w:rsidDel="004B0633">
                <w:rPr>
                  <w:rFonts w:hint="eastAsia"/>
                </w:rPr>
                <w:delText>延遲交易確認</w:delText>
              </w:r>
              <w:r w:rsidDel="004B0633">
                <w:rPr>
                  <w:rFonts w:hint="eastAsia"/>
                  <w:lang w:eastAsia="zh-HK"/>
                </w:rPr>
                <w:delText>之交易</w:delText>
              </w:r>
            </w:del>
          </w:p>
        </w:tc>
      </w:tr>
      <w:tr w:rsidR="00C95828" w:rsidRPr="00362205" w:rsidDel="004B0633" w14:paraId="77E22B7C" w14:textId="37427AC0" w:rsidTr="0026408A">
        <w:trPr>
          <w:trHeight w:val="277"/>
          <w:del w:id="5441" w:author="智誠 楊" w:date="2021-05-08T18:59:00Z"/>
        </w:trPr>
        <w:tc>
          <w:tcPr>
            <w:tcW w:w="1548" w:type="dxa"/>
            <w:tcBorders>
              <w:top w:val="single" w:sz="8" w:space="0" w:color="000000"/>
              <w:bottom w:val="single" w:sz="8" w:space="0" w:color="000000"/>
              <w:right w:val="single" w:sz="8" w:space="0" w:color="000000"/>
            </w:tcBorders>
            <w:shd w:val="clear" w:color="auto" w:fill="F3F3F3"/>
          </w:tcPr>
          <w:p w14:paraId="5F1AFF7B" w14:textId="3E2B04C1" w:rsidR="00C95828" w:rsidRPr="00362205" w:rsidDel="004B0633" w:rsidRDefault="00C95828" w:rsidP="00B010CD">
            <w:pPr>
              <w:pStyle w:val="a"/>
              <w:rPr>
                <w:del w:id="5442" w:author="智誠 楊" w:date="2021-05-08T18:59:00Z"/>
              </w:rPr>
            </w:pPr>
            <w:del w:id="5443" w:author="智誠 楊" w:date="2021-05-08T18:59:00Z">
              <w:r w:rsidRPr="00362205" w:rsidDel="004B0633">
                <w:delText>進入條件</w:delText>
              </w:r>
            </w:del>
          </w:p>
        </w:tc>
        <w:tc>
          <w:tcPr>
            <w:tcW w:w="6318" w:type="dxa"/>
            <w:tcBorders>
              <w:top w:val="single" w:sz="8" w:space="0" w:color="000000"/>
              <w:left w:val="single" w:sz="8" w:space="0" w:color="000000"/>
              <w:bottom w:val="single" w:sz="8" w:space="0" w:color="000000"/>
            </w:tcBorders>
          </w:tcPr>
          <w:p w14:paraId="29C7FA83" w14:textId="1362256D" w:rsidR="00C95828" w:rsidRPr="00362205" w:rsidDel="004B0633" w:rsidRDefault="00C95828" w:rsidP="00B010CD">
            <w:pPr>
              <w:pStyle w:val="a"/>
              <w:rPr>
                <w:del w:id="5444" w:author="智誠 楊" w:date="2021-05-08T18:59:00Z"/>
              </w:rPr>
            </w:pPr>
          </w:p>
        </w:tc>
      </w:tr>
      <w:tr w:rsidR="00C95828" w:rsidRPr="00362205" w:rsidDel="004B0633" w14:paraId="1DB9A2C5" w14:textId="2F0F46C1" w:rsidTr="0026408A">
        <w:trPr>
          <w:trHeight w:val="773"/>
          <w:del w:id="5445" w:author="智誠 楊" w:date="2021-05-08T18:59:00Z"/>
        </w:trPr>
        <w:tc>
          <w:tcPr>
            <w:tcW w:w="1548" w:type="dxa"/>
            <w:tcBorders>
              <w:top w:val="single" w:sz="8" w:space="0" w:color="000000"/>
              <w:bottom w:val="single" w:sz="8" w:space="0" w:color="000000"/>
              <w:right w:val="single" w:sz="8" w:space="0" w:color="000000"/>
            </w:tcBorders>
            <w:shd w:val="clear" w:color="auto" w:fill="F3F3F3"/>
          </w:tcPr>
          <w:p w14:paraId="3AAB2138" w14:textId="793047CB" w:rsidR="00C95828" w:rsidRPr="00362205" w:rsidDel="004B0633" w:rsidRDefault="00C95828" w:rsidP="00B010CD">
            <w:pPr>
              <w:pStyle w:val="a"/>
              <w:rPr>
                <w:del w:id="5446" w:author="智誠 楊" w:date="2021-05-08T18:59:00Z"/>
              </w:rPr>
            </w:pPr>
            <w:del w:id="5447" w:author="智誠 楊" w:date="2021-05-08T18:59:00Z">
              <w:r w:rsidRPr="00362205" w:rsidDel="004B0633">
                <w:delText xml:space="preserve">基本流程 </w:delText>
              </w:r>
            </w:del>
          </w:p>
        </w:tc>
        <w:tc>
          <w:tcPr>
            <w:tcW w:w="6318" w:type="dxa"/>
            <w:tcBorders>
              <w:top w:val="single" w:sz="8" w:space="0" w:color="000000"/>
              <w:left w:val="single" w:sz="8" w:space="0" w:color="000000"/>
              <w:bottom w:val="single" w:sz="8" w:space="0" w:color="000000"/>
            </w:tcBorders>
          </w:tcPr>
          <w:p w14:paraId="52262DD8" w14:textId="4C3F2F88" w:rsidR="00C95828" w:rsidRPr="00362205" w:rsidDel="004B0633" w:rsidRDefault="00C95828" w:rsidP="00B010CD">
            <w:pPr>
              <w:pStyle w:val="a"/>
              <w:rPr>
                <w:del w:id="5448" w:author="智誠 楊" w:date="2021-05-08T18:59:00Z"/>
              </w:rPr>
            </w:pPr>
          </w:p>
        </w:tc>
      </w:tr>
      <w:tr w:rsidR="00C95828" w:rsidRPr="00362205" w:rsidDel="004B0633" w14:paraId="5CE4C989" w14:textId="6CDD481A" w:rsidTr="0026408A">
        <w:trPr>
          <w:trHeight w:val="321"/>
          <w:del w:id="5449" w:author="智誠 楊" w:date="2021-05-08T18:59:00Z"/>
        </w:trPr>
        <w:tc>
          <w:tcPr>
            <w:tcW w:w="1548" w:type="dxa"/>
            <w:tcBorders>
              <w:top w:val="single" w:sz="8" w:space="0" w:color="000000"/>
              <w:bottom w:val="single" w:sz="8" w:space="0" w:color="000000"/>
              <w:right w:val="single" w:sz="8" w:space="0" w:color="000000"/>
            </w:tcBorders>
            <w:shd w:val="clear" w:color="auto" w:fill="F3F3F3"/>
          </w:tcPr>
          <w:p w14:paraId="75A6173C" w14:textId="1E1D2246" w:rsidR="00C95828" w:rsidRPr="00362205" w:rsidDel="004B0633" w:rsidRDefault="00C95828" w:rsidP="00B010CD">
            <w:pPr>
              <w:pStyle w:val="a"/>
              <w:rPr>
                <w:del w:id="5450" w:author="智誠 楊" w:date="2021-05-08T18:59:00Z"/>
              </w:rPr>
            </w:pPr>
            <w:del w:id="5451" w:author="智誠 楊" w:date="2021-05-08T18:59:00Z">
              <w:r w:rsidRPr="00362205" w:rsidDel="004B0633">
                <w:delText>選用流程</w:delText>
              </w:r>
            </w:del>
          </w:p>
        </w:tc>
        <w:tc>
          <w:tcPr>
            <w:tcW w:w="6318" w:type="dxa"/>
            <w:tcBorders>
              <w:top w:val="single" w:sz="8" w:space="0" w:color="000000"/>
              <w:left w:val="single" w:sz="8" w:space="0" w:color="000000"/>
              <w:bottom w:val="single" w:sz="8" w:space="0" w:color="000000"/>
            </w:tcBorders>
          </w:tcPr>
          <w:p w14:paraId="7FD6576C" w14:textId="5EB8A6A1" w:rsidR="00C95828" w:rsidRPr="00362205" w:rsidDel="004B0633" w:rsidRDefault="00C95828" w:rsidP="00B010CD">
            <w:pPr>
              <w:pStyle w:val="a"/>
              <w:rPr>
                <w:del w:id="5452" w:author="智誠 楊" w:date="2021-05-08T18:59:00Z"/>
              </w:rPr>
            </w:pPr>
          </w:p>
        </w:tc>
      </w:tr>
      <w:tr w:rsidR="00C95828" w:rsidRPr="00362205" w:rsidDel="004B0633" w14:paraId="45CF573F" w14:textId="77FA1971" w:rsidTr="0026408A">
        <w:trPr>
          <w:trHeight w:val="1311"/>
          <w:del w:id="5453" w:author="智誠 楊" w:date="2021-05-08T18:59:00Z"/>
        </w:trPr>
        <w:tc>
          <w:tcPr>
            <w:tcW w:w="1548" w:type="dxa"/>
            <w:tcBorders>
              <w:top w:val="single" w:sz="8" w:space="0" w:color="000000"/>
              <w:bottom w:val="single" w:sz="8" w:space="0" w:color="000000"/>
              <w:right w:val="single" w:sz="8" w:space="0" w:color="000000"/>
            </w:tcBorders>
            <w:shd w:val="clear" w:color="auto" w:fill="F3F3F3"/>
          </w:tcPr>
          <w:p w14:paraId="50147DFC" w14:textId="7DD11D3A" w:rsidR="00C95828" w:rsidRPr="00362205" w:rsidDel="004B0633" w:rsidRDefault="00C95828" w:rsidP="00B010CD">
            <w:pPr>
              <w:pStyle w:val="a"/>
              <w:rPr>
                <w:del w:id="5454" w:author="智誠 楊" w:date="2021-05-08T18:59:00Z"/>
              </w:rPr>
            </w:pPr>
            <w:del w:id="5455" w:author="智誠 楊" w:date="2021-05-08T18:59:00Z">
              <w:r w:rsidRPr="00362205" w:rsidDel="004B0633">
                <w:delText>例外流程</w:delText>
              </w:r>
            </w:del>
          </w:p>
        </w:tc>
        <w:tc>
          <w:tcPr>
            <w:tcW w:w="6318" w:type="dxa"/>
            <w:tcBorders>
              <w:top w:val="single" w:sz="8" w:space="0" w:color="000000"/>
              <w:left w:val="single" w:sz="8" w:space="0" w:color="000000"/>
              <w:bottom w:val="single" w:sz="8" w:space="0" w:color="000000"/>
            </w:tcBorders>
          </w:tcPr>
          <w:p w14:paraId="3D3217FF" w14:textId="5A5B3481" w:rsidR="00C95828" w:rsidRPr="00362205" w:rsidDel="004B0633" w:rsidRDefault="00C95828" w:rsidP="00B010CD">
            <w:pPr>
              <w:pStyle w:val="a"/>
              <w:rPr>
                <w:del w:id="5456" w:author="智誠 楊" w:date="2021-05-08T18:59:00Z"/>
              </w:rPr>
            </w:pPr>
          </w:p>
        </w:tc>
      </w:tr>
      <w:tr w:rsidR="00C95828" w:rsidRPr="00362205" w:rsidDel="004B0633" w14:paraId="12430E3D" w14:textId="73E6FB39" w:rsidTr="0026408A">
        <w:trPr>
          <w:trHeight w:val="278"/>
          <w:del w:id="5457" w:author="智誠 楊" w:date="2021-05-08T18:59:00Z"/>
        </w:trPr>
        <w:tc>
          <w:tcPr>
            <w:tcW w:w="1548" w:type="dxa"/>
            <w:tcBorders>
              <w:top w:val="single" w:sz="8" w:space="0" w:color="000000"/>
              <w:bottom w:val="single" w:sz="8" w:space="0" w:color="000000"/>
              <w:right w:val="single" w:sz="8" w:space="0" w:color="000000"/>
            </w:tcBorders>
            <w:shd w:val="clear" w:color="auto" w:fill="F3F3F3"/>
          </w:tcPr>
          <w:p w14:paraId="3E52DBE9" w14:textId="0FDC6B5E" w:rsidR="00C95828" w:rsidRPr="00362205" w:rsidDel="004B0633" w:rsidRDefault="00C95828" w:rsidP="00B010CD">
            <w:pPr>
              <w:pStyle w:val="a"/>
              <w:rPr>
                <w:del w:id="5458" w:author="智誠 楊" w:date="2021-05-08T18:59:00Z"/>
              </w:rPr>
            </w:pPr>
            <w:del w:id="5459" w:author="智誠 楊" w:date="2021-05-08T18:59:00Z">
              <w:r w:rsidRPr="00362205" w:rsidDel="004B0633">
                <w:delText xml:space="preserve">執行後狀況 </w:delText>
              </w:r>
            </w:del>
          </w:p>
        </w:tc>
        <w:tc>
          <w:tcPr>
            <w:tcW w:w="6318" w:type="dxa"/>
            <w:tcBorders>
              <w:top w:val="single" w:sz="8" w:space="0" w:color="000000"/>
              <w:left w:val="single" w:sz="8" w:space="0" w:color="000000"/>
              <w:bottom w:val="single" w:sz="8" w:space="0" w:color="000000"/>
            </w:tcBorders>
          </w:tcPr>
          <w:p w14:paraId="0BCB5330" w14:textId="160FB6DD" w:rsidR="00C95828" w:rsidRPr="00362205" w:rsidDel="004B0633" w:rsidRDefault="00C95828" w:rsidP="00B010CD">
            <w:pPr>
              <w:pStyle w:val="a"/>
              <w:rPr>
                <w:del w:id="5460" w:author="智誠 楊" w:date="2021-05-08T18:59:00Z"/>
              </w:rPr>
            </w:pPr>
          </w:p>
        </w:tc>
      </w:tr>
      <w:tr w:rsidR="00C95828" w:rsidRPr="00362205" w:rsidDel="004B0633" w14:paraId="42E6FD75" w14:textId="309F8331" w:rsidTr="0026408A">
        <w:trPr>
          <w:trHeight w:val="358"/>
          <w:del w:id="5461" w:author="智誠 楊" w:date="2021-05-08T18:59:00Z"/>
        </w:trPr>
        <w:tc>
          <w:tcPr>
            <w:tcW w:w="1548" w:type="dxa"/>
            <w:tcBorders>
              <w:top w:val="single" w:sz="8" w:space="0" w:color="000000"/>
              <w:bottom w:val="single" w:sz="8" w:space="0" w:color="000000"/>
              <w:right w:val="single" w:sz="8" w:space="0" w:color="000000"/>
            </w:tcBorders>
            <w:shd w:val="clear" w:color="auto" w:fill="F3F3F3"/>
          </w:tcPr>
          <w:p w14:paraId="3185FDAC" w14:textId="6EBC0D53" w:rsidR="00C95828" w:rsidRPr="00362205" w:rsidDel="004B0633" w:rsidRDefault="00C95828" w:rsidP="00B010CD">
            <w:pPr>
              <w:pStyle w:val="a"/>
              <w:rPr>
                <w:del w:id="5462" w:author="智誠 楊" w:date="2021-05-08T18:59:00Z"/>
              </w:rPr>
            </w:pPr>
            <w:del w:id="5463" w:author="智誠 楊" w:date="2021-05-08T18:59:00Z">
              <w:r w:rsidRPr="00362205" w:rsidDel="004B0633">
                <w:delText>特別需求</w:delText>
              </w:r>
            </w:del>
          </w:p>
        </w:tc>
        <w:tc>
          <w:tcPr>
            <w:tcW w:w="6318" w:type="dxa"/>
            <w:tcBorders>
              <w:top w:val="single" w:sz="8" w:space="0" w:color="000000"/>
              <w:left w:val="single" w:sz="8" w:space="0" w:color="000000"/>
              <w:bottom w:val="single" w:sz="8" w:space="0" w:color="000000"/>
            </w:tcBorders>
          </w:tcPr>
          <w:p w14:paraId="7C617C35" w14:textId="3F581161" w:rsidR="00C95828" w:rsidRPr="00362205" w:rsidDel="004B0633" w:rsidRDefault="00C95828" w:rsidP="00B010CD">
            <w:pPr>
              <w:pStyle w:val="a"/>
              <w:rPr>
                <w:del w:id="5464" w:author="智誠 楊" w:date="2021-05-08T18:59:00Z"/>
              </w:rPr>
            </w:pPr>
          </w:p>
        </w:tc>
      </w:tr>
      <w:tr w:rsidR="00C95828" w:rsidRPr="00362205" w:rsidDel="004B0633" w14:paraId="6C6900C6" w14:textId="5A0C7D80" w:rsidTr="0026408A">
        <w:trPr>
          <w:trHeight w:val="278"/>
          <w:del w:id="5465" w:author="智誠 楊" w:date="2021-05-08T18:59:00Z"/>
        </w:trPr>
        <w:tc>
          <w:tcPr>
            <w:tcW w:w="1548" w:type="dxa"/>
            <w:tcBorders>
              <w:top w:val="single" w:sz="8" w:space="0" w:color="000000"/>
              <w:bottom w:val="single" w:sz="8" w:space="0" w:color="000000"/>
              <w:right w:val="single" w:sz="8" w:space="0" w:color="000000"/>
            </w:tcBorders>
            <w:shd w:val="clear" w:color="auto" w:fill="F3F3F3"/>
          </w:tcPr>
          <w:p w14:paraId="32964340" w14:textId="6B10C930" w:rsidR="00C95828" w:rsidRPr="00362205" w:rsidDel="004B0633" w:rsidRDefault="00C95828" w:rsidP="00B010CD">
            <w:pPr>
              <w:pStyle w:val="a"/>
              <w:rPr>
                <w:del w:id="5466" w:author="智誠 楊" w:date="2021-05-08T18:59:00Z"/>
              </w:rPr>
            </w:pPr>
            <w:del w:id="5467" w:author="智誠 楊" w:date="2021-05-08T18:59:00Z">
              <w:r w:rsidRPr="00362205" w:rsidDel="004B0633">
                <w:delText xml:space="preserve">參考 </w:delText>
              </w:r>
            </w:del>
          </w:p>
        </w:tc>
        <w:tc>
          <w:tcPr>
            <w:tcW w:w="6318" w:type="dxa"/>
            <w:tcBorders>
              <w:top w:val="single" w:sz="8" w:space="0" w:color="000000"/>
              <w:left w:val="single" w:sz="8" w:space="0" w:color="000000"/>
              <w:bottom w:val="single" w:sz="8" w:space="0" w:color="000000"/>
            </w:tcBorders>
          </w:tcPr>
          <w:p w14:paraId="499ECE9C" w14:textId="7E03276D" w:rsidR="00C95828" w:rsidRPr="00362205" w:rsidDel="004B0633" w:rsidRDefault="00C95828" w:rsidP="00B010CD">
            <w:pPr>
              <w:pStyle w:val="a"/>
              <w:rPr>
                <w:del w:id="5468" w:author="智誠 楊" w:date="2021-05-08T18:59:00Z"/>
              </w:rPr>
            </w:pPr>
          </w:p>
        </w:tc>
      </w:tr>
    </w:tbl>
    <w:p w14:paraId="0D8FD68F" w14:textId="77777777" w:rsidR="00AF50F7" w:rsidRPr="00362205" w:rsidRDefault="00AF50F7" w:rsidP="00B010CD">
      <w:pPr>
        <w:pStyle w:val="a"/>
        <w:rPr>
          <w:ins w:id="5469" w:author="智誠 楊" w:date="2021-05-08T18:58:00Z"/>
        </w:rPr>
      </w:pPr>
      <w:ins w:id="5470" w:author="智誠 楊" w:date="2021-05-08T18:58:00Z">
        <w:r w:rsidRPr="00362205">
          <w:t>功能說明</w:t>
        </w:r>
      </w:ins>
    </w:p>
    <w:tbl>
      <w:tblPr>
        <w:tblW w:w="8514"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Change w:id="5471" w:author="智誠 楊" w:date="2021-05-08T19:12:00Z">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PrChange>
      </w:tblPr>
      <w:tblGrid>
        <w:gridCol w:w="1548"/>
        <w:gridCol w:w="6966"/>
        <w:tblGridChange w:id="5472">
          <w:tblGrid>
            <w:gridCol w:w="1548"/>
            <w:gridCol w:w="6318"/>
          </w:tblGrid>
        </w:tblGridChange>
      </w:tblGrid>
      <w:tr w:rsidR="00AF50F7" w:rsidRPr="00362205" w14:paraId="58C1BE11" w14:textId="77777777" w:rsidTr="00952B35">
        <w:trPr>
          <w:trHeight w:val="277"/>
          <w:ins w:id="5473" w:author="智誠 楊" w:date="2021-05-08T18:58:00Z"/>
          <w:trPrChange w:id="5474" w:author="智誠 楊" w:date="2021-05-08T19:12:00Z">
            <w:trPr>
              <w:trHeight w:val="277"/>
            </w:trPr>
          </w:trPrChange>
        </w:trPr>
        <w:tc>
          <w:tcPr>
            <w:tcW w:w="1548" w:type="dxa"/>
            <w:tcBorders>
              <w:top w:val="single" w:sz="8" w:space="0" w:color="000000"/>
              <w:bottom w:val="single" w:sz="8" w:space="0" w:color="000000"/>
              <w:right w:val="single" w:sz="8" w:space="0" w:color="000000"/>
            </w:tcBorders>
            <w:shd w:val="clear" w:color="auto" w:fill="F3F3F3"/>
            <w:tcPrChange w:id="5475" w:author="智誠 楊" w:date="2021-05-08T19:12:00Z">
              <w:tcPr>
                <w:tcW w:w="1548" w:type="dxa"/>
                <w:tcBorders>
                  <w:top w:val="single" w:sz="8" w:space="0" w:color="000000"/>
                  <w:bottom w:val="single" w:sz="8" w:space="0" w:color="000000"/>
                  <w:right w:val="single" w:sz="8" w:space="0" w:color="000000"/>
                </w:tcBorders>
                <w:shd w:val="clear" w:color="auto" w:fill="F3F3F3"/>
              </w:tcPr>
            </w:tcPrChange>
          </w:tcPr>
          <w:p w14:paraId="6226E68B" w14:textId="77777777" w:rsidR="00AF50F7" w:rsidRPr="00362205" w:rsidRDefault="00AF50F7" w:rsidP="00286DCE">
            <w:pPr>
              <w:rPr>
                <w:ins w:id="5476" w:author="智誠 楊" w:date="2021-05-08T18:58:00Z"/>
                <w:rFonts w:ascii="標楷體" w:eastAsia="標楷體" w:hAnsi="標楷體"/>
              </w:rPr>
            </w:pPr>
            <w:ins w:id="5477" w:author="智誠 楊" w:date="2021-05-08T18:58:00Z">
              <w:r w:rsidRPr="00362205">
                <w:rPr>
                  <w:rFonts w:ascii="標楷體" w:eastAsia="標楷體" w:hAnsi="標楷體"/>
                </w:rPr>
                <w:t xml:space="preserve">功能名稱 </w:t>
              </w:r>
            </w:ins>
          </w:p>
        </w:tc>
        <w:tc>
          <w:tcPr>
            <w:tcW w:w="6966" w:type="dxa"/>
            <w:tcBorders>
              <w:top w:val="single" w:sz="8" w:space="0" w:color="000000"/>
              <w:left w:val="single" w:sz="8" w:space="0" w:color="000000"/>
              <w:bottom w:val="single" w:sz="8" w:space="0" w:color="000000"/>
            </w:tcBorders>
            <w:tcPrChange w:id="5478" w:author="智誠 楊" w:date="2021-05-08T19:12:00Z">
              <w:tcPr>
                <w:tcW w:w="6318" w:type="dxa"/>
                <w:tcBorders>
                  <w:top w:val="single" w:sz="8" w:space="0" w:color="000000"/>
                  <w:left w:val="single" w:sz="8" w:space="0" w:color="000000"/>
                  <w:bottom w:val="single" w:sz="8" w:space="0" w:color="000000"/>
                </w:tcBorders>
              </w:tcPr>
            </w:tcPrChange>
          </w:tcPr>
          <w:p w14:paraId="09673DFD" w14:textId="769D0215" w:rsidR="00AF50F7" w:rsidRPr="001B0399" w:rsidRDefault="00AF50F7" w:rsidP="00286DCE">
            <w:pPr>
              <w:rPr>
                <w:ins w:id="5479" w:author="智誠 楊" w:date="2021-05-08T18:58:00Z"/>
                <w:rFonts w:ascii="標楷體" w:eastAsia="標楷體" w:hAnsi="標楷體" w:cs="新細明體"/>
                <w:kern w:val="0"/>
                <w:lang w:val="zh-TW"/>
              </w:rPr>
            </w:pPr>
            <w:ins w:id="5480" w:author="智誠 楊" w:date="2021-05-08T18:59:00Z">
              <w:r w:rsidRPr="000670F5">
                <w:rPr>
                  <w:rFonts w:ascii="標楷體" w:eastAsia="標楷體" w:hAnsi="標楷體" w:cs="新細明體" w:hint="eastAsia"/>
                  <w:kern w:val="0"/>
                  <w:lang w:val="zh-TW"/>
                </w:rPr>
                <w:t>疑似洗錢交易合理性查詢</w:t>
              </w:r>
            </w:ins>
          </w:p>
        </w:tc>
      </w:tr>
      <w:tr w:rsidR="00AF50F7" w:rsidRPr="00362205" w14:paraId="2E75AD07" w14:textId="77777777" w:rsidTr="00952B35">
        <w:trPr>
          <w:trHeight w:val="277"/>
          <w:ins w:id="5481" w:author="智誠 楊" w:date="2021-05-08T18:58:00Z"/>
          <w:trPrChange w:id="5482" w:author="智誠 楊" w:date="2021-05-08T19:12:00Z">
            <w:trPr>
              <w:trHeight w:val="277"/>
            </w:trPr>
          </w:trPrChange>
        </w:trPr>
        <w:tc>
          <w:tcPr>
            <w:tcW w:w="1548" w:type="dxa"/>
            <w:tcBorders>
              <w:top w:val="single" w:sz="8" w:space="0" w:color="000000"/>
              <w:bottom w:val="single" w:sz="8" w:space="0" w:color="000000"/>
              <w:right w:val="single" w:sz="8" w:space="0" w:color="000000"/>
            </w:tcBorders>
            <w:shd w:val="clear" w:color="auto" w:fill="F3F3F3"/>
            <w:tcPrChange w:id="5483" w:author="智誠 楊" w:date="2021-05-08T19:12:00Z">
              <w:tcPr>
                <w:tcW w:w="1548" w:type="dxa"/>
                <w:tcBorders>
                  <w:top w:val="single" w:sz="8" w:space="0" w:color="000000"/>
                  <w:bottom w:val="single" w:sz="8" w:space="0" w:color="000000"/>
                  <w:right w:val="single" w:sz="8" w:space="0" w:color="000000"/>
                </w:tcBorders>
                <w:shd w:val="clear" w:color="auto" w:fill="F3F3F3"/>
              </w:tcPr>
            </w:tcPrChange>
          </w:tcPr>
          <w:p w14:paraId="1BA583FF" w14:textId="77777777" w:rsidR="00AF50F7" w:rsidRPr="00362205" w:rsidRDefault="00AF50F7" w:rsidP="00286DCE">
            <w:pPr>
              <w:rPr>
                <w:ins w:id="5484" w:author="智誠 楊" w:date="2021-05-08T18:58:00Z"/>
                <w:rFonts w:ascii="標楷體" w:eastAsia="標楷體" w:hAnsi="標楷體"/>
              </w:rPr>
            </w:pPr>
            <w:ins w:id="5485" w:author="智誠 楊" w:date="2021-05-08T18:58:00Z">
              <w:r w:rsidRPr="00362205">
                <w:rPr>
                  <w:rFonts w:ascii="標楷體" w:eastAsia="標楷體" w:hAnsi="標楷體"/>
                </w:rPr>
                <w:t>進入條件</w:t>
              </w:r>
            </w:ins>
          </w:p>
        </w:tc>
        <w:tc>
          <w:tcPr>
            <w:tcW w:w="6966" w:type="dxa"/>
            <w:tcBorders>
              <w:top w:val="single" w:sz="8" w:space="0" w:color="000000"/>
              <w:left w:val="single" w:sz="8" w:space="0" w:color="000000"/>
              <w:bottom w:val="single" w:sz="8" w:space="0" w:color="000000"/>
            </w:tcBorders>
            <w:tcPrChange w:id="5486" w:author="智誠 楊" w:date="2021-05-08T19:12:00Z">
              <w:tcPr>
                <w:tcW w:w="6318" w:type="dxa"/>
                <w:tcBorders>
                  <w:top w:val="single" w:sz="8" w:space="0" w:color="000000"/>
                  <w:left w:val="single" w:sz="8" w:space="0" w:color="000000"/>
                  <w:bottom w:val="single" w:sz="8" w:space="0" w:color="000000"/>
                </w:tcBorders>
              </w:tcPr>
            </w:tcPrChange>
          </w:tcPr>
          <w:p w14:paraId="37C57DBE" w14:textId="23312294" w:rsidR="00AF50F7" w:rsidRPr="00362205" w:rsidRDefault="00AF50F7" w:rsidP="00286DCE">
            <w:pPr>
              <w:rPr>
                <w:ins w:id="5487" w:author="智誠 楊" w:date="2021-05-08T18:58:00Z"/>
                <w:rFonts w:ascii="標楷體" w:eastAsia="標楷體" w:hAnsi="標楷體"/>
              </w:rPr>
            </w:pPr>
            <w:ins w:id="5488" w:author="智誠 楊" w:date="2021-05-08T18:58:00Z">
              <w:r>
                <w:rPr>
                  <w:rFonts w:ascii="標楷體" w:eastAsia="標楷體" w:hAnsi="標楷體" w:cs="新細明體" w:hint="eastAsia"/>
                  <w:kern w:val="0"/>
                  <w:lang w:val="zh-TW"/>
                </w:rPr>
                <w:t>查詢</w:t>
              </w:r>
            </w:ins>
            <w:ins w:id="5489" w:author="智誠 楊" w:date="2021-05-08T18:59:00Z">
              <w:r w:rsidR="004B0633" w:rsidRPr="000670F5">
                <w:rPr>
                  <w:rFonts w:ascii="標楷體" w:eastAsia="標楷體" w:hAnsi="標楷體" w:cs="新細明體" w:hint="eastAsia"/>
                  <w:kern w:val="0"/>
                  <w:lang w:val="zh-TW"/>
                </w:rPr>
                <w:t>洗錢交易合理性</w:t>
              </w:r>
            </w:ins>
            <w:ins w:id="5490" w:author="智誠 楊" w:date="2021-05-08T19:34:00Z">
              <w:r w:rsidR="00987BDD">
                <w:rPr>
                  <w:rFonts w:ascii="標楷體" w:eastAsia="標楷體" w:hAnsi="標楷體" w:cs="新細明體" w:hint="eastAsia"/>
                  <w:kern w:val="0"/>
                  <w:lang w:val="zh-TW"/>
                </w:rPr>
                <w:t>說明</w:t>
              </w:r>
            </w:ins>
            <w:ins w:id="5491" w:author="智誠 楊" w:date="2021-05-08T18:58:00Z">
              <w:r>
                <w:rPr>
                  <w:rFonts w:ascii="標楷體" w:eastAsia="標楷體" w:hAnsi="標楷體" w:hint="eastAsia"/>
                  <w:lang w:eastAsia="zh-HK"/>
                </w:rPr>
                <w:t>時</w:t>
              </w:r>
            </w:ins>
          </w:p>
        </w:tc>
      </w:tr>
      <w:tr w:rsidR="00AF50F7" w:rsidRPr="00362205" w14:paraId="0078C4ED" w14:textId="77777777" w:rsidTr="00952B35">
        <w:trPr>
          <w:trHeight w:val="773"/>
          <w:ins w:id="5492" w:author="智誠 楊" w:date="2021-05-08T18:58:00Z"/>
          <w:trPrChange w:id="5493" w:author="智誠 楊" w:date="2021-05-08T19:12:00Z">
            <w:trPr>
              <w:trHeight w:val="773"/>
            </w:trPr>
          </w:trPrChange>
        </w:trPr>
        <w:tc>
          <w:tcPr>
            <w:tcW w:w="1548" w:type="dxa"/>
            <w:tcBorders>
              <w:top w:val="single" w:sz="8" w:space="0" w:color="000000"/>
              <w:bottom w:val="single" w:sz="8" w:space="0" w:color="000000"/>
              <w:right w:val="single" w:sz="8" w:space="0" w:color="000000"/>
            </w:tcBorders>
            <w:shd w:val="clear" w:color="auto" w:fill="F3F3F3"/>
            <w:tcPrChange w:id="5494" w:author="智誠 楊" w:date="2021-05-08T19:12:00Z">
              <w:tcPr>
                <w:tcW w:w="1548" w:type="dxa"/>
                <w:tcBorders>
                  <w:top w:val="single" w:sz="8" w:space="0" w:color="000000"/>
                  <w:bottom w:val="single" w:sz="8" w:space="0" w:color="000000"/>
                  <w:right w:val="single" w:sz="8" w:space="0" w:color="000000"/>
                </w:tcBorders>
                <w:shd w:val="clear" w:color="auto" w:fill="F3F3F3"/>
              </w:tcPr>
            </w:tcPrChange>
          </w:tcPr>
          <w:p w14:paraId="737BB890" w14:textId="77777777" w:rsidR="00AF50F7" w:rsidRPr="00362205" w:rsidRDefault="00AF50F7" w:rsidP="00286DCE">
            <w:pPr>
              <w:rPr>
                <w:ins w:id="5495" w:author="智誠 楊" w:date="2021-05-08T18:58:00Z"/>
                <w:rFonts w:ascii="標楷體" w:eastAsia="標楷體" w:hAnsi="標楷體"/>
              </w:rPr>
            </w:pPr>
            <w:ins w:id="5496" w:author="智誠 楊" w:date="2021-05-08T18:58:00Z">
              <w:r w:rsidRPr="00362205">
                <w:rPr>
                  <w:rFonts w:ascii="標楷體" w:eastAsia="標楷體" w:hAnsi="標楷體"/>
                </w:rPr>
                <w:t xml:space="preserve">基本流程 </w:t>
              </w:r>
            </w:ins>
          </w:p>
        </w:tc>
        <w:tc>
          <w:tcPr>
            <w:tcW w:w="6966" w:type="dxa"/>
            <w:tcBorders>
              <w:top w:val="single" w:sz="8" w:space="0" w:color="000000"/>
              <w:left w:val="single" w:sz="8" w:space="0" w:color="000000"/>
              <w:bottom w:val="single" w:sz="8" w:space="0" w:color="000000"/>
            </w:tcBorders>
            <w:tcPrChange w:id="5497" w:author="智誠 楊" w:date="2021-05-08T19:12:00Z">
              <w:tcPr>
                <w:tcW w:w="6318" w:type="dxa"/>
                <w:tcBorders>
                  <w:top w:val="single" w:sz="8" w:space="0" w:color="000000"/>
                  <w:left w:val="single" w:sz="8" w:space="0" w:color="000000"/>
                  <w:bottom w:val="single" w:sz="8" w:space="0" w:color="000000"/>
                </w:tcBorders>
              </w:tcPr>
            </w:tcPrChange>
          </w:tcPr>
          <w:p w14:paraId="6C64500A" w14:textId="77777777" w:rsidR="00AF50F7" w:rsidRPr="00323EBD" w:rsidRDefault="00AF50F7" w:rsidP="00286DCE">
            <w:pPr>
              <w:rPr>
                <w:ins w:id="5498" w:author="智誠 楊" w:date="2021-05-08T18:58:00Z"/>
                <w:rFonts w:ascii="標楷體" w:eastAsia="標楷體" w:hAnsi="標楷體"/>
              </w:rPr>
            </w:pPr>
            <w:ins w:id="5499" w:author="智誠 楊" w:date="2021-05-08T18:58:00Z">
              <w:r w:rsidRPr="00323EBD">
                <w:rPr>
                  <w:rFonts w:ascii="標楷體" w:eastAsia="標楷體" w:hAnsi="標楷體" w:hint="eastAsia"/>
                </w:rPr>
                <w:t>1.</w:t>
              </w:r>
              <w:r w:rsidRPr="00323EBD">
                <w:rPr>
                  <w:rFonts w:ascii="標楷體" w:eastAsia="標楷體" w:hAnsi="標楷體" w:hint="eastAsia"/>
                  <w:lang w:eastAsia="zh-HK"/>
                </w:rPr>
                <w:t>參考</w:t>
              </w:r>
              <w:r w:rsidRPr="00323EBD">
                <w:rPr>
                  <w:rFonts w:ascii="標楷體" w:eastAsia="標楷體" w:hAnsi="標楷體" w:hint="eastAsia"/>
                </w:rPr>
                <w:t>「</w:t>
              </w:r>
              <w:r>
                <w:rPr>
                  <w:rFonts w:ascii="標楷體" w:eastAsia="標楷體" w:hAnsi="標楷體" w:hint="eastAsia"/>
                </w:rPr>
                <w:t>疑似洗錢</w:t>
              </w:r>
              <w:r w:rsidRPr="00323EBD">
                <w:rPr>
                  <w:rFonts w:ascii="標楷體" w:eastAsia="標楷體" w:hAnsi="標楷體" w:hint="eastAsia"/>
                </w:rPr>
                <w:t>」</w:t>
              </w:r>
              <w:r w:rsidRPr="00323EBD">
                <w:rPr>
                  <w:rFonts w:ascii="標楷體" w:eastAsia="標楷體" w:hAnsi="標楷體" w:hint="eastAsia"/>
                  <w:lang w:eastAsia="zh-HK"/>
                </w:rPr>
                <w:t>流程</w:t>
              </w:r>
            </w:ins>
          </w:p>
          <w:p w14:paraId="5F5F86D8" w14:textId="121F809D" w:rsidR="00AF50F7" w:rsidRPr="00323EBD" w:rsidRDefault="00AF50F7" w:rsidP="00286DCE">
            <w:pPr>
              <w:rPr>
                <w:ins w:id="5500" w:author="智誠 楊" w:date="2021-05-08T18:58:00Z"/>
                <w:rFonts w:ascii="標楷體" w:eastAsia="標楷體" w:hAnsi="標楷體"/>
              </w:rPr>
            </w:pPr>
            <w:ins w:id="5501" w:author="智誠 楊" w:date="2021-05-08T18:58:00Z">
              <w:r w:rsidRPr="00323EBD">
                <w:rPr>
                  <w:rFonts w:ascii="標楷體" w:eastAsia="標楷體" w:hAnsi="標楷體" w:hint="eastAsia"/>
                </w:rPr>
                <w:t>2.</w:t>
              </w:r>
              <w:r w:rsidRPr="00323EBD">
                <w:rPr>
                  <w:rFonts w:ascii="標楷體" w:eastAsia="標楷體" w:hAnsi="標楷體" w:hint="eastAsia"/>
                  <w:lang w:eastAsia="zh-HK"/>
                </w:rPr>
                <w:t>查詢</w:t>
              </w:r>
            </w:ins>
            <w:ins w:id="5502" w:author="智誠 楊" w:date="2021-05-08T19:00:00Z">
              <w:r w:rsidR="004B0633">
                <w:rPr>
                  <w:rFonts w:ascii="標楷體" w:eastAsia="標楷體" w:hAnsi="標楷體" w:hint="eastAsia"/>
                  <w:lang w:eastAsia="zh-HK"/>
                </w:rPr>
                <w:t>疑似</w:t>
              </w:r>
              <w:r w:rsidR="004B0633">
                <w:rPr>
                  <w:rFonts w:ascii="標楷體" w:eastAsia="標楷體" w:hAnsi="標楷體" w:hint="eastAsia"/>
                </w:rPr>
                <w:t>洗錢交易合理性明細</w:t>
              </w:r>
              <w:r w:rsidR="004B0633" w:rsidRPr="00A97C81">
                <w:rPr>
                  <w:rFonts w:ascii="標楷體" w:eastAsia="標楷體" w:hAnsi="標楷體" w:hint="eastAsia"/>
                </w:rPr>
                <w:t>檔(</w:t>
              </w:r>
              <w:r w:rsidR="004B0633">
                <w:rPr>
                  <w:rFonts w:ascii="標楷體" w:eastAsia="標楷體" w:hAnsi="標楷體"/>
                </w:rPr>
                <w:t>MlaundryDetail</w:t>
              </w:r>
              <w:r w:rsidR="004B0633" w:rsidRPr="00A97C81">
                <w:rPr>
                  <w:rFonts w:ascii="標楷體" w:eastAsia="標楷體" w:hAnsi="標楷體"/>
                </w:rPr>
                <w:t>)</w:t>
              </w:r>
            </w:ins>
          </w:p>
          <w:p w14:paraId="6EC4E601" w14:textId="77777777" w:rsidR="00AF50F7" w:rsidRPr="00323EBD" w:rsidRDefault="00AF50F7" w:rsidP="00286DCE">
            <w:pPr>
              <w:rPr>
                <w:ins w:id="5503" w:author="智誠 楊" w:date="2021-05-08T18:58:00Z"/>
                <w:rFonts w:ascii="標楷體" w:eastAsia="標楷體" w:hAnsi="標楷體"/>
                <w:lang w:eastAsia="zh-HK"/>
              </w:rPr>
            </w:pPr>
            <w:ins w:id="5504" w:author="智誠 楊" w:date="2021-05-08T18:58:00Z">
              <w:r w:rsidRPr="00323EBD">
                <w:rPr>
                  <w:rFonts w:ascii="標楷體" w:eastAsia="標楷體" w:hAnsi="標楷體" w:hint="eastAsia"/>
                </w:rPr>
                <w:t>3</w:t>
              </w:r>
              <w:r w:rsidRPr="00323EBD">
                <w:rPr>
                  <w:rFonts w:ascii="標楷體" w:eastAsia="標楷體" w:hAnsi="標楷體"/>
                </w:rPr>
                <w:t>.</w:t>
              </w:r>
              <w:r w:rsidRPr="00323EBD">
                <w:rPr>
                  <w:rFonts w:ascii="標楷體" w:eastAsia="標楷體" w:hAnsi="標楷體" w:hint="eastAsia"/>
                  <w:lang w:eastAsia="zh-HK"/>
                </w:rPr>
                <w:t>依據輸入查詢條件</w:t>
              </w:r>
              <w:r w:rsidRPr="00323EBD">
                <w:rPr>
                  <w:rFonts w:ascii="標楷體" w:eastAsia="標楷體" w:hAnsi="標楷體" w:hint="eastAsia"/>
                </w:rPr>
                <w:t>,</w:t>
              </w:r>
              <w:r w:rsidRPr="00323EBD">
                <w:rPr>
                  <w:rFonts w:ascii="標楷體" w:eastAsia="標楷體" w:hAnsi="標楷體" w:hint="eastAsia"/>
                  <w:lang w:eastAsia="zh-HK"/>
                </w:rPr>
                <w:t>輸出查詢資料</w:t>
              </w:r>
            </w:ins>
          </w:p>
          <w:p w14:paraId="12B8B6E4" w14:textId="74EF7FD3" w:rsidR="00AF50F7" w:rsidRDefault="00AF50F7" w:rsidP="00286DCE">
            <w:pPr>
              <w:ind w:left="720" w:hangingChars="300" w:hanging="720"/>
              <w:rPr>
                <w:ins w:id="5505" w:author="智誠 楊" w:date="2021-05-08T18:58:00Z"/>
                <w:rFonts w:ascii="標楷體" w:eastAsia="標楷體" w:hAnsi="標楷體"/>
                <w:lang w:eastAsia="zh-HK"/>
              </w:rPr>
            </w:pPr>
            <w:ins w:id="5506" w:author="智誠 楊" w:date="2021-05-08T18:58:00Z">
              <w:r w:rsidRPr="00323EBD">
                <w:rPr>
                  <w:rFonts w:ascii="標楷體" w:eastAsia="標楷體" w:hAnsi="標楷體" w:hint="eastAsia"/>
                </w:rPr>
                <w:t xml:space="preserve">  (</w:t>
              </w:r>
              <w:r w:rsidRPr="00323EBD">
                <w:rPr>
                  <w:rFonts w:ascii="標楷體" w:eastAsia="標楷體" w:hAnsi="標楷體"/>
                </w:rPr>
                <w:t>1).</w:t>
              </w:r>
            </w:ins>
            <w:ins w:id="5507" w:author="智誠 楊" w:date="2021-05-08T19:00:00Z">
              <w:r w:rsidR="004B0633">
                <w:rPr>
                  <w:rFonts w:ascii="標楷體" w:eastAsia="標楷體" w:hAnsi="標楷體" w:hint="eastAsia"/>
                </w:rPr>
                <w:t>入賬日期</w:t>
              </w:r>
            </w:ins>
            <w:ins w:id="5508" w:author="智誠 楊" w:date="2021-05-08T18:58:00Z">
              <w:r w:rsidRPr="00323EBD">
                <w:rPr>
                  <w:rFonts w:ascii="標楷體" w:eastAsia="標楷體" w:hAnsi="標楷體" w:hint="eastAsia"/>
                </w:rPr>
                <w:t>(</w:t>
              </w:r>
            </w:ins>
            <w:ins w:id="5509" w:author="智誠 楊" w:date="2021-05-08T19:01:00Z">
              <w:r w:rsidR="004B0633">
                <w:rPr>
                  <w:rFonts w:ascii="標楷體" w:eastAsia="標楷體" w:hAnsi="標楷體" w:hint="eastAsia"/>
                </w:rPr>
                <w:t>En</w:t>
              </w:r>
              <w:r w:rsidR="004B0633">
                <w:rPr>
                  <w:rFonts w:ascii="標楷體" w:eastAsia="標楷體" w:hAnsi="標楷體"/>
                </w:rPr>
                <w:t>tryDate</w:t>
              </w:r>
            </w:ins>
            <w:ins w:id="5510" w:author="智誠 楊" w:date="2021-05-08T18:58:00Z">
              <w:r w:rsidRPr="00323EBD">
                <w:rPr>
                  <w:rFonts w:ascii="標楷體" w:eastAsia="標楷體" w:hAnsi="標楷體"/>
                </w:rPr>
                <w:t>)</w:t>
              </w:r>
              <w:r w:rsidRPr="00323EBD">
                <w:rPr>
                  <w:rFonts w:ascii="標楷體" w:eastAsia="標楷體" w:hAnsi="標楷體" w:hint="eastAsia"/>
                </w:rPr>
                <w:t xml:space="preserve"> </w:t>
              </w:r>
              <w:r>
                <w:rPr>
                  <w:rFonts w:ascii="標楷體" w:eastAsia="標楷體" w:hAnsi="標楷體" w:hint="eastAsia"/>
                </w:rPr>
                <w:t>B</w:t>
              </w:r>
              <w:r>
                <w:rPr>
                  <w:rFonts w:ascii="標楷體" w:eastAsia="標楷體" w:hAnsi="標楷體"/>
                </w:rPr>
                <w:t>etween</w:t>
              </w:r>
              <w:r w:rsidRPr="00323EBD">
                <w:rPr>
                  <w:rFonts w:ascii="標楷體" w:eastAsia="標楷體" w:hAnsi="標楷體" w:hint="eastAsia"/>
                </w:rPr>
                <w:t xml:space="preserve"> </w:t>
              </w:r>
              <w:r w:rsidRPr="00323EBD">
                <w:rPr>
                  <w:rFonts w:ascii="標楷體" w:eastAsia="標楷體" w:hAnsi="標楷體" w:hint="eastAsia"/>
                  <w:lang w:eastAsia="zh-HK"/>
                </w:rPr>
                <w:t>輸入條件「</w:t>
              </w:r>
            </w:ins>
            <w:ins w:id="5511" w:author="智誠 楊" w:date="2021-05-08T19:00:00Z">
              <w:r w:rsidR="004B0633">
                <w:rPr>
                  <w:rFonts w:ascii="標楷體" w:eastAsia="標楷體" w:hAnsi="標楷體" w:hint="eastAsia"/>
                  <w:lang w:eastAsia="zh-HK"/>
                </w:rPr>
                <w:t>入賬日期</w:t>
              </w:r>
            </w:ins>
            <w:ins w:id="5512" w:author="智誠 楊" w:date="2021-05-08T18:58:00Z">
              <w:r w:rsidRPr="00323EBD">
                <w:rPr>
                  <w:rFonts w:ascii="標楷體" w:eastAsia="標楷體" w:hAnsi="標楷體" w:hint="eastAsia"/>
                  <w:lang w:eastAsia="zh-HK"/>
                </w:rPr>
                <w:t>」</w:t>
              </w:r>
            </w:ins>
          </w:p>
          <w:p w14:paraId="4DE4F213" w14:textId="770D4430" w:rsidR="00AF50F7" w:rsidRDefault="00AF50F7">
            <w:pPr>
              <w:rPr>
                <w:ins w:id="5513" w:author="智誠 楊" w:date="2021-05-08T19:00:00Z"/>
                <w:rFonts w:ascii="標楷體" w:eastAsia="標楷體" w:hAnsi="標楷體"/>
                <w:lang w:eastAsia="zh-HK"/>
              </w:rPr>
            </w:pPr>
            <w:ins w:id="5514" w:author="智誠 楊" w:date="2021-05-08T18:58:00Z">
              <w:r>
                <w:rPr>
                  <w:rFonts w:ascii="標楷體" w:eastAsia="標楷體" w:hAnsi="標楷體" w:hint="eastAsia"/>
                </w:rPr>
                <w:t xml:space="preserve">  </w:t>
              </w:r>
              <w:r w:rsidRPr="00323EBD">
                <w:rPr>
                  <w:rFonts w:ascii="標楷體" w:eastAsia="標楷體" w:hAnsi="標楷體" w:hint="eastAsia"/>
                </w:rPr>
                <w:t>(</w:t>
              </w:r>
            </w:ins>
            <w:ins w:id="5515" w:author="智誠 楊" w:date="2021-05-08T19:00:00Z">
              <w:r w:rsidR="004B0633">
                <w:rPr>
                  <w:rFonts w:ascii="標楷體" w:eastAsia="標楷體" w:hAnsi="標楷體"/>
                </w:rPr>
                <w:t>2</w:t>
              </w:r>
            </w:ins>
            <w:ins w:id="5516" w:author="智誠 楊" w:date="2021-05-08T18:58:00Z">
              <w:r w:rsidRPr="00323EBD">
                <w:rPr>
                  <w:rFonts w:ascii="標楷體" w:eastAsia="標楷體" w:hAnsi="標楷體"/>
                </w:rPr>
                <w:t>).</w:t>
              </w:r>
            </w:ins>
            <w:ins w:id="5517" w:author="智誠 楊" w:date="2021-05-08T19:01:00Z">
              <w:r w:rsidR="004B0633">
                <w:rPr>
                  <w:rFonts w:ascii="標楷體" w:eastAsia="標楷體" w:hAnsi="標楷體" w:hint="eastAsia"/>
                  <w:lang w:eastAsia="zh-HK"/>
                </w:rPr>
                <w:t>交易樣態</w:t>
              </w:r>
            </w:ins>
            <w:ins w:id="5518" w:author="智誠 楊" w:date="2021-05-08T18:58:00Z">
              <w:r w:rsidRPr="00323EBD">
                <w:rPr>
                  <w:rFonts w:ascii="標楷體" w:eastAsia="標楷體" w:hAnsi="標楷體" w:hint="eastAsia"/>
                </w:rPr>
                <w:t>(</w:t>
              </w:r>
            </w:ins>
            <w:ins w:id="5519" w:author="智誠 楊" w:date="2021-05-08T19:01:00Z">
              <w:r w:rsidR="004B0633">
                <w:rPr>
                  <w:rFonts w:ascii="標楷體" w:eastAsia="標楷體" w:hAnsi="標楷體" w:hint="eastAsia"/>
                </w:rPr>
                <w:t>F</w:t>
              </w:r>
              <w:r w:rsidR="004B0633">
                <w:rPr>
                  <w:rFonts w:ascii="標楷體" w:eastAsia="標楷體" w:hAnsi="標楷體"/>
                </w:rPr>
                <w:t>actor</w:t>
              </w:r>
            </w:ins>
            <w:ins w:id="5520" w:author="智誠 楊" w:date="2021-05-08T18:58:00Z">
              <w:r w:rsidRPr="00323EBD">
                <w:rPr>
                  <w:rFonts w:ascii="標楷體" w:eastAsia="標楷體" w:hAnsi="標楷體"/>
                </w:rPr>
                <w:t>)</w:t>
              </w:r>
            </w:ins>
            <w:ins w:id="5521" w:author="智誠 楊" w:date="2021-05-08T19:01:00Z">
              <w:r w:rsidR="004B0633">
                <w:rPr>
                  <w:rFonts w:ascii="標楷體" w:eastAsia="標楷體" w:hAnsi="標楷體"/>
                </w:rPr>
                <w:t xml:space="preserve"> =</w:t>
              </w:r>
            </w:ins>
            <w:ins w:id="5522" w:author="智誠 楊" w:date="2021-05-08T18:58:00Z">
              <w:r w:rsidRPr="00323EBD">
                <w:rPr>
                  <w:rFonts w:ascii="標楷體" w:eastAsia="標楷體" w:hAnsi="標楷體" w:hint="eastAsia"/>
                </w:rPr>
                <w:t xml:space="preserve"> </w:t>
              </w:r>
              <w:r w:rsidRPr="00323EBD">
                <w:rPr>
                  <w:rFonts w:ascii="標楷體" w:eastAsia="標楷體" w:hAnsi="標楷體" w:hint="eastAsia"/>
                  <w:lang w:eastAsia="zh-HK"/>
                </w:rPr>
                <w:t>輸入條件「</w:t>
              </w:r>
            </w:ins>
            <w:ins w:id="5523" w:author="智誠 楊" w:date="2021-05-08T19:01:00Z">
              <w:r w:rsidR="004B0633">
                <w:rPr>
                  <w:rFonts w:ascii="標楷體" w:eastAsia="標楷體" w:hAnsi="標楷體" w:hint="eastAsia"/>
                  <w:lang w:eastAsia="zh-HK"/>
                </w:rPr>
                <w:t>交易樣態</w:t>
              </w:r>
            </w:ins>
            <w:ins w:id="5524" w:author="智誠 楊" w:date="2021-05-08T18:58:00Z">
              <w:r w:rsidRPr="00323EBD">
                <w:rPr>
                  <w:rFonts w:ascii="標楷體" w:eastAsia="標楷體" w:hAnsi="標楷體" w:hint="eastAsia"/>
                  <w:lang w:eastAsia="zh-HK"/>
                </w:rPr>
                <w:t>」</w:t>
              </w:r>
            </w:ins>
          </w:p>
          <w:p w14:paraId="16F92B5D" w14:textId="77777777" w:rsidR="004B0633" w:rsidRDefault="004B0633" w:rsidP="00286DCE">
            <w:pPr>
              <w:rPr>
                <w:ins w:id="5525" w:author="智誠 楊" w:date="2021-05-08T19:06:00Z"/>
                <w:rFonts w:ascii="標楷體" w:eastAsia="標楷體" w:hAnsi="標楷體"/>
              </w:rPr>
            </w:pPr>
            <w:ins w:id="5526" w:author="智誠 楊" w:date="2021-05-08T19:00:00Z">
              <w:r>
                <w:rPr>
                  <w:rFonts w:ascii="標楷體" w:eastAsia="標楷體" w:hAnsi="標楷體" w:hint="eastAsia"/>
                  <w:lang w:eastAsia="zh-HK"/>
                </w:rPr>
                <w:t xml:space="preserve"> </w:t>
              </w:r>
              <w:r>
                <w:rPr>
                  <w:rFonts w:ascii="標楷體" w:eastAsia="標楷體" w:hAnsi="標楷體"/>
                  <w:lang w:eastAsia="zh-HK"/>
                </w:rPr>
                <w:t xml:space="preserve"> </w:t>
              </w:r>
              <w:r w:rsidRPr="00323EBD">
                <w:rPr>
                  <w:rFonts w:ascii="標楷體" w:eastAsia="標楷體" w:hAnsi="標楷體" w:hint="eastAsia"/>
                </w:rPr>
                <w:t>(</w:t>
              </w:r>
              <w:r>
                <w:rPr>
                  <w:rFonts w:ascii="標楷體" w:eastAsia="標楷體" w:hAnsi="標楷體"/>
                </w:rPr>
                <w:t>3</w:t>
              </w:r>
              <w:r w:rsidRPr="00323EBD">
                <w:rPr>
                  <w:rFonts w:ascii="標楷體" w:eastAsia="標楷體" w:hAnsi="標楷體"/>
                </w:rPr>
                <w:t>).</w:t>
              </w:r>
            </w:ins>
            <w:ins w:id="5527" w:author="智誠 楊" w:date="2021-05-08T19:01:00Z">
              <w:r>
                <w:rPr>
                  <w:rFonts w:ascii="標楷體" w:eastAsia="標楷體" w:hAnsi="標楷體" w:hint="eastAsia"/>
                  <w:lang w:eastAsia="zh-HK"/>
                </w:rPr>
                <w:t>查詢種類</w:t>
              </w:r>
              <w:r w:rsidRPr="00323EBD">
                <w:rPr>
                  <w:rFonts w:ascii="標楷體" w:eastAsia="標楷體" w:hAnsi="標楷體" w:hint="eastAsia"/>
                </w:rPr>
                <w:t xml:space="preserve"> </w:t>
              </w:r>
            </w:ins>
            <w:ins w:id="5528" w:author="智誠 楊" w:date="2021-05-08T19:06:00Z">
              <w:r>
                <w:rPr>
                  <w:rFonts w:ascii="標楷體" w:eastAsia="標楷體" w:hAnsi="標楷體" w:hint="eastAsia"/>
                </w:rPr>
                <w:t>:</w:t>
              </w:r>
            </w:ins>
          </w:p>
          <w:p w14:paraId="78EFA4C9" w14:textId="4E917235" w:rsidR="004B0633" w:rsidRDefault="004B0633">
            <w:pPr>
              <w:ind w:left="2160" w:hangingChars="900" w:hanging="2160"/>
              <w:rPr>
                <w:ins w:id="5529" w:author="智誠 楊" w:date="2021-05-08T19:06:00Z"/>
                <w:rFonts w:ascii="標楷體" w:eastAsia="標楷體" w:hAnsi="標楷體"/>
              </w:rPr>
              <w:pPrChange w:id="5530" w:author="智誠 楊" w:date="2021-05-08T19:12:00Z">
                <w:pPr/>
              </w:pPrChange>
            </w:pPr>
            <w:ins w:id="5531" w:author="智誠 楊" w:date="2021-05-08T19:06:00Z">
              <w:r>
                <w:rPr>
                  <w:rFonts w:ascii="標楷體" w:eastAsia="標楷體" w:hAnsi="標楷體" w:hint="eastAsia"/>
                </w:rPr>
                <w:t xml:space="preserve">       1:合理性</w:t>
              </w:r>
            </w:ins>
            <w:ins w:id="5532" w:author="智誠 楊" w:date="2021-05-08T19:11:00Z">
              <w:r w:rsidR="00952B35">
                <w:rPr>
                  <w:rFonts w:ascii="標楷體" w:eastAsia="標楷體" w:hAnsi="標楷體" w:hint="eastAsia"/>
                </w:rPr>
                <w:t xml:space="preserve"> =</w:t>
              </w:r>
            </w:ins>
            <w:ins w:id="5533" w:author="智誠 楊" w:date="2021-05-08T19:06:00Z">
              <w:r w:rsidRPr="00323EBD">
                <w:rPr>
                  <w:rFonts w:ascii="標楷體" w:eastAsia="標楷體" w:hAnsi="標楷體" w:hint="eastAsia"/>
                </w:rPr>
                <w:t xml:space="preserve"> </w:t>
              </w:r>
            </w:ins>
            <w:ins w:id="5534" w:author="智誠 楊" w:date="2021-05-08T19:11:00Z">
              <w:r w:rsidR="00952B35">
                <w:rPr>
                  <w:rFonts w:ascii="標楷體" w:eastAsia="標楷體" w:hAnsi="標楷體" w:hint="eastAsia"/>
                </w:rPr>
                <w:t>B</w:t>
              </w:r>
              <w:r w:rsidR="00952B35">
                <w:rPr>
                  <w:rFonts w:ascii="標楷體" w:eastAsia="標楷體" w:hAnsi="標楷體"/>
                </w:rPr>
                <w:t>etween</w:t>
              </w:r>
              <w:r w:rsidR="00952B35">
                <w:rPr>
                  <w:rFonts w:ascii="標楷體" w:eastAsia="標楷體" w:hAnsi="標楷體" w:hint="eastAsia"/>
                </w:rPr>
                <w:t xml:space="preserve"> </w:t>
              </w:r>
            </w:ins>
            <w:ins w:id="5535" w:author="智誠 楊" w:date="2021-05-08T19:06:00Z">
              <w:r w:rsidRPr="00323EBD">
                <w:rPr>
                  <w:rFonts w:ascii="標楷體" w:eastAsia="標楷體" w:hAnsi="標楷體" w:hint="eastAsia"/>
                  <w:lang w:eastAsia="zh-HK"/>
                </w:rPr>
                <w:t>輸入條件「</w:t>
              </w:r>
              <w:r>
                <w:rPr>
                  <w:rFonts w:ascii="標楷體" w:eastAsia="標楷體" w:hAnsi="標楷體" w:hint="eastAsia"/>
                  <w:lang w:eastAsia="zh-HK"/>
                </w:rPr>
                <w:t>入賬日期</w:t>
              </w:r>
              <w:r w:rsidRPr="00323EBD">
                <w:rPr>
                  <w:rFonts w:ascii="標楷體" w:eastAsia="標楷體" w:hAnsi="標楷體" w:hint="eastAsia"/>
                  <w:lang w:eastAsia="zh-HK"/>
                </w:rPr>
                <w:t>」</w:t>
              </w:r>
            </w:ins>
            <w:ins w:id="5536" w:author="智誠 楊" w:date="2021-05-08T19:11:00Z">
              <w:r w:rsidR="00952B35">
                <w:rPr>
                  <w:rFonts w:ascii="標楷體" w:eastAsia="標楷體" w:hAnsi="標楷體" w:hint="eastAsia"/>
                  <w:lang w:eastAsia="zh-HK"/>
                </w:rPr>
                <w:t>內所有資料</w:t>
              </w:r>
            </w:ins>
          </w:p>
          <w:p w14:paraId="189A1677" w14:textId="4E2DC57C" w:rsidR="004B0633" w:rsidRPr="00006F65" w:rsidRDefault="004B0633">
            <w:pPr>
              <w:pStyle w:val="af9"/>
              <w:ind w:leftChars="0" w:left="960" w:hangingChars="400" w:hanging="960"/>
              <w:rPr>
                <w:ins w:id="5537" w:author="智誠 楊" w:date="2021-05-08T18:58:00Z"/>
                <w:rFonts w:ascii="標楷體" w:eastAsia="標楷體" w:hAnsi="標楷體"/>
              </w:rPr>
              <w:pPrChange w:id="5538" w:author="智誠 楊" w:date="2021-05-08T19:09:00Z">
                <w:pPr/>
              </w:pPrChange>
            </w:pPr>
            <w:ins w:id="5539" w:author="智誠 楊" w:date="2021-05-08T19:00:00Z">
              <w:r w:rsidRPr="00323EBD">
                <w:rPr>
                  <w:rFonts w:ascii="標楷體" w:eastAsia="標楷體" w:hAnsi="標楷體" w:hint="eastAsia"/>
                </w:rPr>
                <w:t xml:space="preserve"> </w:t>
              </w:r>
            </w:ins>
            <w:ins w:id="5540" w:author="智誠 楊" w:date="2021-05-08T19:06:00Z">
              <w:r>
                <w:rPr>
                  <w:rFonts w:ascii="標楷體" w:eastAsia="標楷體" w:hAnsi="標楷體" w:hint="eastAsia"/>
                </w:rPr>
                <w:t xml:space="preserve">   </w:t>
              </w:r>
            </w:ins>
            <w:ins w:id="5541" w:author="智誠 楊" w:date="2021-05-08T19:09:00Z">
              <w:r w:rsidR="00FD48F8">
                <w:rPr>
                  <w:rFonts w:ascii="標楷體" w:eastAsia="標楷體" w:hAnsi="標楷體"/>
                </w:rPr>
                <w:t xml:space="preserve">   </w:t>
              </w:r>
            </w:ins>
            <w:ins w:id="5542" w:author="智誠 楊" w:date="2021-05-08T19:06:00Z">
              <w:r>
                <w:rPr>
                  <w:rFonts w:ascii="標楷體" w:eastAsia="標楷體" w:hAnsi="標楷體" w:hint="eastAsia"/>
                </w:rPr>
                <w:t>2</w:t>
              </w:r>
            </w:ins>
            <w:ins w:id="5543" w:author="智誠 楊" w:date="2021-05-08T19:07:00Z">
              <w:r>
                <w:rPr>
                  <w:rFonts w:ascii="標楷體" w:eastAsia="標楷體" w:hAnsi="標楷體"/>
                </w:rPr>
                <w:t>:</w:t>
              </w:r>
              <w:r>
                <w:rPr>
                  <w:rFonts w:ascii="標楷體" w:eastAsia="標楷體" w:hAnsi="標楷體" w:hint="eastAsia"/>
                </w:rPr>
                <w:t>延遲交易確認</w:t>
              </w:r>
            </w:ins>
            <w:ins w:id="5544" w:author="智誠 楊" w:date="2021-05-08T19:11:00Z">
              <w:r w:rsidR="00952B35">
                <w:rPr>
                  <w:rFonts w:ascii="標楷體" w:eastAsia="標楷體" w:hAnsi="標楷體" w:hint="eastAsia"/>
                </w:rPr>
                <w:t xml:space="preserve"> =</w:t>
              </w:r>
              <w:r w:rsidR="00952B35">
                <w:rPr>
                  <w:rFonts w:ascii="標楷體" w:eastAsia="標楷體" w:hAnsi="標楷體"/>
                </w:rPr>
                <w:t xml:space="preserve"> </w:t>
              </w:r>
            </w:ins>
            <w:ins w:id="5545" w:author="智誠 楊" w:date="2021-05-08T19:07:00Z">
              <w:r w:rsidRPr="005E6EE0">
                <w:rPr>
                  <w:rFonts w:ascii="標楷體" w:eastAsia="標楷體" w:hAnsi="標楷體" w:hint="eastAsia"/>
                </w:rPr>
                <w:t>依據主管同意日期</w:t>
              </w:r>
            </w:ins>
            <w:ins w:id="5546" w:author="智誠 楊" w:date="2021-05-08T19:08:00Z">
              <w:r>
                <w:rPr>
                  <w:rFonts w:ascii="標楷體" w:eastAsia="標楷體" w:hAnsi="標楷體" w:hint="eastAsia"/>
                </w:rPr>
                <w:t>(</w:t>
              </w:r>
              <w:r>
                <w:rPr>
                  <w:rFonts w:ascii="標楷體" w:eastAsia="標楷體" w:hAnsi="標楷體"/>
                </w:rPr>
                <w:t>ManagerDate</w:t>
              </w:r>
              <w:r>
                <w:rPr>
                  <w:rFonts w:ascii="標楷體" w:eastAsia="標楷體" w:hAnsi="標楷體" w:hint="eastAsia"/>
                </w:rPr>
                <w:t>)</w:t>
              </w:r>
            </w:ins>
            <w:ins w:id="5547" w:author="智誠 楊" w:date="2021-05-08T19:07:00Z">
              <w:r>
                <w:rPr>
                  <w:rFonts w:ascii="標楷體" w:eastAsia="標楷體" w:hAnsi="標楷體"/>
                </w:rPr>
                <w:t xml:space="preserve"> </w:t>
              </w:r>
            </w:ins>
            <w:ins w:id="5548" w:author="智誠 楊" w:date="2021-05-08T19:09:00Z">
              <w:r w:rsidR="00FD48F8">
                <w:rPr>
                  <w:rFonts w:ascii="標楷體" w:eastAsia="標楷體" w:hAnsi="標楷體"/>
                </w:rPr>
                <w:t xml:space="preserve"> </w:t>
              </w:r>
            </w:ins>
            <w:ins w:id="5549" w:author="智誠 楊" w:date="2021-05-08T19:07:00Z">
              <w:r w:rsidRPr="005E6EE0">
                <w:rPr>
                  <w:rFonts w:ascii="標楷體" w:eastAsia="標楷體" w:hAnsi="標楷體"/>
                </w:rPr>
                <w:t>&gt;=</w:t>
              </w:r>
              <w:r w:rsidRPr="005E6EE0">
                <w:rPr>
                  <w:rFonts w:ascii="標楷體" w:eastAsia="標楷體" w:hAnsi="標楷體" w:hint="eastAsia"/>
                </w:rPr>
                <w:t>入帳日</w:t>
              </w:r>
            </w:ins>
            <w:ins w:id="5550" w:author="智誠 楊" w:date="2021-05-08T19:08:00Z">
              <w:r>
                <w:rPr>
                  <w:rFonts w:ascii="標楷體" w:eastAsia="標楷體" w:hAnsi="標楷體" w:hint="eastAsia"/>
                </w:rPr>
                <w:t>(En</w:t>
              </w:r>
              <w:r>
                <w:rPr>
                  <w:rFonts w:ascii="標楷體" w:eastAsia="標楷體" w:hAnsi="標楷體"/>
                </w:rPr>
                <w:t>tryDate)</w:t>
              </w:r>
            </w:ins>
            <w:ins w:id="5551" w:author="智誠 楊" w:date="2021-05-08T19:07:00Z">
              <w:r>
                <w:rPr>
                  <w:rFonts w:ascii="新細明體" w:hAnsi="新細明體" w:hint="eastAsia"/>
                </w:rPr>
                <w:t>＋</w:t>
              </w:r>
              <w:r w:rsidRPr="005E6EE0">
                <w:rPr>
                  <w:rFonts w:ascii="標楷體" w:eastAsia="標楷體" w:hAnsi="標楷體" w:hint="eastAsia"/>
                </w:rPr>
                <w:t>4</w:t>
              </w:r>
            </w:ins>
            <w:ins w:id="5552" w:author="智誠 楊" w:date="2021-05-08T19:12:00Z">
              <w:r w:rsidR="00952B35">
                <w:rPr>
                  <w:rFonts w:ascii="標楷體" w:eastAsia="標楷體" w:hAnsi="標楷體" w:hint="eastAsia"/>
                </w:rPr>
                <w:t>或</w:t>
              </w:r>
            </w:ins>
            <w:ins w:id="5553" w:author="智誠 楊" w:date="2021-05-08T19:07:00Z">
              <w:r w:rsidRPr="004B0633">
                <w:rPr>
                  <w:rFonts w:ascii="標楷體" w:eastAsia="標楷體" w:hAnsi="標楷體" w:hint="eastAsia"/>
                  <w:rPrChange w:id="5554" w:author="智誠 楊" w:date="2021-05-08T19:09:00Z">
                    <w:rPr>
                      <w:rFonts w:hint="eastAsia"/>
                    </w:rPr>
                  </w:rPrChange>
                </w:rPr>
                <w:t>主管無同意皆算延遲</w:t>
              </w:r>
            </w:ins>
          </w:p>
          <w:p w14:paraId="6327947F" w14:textId="5DAD1A46" w:rsidR="00AF50F7" w:rsidRPr="00323EBD" w:rsidRDefault="00AF50F7" w:rsidP="00286DCE">
            <w:pPr>
              <w:rPr>
                <w:ins w:id="5555" w:author="智誠 楊" w:date="2021-05-08T18:58:00Z"/>
                <w:rFonts w:ascii="標楷體" w:eastAsia="標楷體" w:hAnsi="標楷體"/>
                <w:lang w:eastAsia="zh-HK"/>
              </w:rPr>
            </w:pPr>
            <w:ins w:id="5556" w:author="智誠 楊" w:date="2021-05-08T18:58:00Z">
              <w:r w:rsidRPr="00323EBD">
                <w:rPr>
                  <w:rFonts w:ascii="標楷體" w:eastAsia="標楷體" w:hAnsi="標楷體" w:hint="eastAsia"/>
                </w:rPr>
                <w:t>4.資料排序:查詢結果</w:t>
              </w:r>
              <w:r w:rsidRPr="00323EBD">
                <w:rPr>
                  <w:rFonts w:ascii="標楷體" w:eastAsia="標楷體" w:hAnsi="標楷體" w:hint="eastAsia"/>
                  <w:lang w:eastAsia="zh-HK"/>
                </w:rPr>
                <w:t>「</w:t>
              </w:r>
            </w:ins>
            <w:ins w:id="5557" w:author="智誠 楊" w:date="2021-05-08T19:09:00Z">
              <w:r w:rsidR="00FD48F8">
                <w:rPr>
                  <w:rFonts w:ascii="標楷體" w:eastAsia="標楷體" w:hAnsi="標楷體" w:hint="eastAsia"/>
                  <w:lang w:eastAsia="zh-HK"/>
                </w:rPr>
                <w:t>交易樣態、入賬日期</w:t>
              </w:r>
            </w:ins>
            <w:ins w:id="5558" w:author="智誠 楊" w:date="2021-05-08T18:58:00Z">
              <w:r w:rsidRPr="00323EBD">
                <w:rPr>
                  <w:rFonts w:ascii="標楷體" w:eastAsia="標楷體" w:hAnsi="標楷體" w:hint="eastAsia"/>
                  <w:lang w:eastAsia="zh-HK"/>
                </w:rPr>
                <w:t>」由小到大排序</w:t>
              </w:r>
            </w:ins>
          </w:p>
        </w:tc>
      </w:tr>
      <w:tr w:rsidR="00AF50F7" w:rsidRPr="00362205" w14:paraId="715F38B9" w14:textId="77777777" w:rsidTr="00952B35">
        <w:trPr>
          <w:trHeight w:val="321"/>
          <w:ins w:id="5559" w:author="智誠 楊" w:date="2021-05-08T18:58:00Z"/>
          <w:trPrChange w:id="5560" w:author="智誠 楊" w:date="2021-05-08T19:12:00Z">
            <w:trPr>
              <w:trHeight w:val="321"/>
            </w:trPr>
          </w:trPrChange>
        </w:trPr>
        <w:tc>
          <w:tcPr>
            <w:tcW w:w="1548" w:type="dxa"/>
            <w:tcBorders>
              <w:top w:val="single" w:sz="8" w:space="0" w:color="000000"/>
              <w:bottom w:val="single" w:sz="8" w:space="0" w:color="000000"/>
              <w:right w:val="single" w:sz="8" w:space="0" w:color="000000"/>
            </w:tcBorders>
            <w:shd w:val="clear" w:color="auto" w:fill="F3F3F3"/>
            <w:tcPrChange w:id="5561" w:author="智誠 楊" w:date="2021-05-08T19:12:00Z">
              <w:tcPr>
                <w:tcW w:w="1548" w:type="dxa"/>
                <w:tcBorders>
                  <w:top w:val="single" w:sz="8" w:space="0" w:color="000000"/>
                  <w:bottom w:val="single" w:sz="8" w:space="0" w:color="000000"/>
                  <w:right w:val="single" w:sz="8" w:space="0" w:color="000000"/>
                </w:tcBorders>
                <w:shd w:val="clear" w:color="auto" w:fill="F3F3F3"/>
              </w:tcPr>
            </w:tcPrChange>
          </w:tcPr>
          <w:p w14:paraId="34276415" w14:textId="77777777" w:rsidR="00AF50F7" w:rsidRPr="00362205" w:rsidRDefault="00AF50F7" w:rsidP="00286DCE">
            <w:pPr>
              <w:rPr>
                <w:ins w:id="5562" w:author="智誠 楊" w:date="2021-05-08T18:58:00Z"/>
                <w:rFonts w:ascii="標楷體" w:eastAsia="標楷體" w:hAnsi="標楷體"/>
              </w:rPr>
            </w:pPr>
            <w:ins w:id="5563" w:author="智誠 楊" w:date="2021-05-08T18:58:00Z">
              <w:r w:rsidRPr="00362205">
                <w:rPr>
                  <w:rFonts w:ascii="標楷體" w:eastAsia="標楷體" w:hAnsi="標楷體"/>
                </w:rPr>
                <w:t>選用流程</w:t>
              </w:r>
            </w:ins>
          </w:p>
        </w:tc>
        <w:tc>
          <w:tcPr>
            <w:tcW w:w="6966" w:type="dxa"/>
            <w:tcBorders>
              <w:top w:val="single" w:sz="8" w:space="0" w:color="000000"/>
              <w:left w:val="single" w:sz="8" w:space="0" w:color="000000"/>
              <w:bottom w:val="single" w:sz="8" w:space="0" w:color="000000"/>
            </w:tcBorders>
            <w:tcPrChange w:id="5564" w:author="智誠 楊" w:date="2021-05-08T19:12:00Z">
              <w:tcPr>
                <w:tcW w:w="6318" w:type="dxa"/>
                <w:tcBorders>
                  <w:top w:val="single" w:sz="8" w:space="0" w:color="000000"/>
                  <w:left w:val="single" w:sz="8" w:space="0" w:color="000000"/>
                  <w:bottom w:val="single" w:sz="8" w:space="0" w:color="000000"/>
                </w:tcBorders>
              </w:tcPr>
            </w:tcPrChange>
          </w:tcPr>
          <w:p w14:paraId="66374502" w14:textId="77777777" w:rsidR="00AF50F7" w:rsidRPr="00362205" w:rsidRDefault="00AF50F7" w:rsidP="00286DCE">
            <w:pPr>
              <w:rPr>
                <w:ins w:id="5565" w:author="智誠 楊" w:date="2021-05-08T18:58:00Z"/>
                <w:rFonts w:ascii="標楷體" w:eastAsia="標楷體" w:hAnsi="標楷體"/>
              </w:rPr>
            </w:pPr>
          </w:p>
        </w:tc>
      </w:tr>
      <w:tr w:rsidR="00AF50F7" w:rsidRPr="00362205" w14:paraId="3337A999" w14:textId="77777777" w:rsidTr="00952B35">
        <w:trPr>
          <w:trHeight w:val="1311"/>
          <w:ins w:id="5566" w:author="智誠 楊" w:date="2021-05-08T18:58:00Z"/>
          <w:trPrChange w:id="5567" w:author="智誠 楊" w:date="2021-05-08T19:12:00Z">
            <w:trPr>
              <w:trHeight w:val="1311"/>
            </w:trPr>
          </w:trPrChange>
        </w:trPr>
        <w:tc>
          <w:tcPr>
            <w:tcW w:w="1548" w:type="dxa"/>
            <w:tcBorders>
              <w:top w:val="single" w:sz="8" w:space="0" w:color="000000"/>
              <w:bottom w:val="single" w:sz="8" w:space="0" w:color="000000"/>
              <w:right w:val="single" w:sz="8" w:space="0" w:color="000000"/>
            </w:tcBorders>
            <w:shd w:val="clear" w:color="auto" w:fill="F3F3F3"/>
            <w:tcPrChange w:id="5568" w:author="智誠 楊" w:date="2021-05-08T19:12:00Z">
              <w:tcPr>
                <w:tcW w:w="1548" w:type="dxa"/>
                <w:tcBorders>
                  <w:top w:val="single" w:sz="8" w:space="0" w:color="000000"/>
                  <w:bottom w:val="single" w:sz="8" w:space="0" w:color="000000"/>
                  <w:right w:val="single" w:sz="8" w:space="0" w:color="000000"/>
                </w:tcBorders>
                <w:shd w:val="clear" w:color="auto" w:fill="F3F3F3"/>
              </w:tcPr>
            </w:tcPrChange>
          </w:tcPr>
          <w:p w14:paraId="6D101561" w14:textId="77777777" w:rsidR="00AF50F7" w:rsidRPr="00362205" w:rsidRDefault="00AF50F7" w:rsidP="00286DCE">
            <w:pPr>
              <w:rPr>
                <w:ins w:id="5569" w:author="智誠 楊" w:date="2021-05-08T18:58:00Z"/>
                <w:rFonts w:ascii="標楷體" w:eastAsia="標楷體" w:hAnsi="標楷體"/>
              </w:rPr>
            </w:pPr>
            <w:ins w:id="5570" w:author="智誠 楊" w:date="2021-05-08T18:58:00Z">
              <w:r w:rsidRPr="00362205">
                <w:rPr>
                  <w:rFonts w:ascii="標楷體" w:eastAsia="標楷體" w:hAnsi="標楷體"/>
                </w:rPr>
                <w:t>例外流程</w:t>
              </w:r>
            </w:ins>
          </w:p>
        </w:tc>
        <w:tc>
          <w:tcPr>
            <w:tcW w:w="6966" w:type="dxa"/>
            <w:tcBorders>
              <w:top w:val="single" w:sz="8" w:space="0" w:color="000000"/>
              <w:left w:val="single" w:sz="8" w:space="0" w:color="000000"/>
              <w:bottom w:val="single" w:sz="8" w:space="0" w:color="000000"/>
            </w:tcBorders>
            <w:tcPrChange w:id="5571" w:author="智誠 楊" w:date="2021-05-08T19:12:00Z">
              <w:tcPr>
                <w:tcW w:w="6318" w:type="dxa"/>
                <w:tcBorders>
                  <w:top w:val="single" w:sz="8" w:space="0" w:color="000000"/>
                  <w:left w:val="single" w:sz="8" w:space="0" w:color="000000"/>
                  <w:bottom w:val="single" w:sz="8" w:space="0" w:color="000000"/>
                </w:tcBorders>
              </w:tcPr>
            </w:tcPrChange>
          </w:tcPr>
          <w:p w14:paraId="1D1113F7" w14:textId="77777777" w:rsidR="00AF50F7" w:rsidRPr="00362205" w:rsidRDefault="00AF50F7" w:rsidP="00286DCE">
            <w:pPr>
              <w:rPr>
                <w:ins w:id="5572" w:author="智誠 楊" w:date="2021-05-08T18:58:00Z"/>
                <w:rFonts w:ascii="標楷體" w:eastAsia="標楷體" w:hAnsi="標楷體"/>
              </w:rPr>
            </w:pPr>
          </w:p>
        </w:tc>
      </w:tr>
      <w:tr w:rsidR="00AF50F7" w:rsidRPr="00362205" w14:paraId="20DB5988" w14:textId="77777777" w:rsidTr="00952B35">
        <w:trPr>
          <w:trHeight w:val="278"/>
          <w:ins w:id="5573" w:author="智誠 楊" w:date="2021-05-08T18:58:00Z"/>
          <w:trPrChange w:id="5574" w:author="智誠 楊" w:date="2021-05-08T19:12:00Z">
            <w:trPr>
              <w:trHeight w:val="278"/>
            </w:trPr>
          </w:trPrChange>
        </w:trPr>
        <w:tc>
          <w:tcPr>
            <w:tcW w:w="1548" w:type="dxa"/>
            <w:tcBorders>
              <w:top w:val="single" w:sz="8" w:space="0" w:color="000000"/>
              <w:bottom w:val="single" w:sz="8" w:space="0" w:color="000000"/>
              <w:right w:val="single" w:sz="8" w:space="0" w:color="000000"/>
            </w:tcBorders>
            <w:shd w:val="clear" w:color="auto" w:fill="F3F3F3"/>
            <w:tcPrChange w:id="5575" w:author="智誠 楊" w:date="2021-05-08T19:12:00Z">
              <w:tcPr>
                <w:tcW w:w="1548" w:type="dxa"/>
                <w:tcBorders>
                  <w:top w:val="single" w:sz="8" w:space="0" w:color="000000"/>
                  <w:bottom w:val="single" w:sz="8" w:space="0" w:color="000000"/>
                  <w:right w:val="single" w:sz="8" w:space="0" w:color="000000"/>
                </w:tcBorders>
                <w:shd w:val="clear" w:color="auto" w:fill="F3F3F3"/>
              </w:tcPr>
            </w:tcPrChange>
          </w:tcPr>
          <w:p w14:paraId="79721544" w14:textId="77777777" w:rsidR="00AF50F7" w:rsidRPr="00362205" w:rsidRDefault="00AF50F7" w:rsidP="00286DCE">
            <w:pPr>
              <w:rPr>
                <w:ins w:id="5576" w:author="智誠 楊" w:date="2021-05-08T18:58:00Z"/>
                <w:rFonts w:ascii="標楷體" w:eastAsia="標楷體" w:hAnsi="標楷體"/>
              </w:rPr>
            </w:pPr>
            <w:ins w:id="5577" w:author="智誠 楊" w:date="2021-05-08T18:58:00Z">
              <w:r w:rsidRPr="00362205">
                <w:rPr>
                  <w:rFonts w:ascii="標楷體" w:eastAsia="標楷體" w:hAnsi="標楷體"/>
                </w:rPr>
                <w:t xml:space="preserve">執行後狀況 </w:t>
              </w:r>
            </w:ins>
          </w:p>
        </w:tc>
        <w:tc>
          <w:tcPr>
            <w:tcW w:w="6966" w:type="dxa"/>
            <w:tcBorders>
              <w:top w:val="single" w:sz="8" w:space="0" w:color="000000"/>
              <w:left w:val="single" w:sz="8" w:space="0" w:color="000000"/>
              <w:bottom w:val="single" w:sz="8" w:space="0" w:color="000000"/>
            </w:tcBorders>
            <w:tcPrChange w:id="5578" w:author="智誠 楊" w:date="2021-05-08T19:12:00Z">
              <w:tcPr>
                <w:tcW w:w="6318" w:type="dxa"/>
                <w:tcBorders>
                  <w:top w:val="single" w:sz="8" w:space="0" w:color="000000"/>
                  <w:left w:val="single" w:sz="8" w:space="0" w:color="000000"/>
                  <w:bottom w:val="single" w:sz="8" w:space="0" w:color="000000"/>
                </w:tcBorders>
              </w:tcPr>
            </w:tcPrChange>
          </w:tcPr>
          <w:p w14:paraId="1DD68315" w14:textId="77777777" w:rsidR="00AF50F7" w:rsidRDefault="001A18C2" w:rsidP="00286DCE">
            <w:pPr>
              <w:rPr>
                <w:ins w:id="5579" w:author="智誠 楊" w:date="2021-05-08T20:05:00Z"/>
                <w:rFonts w:ascii="標楷體" w:eastAsia="標楷體" w:hAnsi="標楷體"/>
                <w:lang w:eastAsia="zh-HK"/>
              </w:rPr>
            </w:pPr>
            <w:ins w:id="5580" w:author="智誠 楊" w:date="2021-05-08T20:05:00Z">
              <w:r>
                <w:rPr>
                  <w:rFonts w:ascii="標楷體" w:eastAsia="標楷體" w:hAnsi="標楷體" w:hint="eastAsia"/>
                </w:rPr>
                <w:t>1.</w:t>
              </w:r>
            </w:ins>
            <w:ins w:id="5581" w:author="智誠 楊" w:date="2021-05-08T18:58:00Z">
              <w:r w:rsidR="00AF50F7">
                <w:rPr>
                  <w:rFonts w:ascii="標楷體" w:eastAsia="標楷體" w:hAnsi="標楷體" w:hint="eastAsia"/>
                  <w:lang w:eastAsia="zh-HK"/>
                </w:rPr>
                <w:t>提供資料查詢輸出</w:t>
              </w:r>
            </w:ins>
          </w:p>
          <w:p w14:paraId="28A6C4DF" w14:textId="6394C45C" w:rsidR="001A18C2" w:rsidRPr="00362205" w:rsidRDefault="001A18C2" w:rsidP="00286DCE">
            <w:pPr>
              <w:rPr>
                <w:ins w:id="5582" w:author="智誠 楊" w:date="2021-05-08T18:58:00Z"/>
                <w:rFonts w:ascii="標楷體" w:eastAsia="標楷體" w:hAnsi="標楷體"/>
              </w:rPr>
            </w:pPr>
            <w:ins w:id="5583" w:author="智誠 楊" w:date="2021-05-08T20:05:00Z">
              <w:r>
                <w:rPr>
                  <w:rFonts w:ascii="標楷體" w:eastAsia="標楷體" w:hAnsi="標楷體" w:hint="eastAsia"/>
                </w:rPr>
                <w:t>2.主管登入時,只會查詢出</w:t>
              </w:r>
            </w:ins>
            <w:ins w:id="5584" w:author="智誠 楊" w:date="2021-05-08T20:06:00Z">
              <w:r>
                <w:rPr>
                  <w:rFonts w:ascii="標楷體" w:eastAsia="標楷體" w:hAnsi="標楷體" w:hint="eastAsia"/>
                </w:rPr>
                <w:t>合理性欄位有值之資料</w:t>
              </w:r>
            </w:ins>
          </w:p>
        </w:tc>
      </w:tr>
      <w:tr w:rsidR="00AF50F7" w:rsidRPr="00362205" w14:paraId="61F3F31A" w14:textId="77777777" w:rsidTr="00952B35">
        <w:trPr>
          <w:trHeight w:val="358"/>
          <w:ins w:id="5585" w:author="智誠 楊" w:date="2021-05-08T18:58:00Z"/>
          <w:trPrChange w:id="5586" w:author="智誠 楊" w:date="2021-05-08T19:12:00Z">
            <w:trPr>
              <w:trHeight w:val="358"/>
            </w:trPr>
          </w:trPrChange>
        </w:trPr>
        <w:tc>
          <w:tcPr>
            <w:tcW w:w="1548" w:type="dxa"/>
            <w:tcBorders>
              <w:top w:val="single" w:sz="8" w:space="0" w:color="000000"/>
              <w:bottom w:val="single" w:sz="8" w:space="0" w:color="000000"/>
              <w:right w:val="single" w:sz="8" w:space="0" w:color="000000"/>
            </w:tcBorders>
            <w:shd w:val="clear" w:color="auto" w:fill="F3F3F3"/>
            <w:tcPrChange w:id="5587" w:author="智誠 楊" w:date="2021-05-08T19:12:00Z">
              <w:tcPr>
                <w:tcW w:w="1548" w:type="dxa"/>
                <w:tcBorders>
                  <w:top w:val="single" w:sz="8" w:space="0" w:color="000000"/>
                  <w:bottom w:val="single" w:sz="8" w:space="0" w:color="000000"/>
                  <w:right w:val="single" w:sz="8" w:space="0" w:color="000000"/>
                </w:tcBorders>
                <w:shd w:val="clear" w:color="auto" w:fill="F3F3F3"/>
              </w:tcPr>
            </w:tcPrChange>
          </w:tcPr>
          <w:p w14:paraId="1A068AEE" w14:textId="77777777" w:rsidR="00AF50F7" w:rsidRPr="00362205" w:rsidRDefault="00AF50F7" w:rsidP="00286DCE">
            <w:pPr>
              <w:rPr>
                <w:ins w:id="5588" w:author="智誠 楊" w:date="2021-05-08T18:58:00Z"/>
                <w:rFonts w:ascii="標楷體" w:eastAsia="標楷體" w:hAnsi="標楷體"/>
              </w:rPr>
            </w:pPr>
            <w:ins w:id="5589" w:author="智誠 楊" w:date="2021-05-08T18:58:00Z">
              <w:r w:rsidRPr="00362205">
                <w:rPr>
                  <w:rFonts w:ascii="標楷體" w:eastAsia="標楷體" w:hAnsi="標楷體"/>
                </w:rPr>
                <w:t>特別需求</w:t>
              </w:r>
            </w:ins>
          </w:p>
        </w:tc>
        <w:tc>
          <w:tcPr>
            <w:tcW w:w="6966" w:type="dxa"/>
            <w:tcBorders>
              <w:top w:val="single" w:sz="8" w:space="0" w:color="000000"/>
              <w:left w:val="single" w:sz="8" w:space="0" w:color="000000"/>
              <w:bottom w:val="single" w:sz="8" w:space="0" w:color="000000"/>
            </w:tcBorders>
            <w:tcPrChange w:id="5590" w:author="智誠 楊" w:date="2021-05-08T19:12:00Z">
              <w:tcPr>
                <w:tcW w:w="6318" w:type="dxa"/>
                <w:tcBorders>
                  <w:top w:val="single" w:sz="8" w:space="0" w:color="000000"/>
                  <w:left w:val="single" w:sz="8" w:space="0" w:color="000000"/>
                  <w:bottom w:val="single" w:sz="8" w:space="0" w:color="000000"/>
                </w:tcBorders>
              </w:tcPr>
            </w:tcPrChange>
          </w:tcPr>
          <w:p w14:paraId="080C7BBF" w14:textId="09F44D69" w:rsidR="00AF50F7" w:rsidRPr="00362205" w:rsidRDefault="00AF50F7" w:rsidP="00286DCE">
            <w:pPr>
              <w:rPr>
                <w:ins w:id="5591" w:author="智誠 楊" w:date="2021-05-08T18:58:00Z"/>
                <w:rFonts w:ascii="標楷體" w:eastAsia="標楷體" w:hAnsi="標楷體"/>
              </w:rPr>
            </w:pPr>
          </w:p>
        </w:tc>
      </w:tr>
      <w:tr w:rsidR="00AF50F7" w:rsidRPr="00362205" w14:paraId="3CD334F9" w14:textId="77777777" w:rsidTr="00952B35">
        <w:trPr>
          <w:trHeight w:val="278"/>
          <w:ins w:id="5592" w:author="智誠 楊" w:date="2021-05-08T18:58:00Z"/>
          <w:trPrChange w:id="5593" w:author="智誠 楊" w:date="2021-05-08T19:12:00Z">
            <w:trPr>
              <w:trHeight w:val="278"/>
            </w:trPr>
          </w:trPrChange>
        </w:trPr>
        <w:tc>
          <w:tcPr>
            <w:tcW w:w="1548" w:type="dxa"/>
            <w:tcBorders>
              <w:top w:val="single" w:sz="8" w:space="0" w:color="000000"/>
              <w:bottom w:val="single" w:sz="8" w:space="0" w:color="000000"/>
              <w:right w:val="single" w:sz="8" w:space="0" w:color="000000"/>
            </w:tcBorders>
            <w:shd w:val="clear" w:color="auto" w:fill="F3F3F3"/>
            <w:tcPrChange w:id="5594" w:author="智誠 楊" w:date="2021-05-08T19:12:00Z">
              <w:tcPr>
                <w:tcW w:w="1548" w:type="dxa"/>
                <w:tcBorders>
                  <w:top w:val="single" w:sz="8" w:space="0" w:color="000000"/>
                  <w:bottom w:val="single" w:sz="8" w:space="0" w:color="000000"/>
                  <w:right w:val="single" w:sz="8" w:space="0" w:color="000000"/>
                </w:tcBorders>
                <w:shd w:val="clear" w:color="auto" w:fill="F3F3F3"/>
              </w:tcPr>
            </w:tcPrChange>
          </w:tcPr>
          <w:p w14:paraId="66C2066F" w14:textId="77777777" w:rsidR="00AF50F7" w:rsidRPr="00362205" w:rsidRDefault="00AF50F7" w:rsidP="00286DCE">
            <w:pPr>
              <w:rPr>
                <w:ins w:id="5595" w:author="智誠 楊" w:date="2021-05-08T18:58:00Z"/>
                <w:rFonts w:ascii="標楷體" w:eastAsia="標楷體" w:hAnsi="標楷體"/>
              </w:rPr>
            </w:pPr>
            <w:ins w:id="5596" w:author="智誠 楊" w:date="2021-05-08T18:58:00Z">
              <w:r w:rsidRPr="00362205">
                <w:rPr>
                  <w:rFonts w:ascii="標楷體" w:eastAsia="標楷體" w:hAnsi="標楷體"/>
                </w:rPr>
                <w:t xml:space="preserve">參考 </w:t>
              </w:r>
            </w:ins>
          </w:p>
        </w:tc>
        <w:tc>
          <w:tcPr>
            <w:tcW w:w="6966" w:type="dxa"/>
            <w:tcBorders>
              <w:top w:val="single" w:sz="8" w:space="0" w:color="000000"/>
              <w:left w:val="single" w:sz="8" w:space="0" w:color="000000"/>
              <w:bottom w:val="single" w:sz="8" w:space="0" w:color="000000"/>
            </w:tcBorders>
            <w:tcPrChange w:id="5597" w:author="智誠 楊" w:date="2021-05-08T19:12:00Z">
              <w:tcPr>
                <w:tcW w:w="6318" w:type="dxa"/>
                <w:tcBorders>
                  <w:top w:val="single" w:sz="8" w:space="0" w:color="000000"/>
                  <w:left w:val="single" w:sz="8" w:space="0" w:color="000000"/>
                  <w:bottom w:val="single" w:sz="8" w:space="0" w:color="000000"/>
                </w:tcBorders>
              </w:tcPr>
            </w:tcPrChange>
          </w:tcPr>
          <w:p w14:paraId="3C7DAFEF" w14:textId="77777777" w:rsidR="00AF50F7" w:rsidRPr="00362205" w:rsidRDefault="00AF50F7" w:rsidP="00286DCE">
            <w:pPr>
              <w:rPr>
                <w:ins w:id="5598" w:author="智誠 楊" w:date="2021-05-08T18:58:00Z"/>
                <w:rFonts w:ascii="標楷體" w:eastAsia="標楷體" w:hAnsi="標楷體"/>
              </w:rPr>
            </w:pPr>
          </w:p>
        </w:tc>
      </w:tr>
    </w:tbl>
    <w:p w14:paraId="0DA4036F" w14:textId="77777777" w:rsidR="00AF50F7" w:rsidRDefault="00AF50F7" w:rsidP="00B010CD">
      <w:pPr>
        <w:pStyle w:val="a"/>
        <w:numPr>
          <w:ilvl w:val="0"/>
          <w:numId w:val="0"/>
        </w:numPr>
        <w:ind w:left="1330"/>
        <w:rPr>
          <w:ins w:id="5599" w:author="智誠 楊" w:date="2021-05-08T18:58:00Z"/>
        </w:rPr>
      </w:pPr>
    </w:p>
    <w:p w14:paraId="68247E08" w14:textId="77777777" w:rsidR="00AF50F7" w:rsidRPr="005F1722" w:rsidRDefault="00AF50F7" w:rsidP="00B010CD">
      <w:pPr>
        <w:pStyle w:val="a"/>
        <w:rPr>
          <w:ins w:id="5600" w:author="智誠 楊" w:date="2021-05-08T18:58:00Z"/>
        </w:rPr>
      </w:pPr>
      <w:ins w:id="5601" w:author="智誠 楊" w:date="2021-05-08T18:58:00Z">
        <w:r>
          <w:rPr>
            <w:rFonts w:hint="eastAsia"/>
          </w:rPr>
          <w:t>Ta</w:t>
        </w:r>
        <w:r>
          <w:t>ble List</w:t>
        </w:r>
        <w:r w:rsidRPr="005F1722">
          <w:rPr>
            <w:rFonts w:hint="eastAsia"/>
          </w:rPr>
          <w:t>:</w:t>
        </w:r>
      </w:ins>
    </w:p>
    <w:tbl>
      <w:tblPr>
        <w:tblStyle w:val="ac"/>
        <w:tblW w:w="0" w:type="auto"/>
        <w:tblInd w:w="1809" w:type="dxa"/>
        <w:tblLook w:val="04A0" w:firstRow="1" w:lastRow="0" w:firstColumn="1" w:lastColumn="0" w:noHBand="0" w:noVBand="1"/>
      </w:tblPr>
      <w:tblGrid>
        <w:gridCol w:w="851"/>
        <w:gridCol w:w="3118"/>
        <w:gridCol w:w="3828"/>
      </w:tblGrid>
      <w:tr w:rsidR="00AF50F7" w:rsidRPr="0022279A" w14:paraId="7A791BED" w14:textId="77777777" w:rsidTr="00286DCE">
        <w:trPr>
          <w:ins w:id="5602" w:author="智誠 楊" w:date="2021-05-08T18:58:00Z"/>
        </w:trPr>
        <w:tc>
          <w:tcPr>
            <w:tcW w:w="851" w:type="dxa"/>
            <w:shd w:val="clear" w:color="auto" w:fill="D9D9D9" w:themeFill="background1" w:themeFillShade="D9"/>
          </w:tcPr>
          <w:p w14:paraId="5B03E866" w14:textId="77777777" w:rsidR="00AF50F7" w:rsidRPr="0022279A" w:rsidRDefault="00AF50F7" w:rsidP="00286DCE">
            <w:pPr>
              <w:jc w:val="center"/>
              <w:rPr>
                <w:ins w:id="5603" w:author="智誠 楊" w:date="2021-05-08T18:58:00Z"/>
                <w:rFonts w:ascii="標楷體" w:eastAsia="標楷體" w:hAnsi="標楷體"/>
              </w:rPr>
            </w:pPr>
            <w:ins w:id="5604" w:author="智誠 楊" w:date="2021-05-08T18:58:00Z">
              <w:r w:rsidRPr="0022279A">
                <w:rPr>
                  <w:rFonts w:ascii="標楷體" w:eastAsia="標楷體" w:hAnsi="標楷體" w:hint="eastAsia"/>
                  <w:lang w:eastAsia="zh-HK"/>
                </w:rPr>
                <w:t>序號</w:t>
              </w:r>
            </w:ins>
          </w:p>
        </w:tc>
        <w:tc>
          <w:tcPr>
            <w:tcW w:w="3118" w:type="dxa"/>
            <w:shd w:val="clear" w:color="auto" w:fill="D9D9D9" w:themeFill="background1" w:themeFillShade="D9"/>
          </w:tcPr>
          <w:p w14:paraId="3FF775AF" w14:textId="77777777" w:rsidR="00AF50F7" w:rsidRPr="0022279A" w:rsidRDefault="00AF50F7" w:rsidP="00286DCE">
            <w:pPr>
              <w:jc w:val="center"/>
              <w:rPr>
                <w:ins w:id="5605" w:author="智誠 楊" w:date="2021-05-08T18:58:00Z"/>
                <w:rFonts w:ascii="標楷體" w:eastAsia="標楷體" w:hAnsi="標楷體"/>
              </w:rPr>
            </w:pPr>
            <w:ins w:id="5606" w:author="智誠 楊" w:date="2021-05-08T18:58:00Z">
              <w:r w:rsidRPr="0022279A">
                <w:rPr>
                  <w:rFonts w:ascii="標楷體" w:eastAsia="標楷體" w:hAnsi="標楷體" w:hint="eastAsia"/>
                  <w:lang w:eastAsia="zh-HK"/>
                </w:rPr>
                <w:t>名稱</w:t>
              </w:r>
            </w:ins>
          </w:p>
        </w:tc>
        <w:tc>
          <w:tcPr>
            <w:tcW w:w="3828" w:type="dxa"/>
            <w:shd w:val="clear" w:color="auto" w:fill="D9D9D9" w:themeFill="background1" w:themeFillShade="D9"/>
          </w:tcPr>
          <w:p w14:paraId="136A923E" w14:textId="77777777" w:rsidR="00AF50F7" w:rsidRPr="0022279A" w:rsidRDefault="00AF50F7" w:rsidP="00286DCE">
            <w:pPr>
              <w:jc w:val="center"/>
              <w:rPr>
                <w:ins w:id="5607" w:author="智誠 楊" w:date="2021-05-08T18:58:00Z"/>
                <w:rFonts w:ascii="標楷體" w:eastAsia="標楷體" w:hAnsi="標楷體"/>
              </w:rPr>
            </w:pPr>
            <w:ins w:id="5608" w:author="智誠 楊" w:date="2021-05-08T18:58:00Z">
              <w:r w:rsidRPr="0022279A">
                <w:rPr>
                  <w:rFonts w:ascii="標楷體" w:eastAsia="標楷體" w:hAnsi="標楷體" w:hint="eastAsia"/>
                  <w:lang w:eastAsia="zh-HK"/>
                </w:rPr>
                <w:t>說明</w:t>
              </w:r>
            </w:ins>
          </w:p>
        </w:tc>
      </w:tr>
      <w:tr w:rsidR="00AF50F7" w:rsidRPr="0022279A" w14:paraId="327B9EDA" w14:textId="77777777" w:rsidTr="00286DCE">
        <w:trPr>
          <w:ins w:id="5609" w:author="智誠 楊" w:date="2021-05-08T18:58:00Z"/>
        </w:trPr>
        <w:tc>
          <w:tcPr>
            <w:tcW w:w="851" w:type="dxa"/>
          </w:tcPr>
          <w:p w14:paraId="13315746" w14:textId="77777777" w:rsidR="00AF50F7" w:rsidRPr="0022279A" w:rsidRDefault="00AF50F7" w:rsidP="00286DCE">
            <w:pPr>
              <w:jc w:val="center"/>
              <w:rPr>
                <w:ins w:id="5610" w:author="智誠 楊" w:date="2021-05-08T18:58:00Z"/>
                <w:rFonts w:ascii="標楷體" w:eastAsia="標楷體" w:hAnsi="標楷體"/>
              </w:rPr>
            </w:pPr>
            <w:ins w:id="5611" w:author="智誠 楊" w:date="2021-05-08T18:58:00Z">
              <w:r w:rsidRPr="0022279A">
                <w:rPr>
                  <w:rFonts w:ascii="標楷體" w:eastAsia="標楷體" w:hAnsi="標楷體" w:hint="eastAsia"/>
                </w:rPr>
                <w:t>1</w:t>
              </w:r>
            </w:ins>
          </w:p>
        </w:tc>
        <w:tc>
          <w:tcPr>
            <w:tcW w:w="3118" w:type="dxa"/>
          </w:tcPr>
          <w:p w14:paraId="66EDDBCA" w14:textId="374EF2D5" w:rsidR="00AF50F7" w:rsidRPr="0022279A" w:rsidRDefault="00806D28" w:rsidP="00286DCE">
            <w:pPr>
              <w:rPr>
                <w:ins w:id="5612" w:author="智誠 楊" w:date="2021-05-08T18:58:00Z"/>
                <w:rFonts w:ascii="標楷體" w:eastAsia="標楷體" w:hAnsi="標楷體"/>
              </w:rPr>
            </w:pPr>
            <w:ins w:id="5613" w:author="智誠 楊" w:date="2021-05-08T19:58:00Z">
              <w:r>
                <w:rPr>
                  <w:rFonts w:ascii="標楷體" w:eastAsia="標楷體" w:hAnsi="標楷體"/>
                </w:rPr>
                <w:t>MlaundryDetail</w:t>
              </w:r>
            </w:ins>
          </w:p>
        </w:tc>
        <w:tc>
          <w:tcPr>
            <w:tcW w:w="3828" w:type="dxa"/>
          </w:tcPr>
          <w:p w14:paraId="4E15B989" w14:textId="44E6DA7C" w:rsidR="00AF50F7" w:rsidRPr="0022279A" w:rsidRDefault="00806D28" w:rsidP="00286DCE">
            <w:pPr>
              <w:rPr>
                <w:ins w:id="5614" w:author="智誠 楊" w:date="2021-05-08T18:58:00Z"/>
                <w:rFonts w:ascii="標楷體" w:eastAsia="標楷體" w:hAnsi="標楷體"/>
              </w:rPr>
            </w:pPr>
            <w:ins w:id="5615" w:author="智誠 楊" w:date="2021-05-08T19:58:00Z">
              <w:r>
                <w:rPr>
                  <w:rFonts w:ascii="標楷體" w:eastAsia="標楷體" w:hAnsi="標楷體" w:hint="eastAsia"/>
                  <w:lang w:eastAsia="zh-HK"/>
                </w:rPr>
                <w:t>疑似</w:t>
              </w:r>
              <w:r>
                <w:rPr>
                  <w:rFonts w:ascii="標楷體" w:eastAsia="標楷體" w:hAnsi="標楷體" w:hint="eastAsia"/>
                </w:rPr>
                <w:t>洗錢交易合理性明細</w:t>
              </w:r>
              <w:r w:rsidRPr="00A97C81">
                <w:rPr>
                  <w:rFonts w:ascii="標楷體" w:eastAsia="標楷體" w:hAnsi="標楷體" w:hint="eastAsia"/>
                </w:rPr>
                <w:t>檔</w:t>
              </w:r>
            </w:ins>
          </w:p>
        </w:tc>
      </w:tr>
      <w:tr w:rsidR="00AF50F7" w:rsidRPr="0022279A" w14:paraId="2B6F92A6" w14:textId="77777777" w:rsidTr="00286DCE">
        <w:trPr>
          <w:ins w:id="5616" w:author="智誠 楊" w:date="2021-05-08T18:58:00Z"/>
        </w:trPr>
        <w:tc>
          <w:tcPr>
            <w:tcW w:w="851" w:type="dxa"/>
          </w:tcPr>
          <w:p w14:paraId="4B89E21E" w14:textId="77777777" w:rsidR="00AF50F7" w:rsidRPr="0022279A" w:rsidRDefault="00AF50F7" w:rsidP="00286DCE">
            <w:pPr>
              <w:jc w:val="center"/>
              <w:rPr>
                <w:ins w:id="5617" w:author="智誠 楊" w:date="2021-05-08T18:58:00Z"/>
                <w:rFonts w:ascii="標楷體" w:eastAsia="標楷體" w:hAnsi="標楷體"/>
              </w:rPr>
            </w:pPr>
            <w:ins w:id="5618" w:author="智誠 楊" w:date="2021-05-08T18:58:00Z">
              <w:r>
                <w:rPr>
                  <w:rFonts w:ascii="標楷體" w:eastAsia="標楷體" w:hAnsi="標楷體" w:hint="eastAsia"/>
                </w:rPr>
                <w:t>2</w:t>
              </w:r>
            </w:ins>
          </w:p>
        </w:tc>
        <w:tc>
          <w:tcPr>
            <w:tcW w:w="3118" w:type="dxa"/>
          </w:tcPr>
          <w:p w14:paraId="03B47956" w14:textId="77777777" w:rsidR="00AF50F7" w:rsidRPr="0022279A" w:rsidRDefault="00AF50F7" w:rsidP="00286DCE">
            <w:pPr>
              <w:rPr>
                <w:ins w:id="5619" w:author="智誠 楊" w:date="2021-05-08T18:58:00Z"/>
                <w:rFonts w:ascii="標楷體" w:eastAsia="標楷體" w:hAnsi="標楷體"/>
              </w:rPr>
            </w:pPr>
            <w:ins w:id="5620" w:author="智誠 楊" w:date="2021-05-08T18:58:00Z">
              <w:r>
                <w:rPr>
                  <w:rFonts w:ascii="標楷體" w:eastAsia="標楷體" w:hAnsi="標楷體" w:hint="eastAsia"/>
                </w:rPr>
                <w:t>C</w:t>
              </w:r>
              <w:r>
                <w:rPr>
                  <w:rFonts w:ascii="標楷體" w:eastAsia="標楷體" w:hAnsi="標楷體"/>
                </w:rPr>
                <w:t>ustMain</w:t>
              </w:r>
            </w:ins>
          </w:p>
        </w:tc>
        <w:tc>
          <w:tcPr>
            <w:tcW w:w="3828" w:type="dxa"/>
          </w:tcPr>
          <w:p w14:paraId="3D9F82F4" w14:textId="77777777" w:rsidR="00AF50F7" w:rsidRPr="0022279A" w:rsidRDefault="00AF50F7" w:rsidP="00286DCE">
            <w:pPr>
              <w:rPr>
                <w:ins w:id="5621" w:author="智誠 楊" w:date="2021-05-08T18:58:00Z"/>
                <w:rFonts w:ascii="標楷體" w:eastAsia="標楷體" w:hAnsi="標楷體"/>
              </w:rPr>
            </w:pPr>
            <w:ins w:id="5622" w:author="智誠 楊" w:date="2021-05-08T18:58:00Z">
              <w:r>
                <w:rPr>
                  <w:rFonts w:ascii="標楷體" w:eastAsia="標楷體" w:hAnsi="標楷體" w:hint="eastAsia"/>
                </w:rPr>
                <w:t>客戶資料主檔</w:t>
              </w:r>
            </w:ins>
          </w:p>
        </w:tc>
      </w:tr>
    </w:tbl>
    <w:p w14:paraId="7259B322" w14:textId="77777777" w:rsidR="00AF50F7" w:rsidRDefault="00AF50F7" w:rsidP="00AF50F7">
      <w:pPr>
        <w:ind w:left="1440"/>
        <w:rPr>
          <w:ins w:id="5623" w:author="智誠 楊" w:date="2021-05-08T18:58:00Z"/>
        </w:rPr>
      </w:pPr>
    </w:p>
    <w:p w14:paraId="763A0E78" w14:textId="77777777" w:rsidR="00AF50F7" w:rsidRPr="005F1722" w:rsidRDefault="00AF50F7" w:rsidP="00B010CD">
      <w:pPr>
        <w:pStyle w:val="a"/>
        <w:rPr>
          <w:ins w:id="5624" w:author="智誠 楊" w:date="2021-05-08T18:58:00Z"/>
        </w:rPr>
      </w:pPr>
      <w:ins w:id="5625" w:author="智誠 楊" w:date="2021-05-08T18:58:00Z">
        <w:r w:rsidRPr="005F1722">
          <w:t>UI畫面</w:t>
        </w:r>
        <w:r w:rsidRPr="005F1722">
          <w:rPr>
            <w:rFonts w:hint="eastAsia"/>
          </w:rPr>
          <w:t>:</w:t>
        </w:r>
      </w:ins>
    </w:p>
    <w:p w14:paraId="2C49F9D2" w14:textId="77777777" w:rsidR="00AF50F7" w:rsidRPr="00B56858" w:rsidRDefault="00AF50F7" w:rsidP="00AF50F7">
      <w:pPr>
        <w:rPr>
          <w:ins w:id="5626" w:author="智誠 楊" w:date="2021-05-08T18:58:00Z"/>
          <w:rFonts w:ascii="標楷體" w:eastAsia="標楷體" w:hAnsi="標楷體"/>
        </w:rPr>
      </w:pPr>
      <w:ins w:id="5627" w:author="智誠 楊" w:date="2021-05-08T18:58:00Z">
        <w:r>
          <w:rPr>
            <w:rFonts w:ascii="標楷體" w:eastAsia="標楷體" w:hAnsi="標楷體" w:hint="eastAsia"/>
          </w:rPr>
          <w:t>輸入畫面:</w:t>
        </w:r>
      </w:ins>
    </w:p>
    <w:p w14:paraId="3652A4E8" w14:textId="1895DB87" w:rsidR="00AF50F7" w:rsidRPr="001A18C2" w:rsidRDefault="00987BDD">
      <w:pPr>
        <w:rPr>
          <w:ins w:id="5628" w:author="智誠 楊" w:date="2021-05-08T18:58:00Z"/>
          <w:rPrChange w:id="5629" w:author="智誠 楊" w:date="2021-05-08T20:06:00Z">
            <w:rPr>
              <w:ins w:id="5630" w:author="智誠 楊" w:date="2021-05-08T18:58:00Z"/>
              <w:rFonts w:eastAsia="標楷體"/>
              <w:sz w:val="26"/>
            </w:rPr>
          </w:rPrChange>
        </w:rPr>
        <w:pPrChange w:id="5631" w:author="智誠 楊" w:date="2021-05-08T20:06:00Z">
          <w:pPr>
            <w:widowControl/>
          </w:pPr>
        </w:pPrChange>
      </w:pPr>
      <w:ins w:id="5632" w:author="智誠 楊" w:date="2021-05-08T19:35:00Z">
        <w:r w:rsidRPr="00987BDD">
          <w:rPr>
            <w:noProof/>
          </w:rPr>
          <w:drawing>
            <wp:inline distT="0" distB="0" distL="0" distR="0" wp14:anchorId="21DE17DC" wp14:editId="6636E8BB">
              <wp:extent cx="6479540" cy="1553210"/>
              <wp:effectExtent l="0" t="0" r="0" b="0"/>
              <wp:docPr id="85" name="圖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479540" cy="1553210"/>
                      </a:xfrm>
                      <a:prstGeom prst="rect">
                        <a:avLst/>
                      </a:prstGeom>
                    </pic:spPr>
                  </pic:pic>
                </a:graphicData>
              </a:graphic>
            </wp:inline>
          </w:drawing>
        </w:r>
      </w:ins>
    </w:p>
    <w:p w14:paraId="1B8D1D98" w14:textId="77777777" w:rsidR="00AF50F7" w:rsidRDefault="00AF50F7" w:rsidP="00B010CD">
      <w:pPr>
        <w:pStyle w:val="a"/>
        <w:rPr>
          <w:ins w:id="5633" w:author="智誠 楊" w:date="2021-05-08T18:58:00Z"/>
        </w:rPr>
      </w:pPr>
      <w:ins w:id="5634" w:author="智誠 楊" w:date="2021-05-08T18:58:00Z">
        <w:r>
          <w:t>輸入畫面</w:t>
        </w:r>
        <w:r>
          <w:rPr>
            <w:rFonts w:hint="eastAsia"/>
            <w:lang w:eastAsia="zh-HK"/>
          </w:rPr>
          <w:t>按鈕</w:t>
        </w:r>
        <w:r>
          <w:t>說明</w:t>
        </w:r>
      </w:ins>
    </w:p>
    <w:p w14:paraId="0FB5045F" w14:textId="77777777" w:rsidR="00AF50F7" w:rsidRPr="00F5236F" w:rsidRDefault="00AF50F7" w:rsidP="00AF50F7">
      <w:pPr>
        <w:rPr>
          <w:ins w:id="5635" w:author="智誠 楊" w:date="2021-05-08T18:58:00Z"/>
        </w:rPr>
      </w:pPr>
    </w:p>
    <w:tbl>
      <w:tblPr>
        <w:tblStyle w:val="ac"/>
        <w:tblW w:w="0" w:type="auto"/>
        <w:tblInd w:w="250" w:type="dxa"/>
        <w:tblLook w:val="04A0" w:firstRow="1" w:lastRow="0" w:firstColumn="1" w:lastColumn="0" w:noHBand="0" w:noVBand="1"/>
      </w:tblPr>
      <w:tblGrid>
        <w:gridCol w:w="851"/>
        <w:gridCol w:w="2126"/>
        <w:gridCol w:w="7033"/>
      </w:tblGrid>
      <w:tr w:rsidR="00AF50F7" w:rsidRPr="00F5236F" w14:paraId="0280836B" w14:textId="77777777" w:rsidTr="00286DCE">
        <w:trPr>
          <w:ins w:id="5636" w:author="智誠 楊" w:date="2021-05-08T18:58:00Z"/>
        </w:trPr>
        <w:tc>
          <w:tcPr>
            <w:tcW w:w="851" w:type="dxa"/>
            <w:shd w:val="clear" w:color="auto" w:fill="D9D9D9" w:themeFill="background1" w:themeFillShade="D9"/>
          </w:tcPr>
          <w:p w14:paraId="2E75742C" w14:textId="77777777" w:rsidR="00AF50F7" w:rsidRPr="00F5236F" w:rsidRDefault="00AF50F7" w:rsidP="00286DCE">
            <w:pPr>
              <w:jc w:val="center"/>
              <w:rPr>
                <w:ins w:id="5637" w:author="智誠 楊" w:date="2021-05-08T18:58:00Z"/>
                <w:rFonts w:ascii="標楷體" w:eastAsia="標楷體" w:hAnsi="標楷體"/>
              </w:rPr>
            </w:pPr>
            <w:ins w:id="5638" w:author="智誠 楊" w:date="2021-05-08T18:58:00Z">
              <w:r w:rsidRPr="00F5236F">
                <w:rPr>
                  <w:rFonts w:ascii="標楷體" w:eastAsia="標楷體" w:hAnsi="標楷體" w:hint="eastAsia"/>
                  <w:lang w:eastAsia="zh-HK"/>
                </w:rPr>
                <w:t>序號</w:t>
              </w:r>
            </w:ins>
          </w:p>
        </w:tc>
        <w:tc>
          <w:tcPr>
            <w:tcW w:w="2126" w:type="dxa"/>
            <w:shd w:val="clear" w:color="auto" w:fill="D9D9D9" w:themeFill="background1" w:themeFillShade="D9"/>
          </w:tcPr>
          <w:p w14:paraId="6AF696A5" w14:textId="77777777" w:rsidR="00AF50F7" w:rsidRPr="00F5236F" w:rsidRDefault="00AF50F7" w:rsidP="00286DCE">
            <w:pPr>
              <w:jc w:val="center"/>
              <w:rPr>
                <w:ins w:id="5639" w:author="智誠 楊" w:date="2021-05-08T18:58:00Z"/>
                <w:rFonts w:ascii="標楷體" w:eastAsia="標楷體" w:hAnsi="標楷體"/>
              </w:rPr>
            </w:pPr>
            <w:ins w:id="5640" w:author="智誠 楊" w:date="2021-05-08T18:58:00Z">
              <w:r>
                <w:rPr>
                  <w:rFonts w:ascii="標楷體" w:eastAsia="標楷體" w:hAnsi="標楷體" w:hint="eastAsia"/>
                  <w:lang w:eastAsia="zh-HK"/>
                </w:rPr>
                <w:t>按鈕名稱</w:t>
              </w:r>
            </w:ins>
          </w:p>
        </w:tc>
        <w:tc>
          <w:tcPr>
            <w:tcW w:w="7033" w:type="dxa"/>
            <w:shd w:val="clear" w:color="auto" w:fill="D9D9D9" w:themeFill="background1" w:themeFillShade="D9"/>
          </w:tcPr>
          <w:p w14:paraId="10FE2FE8" w14:textId="77777777" w:rsidR="00AF50F7" w:rsidRPr="00F5236F" w:rsidRDefault="00AF50F7" w:rsidP="00286DCE">
            <w:pPr>
              <w:jc w:val="center"/>
              <w:rPr>
                <w:ins w:id="5641" w:author="智誠 楊" w:date="2021-05-08T18:58:00Z"/>
                <w:rFonts w:ascii="標楷體" w:eastAsia="標楷體" w:hAnsi="標楷體"/>
              </w:rPr>
            </w:pPr>
            <w:ins w:id="5642" w:author="智誠 楊" w:date="2021-05-08T18:58:00Z">
              <w:r>
                <w:rPr>
                  <w:rFonts w:ascii="標楷體" w:eastAsia="標楷體" w:hAnsi="標楷體" w:hint="eastAsia"/>
                  <w:lang w:eastAsia="zh-HK"/>
                </w:rPr>
                <w:t>功能說明</w:t>
              </w:r>
            </w:ins>
          </w:p>
        </w:tc>
      </w:tr>
      <w:tr w:rsidR="00AF50F7" w:rsidRPr="00F5236F" w14:paraId="4639AB37" w14:textId="77777777" w:rsidTr="00286DCE">
        <w:trPr>
          <w:ins w:id="5643" w:author="智誠 楊" w:date="2021-05-08T18:58:00Z"/>
        </w:trPr>
        <w:tc>
          <w:tcPr>
            <w:tcW w:w="851" w:type="dxa"/>
          </w:tcPr>
          <w:p w14:paraId="173E52D3" w14:textId="77777777" w:rsidR="00AF50F7" w:rsidRPr="00F5236F" w:rsidRDefault="00AF50F7" w:rsidP="00286DCE">
            <w:pPr>
              <w:jc w:val="center"/>
              <w:rPr>
                <w:ins w:id="5644" w:author="智誠 楊" w:date="2021-05-08T18:58:00Z"/>
                <w:rFonts w:ascii="標楷體" w:eastAsia="標楷體" w:hAnsi="標楷體"/>
                <w:lang w:eastAsia="zh-HK"/>
              </w:rPr>
            </w:pPr>
            <w:ins w:id="5645" w:author="智誠 楊" w:date="2021-05-08T18:58:00Z">
              <w:r>
                <w:rPr>
                  <w:rFonts w:ascii="標楷體" w:eastAsia="標楷體" w:hAnsi="標楷體" w:hint="eastAsia"/>
                </w:rPr>
                <w:t>1</w:t>
              </w:r>
            </w:ins>
          </w:p>
        </w:tc>
        <w:tc>
          <w:tcPr>
            <w:tcW w:w="2126" w:type="dxa"/>
          </w:tcPr>
          <w:p w14:paraId="4CFC2FE9" w14:textId="77777777" w:rsidR="00AF50F7" w:rsidRDefault="00AF50F7" w:rsidP="00286DCE">
            <w:pPr>
              <w:rPr>
                <w:ins w:id="5646" w:author="智誠 楊" w:date="2021-05-08T18:58:00Z"/>
                <w:rFonts w:ascii="標楷體" w:eastAsia="標楷體" w:hAnsi="標楷體"/>
                <w:lang w:eastAsia="zh-HK"/>
              </w:rPr>
            </w:pPr>
            <w:ins w:id="5647" w:author="智誠 楊" w:date="2021-05-08T18:58:00Z">
              <w:r>
                <w:rPr>
                  <w:rFonts w:ascii="標楷體" w:eastAsia="標楷體" w:hAnsi="標楷體" w:hint="eastAsia"/>
                  <w:lang w:eastAsia="zh-HK"/>
                </w:rPr>
                <w:t>查詢</w:t>
              </w:r>
            </w:ins>
          </w:p>
        </w:tc>
        <w:tc>
          <w:tcPr>
            <w:tcW w:w="7033" w:type="dxa"/>
          </w:tcPr>
          <w:p w14:paraId="01C6E486" w14:textId="77777777" w:rsidR="00AF50F7" w:rsidRDefault="00AF50F7" w:rsidP="00286DCE">
            <w:pPr>
              <w:rPr>
                <w:ins w:id="5648" w:author="智誠 楊" w:date="2021-05-08T18:58:00Z"/>
                <w:rFonts w:ascii="標楷體" w:eastAsia="標楷體" w:hAnsi="標楷體"/>
                <w:lang w:eastAsia="zh-HK"/>
              </w:rPr>
            </w:pPr>
            <w:ins w:id="5649" w:author="智誠 楊" w:date="2021-05-08T18:58:00Z">
              <w:r>
                <w:rPr>
                  <w:rFonts w:ascii="標楷體" w:eastAsia="標楷體" w:hAnsi="標楷體" w:hint="eastAsia"/>
                  <w:lang w:eastAsia="zh-HK"/>
                </w:rPr>
                <w:t>依據輸入條件查詢資料</w:t>
              </w:r>
            </w:ins>
          </w:p>
        </w:tc>
      </w:tr>
      <w:tr w:rsidR="00AF50F7" w:rsidRPr="00F5236F" w14:paraId="6EEAF8F4" w14:textId="77777777" w:rsidTr="00286DCE">
        <w:trPr>
          <w:ins w:id="5650" w:author="智誠 楊" w:date="2021-05-08T18:58:00Z"/>
        </w:trPr>
        <w:tc>
          <w:tcPr>
            <w:tcW w:w="851" w:type="dxa"/>
          </w:tcPr>
          <w:p w14:paraId="2D6A4236" w14:textId="77777777" w:rsidR="00AF50F7" w:rsidRDefault="00AF50F7" w:rsidP="00286DCE">
            <w:pPr>
              <w:jc w:val="center"/>
              <w:rPr>
                <w:ins w:id="5651" w:author="智誠 楊" w:date="2021-05-08T18:58:00Z"/>
                <w:rFonts w:ascii="標楷體" w:eastAsia="標楷體" w:hAnsi="標楷體"/>
              </w:rPr>
            </w:pPr>
            <w:ins w:id="5652" w:author="智誠 楊" w:date="2021-05-08T18:58:00Z">
              <w:r>
                <w:rPr>
                  <w:rFonts w:ascii="標楷體" w:eastAsia="標楷體" w:hAnsi="標楷體" w:hint="eastAsia"/>
                </w:rPr>
                <w:t>2</w:t>
              </w:r>
            </w:ins>
          </w:p>
        </w:tc>
        <w:tc>
          <w:tcPr>
            <w:tcW w:w="2126" w:type="dxa"/>
          </w:tcPr>
          <w:p w14:paraId="607AEB4E" w14:textId="77777777" w:rsidR="00AF50F7" w:rsidRDefault="00AF50F7" w:rsidP="00286DCE">
            <w:pPr>
              <w:rPr>
                <w:ins w:id="5653" w:author="智誠 楊" w:date="2021-05-08T18:58:00Z"/>
                <w:rFonts w:ascii="標楷體" w:eastAsia="標楷體" w:hAnsi="標楷體"/>
                <w:lang w:eastAsia="zh-HK"/>
              </w:rPr>
            </w:pPr>
            <w:ins w:id="5654" w:author="智誠 楊" w:date="2021-05-08T18:58:00Z">
              <w:r>
                <w:rPr>
                  <w:rFonts w:ascii="標楷體" w:eastAsia="標楷體" w:hAnsi="標楷體" w:hint="eastAsia"/>
                  <w:lang w:eastAsia="zh-HK"/>
                </w:rPr>
                <w:t>離開</w:t>
              </w:r>
            </w:ins>
          </w:p>
        </w:tc>
        <w:tc>
          <w:tcPr>
            <w:tcW w:w="7033" w:type="dxa"/>
          </w:tcPr>
          <w:p w14:paraId="66A1F96F" w14:textId="77777777" w:rsidR="00AF50F7" w:rsidRDefault="00AF50F7" w:rsidP="00286DCE">
            <w:pPr>
              <w:rPr>
                <w:ins w:id="5655" w:author="智誠 楊" w:date="2021-05-08T18:58:00Z"/>
                <w:rFonts w:ascii="標楷體" w:eastAsia="標楷體" w:hAnsi="標楷體"/>
                <w:lang w:eastAsia="zh-HK"/>
              </w:rPr>
            </w:pPr>
            <w:ins w:id="5656" w:author="智誠 楊" w:date="2021-05-08T18:58:00Z">
              <w:r>
                <w:rPr>
                  <w:rFonts w:ascii="標楷體" w:eastAsia="標楷體" w:hAnsi="標楷體" w:hint="eastAsia"/>
                  <w:lang w:eastAsia="zh-HK"/>
                </w:rPr>
                <w:t>關閉此查詢畫面</w:t>
              </w:r>
            </w:ins>
          </w:p>
        </w:tc>
      </w:tr>
      <w:tr w:rsidR="00AF50F7" w:rsidRPr="00F5236F" w14:paraId="6D4F6A4B" w14:textId="77777777" w:rsidTr="00286DCE">
        <w:trPr>
          <w:ins w:id="5657" w:author="智誠 楊" w:date="2021-05-08T18:58:00Z"/>
        </w:trPr>
        <w:tc>
          <w:tcPr>
            <w:tcW w:w="851" w:type="dxa"/>
          </w:tcPr>
          <w:p w14:paraId="475D9C7B" w14:textId="77777777" w:rsidR="00AF50F7" w:rsidRDefault="00AF50F7" w:rsidP="00286DCE">
            <w:pPr>
              <w:jc w:val="center"/>
              <w:rPr>
                <w:ins w:id="5658" w:author="智誠 楊" w:date="2021-05-08T18:58:00Z"/>
                <w:rFonts w:ascii="標楷體" w:eastAsia="標楷體" w:hAnsi="標楷體"/>
              </w:rPr>
            </w:pPr>
            <w:ins w:id="5659" w:author="智誠 楊" w:date="2021-05-08T18:58:00Z">
              <w:r>
                <w:rPr>
                  <w:rFonts w:ascii="標楷體" w:eastAsia="標楷體" w:hAnsi="標楷體" w:hint="eastAsia"/>
                </w:rPr>
                <w:t>3</w:t>
              </w:r>
            </w:ins>
          </w:p>
        </w:tc>
        <w:tc>
          <w:tcPr>
            <w:tcW w:w="2126" w:type="dxa"/>
          </w:tcPr>
          <w:p w14:paraId="6D48EDA0" w14:textId="77777777" w:rsidR="00AF50F7" w:rsidRDefault="00AF50F7" w:rsidP="00286DCE">
            <w:pPr>
              <w:rPr>
                <w:ins w:id="5660" w:author="智誠 楊" w:date="2021-05-08T18:58:00Z"/>
                <w:rFonts w:ascii="標楷體" w:eastAsia="標楷體" w:hAnsi="標楷體"/>
                <w:lang w:eastAsia="zh-HK"/>
              </w:rPr>
            </w:pPr>
            <w:ins w:id="5661" w:author="智誠 楊" w:date="2021-05-08T18:58:00Z">
              <w:r>
                <w:rPr>
                  <w:rFonts w:ascii="標楷體" w:eastAsia="標楷體" w:hAnsi="標楷體" w:hint="eastAsia"/>
                  <w:lang w:eastAsia="zh-HK"/>
                </w:rPr>
                <w:t>隱</w:t>
              </w:r>
              <w:r>
                <w:rPr>
                  <w:rFonts w:ascii="標楷體" w:eastAsia="標楷體" w:hAnsi="標楷體" w:hint="eastAsia"/>
                </w:rPr>
                <w:t>藏/</w:t>
              </w:r>
              <w:r>
                <w:rPr>
                  <w:rFonts w:ascii="標楷體" w:eastAsia="標楷體" w:hAnsi="標楷體" w:hint="eastAsia"/>
                  <w:lang w:eastAsia="zh-HK"/>
                </w:rPr>
                <w:t>顯示</w:t>
              </w:r>
            </w:ins>
          </w:p>
        </w:tc>
        <w:tc>
          <w:tcPr>
            <w:tcW w:w="7033" w:type="dxa"/>
          </w:tcPr>
          <w:p w14:paraId="21D11640" w14:textId="77777777" w:rsidR="00AF50F7" w:rsidRDefault="00AF50F7" w:rsidP="00286DCE">
            <w:pPr>
              <w:rPr>
                <w:ins w:id="5662" w:author="智誠 楊" w:date="2021-05-08T18:58:00Z"/>
                <w:rFonts w:ascii="標楷體" w:eastAsia="標楷體" w:hAnsi="標楷體"/>
                <w:lang w:eastAsia="zh-HK"/>
              </w:rPr>
            </w:pPr>
            <w:ins w:id="5663" w:author="智誠 楊" w:date="2021-05-08T18:58:00Z">
              <w:r>
                <w:rPr>
                  <w:rFonts w:ascii="標楷體" w:eastAsia="標楷體" w:hAnsi="標楷體" w:hint="eastAsia"/>
                  <w:lang w:eastAsia="zh-HK"/>
                </w:rPr>
                <w:t>輸入條件切換隱</w:t>
              </w:r>
              <w:r>
                <w:rPr>
                  <w:rFonts w:ascii="標楷體" w:eastAsia="標楷體" w:hAnsi="標楷體" w:hint="eastAsia"/>
                </w:rPr>
                <w:t>藏</w:t>
              </w:r>
              <w:r>
                <w:rPr>
                  <w:rFonts w:ascii="標楷體" w:eastAsia="標楷體" w:hAnsi="標楷體" w:hint="eastAsia"/>
                  <w:lang w:eastAsia="zh-HK"/>
                </w:rPr>
                <w:t>及顯示</w:t>
              </w:r>
            </w:ins>
          </w:p>
        </w:tc>
      </w:tr>
    </w:tbl>
    <w:p w14:paraId="2B2497B1" w14:textId="77777777" w:rsidR="00AF50F7" w:rsidRDefault="00AF50F7" w:rsidP="00B010CD">
      <w:pPr>
        <w:pStyle w:val="a"/>
        <w:numPr>
          <w:ilvl w:val="0"/>
          <w:numId w:val="0"/>
        </w:numPr>
        <w:rPr>
          <w:ins w:id="5664" w:author="智誠 楊" w:date="2021-05-08T18:58:00Z"/>
        </w:rPr>
      </w:pPr>
    </w:p>
    <w:p w14:paraId="35DC3658" w14:textId="77777777" w:rsidR="00AF50F7" w:rsidRDefault="00AF50F7" w:rsidP="00B010CD">
      <w:pPr>
        <w:pStyle w:val="a"/>
        <w:rPr>
          <w:ins w:id="5665" w:author="智誠 楊" w:date="2021-05-08T18:58:00Z"/>
        </w:rPr>
      </w:pPr>
      <w:ins w:id="5666" w:author="智誠 楊" w:date="2021-05-08T18:58:00Z">
        <w:r>
          <w:t>輸入畫面資料說明</w:t>
        </w:r>
      </w:ins>
    </w:p>
    <w:p w14:paraId="5C1DAE07" w14:textId="77777777" w:rsidR="00AF50F7" w:rsidRPr="00583AF3" w:rsidRDefault="00AF50F7" w:rsidP="00AF50F7">
      <w:pPr>
        <w:rPr>
          <w:ins w:id="5667" w:author="智誠 楊" w:date="2021-05-08T18:58:00Z"/>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60"/>
        <w:gridCol w:w="1490"/>
        <w:gridCol w:w="683"/>
        <w:gridCol w:w="1147"/>
        <w:gridCol w:w="2136"/>
        <w:gridCol w:w="456"/>
        <w:gridCol w:w="576"/>
        <w:gridCol w:w="3372"/>
      </w:tblGrid>
      <w:tr w:rsidR="00987BDD" w:rsidRPr="00362205" w14:paraId="02E604E1" w14:textId="77777777" w:rsidTr="002F55E0">
        <w:trPr>
          <w:trHeight w:val="388"/>
          <w:jc w:val="center"/>
          <w:ins w:id="5668" w:author="智誠 楊" w:date="2021-05-08T18:58:00Z"/>
        </w:trPr>
        <w:tc>
          <w:tcPr>
            <w:tcW w:w="560" w:type="dxa"/>
            <w:vMerge w:val="restart"/>
            <w:shd w:val="clear" w:color="auto" w:fill="D9D9D9" w:themeFill="background1" w:themeFillShade="D9"/>
          </w:tcPr>
          <w:p w14:paraId="79AA1722" w14:textId="77777777" w:rsidR="00AF50F7" w:rsidRPr="00362205" w:rsidRDefault="00AF50F7" w:rsidP="00286DCE">
            <w:pPr>
              <w:rPr>
                <w:ins w:id="5669" w:author="智誠 楊" w:date="2021-05-08T18:58:00Z"/>
                <w:rFonts w:ascii="標楷體" w:eastAsia="標楷體" w:hAnsi="標楷體"/>
              </w:rPr>
            </w:pPr>
            <w:ins w:id="5670" w:author="智誠 楊" w:date="2021-05-08T18:58:00Z">
              <w:r w:rsidRPr="00362205">
                <w:rPr>
                  <w:rFonts w:ascii="標楷體" w:eastAsia="標楷體" w:hAnsi="標楷體"/>
                </w:rPr>
                <w:t>序號</w:t>
              </w:r>
            </w:ins>
          </w:p>
        </w:tc>
        <w:tc>
          <w:tcPr>
            <w:tcW w:w="1490" w:type="dxa"/>
            <w:vMerge w:val="restart"/>
            <w:shd w:val="clear" w:color="auto" w:fill="D9D9D9" w:themeFill="background1" w:themeFillShade="D9"/>
          </w:tcPr>
          <w:p w14:paraId="0D467654" w14:textId="77777777" w:rsidR="00AF50F7" w:rsidRPr="00362205" w:rsidRDefault="00AF50F7" w:rsidP="00286DCE">
            <w:pPr>
              <w:rPr>
                <w:ins w:id="5671" w:author="智誠 楊" w:date="2021-05-08T18:58:00Z"/>
                <w:rFonts w:ascii="標楷體" w:eastAsia="標楷體" w:hAnsi="標楷體"/>
              </w:rPr>
            </w:pPr>
            <w:ins w:id="5672" w:author="智誠 楊" w:date="2021-05-08T18:58:00Z">
              <w:r w:rsidRPr="00362205">
                <w:rPr>
                  <w:rFonts w:ascii="標楷體" w:eastAsia="標楷體" w:hAnsi="標楷體"/>
                </w:rPr>
                <w:t>欄位</w:t>
              </w:r>
            </w:ins>
          </w:p>
        </w:tc>
        <w:tc>
          <w:tcPr>
            <w:tcW w:w="4998" w:type="dxa"/>
            <w:gridSpan w:val="5"/>
            <w:shd w:val="clear" w:color="auto" w:fill="D9D9D9" w:themeFill="background1" w:themeFillShade="D9"/>
          </w:tcPr>
          <w:p w14:paraId="63363B79" w14:textId="77777777" w:rsidR="00AF50F7" w:rsidRPr="00362205" w:rsidRDefault="00AF50F7" w:rsidP="00286DCE">
            <w:pPr>
              <w:jc w:val="center"/>
              <w:rPr>
                <w:ins w:id="5673" w:author="智誠 楊" w:date="2021-05-08T18:58:00Z"/>
                <w:rFonts w:ascii="標楷體" w:eastAsia="標楷體" w:hAnsi="標楷體"/>
              </w:rPr>
            </w:pPr>
            <w:ins w:id="5674" w:author="智誠 楊" w:date="2021-05-08T18:58:00Z">
              <w:r w:rsidRPr="00362205">
                <w:rPr>
                  <w:rFonts w:ascii="標楷體" w:eastAsia="標楷體" w:hAnsi="標楷體"/>
                </w:rPr>
                <w:t>說明</w:t>
              </w:r>
            </w:ins>
          </w:p>
        </w:tc>
        <w:tc>
          <w:tcPr>
            <w:tcW w:w="3372" w:type="dxa"/>
            <w:vMerge w:val="restart"/>
            <w:shd w:val="clear" w:color="auto" w:fill="D9D9D9" w:themeFill="background1" w:themeFillShade="D9"/>
          </w:tcPr>
          <w:p w14:paraId="32946B52" w14:textId="77777777" w:rsidR="00AF50F7" w:rsidRPr="00362205" w:rsidRDefault="00AF50F7" w:rsidP="00286DCE">
            <w:pPr>
              <w:rPr>
                <w:ins w:id="5675" w:author="智誠 楊" w:date="2021-05-08T18:58:00Z"/>
                <w:rFonts w:ascii="標楷體" w:eastAsia="標楷體" w:hAnsi="標楷體"/>
              </w:rPr>
            </w:pPr>
            <w:ins w:id="5676" w:author="智誠 楊" w:date="2021-05-08T18:58:00Z">
              <w:r w:rsidRPr="00362205">
                <w:rPr>
                  <w:rFonts w:ascii="標楷體" w:eastAsia="標楷體" w:hAnsi="標楷體"/>
                </w:rPr>
                <w:t>處理邏輯及注意事項</w:t>
              </w:r>
            </w:ins>
          </w:p>
        </w:tc>
      </w:tr>
      <w:tr w:rsidR="00987BDD" w:rsidRPr="00362205" w14:paraId="2EB2DDF4" w14:textId="77777777" w:rsidTr="002F55E0">
        <w:trPr>
          <w:trHeight w:val="244"/>
          <w:jc w:val="center"/>
          <w:ins w:id="5677" w:author="智誠 楊" w:date="2021-05-08T18:58:00Z"/>
        </w:trPr>
        <w:tc>
          <w:tcPr>
            <w:tcW w:w="560" w:type="dxa"/>
            <w:vMerge/>
            <w:shd w:val="clear" w:color="auto" w:fill="D9D9D9" w:themeFill="background1" w:themeFillShade="D9"/>
          </w:tcPr>
          <w:p w14:paraId="4D55E848" w14:textId="77777777" w:rsidR="00AF50F7" w:rsidRPr="00362205" w:rsidRDefault="00AF50F7" w:rsidP="00286DCE">
            <w:pPr>
              <w:rPr>
                <w:ins w:id="5678" w:author="智誠 楊" w:date="2021-05-08T18:58:00Z"/>
                <w:rFonts w:ascii="標楷體" w:eastAsia="標楷體" w:hAnsi="標楷體"/>
              </w:rPr>
            </w:pPr>
          </w:p>
        </w:tc>
        <w:tc>
          <w:tcPr>
            <w:tcW w:w="1490" w:type="dxa"/>
            <w:vMerge/>
            <w:shd w:val="clear" w:color="auto" w:fill="D9D9D9" w:themeFill="background1" w:themeFillShade="D9"/>
          </w:tcPr>
          <w:p w14:paraId="73BCE301" w14:textId="77777777" w:rsidR="00AF50F7" w:rsidRPr="00362205" w:rsidRDefault="00AF50F7" w:rsidP="00286DCE">
            <w:pPr>
              <w:rPr>
                <w:ins w:id="5679" w:author="智誠 楊" w:date="2021-05-08T18:58:00Z"/>
                <w:rFonts w:ascii="標楷體" w:eastAsia="標楷體" w:hAnsi="標楷體"/>
              </w:rPr>
            </w:pPr>
          </w:p>
        </w:tc>
        <w:tc>
          <w:tcPr>
            <w:tcW w:w="683" w:type="dxa"/>
            <w:shd w:val="clear" w:color="auto" w:fill="D9D9D9" w:themeFill="background1" w:themeFillShade="D9"/>
          </w:tcPr>
          <w:p w14:paraId="305D8DD5" w14:textId="77777777" w:rsidR="00AF50F7" w:rsidRPr="00362205" w:rsidRDefault="00AF50F7" w:rsidP="00286DCE">
            <w:pPr>
              <w:rPr>
                <w:ins w:id="5680" w:author="智誠 楊" w:date="2021-05-08T18:58:00Z"/>
                <w:rFonts w:ascii="標楷體" w:eastAsia="標楷體" w:hAnsi="標楷體"/>
              </w:rPr>
            </w:pPr>
            <w:ins w:id="5681" w:author="智誠 楊" w:date="2021-05-08T18:58:00Z">
              <w:r w:rsidRPr="004E09B8">
                <w:rPr>
                  <w:rFonts w:ascii="標楷體" w:eastAsia="標楷體" w:hAnsi="標楷體" w:hint="eastAsia"/>
                </w:rPr>
                <w:t>資料型態長度</w:t>
              </w:r>
            </w:ins>
          </w:p>
        </w:tc>
        <w:tc>
          <w:tcPr>
            <w:tcW w:w="1147" w:type="dxa"/>
            <w:shd w:val="clear" w:color="auto" w:fill="D9D9D9" w:themeFill="background1" w:themeFillShade="D9"/>
          </w:tcPr>
          <w:p w14:paraId="1016F096" w14:textId="77777777" w:rsidR="00AF50F7" w:rsidRPr="00362205" w:rsidRDefault="00AF50F7" w:rsidP="00286DCE">
            <w:pPr>
              <w:rPr>
                <w:ins w:id="5682" w:author="智誠 楊" w:date="2021-05-08T18:58:00Z"/>
                <w:rFonts w:ascii="標楷體" w:eastAsia="標楷體" w:hAnsi="標楷體"/>
              </w:rPr>
            </w:pPr>
            <w:ins w:id="5683" w:author="智誠 楊" w:date="2021-05-08T18:58:00Z">
              <w:r w:rsidRPr="00362205">
                <w:rPr>
                  <w:rFonts w:ascii="標楷體" w:eastAsia="標楷體" w:hAnsi="標楷體"/>
                </w:rPr>
                <w:t>預設值</w:t>
              </w:r>
            </w:ins>
          </w:p>
        </w:tc>
        <w:tc>
          <w:tcPr>
            <w:tcW w:w="2136" w:type="dxa"/>
            <w:shd w:val="clear" w:color="auto" w:fill="D9D9D9" w:themeFill="background1" w:themeFillShade="D9"/>
          </w:tcPr>
          <w:p w14:paraId="5B18538D" w14:textId="77777777" w:rsidR="00AF50F7" w:rsidRPr="00362205" w:rsidRDefault="00AF50F7" w:rsidP="00286DCE">
            <w:pPr>
              <w:rPr>
                <w:ins w:id="5684" w:author="智誠 楊" w:date="2021-05-08T18:58:00Z"/>
                <w:rFonts w:ascii="標楷體" w:eastAsia="標楷體" w:hAnsi="標楷體"/>
              </w:rPr>
            </w:pPr>
            <w:ins w:id="5685" w:author="智誠 楊" w:date="2021-05-08T18:58:00Z">
              <w:r w:rsidRPr="00362205">
                <w:rPr>
                  <w:rFonts w:ascii="標楷體" w:eastAsia="標楷體" w:hAnsi="標楷體"/>
                </w:rPr>
                <w:t>選單內容</w:t>
              </w:r>
            </w:ins>
          </w:p>
        </w:tc>
        <w:tc>
          <w:tcPr>
            <w:tcW w:w="456" w:type="dxa"/>
            <w:shd w:val="clear" w:color="auto" w:fill="D9D9D9" w:themeFill="background1" w:themeFillShade="D9"/>
          </w:tcPr>
          <w:p w14:paraId="4F4A36BE" w14:textId="77777777" w:rsidR="00AF50F7" w:rsidRPr="00362205" w:rsidRDefault="00AF50F7" w:rsidP="00286DCE">
            <w:pPr>
              <w:rPr>
                <w:ins w:id="5686" w:author="智誠 楊" w:date="2021-05-08T18:58:00Z"/>
                <w:rFonts w:ascii="標楷體" w:eastAsia="標楷體" w:hAnsi="標楷體"/>
              </w:rPr>
            </w:pPr>
            <w:ins w:id="5687" w:author="智誠 楊" w:date="2021-05-08T18:58:00Z">
              <w:r w:rsidRPr="00362205">
                <w:rPr>
                  <w:rFonts w:ascii="標楷體" w:eastAsia="標楷體" w:hAnsi="標楷體"/>
                </w:rPr>
                <w:t>必填</w:t>
              </w:r>
            </w:ins>
          </w:p>
        </w:tc>
        <w:tc>
          <w:tcPr>
            <w:tcW w:w="576" w:type="dxa"/>
            <w:shd w:val="clear" w:color="auto" w:fill="D9D9D9" w:themeFill="background1" w:themeFillShade="D9"/>
          </w:tcPr>
          <w:p w14:paraId="6D22EDCA" w14:textId="77777777" w:rsidR="00AF50F7" w:rsidRPr="00362205" w:rsidRDefault="00AF50F7" w:rsidP="00286DCE">
            <w:pPr>
              <w:rPr>
                <w:ins w:id="5688" w:author="智誠 楊" w:date="2021-05-08T18:58:00Z"/>
                <w:rFonts w:ascii="標楷體" w:eastAsia="標楷體" w:hAnsi="標楷體"/>
              </w:rPr>
            </w:pPr>
            <w:ins w:id="5689" w:author="智誠 楊" w:date="2021-05-08T18:58:00Z">
              <w:r w:rsidRPr="00362205">
                <w:rPr>
                  <w:rFonts w:ascii="標楷體" w:eastAsia="標楷體" w:hAnsi="標楷體"/>
                </w:rPr>
                <w:t>R/W</w:t>
              </w:r>
            </w:ins>
          </w:p>
        </w:tc>
        <w:tc>
          <w:tcPr>
            <w:tcW w:w="3372" w:type="dxa"/>
            <w:vMerge/>
            <w:shd w:val="clear" w:color="auto" w:fill="D9D9D9" w:themeFill="background1" w:themeFillShade="D9"/>
          </w:tcPr>
          <w:p w14:paraId="70094542" w14:textId="77777777" w:rsidR="00AF50F7" w:rsidRPr="00362205" w:rsidRDefault="00AF50F7" w:rsidP="00286DCE">
            <w:pPr>
              <w:rPr>
                <w:ins w:id="5690" w:author="智誠 楊" w:date="2021-05-08T18:58:00Z"/>
                <w:rFonts w:ascii="標楷體" w:eastAsia="標楷體" w:hAnsi="標楷體"/>
              </w:rPr>
            </w:pPr>
          </w:p>
        </w:tc>
      </w:tr>
      <w:tr w:rsidR="00987BDD" w:rsidRPr="00362205" w14:paraId="03C84905" w14:textId="77777777" w:rsidTr="002F55E0">
        <w:trPr>
          <w:trHeight w:val="244"/>
          <w:jc w:val="center"/>
          <w:ins w:id="5691" w:author="智誠 楊" w:date="2021-05-08T18:58:00Z"/>
        </w:trPr>
        <w:tc>
          <w:tcPr>
            <w:tcW w:w="560" w:type="dxa"/>
          </w:tcPr>
          <w:p w14:paraId="1EF99F8D" w14:textId="77777777" w:rsidR="00AF50F7" w:rsidRPr="00362205" w:rsidRDefault="00AF50F7" w:rsidP="00286DCE">
            <w:pPr>
              <w:rPr>
                <w:ins w:id="5692" w:author="智誠 楊" w:date="2021-05-08T18:58:00Z"/>
                <w:rFonts w:ascii="標楷體" w:eastAsia="標楷體" w:hAnsi="標楷體"/>
              </w:rPr>
            </w:pPr>
            <w:ins w:id="5693" w:author="智誠 楊" w:date="2021-05-08T18:58:00Z">
              <w:r w:rsidRPr="00362205">
                <w:rPr>
                  <w:rFonts w:ascii="標楷體" w:eastAsia="標楷體" w:hAnsi="標楷體" w:hint="eastAsia"/>
                </w:rPr>
                <w:t>1.</w:t>
              </w:r>
            </w:ins>
          </w:p>
        </w:tc>
        <w:tc>
          <w:tcPr>
            <w:tcW w:w="1490" w:type="dxa"/>
          </w:tcPr>
          <w:p w14:paraId="696AA9C1" w14:textId="45D4783E" w:rsidR="00AF50F7" w:rsidRPr="00362205" w:rsidRDefault="00987BDD" w:rsidP="00286DCE">
            <w:pPr>
              <w:rPr>
                <w:ins w:id="5694" w:author="智誠 楊" w:date="2021-05-08T18:58:00Z"/>
                <w:rFonts w:ascii="標楷體" w:eastAsia="標楷體" w:hAnsi="標楷體"/>
              </w:rPr>
            </w:pPr>
            <w:ins w:id="5695" w:author="智誠 楊" w:date="2021-05-08T19:36:00Z">
              <w:r>
                <w:rPr>
                  <w:rFonts w:ascii="標楷體" w:eastAsia="標楷體" w:hAnsi="標楷體" w:hint="eastAsia"/>
                </w:rPr>
                <w:t>入賬日期</w:t>
              </w:r>
            </w:ins>
            <w:ins w:id="5696" w:author="智誠 楊" w:date="2021-05-08T18:58:00Z">
              <w:r w:rsidR="00AF50F7">
                <w:rPr>
                  <w:rFonts w:ascii="標楷體" w:eastAsia="標楷體" w:hAnsi="標楷體" w:hint="eastAsia"/>
                </w:rPr>
                <w:t>-起</w:t>
              </w:r>
            </w:ins>
          </w:p>
        </w:tc>
        <w:tc>
          <w:tcPr>
            <w:tcW w:w="683" w:type="dxa"/>
          </w:tcPr>
          <w:p w14:paraId="3BFF4088" w14:textId="77777777" w:rsidR="00AF50F7" w:rsidRPr="00362205" w:rsidRDefault="00AF50F7" w:rsidP="00286DCE">
            <w:pPr>
              <w:rPr>
                <w:ins w:id="5697" w:author="智誠 楊" w:date="2021-05-08T18:58:00Z"/>
                <w:rFonts w:ascii="標楷體" w:eastAsia="標楷體" w:hAnsi="標楷體"/>
              </w:rPr>
            </w:pPr>
            <w:ins w:id="5698" w:author="智誠 楊" w:date="2021-05-08T18:58:00Z">
              <w:r>
                <w:rPr>
                  <w:rFonts w:ascii="標楷體" w:eastAsia="標楷體" w:hAnsi="標楷體" w:hint="eastAsia"/>
                </w:rPr>
                <w:t>7</w:t>
              </w:r>
            </w:ins>
          </w:p>
        </w:tc>
        <w:tc>
          <w:tcPr>
            <w:tcW w:w="1147" w:type="dxa"/>
          </w:tcPr>
          <w:p w14:paraId="4A5B7F11" w14:textId="0473F224" w:rsidR="00AF50F7" w:rsidRPr="00362205" w:rsidRDefault="00987BDD" w:rsidP="00286DCE">
            <w:pPr>
              <w:rPr>
                <w:ins w:id="5699" w:author="智誠 楊" w:date="2021-05-08T18:58:00Z"/>
                <w:rFonts w:ascii="標楷體" w:eastAsia="標楷體" w:hAnsi="標楷體"/>
              </w:rPr>
            </w:pPr>
            <w:ins w:id="5700" w:author="智誠 楊" w:date="2021-05-08T19:38:00Z">
              <w:r>
                <w:rPr>
                  <w:rFonts w:ascii="標楷體" w:eastAsia="標楷體" w:hAnsi="標楷體" w:hint="eastAsia"/>
                </w:rPr>
                <w:t>上</w:t>
              </w:r>
            </w:ins>
            <w:ins w:id="5701" w:author="智誠 楊" w:date="2021-05-08T19:37:00Z">
              <w:r>
                <w:rPr>
                  <w:rFonts w:ascii="標楷體" w:eastAsia="標楷體" w:hAnsi="標楷體" w:hint="eastAsia"/>
                </w:rPr>
                <w:t>營業日</w:t>
              </w:r>
            </w:ins>
          </w:p>
        </w:tc>
        <w:tc>
          <w:tcPr>
            <w:tcW w:w="2136" w:type="dxa"/>
          </w:tcPr>
          <w:p w14:paraId="33268AF7" w14:textId="77777777" w:rsidR="00AF50F7" w:rsidRPr="00362205" w:rsidRDefault="00AF50F7" w:rsidP="00286DCE">
            <w:pPr>
              <w:rPr>
                <w:ins w:id="5702" w:author="智誠 楊" w:date="2021-05-08T18:58:00Z"/>
                <w:rFonts w:ascii="標楷體" w:eastAsia="標楷體" w:hAnsi="標楷體"/>
              </w:rPr>
            </w:pPr>
          </w:p>
        </w:tc>
        <w:tc>
          <w:tcPr>
            <w:tcW w:w="456" w:type="dxa"/>
          </w:tcPr>
          <w:p w14:paraId="68ADECC3" w14:textId="25963FAE" w:rsidR="00AF50F7" w:rsidRPr="00362205" w:rsidRDefault="00987BDD" w:rsidP="00286DCE">
            <w:pPr>
              <w:rPr>
                <w:ins w:id="5703" w:author="智誠 楊" w:date="2021-05-08T18:58:00Z"/>
                <w:rFonts w:ascii="標楷體" w:eastAsia="標楷體" w:hAnsi="標楷體"/>
              </w:rPr>
            </w:pPr>
            <w:ins w:id="5704" w:author="智誠 楊" w:date="2021-05-08T19:39:00Z">
              <w:r>
                <w:rPr>
                  <w:rFonts w:ascii="標楷體" w:eastAsia="標楷體" w:hAnsi="標楷體" w:hint="eastAsia"/>
                </w:rPr>
                <w:t>V</w:t>
              </w:r>
            </w:ins>
          </w:p>
        </w:tc>
        <w:tc>
          <w:tcPr>
            <w:tcW w:w="576" w:type="dxa"/>
          </w:tcPr>
          <w:p w14:paraId="7360D62B" w14:textId="77777777" w:rsidR="00AF50F7" w:rsidRPr="00362205" w:rsidRDefault="00AF50F7" w:rsidP="00286DCE">
            <w:pPr>
              <w:jc w:val="center"/>
              <w:rPr>
                <w:ins w:id="5705" w:author="智誠 楊" w:date="2021-05-08T18:58:00Z"/>
                <w:rFonts w:ascii="標楷體" w:eastAsia="標楷體" w:hAnsi="標楷體"/>
              </w:rPr>
            </w:pPr>
            <w:ins w:id="5706" w:author="智誠 楊" w:date="2021-05-08T18:58:00Z">
              <w:r>
                <w:rPr>
                  <w:rFonts w:ascii="標楷體" w:eastAsia="標楷體" w:hAnsi="標楷體" w:hint="eastAsia"/>
                </w:rPr>
                <w:t>W</w:t>
              </w:r>
            </w:ins>
          </w:p>
        </w:tc>
        <w:tc>
          <w:tcPr>
            <w:tcW w:w="3372" w:type="dxa"/>
          </w:tcPr>
          <w:p w14:paraId="40D1D882" w14:textId="77777777" w:rsidR="00AF50F7" w:rsidRDefault="00AF50F7" w:rsidP="00286DCE">
            <w:pPr>
              <w:rPr>
                <w:ins w:id="5707" w:author="智誠 楊" w:date="2021-05-08T19:39:00Z"/>
                <w:rFonts w:ascii="標楷體" w:eastAsia="標楷體" w:hAnsi="標楷體"/>
                <w:lang w:eastAsia="zh-HK"/>
              </w:rPr>
            </w:pPr>
            <w:ins w:id="5708" w:author="智誠 楊" w:date="2021-05-08T18:58:00Z">
              <w:r>
                <w:rPr>
                  <w:rFonts w:ascii="標楷體" w:eastAsia="標楷體" w:hAnsi="標楷體" w:hint="eastAsia"/>
                </w:rPr>
                <w:t>1.</w:t>
              </w:r>
            </w:ins>
            <w:ins w:id="5709" w:author="智誠 楊" w:date="2021-05-08T19:39:00Z">
              <w:r w:rsidR="00987BDD">
                <w:rPr>
                  <w:rFonts w:ascii="標楷體" w:eastAsia="標楷體" w:hAnsi="標楷體" w:hint="eastAsia"/>
                  <w:lang w:eastAsia="zh-HK"/>
                </w:rPr>
                <w:t>必須輸入</w:t>
              </w:r>
            </w:ins>
          </w:p>
          <w:p w14:paraId="09C159B8" w14:textId="77777777" w:rsidR="00987BDD" w:rsidRDefault="00987BDD" w:rsidP="00286DCE">
            <w:pPr>
              <w:rPr>
                <w:ins w:id="5710" w:author="智誠 楊" w:date="2021-05-12T14:24:00Z"/>
                <w:rFonts w:ascii="標楷體" w:eastAsia="標楷體" w:hAnsi="標楷體"/>
              </w:rPr>
            </w:pPr>
            <w:ins w:id="5711" w:author="智誠 楊" w:date="2021-05-08T19:39:00Z">
              <w:r>
                <w:rPr>
                  <w:rFonts w:ascii="標楷體" w:eastAsia="標楷體" w:hAnsi="標楷體" w:hint="eastAsia"/>
                </w:rPr>
                <w:t>2.不可大於會計日</w:t>
              </w:r>
            </w:ins>
          </w:p>
          <w:p w14:paraId="3DA2E94C" w14:textId="0A982D9B" w:rsidR="00834496" w:rsidRPr="00834496" w:rsidRDefault="00834496" w:rsidP="00834496">
            <w:pPr>
              <w:rPr>
                <w:ins w:id="5712" w:author="智誠 楊" w:date="2021-05-12T14:24:00Z"/>
                <w:rFonts w:ascii="標楷體" w:eastAsia="標楷體" w:hAnsi="標楷體"/>
              </w:rPr>
            </w:pPr>
            <w:ins w:id="5713" w:author="智誠 楊" w:date="2021-05-12T14:24:00Z">
              <w:r>
                <w:rPr>
                  <w:rFonts w:ascii="標楷體" w:eastAsia="標楷體" w:hAnsi="標楷體" w:hint="eastAsia"/>
                </w:rPr>
                <w:t>3.檢查:</w:t>
              </w:r>
              <w:r>
                <w:t xml:space="preserve"> </w:t>
              </w:r>
              <w:r w:rsidRPr="00834496">
                <w:rPr>
                  <w:rFonts w:ascii="標楷體" w:eastAsia="標楷體" w:hAnsi="標楷體"/>
                </w:rPr>
                <w:t>V(7)A(DATE,0,#AcDateStart)</w:t>
              </w:r>
            </w:ins>
          </w:p>
          <w:p w14:paraId="12C0A6B6" w14:textId="2DDCCC59" w:rsidR="00834496" w:rsidRPr="00362205" w:rsidRDefault="00834496" w:rsidP="00834496">
            <w:pPr>
              <w:rPr>
                <w:ins w:id="5714" w:author="智誠 楊" w:date="2021-05-08T18:58:00Z"/>
                <w:rFonts w:ascii="標楷體" w:eastAsia="標楷體" w:hAnsi="標楷體"/>
              </w:rPr>
            </w:pPr>
            <w:ins w:id="5715" w:author="智誠 楊" w:date="2021-05-12T14:24:00Z">
              <w:r w:rsidRPr="00834496">
                <w:rPr>
                  <w:rFonts w:ascii="標楷體" w:eastAsia="標楷體" w:hAnsi="標楷體"/>
                </w:rPr>
                <w:t>V(5,0000000,#DATE)</w:t>
              </w:r>
            </w:ins>
          </w:p>
        </w:tc>
      </w:tr>
      <w:tr w:rsidR="00987BDD" w:rsidRPr="00362205" w14:paraId="2065BD5A" w14:textId="77777777" w:rsidTr="002F55E0">
        <w:trPr>
          <w:trHeight w:val="244"/>
          <w:jc w:val="center"/>
          <w:ins w:id="5716" w:author="智誠 楊" w:date="2021-05-08T18:58:00Z"/>
        </w:trPr>
        <w:tc>
          <w:tcPr>
            <w:tcW w:w="560" w:type="dxa"/>
          </w:tcPr>
          <w:p w14:paraId="35A6016F" w14:textId="77777777" w:rsidR="00AF50F7" w:rsidRPr="00362205" w:rsidRDefault="00AF50F7" w:rsidP="00286DCE">
            <w:pPr>
              <w:rPr>
                <w:ins w:id="5717" w:author="智誠 楊" w:date="2021-05-08T18:58:00Z"/>
                <w:rFonts w:ascii="標楷體" w:eastAsia="標楷體" w:hAnsi="標楷體"/>
              </w:rPr>
            </w:pPr>
            <w:ins w:id="5718" w:author="智誠 楊" w:date="2021-05-08T18:58:00Z">
              <w:r>
                <w:rPr>
                  <w:rFonts w:ascii="標楷體" w:eastAsia="標楷體" w:hAnsi="標楷體" w:hint="eastAsia"/>
                </w:rPr>
                <w:t>2.</w:t>
              </w:r>
            </w:ins>
          </w:p>
        </w:tc>
        <w:tc>
          <w:tcPr>
            <w:tcW w:w="1490" w:type="dxa"/>
          </w:tcPr>
          <w:p w14:paraId="3C91D724" w14:textId="3A0291BD" w:rsidR="00AF50F7" w:rsidRDefault="00987BDD" w:rsidP="00286DCE">
            <w:pPr>
              <w:rPr>
                <w:ins w:id="5719" w:author="智誠 楊" w:date="2021-05-08T18:58:00Z"/>
                <w:rFonts w:ascii="標楷體" w:eastAsia="標楷體" w:hAnsi="標楷體"/>
              </w:rPr>
            </w:pPr>
            <w:ins w:id="5720" w:author="智誠 楊" w:date="2021-05-08T19:37:00Z">
              <w:r>
                <w:rPr>
                  <w:rFonts w:ascii="標楷體" w:eastAsia="標楷體" w:hAnsi="標楷體" w:hint="eastAsia"/>
                </w:rPr>
                <w:t>入賬日期</w:t>
              </w:r>
            </w:ins>
            <w:ins w:id="5721" w:author="智誠 楊" w:date="2021-05-08T18:58:00Z">
              <w:r w:rsidR="00AF50F7">
                <w:rPr>
                  <w:rFonts w:ascii="標楷體" w:eastAsia="標楷體" w:hAnsi="標楷體" w:hint="eastAsia"/>
                </w:rPr>
                <w:t>-迄</w:t>
              </w:r>
            </w:ins>
          </w:p>
        </w:tc>
        <w:tc>
          <w:tcPr>
            <w:tcW w:w="683" w:type="dxa"/>
          </w:tcPr>
          <w:p w14:paraId="41F7556C" w14:textId="77777777" w:rsidR="00AF50F7" w:rsidRDefault="00AF50F7" w:rsidP="00286DCE">
            <w:pPr>
              <w:rPr>
                <w:ins w:id="5722" w:author="智誠 楊" w:date="2021-05-08T18:58:00Z"/>
                <w:rFonts w:ascii="標楷體" w:eastAsia="標楷體" w:hAnsi="標楷體"/>
              </w:rPr>
            </w:pPr>
            <w:ins w:id="5723" w:author="智誠 楊" w:date="2021-05-08T18:58:00Z">
              <w:r>
                <w:rPr>
                  <w:rFonts w:ascii="標楷體" w:eastAsia="標楷體" w:hAnsi="標楷體" w:hint="eastAsia"/>
                </w:rPr>
                <w:t>7</w:t>
              </w:r>
            </w:ins>
          </w:p>
        </w:tc>
        <w:tc>
          <w:tcPr>
            <w:tcW w:w="1147" w:type="dxa"/>
          </w:tcPr>
          <w:p w14:paraId="4894E5CD" w14:textId="040E9AE2" w:rsidR="00AF50F7" w:rsidRPr="00362205" w:rsidRDefault="00987BDD" w:rsidP="00286DCE">
            <w:pPr>
              <w:rPr>
                <w:ins w:id="5724" w:author="智誠 楊" w:date="2021-05-08T18:58:00Z"/>
                <w:rFonts w:ascii="標楷體" w:eastAsia="標楷體" w:hAnsi="標楷體"/>
              </w:rPr>
            </w:pPr>
            <w:ins w:id="5725" w:author="智誠 楊" w:date="2021-05-08T19:38:00Z">
              <w:r>
                <w:rPr>
                  <w:rFonts w:ascii="標楷體" w:eastAsia="標楷體" w:hAnsi="標楷體" w:hint="eastAsia"/>
                </w:rPr>
                <w:t>上</w:t>
              </w:r>
            </w:ins>
            <w:ins w:id="5726" w:author="智誠 楊" w:date="2021-05-08T19:37:00Z">
              <w:r>
                <w:rPr>
                  <w:rFonts w:ascii="標楷體" w:eastAsia="標楷體" w:hAnsi="標楷體" w:hint="eastAsia"/>
                </w:rPr>
                <w:t>營業日</w:t>
              </w:r>
            </w:ins>
          </w:p>
        </w:tc>
        <w:tc>
          <w:tcPr>
            <w:tcW w:w="2136" w:type="dxa"/>
          </w:tcPr>
          <w:p w14:paraId="1340D3F3" w14:textId="77777777" w:rsidR="00AF50F7" w:rsidRPr="00362205" w:rsidRDefault="00AF50F7" w:rsidP="00286DCE">
            <w:pPr>
              <w:rPr>
                <w:ins w:id="5727" w:author="智誠 楊" w:date="2021-05-08T18:58:00Z"/>
                <w:rFonts w:ascii="標楷體" w:eastAsia="標楷體" w:hAnsi="標楷體"/>
              </w:rPr>
            </w:pPr>
          </w:p>
        </w:tc>
        <w:tc>
          <w:tcPr>
            <w:tcW w:w="456" w:type="dxa"/>
          </w:tcPr>
          <w:p w14:paraId="390FC906" w14:textId="20E60358" w:rsidR="00AF50F7" w:rsidRPr="00362205" w:rsidRDefault="00987BDD" w:rsidP="00286DCE">
            <w:pPr>
              <w:rPr>
                <w:ins w:id="5728" w:author="智誠 楊" w:date="2021-05-08T18:58:00Z"/>
                <w:rFonts w:ascii="標楷體" w:eastAsia="標楷體" w:hAnsi="標楷體"/>
              </w:rPr>
            </w:pPr>
            <w:ins w:id="5729" w:author="智誠 楊" w:date="2021-05-08T19:39:00Z">
              <w:r>
                <w:rPr>
                  <w:rFonts w:ascii="標楷體" w:eastAsia="標楷體" w:hAnsi="標楷體" w:hint="eastAsia"/>
                </w:rPr>
                <w:t>V</w:t>
              </w:r>
            </w:ins>
          </w:p>
        </w:tc>
        <w:tc>
          <w:tcPr>
            <w:tcW w:w="576" w:type="dxa"/>
          </w:tcPr>
          <w:p w14:paraId="2D9FCA6A" w14:textId="77777777" w:rsidR="00AF50F7" w:rsidRPr="00362205" w:rsidRDefault="00AF50F7" w:rsidP="00286DCE">
            <w:pPr>
              <w:jc w:val="center"/>
              <w:rPr>
                <w:ins w:id="5730" w:author="智誠 楊" w:date="2021-05-08T18:58:00Z"/>
                <w:rFonts w:ascii="標楷體" w:eastAsia="標楷體" w:hAnsi="標楷體"/>
              </w:rPr>
            </w:pPr>
            <w:ins w:id="5731" w:author="智誠 楊" w:date="2021-05-08T18:58:00Z">
              <w:r>
                <w:rPr>
                  <w:rFonts w:ascii="標楷體" w:eastAsia="標楷體" w:hAnsi="標楷體" w:hint="eastAsia"/>
                </w:rPr>
                <w:t>W</w:t>
              </w:r>
            </w:ins>
          </w:p>
        </w:tc>
        <w:tc>
          <w:tcPr>
            <w:tcW w:w="3372" w:type="dxa"/>
          </w:tcPr>
          <w:p w14:paraId="6625192D" w14:textId="603852DE" w:rsidR="00AF50F7" w:rsidRDefault="00AF50F7" w:rsidP="00286DCE">
            <w:pPr>
              <w:rPr>
                <w:ins w:id="5732" w:author="智誠 楊" w:date="2021-05-08T18:58:00Z"/>
                <w:rFonts w:ascii="標楷體" w:eastAsia="標楷體" w:hAnsi="標楷體"/>
              </w:rPr>
            </w:pPr>
            <w:ins w:id="5733" w:author="智誠 楊" w:date="2021-05-08T18:58:00Z">
              <w:r>
                <w:rPr>
                  <w:rFonts w:ascii="標楷體" w:eastAsia="標楷體" w:hAnsi="標楷體" w:hint="eastAsia"/>
                </w:rPr>
                <w:t>1.</w:t>
              </w:r>
            </w:ins>
            <w:ins w:id="5734" w:author="智誠 楊" w:date="2021-05-08T19:39:00Z">
              <w:r w:rsidR="00987BDD">
                <w:rPr>
                  <w:rFonts w:ascii="標楷體" w:eastAsia="標楷體" w:hAnsi="標楷體" w:hint="eastAsia"/>
                  <w:lang w:eastAsia="zh-HK"/>
                </w:rPr>
                <w:t>必須輸入</w:t>
              </w:r>
            </w:ins>
          </w:p>
          <w:p w14:paraId="33D33B1D" w14:textId="7DF70806" w:rsidR="00987BDD" w:rsidRDefault="00AF50F7" w:rsidP="00987BDD">
            <w:pPr>
              <w:rPr>
                <w:ins w:id="5735" w:author="智誠 楊" w:date="2021-05-08T19:40:00Z"/>
                <w:rFonts w:ascii="標楷體" w:eastAsia="標楷體" w:hAnsi="標楷體"/>
              </w:rPr>
            </w:pPr>
            <w:ins w:id="5736" w:author="智誠 楊" w:date="2021-05-08T18:58:00Z">
              <w:r>
                <w:rPr>
                  <w:rFonts w:ascii="標楷體" w:eastAsia="標楷體" w:hAnsi="標楷體" w:hint="eastAsia"/>
                </w:rPr>
                <w:t>2.</w:t>
              </w:r>
            </w:ins>
            <w:ins w:id="5737" w:author="智誠 楊" w:date="2021-05-08T19:40:00Z">
              <w:r w:rsidR="00987BDD">
                <w:rPr>
                  <w:rFonts w:ascii="標楷體" w:eastAsia="標楷體" w:hAnsi="標楷體" w:hint="eastAsia"/>
                </w:rPr>
                <w:t>不可大於會計日</w:t>
              </w:r>
            </w:ins>
          </w:p>
          <w:p w14:paraId="7D0925E5" w14:textId="77777777" w:rsidR="00987BDD" w:rsidRDefault="00987BDD">
            <w:pPr>
              <w:rPr>
                <w:ins w:id="5738" w:author="智誠 楊" w:date="2021-05-12T14:24:00Z"/>
                <w:rFonts w:ascii="標楷體" w:eastAsia="標楷體" w:hAnsi="標楷體"/>
              </w:rPr>
            </w:pPr>
            <w:ins w:id="5739" w:author="智誠 楊" w:date="2021-05-08T19:40:00Z">
              <w:r>
                <w:rPr>
                  <w:rFonts w:ascii="標楷體" w:eastAsia="標楷體" w:hAnsi="標楷體" w:hint="eastAsia"/>
                </w:rPr>
                <w:t>3.入賬日期迄日不可小於起日</w:t>
              </w:r>
            </w:ins>
          </w:p>
          <w:p w14:paraId="7BE4DB02" w14:textId="07648564" w:rsidR="00834496" w:rsidRPr="00834496" w:rsidRDefault="00834496" w:rsidP="00834496">
            <w:pPr>
              <w:rPr>
                <w:ins w:id="5740" w:author="智誠 楊" w:date="2021-05-12T14:24:00Z"/>
                <w:rFonts w:ascii="標楷體" w:eastAsia="標楷體" w:hAnsi="標楷體"/>
              </w:rPr>
            </w:pPr>
            <w:ins w:id="5741" w:author="智誠 楊" w:date="2021-05-12T14:24:00Z">
              <w:r>
                <w:rPr>
                  <w:rFonts w:ascii="標楷體" w:eastAsia="標楷體" w:hAnsi="標楷體" w:hint="eastAsia"/>
                </w:rPr>
                <w:t>4.檢查:</w:t>
              </w:r>
              <w:r>
                <w:t xml:space="preserve"> </w:t>
              </w:r>
              <w:r w:rsidRPr="00834496">
                <w:rPr>
                  <w:rFonts w:ascii="標楷體" w:eastAsia="標楷體" w:hAnsi="標楷體"/>
                </w:rPr>
                <w:t>V(7)A(DATE,0,#AcDateEnd)</w:t>
              </w:r>
            </w:ins>
          </w:p>
          <w:p w14:paraId="18CD8B4D" w14:textId="15B2CCB9" w:rsidR="00834496" w:rsidRPr="00987BDD" w:rsidRDefault="00834496" w:rsidP="00834496">
            <w:pPr>
              <w:rPr>
                <w:ins w:id="5742" w:author="智誠 楊" w:date="2021-05-08T18:58:00Z"/>
                <w:rFonts w:ascii="標楷體" w:eastAsia="標楷體" w:hAnsi="標楷體"/>
              </w:rPr>
            </w:pPr>
            <w:ins w:id="5743" w:author="智誠 楊" w:date="2021-05-12T14:24:00Z">
              <w:r w:rsidRPr="00834496">
                <w:rPr>
                  <w:rFonts w:ascii="標楷體" w:eastAsia="標楷體" w:hAnsi="標楷體"/>
                </w:rPr>
                <w:t>V(5,#AcDateStart,#DATE)</w:t>
              </w:r>
            </w:ins>
          </w:p>
        </w:tc>
      </w:tr>
      <w:tr w:rsidR="002F55E0" w:rsidRPr="00362205" w14:paraId="38AF2A44" w14:textId="77777777" w:rsidTr="002F55E0">
        <w:trPr>
          <w:trHeight w:val="244"/>
          <w:jc w:val="center"/>
          <w:ins w:id="5744" w:author="智誠 楊" w:date="2021-05-08T19:41:00Z"/>
        </w:trPr>
        <w:tc>
          <w:tcPr>
            <w:tcW w:w="560" w:type="dxa"/>
          </w:tcPr>
          <w:p w14:paraId="0F732654" w14:textId="2CA0DA51" w:rsidR="002F55E0" w:rsidRDefault="002F55E0" w:rsidP="002F55E0">
            <w:pPr>
              <w:rPr>
                <w:ins w:id="5745" w:author="智誠 楊" w:date="2021-05-08T19:41:00Z"/>
                <w:rFonts w:ascii="標楷體" w:eastAsia="標楷體" w:hAnsi="標楷體"/>
              </w:rPr>
            </w:pPr>
            <w:ins w:id="5746" w:author="智誠 楊" w:date="2021-05-08T19:41:00Z">
              <w:r>
                <w:rPr>
                  <w:rFonts w:ascii="標楷體" w:eastAsia="標楷體" w:hAnsi="標楷體" w:hint="eastAsia"/>
                </w:rPr>
                <w:t>3</w:t>
              </w:r>
            </w:ins>
          </w:p>
        </w:tc>
        <w:tc>
          <w:tcPr>
            <w:tcW w:w="1490" w:type="dxa"/>
          </w:tcPr>
          <w:p w14:paraId="4F9215F8" w14:textId="013A980E" w:rsidR="002F55E0" w:rsidRDefault="002F55E0" w:rsidP="002F55E0">
            <w:pPr>
              <w:rPr>
                <w:ins w:id="5747" w:author="智誠 楊" w:date="2021-05-08T19:41:00Z"/>
                <w:rFonts w:ascii="標楷體" w:eastAsia="標楷體" w:hAnsi="標楷體"/>
              </w:rPr>
            </w:pPr>
            <w:ins w:id="5748" w:author="智誠 楊" w:date="2021-05-08T19:41:00Z">
              <w:r>
                <w:rPr>
                  <w:rFonts w:ascii="標楷體" w:eastAsia="標楷體" w:hAnsi="標楷體" w:hint="eastAsia"/>
                </w:rPr>
                <w:t>交易樣態</w:t>
              </w:r>
            </w:ins>
          </w:p>
        </w:tc>
        <w:tc>
          <w:tcPr>
            <w:tcW w:w="683" w:type="dxa"/>
          </w:tcPr>
          <w:p w14:paraId="3261A070" w14:textId="07242D4B" w:rsidR="002F55E0" w:rsidRDefault="002F55E0" w:rsidP="002F55E0">
            <w:pPr>
              <w:rPr>
                <w:ins w:id="5749" w:author="智誠 楊" w:date="2021-05-08T19:41:00Z"/>
                <w:rFonts w:ascii="標楷體" w:eastAsia="標楷體" w:hAnsi="標楷體"/>
              </w:rPr>
            </w:pPr>
            <w:ins w:id="5750" w:author="智誠 楊" w:date="2021-05-08T19:41:00Z">
              <w:r>
                <w:rPr>
                  <w:rFonts w:ascii="標楷體" w:eastAsia="標楷體" w:hAnsi="標楷體" w:hint="eastAsia"/>
                </w:rPr>
                <w:t>1</w:t>
              </w:r>
            </w:ins>
          </w:p>
        </w:tc>
        <w:tc>
          <w:tcPr>
            <w:tcW w:w="1147" w:type="dxa"/>
          </w:tcPr>
          <w:p w14:paraId="6654BE41" w14:textId="77777777" w:rsidR="002F55E0" w:rsidRDefault="002F55E0" w:rsidP="002F55E0">
            <w:pPr>
              <w:rPr>
                <w:ins w:id="5751" w:author="智誠 楊" w:date="2021-05-08T19:41:00Z"/>
                <w:rFonts w:ascii="標楷體" w:eastAsia="標楷體" w:hAnsi="標楷體"/>
              </w:rPr>
            </w:pPr>
          </w:p>
        </w:tc>
        <w:tc>
          <w:tcPr>
            <w:tcW w:w="2136" w:type="dxa"/>
          </w:tcPr>
          <w:p w14:paraId="5C13AE16" w14:textId="00BF939E" w:rsidR="002F55E0" w:rsidRPr="00362205" w:rsidRDefault="002F55E0" w:rsidP="002F55E0">
            <w:pPr>
              <w:rPr>
                <w:ins w:id="5752" w:author="智誠 楊" w:date="2021-05-08T19:41:00Z"/>
                <w:rFonts w:ascii="標楷體" w:eastAsia="標楷體" w:hAnsi="標楷體"/>
              </w:rPr>
            </w:pPr>
            <w:ins w:id="5753" w:author="智誠 楊" w:date="2021-05-08T19:42:00Z">
              <w:r>
                <w:rPr>
                  <w:rFonts w:ascii="標楷體" w:eastAsia="標楷體" w:hAnsi="標楷體" w:hint="eastAsia"/>
                </w:rPr>
                <w:t>交易樣態代碼C</w:t>
              </w:r>
              <w:r>
                <w:rPr>
                  <w:rFonts w:ascii="標楷體" w:eastAsia="標楷體" w:hAnsi="標楷體"/>
                </w:rPr>
                <w:t>dCode.</w:t>
              </w:r>
              <w:r w:rsidRPr="00987BDD">
                <w:rPr>
                  <w:rFonts w:ascii="標楷體" w:eastAsia="標楷體" w:hAnsi="標楷體"/>
                </w:rPr>
                <w:t>Factor</w:t>
              </w:r>
              <w:r>
                <w:rPr>
                  <w:rFonts w:ascii="標楷體" w:eastAsia="標楷體" w:hAnsi="標楷體" w:hint="eastAsia"/>
                </w:rPr>
                <w:t xml:space="preserve">[選單/1 </w:t>
              </w:r>
              <w:r>
                <w:rPr>
                  <w:rFonts w:ascii="標楷體" w:eastAsia="標楷體" w:hAnsi="標楷體"/>
                </w:rPr>
                <w:t>L6064]</w:t>
              </w:r>
            </w:ins>
          </w:p>
        </w:tc>
        <w:tc>
          <w:tcPr>
            <w:tcW w:w="456" w:type="dxa"/>
          </w:tcPr>
          <w:p w14:paraId="7A0A6019" w14:textId="67CF3971" w:rsidR="002F55E0" w:rsidRDefault="002F55E0" w:rsidP="002F55E0">
            <w:pPr>
              <w:rPr>
                <w:ins w:id="5754" w:author="智誠 楊" w:date="2021-05-08T19:41:00Z"/>
                <w:rFonts w:ascii="標楷體" w:eastAsia="標楷體" w:hAnsi="標楷體"/>
              </w:rPr>
            </w:pPr>
            <w:ins w:id="5755" w:author="智誠 楊" w:date="2021-05-08T19:43:00Z">
              <w:r>
                <w:rPr>
                  <w:rFonts w:ascii="標楷體" w:eastAsia="標楷體" w:hAnsi="標楷體" w:hint="eastAsia"/>
                </w:rPr>
                <w:t>V</w:t>
              </w:r>
            </w:ins>
          </w:p>
        </w:tc>
        <w:tc>
          <w:tcPr>
            <w:tcW w:w="576" w:type="dxa"/>
          </w:tcPr>
          <w:p w14:paraId="7B15A4AD" w14:textId="13DB8D67" w:rsidR="002F55E0" w:rsidRDefault="002F55E0" w:rsidP="002F55E0">
            <w:pPr>
              <w:jc w:val="center"/>
              <w:rPr>
                <w:ins w:id="5756" w:author="智誠 楊" w:date="2021-05-08T19:41:00Z"/>
                <w:rFonts w:ascii="標楷體" w:eastAsia="標楷體" w:hAnsi="標楷體"/>
              </w:rPr>
            </w:pPr>
            <w:ins w:id="5757" w:author="智誠 楊" w:date="2021-05-08T19:43:00Z">
              <w:r>
                <w:rPr>
                  <w:rFonts w:ascii="標楷體" w:eastAsia="標楷體" w:hAnsi="標楷體" w:hint="eastAsia"/>
                </w:rPr>
                <w:t>W</w:t>
              </w:r>
            </w:ins>
          </w:p>
        </w:tc>
        <w:tc>
          <w:tcPr>
            <w:tcW w:w="3372" w:type="dxa"/>
          </w:tcPr>
          <w:p w14:paraId="7BEE5B93" w14:textId="77777777" w:rsidR="002F55E0" w:rsidRDefault="002F55E0" w:rsidP="002F55E0">
            <w:pPr>
              <w:rPr>
                <w:ins w:id="5758" w:author="智誠 楊" w:date="2021-05-08T19:45:00Z"/>
                <w:rFonts w:ascii="標楷體" w:eastAsia="標楷體" w:hAnsi="標楷體"/>
              </w:rPr>
            </w:pPr>
            <w:ins w:id="5759" w:author="智誠 楊" w:date="2021-05-08T19:43:00Z">
              <w:r>
                <w:rPr>
                  <w:rFonts w:ascii="標楷體" w:eastAsia="標楷體" w:hAnsi="標楷體" w:hint="eastAsia"/>
                </w:rPr>
                <w:t>1.必須輸入</w:t>
              </w:r>
            </w:ins>
          </w:p>
          <w:p w14:paraId="3BFF0883" w14:textId="7FF8CB09" w:rsidR="00B70B9A" w:rsidRDefault="00B70B9A" w:rsidP="002F55E0">
            <w:pPr>
              <w:rPr>
                <w:ins w:id="5760" w:author="智誠 楊" w:date="2021-05-12T14:25:00Z"/>
                <w:rFonts w:ascii="標楷體" w:eastAsia="標楷體" w:hAnsi="標楷體"/>
              </w:rPr>
            </w:pPr>
            <w:ins w:id="5761" w:author="智誠 楊" w:date="2021-05-08T19:45:00Z">
              <w:r>
                <w:rPr>
                  <w:rFonts w:ascii="標楷體" w:eastAsia="標楷體" w:hAnsi="標楷體" w:hint="eastAsia"/>
                </w:rPr>
                <w:t>2</w:t>
              </w:r>
            </w:ins>
            <w:ins w:id="5762" w:author="智誠 楊" w:date="2021-05-12T14:25:00Z">
              <w:r w:rsidR="00834496">
                <w:rPr>
                  <w:rFonts w:ascii="標楷體" w:eastAsia="標楷體" w:hAnsi="標楷體" w:hint="eastAsia"/>
                </w:rPr>
                <w:t>.</w:t>
              </w:r>
            </w:ins>
            <w:ins w:id="5763" w:author="智誠 楊" w:date="2021-05-08T19:45:00Z">
              <w:r>
                <w:rPr>
                  <w:rFonts w:ascii="標楷體" w:eastAsia="標楷體" w:hAnsi="標楷體" w:hint="eastAsia"/>
                </w:rPr>
                <w:t>輸入0表查詢全部樣態資料</w:t>
              </w:r>
            </w:ins>
          </w:p>
          <w:p w14:paraId="085B7BF5" w14:textId="79377851" w:rsidR="00834496" w:rsidRDefault="00834496" w:rsidP="002F55E0">
            <w:pPr>
              <w:rPr>
                <w:ins w:id="5764" w:author="智誠 楊" w:date="2021-05-08T19:41:00Z"/>
                <w:rFonts w:ascii="標楷體" w:eastAsia="標楷體" w:hAnsi="標楷體"/>
              </w:rPr>
            </w:pPr>
            <w:ins w:id="5765" w:author="智誠 楊" w:date="2021-05-12T14:25:00Z">
              <w:r>
                <w:rPr>
                  <w:rFonts w:ascii="標楷體" w:eastAsia="標楷體" w:hAnsi="標楷體" w:hint="eastAsia"/>
                </w:rPr>
                <w:t>3.檢查:</w:t>
              </w:r>
              <w:r>
                <w:t xml:space="preserve"> </w:t>
              </w:r>
              <w:r w:rsidRPr="00834496">
                <w:rPr>
                  <w:rFonts w:ascii="標楷體" w:eastAsia="標楷體" w:hAnsi="標楷體"/>
                </w:rPr>
                <w:t>V(H,#FactorHelp)</w:t>
              </w:r>
            </w:ins>
          </w:p>
        </w:tc>
      </w:tr>
      <w:tr w:rsidR="002F55E0" w:rsidRPr="00362205" w14:paraId="72FE9800" w14:textId="77777777" w:rsidTr="002F55E0">
        <w:trPr>
          <w:trHeight w:val="244"/>
          <w:jc w:val="center"/>
          <w:ins w:id="5766" w:author="智誠 楊" w:date="2021-05-08T18:58:00Z"/>
        </w:trPr>
        <w:tc>
          <w:tcPr>
            <w:tcW w:w="560" w:type="dxa"/>
          </w:tcPr>
          <w:p w14:paraId="7A1DD7E5" w14:textId="77777777" w:rsidR="002F55E0" w:rsidRDefault="002F55E0" w:rsidP="002F55E0">
            <w:pPr>
              <w:rPr>
                <w:ins w:id="5767" w:author="智誠 楊" w:date="2021-05-08T18:58:00Z"/>
                <w:rFonts w:ascii="標楷體" w:eastAsia="標楷體" w:hAnsi="標楷體"/>
              </w:rPr>
            </w:pPr>
            <w:ins w:id="5768" w:author="智誠 楊" w:date="2021-05-08T18:58:00Z">
              <w:r>
                <w:rPr>
                  <w:rFonts w:ascii="標楷體" w:eastAsia="標楷體" w:hAnsi="標楷體" w:hint="eastAsia"/>
                </w:rPr>
                <w:t>3.</w:t>
              </w:r>
            </w:ins>
          </w:p>
        </w:tc>
        <w:tc>
          <w:tcPr>
            <w:tcW w:w="1490" w:type="dxa"/>
          </w:tcPr>
          <w:p w14:paraId="65F060DA" w14:textId="21F3DD61" w:rsidR="002F55E0" w:rsidRDefault="002F55E0" w:rsidP="002F55E0">
            <w:pPr>
              <w:rPr>
                <w:ins w:id="5769" w:author="智誠 楊" w:date="2021-05-08T18:58:00Z"/>
                <w:rFonts w:ascii="標楷體" w:eastAsia="標楷體" w:hAnsi="標楷體"/>
              </w:rPr>
            </w:pPr>
            <w:ins w:id="5770" w:author="智誠 楊" w:date="2021-05-08T19:40:00Z">
              <w:r>
                <w:rPr>
                  <w:rFonts w:ascii="標楷體" w:eastAsia="標楷體" w:hAnsi="標楷體" w:hint="eastAsia"/>
                </w:rPr>
                <w:t>查詢種類</w:t>
              </w:r>
            </w:ins>
          </w:p>
        </w:tc>
        <w:tc>
          <w:tcPr>
            <w:tcW w:w="683" w:type="dxa"/>
          </w:tcPr>
          <w:p w14:paraId="51C0845B" w14:textId="76296C90" w:rsidR="002F55E0" w:rsidRDefault="002F55E0" w:rsidP="002F55E0">
            <w:pPr>
              <w:rPr>
                <w:ins w:id="5771" w:author="智誠 楊" w:date="2021-05-08T18:58:00Z"/>
                <w:rFonts w:ascii="標楷體" w:eastAsia="標楷體" w:hAnsi="標楷體"/>
              </w:rPr>
            </w:pPr>
            <w:ins w:id="5772" w:author="智誠 楊" w:date="2021-05-08T19:40:00Z">
              <w:r>
                <w:rPr>
                  <w:rFonts w:ascii="標楷體" w:eastAsia="標楷體" w:hAnsi="標楷體" w:hint="eastAsia"/>
                </w:rPr>
                <w:t>1</w:t>
              </w:r>
            </w:ins>
          </w:p>
        </w:tc>
        <w:tc>
          <w:tcPr>
            <w:tcW w:w="1147" w:type="dxa"/>
          </w:tcPr>
          <w:p w14:paraId="61A265E2" w14:textId="71BB6B41" w:rsidR="002F55E0" w:rsidRPr="00362205" w:rsidRDefault="002F55E0" w:rsidP="002F55E0">
            <w:pPr>
              <w:rPr>
                <w:ins w:id="5773" w:author="智誠 楊" w:date="2021-05-08T18:58:00Z"/>
                <w:rFonts w:ascii="標楷體" w:eastAsia="標楷體" w:hAnsi="標楷體"/>
              </w:rPr>
            </w:pPr>
          </w:p>
        </w:tc>
        <w:tc>
          <w:tcPr>
            <w:tcW w:w="2136" w:type="dxa"/>
          </w:tcPr>
          <w:p w14:paraId="30BD3BFD" w14:textId="77777777" w:rsidR="002F55E0" w:rsidRDefault="002F55E0" w:rsidP="002F55E0">
            <w:pPr>
              <w:rPr>
                <w:ins w:id="5774" w:author="智誠 楊" w:date="2021-05-08T19:41:00Z"/>
                <w:rFonts w:ascii="標楷體" w:eastAsia="標楷體" w:hAnsi="標楷體"/>
              </w:rPr>
            </w:pPr>
            <w:ins w:id="5775" w:author="智誠 楊" w:date="2021-05-08T19:41:00Z">
              <w:r>
                <w:rPr>
                  <w:rFonts w:ascii="標楷體" w:eastAsia="標楷體" w:hAnsi="標楷體" w:hint="eastAsia"/>
                </w:rPr>
                <w:t>1</w:t>
              </w:r>
              <w:r>
                <w:rPr>
                  <w:rFonts w:ascii="標楷體" w:eastAsia="標楷體" w:hAnsi="標楷體"/>
                </w:rPr>
                <w:t>:</w:t>
              </w:r>
              <w:r>
                <w:rPr>
                  <w:rFonts w:ascii="標楷體" w:eastAsia="標楷體" w:hAnsi="標楷體" w:hint="eastAsia"/>
                </w:rPr>
                <w:t>合理性</w:t>
              </w:r>
            </w:ins>
          </w:p>
          <w:p w14:paraId="2E2B6C3D" w14:textId="4070FD81" w:rsidR="002F55E0" w:rsidRDefault="002F55E0" w:rsidP="002F55E0">
            <w:pPr>
              <w:rPr>
                <w:ins w:id="5776" w:author="智誠 楊" w:date="2021-05-08T18:58:00Z"/>
                <w:rFonts w:ascii="標楷體" w:eastAsia="標楷體" w:hAnsi="標楷體"/>
              </w:rPr>
            </w:pPr>
            <w:ins w:id="5777" w:author="智誠 楊" w:date="2021-05-08T19:41:00Z">
              <w:r>
                <w:rPr>
                  <w:rFonts w:ascii="標楷體" w:eastAsia="標楷體" w:hAnsi="標楷體" w:hint="eastAsia"/>
                </w:rPr>
                <w:t>2:延遲交易確認</w:t>
              </w:r>
            </w:ins>
          </w:p>
        </w:tc>
        <w:tc>
          <w:tcPr>
            <w:tcW w:w="456" w:type="dxa"/>
          </w:tcPr>
          <w:p w14:paraId="52E43188" w14:textId="4EE02B6E" w:rsidR="002F55E0" w:rsidRDefault="002F55E0" w:rsidP="002F55E0">
            <w:pPr>
              <w:rPr>
                <w:ins w:id="5778" w:author="智誠 楊" w:date="2021-05-08T18:58:00Z"/>
                <w:rFonts w:ascii="標楷體" w:eastAsia="標楷體" w:hAnsi="標楷體"/>
              </w:rPr>
            </w:pPr>
            <w:ins w:id="5779" w:author="智誠 楊" w:date="2021-05-08T19:43:00Z">
              <w:r>
                <w:rPr>
                  <w:rFonts w:ascii="標楷體" w:eastAsia="標楷體" w:hAnsi="標楷體" w:hint="eastAsia"/>
                </w:rPr>
                <w:t>V</w:t>
              </w:r>
            </w:ins>
          </w:p>
        </w:tc>
        <w:tc>
          <w:tcPr>
            <w:tcW w:w="576" w:type="dxa"/>
          </w:tcPr>
          <w:p w14:paraId="174D124A" w14:textId="55E9A356" w:rsidR="002F55E0" w:rsidRDefault="002F55E0" w:rsidP="002F55E0">
            <w:pPr>
              <w:jc w:val="center"/>
              <w:rPr>
                <w:ins w:id="5780" w:author="智誠 楊" w:date="2021-05-08T18:58:00Z"/>
                <w:rFonts w:ascii="標楷體" w:eastAsia="標楷體" w:hAnsi="標楷體"/>
              </w:rPr>
            </w:pPr>
            <w:ins w:id="5781" w:author="智誠 楊" w:date="2021-05-08T19:43:00Z">
              <w:r>
                <w:rPr>
                  <w:rFonts w:ascii="標楷體" w:eastAsia="標楷體" w:hAnsi="標楷體" w:hint="eastAsia"/>
                </w:rPr>
                <w:t>W</w:t>
              </w:r>
            </w:ins>
          </w:p>
        </w:tc>
        <w:tc>
          <w:tcPr>
            <w:tcW w:w="3372" w:type="dxa"/>
          </w:tcPr>
          <w:p w14:paraId="345B618A" w14:textId="77777777" w:rsidR="002F55E0" w:rsidRDefault="002F55E0" w:rsidP="002F55E0">
            <w:pPr>
              <w:rPr>
                <w:ins w:id="5782" w:author="智誠 楊" w:date="2021-05-12T14:25:00Z"/>
                <w:rFonts w:ascii="標楷體" w:eastAsia="標楷體" w:hAnsi="標楷體"/>
                <w:lang w:eastAsia="zh-HK"/>
              </w:rPr>
            </w:pPr>
            <w:ins w:id="5783" w:author="智誠 楊" w:date="2021-05-08T18:58:00Z">
              <w:r>
                <w:rPr>
                  <w:rFonts w:ascii="標楷體" w:eastAsia="標楷體" w:hAnsi="標楷體" w:hint="eastAsia"/>
                </w:rPr>
                <w:t>1.</w:t>
              </w:r>
            </w:ins>
            <w:ins w:id="5784" w:author="智誠 楊" w:date="2021-05-08T19:41:00Z">
              <w:r>
                <w:rPr>
                  <w:rFonts w:ascii="標楷體" w:eastAsia="標楷體" w:hAnsi="標楷體" w:hint="eastAsia"/>
                  <w:lang w:eastAsia="zh-HK"/>
                </w:rPr>
                <w:t>必須輸入</w:t>
              </w:r>
            </w:ins>
          </w:p>
          <w:p w14:paraId="1B42F6B1" w14:textId="73620BFD" w:rsidR="00834496" w:rsidRPr="00C64E2C" w:rsidRDefault="00834496" w:rsidP="002F55E0">
            <w:pPr>
              <w:rPr>
                <w:ins w:id="5785" w:author="智誠 楊" w:date="2021-05-08T18:58:00Z"/>
                <w:rFonts w:ascii="標楷體" w:eastAsia="標楷體" w:hAnsi="標楷體"/>
              </w:rPr>
            </w:pPr>
            <w:ins w:id="5786" w:author="智誠 楊" w:date="2021-05-12T14:25:00Z">
              <w:r>
                <w:rPr>
                  <w:rFonts w:ascii="標楷體" w:eastAsia="標楷體" w:hAnsi="標楷體" w:hint="eastAsia"/>
                </w:rPr>
                <w:t>2.檢查:</w:t>
              </w:r>
              <w:r>
                <w:t xml:space="preserve"> </w:t>
              </w:r>
              <w:r w:rsidRPr="00834496">
                <w:rPr>
                  <w:rFonts w:ascii="標楷體" w:eastAsia="標楷體" w:hAnsi="標楷體"/>
                </w:rPr>
                <w:t>V(H,#TypeHelp)</w:t>
              </w:r>
            </w:ins>
          </w:p>
        </w:tc>
      </w:tr>
      <w:tr w:rsidR="002F55E0" w:rsidRPr="00362205" w14:paraId="0C31295C" w14:textId="77777777" w:rsidTr="002F55E0">
        <w:trPr>
          <w:trHeight w:val="244"/>
          <w:jc w:val="center"/>
          <w:ins w:id="5787" w:author="智誠 楊" w:date="2021-05-08T18:58:00Z"/>
        </w:trPr>
        <w:tc>
          <w:tcPr>
            <w:tcW w:w="560" w:type="dxa"/>
          </w:tcPr>
          <w:p w14:paraId="2C1A3595" w14:textId="77777777" w:rsidR="002F55E0" w:rsidRDefault="002F55E0" w:rsidP="002F55E0">
            <w:pPr>
              <w:rPr>
                <w:ins w:id="5788" w:author="智誠 楊" w:date="2021-05-08T18:58:00Z"/>
                <w:rFonts w:ascii="標楷體" w:eastAsia="標楷體" w:hAnsi="標楷體"/>
              </w:rPr>
            </w:pPr>
            <w:ins w:id="5789" w:author="智誠 楊" w:date="2021-05-08T18:58:00Z">
              <w:r>
                <w:rPr>
                  <w:rFonts w:ascii="標楷體" w:eastAsia="標楷體" w:hAnsi="標楷體" w:hint="eastAsia"/>
                </w:rPr>
                <w:t>4.</w:t>
              </w:r>
            </w:ins>
          </w:p>
        </w:tc>
        <w:tc>
          <w:tcPr>
            <w:tcW w:w="1490" w:type="dxa"/>
          </w:tcPr>
          <w:p w14:paraId="04865918" w14:textId="2332E202" w:rsidR="002F55E0" w:rsidRDefault="002F55E0" w:rsidP="002F55E0">
            <w:pPr>
              <w:rPr>
                <w:ins w:id="5790" w:author="智誠 楊" w:date="2021-05-08T18:58:00Z"/>
                <w:rFonts w:ascii="標楷體" w:eastAsia="標楷體" w:hAnsi="標楷體"/>
              </w:rPr>
            </w:pPr>
            <w:ins w:id="5791" w:author="智誠 楊" w:date="2021-05-08T19:44:00Z">
              <w:r>
                <w:rPr>
                  <w:rFonts w:ascii="標楷體" w:eastAsia="標楷體" w:hAnsi="標楷體" w:hint="eastAsia"/>
                </w:rPr>
                <w:t>顯示方式</w:t>
              </w:r>
            </w:ins>
          </w:p>
        </w:tc>
        <w:tc>
          <w:tcPr>
            <w:tcW w:w="683" w:type="dxa"/>
          </w:tcPr>
          <w:p w14:paraId="31149788" w14:textId="0A9C2933" w:rsidR="002F55E0" w:rsidRDefault="002F55E0" w:rsidP="002F55E0">
            <w:pPr>
              <w:rPr>
                <w:ins w:id="5792" w:author="智誠 楊" w:date="2021-05-08T18:58:00Z"/>
                <w:rFonts w:ascii="標楷體" w:eastAsia="標楷體" w:hAnsi="標楷體"/>
              </w:rPr>
            </w:pPr>
            <w:ins w:id="5793" w:author="智誠 楊" w:date="2021-05-08T19:44:00Z">
              <w:r>
                <w:rPr>
                  <w:rFonts w:ascii="標楷體" w:eastAsia="標楷體" w:hAnsi="標楷體" w:hint="eastAsia"/>
                </w:rPr>
                <w:t>1</w:t>
              </w:r>
            </w:ins>
          </w:p>
        </w:tc>
        <w:tc>
          <w:tcPr>
            <w:tcW w:w="1147" w:type="dxa"/>
          </w:tcPr>
          <w:p w14:paraId="7E05FD84" w14:textId="50AF8FBD" w:rsidR="002F55E0" w:rsidRPr="00362205" w:rsidRDefault="002F55E0" w:rsidP="002F55E0">
            <w:pPr>
              <w:rPr>
                <w:ins w:id="5794" w:author="智誠 楊" w:date="2021-05-08T18:58:00Z"/>
                <w:rFonts w:ascii="標楷體" w:eastAsia="標楷體" w:hAnsi="標楷體"/>
              </w:rPr>
            </w:pPr>
          </w:p>
        </w:tc>
        <w:tc>
          <w:tcPr>
            <w:tcW w:w="2136" w:type="dxa"/>
          </w:tcPr>
          <w:p w14:paraId="72787380" w14:textId="77777777" w:rsidR="002F55E0" w:rsidRDefault="002F55E0" w:rsidP="002F55E0">
            <w:pPr>
              <w:rPr>
                <w:ins w:id="5795" w:author="智誠 楊" w:date="2021-05-08T19:44:00Z"/>
                <w:rFonts w:ascii="標楷體" w:eastAsia="標楷體" w:hAnsi="標楷體"/>
              </w:rPr>
            </w:pPr>
            <w:ins w:id="5796" w:author="智誠 楊" w:date="2021-05-08T19:44:00Z">
              <w:r>
                <w:rPr>
                  <w:rFonts w:ascii="標楷體" w:eastAsia="標楷體" w:hAnsi="標楷體" w:hint="eastAsia"/>
                </w:rPr>
                <w:t>0:瀏覽</w:t>
              </w:r>
            </w:ins>
          </w:p>
          <w:p w14:paraId="46DBAB3C" w14:textId="09B6847E" w:rsidR="002F55E0" w:rsidRDefault="002F55E0" w:rsidP="002F55E0">
            <w:pPr>
              <w:rPr>
                <w:ins w:id="5797" w:author="智誠 楊" w:date="2021-05-08T18:58:00Z"/>
                <w:rFonts w:ascii="標楷體" w:eastAsia="標楷體" w:hAnsi="標楷體"/>
              </w:rPr>
            </w:pPr>
            <w:ins w:id="5798" w:author="智誠 楊" w:date="2021-05-08T19:44:00Z">
              <w:r>
                <w:rPr>
                  <w:rFonts w:ascii="標楷體" w:eastAsia="標楷體" w:hAnsi="標楷體" w:hint="eastAsia"/>
                </w:rPr>
                <w:t>1:列印</w:t>
              </w:r>
            </w:ins>
          </w:p>
        </w:tc>
        <w:tc>
          <w:tcPr>
            <w:tcW w:w="456" w:type="dxa"/>
          </w:tcPr>
          <w:p w14:paraId="7445076B" w14:textId="0AD8C958" w:rsidR="002F55E0" w:rsidRDefault="002F55E0" w:rsidP="002F55E0">
            <w:pPr>
              <w:rPr>
                <w:ins w:id="5799" w:author="智誠 楊" w:date="2021-05-08T18:58:00Z"/>
                <w:rFonts w:ascii="標楷體" w:eastAsia="標楷體" w:hAnsi="標楷體"/>
              </w:rPr>
            </w:pPr>
            <w:ins w:id="5800" w:author="智誠 楊" w:date="2021-05-08T19:44:00Z">
              <w:r>
                <w:rPr>
                  <w:rFonts w:ascii="標楷體" w:eastAsia="標楷體" w:hAnsi="標楷體" w:hint="eastAsia"/>
                </w:rPr>
                <w:t>V</w:t>
              </w:r>
            </w:ins>
          </w:p>
        </w:tc>
        <w:tc>
          <w:tcPr>
            <w:tcW w:w="576" w:type="dxa"/>
          </w:tcPr>
          <w:p w14:paraId="173A7FEC" w14:textId="525694A5" w:rsidR="002F55E0" w:rsidRDefault="002F55E0" w:rsidP="002F55E0">
            <w:pPr>
              <w:jc w:val="center"/>
              <w:rPr>
                <w:ins w:id="5801" w:author="智誠 楊" w:date="2021-05-08T18:58:00Z"/>
                <w:rFonts w:ascii="標楷體" w:eastAsia="標楷體" w:hAnsi="標楷體"/>
              </w:rPr>
            </w:pPr>
            <w:ins w:id="5802" w:author="智誠 楊" w:date="2021-05-08T19:44:00Z">
              <w:r>
                <w:rPr>
                  <w:rFonts w:ascii="標楷體" w:eastAsia="標楷體" w:hAnsi="標楷體" w:hint="eastAsia"/>
                </w:rPr>
                <w:t>W</w:t>
              </w:r>
            </w:ins>
          </w:p>
        </w:tc>
        <w:tc>
          <w:tcPr>
            <w:tcW w:w="3372" w:type="dxa"/>
          </w:tcPr>
          <w:p w14:paraId="63068535" w14:textId="3AB4194B" w:rsidR="002F55E0" w:rsidRPr="00C64E2C" w:rsidRDefault="002F55E0" w:rsidP="002F55E0">
            <w:pPr>
              <w:rPr>
                <w:ins w:id="5803" w:author="智誠 楊" w:date="2021-05-08T18:58:00Z"/>
                <w:rFonts w:ascii="標楷體" w:eastAsia="標楷體" w:hAnsi="標楷體"/>
              </w:rPr>
            </w:pPr>
            <w:ins w:id="5804" w:author="智誠 楊" w:date="2021-05-08T18:58:00Z">
              <w:r>
                <w:rPr>
                  <w:rFonts w:ascii="標楷體" w:eastAsia="標楷體" w:hAnsi="標楷體" w:hint="eastAsia"/>
                </w:rPr>
                <w:t>1.</w:t>
              </w:r>
            </w:ins>
            <w:ins w:id="5805" w:author="智誠 楊" w:date="2021-05-08T19:44:00Z">
              <w:r>
                <w:rPr>
                  <w:rFonts w:ascii="標楷體" w:eastAsia="標楷體" w:hAnsi="標楷體" w:hint="eastAsia"/>
                  <w:lang w:eastAsia="zh-HK"/>
                </w:rPr>
                <w:t>必須輸入</w:t>
              </w:r>
            </w:ins>
          </w:p>
        </w:tc>
      </w:tr>
    </w:tbl>
    <w:p w14:paraId="550C5F80" w14:textId="77777777" w:rsidR="00AF50F7" w:rsidRPr="00B56858" w:rsidRDefault="00AF50F7" w:rsidP="00AF50F7">
      <w:pPr>
        <w:rPr>
          <w:ins w:id="5806" w:author="智誠 楊" w:date="2021-05-08T18:58:00Z"/>
        </w:rPr>
      </w:pPr>
    </w:p>
    <w:p w14:paraId="0266DF32" w14:textId="77777777" w:rsidR="00B70B9A" w:rsidRDefault="00B70B9A">
      <w:pPr>
        <w:widowControl/>
        <w:rPr>
          <w:ins w:id="5807" w:author="智誠 楊" w:date="2021-05-08T19:45:00Z"/>
          <w:rFonts w:eastAsia="標楷體"/>
          <w:sz w:val="26"/>
          <w:lang w:eastAsia="zh-HK"/>
        </w:rPr>
      </w:pPr>
      <w:ins w:id="5808" w:author="智誠 楊" w:date="2021-05-08T19:45:00Z">
        <w:r>
          <w:rPr>
            <w:lang w:eastAsia="zh-HK"/>
          </w:rPr>
          <w:br w:type="page"/>
        </w:r>
      </w:ins>
    </w:p>
    <w:p w14:paraId="666970AD" w14:textId="0A506A94" w:rsidR="00B70B9A" w:rsidRPr="00B70B9A" w:rsidRDefault="00AF50F7" w:rsidP="00B010CD">
      <w:pPr>
        <w:pStyle w:val="a"/>
        <w:rPr>
          <w:ins w:id="5809" w:author="智誠 楊" w:date="2021-05-08T18:58:00Z"/>
        </w:rPr>
      </w:pPr>
      <w:ins w:id="5810" w:author="智誠 楊" w:date="2021-05-08T18:58:00Z">
        <w:r>
          <w:rPr>
            <w:rFonts w:hint="eastAsia"/>
            <w:lang w:eastAsia="zh-HK"/>
          </w:rPr>
          <w:t>輸出</w:t>
        </w:r>
        <w:r w:rsidRPr="00362205">
          <w:t>畫面</w:t>
        </w:r>
        <w:r>
          <w:rPr>
            <w:rFonts w:hint="eastAsia"/>
          </w:rPr>
          <w:t>:</w:t>
        </w:r>
      </w:ins>
    </w:p>
    <w:p w14:paraId="00A0FBF6" w14:textId="5104539B" w:rsidR="00AF50F7" w:rsidRDefault="00B70B9A">
      <w:pPr>
        <w:rPr>
          <w:ins w:id="5811" w:author="智誠 楊" w:date="2021-05-08T18:58:00Z"/>
        </w:rPr>
        <w:pPrChange w:id="5812" w:author="智誠 楊" w:date="2021-05-08T19:46:00Z">
          <w:pPr>
            <w:ind w:left="480"/>
          </w:pPr>
        </w:pPrChange>
      </w:pPr>
      <w:ins w:id="5813" w:author="智誠 楊" w:date="2021-05-08T19:46:00Z">
        <w:r w:rsidRPr="00B70B9A">
          <w:rPr>
            <w:noProof/>
          </w:rPr>
          <w:drawing>
            <wp:inline distT="0" distB="0" distL="0" distR="0" wp14:anchorId="2E085154" wp14:editId="3691E7F2">
              <wp:extent cx="6479540" cy="1356360"/>
              <wp:effectExtent l="0" t="0" r="0" b="0"/>
              <wp:docPr id="91" name="圖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479540" cy="1356360"/>
                      </a:xfrm>
                      <a:prstGeom prst="rect">
                        <a:avLst/>
                      </a:prstGeom>
                    </pic:spPr>
                  </pic:pic>
                </a:graphicData>
              </a:graphic>
            </wp:inline>
          </w:drawing>
        </w:r>
      </w:ins>
    </w:p>
    <w:p w14:paraId="71E9567D" w14:textId="63313511" w:rsidR="00B70B9A" w:rsidRDefault="00B70B9A" w:rsidP="00AF50F7">
      <w:pPr>
        <w:rPr>
          <w:ins w:id="5814" w:author="智誠 楊" w:date="2021-05-08T19:47:00Z"/>
        </w:rPr>
      </w:pPr>
      <w:ins w:id="5815" w:author="智誠 楊" w:date="2021-05-08T19:47:00Z">
        <w:r>
          <w:rPr>
            <w:rFonts w:hint="eastAsia"/>
          </w:rPr>
          <w:t>續</w:t>
        </w:r>
      </w:ins>
    </w:p>
    <w:p w14:paraId="7678D9A9" w14:textId="7EB41FA6" w:rsidR="00AF50F7" w:rsidRPr="00B70B9A" w:rsidRDefault="00B70B9A">
      <w:pPr>
        <w:rPr>
          <w:ins w:id="5816" w:author="智誠 楊" w:date="2021-05-08T18:58:00Z"/>
          <w:rPrChange w:id="5817" w:author="智誠 楊" w:date="2021-05-08T19:48:00Z">
            <w:rPr>
              <w:ins w:id="5818" w:author="智誠 楊" w:date="2021-05-08T18:58:00Z"/>
              <w:rFonts w:eastAsia="標楷體"/>
              <w:sz w:val="26"/>
            </w:rPr>
          </w:rPrChange>
        </w:rPr>
        <w:pPrChange w:id="5819" w:author="智誠 楊" w:date="2021-05-08T19:48:00Z">
          <w:pPr>
            <w:widowControl/>
          </w:pPr>
        </w:pPrChange>
      </w:pPr>
      <w:ins w:id="5820" w:author="智誠 楊" w:date="2021-05-08T19:47:00Z">
        <w:r w:rsidRPr="00B70B9A">
          <w:rPr>
            <w:noProof/>
          </w:rPr>
          <w:drawing>
            <wp:inline distT="0" distB="0" distL="0" distR="0" wp14:anchorId="7EC9A2ED" wp14:editId="0C323CBC">
              <wp:extent cx="2682240" cy="1223633"/>
              <wp:effectExtent l="0" t="0" r="0" b="0"/>
              <wp:docPr id="95" name="圖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726261" cy="1243715"/>
                      </a:xfrm>
                      <a:prstGeom prst="rect">
                        <a:avLst/>
                      </a:prstGeom>
                    </pic:spPr>
                  </pic:pic>
                </a:graphicData>
              </a:graphic>
            </wp:inline>
          </w:drawing>
        </w:r>
      </w:ins>
    </w:p>
    <w:p w14:paraId="15432D65" w14:textId="77777777" w:rsidR="00AF50F7" w:rsidRDefault="00AF50F7" w:rsidP="00B010CD">
      <w:pPr>
        <w:pStyle w:val="a"/>
        <w:rPr>
          <w:ins w:id="5821" w:author="智誠 楊" w:date="2021-05-08T18:58:00Z"/>
        </w:rPr>
      </w:pPr>
      <w:ins w:id="5822" w:author="智誠 楊" w:date="2021-05-08T18:58:00Z">
        <w:r>
          <w:rPr>
            <w:rFonts w:hint="eastAsia"/>
          </w:rPr>
          <w:t>輸出畫面資料說明</w:t>
        </w:r>
      </w:ins>
    </w:p>
    <w:p w14:paraId="4D313F0D" w14:textId="77777777" w:rsidR="00AF50F7" w:rsidRDefault="00AF50F7" w:rsidP="00AF50F7">
      <w:pPr>
        <w:rPr>
          <w:ins w:id="5823" w:author="智誠 楊" w:date="2021-05-08T18:58:00Z"/>
        </w:rPr>
      </w:pPr>
    </w:p>
    <w:tbl>
      <w:tblPr>
        <w:tblStyle w:val="ac"/>
        <w:tblW w:w="10598" w:type="dxa"/>
        <w:tblLook w:val="04A0" w:firstRow="1" w:lastRow="0" w:firstColumn="1" w:lastColumn="0" w:noHBand="0" w:noVBand="1"/>
        <w:tblPrChange w:id="5824" w:author="智誠 楊" w:date="2021-05-10T11:20:00Z">
          <w:tblPr>
            <w:tblStyle w:val="ac"/>
            <w:tblW w:w="10598" w:type="dxa"/>
            <w:tblLook w:val="04A0" w:firstRow="1" w:lastRow="0" w:firstColumn="1" w:lastColumn="0" w:noHBand="0" w:noVBand="1"/>
          </w:tblPr>
        </w:tblPrChange>
      </w:tblPr>
      <w:tblGrid>
        <w:gridCol w:w="695"/>
        <w:gridCol w:w="1001"/>
        <w:gridCol w:w="1959"/>
        <w:gridCol w:w="3816"/>
        <w:gridCol w:w="3127"/>
        <w:tblGridChange w:id="5825">
          <w:tblGrid>
            <w:gridCol w:w="695"/>
            <w:gridCol w:w="15"/>
            <w:gridCol w:w="986"/>
            <w:gridCol w:w="48"/>
            <w:gridCol w:w="1787"/>
            <w:gridCol w:w="124"/>
            <w:gridCol w:w="3692"/>
            <w:gridCol w:w="124"/>
            <w:gridCol w:w="3127"/>
          </w:tblGrid>
        </w:tblGridChange>
      </w:tblGrid>
      <w:tr w:rsidR="00B70B9A" w:rsidRPr="008F1D46" w14:paraId="61C60477" w14:textId="77777777" w:rsidTr="00E309D0">
        <w:trPr>
          <w:ins w:id="5826" w:author="智誠 楊" w:date="2021-05-08T18:58:00Z"/>
        </w:trPr>
        <w:tc>
          <w:tcPr>
            <w:tcW w:w="695" w:type="dxa"/>
            <w:shd w:val="clear" w:color="auto" w:fill="D9D9D9" w:themeFill="background1" w:themeFillShade="D9"/>
            <w:tcPrChange w:id="5827" w:author="智誠 楊" w:date="2021-05-10T11:20:00Z">
              <w:tcPr>
                <w:tcW w:w="695" w:type="dxa"/>
                <w:shd w:val="clear" w:color="auto" w:fill="D9D9D9" w:themeFill="background1" w:themeFillShade="D9"/>
              </w:tcPr>
            </w:tcPrChange>
          </w:tcPr>
          <w:p w14:paraId="754CBADF" w14:textId="77777777" w:rsidR="00AF50F7" w:rsidRPr="008F1D46" w:rsidRDefault="00AF50F7" w:rsidP="00286DCE">
            <w:pPr>
              <w:jc w:val="center"/>
              <w:rPr>
                <w:ins w:id="5828" w:author="智誠 楊" w:date="2021-05-08T18:58:00Z"/>
                <w:rFonts w:ascii="標楷體" w:eastAsia="標楷體" w:hAnsi="標楷體"/>
                <w:lang w:eastAsia="zh-HK"/>
              </w:rPr>
            </w:pPr>
            <w:ins w:id="5829" w:author="智誠 楊" w:date="2021-05-08T18:58:00Z">
              <w:r w:rsidRPr="008F1D46">
                <w:rPr>
                  <w:rFonts w:ascii="標楷體" w:eastAsia="標楷體" w:hAnsi="標楷體" w:hint="eastAsia"/>
                  <w:lang w:eastAsia="zh-HK"/>
                </w:rPr>
                <w:t>序號</w:t>
              </w:r>
            </w:ins>
          </w:p>
        </w:tc>
        <w:tc>
          <w:tcPr>
            <w:tcW w:w="1001" w:type="dxa"/>
            <w:shd w:val="clear" w:color="auto" w:fill="D9D9D9" w:themeFill="background1" w:themeFillShade="D9"/>
            <w:tcPrChange w:id="5830" w:author="智誠 楊" w:date="2021-05-10T11:20:00Z">
              <w:tcPr>
                <w:tcW w:w="1001" w:type="dxa"/>
                <w:gridSpan w:val="2"/>
                <w:shd w:val="clear" w:color="auto" w:fill="D9D9D9" w:themeFill="background1" w:themeFillShade="D9"/>
              </w:tcPr>
            </w:tcPrChange>
          </w:tcPr>
          <w:p w14:paraId="1BAA0575" w14:textId="77777777" w:rsidR="00AF50F7" w:rsidRPr="008F1D46" w:rsidRDefault="00AF50F7" w:rsidP="00286DCE">
            <w:pPr>
              <w:jc w:val="center"/>
              <w:rPr>
                <w:ins w:id="5831" w:author="智誠 楊" w:date="2021-05-08T18:58:00Z"/>
                <w:rFonts w:ascii="標楷體" w:eastAsia="標楷體" w:hAnsi="標楷體"/>
                <w:lang w:eastAsia="zh-HK"/>
              </w:rPr>
            </w:pPr>
            <w:ins w:id="5832" w:author="智誠 楊" w:date="2021-05-08T18:58:00Z">
              <w:r w:rsidRPr="008F1D46">
                <w:rPr>
                  <w:rFonts w:ascii="標楷體" w:eastAsia="標楷體" w:hAnsi="標楷體" w:hint="eastAsia"/>
                  <w:lang w:eastAsia="zh-HK"/>
                </w:rPr>
                <w:t>欄位型態</w:t>
              </w:r>
            </w:ins>
          </w:p>
        </w:tc>
        <w:tc>
          <w:tcPr>
            <w:tcW w:w="1959" w:type="dxa"/>
            <w:shd w:val="clear" w:color="auto" w:fill="D9D9D9" w:themeFill="background1" w:themeFillShade="D9"/>
            <w:tcPrChange w:id="5833" w:author="智誠 楊" w:date="2021-05-10T11:20:00Z">
              <w:tcPr>
                <w:tcW w:w="1959" w:type="dxa"/>
                <w:gridSpan w:val="3"/>
                <w:shd w:val="clear" w:color="auto" w:fill="D9D9D9" w:themeFill="background1" w:themeFillShade="D9"/>
              </w:tcPr>
            </w:tcPrChange>
          </w:tcPr>
          <w:p w14:paraId="64A02A80" w14:textId="77777777" w:rsidR="00AF50F7" w:rsidRPr="008F1D46" w:rsidRDefault="00AF50F7" w:rsidP="00286DCE">
            <w:pPr>
              <w:jc w:val="center"/>
              <w:rPr>
                <w:ins w:id="5834" w:author="智誠 楊" w:date="2021-05-08T18:58:00Z"/>
                <w:rFonts w:ascii="標楷體" w:eastAsia="標楷體" w:hAnsi="標楷體"/>
                <w:lang w:eastAsia="zh-HK"/>
              </w:rPr>
            </w:pPr>
            <w:ins w:id="5835" w:author="智誠 楊" w:date="2021-05-08T18:58:00Z">
              <w:r w:rsidRPr="008F1D46">
                <w:rPr>
                  <w:rFonts w:ascii="標楷體" w:eastAsia="標楷體" w:hAnsi="標楷體" w:hint="eastAsia"/>
                  <w:lang w:eastAsia="zh-HK"/>
                </w:rPr>
                <w:t>欄位名稱</w:t>
              </w:r>
            </w:ins>
          </w:p>
        </w:tc>
        <w:tc>
          <w:tcPr>
            <w:tcW w:w="3816" w:type="dxa"/>
            <w:shd w:val="clear" w:color="auto" w:fill="D9D9D9" w:themeFill="background1" w:themeFillShade="D9"/>
            <w:tcPrChange w:id="5836" w:author="智誠 楊" w:date="2021-05-10T11:20:00Z">
              <w:tcPr>
                <w:tcW w:w="3816" w:type="dxa"/>
                <w:gridSpan w:val="2"/>
                <w:shd w:val="clear" w:color="auto" w:fill="D9D9D9" w:themeFill="background1" w:themeFillShade="D9"/>
              </w:tcPr>
            </w:tcPrChange>
          </w:tcPr>
          <w:p w14:paraId="6F8B57E6" w14:textId="77777777" w:rsidR="00AF50F7" w:rsidRPr="008F1D46" w:rsidRDefault="00AF50F7" w:rsidP="00286DCE">
            <w:pPr>
              <w:jc w:val="center"/>
              <w:rPr>
                <w:ins w:id="5837" w:author="智誠 楊" w:date="2021-05-08T18:58:00Z"/>
                <w:rFonts w:ascii="標楷體" w:eastAsia="標楷體" w:hAnsi="標楷體"/>
              </w:rPr>
            </w:pPr>
            <w:ins w:id="5838" w:author="智誠 楊" w:date="2021-05-08T18:58:00Z">
              <w:r>
                <w:rPr>
                  <w:rFonts w:ascii="標楷體" w:eastAsia="標楷體" w:hAnsi="標楷體" w:hint="eastAsia"/>
                  <w:lang w:eastAsia="zh-HK"/>
                </w:rPr>
                <w:t>資料來源</w:t>
              </w:r>
            </w:ins>
          </w:p>
        </w:tc>
        <w:tc>
          <w:tcPr>
            <w:tcW w:w="3127" w:type="dxa"/>
            <w:shd w:val="clear" w:color="auto" w:fill="D9D9D9" w:themeFill="background1" w:themeFillShade="D9"/>
            <w:tcPrChange w:id="5839" w:author="智誠 楊" w:date="2021-05-10T11:20:00Z">
              <w:tcPr>
                <w:tcW w:w="3127" w:type="dxa"/>
                <w:shd w:val="clear" w:color="auto" w:fill="D9D9D9" w:themeFill="background1" w:themeFillShade="D9"/>
              </w:tcPr>
            </w:tcPrChange>
          </w:tcPr>
          <w:p w14:paraId="4FB805DE" w14:textId="77777777" w:rsidR="00AF50F7" w:rsidRPr="008F1D46" w:rsidRDefault="00AF50F7" w:rsidP="00286DCE">
            <w:pPr>
              <w:jc w:val="center"/>
              <w:rPr>
                <w:ins w:id="5840" w:author="智誠 楊" w:date="2021-05-08T18:58:00Z"/>
                <w:rFonts w:ascii="標楷體" w:eastAsia="標楷體" w:hAnsi="標楷體"/>
                <w:lang w:eastAsia="zh-HK"/>
              </w:rPr>
            </w:pPr>
            <w:ins w:id="5841" w:author="智誠 楊" w:date="2021-05-08T18:58:00Z">
              <w:r w:rsidRPr="008F1D46">
                <w:rPr>
                  <w:rFonts w:ascii="標楷體" w:eastAsia="標楷體" w:hAnsi="標楷體" w:hint="eastAsia"/>
                  <w:lang w:eastAsia="zh-HK"/>
                </w:rPr>
                <w:t>輸出</w:t>
              </w:r>
              <w:r>
                <w:rPr>
                  <w:rFonts w:ascii="標楷體" w:eastAsia="標楷體" w:hAnsi="標楷體" w:hint="eastAsia"/>
                </w:rPr>
                <w:t>/</w:t>
              </w:r>
              <w:r>
                <w:rPr>
                  <w:rFonts w:ascii="標楷體" w:eastAsia="標楷體" w:hAnsi="標楷體" w:hint="eastAsia"/>
                  <w:lang w:eastAsia="zh-HK"/>
                </w:rPr>
                <w:t>功能</w:t>
              </w:r>
              <w:r w:rsidRPr="008F1D46">
                <w:rPr>
                  <w:rFonts w:ascii="標楷體" w:eastAsia="標楷體" w:hAnsi="標楷體" w:hint="eastAsia"/>
                  <w:lang w:eastAsia="zh-HK"/>
                </w:rPr>
                <w:t>說明</w:t>
              </w:r>
            </w:ins>
          </w:p>
        </w:tc>
      </w:tr>
      <w:tr w:rsidR="00B70B9A" w:rsidRPr="008F1D46" w14:paraId="316026B4" w14:textId="77777777" w:rsidTr="00E309D0">
        <w:trPr>
          <w:ins w:id="5842" w:author="智誠 楊" w:date="2021-05-08T18:58:00Z"/>
        </w:trPr>
        <w:tc>
          <w:tcPr>
            <w:tcW w:w="695" w:type="dxa"/>
            <w:tcPrChange w:id="5843" w:author="智誠 楊" w:date="2021-05-10T11:20:00Z">
              <w:tcPr>
                <w:tcW w:w="695" w:type="dxa"/>
              </w:tcPr>
            </w:tcPrChange>
          </w:tcPr>
          <w:p w14:paraId="04A63BE0" w14:textId="77777777" w:rsidR="00AF50F7" w:rsidRPr="008F1D46" w:rsidRDefault="00AF50F7" w:rsidP="00286DCE">
            <w:pPr>
              <w:jc w:val="center"/>
              <w:rPr>
                <w:ins w:id="5844" w:author="智誠 楊" w:date="2021-05-08T18:58:00Z"/>
                <w:rFonts w:ascii="標楷體" w:eastAsia="標楷體" w:hAnsi="標楷體"/>
                <w:lang w:eastAsia="zh-HK"/>
              </w:rPr>
            </w:pPr>
            <w:ins w:id="5845" w:author="智誠 楊" w:date="2021-05-08T18:58:00Z">
              <w:r>
                <w:rPr>
                  <w:rFonts w:ascii="標楷體" w:eastAsia="標楷體" w:hAnsi="標楷體" w:hint="eastAsia"/>
                </w:rPr>
                <w:t>1</w:t>
              </w:r>
            </w:ins>
          </w:p>
        </w:tc>
        <w:tc>
          <w:tcPr>
            <w:tcW w:w="1001" w:type="dxa"/>
            <w:tcPrChange w:id="5846" w:author="智誠 楊" w:date="2021-05-10T11:20:00Z">
              <w:tcPr>
                <w:tcW w:w="1001" w:type="dxa"/>
                <w:gridSpan w:val="2"/>
              </w:tcPr>
            </w:tcPrChange>
          </w:tcPr>
          <w:p w14:paraId="7853B067" w14:textId="77777777" w:rsidR="00AF50F7" w:rsidRPr="008F1D46" w:rsidRDefault="00AF50F7" w:rsidP="00286DCE">
            <w:pPr>
              <w:jc w:val="center"/>
              <w:rPr>
                <w:ins w:id="5847" w:author="智誠 楊" w:date="2021-05-08T18:58:00Z"/>
                <w:rFonts w:ascii="標楷體" w:eastAsia="標楷體" w:hAnsi="標楷體"/>
                <w:lang w:eastAsia="zh-HK"/>
              </w:rPr>
            </w:pPr>
            <w:ins w:id="5848" w:author="智誠 楊" w:date="2021-05-08T18:58:00Z">
              <w:r>
                <w:rPr>
                  <w:rFonts w:ascii="標楷體" w:eastAsia="標楷體" w:hAnsi="標楷體" w:hint="eastAsia"/>
                  <w:lang w:eastAsia="zh-HK"/>
                </w:rPr>
                <w:t>按鈕</w:t>
              </w:r>
            </w:ins>
          </w:p>
        </w:tc>
        <w:tc>
          <w:tcPr>
            <w:tcW w:w="1959" w:type="dxa"/>
            <w:tcPrChange w:id="5849" w:author="智誠 楊" w:date="2021-05-10T11:20:00Z">
              <w:tcPr>
                <w:tcW w:w="1959" w:type="dxa"/>
                <w:gridSpan w:val="3"/>
              </w:tcPr>
            </w:tcPrChange>
          </w:tcPr>
          <w:p w14:paraId="3DA349D1" w14:textId="695C61A7" w:rsidR="00AF50F7" w:rsidRPr="008F1D46" w:rsidRDefault="00AF50F7" w:rsidP="00286DCE">
            <w:pPr>
              <w:rPr>
                <w:ins w:id="5850" w:author="智誠 楊" w:date="2021-05-08T18:58:00Z"/>
                <w:rFonts w:ascii="標楷體" w:eastAsia="標楷體" w:hAnsi="標楷體"/>
                <w:lang w:eastAsia="zh-HK"/>
              </w:rPr>
            </w:pPr>
            <w:ins w:id="5851" w:author="智誠 楊" w:date="2021-05-08T18:58:00Z">
              <w:r>
                <w:rPr>
                  <w:rFonts w:ascii="標楷體" w:eastAsia="標楷體" w:hAnsi="標楷體" w:hint="eastAsia"/>
                  <w:lang w:eastAsia="zh-HK"/>
                </w:rPr>
                <w:t>修改</w:t>
              </w:r>
            </w:ins>
            <w:ins w:id="5852" w:author="智誠 楊" w:date="2021-05-08T19:48:00Z">
              <w:r w:rsidR="00B70B9A">
                <w:rPr>
                  <w:rFonts w:ascii="標楷體" w:eastAsia="標楷體" w:hAnsi="標楷體" w:hint="eastAsia"/>
                </w:rPr>
                <w:t>/</w:t>
              </w:r>
              <w:r w:rsidR="00B70B9A">
                <w:rPr>
                  <w:rFonts w:ascii="標楷體" w:eastAsia="標楷體" w:hAnsi="標楷體" w:hint="eastAsia"/>
                  <w:lang w:eastAsia="zh-HK"/>
                </w:rPr>
                <w:t>登錄</w:t>
              </w:r>
              <w:r w:rsidR="00B70B9A">
                <w:rPr>
                  <w:rFonts w:ascii="標楷體" w:eastAsia="標楷體" w:hAnsi="標楷體" w:hint="eastAsia"/>
                </w:rPr>
                <w:t>/覆核</w:t>
              </w:r>
            </w:ins>
          </w:p>
        </w:tc>
        <w:tc>
          <w:tcPr>
            <w:tcW w:w="3816" w:type="dxa"/>
            <w:tcPrChange w:id="5853" w:author="智誠 楊" w:date="2021-05-10T11:20:00Z">
              <w:tcPr>
                <w:tcW w:w="3816" w:type="dxa"/>
                <w:gridSpan w:val="2"/>
              </w:tcPr>
            </w:tcPrChange>
          </w:tcPr>
          <w:p w14:paraId="3C53AE11" w14:textId="77777777" w:rsidR="00AF50F7" w:rsidRDefault="00AF50F7" w:rsidP="00286DCE">
            <w:pPr>
              <w:rPr>
                <w:ins w:id="5854" w:author="智誠 楊" w:date="2021-05-08T18:58:00Z"/>
                <w:rFonts w:ascii="標楷體" w:eastAsia="標楷體" w:hAnsi="標楷體"/>
                <w:lang w:eastAsia="zh-HK"/>
              </w:rPr>
            </w:pPr>
          </w:p>
        </w:tc>
        <w:tc>
          <w:tcPr>
            <w:tcW w:w="3127" w:type="dxa"/>
            <w:tcPrChange w:id="5855" w:author="智誠 楊" w:date="2021-05-10T11:20:00Z">
              <w:tcPr>
                <w:tcW w:w="3127" w:type="dxa"/>
              </w:tcPr>
            </w:tcPrChange>
          </w:tcPr>
          <w:p w14:paraId="6334FD9D" w14:textId="77777777" w:rsidR="00AF50F7" w:rsidRDefault="00AF50F7" w:rsidP="00286DCE">
            <w:pPr>
              <w:rPr>
                <w:ins w:id="5856" w:author="智誠 楊" w:date="2021-05-08T20:01:00Z"/>
                <w:rFonts w:eastAsia="標楷體"/>
              </w:rPr>
            </w:pPr>
            <w:ins w:id="5857" w:author="智誠 楊" w:date="2021-05-08T18:58:00Z">
              <w:r>
                <w:rPr>
                  <w:rFonts w:ascii="標楷體" w:eastAsia="標楷體" w:hAnsi="標楷體" w:hint="eastAsia"/>
                </w:rPr>
                <w:t>1.</w:t>
              </w:r>
              <w:r>
                <w:rPr>
                  <w:rFonts w:ascii="標楷體" w:eastAsia="標楷體" w:hAnsi="標楷體" w:hint="eastAsia"/>
                  <w:lang w:eastAsia="zh-HK"/>
                </w:rPr>
                <w:t>修改當筆</w:t>
              </w:r>
              <w:r>
                <w:rPr>
                  <w:rFonts w:eastAsia="標楷體" w:hint="eastAsia"/>
                </w:rPr>
                <w:t>疑似洗錢交易</w:t>
              </w:r>
            </w:ins>
            <w:ins w:id="5858" w:author="智誠 楊" w:date="2021-05-08T19:49:00Z">
              <w:r w:rsidR="00B70B9A">
                <w:rPr>
                  <w:rFonts w:eastAsia="標楷體" w:hint="eastAsia"/>
                </w:rPr>
                <w:t>合理性</w:t>
              </w:r>
            </w:ins>
            <w:ins w:id="5859" w:author="智誠 楊" w:date="2021-05-08T18:58:00Z">
              <w:r>
                <w:rPr>
                  <w:rFonts w:ascii="標楷體" w:eastAsia="標楷體" w:hAnsi="標楷體" w:hint="eastAsia"/>
                  <w:lang w:eastAsia="zh-HK"/>
                </w:rPr>
                <w:t>資料,</w:t>
              </w:r>
              <w:r w:rsidRPr="006C763E">
                <w:rPr>
                  <w:rFonts w:eastAsia="標楷體" w:hint="eastAsia"/>
                </w:rPr>
                <w:t>連結至</w:t>
              </w:r>
              <w:r w:rsidRPr="00E82156">
                <w:rPr>
                  <w:rFonts w:eastAsia="標楷體"/>
                </w:rPr>
                <w:t>【</w:t>
              </w:r>
              <w:r w:rsidRPr="00E82156">
                <w:rPr>
                  <w:rFonts w:eastAsia="標楷體"/>
                </w:rPr>
                <w:t>L</w:t>
              </w:r>
              <w:r>
                <w:rPr>
                  <w:rFonts w:eastAsia="標楷體" w:hint="eastAsia"/>
                </w:rPr>
                <w:t>820</w:t>
              </w:r>
            </w:ins>
            <w:ins w:id="5860" w:author="智誠 楊" w:date="2021-05-08T19:49:00Z">
              <w:r w:rsidR="00B70B9A">
                <w:rPr>
                  <w:rFonts w:eastAsia="標楷體" w:hint="eastAsia"/>
                </w:rPr>
                <w:t>3</w:t>
              </w:r>
            </w:ins>
            <w:ins w:id="5861" w:author="智誠 楊" w:date="2021-05-08T18:58:00Z">
              <w:r>
                <w:rPr>
                  <w:rFonts w:eastAsia="標楷體" w:hint="eastAsia"/>
                </w:rPr>
                <w:t>疑似洗錢交易</w:t>
              </w:r>
            </w:ins>
            <w:ins w:id="5862" w:author="智誠 楊" w:date="2021-05-08T19:49:00Z">
              <w:r w:rsidR="00B70B9A">
                <w:rPr>
                  <w:rFonts w:eastAsia="標楷體" w:hint="eastAsia"/>
                </w:rPr>
                <w:t>合理性</w:t>
              </w:r>
            </w:ins>
            <w:ins w:id="5863" w:author="智誠 楊" w:date="2021-05-08T18:58:00Z">
              <w:r w:rsidRPr="00E82156">
                <w:rPr>
                  <w:rFonts w:eastAsia="標楷體" w:hint="eastAsia"/>
                </w:rPr>
                <w:t>維護</w:t>
              </w:r>
              <w:r w:rsidRPr="00E82156">
                <w:rPr>
                  <w:rFonts w:eastAsia="標楷體"/>
                </w:rPr>
                <w:t>】</w:t>
              </w:r>
              <w:r w:rsidRPr="00E82156">
                <w:rPr>
                  <w:rFonts w:eastAsia="標楷體" w:hint="eastAsia"/>
                </w:rPr>
                <w:t>，</w:t>
              </w:r>
              <w:r>
                <w:rPr>
                  <w:rFonts w:ascii="標楷體" w:eastAsia="標楷體" w:hAnsi="標楷體" w:hint="eastAsia"/>
                  <w:lang w:eastAsia="zh-HK"/>
                </w:rPr>
                <w:t>供修改</w:t>
              </w:r>
              <w:r>
                <w:rPr>
                  <w:rFonts w:eastAsia="標楷體" w:hint="eastAsia"/>
                </w:rPr>
                <w:t>疑似洗錢交易</w:t>
              </w:r>
            </w:ins>
            <w:ins w:id="5864" w:author="智誠 楊" w:date="2021-05-08T19:49:00Z">
              <w:r w:rsidR="00B70B9A">
                <w:rPr>
                  <w:rFonts w:eastAsia="標楷體" w:hint="eastAsia"/>
                </w:rPr>
                <w:t>合理性資料</w:t>
              </w:r>
            </w:ins>
          </w:p>
          <w:p w14:paraId="38183276" w14:textId="77777777" w:rsidR="00806D28" w:rsidRDefault="00806D28" w:rsidP="00286DCE">
            <w:pPr>
              <w:rPr>
                <w:ins w:id="5865" w:author="智誠 楊" w:date="2021-05-08T20:02:00Z"/>
                <w:rFonts w:ascii="標楷體" w:eastAsia="標楷體" w:hAnsi="標楷體"/>
                <w:lang w:eastAsia="zh-HK"/>
              </w:rPr>
            </w:pPr>
            <w:ins w:id="5866" w:author="智誠 楊" w:date="2021-05-08T20:01:00Z">
              <w:r>
                <w:rPr>
                  <w:rFonts w:ascii="標楷體" w:eastAsia="標楷體" w:hAnsi="標楷體" w:hint="eastAsia"/>
                </w:rPr>
                <w:t>2.</w:t>
              </w:r>
              <w:r>
                <w:rPr>
                  <w:rFonts w:ascii="標楷體" w:eastAsia="標楷體" w:hAnsi="標楷體" w:hint="eastAsia"/>
                  <w:lang w:eastAsia="zh-HK"/>
                </w:rPr>
                <w:t>若登錄者為經辦，且合理性說明</w:t>
              </w:r>
            </w:ins>
            <w:ins w:id="5867" w:author="智誠 楊" w:date="2021-05-08T20:02:00Z">
              <w:r>
                <w:rPr>
                  <w:rFonts w:ascii="標楷體" w:eastAsia="標楷體" w:hAnsi="標楷體" w:hint="eastAsia"/>
                  <w:lang w:eastAsia="zh-HK"/>
                </w:rPr>
                <w:t>欄位</w:t>
              </w:r>
            </w:ins>
            <w:ins w:id="5868" w:author="智誠 楊" w:date="2021-05-08T20:01:00Z">
              <w:r>
                <w:rPr>
                  <w:rFonts w:ascii="標楷體" w:eastAsia="標楷體" w:hAnsi="標楷體" w:hint="eastAsia"/>
                  <w:lang w:eastAsia="zh-HK"/>
                </w:rPr>
                <w:t>為</w:t>
              </w:r>
            </w:ins>
          </w:p>
          <w:p w14:paraId="4041B63D" w14:textId="77777777" w:rsidR="00806D28" w:rsidRDefault="00806D28" w:rsidP="00286DCE">
            <w:pPr>
              <w:rPr>
                <w:ins w:id="5869" w:author="智誠 楊" w:date="2021-05-08T20:02:00Z"/>
                <w:rFonts w:ascii="標楷體" w:eastAsia="標楷體" w:hAnsi="標楷體"/>
                <w:lang w:eastAsia="zh-HK"/>
              </w:rPr>
            </w:pPr>
            <w:ins w:id="5870" w:author="智誠 楊" w:date="2021-05-08T20:01:00Z">
              <w:r>
                <w:rPr>
                  <w:rFonts w:ascii="標楷體" w:eastAsia="標楷體" w:hAnsi="標楷體" w:hint="eastAsia"/>
                  <w:lang w:eastAsia="zh-HK"/>
                </w:rPr>
                <w:t>空白</w:t>
              </w:r>
            </w:ins>
            <w:ins w:id="5871" w:author="智誠 楊" w:date="2021-05-08T20:02:00Z">
              <w:r>
                <w:rPr>
                  <w:rFonts w:ascii="標楷體" w:eastAsia="標楷體" w:hAnsi="標楷體" w:hint="eastAsia"/>
                </w:rPr>
                <w:t>:</w:t>
              </w:r>
            </w:ins>
            <w:ins w:id="5872" w:author="智誠 楊" w:date="2021-05-08T20:01:00Z">
              <w:r>
                <w:rPr>
                  <w:rFonts w:ascii="標楷體" w:eastAsia="標楷體" w:hAnsi="標楷體" w:hint="eastAsia"/>
                  <w:lang w:eastAsia="zh-HK"/>
                </w:rPr>
                <w:t>按鈕顯示</w:t>
              </w:r>
            </w:ins>
            <w:ins w:id="5873" w:author="智誠 楊" w:date="2021-05-08T20:02:00Z">
              <w:r>
                <w:rPr>
                  <w:rFonts w:ascii="標楷體" w:eastAsia="標楷體" w:hAnsi="標楷體" w:hint="eastAsia"/>
                  <w:lang w:eastAsia="zh-HK"/>
                </w:rPr>
                <w:t>「登錄」</w:t>
              </w:r>
            </w:ins>
          </w:p>
          <w:p w14:paraId="24C99DF0" w14:textId="77777777" w:rsidR="00806D28" w:rsidRDefault="00806D28" w:rsidP="00286DCE">
            <w:pPr>
              <w:rPr>
                <w:ins w:id="5874" w:author="智誠 楊" w:date="2021-05-08T20:02:00Z"/>
                <w:rFonts w:ascii="標楷體" w:eastAsia="標楷體" w:hAnsi="標楷體"/>
                <w:lang w:eastAsia="zh-HK"/>
              </w:rPr>
            </w:pPr>
            <w:ins w:id="5875" w:author="智誠 楊" w:date="2021-05-08T20:02:00Z">
              <w:r>
                <w:rPr>
                  <w:rFonts w:ascii="標楷體" w:eastAsia="標楷體" w:hAnsi="標楷體" w:hint="eastAsia"/>
                  <w:lang w:eastAsia="zh-HK"/>
                </w:rPr>
                <w:t>非空白</w:t>
              </w:r>
              <w:r>
                <w:rPr>
                  <w:rFonts w:ascii="標楷體" w:eastAsia="標楷體" w:hAnsi="標楷體" w:hint="eastAsia"/>
                </w:rPr>
                <w:t>:</w:t>
              </w:r>
              <w:r>
                <w:rPr>
                  <w:rFonts w:ascii="標楷體" w:eastAsia="標楷體" w:hAnsi="標楷體" w:hint="eastAsia"/>
                  <w:lang w:eastAsia="zh-HK"/>
                </w:rPr>
                <w:t>按鈕顯示「修改」</w:t>
              </w:r>
            </w:ins>
          </w:p>
          <w:p w14:paraId="555E80F6" w14:textId="77777777" w:rsidR="00806D28" w:rsidRDefault="00806D28" w:rsidP="00286DCE">
            <w:pPr>
              <w:rPr>
                <w:ins w:id="5876" w:author="智誠 楊" w:date="2021-05-08T20:03:00Z"/>
                <w:rFonts w:ascii="標楷體" w:eastAsia="標楷體" w:hAnsi="標楷體"/>
                <w:lang w:eastAsia="zh-HK"/>
              </w:rPr>
            </w:pPr>
            <w:ins w:id="5877" w:author="智誠 楊" w:date="2021-05-08T20:03:00Z">
              <w:r>
                <w:rPr>
                  <w:rFonts w:ascii="標楷體" w:eastAsia="標楷體" w:hAnsi="標楷體" w:hint="eastAsia"/>
                </w:rPr>
                <w:t>3.</w:t>
              </w:r>
              <w:r>
                <w:rPr>
                  <w:rFonts w:ascii="標楷體" w:eastAsia="標楷體" w:hAnsi="標楷體" w:hint="eastAsia"/>
                  <w:lang w:eastAsia="zh-HK"/>
                </w:rPr>
                <w:t>若登錄者為主管，且主管覆核欄位為</w:t>
              </w:r>
            </w:ins>
          </w:p>
          <w:p w14:paraId="3F2BC923" w14:textId="77777777" w:rsidR="00806D28" w:rsidRDefault="00806D28" w:rsidP="00286DCE">
            <w:pPr>
              <w:rPr>
                <w:ins w:id="5878" w:author="智誠 楊" w:date="2021-05-08T20:04:00Z"/>
                <w:rFonts w:ascii="標楷體" w:eastAsia="標楷體" w:hAnsi="標楷體"/>
                <w:lang w:eastAsia="zh-HK"/>
              </w:rPr>
            </w:pPr>
            <w:ins w:id="5879" w:author="智誠 楊" w:date="2021-05-08T20:03:00Z">
              <w:r>
                <w:rPr>
                  <w:rFonts w:ascii="標楷體" w:eastAsia="標楷體" w:hAnsi="標楷體" w:hint="eastAsia"/>
                  <w:lang w:eastAsia="zh-HK"/>
                </w:rPr>
                <w:t>空白：</w:t>
              </w:r>
            </w:ins>
            <w:ins w:id="5880" w:author="智誠 楊" w:date="2021-05-08T20:04:00Z">
              <w:r>
                <w:rPr>
                  <w:rFonts w:ascii="標楷體" w:eastAsia="標楷體" w:hAnsi="標楷體" w:hint="eastAsia"/>
                  <w:lang w:eastAsia="zh-HK"/>
                </w:rPr>
                <w:t>按鈕顯示「覆核」</w:t>
              </w:r>
            </w:ins>
          </w:p>
          <w:p w14:paraId="7149A587" w14:textId="5ECF3AF8" w:rsidR="00806D28" w:rsidRPr="00806D28" w:rsidRDefault="00806D28" w:rsidP="00286DCE">
            <w:pPr>
              <w:rPr>
                <w:ins w:id="5881" w:author="智誠 楊" w:date="2021-05-08T18:58:00Z"/>
                <w:rFonts w:ascii="標楷體" w:eastAsia="標楷體" w:hAnsi="標楷體"/>
                <w:lang w:eastAsia="zh-HK"/>
              </w:rPr>
            </w:pPr>
            <w:ins w:id="5882" w:author="智誠 楊" w:date="2021-05-08T20:04:00Z">
              <w:r>
                <w:rPr>
                  <w:rFonts w:ascii="標楷體" w:eastAsia="標楷體" w:hAnsi="標楷體" w:hint="eastAsia"/>
                  <w:lang w:eastAsia="zh-HK"/>
                </w:rPr>
                <w:t>非空白</w:t>
              </w:r>
              <w:r>
                <w:rPr>
                  <w:rFonts w:ascii="標楷體" w:eastAsia="標楷體" w:hAnsi="標楷體" w:hint="eastAsia"/>
                </w:rPr>
                <w:t>:</w:t>
              </w:r>
              <w:r>
                <w:rPr>
                  <w:rFonts w:ascii="標楷體" w:eastAsia="標楷體" w:hAnsi="標楷體" w:hint="eastAsia"/>
                  <w:lang w:eastAsia="zh-HK"/>
                </w:rPr>
                <w:t>按鈕顯示「修改」</w:t>
              </w:r>
            </w:ins>
          </w:p>
        </w:tc>
      </w:tr>
      <w:tr w:rsidR="00B70B9A" w:rsidRPr="008F1D46" w14:paraId="7592ABC3" w14:textId="77777777" w:rsidTr="00E309D0">
        <w:trPr>
          <w:ins w:id="5883" w:author="智誠 楊" w:date="2021-05-08T18:58:00Z"/>
        </w:trPr>
        <w:tc>
          <w:tcPr>
            <w:tcW w:w="695" w:type="dxa"/>
            <w:tcPrChange w:id="5884" w:author="智誠 楊" w:date="2021-05-10T11:20:00Z">
              <w:tcPr>
                <w:tcW w:w="695" w:type="dxa"/>
              </w:tcPr>
            </w:tcPrChange>
          </w:tcPr>
          <w:p w14:paraId="50B98834" w14:textId="77777777" w:rsidR="00AF50F7" w:rsidRDefault="00AF50F7" w:rsidP="00286DCE">
            <w:pPr>
              <w:jc w:val="center"/>
              <w:rPr>
                <w:ins w:id="5885" w:author="智誠 楊" w:date="2021-05-08T18:58:00Z"/>
                <w:rFonts w:ascii="標楷體" w:eastAsia="標楷體" w:hAnsi="標楷體"/>
              </w:rPr>
            </w:pPr>
            <w:ins w:id="5886" w:author="智誠 楊" w:date="2021-05-08T18:58:00Z">
              <w:r>
                <w:rPr>
                  <w:rFonts w:ascii="標楷體" w:eastAsia="標楷體" w:hAnsi="標楷體" w:hint="eastAsia"/>
                </w:rPr>
                <w:t>2</w:t>
              </w:r>
            </w:ins>
          </w:p>
        </w:tc>
        <w:tc>
          <w:tcPr>
            <w:tcW w:w="1001" w:type="dxa"/>
            <w:tcPrChange w:id="5887" w:author="智誠 楊" w:date="2021-05-10T11:20:00Z">
              <w:tcPr>
                <w:tcW w:w="1001" w:type="dxa"/>
                <w:gridSpan w:val="2"/>
              </w:tcPr>
            </w:tcPrChange>
          </w:tcPr>
          <w:p w14:paraId="78AB114C" w14:textId="77777777" w:rsidR="00AF50F7" w:rsidRDefault="00AF50F7" w:rsidP="00286DCE">
            <w:pPr>
              <w:jc w:val="center"/>
              <w:rPr>
                <w:ins w:id="5888" w:author="智誠 楊" w:date="2021-05-08T18:58:00Z"/>
                <w:rFonts w:ascii="標楷體" w:eastAsia="標楷體" w:hAnsi="標楷體"/>
                <w:lang w:eastAsia="zh-HK"/>
              </w:rPr>
            </w:pPr>
            <w:ins w:id="5889" w:author="智誠 楊" w:date="2021-05-08T18:58:00Z">
              <w:r>
                <w:rPr>
                  <w:rFonts w:ascii="標楷體" w:eastAsia="標楷體" w:hAnsi="標楷體" w:hint="eastAsia"/>
                  <w:lang w:eastAsia="zh-HK"/>
                </w:rPr>
                <w:t>按鈕</w:t>
              </w:r>
            </w:ins>
          </w:p>
        </w:tc>
        <w:tc>
          <w:tcPr>
            <w:tcW w:w="1959" w:type="dxa"/>
            <w:tcPrChange w:id="5890" w:author="智誠 楊" w:date="2021-05-10T11:20:00Z">
              <w:tcPr>
                <w:tcW w:w="1959" w:type="dxa"/>
                <w:gridSpan w:val="3"/>
              </w:tcPr>
            </w:tcPrChange>
          </w:tcPr>
          <w:p w14:paraId="55C38BB7" w14:textId="05774B84" w:rsidR="00AF50F7" w:rsidRDefault="00B70B9A" w:rsidP="00286DCE">
            <w:pPr>
              <w:rPr>
                <w:ins w:id="5891" w:author="智誠 楊" w:date="2021-05-08T18:58:00Z"/>
                <w:rFonts w:ascii="標楷體" w:eastAsia="標楷體" w:hAnsi="標楷體"/>
                <w:lang w:eastAsia="zh-HK"/>
              </w:rPr>
            </w:pPr>
            <w:ins w:id="5892" w:author="智誠 楊" w:date="2021-05-08T19:48:00Z">
              <w:r>
                <w:rPr>
                  <w:rFonts w:ascii="標楷體" w:eastAsia="標楷體" w:hAnsi="標楷體" w:hint="eastAsia"/>
                  <w:lang w:eastAsia="zh-HK"/>
                </w:rPr>
                <w:t>刪除</w:t>
              </w:r>
            </w:ins>
          </w:p>
        </w:tc>
        <w:tc>
          <w:tcPr>
            <w:tcW w:w="3816" w:type="dxa"/>
            <w:tcPrChange w:id="5893" w:author="智誠 楊" w:date="2021-05-10T11:20:00Z">
              <w:tcPr>
                <w:tcW w:w="3816" w:type="dxa"/>
                <w:gridSpan w:val="2"/>
              </w:tcPr>
            </w:tcPrChange>
          </w:tcPr>
          <w:p w14:paraId="49D3D61A" w14:textId="77777777" w:rsidR="00AF50F7" w:rsidRDefault="00AF50F7" w:rsidP="00286DCE">
            <w:pPr>
              <w:rPr>
                <w:ins w:id="5894" w:author="智誠 楊" w:date="2021-05-08T18:58:00Z"/>
                <w:rFonts w:ascii="標楷體" w:eastAsia="標楷體" w:hAnsi="標楷體"/>
                <w:lang w:eastAsia="zh-HK"/>
              </w:rPr>
            </w:pPr>
          </w:p>
        </w:tc>
        <w:tc>
          <w:tcPr>
            <w:tcW w:w="3127" w:type="dxa"/>
            <w:tcPrChange w:id="5895" w:author="智誠 楊" w:date="2021-05-10T11:20:00Z">
              <w:tcPr>
                <w:tcW w:w="3127" w:type="dxa"/>
              </w:tcPr>
            </w:tcPrChange>
          </w:tcPr>
          <w:p w14:paraId="5EC98F7E" w14:textId="4B283F17" w:rsidR="00AF50F7" w:rsidRPr="006C763E" w:rsidRDefault="00B70B9A" w:rsidP="00286DCE">
            <w:pPr>
              <w:rPr>
                <w:ins w:id="5896" w:author="智誠 楊" w:date="2021-05-08T18:58:00Z"/>
                <w:rFonts w:ascii="標楷體" w:eastAsia="標楷體" w:hAnsi="標楷體"/>
                <w:lang w:eastAsia="zh-HK"/>
              </w:rPr>
            </w:pPr>
            <w:ins w:id="5897" w:author="智誠 楊" w:date="2021-05-08T19:50:00Z">
              <w:r>
                <w:rPr>
                  <w:rFonts w:ascii="標楷體" w:eastAsia="標楷體" w:hAnsi="標楷體" w:hint="eastAsia"/>
                </w:rPr>
                <w:t>1.刪除</w:t>
              </w:r>
              <w:r>
                <w:rPr>
                  <w:rFonts w:ascii="標楷體" w:eastAsia="標楷體" w:hAnsi="標楷體" w:hint="eastAsia"/>
                  <w:lang w:eastAsia="zh-HK"/>
                </w:rPr>
                <w:t>當筆</w:t>
              </w:r>
              <w:r>
                <w:rPr>
                  <w:rFonts w:eastAsia="標楷體" w:hint="eastAsia"/>
                </w:rPr>
                <w:t>疑似洗錢交易合理性</w:t>
              </w:r>
              <w:r>
                <w:rPr>
                  <w:rFonts w:ascii="標楷體" w:eastAsia="標楷體" w:hAnsi="標楷體" w:hint="eastAsia"/>
                  <w:lang w:eastAsia="zh-HK"/>
                </w:rPr>
                <w:t>資料,</w:t>
              </w:r>
              <w:r w:rsidRPr="006C763E">
                <w:rPr>
                  <w:rFonts w:eastAsia="標楷體" w:hint="eastAsia"/>
                </w:rPr>
                <w:t>連結至</w:t>
              </w:r>
              <w:r w:rsidRPr="00E82156">
                <w:rPr>
                  <w:rFonts w:eastAsia="標楷體"/>
                </w:rPr>
                <w:t>【</w:t>
              </w:r>
              <w:r w:rsidRPr="00E82156">
                <w:rPr>
                  <w:rFonts w:eastAsia="標楷體"/>
                </w:rPr>
                <w:t>L</w:t>
              </w:r>
              <w:r>
                <w:rPr>
                  <w:rFonts w:eastAsia="標楷體" w:hint="eastAsia"/>
                </w:rPr>
                <w:t>8203</w:t>
              </w:r>
              <w:r>
                <w:rPr>
                  <w:rFonts w:eastAsia="標楷體" w:hint="eastAsia"/>
                </w:rPr>
                <w:t>疑似洗錢交易合理性</w:t>
              </w:r>
              <w:r w:rsidRPr="00E82156">
                <w:rPr>
                  <w:rFonts w:eastAsia="標楷體" w:hint="eastAsia"/>
                </w:rPr>
                <w:t>維護</w:t>
              </w:r>
              <w:r w:rsidRPr="00E82156">
                <w:rPr>
                  <w:rFonts w:eastAsia="標楷體"/>
                </w:rPr>
                <w:t>】</w:t>
              </w:r>
              <w:r w:rsidRPr="00E82156">
                <w:rPr>
                  <w:rFonts w:eastAsia="標楷體" w:hint="eastAsia"/>
                </w:rPr>
                <w:t>，</w:t>
              </w:r>
              <w:r>
                <w:rPr>
                  <w:rFonts w:ascii="標楷體" w:eastAsia="標楷體" w:hAnsi="標楷體" w:hint="eastAsia"/>
                  <w:lang w:eastAsia="zh-HK"/>
                </w:rPr>
                <w:t>供刪除</w:t>
              </w:r>
              <w:r>
                <w:rPr>
                  <w:rFonts w:eastAsia="標楷體" w:hint="eastAsia"/>
                </w:rPr>
                <w:t>疑似洗錢交易合理性資料</w:t>
              </w:r>
            </w:ins>
          </w:p>
        </w:tc>
      </w:tr>
      <w:tr w:rsidR="00E309D0" w:rsidRPr="008F1D46" w14:paraId="1F057108" w14:textId="77777777" w:rsidTr="00E309D0">
        <w:trPr>
          <w:ins w:id="5898" w:author="智誠 楊" w:date="2021-05-08T19:48:00Z"/>
        </w:trPr>
        <w:tc>
          <w:tcPr>
            <w:tcW w:w="695" w:type="dxa"/>
            <w:tcPrChange w:id="5899" w:author="智誠 楊" w:date="2021-05-10T11:20:00Z">
              <w:tcPr>
                <w:tcW w:w="710" w:type="dxa"/>
                <w:gridSpan w:val="2"/>
              </w:tcPr>
            </w:tcPrChange>
          </w:tcPr>
          <w:p w14:paraId="6B70F9B7" w14:textId="48F0CFD3" w:rsidR="00E309D0" w:rsidRDefault="00E309D0" w:rsidP="00E309D0">
            <w:pPr>
              <w:jc w:val="center"/>
              <w:rPr>
                <w:ins w:id="5900" w:author="智誠 楊" w:date="2021-05-08T19:48:00Z"/>
                <w:rFonts w:ascii="標楷體" w:eastAsia="標楷體" w:hAnsi="標楷體"/>
              </w:rPr>
            </w:pPr>
            <w:ins w:id="5901" w:author="智誠 楊" w:date="2021-05-10T11:17:00Z">
              <w:r>
                <w:rPr>
                  <w:rFonts w:ascii="標楷體" w:eastAsia="標楷體" w:hAnsi="標楷體" w:hint="eastAsia"/>
                </w:rPr>
                <w:t>3</w:t>
              </w:r>
            </w:ins>
          </w:p>
        </w:tc>
        <w:tc>
          <w:tcPr>
            <w:tcW w:w="1001" w:type="dxa"/>
            <w:tcPrChange w:id="5902" w:author="智誠 楊" w:date="2021-05-10T11:20:00Z">
              <w:tcPr>
                <w:tcW w:w="1034" w:type="dxa"/>
                <w:gridSpan w:val="2"/>
              </w:tcPr>
            </w:tcPrChange>
          </w:tcPr>
          <w:p w14:paraId="6828CAAD" w14:textId="12A0B3DE" w:rsidR="00E309D0" w:rsidRDefault="00E309D0" w:rsidP="00E309D0">
            <w:pPr>
              <w:jc w:val="center"/>
              <w:rPr>
                <w:ins w:id="5903" w:author="智誠 楊" w:date="2021-05-08T19:48:00Z"/>
                <w:rFonts w:ascii="標楷體" w:eastAsia="標楷體" w:hAnsi="標楷體"/>
                <w:lang w:eastAsia="zh-HK"/>
              </w:rPr>
            </w:pPr>
            <w:ins w:id="5904" w:author="智誠 楊" w:date="2021-05-08T19:48:00Z">
              <w:r>
                <w:rPr>
                  <w:rFonts w:ascii="標楷體" w:eastAsia="標楷體" w:hAnsi="標楷體" w:hint="eastAsia"/>
                  <w:lang w:eastAsia="zh-HK"/>
                </w:rPr>
                <w:t>按鈕</w:t>
              </w:r>
            </w:ins>
          </w:p>
        </w:tc>
        <w:tc>
          <w:tcPr>
            <w:tcW w:w="1959" w:type="dxa"/>
            <w:tcPrChange w:id="5905" w:author="智誠 楊" w:date="2021-05-10T11:20:00Z">
              <w:tcPr>
                <w:tcW w:w="1787" w:type="dxa"/>
              </w:tcPr>
            </w:tcPrChange>
          </w:tcPr>
          <w:p w14:paraId="7FF44FF2" w14:textId="7966DB98" w:rsidR="00E309D0" w:rsidRDefault="00E309D0" w:rsidP="00E309D0">
            <w:pPr>
              <w:rPr>
                <w:ins w:id="5906" w:author="智誠 楊" w:date="2021-05-08T19:48:00Z"/>
                <w:rFonts w:ascii="標楷體" w:eastAsia="標楷體" w:hAnsi="標楷體"/>
                <w:lang w:eastAsia="zh-HK"/>
              </w:rPr>
            </w:pPr>
            <w:ins w:id="5907" w:author="智誠 楊" w:date="2021-05-08T19:48:00Z">
              <w:r>
                <w:rPr>
                  <w:rFonts w:ascii="標楷體" w:eastAsia="標楷體" w:hAnsi="標楷體" w:hint="eastAsia"/>
                  <w:lang w:eastAsia="zh-HK"/>
                </w:rPr>
                <w:t>歷程</w:t>
              </w:r>
            </w:ins>
          </w:p>
        </w:tc>
        <w:tc>
          <w:tcPr>
            <w:tcW w:w="3816" w:type="dxa"/>
            <w:tcPrChange w:id="5908" w:author="智誠 楊" w:date="2021-05-10T11:20:00Z">
              <w:tcPr>
                <w:tcW w:w="3816" w:type="dxa"/>
                <w:gridSpan w:val="2"/>
              </w:tcPr>
            </w:tcPrChange>
          </w:tcPr>
          <w:p w14:paraId="5AABF5D7" w14:textId="77777777" w:rsidR="00E309D0" w:rsidRDefault="00E309D0" w:rsidP="00E309D0">
            <w:pPr>
              <w:rPr>
                <w:ins w:id="5909" w:author="智誠 楊" w:date="2021-05-08T19:48:00Z"/>
                <w:rFonts w:ascii="標楷體" w:eastAsia="標楷體" w:hAnsi="標楷體"/>
                <w:lang w:eastAsia="zh-HK"/>
              </w:rPr>
            </w:pPr>
          </w:p>
        </w:tc>
        <w:tc>
          <w:tcPr>
            <w:tcW w:w="3127" w:type="dxa"/>
            <w:tcPrChange w:id="5910" w:author="智誠 楊" w:date="2021-05-10T11:20:00Z">
              <w:tcPr>
                <w:tcW w:w="3251" w:type="dxa"/>
                <w:gridSpan w:val="2"/>
              </w:tcPr>
            </w:tcPrChange>
          </w:tcPr>
          <w:p w14:paraId="12032DEC" w14:textId="4EADB588" w:rsidR="00E309D0" w:rsidRDefault="00E309D0" w:rsidP="00E309D0">
            <w:pPr>
              <w:rPr>
                <w:ins w:id="5911" w:author="智誠 楊" w:date="2021-05-08T19:48:00Z"/>
                <w:rFonts w:ascii="標楷體" w:eastAsia="標楷體" w:hAnsi="標楷體"/>
              </w:rPr>
            </w:pPr>
            <w:ins w:id="5912" w:author="智誠 楊" w:date="2021-05-08T19:48:00Z">
              <w:r>
                <w:rPr>
                  <w:rFonts w:ascii="標楷體" w:eastAsia="標楷體" w:hAnsi="標楷體" w:hint="eastAsia"/>
                </w:rPr>
                <w:t>1.</w:t>
              </w:r>
              <w:r w:rsidRPr="006C763E">
                <w:rPr>
                  <w:rFonts w:eastAsia="標楷體" w:hint="eastAsia"/>
                </w:rPr>
                <w:t>連結至</w:t>
              </w:r>
              <w:r w:rsidRPr="006C763E">
                <w:rPr>
                  <w:rFonts w:eastAsia="標楷體"/>
                </w:rPr>
                <w:t>【</w:t>
              </w:r>
              <w:r w:rsidRPr="006C763E">
                <w:rPr>
                  <w:rFonts w:eastAsia="標楷體"/>
                </w:rPr>
                <w:t>L</w:t>
              </w:r>
              <w:r>
                <w:rPr>
                  <w:rFonts w:eastAsia="標楷體" w:hint="eastAsia"/>
                </w:rPr>
                <w:t>8924</w:t>
              </w:r>
              <w:r>
                <w:rPr>
                  <w:rFonts w:eastAsia="標楷體" w:hint="eastAsia"/>
                </w:rPr>
                <w:t>疑似洗錢資料變更查詢</w:t>
              </w:r>
              <w:r w:rsidRPr="006C763E">
                <w:rPr>
                  <w:rFonts w:eastAsia="標楷體"/>
                </w:rPr>
                <w:t>】</w:t>
              </w:r>
              <w:r w:rsidRPr="006C763E">
                <w:rPr>
                  <w:rFonts w:eastAsia="標楷體" w:hint="eastAsia"/>
                </w:rPr>
                <w:t>，</w:t>
              </w:r>
              <w:r>
                <w:rPr>
                  <w:rFonts w:ascii="標楷體" w:eastAsia="標楷體" w:hAnsi="標楷體" w:hint="eastAsia"/>
                  <w:lang w:eastAsia="zh-HK"/>
                </w:rPr>
                <w:t>供查詢當筆資料變更紀錄</w:t>
              </w:r>
            </w:ins>
          </w:p>
        </w:tc>
      </w:tr>
      <w:tr w:rsidR="00E309D0" w:rsidRPr="008F1D46" w14:paraId="044865B9" w14:textId="77777777" w:rsidTr="00E309D0">
        <w:trPr>
          <w:ins w:id="5913" w:author="智誠 楊" w:date="2021-05-08T19:48:00Z"/>
        </w:trPr>
        <w:tc>
          <w:tcPr>
            <w:tcW w:w="695" w:type="dxa"/>
            <w:tcPrChange w:id="5914" w:author="智誠 楊" w:date="2021-05-10T11:20:00Z">
              <w:tcPr>
                <w:tcW w:w="710" w:type="dxa"/>
                <w:gridSpan w:val="2"/>
              </w:tcPr>
            </w:tcPrChange>
          </w:tcPr>
          <w:p w14:paraId="43FAD0BB" w14:textId="5961A3D9" w:rsidR="00E309D0" w:rsidRDefault="00E309D0" w:rsidP="00E309D0">
            <w:pPr>
              <w:jc w:val="center"/>
              <w:rPr>
                <w:ins w:id="5915" w:author="智誠 楊" w:date="2021-05-08T19:48:00Z"/>
                <w:rFonts w:ascii="標楷體" w:eastAsia="標楷體" w:hAnsi="標楷體"/>
              </w:rPr>
            </w:pPr>
            <w:ins w:id="5916" w:author="智誠 楊" w:date="2021-05-10T11:17:00Z">
              <w:r>
                <w:rPr>
                  <w:rFonts w:ascii="標楷體" w:eastAsia="標楷體" w:hAnsi="標楷體" w:hint="eastAsia"/>
                </w:rPr>
                <w:t>4</w:t>
              </w:r>
            </w:ins>
          </w:p>
        </w:tc>
        <w:tc>
          <w:tcPr>
            <w:tcW w:w="1001" w:type="dxa"/>
            <w:tcPrChange w:id="5917" w:author="智誠 楊" w:date="2021-05-10T11:20:00Z">
              <w:tcPr>
                <w:tcW w:w="1034" w:type="dxa"/>
                <w:gridSpan w:val="2"/>
              </w:tcPr>
            </w:tcPrChange>
          </w:tcPr>
          <w:p w14:paraId="0826698F" w14:textId="23A8F7D1" w:rsidR="00E309D0" w:rsidRDefault="00E309D0" w:rsidP="00E309D0">
            <w:pPr>
              <w:jc w:val="center"/>
              <w:rPr>
                <w:ins w:id="5918" w:author="智誠 楊" w:date="2021-05-08T19:48:00Z"/>
                <w:rFonts w:ascii="標楷體" w:eastAsia="標楷體" w:hAnsi="標楷體"/>
                <w:lang w:eastAsia="zh-HK"/>
              </w:rPr>
            </w:pPr>
            <w:ins w:id="5919" w:author="智誠 楊" w:date="2021-05-08T19:48:00Z">
              <w:r>
                <w:rPr>
                  <w:rFonts w:ascii="標楷體" w:eastAsia="標楷體" w:hAnsi="標楷體" w:hint="eastAsia"/>
                  <w:lang w:eastAsia="zh-HK"/>
                </w:rPr>
                <w:t>按鈕</w:t>
              </w:r>
            </w:ins>
          </w:p>
        </w:tc>
        <w:tc>
          <w:tcPr>
            <w:tcW w:w="1959" w:type="dxa"/>
            <w:tcPrChange w:id="5920" w:author="智誠 楊" w:date="2021-05-10T11:20:00Z">
              <w:tcPr>
                <w:tcW w:w="1787" w:type="dxa"/>
              </w:tcPr>
            </w:tcPrChange>
          </w:tcPr>
          <w:p w14:paraId="44AC3B56" w14:textId="766E6227" w:rsidR="00E309D0" w:rsidRDefault="00E309D0" w:rsidP="00E309D0">
            <w:pPr>
              <w:rPr>
                <w:ins w:id="5921" w:author="智誠 楊" w:date="2021-05-08T19:48:00Z"/>
                <w:rFonts w:ascii="標楷體" w:eastAsia="標楷體" w:hAnsi="標楷體"/>
                <w:lang w:eastAsia="zh-HK"/>
              </w:rPr>
            </w:pPr>
            <w:ins w:id="5922" w:author="智誠 楊" w:date="2021-05-08T19:48:00Z">
              <w:r>
                <w:rPr>
                  <w:rFonts w:ascii="標楷體" w:eastAsia="標楷體" w:hAnsi="標楷體" w:hint="eastAsia"/>
                  <w:lang w:eastAsia="zh-HK"/>
                </w:rPr>
                <w:t>明細</w:t>
              </w:r>
            </w:ins>
          </w:p>
        </w:tc>
        <w:tc>
          <w:tcPr>
            <w:tcW w:w="3816" w:type="dxa"/>
            <w:tcPrChange w:id="5923" w:author="智誠 楊" w:date="2021-05-10T11:20:00Z">
              <w:tcPr>
                <w:tcW w:w="3816" w:type="dxa"/>
                <w:gridSpan w:val="2"/>
              </w:tcPr>
            </w:tcPrChange>
          </w:tcPr>
          <w:p w14:paraId="1E6D2869" w14:textId="77777777" w:rsidR="00E309D0" w:rsidRDefault="00E309D0" w:rsidP="00E309D0">
            <w:pPr>
              <w:rPr>
                <w:ins w:id="5924" w:author="智誠 楊" w:date="2021-05-08T19:48:00Z"/>
                <w:rFonts w:ascii="標楷體" w:eastAsia="標楷體" w:hAnsi="標楷體"/>
                <w:lang w:eastAsia="zh-HK"/>
              </w:rPr>
            </w:pPr>
          </w:p>
        </w:tc>
        <w:tc>
          <w:tcPr>
            <w:tcW w:w="3127" w:type="dxa"/>
            <w:tcPrChange w:id="5925" w:author="智誠 楊" w:date="2021-05-10T11:20:00Z">
              <w:tcPr>
                <w:tcW w:w="3251" w:type="dxa"/>
                <w:gridSpan w:val="2"/>
              </w:tcPr>
            </w:tcPrChange>
          </w:tcPr>
          <w:p w14:paraId="5CB419A3" w14:textId="585EFCD7" w:rsidR="00E309D0" w:rsidRDefault="00E309D0" w:rsidP="00E309D0">
            <w:pPr>
              <w:rPr>
                <w:ins w:id="5926" w:author="智誠 楊" w:date="2021-05-08T19:48:00Z"/>
                <w:rFonts w:ascii="標楷體" w:eastAsia="標楷體" w:hAnsi="標楷體"/>
              </w:rPr>
            </w:pPr>
            <w:ins w:id="5927" w:author="智誠 楊" w:date="2021-05-08T19:50:00Z">
              <w:r>
                <w:rPr>
                  <w:rFonts w:ascii="標楷體" w:eastAsia="標楷體" w:hAnsi="標楷體" w:hint="eastAsia"/>
                </w:rPr>
                <w:t>1.</w:t>
              </w:r>
              <w:r w:rsidRPr="006C763E">
                <w:rPr>
                  <w:rFonts w:eastAsia="標楷體" w:hint="eastAsia"/>
                </w:rPr>
                <w:t>連結至</w:t>
              </w:r>
              <w:r w:rsidRPr="006C763E">
                <w:rPr>
                  <w:rFonts w:eastAsia="標楷體"/>
                </w:rPr>
                <w:t>【</w:t>
              </w:r>
              <w:r w:rsidRPr="006C763E">
                <w:rPr>
                  <w:rFonts w:eastAsia="標楷體"/>
                </w:rPr>
                <w:t>L</w:t>
              </w:r>
              <w:r>
                <w:rPr>
                  <w:rFonts w:eastAsia="標楷體" w:hint="eastAsia"/>
                </w:rPr>
                <w:t>892</w:t>
              </w:r>
            </w:ins>
            <w:ins w:id="5928" w:author="智誠 楊" w:date="2021-05-08T19:51:00Z">
              <w:r>
                <w:rPr>
                  <w:rFonts w:eastAsia="標楷體" w:hint="eastAsia"/>
                </w:rPr>
                <w:t>1</w:t>
              </w:r>
            </w:ins>
            <w:ins w:id="5929" w:author="智誠 楊" w:date="2021-05-08T19:50:00Z">
              <w:r>
                <w:rPr>
                  <w:rFonts w:eastAsia="標楷體" w:hint="eastAsia"/>
                </w:rPr>
                <w:t>疑似洗錢</w:t>
              </w:r>
            </w:ins>
            <w:ins w:id="5930" w:author="智誠 楊" w:date="2021-05-08T19:51:00Z">
              <w:r>
                <w:rPr>
                  <w:rFonts w:eastAsia="標楷體" w:hint="eastAsia"/>
                </w:rPr>
                <w:t>樣態檢核</w:t>
              </w:r>
            </w:ins>
            <w:ins w:id="5931" w:author="智誠 楊" w:date="2021-05-08T19:50:00Z">
              <w:r>
                <w:rPr>
                  <w:rFonts w:eastAsia="標楷體" w:hint="eastAsia"/>
                </w:rPr>
                <w:t>查詢</w:t>
              </w:r>
              <w:r w:rsidRPr="006C763E">
                <w:rPr>
                  <w:rFonts w:eastAsia="標楷體"/>
                </w:rPr>
                <w:t>】</w:t>
              </w:r>
              <w:r w:rsidRPr="006C763E">
                <w:rPr>
                  <w:rFonts w:eastAsia="標楷體" w:hint="eastAsia"/>
                </w:rPr>
                <w:t>，</w:t>
              </w:r>
              <w:r>
                <w:rPr>
                  <w:rFonts w:ascii="標楷體" w:eastAsia="標楷體" w:hAnsi="標楷體" w:hint="eastAsia"/>
                  <w:lang w:eastAsia="zh-HK"/>
                </w:rPr>
                <w:t>供查詢當筆資料</w:t>
              </w:r>
            </w:ins>
            <w:ins w:id="5932" w:author="智誠 楊" w:date="2021-05-08T19:51:00Z">
              <w:r>
                <w:rPr>
                  <w:rFonts w:ascii="標楷體" w:eastAsia="標楷體" w:hAnsi="標楷體" w:hint="eastAsia"/>
                  <w:lang w:eastAsia="zh-HK"/>
                </w:rPr>
                <w:t>入帳日期</w:t>
              </w:r>
            </w:ins>
            <w:ins w:id="5933" w:author="智誠 楊" w:date="2021-05-08T19:52:00Z">
              <w:r>
                <w:rPr>
                  <w:rFonts w:ascii="標楷體" w:eastAsia="標楷體" w:hAnsi="標楷體" w:hint="eastAsia"/>
                  <w:lang w:eastAsia="zh-HK"/>
                </w:rPr>
                <w:t>之</w:t>
              </w:r>
            </w:ins>
            <w:ins w:id="5934" w:author="智誠 楊" w:date="2021-05-08T19:53:00Z">
              <w:r>
                <w:rPr>
                  <w:rFonts w:ascii="標楷體" w:eastAsia="標楷體" w:hAnsi="標楷體" w:hint="eastAsia"/>
                  <w:lang w:eastAsia="zh-HK"/>
                </w:rPr>
                <w:t>疑似</w:t>
              </w:r>
            </w:ins>
            <w:ins w:id="5935" w:author="智誠 楊" w:date="2021-05-08T19:52:00Z">
              <w:r>
                <w:rPr>
                  <w:rFonts w:eastAsia="標楷體" w:hint="eastAsia"/>
                </w:rPr>
                <w:t>洗錢樣態檢核</w:t>
              </w:r>
            </w:ins>
            <w:ins w:id="5936" w:author="智誠 楊" w:date="2021-05-08T19:53:00Z">
              <w:r>
                <w:rPr>
                  <w:rFonts w:eastAsia="標楷體" w:hint="eastAsia"/>
                </w:rPr>
                <w:t>資料</w:t>
              </w:r>
            </w:ins>
          </w:p>
        </w:tc>
      </w:tr>
      <w:tr w:rsidR="00E309D0" w:rsidRPr="008F1D46" w14:paraId="63821FB5" w14:textId="77777777" w:rsidTr="00E309D0">
        <w:trPr>
          <w:ins w:id="5937" w:author="智誠 楊" w:date="2021-05-08T18:58:00Z"/>
        </w:trPr>
        <w:tc>
          <w:tcPr>
            <w:tcW w:w="695" w:type="dxa"/>
            <w:tcPrChange w:id="5938" w:author="智誠 楊" w:date="2021-05-10T11:20:00Z">
              <w:tcPr>
                <w:tcW w:w="695" w:type="dxa"/>
              </w:tcPr>
            </w:tcPrChange>
          </w:tcPr>
          <w:p w14:paraId="16D453A0" w14:textId="11D79FA4" w:rsidR="00E309D0" w:rsidRDefault="00E309D0" w:rsidP="00E309D0">
            <w:pPr>
              <w:jc w:val="center"/>
              <w:rPr>
                <w:ins w:id="5939" w:author="智誠 楊" w:date="2021-05-08T18:58:00Z"/>
                <w:rFonts w:ascii="標楷體" w:eastAsia="標楷體" w:hAnsi="標楷體"/>
              </w:rPr>
            </w:pPr>
            <w:ins w:id="5940" w:author="智誠 楊" w:date="2021-05-10T11:17:00Z">
              <w:r>
                <w:rPr>
                  <w:rFonts w:ascii="標楷體" w:eastAsia="標楷體" w:hAnsi="標楷體" w:hint="eastAsia"/>
                </w:rPr>
                <w:t>5</w:t>
              </w:r>
            </w:ins>
          </w:p>
        </w:tc>
        <w:tc>
          <w:tcPr>
            <w:tcW w:w="1001" w:type="dxa"/>
            <w:tcPrChange w:id="5941" w:author="智誠 楊" w:date="2021-05-10T11:20:00Z">
              <w:tcPr>
                <w:tcW w:w="1001" w:type="dxa"/>
                <w:gridSpan w:val="2"/>
              </w:tcPr>
            </w:tcPrChange>
          </w:tcPr>
          <w:p w14:paraId="6A98D74C" w14:textId="77777777" w:rsidR="00E309D0" w:rsidRDefault="00E309D0" w:rsidP="00E309D0">
            <w:pPr>
              <w:jc w:val="center"/>
              <w:rPr>
                <w:ins w:id="5942" w:author="智誠 楊" w:date="2021-05-08T18:58:00Z"/>
                <w:rFonts w:ascii="標楷體" w:eastAsia="標楷體" w:hAnsi="標楷體"/>
                <w:lang w:eastAsia="zh-HK"/>
              </w:rPr>
            </w:pPr>
            <w:ins w:id="5943" w:author="智誠 楊" w:date="2021-05-08T18:58:00Z">
              <w:r>
                <w:rPr>
                  <w:rFonts w:ascii="標楷體" w:eastAsia="標楷體" w:hAnsi="標楷體" w:hint="eastAsia"/>
                  <w:lang w:eastAsia="zh-HK"/>
                </w:rPr>
                <w:t>資料</w:t>
              </w:r>
            </w:ins>
          </w:p>
        </w:tc>
        <w:tc>
          <w:tcPr>
            <w:tcW w:w="1959" w:type="dxa"/>
            <w:tcPrChange w:id="5944" w:author="智誠 楊" w:date="2021-05-10T11:20:00Z">
              <w:tcPr>
                <w:tcW w:w="1959" w:type="dxa"/>
                <w:gridSpan w:val="3"/>
              </w:tcPr>
            </w:tcPrChange>
          </w:tcPr>
          <w:p w14:paraId="048864F7" w14:textId="0D4F0D20" w:rsidR="00E309D0" w:rsidRDefault="00E309D0" w:rsidP="00E309D0">
            <w:pPr>
              <w:rPr>
                <w:ins w:id="5945" w:author="智誠 楊" w:date="2021-05-08T18:58:00Z"/>
                <w:rFonts w:ascii="標楷體" w:eastAsia="標楷體" w:hAnsi="標楷體"/>
                <w:lang w:eastAsia="zh-HK"/>
              </w:rPr>
            </w:pPr>
            <w:ins w:id="5946" w:author="智誠 楊" w:date="2021-05-08T19:55:00Z">
              <w:r>
                <w:rPr>
                  <w:rFonts w:ascii="標楷體" w:eastAsia="標楷體" w:hAnsi="標楷體" w:hint="eastAsia"/>
                  <w:lang w:eastAsia="zh-HK"/>
                </w:rPr>
                <w:t>交易樣態</w:t>
              </w:r>
            </w:ins>
          </w:p>
        </w:tc>
        <w:tc>
          <w:tcPr>
            <w:tcW w:w="3816" w:type="dxa"/>
            <w:tcPrChange w:id="5947" w:author="智誠 楊" w:date="2021-05-10T11:20:00Z">
              <w:tcPr>
                <w:tcW w:w="3816" w:type="dxa"/>
                <w:gridSpan w:val="2"/>
              </w:tcPr>
            </w:tcPrChange>
          </w:tcPr>
          <w:p w14:paraId="7F960FD9" w14:textId="128D6F80" w:rsidR="00E309D0" w:rsidRPr="002478F2" w:rsidRDefault="00E309D0" w:rsidP="00E309D0">
            <w:pPr>
              <w:rPr>
                <w:ins w:id="5948" w:author="智誠 楊" w:date="2021-05-08T18:58:00Z"/>
                <w:rFonts w:ascii="標楷體" w:eastAsia="標楷體" w:hAnsi="標楷體"/>
                <w:lang w:eastAsia="zh-HK"/>
              </w:rPr>
            </w:pPr>
            <w:ins w:id="5949" w:author="智誠 楊" w:date="2021-05-08T19:58:00Z">
              <w:r>
                <w:rPr>
                  <w:rFonts w:ascii="標楷體" w:eastAsia="標楷體" w:hAnsi="標楷體"/>
                </w:rPr>
                <w:t>MlaundryDetail</w:t>
              </w:r>
            </w:ins>
            <w:ins w:id="5950" w:author="智誠 楊" w:date="2021-05-08T18:58:00Z">
              <w:r>
                <w:rPr>
                  <w:rFonts w:ascii="標楷體" w:eastAsia="標楷體" w:hAnsi="標楷體"/>
                  <w:lang w:eastAsia="zh-HK"/>
                </w:rPr>
                <w:t>.</w:t>
              </w:r>
            </w:ins>
            <w:ins w:id="5951" w:author="智誠 楊" w:date="2021-05-08T19:56:00Z">
              <w:r>
                <w:rPr>
                  <w:rFonts w:ascii="標楷體" w:eastAsia="標楷體" w:hAnsi="標楷體"/>
                  <w:lang w:eastAsia="zh-HK"/>
                </w:rPr>
                <w:t>Factor</w:t>
              </w:r>
            </w:ins>
          </w:p>
        </w:tc>
        <w:tc>
          <w:tcPr>
            <w:tcW w:w="3127" w:type="dxa"/>
            <w:tcPrChange w:id="5952" w:author="智誠 楊" w:date="2021-05-10T11:20:00Z">
              <w:tcPr>
                <w:tcW w:w="3127" w:type="dxa"/>
              </w:tcPr>
            </w:tcPrChange>
          </w:tcPr>
          <w:p w14:paraId="3AEAF9E8" w14:textId="09E340E4" w:rsidR="00E309D0" w:rsidRPr="008F1D46" w:rsidRDefault="00E309D0" w:rsidP="00E309D0">
            <w:pPr>
              <w:rPr>
                <w:ins w:id="5953" w:author="智誠 楊" w:date="2021-05-08T18:58:00Z"/>
                <w:rFonts w:ascii="標楷體" w:eastAsia="標楷體" w:hAnsi="標楷體"/>
                <w:lang w:eastAsia="zh-HK"/>
              </w:rPr>
            </w:pPr>
            <w:ins w:id="5954" w:author="智誠 楊" w:date="2021-05-08T20:00:00Z">
              <w:r>
                <w:rPr>
                  <w:rFonts w:ascii="標楷體" w:eastAsia="標楷體" w:hAnsi="標楷體" w:hint="eastAsia"/>
                  <w:lang w:eastAsia="zh-HK"/>
                </w:rPr>
                <w:t>交易樣態</w:t>
              </w:r>
            </w:ins>
          </w:p>
        </w:tc>
      </w:tr>
      <w:tr w:rsidR="00E309D0" w:rsidRPr="008F1D46" w14:paraId="7BC93038" w14:textId="77777777" w:rsidTr="00E309D0">
        <w:trPr>
          <w:ins w:id="5955" w:author="智誠 楊" w:date="2021-05-08T18:58:00Z"/>
        </w:trPr>
        <w:tc>
          <w:tcPr>
            <w:tcW w:w="695" w:type="dxa"/>
            <w:tcPrChange w:id="5956" w:author="智誠 楊" w:date="2021-05-10T11:20:00Z">
              <w:tcPr>
                <w:tcW w:w="695" w:type="dxa"/>
              </w:tcPr>
            </w:tcPrChange>
          </w:tcPr>
          <w:p w14:paraId="12074836" w14:textId="181407F5" w:rsidR="00E309D0" w:rsidRDefault="00E309D0" w:rsidP="00E309D0">
            <w:pPr>
              <w:jc w:val="center"/>
              <w:rPr>
                <w:ins w:id="5957" w:author="智誠 楊" w:date="2021-05-08T18:58:00Z"/>
                <w:rFonts w:ascii="標楷體" w:eastAsia="標楷體" w:hAnsi="標楷體"/>
              </w:rPr>
            </w:pPr>
            <w:ins w:id="5958" w:author="智誠 楊" w:date="2021-05-10T11:17:00Z">
              <w:r>
                <w:rPr>
                  <w:rFonts w:ascii="標楷體" w:eastAsia="標楷體" w:hAnsi="標楷體" w:hint="eastAsia"/>
                </w:rPr>
                <w:t>6</w:t>
              </w:r>
            </w:ins>
          </w:p>
        </w:tc>
        <w:tc>
          <w:tcPr>
            <w:tcW w:w="1001" w:type="dxa"/>
            <w:tcPrChange w:id="5959" w:author="智誠 楊" w:date="2021-05-10T11:20:00Z">
              <w:tcPr>
                <w:tcW w:w="1001" w:type="dxa"/>
                <w:gridSpan w:val="2"/>
              </w:tcPr>
            </w:tcPrChange>
          </w:tcPr>
          <w:p w14:paraId="3C69F0D8" w14:textId="77777777" w:rsidR="00E309D0" w:rsidRDefault="00E309D0" w:rsidP="00E309D0">
            <w:pPr>
              <w:jc w:val="center"/>
              <w:rPr>
                <w:ins w:id="5960" w:author="智誠 楊" w:date="2021-05-08T18:58:00Z"/>
                <w:rFonts w:ascii="標楷體" w:eastAsia="標楷體" w:hAnsi="標楷體"/>
                <w:lang w:eastAsia="zh-HK"/>
              </w:rPr>
            </w:pPr>
            <w:ins w:id="5961" w:author="智誠 楊" w:date="2021-05-08T18:58:00Z">
              <w:r>
                <w:rPr>
                  <w:rFonts w:ascii="標楷體" w:eastAsia="標楷體" w:hAnsi="標楷體" w:hint="eastAsia"/>
                  <w:lang w:eastAsia="zh-HK"/>
                </w:rPr>
                <w:t>資料</w:t>
              </w:r>
            </w:ins>
          </w:p>
        </w:tc>
        <w:tc>
          <w:tcPr>
            <w:tcW w:w="1959" w:type="dxa"/>
            <w:tcPrChange w:id="5962" w:author="智誠 楊" w:date="2021-05-10T11:20:00Z">
              <w:tcPr>
                <w:tcW w:w="1959" w:type="dxa"/>
                <w:gridSpan w:val="3"/>
              </w:tcPr>
            </w:tcPrChange>
          </w:tcPr>
          <w:p w14:paraId="47497545" w14:textId="5B76A5F7" w:rsidR="00E309D0" w:rsidRDefault="00E309D0" w:rsidP="00E309D0">
            <w:pPr>
              <w:rPr>
                <w:ins w:id="5963" w:author="智誠 楊" w:date="2021-05-08T18:58:00Z"/>
                <w:rFonts w:ascii="標楷體" w:eastAsia="標楷體" w:hAnsi="標楷體"/>
                <w:lang w:eastAsia="zh-HK"/>
              </w:rPr>
            </w:pPr>
            <w:ins w:id="5964" w:author="智誠 楊" w:date="2021-05-08T19:55:00Z">
              <w:r>
                <w:rPr>
                  <w:rFonts w:ascii="標楷體" w:eastAsia="標楷體" w:hAnsi="標楷體" w:hint="eastAsia"/>
                  <w:lang w:eastAsia="zh-HK"/>
                </w:rPr>
                <w:t>入帳日期</w:t>
              </w:r>
            </w:ins>
          </w:p>
        </w:tc>
        <w:tc>
          <w:tcPr>
            <w:tcW w:w="3816" w:type="dxa"/>
            <w:tcPrChange w:id="5965" w:author="智誠 楊" w:date="2021-05-10T11:20:00Z">
              <w:tcPr>
                <w:tcW w:w="3816" w:type="dxa"/>
                <w:gridSpan w:val="2"/>
              </w:tcPr>
            </w:tcPrChange>
          </w:tcPr>
          <w:p w14:paraId="6824B9FF" w14:textId="2096FB66" w:rsidR="00E309D0" w:rsidRPr="00997D40" w:rsidRDefault="00E309D0" w:rsidP="00E309D0">
            <w:pPr>
              <w:rPr>
                <w:ins w:id="5966" w:author="智誠 楊" w:date="2021-05-08T18:58:00Z"/>
                <w:rFonts w:ascii="標楷體" w:eastAsia="標楷體" w:hAnsi="標楷體"/>
                <w:lang w:eastAsia="zh-HK"/>
              </w:rPr>
            </w:pPr>
            <w:ins w:id="5967" w:author="智誠 楊" w:date="2021-05-08T19:58:00Z">
              <w:r>
                <w:rPr>
                  <w:rFonts w:ascii="標楷體" w:eastAsia="標楷體" w:hAnsi="標楷體"/>
                </w:rPr>
                <w:t>MlaundryDetail</w:t>
              </w:r>
            </w:ins>
            <w:ins w:id="5968" w:author="智誠 楊" w:date="2021-05-08T18:58:00Z">
              <w:r>
                <w:rPr>
                  <w:rFonts w:ascii="標楷體" w:eastAsia="標楷體" w:hAnsi="標楷體"/>
                  <w:lang w:eastAsia="zh-HK"/>
                </w:rPr>
                <w:t>.</w:t>
              </w:r>
            </w:ins>
            <w:ins w:id="5969" w:author="智誠 楊" w:date="2021-05-08T19:56:00Z">
              <w:r>
                <w:rPr>
                  <w:rFonts w:ascii="標楷體" w:eastAsia="標楷體" w:hAnsi="標楷體"/>
                  <w:lang w:eastAsia="zh-HK"/>
                </w:rPr>
                <w:t>EntyrDate</w:t>
              </w:r>
            </w:ins>
          </w:p>
        </w:tc>
        <w:tc>
          <w:tcPr>
            <w:tcW w:w="3127" w:type="dxa"/>
            <w:tcPrChange w:id="5970" w:author="智誠 楊" w:date="2021-05-10T11:20:00Z">
              <w:tcPr>
                <w:tcW w:w="3127" w:type="dxa"/>
              </w:tcPr>
            </w:tcPrChange>
          </w:tcPr>
          <w:p w14:paraId="640054FC" w14:textId="6E3D1ED3" w:rsidR="00E309D0" w:rsidRPr="008F1D46" w:rsidRDefault="00E309D0" w:rsidP="00E309D0">
            <w:pPr>
              <w:rPr>
                <w:ins w:id="5971" w:author="智誠 楊" w:date="2021-05-08T18:58:00Z"/>
                <w:rFonts w:ascii="標楷體" w:eastAsia="標楷體" w:hAnsi="標楷體"/>
                <w:lang w:eastAsia="zh-HK"/>
              </w:rPr>
            </w:pPr>
            <w:ins w:id="5972" w:author="智誠 楊" w:date="2021-05-08T20:00:00Z">
              <w:r>
                <w:rPr>
                  <w:rFonts w:ascii="標楷體" w:eastAsia="標楷體" w:hAnsi="標楷體" w:hint="eastAsia"/>
                  <w:lang w:eastAsia="zh-HK"/>
                </w:rPr>
                <w:t>入帳日期</w:t>
              </w:r>
            </w:ins>
          </w:p>
        </w:tc>
      </w:tr>
      <w:tr w:rsidR="00E309D0" w:rsidRPr="008F1D46" w14:paraId="1F5FA9B3" w14:textId="77777777" w:rsidTr="00E309D0">
        <w:trPr>
          <w:ins w:id="5973" w:author="智誠 楊" w:date="2021-05-08T18:58:00Z"/>
        </w:trPr>
        <w:tc>
          <w:tcPr>
            <w:tcW w:w="695" w:type="dxa"/>
            <w:tcPrChange w:id="5974" w:author="智誠 楊" w:date="2021-05-10T11:20:00Z">
              <w:tcPr>
                <w:tcW w:w="695" w:type="dxa"/>
              </w:tcPr>
            </w:tcPrChange>
          </w:tcPr>
          <w:p w14:paraId="704BCB07" w14:textId="53821061" w:rsidR="00E309D0" w:rsidRDefault="00E309D0" w:rsidP="00E309D0">
            <w:pPr>
              <w:jc w:val="center"/>
              <w:rPr>
                <w:ins w:id="5975" w:author="智誠 楊" w:date="2021-05-08T18:58:00Z"/>
                <w:rFonts w:ascii="標楷體" w:eastAsia="標楷體" w:hAnsi="標楷體"/>
              </w:rPr>
            </w:pPr>
            <w:ins w:id="5976" w:author="智誠 楊" w:date="2021-05-10T11:17:00Z">
              <w:r>
                <w:rPr>
                  <w:rFonts w:ascii="標楷體" w:eastAsia="標楷體" w:hAnsi="標楷體" w:hint="eastAsia"/>
                </w:rPr>
                <w:t>7</w:t>
              </w:r>
            </w:ins>
          </w:p>
        </w:tc>
        <w:tc>
          <w:tcPr>
            <w:tcW w:w="1001" w:type="dxa"/>
            <w:tcPrChange w:id="5977" w:author="智誠 楊" w:date="2021-05-10T11:20:00Z">
              <w:tcPr>
                <w:tcW w:w="1001" w:type="dxa"/>
                <w:gridSpan w:val="2"/>
              </w:tcPr>
            </w:tcPrChange>
          </w:tcPr>
          <w:p w14:paraId="26B8C0F5" w14:textId="77777777" w:rsidR="00E309D0" w:rsidRDefault="00E309D0" w:rsidP="00E309D0">
            <w:pPr>
              <w:jc w:val="center"/>
              <w:rPr>
                <w:ins w:id="5978" w:author="智誠 楊" w:date="2021-05-08T18:58:00Z"/>
                <w:rFonts w:ascii="標楷體" w:eastAsia="標楷體" w:hAnsi="標楷體"/>
                <w:lang w:eastAsia="zh-HK"/>
              </w:rPr>
            </w:pPr>
            <w:ins w:id="5979" w:author="智誠 楊" w:date="2021-05-08T18:58:00Z">
              <w:r>
                <w:rPr>
                  <w:rFonts w:ascii="標楷體" w:eastAsia="標楷體" w:hAnsi="標楷體" w:hint="eastAsia"/>
                  <w:lang w:eastAsia="zh-HK"/>
                </w:rPr>
                <w:t>資料</w:t>
              </w:r>
            </w:ins>
          </w:p>
        </w:tc>
        <w:tc>
          <w:tcPr>
            <w:tcW w:w="1959" w:type="dxa"/>
            <w:tcPrChange w:id="5980" w:author="智誠 楊" w:date="2021-05-10T11:20:00Z">
              <w:tcPr>
                <w:tcW w:w="1959" w:type="dxa"/>
                <w:gridSpan w:val="3"/>
              </w:tcPr>
            </w:tcPrChange>
          </w:tcPr>
          <w:p w14:paraId="18CF42C2" w14:textId="034EF7E6" w:rsidR="00E309D0" w:rsidRDefault="00E309D0" w:rsidP="00E309D0">
            <w:pPr>
              <w:rPr>
                <w:ins w:id="5981" w:author="智誠 楊" w:date="2021-05-08T18:58:00Z"/>
                <w:rFonts w:ascii="標楷體" w:eastAsia="標楷體" w:hAnsi="標楷體"/>
                <w:lang w:eastAsia="zh-HK"/>
              </w:rPr>
            </w:pPr>
            <w:ins w:id="5982" w:author="智誠 楊" w:date="2021-05-08T19:55:00Z">
              <w:r>
                <w:rPr>
                  <w:rFonts w:ascii="標楷體" w:eastAsia="標楷體" w:hAnsi="標楷體" w:hint="eastAsia"/>
                  <w:lang w:eastAsia="zh-HK"/>
                </w:rPr>
                <w:t>戶號</w:t>
              </w:r>
            </w:ins>
          </w:p>
        </w:tc>
        <w:tc>
          <w:tcPr>
            <w:tcW w:w="3816" w:type="dxa"/>
            <w:tcPrChange w:id="5983" w:author="智誠 楊" w:date="2021-05-10T11:20:00Z">
              <w:tcPr>
                <w:tcW w:w="3816" w:type="dxa"/>
                <w:gridSpan w:val="2"/>
              </w:tcPr>
            </w:tcPrChange>
          </w:tcPr>
          <w:p w14:paraId="6240D874" w14:textId="392FC9DD" w:rsidR="00E309D0" w:rsidRDefault="00E309D0" w:rsidP="00E309D0">
            <w:pPr>
              <w:rPr>
                <w:ins w:id="5984" w:author="智誠 楊" w:date="2021-05-08T18:58:00Z"/>
                <w:rFonts w:ascii="標楷體" w:eastAsia="標楷體" w:hAnsi="標楷體"/>
                <w:lang w:eastAsia="zh-HK"/>
              </w:rPr>
            </w:pPr>
            <w:ins w:id="5985" w:author="智誠 楊" w:date="2021-05-08T19:58:00Z">
              <w:r>
                <w:rPr>
                  <w:rFonts w:ascii="標楷體" w:eastAsia="標楷體" w:hAnsi="標楷體"/>
                </w:rPr>
                <w:t>MlaundryDetail</w:t>
              </w:r>
            </w:ins>
            <w:ins w:id="5986" w:author="智誠 楊" w:date="2021-05-08T18:58:00Z">
              <w:r>
                <w:rPr>
                  <w:rFonts w:ascii="標楷體" w:eastAsia="標楷體" w:hAnsi="標楷體"/>
                  <w:lang w:eastAsia="zh-HK"/>
                </w:rPr>
                <w:t>.CustNo</w:t>
              </w:r>
            </w:ins>
          </w:p>
        </w:tc>
        <w:tc>
          <w:tcPr>
            <w:tcW w:w="3127" w:type="dxa"/>
            <w:tcPrChange w:id="5987" w:author="智誠 楊" w:date="2021-05-10T11:20:00Z">
              <w:tcPr>
                <w:tcW w:w="3127" w:type="dxa"/>
              </w:tcPr>
            </w:tcPrChange>
          </w:tcPr>
          <w:p w14:paraId="6CBCBB05" w14:textId="39D4871A" w:rsidR="00E309D0" w:rsidRPr="001F47BB" w:rsidRDefault="00E309D0" w:rsidP="00E309D0">
            <w:pPr>
              <w:rPr>
                <w:ins w:id="5988" w:author="智誠 楊" w:date="2021-05-08T18:58:00Z"/>
                <w:rFonts w:ascii="標楷體" w:eastAsia="標楷體" w:hAnsi="標楷體"/>
              </w:rPr>
            </w:pPr>
            <w:ins w:id="5989" w:author="智誠 楊" w:date="2021-05-08T20:00:00Z">
              <w:r>
                <w:rPr>
                  <w:rFonts w:ascii="標楷體" w:eastAsia="標楷體" w:hAnsi="標楷體" w:hint="eastAsia"/>
                  <w:lang w:eastAsia="zh-HK"/>
                </w:rPr>
                <w:t>戶號</w:t>
              </w:r>
            </w:ins>
          </w:p>
        </w:tc>
      </w:tr>
      <w:tr w:rsidR="00E309D0" w:rsidRPr="008F1D46" w14:paraId="16DD52ED" w14:textId="77777777" w:rsidTr="00E309D0">
        <w:trPr>
          <w:ins w:id="5990" w:author="智誠 楊" w:date="2021-05-08T18:58:00Z"/>
        </w:trPr>
        <w:tc>
          <w:tcPr>
            <w:tcW w:w="695" w:type="dxa"/>
            <w:tcPrChange w:id="5991" w:author="智誠 楊" w:date="2021-05-10T11:20:00Z">
              <w:tcPr>
                <w:tcW w:w="695" w:type="dxa"/>
              </w:tcPr>
            </w:tcPrChange>
          </w:tcPr>
          <w:p w14:paraId="33FE0DAC" w14:textId="3FBB32EE" w:rsidR="00E309D0" w:rsidRDefault="00E309D0" w:rsidP="00E309D0">
            <w:pPr>
              <w:jc w:val="center"/>
              <w:rPr>
                <w:ins w:id="5992" w:author="智誠 楊" w:date="2021-05-08T18:58:00Z"/>
                <w:rFonts w:ascii="標楷體" w:eastAsia="標楷體" w:hAnsi="標楷體"/>
              </w:rPr>
            </w:pPr>
            <w:ins w:id="5993" w:author="智誠 楊" w:date="2021-05-10T11:17:00Z">
              <w:r>
                <w:rPr>
                  <w:rFonts w:ascii="標楷體" w:eastAsia="標楷體" w:hAnsi="標楷體" w:hint="eastAsia"/>
                </w:rPr>
                <w:t>8</w:t>
              </w:r>
            </w:ins>
          </w:p>
        </w:tc>
        <w:tc>
          <w:tcPr>
            <w:tcW w:w="1001" w:type="dxa"/>
            <w:tcPrChange w:id="5994" w:author="智誠 楊" w:date="2021-05-10T11:20:00Z">
              <w:tcPr>
                <w:tcW w:w="1001" w:type="dxa"/>
                <w:gridSpan w:val="2"/>
              </w:tcPr>
            </w:tcPrChange>
          </w:tcPr>
          <w:p w14:paraId="345F4A90" w14:textId="77777777" w:rsidR="00E309D0" w:rsidRDefault="00E309D0" w:rsidP="00E309D0">
            <w:pPr>
              <w:jc w:val="center"/>
              <w:rPr>
                <w:ins w:id="5995" w:author="智誠 楊" w:date="2021-05-08T18:58:00Z"/>
                <w:rFonts w:ascii="標楷體" w:eastAsia="標楷體" w:hAnsi="標楷體"/>
                <w:lang w:eastAsia="zh-HK"/>
              </w:rPr>
            </w:pPr>
            <w:ins w:id="5996" w:author="智誠 楊" w:date="2021-05-08T18:58:00Z">
              <w:r>
                <w:rPr>
                  <w:rFonts w:ascii="標楷體" w:eastAsia="標楷體" w:hAnsi="標楷體" w:hint="eastAsia"/>
                  <w:lang w:eastAsia="zh-HK"/>
                </w:rPr>
                <w:t>資料</w:t>
              </w:r>
            </w:ins>
          </w:p>
        </w:tc>
        <w:tc>
          <w:tcPr>
            <w:tcW w:w="1959" w:type="dxa"/>
            <w:tcPrChange w:id="5997" w:author="智誠 楊" w:date="2021-05-10T11:20:00Z">
              <w:tcPr>
                <w:tcW w:w="1959" w:type="dxa"/>
                <w:gridSpan w:val="3"/>
              </w:tcPr>
            </w:tcPrChange>
          </w:tcPr>
          <w:p w14:paraId="46BC504D" w14:textId="2A25EBA4" w:rsidR="00E309D0" w:rsidRDefault="00E309D0" w:rsidP="00E309D0">
            <w:pPr>
              <w:rPr>
                <w:ins w:id="5998" w:author="智誠 楊" w:date="2021-05-08T18:58:00Z"/>
                <w:rFonts w:ascii="標楷體" w:eastAsia="標楷體" w:hAnsi="標楷體"/>
                <w:lang w:eastAsia="zh-HK"/>
              </w:rPr>
            </w:pPr>
            <w:ins w:id="5999" w:author="智誠 楊" w:date="2021-05-08T19:55:00Z">
              <w:r>
                <w:rPr>
                  <w:rFonts w:ascii="標楷體" w:eastAsia="標楷體" w:hAnsi="標楷體" w:hint="eastAsia"/>
                  <w:lang w:eastAsia="zh-HK"/>
                </w:rPr>
                <w:t>戶名</w:t>
              </w:r>
            </w:ins>
          </w:p>
        </w:tc>
        <w:tc>
          <w:tcPr>
            <w:tcW w:w="3816" w:type="dxa"/>
            <w:tcPrChange w:id="6000" w:author="智誠 楊" w:date="2021-05-10T11:20:00Z">
              <w:tcPr>
                <w:tcW w:w="3816" w:type="dxa"/>
                <w:gridSpan w:val="2"/>
              </w:tcPr>
            </w:tcPrChange>
          </w:tcPr>
          <w:p w14:paraId="69424735" w14:textId="44C2762B" w:rsidR="00E309D0" w:rsidRDefault="00E309D0" w:rsidP="00E309D0">
            <w:pPr>
              <w:rPr>
                <w:ins w:id="6001" w:author="智誠 楊" w:date="2021-05-08T19:56:00Z"/>
                <w:rFonts w:ascii="標楷體" w:eastAsia="標楷體" w:hAnsi="標楷體"/>
                <w:lang w:eastAsia="zh-HK"/>
              </w:rPr>
            </w:pPr>
            <w:ins w:id="6002" w:author="智誠 楊" w:date="2021-05-08T19:58:00Z">
              <w:r>
                <w:rPr>
                  <w:rFonts w:ascii="標楷體" w:eastAsia="標楷體" w:hAnsi="標楷體"/>
                </w:rPr>
                <w:t>MlaundryDetail</w:t>
              </w:r>
            </w:ins>
            <w:ins w:id="6003" w:author="智誠 楊" w:date="2021-05-08T19:56:00Z">
              <w:r>
                <w:rPr>
                  <w:rFonts w:ascii="標楷體" w:eastAsia="標楷體" w:hAnsi="標楷體"/>
                  <w:lang w:eastAsia="zh-HK"/>
                </w:rPr>
                <w:t>.CustNo</w:t>
              </w:r>
            </w:ins>
          </w:p>
          <w:p w14:paraId="53821A46" w14:textId="2EB2BC4F" w:rsidR="00E309D0" w:rsidRPr="00997D40" w:rsidRDefault="00E309D0" w:rsidP="00E309D0">
            <w:pPr>
              <w:rPr>
                <w:ins w:id="6004" w:author="智誠 楊" w:date="2021-05-08T18:58:00Z"/>
                <w:rFonts w:ascii="標楷體" w:eastAsia="標楷體" w:hAnsi="標楷體"/>
                <w:lang w:eastAsia="zh-HK"/>
              </w:rPr>
            </w:pPr>
            <w:ins w:id="6005" w:author="智誠 楊" w:date="2021-05-08T19:56:00Z">
              <w:r>
                <w:rPr>
                  <w:rFonts w:ascii="標楷體" w:eastAsia="標楷體" w:hAnsi="標楷體" w:hint="eastAsia"/>
                </w:rPr>
                <w:t>C</w:t>
              </w:r>
              <w:r>
                <w:rPr>
                  <w:rFonts w:ascii="標楷體" w:eastAsia="標楷體" w:hAnsi="標楷體" w:hint="eastAsia"/>
                  <w:lang w:eastAsia="zh-HK"/>
                </w:rPr>
                <w:t>u</w:t>
              </w:r>
              <w:r>
                <w:rPr>
                  <w:rFonts w:ascii="標楷體" w:eastAsia="標楷體" w:hAnsi="標楷體"/>
                  <w:lang w:eastAsia="zh-HK"/>
                </w:rPr>
                <w:t>stMain.CustName</w:t>
              </w:r>
            </w:ins>
          </w:p>
        </w:tc>
        <w:tc>
          <w:tcPr>
            <w:tcW w:w="3127" w:type="dxa"/>
            <w:tcPrChange w:id="6006" w:author="智誠 楊" w:date="2021-05-10T11:20:00Z">
              <w:tcPr>
                <w:tcW w:w="3127" w:type="dxa"/>
              </w:tcPr>
            </w:tcPrChange>
          </w:tcPr>
          <w:p w14:paraId="28EB5551" w14:textId="77777777" w:rsidR="00E309D0" w:rsidRDefault="00E309D0" w:rsidP="00E309D0">
            <w:pPr>
              <w:rPr>
                <w:ins w:id="6007" w:author="智誠 楊" w:date="2021-05-08T20:01:00Z"/>
                <w:rFonts w:ascii="標楷體" w:eastAsia="標楷體" w:hAnsi="標楷體"/>
                <w:lang w:eastAsia="zh-HK"/>
              </w:rPr>
            </w:pPr>
            <w:ins w:id="6008" w:author="智誠 楊" w:date="2021-05-08T20:01:00Z">
              <w:r>
                <w:rPr>
                  <w:rFonts w:ascii="標楷體" w:eastAsia="標楷體" w:hAnsi="標楷體" w:hint="eastAsia"/>
                  <w:lang w:eastAsia="zh-HK"/>
                </w:rPr>
                <w:t>依據</w:t>
              </w:r>
              <w:r>
                <w:rPr>
                  <w:rFonts w:ascii="標楷體" w:eastAsia="標楷體" w:hAnsi="標楷體"/>
                </w:rPr>
                <w:t>MlaundryDetail</w:t>
              </w:r>
              <w:r>
                <w:rPr>
                  <w:rFonts w:ascii="標楷體" w:eastAsia="標楷體" w:hAnsi="標楷體"/>
                  <w:lang w:eastAsia="zh-HK"/>
                </w:rPr>
                <w:t>.CustNo</w:t>
              </w:r>
            </w:ins>
          </w:p>
          <w:p w14:paraId="71F31E46" w14:textId="2CF4CDCE" w:rsidR="00E309D0" w:rsidRPr="008F1D46" w:rsidRDefault="00E309D0" w:rsidP="00E309D0">
            <w:pPr>
              <w:rPr>
                <w:ins w:id="6009" w:author="智誠 楊" w:date="2021-05-08T18:58:00Z"/>
                <w:rFonts w:ascii="標楷體" w:eastAsia="標楷體" w:hAnsi="標楷體"/>
                <w:lang w:eastAsia="zh-HK"/>
              </w:rPr>
            </w:pPr>
            <w:ins w:id="6010" w:author="智誠 楊" w:date="2021-05-08T20:01:00Z">
              <w:r>
                <w:rPr>
                  <w:rFonts w:ascii="標楷體" w:eastAsia="標楷體" w:hAnsi="標楷體" w:hint="eastAsia"/>
                  <w:lang w:eastAsia="zh-HK"/>
                </w:rPr>
                <w:t>對應</w:t>
              </w:r>
              <w:r>
                <w:rPr>
                  <w:rFonts w:ascii="標楷體" w:eastAsia="標楷體" w:hAnsi="標楷體" w:hint="eastAsia"/>
                </w:rPr>
                <w:t>C</w:t>
              </w:r>
              <w:r>
                <w:rPr>
                  <w:rFonts w:ascii="標楷體" w:eastAsia="標楷體" w:hAnsi="標楷體" w:hint="eastAsia"/>
                  <w:lang w:eastAsia="zh-HK"/>
                </w:rPr>
                <w:t>u</w:t>
              </w:r>
              <w:r>
                <w:rPr>
                  <w:rFonts w:ascii="標楷體" w:eastAsia="標楷體" w:hAnsi="標楷體"/>
                  <w:lang w:eastAsia="zh-HK"/>
                </w:rPr>
                <w:t>stMain.CustName</w:t>
              </w:r>
              <w:r>
                <w:rPr>
                  <w:rFonts w:ascii="標楷體" w:eastAsia="標楷體" w:hAnsi="標楷體" w:hint="eastAsia"/>
                  <w:lang w:eastAsia="zh-HK"/>
                </w:rPr>
                <w:t>顯示名稱</w:t>
              </w:r>
            </w:ins>
          </w:p>
        </w:tc>
      </w:tr>
      <w:tr w:rsidR="00E309D0" w:rsidRPr="008F1D46" w14:paraId="6C7C009F" w14:textId="77777777" w:rsidTr="00E309D0">
        <w:trPr>
          <w:ins w:id="6011" w:author="智誠 楊" w:date="2021-05-08T18:58:00Z"/>
        </w:trPr>
        <w:tc>
          <w:tcPr>
            <w:tcW w:w="695" w:type="dxa"/>
            <w:tcPrChange w:id="6012" w:author="智誠 楊" w:date="2021-05-10T11:20:00Z">
              <w:tcPr>
                <w:tcW w:w="695" w:type="dxa"/>
              </w:tcPr>
            </w:tcPrChange>
          </w:tcPr>
          <w:p w14:paraId="43C30C5D" w14:textId="0B9D9833" w:rsidR="00E309D0" w:rsidRDefault="00E309D0" w:rsidP="00E309D0">
            <w:pPr>
              <w:jc w:val="center"/>
              <w:rPr>
                <w:ins w:id="6013" w:author="智誠 楊" w:date="2021-05-08T18:58:00Z"/>
                <w:rFonts w:ascii="標楷體" w:eastAsia="標楷體" w:hAnsi="標楷體"/>
              </w:rPr>
            </w:pPr>
            <w:ins w:id="6014" w:author="智誠 楊" w:date="2021-05-10T11:17:00Z">
              <w:r>
                <w:rPr>
                  <w:rFonts w:ascii="標楷體" w:eastAsia="標楷體" w:hAnsi="標楷體" w:hint="eastAsia"/>
                </w:rPr>
                <w:t>9</w:t>
              </w:r>
            </w:ins>
          </w:p>
        </w:tc>
        <w:tc>
          <w:tcPr>
            <w:tcW w:w="1001" w:type="dxa"/>
            <w:tcPrChange w:id="6015" w:author="智誠 楊" w:date="2021-05-10T11:20:00Z">
              <w:tcPr>
                <w:tcW w:w="1001" w:type="dxa"/>
                <w:gridSpan w:val="2"/>
              </w:tcPr>
            </w:tcPrChange>
          </w:tcPr>
          <w:p w14:paraId="2CBE2374" w14:textId="77777777" w:rsidR="00E309D0" w:rsidRDefault="00E309D0" w:rsidP="00E309D0">
            <w:pPr>
              <w:jc w:val="center"/>
              <w:rPr>
                <w:ins w:id="6016" w:author="智誠 楊" w:date="2021-05-08T18:58:00Z"/>
                <w:rFonts w:ascii="標楷體" w:eastAsia="標楷體" w:hAnsi="標楷體"/>
                <w:lang w:eastAsia="zh-HK"/>
              </w:rPr>
            </w:pPr>
            <w:ins w:id="6017" w:author="智誠 楊" w:date="2021-05-08T18:58:00Z">
              <w:r>
                <w:rPr>
                  <w:rFonts w:ascii="標楷體" w:eastAsia="標楷體" w:hAnsi="標楷體" w:hint="eastAsia"/>
                  <w:lang w:eastAsia="zh-HK"/>
                </w:rPr>
                <w:t>資料</w:t>
              </w:r>
            </w:ins>
          </w:p>
        </w:tc>
        <w:tc>
          <w:tcPr>
            <w:tcW w:w="1959" w:type="dxa"/>
            <w:tcPrChange w:id="6018" w:author="智誠 楊" w:date="2021-05-10T11:20:00Z">
              <w:tcPr>
                <w:tcW w:w="1959" w:type="dxa"/>
                <w:gridSpan w:val="3"/>
              </w:tcPr>
            </w:tcPrChange>
          </w:tcPr>
          <w:p w14:paraId="1562E08D" w14:textId="117C461E" w:rsidR="00E309D0" w:rsidRDefault="00E309D0" w:rsidP="00E309D0">
            <w:pPr>
              <w:rPr>
                <w:ins w:id="6019" w:author="智誠 楊" w:date="2021-05-08T18:58:00Z"/>
                <w:rFonts w:ascii="標楷體" w:eastAsia="標楷體" w:hAnsi="標楷體"/>
                <w:lang w:eastAsia="zh-HK"/>
              </w:rPr>
            </w:pPr>
            <w:ins w:id="6020" w:author="智誠 楊" w:date="2021-05-08T19:55:00Z">
              <w:r>
                <w:rPr>
                  <w:rFonts w:ascii="標楷體" w:eastAsia="標楷體" w:hAnsi="標楷體" w:hint="eastAsia"/>
                  <w:lang w:eastAsia="zh-HK"/>
                </w:rPr>
                <w:t>累積金額</w:t>
              </w:r>
            </w:ins>
          </w:p>
        </w:tc>
        <w:tc>
          <w:tcPr>
            <w:tcW w:w="3816" w:type="dxa"/>
            <w:tcPrChange w:id="6021" w:author="智誠 楊" w:date="2021-05-10T11:20:00Z">
              <w:tcPr>
                <w:tcW w:w="3816" w:type="dxa"/>
                <w:gridSpan w:val="2"/>
              </w:tcPr>
            </w:tcPrChange>
          </w:tcPr>
          <w:p w14:paraId="0D4D38AC" w14:textId="0CDAEB89" w:rsidR="00E309D0" w:rsidRPr="00997D40" w:rsidRDefault="00E309D0" w:rsidP="00E309D0">
            <w:pPr>
              <w:rPr>
                <w:ins w:id="6022" w:author="智誠 楊" w:date="2021-05-08T18:58:00Z"/>
                <w:rFonts w:ascii="標楷體" w:eastAsia="標楷體" w:hAnsi="標楷體"/>
                <w:lang w:eastAsia="zh-HK"/>
              </w:rPr>
            </w:pPr>
            <w:ins w:id="6023" w:author="智誠 楊" w:date="2021-05-08T19:59:00Z">
              <w:r>
                <w:rPr>
                  <w:rFonts w:ascii="標楷體" w:eastAsia="標楷體" w:hAnsi="標楷體"/>
                </w:rPr>
                <w:t>MlaundryDetail</w:t>
              </w:r>
            </w:ins>
            <w:ins w:id="6024" w:author="智誠 楊" w:date="2021-05-08T19:57:00Z">
              <w:r>
                <w:rPr>
                  <w:rFonts w:ascii="標楷體" w:eastAsia="標楷體" w:hAnsi="標楷體"/>
                  <w:lang w:eastAsia="zh-HK"/>
                </w:rPr>
                <w:t>.</w:t>
              </w:r>
            </w:ins>
            <w:ins w:id="6025" w:author="智誠 楊" w:date="2021-05-08T19:59:00Z">
              <w:r>
                <w:rPr>
                  <w:rFonts w:ascii="標楷體" w:eastAsia="標楷體" w:hAnsi="標楷體"/>
                  <w:lang w:eastAsia="zh-HK"/>
                </w:rPr>
                <w:t>TotalAmt</w:t>
              </w:r>
            </w:ins>
          </w:p>
        </w:tc>
        <w:tc>
          <w:tcPr>
            <w:tcW w:w="3127" w:type="dxa"/>
            <w:tcPrChange w:id="6026" w:author="智誠 楊" w:date="2021-05-10T11:20:00Z">
              <w:tcPr>
                <w:tcW w:w="3127" w:type="dxa"/>
              </w:tcPr>
            </w:tcPrChange>
          </w:tcPr>
          <w:p w14:paraId="6683E1D8" w14:textId="766ED469" w:rsidR="00E309D0" w:rsidRPr="008F1D46" w:rsidRDefault="00E309D0" w:rsidP="00E309D0">
            <w:pPr>
              <w:rPr>
                <w:ins w:id="6027" w:author="智誠 楊" w:date="2021-05-08T18:58:00Z"/>
                <w:rFonts w:ascii="標楷體" w:eastAsia="標楷體" w:hAnsi="標楷體"/>
                <w:lang w:eastAsia="zh-HK"/>
              </w:rPr>
            </w:pPr>
            <w:ins w:id="6028" w:author="智誠 楊" w:date="2021-05-08T20:00:00Z">
              <w:r>
                <w:rPr>
                  <w:rFonts w:ascii="標楷體" w:eastAsia="標楷體" w:hAnsi="標楷體" w:hint="eastAsia"/>
                  <w:lang w:eastAsia="zh-HK"/>
                </w:rPr>
                <w:t>累積金額</w:t>
              </w:r>
            </w:ins>
          </w:p>
        </w:tc>
      </w:tr>
      <w:tr w:rsidR="00E309D0" w:rsidRPr="008F1D46" w14:paraId="0473ABDC" w14:textId="77777777" w:rsidTr="00E309D0">
        <w:trPr>
          <w:ins w:id="6029" w:author="智誠 楊" w:date="2021-05-08T18:58:00Z"/>
        </w:trPr>
        <w:tc>
          <w:tcPr>
            <w:tcW w:w="695" w:type="dxa"/>
            <w:tcPrChange w:id="6030" w:author="智誠 楊" w:date="2021-05-10T11:20:00Z">
              <w:tcPr>
                <w:tcW w:w="695" w:type="dxa"/>
              </w:tcPr>
            </w:tcPrChange>
          </w:tcPr>
          <w:p w14:paraId="6C30B5D7" w14:textId="6EBEFFD9" w:rsidR="00E309D0" w:rsidRDefault="00E309D0" w:rsidP="00E309D0">
            <w:pPr>
              <w:jc w:val="center"/>
              <w:rPr>
                <w:ins w:id="6031" w:author="智誠 楊" w:date="2021-05-08T18:58:00Z"/>
                <w:rFonts w:ascii="標楷體" w:eastAsia="標楷體" w:hAnsi="標楷體"/>
              </w:rPr>
            </w:pPr>
            <w:ins w:id="6032" w:author="智誠 楊" w:date="2021-05-10T11:17:00Z">
              <w:r>
                <w:rPr>
                  <w:rFonts w:ascii="標楷體" w:eastAsia="標楷體" w:hAnsi="標楷體" w:hint="eastAsia"/>
                </w:rPr>
                <w:t>10</w:t>
              </w:r>
            </w:ins>
          </w:p>
        </w:tc>
        <w:tc>
          <w:tcPr>
            <w:tcW w:w="1001" w:type="dxa"/>
            <w:tcPrChange w:id="6033" w:author="智誠 楊" w:date="2021-05-10T11:20:00Z">
              <w:tcPr>
                <w:tcW w:w="1001" w:type="dxa"/>
                <w:gridSpan w:val="2"/>
              </w:tcPr>
            </w:tcPrChange>
          </w:tcPr>
          <w:p w14:paraId="23BCF078" w14:textId="77777777" w:rsidR="00E309D0" w:rsidRDefault="00E309D0" w:rsidP="00E309D0">
            <w:pPr>
              <w:jc w:val="center"/>
              <w:rPr>
                <w:ins w:id="6034" w:author="智誠 楊" w:date="2021-05-08T18:58:00Z"/>
                <w:rFonts w:ascii="標楷體" w:eastAsia="標楷體" w:hAnsi="標楷體"/>
                <w:lang w:eastAsia="zh-HK"/>
              </w:rPr>
            </w:pPr>
            <w:ins w:id="6035" w:author="智誠 楊" w:date="2021-05-08T18:58:00Z">
              <w:r>
                <w:rPr>
                  <w:rFonts w:ascii="標楷體" w:eastAsia="標楷體" w:hAnsi="標楷體" w:hint="eastAsia"/>
                  <w:lang w:eastAsia="zh-HK"/>
                </w:rPr>
                <w:t>資料</w:t>
              </w:r>
            </w:ins>
          </w:p>
        </w:tc>
        <w:tc>
          <w:tcPr>
            <w:tcW w:w="1959" w:type="dxa"/>
            <w:tcPrChange w:id="6036" w:author="智誠 楊" w:date="2021-05-10T11:20:00Z">
              <w:tcPr>
                <w:tcW w:w="1959" w:type="dxa"/>
                <w:gridSpan w:val="3"/>
              </w:tcPr>
            </w:tcPrChange>
          </w:tcPr>
          <w:p w14:paraId="2261ECB5" w14:textId="3E38E7C4" w:rsidR="00E309D0" w:rsidRDefault="00E309D0" w:rsidP="00E309D0">
            <w:pPr>
              <w:rPr>
                <w:ins w:id="6037" w:author="智誠 楊" w:date="2021-05-08T18:58:00Z"/>
                <w:rFonts w:ascii="標楷體" w:eastAsia="標楷體" w:hAnsi="標楷體"/>
                <w:lang w:eastAsia="zh-HK"/>
              </w:rPr>
            </w:pPr>
            <w:ins w:id="6038" w:author="智誠 楊" w:date="2021-05-08T19:55:00Z">
              <w:r>
                <w:rPr>
                  <w:rFonts w:ascii="標楷體" w:eastAsia="標楷體" w:hAnsi="標楷體" w:hint="eastAsia"/>
                  <w:lang w:eastAsia="zh-HK"/>
                </w:rPr>
                <w:t>累積</w:t>
              </w:r>
            </w:ins>
            <w:ins w:id="6039" w:author="智誠 楊" w:date="2021-05-08T19:57:00Z">
              <w:r>
                <w:rPr>
                  <w:rFonts w:ascii="標楷體" w:eastAsia="標楷體" w:hAnsi="標楷體" w:hint="eastAsia"/>
                  <w:lang w:eastAsia="zh-HK"/>
                </w:rPr>
                <w:t>筆</w:t>
              </w:r>
            </w:ins>
            <w:ins w:id="6040" w:author="智誠 楊" w:date="2021-05-08T19:55:00Z">
              <w:r>
                <w:rPr>
                  <w:rFonts w:ascii="標楷體" w:eastAsia="標楷體" w:hAnsi="標楷體" w:hint="eastAsia"/>
                  <w:lang w:eastAsia="zh-HK"/>
                </w:rPr>
                <w:t>數</w:t>
              </w:r>
            </w:ins>
          </w:p>
        </w:tc>
        <w:tc>
          <w:tcPr>
            <w:tcW w:w="3816" w:type="dxa"/>
            <w:tcPrChange w:id="6041" w:author="智誠 楊" w:date="2021-05-10T11:20:00Z">
              <w:tcPr>
                <w:tcW w:w="3816" w:type="dxa"/>
                <w:gridSpan w:val="2"/>
              </w:tcPr>
            </w:tcPrChange>
          </w:tcPr>
          <w:p w14:paraId="21C2AFAD" w14:textId="28342584" w:rsidR="00E309D0" w:rsidRPr="00997D40" w:rsidRDefault="00E309D0" w:rsidP="00E309D0">
            <w:pPr>
              <w:rPr>
                <w:ins w:id="6042" w:author="智誠 楊" w:date="2021-05-08T18:58:00Z"/>
                <w:rFonts w:ascii="標楷體" w:eastAsia="標楷體" w:hAnsi="標楷體"/>
                <w:color w:val="FF0000"/>
              </w:rPr>
            </w:pPr>
            <w:ins w:id="6043" w:author="智誠 楊" w:date="2021-05-08T19:59:00Z">
              <w:r>
                <w:rPr>
                  <w:rFonts w:ascii="標楷體" w:eastAsia="標楷體" w:hAnsi="標楷體"/>
                </w:rPr>
                <w:t>MlaundryDetail</w:t>
              </w:r>
            </w:ins>
            <w:ins w:id="6044" w:author="智誠 楊" w:date="2021-05-08T18:58:00Z">
              <w:r>
                <w:rPr>
                  <w:rFonts w:ascii="標楷體" w:eastAsia="標楷體" w:hAnsi="標楷體"/>
                  <w:lang w:eastAsia="zh-HK"/>
                </w:rPr>
                <w:t>.</w:t>
              </w:r>
            </w:ins>
            <w:ins w:id="6045" w:author="智誠 楊" w:date="2021-05-08T19:59:00Z">
              <w:r>
                <w:rPr>
                  <w:rFonts w:ascii="標楷體" w:eastAsia="標楷體" w:hAnsi="標楷體" w:hint="eastAsia"/>
                </w:rPr>
                <w:t>T</w:t>
              </w:r>
              <w:r>
                <w:rPr>
                  <w:rFonts w:ascii="標楷體" w:eastAsia="標楷體" w:hAnsi="標楷體" w:hint="eastAsia"/>
                  <w:lang w:eastAsia="zh-HK"/>
                </w:rPr>
                <w:t>o</w:t>
              </w:r>
              <w:r>
                <w:rPr>
                  <w:rFonts w:ascii="標楷體" w:eastAsia="標楷體" w:hAnsi="標楷體"/>
                  <w:lang w:eastAsia="zh-HK"/>
                </w:rPr>
                <w:t>talCnt</w:t>
              </w:r>
            </w:ins>
          </w:p>
        </w:tc>
        <w:tc>
          <w:tcPr>
            <w:tcW w:w="3127" w:type="dxa"/>
            <w:tcPrChange w:id="6046" w:author="智誠 楊" w:date="2021-05-10T11:20:00Z">
              <w:tcPr>
                <w:tcW w:w="3127" w:type="dxa"/>
              </w:tcPr>
            </w:tcPrChange>
          </w:tcPr>
          <w:p w14:paraId="44DA441B" w14:textId="14D7BBDB" w:rsidR="00E309D0" w:rsidRDefault="00E309D0" w:rsidP="00E309D0">
            <w:pPr>
              <w:rPr>
                <w:ins w:id="6047" w:author="智誠 楊" w:date="2021-05-08T18:58:00Z"/>
                <w:rFonts w:ascii="標楷體" w:eastAsia="標楷體" w:hAnsi="標楷體"/>
                <w:lang w:eastAsia="zh-HK"/>
              </w:rPr>
            </w:pPr>
            <w:ins w:id="6048" w:author="智誠 楊" w:date="2021-05-08T20:00:00Z">
              <w:r>
                <w:rPr>
                  <w:rFonts w:ascii="標楷體" w:eastAsia="標楷體" w:hAnsi="標楷體" w:hint="eastAsia"/>
                  <w:lang w:eastAsia="zh-HK"/>
                </w:rPr>
                <w:t>累積筆數</w:t>
              </w:r>
            </w:ins>
          </w:p>
        </w:tc>
      </w:tr>
      <w:tr w:rsidR="00E309D0" w:rsidRPr="008F1D46" w14:paraId="77E44EFD" w14:textId="77777777" w:rsidTr="00E309D0">
        <w:trPr>
          <w:ins w:id="6049" w:author="智誠 楊" w:date="2021-05-08T18:58:00Z"/>
        </w:trPr>
        <w:tc>
          <w:tcPr>
            <w:tcW w:w="695" w:type="dxa"/>
            <w:tcPrChange w:id="6050" w:author="智誠 楊" w:date="2021-05-10T11:20:00Z">
              <w:tcPr>
                <w:tcW w:w="695" w:type="dxa"/>
              </w:tcPr>
            </w:tcPrChange>
          </w:tcPr>
          <w:p w14:paraId="6494C78C" w14:textId="6C399F8D" w:rsidR="00E309D0" w:rsidRDefault="00E309D0" w:rsidP="00E309D0">
            <w:pPr>
              <w:jc w:val="center"/>
              <w:rPr>
                <w:ins w:id="6051" w:author="智誠 楊" w:date="2021-05-08T18:58:00Z"/>
                <w:rFonts w:ascii="標楷體" w:eastAsia="標楷體" w:hAnsi="標楷體"/>
              </w:rPr>
            </w:pPr>
            <w:ins w:id="6052" w:author="智誠 楊" w:date="2021-05-10T11:17:00Z">
              <w:r>
                <w:rPr>
                  <w:rFonts w:ascii="標楷體" w:eastAsia="標楷體" w:hAnsi="標楷體" w:hint="eastAsia"/>
                </w:rPr>
                <w:t>11</w:t>
              </w:r>
            </w:ins>
          </w:p>
        </w:tc>
        <w:tc>
          <w:tcPr>
            <w:tcW w:w="1001" w:type="dxa"/>
            <w:tcPrChange w:id="6053" w:author="智誠 楊" w:date="2021-05-10T11:20:00Z">
              <w:tcPr>
                <w:tcW w:w="1001" w:type="dxa"/>
                <w:gridSpan w:val="2"/>
              </w:tcPr>
            </w:tcPrChange>
          </w:tcPr>
          <w:p w14:paraId="3AB841A4" w14:textId="77777777" w:rsidR="00E309D0" w:rsidRDefault="00E309D0" w:rsidP="00E309D0">
            <w:pPr>
              <w:jc w:val="center"/>
              <w:rPr>
                <w:ins w:id="6054" w:author="智誠 楊" w:date="2021-05-08T18:58:00Z"/>
                <w:rFonts w:ascii="標楷體" w:eastAsia="標楷體" w:hAnsi="標楷體"/>
                <w:lang w:eastAsia="zh-HK"/>
              </w:rPr>
            </w:pPr>
            <w:ins w:id="6055" w:author="智誠 楊" w:date="2021-05-08T18:58:00Z">
              <w:r>
                <w:rPr>
                  <w:rFonts w:ascii="標楷體" w:eastAsia="標楷體" w:hAnsi="標楷體" w:hint="eastAsia"/>
                  <w:lang w:eastAsia="zh-HK"/>
                </w:rPr>
                <w:t>資料</w:t>
              </w:r>
            </w:ins>
          </w:p>
        </w:tc>
        <w:tc>
          <w:tcPr>
            <w:tcW w:w="1959" w:type="dxa"/>
            <w:tcPrChange w:id="6056" w:author="智誠 楊" w:date="2021-05-10T11:20:00Z">
              <w:tcPr>
                <w:tcW w:w="1959" w:type="dxa"/>
                <w:gridSpan w:val="3"/>
              </w:tcPr>
            </w:tcPrChange>
          </w:tcPr>
          <w:p w14:paraId="49BB0D1D" w14:textId="141A0F1B" w:rsidR="00E309D0" w:rsidRDefault="00E309D0" w:rsidP="00E309D0">
            <w:pPr>
              <w:rPr>
                <w:ins w:id="6057" w:author="智誠 楊" w:date="2021-05-08T18:58:00Z"/>
                <w:rFonts w:ascii="標楷體" w:eastAsia="標楷體" w:hAnsi="標楷體"/>
                <w:lang w:eastAsia="zh-HK"/>
              </w:rPr>
            </w:pPr>
            <w:ins w:id="6058" w:author="智誠 楊" w:date="2021-05-08T19:55:00Z">
              <w:r>
                <w:rPr>
                  <w:rFonts w:ascii="標楷體" w:eastAsia="標楷體" w:hAnsi="標楷體" w:hint="eastAsia"/>
                  <w:lang w:eastAsia="zh-HK"/>
                </w:rPr>
                <w:t>經辦</w:t>
              </w:r>
            </w:ins>
          </w:p>
        </w:tc>
        <w:tc>
          <w:tcPr>
            <w:tcW w:w="3816" w:type="dxa"/>
            <w:tcPrChange w:id="6059" w:author="智誠 楊" w:date="2021-05-10T11:20:00Z">
              <w:tcPr>
                <w:tcW w:w="3816" w:type="dxa"/>
                <w:gridSpan w:val="2"/>
              </w:tcPr>
            </w:tcPrChange>
          </w:tcPr>
          <w:p w14:paraId="27F2F7E4" w14:textId="2B88503D" w:rsidR="00E309D0" w:rsidRPr="00997D40" w:rsidRDefault="00E309D0" w:rsidP="00E309D0">
            <w:pPr>
              <w:rPr>
                <w:ins w:id="6060" w:author="智誠 楊" w:date="2021-05-08T18:58:00Z"/>
                <w:rFonts w:ascii="標楷體" w:eastAsia="標楷體" w:hAnsi="標楷體"/>
                <w:color w:val="FF0000"/>
              </w:rPr>
            </w:pPr>
            <w:ins w:id="6061" w:author="智誠 楊" w:date="2021-05-08T19:59:00Z">
              <w:r>
                <w:rPr>
                  <w:rFonts w:ascii="標楷體" w:eastAsia="標楷體" w:hAnsi="標楷體"/>
                </w:rPr>
                <w:t>MlaundryDetail</w:t>
              </w:r>
            </w:ins>
            <w:ins w:id="6062" w:author="智誠 楊" w:date="2021-05-08T18:58:00Z">
              <w:r>
                <w:rPr>
                  <w:rFonts w:ascii="標楷體" w:eastAsia="標楷體" w:hAnsi="標楷體"/>
                  <w:lang w:eastAsia="zh-HK"/>
                </w:rPr>
                <w:t>.</w:t>
              </w:r>
            </w:ins>
            <w:ins w:id="6063" w:author="智誠 楊" w:date="2021-05-08T19:59:00Z">
              <w:r w:rsidRPr="00806D28">
                <w:rPr>
                  <w:rFonts w:ascii="標楷體" w:eastAsia="標楷體" w:hAnsi="標楷體"/>
                  <w:lang w:eastAsia="zh-HK"/>
                </w:rPr>
                <w:t>LastUpdateEmpNo</w:t>
              </w:r>
            </w:ins>
          </w:p>
        </w:tc>
        <w:tc>
          <w:tcPr>
            <w:tcW w:w="3127" w:type="dxa"/>
            <w:tcPrChange w:id="6064" w:author="智誠 楊" w:date="2021-05-10T11:20:00Z">
              <w:tcPr>
                <w:tcW w:w="3127" w:type="dxa"/>
              </w:tcPr>
            </w:tcPrChange>
          </w:tcPr>
          <w:p w14:paraId="2F1C9DF3" w14:textId="334E6FD7" w:rsidR="00E309D0" w:rsidRDefault="00E309D0" w:rsidP="00E309D0">
            <w:pPr>
              <w:rPr>
                <w:ins w:id="6065" w:author="智誠 楊" w:date="2021-05-08T18:58:00Z"/>
                <w:rFonts w:ascii="標楷體" w:eastAsia="標楷體" w:hAnsi="標楷體"/>
                <w:lang w:eastAsia="zh-HK"/>
              </w:rPr>
            </w:pPr>
            <w:ins w:id="6066" w:author="智誠 楊" w:date="2021-05-08T20:00:00Z">
              <w:r>
                <w:rPr>
                  <w:rFonts w:ascii="標楷體" w:eastAsia="標楷體" w:hAnsi="標楷體" w:hint="eastAsia"/>
                  <w:lang w:eastAsia="zh-HK"/>
                </w:rPr>
                <w:t>經辦</w:t>
              </w:r>
            </w:ins>
          </w:p>
        </w:tc>
      </w:tr>
      <w:tr w:rsidR="00E309D0" w:rsidRPr="008F1D46" w14:paraId="64048B67" w14:textId="77777777" w:rsidTr="00E309D0">
        <w:trPr>
          <w:ins w:id="6067" w:author="智誠 楊" w:date="2021-05-08T18:58:00Z"/>
        </w:trPr>
        <w:tc>
          <w:tcPr>
            <w:tcW w:w="695" w:type="dxa"/>
            <w:tcPrChange w:id="6068" w:author="智誠 楊" w:date="2021-05-10T11:20:00Z">
              <w:tcPr>
                <w:tcW w:w="695" w:type="dxa"/>
              </w:tcPr>
            </w:tcPrChange>
          </w:tcPr>
          <w:p w14:paraId="0CB72657" w14:textId="60A73EC0" w:rsidR="00E309D0" w:rsidRDefault="00E309D0" w:rsidP="00E309D0">
            <w:pPr>
              <w:jc w:val="center"/>
              <w:rPr>
                <w:ins w:id="6069" w:author="智誠 楊" w:date="2021-05-08T18:58:00Z"/>
                <w:rFonts w:ascii="標楷體" w:eastAsia="標楷體" w:hAnsi="標楷體"/>
              </w:rPr>
            </w:pPr>
            <w:ins w:id="6070" w:author="智誠 楊" w:date="2021-05-10T11:17:00Z">
              <w:r>
                <w:rPr>
                  <w:rFonts w:ascii="標楷體" w:eastAsia="標楷體" w:hAnsi="標楷體" w:hint="eastAsia"/>
                </w:rPr>
                <w:t>12</w:t>
              </w:r>
            </w:ins>
          </w:p>
        </w:tc>
        <w:tc>
          <w:tcPr>
            <w:tcW w:w="1001" w:type="dxa"/>
            <w:tcPrChange w:id="6071" w:author="智誠 楊" w:date="2021-05-10T11:20:00Z">
              <w:tcPr>
                <w:tcW w:w="1001" w:type="dxa"/>
                <w:gridSpan w:val="2"/>
              </w:tcPr>
            </w:tcPrChange>
          </w:tcPr>
          <w:p w14:paraId="694696C5" w14:textId="77777777" w:rsidR="00E309D0" w:rsidRDefault="00E309D0" w:rsidP="00E309D0">
            <w:pPr>
              <w:jc w:val="center"/>
              <w:rPr>
                <w:ins w:id="6072" w:author="智誠 楊" w:date="2021-05-08T18:58:00Z"/>
                <w:rFonts w:ascii="標楷體" w:eastAsia="標楷體" w:hAnsi="標楷體"/>
                <w:lang w:eastAsia="zh-HK"/>
              </w:rPr>
            </w:pPr>
            <w:ins w:id="6073" w:author="智誠 楊" w:date="2021-05-08T18:58:00Z">
              <w:r>
                <w:rPr>
                  <w:rFonts w:ascii="標楷體" w:eastAsia="標楷體" w:hAnsi="標楷體" w:hint="eastAsia"/>
                  <w:lang w:eastAsia="zh-HK"/>
                </w:rPr>
                <w:t>資料</w:t>
              </w:r>
            </w:ins>
          </w:p>
        </w:tc>
        <w:tc>
          <w:tcPr>
            <w:tcW w:w="1959" w:type="dxa"/>
            <w:tcPrChange w:id="6074" w:author="智誠 楊" w:date="2021-05-10T11:20:00Z">
              <w:tcPr>
                <w:tcW w:w="1959" w:type="dxa"/>
                <w:gridSpan w:val="3"/>
              </w:tcPr>
            </w:tcPrChange>
          </w:tcPr>
          <w:p w14:paraId="5412E220" w14:textId="4B637CD2" w:rsidR="00E309D0" w:rsidRDefault="00E309D0" w:rsidP="00E309D0">
            <w:pPr>
              <w:rPr>
                <w:ins w:id="6075" w:author="智誠 楊" w:date="2021-05-08T18:58:00Z"/>
                <w:rFonts w:ascii="標楷體" w:eastAsia="標楷體" w:hAnsi="標楷體"/>
                <w:lang w:eastAsia="zh-HK"/>
              </w:rPr>
            </w:pPr>
            <w:ins w:id="6076" w:author="智誠 楊" w:date="2021-05-08T19:55:00Z">
              <w:r>
                <w:rPr>
                  <w:rFonts w:ascii="標楷體" w:eastAsia="標楷體" w:hAnsi="標楷體" w:hint="eastAsia"/>
                  <w:lang w:eastAsia="zh-HK"/>
                </w:rPr>
                <w:t>合理性</w:t>
              </w:r>
            </w:ins>
          </w:p>
        </w:tc>
        <w:tc>
          <w:tcPr>
            <w:tcW w:w="3816" w:type="dxa"/>
            <w:tcPrChange w:id="6077" w:author="智誠 楊" w:date="2021-05-10T11:20:00Z">
              <w:tcPr>
                <w:tcW w:w="3816" w:type="dxa"/>
                <w:gridSpan w:val="2"/>
              </w:tcPr>
            </w:tcPrChange>
          </w:tcPr>
          <w:p w14:paraId="7379C84E" w14:textId="4E7D5976" w:rsidR="00E309D0" w:rsidRPr="00997D40" w:rsidRDefault="00E309D0" w:rsidP="00E309D0">
            <w:pPr>
              <w:rPr>
                <w:ins w:id="6078" w:author="智誠 楊" w:date="2021-05-08T18:58:00Z"/>
                <w:rFonts w:ascii="標楷體" w:eastAsia="標楷體" w:hAnsi="標楷體"/>
                <w:color w:val="FF0000"/>
              </w:rPr>
            </w:pPr>
            <w:ins w:id="6079" w:author="智誠 楊" w:date="2021-05-08T19:59:00Z">
              <w:r>
                <w:rPr>
                  <w:rFonts w:ascii="標楷體" w:eastAsia="標楷體" w:hAnsi="標楷體"/>
                </w:rPr>
                <w:t>MlaundryDetail</w:t>
              </w:r>
            </w:ins>
            <w:ins w:id="6080" w:author="智誠 楊" w:date="2021-05-08T18:58:00Z">
              <w:r>
                <w:rPr>
                  <w:rFonts w:ascii="標楷體" w:eastAsia="標楷體" w:hAnsi="標楷體"/>
                  <w:lang w:eastAsia="zh-HK"/>
                </w:rPr>
                <w:t>.</w:t>
              </w:r>
            </w:ins>
            <w:ins w:id="6081" w:author="智誠 楊" w:date="2021-05-08T19:59:00Z">
              <w:r w:rsidRPr="00806D28">
                <w:rPr>
                  <w:rFonts w:ascii="標楷體" w:eastAsia="標楷體" w:hAnsi="標楷體"/>
                  <w:lang w:eastAsia="zh-HK"/>
                </w:rPr>
                <w:t>Rational</w:t>
              </w:r>
            </w:ins>
          </w:p>
        </w:tc>
        <w:tc>
          <w:tcPr>
            <w:tcW w:w="3127" w:type="dxa"/>
            <w:tcPrChange w:id="6082" w:author="智誠 楊" w:date="2021-05-10T11:20:00Z">
              <w:tcPr>
                <w:tcW w:w="3127" w:type="dxa"/>
              </w:tcPr>
            </w:tcPrChange>
          </w:tcPr>
          <w:p w14:paraId="22063AA5" w14:textId="6325562F" w:rsidR="00E309D0" w:rsidRDefault="00E309D0" w:rsidP="00E309D0">
            <w:pPr>
              <w:rPr>
                <w:ins w:id="6083" w:author="智誠 楊" w:date="2021-05-08T18:58:00Z"/>
                <w:rFonts w:ascii="標楷體" w:eastAsia="標楷體" w:hAnsi="標楷體"/>
                <w:lang w:eastAsia="zh-HK"/>
              </w:rPr>
            </w:pPr>
            <w:ins w:id="6084" w:author="智誠 楊" w:date="2021-05-08T20:00:00Z">
              <w:r>
                <w:rPr>
                  <w:rFonts w:ascii="標楷體" w:eastAsia="標楷體" w:hAnsi="標楷體" w:hint="eastAsia"/>
                  <w:lang w:eastAsia="zh-HK"/>
                </w:rPr>
                <w:t>合理性</w:t>
              </w:r>
            </w:ins>
          </w:p>
        </w:tc>
      </w:tr>
      <w:tr w:rsidR="00E309D0" w:rsidRPr="008F1D46" w14:paraId="7B598268" w14:textId="77777777" w:rsidTr="00E309D0">
        <w:trPr>
          <w:ins w:id="6085" w:author="智誠 楊" w:date="2021-05-08T18:58:00Z"/>
        </w:trPr>
        <w:tc>
          <w:tcPr>
            <w:tcW w:w="695" w:type="dxa"/>
            <w:tcPrChange w:id="6086" w:author="智誠 楊" w:date="2021-05-10T11:20:00Z">
              <w:tcPr>
                <w:tcW w:w="695" w:type="dxa"/>
              </w:tcPr>
            </w:tcPrChange>
          </w:tcPr>
          <w:p w14:paraId="1D64E8DA" w14:textId="77AD06E3" w:rsidR="00E309D0" w:rsidRDefault="00E309D0" w:rsidP="00E309D0">
            <w:pPr>
              <w:jc w:val="center"/>
              <w:rPr>
                <w:ins w:id="6087" w:author="智誠 楊" w:date="2021-05-08T18:58:00Z"/>
                <w:rFonts w:ascii="標楷體" w:eastAsia="標楷體" w:hAnsi="標楷體"/>
              </w:rPr>
            </w:pPr>
            <w:ins w:id="6088" w:author="智誠 楊" w:date="2021-05-10T11:18:00Z">
              <w:r>
                <w:rPr>
                  <w:rFonts w:ascii="標楷體" w:eastAsia="標楷體" w:hAnsi="標楷體" w:hint="eastAsia"/>
                </w:rPr>
                <w:t>13</w:t>
              </w:r>
            </w:ins>
          </w:p>
        </w:tc>
        <w:tc>
          <w:tcPr>
            <w:tcW w:w="1001" w:type="dxa"/>
            <w:tcPrChange w:id="6089" w:author="智誠 楊" w:date="2021-05-10T11:20:00Z">
              <w:tcPr>
                <w:tcW w:w="1001" w:type="dxa"/>
                <w:gridSpan w:val="2"/>
              </w:tcPr>
            </w:tcPrChange>
          </w:tcPr>
          <w:p w14:paraId="4345C564" w14:textId="77777777" w:rsidR="00E309D0" w:rsidRDefault="00E309D0" w:rsidP="00E309D0">
            <w:pPr>
              <w:jc w:val="center"/>
              <w:rPr>
                <w:ins w:id="6090" w:author="智誠 楊" w:date="2021-05-08T18:58:00Z"/>
                <w:rFonts w:ascii="標楷體" w:eastAsia="標楷體" w:hAnsi="標楷體"/>
                <w:lang w:eastAsia="zh-HK"/>
              </w:rPr>
            </w:pPr>
            <w:ins w:id="6091" w:author="智誠 楊" w:date="2021-05-08T18:58:00Z">
              <w:r>
                <w:rPr>
                  <w:rFonts w:ascii="標楷體" w:eastAsia="標楷體" w:hAnsi="標楷體" w:hint="eastAsia"/>
                  <w:lang w:eastAsia="zh-HK"/>
                </w:rPr>
                <w:t>資料</w:t>
              </w:r>
            </w:ins>
          </w:p>
        </w:tc>
        <w:tc>
          <w:tcPr>
            <w:tcW w:w="1959" w:type="dxa"/>
            <w:tcPrChange w:id="6092" w:author="智誠 楊" w:date="2021-05-10T11:20:00Z">
              <w:tcPr>
                <w:tcW w:w="1959" w:type="dxa"/>
                <w:gridSpan w:val="3"/>
              </w:tcPr>
            </w:tcPrChange>
          </w:tcPr>
          <w:p w14:paraId="66B27121" w14:textId="1FE5A0A2" w:rsidR="00E309D0" w:rsidRDefault="00E309D0" w:rsidP="00E309D0">
            <w:pPr>
              <w:rPr>
                <w:ins w:id="6093" w:author="智誠 楊" w:date="2021-05-08T18:58:00Z"/>
                <w:rFonts w:ascii="標楷體" w:eastAsia="標楷體" w:hAnsi="標楷體"/>
                <w:lang w:eastAsia="zh-HK"/>
              </w:rPr>
            </w:pPr>
            <w:ins w:id="6094" w:author="智誠 楊" w:date="2021-05-08T19:55:00Z">
              <w:r>
                <w:rPr>
                  <w:rFonts w:ascii="標楷體" w:eastAsia="標楷體" w:hAnsi="標楷體" w:hint="eastAsia"/>
                  <w:lang w:eastAsia="zh-HK"/>
                </w:rPr>
                <w:t>異動日期</w:t>
              </w:r>
            </w:ins>
          </w:p>
        </w:tc>
        <w:tc>
          <w:tcPr>
            <w:tcW w:w="3816" w:type="dxa"/>
            <w:tcPrChange w:id="6095" w:author="智誠 楊" w:date="2021-05-10T11:20:00Z">
              <w:tcPr>
                <w:tcW w:w="3816" w:type="dxa"/>
                <w:gridSpan w:val="2"/>
              </w:tcPr>
            </w:tcPrChange>
          </w:tcPr>
          <w:p w14:paraId="66AAFD17" w14:textId="615607ED" w:rsidR="00E309D0" w:rsidRPr="00997D40" w:rsidRDefault="00E309D0" w:rsidP="00E309D0">
            <w:pPr>
              <w:rPr>
                <w:ins w:id="6096" w:author="智誠 楊" w:date="2021-05-08T18:58:00Z"/>
                <w:rFonts w:ascii="標楷體" w:eastAsia="標楷體" w:hAnsi="標楷體"/>
                <w:color w:val="FF0000"/>
              </w:rPr>
            </w:pPr>
            <w:ins w:id="6097" w:author="智誠 楊" w:date="2021-05-08T19:59:00Z">
              <w:r>
                <w:rPr>
                  <w:rFonts w:ascii="標楷體" w:eastAsia="標楷體" w:hAnsi="標楷體"/>
                </w:rPr>
                <w:t>MlaundryDetail</w:t>
              </w:r>
            </w:ins>
            <w:ins w:id="6098" w:author="智誠 楊" w:date="2021-05-08T20:00:00Z">
              <w:r>
                <w:t xml:space="preserve"> </w:t>
              </w:r>
              <w:r w:rsidRPr="00806D28">
                <w:rPr>
                  <w:rFonts w:ascii="標楷體" w:eastAsia="標楷體" w:hAnsi="標楷體"/>
                  <w:lang w:eastAsia="zh-HK"/>
                </w:rPr>
                <w:t>LastUpdate</w:t>
              </w:r>
            </w:ins>
          </w:p>
        </w:tc>
        <w:tc>
          <w:tcPr>
            <w:tcW w:w="3127" w:type="dxa"/>
            <w:tcPrChange w:id="6099" w:author="智誠 楊" w:date="2021-05-10T11:20:00Z">
              <w:tcPr>
                <w:tcW w:w="3127" w:type="dxa"/>
              </w:tcPr>
            </w:tcPrChange>
          </w:tcPr>
          <w:p w14:paraId="48BC5018" w14:textId="2A682311" w:rsidR="00E309D0" w:rsidRDefault="00E309D0" w:rsidP="00E309D0">
            <w:pPr>
              <w:rPr>
                <w:ins w:id="6100" w:author="智誠 楊" w:date="2021-05-08T18:58:00Z"/>
                <w:rFonts w:ascii="標楷體" w:eastAsia="標楷體" w:hAnsi="標楷體"/>
                <w:lang w:eastAsia="zh-HK"/>
              </w:rPr>
            </w:pPr>
            <w:ins w:id="6101" w:author="智誠 楊" w:date="2021-05-08T20:00:00Z">
              <w:r>
                <w:rPr>
                  <w:rFonts w:ascii="標楷體" w:eastAsia="標楷體" w:hAnsi="標楷體" w:hint="eastAsia"/>
                  <w:lang w:eastAsia="zh-HK"/>
                </w:rPr>
                <w:t>異動日期</w:t>
              </w:r>
            </w:ins>
          </w:p>
        </w:tc>
      </w:tr>
      <w:tr w:rsidR="00E309D0" w:rsidRPr="008F1D46" w14:paraId="43C957C6" w14:textId="77777777" w:rsidTr="00E309D0">
        <w:trPr>
          <w:ins w:id="6102" w:author="智誠 楊" w:date="2021-05-08T18:58:00Z"/>
        </w:trPr>
        <w:tc>
          <w:tcPr>
            <w:tcW w:w="695" w:type="dxa"/>
            <w:tcPrChange w:id="6103" w:author="智誠 楊" w:date="2021-05-10T11:20:00Z">
              <w:tcPr>
                <w:tcW w:w="695" w:type="dxa"/>
              </w:tcPr>
            </w:tcPrChange>
          </w:tcPr>
          <w:p w14:paraId="33ECB9E1" w14:textId="5D597403" w:rsidR="00E309D0" w:rsidRDefault="00E309D0" w:rsidP="00E309D0">
            <w:pPr>
              <w:jc w:val="center"/>
              <w:rPr>
                <w:ins w:id="6104" w:author="智誠 楊" w:date="2021-05-08T18:58:00Z"/>
                <w:rFonts w:ascii="標楷體" w:eastAsia="標楷體" w:hAnsi="標楷體"/>
              </w:rPr>
            </w:pPr>
            <w:ins w:id="6105" w:author="智誠 楊" w:date="2021-05-10T11:18:00Z">
              <w:r>
                <w:rPr>
                  <w:rFonts w:ascii="標楷體" w:eastAsia="標楷體" w:hAnsi="標楷體" w:hint="eastAsia"/>
                </w:rPr>
                <w:t>14</w:t>
              </w:r>
            </w:ins>
          </w:p>
        </w:tc>
        <w:tc>
          <w:tcPr>
            <w:tcW w:w="1001" w:type="dxa"/>
            <w:tcPrChange w:id="6106" w:author="智誠 楊" w:date="2021-05-10T11:20:00Z">
              <w:tcPr>
                <w:tcW w:w="1001" w:type="dxa"/>
                <w:gridSpan w:val="2"/>
              </w:tcPr>
            </w:tcPrChange>
          </w:tcPr>
          <w:p w14:paraId="1BA3CE5F" w14:textId="77777777" w:rsidR="00E309D0" w:rsidRDefault="00E309D0" w:rsidP="00E309D0">
            <w:pPr>
              <w:jc w:val="center"/>
              <w:rPr>
                <w:ins w:id="6107" w:author="智誠 楊" w:date="2021-05-08T18:58:00Z"/>
                <w:rFonts w:ascii="標楷體" w:eastAsia="標楷體" w:hAnsi="標楷體"/>
                <w:lang w:eastAsia="zh-HK"/>
              </w:rPr>
            </w:pPr>
            <w:ins w:id="6108" w:author="智誠 楊" w:date="2021-05-08T18:58:00Z">
              <w:r>
                <w:rPr>
                  <w:rFonts w:ascii="標楷體" w:eastAsia="標楷體" w:hAnsi="標楷體" w:hint="eastAsia"/>
                  <w:lang w:eastAsia="zh-HK"/>
                </w:rPr>
                <w:t>資料</w:t>
              </w:r>
            </w:ins>
          </w:p>
        </w:tc>
        <w:tc>
          <w:tcPr>
            <w:tcW w:w="1959" w:type="dxa"/>
            <w:tcPrChange w:id="6109" w:author="智誠 楊" w:date="2021-05-10T11:20:00Z">
              <w:tcPr>
                <w:tcW w:w="1959" w:type="dxa"/>
                <w:gridSpan w:val="3"/>
              </w:tcPr>
            </w:tcPrChange>
          </w:tcPr>
          <w:p w14:paraId="7630DFFC" w14:textId="1F47EA77" w:rsidR="00E309D0" w:rsidRDefault="00E309D0" w:rsidP="00E309D0">
            <w:pPr>
              <w:rPr>
                <w:ins w:id="6110" w:author="智誠 楊" w:date="2021-05-08T18:58:00Z"/>
                <w:rFonts w:ascii="標楷體" w:eastAsia="標楷體" w:hAnsi="標楷體"/>
                <w:lang w:eastAsia="zh-HK"/>
              </w:rPr>
            </w:pPr>
            <w:ins w:id="6111" w:author="智誠 楊" w:date="2021-05-08T19:55:00Z">
              <w:r>
                <w:rPr>
                  <w:rFonts w:ascii="標楷體" w:eastAsia="標楷體" w:hAnsi="標楷體" w:hint="eastAsia"/>
                  <w:lang w:eastAsia="zh-HK"/>
                </w:rPr>
                <w:t>經辦合理性說明</w:t>
              </w:r>
            </w:ins>
          </w:p>
        </w:tc>
        <w:tc>
          <w:tcPr>
            <w:tcW w:w="3816" w:type="dxa"/>
            <w:tcPrChange w:id="6112" w:author="智誠 楊" w:date="2021-05-10T11:20:00Z">
              <w:tcPr>
                <w:tcW w:w="3816" w:type="dxa"/>
                <w:gridSpan w:val="2"/>
              </w:tcPr>
            </w:tcPrChange>
          </w:tcPr>
          <w:p w14:paraId="4C0DBFB5" w14:textId="5449EE13" w:rsidR="00E309D0" w:rsidRPr="001B0399" w:rsidRDefault="00E309D0" w:rsidP="00E309D0">
            <w:pPr>
              <w:rPr>
                <w:ins w:id="6113" w:author="智誠 楊" w:date="2021-05-08T18:58:00Z"/>
                <w:rFonts w:ascii="標楷體" w:eastAsia="標楷體" w:hAnsi="標楷體"/>
                <w:lang w:eastAsia="zh-HK"/>
              </w:rPr>
            </w:pPr>
            <w:ins w:id="6114" w:author="智誠 楊" w:date="2021-05-08T19:59:00Z">
              <w:r>
                <w:rPr>
                  <w:rFonts w:ascii="標楷體" w:eastAsia="標楷體" w:hAnsi="標楷體"/>
                </w:rPr>
                <w:t>MlaundryDetail</w:t>
              </w:r>
            </w:ins>
            <w:ins w:id="6115" w:author="智誠 楊" w:date="2021-05-08T18:58:00Z">
              <w:r>
                <w:rPr>
                  <w:rFonts w:ascii="標楷體" w:eastAsia="標楷體" w:hAnsi="標楷體"/>
                  <w:lang w:eastAsia="zh-HK"/>
                </w:rPr>
                <w:t>.</w:t>
              </w:r>
            </w:ins>
            <w:ins w:id="6116" w:author="智誠 楊" w:date="2021-05-08T20:00:00Z">
              <w:r w:rsidRPr="00806D28">
                <w:rPr>
                  <w:rFonts w:ascii="標楷體" w:eastAsia="標楷體" w:hAnsi="標楷體"/>
                </w:rPr>
                <w:t>EmpNoDesc</w:t>
              </w:r>
            </w:ins>
          </w:p>
        </w:tc>
        <w:tc>
          <w:tcPr>
            <w:tcW w:w="3127" w:type="dxa"/>
            <w:tcPrChange w:id="6117" w:author="智誠 楊" w:date="2021-05-10T11:20:00Z">
              <w:tcPr>
                <w:tcW w:w="3127" w:type="dxa"/>
              </w:tcPr>
            </w:tcPrChange>
          </w:tcPr>
          <w:p w14:paraId="468051A7" w14:textId="7815FC6B" w:rsidR="00E309D0" w:rsidRDefault="00E309D0" w:rsidP="00E309D0">
            <w:pPr>
              <w:rPr>
                <w:ins w:id="6118" w:author="智誠 楊" w:date="2021-05-08T18:58:00Z"/>
                <w:rFonts w:ascii="標楷體" w:eastAsia="標楷體" w:hAnsi="標楷體"/>
                <w:lang w:eastAsia="zh-HK"/>
              </w:rPr>
            </w:pPr>
            <w:ins w:id="6119" w:author="智誠 楊" w:date="2021-05-08T20:00:00Z">
              <w:r>
                <w:rPr>
                  <w:rFonts w:ascii="標楷體" w:eastAsia="標楷體" w:hAnsi="標楷體" w:hint="eastAsia"/>
                  <w:lang w:eastAsia="zh-HK"/>
                </w:rPr>
                <w:t>經辦合理性說明</w:t>
              </w:r>
            </w:ins>
          </w:p>
        </w:tc>
      </w:tr>
      <w:tr w:rsidR="00E309D0" w:rsidRPr="008F1D46" w14:paraId="141A0F1B" w14:textId="77777777" w:rsidTr="00E309D0">
        <w:trPr>
          <w:ins w:id="6120" w:author="智誠 楊" w:date="2021-05-08T18:58:00Z"/>
        </w:trPr>
        <w:tc>
          <w:tcPr>
            <w:tcW w:w="695" w:type="dxa"/>
            <w:tcPrChange w:id="6121" w:author="智誠 楊" w:date="2021-05-10T11:20:00Z">
              <w:tcPr>
                <w:tcW w:w="695" w:type="dxa"/>
              </w:tcPr>
            </w:tcPrChange>
          </w:tcPr>
          <w:p w14:paraId="1E39142F" w14:textId="0DC42BB1" w:rsidR="00E309D0" w:rsidRDefault="00E309D0" w:rsidP="00E309D0">
            <w:pPr>
              <w:jc w:val="center"/>
              <w:rPr>
                <w:ins w:id="6122" w:author="智誠 楊" w:date="2021-05-08T18:58:00Z"/>
                <w:rFonts w:ascii="標楷體" w:eastAsia="標楷體" w:hAnsi="標楷體"/>
              </w:rPr>
            </w:pPr>
            <w:ins w:id="6123" w:author="智誠 楊" w:date="2021-05-10T11:18:00Z">
              <w:r>
                <w:rPr>
                  <w:rFonts w:ascii="標楷體" w:eastAsia="標楷體" w:hAnsi="標楷體" w:hint="eastAsia"/>
                </w:rPr>
                <w:t>15</w:t>
              </w:r>
            </w:ins>
          </w:p>
        </w:tc>
        <w:tc>
          <w:tcPr>
            <w:tcW w:w="1001" w:type="dxa"/>
            <w:tcPrChange w:id="6124" w:author="智誠 楊" w:date="2021-05-10T11:20:00Z">
              <w:tcPr>
                <w:tcW w:w="1001" w:type="dxa"/>
                <w:gridSpan w:val="2"/>
              </w:tcPr>
            </w:tcPrChange>
          </w:tcPr>
          <w:p w14:paraId="0EC80CF8" w14:textId="77777777" w:rsidR="00E309D0" w:rsidRDefault="00E309D0" w:rsidP="00E309D0">
            <w:pPr>
              <w:jc w:val="center"/>
              <w:rPr>
                <w:ins w:id="6125" w:author="智誠 楊" w:date="2021-05-08T18:58:00Z"/>
                <w:rFonts w:ascii="標楷體" w:eastAsia="標楷體" w:hAnsi="標楷體"/>
                <w:lang w:eastAsia="zh-HK"/>
              </w:rPr>
            </w:pPr>
            <w:ins w:id="6126" w:author="智誠 楊" w:date="2021-05-08T18:58:00Z">
              <w:r>
                <w:rPr>
                  <w:rFonts w:ascii="標楷體" w:eastAsia="標楷體" w:hAnsi="標楷體" w:hint="eastAsia"/>
                  <w:lang w:eastAsia="zh-HK"/>
                </w:rPr>
                <w:t>資料</w:t>
              </w:r>
            </w:ins>
          </w:p>
        </w:tc>
        <w:tc>
          <w:tcPr>
            <w:tcW w:w="1959" w:type="dxa"/>
            <w:tcPrChange w:id="6127" w:author="智誠 楊" w:date="2021-05-10T11:20:00Z">
              <w:tcPr>
                <w:tcW w:w="1959" w:type="dxa"/>
                <w:gridSpan w:val="3"/>
              </w:tcPr>
            </w:tcPrChange>
          </w:tcPr>
          <w:p w14:paraId="2BA63AEB" w14:textId="596631B1" w:rsidR="00E309D0" w:rsidRDefault="00E309D0" w:rsidP="00E309D0">
            <w:pPr>
              <w:rPr>
                <w:ins w:id="6128" w:author="智誠 楊" w:date="2021-05-08T18:58:00Z"/>
                <w:rFonts w:ascii="標楷體" w:eastAsia="標楷體" w:hAnsi="標楷體"/>
                <w:lang w:eastAsia="zh-HK"/>
              </w:rPr>
            </w:pPr>
            <w:ins w:id="6129" w:author="智誠 楊" w:date="2021-05-08T19:55:00Z">
              <w:r>
                <w:rPr>
                  <w:rFonts w:ascii="標楷體" w:eastAsia="標楷體" w:hAnsi="標楷體" w:hint="eastAsia"/>
                  <w:lang w:eastAsia="zh-HK"/>
                </w:rPr>
                <w:t>主管覆核</w:t>
              </w:r>
            </w:ins>
          </w:p>
        </w:tc>
        <w:tc>
          <w:tcPr>
            <w:tcW w:w="3816" w:type="dxa"/>
            <w:tcPrChange w:id="6130" w:author="智誠 楊" w:date="2021-05-10T11:20:00Z">
              <w:tcPr>
                <w:tcW w:w="3816" w:type="dxa"/>
                <w:gridSpan w:val="2"/>
              </w:tcPr>
            </w:tcPrChange>
          </w:tcPr>
          <w:p w14:paraId="232F2563" w14:textId="41FC0D16" w:rsidR="00E309D0" w:rsidRPr="00997D40" w:rsidRDefault="00E309D0" w:rsidP="00E309D0">
            <w:pPr>
              <w:rPr>
                <w:ins w:id="6131" w:author="智誠 楊" w:date="2021-05-08T18:58:00Z"/>
                <w:rFonts w:ascii="標楷體" w:eastAsia="標楷體" w:hAnsi="標楷體"/>
                <w:color w:val="FF0000"/>
              </w:rPr>
            </w:pPr>
            <w:ins w:id="6132" w:author="智誠 楊" w:date="2021-05-08T19:59:00Z">
              <w:r>
                <w:rPr>
                  <w:rFonts w:ascii="標楷體" w:eastAsia="標楷體" w:hAnsi="標楷體"/>
                </w:rPr>
                <w:t>MlaundryDetail</w:t>
              </w:r>
            </w:ins>
            <w:ins w:id="6133" w:author="智誠 楊" w:date="2021-05-08T18:58:00Z">
              <w:r>
                <w:rPr>
                  <w:rFonts w:ascii="標楷體" w:eastAsia="標楷體" w:hAnsi="標楷體"/>
                  <w:lang w:eastAsia="zh-HK"/>
                </w:rPr>
                <w:t>.</w:t>
              </w:r>
            </w:ins>
            <w:ins w:id="6134" w:author="智誠 楊" w:date="2021-05-08T20:00:00Z">
              <w:r w:rsidRPr="00806D28">
                <w:rPr>
                  <w:rFonts w:ascii="標楷體" w:eastAsia="標楷體" w:hAnsi="標楷體"/>
                  <w:lang w:eastAsia="zh-HK"/>
                </w:rPr>
                <w:t>ManagerCheck</w:t>
              </w:r>
            </w:ins>
          </w:p>
        </w:tc>
        <w:tc>
          <w:tcPr>
            <w:tcW w:w="3127" w:type="dxa"/>
            <w:tcPrChange w:id="6135" w:author="智誠 楊" w:date="2021-05-10T11:20:00Z">
              <w:tcPr>
                <w:tcW w:w="3127" w:type="dxa"/>
              </w:tcPr>
            </w:tcPrChange>
          </w:tcPr>
          <w:p w14:paraId="62B9FC89" w14:textId="7E818C61" w:rsidR="00E309D0" w:rsidRDefault="00E309D0" w:rsidP="00E309D0">
            <w:pPr>
              <w:rPr>
                <w:ins w:id="6136" w:author="智誠 楊" w:date="2021-05-08T18:58:00Z"/>
                <w:rFonts w:ascii="標楷體" w:eastAsia="標楷體" w:hAnsi="標楷體"/>
                <w:lang w:eastAsia="zh-HK"/>
              </w:rPr>
            </w:pPr>
            <w:ins w:id="6137" w:author="智誠 楊" w:date="2021-05-08T20:00:00Z">
              <w:r>
                <w:rPr>
                  <w:rFonts w:ascii="標楷體" w:eastAsia="標楷體" w:hAnsi="標楷體" w:hint="eastAsia"/>
                  <w:lang w:eastAsia="zh-HK"/>
                </w:rPr>
                <w:t>主管覆核</w:t>
              </w:r>
            </w:ins>
          </w:p>
        </w:tc>
      </w:tr>
      <w:tr w:rsidR="00E309D0" w:rsidRPr="008F1D46" w14:paraId="5EB18185" w14:textId="77777777" w:rsidTr="00E309D0">
        <w:trPr>
          <w:ins w:id="6138" w:author="智誠 楊" w:date="2021-05-08T18:58:00Z"/>
        </w:trPr>
        <w:tc>
          <w:tcPr>
            <w:tcW w:w="695" w:type="dxa"/>
            <w:tcPrChange w:id="6139" w:author="智誠 楊" w:date="2021-05-10T11:20:00Z">
              <w:tcPr>
                <w:tcW w:w="695" w:type="dxa"/>
              </w:tcPr>
            </w:tcPrChange>
          </w:tcPr>
          <w:p w14:paraId="46C23189" w14:textId="5C724CD7" w:rsidR="00E309D0" w:rsidRPr="00E309D0" w:rsidRDefault="00E309D0">
            <w:pPr>
              <w:jc w:val="center"/>
              <w:rPr>
                <w:ins w:id="6140" w:author="智誠 楊" w:date="2021-05-08T18:58:00Z"/>
                <w:rFonts w:ascii="標楷體" w:eastAsia="標楷體" w:hAnsi="標楷體"/>
                <w:rPrChange w:id="6141" w:author="智誠 楊" w:date="2021-05-10T11:20:00Z">
                  <w:rPr>
                    <w:ins w:id="6142" w:author="智誠 楊" w:date="2021-05-08T18:58:00Z"/>
                  </w:rPr>
                </w:rPrChange>
              </w:rPr>
            </w:pPr>
            <w:ins w:id="6143" w:author="智誠 楊" w:date="2021-05-10T11:20:00Z">
              <w:r>
                <w:rPr>
                  <w:rFonts w:ascii="標楷體" w:eastAsia="標楷體" w:hAnsi="標楷體" w:hint="eastAsia"/>
                </w:rPr>
                <w:t>1</w:t>
              </w:r>
              <w:r>
                <w:rPr>
                  <w:rFonts w:ascii="標楷體" w:eastAsia="標楷體" w:hAnsi="標楷體"/>
                </w:rPr>
                <w:t>6</w:t>
              </w:r>
            </w:ins>
          </w:p>
        </w:tc>
        <w:tc>
          <w:tcPr>
            <w:tcW w:w="1001" w:type="dxa"/>
            <w:tcPrChange w:id="6144" w:author="智誠 楊" w:date="2021-05-10T11:20:00Z">
              <w:tcPr>
                <w:tcW w:w="1001" w:type="dxa"/>
                <w:gridSpan w:val="2"/>
              </w:tcPr>
            </w:tcPrChange>
          </w:tcPr>
          <w:p w14:paraId="22F32D7D" w14:textId="77777777" w:rsidR="00E309D0" w:rsidRDefault="00E309D0" w:rsidP="00E309D0">
            <w:pPr>
              <w:jc w:val="center"/>
              <w:rPr>
                <w:ins w:id="6145" w:author="智誠 楊" w:date="2021-05-08T18:58:00Z"/>
                <w:rFonts w:ascii="標楷體" w:eastAsia="標楷體" w:hAnsi="標楷體"/>
                <w:lang w:eastAsia="zh-HK"/>
              </w:rPr>
            </w:pPr>
            <w:ins w:id="6146" w:author="智誠 楊" w:date="2021-05-08T18:58:00Z">
              <w:r>
                <w:rPr>
                  <w:rFonts w:ascii="標楷體" w:eastAsia="標楷體" w:hAnsi="標楷體" w:hint="eastAsia"/>
                  <w:lang w:eastAsia="zh-HK"/>
                </w:rPr>
                <w:t>資料</w:t>
              </w:r>
            </w:ins>
          </w:p>
        </w:tc>
        <w:tc>
          <w:tcPr>
            <w:tcW w:w="1959" w:type="dxa"/>
            <w:tcPrChange w:id="6147" w:author="智誠 楊" w:date="2021-05-10T11:20:00Z">
              <w:tcPr>
                <w:tcW w:w="1959" w:type="dxa"/>
                <w:gridSpan w:val="3"/>
              </w:tcPr>
            </w:tcPrChange>
          </w:tcPr>
          <w:p w14:paraId="6624CA48" w14:textId="31022AC5" w:rsidR="00E309D0" w:rsidRDefault="00E309D0" w:rsidP="00E309D0">
            <w:pPr>
              <w:rPr>
                <w:ins w:id="6148" w:author="智誠 楊" w:date="2021-05-08T18:58:00Z"/>
                <w:rFonts w:ascii="標楷體" w:eastAsia="標楷體" w:hAnsi="標楷體"/>
                <w:lang w:eastAsia="zh-HK"/>
              </w:rPr>
            </w:pPr>
            <w:ins w:id="6149" w:author="智誠 楊" w:date="2021-05-08T19:56:00Z">
              <w:r>
                <w:rPr>
                  <w:rFonts w:ascii="標楷體" w:eastAsia="標楷體" w:hAnsi="標楷體" w:hint="eastAsia"/>
                  <w:lang w:eastAsia="zh-HK"/>
                </w:rPr>
                <w:t>主管同意日期</w:t>
              </w:r>
            </w:ins>
          </w:p>
        </w:tc>
        <w:tc>
          <w:tcPr>
            <w:tcW w:w="3816" w:type="dxa"/>
            <w:tcPrChange w:id="6150" w:author="智誠 楊" w:date="2021-05-10T11:20:00Z">
              <w:tcPr>
                <w:tcW w:w="3816" w:type="dxa"/>
                <w:gridSpan w:val="2"/>
              </w:tcPr>
            </w:tcPrChange>
          </w:tcPr>
          <w:p w14:paraId="2C711D00" w14:textId="614EF764" w:rsidR="00E309D0" w:rsidRPr="00997D40" w:rsidRDefault="00E309D0" w:rsidP="00E309D0">
            <w:pPr>
              <w:rPr>
                <w:ins w:id="6151" w:author="智誠 楊" w:date="2021-05-08T18:58:00Z"/>
                <w:rFonts w:ascii="標楷體" w:eastAsia="標楷體" w:hAnsi="標楷體"/>
                <w:color w:val="FF0000"/>
              </w:rPr>
            </w:pPr>
            <w:ins w:id="6152" w:author="智誠 楊" w:date="2021-05-08T19:59:00Z">
              <w:r>
                <w:rPr>
                  <w:rFonts w:ascii="標楷體" w:eastAsia="標楷體" w:hAnsi="標楷體"/>
                </w:rPr>
                <w:t>MlaundryDetail</w:t>
              </w:r>
            </w:ins>
            <w:ins w:id="6153" w:author="智誠 楊" w:date="2021-05-08T18:58:00Z">
              <w:r>
                <w:rPr>
                  <w:rFonts w:ascii="標楷體" w:eastAsia="標楷體" w:hAnsi="標楷體"/>
                  <w:lang w:eastAsia="zh-HK"/>
                </w:rPr>
                <w:t>.</w:t>
              </w:r>
            </w:ins>
            <w:ins w:id="6154" w:author="智誠 楊" w:date="2021-05-08T20:00:00Z">
              <w:r w:rsidRPr="00806D28">
                <w:rPr>
                  <w:rFonts w:ascii="標楷體" w:eastAsia="標楷體" w:hAnsi="標楷體"/>
                  <w:lang w:eastAsia="zh-HK"/>
                </w:rPr>
                <w:t>ManagerDate</w:t>
              </w:r>
            </w:ins>
          </w:p>
        </w:tc>
        <w:tc>
          <w:tcPr>
            <w:tcW w:w="3127" w:type="dxa"/>
            <w:tcPrChange w:id="6155" w:author="智誠 楊" w:date="2021-05-10T11:20:00Z">
              <w:tcPr>
                <w:tcW w:w="3127" w:type="dxa"/>
              </w:tcPr>
            </w:tcPrChange>
          </w:tcPr>
          <w:p w14:paraId="0A72519C" w14:textId="4AF35AA7" w:rsidR="00E309D0" w:rsidRDefault="00E309D0" w:rsidP="00E309D0">
            <w:pPr>
              <w:rPr>
                <w:ins w:id="6156" w:author="智誠 楊" w:date="2021-05-08T18:58:00Z"/>
                <w:rFonts w:ascii="標楷體" w:eastAsia="標楷體" w:hAnsi="標楷體"/>
                <w:lang w:eastAsia="zh-HK"/>
              </w:rPr>
            </w:pPr>
            <w:ins w:id="6157" w:author="智誠 楊" w:date="2021-05-08T20:00:00Z">
              <w:r>
                <w:rPr>
                  <w:rFonts w:ascii="標楷體" w:eastAsia="標楷體" w:hAnsi="標楷體" w:hint="eastAsia"/>
                  <w:lang w:eastAsia="zh-HK"/>
                </w:rPr>
                <w:t>主管同意日期</w:t>
              </w:r>
            </w:ins>
          </w:p>
        </w:tc>
      </w:tr>
      <w:tr w:rsidR="00E309D0" w:rsidRPr="008F1D46" w14:paraId="4B552632" w14:textId="77777777" w:rsidTr="00E309D0">
        <w:trPr>
          <w:ins w:id="6158" w:author="智誠 楊" w:date="2021-05-08T19:56:00Z"/>
        </w:trPr>
        <w:tc>
          <w:tcPr>
            <w:tcW w:w="695" w:type="dxa"/>
            <w:tcPrChange w:id="6159" w:author="智誠 楊" w:date="2021-05-10T11:20:00Z">
              <w:tcPr>
                <w:tcW w:w="695" w:type="dxa"/>
              </w:tcPr>
            </w:tcPrChange>
          </w:tcPr>
          <w:p w14:paraId="459868CE" w14:textId="6B3A2252" w:rsidR="00E309D0" w:rsidRDefault="00E309D0" w:rsidP="00E309D0">
            <w:pPr>
              <w:jc w:val="center"/>
              <w:rPr>
                <w:ins w:id="6160" w:author="智誠 楊" w:date="2021-05-08T19:56:00Z"/>
                <w:rFonts w:ascii="標楷體" w:eastAsia="標楷體" w:hAnsi="標楷體"/>
              </w:rPr>
            </w:pPr>
            <w:ins w:id="6161" w:author="智誠 楊" w:date="2021-05-10T11:20:00Z">
              <w:r>
                <w:rPr>
                  <w:rFonts w:ascii="標楷體" w:eastAsia="標楷體" w:hAnsi="標楷體" w:hint="eastAsia"/>
                </w:rPr>
                <w:t>1</w:t>
              </w:r>
              <w:r>
                <w:rPr>
                  <w:rFonts w:ascii="標楷體" w:eastAsia="標楷體" w:hAnsi="標楷體"/>
                </w:rPr>
                <w:t>7</w:t>
              </w:r>
            </w:ins>
          </w:p>
        </w:tc>
        <w:tc>
          <w:tcPr>
            <w:tcW w:w="1001" w:type="dxa"/>
            <w:tcPrChange w:id="6162" w:author="智誠 楊" w:date="2021-05-10T11:20:00Z">
              <w:tcPr>
                <w:tcW w:w="1001" w:type="dxa"/>
                <w:gridSpan w:val="2"/>
              </w:tcPr>
            </w:tcPrChange>
          </w:tcPr>
          <w:p w14:paraId="02F982B4" w14:textId="66255CDF" w:rsidR="00E309D0" w:rsidRDefault="00E309D0" w:rsidP="00E309D0">
            <w:pPr>
              <w:jc w:val="center"/>
              <w:rPr>
                <w:ins w:id="6163" w:author="智誠 楊" w:date="2021-05-08T19:56:00Z"/>
                <w:rFonts w:ascii="標楷體" w:eastAsia="標楷體" w:hAnsi="標楷體"/>
                <w:lang w:eastAsia="zh-HK"/>
              </w:rPr>
            </w:pPr>
            <w:ins w:id="6164" w:author="智誠 楊" w:date="2021-05-08T19:56:00Z">
              <w:r>
                <w:rPr>
                  <w:rFonts w:ascii="標楷體" w:eastAsia="標楷體" w:hAnsi="標楷體" w:hint="eastAsia"/>
                  <w:lang w:eastAsia="zh-HK"/>
                </w:rPr>
                <w:t>資料</w:t>
              </w:r>
            </w:ins>
          </w:p>
        </w:tc>
        <w:tc>
          <w:tcPr>
            <w:tcW w:w="1959" w:type="dxa"/>
            <w:tcPrChange w:id="6165" w:author="智誠 楊" w:date="2021-05-10T11:20:00Z">
              <w:tcPr>
                <w:tcW w:w="1959" w:type="dxa"/>
                <w:gridSpan w:val="3"/>
              </w:tcPr>
            </w:tcPrChange>
          </w:tcPr>
          <w:p w14:paraId="3917DB07" w14:textId="02B51A2D" w:rsidR="00E309D0" w:rsidRDefault="00E309D0" w:rsidP="00E309D0">
            <w:pPr>
              <w:rPr>
                <w:ins w:id="6166" w:author="智誠 楊" w:date="2021-05-08T19:56:00Z"/>
                <w:rFonts w:ascii="標楷體" w:eastAsia="標楷體" w:hAnsi="標楷體"/>
                <w:lang w:eastAsia="zh-HK"/>
              </w:rPr>
            </w:pPr>
            <w:ins w:id="6167" w:author="智誠 楊" w:date="2021-05-08T19:56:00Z">
              <w:r>
                <w:rPr>
                  <w:rFonts w:ascii="標楷體" w:eastAsia="標楷體" w:hAnsi="標楷體" w:hint="eastAsia"/>
                  <w:lang w:eastAsia="zh-HK"/>
                </w:rPr>
                <w:t>主管覆核說明</w:t>
              </w:r>
            </w:ins>
          </w:p>
        </w:tc>
        <w:tc>
          <w:tcPr>
            <w:tcW w:w="3816" w:type="dxa"/>
            <w:tcPrChange w:id="6168" w:author="智誠 楊" w:date="2021-05-10T11:20:00Z">
              <w:tcPr>
                <w:tcW w:w="3816" w:type="dxa"/>
                <w:gridSpan w:val="2"/>
              </w:tcPr>
            </w:tcPrChange>
          </w:tcPr>
          <w:p w14:paraId="633A78C1" w14:textId="4730CC72" w:rsidR="00E309D0" w:rsidRDefault="00E309D0" w:rsidP="00E309D0">
            <w:pPr>
              <w:rPr>
                <w:ins w:id="6169" w:author="智誠 楊" w:date="2021-05-08T19:56:00Z"/>
                <w:rFonts w:ascii="標楷體" w:eastAsia="標楷體" w:hAnsi="標楷體"/>
                <w:lang w:eastAsia="zh-HK"/>
              </w:rPr>
            </w:pPr>
            <w:ins w:id="6170" w:author="智誠 楊" w:date="2021-05-08T20:00:00Z">
              <w:r>
                <w:rPr>
                  <w:rFonts w:ascii="標楷體" w:eastAsia="標楷體" w:hAnsi="標楷體"/>
                </w:rPr>
                <w:t>MlaundryDetail</w:t>
              </w:r>
              <w:r>
                <w:rPr>
                  <w:rFonts w:ascii="標楷體" w:eastAsia="標楷體" w:hAnsi="標楷體"/>
                  <w:lang w:eastAsia="zh-HK"/>
                </w:rPr>
                <w:t>.</w:t>
              </w:r>
              <w:r w:rsidRPr="00806D28">
                <w:rPr>
                  <w:rFonts w:ascii="標楷體" w:eastAsia="標楷體" w:hAnsi="標楷體"/>
                  <w:lang w:eastAsia="zh-HK"/>
                </w:rPr>
                <w:t>ManagerDesc</w:t>
              </w:r>
            </w:ins>
          </w:p>
        </w:tc>
        <w:tc>
          <w:tcPr>
            <w:tcW w:w="3127" w:type="dxa"/>
            <w:tcPrChange w:id="6171" w:author="智誠 楊" w:date="2021-05-10T11:20:00Z">
              <w:tcPr>
                <w:tcW w:w="3127" w:type="dxa"/>
              </w:tcPr>
            </w:tcPrChange>
          </w:tcPr>
          <w:p w14:paraId="55377375" w14:textId="74E9846B" w:rsidR="00E309D0" w:rsidRDefault="00E309D0" w:rsidP="00E309D0">
            <w:pPr>
              <w:rPr>
                <w:ins w:id="6172" w:author="智誠 楊" w:date="2021-05-08T19:56:00Z"/>
                <w:rFonts w:ascii="標楷體" w:eastAsia="標楷體" w:hAnsi="標楷體"/>
                <w:lang w:eastAsia="zh-HK"/>
              </w:rPr>
            </w:pPr>
            <w:ins w:id="6173" w:author="智誠 楊" w:date="2021-05-08T20:00:00Z">
              <w:r>
                <w:rPr>
                  <w:rFonts w:ascii="標楷體" w:eastAsia="標楷體" w:hAnsi="標楷體" w:hint="eastAsia"/>
                  <w:lang w:eastAsia="zh-HK"/>
                </w:rPr>
                <w:t>主管覆核說明</w:t>
              </w:r>
            </w:ins>
          </w:p>
        </w:tc>
      </w:tr>
    </w:tbl>
    <w:p w14:paraId="5AC2BFD4" w14:textId="77777777" w:rsidR="00AF50F7" w:rsidRPr="00362205" w:rsidRDefault="00AF50F7" w:rsidP="00AF50F7">
      <w:pPr>
        <w:rPr>
          <w:ins w:id="6174" w:author="智誠 楊" w:date="2021-05-08T18:58:00Z"/>
          <w:rFonts w:ascii="標楷體" w:eastAsia="標楷體" w:hAnsi="標楷體"/>
        </w:rPr>
      </w:pPr>
    </w:p>
    <w:p w14:paraId="134F9E6C" w14:textId="5778C016" w:rsidR="00C95828" w:rsidRPr="00362205" w:rsidDel="00765679" w:rsidRDefault="00C95828" w:rsidP="00B010CD">
      <w:pPr>
        <w:pStyle w:val="a"/>
        <w:numPr>
          <w:ilvl w:val="0"/>
          <w:numId w:val="0"/>
        </w:numPr>
        <w:rPr>
          <w:del w:id="6175" w:author="智誠 楊" w:date="2021-05-07T17:20:00Z"/>
        </w:rPr>
      </w:pPr>
    </w:p>
    <w:p w14:paraId="707D5DB0" w14:textId="77777777" w:rsidR="00C95828" w:rsidRPr="00362205" w:rsidDel="00765679" w:rsidRDefault="00C95828" w:rsidP="00B010CD">
      <w:pPr>
        <w:pStyle w:val="a"/>
        <w:rPr>
          <w:del w:id="6176" w:author="智誠 楊" w:date="2021-05-07T17:20:00Z"/>
        </w:rPr>
      </w:pPr>
    </w:p>
    <w:p w14:paraId="14801B95" w14:textId="77777777" w:rsidR="00C95828" w:rsidRPr="00362205" w:rsidDel="00765679" w:rsidRDefault="00C95828" w:rsidP="00B010CD">
      <w:pPr>
        <w:pStyle w:val="a"/>
        <w:rPr>
          <w:del w:id="6177" w:author="智誠 楊" w:date="2021-05-07T17:20:00Z"/>
        </w:rPr>
      </w:pPr>
    </w:p>
    <w:p w14:paraId="11AED350" w14:textId="77777777" w:rsidR="00C95828" w:rsidRPr="00362205" w:rsidDel="00765679" w:rsidRDefault="00C95828" w:rsidP="00B010CD">
      <w:pPr>
        <w:pStyle w:val="a"/>
        <w:rPr>
          <w:del w:id="6178" w:author="智誠 楊" w:date="2021-05-07T17:20:00Z"/>
        </w:rPr>
      </w:pPr>
    </w:p>
    <w:p w14:paraId="7AED4FAB" w14:textId="77777777" w:rsidR="00C95828" w:rsidRPr="00362205" w:rsidDel="00765679" w:rsidRDefault="00C95828" w:rsidP="00B010CD">
      <w:pPr>
        <w:pStyle w:val="a"/>
        <w:rPr>
          <w:del w:id="6179" w:author="智誠 楊" w:date="2021-05-07T17:20:00Z"/>
        </w:rPr>
      </w:pPr>
    </w:p>
    <w:p w14:paraId="7D164861" w14:textId="77777777" w:rsidR="00C95828" w:rsidRPr="00362205" w:rsidDel="00765679" w:rsidRDefault="00C95828" w:rsidP="00B010CD">
      <w:pPr>
        <w:pStyle w:val="a"/>
        <w:rPr>
          <w:del w:id="6180" w:author="智誠 楊" w:date="2021-05-07T17:20:00Z"/>
        </w:rPr>
      </w:pPr>
    </w:p>
    <w:p w14:paraId="5AE3BBC8" w14:textId="50E0F5DE" w:rsidR="00C95828" w:rsidRPr="00362205" w:rsidDel="00765679" w:rsidRDefault="00C95828" w:rsidP="00B010CD">
      <w:pPr>
        <w:pStyle w:val="a"/>
        <w:rPr>
          <w:del w:id="6181" w:author="智誠 楊" w:date="2021-05-07T17:20:00Z"/>
        </w:rPr>
      </w:pPr>
    </w:p>
    <w:p w14:paraId="6DA7BBF3" w14:textId="7A54C05F" w:rsidR="00C95828" w:rsidRPr="00362205" w:rsidDel="00AF50F7" w:rsidRDefault="00C95828" w:rsidP="00B010CD">
      <w:pPr>
        <w:pStyle w:val="a"/>
        <w:rPr>
          <w:del w:id="6182" w:author="智誠 楊" w:date="2021-05-08T18:58:00Z"/>
        </w:rPr>
      </w:pPr>
      <w:del w:id="6183" w:author="智誠 楊" w:date="2021-05-07T17:20:00Z">
        <w:r w:rsidRPr="00362205" w:rsidDel="00765679">
          <w:br w:type="page"/>
        </w:r>
      </w:del>
    </w:p>
    <w:p w14:paraId="56E24061" w14:textId="47F0FCBD" w:rsidR="00C95828" w:rsidRPr="00362205" w:rsidDel="00AF50F7" w:rsidRDefault="00C95828" w:rsidP="00B010CD">
      <w:pPr>
        <w:pStyle w:val="a"/>
        <w:rPr>
          <w:del w:id="6184" w:author="智誠 楊" w:date="2021-05-08T18:58:00Z"/>
        </w:rPr>
      </w:pPr>
      <w:del w:id="6185" w:author="智誠 楊" w:date="2021-05-08T18:58:00Z">
        <w:r w:rsidRPr="00362205" w:rsidDel="00AF50F7">
          <w:delText>UI畫面</w:delText>
        </w:r>
      </w:del>
    </w:p>
    <w:p w14:paraId="40CCA0AE" w14:textId="029678E1" w:rsidR="00C95828" w:rsidRPr="00362205" w:rsidDel="00AF50F7" w:rsidRDefault="00C95828" w:rsidP="00B010CD">
      <w:pPr>
        <w:pStyle w:val="a"/>
        <w:rPr>
          <w:del w:id="6186" w:author="智誠 楊" w:date="2021-05-08T18:58:00Z"/>
        </w:rPr>
      </w:pPr>
      <w:del w:id="6187" w:author="智誠 楊" w:date="2021-05-08T18:58:00Z">
        <w:r w:rsidRPr="00362205" w:rsidDel="00AF50F7">
          <w:rPr>
            <w:rFonts w:hint="eastAsia"/>
          </w:rPr>
          <w:delText>輸入畫面：</w:delText>
        </w:r>
      </w:del>
    </w:p>
    <w:p w14:paraId="053D0C14" w14:textId="61A802EA" w:rsidR="00C95828" w:rsidRPr="00362205" w:rsidDel="00AF50F7" w:rsidRDefault="00176A56" w:rsidP="00B010CD">
      <w:pPr>
        <w:pStyle w:val="a"/>
        <w:rPr>
          <w:del w:id="6188" w:author="智誠 楊" w:date="2021-05-08T18:58:00Z"/>
        </w:rPr>
      </w:pPr>
      <w:del w:id="6189" w:author="智誠 楊" w:date="2021-04-07T22:01:00Z">
        <w:r w:rsidDel="00DF352C">
          <w:rPr>
            <w:noProof/>
          </w:rPr>
          <w:drawing>
            <wp:inline distT="0" distB="0" distL="0" distR="0" wp14:anchorId="11BDEF70" wp14:editId="73008F7B">
              <wp:extent cx="6673850" cy="1454150"/>
              <wp:effectExtent l="0" t="0" r="0" b="0"/>
              <wp:docPr id="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673850" cy="1454150"/>
                      </a:xfrm>
                      <a:prstGeom prst="rect">
                        <a:avLst/>
                      </a:prstGeom>
                      <a:noFill/>
                      <a:ln>
                        <a:noFill/>
                      </a:ln>
                    </pic:spPr>
                  </pic:pic>
                </a:graphicData>
              </a:graphic>
            </wp:inline>
          </w:drawing>
        </w:r>
      </w:del>
    </w:p>
    <w:p w14:paraId="12051F14" w14:textId="508050C9" w:rsidR="00C95828" w:rsidRPr="00362205" w:rsidDel="00AF50F7" w:rsidRDefault="00C95828" w:rsidP="00B010CD">
      <w:pPr>
        <w:pStyle w:val="a"/>
        <w:rPr>
          <w:del w:id="6190" w:author="智誠 楊" w:date="2021-05-08T18:58:00Z"/>
        </w:rPr>
      </w:pPr>
      <w:del w:id="6191" w:author="智誠 楊" w:date="2021-05-08T18:58:00Z">
        <w:r w:rsidRPr="00362205" w:rsidDel="00AF50F7">
          <w:rPr>
            <w:rFonts w:hint="eastAsia"/>
          </w:rPr>
          <w:delText>輸出畫面：</w:delText>
        </w:r>
      </w:del>
    </w:p>
    <w:p w14:paraId="69860480" w14:textId="338E17D8" w:rsidR="00D35995" w:rsidRDefault="00176A56" w:rsidP="00B010CD">
      <w:pPr>
        <w:pStyle w:val="a"/>
        <w:rPr>
          <w:ins w:id="6192" w:author="余家興" w:date="2020-01-21T15:28:00Z"/>
        </w:rPr>
      </w:pPr>
      <w:del w:id="6193" w:author="智誠 楊" w:date="2021-04-07T22:01:00Z">
        <w:r w:rsidDel="00DF352C">
          <w:rPr>
            <w:noProof/>
          </w:rPr>
          <w:drawing>
            <wp:inline distT="0" distB="0" distL="0" distR="0" wp14:anchorId="51488773" wp14:editId="738E1035">
              <wp:extent cx="6661150" cy="2330450"/>
              <wp:effectExtent l="0" t="0" r="6350" b="0"/>
              <wp:docPr id="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6661150" cy="2330450"/>
                      </a:xfrm>
                      <a:prstGeom prst="rect">
                        <a:avLst/>
                      </a:prstGeom>
                      <a:noFill/>
                      <a:ln>
                        <a:noFill/>
                      </a:ln>
                    </pic:spPr>
                  </pic:pic>
                </a:graphicData>
              </a:graphic>
            </wp:inline>
          </w:drawing>
        </w:r>
      </w:del>
      <w:del w:id="6194" w:author="智誠 楊" w:date="2021-04-07T22:02:00Z">
        <w:r w:rsidDel="00DF352C">
          <w:rPr>
            <w:noProof/>
          </w:rPr>
          <w:drawing>
            <wp:inline distT="0" distB="0" distL="0" distR="0" wp14:anchorId="04E6A6E4" wp14:editId="27265B65">
              <wp:extent cx="3143250" cy="2038350"/>
              <wp:effectExtent l="0" t="0" r="0" b="0"/>
              <wp:docPr id="1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143250" cy="2038350"/>
                      </a:xfrm>
                      <a:prstGeom prst="rect">
                        <a:avLst/>
                      </a:prstGeom>
                      <a:noFill/>
                      <a:ln>
                        <a:noFill/>
                      </a:ln>
                    </pic:spPr>
                  </pic:pic>
                </a:graphicData>
              </a:graphic>
            </wp:inline>
          </w:drawing>
        </w:r>
      </w:del>
    </w:p>
    <w:p w14:paraId="55679238" w14:textId="42C5D1B0" w:rsidR="00C95828" w:rsidRPr="00743087" w:rsidRDefault="00D35995">
      <w:pPr>
        <w:pStyle w:val="a"/>
        <w:numPr>
          <w:ilvl w:val="0"/>
          <w:numId w:val="0"/>
        </w:numPr>
        <w:ind w:left="1920"/>
        <w:pPrChange w:id="6195" w:author="智誠 楊" w:date="2021-05-07T16:36:00Z">
          <w:pPr>
            <w:pStyle w:val="a"/>
            <w:numPr>
              <w:numId w:val="0"/>
            </w:numPr>
            <w:ind w:left="0" w:firstLine="0"/>
          </w:pPr>
        </w:pPrChange>
      </w:pPr>
      <w:ins w:id="6196" w:author="余家興" w:date="2020-01-21T15:28:00Z">
        <w:del w:id="6197" w:author="智誠 楊" w:date="2021-04-07T22:02:00Z">
          <w:r w:rsidDel="00DF352C">
            <w:rPr>
              <w:noProof/>
            </w:rPr>
            <w:drawing>
              <wp:inline distT="0" distB="0" distL="0" distR="0" wp14:anchorId="6B26E49A" wp14:editId="63DAC8C0">
                <wp:extent cx="6809967" cy="2430780"/>
                <wp:effectExtent l="0" t="0" r="0" b="0"/>
                <wp:docPr id="66" name="圖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6809967" cy="2430780"/>
                        </a:xfrm>
                        <a:prstGeom prst="rect">
                          <a:avLst/>
                        </a:prstGeom>
                      </pic:spPr>
                    </pic:pic>
                  </a:graphicData>
                </a:graphic>
              </wp:inline>
            </w:drawing>
          </w:r>
        </w:del>
      </w:ins>
      <w:ins w:id="6198" w:author="余家興" w:date="2020-01-21T15:29:00Z">
        <w:del w:id="6199" w:author="智誠 楊" w:date="2021-04-07T22:02:00Z">
          <w:r w:rsidDel="00DF352C">
            <w:rPr>
              <w:noProof/>
            </w:rPr>
            <w:drawing>
              <wp:inline distT="0" distB="0" distL="0" distR="0" wp14:anchorId="42F20EEF" wp14:editId="3A0A26B4">
                <wp:extent cx="3787140" cy="3398520"/>
                <wp:effectExtent l="0" t="0" r="3810" b="0"/>
                <wp:docPr id="67" name="圖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3787140" cy="3398520"/>
                        </a:xfrm>
                        <a:prstGeom prst="rect">
                          <a:avLst/>
                        </a:prstGeom>
                      </pic:spPr>
                    </pic:pic>
                  </a:graphicData>
                </a:graphic>
              </wp:inline>
            </w:drawing>
          </w:r>
        </w:del>
      </w:ins>
      <w:r w:rsidR="00C95828">
        <w:br w:type="page"/>
      </w:r>
    </w:p>
    <w:p w14:paraId="01614185" w14:textId="2095D36E" w:rsidR="00C95828" w:rsidRPr="00362205" w:rsidDel="00AF50F7" w:rsidRDefault="002473EC" w:rsidP="00B010CD">
      <w:pPr>
        <w:pStyle w:val="a"/>
        <w:rPr>
          <w:del w:id="6200" w:author="智誠 楊" w:date="2021-05-08T18:58:00Z"/>
        </w:rPr>
      </w:pPr>
      <w:del w:id="6201" w:author="智誠 楊" w:date="2021-05-08T18:58:00Z">
        <w:r w:rsidDel="00AF50F7">
          <w:rPr>
            <w:rFonts w:hint="eastAsia"/>
          </w:rPr>
          <w:delText>輸入</w:delText>
        </w:r>
        <w:r w:rsidR="00C95828" w:rsidRPr="00362205" w:rsidDel="00AF50F7">
          <w:delText>畫面資料說明</w:delText>
        </w:r>
      </w:del>
    </w:p>
    <w:p w14:paraId="4A952EF9" w14:textId="2EDCF037" w:rsidR="00C95828" w:rsidRPr="00362205" w:rsidDel="00AF50F7" w:rsidRDefault="00C95828">
      <w:pPr>
        <w:pStyle w:val="a"/>
        <w:rPr>
          <w:del w:id="6202" w:author="智誠 楊" w:date="2021-05-08T18:58:00Z"/>
        </w:rPr>
        <w:pPrChange w:id="6203" w:author="智誠 楊" w:date="2021-05-07T16:36:00Z">
          <w:pPr>
            <w:pStyle w:val="a"/>
            <w:numPr>
              <w:numId w:val="0"/>
            </w:numPr>
            <w:ind w:left="0" w:firstLine="0"/>
          </w:pPr>
        </w:pPrChange>
      </w:pPr>
    </w:p>
    <w:p w14:paraId="5837EE9B" w14:textId="77777777" w:rsidR="00CC72CA" w:rsidDel="00DF352C" w:rsidRDefault="00CC72CA" w:rsidP="00B010CD">
      <w:pPr>
        <w:pStyle w:val="a"/>
        <w:rPr>
          <w:del w:id="6204" w:author="智誠 楊" w:date="2021-04-07T22:05:00Z"/>
        </w:rPr>
      </w:pPr>
      <w:del w:id="6205" w:author="智誠 楊" w:date="2021-04-07T22:05:00Z">
        <w:r w:rsidDel="00DF352C">
          <w:br w:type="page"/>
        </w:r>
      </w:del>
    </w:p>
    <w:p w14:paraId="74C99C94" w14:textId="6CF82BDE" w:rsidR="00DC161C" w:rsidRPr="00362205" w:rsidDel="00AF50F7" w:rsidRDefault="00DC161C">
      <w:pPr>
        <w:pStyle w:val="a"/>
        <w:rPr>
          <w:del w:id="6206" w:author="智誠 楊" w:date="2021-05-08T18:58:00Z"/>
        </w:rPr>
        <w:pPrChange w:id="6207" w:author="智誠 楊" w:date="2021-04-07T22:05:00Z">
          <w:pPr>
            <w:pStyle w:val="a"/>
            <w:numPr>
              <w:numId w:val="0"/>
            </w:numPr>
            <w:ind w:left="0" w:firstLine="0"/>
          </w:pPr>
        </w:pPrChange>
      </w:pPr>
    </w:p>
    <w:p w14:paraId="7588C5A9" w14:textId="2483804C" w:rsidR="00DC161C" w:rsidDel="00DF352C" w:rsidRDefault="00DC161C" w:rsidP="00B010CD">
      <w:pPr>
        <w:pStyle w:val="a"/>
        <w:rPr>
          <w:del w:id="6208" w:author="智誠 楊" w:date="2021-04-07T22:05:00Z"/>
        </w:rPr>
      </w:pPr>
      <w:del w:id="6209" w:author="智誠 楊" w:date="2021-04-07T22:05:00Z">
        <w:r w:rsidDel="00DF352C">
          <w:rPr>
            <w:rFonts w:hint="eastAsia"/>
          </w:rPr>
          <w:delText>輸出</w:delText>
        </w:r>
        <w:r w:rsidRPr="003972CE" w:rsidDel="00DF352C">
          <w:delText>畫面資料說明</w:delText>
        </w:r>
      </w:del>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10"/>
        <w:gridCol w:w="2090"/>
        <w:gridCol w:w="4124"/>
        <w:gridCol w:w="2596"/>
      </w:tblGrid>
      <w:tr w:rsidR="00DC161C" w:rsidRPr="00DC161C" w:rsidDel="00DF352C" w14:paraId="2ABB5C28" w14:textId="2223AB5D" w:rsidTr="00DC161C">
        <w:trPr>
          <w:trHeight w:val="388"/>
          <w:jc w:val="center"/>
          <w:del w:id="6210" w:author="智誠 楊" w:date="2021-04-07T22:05:00Z"/>
        </w:trPr>
        <w:tc>
          <w:tcPr>
            <w:tcW w:w="558" w:type="dxa"/>
            <w:vMerge w:val="restart"/>
          </w:tcPr>
          <w:p w14:paraId="1B13D3D1" w14:textId="2364CCCA" w:rsidR="00DC161C" w:rsidRPr="00DC161C" w:rsidDel="00DF352C" w:rsidRDefault="00DC161C">
            <w:pPr>
              <w:pStyle w:val="a"/>
              <w:rPr>
                <w:del w:id="6211" w:author="智誠 楊" w:date="2021-04-07T22:05:00Z"/>
              </w:rPr>
              <w:pPrChange w:id="6212" w:author="智誠 楊" w:date="2021-05-07T16:36:00Z">
                <w:pPr/>
              </w:pPrChange>
            </w:pPr>
            <w:del w:id="6213" w:author="智誠 楊" w:date="2021-04-07T22:05:00Z">
              <w:r w:rsidRPr="00DC161C" w:rsidDel="00DF352C">
                <w:delText>序號</w:delText>
              </w:r>
            </w:del>
          </w:p>
        </w:tc>
        <w:tc>
          <w:tcPr>
            <w:tcW w:w="2137" w:type="dxa"/>
            <w:vMerge w:val="restart"/>
          </w:tcPr>
          <w:p w14:paraId="62B1B04C" w14:textId="482B361D" w:rsidR="00DC161C" w:rsidRPr="00DC161C" w:rsidDel="00DF352C" w:rsidRDefault="00DC161C">
            <w:pPr>
              <w:pStyle w:val="a"/>
              <w:rPr>
                <w:del w:id="6214" w:author="智誠 楊" w:date="2021-04-07T22:05:00Z"/>
              </w:rPr>
              <w:pPrChange w:id="6215" w:author="智誠 楊" w:date="2021-05-07T16:36:00Z">
                <w:pPr/>
              </w:pPrChange>
            </w:pPr>
            <w:del w:id="6216" w:author="智誠 楊" w:date="2021-04-07T22:05:00Z">
              <w:r w:rsidRPr="00DC161C" w:rsidDel="00DF352C">
                <w:delText>欄位</w:delText>
              </w:r>
            </w:del>
          </w:p>
        </w:tc>
        <w:tc>
          <w:tcPr>
            <w:tcW w:w="3969" w:type="dxa"/>
          </w:tcPr>
          <w:p w14:paraId="55C5365D" w14:textId="5807CAC1" w:rsidR="00DC161C" w:rsidRPr="00DC161C" w:rsidDel="00DF352C" w:rsidRDefault="00DC161C">
            <w:pPr>
              <w:pStyle w:val="a"/>
              <w:rPr>
                <w:del w:id="6217" w:author="智誠 楊" w:date="2021-04-07T22:05:00Z"/>
              </w:rPr>
              <w:pPrChange w:id="6218" w:author="智誠 楊" w:date="2021-05-07T16:36:00Z">
                <w:pPr>
                  <w:jc w:val="center"/>
                </w:pPr>
              </w:pPrChange>
            </w:pPr>
            <w:del w:id="6219" w:author="智誠 楊" w:date="2021-04-07T22:05:00Z">
              <w:r w:rsidRPr="00DC161C" w:rsidDel="00DF352C">
                <w:delText>說明</w:delText>
              </w:r>
            </w:del>
          </w:p>
        </w:tc>
        <w:tc>
          <w:tcPr>
            <w:tcW w:w="2693" w:type="dxa"/>
            <w:vMerge w:val="restart"/>
          </w:tcPr>
          <w:p w14:paraId="09C37710" w14:textId="41B043BE" w:rsidR="00DC161C" w:rsidRPr="00DC161C" w:rsidDel="00DF352C" w:rsidRDefault="00DC161C">
            <w:pPr>
              <w:pStyle w:val="a"/>
              <w:rPr>
                <w:del w:id="6220" w:author="智誠 楊" w:date="2021-04-07T22:05:00Z"/>
              </w:rPr>
              <w:pPrChange w:id="6221" w:author="智誠 楊" w:date="2021-05-07T16:36:00Z">
                <w:pPr/>
              </w:pPrChange>
            </w:pPr>
            <w:del w:id="6222" w:author="智誠 楊" w:date="2021-04-07T22:05:00Z">
              <w:r w:rsidRPr="00DC161C" w:rsidDel="00DF352C">
                <w:delText>處理邏輯及注意事項</w:delText>
              </w:r>
            </w:del>
          </w:p>
        </w:tc>
      </w:tr>
      <w:tr w:rsidR="00773540" w:rsidRPr="00DC161C" w:rsidDel="00DF352C" w14:paraId="4D6D5D76" w14:textId="77777777" w:rsidTr="00DC161C">
        <w:trPr>
          <w:trHeight w:val="244"/>
          <w:jc w:val="center"/>
          <w:del w:id="6223" w:author="智誠 楊" w:date="2021-04-07T22:05:00Z"/>
        </w:trPr>
        <w:tc>
          <w:tcPr>
            <w:tcW w:w="558" w:type="dxa"/>
            <w:vMerge/>
          </w:tcPr>
          <w:p w14:paraId="70CB3EF9" w14:textId="4D71D25F" w:rsidR="00DC161C" w:rsidRPr="00DC161C" w:rsidDel="00DF352C" w:rsidRDefault="00DC161C">
            <w:pPr>
              <w:pStyle w:val="a"/>
              <w:rPr>
                <w:del w:id="6224" w:author="智誠 楊" w:date="2021-04-07T22:05:00Z"/>
              </w:rPr>
              <w:pPrChange w:id="6225" w:author="智誠 楊" w:date="2021-05-07T16:36:00Z">
                <w:pPr/>
              </w:pPrChange>
            </w:pPr>
          </w:p>
        </w:tc>
        <w:tc>
          <w:tcPr>
            <w:tcW w:w="2137" w:type="dxa"/>
            <w:vMerge/>
          </w:tcPr>
          <w:p w14:paraId="403BCB7F" w14:textId="22A05A35" w:rsidR="00DC161C" w:rsidRPr="00DC161C" w:rsidDel="00DF352C" w:rsidRDefault="00DC161C">
            <w:pPr>
              <w:pStyle w:val="a"/>
              <w:rPr>
                <w:del w:id="6226" w:author="智誠 楊" w:date="2021-04-07T22:05:00Z"/>
              </w:rPr>
              <w:pPrChange w:id="6227" w:author="智誠 楊" w:date="2021-05-07T16:36:00Z">
                <w:pPr/>
              </w:pPrChange>
            </w:pPr>
          </w:p>
        </w:tc>
        <w:tc>
          <w:tcPr>
            <w:tcW w:w="3969" w:type="dxa"/>
          </w:tcPr>
          <w:p w14:paraId="50FA967C" w14:textId="3F7ABA81" w:rsidR="00DC161C" w:rsidRPr="00DC161C" w:rsidDel="00DF352C" w:rsidRDefault="00DC161C">
            <w:pPr>
              <w:pStyle w:val="a"/>
              <w:rPr>
                <w:del w:id="6228" w:author="智誠 楊" w:date="2021-04-07T22:05:00Z"/>
              </w:rPr>
              <w:pPrChange w:id="6229" w:author="智誠 楊" w:date="2021-05-07T16:36:00Z">
                <w:pPr/>
              </w:pPrChange>
            </w:pPr>
            <w:del w:id="6230" w:author="智誠 楊" w:date="2021-04-07T22:05:00Z">
              <w:r w:rsidRPr="00DC161C" w:rsidDel="00DF352C">
                <w:rPr>
                  <w:rFonts w:hint="eastAsia"/>
                </w:rPr>
                <w:delText>資料型態長度</w:delText>
              </w:r>
            </w:del>
          </w:p>
        </w:tc>
        <w:tc>
          <w:tcPr>
            <w:tcW w:w="2693" w:type="dxa"/>
            <w:vMerge/>
          </w:tcPr>
          <w:p w14:paraId="386BFA99" w14:textId="6251BCCE" w:rsidR="00DC161C" w:rsidRPr="00DC161C" w:rsidDel="00DF352C" w:rsidRDefault="00DC161C">
            <w:pPr>
              <w:pStyle w:val="a"/>
              <w:rPr>
                <w:del w:id="6231" w:author="智誠 楊" w:date="2021-04-07T22:05:00Z"/>
              </w:rPr>
              <w:pPrChange w:id="6232" w:author="智誠 楊" w:date="2021-05-07T16:36:00Z">
                <w:pPr/>
              </w:pPrChange>
            </w:pPr>
          </w:p>
        </w:tc>
      </w:tr>
      <w:tr w:rsidR="00BE6C24" w:rsidRPr="00DC161C" w:rsidDel="00DF352C" w14:paraId="1E4D37AD" w14:textId="77777777" w:rsidTr="00DC161C">
        <w:trPr>
          <w:trHeight w:val="244"/>
          <w:jc w:val="center"/>
          <w:del w:id="6233" w:author="智誠 楊" w:date="2021-04-07T22:05:00Z"/>
        </w:trPr>
        <w:tc>
          <w:tcPr>
            <w:tcW w:w="558" w:type="dxa"/>
          </w:tcPr>
          <w:p w14:paraId="5127D418" w14:textId="392E54A6" w:rsidR="00DC161C" w:rsidRPr="00DC161C" w:rsidDel="00DF352C" w:rsidRDefault="00DC161C">
            <w:pPr>
              <w:pStyle w:val="a"/>
              <w:rPr>
                <w:del w:id="6234" w:author="智誠 楊" w:date="2021-04-07T22:05:00Z"/>
              </w:rPr>
              <w:pPrChange w:id="6235" w:author="智誠 楊" w:date="2021-05-07T16:36:00Z">
                <w:pPr/>
              </w:pPrChange>
            </w:pPr>
            <w:del w:id="6236" w:author="智誠 楊" w:date="2021-04-07T22:05:00Z">
              <w:r w:rsidRPr="00DC161C" w:rsidDel="00DF352C">
                <w:rPr>
                  <w:rFonts w:hint="eastAsia"/>
                </w:rPr>
                <w:delText>1.</w:delText>
              </w:r>
            </w:del>
          </w:p>
        </w:tc>
        <w:tc>
          <w:tcPr>
            <w:tcW w:w="2137" w:type="dxa"/>
          </w:tcPr>
          <w:p w14:paraId="00008925" w14:textId="54685E66" w:rsidR="00DC161C" w:rsidRPr="00DC161C" w:rsidDel="00DF352C" w:rsidRDefault="00DC161C">
            <w:pPr>
              <w:pStyle w:val="a"/>
              <w:rPr>
                <w:del w:id="6237" w:author="智誠 楊" w:date="2021-04-07T22:05:00Z"/>
              </w:rPr>
              <w:pPrChange w:id="6238" w:author="智誠 楊" w:date="2021-05-07T16:36:00Z">
                <w:pPr/>
              </w:pPrChange>
            </w:pPr>
            <w:del w:id="6239" w:author="智誠 楊" w:date="2021-04-07T22:05:00Z">
              <w:r w:rsidRPr="00DC161C" w:rsidDel="00DF352C">
                <w:rPr>
                  <w:rFonts w:hint="eastAsia"/>
                </w:rPr>
                <w:delText>入帳起日</w:delText>
              </w:r>
            </w:del>
          </w:p>
        </w:tc>
        <w:tc>
          <w:tcPr>
            <w:tcW w:w="3969" w:type="dxa"/>
          </w:tcPr>
          <w:p w14:paraId="2F99FD8D" w14:textId="1A8E3F8B" w:rsidR="00DC161C" w:rsidRPr="00DC161C" w:rsidDel="00DF352C" w:rsidRDefault="00DC161C">
            <w:pPr>
              <w:pStyle w:val="a"/>
              <w:rPr>
                <w:del w:id="6240" w:author="智誠 楊" w:date="2021-04-07T22:05:00Z"/>
              </w:rPr>
              <w:pPrChange w:id="6241" w:author="智誠 楊" w:date="2021-05-07T16:36:00Z">
                <w:pPr/>
              </w:pPrChange>
            </w:pPr>
            <w:del w:id="6242" w:author="智誠 楊" w:date="2021-04-07T22:05:00Z">
              <w:r w:rsidRPr="00DC161C" w:rsidDel="00DF352C">
                <w:rPr>
                  <w:rFonts w:hint="eastAsia"/>
                </w:rPr>
                <w:delText>999/99/99</w:delText>
              </w:r>
            </w:del>
          </w:p>
        </w:tc>
        <w:tc>
          <w:tcPr>
            <w:tcW w:w="2693" w:type="dxa"/>
          </w:tcPr>
          <w:p w14:paraId="41A0CB0A" w14:textId="5E286B0C" w:rsidR="00DC161C" w:rsidRPr="00DC161C" w:rsidDel="00DF352C" w:rsidRDefault="00DC161C">
            <w:pPr>
              <w:pStyle w:val="a"/>
              <w:rPr>
                <w:del w:id="6243" w:author="智誠 楊" w:date="2021-04-07T22:05:00Z"/>
              </w:rPr>
              <w:pPrChange w:id="6244" w:author="智誠 楊" w:date="2021-05-07T16:36:00Z">
                <w:pPr/>
              </w:pPrChange>
            </w:pPr>
          </w:p>
        </w:tc>
      </w:tr>
      <w:tr w:rsidR="00BE6C24" w:rsidRPr="00DC161C" w:rsidDel="00DF352C" w14:paraId="135DBD32" w14:textId="77777777" w:rsidTr="00DC161C">
        <w:trPr>
          <w:trHeight w:val="291"/>
          <w:jc w:val="center"/>
          <w:del w:id="6245" w:author="智誠 楊" w:date="2021-04-07T22:05:00Z"/>
        </w:trPr>
        <w:tc>
          <w:tcPr>
            <w:tcW w:w="558" w:type="dxa"/>
          </w:tcPr>
          <w:p w14:paraId="3FAA2E29" w14:textId="1B112AAB" w:rsidR="00DC161C" w:rsidRPr="00DC161C" w:rsidDel="00DF352C" w:rsidRDefault="00DC161C">
            <w:pPr>
              <w:pStyle w:val="a"/>
              <w:rPr>
                <w:del w:id="6246" w:author="智誠 楊" w:date="2021-04-07T22:05:00Z"/>
              </w:rPr>
              <w:pPrChange w:id="6247" w:author="智誠 楊" w:date="2021-05-07T16:36:00Z">
                <w:pPr/>
              </w:pPrChange>
            </w:pPr>
            <w:del w:id="6248" w:author="智誠 楊" w:date="2021-04-07T22:05:00Z">
              <w:r w:rsidRPr="00DC161C" w:rsidDel="00DF352C">
                <w:rPr>
                  <w:rFonts w:hint="eastAsia"/>
                </w:rPr>
                <w:delText>2</w:delText>
              </w:r>
            </w:del>
          </w:p>
        </w:tc>
        <w:tc>
          <w:tcPr>
            <w:tcW w:w="2137" w:type="dxa"/>
          </w:tcPr>
          <w:p w14:paraId="7EB9A811" w14:textId="6DFA1C6E" w:rsidR="00DC161C" w:rsidRPr="00DC161C" w:rsidDel="00DF352C" w:rsidRDefault="00DC161C">
            <w:pPr>
              <w:pStyle w:val="a"/>
              <w:rPr>
                <w:del w:id="6249" w:author="智誠 楊" w:date="2021-04-07T22:05:00Z"/>
              </w:rPr>
              <w:pPrChange w:id="6250" w:author="智誠 楊" w:date="2021-05-07T16:36:00Z">
                <w:pPr/>
              </w:pPrChange>
            </w:pPr>
            <w:del w:id="6251" w:author="智誠 楊" w:date="2021-04-07T22:05:00Z">
              <w:r w:rsidRPr="00DC161C" w:rsidDel="00DF352C">
                <w:rPr>
                  <w:rFonts w:hint="eastAsia"/>
                </w:rPr>
                <w:delText>入帳止日</w:delText>
              </w:r>
            </w:del>
          </w:p>
        </w:tc>
        <w:tc>
          <w:tcPr>
            <w:tcW w:w="3969" w:type="dxa"/>
          </w:tcPr>
          <w:p w14:paraId="337197D3" w14:textId="34D657B4" w:rsidR="00DC161C" w:rsidRPr="00DC161C" w:rsidDel="00DF352C" w:rsidRDefault="00DC161C">
            <w:pPr>
              <w:pStyle w:val="a"/>
              <w:rPr>
                <w:del w:id="6252" w:author="智誠 楊" w:date="2021-04-07T22:05:00Z"/>
              </w:rPr>
              <w:pPrChange w:id="6253" w:author="智誠 楊" w:date="2021-05-07T16:36:00Z">
                <w:pPr/>
              </w:pPrChange>
            </w:pPr>
            <w:del w:id="6254" w:author="智誠 楊" w:date="2021-04-07T22:05:00Z">
              <w:r w:rsidRPr="00DC161C" w:rsidDel="00DF352C">
                <w:rPr>
                  <w:rFonts w:hint="eastAsia"/>
                </w:rPr>
                <w:delText>999/99/99</w:delText>
              </w:r>
            </w:del>
          </w:p>
        </w:tc>
        <w:tc>
          <w:tcPr>
            <w:tcW w:w="2693" w:type="dxa"/>
          </w:tcPr>
          <w:p w14:paraId="27DA590A" w14:textId="1DEF5295" w:rsidR="00DC161C" w:rsidRPr="00DC161C" w:rsidDel="00DF352C" w:rsidRDefault="00DC161C">
            <w:pPr>
              <w:pStyle w:val="a"/>
              <w:rPr>
                <w:del w:id="6255" w:author="智誠 楊" w:date="2021-04-07T22:05:00Z"/>
              </w:rPr>
              <w:pPrChange w:id="6256" w:author="智誠 楊" w:date="2021-05-07T16:36:00Z">
                <w:pPr/>
              </w:pPrChange>
            </w:pPr>
          </w:p>
        </w:tc>
      </w:tr>
      <w:tr w:rsidR="00BE6C24" w:rsidRPr="00DC161C" w:rsidDel="00DF352C" w14:paraId="0E2FD65F" w14:textId="77777777" w:rsidTr="00DC161C">
        <w:trPr>
          <w:trHeight w:val="291"/>
          <w:jc w:val="center"/>
          <w:del w:id="6257" w:author="智誠 楊" w:date="2021-04-07T22:05:00Z"/>
        </w:trPr>
        <w:tc>
          <w:tcPr>
            <w:tcW w:w="558" w:type="dxa"/>
          </w:tcPr>
          <w:p w14:paraId="7140BCB6" w14:textId="5799DFEF" w:rsidR="00DC161C" w:rsidRPr="00DC161C" w:rsidDel="00DF352C" w:rsidRDefault="00DC161C">
            <w:pPr>
              <w:pStyle w:val="a"/>
              <w:rPr>
                <w:del w:id="6258" w:author="智誠 楊" w:date="2021-04-07T22:05:00Z"/>
              </w:rPr>
              <w:pPrChange w:id="6259" w:author="智誠 楊" w:date="2021-05-07T16:36:00Z">
                <w:pPr/>
              </w:pPrChange>
            </w:pPr>
            <w:del w:id="6260" w:author="智誠 楊" w:date="2021-04-07T22:05:00Z">
              <w:r w:rsidRPr="00DC161C" w:rsidDel="00DF352C">
                <w:rPr>
                  <w:rFonts w:hint="eastAsia"/>
                </w:rPr>
                <w:delText>3</w:delText>
              </w:r>
            </w:del>
          </w:p>
        </w:tc>
        <w:tc>
          <w:tcPr>
            <w:tcW w:w="2137" w:type="dxa"/>
          </w:tcPr>
          <w:p w14:paraId="5B947C24" w14:textId="76652142" w:rsidR="00DC161C" w:rsidRPr="00DC161C" w:rsidDel="00DF352C" w:rsidRDefault="00DC161C">
            <w:pPr>
              <w:pStyle w:val="a"/>
              <w:rPr>
                <w:del w:id="6261" w:author="智誠 楊" w:date="2021-04-07T22:05:00Z"/>
              </w:rPr>
              <w:pPrChange w:id="6262" w:author="智誠 楊" w:date="2021-05-07T16:36:00Z">
                <w:pPr/>
              </w:pPrChange>
            </w:pPr>
            <w:del w:id="6263" w:author="智誠 楊" w:date="2021-04-07T22:05:00Z">
              <w:r w:rsidRPr="00DC161C" w:rsidDel="00DF352C">
                <w:rPr>
                  <w:rFonts w:hint="eastAsia"/>
                </w:rPr>
                <w:delText>交易樣態</w:delText>
              </w:r>
            </w:del>
          </w:p>
        </w:tc>
        <w:tc>
          <w:tcPr>
            <w:tcW w:w="3969" w:type="dxa"/>
          </w:tcPr>
          <w:p w14:paraId="6A6B4BD0" w14:textId="139F0EE1" w:rsidR="00DC161C" w:rsidRPr="00DC161C" w:rsidDel="00DF352C" w:rsidRDefault="00DC161C">
            <w:pPr>
              <w:pStyle w:val="a"/>
              <w:rPr>
                <w:del w:id="6264" w:author="智誠 楊" w:date="2021-04-07T22:05:00Z"/>
              </w:rPr>
              <w:pPrChange w:id="6265" w:author="智誠 楊" w:date="2021-05-07T16:36:00Z">
                <w:pPr/>
              </w:pPrChange>
            </w:pPr>
            <w:del w:id="6266" w:author="智誠 楊" w:date="2021-04-07T22:05:00Z">
              <w:r w:rsidRPr="00DC161C" w:rsidDel="00DF352C">
                <w:rPr>
                  <w:rFonts w:hint="eastAsia"/>
                </w:rPr>
                <w:delText>9</w:delText>
              </w:r>
            </w:del>
          </w:p>
        </w:tc>
        <w:tc>
          <w:tcPr>
            <w:tcW w:w="2693" w:type="dxa"/>
          </w:tcPr>
          <w:p w14:paraId="3148697E" w14:textId="580A7F0A" w:rsidR="00DC161C" w:rsidRPr="00DC161C" w:rsidDel="00DF352C" w:rsidRDefault="00DC161C">
            <w:pPr>
              <w:pStyle w:val="a"/>
              <w:rPr>
                <w:del w:id="6267" w:author="智誠 楊" w:date="2021-04-07T22:05:00Z"/>
              </w:rPr>
              <w:pPrChange w:id="6268" w:author="智誠 楊" w:date="2021-05-07T16:36:00Z">
                <w:pPr/>
              </w:pPrChange>
            </w:pPr>
          </w:p>
        </w:tc>
      </w:tr>
      <w:tr w:rsidR="00BE6C24" w:rsidRPr="00DC161C" w:rsidDel="00DF352C" w14:paraId="5C3FBE9F" w14:textId="77777777" w:rsidTr="00DC161C">
        <w:trPr>
          <w:trHeight w:val="291"/>
          <w:jc w:val="center"/>
          <w:del w:id="6269" w:author="智誠 楊" w:date="2021-04-07T22:05:00Z"/>
        </w:trPr>
        <w:tc>
          <w:tcPr>
            <w:tcW w:w="558" w:type="dxa"/>
          </w:tcPr>
          <w:p w14:paraId="28120CA0" w14:textId="7804A3CB" w:rsidR="00DC161C" w:rsidRPr="00DC161C" w:rsidDel="00DF352C" w:rsidRDefault="00DC161C">
            <w:pPr>
              <w:pStyle w:val="a"/>
              <w:rPr>
                <w:del w:id="6270" w:author="智誠 楊" w:date="2021-04-07T22:05:00Z"/>
              </w:rPr>
              <w:pPrChange w:id="6271" w:author="智誠 楊" w:date="2021-05-07T16:36:00Z">
                <w:pPr/>
              </w:pPrChange>
            </w:pPr>
            <w:del w:id="6272" w:author="智誠 楊" w:date="2021-04-07T22:05:00Z">
              <w:r w:rsidRPr="00DC161C" w:rsidDel="00DF352C">
                <w:rPr>
                  <w:rFonts w:hint="eastAsia"/>
                </w:rPr>
                <w:delText>4</w:delText>
              </w:r>
            </w:del>
          </w:p>
        </w:tc>
        <w:tc>
          <w:tcPr>
            <w:tcW w:w="2137" w:type="dxa"/>
          </w:tcPr>
          <w:p w14:paraId="577B1DFB" w14:textId="2CC664CA" w:rsidR="00DC161C" w:rsidRPr="00DC161C" w:rsidDel="00DF352C" w:rsidRDefault="00DC161C">
            <w:pPr>
              <w:pStyle w:val="a"/>
              <w:rPr>
                <w:del w:id="6273" w:author="智誠 楊" w:date="2021-04-07T22:05:00Z"/>
              </w:rPr>
              <w:pPrChange w:id="6274" w:author="智誠 楊" w:date="2021-05-07T16:36:00Z">
                <w:pPr/>
              </w:pPrChange>
            </w:pPr>
            <w:del w:id="6275" w:author="智誠 楊" w:date="2021-04-07T22:05:00Z">
              <w:r w:rsidRPr="00DC161C" w:rsidDel="00DF352C">
                <w:rPr>
                  <w:rFonts w:hint="eastAsia"/>
                </w:rPr>
                <w:delText>查詢種類</w:delText>
              </w:r>
            </w:del>
          </w:p>
        </w:tc>
        <w:tc>
          <w:tcPr>
            <w:tcW w:w="3969" w:type="dxa"/>
          </w:tcPr>
          <w:p w14:paraId="293A0771" w14:textId="16F2FCEF" w:rsidR="00DC161C" w:rsidRPr="00DC161C" w:rsidDel="00DF352C" w:rsidRDefault="00DC161C">
            <w:pPr>
              <w:pStyle w:val="a"/>
              <w:rPr>
                <w:del w:id="6276" w:author="智誠 楊" w:date="2021-04-07T22:05:00Z"/>
              </w:rPr>
              <w:pPrChange w:id="6277" w:author="智誠 楊" w:date="2021-05-07T16:36:00Z">
                <w:pPr/>
              </w:pPrChange>
            </w:pPr>
            <w:del w:id="6278" w:author="智誠 楊" w:date="2021-04-07T22:05:00Z">
              <w:r w:rsidRPr="00DC161C" w:rsidDel="00DF352C">
                <w:delText>9</w:delText>
              </w:r>
            </w:del>
          </w:p>
        </w:tc>
        <w:tc>
          <w:tcPr>
            <w:tcW w:w="2693" w:type="dxa"/>
          </w:tcPr>
          <w:p w14:paraId="323C4B0D" w14:textId="02DE0849" w:rsidR="00DC161C" w:rsidRPr="00DC161C" w:rsidDel="00DF352C" w:rsidRDefault="00DC161C">
            <w:pPr>
              <w:pStyle w:val="a"/>
              <w:rPr>
                <w:del w:id="6279" w:author="智誠 楊" w:date="2021-04-07T22:05:00Z"/>
              </w:rPr>
              <w:pPrChange w:id="6280" w:author="智誠 楊" w:date="2021-05-07T16:36:00Z">
                <w:pPr/>
              </w:pPrChange>
            </w:pPr>
          </w:p>
        </w:tc>
      </w:tr>
      <w:tr w:rsidR="00006F65" w:rsidRPr="00DC161C" w:rsidDel="00DF352C" w14:paraId="7F9AFCC8" w14:textId="77777777" w:rsidTr="00DC161C">
        <w:trPr>
          <w:trHeight w:val="291"/>
          <w:jc w:val="center"/>
          <w:del w:id="6281" w:author="智誠 楊" w:date="2021-04-07T22:05:00Z"/>
        </w:trPr>
        <w:tc>
          <w:tcPr>
            <w:tcW w:w="9357" w:type="dxa"/>
            <w:gridSpan w:val="4"/>
          </w:tcPr>
          <w:p w14:paraId="07C8EFCC" w14:textId="1B3CF009" w:rsidR="00DC161C" w:rsidRPr="00DC161C" w:rsidDel="00DF352C" w:rsidRDefault="00DC161C">
            <w:pPr>
              <w:pStyle w:val="a"/>
              <w:rPr>
                <w:del w:id="6282" w:author="智誠 楊" w:date="2021-04-07T22:05:00Z"/>
              </w:rPr>
              <w:pPrChange w:id="6283" w:author="智誠 楊" w:date="2021-05-07T16:36:00Z">
                <w:pPr/>
              </w:pPrChange>
            </w:pPr>
          </w:p>
        </w:tc>
      </w:tr>
      <w:tr w:rsidR="00773540" w:rsidRPr="00DC161C" w:rsidDel="00DF352C" w14:paraId="77A7450A" w14:textId="77777777" w:rsidTr="007E1D14">
        <w:trPr>
          <w:trHeight w:val="291"/>
          <w:jc w:val="center"/>
          <w:del w:id="6284" w:author="智誠 楊" w:date="2021-04-07T22:05:00Z"/>
        </w:trPr>
        <w:tc>
          <w:tcPr>
            <w:tcW w:w="2695" w:type="dxa"/>
            <w:gridSpan w:val="2"/>
          </w:tcPr>
          <w:p w14:paraId="29B2424C" w14:textId="35F29DBC" w:rsidR="00DC161C" w:rsidRPr="00DC161C" w:rsidDel="00DF352C" w:rsidRDefault="00DC161C">
            <w:pPr>
              <w:pStyle w:val="a"/>
              <w:rPr>
                <w:del w:id="6285" w:author="智誠 楊" w:date="2021-04-07T22:05:00Z"/>
              </w:rPr>
              <w:pPrChange w:id="6286" w:author="智誠 楊" w:date="2021-05-07T16:36:00Z">
                <w:pPr/>
              </w:pPrChange>
            </w:pPr>
            <w:del w:id="6287" w:author="智誠 楊" w:date="2021-04-07T22:05:00Z">
              <w:r w:rsidRPr="00DC161C" w:rsidDel="00DF352C">
                <w:rPr>
                  <w:rFonts w:hint="eastAsia"/>
                </w:rPr>
                <w:delText>多筆式明細資料</w:delText>
              </w:r>
            </w:del>
          </w:p>
        </w:tc>
        <w:tc>
          <w:tcPr>
            <w:tcW w:w="3969" w:type="dxa"/>
          </w:tcPr>
          <w:p w14:paraId="36A63820" w14:textId="379A0DA3" w:rsidR="00DC161C" w:rsidRPr="00DC161C" w:rsidDel="00DF352C" w:rsidRDefault="00DC161C">
            <w:pPr>
              <w:pStyle w:val="a"/>
              <w:rPr>
                <w:del w:id="6288" w:author="智誠 楊" w:date="2021-04-07T22:05:00Z"/>
              </w:rPr>
              <w:pPrChange w:id="6289" w:author="智誠 楊" w:date="2021-05-07T16:36:00Z">
                <w:pPr/>
              </w:pPrChange>
            </w:pPr>
          </w:p>
        </w:tc>
        <w:tc>
          <w:tcPr>
            <w:tcW w:w="2693" w:type="dxa"/>
          </w:tcPr>
          <w:p w14:paraId="21C3E74A" w14:textId="2C0A05FA" w:rsidR="00DC161C" w:rsidRPr="00DC161C" w:rsidDel="00DF352C" w:rsidRDefault="00DC161C">
            <w:pPr>
              <w:pStyle w:val="a"/>
              <w:rPr>
                <w:del w:id="6290" w:author="智誠 楊" w:date="2021-04-07T22:05:00Z"/>
              </w:rPr>
              <w:pPrChange w:id="6291" w:author="智誠 楊" w:date="2021-05-07T16:36:00Z">
                <w:pPr/>
              </w:pPrChange>
            </w:pPr>
          </w:p>
        </w:tc>
      </w:tr>
      <w:tr w:rsidR="00006F65" w:rsidRPr="00DC161C" w:rsidDel="00DF352C" w14:paraId="77E09258" w14:textId="77777777" w:rsidTr="007E1D14">
        <w:trPr>
          <w:trHeight w:val="291"/>
          <w:jc w:val="center"/>
          <w:del w:id="6292" w:author="智誠 楊" w:date="2021-04-07T22:05:00Z"/>
        </w:trPr>
        <w:tc>
          <w:tcPr>
            <w:tcW w:w="2695" w:type="dxa"/>
            <w:gridSpan w:val="2"/>
          </w:tcPr>
          <w:p w14:paraId="7835FAAB" w14:textId="4385B5E4" w:rsidR="00DC161C" w:rsidRPr="00DC161C" w:rsidDel="00DF352C" w:rsidRDefault="00DC161C">
            <w:pPr>
              <w:pStyle w:val="a"/>
              <w:rPr>
                <w:del w:id="6293" w:author="智誠 楊" w:date="2021-04-07T22:05:00Z"/>
              </w:rPr>
              <w:pPrChange w:id="6294" w:author="智誠 楊" w:date="2021-05-07T16:36:00Z">
                <w:pPr/>
              </w:pPrChange>
            </w:pPr>
            <w:del w:id="6295" w:author="智誠 楊" w:date="2021-04-07T22:05:00Z">
              <w:r w:rsidRPr="00DC161C" w:rsidDel="00DF352C">
                <w:rPr>
                  <w:rFonts w:hint="eastAsia"/>
                </w:rPr>
                <w:delText>[</w:delText>
              </w:r>
            </w:del>
            <w:ins w:id="6296" w:author="st1" w:date="2020-06-14T20:43:00Z">
              <w:del w:id="6297" w:author="智誠 楊" w:date="2021-04-07T22:05:00Z">
                <w:r w:rsidR="005F76AD" w:rsidRPr="00676AFE" w:rsidDel="00DF352C">
                  <w:rPr>
                    <w:rFonts w:hint="eastAsia"/>
                  </w:rPr>
                  <w:delText>修改</w:delText>
                </w:r>
              </w:del>
            </w:ins>
            <w:del w:id="6298" w:author="智誠 楊" w:date="2021-04-07T22:05:00Z">
              <w:r w:rsidRPr="00DC161C" w:rsidDel="00DF352C">
                <w:rPr>
                  <w:rFonts w:hint="eastAsia"/>
                </w:rPr>
                <w:delText>維護</w:delText>
              </w:r>
              <w:r w:rsidRPr="00DC161C" w:rsidDel="00DF352C">
                <w:delText>]</w:delText>
              </w:r>
            </w:del>
          </w:p>
        </w:tc>
        <w:tc>
          <w:tcPr>
            <w:tcW w:w="3969" w:type="dxa"/>
          </w:tcPr>
          <w:p w14:paraId="49DE6AFB" w14:textId="77B5843B" w:rsidR="00DC161C" w:rsidRPr="00DC161C" w:rsidDel="00DF352C" w:rsidRDefault="00DC161C">
            <w:pPr>
              <w:pStyle w:val="a"/>
              <w:rPr>
                <w:del w:id="6299" w:author="智誠 楊" w:date="2021-04-07T22:05:00Z"/>
              </w:rPr>
              <w:pPrChange w:id="6300" w:author="智誠 楊" w:date="2021-05-07T16:36:00Z">
                <w:pPr/>
              </w:pPrChange>
            </w:pPr>
            <w:del w:id="6301" w:author="智誠 楊" w:date="2021-04-07T22:05:00Z">
              <w:r w:rsidRPr="00DC161C" w:rsidDel="00DF352C">
                <w:rPr>
                  <w:rFonts w:hint="eastAsia"/>
                </w:rPr>
                <w:delText>連結[L8202疑似洗錢交易合理性維護</w:delText>
              </w:r>
              <w:r w:rsidRPr="00DC161C" w:rsidDel="00DF352C">
                <w:delText>]</w:delText>
              </w:r>
            </w:del>
          </w:p>
        </w:tc>
        <w:tc>
          <w:tcPr>
            <w:tcW w:w="2693" w:type="dxa"/>
          </w:tcPr>
          <w:p w14:paraId="74BAF892" w14:textId="099ED5E8" w:rsidR="00DC161C" w:rsidRPr="00DC161C" w:rsidDel="00DF352C" w:rsidRDefault="00DC161C">
            <w:pPr>
              <w:pStyle w:val="a"/>
              <w:rPr>
                <w:del w:id="6302" w:author="智誠 楊" w:date="2021-04-07T22:05:00Z"/>
              </w:rPr>
              <w:pPrChange w:id="6303" w:author="智誠 楊" w:date="2021-05-07T16:36:00Z">
                <w:pPr/>
              </w:pPrChange>
            </w:pPr>
          </w:p>
        </w:tc>
      </w:tr>
      <w:tr w:rsidR="00006F65" w:rsidRPr="00DC161C" w:rsidDel="00DF352C" w14:paraId="7D5B2663" w14:textId="77777777" w:rsidTr="007E1D14">
        <w:trPr>
          <w:trHeight w:val="291"/>
          <w:jc w:val="center"/>
          <w:del w:id="6304" w:author="智誠 楊" w:date="2021-04-07T22:05:00Z"/>
        </w:trPr>
        <w:tc>
          <w:tcPr>
            <w:tcW w:w="2695" w:type="dxa"/>
            <w:gridSpan w:val="2"/>
          </w:tcPr>
          <w:p w14:paraId="5A4F053D" w14:textId="2F933067" w:rsidR="00DC161C" w:rsidRPr="00DC161C" w:rsidDel="00DF352C" w:rsidRDefault="00DC161C">
            <w:pPr>
              <w:pStyle w:val="a"/>
              <w:rPr>
                <w:del w:id="6305" w:author="智誠 楊" w:date="2021-04-07T22:05:00Z"/>
              </w:rPr>
              <w:pPrChange w:id="6306" w:author="智誠 楊" w:date="2021-05-07T16:36:00Z">
                <w:pPr/>
              </w:pPrChange>
            </w:pPr>
            <w:del w:id="6307" w:author="智誠 楊" w:date="2021-04-07T22:05:00Z">
              <w:r w:rsidRPr="00DC161C" w:rsidDel="00DF352C">
                <w:delText>[</w:delText>
              </w:r>
            </w:del>
            <w:ins w:id="6308" w:author="st1" w:date="2020-06-14T22:06:00Z">
              <w:del w:id="6309" w:author="智誠 楊" w:date="2021-04-07T22:05:00Z">
                <w:r w:rsidR="00073BD6" w:rsidRPr="005903F5" w:rsidDel="00DF352C">
                  <w:rPr>
                    <w:rFonts w:hint="eastAsia"/>
                    <w:color w:val="FF0000"/>
                  </w:rPr>
                  <w:delText>歷程</w:delText>
                </w:r>
              </w:del>
            </w:ins>
            <w:del w:id="6310" w:author="智誠 楊" w:date="2021-04-07T22:05:00Z">
              <w:r w:rsidRPr="00DC161C" w:rsidDel="00DF352C">
                <w:rPr>
                  <w:rFonts w:hint="eastAsia"/>
                </w:rPr>
                <w:delText>變更</w:delText>
              </w:r>
              <w:r w:rsidRPr="00DC161C" w:rsidDel="00DF352C">
                <w:delText>]</w:delText>
              </w:r>
            </w:del>
          </w:p>
        </w:tc>
        <w:tc>
          <w:tcPr>
            <w:tcW w:w="3969" w:type="dxa"/>
          </w:tcPr>
          <w:p w14:paraId="2488E781" w14:textId="555A7A1A" w:rsidR="00DC161C" w:rsidRPr="00DC161C" w:rsidDel="00DF352C" w:rsidRDefault="00DC161C">
            <w:pPr>
              <w:pStyle w:val="a"/>
              <w:rPr>
                <w:del w:id="6311" w:author="智誠 楊" w:date="2021-04-07T22:05:00Z"/>
              </w:rPr>
              <w:pPrChange w:id="6312" w:author="智誠 楊" w:date="2021-05-07T16:36:00Z">
                <w:pPr/>
              </w:pPrChange>
            </w:pPr>
            <w:del w:id="6313" w:author="智誠 楊" w:date="2021-04-07T22:05:00Z">
              <w:r w:rsidRPr="00DC161C" w:rsidDel="00DF352C">
                <w:rPr>
                  <w:rFonts w:hint="eastAsia"/>
                </w:rPr>
                <w:delText>連結[</w:delText>
              </w:r>
              <w:r w:rsidRPr="00DC161C" w:rsidDel="00DF352C">
                <w:delText>L6932</w:delText>
              </w:r>
              <w:r w:rsidRPr="00DC161C" w:rsidDel="00DF352C">
                <w:rPr>
                  <w:rFonts w:hint="eastAsia"/>
                </w:rPr>
                <w:delText>資料變更交易查詢</w:delText>
              </w:r>
              <w:r w:rsidRPr="00DC161C" w:rsidDel="00DF352C">
                <w:delText>]</w:delText>
              </w:r>
            </w:del>
          </w:p>
        </w:tc>
        <w:tc>
          <w:tcPr>
            <w:tcW w:w="2693" w:type="dxa"/>
          </w:tcPr>
          <w:p w14:paraId="3325FA62" w14:textId="0B0B085F" w:rsidR="00DC161C" w:rsidRPr="00DC161C" w:rsidDel="00DF352C" w:rsidRDefault="00DC161C">
            <w:pPr>
              <w:pStyle w:val="a"/>
              <w:rPr>
                <w:del w:id="6314" w:author="智誠 楊" w:date="2021-04-07T22:05:00Z"/>
              </w:rPr>
              <w:pPrChange w:id="6315" w:author="智誠 楊" w:date="2021-05-07T16:36:00Z">
                <w:pPr/>
              </w:pPrChange>
            </w:pPr>
          </w:p>
        </w:tc>
      </w:tr>
      <w:tr w:rsidR="00006F65" w:rsidRPr="00DC161C" w:rsidDel="00DF352C" w14:paraId="2CDC9DE0" w14:textId="77777777" w:rsidTr="007E1D14">
        <w:trPr>
          <w:trHeight w:val="291"/>
          <w:jc w:val="center"/>
          <w:del w:id="6316" w:author="智誠 楊" w:date="2021-04-07T22:05:00Z"/>
        </w:trPr>
        <w:tc>
          <w:tcPr>
            <w:tcW w:w="2695" w:type="dxa"/>
            <w:gridSpan w:val="2"/>
          </w:tcPr>
          <w:p w14:paraId="420BB8E8" w14:textId="559751E5" w:rsidR="00DC161C" w:rsidRPr="00DC161C" w:rsidDel="00DF352C" w:rsidRDefault="00DC161C">
            <w:pPr>
              <w:pStyle w:val="a"/>
              <w:rPr>
                <w:del w:id="6317" w:author="智誠 楊" w:date="2021-04-07T22:05:00Z"/>
              </w:rPr>
              <w:pPrChange w:id="6318" w:author="智誠 楊" w:date="2021-05-07T16:36:00Z">
                <w:pPr/>
              </w:pPrChange>
            </w:pPr>
            <w:del w:id="6319" w:author="智誠 楊" w:date="2021-04-07T22:05:00Z">
              <w:r w:rsidRPr="00DC161C" w:rsidDel="00DF352C">
                <w:rPr>
                  <w:rFonts w:hint="eastAsia"/>
                </w:rPr>
                <w:delText>樣態</w:delText>
              </w:r>
            </w:del>
          </w:p>
        </w:tc>
        <w:tc>
          <w:tcPr>
            <w:tcW w:w="3969" w:type="dxa"/>
          </w:tcPr>
          <w:p w14:paraId="56C1675C" w14:textId="586177B8" w:rsidR="00DC161C" w:rsidRPr="00DC161C" w:rsidDel="00DF352C" w:rsidRDefault="00DC161C">
            <w:pPr>
              <w:pStyle w:val="a"/>
              <w:rPr>
                <w:del w:id="6320" w:author="智誠 楊" w:date="2021-04-07T22:05:00Z"/>
              </w:rPr>
              <w:pPrChange w:id="6321" w:author="智誠 楊" w:date="2021-05-07T16:36:00Z">
                <w:pPr/>
              </w:pPrChange>
            </w:pPr>
            <w:del w:id="6322" w:author="智誠 楊" w:date="2021-04-07T22:05:00Z">
              <w:r w:rsidRPr="00DC161C" w:rsidDel="00DF352C">
                <w:rPr>
                  <w:rFonts w:hint="eastAsia"/>
                </w:rPr>
                <w:delText>9</w:delText>
              </w:r>
            </w:del>
          </w:p>
        </w:tc>
        <w:tc>
          <w:tcPr>
            <w:tcW w:w="2693" w:type="dxa"/>
          </w:tcPr>
          <w:p w14:paraId="54A70E69" w14:textId="2E3AB5FF" w:rsidR="00DC161C" w:rsidRPr="00DC161C" w:rsidDel="00DF352C" w:rsidRDefault="00DC161C">
            <w:pPr>
              <w:pStyle w:val="a"/>
              <w:rPr>
                <w:del w:id="6323" w:author="智誠 楊" w:date="2021-04-07T22:05:00Z"/>
              </w:rPr>
              <w:pPrChange w:id="6324" w:author="智誠 楊" w:date="2021-05-07T16:36:00Z">
                <w:pPr/>
              </w:pPrChange>
            </w:pPr>
          </w:p>
        </w:tc>
      </w:tr>
      <w:tr w:rsidR="00006F65" w:rsidRPr="00DC161C" w:rsidDel="00DF352C" w14:paraId="26A1623C" w14:textId="77777777" w:rsidTr="007E1D14">
        <w:trPr>
          <w:trHeight w:val="291"/>
          <w:jc w:val="center"/>
          <w:del w:id="6325" w:author="智誠 楊" w:date="2021-04-07T22:05:00Z"/>
        </w:trPr>
        <w:tc>
          <w:tcPr>
            <w:tcW w:w="2695" w:type="dxa"/>
            <w:gridSpan w:val="2"/>
          </w:tcPr>
          <w:p w14:paraId="72100A42" w14:textId="6F8010BE" w:rsidR="00DC161C" w:rsidRPr="00DC161C" w:rsidDel="00DF352C" w:rsidRDefault="00DC161C">
            <w:pPr>
              <w:pStyle w:val="a"/>
              <w:rPr>
                <w:del w:id="6326" w:author="智誠 楊" w:date="2021-04-07T22:05:00Z"/>
              </w:rPr>
              <w:pPrChange w:id="6327" w:author="智誠 楊" w:date="2021-05-07T16:36:00Z">
                <w:pPr/>
              </w:pPrChange>
            </w:pPr>
            <w:del w:id="6328" w:author="智誠 楊" w:date="2021-04-07T22:05:00Z">
              <w:r w:rsidRPr="00DC161C" w:rsidDel="00DF352C">
                <w:rPr>
                  <w:rFonts w:hint="eastAsia"/>
                </w:rPr>
                <w:delText>入帳日期</w:delText>
              </w:r>
            </w:del>
          </w:p>
        </w:tc>
        <w:tc>
          <w:tcPr>
            <w:tcW w:w="3969" w:type="dxa"/>
          </w:tcPr>
          <w:p w14:paraId="6C667B50" w14:textId="290BA14C" w:rsidR="00DC161C" w:rsidRPr="00DC161C" w:rsidDel="00DF352C" w:rsidRDefault="00DC161C">
            <w:pPr>
              <w:pStyle w:val="a"/>
              <w:rPr>
                <w:del w:id="6329" w:author="智誠 楊" w:date="2021-04-07T22:05:00Z"/>
              </w:rPr>
              <w:pPrChange w:id="6330" w:author="智誠 楊" w:date="2021-05-07T16:36:00Z">
                <w:pPr/>
              </w:pPrChange>
            </w:pPr>
            <w:del w:id="6331" w:author="智誠 楊" w:date="2021-04-07T22:05:00Z">
              <w:r w:rsidRPr="00DC161C" w:rsidDel="00DF352C">
                <w:rPr>
                  <w:rFonts w:hint="eastAsia"/>
                </w:rPr>
                <w:delText>999/99/99</w:delText>
              </w:r>
            </w:del>
          </w:p>
        </w:tc>
        <w:tc>
          <w:tcPr>
            <w:tcW w:w="2693" w:type="dxa"/>
          </w:tcPr>
          <w:p w14:paraId="32959749" w14:textId="3E37B594" w:rsidR="00DC161C" w:rsidRPr="00DC161C" w:rsidDel="00DF352C" w:rsidRDefault="00DC161C">
            <w:pPr>
              <w:pStyle w:val="a"/>
              <w:rPr>
                <w:del w:id="6332" w:author="智誠 楊" w:date="2021-04-07T22:05:00Z"/>
              </w:rPr>
              <w:pPrChange w:id="6333" w:author="智誠 楊" w:date="2021-05-07T16:36:00Z">
                <w:pPr/>
              </w:pPrChange>
            </w:pPr>
          </w:p>
        </w:tc>
      </w:tr>
      <w:tr w:rsidR="00006F65" w:rsidRPr="00DC161C" w:rsidDel="00DF352C" w14:paraId="184252B1" w14:textId="77777777" w:rsidTr="007E1D14">
        <w:trPr>
          <w:trHeight w:val="291"/>
          <w:jc w:val="center"/>
          <w:del w:id="6334" w:author="智誠 楊" w:date="2021-04-07T22:05:00Z"/>
        </w:trPr>
        <w:tc>
          <w:tcPr>
            <w:tcW w:w="2695" w:type="dxa"/>
            <w:gridSpan w:val="2"/>
          </w:tcPr>
          <w:p w14:paraId="4B4210C0" w14:textId="51565AAA" w:rsidR="00DC161C" w:rsidRPr="00DC161C" w:rsidDel="00DF352C" w:rsidRDefault="00DC161C">
            <w:pPr>
              <w:pStyle w:val="a"/>
              <w:rPr>
                <w:del w:id="6335" w:author="智誠 楊" w:date="2021-04-07T22:05:00Z"/>
              </w:rPr>
              <w:pPrChange w:id="6336" w:author="智誠 楊" w:date="2021-05-07T16:36:00Z">
                <w:pPr/>
              </w:pPrChange>
            </w:pPr>
            <w:del w:id="6337" w:author="智誠 楊" w:date="2021-04-07T22:05:00Z">
              <w:r w:rsidRPr="00DC161C" w:rsidDel="00DF352C">
                <w:rPr>
                  <w:rFonts w:hint="eastAsia"/>
                </w:rPr>
                <w:delText>戶號</w:delText>
              </w:r>
            </w:del>
          </w:p>
        </w:tc>
        <w:tc>
          <w:tcPr>
            <w:tcW w:w="3969" w:type="dxa"/>
          </w:tcPr>
          <w:p w14:paraId="40896A0B" w14:textId="483BE383" w:rsidR="00DC161C" w:rsidRPr="00DC161C" w:rsidDel="00DF352C" w:rsidRDefault="00EC5C67">
            <w:pPr>
              <w:pStyle w:val="a"/>
              <w:rPr>
                <w:del w:id="6338" w:author="智誠 楊" w:date="2021-04-07T22:05:00Z"/>
              </w:rPr>
              <w:pPrChange w:id="6339" w:author="智誠 楊" w:date="2021-05-07T16:36:00Z">
                <w:pPr/>
              </w:pPrChange>
            </w:pPr>
            <w:ins w:id="6340" w:author="st1" w:date="2020-06-14T18:57:00Z">
              <w:del w:id="6341" w:author="智誠 楊" w:date="2021-04-07T22:05:00Z">
                <w:r w:rsidRPr="00222DAB" w:rsidDel="00DF352C">
                  <w:delText>9999999-999-999</w:delText>
                </w:r>
              </w:del>
            </w:ins>
            <w:del w:id="6342" w:author="智誠 楊" w:date="2021-04-07T22:05:00Z">
              <w:r w:rsidR="00DC161C" w:rsidRPr="00DC161C" w:rsidDel="00DF352C">
                <w:rPr>
                  <w:rFonts w:hint="eastAsia"/>
                </w:rPr>
                <w:delText>9999999</w:delText>
              </w:r>
            </w:del>
          </w:p>
        </w:tc>
        <w:tc>
          <w:tcPr>
            <w:tcW w:w="2693" w:type="dxa"/>
          </w:tcPr>
          <w:p w14:paraId="72B60F18" w14:textId="3C93EDC9" w:rsidR="00DC161C" w:rsidRPr="00DC161C" w:rsidDel="00DF352C" w:rsidRDefault="00DC161C">
            <w:pPr>
              <w:pStyle w:val="a"/>
              <w:rPr>
                <w:del w:id="6343" w:author="智誠 楊" w:date="2021-04-07T22:05:00Z"/>
              </w:rPr>
              <w:pPrChange w:id="6344" w:author="智誠 楊" w:date="2021-05-07T16:36:00Z">
                <w:pPr/>
              </w:pPrChange>
            </w:pPr>
          </w:p>
        </w:tc>
      </w:tr>
      <w:tr w:rsidR="00006F65" w:rsidRPr="00DC161C" w:rsidDel="00DF352C" w14:paraId="436B214C" w14:textId="77777777" w:rsidTr="007E1D14">
        <w:trPr>
          <w:trHeight w:val="291"/>
          <w:jc w:val="center"/>
          <w:del w:id="6345" w:author="智誠 楊" w:date="2021-04-07T22:05:00Z"/>
        </w:trPr>
        <w:tc>
          <w:tcPr>
            <w:tcW w:w="2695" w:type="dxa"/>
            <w:gridSpan w:val="2"/>
          </w:tcPr>
          <w:p w14:paraId="1170329F" w14:textId="46A57B2D" w:rsidR="00DC161C" w:rsidRPr="00DC161C" w:rsidDel="00DF352C" w:rsidRDefault="00DC161C">
            <w:pPr>
              <w:pStyle w:val="a"/>
              <w:rPr>
                <w:del w:id="6346" w:author="智誠 楊" w:date="2021-04-07T22:05:00Z"/>
              </w:rPr>
              <w:pPrChange w:id="6347" w:author="智誠 楊" w:date="2021-05-07T16:36:00Z">
                <w:pPr/>
              </w:pPrChange>
            </w:pPr>
            <w:del w:id="6348" w:author="智誠 楊" w:date="2021-04-07T22:05:00Z">
              <w:r w:rsidRPr="00DC161C" w:rsidDel="00DF352C">
                <w:rPr>
                  <w:rFonts w:hint="eastAsia"/>
                </w:rPr>
                <w:delText>戶名</w:delText>
              </w:r>
            </w:del>
          </w:p>
        </w:tc>
        <w:tc>
          <w:tcPr>
            <w:tcW w:w="3969" w:type="dxa"/>
          </w:tcPr>
          <w:p w14:paraId="1852C88B" w14:textId="2F7A15E2" w:rsidR="00DC161C" w:rsidRPr="00DC161C" w:rsidDel="00DF352C" w:rsidRDefault="00DC161C">
            <w:pPr>
              <w:pStyle w:val="a"/>
              <w:rPr>
                <w:del w:id="6349" w:author="智誠 楊" w:date="2021-04-07T22:05:00Z"/>
              </w:rPr>
              <w:pPrChange w:id="6350" w:author="智誠 楊" w:date="2021-05-07T16:36:00Z">
                <w:pPr/>
              </w:pPrChange>
            </w:pPr>
            <w:del w:id="6351" w:author="智誠 楊" w:date="2021-04-07T22:05:00Z">
              <w:r w:rsidRPr="00DC161C" w:rsidDel="00DF352C">
                <w:rPr>
                  <w:rFonts w:hint="eastAsia"/>
                </w:rPr>
                <w:delText>X(50</w:delText>
              </w:r>
            </w:del>
            <w:ins w:id="6352" w:author="st1" w:date="2020-06-14T19:05:00Z">
              <w:del w:id="6353" w:author="智誠 楊" w:date="2021-04-07T22:05:00Z">
                <w:r w:rsidR="00EC5C67" w:rsidDel="00DF352C">
                  <w:delText>2</w:delText>
                </w:r>
              </w:del>
            </w:ins>
            <w:ins w:id="6354" w:author="st1" w:date="2020-06-14T18:56:00Z">
              <w:del w:id="6355" w:author="智誠 楊" w:date="2021-04-07T22:05:00Z">
                <w:r w:rsidR="00EC5C67" w:rsidDel="00DF352C">
                  <w:delText>0</w:delText>
                </w:r>
                <w:r w:rsidR="00EC5C67" w:rsidRPr="00DC161C" w:rsidDel="00DF352C">
                  <w:rPr>
                    <w:rFonts w:hint="eastAsia"/>
                  </w:rPr>
                  <w:delText>0</w:delText>
                </w:r>
              </w:del>
            </w:ins>
            <w:del w:id="6356" w:author="智誠 楊" w:date="2021-04-07T22:05:00Z">
              <w:r w:rsidRPr="00DC161C" w:rsidDel="00DF352C">
                <w:rPr>
                  <w:rFonts w:hint="eastAsia"/>
                </w:rPr>
                <w:delText>)</w:delText>
              </w:r>
            </w:del>
          </w:p>
        </w:tc>
        <w:tc>
          <w:tcPr>
            <w:tcW w:w="2693" w:type="dxa"/>
          </w:tcPr>
          <w:p w14:paraId="3AE43A9D" w14:textId="79A64F6C" w:rsidR="00DC161C" w:rsidRPr="00DC161C" w:rsidDel="00DF352C" w:rsidRDefault="00DC161C">
            <w:pPr>
              <w:pStyle w:val="a"/>
              <w:rPr>
                <w:del w:id="6357" w:author="智誠 楊" w:date="2021-04-07T22:05:00Z"/>
              </w:rPr>
              <w:pPrChange w:id="6358" w:author="智誠 楊" w:date="2021-05-07T16:36:00Z">
                <w:pPr/>
              </w:pPrChange>
            </w:pPr>
          </w:p>
        </w:tc>
      </w:tr>
      <w:tr w:rsidR="00006F65" w:rsidRPr="00DC161C" w:rsidDel="00DF352C" w14:paraId="7FE94802" w14:textId="77777777" w:rsidTr="007E1D14">
        <w:trPr>
          <w:trHeight w:val="291"/>
          <w:jc w:val="center"/>
          <w:del w:id="6359" w:author="智誠 楊" w:date="2021-04-07T22:05:00Z"/>
        </w:trPr>
        <w:tc>
          <w:tcPr>
            <w:tcW w:w="2695" w:type="dxa"/>
            <w:gridSpan w:val="2"/>
          </w:tcPr>
          <w:p w14:paraId="5D3EC8DA" w14:textId="23B35681" w:rsidR="00DC161C" w:rsidRPr="00DC161C" w:rsidDel="00DF352C" w:rsidRDefault="00DC161C">
            <w:pPr>
              <w:pStyle w:val="a"/>
              <w:rPr>
                <w:del w:id="6360" w:author="智誠 楊" w:date="2021-04-07T22:05:00Z"/>
              </w:rPr>
              <w:pPrChange w:id="6361" w:author="智誠 楊" w:date="2021-05-07T16:36:00Z">
                <w:pPr/>
              </w:pPrChange>
            </w:pPr>
            <w:del w:id="6362" w:author="智誠 楊" w:date="2021-04-07T22:05:00Z">
              <w:r w:rsidRPr="00DC161C" w:rsidDel="00DF352C">
                <w:rPr>
                  <w:rFonts w:hint="eastAsia"/>
                </w:rPr>
                <w:delText>累積金額</w:delText>
              </w:r>
            </w:del>
          </w:p>
        </w:tc>
        <w:tc>
          <w:tcPr>
            <w:tcW w:w="3969" w:type="dxa"/>
          </w:tcPr>
          <w:p w14:paraId="4CAC3041" w14:textId="5152D118" w:rsidR="00DC161C" w:rsidRPr="00DC161C" w:rsidDel="00DF352C" w:rsidRDefault="00DC161C">
            <w:pPr>
              <w:pStyle w:val="a"/>
              <w:rPr>
                <w:del w:id="6363" w:author="智誠 楊" w:date="2021-04-07T22:05:00Z"/>
              </w:rPr>
              <w:pPrChange w:id="6364" w:author="智誠 楊" w:date="2021-05-07T16:36:00Z">
                <w:pPr/>
              </w:pPrChange>
            </w:pPr>
            <w:del w:id="6365" w:author="智誠 楊" w:date="2021-04-07T22:05:00Z">
              <w:r w:rsidRPr="00DC161C" w:rsidDel="00DF352C">
                <w:rPr>
                  <w:rFonts w:hint="eastAsia"/>
                </w:rPr>
                <w:delText>9(14)</w:delText>
              </w:r>
            </w:del>
          </w:p>
        </w:tc>
        <w:tc>
          <w:tcPr>
            <w:tcW w:w="2693" w:type="dxa"/>
          </w:tcPr>
          <w:p w14:paraId="04C41E62" w14:textId="712C5BBC" w:rsidR="00DC161C" w:rsidRPr="00DC161C" w:rsidDel="00DF352C" w:rsidRDefault="00DC161C">
            <w:pPr>
              <w:pStyle w:val="a"/>
              <w:rPr>
                <w:del w:id="6366" w:author="智誠 楊" w:date="2021-04-07T22:05:00Z"/>
              </w:rPr>
              <w:pPrChange w:id="6367" w:author="智誠 楊" w:date="2021-05-07T16:36:00Z">
                <w:pPr/>
              </w:pPrChange>
            </w:pPr>
          </w:p>
        </w:tc>
      </w:tr>
      <w:tr w:rsidR="00006F65" w:rsidRPr="00DC161C" w:rsidDel="00DF352C" w14:paraId="337C680B" w14:textId="77777777" w:rsidTr="007E1D14">
        <w:trPr>
          <w:trHeight w:val="291"/>
          <w:jc w:val="center"/>
          <w:del w:id="6368" w:author="智誠 楊" w:date="2021-04-07T22:05:00Z"/>
        </w:trPr>
        <w:tc>
          <w:tcPr>
            <w:tcW w:w="2695" w:type="dxa"/>
            <w:gridSpan w:val="2"/>
          </w:tcPr>
          <w:p w14:paraId="70F59D7E" w14:textId="1D9C5D85" w:rsidR="00DC161C" w:rsidRPr="00DC161C" w:rsidDel="00DF352C" w:rsidRDefault="00EC5C67">
            <w:pPr>
              <w:pStyle w:val="a"/>
              <w:rPr>
                <w:del w:id="6369" w:author="智誠 楊" w:date="2021-04-07T22:05:00Z"/>
              </w:rPr>
              <w:pPrChange w:id="6370" w:author="智誠 楊" w:date="2021-05-07T16:36:00Z">
                <w:pPr/>
              </w:pPrChange>
            </w:pPr>
            <w:ins w:id="6371" w:author="st1" w:date="2020-06-14T18:56:00Z">
              <w:del w:id="6372" w:author="智誠 楊" w:date="2021-04-07T22:05:00Z">
                <w:r w:rsidRPr="00EC5C67" w:rsidDel="00DF352C">
                  <w:rPr>
                    <w:rFonts w:hint="eastAsia"/>
                  </w:rPr>
                  <w:delText>累積筆數</w:delText>
                </w:r>
              </w:del>
            </w:ins>
            <w:del w:id="6373" w:author="智誠 楊" w:date="2021-04-07T22:05:00Z">
              <w:r w:rsidR="00DC161C" w:rsidRPr="00DC161C" w:rsidDel="00DF352C">
                <w:rPr>
                  <w:rFonts w:hint="eastAsia"/>
                </w:rPr>
                <w:delText>總筆數</w:delText>
              </w:r>
            </w:del>
          </w:p>
        </w:tc>
        <w:tc>
          <w:tcPr>
            <w:tcW w:w="3969" w:type="dxa"/>
          </w:tcPr>
          <w:p w14:paraId="19A7DEFD" w14:textId="56D7F4F7" w:rsidR="00DC161C" w:rsidRPr="00DC161C" w:rsidDel="00DF352C" w:rsidRDefault="00DC161C">
            <w:pPr>
              <w:pStyle w:val="a"/>
              <w:rPr>
                <w:del w:id="6374" w:author="智誠 楊" w:date="2021-04-07T22:05:00Z"/>
              </w:rPr>
              <w:pPrChange w:id="6375" w:author="智誠 楊" w:date="2021-05-07T16:36:00Z">
                <w:pPr/>
              </w:pPrChange>
            </w:pPr>
            <w:del w:id="6376" w:author="智誠 楊" w:date="2021-04-07T22:05:00Z">
              <w:r w:rsidRPr="00DC161C" w:rsidDel="00DF352C">
                <w:rPr>
                  <w:rFonts w:hint="eastAsia"/>
                </w:rPr>
                <w:delText>999</w:delText>
              </w:r>
            </w:del>
            <w:ins w:id="6377" w:author="st1" w:date="2020-06-14T18:57:00Z">
              <w:del w:id="6378" w:author="智誠 楊" w:date="2021-04-07T22:05:00Z">
                <w:r w:rsidR="00EC5C67" w:rsidDel="00DF352C">
                  <w:delText>9</w:delText>
                </w:r>
              </w:del>
            </w:ins>
          </w:p>
        </w:tc>
        <w:tc>
          <w:tcPr>
            <w:tcW w:w="2693" w:type="dxa"/>
          </w:tcPr>
          <w:p w14:paraId="58225F42" w14:textId="35DD7DD3" w:rsidR="00DC161C" w:rsidRPr="00DC161C" w:rsidDel="00DF352C" w:rsidRDefault="00DC161C">
            <w:pPr>
              <w:pStyle w:val="a"/>
              <w:rPr>
                <w:del w:id="6379" w:author="智誠 楊" w:date="2021-04-07T22:05:00Z"/>
              </w:rPr>
              <w:pPrChange w:id="6380" w:author="智誠 楊" w:date="2021-05-07T16:36:00Z">
                <w:pPr/>
              </w:pPrChange>
            </w:pPr>
          </w:p>
        </w:tc>
      </w:tr>
      <w:tr w:rsidR="00006F65" w:rsidRPr="00DC161C" w:rsidDel="00DF352C" w14:paraId="46B03674" w14:textId="77777777" w:rsidTr="007E1D14">
        <w:trPr>
          <w:trHeight w:val="291"/>
          <w:jc w:val="center"/>
          <w:del w:id="6381" w:author="智誠 楊" w:date="2021-04-07T22:05:00Z"/>
        </w:trPr>
        <w:tc>
          <w:tcPr>
            <w:tcW w:w="2695" w:type="dxa"/>
            <w:gridSpan w:val="2"/>
          </w:tcPr>
          <w:p w14:paraId="48AA6BEE" w14:textId="6F292950" w:rsidR="00DC161C" w:rsidRPr="00DC161C" w:rsidDel="00DF352C" w:rsidRDefault="00DC161C">
            <w:pPr>
              <w:pStyle w:val="a"/>
              <w:rPr>
                <w:del w:id="6382" w:author="智誠 楊" w:date="2021-04-07T22:05:00Z"/>
              </w:rPr>
              <w:pPrChange w:id="6383" w:author="智誠 楊" w:date="2021-05-07T16:36:00Z">
                <w:pPr/>
              </w:pPrChange>
            </w:pPr>
            <w:del w:id="6384" w:author="智誠 楊" w:date="2021-04-07T22:05:00Z">
              <w:r w:rsidRPr="00DC161C" w:rsidDel="00DF352C">
                <w:rPr>
                  <w:rFonts w:hint="eastAsia"/>
                </w:rPr>
                <w:delText>備忘錄序號</w:delText>
              </w:r>
            </w:del>
          </w:p>
        </w:tc>
        <w:tc>
          <w:tcPr>
            <w:tcW w:w="3969" w:type="dxa"/>
          </w:tcPr>
          <w:p w14:paraId="4CFB6FF6" w14:textId="65D70FEB" w:rsidR="00DC161C" w:rsidRPr="00DC161C" w:rsidDel="00DF352C" w:rsidRDefault="00DC161C">
            <w:pPr>
              <w:pStyle w:val="a"/>
              <w:rPr>
                <w:del w:id="6385" w:author="智誠 楊" w:date="2021-04-07T22:05:00Z"/>
              </w:rPr>
              <w:pPrChange w:id="6386" w:author="智誠 楊" w:date="2021-05-07T16:36:00Z">
                <w:pPr/>
              </w:pPrChange>
            </w:pPr>
            <w:del w:id="6387" w:author="智誠 楊" w:date="2021-04-07T22:05:00Z">
              <w:r w:rsidRPr="00DC161C" w:rsidDel="00DF352C">
                <w:rPr>
                  <w:rFonts w:hint="eastAsia"/>
                </w:rPr>
                <w:delText>99</w:delText>
              </w:r>
            </w:del>
          </w:p>
        </w:tc>
        <w:tc>
          <w:tcPr>
            <w:tcW w:w="2693" w:type="dxa"/>
          </w:tcPr>
          <w:p w14:paraId="65031CC9" w14:textId="068AA7A8" w:rsidR="00DC161C" w:rsidRPr="00DC161C" w:rsidDel="00DF352C" w:rsidRDefault="00DC161C">
            <w:pPr>
              <w:pStyle w:val="a"/>
              <w:rPr>
                <w:del w:id="6388" w:author="智誠 楊" w:date="2021-04-07T22:05:00Z"/>
              </w:rPr>
              <w:pPrChange w:id="6389" w:author="智誠 楊" w:date="2021-05-07T16:36:00Z">
                <w:pPr/>
              </w:pPrChange>
            </w:pPr>
          </w:p>
        </w:tc>
      </w:tr>
      <w:tr w:rsidR="00006F65" w:rsidRPr="00DC161C" w:rsidDel="00DF352C" w14:paraId="7125CC6A" w14:textId="77777777" w:rsidTr="007E1D14">
        <w:trPr>
          <w:trHeight w:val="291"/>
          <w:jc w:val="center"/>
          <w:del w:id="6390" w:author="智誠 楊" w:date="2021-04-07T22:05:00Z"/>
        </w:trPr>
        <w:tc>
          <w:tcPr>
            <w:tcW w:w="2695" w:type="dxa"/>
            <w:gridSpan w:val="2"/>
          </w:tcPr>
          <w:p w14:paraId="5E82465F" w14:textId="46AE3090" w:rsidR="00DC161C" w:rsidRPr="00DC161C" w:rsidDel="00DF352C" w:rsidRDefault="00DC161C">
            <w:pPr>
              <w:pStyle w:val="a"/>
              <w:rPr>
                <w:del w:id="6391" w:author="智誠 楊" w:date="2021-04-07T22:05:00Z"/>
              </w:rPr>
              <w:pPrChange w:id="6392" w:author="智誠 楊" w:date="2021-05-07T16:36:00Z">
                <w:pPr/>
              </w:pPrChange>
            </w:pPr>
            <w:del w:id="6393" w:author="智誠 楊" w:date="2021-04-07T22:05:00Z">
              <w:r w:rsidRPr="00DC161C" w:rsidDel="00DF352C">
                <w:rPr>
                  <w:rFonts w:hint="eastAsia"/>
                </w:rPr>
                <w:delText>經辦</w:delText>
              </w:r>
            </w:del>
          </w:p>
        </w:tc>
        <w:tc>
          <w:tcPr>
            <w:tcW w:w="3969" w:type="dxa"/>
          </w:tcPr>
          <w:p w14:paraId="46D288EC" w14:textId="6F25D092" w:rsidR="00DC161C" w:rsidRPr="00DC161C" w:rsidDel="00DF352C" w:rsidRDefault="00DC161C">
            <w:pPr>
              <w:pStyle w:val="a"/>
              <w:rPr>
                <w:del w:id="6394" w:author="智誠 楊" w:date="2021-04-07T22:05:00Z"/>
              </w:rPr>
              <w:pPrChange w:id="6395" w:author="智誠 楊" w:date="2021-05-07T16:36:00Z">
                <w:pPr/>
              </w:pPrChange>
            </w:pPr>
            <w:del w:id="6396" w:author="智誠 楊" w:date="2021-04-07T22:05:00Z">
              <w:r w:rsidRPr="00DC161C" w:rsidDel="00DF352C">
                <w:rPr>
                  <w:rFonts w:hint="eastAsia"/>
                </w:rPr>
                <w:delText>X(50</w:delText>
              </w:r>
            </w:del>
            <w:ins w:id="6397" w:author="st1" w:date="2020-06-14T18:56:00Z">
              <w:del w:id="6398" w:author="智誠 楊" w:date="2021-04-07T22:05:00Z">
                <w:r w:rsidR="00EC5C67" w:rsidDel="00DF352C">
                  <w:delText>6</w:delText>
                </w:r>
              </w:del>
            </w:ins>
            <w:del w:id="6399" w:author="智誠 楊" w:date="2021-04-07T22:05:00Z">
              <w:r w:rsidRPr="00DC161C" w:rsidDel="00DF352C">
                <w:rPr>
                  <w:rFonts w:hint="eastAsia"/>
                </w:rPr>
                <w:delText>)</w:delText>
              </w:r>
            </w:del>
          </w:p>
        </w:tc>
        <w:tc>
          <w:tcPr>
            <w:tcW w:w="2693" w:type="dxa"/>
          </w:tcPr>
          <w:p w14:paraId="15DB9A7B" w14:textId="18BF7391" w:rsidR="00DC161C" w:rsidRPr="00DC161C" w:rsidDel="00DF352C" w:rsidRDefault="00DC161C">
            <w:pPr>
              <w:pStyle w:val="a"/>
              <w:rPr>
                <w:del w:id="6400" w:author="智誠 楊" w:date="2021-04-07T22:05:00Z"/>
              </w:rPr>
              <w:pPrChange w:id="6401" w:author="智誠 楊" w:date="2021-05-07T16:36:00Z">
                <w:pPr/>
              </w:pPrChange>
            </w:pPr>
          </w:p>
        </w:tc>
      </w:tr>
      <w:tr w:rsidR="00006F65" w:rsidRPr="00DC161C" w:rsidDel="00DF352C" w14:paraId="521FFB43" w14:textId="77777777" w:rsidTr="007E1D14">
        <w:trPr>
          <w:trHeight w:val="291"/>
          <w:jc w:val="center"/>
          <w:del w:id="6402" w:author="智誠 楊" w:date="2021-04-07T22:05:00Z"/>
        </w:trPr>
        <w:tc>
          <w:tcPr>
            <w:tcW w:w="2695" w:type="dxa"/>
            <w:gridSpan w:val="2"/>
          </w:tcPr>
          <w:p w14:paraId="470D3DBA" w14:textId="63476BE0" w:rsidR="00DC161C" w:rsidRPr="00DC161C" w:rsidDel="00DF352C" w:rsidRDefault="00DC161C">
            <w:pPr>
              <w:pStyle w:val="a"/>
              <w:rPr>
                <w:del w:id="6403" w:author="智誠 楊" w:date="2021-04-07T22:05:00Z"/>
              </w:rPr>
              <w:pPrChange w:id="6404" w:author="智誠 楊" w:date="2021-05-07T16:36:00Z">
                <w:pPr/>
              </w:pPrChange>
            </w:pPr>
            <w:del w:id="6405" w:author="智誠 楊" w:date="2021-04-07T22:05:00Z">
              <w:r w:rsidRPr="00DC161C" w:rsidDel="00DF352C">
                <w:rPr>
                  <w:rFonts w:hint="eastAsia"/>
                </w:rPr>
                <w:delText>合理性</w:delText>
              </w:r>
            </w:del>
          </w:p>
        </w:tc>
        <w:tc>
          <w:tcPr>
            <w:tcW w:w="3969" w:type="dxa"/>
          </w:tcPr>
          <w:p w14:paraId="6205E3AE" w14:textId="65891C3D" w:rsidR="00DC161C" w:rsidRPr="00DC161C" w:rsidDel="00DF352C" w:rsidRDefault="00DC161C">
            <w:pPr>
              <w:pStyle w:val="a"/>
              <w:rPr>
                <w:del w:id="6406" w:author="智誠 楊" w:date="2021-04-07T22:05:00Z"/>
              </w:rPr>
              <w:pPrChange w:id="6407" w:author="智誠 楊" w:date="2021-05-07T16:36:00Z">
                <w:pPr/>
              </w:pPrChange>
            </w:pPr>
            <w:del w:id="6408" w:author="智誠 楊" w:date="2021-04-07T22:05:00Z">
              <w:r w:rsidRPr="00DC161C" w:rsidDel="00DF352C">
                <w:delText>X</w:delText>
              </w:r>
            </w:del>
          </w:p>
        </w:tc>
        <w:tc>
          <w:tcPr>
            <w:tcW w:w="2693" w:type="dxa"/>
          </w:tcPr>
          <w:p w14:paraId="16FC859F" w14:textId="580D41E6" w:rsidR="00DC161C" w:rsidRPr="00DC161C" w:rsidDel="00DF352C" w:rsidRDefault="00DC161C">
            <w:pPr>
              <w:pStyle w:val="a"/>
              <w:rPr>
                <w:del w:id="6409" w:author="智誠 楊" w:date="2021-04-07T22:05:00Z"/>
              </w:rPr>
              <w:pPrChange w:id="6410" w:author="智誠 楊" w:date="2021-05-07T16:36:00Z">
                <w:pPr/>
              </w:pPrChange>
            </w:pPr>
          </w:p>
        </w:tc>
      </w:tr>
      <w:tr w:rsidR="00006F65" w:rsidRPr="00DC161C" w:rsidDel="00DF352C" w14:paraId="2FF723D0" w14:textId="77777777" w:rsidTr="007E1D14">
        <w:trPr>
          <w:trHeight w:val="291"/>
          <w:jc w:val="center"/>
          <w:del w:id="6411" w:author="智誠 楊" w:date="2021-04-07T22:05:00Z"/>
        </w:trPr>
        <w:tc>
          <w:tcPr>
            <w:tcW w:w="2695" w:type="dxa"/>
            <w:gridSpan w:val="2"/>
          </w:tcPr>
          <w:p w14:paraId="19C9031A" w14:textId="1156FE49" w:rsidR="00DC161C" w:rsidRPr="00DC161C" w:rsidDel="00DF352C" w:rsidRDefault="00DC161C">
            <w:pPr>
              <w:pStyle w:val="a"/>
              <w:rPr>
                <w:del w:id="6412" w:author="智誠 楊" w:date="2021-04-07T22:05:00Z"/>
              </w:rPr>
              <w:pPrChange w:id="6413" w:author="智誠 楊" w:date="2021-05-07T16:36:00Z">
                <w:pPr/>
              </w:pPrChange>
            </w:pPr>
            <w:del w:id="6414" w:author="智誠 楊" w:date="2021-04-07T22:05:00Z">
              <w:r w:rsidRPr="00DC161C" w:rsidDel="00DF352C">
                <w:rPr>
                  <w:rFonts w:hint="eastAsia"/>
                </w:rPr>
                <w:delText>異動日期</w:delText>
              </w:r>
            </w:del>
          </w:p>
        </w:tc>
        <w:tc>
          <w:tcPr>
            <w:tcW w:w="3969" w:type="dxa"/>
          </w:tcPr>
          <w:p w14:paraId="4F88B2C5" w14:textId="4FD41607" w:rsidR="00DC161C" w:rsidRPr="00DC161C" w:rsidDel="00DF352C" w:rsidRDefault="00DC161C">
            <w:pPr>
              <w:pStyle w:val="a"/>
              <w:rPr>
                <w:del w:id="6415" w:author="智誠 楊" w:date="2021-04-07T22:05:00Z"/>
              </w:rPr>
              <w:pPrChange w:id="6416" w:author="智誠 楊" w:date="2021-05-07T16:36:00Z">
                <w:pPr/>
              </w:pPrChange>
            </w:pPr>
            <w:del w:id="6417" w:author="智誠 楊" w:date="2021-04-07T22:05:00Z">
              <w:r w:rsidRPr="00DC161C" w:rsidDel="00DF352C">
                <w:rPr>
                  <w:rFonts w:hint="eastAsia"/>
                </w:rPr>
                <w:delText>999/99/99</w:delText>
              </w:r>
            </w:del>
          </w:p>
        </w:tc>
        <w:tc>
          <w:tcPr>
            <w:tcW w:w="2693" w:type="dxa"/>
          </w:tcPr>
          <w:p w14:paraId="4A3EFD7E" w14:textId="165DFD69" w:rsidR="00DC161C" w:rsidRPr="00DC161C" w:rsidDel="00DF352C" w:rsidRDefault="00DC161C">
            <w:pPr>
              <w:pStyle w:val="a"/>
              <w:rPr>
                <w:del w:id="6418" w:author="智誠 楊" w:date="2021-04-07T22:05:00Z"/>
              </w:rPr>
              <w:pPrChange w:id="6419" w:author="智誠 楊" w:date="2021-05-07T16:36:00Z">
                <w:pPr/>
              </w:pPrChange>
            </w:pPr>
          </w:p>
        </w:tc>
      </w:tr>
      <w:tr w:rsidR="00006F65" w:rsidRPr="00DC161C" w:rsidDel="00DF352C" w14:paraId="3725C0AC" w14:textId="77777777" w:rsidTr="007E1D14">
        <w:trPr>
          <w:trHeight w:val="291"/>
          <w:jc w:val="center"/>
          <w:del w:id="6420" w:author="智誠 楊" w:date="2021-04-07T22:05:00Z"/>
        </w:trPr>
        <w:tc>
          <w:tcPr>
            <w:tcW w:w="2695" w:type="dxa"/>
            <w:gridSpan w:val="2"/>
          </w:tcPr>
          <w:p w14:paraId="3A20F2EA" w14:textId="42C5E53D" w:rsidR="00DC161C" w:rsidRPr="00DC161C" w:rsidDel="00DF352C" w:rsidRDefault="00DC161C">
            <w:pPr>
              <w:pStyle w:val="a"/>
              <w:rPr>
                <w:del w:id="6421" w:author="智誠 楊" w:date="2021-04-07T22:05:00Z"/>
              </w:rPr>
              <w:pPrChange w:id="6422" w:author="智誠 楊" w:date="2021-05-07T16:36:00Z">
                <w:pPr/>
              </w:pPrChange>
            </w:pPr>
            <w:del w:id="6423" w:author="智誠 楊" w:date="2021-04-07T22:05:00Z">
              <w:r w:rsidRPr="00DC161C" w:rsidDel="00DF352C">
                <w:rPr>
                  <w:rFonts w:hint="eastAsia"/>
                </w:rPr>
                <w:delText>經辦說明</w:delText>
              </w:r>
            </w:del>
          </w:p>
        </w:tc>
        <w:tc>
          <w:tcPr>
            <w:tcW w:w="3969" w:type="dxa"/>
          </w:tcPr>
          <w:p w14:paraId="1D13DA8B" w14:textId="52ACD0BC" w:rsidR="00DC161C" w:rsidRPr="00DC161C" w:rsidDel="00DF352C" w:rsidRDefault="00DC161C">
            <w:pPr>
              <w:pStyle w:val="a"/>
              <w:rPr>
                <w:del w:id="6424" w:author="智誠 楊" w:date="2021-04-07T22:05:00Z"/>
              </w:rPr>
              <w:pPrChange w:id="6425" w:author="智誠 楊" w:date="2021-05-07T16:36:00Z">
                <w:pPr/>
              </w:pPrChange>
            </w:pPr>
            <w:del w:id="6426" w:author="智誠 楊" w:date="2021-04-07T22:05:00Z">
              <w:r w:rsidRPr="00DC161C" w:rsidDel="00DF352C">
                <w:delText>X(6</w:delText>
              </w:r>
              <w:r w:rsidRPr="00DC161C" w:rsidDel="00DF352C">
                <w:rPr>
                  <w:rFonts w:hint="eastAsia"/>
                </w:rPr>
                <w:delText>0</w:delText>
              </w:r>
            </w:del>
            <w:ins w:id="6427" w:author="st1" w:date="2020-06-14T19:05:00Z">
              <w:del w:id="6428" w:author="智誠 楊" w:date="2021-04-07T22:05:00Z">
                <w:r w:rsidR="00EC5C67" w:rsidDel="00DF352C">
                  <w:delText>10</w:delText>
                </w:r>
                <w:r w:rsidR="00EC5C67" w:rsidRPr="00DC161C" w:rsidDel="00DF352C">
                  <w:rPr>
                    <w:rFonts w:hint="eastAsia"/>
                  </w:rPr>
                  <w:delText>0</w:delText>
                </w:r>
              </w:del>
            </w:ins>
            <w:del w:id="6429" w:author="智誠 楊" w:date="2021-04-07T22:05:00Z">
              <w:r w:rsidRPr="00DC161C" w:rsidDel="00DF352C">
                <w:delText>)</w:delText>
              </w:r>
            </w:del>
          </w:p>
        </w:tc>
        <w:tc>
          <w:tcPr>
            <w:tcW w:w="2693" w:type="dxa"/>
          </w:tcPr>
          <w:p w14:paraId="1DB3D0AD" w14:textId="4AD09DC7" w:rsidR="00DC161C" w:rsidRPr="00DC161C" w:rsidDel="00DF352C" w:rsidRDefault="00DC161C">
            <w:pPr>
              <w:pStyle w:val="a"/>
              <w:rPr>
                <w:del w:id="6430" w:author="智誠 楊" w:date="2021-04-07T22:05:00Z"/>
              </w:rPr>
              <w:pPrChange w:id="6431" w:author="智誠 楊" w:date="2021-05-07T16:36:00Z">
                <w:pPr/>
              </w:pPrChange>
            </w:pPr>
          </w:p>
        </w:tc>
      </w:tr>
      <w:tr w:rsidR="00006F65" w:rsidRPr="00DC161C" w:rsidDel="00DF352C" w14:paraId="3E5D65B8" w14:textId="77777777" w:rsidTr="007E1D14">
        <w:trPr>
          <w:trHeight w:val="291"/>
          <w:jc w:val="center"/>
          <w:del w:id="6432" w:author="智誠 楊" w:date="2021-04-07T22:05:00Z"/>
        </w:trPr>
        <w:tc>
          <w:tcPr>
            <w:tcW w:w="2695" w:type="dxa"/>
            <w:gridSpan w:val="2"/>
          </w:tcPr>
          <w:p w14:paraId="7B5CBB3F" w14:textId="74CC76F7" w:rsidR="00DC161C" w:rsidRPr="00DC161C" w:rsidDel="00DF352C" w:rsidRDefault="00DC161C">
            <w:pPr>
              <w:pStyle w:val="a"/>
              <w:rPr>
                <w:del w:id="6433" w:author="智誠 楊" w:date="2021-04-07T22:05:00Z"/>
              </w:rPr>
              <w:pPrChange w:id="6434" w:author="智誠 楊" w:date="2021-05-07T16:36:00Z">
                <w:pPr/>
              </w:pPrChange>
            </w:pPr>
            <w:del w:id="6435" w:author="智誠 楊" w:date="2021-04-07T22:05:00Z">
              <w:r w:rsidRPr="00DC161C" w:rsidDel="00DF352C">
                <w:rPr>
                  <w:rFonts w:hint="eastAsia"/>
                </w:rPr>
                <w:delText>主管覆核</w:delText>
              </w:r>
            </w:del>
          </w:p>
        </w:tc>
        <w:tc>
          <w:tcPr>
            <w:tcW w:w="3969" w:type="dxa"/>
          </w:tcPr>
          <w:p w14:paraId="2F8852E7" w14:textId="1B57D1BA" w:rsidR="00DC161C" w:rsidRPr="00DC161C" w:rsidDel="00DF352C" w:rsidRDefault="00DC161C">
            <w:pPr>
              <w:pStyle w:val="a"/>
              <w:rPr>
                <w:del w:id="6436" w:author="智誠 楊" w:date="2021-04-07T22:05:00Z"/>
              </w:rPr>
              <w:pPrChange w:id="6437" w:author="智誠 楊" w:date="2021-05-07T16:36:00Z">
                <w:pPr/>
              </w:pPrChange>
            </w:pPr>
            <w:del w:id="6438" w:author="智誠 楊" w:date="2021-04-07T22:05:00Z">
              <w:r w:rsidRPr="00DC161C" w:rsidDel="00DF352C">
                <w:delText>X(6</w:delText>
              </w:r>
              <w:r w:rsidRPr="00DC161C" w:rsidDel="00DF352C">
                <w:rPr>
                  <w:rFonts w:hint="eastAsia"/>
                </w:rPr>
                <w:delText>0</w:delText>
              </w:r>
            </w:del>
            <w:ins w:id="6439" w:author="st1" w:date="2020-06-14T19:05:00Z">
              <w:del w:id="6440" w:author="智誠 楊" w:date="2021-04-07T22:05:00Z">
                <w:r w:rsidR="00EC5C67" w:rsidDel="00DF352C">
                  <w:delText>10</w:delText>
                </w:r>
                <w:r w:rsidR="00EC5C67" w:rsidRPr="00DC161C" w:rsidDel="00DF352C">
                  <w:rPr>
                    <w:rFonts w:hint="eastAsia"/>
                  </w:rPr>
                  <w:delText>0</w:delText>
                </w:r>
              </w:del>
            </w:ins>
            <w:del w:id="6441" w:author="智誠 楊" w:date="2021-04-07T22:05:00Z">
              <w:r w:rsidRPr="00DC161C" w:rsidDel="00DF352C">
                <w:delText>)</w:delText>
              </w:r>
            </w:del>
          </w:p>
        </w:tc>
        <w:tc>
          <w:tcPr>
            <w:tcW w:w="2693" w:type="dxa"/>
          </w:tcPr>
          <w:p w14:paraId="1BE13ADE" w14:textId="131595EE" w:rsidR="00DC161C" w:rsidRPr="00DC161C" w:rsidDel="00DF352C" w:rsidRDefault="00DC161C">
            <w:pPr>
              <w:pStyle w:val="a"/>
              <w:rPr>
                <w:del w:id="6442" w:author="智誠 楊" w:date="2021-04-07T22:05:00Z"/>
              </w:rPr>
              <w:pPrChange w:id="6443" w:author="智誠 楊" w:date="2021-05-07T16:36:00Z">
                <w:pPr/>
              </w:pPrChange>
            </w:pPr>
          </w:p>
        </w:tc>
      </w:tr>
    </w:tbl>
    <w:p w14:paraId="3FAD5A41" w14:textId="253FECF2" w:rsidR="00DC161C" w:rsidDel="002F55E0" w:rsidRDefault="002F55E0" w:rsidP="00B010CD">
      <w:pPr>
        <w:pStyle w:val="a"/>
        <w:rPr>
          <w:del w:id="6444" w:author="智誠 楊" w:date="2021-05-08T18:58:00Z"/>
        </w:rPr>
      </w:pPr>
      <w:ins w:id="6445" w:author="智誠 楊" w:date="2021-05-08T19:43:00Z">
        <w:r w:rsidRPr="002F55E0">
          <w:rPr>
            <w:rFonts w:hint="eastAsia"/>
          </w:rPr>
          <w:t>選單</w:t>
        </w:r>
        <w:r w:rsidRPr="002F55E0">
          <w:t>/1 L6064</w:t>
        </w:r>
      </w:ins>
    </w:p>
    <w:p w14:paraId="2071D243" w14:textId="08D4CDBA" w:rsidR="002F55E0" w:rsidRDefault="002F55E0" w:rsidP="00B010CD">
      <w:pPr>
        <w:pStyle w:val="a"/>
        <w:rPr>
          <w:ins w:id="6446" w:author="智誠 楊" w:date="2021-05-08T19:43:00Z"/>
        </w:rPr>
      </w:pPr>
    </w:p>
    <w:p w14:paraId="66E4FDA8" w14:textId="0CAFD7D6" w:rsidR="002F55E0" w:rsidRPr="00286DCE" w:rsidRDefault="002F55E0">
      <w:pPr>
        <w:rPr>
          <w:ins w:id="6447" w:author="智誠 楊" w:date="2021-05-08T19:43:00Z"/>
        </w:rPr>
        <w:pPrChange w:id="6448" w:author="智誠 楊" w:date="2021-05-08T19:43:00Z">
          <w:pPr>
            <w:pStyle w:val="a"/>
            <w:numPr>
              <w:numId w:val="0"/>
            </w:numPr>
            <w:ind w:left="0" w:firstLine="0"/>
          </w:pPr>
        </w:pPrChange>
      </w:pPr>
      <w:ins w:id="6449" w:author="智誠 楊" w:date="2021-05-08T19:43:00Z">
        <w:r w:rsidRPr="002F55E0">
          <w:rPr>
            <w:noProof/>
          </w:rPr>
          <w:drawing>
            <wp:inline distT="0" distB="0" distL="0" distR="0" wp14:anchorId="50F7EC48" wp14:editId="01DFBCCA">
              <wp:extent cx="6479540" cy="3502660"/>
              <wp:effectExtent l="0" t="0" r="0" b="0"/>
              <wp:docPr id="88" name="圖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479540" cy="3502660"/>
                      </a:xfrm>
                      <a:prstGeom prst="rect">
                        <a:avLst/>
                      </a:prstGeom>
                    </pic:spPr>
                  </pic:pic>
                </a:graphicData>
              </a:graphic>
            </wp:inline>
          </w:drawing>
        </w:r>
      </w:ins>
    </w:p>
    <w:p w14:paraId="786C41BB" w14:textId="1425566B" w:rsidR="00DC161C" w:rsidRPr="004575CB" w:rsidDel="00AF50F7" w:rsidRDefault="00DC161C" w:rsidP="00DC161C">
      <w:pPr>
        <w:rPr>
          <w:del w:id="6450" w:author="智誠 楊" w:date="2021-05-08T18:58:00Z"/>
        </w:rPr>
      </w:pPr>
    </w:p>
    <w:p w14:paraId="6C22A621" w14:textId="5B8AB81D" w:rsidR="00C95828" w:rsidRPr="00362205" w:rsidDel="00AF50F7" w:rsidRDefault="00C95828" w:rsidP="00C95828">
      <w:pPr>
        <w:rPr>
          <w:del w:id="6451" w:author="智誠 楊" w:date="2021-05-08T18:58:00Z"/>
          <w:rFonts w:ascii="標楷體" w:eastAsia="標楷體" w:hAnsi="標楷體"/>
        </w:rPr>
      </w:pPr>
    </w:p>
    <w:p w14:paraId="084C424B" w14:textId="77777777" w:rsidR="00C95828" w:rsidRPr="00362205" w:rsidRDefault="00C95828" w:rsidP="00C95828">
      <w:pPr>
        <w:rPr>
          <w:rFonts w:ascii="標楷體" w:eastAsia="標楷體" w:hAnsi="標楷體"/>
        </w:rPr>
      </w:pPr>
      <w:r>
        <w:rPr>
          <w:rFonts w:ascii="標楷體" w:eastAsia="標楷體" w:hAnsi="標楷體"/>
        </w:rPr>
        <w:br w:type="page"/>
      </w:r>
    </w:p>
    <w:p w14:paraId="7097E5EC" w14:textId="0C7A5DC0" w:rsidR="00C95828" w:rsidRPr="00197760" w:rsidRDefault="00C95828">
      <w:pPr>
        <w:pStyle w:val="3"/>
        <w:numPr>
          <w:ilvl w:val="2"/>
          <w:numId w:val="79"/>
        </w:numPr>
        <w:rPr>
          <w:rFonts w:ascii="標楷體" w:hAnsi="標楷體"/>
          <w:szCs w:val="32"/>
        </w:rPr>
        <w:pPrChange w:id="6452" w:author="智誠 楊" w:date="2021-05-10T09:48:00Z">
          <w:pPr>
            <w:pStyle w:val="3"/>
            <w:numPr>
              <w:ilvl w:val="2"/>
              <w:numId w:val="1"/>
            </w:numPr>
            <w:ind w:left="1247" w:hanging="680"/>
          </w:pPr>
        </w:pPrChange>
      </w:pPr>
      <w:del w:id="6453" w:author="智誠 楊" w:date="2021-04-07T22:05:00Z">
        <w:r w:rsidDel="00DF352C">
          <w:rPr>
            <w:rFonts w:ascii="標楷體" w:hAnsi="標楷體" w:hint="eastAsia"/>
          </w:rPr>
          <w:delText>L8203</w:delText>
        </w:r>
      </w:del>
      <w:ins w:id="6454" w:author="智誠 楊" w:date="2021-04-07T22:05:00Z">
        <w:r w:rsidR="00DF352C">
          <w:rPr>
            <w:rFonts w:ascii="標楷體" w:hAnsi="標楷體" w:hint="eastAsia"/>
          </w:rPr>
          <w:t>L820</w:t>
        </w:r>
        <w:r w:rsidR="00DF352C">
          <w:rPr>
            <w:rFonts w:ascii="標楷體" w:hAnsi="標楷體"/>
          </w:rPr>
          <w:t>4</w:t>
        </w:r>
      </w:ins>
      <w:r w:rsidRPr="001009D7">
        <w:rPr>
          <w:rFonts w:ascii="標楷體" w:hAnsi="標楷體" w:cs="新細明體" w:hint="eastAsia"/>
          <w:kern w:val="0"/>
          <w:lang w:val="zh-TW"/>
        </w:rPr>
        <w:t>疑似洗錢交易訪談</w:t>
      </w:r>
      <w:ins w:id="6455" w:author="智誠 楊" w:date="2021-04-07T22:06:00Z">
        <w:r w:rsidR="00DF352C" w:rsidRPr="00086CF9">
          <w:rPr>
            <w:rFonts w:ascii="標楷體" w:hAnsi="標楷體" w:hint="eastAsia"/>
          </w:rPr>
          <w:t>記錄</w:t>
        </w:r>
      </w:ins>
      <w:r w:rsidRPr="001009D7">
        <w:rPr>
          <w:rFonts w:ascii="標楷體" w:hAnsi="標楷體" w:cs="新細明體" w:hint="eastAsia"/>
          <w:kern w:val="0"/>
          <w:lang w:val="zh-TW"/>
        </w:rPr>
        <w:t>維護</w:t>
      </w:r>
      <w:ins w:id="6456" w:author="智誠 楊" w:date="2021-05-08T18:57:00Z">
        <w:r w:rsidR="00AF50F7">
          <w:rPr>
            <w:rFonts w:ascii="標楷體" w:hAnsi="標楷體" w:cs="新細明體" w:hint="eastAsia"/>
            <w:kern w:val="0"/>
            <w:lang w:val="zh-TW"/>
          </w:rPr>
          <w:t>***</w:t>
        </w:r>
      </w:ins>
    </w:p>
    <w:p w14:paraId="0E5C9529" w14:textId="0FADCF3E" w:rsidR="00C95828" w:rsidRPr="00362205" w:rsidRDefault="00C95828">
      <w:pPr>
        <w:pStyle w:val="a"/>
        <w:numPr>
          <w:ilvl w:val="0"/>
          <w:numId w:val="0"/>
        </w:numPr>
        <w:pPrChange w:id="6457" w:author="智誠 楊" w:date="2021-05-08T15:59:00Z">
          <w:pPr>
            <w:pStyle w:val="a"/>
          </w:pPr>
        </w:pPrChange>
      </w:pPr>
      <w:del w:id="6458" w:author="智誠 楊" w:date="2021-05-08T15:59:00Z">
        <w:r w:rsidRPr="00362205" w:rsidDel="00972654">
          <w:delText>功能說明</w:delText>
        </w:r>
      </w:del>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C95828" w:rsidRPr="00362205" w:rsidDel="00972654" w14:paraId="1A2604AC" w14:textId="111E3CCE" w:rsidTr="0026408A">
        <w:trPr>
          <w:trHeight w:val="277"/>
          <w:del w:id="6459" w:author="智誠 楊" w:date="2021-05-08T15:59:00Z"/>
        </w:trPr>
        <w:tc>
          <w:tcPr>
            <w:tcW w:w="1548" w:type="dxa"/>
            <w:tcBorders>
              <w:top w:val="single" w:sz="8" w:space="0" w:color="000000"/>
              <w:bottom w:val="single" w:sz="8" w:space="0" w:color="000000"/>
              <w:right w:val="single" w:sz="8" w:space="0" w:color="000000"/>
            </w:tcBorders>
            <w:shd w:val="clear" w:color="auto" w:fill="F3F3F3"/>
          </w:tcPr>
          <w:p w14:paraId="10D2F447" w14:textId="6798F976" w:rsidR="00C95828" w:rsidRPr="00362205" w:rsidDel="00972654" w:rsidRDefault="00C95828" w:rsidP="00B010CD">
            <w:pPr>
              <w:pStyle w:val="a"/>
              <w:rPr>
                <w:del w:id="6460" w:author="智誠 楊" w:date="2021-05-08T15:59:00Z"/>
              </w:rPr>
            </w:pPr>
            <w:del w:id="6461" w:author="智誠 楊" w:date="2021-05-08T15:59:00Z">
              <w:r w:rsidRPr="00362205" w:rsidDel="00972654">
                <w:delText xml:space="preserve">功能名稱 </w:delText>
              </w:r>
            </w:del>
          </w:p>
        </w:tc>
        <w:tc>
          <w:tcPr>
            <w:tcW w:w="6318" w:type="dxa"/>
            <w:tcBorders>
              <w:top w:val="single" w:sz="8" w:space="0" w:color="000000"/>
              <w:left w:val="single" w:sz="8" w:space="0" w:color="000000"/>
              <w:bottom w:val="single" w:sz="8" w:space="0" w:color="000000"/>
            </w:tcBorders>
          </w:tcPr>
          <w:p w14:paraId="07F20BFB" w14:textId="7F46A80E" w:rsidR="00C95828" w:rsidDel="009A148D" w:rsidRDefault="00C95828" w:rsidP="00B010CD">
            <w:pPr>
              <w:pStyle w:val="a"/>
              <w:rPr>
                <w:del w:id="6462" w:author="智誠 楊" w:date="2021-05-08T15:57:00Z"/>
                <w:lang w:val="zh-TW"/>
              </w:rPr>
            </w:pPr>
            <w:del w:id="6463" w:author="智誠 楊" w:date="2021-05-08T15:57:00Z">
              <w:r w:rsidRPr="001009D7" w:rsidDel="009A148D">
                <w:rPr>
                  <w:rFonts w:hint="eastAsia"/>
                  <w:lang w:val="zh-TW"/>
                </w:rPr>
                <w:delText>疑似洗錢交易訪談維護</w:delText>
              </w:r>
            </w:del>
          </w:p>
          <w:p w14:paraId="6BC25AE5" w14:textId="594D9A1D" w:rsidR="00C95828" w:rsidRPr="00362205" w:rsidDel="00972654" w:rsidRDefault="007E1D14" w:rsidP="00B010CD">
            <w:pPr>
              <w:pStyle w:val="a"/>
              <w:rPr>
                <w:del w:id="6464" w:author="智誠 楊" w:date="2021-05-08T15:59:00Z"/>
              </w:rPr>
            </w:pPr>
            <w:del w:id="6465" w:author="智誠 楊" w:date="2021-05-08T15:59:00Z">
              <w:r w:rsidDel="00972654">
                <w:rPr>
                  <w:rFonts w:hint="eastAsia"/>
                  <w:lang w:eastAsia="zh-HK"/>
                </w:rPr>
                <w:delText>提供</w:delText>
              </w:r>
              <w:r w:rsidRPr="003A1F9F" w:rsidDel="00972654">
                <w:rPr>
                  <w:rFonts w:hint="eastAsia"/>
                </w:rPr>
                <w:delText>經辦</w:delText>
              </w:r>
              <w:r w:rsidDel="00972654">
                <w:rPr>
                  <w:rFonts w:hint="eastAsia"/>
                  <w:lang w:eastAsia="zh-HK"/>
                </w:rPr>
                <w:delText>記錄</w:delText>
              </w:r>
              <w:r w:rsidRPr="001009D7" w:rsidDel="00972654">
                <w:rPr>
                  <w:rFonts w:hint="eastAsia"/>
                </w:rPr>
                <w:delText>訪談</w:delText>
              </w:r>
              <w:r w:rsidDel="00972654">
                <w:rPr>
                  <w:rFonts w:hint="eastAsia"/>
                  <w:lang w:eastAsia="zh-HK"/>
                </w:rPr>
                <w:delText>內容及</w:delText>
              </w:r>
              <w:r w:rsidRPr="003A1F9F" w:rsidDel="00972654">
                <w:rPr>
                  <w:rFonts w:hint="eastAsia"/>
                </w:rPr>
                <w:delText>說明</w:delText>
              </w:r>
              <w:r w:rsidDel="00972654">
                <w:rPr>
                  <w:rFonts w:hint="eastAsia"/>
                  <w:lang w:eastAsia="zh-HK"/>
                </w:rPr>
                <w:delText>補充</w:delText>
              </w:r>
            </w:del>
          </w:p>
        </w:tc>
      </w:tr>
      <w:tr w:rsidR="00C95828" w:rsidRPr="00362205" w:rsidDel="00972654" w14:paraId="4BE28805" w14:textId="6764E383" w:rsidTr="0026408A">
        <w:trPr>
          <w:trHeight w:val="277"/>
          <w:del w:id="6466" w:author="智誠 楊" w:date="2021-05-08T15:59:00Z"/>
        </w:trPr>
        <w:tc>
          <w:tcPr>
            <w:tcW w:w="1548" w:type="dxa"/>
            <w:tcBorders>
              <w:top w:val="single" w:sz="8" w:space="0" w:color="000000"/>
              <w:bottom w:val="single" w:sz="8" w:space="0" w:color="000000"/>
              <w:right w:val="single" w:sz="8" w:space="0" w:color="000000"/>
            </w:tcBorders>
            <w:shd w:val="clear" w:color="auto" w:fill="F3F3F3"/>
          </w:tcPr>
          <w:p w14:paraId="3F8DE92A" w14:textId="78A4D49A" w:rsidR="00C95828" w:rsidRPr="00362205" w:rsidDel="00972654" w:rsidRDefault="00C95828" w:rsidP="00B010CD">
            <w:pPr>
              <w:pStyle w:val="a"/>
              <w:rPr>
                <w:del w:id="6467" w:author="智誠 楊" w:date="2021-05-08T15:59:00Z"/>
              </w:rPr>
            </w:pPr>
            <w:del w:id="6468" w:author="智誠 楊" w:date="2021-05-08T15:59:00Z">
              <w:r w:rsidRPr="00362205" w:rsidDel="00972654">
                <w:delText>進入條件</w:delText>
              </w:r>
            </w:del>
          </w:p>
        </w:tc>
        <w:tc>
          <w:tcPr>
            <w:tcW w:w="6318" w:type="dxa"/>
            <w:tcBorders>
              <w:top w:val="single" w:sz="8" w:space="0" w:color="000000"/>
              <w:left w:val="single" w:sz="8" w:space="0" w:color="000000"/>
              <w:bottom w:val="single" w:sz="8" w:space="0" w:color="000000"/>
            </w:tcBorders>
          </w:tcPr>
          <w:p w14:paraId="4236D051" w14:textId="667D1393" w:rsidR="00C95828" w:rsidRPr="00362205" w:rsidDel="00972654" w:rsidRDefault="00C95828" w:rsidP="00B010CD">
            <w:pPr>
              <w:pStyle w:val="a"/>
              <w:rPr>
                <w:del w:id="6469" w:author="智誠 楊" w:date="2021-05-08T15:59:00Z"/>
              </w:rPr>
            </w:pPr>
          </w:p>
        </w:tc>
      </w:tr>
      <w:tr w:rsidR="00C95828" w:rsidRPr="00362205" w:rsidDel="00972654" w14:paraId="08252FBD" w14:textId="62420059" w:rsidTr="0026408A">
        <w:trPr>
          <w:trHeight w:val="773"/>
          <w:del w:id="6470" w:author="智誠 楊" w:date="2021-05-08T15:59:00Z"/>
        </w:trPr>
        <w:tc>
          <w:tcPr>
            <w:tcW w:w="1548" w:type="dxa"/>
            <w:tcBorders>
              <w:top w:val="single" w:sz="8" w:space="0" w:color="000000"/>
              <w:bottom w:val="single" w:sz="8" w:space="0" w:color="000000"/>
              <w:right w:val="single" w:sz="8" w:space="0" w:color="000000"/>
            </w:tcBorders>
            <w:shd w:val="clear" w:color="auto" w:fill="F3F3F3"/>
          </w:tcPr>
          <w:p w14:paraId="4C89046D" w14:textId="3B319E9E" w:rsidR="00C95828" w:rsidRPr="00362205" w:rsidDel="00972654" w:rsidRDefault="00C95828" w:rsidP="00B010CD">
            <w:pPr>
              <w:pStyle w:val="a"/>
              <w:rPr>
                <w:del w:id="6471" w:author="智誠 楊" w:date="2021-05-08T15:59:00Z"/>
              </w:rPr>
            </w:pPr>
            <w:del w:id="6472" w:author="智誠 楊" w:date="2021-05-08T15:59:00Z">
              <w:r w:rsidRPr="00362205" w:rsidDel="00972654">
                <w:delText xml:space="preserve">基本流程 </w:delText>
              </w:r>
            </w:del>
          </w:p>
        </w:tc>
        <w:tc>
          <w:tcPr>
            <w:tcW w:w="6318" w:type="dxa"/>
            <w:tcBorders>
              <w:top w:val="single" w:sz="8" w:space="0" w:color="000000"/>
              <w:left w:val="single" w:sz="8" w:space="0" w:color="000000"/>
              <w:bottom w:val="single" w:sz="8" w:space="0" w:color="000000"/>
            </w:tcBorders>
          </w:tcPr>
          <w:p w14:paraId="3F7BB6EB" w14:textId="799EF5A0" w:rsidR="00C95828" w:rsidRPr="00362205" w:rsidDel="00972654" w:rsidRDefault="00C95828" w:rsidP="00B010CD">
            <w:pPr>
              <w:pStyle w:val="a"/>
              <w:rPr>
                <w:del w:id="6473" w:author="智誠 楊" w:date="2021-05-08T15:59:00Z"/>
              </w:rPr>
            </w:pPr>
          </w:p>
        </w:tc>
      </w:tr>
      <w:tr w:rsidR="00C95828" w:rsidRPr="00362205" w:rsidDel="00972654" w14:paraId="14618914" w14:textId="1B824868" w:rsidTr="0026408A">
        <w:trPr>
          <w:trHeight w:val="321"/>
          <w:del w:id="6474" w:author="智誠 楊" w:date="2021-05-08T15:59:00Z"/>
        </w:trPr>
        <w:tc>
          <w:tcPr>
            <w:tcW w:w="1548" w:type="dxa"/>
            <w:tcBorders>
              <w:top w:val="single" w:sz="8" w:space="0" w:color="000000"/>
              <w:bottom w:val="single" w:sz="8" w:space="0" w:color="000000"/>
              <w:right w:val="single" w:sz="8" w:space="0" w:color="000000"/>
            </w:tcBorders>
            <w:shd w:val="clear" w:color="auto" w:fill="F3F3F3"/>
          </w:tcPr>
          <w:p w14:paraId="15A51B63" w14:textId="364F5C3E" w:rsidR="00C95828" w:rsidRPr="00362205" w:rsidDel="00972654" w:rsidRDefault="00C95828" w:rsidP="00B010CD">
            <w:pPr>
              <w:pStyle w:val="a"/>
              <w:rPr>
                <w:del w:id="6475" w:author="智誠 楊" w:date="2021-05-08T15:59:00Z"/>
              </w:rPr>
            </w:pPr>
            <w:del w:id="6476" w:author="智誠 楊" w:date="2021-05-08T15:59:00Z">
              <w:r w:rsidRPr="00362205" w:rsidDel="00972654">
                <w:delText>選用流程</w:delText>
              </w:r>
            </w:del>
          </w:p>
        </w:tc>
        <w:tc>
          <w:tcPr>
            <w:tcW w:w="6318" w:type="dxa"/>
            <w:tcBorders>
              <w:top w:val="single" w:sz="8" w:space="0" w:color="000000"/>
              <w:left w:val="single" w:sz="8" w:space="0" w:color="000000"/>
              <w:bottom w:val="single" w:sz="8" w:space="0" w:color="000000"/>
            </w:tcBorders>
          </w:tcPr>
          <w:p w14:paraId="7A186181" w14:textId="1D92959C" w:rsidR="00C95828" w:rsidRPr="00362205" w:rsidDel="00972654" w:rsidRDefault="00C95828" w:rsidP="00B010CD">
            <w:pPr>
              <w:pStyle w:val="a"/>
              <w:rPr>
                <w:del w:id="6477" w:author="智誠 楊" w:date="2021-05-08T15:59:00Z"/>
              </w:rPr>
            </w:pPr>
          </w:p>
        </w:tc>
      </w:tr>
      <w:tr w:rsidR="00C95828" w:rsidRPr="00362205" w:rsidDel="00972654" w14:paraId="08B62FA5" w14:textId="6841F24B" w:rsidTr="0026408A">
        <w:trPr>
          <w:trHeight w:val="1311"/>
          <w:del w:id="6478" w:author="智誠 楊" w:date="2021-05-08T15:59:00Z"/>
        </w:trPr>
        <w:tc>
          <w:tcPr>
            <w:tcW w:w="1548" w:type="dxa"/>
            <w:tcBorders>
              <w:top w:val="single" w:sz="8" w:space="0" w:color="000000"/>
              <w:bottom w:val="single" w:sz="8" w:space="0" w:color="000000"/>
              <w:right w:val="single" w:sz="8" w:space="0" w:color="000000"/>
            </w:tcBorders>
            <w:shd w:val="clear" w:color="auto" w:fill="F3F3F3"/>
          </w:tcPr>
          <w:p w14:paraId="7CD47770" w14:textId="2A57A39D" w:rsidR="00C95828" w:rsidRPr="00362205" w:rsidDel="00972654" w:rsidRDefault="00C95828" w:rsidP="00B010CD">
            <w:pPr>
              <w:pStyle w:val="a"/>
              <w:rPr>
                <w:del w:id="6479" w:author="智誠 楊" w:date="2021-05-08T15:59:00Z"/>
              </w:rPr>
            </w:pPr>
            <w:del w:id="6480" w:author="智誠 楊" w:date="2021-05-08T15:59:00Z">
              <w:r w:rsidRPr="00362205" w:rsidDel="00972654">
                <w:delText>例外流程</w:delText>
              </w:r>
            </w:del>
          </w:p>
        </w:tc>
        <w:tc>
          <w:tcPr>
            <w:tcW w:w="6318" w:type="dxa"/>
            <w:tcBorders>
              <w:top w:val="single" w:sz="8" w:space="0" w:color="000000"/>
              <w:left w:val="single" w:sz="8" w:space="0" w:color="000000"/>
              <w:bottom w:val="single" w:sz="8" w:space="0" w:color="000000"/>
            </w:tcBorders>
          </w:tcPr>
          <w:p w14:paraId="7DF70636" w14:textId="7F2C799A" w:rsidR="00C95828" w:rsidRPr="00362205" w:rsidDel="00972654" w:rsidRDefault="00C95828" w:rsidP="00B010CD">
            <w:pPr>
              <w:pStyle w:val="a"/>
              <w:rPr>
                <w:del w:id="6481" w:author="智誠 楊" w:date="2021-05-08T15:59:00Z"/>
              </w:rPr>
            </w:pPr>
          </w:p>
        </w:tc>
      </w:tr>
      <w:tr w:rsidR="00C95828" w:rsidRPr="00362205" w:rsidDel="00972654" w14:paraId="6A685692" w14:textId="0A764D76" w:rsidTr="0026408A">
        <w:trPr>
          <w:trHeight w:val="278"/>
          <w:del w:id="6482" w:author="智誠 楊" w:date="2021-05-08T15:59:00Z"/>
        </w:trPr>
        <w:tc>
          <w:tcPr>
            <w:tcW w:w="1548" w:type="dxa"/>
            <w:tcBorders>
              <w:top w:val="single" w:sz="8" w:space="0" w:color="000000"/>
              <w:bottom w:val="single" w:sz="8" w:space="0" w:color="000000"/>
              <w:right w:val="single" w:sz="8" w:space="0" w:color="000000"/>
            </w:tcBorders>
            <w:shd w:val="clear" w:color="auto" w:fill="F3F3F3"/>
          </w:tcPr>
          <w:p w14:paraId="504E8151" w14:textId="37905F48" w:rsidR="00C95828" w:rsidRPr="00362205" w:rsidDel="00972654" w:rsidRDefault="00C95828" w:rsidP="00B010CD">
            <w:pPr>
              <w:pStyle w:val="a"/>
              <w:rPr>
                <w:del w:id="6483" w:author="智誠 楊" w:date="2021-05-08T15:59:00Z"/>
              </w:rPr>
            </w:pPr>
            <w:del w:id="6484" w:author="智誠 楊" w:date="2021-05-08T15:59:00Z">
              <w:r w:rsidRPr="00362205" w:rsidDel="00972654">
                <w:delText xml:space="preserve">執行後狀況 </w:delText>
              </w:r>
            </w:del>
          </w:p>
        </w:tc>
        <w:tc>
          <w:tcPr>
            <w:tcW w:w="6318" w:type="dxa"/>
            <w:tcBorders>
              <w:top w:val="single" w:sz="8" w:space="0" w:color="000000"/>
              <w:left w:val="single" w:sz="8" w:space="0" w:color="000000"/>
              <w:bottom w:val="single" w:sz="8" w:space="0" w:color="000000"/>
            </w:tcBorders>
          </w:tcPr>
          <w:p w14:paraId="6EC3D8FD" w14:textId="38A41995" w:rsidR="00C95828" w:rsidRPr="00362205" w:rsidDel="00972654" w:rsidRDefault="00C95828" w:rsidP="00B010CD">
            <w:pPr>
              <w:pStyle w:val="a"/>
              <w:rPr>
                <w:del w:id="6485" w:author="智誠 楊" w:date="2021-05-08T15:59:00Z"/>
              </w:rPr>
            </w:pPr>
          </w:p>
        </w:tc>
      </w:tr>
      <w:tr w:rsidR="00C95828" w:rsidRPr="00362205" w:rsidDel="00972654" w14:paraId="2322F8D5" w14:textId="7ACB6AC5" w:rsidTr="0026408A">
        <w:trPr>
          <w:trHeight w:val="358"/>
          <w:del w:id="6486" w:author="智誠 楊" w:date="2021-05-08T15:59:00Z"/>
        </w:trPr>
        <w:tc>
          <w:tcPr>
            <w:tcW w:w="1548" w:type="dxa"/>
            <w:tcBorders>
              <w:top w:val="single" w:sz="8" w:space="0" w:color="000000"/>
              <w:bottom w:val="single" w:sz="8" w:space="0" w:color="000000"/>
              <w:right w:val="single" w:sz="8" w:space="0" w:color="000000"/>
            </w:tcBorders>
            <w:shd w:val="clear" w:color="auto" w:fill="F3F3F3"/>
          </w:tcPr>
          <w:p w14:paraId="3FCE1833" w14:textId="79AA2248" w:rsidR="00C95828" w:rsidRPr="00362205" w:rsidDel="00972654" w:rsidRDefault="00C95828" w:rsidP="00B010CD">
            <w:pPr>
              <w:pStyle w:val="a"/>
              <w:rPr>
                <w:del w:id="6487" w:author="智誠 楊" w:date="2021-05-08T15:59:00Z"/>
              </w:rPr>
            </w:pPr>
            <w:del w:id="6488" w:author="智誠 楊" w:date="2021-05-08T15:59:00Z">
              <w:r w:rsidRPr="00362205" w:rsidDel="00972654">
                <w:delText>特別需求</w:delText>
              </w:r>
            </w:del>
          </w:p>
        </w:tc>
        <w:tc>
          <w:tcPr>
            <w:tcW w:w="6318" w:type="dxa"/>
            <w:tcBorders>
              <w:top w:val="single" w:sz="8" w:space="0" w:color="000000"/>
              <w:left w:val="single" w:sz="8" w:space="0" w:color="000000"/>
              <w:bottom w:val="single" w:sz="8" w:space="0" w:color="000000"/>
            </w:tcBorders>
          </w:tcPr>
          <w:p w14:paraId="60832B5A" w14:textId="0EF226E9" w:rsidR="00C95828" w:rsidRPr="00362205" w:rsidDel="00972654" w:rsidRDefault="00C95828" w:rsidP="00B010CD">
            <w:pPr>
              <w:pStyle w:val="a"/>
              <w:rPr>
                <w:del w:id="6489" w:author="智誠 楊" w:date="2021-05-08T15:59:00Z"/>
              </w:rPr>
            </w:pPr>
          </w:p>
        </w:tc>
      </w:tr>
      <w:tr w:rsidR="00C95828" w:rsidRPr="00362205" w:rsidDel="00972654" w14:paraId="32B7D833" w14:textId="33FCDD35" w:rsidTr="0026408A">
        <w:trPr>
          <w:trHeight w:val="278"/>
          <w:del w:id="6490" w:author="智誠 楊" w:date="2021-05-08T15:59:00Z"/>
        </w:trPr>
        <w:tc>
          <w:tcPr>
            <w:tcW w:w="1548" w:type="dxa"/>
            <w:tcBorders>
              <w:top w:val="single" w:sz="8" w:space="0" w:color="000000"/>
              <w:bottom w:val="single" w:sz="8" w:space="0" w:color="000000"/>
              <w:right w:val="single" w:sz="8" w:space="0" w:color="000000"/>
            </w:tcBorders>
            <w:shd w:val="clear" w:color="auto" w:fill="F3F3F3"/>
          </w:tcPr>
          <w:p w14:paraId="0FB0D4C1" w14:textId="7ECDEC8D" w:rsidR="00C95828" w:rsidRPr="00362205" w:rsidDel="00972654" w:rsidRDefault="00C95828" w:rsidP="00B010CD">
            <w:pPr>
              <w:pStyle w:val="a"/>
              <w:rPr>
                <w:del w:id="6491" w:author="智誠 楊" w:date="2021-05-08T15:59:00Z"/>
              </w:rPr>
            </w:pPr>
            <w:del w:id="6492" w:author="智誠 楊" w:date="2021-05-08T15:59:00Z">
              <w:r w:rsidRPr="00362205" w:rsidDel="00972654">
                <w:delText xml:space="preserve">參考 </w:delText>
              </w:r>
            </w:del>
          </w:p>
        </w:tc>
        <w:tc>
          <w:tcPr>
            <w:tcW w:w="6318" w:type="dxa"/>
            <w:tcBorders>
              <w:top w:val="single" w:sz="8" w:space="0" w:color="000000"/>
              <w:left w:val="single" w:sz="8" w:space="0" w:color="000000"/>
              <w:bottom w:val="single" w:sz="8" w:space="0" w:color="000000"/>
            </w:tcBorders>
          </w:tcPr>
          <w:p w14:paraId="0DDEADA2" w14:textId="3CF8E884" w:rsidR="00C95828" w:rsidRPr="00362205" w:rsidDel="00972654" w:rsidRDefault="00C95828" w:rsidP="00B010CD">
            <w:pPr>
              <w:pStyle w:val="a"/>
              <w:rPr>
                <w:del w:id="6493" w:author="智誠 楊" w:date="2021-05-08T15:59:00Z"/>
              </w:rPr>
            </w:pPr>
          </w:p>
        </w:tc>
      </w:tr>
    </w:tbl>
    <w:p w14:paraId="2A031BEE" w14:textId="77777777" w:rsidR="009A148D" w:rsidRDefault="009A148D" w:rsidP="00B010CD">
      <w:pPr>
        <w:pStyle w:val="a"/>
        <w:rPr>
          <w:ins w:id="6494" w:author="智誠 楊" w:date="2021-05-08T15:57:00Z"/>
        </w:rPr>
      </w:pPr>
      <w:ins w:id="6495" w:author="智誠 楊" w:date="2021-05-08T15:57:00Z">
        <w:r w:rsidRPr="00362205">
          <w:t>功能說明</w:t>
        </w:r>
      </w:ins>
    </w:p>
    <w:tbl>
      <w:tblPr>
        <w:tblW w:w="7866" w:type="dxa"/>
        <w:tblInd w:w="1166"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9A148D" w:rsidRPr="00362205" w14:paraId="02A29C8B" w14:textId="77777777" w:rsidTr="00286DCE">
        <w:trPr>
          <w:trHeight w:val="277"/>
          <w:ins w:id="6496" w:author="智誠 楊" w:date="2021-05-08T15:57:00Z"/>
        </w:trPr>
        <w:tc>
          <w:tcPr>
            <w:tcW w:w="1548" w:type="dxa"/>
            <w:tcBorders>
              <w:top w:val="single" w:sz="8" w:space="0" w:color="000000"/>
              <w:bottom w:val="single" w:sz="8" w:space="0" w:color="000000"/>
              <w:right w:val="single" w:sz="8" w:space="0" w:color="000000"/>
            </w:tcBorders>
            <w:shd w:val="clear" w:color="auto" w:fill="F3F3F3"/>
          </w:tcPr>
          <w:p w14:paraId="54533B2C" w14:textId="77777777" w:rsidR="009A148D" w:rsidRPr="00362205" w:rsidRDefault="009A148D" w:rsidP="00286DCE">
            <w:pPr>
              <w:rPr>
                <w:ins w:id="6497" w:author="智誠 楊" w:date="2021-05-08T15:57:00Z"/>
                <w:rFonts w:ascii="標楷體" w:eastAsia="標楷體" w:hAnsi="標楷體"/>
              </w:rPr>
            </w:pPr>
            <w:ins w:id="6498" w:author="智誠 楊" w:date="2021-05-08T15:57:00Z">
              <w:r w:rsidRPr="00362205">
                <w:rPr>
                  <w:rFonts w:ascii="標楷體" w:eastAsia="標楷體" w:hAnsi="標楷體"/>
                </w:rPr>
                <w:t xml:space="preserve">功能名稱 </w:t>
              </w:r>
            </w:ins>
          </w:p>
        </w:tc>
        <w:tc>
          <w:tcPr>
            <w:tcW w:w="6318" w:type="dxa"/>
            <w:tcBorders>
              <w:top w:val="single" w:sz="8" w:space="0" w:color="000000"/>
              <w:left w:val="single" w:sz="8" w:space="0" w:color="000000"/>
              <w:bottom w:val="single" w:sz="8" w:space="0" w:color="000000"/>
            </w:tcBorders>
          </w:tcPr>
          <w:p w14:paraId="1811EC4A" w14:textId="2A418015" w:rsidR="009A148D" w:rsidRPr="009A148D" w:rsidRDefault="009A148D" w:rsidP="00286DCE">
            <w:pPr>
              <w:rPr>
                <w:ins w:id="6499" w:author="智誠 楊" w:date="2021-05-08T15:57:00Z"/>
                <w:rFonts w:ascii="標楷體" w:eastAsia="標楷體" w:hAnsi="標楷體" w:cs="新細明體"/>
                <w:kern w:val="0"/>
                <w:lang w:val="zh-TW"/>
                <w:rPrChange w:id="6500" w:author="智誠 楊" w:date="2021-05-08T15:57:00Z">
                  <w:rPr>
                    <w:ins w:id="6501" w:author="智誠 楊" w:date="2021-05-08T15:57:00Z"/>
                    <w:rFonts w:ascii="標楷體" w:eastAsia="標楷體" w:hAnsi="標楷體"/>
                  </w:rPr>
                </w:rPrChange>
              </w:rPr>
            </w:pPr>
            <w:ins w:id="6502" w:author="智誠 楊" w:date="2021-05-08T15:57:00Z">
              <w:r w:rsidRPr="001009D7">
                <w:rPr>
                  <w:rFonts w:ascii="標楷體" w:eastAsia="標楷體" w:hAnsi="標楷體" w:cs="新細明體" w:hint="eastAsia"/>
                  <w:kern w:val="0"/>
                  <w:lang w:val="zh-TW"/>
                </w:rPr>
                <w:t>疑似洗錢交易訪談</w:t>
              </w:r>
              <w:r w:rsidRPr="00086CF9">
                <w:rPr>
                  <w:rFonts w:ascii="標楷體" w:eastAsia="標楷體" w:hAnsi="標楷體" w:hint="eastAsia"/>
                </w:rPr>
                <w:t>記錄</w:t>
              </w:r>
              <w:r w:rsidRPr="001009D7">
                <w:rPr>
                  <w:rFonts w:ascii="標楷體" w:eastAsia="標楷體" w:hAnsi="標楷體" w:cs="新細明體" w:hint="eastAsia"/>
                  <w:kern w:val="0"/>
                  <w:lang w:val="zh-TW"/>
                </w:rPr>
                <w:t>維護</w:t>
              </w:r>
            </w:ins>
          </w:p>
        </w:tc>
      </w:tr>
      <w:tr w:rsidR="009A148D" w:rsidRPr="00A97C81" w14:paraId="71FE8166" w14:textId="77777777" w:rsidTr="00286DCE">
        <w:trPr>
          <w:trHeight w:val="277"/>
          <w:ins w:id="6503" w:author="智誠 楊" w:date="2021-05-08T15:57:00Z"/>
        </w:trPr>
        <w:tc>
          <w:tcPr>
            <w:tcW w:w="1548" w:type="dxa"/>
            <w:tcBorders>
              <w:top w:val="single" w:sz="8" w:space="0" w:color="000000"/>
              <w:bottom w:val="single" w:sz="8" w:space="0" w:color="000000"/>
              <w:right w:val="single" w:sz="8" w:space="0" w:color="000000"/>
            </w:tcBorders>
            <w:shd w:val="clear" w:color="auto" w:fill="F3F3F3"/>
          </w:tcPr>
          <w:p w14:paraId="335C22D0" w14:textId="77777777" w:rsidR="009A148D" w:rsidRPr="00A97C81" w:rsidRDefault="009A148D" w:rsidP="00286DCE">
            <w:pPr>
              <w:rPr>
                <w:ins w:id="6504" w:author="智誠 楊" w:date="2021-05-08T15:57:00Z"/>
                <w:rFonts w:ascii="標楷體" w:eastAsia="標楷體" w:hAnsi="標楷體"/>
              </w:rPr>
            </w:pPr>
            <w:ins w:id="6505" w:author="智誠 楊" w:date="2021-05-08T15:57:00Z">
              <w:r w:rsidRPr="00A97C81">
                <w:rPr>
                  <w:rFonts w:ascii="標楷體" w:eastAsia="標楷體" w:hAnsi="標楷體"/>
                </w:rPr>
                <w:t>進入條件</w:t>
              </w:r>
            </w:ins>
          </w:p>
        </w:tc>
        <w:tc>
          <w:tcPr>
            <w:tcW w:w="6318" w:type="dxa"/>
            <w:tcBorders>
              <w:top w:val="single" w:sz="8" w:space="0" w:color="000000"/>
              <w:left w:val="single" w:sz="8" w:space="0" w:color="000000"/>
              <w:bottom w:val="single" w:sz="8" w:space="0" w:color="000000"/>
            </w:tcBorders>
          </w:tcPr>
          <w:p w14:paraId="70B066BF" w14:textId="1CFE82BB" w:rsidR="009A148D" w:rsidRPr="00A97C81" w:rsidRDefault="009A148D" w:rsidP="00286DCE">
            <w:pPr>
              <w:rPr>
                <w:ins w:id="6506" w:author="智誠 楊" w:date="2021-05-08T15:57:00Z"/>
                <w:rFonts w:ascii="標楷體" w:eastAsia="標楷體" w:hAnsi="標楷體"/>
              </w:rPr>
            </w:pPr>
            <w:ins w:id="6507" w:author="智誠 楊" w:date="2021-05-08T15:57:00Z">
              <w:r w:rsidRPr="00A97C81">
                <w:rPr>
                  <w:rFonts w:ascii="標楷體" w:eastAsia="標楷體" w:hAnsi="標楷體" w:hint="eastAsia"/>
                </w:rPr>
                <w:t>1.</w:t>
              </w:r>
              <w:r w:rsidRPr="00A97C81">
                <w:rPr>
                  <w:rFonts w:ascii="標楷體" w:eastAsia="標楷體" w:hAnsi="標楷體" w:hint="eastAsia"/>
                  <w:lang w:eastAsia="zh-HK"/>
                </w:rPr>
                <w:t>維謢</w:t>
              </w:r>
              <w:r>
                <w:rPr>
                  <w:rFonts w:ascii="標楷體" w:eastAsia="標楷體" w:hAnsi="標楷體" w:hint="eastAsia"/>
                  <w:lang w:eastAsia="zh-HK"/>
                </w:rPr>
                <w:t>記錄</w:t>
              </w:r>
              <w:r w:rsidRPr="001009D7">
                <w:rPr>
                  <w:rFonts w:ascii="標楷體" w:eastAsia="標楷體" w:hAnsi="標楷體" w:hint="eastAsia"/>
                </w:rPr>
                <w:t>訪談</w:t>
              </w:r>
              <w:r>
                <w:rPr>
                  <w:rFonts w:ascii="標楷體" w:eastAsia="標楷體" w:hAnsi="標楷體" w:hint="eastAsia"/>
                  <w:lang w:eastAsia="zh-HK"/>
                </w:rPr>
                <w:t>內容及</w:t>
              </w:r>
              <w:r w:rsidRPr="003A1F9F">
                <w:rPr>
                  <w:rFonts w:ascii="標楷體" w:eastAsia="標楷體" w:hAnsi="標楷體" w:hint="eastAsia"/>
                </w:rPr>
                <w:t>說明</w:t>
              </w:r>
              <w:r w:rsidRPr="00A97C81">
                <w:rPr>
                  <w:rFonts w:ascii="標楷體" w:eastAsia="標楷體" w:hAnsi="標楷體" w:hint="eastAsia"/>
                </w:rPr>
                <w:t>等資料。</w:t>
              </w:r>
            </w:ins>
          </w:p>
          <w:p w14:paraId="3A628E6B" w14:textId="7DC71441" w:rsidR="009A148D" w:rsidRPr="00A97C81" w:rsidRDefault="009A148D" w:rsidP="00286DCE">
            <w:pPr>
              <w:rPr>
                <w:ins w:id="6508" w:author="智誠 楊" w:date="2021-05-08T15:57:00Z"/>
                <w:rFonts w:ascii="標楷體" w:eastAsia="標楷體" w:hAnsi="標楷體"/>
                <w:lang w:eastAsia="zh-HK"/>
              </w:rPr>
            </w:pPr>
            <w:ins w:id="6509" w:author="智誠 楊" w:date="2021-05-08T15:57:00Z">
              <w:r w:rsidRPr="00A97C81">
                <w:rPr>
                  <w:rFonts w:ascii="標楷體" w:eastAsia="標楷體" w:hAnsi="標楷體" w:hint="eastAsia"/>
                </w:rPr>
                <w:t>2.</w:t>
              </w:r>
              <w:r w:rsidRPr="00A97C81">
                <w:rPr>
                  <w:rFonts w:ascii="標楷體" w:eastAsia="標楷體" w:hAnsi="標楷體" w:hint="eastAsia"/>
                  <w:lang w:eastAsia="zh-HK"/>
                </w:rPr>
                <w:t>需由入口交易</w:t>
              </w:r>
              <w:r w:rsidRPr="00A97C81">
                <w:rPr>
                  <w:rFonts w:ascii="標楷體" w:eastAsia="標楷體" w:hAnsi="標楷體" w:hint="eastAsia"/>
                </w:rPr>
                <w:t>【</w:t>
              </w:r>
              <w:r w:rsidRPr="00A97C81">
                <w:rPr>
                  <w:rFonts w:ascii="標楷體" w:eastAsia="標楷體" w:hAnsi="標楷體"/>
                  <w:lang w:eastAsia="zh-HK"/>
                </w:rPr>
                <w:t>L</w:t>
              </w:r>
              <w:r>
                <w:rPr>
                  <w:rFonts w:ascii="標楷體" w:eastAsia="標楷體" w:hAnsi="標楷體" w:hint="eastAsia"/>
                </w:rPr>
                <w:t>8923</w:t>
              </w:r>
            </w:ins>
            <w:ins w:id="6510" w:author="智誠 楊" w:date="2021-05-08T15:58:00Z">
              <w:r>
                <w:rPr>
                  <w:rFonts w:ascii="標楷體" w:eastAsia="標楷體" w:hAnsi="標楷體" w:hint="eastAsia"/>
                </w:rPr>
                <w:t>疑似洗錢交易訪談紀錄查詢</w:t>
              </w:r>
            </w:ins>
            <w:ins w:id="6511" w:author="智誠 楊" w:date="2021-05-08T15:57:00Z">
              <w:r w:rsidRPr="00A97C81">
                <w:rPr>
                  <w:rFonts w:ascii="標楷體" w:eastAsia="標楷體" w:hAnsi="標楷體" w:hint="eastAsia"/>
                </w:rPr>
                <w:t>】</w:t>
              </w:r>
              <w:r w:rsidRPr="00A97C81">
                <w:rPr>
                  <w:rFonts w:ascii="標楷體" w:eastAsia="標楷體" w:hAnsi="標楷體" w:hint="eastAsia"/>
                  <w:lang w:eastAsia="zh-HK"/>
                </w:rPr>
                <w:t>進入</w:t>
              </w:r>
            </w:ins>
          </w:p>
        </w:tc>
      </w:tr>
      <w:tr w:rsidR="009A148D" w:rsidRPr="00A97C81" w14:paraId="5675DFBE" w14:textId="77777777" w:rsidTr="00286DCE">
        <w:trPr>
          <w:trHeight w:val="773"/>
          <w:ins w:id="6512" w:author="智誠 楊" w:date="2021-05-08T15:57:00Z"/>
        </w:trPr>
        <w:tc>
          <w:tcPr>
            <w:tcW w:w="1548" w:type="dxa"/>
            <w:tcBorders>
              <w:top w:val="single" w:sz="8" w:space="0" w:color="000000"/>
              <w:bottom w:val="single" w:sz="8" w:space="0" w:color="000000"/>
              <w:right w:val="single" w:sz="8" w:space="0" w:color="000000"/>
            </w:tcBorders>
            <w:shd w:val="clear" w:color="auto" w:fill="F3F3F3"/>
          </w:tcPr>
          <w:p w14:paraId="4BB720C9" w14:textId="77777777" w:rsidR="009A148D" w:rsidRPr="00A97C81" w:rsidRDefault="009A148D" w:rsidP="00286DCE">
            <w:pPr>
              <w:rPr>
                <w:ins w:id="6513" w:author="智誠 楊" w:date="2021-05-08T15:57:00Z"/>
                <w:rFonts w:ascii="標楷體" w:eastAsia="標楷體" w:hAnsi="標楷體"/>
              </w:rPr>
            </w:pPr>
            <w:ins w:id="6514" w:author="智誠 楊" w:date="2021-05-08T15:57:00Z">
              <w:r w:rsidRPr="00A97C81">
                <w:rPr>
                  <w:rFonts w:ascii="標楷體" w:eastAsia="標楷體" w:hAnsi="標楷體"/>
                </w:rPr>
                <w:t xml:space="preserve">基本流程 </w:t>
              </w:r>
            </w:ins>
          </w:p>
        </w:tc>
        <w:tc>
          <w:tcPr>
            <w:tcW w:w="6318" w:type="dxa"/>
            <w:tcBorders>
              <w:top w:val="single" w:sz="8" w:space="0" w:color="000000"/>
              <w:left w:val="single" w:sz="8" w:space="0" w:color="000000"/>
              <w:bottom w:val="single" w:sz="8" w:space="0" w:color="000000"/>
            </w:tcBorders>
          </w:tcPr>
          <w:p w14:paraId="4B71AD3D" w14:textId="25C52306" w:rsidR="009A148D" w:rsidRPr="00A97C81" w:rsidRDefault="009A148D" w:rsidP="00286DCE">
            <w:pPr>
              <w:rPr>
                <w:ins w:id="6515" w:author="智誠 楊" w:date="2021-05-08T15:57:00Z"/>
                <w:rFonts w:ascii="標楷體" w:eastAsia="標楷體" w:hAnsi="標楷體"/>
              </w:rPr>
            </w:pPr>
            <w:ins w:id="6516" w:author="智誠 楊" w:date="2021-05-08T15:57:00Z">
              <w:r w:rsidRPr="00A97C81">
                <w:rPr>
                  <w:rFonts w:ascii="標楷體" w:eastAsia="標楷體" w:hAnsi="標楷體" w:hint="eastAsia"/>
                </w:rPr>
                <w:t>1.</w:t>
              </w:r>
              <w:r w:rsidRPr="00A97C81">
                <w:rPr>
                  <w:rFonts w:ascii="標楷體" w:eastAsia="標楷體" w:hAnsi="標楷體" w:hint="eastAsia"/>
                  <w:lang w:eastAsia="zh-HK"/>
                </w:rPr>
                <w:t>參考</w:t>
              </w:r>
              <w:r w:rsidRPr="00A97C81">
                <w:rPr>
                  <w:rFonts w:ascii="標楷體" w:eastAsia="標楷體" w:hAnsi="標楷體" w:hint="eastAsia"/>
                </w:rPr>
                <w:t>「</w:t>
              </w:r>
            </w:ins>
            <w:ins w:id="6517" w:author="智誠 楊" w:date="2021-05-08T18:57:00Z">
              <w:r w:rsidR="00AF50F7">
                <w:rPr>
                  <w:rFonts w:ascii="標楷體" w:eastAsia="標楷體" w:hAnsi="標楷體" w:hint="eastAsia"/>
                </w:rPr>
                <w:t>疑似洗錢</w:t>
              </w:r>
            </w:ins>
            <w:ins w:id="6518" w:author="智誠 楊" w:date="2021-05-08T15:57:00Z">
              <w:r w:rsidRPr="00A97C81">
                <w:rPr>
                  <w:rFonts w:ascii="標楷體" w:eastAsia="標楷體" w:hAnsi="標楷體" w:hint="eastAsia"/>
                </w:rPr>
                <w:t>」</w:t>
              </w:r>
              <w:r w:rsidRPr="00A97C81">
                <w:rPr>
                  <w:rFonts w:ascii="標楷體" w:eastAsia="標楷體" w:hAnsi="標楷體" w:hint="eastAsia"/>
                  <w:lang w:eastAsia="zh-HK"/>
                </w:rPr>
                <w:t>流程</w:t>
              </w:r>
            </w:ins>
          </w:p>
          <w:p w14:paraId="630FDE6A" w14:textId="10E76E27" w:rsidR="009A148D" w:rsidRPr="00A97C81" w:rsidRDefault="009A148D" w:rsidP="00286DCE">
            <w:pPr>
              <w:rPr>
                <w:ins w:id="6519" w:author="智誠 楊" w:date="2021-05-08T15:57:00Z"/>
                <w:rFonts w:ascii="標楷體" w:eastAsia="標楷體" w:hAnsi="標楷體"/>
              </w:rPr>
            </w:pPr>
            <w:ins w:id="6520" w:author="智誠 楊" w:date="2021-05-08T15:57:00Z">
              <w:r w:rsidRPr="00A97C81">
                <w:rPr>
                  <w:rFonts w:ascii="標楷體" w:eastAsia="標楷體" w:hAnsi="標楷體" w:hint="eastAsia"/>
                </w:rPr>
                <w:t>2.</w:t>
              </w:r>
              <w:r w:rsidRPr="00A97C81">
                <w:rPr>
                  <w:rFonts w:ascii="標楷體" w:eastAsia="標楷體" w:hAnsi="標楷體" w:hint="eastAsia"/>
                  <w:lang w:eastAsia="zh-HK"/>
                </w:rPr>
                <w:t>維護</w:t>
              </w:r>
            </w:ins>
            <w:ins w:id="6521" w:author="智誠 楊" w:date="2021-05-08T15:58:00Z">
              <w:r w:rsidR="00972654">
                <w:rPr>
                  <w:rFonts w:ascii="標楷體" w:eastAsia="標楷體" w:hAnsi="標楷體" w:hint="eastAsia"/>
                  <w:lang w:eastAsia="zh-HK"/>
                </w:rPr>
                <w:t>疑似洗錢交易訪談紀錄</w:t>
              </w:r>
              <w:r w:rsidR="00972654" w:rsidRPr="00323EBD">
                <w:rPr>
                  <w:rFonts w:ascii="標楷體" w:eastAsia="標楷體" w:hAnsi="標楷體" w:hint="eastAsia"/>
                  <w:lang w:eastAsia="zh-HK"/>
                </w:rPr>
                <w:t>檔</w:t>
              </w:r>
            </w:ins>
            <w:ins w:id="6522" w:author="智誠 楊" w:date="2021-05-08T15:57:00Z">
              <w:r w:rsidRPr="00A97C81">
                <w:rPr>
                  <w:rFonts w:ascii="標楷體" w:eastAsia="標楷體" w:hAnsi="標楷體" w:hint="eastAsia"/>
                </w:rPr>
                <w:t>(</w:t>
              </w:r>
            </w:ins>
            <w:ins w:id="6523" w:author="智誠 楊" w:date="2021-05-08T15:58:00Z">
              <w:r>
                <w:rPr>
                  <w:rFonts w:ascii="標楷體" w:eastAsia="標楷體" w:hAnsi="標楷體" w:hint="eastAsia"/>
                </w:rPr>
                <w:t>Ml</w:t>
              </w:r>
              <w:r>
                <w:rPr>
                  <w:rFonts w:ascii="標楷體" w:eastAsia="標楷體" w:hAnsi="標楷體"/>
                </w:rPr>
                <w:t>aundryRecord</w:t>
              </w:r>
            </w:ins>
            <w:ins w:id="6524" w:author="智誠 楊" w:date="2021-05-08T15:57:00Z">
              <w:r w:rsidRPr="00A97C81">
                <w:rPr>
                  <w:rFonts w:ascii="標楷體" w:eastAsia="標楷體" w:hAnsi="標楷體"/>
                </w:rPr>
                <w:t>)</w:t>
              </w:r>
            </w:ins>
          </w:p>
          <w:p w14:paraId="72D47FDE" w14:textId="77777777" w:rsidR="009A148D" w:rsidRPr="00A97C81" w:rsidRDefault="009A148D" w:rsidP="00286DCE">
            <w:pPr>
              <w:rPr>
                <w:ins w:id="6525" w:author="智誠 楊" w:date="2021-05-08T15:57:00Z"/>
                <w:rFonts w:ascii="標楷體" w:eastAsia="標楷體" w:hAnsi="標楷體"/>
                <w:lang w:eastAsia="zh-HK"/>
              </w:rPr>
            </w:pPr>
            <w:ins w:id="6526" w:author="智誠 楊" w:date="2021-05-08T15:57:00Z">
              <w:r w:rsidRPr="00A97C81">
                <w:rPr>
                  <w:rFonts w:ascii="標楷體" w:eastAsia="標楷體" w:hAnsi="標楷體" w:hint="eastAsia"/>
                </w:rPr>
                <w:t>3.</w:t>
              </w:r>
              <w:r w:rsidRPr="00A97C81">
                <w:rPr>
                  <w:rFonts w:ascii="標楷體" w:eastAsia="標楷體" w:hAnsi="標楷體" w:hint="eastAsia"/>
                  <w:lang w:eastAsia="zh-HK"/>
                </w:rPr>
                <w:t>依據功能選項處理</w:t>
              </w:r>
              <w:r w:rsidRPr="00A97C81">
                <w:rPr>
                  <w:rFonts w:ascii="標楷體" w:eastAsia="標楷體" w:hAnsi="標楷體" w:hint="eastAsia"/>
                </w:rPr>
                <w:t>:</w:t>
              </w:r>
            </w:ins>
          </w:p>
          <w:p w14:paraId="5D3A4F0C" w14:textId="2BF960D4" w:rsidR="009A148D" w:rsidRPr="00A97C81" w:rsidRDefault="009A148D" w:rsidP="00286DCE">
            <w:pPr>
              <w:rPr>
                <w:ins w:id="6527" w:author="智誠 楊" w:date="2021-05-08T15:57:00Z"/>
                <w:rFonts w:ascii="標楷體" w:eastAsia="標楷體" w:hAnsi="標楷體"/>
                <w:lang w:eastAsia="zh-HK"/>
              </w:rPr>
            </w:pPr>
            <w:ins w:id="6528" w:author="智誠 楊" w:date="2021-05-08T15:57:00Z">
              <w:r w:rsidRPr="00A97C81">
                <w:rPr>
                  <w:rFonts w:ascii="標楷體" w:eastAsia="標楷體" w:hAnsi="標楷體"/>
                  <w:lang w:eastAsia="zh-HK"/>
                </w:rPr>
                <w:t xml:space="preserve">  </w:t>
              </w:r>
              <w:r w:rsidRPr="00A97C81">
                <w:rPr>
                  <w:rFonts w:ascii="標楷體" w:eastAsia="標楷體" w:hAnsi="標楷體" w:hint="eastAsia"/>
                </w:rPr>
                <w:t>(1</w:t>
              </w:r>
              <w:r w:rsidRPr="00A97C81">
                <w:rPr>
                  <w:rFonts w:ascii="標楷體" w:eastAsia="標楷體" w:hAnsi="標楷體"/>
                </w:rPr>
                <w:t>).</w:t>
              </w:r>
              <w:r w:rsidRPr="00A97C81">
                <w:rPr>
                  <w:rFonts w:ascii="標楷體" w:eastAsia="標楷體" w:hAnsi="標楷體" w:hint="eastAsia"/>
                  <w:lang w:eastAsia="zh-HK"/>
                </w:rPr>
                <w:t>新增:新增全新</w:t>
              </w:r>
            </w:ins>
            <w:ins w:id="6529" w:author="智誠 楊" w:date="2021-05-08T15:59:00Z">
              <w:r w:rsidR="00972654">
                <w:rPr>
                  <w:rFonts w:ascii="標楷體" w:eastAsia="標楷體" w:hAnsi="標楷體" w:hint="eastAsia"/>
                </w:rPr>
                <w:t>疑似洗錢交易訪談紀錄</w:t>
              </w:r>
            </w:ins>
          </w:p>
          <w:p w14:paraId="4FF71F3A" w14:textId="7251D3F6" w:rsidR="009A148D" w:rsidRPr="00A97C81" w:rsidRDefault="009A148D">
            <w:pPr>
              <w:rPr>
                <w:ins w:id="6530" w:author="智誠 楊" w:date="2021-05-08T15:57:00Z"/>
                <w:rFonts w:ascii="標楷體" w:eastAsia="標楷體" w:hAnsi="標楷體"/>
                <w:lang w:eastAsia="zh-HK"/>
              </w:rPr>
            </w:pPr>
            <w:ins w:id="6531" w:author="智誠 楊" w:date="2021-05-08T15:57:00Z">
              <w:r w:rsidRPr="00A97C81">
                <w:rPr>
                  <w:rFonts w:ascii="標楷體" w:eastAsia="標楷體" w:hAnsi="標楷體" w:hint="eastAsia"/>
                </w:rPr>
                <w:t xml:space="preserve">  (2</w:t>
              </w:r>
              <w:r w:rsidRPr="00A97C81">
                <w:rPr>
                  <w:rFonts w:ascii="標楷體" w:eastAsia="標楷體" w:hAnsi="標楷體"/>
                </w:rPr>
                <w:t>).</w:t>
              </w:r>
              <w:r w:rsidRPr="00A97C81">
                <w:rPr>
                  <w:rFonts w:ascii="標楷體" w:eastAsia="標楷體" w:hAnsi="標楷體" w:hint="eastAsia"/>
                  <w:lang w:eastAsia="zh-HK"/>
                </w:rPr>
                <w:t>修改</w:t>
              </w:r>
              <w:r w:rsidRPr="00A97C81">
                <w:rPr>
                  <w:rFonts w:ascii="標楷體" w:eastAsia="標楷體" w:hAnsi="標楷體" w:hint="eastAsia"/>
                </w:rPr>
                <w:t>:</w:t>
              </w:r>
              <w:r w:rsidRPr="00A97C81">
                <w:rPr>
                  <w:rFonts w:ascii="標楷體" w:eastAsia="標楷體" w:hAnsi="標楷體" w:hint="eastAsia"/>
                  <w:lang w:eastAsia="zh-HK"/>
                </w:rPr>
                <w:t>修改指定</w:t>
              </w:r>
            </w:ins>
            <w:ins w:id="6532" w:author="智誠 楊" w:date="2021-05-08T15:59:00Z">
              <w:r w:rsidR="00972654">
                <w:rPr>
                  <w:rFonts w:ascii="標楷體" w:eastAsia="標楷體" w:hAnsi="標楷體" w:hint="eastAsia"/>
                </w:rPr>
                <w:t>疑似洗錢交易訪談紀錄</w:t>
              </w:r>
            </w:ins>
          </w:p>
        </w:tc>
      </w:tr>
      <w:tr w:rsidR="009A148D" w:rsidRPr="00A97C81" w14:paraId="4355D969" w14:textId="77777777" w:rsidTr="00286DCE">
        <w:trPr>
          <w:trHeight w:val="321"/>
          <w:ins w:id="6533" w:author="智誠 楊" w:date="2021-05-08T15:57:00Z"/>
        </w:trPr>
        <w:tc>
          <w:tcPr>
            <w:tcW w:w="1548" w:type="dxa"/>
            <w:tcBorders>
              <w:top w:val="single" w:sz="8" w:space="0" w:color="000000"/>
              <w:bottom w:val="single" w:sz="8" w:space="0" w:color="000000"/>
              <w:right w:val="single" w:sz="8" w:space="0" w:color="000000"/>
            </w:tcBorders>
            <w:shd w:val="clear" w:color="auto" w:fill="F3F3F3"/>
          </w:tcPr>
          <w:p w14:paraId="0315568A" w14:textId="77777777" w:rsidR="009A148D" w:rsidRPr="00A97C81" w:rsidRDefault="009A148D" w:rsidP="00286DCE">
            <w:pPr>
              <w:rPr>
                <w:ins w:id="6534" w:author="智誠 楊" w:date="2021-05-08T15:57:00Z"/>
                <w:rFonts w:ascii="標楷體" w:eastAsia="標楷體" w:hAnsi="標楷體"/>
              </w:rPr>
            </w:pPr>
            <w:ins w:id="6535" w:author="智誠 楊" w:date="2021-05-08T15:57:00Z">
              <w:r w:rsidRPr="00A97C81">
                <w:rPr>
                  <w:rFonts w:ascii="標楷體" w:eastAsia="標楷體" w:hAnsi="標楷體"/>
                </w:rPr>
                <w:t>選用流程</w:t>
              </w:r>
            </w:ins>
          </w:p>
        </w:tc>
        <w:tc>
          <w:tcPr>
            <w:tcW w:w="6318" w:type="dxa"/>
            <w:tcBorders>
              <w:top w:val="single" w:sz="8" w:space="0" w:color="000000"/>
              <w:left w:val="single" w:sz="8" w:space="0" w:color="000000"/>
              <w:bottom w:val="single" w:sz="8" w:space="0" w:color="000000"/>
            </w:tcBorders>
          </w:tcPr>
          <w:p w14:paraId="64A5AFCB" w14:textId="77777777" w:rsidR="009A148D" w:rsidRPr="00A97C81" w:rsidRDefault="009A148D" w:rsidP="00286DCE">
            <w:pPr>
              <w:rPr>
                <w:ins w:id="6536" w:author="智誠 楊" w:date="2021-05-08T15:57:00Z"/>
                <w:rFonts w:ascii="標楷體" w:eastAsia="標楷體" w:hAnsi="標楷體"/>
              </w:rPr>
            </w:pPr>
          </w:p>
        </w:tc>
      </w:tr>
      <w:tr w:rsidR="009A148D" w:rsidRPr="00A97C81" w14:paraId="266A1532" w14:textId="77777777" w:rsidTr="00286DCE">
        <w:trPr>
          <w:trHeight w:val="1311"/>
          <w:ins w:id="6537" w:author="智誠 楊" w:date="2021-05-08T15:57:00Z"/>
        </w:trPr>
        <w:tc>
          <w:tcPr>
            <w:tcW w:w="1548" w:type="dxa"/>
            <w:tcBorders>
              <w:top w:val="single" w:sz="8" w:space="0" w:color="000000"/>
              <w:bottom w:val="single" w:sz="8" w:space="0" w:color="000000"/>
              <w:right w:val="single" w:sz="8" w:space="0" w:color="000000"/>
            </w:tcBorders>
            <w:shd w:val="clear" w:color="auto" w:fill="F3F3F3"/>
          </w:tcPr>
          <w:p w14:paraId="4F8279BE" w14:textId="77777777" w:rsidR="009A148D" w:rsidRPr="00A97C81" w:rsidRDefault="009A148D" w:rsidP="00286DCE">
            <w:pPr>
              <w:rPr>
                <w:ins w:id="6538" w:author="智誠 楊" w:date="2021-05-08T15:57:00Z"/>
                <w:rFonts w:ascii="標楷體" w:eastAsia="標楷體" w:hAnsi="標楷體"/>
              </w:rPr>
            </w:pPr>
            <w:ins w:id="6539" w:author="智誠 楊" w:date="2021-05-08T15:57:00Z">
              <w:r w:rsidRPr="00A97C81">
                <w:rPr>
                  <w:rFonts w:ascii="標楷體" w:eastAsia="標楷體" w:hAnsi="標楷體"/>
                </w:rPr>
                <w:t>例外流程</w:t>
              </w:r>
            </w:ins>
          </w:p>
        </w:tc>
        <w:tc>
          <w:tcPr>
            <w:tcW w:w="6318" w:type="dxa"/>
            <w:tcBorders>
              <w:top w:val="single" w:sz="8" w:space="0" w:color="000000"/>
              <w:left w:val="single" w:sz="8" w:space="0" w:color="000000"/>
              <w:bottom w:val="single" w:sz="8" w:space="0" w:color="000000"/>
            </w:tcBorders>
          </w:tcPr>
          <w:p w14:paraId="5B855DBD" w14:textId="77777777" w:rsidR="009A148D" w:rsidRPr="00A97C81" w:rsidRDefault="009A148D" w:rsidP="00286DCE">
            <w:pPr>
              <w:rPr>
                <w:ins w:id="6540" w:author="智誠 楊" w:date="2021-05-08T15:57:00Z"/>
                <w:rFonts w:ascii="標楷體" w:eastAsia="標楷體" w:hAnsi="標楷體"/>
              </w:rPr>
            </w:pPr>
          </w:p>
        </w:tc>
      </w:tr>
      <w:tr w:rsidR="009A148D" w:rsidRPr="00362205" w14:paraId="29A38CDF" w14:textId="77777777" w:rsidTr="00286DCE">
        <w:trPr>
          <w:trHeight w:val="278"/>
          <w:ins w:id="6541" w:author="智誠 楊" w:date="2021-05-08T15:57:00Z"/>
        </w:trPr>
        <w:tc>
          <w:tcPr>
            <w:tcW w:w="1548" w:type="dxa"/>
            <w:tcBorders>
              <w:top w:val="single" w:sz="8" w:space="0" w:color="000000"/>
              <w:bottom w:val="single" w:sz="8" w:space="0" w:color="000000"/>
              <w:right w:val="single" w:sz="8" w:space="0" w:color="000000"/>
            </w:tcBorders>
            <w:shd w:val="clear" w:color="auto" w:fill="F3F3F3"/>
          </w:tcPr>
          <w:p w14:paraId="4EBBEA77" w14:textId="77777777" w:rsidR="009A148D" w:rsidRPr="00362205" w:rsidRDefault="009A148D" w:rsidP="00286DCE">
            <w:pPr>
              <w:rPr>
                <w:ins w:id="6542" w:author="智誠 楊" w:date="2021-05-08T15:57:00Z"/>
                <w:rFonts w:ascii="標楷體" w:eastAsia="標楷體" w:hAnsi="標楷體"/>
              </w:rPr>
            </w:pPr>
            <w:ins w:id="6543" w:author="智誠 楊" w:date="2021-05-08T15:57:00Z">
              <w:r w:rsidRPr="00362205">
                <w:rPr>
                  <w:rFonts w:ascii="標楷體" w:eastAsia="標楷體" w:hAnsi="標楷體"/>
                </w:rPr>
                <w:t xml:space="preserve">執行後狀況 </w:t>
              </w:r>
            </w:ins>
          </w:p>
        </w:tc>
        <w:tc>
          <w:tcPr>
            <w:tcW w:w="6318" w:type="dxa"/>
            <w:tcBorders>
              <w:top w:val="single" w:sz="8" w:space="0" w:color="000000"/>
              <w:left w:val="single" w:sz="8" w:space="0" w:color="000000"/>
              <w:bottom w:val="single" w:sz="8" w:space="0" w:color="000000"/>
            </w:tcBorders>
          </w:tcPr>
          <w:p w14:paraId="1A1EC621" w14:textId="77777777" w:rsidR="009A148D" w:rsidRPr="00362205" w:rsidRDefault="009A148D" w:rsidP="00286DCE">
            <w:pPr>
              <w:rPr>
                <w:ins w:id="6544" w:author="智誠 楊" w:date="2021-05-08T15:57:00Z"/>
                <w:rFonts w:ascii="標楷體" w:eastAsia="標楷體" w:hAnsi="標楷體"/>
              </w:rPr>
            </w:pPr>
          </w:p>
        </w:tc>
      </w:tr>
      <w:tr w:rsidR="009A148D" w:rsidRPr="00362205" w14:paraId="1C4456DB" w14:textId="77777777" w:rsidTr="00286DCE">
        <w:trPr>
          <w:trHeight w:val="358"/>
          <w:ins w:id="6545" w:author="智誠 楊" w:date="2021-05-08T15:57:00Z"/>
        </w:trPr>
        <w:tc>
          <w:tcPr>
            <w:tcW w:w="1548" w:type="dxa"/>
            <w:tcBorders>
              <w:top w:val="single" w:sz="8" w:space="0" w:color="000000"/>
              <w:bottom w:val="single" w:sz="8" w:space="0" w:color="000000"/>
              <w:right w:val="single" w:sz="8" w:space="0" w:color="000000"/>
            </w:tcBorders>
            <w:shd w:val="clear" w:color="auto" w:fill="F3F3F3"/>
          </w:tcPr>
          <w:p w14:paraId="02601949" w14:textId="77777777" w:rsidR="009A148D" w:rsidRPr="00362205" w:rsidRDefault="009A148D" w:rsidP="00286DCE">
            <w:pPr>
              <w:rPr>
                <w:ins w:id="6546" w:author="智誠 楊" w:date="2021-05-08T15:57:00Z"/>
                <w:rFonts w:ascii="標楷體" w:eastAsia="標楷體" w:hAnsi="標楷體"/>
              </w:rPr>
            </w:pPr>
            <w:ins w:id="6547" w:author="智誠 楊" w:date="2021-05-08T15:57:00Z">
              <w:r w:rsidRPr="00362205">
                <w:rPr>
                  <w:rFonts w:ascii="標楷體" w:eastAsia="標楷體" w:hAnsi="標楷體"/>
                </w:rPr>
                <w:t>特別需求</w:t>
              </w:r>
            </w:ins>
          </w:p>
        </w:tc>
        <w:tc>
          <w:tcPr>
            <w:tcW w:w="6318" w:type="dxa"/>
            <w:tcBorders>
              <w:top w:val="single" w:sz="8" w:space="0" w:color="000000"/>
              <w:left w:val="single" w:sz="8" w:space="0" w:color="000000"/>
              <w:bottom w:val="single" w:sz="8" w:space="0" w:color="000000"/>
            </w:tcBorders>
          </w:tcPr>
          <w:p w14:paraId="7A4AA261" w14:textId="23612B2A" w:rsidR="009A148D" w:rsidRPr="00F20817" w:rsidRDefault="009A148D">
            <w:pPr>
              <w:rPr>
                <w:ins w:id="6548" w:author="智誠 楊" w:date="2021-05-08T15:57:00Z"/>
                <w:rFonts w:ascii="標楷體" w:eastAsia="標楷體" w:hAnsi="標楷體"/>
                <w:color w:val="222222"/>
                <w:kern w:val="0"/>
              </w:rPr>
              <w:pPrChange w:id="6549" w:author="智誠 楊" w:date="2021-05-08T15:59:00Z">
                <w:pPr>
                  <w:widowControl/>
                </w:pPr>
              </w:pPrChange>
            </w:pPr>
            <w:ins w:id="6550" w:author="智誠 楊" w:date="2021-05-08T15:57:00Z">
              <w:r>
                <w:rPr>
                  <w:rFonts w:ascii="標楷體" w:eastAsia="標楷體" w:hAnsi="標楷體" w:hint="eastAsia"/>
                </w:rPr>
                <w:t>1</w:t>
              </w:r>
              <w:r>
                <w:rPr>
                  <w:rFonts w:ascii="標楷體" w:eastAsia="標楷體" w:hAnsi="標楷體"/>
                </w:rPr>
                <w:t>.</w:t>
              </w:r>
              <w:r>
                <w:rPr>
                  <w:rFonts w:ascii="標楷體" w:eastAsia="標楷體" w:hAnsi="標楷體" w:hint="eastAsia"/>
                  <w:color w:val="222222"/>
                </w:rPr>
                <w:t>修改時,異動原因及內容會記錄於「資料變更紀錄檔(TxDataLog)」,可至「L6932 資料變更交易查詢」查詢異動內容記錄內容</w:t>
              </w:r>
            </w:ins>
          </w:p>
        </w:tc>
      </w:tr>
      <w:tr w:rsidR="009A148D" w:rsidRPr="00362205" w14:paraId="57883CA2" w14:textId="77777777" w:rsidTr="00286DCE">
        <w:trPr>
          <w:trHeight w:val="358"/>
          <w:ins w:id="6551" w:author="智誠 楊" w:date="2021-05-08T15:57:00Z"/>
        </w:trPr>
        <w:tc>
          <w:tcPr>
            <w:tcW w:w="1548" w:type="dxa"/>
            <w:tcBorders>
              <w:top w:val="single" w:sz="8" w:space="0" w:color="000000"/>
              <w:bottom w:val="single" w:sz="8" w:space="0" w:color="000000"/>
              <w:right w:val="single" w:sz="8" w:space="0" w:color="000000"/>
            </w:tcBorders>
            <w:shd w:val="clear" w:color="auto" w:fill="F3F3F3"/>
          </w:tcPr>
          <w:p w14:paraId="04C4CD87" w14:textId="77777777" w:rsidR="009A148D" w:rsidRPr="00362205" w:rsidRDefault="009A148D" w:rsidP="00286DCE">
            <w:pPr>
              <w:rPr>
                <w:ins w:id="6552" w:author="智誠 楊" w:date="2021-05-08T15:57:00Z"/>
                <w:rFonts w:ascii="標楷體" w:eastAsia="標楷體" w:hAnsi="標楷體"/>
              </w:rPr>
            </w:pPr>
            <w:ins w:id="6553" w:author="智誠 楊" w:date="2021-05-08T15:57:00Z">
              <w:r>
                <w:rPr>
                  <w:rFonts w:ascii="標楷體" w:eastAsia="標楷體" w:hAnsi="標楷體" w:hint="eastAsia"/>
                  <w:lang w:eastAsia="zh-HK"/>
                </w:rPr>
                <w:t>參考</w:t>
              </w:r>
            </w:ins>
          </w:p>
        </w:tc>
        <w:tc>
          <w:tcPr>
            <w:tcW w:w="6318" w:type="dxa"/>
            <w:tcBorders>
              <w:top w:val="single" w:sz="8" w:space="0" w:color="000000"/>
              <w:left w:val="single" w:sz="8" w:space="0" w:color="000000"/>
              <w:bottom w:val="single" w:sz="8" w:space="0" w:color="000000"/>
            </w:tcBorders>
          </w:tcPr>
          <w:p w14:paraId="0D0D6FD7" w14:textId="77777777" w:rsidR="009A148D" w:rsidRPr="00362205" w:rsidRDefault="009A148D" w:rsidP="00286DCE">
            <w:pPr>
              <w:rPr>
                <w:ins w:id="6554" w:author="智誠 楊" w:date="2021-05-08T15:57:00Z"/>
                <w:rFonts w:ascii="標楷體" w:eastAsia="標楷體" w:hAnsi="標楷體"/>
              </w:rPr>
            </w:pPr>
          </w:p>
        </w:tc>
      </w:tr>
    </w:tbl>
    <w:p w14:paraId="208AEF2A" w14:textId="77777777" w:rsidR="009A148D" w:rsidRDefault="009A148D" w:rsidP="009A148D">
      <w:pPr>
        <w:rPr>
          <w:ins w:id="6555" w:author="智誠 楊" w:date="2021-05-08T15:57:00Z"/>
        </w:rPr>
      </w:pPr>
    </w:p>
    <w:p w14:paraId="0D05EFB5" w14:textId="77777777" w:rsidR="009A148D" w:rsidRPr="005F1722" w:rsidRDefault="009A148D" w:rsidP="00B010CD">
      <w:pPr>
        <w:pStyle w:val="a"/>
        <w:rPr>
          <w:ins w:id="6556" w:author="智誠 楊" w:date="2021-05-08T15:57:00Z"/>
        </w:rPr>
      </w:pPr>
      <w:ins w:id="6557" w:author="智誠 楊" w:date="2021-05-08T15:57:00Z">
        <w:r>
          <w:rPr>
            <w:rFonts w:hint="eastAsia"/>
          </w:rPr>
          <w:t>Ta</w:t>
        </w:r>
        <w:r>
          <w:t>ble List</w:t>
        </w:r>
        <w:r w:rsidRPr="005F1722">
          <w:rPr>
            <w:rFonts w:hint="eastAsia"/>
          </w:rPr>
          <w:t>:</w:t>
        </w:r>
      </w:ins>
    </w:p>
    <w:tbl>
      <w:tblPr>
        <w:tblStyle w:val="ac"/>
        <w:tblW w:w="0" w:type="auto"/>
        <w:tblInd w:w="1101" w:type="dxa"/>
        <w:tblLook w:val="04A0" w:firstRow="1" w:lastRow="0" w:firstColumn="1" w:lastColumn="0" w:noHBand="0" w:noVBand="1"/>
      </w:tblPr>
      <w:tblGrid>
        <w:gridCol w:w="952"/>
        <w:gridCol w:w="3118"/>
        <w:gridCol w:w="3828"/>
      </w:tblGrid>
      <w:tr w:rsidR="009A148D" w:rsidRPr="0022279A" w14:paraId="2A47B0C8" w14:textId="77777777" w:rsidTr="00286DCE">
        <w:trPr>
          <w:ins w:id="6558" w:author="智誠 楊" w:date="2021-05-08T15:57:00Z"/>
        </w:trPr>
        <w:tc>
          <w:tcPr>
            <w:tcW w:w="952" w:type="dxa"/>
            <w:shd w:val="clear" w:color="auto" w:fill="D9D9D9" w:themeFill="background1" w:themeFillShade="D9"/>
          </w:tcPr>
          <w:p w14:paraId="37C9B73D" w14:textId="77777777" w:rsidR="009A148D" w:rsidRPr="0022279A" w:rsidRDefault="009A148D" w:rsidP="00286DCE">
            <w:pPr>
              <w:jc w:val="center"/>
              <w:rPr>
                <w:ins w:id="6559" w:author="智誠 楊" w:date="2021-05-08T15:57:00Z"/>
                <w:rFonts w:ascii="標楷體" w:eastAsia="標楷體" w:hAnsi="標楷體"/>
              </w:rPr>
            </w:pPr>
            <w:ins w:id="6560" w:author="智誠 楊" w:date="2021-05-08T15:57:00Z">
              <w:r w:rsidRPr="0022279A">
                <w:rPr>
                  <w:rFonts w:ascii="標楷體" w:eastAsia="標楷體" w:hAnsi="標楷體" w:hint="eastAsia"/>
                  <w:lang w:eastAsia="zh-HK"/>
                </w:rPr>
                <w:t>序號</w:t>
              </w:r>
            </w:ins>
          </w:p>
        </w:tc>
        <w:tc>
          <w:tcPr>
            <w:tcW w:w="3118" w:type="dxa"/>
            <w:shd w:val="clear" w:color="auto" w:fill="D9D9D9" w:themeFill="background1" w:themeFillShade="D9"/>
          </w:tcPr>
          <w:p w14:paraId="508779BF" w14:textId="77777777" w:rsidR="009A148D" w:rsidRPr="0022279A" w:rsidRDefault="009A148D" w:rsidP="00286DCE">
            <w:pPr>
              <w:jc w:val="center"/>
              <w:rPr>
                <w:ins w:id="6561" w:author="智誠 楊" w:date="2021-05-08T15:57:00Z"/>
                <w:rFonts w:ascii="標楷體" w:eastAsia="標楷體" w:hAnsi="標楷體"/>
              </w:rPr>
            </w:pPr>
            <w:ins w:id="6562" w:author="智誠 楊" w:date="2021-05-08T15:57:00Z">
              <w:r w:rsidRPr="0022279A">
                <w:rPr>
                  <w:rFonts w:ascii="標楷體" w:eastAsia="標楷體" w:hAnsi="標楷體" w:hint="eastAsia"/>
                  <w:lang w:eastAsia="zh-HK"/>
                </w:rPr>
                <w:t>名稱</w:t>
              </w:r>
            </w:ins>
          </w:p>
        </w:tc>
        <w:tc>
          <w:tcPr>
            <w:tcW w:w="3828" w:type="dxa"/>
            <w:shd w:val="clear" w:color="auto" w:fill="D9D9D9" w:themeFill="background1" w:themeFillShade="D9"/>
          </w:tcPr>
          <w:p w14:paraId="78568560" w14:textId="77777777" w:rsidR="009A148D" w:rsidRPr="0022279A" w:rsidRDefault="009A148D" w:rsidP="00286DCE">
            <w:pPr>
              <w:jc w:val="center"/>
              <w:rPr>
                <w:ins w:id="6563" w:author="智誠 楊" w:date="2021-05-08T15:57:00Z"/>
                <w:rFonts w:ascii="標楷體" w:eastAsia="標楷體" w:hAnsi="標楷體"/>
              </w:rPr>
            </w:pPr>
            <w:ins w:id="6564" w:author="智誠 楊" w:date="2021-05-08T15:57:00Z">
              <w:r w:rsidRPr="0022279A">
                <w:rPr>
                  <w:rFonts w:ascii="標楷體" w:eastAsia="標楷體" w:hAnsi="標楷體" w:hint="eastAsia"/>
                  <w:lang w:eastAsia="zh-HK"/>
                </w:rPr>
                <w:t>說明</w:t>
              </w:r>
            </w:ins>
          </w:p>
        </w:tc>
      </w:tr>
      <w:tr w:rsidR="009A148D" w:rsidRPr="0022279A" w14:paraId="4A79AAFE" w14:textId="77777777" w:rsidTr="00286DCE">
        <w:trPr>
          <w:ins w:id="6565" w:author="智誠 楊" w:date="2021-05-08T15:57:00Z"/>
        </w:trPr>
        <w:tc>
          <w:tcPr>
            <w:tcW w:w="952" w:type="dxa"/>
          </w:tcPr>
          <w:p w14:paraId="1B55BAB5" w14:textId="77777777" w:rsidR="009A148D" w:rsidRPr="0022279A" w:rsidRDefault="009A148D" w:rsidP="00286DCE">
            <w:pPr>
              <w:jc w:val="center"/>
              <w:rPr>
                <w:ins w:id="6566" w:author="智誠 楊" w:date="2021-05-08T15:57:00Z"/>
                <w:rFonts w:ascii="標楷體" w:eastAsia="標楷體" w:hAnsi="標楷體"/>
              </w:rPr>
            </w:pPr>
            <w:ins w:id="6567" w:author="智誠 楊" w:date="2021-05-08T15:57:00Z">
              <w:r w:rsidRPr="0022279A">
                <w:rPr>
                  <w:rFonts w:ascii="標楷體" w:eastAsia="標楷體" w:hAnsi="標楷體" w:hint="eastAsia"/>
                </w:rPr>
                <w:t>1</w:t>
              </w:r>
            </w:ins>
          </w:p>
        </w:tc>
        <w:tc>
          <w:tcPr>
            <w:tcW w:w="3118" w:type="dxa"/>
          </w:tcPr>
          <w:p w14:paraId="42E86142" w14:textId="3C5B9B5C" w:rsidR="009A148D" w:rsidRPr="0022279A" w:rsidRDefault="00972654" w:rsidP="00286DCE">
            <w:pPr>
              <w:rPr>
                <w:ins w:id="6568" w:author="智誠 楊" w:date="2021-05-08T15:57:00Z"/>
                <w:rFonts w:ascii="標楷體" w:eastAsia="標楷體" w:hAnsi="標楷體"/>
              </w:rPr>
            </w:pPr>
            <w:ins w:id="6569" w:author="智誠 楊" w:date="2021-05-08T15:59:00Z">
              <w:r>
                <w:rPr>
                  <w:rFonts w:ascii="標楷體" w:eastAsia="標楷體" w:hAnsi="標楷體" w:hint="eastAsia"/>
                </w:rPr>
                <w:t>Ml</w:t>
              </w:r>
              <w:r>
                <w:rPr>
                  <w:rFonts w:ascii="標楷體" w:eastAsia="標楷體" w:hAnsi="標楷體"/>
                </w:rPr>
                <w:t>aundryRecord</w:t>
              </w:r>
            </w:ins>
          </w:p>
        </w:tc>
        <w:tc>
          <w:tcPr>
            <w:tcW w:w="3828" w:type="dxa"/>
          </w:tcPr>
          <w:p w14:paraId="67E800F5" w14:textId="5FCA33EE" w:rsidR="009A148D" w:rsidRPr="0022279A" w:rsidRDefault="00972654" w:rsidP="00286DCE">
            <w:pPr>
              <w:rPr>
                <w:ins w:id="6570" w:author="智誠 楊" w:date="2021-05-08T15:57:00Z"/>
                <w:rFonts w:ascii="標楷體" w:eastAsia="標楷體" w:hAnsi="標楷體"/>
              </w:rPr>
            </w:pPr>
            <w:ins w:id="6571" w:author="智誠 楊" w:date="2021-05-08T15:59:00Z">
              <w:r>
                <w:rPr>
                  <w:rFonts w:ascii="標楷體" w:eastAsia="標楷體" w:hAnsi="標楷體" w:hint="eastAsia"/>
                  <w:lang w:eastAsia="zh-HK"/>
                </w:rPr>
                <w:t>疑似洗錢交易訪談紀錄</w:t>
              </w:r>
              <w:r w:rsidRPr="00323EBD">
                <w:rPr>
                  <w:rFonts w:ascii="標楷體" w:eastAsia="標楷體" w:hAnsi="標楷體" w:hint="eastAsia"/>
                  <w:lang w:eastAsia="zh-HK"/>
                </w:rPr>
                <w:t>檔</w:t>
              </w:r>
            </w:ins>
          </w:p>
        </w:tc>
      </w:tr>
      <w:tr w:rsidR="009A148D" w:rsidRPr="0022279A" w14:paraId="272012D3" w14:textId="77777777" w:rsidTr="00286DCE">
        <w:trPr>
          <w:ins w:id="6572" w:author="智誠 楊" w:date="2021-05-08T15:57:00Z"/>
        </w:trPr>
        <w:tc>
          <w:tcPr>
            <w:tcW w:w="952" w:type="dxa"/>
          </w:tcPr>
          <w:p w14:paraId="38A1B302" w14:textId="38452A6E" w:rsidR="009A148D" w:rsidRPr="0022279A" w:rsidRDefault="009A148D" w:rsidP="00286DCE">
            <w:pPr>
              <w:jc w:val="center"/>
              <w:rPr>
                <w:ins w:id="6573" w:author="智誠 楊" w:date="2021-05-08T15:57:00Z"/>
                <w:rFonts w:ascii="標楷體" w:eastAsia="標楷體" w:hAnsi="標楷體"/>
              </w:rPr>
            </w:pPr>
          </w:p>
        </w:tc>
        <w:tc>
          <w:tcPr>
            <w:tcW w:w="3118" w:type="dxa"/>
          </w:tcPr>
          <w:p w14:paraId="2E5D1A4F" w14:textId="50145D1E" w:rsidR="009A148D" w:rsidRPr="0022279A" w:rsidRDefault="009A148D" w:rsidP="00286DCE">
            <w:pPr>
              <w:rPr>
                <w:ins w:id="6574" w:author="智誠 楊" w:date="2021-05-08T15:57:00Z"/>
                <w:rFonts w:ascii="標楷體" w:eastAsia="標楷體" w:hAnsi="標楷體"/>
              </w:rPr>
            </w:pPr>
          </w:p>
        </w:tc>
        <w:tc>
          <w:tcPr>
            <w:tcW w:w="3828" w:type="dxa"/>
          </w:tcPr>
          <w:p w14:paraId="44C72696" w14:textId="0AC8AFFE" w:rsidR="009A148D" w:rsidRPr="0022279A" w:rsidRDefault="009A148D" w:rsidP="00286DCE">
            <w:pPr>
              <w:rPr>
                <w:ins w:id="6575" w:author="智誠 楊" w:date="2021-05-08T15:57:00Z"/>
                <w:rFonts w:ascii="標楷體" w:eastAsia="標楷體" w:hAnsi="標楷體"/>
              </w:rPr>
            </w:pPr>
          </w:p>
        </w:tc>
      </w:tr>
      <w:tr w:rsidR="009A148D" w:rsidRPr="0022279A" w14:paraId="107263B7" w14:textId="77777777" w:rsidTr="00286DCE">
        <w:trPr>
          <w:ins w:id="6576" w:author="智誠 楊" w:date="2021-05-08T15:57:00Z"/>
        </w:trPr>
        <w:tc>
          <w:tcPr>
            <w:tcW w:w="952" w:type="dxa"/>
          </w:tcPr>
          <w:p w14:paraId="147EE353" w14:textId="1B3DE3D1" w:rsidR="009A148D" w:rsidRPr="0022279A" w:rsidRDefault="009A148D" w:rsidP="00286DCE">
            <w:pPr>
              <w:jc w:val="center"/>
              <w:rPr>
                <w:ins w:id="6577" w:author="智誠 楊" w:date="2021-05-08T15:57:00Z"/>
                <w:rFonts w:ascii="標楷體" w:eastAsia="標楷體" w:hAnsi="標楷體"/>
              </w:rPr>
            </w:pPr>
          </w:p>
        </w:tc>
        <w:tc>
          <w:tcPr>
            <w:tcW w:w="3118" w:type="dxa"/>
          </w:tcPr>
          <w:p w14:paraId="62E3A33E" w14:textId="62EF8E95" w:rsidR="009A148D" w:rsidRPr="0022279A" w:rsidRDefault="009A148D" w:rsidP="00286DCE">
            <w:pPr>
              <w:rPr>
                <w:ins w:id="6578" w:author="智誠 楊" w:date="2021-05-08T15:57:00Z"/>
                <w:rFonts w:ascii="標楷體" w:eastAsia="標楷體" w:hAnsi="標楷體"/>
              </w:rPr>
            </w:pPr>
          </w:p>
        </w:tc>
        <w:tc>
          <w:tcPr>
            <w:tcW w:w="3828" w:type="dxa"/>
          </w:tcPr>
          <w:p w14:paraId="51FA7549" w14:textId="50799254" w:rsidR="009A148D" w:rsidRPr="0022279A" w:rsidRDefault="009A148D" w:rsidP="00286DCE">
            <w:pPr>
              <w:rPr>
                <w:ins w:id="6579" w:author="智誠 楊" w:date="2021-05-08T15:57:00Z"/>
                <w:rFonts w:ascii="標楷體" w:eastAsia="標楷體" w:hAnsi="標楷體"/>
              </w:rPr>
            </w:pPr>
          </w:p>
        </w:tc>
      </w:tr>
    </w:tbl>
    <w:p w14:paraId="0F681011" w14:textId="77777777" w:rsidR="009A148D" w:rsidRDefault="009A148D" w:rsidP="009A148D">
      <w:pPr>
        <w:ind w:left="1440"/>
        <w:rPr>
          <w:ins w:id="6580" w:author="智誠 楊" w:date="2021-05-08T15:57:00Z"/>
        </w:rPr>
      </w:pPr>
    </w:p>
    <w:p w14:paraId="263D1293" w14:textId="77777777" w:rsidR="009A148D" w:rsidRDefault="009A148D" w:rsidP="009A148D">
      <w:pPr>
        <w:rPr>
          <w:ins w:id="6581" w:author="智誠 楊" w:date="2021-05-08T15:57:00Z"/>
        </w:rPr>
      </w:pPr>
    </w:p>
    <w:p w14:paraId="2DA743BB" w14:textId="51D30709" w:rsidR="009A148D" w:rsidRPr="00934FE7" w:rsidRDefault="009A148D">
      <w:pPr>
        <w:widowControl/>
        <w:rPr>
          <w:ins w:id="6582" w:author="智誠 楊" w:date="2021-05-08T15:57:00Z"/>
        </w:rPr>
        <w:pPrChange w:id="6583" w:author="智誠 楊" w:date="2021-05-08T16:53:00Z">
          <w:pPr/>
        </w:pPrChange>
      </w:pPr>
      <w:ins w:id="6584" w:author="智誠 楊" w:date="2021-05-08T15:57:00Z">
        <w:r>
          <w:br w:type="page"/>
        </w:r>
      </w:ins>
    </w:p>
    <w:p w14:paraId="04DE39C6" w14:textId="24BF2277" w:rsidR="009A148D" w:rsidRPr="00362205" w:rsidRDefault="009A148D" w:rsidP="00B010CD">
      <w:pPr>
        <w:pStyle w:val="a"/>
        <w:rPr>
          <w:ins w:id="6585" w:author="智誠 楊" w:date="2021-05-08T15:57:00Z"/>
        </w:rPr>
      </w:pPr>
      <w:ins w:id="6586" w:author="智誠 楊" w:date="2021-05-08T15:57:00Z">
        <w:r w:rsidRPr="00362205">
          <w:t>UI畫面</w:t>
        </w:r>
      </w:ins>
      <w:ins w:id="6587" w:author="智誠 楊" w:date="2021-05-12T14:37:00Z">
        <w:r w:rsidR="006802A4">
          <w:rPr>
            <w:rFonts w:hint="eastAsia"/>
          </w:rPr>
          <w:t>-新增</w:t>
        </w:r>
      </w:ins>
    </w:p>
    <w:p w14:paraId="5C5B166D" w14:textId="77777777" w:rsidR="009A148D" w:rsidRDefault="009A148D" w:rsidP="009A148D">
      <w:pPr>
        <w:pStyle w:val="42"/>
        <w:spacing w:after="72"/>
        <w:ind w:leftChars="196" w:left="470"/>
        <w:rPr>
          <w:ins w:id="6588" w:author="智誠 楊" w:date="2021-05-08T15:57:00Z"/>
          <w:rFonts w:ascii="標楷體" w:hAnsi="標楷體"/>
        </w:rPr>
      </w:pPr>
      <w:ins w:id="6589" w:author="智誠 楊" w:date="2021-05-08T15:57:00Z">
        <w:r w:rsidRPr="00362205">
          <w:rPr>
            <w:rFonts w:ascii="標楷體" w:hAnsi="標楷體" w:hint="eastAsia"/>
          </w:rPr>
          <w:t>輸入畫面：</w:t>
        </w:r>
      </w:ins>
    </w:p>
    <w:p w14:paraId="2D7847F6" w14:textId="2AEBD261" w:rsidR="009A148D" w:rsidRPr="00D13949" w:rsidRDefault="00972654" w:rsidP="009A148D">
      <w:pPr>
        <w:pStyle w:val="42"/>
        <w:spacing w:after="72"/>
        <w:ind w:leftChars="196" w:left="470"/>
        <w:rPr>
          <w:ins w:id="6590" w:author="智誠 楊" w:date="2021-05-08T15:57:00Z"/>
          <w:rFonts w:ascii="標楷體" w:hAnsi="標楷體"/>
        </w:rPr>
      </w:pPr>
      <w:ins w:id="6591" w:author="智誠 楊" w:date="2021-05-08T16:00:00Z">
        <w:r w:rsidRPr="00972654">
          <w:rPr>
            <w:rFonts w:ascii="標楷體" w:hAnsi="標楷體"/>
            <w:noProof/>
          </w:rPr>
          <w:drawing>
            <wp:inline distT="0" distB="0" distL="0" distR="0" wp14:anchorId="33F28E5C" wp14:editId="5E3822C5">
              <wp:extent cx="6479540" cy="3195320"/>
              <wp:effectExtent l="0" t="0" r="0" b="0"/>
              <wp:docPr id="70" name="圖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479540" cy="3195320"/>
                      </a:xfrm>
                      <a:prstGeom prst="rect">
                        <a:avLst/>
                      </a:prstGeom>
                    </pic:spPr>
                  </pic:pic>
                </a:graphicData>
              </a:graphic>
            </wp:inline>
          </w:drawing>
        </w:r>
      </w:ins>
    </w:p>
    <w:p w14:paraId="7A6D8593" w14:textId="2E930445" w:rsidR="009A148D" w:rsidRDefault="009A148D" w:rsidP="00B010CD">
      <w:pPr>
        <w:pStyle w:val="a"/>
        <w:rPr>
          <w:ins w:id="6592" w:author="智誠 楊" w:date="2021-05-08T15:57:00Z"/>
        </w:rPr>
      </w:pPr>
      <w:ins w:id="6593" w:author="智誠 楊" w:date="2021-05-08T15:57:00Z">
        <w:r>
          <w:t>輸入畫面</w:t>
        </w:r>
        <w:r>
          <w:rPr>
            <w:rFonts w:hint="eastAsia"/>
            <w:lang w:eastAsia="zh-HK"/>
          </w:rPr>
          <w:t>按鈕</w:t>
        </w:r>
        <w:r>
          <w:t>說明</w:t>
        </w:r>
      </w:ins>
      <w:ins w:id="6594" w:author="智誠 楊" w:date="2021-05-13T14:47:00Z">
        <w:r w:rsidR="00AF1102">
          <w:rPr>
            <w:rFonts w:hint="eastAsia"/>
          </w:rPr>
          <w:t>-新增</w:t>
        </w:r>
      </w:ins>
    </w:p>
    <w:p w14:paraId="56AA571B" w14:textId="77777777" w:rsidR="009A148D" w:rsidRPr="00F5236F" w:rsidRDefault="009A148D" w:rsidP="009A148D">
      <w:pPr>
        <w:rPr>
          <w:ins w:id="6595" w:author="智誠 楊" w:date="2021-05-08T15:57:00Z"/>
        </w:rPr>
      </w:pPr>
    </w:p>
    <w:tbl>
      <w:tblPr>
        <w:tblStyle w:val="ac"/>
        <w:tblW w:w="0" w:type="auto"/>
        <w:tblInd w:w="250" w:type="dxa"/>
        <w:tblLook w:val="04A0" w:firstRow="1" w:lastRow="0" w:firstColumn="1" w:lastColumn="0" w:noHBand="0" w:noVBand="1"/>
      </w:tblPr>
      <w:tblGrid>
        <w:gridCol w:w="851"/>
        <w:gridCol w:w="2126"/>
        <w:gridCol w:w="7033"/>
      </w:tblGrid>
      <w:tr w:rsidR="009A148D" w:rsidRPr="00A97C81" w14:paraId="52A87F10" w14:textId="77777777" w:rsidTr="00286DCE">
        <w:trPr>
          <w:ins w:id="6596" w:author="智誠 楊" w:date="2021-05-08T15:57:00Z"/>
        </w:trPr>
        <w:tc>
          <w:tcPr>
            <w:tcW w:w="851" w:type="dxa"/>
            <w:shd w:val="clear" w:color="auto" w:fill="D9D9D9" w:themeFill="background1" w:themeFillShade="D9"/>
          </w:tcPr>
          <w:p w14:paraId="5FDC86A4" w14:textId="77777777" w:rsidR="009A148D" w:rsidRPr="00A97C81" w:rsidRDefault="009A148D" w:rsidP="00286DCE">
            <w:pPr>
              <w:jc w:val="center"/>
              <w:rPr>
                <w:ins w:id="6597" w:author="智誠 楊" w:date="2021-05-08T15:57:00Z"/>
                <w:rFonts w:ascii="標楷體" w:eastAsia="標楷體" w:hAnsi="標楷體"/>
              </w:rPr>
            </w:pPr>
            <w:ins w:id="6598" w:author="智誠 楊" w:date="2021-05-08T15:57:00Z">
              <w:r w:rsidRPr="00A97C81">
                <w:rPr>
                  <w:rFonts w:ascii="標楷體" w:eastAsia="標楷體" w:hAnsi="標楷體" w:hint="eastAsia"/>
                  <w:lang w:eastAsia="zh-HK"/>
                </w:rPr>
                <w:t>序號</w:t>
              </w:r>
            </w:ins>
          </w:p>
        </w:tc>
        <w:tc>
          <w:tcPr>
            <w:tcW w:w="2126" w:type="dxa"/>
            <w:shd w:val="clear" w:color="auto" w:fill="D9D9D9" w:themeFill="background1" w:themeFillShade="D9"/>
          </w:tcPr>
          <w:p w14:paraId="2A2627A2" w14:textId="77777777" w:rsidR="009A148D" w:rsidRPr="00A97C81" w:rsidRDefault="009A148D" w:rsidP="00286DCE">
            <w:pPr>
              <w:jc w:val="center"/>
              <w:rPr>
                <w:ins w:id="6599" w:author="智誠 楊" w:date="2021-05-08T15:57:00Z"/>
                <w:rFonts w:ascii="標楷體" w:eastAsia="標楷體" w:hAnsi="標楷體"/>
              </w:rPr>
            </w:pPr>
            <w:ins w:id="6600" w:author="智誠 楊" w:date="2021-05-08T15:57:00Z">
              <w:r w:rsidRPr="00A97C81">
                <w:rPr>
                  <w:rFonts w:ascii="標楷體" w:eastAsia="標楷體" w:hAnsi="標楷體" w:hint="eastAsia"/>
                  <w:lang w:eastAsia="zh-HK"/>
                </w:rPr>
                <w:t>按鈕名稱</w:t>
              </w:r>
            </w:ins>
          </w:p>
        </w:tc>
        <w:tc>
          <w:tcPr>
            <w:tcW w:w="7033" w:type="dxa"/>
            <w:shd w:val="clear" w:color="auto" w:fill="D9D9D9" w:themeFill="background1" w:themeFillShade="D9"/>
          </w:tcPr>
          <w:p w14:paraId="14CB3477" w14:textId="77777777" w:rsidR="009A148D" w:rsidRPr="00A97C81" w:rsidRDefault="009A148D" w:rsidP="00286DCE">
            <w:pPr>
              <w:jc w:val="center"/>
              <w:rPr>
                <w:ins w:id="6601" w:author="智誠 楊" w:date="2021-05-08T15:57:00Z"/>
                <w:rFonts w:ascii="標楷體" w:eastAsia="標楷體" w:hAnsi="標楷體"/>
              </w:rPr>
            </w:pPr>
            <w:ins w:id="6602" w:author="智誠 楊" w:date="2021-05-08T15:57:00Z">
              <w:r w:rsidRPr="00A97C81">
                <w:rPr>
                  <w:rFonts w:ascii="標楷體" w:eastAsia="標楷體" w:hAnsi="標楷體" w:hint="eastAsia"/>
                  <w:lang w:eastAsia="zh-HK"/>
                </w:rPr>
                <w:t>功能說明</w:t>
              </w:r>
            </w:ins>
          </w:p>
        </w:tc>
      </w:tr>
      <w:tr w:rsidR="009A148D" w:rsidRPr="00A97C81" w14:paraId="35018CA6" w14:textId="77777777" w:rsidTr="00286DCE">
        <w:trPr>
          <w:ins w:id="6603" w:author="智誠 楊" w:date="2021-05-08T15:57:00Z"/>
        </w:trPr>
        <w:tc>
          <w:tcPr>
            <w:tcW w:w="851" w:type="dxa"/>
          </w:tcPr>
          <w:p w14:paraId="251F6DBE" w14:textId="77777777" w:rsidR="009A148D" w:rsidRPr="00A97C81" w:rsidRDefault="009A148D" w:rsidP="00286DCE">
            <w:pPr>
              <w:jc w:val="center"/>
              <w:rPr>
                <w:ins w:id="6604" w:author="智誠 楊" w:date="2021-05-08T15:57:00Z"/>
                <w:rFonts w:ascii="標楷體" w:eastAsia="標楷體" w:hAnsi="標楷體"/>
                <w:lang w:eastAsia="zh-HK"/>
              </w:rPr>
            </w:pPr>
            <w:ins w:id="6605" w:author="智誠 楊" w:date="2021-05-08T15:57:00Z">
              <w:r w:rsidRPr="00A97C81">
                <w:rPr>
                  <w:rFonts w:ascii="標楷體" w:eastAsia="標楷體" w:hAnsi="標楷體" w:hint="eastAsia"/>
                </w:rPr>
                <w:t>1</w:t>
              </w:r>
            </w:ins>
          </w:p>
        </w:tc>
        <w:tc>
          <w:tcPr>
            <w:tcW w:w="2126" w:type="dxa"/>
          </w:tcPr>
          <w:p w14:paraId="41C1DF33" w14:textId="77777777" w:rsidR="009A148D" w:rsidRPr="00A97C81" w:rsidRDefault="009A148D" w:rsidP="00286DCE">
            <w:pPr>
              <w:rPr>
                <w:ins w:id="6606" w:author="智誠 楊" w:date="2021-05-08T15:57:00Z"/>
                <w:rFonts w:ascii="標楷體" w:eastAsia="標楷體" w:hAnsi="標楷體"/>
                <w:lang w:eastAsia="zh-HK"/>
              </w:rPr>
            </w:pPr>
            <w:ins w:id="6607" w:author="智誠 楊" w:date="2021-05-08T15:57:00Z">
              <w:r w:rsidRPr="00A97C81">
                <w:rPr>
                  <w:rFonts w:ascii="標楷體" w:eastAsia="標楷體" w:hAnsi="標楷體" w:hint="eastAsia"/>
                  <w:lang w:eastAsia="zh-HK"/>
                </w:rPr>
                <w:t>新增</w:t>
              </w:r>
            </w:ins>
          </w:p>
        </w:tc>
        <w:tc>
          <w:tcPr>
            <w:tcW w:w="7033" w:type="dxa"/>
          </w:tcPr>
          <w:p w14:paraId="459C84D0" w14:textId="5FC70095" w:rsidR="009A148D" w:rsidRPr="00A97C81" w:rsidRDefault="009A148D" w:rsidP="00286DCE">
            <w:pPr>
              <w:rPr>
                <w:ins w:id="6608" w:author="智誠 楊" w:date="2021-05-08T15:57:00Z"/>
                <w:rFonts w:ascii="標楷體" w:eastAsia="標楷體" w:hAnsi="標楷體"/>
                <w:lang w:eastAsia="zh-HK"/>
              </w:rPr>
            </w:pPr>
            <w:ins w:id="6609" w:author="智誠 楊" w:date="2021-05-08T15:57:00Z">
              <w:r w:rsidRPr="00A97C81">
                <w:rPr>
                  <w:rFonts w:ascii="標楷體" w:eastAsia="標楷體" w:hAnsi="標楷體" w:hint="eastAsia"/>
                </w:rPr>
                <w:t>1.【</w:t>
              </w:r>
            </w:ins>
            <w:ins w:id="6610" w:author="智誠 楊" w:date="2021-05-08T16:00:00Z">
              <w:r w:rsidR="00972654" w:rsidRPr="00A97C81">
                <w:rPr>
                  <w:rFonts w:ascii="標楷體" w:eastAsia="標楷體" w:hAnsi="標楷體"/>
                  <w:lang w:eastAsia="zh-HK"/>
                </w:rPr>
                <w:t>L</w:t>
              </w:r>
              <w:r w:rsidR="00972654">
                <w:rPr>
                  <w:rFonts w:ascii="標楷體" w:eastAsia="標楷體" w:hAnsi="標楷體" w:hint="eastAsia"/>
                </w:rPr>
                <w:t>8923疑似洗錢交易訪談紀錄查詢</w:t>
              </w:r>
            </w:ins>
            <w:ins w:id="6611" w:author="智誠 楊" w:date="2021-05-08T15:57:00Z">
              <w:r w:rsidRPr="00A97C81">
                <w:rPr>
                  <w:rFonts w:ascii="標楷體" w:eastAsia="標楷體" w:hAnsi="標楷體" w:hint="eastAsia"/>
                </w:rPr>
                <w:t>】</w:t>
              </w:r>
              <w:r w:rsidRPr="00A97C81">
                <w:rPr>
                  <w:rFonts w:ascii="標楷體" w:eastAsia="標楷體" w:hAnsi="標楷體"/>
                  <w:lang w:eastAsia="zh-HK"/>
                </w:rPr>
                <w:t>功能</w:t>
              </w:r>
              <w:r w:rsidRPr="00A97C81">
                <w:rPr>
                  <w:rFonts w:ascii="標楷體" w:eastAsia="標楷體" w:hAnsi="標楷體" w:hint="eastAsia"/>
                </w:rPr>
                <w:t>點「</w:t>
              </w:r>
              <w:r w:rsidRPr="00A97C81">
                <w:rPr>
                  <w:rFonts w:ascii="標楷體" w:eastAsia="標楷體" w:hAnsi="標楷體"/>
                  <w:lang w:eastAsia="zh-HK"/>
                </w:rPr>
                <w:t>新增</w:t>
              </w:r>
            </w:ins>
            <w:ins w:id="6612" w:author="智誠 楊" w:date="2021-05-08T16:00:00Z">
              <w:r w:rsidR="00972654">
                <w:rPr>
                  <w:rFonts w:ascii="標楷體" w:eastAsia="標楷體" w:hAnsi="標楷體" w:hint="eastAsia"/>
                  <w:lang w:eastAsia="zh-HK"/>
                </w:rPr>
                <w:t>紀錄</w:t>
              </w:r>
            </w:ins>
            <w:ins w:id="6613" w:author="智誠 楊" w:date="2021-05-08T15:57:00Z">
              <w:r w:rsidRPr="00A97C81">
                <w:rPr>
                  <w:rFonts w:ascii="標楷體" w:eastAsia="標楷體" w:hAnsi="標楷體" w:hint="eastAsia"/>
                </w:rPr>
                <w:t>」</w:t>
              </w:r>
              <w:r w:rsidRPr="00A97C81">
                <w:rPr>
                  <w:rFonts w:ascii="標楷體" w:eastAsia="標楷體" w:hAnsi="標楷體"/>
                  <w:lang w:eastAsia="zh-HK"/>
                </w:rPr>
                <w:t>時顯示</w:t>
              </w:r>
              <w:r w:rsidRPr="00A97C81">
                <w:rPr>
                  <w:rFonts w:ascii="標楷體" w:eastAsia="標楷體" w:hAnsi="標楷體" w:hint="eastAsia"/>
                </w:rPr>
                <w:t>。</w:t>
              </w:r>
            </w:ins>
          </w:p>
          <w:p w14:paraId="209FFEE0" w14:textId="6FF0F8D5" w:rsidR="009A148D" w:rsidRPr="00A97C81" w:rsidRDefault="009A148D" w:rsidP="00286DCE">
            <w:pPr>
              <w:rPr>
                <w:ins w:id="6614" w:author="智誠 楊" w:date="2021-05-08T15:57:00Z"/>
                <w:rFonts w:ascii="標楷體" w:eastAsia="標楷體" w:hAnsi="標楷體"/>
                <w:lang w:eastAsia="zh-HK"/>
              </w:rPr>
            </w:pPr>
            <w:ins w:id="6615" w:author="智誠 楊" w:date="2021-05-08T15:57:00Z">
              <w:r w:rsidRPr="00A97C81">
                <w:rPr>
                  <w:rFonts w:ascii="標楷體" w:eastAsia="標楷體" w:hAnsi="標楷體" w:hint="eastAsia"/>
                </w:rPr>
                <w:t>2.</w:t>
              </w:r>
              <w:r w:rsidRPr="00A97C81">
                <w:rPr>
                  <w:rFonts w:ascii="標楷體" w:eastAsia="標楷體" w:hAnsi="標楷體"/>
                  <w:lang w:eastAsia="zh-HK"/>
                </w:rPr>
                <w:t>執行新增</w:t>
              </w:r>
            </w:ins>
            <w:ins w:id="6616" w:author="智誠 楊" w:date="2021-05-08T16:00:00Z">
              <w:r w:rsidR="00972654">
                <w:rPr>
                  <w:rFonts w:ascii="標楷體" w:eastAsia="標楷體" w:hAnsi="標楷體" w:hint="eastAsia"/>
                </w:rPr>
                <w:t>疑似洗錢交易訪談紀錄</w:t>
              </w:r>
            </w:ins>
            <w:ins w:id="6617" w:author="智誠 楊" w:date="2021-05-08T15:57:00Z">
              <w:r w:rsidRPr="00A97C81">
                <w:rPr>
                  <w:rFonts w:ascii="標楷體" w:eastAsia="標楷體" w:hAnsi="標楷體" w:hint="eastAsia"/>
                </w:rPr>
                <w:t>。</w:t>
              </w:r>
            </w:ins>
          </w:p>
        </w:tc>
      </w:tr>
      <w:tr w:rsidR="007E7179" w:rsidRPr="00A97C81" w14:paraId="1583DE95" w14:textId="77777777" w:rsidTr="00286DCE">
        <w:trPr>
          <w:ins w:id="6618" w:author="智誠 楊" w:date="2021-05-08T15:57:00Z"/>
        </w:trPr>
        <w:tc>
          <w:tcPr>
            <w:tcW w:w="851" w:type="dxa"/>
          </w:tcPr>
          <w:p w14:paraId="177D9BC4" w14:textId="6D73C783" w:rsidR="007E7179" w:rsidRPr="00A97C81" w:rsidRDefault="00AF1102" w:rsidP="007E7179">
            <w:pPr>
              <w:jc w:val="center"/>
              <w:rPr>
                <w:ins w:id="6619" w:author="智誠 楊" w:date="2021-05-08T15:57:00Z"/>
                <w:rFonts w:ascii="標楷體" w:eastAsia="標楷體" w:hAnsi="標楷體"/>
              </w:rPr>
            </w:pPr>
            <w:ins w:id="6620" w:author="智誠 楊" w:date="2021-05-13T14:47:00Z">
              <w:r>
                <w:rPr>
                  <w:rFonts w:ascii="標楷體" w:eastAsia="標楷體" w:hAnsi="標楷體" w:hint="eastAsia"/>
                </w:rPr>
                <w:t>2</w:t>
              </w:r>
            </w:ins>
          </w:p>
        </w:tc>
        <w:tc>
          <w:tcPr>
            <w:tcW w:w="2126" w:type="dxa"/>
          </w:tcPr>
          <w:p w14:paraId="48CD716A" w14:textId="4A3323AA" w:rsidR="007E7179" w:rsidRPr="00A97C81" w:rsidRDefault="007E7179" w:rsidP="007E7179">
            <w:pPr>
              <w:rPr>
                <w:ins w:id="6621" w:author="智誠 楊" w:date="2021-05-08T15:57:00Z"/>
                <w:rFonts w:ascii="標楷體" w:eastAsia="標楷體" w:hAnsi="標楷體"/>
                <w:lang w:eastAsia="zh-HK"/>
              </w:rPr>
            </w:pPr>
            <w:ins w:id="6622" w:author="智誠 楊" w:date="2021-05-12T10:04:00Z">
              <w:r w:rsidRPr="00A97C81">
                <w:rPr>
                  <w:rFonts w:ascii="標楷體" w:eastAsia="標楷體" w:hAnsi="標楷體" w:hint="eastAsia"/>
                  <w:lang w:eastAsia="zh-HK"/>
                </w:rPr>
                <w:t>離開</w:t>
              </w:r>
            </w:ins>
          </w:p>
        </w:tc>
        <w:tc>
          <w:tcPr>
            <w:tcW w:w="7033" w:type="dxa"/>
          </w:tcPr>
          <w:p w14:paraId="5CC89187" w14:textId="26EC1982" w:rsidR="007E7179" w:rsidRPr="00A97C81" w:rsidRDefault="007E7179" w:rsidP="007E7179">
            <w:pPr>
              <w:rPr>
                <w:ins w:id="6623" w:author="智誠 楊" w:date="2021-05-08T15:57:00Z"/>
                <w:rFonts w:ascii="標楷體" w:eastAsia="標楷體" w:hAnsi="標楷體"/>
                <w:lang w:eastAsia="zh-HK"/>
              </w:rPr>
            </w:pPr>
            <w:ins w:id="6624" w:author="智誠 楊" w:date="2021-05-12T10:04:00Z">
              <w:r w:rsidRPr="00A97C81">
                <w:rPr>
                  <w:rFonts w:ascii="標楷體" w:eastAsia="標楷體" w:hAnsi="標楷體" w:hint="eastAsia"/>
                  <w:lang w:eastAsia="zh-HK"/>
                </w:rPr>
                <w:t>關閉此畫面</w:t>
              </w:r>
            </w:ins>
          </w:p>
        </w:tc>
      </w:tr>
      <w:tr w:rsidR="007E7179" w:rsidRPr="00A97C81" w14:paraId="23EB6A50" w14:textId="77777777" w:rsidTr="00286DCE">
        <w:trPr>
          <w:ins w:id="6625" w:author="智誠 楊" w:date="2021-05-08T15:57:00Z"/>
        </w:trPr>
        <w:tc>
          <w:tcPr>
            <w:tcW w:w="851" w:type="dxa"/>
          </w:tcPr>
          <w:p w14:paraId="49AE128C" w14:textId="6AF27872" w:rsidR="007E7179" w:rsidRPr="00A97C81" w:rsidRDefault="00AF1102" w:rsidP="007E7179">
            <w:pPr>
              <w:jc w:val="center"/>
              <w:rPr>
                <w:ins w:id="6626" w:author="智誠 楊" w:date="2021-05-08T15:57:00Z"/>
                <w:rFonts w:ascii="標楷體" w:eastAsia="標楷體" w:hAnsi="標楷體"/>
              </w:rPr>
            </w:pPr>
            <w:ins w:id="6627" w:author="智誠 楊" w:date="2021-05-13T14:47:00Z">
              <w:r>
                <w:rPr>
                  <w:rFonts w:ascii="標楷體" w:eastAsia="標楷體" w:hAnsi="標楷體" w:hint="eastAsia"/>
                </w:rPr>
                <w:t>3</w:t>
              </w:r>
            </w:ins>
          </w:p>
        </w:tc>
        <w:tc>
          <w:tcPr>
            <w:tcW w:w="2126" w:type="dxa"/>
          </w:tcPr>
          <w:p w14:paraId="360A685D" w14:textId="4A9B6785" w:rsidR="007E7179" w:rsidRPr="00A97C81" w:rsidRDefault="007E7179" w:rsidP="007E7179">
            <w:pPr>
              <w:rPr>
                <w:ins w:id="6628" w:author="智誠 楊" w:date="2021-05-08T15:57:00Z"/>
                <w:rFonts w:ascii="標楷體" w:eastAsia="標楷體" w:hAnsi="標楷體"/>
                <w:lang w:eastAsia="zh-HK"/>
              </w:rPr>
            </w:pPr>
            <w:ins w:id="6629" w:author="智誠 楊" w:date="2021-05-12T10:04:00Z">
              <w:r w:rsidRPr="00A97C81">
                <w:rPr>
                  <w:rFonts w:ascii="標楷體" w:eastAsia="標楷體" w:hAnsi="標楷體" w:hint="eastAsia"/>
                  <w:lang w:eastAsia="zh-HK"/>
                </w:rPr>
                <w:t>重新交易</w:t>
              </w:r>
            </w:ins>
          </w:p>
        </w:tc>
        <w:tc>
          <w:tcPr>
            <w:tcW w:w="7033" w:type="dxa"/>
          </w:tcPr>
          <w:p w14:paraId="48529A04" w14:textId="46DF243F" w:rsidR="007E7179" w:rsidRPr="00A97C81" w:rsidRDefault="007E7179" w:rsidP="007E7179">
            <w:pPr>
              <w:rPr>
                <w:ins w:id="6630" w:author="智誠 楊" w:date="2021-05-08T15:57:00Z"/>
                <w:rFonts w:ascii="標楷體" w:eastAsia="標楷體" w:hAnsi="標楷體"/>
                <w:lang w:eastAsia="zh-HK"/>
              </w:rPr>
            </w:pPr>
            <w:ins w:id="6631" w:author="智誠 楊" w:date="2021-05-12T10:04:00Z">
              <w:r w:rsidRPr="00A97C81">
                <w:rPr>
                  <w:rFonts w:ascii="標楷體" w:eastAsia="標楷體" w:hAnsi="標楷體" w:hint="eastAsia"/>
                  <w:lang w:eastAsia="zh-HK"/>
                </w:rPr>
                <w:t>功能新增且交易成功時顯示</w:t>
              </w:r>
              <w:r w:rsidRPr="00A97C81">
                <w:rPr>
                  <w:rFonts w:ascii="標楷體" w:eastAsia="標楷體" w:hAnsi="標楷體" w:hint="eastAsia"/>
                </w:rPr>
                <w:t>,</w:t>
              </w:r>
              <w:r w:rsidRPr="00A97C81">
                <w:rPr>
                  <w:rFonts w:ascii="標楷體" w:eastAsia="標楷體" w:hAnsi="標楷體" w:hint="eastAsia"/>
                  <w:lang w:eastAsia="zh-HK"/>
                </w:rPr>
                <w:t>重新輸入另一筆</w:t>
              </w:r>
              <w:r>
                <w:rPr>
                  <w:rFonts w:ascii="標楷體" w:eastAsia="標楷體" w:hAnsi="標楷體" w:hint="eastAsia"/>
                </w:rPr>
                <w:t>疑似洗錢交易訪談紀錄</w:t>
              </w:r>
              <w:r w:rsidRPr="00A97C81">
                <w:rPr>
                  <w:rFonts w:ascii="標楷體" w:eastAsia="標楷體" w:hAnsi="標楷體" w:hint="eastAsia"/>
                  <w:lang w:eastAsia="zh-HK"/>
                </w:rPr>
                <w:t>資料</w:t>
              </w:r>
            </w:ins>
          </w:p>
        </w:tc>
      </w:tr>
    </w:tbl>
    <w:p w14:paraId="5369522B" w14:textId="77777777" w:rsidR="009A148D" w:rsidRPr="00253E4B" w:rsidRDefault="009A148D" w:rsidP="009A148D">
      <w:pPr>
        <w:rPr>
          <w:ins w:id="6632" w:author="智誠 楊" w:date="2021-05-08T15:57:00Z"/>
        </w:rPr>
      </w:pPr>
    </w:p>
    <w:p w14:paraId="0A8226EC" w14:textId="477E6B23" w:rsidR="009A148D" w:rsidRPr="00362205" w:rsidRDefault="009A148D" w:rsidP="00B010CD">
      <w:pPr>
        <w:pStyle w:val="a"/>
        <w:rPr>
          <w:ins w:id="6633" w:author="智誠 楊" w:date="2021-05-08T15:57:00Z"/>
        </w:rPr>
      </w:pPr>
      <w:ins w:id="6634" w:author="智誠 楊" w:date="2021-05-08T15:57:00Z">
        <w:r>
          <w:t>輸入畫面資料說明</w:t>
        </w:r>
      </w:ins>
      <w:ins w:id="6635" w:author="智誠 楊" w:date="2021-05-12T14:37:00Z">
        <w:r w:rsidR="006802A4">
          <w:rPr>
            <w:rFonts w:hint="eastAsia"/>
          </w:rPr>
          <w:t>-新增</w:t>
        </w:r>
      </w:ins>
    </w:p>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Change w:id="6636" w:author="智誠 楊" w:date="2021-05-08T16:42:00Z">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PrChange>
      </w:tblPr>
      <w:tblGrid>
        <w:gridCol w:w="456"/>
        <w:gridCol w:w="1736"/>
        <w:gridCol w:w="1602"/>
        <w:gridCol w:w="992"/>
        <w:gridCol w:w="1489"/>
        <w:gridCol w:w="354"/>
        <w:gridCol w:w="709"/>
        <w:gridCol w:w="3402"/>
        <w:tblGridChange w:id="6637">
          <w:tblGrid>
            <w:gridCol w:w="456"/>
            <w:gridCol w:w="1736"/>
            <w:gridCol w:w="1602"/>
            <w:gridCol w:w="992"/>
            <w:gridCol w:w="1489"/>
            <w:gridCol w:w="354"/>
            <w:gridCol w:w="269"/>
            <w:gridCol w:w="440"/>
            <w:gridCol w:w="226"/>
            <w:gridCol w:w="2856"/>
            <w:gridCol w:w="320"/>
          </w:tblGrid>
        </w:tblGridChange>
      </w:tblGrid>
      <w:tr w:rsidR="009A148D" w:rsidRPr="00847BB7" w14:paraId="10D36073" w14:textId="77777777" w:rsidTr="00033042">
        <w:trPr>
          <w:trHeight w:val="388"/>
          <w:tblHeader/>
          <w:jc w:val="center"/>
          <w:ins w:id="6638" w:author="智誠 楊" w:date="2021-05-08T15:57:00Z"/>
          <w:trPrChange w:id="6639" w:author="智誠 楊" w:date="2021-05-08T16:42:00Z">
            <w:trPr>
              <w:gridAfter w:val="0"/>
              <w:trHeight w:val="388"/>
              <w:tblHeader/>
              <w:jc w:val="center"/>
            </w:trPr>
          </w:trPrChange>
        </w:trPr>
        <w:tc>
          <w:tcPr>
            <w:tcW w:w="456" w:type="dxa"/>
            <w:vMerge w:val="restart"/>
            <w:shd w:val="clear" w:color="auto" w:fill="D9D9D9" w:themeFill="background1" w:themeFillShade="D9"/>
            <w:tcPrChange w:id="6640" w:author="智誠 楊" w:date="2021-05-08T16:42:00Z">
              <w:tcPr>
                <w:tcW w:w="456" w:type="dxa"/>
                <w:vMerge w:val="restart"/>
                <w:shd w:val="clear" w:color="auto" w:fill="D9D9D9" w:themeFill="background1" w:themeFillShade="D9"/>
              </w:tcPr>
            </w:tcPrChange>
          </w:tcPr>
          <w:p w14:paraId="3E1BE368" w14:textId="77777777" w:rsidR="009A148D" w:rsidRPr="00847BB7" w:rsidRDefault="009A148D" w:rsidP="00286DCE">
            <w:pPr>
              <w:rPr>
                <w:ins w:id="6641" w:author="智誠 楊" w:date="2021-05-08T15:57:00Z"/>
                <w:rFonts w:ascii="標楷體" w:eastAsia="標楷體" w:hAnsi="標楷體"/>
              </w:rPr>
            </w:pPr>
            <w:ins w:id="6642" w:author="智誠 楊" w:date="2021-05-08T15:57:00Z">
              <w:r w:rsidRPr="00847BB7">
                <w:rPr>
                  <w:rFonts w:ascii="標楷體" w:eastAsia="標楷體" w:hAnsi="標楷體"/>
                </w:rPr>
                <w:t>序號</w:t>
              </w:r>
            </w:ins>
          </w:p>
        </w:tc>
        <w:tc>
          <w:tcPr>
            <w:tcW w:w="1736" w:type="dxa"/>
            <w:vMerge w:val="restart"/>
            <w:shd w:val="clear" w:color="auto" w:fill="D9D9D9" w:themeFill="background1" w:themeFillShade="D9"/>
            <w:tcPrChange w:id="6643" w:author="智誠 楊" w:date="2021-05-08T16:42:00Z">
              <w:tcPr>
                <w:tcW w:w="1736" w:type="dxa"/>
                <w:vMerge w:val="restart"/>
                <w:shd w:val="clear" w:color="auto" w:fill="D9D9D9" w:themeFill="background1" w:themeFillShade="D9"/>
              </w:tcPr>
            </w:tcPrChange>
          </w:tcPr>
          <w:p w14:paraId="4EEFE50C" w14:textId="77777777" w:rsidR="009A148D" w:rsidRPr="00847BB7" w:rsidRDefault="009A148D" w:rsidP="00286DCE">
            <w:pPr>
              <w:rPr>
                <w:ins w:id="6644" w:author="智誠 楊" w:date="2021-05-08T15:57:00Z"/>
                <w:rFonts w:ascii="標楷體" w:eastAsia="標楷體" w:hAnsi="標楷體"/>
              </w:rPr>
            </w:pPr>
            <w:ins w:id="6645" w:author="智誠 楊" w:date="2021-05-08T15:57:00Z">
              <w:r w:rsidRPr="00847BB7">
                <w:rPr>
                  <w:rFonts w:ascii="標楷體" w:eastAsia="標楷體" w:hAnsi="標楷體"/>
                </w:rPr>
                <w:t>欄位</w:t>
              </w:r>
            </w:ins>
          </w:p>
        </w:tc>
        <w:tc>
          <w:tcPr>
            <w:tcW w:w="5146" w:type="dxa"/>
            <w:gridSpan w:val="5"/>
            <w:shd w:val="clear" w:color="auto" w:fill="D9D9D9" w:themeFill="background1" w:themeFillShade="D9"/>
            <w:tcPrChange w:id="6646" w:author="智誠 楊" w:date="2021-05-08T16:42:00Z">
              <w:tcPr>
                <w:tcW w:w="5372" w:type="dxa"/>
                <w:gridSpan w:val="7"/>
                <w:shd w:val="clear" w:color="auto" w:fill="D9D9D9" w:themeFill="background1" w:themeFillShade="D9"/>
              </w:tcPr>
            </w:tcPrChange>
          </w:tcPr>
          <w:p w14:paraId="6432D626" w14:textId="77777777" w:rsidR="009A148D" w:rsidRPr="00847BB7" w:rsidRDefault="009A148D" w:rsidP="00286DCE">
            <w:pPr>
              <w:jc w:val="center"/>
              <w:rPr>
                <w:ins w:id="6647" w:author="智誠 楊" w:date="2021-05-08T15:57:00Z"/>
                <w:rFonts w:ascii="標楷體" w:eastAsia="標楷體" w:hAnsi="標楷體"/>
              </w:rPr>
            </w:pPr>
            <w:ins w:id="6648" w:author="智誠 楊" w:date="2021-05-08T15:57:00Z">
              <w:r w:rsidRPr="00847BB7">
                <w:rPr>
                  <w:rFonts w:ascii="標楷體" w:eastAsia="標楷體" w:hAnsi="標楷體"/>
                </w:rPr>
                <w:t>說明</w:t>
              </w:r>
            </w:ins>
          </w:p>
        </w:tc>
        <w:tc>
          <w:tcPr>
            <w:tcW w:w="3402" w:type="dxa"/>
            <w:vMerge w:val="restart"/>
            <w:shd w:val="clear" w:color="auto" w:fill="D9D9D9" w:themeFill="background1" w:themeFillShade="D9"/>
            <w:tcPrChange w:id="6649" w:author="智誠 楊" w:date="2021-05-08T16:42:00Z">
              <w:tcPr>
                <w:tcW w:w="2856" w:type="dxa"/>
                <w:vMerge w:val="restart"/>
                <w:shd w:val="clear" w:color="auto" w:fill="D9D9D9" w:themeFill="background1" w:themeFillShade="D9"/>
              </w:tcPr>
            </w:tcPrChange>
          </w:tcPr>
          <w:p w14:paraId="0D4E5303" w14:textId="77777777" w:rsidR="009A148D" w:rsidRPr="00847BB7" w:rsidRDefault="009A148D" w:rsidP="00286DCE">
            <w:pPr>
              <w:rPr>
                <w:ins w:id="6650" w:author="智誠 楊" w:date="2021-05-08T15:57:00Z"/>
                <w:rFonts w:ascii="標楷體" w:eastAsia="標楷體" w:hAnsi="標楷體"/>
              </w:rPr>
            </w:pPr>
            <w:ins w:id="6651" w:author="智誠 楊" w:date="2021-05-08T15:57:00Z">
              <w:r w:rsidRPr="00847BB7">
                <w:rPr>
                  <w:rFonts w:ascii="標楷體" w:eastAsia="標楷體" w:hAnsi="標楷體"/>
                </w:rPr>
                <w:t>處理邏輯及注意事項</w:t>
              </w:r>
            </w:ins>
          </w:p>
        </w:tc>
      </w:tr>
      <w:tr w:rsidR="00033042" w:rsidRPr="00847BB7" w14:paraId="6790ACF6" w14:textId="77777777" w:rsidTr="00033042">
        <w:trPr>
          <w:trHeight w:val="244"/>
          <w:tblHeader/>
          <w:jc w:val="center"/>
          <w:ins w:id="6652" w:author="智誠 楊" w:date="2021-05-08T15:57:00Z"/>
        </w:trPr>
        <w:tc>
          <w:tcPr>
            <w:tcW w:w="456" w:type="dxa"/>
            <w:vMerge/>
            <w:shd w:val="clear" w:color="auto" w:fill="D9D9D9" w:themeFill="background1" w:themeFillShade="D9"/>
          </w:tcPr>
          <w:p w14:paraId="1827E4C3" w14:textId="77777777" w:rsidR="009A148D" w:rsidRPr="00847BB7" w:rsidRDefault="009A148D" w:rsidP="00286DCE">
            <w:pPr>
              <w:rPr>
                <w:ins w:id="6653" w:author="智誠 楊" w:date="2021-05-08T15:57:00Z"/>
                <w:rFonts w:ascii="標楷體" w:eastAsia="標楷體" w:hAnsi="標楷體"/>
              </w:rPr>
            </w:pPr>
          </w:p>
        </w:tc>
        <w:tc>
          <w:tcPr>
            <w:tcW w:w="1736" w:type="dxa"/>
            <w:vMerge/>
            <w:shd w:val="clear" w:color="auto" w:fill="D9D9D9" w:themeFill="background1" w:themeFillShade="D9"/>
          </w:tcPr>
          <w:p w14:paraId="4D7FBD2B" w14:textId="77777777" w:rsidR="009A148D" w:rsidRPr="00847BB7" w:rsidRDefault="009A148D" w:rsidP="00286DCE">
            <w:pPr>
              <w:rPr>
                <w:ins w:id="6654" w:author="智誠 楊" w:date="2021-05-08T15:57:00Z"/>
                <w:rFonts w:ascii="標楷體" w:eastAsia="標楷體" w:hAnsi="標楷體"/>
              </w:rPr>
            </w:pPr>
          </w:p>
        </w:tc>
        <w:tc>
          <w:tcPr>
            <w:tcW w:w="1602" w:type="dxa"/>
            <w:shd w:val="clear" w:color="auto" w:fill="D9D9D9" w:themeFill="background1" w:themeFillShade="D9"/>
          </w:tcPr>
          <w:p w14:paraId="3888FA88" w14:textId="77777777" w:rsidR="009A148D" w:rsidRPr="00847BB7" w:rsidRDefault="009A148D" w:rsidP="00286DCE">
            <w:pPr>
              <w:rPr>
                <w:ins w:id="6655" w:author="智誠 楊" w:date="2021-05-08T15:57:00Z"/>
                <w:rFonts w:ascii="標楷體" w:eastAsia="標楷體" w:hAnsi="標楷體"/>
              </w:rPr>
            </w:pPr>
            <w:ins w:id="6656" w:author="智誠 楊" w:date="2021-05-08T15:57:00Z">
              <w:r w:rsidRPr="00847BB7">
                <w:rPr>
                  <w:rFonts w:ascii="標楷體" w:eastAsia="標楷體" w:hAnsi="標楷體" w:hint="eastAsia"/>
                </w:rPr>
                <w:t>資料型態長度</w:t>
              </w:r>
            </w:ins>
          </w:p>
        </w:tc>
        <w:tc>
          <w:tcPr>
            <w:tcW w:w="992" w:type="dxa"/>
            <w:shd w:val="clear" w:color="auto" w:fill="D9D9D9" w:themeFill="background1" w:themeFillShade="D9"/>
          </w:tcPr>
          <w:p w14:paraId="79FFFA0F" w14:textId="77777777" w:rsidR="009A148D" w:rsidRPr="00847BB7" w:rsidRDefault="009A148D" w:rsidP="00286DCE">
            <w:pPr>
              <w:rPr>
                <w:ins w:id="6657" w:author="智誠 楊" w:date="2021-05-08T15:57:00Z"/>
                <w:rFonts w:ascii="標楷體" w:eastAsia="標楷體" w:hAnsi="標楷體"/>
              </w:rPr>
            </w:pPr>
            <w:ins w:id="6658" w:author="智誠 楊" w:date="2021-05-08T15:57:00Z">
              <w:r w:rsidRPr="00847BB7">
                <w:rPr>
                  <w:rFonts w:ascii="標楷體" w:eastAsia="標楷體" w:hAnsi="標楷體"/>
                </w:rPr>
                <w:t>預設值</w:t>
              </w:r>
            </w:ins>
          </w:p>
        </w:tc>
        <w:tc>
          <w:tcPr>
            <w:tcW w:w="1489" w:type="dxa"/>
            <w:shd w:val="clear" w:color="auto" w:fill="D9D9D9" w:themeFill="background1" w:themeFillShade="D9"/>
          </w:tcPr>
          <w:p w14:paraId="6C291CAA" w14:textId="77777777" w:rsidR="009A148D" w:rsidRPr="00847BB7" w:rsidRDefault="009A148D" w:rsidP="00286DCE">
            <w:pPr>
              <w:rPr>
                <w:ins w:id="6659" w:author="智誠 楊" w:date="2021-05-08T15:57:00Z"/>
                <w:rFonts w:ascii="標楷體" w:eastAsia="標楷體" w:hAnsi="標楷體"/>
              </w:rPr>
            </w:pPr>
            <w:ins w:id="6660" w:author="智誠 楊" w:date="2021-05-08T15:57:00Z">
              <w:r w:rsidRPr="00847BB7">
                <w:rPr>
                  <w:rFonts w:ascii="標楷體" w:eastAsia="標楷體" w:hAnsi="標楷體"/>
                </w:rPr>
                <w:t>選單內容</w:t>
              </w:r>
            </w:ins>
          </w:p>
        </w:tc>
        <w:tc>
          <w:tcPr>
            <w:tcW w:w="354" w:type="dxa"/>
            <w:shd w:val="clear" w:color="auto" w:fill="D9D9D9" w:themeFill="background1" w:themeFillShade="D9"/>
          </w:tcPr>
          <w:p w14:paraId="003D927C" w14:textId="77777777" w:rsidR="009A148D" w:rsidRPr="00847BB7" w:rsidRDefault="009A148D" w:rsidP="00286DCE">
            <w:pPr>
              <w:rPr>
                <w:ins w:id="6661" w:author="智誠 楊" w:date="2021-05-08T15:57:00Z"/>
                <w:rFonts w:ascii="標楷體" w:eastAsia="標楷體" w:hAnsi="標楷體"/>
              </w:rPr>
            </w:pPr>
            <w:ins w:id="6662" w:author="智誠 楊" w:date="2021-05-08T15:57:00Z">
              <w:r w:rsidRPr="00847BB7">
                <w:rPr>
                  <w:rFonts w:ascii="標楷體" w:eastAsia="標楷體" w:hAnsi="標楷體"/>
                </w:rPr>
                <w:t>必填</w:t>
              </w:r>
            </w:ins>
          </w:p>
        </w:tc>
        <w:tc>
          <w:tcPr>
            <w:tcW w:w="709" w:type="dxa"/>
            <w:shd w:val="clear" w:color="auto" w:fill="D9D9D9" w:themeFill="background1" w:themeFillShade="D9"/>
          </w:tcPr>
          <w:p w14:paraId="552941BD" w14:textId="77777777" w:rsidR="009A148D" w:rsidRPr="00847BB7" w:rsidRDefault="009A148D" w:rsidP="00286DCE">
            <w:pPr>
              <w:rPr>
                <w:ins w:id="6663" w:author="智誠 楊" w:date="2021-05-08T15:57:00Z"/>
                <w:rFonts w:ascii="標楷體" w:eastAsia="標楷體" w:hAnsi="標楷體"/>
              </w:rPr>
            </w:pPr>
            <w:ins w:id="6664" w:author="智誠 楊" w:date="2021-05-08T15:57:00Z">
              <w:r w:rsidRPr="00847BB7">
                <w:rPr>
                  <w:rFonts w:ascii="標楷體" w:eastAsia="標楷體" w:hAnsi="標楷體"/>
                </w:rPr>
                <w:t>R/W</w:t>
              </w:r>
            </w:ins>
          </w:p>
        </w:tc>
        <w:tc>
          <w:tcPr>
            <w:tcW w:w="3402" w:type="dxa"/>
            <w:vMerge/>
            <w:shd w:val="clear" w:color="auto" w:fill="D9D9D9" w:themeFill="background1" w:themeFillShade="D9"/>
          </w:tcPr>
          <w:p w14:paraId="2ACBCD53" w14:textId="77777777" w:rsidR="009A148D" w:rsidRPr="00847BB7" w:rsidRDefault="009A148D" w:rsidP="00286DCE">
            <w:pPr>
              <w:rPr>
                <w:ins w:id="6665" w:author="智誠 楊" w:date="2021-05-08T15:57:00Z"/>
                <w:rFonts w:ascii="標楷體" w:eastAsia="標楷體" w:hAnsi="標楷體"/>
              </w:rPr>
            </w:pPr>
          </w:p>
        </w:tc>
      </w:tr>
      <w:tr w:rsidR="009A148D" w:rsidRPr="00847BB7" w14:paraId="17443728" w14:textId="77777777" w:rsidTr="00033042">
        <w:trPr>
          <w:trHeight w:val="244"/>
          <w:jc w:val="center"/>
          <w:ins w:id="6666" w:author="智誠 楊" w:date="2021-05-08T15:57:00Z"/>
          <w:trPrChange w:id="6667" w:author="智誠 楊" w:date="2021-05-08T16:42:00Z">
            <w:trPr>
              <w:gridAfter w:val="0"/>
              <w:trHeight w:val="244"/>
              <w:jc w:val="center"/>
            </w:trPr>
          </w:trPrChange>
        </w:trPr>
        <w:tc>
          <w:tcPr>
            <w:tcW w:w="456" w:type="dxa"/>
            <w:tcPrChange w:id="6668" w:author="智誠 楊" w:date="2021-05-08T16:42:00Z">
              <w:tcPr>
                <w:tcW w:w="456" w:type="dxa"/>
              </w:tcPr>
            </w:tcPrChange>
          </w:tcPr>
          <w:p w14:paraId="344841F8" w14:textId="77777777" w:rsidR="009A148D" w:rsidRPr="00847BB7" w:rsidRDefault="009A148D" w:rsidP="00286DCE">
            <w:pPr>
              <w:rPr>
                <w:ins w:id="6669" w:author="智誠 楊" w:date="2021-05-08T15:57:00Z"/>
                <w:rFonts w:ascii="標楷體" w:eastAsia="標楷體" w:hAnsi="標楷體"/>
              </w:rPr>
            </w:pPr>
            <w:ins w:id="6670" w:author="智誠 楊" w:date="2021-05-08T15:57:00Z">
              <w:r>
                <w:rPr>
                  <w:rFonts w:ascii="標楷體" w:eastAsia="標楷體" w:hAnsi="標楷體" w:hint="eastAsia"/>
                </w:rPr>
                <w:t>1</w:t>
              </w:r>
            </w:ins>
          </w:p>
        </w:tc>
        <w:tc>
          <w:tcPr>
            <w:tcW w:w="1736" w:type="dxa"/>
            <w:tcPrChange w:id="6671" w:author="智誠 楊" w:date="2021-05-08T16:42:00Z">
              <w:tcPr>
                <w:tcW w:w="1736" w:type="dxa"/>
              </w:tcPr>
            </w:tcPrChange>
          </w:tcPr>
          <w:p w14:paraId="53179073" w14:textId="77777777" w:rsidR="009A148D" w:rsidRPr="00847BB7" w:rsidRDefault="009A148D" w:rsidP="00286DCE">
            <w:pPr>
              <w:rPr>
                <w:ins w:id="6672" w:author="智誠 楊" w:date="2021-05-08T15:57:00Z"/>
                <w:rFonts w:ascii="標楷體" w:eastAsia="標楷體" w:hAnsi="標楷體"/>
              </w:rPr>
            </w:pPr>
            <w:ins w:id="6673" w:author="智誠 楊" w:date="2021-05-08T15:57:00Z">
              <w:r w:rsidRPr="00847BB7">
                <w:rPr>
                  <w:rFonts w:ascii="標楷體" w:eastAsia="標楷體" w:hAnsi="標楷體" w:hint="eastAsia"/>
                  <w:lang w:eastAsia="zh-HK"/>
                </w:rPr>
                <w:t>功能選項</w:t>
              </w:r>
            </w:ins>
          </w:p>
        </w:tc>
        <w:tc>
          <w:tcPr>
            <w:tcW w:w="1602" w:type="dxa"/>
            <w:tcPrChange w:id="6674" w:author="智誠 楊" w:date="2021-05-08T16:42:00Z">
              <w:tcPr>
                <w:tcW w:w="1602" w:type="dxa"/>
              </w:tcPr>
            </w:tcPrChange>
          </w:tcPr>
          <w:p w14:paraId="4A0D5EF3" w14:textId="77777777" w:rsidR="009A148D" w:rsidRPr="00847BB7" w:rsidRDefault="009A148D" w:rsidP="00286DCE">
            <w:pPr>
              <w:rPr>
                <w:ins w:id="6675" w:author="智誠 楊" w:date="2021-05-08T15:57:00Z"/>
                <w:rFonts w:ascii="標楷體" w:eastAsia="標楷體" w:hAnsi="標楷體"/>
              </w:rPr>
            </w:pPr>
            <w:ins w:id="6676" w:author="智誠 楊" w:date="2021-05-08T15:57:00Z">
              <w:r w:rsidRPr="00847BB7">
                <w:rPr>
                  <w:rFonts w:ascii="標楷體" w:eastAsia="標楷體" w:hAnsi="標楷體"/>
                </w:rPr>
                <w:t xml:space="preserve">                  </w:t>
              </w:r>
            </w:ins>
          </w:p>
        </w:tc>
        <w:tc>
          <w:tcPr>
            <w:tcW w:w="992" w:type="dxa"/>
            <w:tcPrChange w:id="6677" w:author="智誠 楊" w:date="2021-05-08T16:42:00Z">
              <w:tcPr>
                <w:tcW w:w="992" w:type="dxa"/>
              </w:tcPr>
            </w:tcPrChange>
          </w:tcPr>
          <w:p w14:paraId="7E005B94" w14:textId="77777777" w:rsidR="009A148D" w:rsidRPr="00847BB7" w:rsidRDefault="009A148D" w:rsidP="00286DCE">
            <w:pPr>
              <w:rPr>
                <w:ins w:id="6678" w:author="智誠 楊" w:date="2021-05-08T15:57:00Z"/>
                <w:rFonts w:ascii="標楷體" w:eastAsia="標楷體" w:hAnsi="標楷體"/>
              </w:rPr>
            </w:pPr>
          </w:p>
        </w:tc>
        <w:tc>
          <w:tcPr>
            <w:tcW w:w="1489" w:type="dxa"/>
            <w:tcPrChange w:id="6679" w:author="智誠 楊" w:date="2021-05-08T16:42:00Z">
              <w:tcPr>
                <w:tcW w:w="1489" w:type="dxa"/>
              </w:tcPr>
            </w:tcPrChange>
          </w:tcPr>
          <w:p w14:paraId="6EC62BA8" w14:textId="77777777" w:rsidR="009A148D" w:rsidRPr="00847BB7" w:rsidRDefault="009A148D" w:rsidP="00286DCE">
            <w:pPr>
              <w:rPr>
                <w:ins w:id="6680" w:author="智誠 楊" w:date="2021-05-08T15:57:00Z"/>
                <w:rFonts w:ascii="標楷體" w:eastAsia="標楷體" w:hAnsi="標楷體"/>
              </w:rPr>
            </w:pPr>
          </w:p>
        </w:tc>
        <w:tc>
          <w:tcPr>
            <w:tcW w:w="354" w:type="dxa"/>
            <w:tcPrChange w:id="6681" w:author="智誠 楊" w:date="2021-05-08T16:42:00Z">
              <w:tcPr>
                <w:tcW w:w="623" w:type="dxa"/>
                <w:gridSpan w:val="2"/>
              </w:tcPr>
            </w:tcPrChange>
          </w:tcPr>
          <w:p w14:paraId="4385C5A4" w14:textId="77777777" w:rsidR="009A148D" w:rsidRPr="00847BB7" w:rsidRDefault="009A148D" w:rsidP="00286DCE">
            <w:pPr>
              <w:rPr>
                <w:ins w:id="6682" w:author="智誠 楊" w:date="2021-05-08T15:57:00Z"/>
                <w:rFonts w:ascii="標楷體" w:eastAsia="標楷體" w:hAnsi="標楷體"/>
              </w:rPr>
            </w:pPr>
          </w:p>
        </w:tc>
        <w:tc>
          <w:tcPr>
            <w:tcW w:w="709" w:type="dxa"/>
            <w:tcPrChange w:id="6683" w:author="智誠 楊" w:date="2021-05-08T16:42:00Z">
              <w:tcPr>
                <w:tcW w:w="666" w:type="dxa"/>
                <w:gridSpan w:val="2"/>
              </w:tcPr>
            </w:tcPrChange>
          </w:tcPr>
          <w:p w14:paraId="7DFBF6EC" w14:textId="77777777" w:rsidR="009A148D" w:rsidRPr="00847BB7" w:rsidRDefault="009A148D" w:rsidP="00286DCE">
            <w:pPr>
              <w:jc w:val="center"/>
              <w:rPr>
                <w:ins w:id="6684" w:author="智誠 楊" w:date="2021-05-08T15:57:00Z"/>
                <w:rFonts w:ascii="標楷體" w:eastAsia="標楷體" w:hAnsi="標楷體"/>
              </w:rPr>
            </w:pPr>
            <w:ins w:id="6685" w:author="智誠 楊" w:date="2021-05-08T15:57:00Z">
              <w:r>
                <w:rPr>
                  <w:rFonts w:ascii="標楷體" w:eastAsia="標楷體" w:hAnsi="標楷體" w:hint="eastAsia"/>
                </w:rPr>
                <w:t>R</w:t>
              </w:r>
            </w:ins>
          </w:p>
        </w:tc>
        <w:tc>
          <w:tcPr>
            <w:tcW w:w="3402" w:type="dxa"/>
            <w:tcPrChange w:id="6686" w:author="智誠 楊" w:date="2021-05-08T16:42:00Z">
              <w:tcPr>
                <w:tcW w:w="2856" w:type="dxa"/>
              </w:tcPr>
            </w:tcPrChange>
          </w:tcPr>
          <w:p w14:paraId="20D7F0F9" w14:textId="6BA6DB0F" w:rsidR="009A148D" w:rsidRPr="00847BB7" w:rsidRDefault="009A148D" w:rsidP="00286DCE">
            <w:pPr>
              <w:rPr>
                <w:ins w:id="6687" w:author="智誠 楊" w:date="2021-05-08T15:57:00Z"/>
                <w:rFonts w:ascii="標楷體" w:eastAsia="標楷體" w:hAnsi="標楷體"/>
              </w:rPr>
            </w:pPr>
            <w:ins w:id="6688" w:author="智誠 楊" w:date="2021-05-08T15:57:00Z">
              <w:r w:rsidRPr="00847BB7">
                <w:rPr>
                  <w:rFonts w:ascii="標楷體" w:eastAsia="標楷體" w:hAnsi="標楷體" w:hint="eastAsia"/>
                </w:rPr>
                <w:t>自動顯示</w:t>
              </w:r>
            </w:ins>
            <w:ins w:id="6689" w:author="智誠 楊" w:date="2021-05-12T09:55:00Z">
              <w:r w:rsidR="000F793D">
                <w:rPr>
                  <w:rFonts w:ascii="標楷體" w:eastAsia="標楷體" w:hAnsi="標楷體" w:hint="eastAsia"/>
                </w:rPr>
                <w:t>:</w:t>
              </w:r>
            </w:ins>
            <w:ins w:id="6690" w:author="智誠 楊" w:date="2021-05-08T15:57:00Z">
              <w:r w:rsidRPr="00847BB7">
                <w:rPr>
                  <w:rFonts w:ascii="標楷體" w:eastAsia="標楷體" w:hAnsi="標楷體" w:hint="eastAsia"/>
                  <w:lang w:eastAsia="zh-HK"/>
                </w:rPr>
                <w:t>新增</w:t>
              </w:r>
            </w:ins>
          </w:p>
        </w:tc>
      </w:tr>
      <w:tr w:rsidR="009A148D" w:rsidRPr="00847BB7" w14:paraId="4298AA77" w14:textId="77777777" w:rsidTr="00033042">
        <w:trPr>
          <w:trHeight w:val="244"/>
          <w:jc w:val="center"/>
          <w:ins w:id="6691" w:author="智誠 楊" w:date="2021-05-08T15:57:00Z"/>
          <w:trPrChange w:id="6692" w:author="智誠 楊" w:date="2021-05-08T16:42:00Z">
            <w:trPr>
              <w:gridAfter w:val="0"/>
              <w:trHeight w:val="244"/>
              <w:jc w:val="center"/>
            </w:trPr>
          </w:trPrChange>
        </w:trPr>
        <w:tc>
          <w:tcPr>
            <w:tcW w:w="456" w:type="dxa"/>
            <w:tcPrChange w:id="6693" w:author="智誠 楊" w:date="2021-05-08T16:42:00Z">
              <w:tcPr>
                <w:tcW w:w="456" w:type="dxa"/>
              </w:tcPr>
            </w:tcPrChange>
          </w:tcPr>
          <w:p w14:paraId="2F04C3F0" w14:textId="77777777" w:rsidR="009A148D" w:rsidRPr="00847BB7" w:rsidRDefault="009A148D" w:rsidP="00286DCE">
            <w:pPr>
              <w:rPr>
                <w:ins w:id="6694" w:author="智誠 楊" w:date="2021-05-08T15:57:00Z"/>
                <w:rFonts w:ascii="標楷體" w:eastAsia="標楷體" w:hAnsi="標楷體"/>
              </w:rPr>
            </w:pPr>
            <w:ins w:id="6695" w:author="智誠 楊" w:date="2021-05-08T15:57:00Z">
              <w:r w:rsidRPr="00847BB7">
                <w:rPr>
                  <w:rFonts w:ascii="標楷體" w:eastAsia="標楷體" w:hAnsi="標楷體" w:hint="eastAsia"/>
                </w:rPr>
                <w:t>2</w:t>
              </w:r>
            </w:ins>
          </w:p>
        </w:tc>
        <w:tc>
          <w:tcPr>
            <w:tcW w:w="1736" w:type="dxa"/>
            <w:tcPrChange w:id="6696" w:author="智誠 楊" w:date="2021-05-08T16:42:00Z">
              <w:tcPr>
                <w:tcW w:w="1736" w:type="dxa"/>
              </w:tcPr>
            </w:tcPrChange>
          </w:tcPr>
          <w:p w14:paraId="64DD8FD3" w14:textId="43AB1C01" w:rsidR="009A148D" w:rsidRPr="00847BB7" w:rsidRDefault="004D71FA" w:rsidP="00286DCE">
            <w:pPr>
              <w:rPr>
                <w:ins w:id="6697" w:author="智誠 楊" w:date="2021-05-08T15:57:00Z"/>
                <w:rFonts w:ascii="標楷體" w:eastAsia="標楷體" w:hAnsi="標楷體"/>
              </w:rPr>
            </w:pPr>
            <w:ins w:id="6698" w:author="智誠 楊" w:date="2021-05-08T16:07:00Z">
              <w:r>
                <w:rPr>
                  <w:rFonts w:ascii="標楷體" w:eastAsia="標楷體" w:hAnsi="標楷體" w:hint="eastAsia"/>
                </w:rPr>
                <w:t>訪談日期</w:t>
              </w:r>
            </w:ins>
          </w:p>
        </w:tc>
        <w:tc>
          <w:tcPr>
            <w:tcW w:w="1602" w:type="dxa"/>
            <w:tcPrChange w:id="6699" w:author="智誠 楊" w:date="2021-05-08T16:42:00Z">
              <w:tcPr>
                <w:tcW w:w="1602" w:type="dxa"/>
              </w:tcPr>
            </w:tcPrChange>
          </w:tcPr>
          <w:p w14:paraId="22E36FFD" w14:textId="1DAF021F" w:rsidR="009A148D" w:rsidRPr="00847BB7" w:rsidRDefault="004D71FA" w:rsidP="00286DCE">
            <w:pPr>
              <w:rPr>
                <w:ins w:id="6700" w:author="智誠 楊" w:date="2021-05-08T15:57:00Z"/>
                <w:rFonts w:ascii="標楷體" w:eastAsia="標楷體" w:hAnsi="標楷體"/>
              </w:rPr>
            </w:pPr>
            <w:ins w:id="6701" w:author="智誠 楊" w:date="2021-05-08T16:07:00Z">
              <w:r>
                <w:rPr>
                  <w:rFonts w:ascii="標楷體" w:eastAsia="標楷體" w:hAnsi="標楷體" w:hint="eastAsia"/>
                </w:rPr>
                <w:t>7</w:t>
              </w:r>
            </w:ins>
            <w:ins w:id="6702" w:author="智誠 楊" w:date="2021-05-08T15:57:00Z">
              <w:r w:rsidR="009A148D" w:rsidRPr="00847BB7">
                <w:rPr>
                  <w:rFonts w:ascii="標楷體" w:eastAsia="標楷體" w:hAnsi="標楷體"/>
                </w:rPr>
                <w:t xml:space="preserve">               </w:t>
              </w:r>
            </w:ins>
          </w:p>
        </w:tc>
        <w:tc>
          <w:tcPr>
            <w:tcW w:w="992" w:type="dxa"/>
            <w:tcPrChange w:id="6703" w:author="智誠 楊" w:date="2021-05-08T16:42:00Z">
              <w:tcPr>
                <w:tcW w:w="992" w:type="dxa"/>
              </w:tcPr>
            </w:tcPrChange>
          </w:tcPr>
          <w:p w14:paraId="0A4C0AB0" w14:textId="333141A0" w:rsidR="009A148D" w:rsidRPr="00847BB7" w:rsidRDefault="001A6AAE" w:rsidP="00286DCE">
            <w:pPr>
              <w:rPr>
                <w:ins w:id="6704" w:author="智誠 楊" w:date="2021-05-08T15:57:00Z"/>
                <w:rFonts w:ascii="標楷體" w:eastAsia="標楷體" w:hAnsi="標楷體"/>
              </w:rPr>
            </w:pPr>
            <w:ins w:id="6705" w:author="智誠 楊" w:date="2021-05-08T16:23:00Z">
              <w:r>
                <w:rPr>
                  <w:rFonts w:ascii="標楷體" w:eastAsia="標楷體" w:hAnsi="標楷體" w:hint="eastAsia"/>
                </w:rPr>
                <w:t>日曆日</w:t>
              </w:r>
            </w:ins>
          </w:p>
        </w:tc>
        <w:tc>
          <w:tcPr>
            <w:tcW w:w="1489" w:type="dxa"/>
            <w:tcPrChange w:id="6706" w:author="智誠 楊" w:date="2021-05-08T16:42:00Z">
              <w:tcPr>
                <w:tcW w:w="1489" w:type="dxa"/>
              </w:tcPr>
            </w:tcPrChange>
          </w:tcPr>
          <w:p w14:paraId="2242CA3F" w14:textId="7D7850E2" w:rsidR="009A148D" w:rsidRPr="00847BB7" w:rsidRDefault="009A148D" w:rsidP="00286DCE">
            <w:pPr>
              <w:rPr>
                <w:ins w:id="6707" w:author="智誠 楊" w:date="2021-05-08T15:57:00Z"/>
                <w:rFonts w:ascii="標楷體" w:eastAsia="標楷體" w:hAnsi="標楷體"/>
              </w:rPr>
            </w:pPr>
          </w:p>
        </w:tc>
        <w:tc>
          <w:tcPr>
            <w:tcW w:w="354" w:type="dxa"/>
            <w:tcPrChange w:id="6708" w:author="智誠 楊" w:date="2021-05-08T16:42:00Z">
              <w:tcPr>
                <w:tcW w:w="623" w:type="dxa"/>
                <w:gridSpan w:val="2"/>
              </w:tcPr>
            </w:tcPrChange>
          </w:tcPr>
          <w:p w14:paraId="77559139" w14:textId="77777777" w:rsidR="009A148D" w:rsidRPr="00847BB7" w:rsidRDefault="009A148D" w:rsidP="00286DCE">
            <w:pPr>
              <w:rPr>
                <w:ins w:id="6709" w:author="智誠 楊" w:date="2021-05-08T15:57:00Z"/>
                <w:rFonts w:ascii="標楷體" w:eastAsia="標楷體" w:hAnsi="標楷體"/>
              </w:rPr>
            </w:pPr>
            <w:ins w:id="6710" w:author="智誠 楊" w:date="2021-05-08T15:57:00Z">
              <w:r>
                <w:rPr>
                  <w:rFonts w:ascii="標楷體" w:eastAsia="標楷體" w:hAnsi="標楷體" w:hint="eastAsia"/>
                </w:rPr>
                <w:t>V</w:t>
              </w:r>
            </w:ins>
          </w:p>
        </w:tc>
        <w:tc>
          <w:tcPr>
            <w:tcW w:w="709" w:type="dxa"/>
            <w:tcPrChange w:id="6711" w:author="智誠 楊" w:date="2021-05-08T16:42:00Z">
              <w:tcPr>
                <w:tcW w:w="666" w:type="dxa"/>
                <w:gridSpan w:val="2"/>
              </w:tcPr>
            </w:tcPrChange>
          </w:tcPr>
          <w:p w14:paraId="28B13CB5" w14:textId="77777777" w:rsidR="009A148D" w:rsidRPr="00A01A6B" w:rsidRDefault="009A148D" w:rsidP="00286DCE">
            <w:pPr>
              <w:jc w:val="center"/>
              <w:rPr>
                <w:ins w:id="6712" w:author="智誠 楊" w:date="2021-05-08T15:57:00Z"/>
                <w:rFonts w:ascii="標楷體" w:eastAsia="標楷體" w:hAnsi="標楷體"/>
              </w:rPr>
            </w:pPr>
            <w:ins w:id="6713" w:author="智誠 楊" w:date="2021-05-08T15:57:00Z">
              <w:r w:rsidRPr="00A01A6B">
                <w:rPr>
                  <w:rFonts w:ascii="標楷體" w:eastAsia="標楷體" w:hAnsi="標楷體" w:hint="eastAsia"/>
                </w:rPr>
                <w:t>W</w:t>
              </w:r>
            </w:ins>
          </w:p>
        </w:tc>
        <w:tc>
          <w:tcPr>
            <w:tcW w:w="3402" w:type="dxa"/>
            <w:tcPrChange w:id="6714" w:author="智誠 楊" w:date="2021-05-08T16:42:00Z">
              <w:tcPr>
                <w:tcW w:w="2856" w:type="dxa"/>
              </w:tcPr>
            </w:tcPrChange>
          </w:tcPr>
          <w:p w14:paraId="3272AF1E" w14:textId="4F841397" w:rsidR="009A148D" w:rsidRDefault="009A148D" w:rsidP="00286DCE">
            <w:pPr>
              <w:snapToGrid w:val="0"/>
              <w:ind w:left="238" w:hangingChars="99" w:hanging="238"/>
              <w:rPr>
                <w:ins w:id="6715" w:author="智誠 楊" w:date="2021-05-08T15:57:00Z"/>
                <w:rFonts w:ascii="標楷體" w:eastAsia="標楷體" w:hAnsi="標楷體"/>
                <w:color w:val="000000" w:themeColor="text1"/>
              </w:rPr>
            </w:pPr>
            <w:ins w:id="6716" w:author="智誠 楊" w:date="2021-05-08T15:57:00Z">
              <w:r w:rsidRPr="00A01A6B">
                <w:rPr>
                  <w:rFonts w:ascii="標楷體" w:eastAsia="標楷體" w:hAnsi="標楷體" w:hint="eastAsia"/>
                  <w:color w:val="000000" w:themeColor="text1"/>
                </w:rPr>
                <w:t>1.必須輸入</w:t>
              </w:r>
            </w:ins>
          </w:p>
          <w:p w14:paraId="50DBA78B" w14:textId="77777777" w:rsidR="000F793D" w:rsidRDefault="009A148D" w:rsidP="000F793D">
            <w:pPr>
              <w:snapToGrid w:val="0"/>
              <w:ind w:left="238" w:hangingChars="99" w:hanging="238"/>
              <w:rPr>
                <w:ins w:id="6717" w:author="智誠 楊" w:date="2021-05-12T09:58:00Z"/>
                <w:rFonts w:ascii="標楷體" w:eastAsia="標楷體" w:hAnsi="標楷體"/>
              </w:rPr>
            </w:pPr>
            <w:ins w:id="6718" w:author="智誠 楊" w:date="2021-05-08T15:57:00Z">
              <w:r>
                <w:rPr>
                  <w:rFonts w:ascii="標楷體" w:eastAsia="標楷體" w:hAnsi="標楷體"/>
                  <w:color w:val="000000" w:themeColor="text1"/>
                </w:rPr>
                <w:t>2.</w:t>
              </w:r>
            </w:ins>
            <w:ins w:id="6719" w:author="智誠 楊" w:date="2021-05-12T09:58:00Z">
              <w:r w:rsidR="000F793D">
                <w:rPr>
                  <w:rFonts w:ascii="標楷體" w:eastAsia="標楷體" w:hAnsi="標楷體" w:hint="eastAsia"/>
                </w:rPr>
                <w:t>檢查:</w:t>
              </w:r>
            </w:ins>
          </w:p>
          <w:p w14:paraId="2A0888BF" w14:textId="5EB13F70" w:rsidR="000F793D" w:rsidRPr="000F793D" w:rsidRDefault="000F793D" w:rsidP="000F793D">
            <w:pPr>
              <w:snapToGrid w:val="0"/>
              <w:ind w:left="238" w:hangingChars="99" w:hanging="238"/>
              <w:rPr>
                <w:ins w:id="6720" w:author="智誠 楊" w:date="2021-05-12T09:58:00Z"/>
                <w:rFonts w:ascii="標楷體" w:eastAsia="標楷體" w:hAnsi="標楷體"/>
                <w:color w:val="000000" w:themeColor="text1"/>
              </w:rPr>
            </w:pPr>
            <w:ins w:id="6721" w:author="智誠 楊" w:date="2021-05-12T09:58:00Z">
              <w:r w:rsidRPr="000F793D">
                <w:rPr>
                  <w:rFonts w:ascii="標楷體" w:eastAsia="標楷體" w:hAnsi="標楷體"/>
                  <w:color w:val="000000" w:themeColor="text1"/>
                </w:rPr>
                <w:t>V(7)A(DATE,0,#RecordDate)</w:t>
              </w:r>
            </w:ins>
          </w:p>
          <w:p w14:paraId="74B4D0AF" w14:textId="2472BF83" w:rsidR="009A148D" w:rsidRPr="00A01A6B" w:rsidRDefault="000F793D" w:rsidP="000F793D">
            <w:pPr>
              <w:snapToGrid w:val="0"/>
              <w:ind w:left="238" w:hangingChars="99" w:hanging="238"/>
              <w:rPr>
                <w:ins w:id="6722" w:author="智誠 楊" w:date="2021-05-08T15:57:00Z"/>
                <w:rFonts w:ascii="標楷體" w:eastAsia="標楷體" w:hAnsi="標楷體"/>
                <w:color w:val="000000" w:themeColor="text1"/>
              </w:rPr>
            </w:pPr>
            <w:ins w:id="6723" w:author="智誠 楊" w:date="2021-05-12T09:58:00Z">
              <w:r w:rsidRPr="000F793D">
                <w:rPr>
                  <w:rFonts w:ascii="標楷體" w:eastAsia="標楷體" w:hAnsi="標楷體"/>
                  <w:color w:val="000000" w:themeColor="text1"/>
                </w:rPr>
                <w:t>V(5,0000000,#DATE)</w:t>
              </w:r>
            </w:ins>
          </w:p>
          <w:p w14:paraId="1C995D30" w14:textId="51822967" w:rsidR="009A148D" w:rsidRPr="00A01A6B" w:rsidRDefault="009A148D">
            <w:pPr>
              <w:snapToGrid w:val="0"/>
              <w:ind w:left="238" w:hangingChars="99" w:hanging="238"/>
              <w:rPr>
                <w:ins w:id="6724" w:author="智誠 楊" w:date="2021-05-08T15:57:00Z"/>
                <w:rFonts w:ascii="標楷體" w:eastAsia="標楷體" w:hAnsi="標楷體"/>
              </w:rPr>
              <w:pPrChange w:id="6725" w:author="智誠 楊" w:date="2021-05-08T16:17:00Z">
                <w:pPr>
                  <w:snapToGrid w:val="0"/>
                </w:pPr>
              </w:pPrChange>
            </w:pPr>
            <w:ins w:id="6726" w:author="智誠 楊" w:date="2021-05-08T15:57:00Z">
              <w:r w:rsidRPr="00E65F28">
                <w:rPr>
                  <w:rFonts w:ascii="標楷體" w:eastAsia="標楷體" w:hAnsi="標楷體"/>
                </w:rPr>
                <w:t>3.</w:t>
              </w:r>
            </w:ins>
            <w:ins w:id="6727" w:author="智誠 楊" w:date="2021-05-08T16:41:00Z">
              <w:r w:rsidR="00033042">
                <w:rPr>
                  <w:rFonts w:ascii="標楷體" w:eastAsia="標楷體" w:hAnsi="標楷體"/>
                </w:rPr>
                <w:t>MlundryRecord.Re</w:t>
              </w:r>
            </w:ins>
            <w:ins w:id="6728" w:author="智誠 楊" w:date="2021-05-08T16:42:00Z">
              <w:r w:rsidR="00033042">
                <w:rPr>
                  <w:rFonts w:ascii="標楷體" w:eastAsia="標楷體" w:hAnsi="標楷體"/>
                </w:rPr>
                <w:t>cordDate</w:t>
              </w:r>
            </w:ins>
          </w:p>
        </w:tc>
      </w:tr>
      <w:tr w:rsidR="009A148D" w:rsidRPr="00847BB7" w14:paraId="7E22CD93" w14:textId="77777777" w:rsidTr="00033042">
        <w:trPr>
          <w:trHeight w:val="1106"/>
          <w:jc w:val="center"/>
          <w:ins w:id="6729" w:author="智誠 楊" w:date="2021-05-08T15:57:00Z"/>
          <w:trPrChange w:id="6730" w:author="智誠 楊" w:date="2021-05-08T16:42:00Z">
            <w:trPr>
              <w:gridAfter w:val="0"/>
              <w:trHeight w:val="1106"/>
              <w:jc w:val="center"/>
            </w:trPr>
          </w:trPrChange>
        </w:trPr>
        <w:tc>
          <w:tcPr>
            <w:tcW w:w="456" w:type="dxa"/>
            <w:tcPrChange w:id="6731" w:author="智誠 楊" w:date="2021-05-08T16:42:00Z">
              <w:tcPr>
                <w:tcW w:w="456" w:type="dxa"/>
              </w:tcPr>
            </w:tcPrChange>
          </w:tcPr>
          <w:p w14:paraId="75D081A0" w14:textId="77777777" w:rsidR="009A148D" w:rsidRPr="00847BB7" w:rsidRDefault="009A148D" w:rsidP="00286DCE">
            <w:pPr>
              <w:rPr>
                <w:ins w:id="6732" w:author="智誠 楊" w:date="2021-05-08T15:57:00Z"/>
                <w:rFonts w:ascii="標楷體" w:eastAsia="標楷體" w:hAnsi="標楷體"/>
              </w:rPr>
            </w:pPr>
            <w:ins w:id="6733" w:author="智誠 楊" w:date="2021-05-08T15:57:00Z">
              <w:r>
                <w:rPr>
                  <w:rFonts w:ascii="標楷體" w:eastAsia="標楷體" w:hAnsi="標楷體" w:hint="eastAsia"/>
                </w:rPr>
                <w:t>3</w:t>
              </w:r>
              <w:r>
                <w:rPr>
                  <w:rFonts w:ascii="標楷體" w:eastAsia="標楷體" w:hAnsi="標楷體"/>
                </w:rPr>
                <w:t xml:space="preserve"> </w:t>
              </w:r>
            </w:ins>
          </w:p>
        </w:tc>
        <w:tc>
          <w:tcPr>
            <w:tcW w:w="1736" w:type="dxa"/>
            <w:tcPrChange w:id="6734" w:author="智誠 楊" w:date="2021-05-08T16:42:00Z">
              <w:tcPr>
                <w:tcW w:w="1736" w:type="dxa"/>
              </w:tcPr>
            </w:tcPrChange>
          </w:tcPr>
          <w:p w14:paraId="5B09D4A1" w14:textId="590DC86D" w:rsidR="009A148D" w:rsidRPr="00847BB7" w:rsidRDefault="004D71FA" w:rsidP="00286DCE">
            <w:pPr>
              <w:rPr>
                <w:ins w:id="6735" w:author="智誠 楊" w:date="2021-05-08T15:57:00Z"/>
                <w:rFonts w:ascii="標楷體" w:eastAsia="標楷體" w:hAnsi="標楷體"/>
              </w:rPr>
            </w:pPr>
            <w:ins w:id="6736" w:author="智誠 楊" w:date="2021-05-08T16:07:00Z">
              <w:r>
                <w:rPr>
                  <w:rFonts w:ascii="標楷體" w:eastAsia="標楷體" w:hAnsi="標楷體" w:hint="eastAsia"/>
                </w:rPr>
                <w:t>借款人戶號</w:t>
              </w:r>
            </w:ins>
          </w:p>
        </w:tc>
        <w:tc>
          <w:tcPr>
            <w:tcW w:w="1602" w:type="dxa"/>
            <w:tcPrChange w:id="6737" w:author="智誠 楊" w:date="2021-05-08T16:42:00Z">
              <w:tcPr>
                <w:tcW w:w="1602" w:type="dxa"/>
              </w:tcPr>
            </w:tcPrChange>
          </w:tcPr>
          <w:p w14:paraId="232F07EC" w14:textId="59893458" w:rsidR="009A148D" w:rsidRPr="00847BB7" w:rsidRDefault="004D71FA" w:rsidP="00286DCE">
            <w:pPr>
              <w:rPr>
                <w:ins w:id="6738" w:author="智誠 楊" w:date="2021-05-08T15:57:00Z"/>
                <w:rFonts w:ascii="標楷體" w:eastAsia="標楷體" w:hAnsi="標楷體"/>
              </w:rPr>
            </w:pPr>
            <w:ins w:id="6739" w:author="智誠 楊" w:date="2021-05-08T16:07:00Z">
              <w:r>
                <w:rPr>
                  <w:rFonts w:ascii="標楷體" w:eastAsia="標楷體" w:hAnsi="標楷體" w:hint="eastAsia"/>
                </w:rPr>
                <w:t>7-3-3</w:t>
              </w:r>
            </w:ins>
            <w:ins w:id="6740" w:author="智誠 楊" w:date="2021-05-08T15:57:00Z">
              <w:r w:rsidR="009A148D" w:rsidRPr="00847BB7">
                <w:rPr>
                  <w:rFonts w:ascii="標楷體" w:eastAsia="標楷體" w:hAnsi="標楷體"/>
                </w:rPr>
                <w:t xml:space="preserve">                    </w:t>
              </w:r>
            </w:ins>
          </w:p>
        </w:tc>
        <w:tc>
          <w:tcPr>
            <w:tcW w:w="992" w:type="dxa"/>
            <w:tcPrChange w:id="6741" w:author="智誠 楊" w:date="2021-05-08T16:42:00Z">
              <w:tcPr>
                <w:tcW w:w="992" w:type="dxa"/>
              </w:tcPr>
            </w:tcPrChange>
          </w:tcPr>
          <w:p w14:paraId="5E4F9DA2" w14:textId="77777777" w:rsidR="009A148D" w:rsidRPr="00847BB7" w:rsidRDefault="009A148D" w:rsidP="00286DCE">
            <w:pPr>
              <w:rPr>
                <w:ins w:id="6742" w:author="智誠 楊" w:date="2021-05-08T15:57:00Z"/>
                <w:rFonts w:ascii="標楷體" w:eastAsia="標楷體" w:hAnsi="標楷體"/>
              </w:rPr>
            </w:pPr>
          </w:p>
        </w:tc>
        <w:tc>
          <w:tcPr>
            <w:tcW w:w="1489" w:type="dxa"/>
            <w:tcPrChange w:id="6743" w:author="智誠 楊" w:date="2021-05-08T16:42:00Z">
              <w:tcPr>
                <w:tcW w:w="1489" w:type="dxa"/>
              </w:tcPr>
            </w:tcPrChange>
          </w:tcPr>
          <w:p w14:paraId="2F5F32D5" w14:textId="77777777" w:rsidR="009A148D" w:rsidRPr="00847BB7" w:rsidRDefault="009A148D" w:rsidP="00286DCE">
            <w:pPr>
              <w:rPr>
                <w:ins w:id="6744" w:author="智誠 楊" w:date="2021-05-08T15:57:00Z"/>
                <w:rFonts w:ascii="標楷體" w:eastAsia="標楷體" w:hAnsi="標楷體"/>
              </w:rPr>
            </w:pPr>
          </w:p>
        </w:tc>
        <w:tc>
          <w:tcPr>
            <w:tcW w:w="354" w:type="dxa"/>
            <w:tcPrChange w:id="6745" w:author="智誠 楊" w:date="2021-05-08T16:42:00Z">
              <w:tcPr>
                <w:tcW w:w="623" w:type="dxa"/>
                <w:gridSpan w:val="2"/>
              </w:tcPr>
            </w:tcPrChange>
          </w:tcPr>
          <w:p w14:paraId="722DED31" w14:textId="77777777" w:rsidR="009A148D" w:rsidRPr="00847BB7" w:rsidRDefault="009A148D" w:rsidP="00286DCE">
            <w:pPr>
              <w:rPr>
                <w:ins w:id="6746" w:author="智誠 楊" w:date="2021-05-08T15:57:00Z"/>
                <w:rFonts w:ascii="標楷體" w:eastAsia="標楷體" w:hAnsi="標楷體"/>
              </w:rPr>
            </w:pPr>
            <w:ins w:id="6747" w:author="智誠 楊" w:date="2021-05-08T15:57:00Z">
              <w:r w:rsidRPr="00847BB7">
                <w:rPr>
                  <w:rFonts w:ascii="標楷體" w:eastAsia="標楷體" w:hAnsi="標楷體" w:hint="eastAsia"/>
                </w:rPr>
                <w:t>V</w:t>
              </w:r>
            </w:ins>
          </w:p>
        </w:tc>
        <w:tc>
          <w:tcPr>
            <w:tcW w:w="709" w:type="dxa"/>
            <w:tcPrChange w:id="6748" w:author="智誠 楊" w:date="2021-05-08T16:42:00Z">
              <w:tcPr>
                <w:tcW w:w="666" w:type="dxa"/>
                <w:gridSpan w:val="2"/>
              </w:tcPr>
            </w:tcPrChange>
          </w:tcPr>
          <w:p w14:paraId="66F16C81" w14:textId="77777777" w:rsidR="009A148D" w:rsidRPr="00847BB7" w:rsidRDefault="009A148D" w:rsidP="00286DCE">
            <w:pPr>
              <w:jc w:val="center"/>
              <w:rPr>
                <w:ins w:id="6749" w:author="智誠 楊" w:date="2021-05-08T15:57:00Z"/>
                <w:rFonts w:ascii="標楷體" w:eastAsia="標楷體" w:hAnsi="標楷體"/>
              </w:rPr>
            </w:pPr>
            <w:ins w:id="6750" w:author="智誠 楊" w:date="2021-05-08T15:57:00Z">
              <w:r>
                <w:rPr>
                  <w:rFonts w:ascii="標楷體" w:eastAsia="標楷體" w:hAnsi="標楷體" w:hint="eastAsia"/>
                </w:rPr>
                <w:t>W</w:t>
              </w:r>
            </w:ins>
          </w:p>
        </w:tc>
        <w:tc>
          <w:tcPr>
            <w:tcW w:w="3402" w:type="dxa"/>
            <w:tcPrChange w:id="6751" w:author="智誠 楊" w:date="2021-05-08T16:42:00Z">
              <w:tcPr>
                <w:tcW w:w="2856" w:type="dxa"/>
              </w:tcPr>
            </w:tcPrChange>
          </w:tcPr>
          <w:p w14:paraId="56DC8CDE" w14:textId="57FAD063" w:rsidR="009A148D" w:rsidRPr="00F558A3" w:rsidRDefault="009A148D" w:rsidP="00286DCE">
            <w:pPr>
              <w:snapToGrid w:val="0"/>
              <w:ind w:left="238" w:hangingChars="99" w:hanging="238"/>
              <w:jc w:val="both"/>
              <w:rPr>
                <w:ins w:id="6752" w:author="智誠 楊" w:date="2021-05-08T15:57:00Z"/>
                <w:rFonts w:ascii="標楷體" w:eastAsia="標楷體" w:hAnsi="標楷體"/>
                <w:color w:val="000000" w:themeColor="text1"/>
              </w:rPr>
            </w:pPr>
            <w:ins w:id="6753" w:author="智誠 楊" w:date="2021-05-08T15:57:00Z">
              <w:r w:rsidRPr="00F558A3">
                <w:rPr>
                  <w:rFonts w:ascii="標楷體" w:eastAsia="標楷體" w:hAnsi="標楷體" w:hint="eastAsia"/>
                  <w:color w:val="000000" w:themeColor="text1"/>
                </w:rPr>
                <w:t>1.必須輸入</w:t>
              </w:r>
            </w:ins>
          </w:p>
          <w:p w14:paraId="66151216" w14:textId="6B14B283" w:rsidR="009A148D" w:rsidRDefault="009A148D" w:rsidP="00286DCE">
            <w:pPr>
              <w:snapToGrid w:val="0"/>
              <w:ind w:left="238" w:hangingChars="99" w:hanging="238"/>
              <w:rPr>
                <w:ins w:id="6754" w:author="智誠 楊" w:date="2021-05-08T15:57:00Z"/>
                <w:rFonts w:ascii="標楷體" w:eastAsia="標楷體" w:hAnsi="標楷體"/>
                <w:color w:val="000000" w:themeColor="text1"/>
              </w:rPr>
            </w:pPr>
            <w:ins w:id="6755" w:author="智誠 楊" w:date="2021-05-08T15:57:00Z">
              <w:r>
                <w:rPr>
                  <w:rFonts w:ascii="標楷體" w:eastAsia="標楷體" w:hAnsi="標楷體" w:hint="eastAsia"/>
                  <w:color w:val="000000" w:themeColor="text1"/>
                </w:rPr>
                <w:t>2.</w:t>
              </w:r>
            </w:ins>
            <w:ins w:id="6756" w:author="智誠 楊" w:date="2021-05-12T09:58:00Z">
              <w:r w:rsidR="000F793D">
                <w:rPr>
                  <w:rFonts w:ascii="標楷體" w:eastAsia="標楷體" w:hAnsi="標楷體" w:hint="eastAsia"/>
                  <w:color w:val="000000" w:themeColor="text1"/>
                </w:rPr>
                <w:t>檢查:</w:t>
              </w:r>
              <w:r w:rsidR="000F793D">
                <w:t xml:space="preserve"> </w:t>
              </w:r>
              <w:r w:rsidR="000F793D" w:rsidRPr="000F793D">
                <w:rPr>
                  <w:rFonts w:ascii="標楷體" w:eastAsia="標楷體" w:hAnsi="標楷體"/>
                  <w:color w:val="000000" w:themeColor="text1"/>
                </w:rPr>
                <w:t>V(7)</w:t>
              </w:r>
            </w:ins>
          </w:p>
          <w:p w14:paraId="5C9B467E" w14:textId="77777777" w:rsidR="009A148D" w:rsidRDefault="009A148D" w:rsidP="00286DCE">
            <w:pPr>
              <w:snapToGrid w:val="0"/>
              <w:ind w:left="238" w:hangingChars="99" w:hanging="238"/>
              <w:rPr>
                <w:ins w:id="6757" w:author="智誠 楊" w:date="2021-05-08T16:42:00Z"/>
                <w:rFonts w:ascii="標楷體" w:eastAsia="標楷體" w:hAnsi="標楷體"/>
              </w:rPr>
            </w:pPr>
            <w:ins w:id="6758" w:author="智誠 楊" w:date="2021-05-08T15:57:00Z">
              <w:r>
                <w:rPr>
                  <w:rFonts w:ascii="標楷體" w:eastAsia="標楷體" w:hAnsi="標楷體"/>
                </w:rPr>
                <w:t>3</w:t>
              </w:r>
              <w:r>
                <w:rPr>
                  <w:rFonts w:ascii="標楷體" w:eastAsia="標楷體" w:hAnsi="標楷體" w:hint="eastAsia"/>
                </w:rPr>
                <w:t>.</w:t>
              </w:r>
            </w:ins>
            <w:ins w:id="6759" w:author="智誠 楊" w:date="2021-05-08T16:42:00Z">
              <w:r w:rsidR="00033042">
                <w:rPr>
                  <w:rFonts w:ascii="標楷體" w:eastAsia="標楷體" w:hAnsi="標楷體"/>
                </w:rPr>
                <w:t>MlundryRecord.CustNo</w:t>
              </w:r>
            </w:ins>
          </w:p>
          <w:p w14:paraId="01C1837D" w14:textId="77777777" w:rsidR="00033042" w:rsidRDefault="00033042" w:rsidP="00286DCE">
            <w:pPr>
              <w:snapToGrid w:val="0"/>
              <w:ind w:left="238" w:hangingChars="99" w:hanging="238"/>
              <w:rPr>
                <w:ins w:id="6760" w:author="智誠 楊" w:date="2021-05-08T16:43:00Z"/>
                <w:rFonts w:ascii="標楷體" w:eastAsia="標楷體" w:hAnsi="標楷體"/>
              </w:rPr>
            </w:pPr>
            <w:ins w:id="6761" w:author="智誠 楊" w:date="2021-05-08T16:42:00Z">
              <w:r>
                <w:rPr>
                  <w:rFonts w:ascii="標楷體" w:eastAsia="標楷體" w:hAnsi="標楷體" w:hint="eastAsia"/>
                </w:rPr>
                <w:t>4</w:t>
              </w:r>
              <w:r>
                <w:rPr>
                  <w:rFonts w:ascii="標楷體" w:eastAsia="標楷體" w:hAnsi="標楷體"/>
                </w:rPr>
                <w:t>.MlundryRecord.FacmNo</w:t>
              </w:r>
            </w:ins>
          </w:p>
          <w:p w14:paraId="5163D658" w14:textId="05CF60F9" w:rsidR="00033042" w:rsidRPr="00847BB7" w:rsidRDefault="00033042" w:rsidP="00286DCE">
            <w:pPr>
              <w:snapToGrid w:val="0"/>
              <w:ind w:left="238" w:hangingChars="99" w:hanging="238"/>
              <w:rPr>
                <w:ins w:id="6762" w:author="智誠 楊" w:date="2021-05-08T15:57:00Z"/>
                <w:rFonts w:ascii="標楷體" w:eastAsia="標楷體" w:hAnsi="標楷體"/>
                <w:lang w:eastAsia="zh-HK"/>
              </w:rPr>
            </w:pPr>
            <w:ins w:id="6763" w:author="智誠 楊" w:date="2021-05-08T16:43:00Z">
              <w:r>
                <w:rPr>
                  <w:rFonts w:ascii="標楷體" w:eastAsia="標楷體" w:hAnsi="標楷體" w:hint="eastAsia"/>
                </w:rPr>
                <w:t>5</w:t>
              </w:r>
              <w:r>
                <w:rPr>
                  <w:rFonts w:ascii="標楷體" w:eastAsia="標楷體" w:hAnsi="標楷體"/>
                </w:rPr>
                <w:t>.MlundryRecord.BormNo</w:t>
              </w:r>
            </w:ins>
          </w:p>
        </w:tc>
      </w:tr>
      <w:tr w:rsidR="001A6AAE" w:rsidRPr="00847BB7" w14:paraId="1B476703" w14:textId="77777777" w:rsidTr="00033042">
        <w:trPr>
          <w:trHeight w:val="291"/>
          <w:jc w:val="center"/>
          <w:ins w:id="6764" w:author="智誠 楊" w:date="2021-05-08T15:57:00Z"/>
          <w:trPrChange w:id="6765" w:author="智誠 楊" w:date="2021-05-08T16:42:00Z">
            <w:trPr>
              <w:gridAfter w:val="0"/>
              <w:trHeight w:val="291"/>
              <w:jc w:val="center"/>
            </w:trPr>
          </w:trPrChange>
        </w:trPr>
        <w:tc>
          <w:tcPr>
            <w:tcW w:w="456" w:type="dxa"/>
            <w:tcPrChange w:id="6766" w:author="智誠 楊" w:date="2021-05-08T16:42:00Z">
              <w:tcPr>
                <w:tcW w:w="456" w:type="dxa"/>
              </w:tcPr>
            </w:tcPrChange>
          </w:tcPr>
          <w:p w14:paraId="183577EA" w14:textId="55D852CB" w:rsidR="001A6AAE" w:rsidRPr="00847BB7" w:rsidRDefault="009456CD" w:rsidP="001A6AAE">
            <w:pPr>
              <w:rPr>
                <w:ins w:id="6767" w:author="智誠 楊" w:date="2021-05-08T15:57:00Z"/>
                <w:rFonts w:ascii="標楷體" w:eastAsia="標楷體" w:hAnsi="標楷體"/>
              </w:rPr>
            </w:pPr>
            <w:ins w:id="6768" w:author="智誠 楊" w:date="2021-05-08T16:47:00Z">
              <w:r>
                <w:rPr>
                  <w:rFonts w:ascii="標楷體" w:eastAsia="標楷體" w:hAnsi="標楷體" w:hint="eastAsia"/>
                </w:rPr>
                <w:t>4</w:t>
              </w:r>
            </w:ins>
          </w:p>
        </w:tc>
        <w:tc>
          <w:tcPr>
            <w:tcW w:w="1736" w:type="dxa"/>
            <w:tcPrChange w:id="6769" w:author="智誠 楊" w:date="2021-05-08T16:42:00Z">
              <w:tcPr>
                <w:tcW w:w="1736" w:type="dxa"/>
              </w:tcPr>
            </w:tcPrChange>
          </w:tcPr>
          <w:p w14:paraId="56461B0E" w14:textId="5E3F6FA2" w:rsidR="001A6AAE" w:rsidRPr="00847BB7" w:rsidRDefault="001A6AAE" w:rsidP="001A6AAE">
            <w:pPr>
              <w:rPr>
                <w:ins w:id="6770" w:author="智誠 楊" w:date="2021-05-08T15:57:00Z"/>
                <w:rFonts w:ascii="標楷體" w:eastAsia="標楷體" w:hAnsi="標楷體"/>
              </w:rPr>
            </w:pPr>
            <w:ins w:id="6771" w:author="智誠 楊" w:date="2021-05-08T16:07:00Z">
              <w:r>
                <w:rPr>
                  <w:rFonts w:ascii="標楷體" w:eastAsia="標楷體" w:hAnsi="標楷體" w:hint="eastAsia"/>
                </w:rPr>
                <w:t>預定還款日期</w:t>
              </w:r>
            </w:ins>
          </w:p>
        </w:tc>
        <w:tc>
          <w:tcPr>
            <w:tcW w:w="1602" w:type="dxa"/>
            <w:tcPrChange w:id="6772" w:author="智誠 楊" w:date="2021-05-08T16:42:00Z">
              <w:tcPr>
                <w:tcW w:w="1602" w:type="dxa"/>
              </w:tcPr>
            </w:tcPrChange>
          </w:tcPr>
          <w:p w14:paraId="5A88DA20" w14:textId="42908589" w:rsidR="001A6AAE" w:rsidRPr="00847BB7" w:rsidRDefault="001A6AAE" w:rsidP="001A6AAE">
            <w:pPr>
              <w:rPr>
                <w:ins w:id="6773" w:author="智誠 楊" w:date="2021-05-08T15:57:00Z"/>
                <w:rFonts w:ascii="標楷體" w:eastAsia="標楷體" w:hAnsi="標楷體"/>
              </w:rPr>
            </w:pPr>
            <w:ins w:id="6774" w:author="智誠 楊" w:date="2021-05-08T16:07:00Z">
              <w:r>
                <w:rPr>
                  <w:rFonts w:ascii="標楷體" w:eastAsia="標楷體" w:hAnsi="標楷體" w:hint="eastAsia"/>
                </w:rPr>
                <w:t>7</w:t>
              </w:r>
            </w:ins>
          </w:p>
        </w:tc>
        <w:tc>
          <w:tcPr>
            <w:tcW w:w="992" w:type="dxa"/>
            <w:tcPrChange w:id="6775" w:author="智誠 楊" w:date="2021-05-08T16:42:00Z">
              <w:tcPr>
                <w:tcW w:w="992" w:type="dxa"/>
              </w:tcPr>
            </w:tcPrChange>
          </w:tcPr>
          <w:p w14:paraId="4F24E8FF" w14:textId="7F47603B" w:rsidR="001A6AAE" w:rsidRPr="00847BB7" w:rsidRDefault="001A6AAE" w:rsidP="001A6AAE">
            <w:pPr>
              <w:rPr>
                <w:ins w:id="6776" w:author="智誠 楊" w:date="2021-05-08T15:57:00Z"/>
                <w:rFonts w:ascii="標楷體" w:eastAsia="標楷體" w:hAnsi="標楷體"/>
              </w:rPr>
            </w:pPr>
            <w:ins w:id="6777" w:author="智誠 楊" w:date="2021-05-08T16:17:00Z">
              <w:r>
                <w:rPr>
                  <w:rFonts w:ascii="標楷體" w:eastAsia="標楷體" w:hAnsi="標楷體" w:hint="eastAsia"/>
                </w:rPr>
                <w:t>本</w:t>
              </w:r>
            </w:ins>
            <w:ins w:id="6778" w:author="智誠 楊" w:date="2021-05-08T16:23:00Z">
              <w:r>
                <w:rPr>
                  <w:rFonts w:ascii="標楷體" w:eastAsia="標楷體" w:hAnsi="標楷體" w:hint="eastAsia"/>
                </w:rPr>
                <w:t>日曆日</w:t>
              </w:r>
            </w:ins>
          </w:p>
        </w:tc>
        <w:tc>
          <w:tcPr>
            <w:tcW w:w="1489" w:type="dxa"/>
            <w:tcPrChange w:id="6779" w:author="智誠 楊" w:date="2021-05-08T16:42:00Z">
              <w:tcPr>
                <w:tcW w:w="1489" w:type="dxa"/>
              </w:tcPr>
            </w:tcPrChange>
          </w:tcPr>
          <w:p w14:paraId="560B63A4" w14:textId="77777777" w:rsidR="001A6AAE" w:rsidRPr="00847BB7" w:rsidRDefault="001A6AAE" w:rsidP="001A6AAE">
            <w:pPr>
              <w:rPr>
                <w:ins w:id="6780" w:author="智誠 楊" w:date="2021-05-08T15:57:00Z"/>
                <w:rFonts w:ascii="標楷體" w:eastAsia="標楷體" w:hAnsi="標楷體"/>
              </w:rPr>
            </w:pPr>
          </w:p>
        </w:tc>
        <w:tc>
          <w:tcPr>
            <w:tcW w:w="354" w:type="dxa"/>
            <w:tcPrChange w:id="6781" w:author="智誠 楊" w:date="2021-05-08T16:42:00Z">
              <w:tcPr>
                <w:tcW w:w="623" w:type="dxa"/>
                <w:gridSpan w:val="2"/>
              </w:tcPr>
            </w:tcPrChange>
          </w:tcPr>
          <w:p w14:paraId="0DFA5EBA" w14:textId="51A7EDB5" w:rsidR="001A6AAE" w:rsidRPr="00847BB7" w:rsidRDefault="001A6AAE" w:rsidP="001A6AAE">
            <w:pPr>
              <w:rPr>
                <w:ins w:id="6782" w:author="智誠 楊" w:date="2021-05-08T15:57:00Z"/>
                <w:rFonts w:ascii="標楷體" w:eastAsia="標楷體" w:hAnsi="標楷體"/>
              </w:rPr>
            </w:pPr>
            <w:ins w:id="6783" w:author="智誠 楊" w:date="2021-05-08T16:19:00Z">
              <w:r>
                <w:rPr>
                  <w:rFonts w:ascii="標楷體" w:eastAsia="標楷體" w:hAnsi="標楷體"/>
                </w:rPr>
                <w:t>V</w:t>
              </w:r>
            </w:ins>
          </w:p>
        </w:tc>
        <w:tc>
          <w:tcPr>
            <w:tcW w:w="709" w:type="dxa"/>
            <w:tcPrChange w:id="6784" w:author="智誠 楊" w:date="2021-05-08T16:42:00Z">
              <w:tcPr>
                <w:tcW w:w="666" w:type="dxa"/>
                <w:gridSpan w:val="2"/>
              </w:tcPr>
            </w:tcPrChange>
          </w:tcPr>
          <w:p w14:paraId="5910B85F" w14:textId="77777777" w:rsidR="001A6AAE" w:rsidRPr="00847BB7" w:rsidRDefault="001A6AAE" w:rsidP="001A6AAE">
            <w:pPr>
              <w:jc w:val="center"/>
              <w:rPr>
                <w:ins w:id="6785" w:author="智誠 楊" w:date="2021-05-08T15:57:00Z"/>
                <w:rFonts w:ascii="標楷體" w:eastAsia="標楷體" w:hAnsi="標楷體"/>
              </w:rPr>
            </w:pPr>
            <w:ins w:id="6786" w:author="智誠 楊" w:date="2021-05-08T15:57:00Z">
              <w:r>
                <w:rPr>
                  <w:rFonts w:ascii="標楷體" w:eastAsia="標楷體" w:hAnsi="標楷體" w:hint="eastAsia"/>
                </w:rPr>
                <w:t>R</w:t>
              </w:r>
            </w:ins>
          </w:p>
        </w:tc>
        <w:tc>
          <w:tcPr>
            <w:tcW w:w="3402" w:type="dxa"/>
            <w:tcPrChange w:id="6787" w:author="智誠 楊" w:date="2021-05-08T16:42:00Z">
              <w:tcPr>
                <w:tcW w:w="2856" w:type="dxa"/>
              </w:tcPr>
            </w:tcPrChange>
          </w:tcPr>
          <w:p w14:paraId="3ECB07AC" w14:textId="47C4F56F" w:rsidR="001A6AAE" w:rsidRDefault="001A6AAE">
            <w:pPr>
              <w:snapToGrid w:val="0"/>
              <w:ind w:left="238" w:hangingChars="99" w:hanging="238"/>
              <w:jc w:val="both"/>
              <w:rPr>
                <w:ins w:id="6788" w:author="智誠 楊" w:date="2021-05-12T09:59:00Z"/>
                <w:rFonts w:ascii="標楷體" w:eastAsia="標楷體" w:hAnsi="標楷體"/>
                <w:color w:val="000000" w:themeColor="text1"/>
              </w:rPr>
            </w:pPr>
            <w:ins w:id="6789" w:author="智誠 楊" w:date="2021-05-08T16:18:00Z">
              <w:r w:rsidRPr="00F558A3">
                <w:rPr>
                  <w:rFonts w:ascii="標楷體" w:eastAsia="標楷體" w:hAnsi="標楷體" w:hint="eastAsia"/>
                  <w:color w:val="000000" w:themeColor="text1"/>
                </w:rPr>
                <w:t>1.必須輸入</w:t>
              </w:r>
            </w:ins>
          </w:p>
          <w:p w14:paraId="6A087358" w14:textId="34B8F2AF" w:rsidR="000F793D" w:rsidRDefault="000F793D">
            <w:pPr>
              <w:snapToGrid w:val="0"/>
              <w:ind w:left="238" w:hangingChars="99" w:hanging="238"/>
              <w:jc w:val="both"/>
              <w:rPr>
                <w:ins w:id="6790" w:author="智誠 楊" w:date="2021-05-12T10:00:00Z"/>
                <w:rFonts w:ascii="標楷體" w:eastAsia="標楷體" w:hAnsi="標楷體"/>
                <w:color w:val="000000" w:themeColor="text1"/>
              </w:rPr>
            </w:pPr>
            <w:ins w:id="6791" w:author="智誠 楊" w:date="2021-05-12T09:59:00Z">
              <w:r>
                <w:rPr>
                  <w:rFonts w:ascii="標楷體" w:eastAsia="標楷體" w:hAnsi="標楷體" w:hint="eastAsia"/>
                  <w:color w:val="000000" w:themeColor="text1"/>
                </w:rPr>
                <w:t>2.檢查:</w:t>
              </w:r>
            </w:ins>
          </w:p>
          <w:p w14:paraId="3642EAC2" w14:textId="05181476" w:rsidR="000F793D" w:rsidRPr="00F558A3" w:rsidRDefault="000F793D">
            <w:pPr>
              <w:snapToGrid w:val="0"/>
              <w:ind w:left="238" w:hangingChars="99" w:hanging="238"/>
              <w:jc w:val="both"/>
              <w:rPr>
                <w:ins w:id="6792" w:author="智誠 楊" w:date="2021-05-08T16:18:00Z"/>
                <w:rFonts w:ascii="標楷體" w:eastAsia="標楷體" w:hAnsi="標楷體"/>
                <w:color w:val="000000" w:themeColor="text1"/>
              </w:rPr>
            </w:pPr>
            <w:ins w:id="6793" w:author="智誠 楊" w:date="2021-05-12T10:00:00Z">
              <w:r w:rsidRPr="000F793D">
                <w:rPr>
                  <w:rFonts w:ascii="標楷體" w:eastAsia="標楷體" w:hAnsi="標楷體"/>
                  <w:color w:val="000000" w:themeColor="text1"/>
                </w:rPr>
                <w:t>V(7)A(DATE,0,#RepayDate)</w:t>
              </w:r>
            </w:ins>
          </w:p>
          <w:p w14:paraId="080DFA49" w14:textId="6D33F255" w:rsidR="001A6AAE" w:rsidRPr="00847BB7" w:rsidRDefault="000F793D">
            <w:pPr>
              <w:snapToGrid w:val="0"/>
              <w:ind w:left="238" w:hangingChars="99" w:hanging="238"/>
              <w:rPr>
                <w:ins w:id="6794" w:author="智誠 楊" w:date="2021-05-08T15:57:00Z"/>
                <w:rFonts w:ascii="標楷體" w:eastAsia="標楷體" w:hAnsi="標楷體"/>
              </w:rPr>
              <w:pPrChange w:id="6795" w:author="智誠 楊" w:date="2021-05-08T16:18:00Z">
                <w:pPr/>
              </w:pPrChange>
            </w:pPr>
            <w:ins w:id="6796" w:author="智誠 楊" w:date="2021-05-12T10:00:00Z">
              <w:r>
                <w:rPr>
                  <w:rFonts w:ascii="標楷體" w:eastAsia="標楷體" w:hAnsi="標楷體" w:hint="eastAsia"/>
                  <w:color w:val="000000" w:themeColor="text1"/>
                </w:rPr>
                <w:t>3</w:t>
              </w:r>
            </w:ins>
            <w:ins w:id="6797" w:author="智誠 楊" w:date="2021-05-08T16:18:00Z">
              <w:r w:rsidR="001A6AAE">
                <w:rPr>
                  <w:rFonts w:ascii="標楷體" w:eastAsia="標楷體" w:hAnsi="標楷體" w:hint="eastAsia"/>
                  <w:color w:val="000000" w:themeColor="text1"/>
                </w:rPr>
                <w:t>.</w:t>
              </w:r>
            </w:ins>
            <w:ins w:id="6798" w:author="智誠 楊" w:date="2021-05-08T16:43:00Z">
              <w:r w:rsidR="00033042">
                <w:rPr>
                  <w:rFonts w:ascii="標楷體" w:eastAsia="標楷體" w:hAnsi="標楷體"/>
                </w:rPr>
                <w:t>MlundryRecord.RepayDate</w:t>
              </w:r>
            </w:ins>
          </w:p>
        </w:tc>
      </w:tr>
      <w:tr w:rsidR="001A6AAE" w:rsidRPr="00847BB7" w14:paraId="162438C6" w14:textId="77777777" w:rsidTr="00033042">
        <w:trPr>
          <w:trHeight w:val="291"/>
          <w:jc w:val="center"/>
          <w:ins w:id="6799" w:author="智誠 楊" w:date="2021-05-08T15:57:00Z"/>
          <w:trPrChange w:id="6800" w:author="智誠 楊" w:date="2021-05-08T16:42:00Z">
            <w:trPr>
              <w:gridAfter w:val="0"/>
              <w:trHeight w:val="291"/>
              <w:jc w:val="center"/>
            </w:trPr>
          </w:trPrChange>
        </w:trPr>
        <w:tc>
          <w:tcPr>
            <w:tcW w:w="456" w:type="dxa"/>
            <w:tcPrChange w:id="6801" w:author="智誠 楊" w:date="2021-05-08T16:42:00Z">
              <w:tcPr>
                <w:tcW w:w="456" w:type="dxa"/>
              </w:tcPr>
            </w:tcPrChange>
          </w:tcPr>
          <w:p w14:paraId="1D47A32D" w14:textId="77777777" w:rsidR="001A6AAE" w:rsidRPr="00847BB7" w:rsidRDefault="001A6AAE" w:rsidP="001A6AAE">
            <w:pPr>
              <w:rPr>
                <w:ins w:id="6802" w:author="智誠 楊" w:date="2021-05-08T15:57:00Z"/>
                <w:rFonts w:ascii="標楷體" w:eastAsia="標楷體" w:hAnsi="標楷體"/>
              </w:rPr>
            </w:pPr>
            <w:ins w:id="6803" w:author="智誠 楊" w:date="2021-05-08T15:57:00Z">
              <w:r w:rsidRPr="00847BB7">
                <w:rPr>
                  <w:rFonts w:ascii="標楷體" w:eastAsia="標楷體" w:hAnsi="標楷體" w:hint="eastAsia"/>
                </w:rPr>
                <w:t>5</w:t>
              </w:r>
            </w:ins>
          </w:p>
        </w:tc>
        <w:tc>
          <w:tcPr>
            <w:tcW w:w="1736" w:type="dxa"/>
            <w:tcPrChange w:id="6804" w:author="智誠 楊" w:date="2021-05-08T16:42:00Z">
              <w:tcPr>
                <w:tcW w:w="1736" w:type="dxa"/>
              </w:tcPr>
            </w:tcPrChange>
          </w:tcPr>
          <w:p w14:paraId="604BBAF4" w14:textId="711BD700" w:rsidR="001A6AAE" w:rsidRPr="00847BB7" w:rsidRDefault="001A6AAE" w:rsidP="001A6AAE">
            <w:pPr>
              <w:rPr>
                <w:ins w:id="6805" w:author="智誠 楊" w:date="2021-05-08T15:57:00Z"/>
                <w:rFonts w:ascii="標楷體" w:eastAsia="標楷體" w:hAnsi="標楷體"/>
              </w:rPr>
            </w:pPr>
            <w:ins w:id="6806" w:author="智誠 楊" w:date="2021-05-08T16:08:00Z">
              <w:r>
                <w:rPr>
                  <w:rFonts w:ascii="標楷體" w:eastAsia="標楷體" w:hAnsi="標楷體" w:hint="eastAsia"/>
                </w:rPr>
                <w:t>還款金額</w:t>
              </w:r>
            </w:ins>
          </w:p>
        </w:tc>
        <w:tc>
          <w:tcPr>
            <w:tcW w:w="1602" w:type="dxa"/>
            <w:tcPrChange w:id="6807" w:author="智誠 楊" w:date="2021-05-08T16:42:00Z">
              <w:tcPr>
                <w:tcW w:w="1602" w:type="dxa"/>
              </w:tcPr>
            </w:tcPrChange>
          </w:tcPr>
          <w:p w14:paraId="54501907" w14:textId="5E899F33" w:rsidR="001A6AAE" w:rsidRPr="00847BB7" w:rsidRDefault="001A6AAE" w:rsidP="001A6AAE">
            <w:pPr>
              <w:rPr>
                <w:ins w:id="6808" w:author="智誠 楊" w:date="2021-05-08T15:57:00Z"/>
                <w:rFonts w:ascii="標楷體" w:eastAsia="標楷體" w:hAnsi="標楷體"/>
              </w:rPr>
            </w:pPr>
            <w:ins w:id="6809" w:author="智誠 楊" w:date="2021-05-08T16:08:00Z">
              <w:r>
                <w:rPr>
                  <w:rFonts w:ascii="標楷體" w:eastAsia="標楷體" w:hAnsi="標楷體" w:hint="eastAsia"/>
                </w:rPr>
                <w:t>14</w:t>
              </w:r>
            </w:ins>
          </w:p>
        </w:tc>
        <w:tc>
          <w:tcPr>
            <w:tcW w:w="992" w:type="dxa"/>
            <w:tcPrChange w:id="6810" w:author="智誠 楊" w:date="2021-05-08T16:42:00Z">
              <w:tcPr>
                <w:tcW w:w="992" w:type="dxa"/>
              </w:tcPr>
            </w:tcPrChange>
          </w:tcPr>
          <w:p w14:paraId="1FDCFB16" w14:textId="77777777" w:rsidR="001A6AAE" w:rsidRPr="00847BB7" w:rsidRDefault="001A6AAE" w:rsidP="001A6AAE">
            <w:pPr>
              <w:rPr>
                <w:ins w:id="6811" w:author="智誠 楊" w:date="2021-05-08T15:57:00Z"/>
                <w:rFonts w:ascii="標楷體" w:eastAsia="標楷體" w:hAnsi="標楷體"/>
                <w:color w:val="FF0000"/>
              </w:rPr>
            </w:pPr>
          </w:p>
        </w:tc>
        <w:tc>
          <w:tcPr>
            <w:tcW w:w="1489" w:type="dxa"/>
            <w:tcPrChange w:id="6812" w:author="智誠 楊" w:date="2021-05-08T16:42:00Z">
              <w:tcPr>
                <w:tcW w:w="1489" w:type="dxa"/>
              </w:tcPr>
            </w:tcPrChange>
          </w:tcPr>
          <w:p w14:paraId="7B9930CA" w14:textId="77777777" w:rsidR="001A6AAE" w:rsidRPr="00847BB7" w:rsidRDefault="001A6AAE" w:rsidP="001A6AAE">
            <w:pPr>
              <w:rPr>
                <w:ins w:id="6813" w:author="智誠 楊" w:date="2021-05-08T15:57:00Z"/>
                <w:rFonts w:ascii="標楷體" w:eastAsia="標楷體" w:hAnsi="標楷體"/>
                <w:color w:val="FF0000"/>
              </w:rPr>
            </w:pPr>
          </w:p>
        </w:tc>
        <w:tc>
          <w:tcPr>
            <w:tcW w:w="354" w:type="dxa"/>
            <w:tcPrChange w:id="6814" w:author="智誠 楊" w:date="2021-05-08T16:42:00Z">
              <w:tcPr>
                <w:tcW w:w="623" w:type="dxa"/>
                <w:gridSpan w:val="2"/>
              </w:tcPr>
            </w:tcPrChange>
          </w:tcPr>
          <w:p w14:paraId="3EF19F42" w14:textId="77777777" w:rsidR="001A6AAE" w:rsidRPr="00847BB7" w:rsidRDefault="001A6AAE" w:rsidP="001A6AAE">
            <w:pPr>
              <w:rPr>
                <w:ins w:id="6815" w:author="智誠 楊" w:date="2021-05-08T15:57:00Z"/>
                <w:rFonts w:ascii="標楷體" w:eastAsia="標楷體" w:hAnsi="標楷體"/>
              </w:rPr>
            </w:pPr>
            <w:ins w:id="6816" w:author="智誠 楊" w:date="2021-05-08T15:57:00Z">
              <w:r>
                <w:rPr>
                  <w:rFonts w:ascii="標楷體" w:eastAsia="標楷體" w:hAnsi="標楷體"/>
                </w:rPr>
                <w:t>V</w:t>
              </w:r>
            </w:ins>
          </w:p>
        </w:tc>
        <w:tc>
          <w:tcPr>
            <w:tcW w:w="709" w:type="dxa"/>
            <w:tcPrChange w:id="6817" w:author="智誠 楊" w:date="2021-05-08T16:42:00Z">
              <w:tcPr>
                <w:tcW w:w="666" w:type="dxa"/>
                <w:gridSpan w:val="2"/>
              </w:tcPr>
            </w:tcPrChange>
          </w:tcPr>
          <w:p w14:paraId="567773C7" w14:textId="77777777" w:rsidR="001A6AAE" w:rsidRPr="00847BB7" w:rsidRDefault="001A6AAE" w:rsidP="001A6AAE">
            <w:pPr>
              <w:jc w:val="center"/>
              <w:rPr>
                <w:ins w:id="6818" w:author="智誠 楊" w:date="2021-05-08T15:57:00Z"/>
                <w:rFonts w:ascii="標楷體" w:eastAsia="標楷體" w:hAnsi="標楷體"/>
              </w:rPr>
            </w:pPr>
            <w:ins w:id="6819" w:author="智誠 楊" w:date="2021-05-08T15:57:00Z">
              <w:r>
                <w:rPr>
                  <w:rFonts w:ascii="標楷體" w:eastAsia="標楷體" w:hAnsi="標楷體" w:hint="eastAsia"/>
                </w:rPr>
                <w:t>W</w:t>
              </w:r>
            </w:ins>
          </w:p>
        </w:tc>
        <w:tc>
          <w:tcPr>
            <w:tcW w:w="3402" w:type="dxa"/>
            <w:tcPrChange w:id="6820" w:author="智誠 楊" w:date="2021-05-08T16:42:00Z">
              <w:tcPr>
                <w:tcW w:w="2856" w:type="dxa"/>
              </w:tcPr>
            </w:tcPrChange>
          </w:tcPr>
          <w:p w14:paraId="27DDE056" w14:textId="7887F2E1" w:rsidR="001A6AAE" w:rsidRDefault="001A6AAE" w:rsidP="001A6AAE">
            <w:pPr>
              <w:snapToGrid w:val="0"/>
              <w:ind w:left="238" w:hangingChars="99" w:hanging="238"/>
              <w:jc w:val="both"/>
              <w:rPr>
                <w:ins w:id="6821" w:author="智誠 楊" w:date="2021-05-12T10:00:00Z"/>
                <w:rFonts w:ascii="標楷體" w:eastAsia="標楷體" w:hAnsi="標楷體"/>
                <w:color w:val="000000" w:themeColor="text1"/>
              </w:rPr>
            </w:pPr>
            <w:ins w:id="6822" w:author="智誠 楊" w:date="2021-05-08T16:20:00Z">
              <w:r w:rsidRPr="00F558A3">
                <w:rPr>
                  <w:rFonts w:ascii="標楷體" w:eastAsia="標楷體" w:hAnsi="標楷體" w:hint="eastAsia"/>
                  <w:color w:val="000000" w:themeColor="text1"/>
                </w:rPr>
                <w:t>1.必須輸入</w:t>
              </w:r>
            </w:ins>
          </w:p>
          <w:p w14:paraId="127D8D57" w14:textId="6BED2154" w:rsidR="000F793D" w:rsidRPr="00F558A3" w:rsidRDefault="000F793D" w:rsidP="001A6AAE">
            <w:pPr>
              <w:snapToGrid w:val="0"/>
              <w:ind w:left="238" w:hangingChars="99" w:hanging="238"/>
              <w:jc w:val="both"/>
              <w:rPr>
                <w:ins w:id="6823" w:author="智誠 楊" w:date="2021-05-08T16:20:00Z"/>
                <w:rFonts w:ascii="標楷體" w:eastAsia="標楷體" w:hAnsi="標楷體"/>
                <w:color w:val="000000" w:themeColor="text1"/>
              </w:rPr>
            </w:pPr>
            <w:ins w:id="6824" w:author="智誠 楊" w:date="2021-05-12T10:00:00Z">
              <w:r>
                <w:rPr>
                  <w:rFonts w:ascii="標楷體" w:eastAsia="標楷體" w:hAnsi="標楷體" w:hint="eastAsia"/>
                  <w:color w:val="000000" w:themeColor="text1"/>
                </w:rPr>
                <w:t>2.檢查:</w:t>
              </w:r>
              <w:r>
                <w:t xml:space="preserve"> </w:t>
              </w:r>
              <w:r w:rsidRPr="000F793D">
                <w:rPr>
                  <w:rFonts w:ascii="標楷體" w:eastAsia="標楷體" w:hAnsi="標楷體"/>
                  <w:color w:val="000000" w:themeColor="text1"/>
                </w:rPr>
                <w:t>V(2,0)</w:t>
              </w:r>
            </w:ins>
          </w:p>
          <w:p w14:paraId="66062E1F" w14:textId="4874791E" w:rsidR="001A6AAE" w:rsidRPr="004415DA" w:rsidRDefault="000F793D" w:rsidP="001A6AAE">
            <w:pPr>
              <w:rPr>
                <w:ins w:id="6825" w:author="智誠 楊" w:date="2021-05-08T15:57:00Z"/>
                <w:rFonts w:ascii="標楷體" w:eastAsia="標楷體" w:hAnsi="標楷體"/>
                <w:lang w:eastAsia="zh-HK"/>
              </w:rPr>
            </w:pPr>
            <w:ins w:id="6826" w:author="智誠 楊" w:date="2021-05-12T10:00:00Z">
              <w:r>
                <w:rPr>
                  <w:rFonts w:ascii="標楷體" w:eastAsia="標楷體" w:hAnsi="標楷體" w:hint="eastAsia"/>
                  <w:color w:val="000000" w:themeColor="text1"/>
                </w:rPr>
                <w:t>3</w:t>
              </w:r>
            </w:ins>
            <w:ins w:id="6827" w:author="智誠 楊" w:date="2021-05-08T16:20:00Z">
              <w:r w:rsidR="001A6AAE">
                <w:rPr>
                  <w:rFonts w:ascii="標楷體" w:eastAsia="標楷體" w:hAnsi="標楷體" w:hint="eastAsia"/>
                  <w:color w:val="000000" w:themeColor="text1"/>
                </w:rPr>
                <w:t>.</w:t>
              </w:r>
            </w:ins>
            <w:ins w:id="6828" w:author="智誠 楊" w:date="2021-05-08T16:43:00Z">
              <w:r w:rsidR="00033042">
                <w:rPr>
                  <w:rFonts w:ascii="標楷體" w:eastAsia="標楷體" w:hAnsi="標楷體"/>
                </w:rPr>
                <w:t>MlundryRecord.RepayAmt</w:t>
              </w:r>
            </w:ins>
          </w:p>
        </w:tc>
      </w:tr>
      <w:tr w:rsidR="001A6AAE" w:rsidRPr="00847BB7" w14:paraId="3F34A84E" w14:textId="77777777" w:rsidTr="00033042">
        <w:trPr>
          <w:trHeight w:val="291"/>
          <w:jc w:val="center"/>
          <w:ins w:id="6829" w:author="智誠 楊" w:date="2021-05-08T15:57:00Z"/>
          <w:trPrChange w:id="6830" w:author="智誠 楊" w:date="2021-05-08T16:42:00Z">
            <w:trPr>
              <w:gridAfter w:val="0"/>
              <w:trHeight w:val="291"/>
              <w:jc w:val="center"/>
            </w:trPr>
          </w:trPrChange>
        </w:trPr>
        <w:tc>
          <w:tcPr>
            <w:tcW w:w="456" w:type="dxa"/>
            <w:tcPrChange w:id="6831" w:author="智誠 楊" w:date="2021-05-08T16:42:00Z">
              <w:tcPr>
                <w:tcW w:w="456" w:type="dxa"/>
              </w:tcPr>
            </w:tcPrChange>
          </w:tcPr>
          <w:p w14:paraId="06A2D1C9" w14:textId="77777777" w:rsidR="001A6AAE" w:rsidRPr="00847BB7" w:rsidRDefault="001A6AAE" w:rsidP="001A6AAE">
            <w:pPr>
              <w:rPr>
                <w:ins w:id="6832" w:author="智誠 楊" w:date="2021-05-08T15:57:00Z"/>
                <w:rFonts w:ascii="標楷體" w:eastAsia="標楷體" w:hAnsi="標楷體"/>
              </w:rPr>
            </w:pPr>
            <w:ins w:id="6833" w:author="智誠 楊" w:date="2021-05-08T15:57:00Z">
              <w:r>
                <w:rPr>
                  <w:rFonts w:ascii="標楷體" w:eastAsia="標楷體" w:hAnsi="標楷體" w:hint="eastAsia"/>
                </w:rPr>
                <w:t>6</w:t>
              </w:r>
            </w:ins>
          </w:p>
        </w:tc>
        <w:tc>
          <w:tcPr>
            <w:tcW w:w="1736" w:type="dxa"/>
            <w:tcPrChange w:id="6834" w:author="智誠 楊" w:date="2021-05-08T16:42:00Z">
              <w:tcPr>
                <w:tcW w:w="1736" w:type="dxa"/>
              </w:tcPr>
            </w:tcPrChange>
          </w:tcPr>
          <w:p w14:paraId="2F56B4EF" w14:textId="0B023F04" w:rsidR="001A6AAE" w:rsidRPr="00847BB7" w:rsidRDefault="001A6AAE" w:rsidP="001A6AAE">
            <w:pPr>
              <w:rPr>
                <w:ins w:id="6835" w:author="智誠 楊" w:date="2021-05-08T15:57:00Z"/>
                <w:rFonts w:ascii="標楷體" w:eastAsia="標楷體" w:hAnsi="標楷體"/>
              </w:rPr>
            </w:pPr>
            <w:ins w:id="6836" w:author="智誠 楊" w:date="2021-05-08T16:08:00Z">
              <w:r>
                <w:rPr>
                  <w:rFonts w:ascii="標楷體" w:eastAsia="標楷體" w:hAnsi="標楷體" w:hint="eastAsia"/>
                </w:rPr>
                <w:t>職業別</w:t>
              </w:r>
            </w:ins>
          </w:p>
        </w:tc>
        <w:tc>
          <w:tcPr>
            <w:tcW w:w="1602" w:type="dxa"/>
            <w:tcPrChange w:id="6837" w:author="智誠 楊" w:date="2021-05-08T16:42:00Z">
              <w:tcPr>
                <w:tcW w:w="1602" w:type="dxa"/>
              </w:tcPr>
            </w:tcPrChange>
          </w:tcPr>
          <w:p w14:paraId="2C67EF0C" w14:textId="4980B821" w:rsidR="001A6AAE" w:rsidRPr="00847BB7" w:rsidRDefault="001A6AAE" w:rsidP="001A6AAE">
            <w:pPr>
              <w:rPr>
                <w:ins w:id="6838" w:author="智誠 楊" w:date="2021-05-08T15:57:00Z"/>
                <w:rFonts w:ascii="標楷體" w:eastAsia="標楷體" w:hAnsi="標楷體"/>
              </w:rPr>
            </w:pPr>
            <w:ins w:id="6839" w:author="智誠 楊" w:date="2021-05-08T16:08:00Z">
              <w:r>
                <w:rPr>
                  <w:rFonts w:ascii="標楷體" w:eastAsia="標楷體" w:hAnsi="標楷體" w:hint="eastAsia"/>
                </w:rPr>
                <w:t>40</w:t>
              </w:r>
            </w:ins>
          </w:p>
        </w:tc>
        <w:tc>
          <w:tcPr>
            <w:tcW w:w="992" w:type="dxa"/>
            <w:tcPrChange w:id="6840" w:author="智誠 楊" w:date="2021-05-08T16:42:00Z">
              <w:tcPr>
                <w:tcW w:w="992" w:type="dxa"/>
              </w:tcPr>
            </w:tcPrChange>
          </w:tcPr>
          <w:p w14:paraId="2A4A5802" w14:textId="77777777" w:rsidR="001A6AAE" w:rsidRPr="00847BB7" w:rsidRDefault="001A6AAE" w:rsidP="001A6AAE">
            <w:pPr>
              <w:rPr>
                <w:ins w:id="6841" w:author="智誠 楊" w:date="2021-05-08T15:57:00Z"/>
                <w:rFonts w:ascii="標楷體" w:eastAsia="標楷體" w:hAnsi="標楷體"/>
                <w:color w:val="FF0000"/>
              </w:rPr>
            </w:pPr>
          </w:p>
        </w:tc>
        <w:tc>
          <w:tcPr>
            <w:tcW w:w="1489" w:type="dxa"/>
            <w:tcPrChange w:id="6842" w:author="智誠 楊" w:date="2021-05-08T16:42:00Z">
              <w:tcPr>
                <w:tcW w:w="1489" w:type="dxa"/>
              </w:tcPr>
            </w:tcPrChange>
          </w:tcPr>
          <w:p w14:paraId="011F047F" w14:textId="77777777" w:rsidR="001A6AAE" w:rsidRPr="00847BB7" w:rsidRDefault="001A6AAE" w:rsidP="001A6AA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ins w:id="6843" w:author="智誠 楊" w:date="2021-05-08T15:57:00Z"/>
                <w:rFonts w:ascii="標楷體" w:eastAsia="標楷體" w:hAnsi="標楷體" w:cs="細明體"/>
                <w:color w:val="000000"/>
                <w:spacing w:val="15"/>
                <w:kern w:val="0"/>
              </w:rPr>
            </w:pPr>
          </w:p>
        </w:tc>
        <w:tc>
          <w:tcPr>
            <w:tcW w:w="354" w:type="dxa"/>
            <w:tcPrChange w:id="6844" w:author="智誠 楊" w:date="2021-05-08T16:42:00Z">
              <w:tcPr>
                <w:tcW w:w="623" w:type="dxa"/>
                <w:gridSpan w:val="2"/>
              </w:tcPr>
            </w:tcPrChange>
          </w:tcPr>
          <w:p w14:paraId="1DFC1F5B" w14:textId="2D82C8E1" w:rsidR="001A6AAE" w:rsidRPr="00847BB7" w:rsidRDefault="001A6AAE" w:rsidP="001A6AAE">
            <w:pPr>
              <w:rPr>
                <w:ins w:id="6845" w:author="智誠 楊" w:date="2021-05-08T15:57:00Z"/>
                <w:rFonts w:ascii="標楷體" w:eastAsia="標楷體" w:hAnsi="標楷體"/>
              </w:rPr>
            </w:pPr>
          </w:p>
        </w:tc>
        <w:tc>
          <w:tcPr>
            <w:tcW w:w="709" w:type="dxa"/>
            <w:tcPrChange w:id="6846" w:author="智誠 楊" w:date="2021-05-08T16:42:00Z">
              <w:tcPr>
                <w:tcW w:w="666" w:type="dxa"/>
                <w:gridSpan w:val="2"/>
              </w:tcPr>
            </w:tcPrChange>
          </w:tcPr>
          <w:p w14:paraId="6C4BA7C5" w14:textId="77777777" w:rsidR="001A6AAE" w:rsidRPr="00847BB7" w:rsidRDefault="001A6AAE" w:rsidP="001A6AAE">
            <w:pPr>
              <w:jc w:val="center"/>
              <w:rPr>
                <w:ins w:id="6847" w:author="智誠 楊" w:date="2021-05-08T15:57:00Z"/>
                <w:rFonts w:ascii="標楷體" w:eastAsia="標楷體" w:hAnsi="標楷體"/>
              </w:rPr>
            </w:pPr>
            <w:ins w:id="6848" w:author="智誠 楊" w:date="2021-05-08T15:57:00Z">
              <w:r>
                <w:rPr>
                  <w:rFonts w:ascii="標楷體" w:eastAsia="標楷體" w:hAnsi="標楷體" w:hint="eastAsia"/>
                </w:rPr>
                <w:t>W</w:t>
              </w:r>
            </w:ins>
          </w:p>
        </w:tc>
        <w:tc>
          <w:tcPr>
            <w:tcW w:w="3402" w:type="dxa"/>
            <w:tcPrChange w:id="6849" w:author="智誠 楊" w:date="2021-05-08T16:42:00Z">
              <w:tcPr>
                <w:tcW w:w="2856" w:type="dxa"/>
              </w:tcPr>
            </w:tcPrChange>
          </w:tcPr>
          <w:p w14:paraId="0D62B7F5" w14:textId="20D9F8D0" w:rsidR="001A6AAE" w:rsidRPr="004415DA" w:rsidRDefault="001A6AAE" w:rsidP="001A6AAE">
            <w:pPr>
              <w:snapToGrid w:val="0"/>
              <w:ind w:left="238" w:hangingChars="99" w:hanging="238"/>
              <w:rPr>
                <w:ins w:id="6850" w:author="智誠 楊" w:date="2021-05-08T15:57:00Z"/>
                <w:rFonts w:ascii="標楷體" w:eastAsia="標楷體" w:hAnsi="標楷體"/>
                <w:color w:val="000000" w:themeColor="text1"/>
              </w:rPr>
            </w:pPr>
            <w:ins w:id="6851" w:author="智誠 楊" w:date="2021-05-08T15:57:00Z">
              <w:r>
                <w:rPr>
                  <w:rFonts w:ascii="標楷體" w:eastAsia="標楷體" w:hAnsi="標楷體" w:hint="eastAsia"/>
                  <w:color w:val="000000" w:themeColor="text1"/>
                </w:rPr>
                <w:t>1.</w:t>
              </w:r>
            </w:ins>
            <w:ins w:id="6852" w:author="智誠 楊" w:date="2021-05-08T16:20:00Z">
              <w:r>
                <w:rPr>
                  <w:rFonts w:ascii="標楷體" w:eastAsia="標楷體" w:hAnsi="標楷體" w:hint="eastAsia"/>
                  <w:color w:val="000000" w:themeColor="text1"/>
                </w:rPr>
                <w:t>自行輸入</w:t>
              </w:r>
            </w:ins>
          </w:p>
          <w:p w14:paraId="1F37EABA" w14:textId="1600AAA9" w:rsidR="001A6AAE" w:rsidRPr="00847BB7" w:rsidRDefault="001A6AAE" w:rsidP="001A6AAE">
            <w:pPr>
              <w:rPr>
                <w:ins w:id="6853" w:author="智誠 楊" w:date="2021-05-08T15:57:00Z"/>
                <w:rFonts w:ascii="標楷體" w:eastAsia="標楷體" w:hAnsi="標楷體"/>
              </w:rPr>
            </w:pPr>
            <w:ins w:id="6854" w:author="智誠 楊" w:date="2021-05-08T16:20:00Z">
              <w:r>
                <w:rPr>
                  <w:rFonts w:ascii="標楷體" w:eastAsia="標楷體" w:hAnsi="標楷體" w:hint="eastAsia"/>
                  <w:color w:val="000000" w:themeColor="text1"/>
                </w:rPr>
                <w:t>2.</w:t>
              </w:r>
            </w:ins>
            <w:ins w:id="6855" w:author="智誠 楊" w:date="2021-05-08T16:43:00Z">
              <w:r w:rsidR="00033042">
                <w:rPr>
                  <w:rFonts w:ascii="標楷體" w:eastAsia="標楷體" w:hAnsi="標楷體"/>
                </w:rPr>
                <w:t>MlundryRecord.</w:t>
              </w:r>
            </w:ins>
            <w:ins w:id="6856" w:author="智誠 楊" w:date="2021-05-08T16:44:00Z">
              <w:r w:rsidR="00033042">
                <w:rPr>
                  <w:rFonts w:ascii="標楷體" w:eastAsia="標楷體" w:hAnsi="標楷體"/>
                </w:rPr>
                <w:t>Career</w:t>
              </w:r>
            </w:ins>
          </w:p>
        </w:tc>
      </w:tr>
      <w:tr w:rsidR="001A6AAE" w:rsidRPr="00847BB7" w14:paraId="2A6FFA5B" w14:textId="77777777" w:rsidTr="00033042">
        <w:trPr>
          <w:trHeight w:val="291"/>
          <w:jc w:val="center"/>
          <w:ins w:id="6857" w:author="智誠 楊" w:date="2021-05-08T15:57:00Z"/>
          <w:trPrChange w:id="6858" w:author="智誠 楊" w:date="2021-05-08T16:42:00Z">
            <w:trPr>
              <w:gridAfter w:val="0"/>
              <w:trHeight w:val="291"/>
              <w:jc w:val="center"/>
            </w:trPr>
          </w:trPrChange>
        </w:trPr>
        <w:tc>
          <w:tcPr>
            <w:tcW w:w="456" w:type="dxa"/>
            <w:tcPrChange w:id="6859" w:author="智誠 楊" w:date="2021-05-08T16:42:00Z">
              <w:tcPr>
                <w:tcW w:w="456" w:type="dxa"/>
              </w:tcPr>
            </w:tcPrChange>
          </w:tcPr>
          <w:p w14:paraId="62297DCB" w14:textId="77777777" w:rsidR="001A6AAE" w:rsidRPr="00847BB7" w:rsidRDefault="001A6AAE" w:rsidP="001A6AAE">
            <w:pPr>
              <w:rPr>
                <w:ins w:id="6860" w:author="智誠 楊" w:date="2021-05-08T15:57:00Z"/>
                <w:rFonts w:ascii="標楷體" w:eastAsia="標楷體" w:hAnsi="標楷體"/>
              </w:rPr>
            </w:pPr>
            <w:ins w:id="6861" w:author="智誠 楊" w:date="2021-05-08T15:57:00Z">
              <w:r>
                <w:rPr>
                  <w:rFonts w:ascii="標楷體" w:eastAsia="標楷體" w:hAnsi="標楷體" w:hint="eastAsia"/>
                </w:rPr>
                <w:t>7</w:t>
              </w:r>
            </w:ins>
          </w:p>
        </w:tc>
        <w:tc>
          <w:tcPr>
            <w:tcW w:w="1736" w:type="dxa"/>
            <w:tcPrChange w:id="6862" w:author="智誠 楊" w:date="2021-05-08T16:42:00Z">
              <w:tcPr>
                <w:tcW w:w="1736" w:type="dxa"/>
              </w:tcPr>
            </w:tcPrChange>
          </w:tcPr>
          <w:p w14:paraId="6CCBBD32" w14:textId="4FDF0C62" w:rsidR="001A6AAE" w:rsidRPr="00847BB7" w:rsidRDefault="001A6AAE" w:rsidP="001A6AAE">
            <w:pPr>
              <w:rPr>
                <w:ins w:id="6863" w:author="智誠 楊" w:date="2021-05-08T15:57:00Z"/>
                <w:rFonts w:ascii="標楷體" w:eastAsia="標楷體" w:hAnsi="標楷體"/>
              </w:rPr>
            </w:pPr>
            <w:ins w:id="6864" w:author="智誠 楊" w:date="2021-05-08T16:08:00Z">
              <w:r>
                <w:rPr>
                  <w:rFonts w:ascii="標楷體" w:eastAsia="標楷體" w:hAnsi="標楷體" w:hint="eastAsia"/>
                  <w:lang w:eastAsia="zh-HK"/>
                </w:rPr>
                <w:t>年收入</w:t>
              </w:r>
              <w:r>
                <w:rPr>
                  <w:rFonts w:ascii="標楷體" w:eastAsia="標楷體" w:hAnsi="標楷體" w:hint="eastAsia"/>
                </w:rPr>
                <w:t>(萬)</w:t>
              </w:r>
            </w:ins>
          </w:p>
        </w:tc>
        <w:tc>
          <w:tcPr>
            <w:tcW w:w="1602" w:type="dxa"/>
            <w:tcPrChange w:id="6865" w:author="智誠 楊" w:date="2021-05-08T16:42:00Z">
              <w:tcPr>
                <w:tcW w:w="1602" w:type="dxa"/>
              </w:tcPr>
            </w:tcPrChange>
          </w:tcPr>
          <w:p w14:paraId="5F2608F2" w14:textId="6C02D6B5" w:rsidR="001A6AAE" w:rsidRPr="00847BB7" w:rsidRDefault="001A6AAE" w:rsidP="001A6AAE">
            <w:pPr>
              <w:rPr>
                <w:ins w:id="6866" w:author="智誠 楊" w:date="2021-05-08T15:57:00Z"/>
                <w:rFonts w:ascii="標楷體" w:eastAsia="標楷體" w:hAnsi="標楷體"/>
              </w:rPr>
            </w:pPr>
            <w:ins w:id="6867" w:author="智誠 楊" w:date="2021-05-08T16:08:00Z">
              <w:r>
                <w:rPr>
                  <w:rFonts w:ascii="標楷體" w:eastAsia="標楷體" w:hAnsi="標楷體" w:hint="eastAsia"/>
                </w:rPr>
                <w:t>30</w:t>
              </w:r>
            </w:ins>
            <w:ins w:id="6868" w:author="智誠 楊" w:date="2021-05-08T15:57:00Z">
              <w:r w:rsidRPr="00847BB7">
                <w:rPr>
                  <w:rFonts w:ascii="標楷體" w:eastAsia="標楷體" w:hAnsi="標楷體"/>
                </w:rPr>
                <w:t xml:space="preserve">    </w:t>
              </w:r>
            </w:ins>
          </w:p>
        </w:tc>
        <w:tc>
          <w:tcPr>
            <w:tcW w:w="992" w:type="dxa"/>
            <w:tcPrChange w:id="6869" w:author="智誠 楊" w:date="2021-05-08T16:42:00Z">
              <w:tcPr>
                <w:tcW w:w="992" w:type="dxa"/>
              </w:tcPr>
            </w:tcPrChange>
          </w:tcPr>
          <w:p w14:paraId="51320767" w14:textId="77777777" w:rsidR="001A6AAE" w:rsidRPr="00847BB7" w:rsidRDefault="001A6AAE" w:rsidP="001A6AAE">
            <w:pPr>
              <w:rPr>
                <w:ins w:id="6870" w:author="智誠 楊" w:date="2021-05-08T15:57:00Z"/>
                <w:rFonts w:ascii="標楷體" w:eastAsia="標楷體" w:hAnsi="標楷體"/>
              </w:rPr>
            </w:pPr>
          </w:p>
        </w:tc>
        <w:tc>
          <w:tcPr>
            <w:tcW w:w="1489" w:type="dxa"/>
            <w:tcPrChange w:id="6871" w:author="智誠 楊" w:date="2021-05-08T16:42:00Z">
              <w:tcPr>
                <w:tcW w:w="1489" w:type="dxa"/>
              </w:tcPr>
            </w:tcPrChange>
          </w:tcPr>
          <w:p w14:paraId="0752CBF2" w14:textId="77777777" w:rsidR="001A6AAE" w:rsidRPr="00847BB7" w:rsidRDefault="001A6AAE" w:rsidP="001A6AAE">
            <w:pPr>
              <w:rPr>
                <w:ins w:id="6872" w:author="智誠 楊" w:date="2021-05-08T15:57:00Z"/>
                <w:rFonts w:ascii="標楷體" w:eastAsia="標楷體" w:hAnsi="標楷體"/>
                <w:lang w:eastAsia="zh-HK"/>
              </w:rPr>
            </w:pPr>
          </w:p>
        </w:tc>
        <w:tc>
          <w:tcPr>
            <w:tcW w:w="354" w:type="dxa"/>
            <w:tcPrChange w:id="6873" w:author="智誠 楊" w:date="2021-05-08T16:42:00Z">
              <w:tcPr>
                <w:tcW w:w="623" w:type="dxa"/>
                <w:gridSpan w:val="2"/>
              </w:tcPr>
            </w:tcPrChange>
          </w:tcPr>
          <w:p w14:paraId="0E66A802" w14:textId="0A5EC536" w:rsidR="001A6AAE" w:rsidRPr="00847BB7" w:rsidRDefault="001A6AAE" w:rsidP="001A6AAE">
            <w:pPr>
              <w:rPr>
                <w:ins w:id="6874" w:author="智誠 楊" w:date="2021-05-08T15:57:00Z"/>
                <w:rFonts w:ascii="標楷體" w:eastAsia="標楷體" w:hAnsi="標楷體"/>
              </w:rPr>
            </w:pPr>
          </w:p>
        </w:tc>
        <w:tc>
          <w:tcPr>
            <w:tcW w:w="709" w:type="dxa"/>
            <w:tcPrChange w:id="6875" w:author="智誠 楊" w:date="2021-05-08T16:42:00Z">
              <w:tcPr>
                <w:tcW w:w="666" w:type="dxa"/>
                <w:gridSpan w:val="2"/>
              </w:tcPr>
            </w:tcPrChange>
          </w:tcPr>
          <w:p w14:paraId="134804D5" w14:textId="77777777" w:rsidR="001A6AAE" w:rsidRPr="00847BB7" w:rsidRDefault="001A6AAE" w:rsidP="001A6AAE">
            <w:pPr>
              <w:jc w:val="center"/>
              <w:rPr>
                <w:ins w:id="6876" w:author="智誠 楊" w:date="2021-05-08T15:57:00Z"/>
                <w:rFonts w:ascii="標楷體" w:eastAsia="標楷體" w:hAnsi="標楷體"/>
              </w:rPr>
            </w:pPr>
            <w:ins w:id="6877" w:author="智誠 楊" w:date="2021-05-08T15:57:00Z">
              <w:r>
                <w:rPr>
                  <w:rFonts w:ascii="標楷體" w:eastAsia="標楷體" w:hAnsi="標楷體" w:hint="eastAsia"/>
                </w:rPr>
                <w:t>W</w:t>
              </w:r>
            </w:ins>
          </w:p>
        </w:tc>
        <w:tc>
          <w:tcPr>
            <w:tcW w:w="3402" w:type="dxa"/>
            <w:tcPrChange w:id="6878" w:author="智誠 楊" w:date="2021-05-08T16:42:00Z">
              <w:tcPr>
                <w:tcW w:w="2856" w:type="dxa"/>
              </w:tcPr>
            </w:tcPrChange>
          </w:tcPr>
          <w:p w14:paraId="12E7D858" w14:textId="77777777" w:rsidR="001A6AAE" w:rsidRPr="004415DA" w:rsidRDefault="001A6AAE" w:rsidP="001A6AAE">
            <w:pPr>
              <w:snapToGrid w:val="0"/>
              <w:ind w:left="238" w:hangingChars="99" w:hanging="238"/>
              <w:rPr>
                <w:ins w:id="6879" w:author="智誠 楊" w:date="2021-05-08T16:20:00Z"/>
                <w:rFonts w:ascii="標楷體" w:eastAsia="標楷體" w:hAnsi="標楷體"/>
                <w:color w:val="000000" w:themeColor="text1"/>
              </w:rPr>
            </w:pPr>
            <w:ins w:id="6880" w:author="智誠 楊" w:date="2021-05-08T16:20:00Z">
              <w:r>
                <w:rPr>
                  <w:rFonts w:ascii="標楷體" w:eastAsia="標楷體" w:hAnsi="標楷體" w:hint="eastAsia"/>
                  <w:color w:val="000000" w:themeColor="text1"/>
                </w:rPr>
                <w:t>1.自行輸入</w:t>
              </w:r>
            </w:ins>
          </w:p>
          <w:p w14:paraId="2FAA118C" w14:textId="1782FBBE" w:rsidR="001A6AAE" w:rsidRPr="000267BA" w:rsidRDefault="001A6AAE" w:rsidP="001A6AAE">
            <w:pPr>
              <w:rPr>
                <w:ins w:id="6881" w:author="智誠 楊" w:date="2021-05-08T15:57:00Z"/>
                <w:rFonts w:ascii="標楷體" w:eastAsia="標楷體" w:hAnsi="標楷體"/>
              </w:rPr>
            </w:pPr>
            <w:ins w:id="6882" w:author="智誠 楊" w:date="2021-05-08T16:20:00Z">
              <w:r>
                <w:rPr>
                  <w:rFonts w:ascii="標楷體" w:eastAsia="標楷體" w:hAnsi="標楷體" w:hint="eastAsia"/>
                  <w:color w:val="000000" w:themeColor="text1"/>
                </w:rPr>
                <w:t>2.</w:t>
              </w:r>
            </w:ins>
            <w:ins w:id="6883" w:author="智誠 楊" w:date="2021-05-08T16:44:00Z">
              <w:r w:rsidR="00033042">
                <w:rPr>
                  <w:rFonts w:ascii="標楷體" w:eastAsia="標楷體" w:hAnsi="標楷體"/>
                </w:rPr>
                <w:t>MlundryRecord.Income</w:t>
              </w:r>
            </w:ins>
          </w:p>
        </w:tc>
      </w:tr>
      <w:tr w:rsidR="001A6AAE" w:rsidRPr="00847BB7" w14:paraId="501CC56A" w14:textId="77777777" w:rsidTr="00033042">
        <w:trPr>
          <w:trHeight w:val="291"/>
          <w:jc w:val="center"/>
          <w:ins w:id="6884" w:author="智誠 楊" w:date="2021-05-08T16:08:00Z"/>
          <w:trPrChange w:id="6885" w:author="智誠 楊" w:date="2021-05-08T16:42:00Z">
            <w:trPr>
              <w:gridAfter w:val="0"/>
              <w:trHeight w:val="291"/>
              <w:jc w:val="center"/>
            </w:trPr>
          </w:trPrChange>
        </w:trPr>
        <w:tc>
          <w:tcPr>
            <w:tcW w:w="456" w:type="dxa"/>
            <w:tcPrChange w:id="6886" w:author="智誠 楊" w:date="2021-05-08T16:42:00Z">
              <w:tcPr>
                <w:tcW w:w="456" w:type="dxa"/>
              </w:tcPr>
            </w:tcPrChange>
          </w:tcPr>
          <w:p w14:paraId="7843265D" w14:textId="38466BBE" w:rsidR="001A6AAE" w:rsidRDefault="009456CD" w:rsidP="001A6AAE">
            <w:pPr>
              <w:rPr>
                <w:ins w:id="6887" w:author="智誠 楊" w:date="2021-05-08T16:08:00Z"/>
                <w:rFonts w:ascii="標楷體" w:eastAsia="標楷體" w:hAnsi="標楷體"/>
              </w:rPr>
            </w:pPr>
            <w:ins w:id="6888" w:author="智誠 楊" w:date="2021-05-08T16:47:00Z">
              <w:r>
                <w:rPr>
                  <w:rFonts w:ascii="標楷體" w:eastAsia="標楷體" w:hAnsi="標楷體" w:hint="eastAsia"/>
                </w:rPr>
                <w:t>8</w:t>
              </w:r>
            </w:ins>
          </w:p>
        </w:tc>
        <w:tc>
          <w:tcPr>
            <w:tcW w:w="1736" w:type="dxa"/>
            <w:tcPrChange w:id="6889" w:author="智誠 楊" w:date="2021-05-08T16:42:00Z">
              <w:tcPr>
                <w:tcW w:w="1736" w:type="dxa"/>
              </w:tcPr>
            </w:tcPrChange>
          </w:tcPr>
          <w:p w14:paraId="4323BBAA" w14:textId="559B8E13" w:rsidR="001A6AAE" w:rsidRDefault="001A6AAE" w:rsidP="001A6AAE">
            <w:pPr>
              <w:rPr>
                <w:ins w:id="6890" w:author="智誠 楊" w:date="2021-05-08T16:08:00Z"/>
                <w:rFonts w:ascii="標楷體" w:eastAsia="標楷體" w:hAnsi="標楷體"/>
                <w:lang w:eastAsia="zh-HK"/>
              </w:rPr>
            </w:pPr>
            <w:ins w:id="6891" w:author="智誠 楊" w:date="2021-05-08T16:08:00Z">
              <w:r>
                <w:rPr>
                  <w:rFonts w:ascii="標楷體" w:eastAsia="標楷體" w:hAnsi="標楷體" w:hint="eastAsia"/>
                  <w:lang w:eastAsia="zh-HK"/>
                </w:rPr>
                <w:t>還款來源</w:t>
              </w:r>
            </w:ins>
          </w:p>
        </w:tc>
        <w:tc>
          <w:tcPr>
            <w:tcW w:w="1602" w:type="dxa"/>
            <w:tcPrChange w:id="6892" w:author="智誠 楊" w:date="2021-05-08T16:42:00Z">
              <w:tcPr>
                <w:tcW w:w="1602" w:type="dxa"/>
              </w:tcPr>
            </w:tcPrChange>
          </w:tcPr>
          <w:p w14:paraId="4CE34897" w14:textId="633AAF08" w:rsidR="001A6AAE" w:rsidRDefault="001A6AAE" w:rsidP="001A6AAE">
            <w:pPr>
              <w:rPr>
                <w:ins w:id="6893" w:author="智誠 楊" w:date="2021-05-08T16:08:00Z"/>
                <w:rFonts w:ascii="標楷體" w:eastAsia="標楷體" w:hAnsi="標楷體"/>
              </w:rPr>
            </w:pPr>
            <w:ins w:id="6894" w:author="智誠 楊" w:date="2021-05-08T16:08:00Z">
              <w:r>
                <w:rPr>
                  <w:rFonts w:ascii="標楷體" w:eastAsia="標楷體" w:hAnsi="標楷體" w:hint="eastAsia"/>
                </w:rPr>
                <w:t>2</w:t>
              </w:r>
            </w:ins>
          </w:p>
        </w:tc>
        <w:tc>
          <w:tcPr>
            <w:tcW w:w="992" w:type="dxa"/>
            <w:tcPrChange w:id="6895" w:author="智誠 楊" w:date="2021-05-08T16:42:00Z">
              <w:tcPr>
                <w:tcW w:w="992" w:type="dxa"/>
              </w:tcPr>
            </w:tcPrChange>
          </w:tcPr>
          <w:p w14:paraId="4664AEE8" w14:textId="77777777" w:rsidR="001A6AAE" w:rsidRPr="00847BB7" w:rsidRDefault="001A6AAE" w:rsidP="001A6AAE">
            <w:pPr>
              <w:rPr>
                <w:ins w:id="6896" w:author="智誠 楊" w:date="2021-05-08T16:08:00Z"/>
                <w:rFonts w:ascii="標楷體" w:eastAsia="標楷體" w:hAnsi="標楷體"/>
              </w:rPr>
            </w:pPr>
          </w:p>
        </w:tc>
        <w:tc>
          <w:tcPr>
            <w:tcW w:w="1489" w:type="dxa"/>
            <w:tcPrChange w:id="6897" w:author="智誠 楊" w:date="2021-05-08T16:42:00Z">
              <w:tcPr>
                <w:tcW w:w="1489" w:type="dxa"/>
              </w:tcPr>
            </w:tcPrChange>
          </w:tcPr>
          <w:p w14:paraId="1F96E342" w14:textId="0D20F195" w:rsidR="001A6AAE" w:rsidRPr="00847BB7" w:rsidRDefault="00033042" w:rsidP="001A6AAE">
            <w:pPr>
              <w:rPr>
                <w:ins w:id="6898" w:author="智誠 楊" w:date="2021-05-08T16:08:00Z"/>
                <w:rFonts w:ascii="標楷體" w:eastAsia="標楷體" w:hAnsi="標楷體"/>
                <w:lang w:eastAsia="zh-HK"/>
              </w:rPr>
            </w:pPr>
            <w:ins w:id="6899" w:author="智誠 楊" w:date="2021-05-08T16:37:00Z">
              <w:r>
                <w:rPr>
                  <w:rFonts w:ascii="標楷體" w:eastAsia="標楷體" w:hAnsi="標楷體" w:hint="eastAsia"/>
                </w:rPr>
                <w:t>還款來源</w:t>
              </w:r>
            </w:ins>
            <w:ins w:id="6900" w:author="智誠 楊" w:date="2021-05-08T16:36:00Z">
              <w:r>
                <w:rPr>
                  <w:rFonts w:ascii="標楷體" w:eastAsia="標楷體" w:hAnsi="標楷體" w:hint="eastAsia"/>
                </w:rPr>
                <w:t>代碼(Cd</w:t>
              </w:r>
              <w:r>
                <w:rPr>
                  <w:rFonts w:ascii="標楷體" w:eastAsia="標楷體" w:hAnsi="標楷體"/>
                </w:rPr>
                <w:t>Code</w:t>
              </w:r>
              <w:r>
                <w:rPr>
                  <w:rFonts w:ascii="標楷體" w:eastAsia="標楷體" w:hAnsi="標楷體" w:hint="eastAsia"/>
                </w:rPr>
                <w:t xml:space="preserve">. </w:t>
              </w:r>
            </w:ins>
            <w:ins w:id="6901" w:author="智誠 楊" w:date="2021-05-08T16:37:00Z">
              <w:r w:rsidRPr="00033042">
                <w:rPr>
                  <w:rFonts w:ascii="標楷體" w:eastAsia="標楷體" w:hAnsi="標楷體"/>
                </w:rPr>
                <w:t>RepaySource</w:t>
              </w:r>
            </w:ins>
            <w:ins w:id="6902" w:author="智誠 楊" w:date="2021-05-08T16:36:00Z">
              <w:r>
                <w:rPr>
                  <w:rFonts w:ascii="標楷體" w:eastAsia="標楷體" w:hAnsi="標楷體" w:hint="eastAsia"/>
                </w:rPr>
                <w:t>)[選單/1 L6064]</w:t>
              </w:r>
            </w:ins>
          </w:p>
        </w:tc>
        <w:tc>
          <w:tcPr>
            <w:tcW w:w="354" w:type="dxa"/>
            <w:tcPrChange w:id="6903" w:author="智誠 楊" w:date="2021-05-08T16:42:00Z">
              <w:tcPr>
                <w:tcW w:w="623" w:type="dxa"/>
                <w:gridSpan w:val="2"/>
              </w:tcPr>
            </w:tcPrChange>
          </w:tcPr>
          <w:p w14:paraId="7A9920CE" w14:textId="188999E3" w:rsidR="001A6AAE" w:rsidRPr="00847BB7" w:rsidRDefault="001A6AAE" w:rsidP="001A6AAE">
            <w:pPr>
              <w:rPr>
                <w:ins w:id="6904" w:author="智誠 楊" w:date="2021-05-08T16:08:00Z"/>
                <w:rFonts w:ascii="標楷體" w:eastAsia="標楷體" w:hAnsi="標楷體"/>
              </w:rPr>
            </w:pPr>
            <w:ins w:id="6905" w:author="智誠 楊" w:date="2021-05-08T16:20:00Z">
              <w:r>
                <w:rPr>
                  <w:rFonts w:ascii="標楷體" w:eastAsia="標楷體" w:hAnsi="標楷體"/>
                </w:rPr>
                <w:t>V</w:t>
              </w:r>
            </w:ins>
          </w:p>
        </w:tc>
        <w:tc>
          <w:tcPr>
            <w:tcW w:w="709" w:type="dxa"/>
            <w:tcPrChange w:id="6906" w:author="智誠 楊" w:date="2021-05-08T16:42:00Z">
              <w:tcPr>
                <w:tcW w:w="666" w:type="dxa"/>
                <w:gridSpan w:val="2"/>
              </w:tcPr>
            </w:tcPrChange>
          </w:tcPr>
          <w:p w14:paraId="5F8C8A20" w14:textId="71E145D2" w:rsidR="001A6AAE" w:rsidRDefault="001A6AAE" w:rsidP="001A6AAE">
            <w:pPr>
              <w:jc w:val="center"/>
              <w:rPr>
                <w:ins w:id="6907" w:author="智誠 楊" w:date="2021-05-08T16:08:00Z"/>
                <w:rFonts w:ascii="標楷體" w:eastAsia="標楷體" w:hAnsi="標楷體"/>
              </w:rPr>
            </w:pPr>
            <w:ins w:id="6908" w:author="智誠 楊" w:date="2021-05-08T16:20:00Z">
              <w:r>
                <w:rPr>
                  <w:rFonts w:ascii="標楷體" w:eastAsia="標楷體" w:hAnsi="標楷體" w:hint="eastAsia"/>
                </w:rPr>
                <w:t>W</w:t>
              </w:r>
            </w:ins>
          </w:p>
        </w:tc>
        <w:tc>
          <w:tcPr>
            <w:tcW w:w="3402" w:type="dxa"/>
            <w:tcPrChange w:id="6909" w:author="智誠 楊" w:date="2021-05-08T16:42:00Z">
              <w:tcPr>
                <w:tcW w:w="2856" w:type="dxa"/>
              </w:tcPr>
            </w:tcPrChange>
          </w:tcPr>
          <w:p w14:paraId="12B1B4FF" w14:textId="6D31205B" w:rsidR="001A6AAE" w:rsidRDefault="001A6AAE" w:rsidP="001A6AAE">
            <w:pPr>
              <w:snapToGrid w:val="0"/>
              <w:ind w:left="238" w:hangingChars="99" w:hanging="238"/>
              <w:jc w:val="both"/>
              <w:rPr>
                <w:ins w:id="6910" w:author="智誠 楊" w:date="2021-05-12T10:00:00Z"/>
                <w:rFonts w:ascii="標楷體" w:eastAsia="標楷體" w:hAnsi="標楷體"/>
                <w:color w:val="000000" w:themeColor="text1"/>
              </w:rPr>
            </w:pPr>
            <w:ins w:id="6911" w:author="智誠 楊" w:date="2021-05-08T16:20:00Z">
              <w:r w:rsidRPr="00F558A3">
                <w:rPr>
                  <w:rFonts w:ascii="標楷體" w:eastAsia="標楷體" w:hAnsi="標楷體" w:hint="eastAsia"/>
                  <w:color w:val="000000" w:themeColor="text1"/>
                </w:rPr>
                <w:t>1.必須輸入</w:t>
              </w:r>
            </w:ins>
          </w:p>
          <w:p w14:paraId="10B323F2" w14:textId="42F23A95" w:rsidR="000F793D" w:rsidRPr="00F558A3" w:rsidRDefault="000F793D" w:rsidP="001A6AAE">
            <w:pPr>
              <w:snapToGrid w:val="0"/>
              <w:ind w:left="238" w:hangingChars="99" w:hanging="238"/>
              <w:jc w:val="both"/>
              <w:rPr>
                <w:ins w:id="6912" w:author="智誠 楊" w:date="2021-05-08T16:20:00Z"/>
                <w:rFonts w:ascii="標楷體" w:eastAsia="標楷體" w:hAnsi="標楷體"/>
                <w:color w:val="000000" w:themeColor="text1"/>
              </w:rPr>
            </w:pPr>
            <w:ins w:id="6913" w:author="智誠 楊" w:date="2021-05-12T10:00:00Z">
              <w:r>
                <w:rPr>
                  <w:rFonts w:ascii="標楷體" w:eastAsia="標楷體" w:hAnsi="標楷體" w:hint="eastAsia"/>
                  <w:color w:val="000000" w:themeColor="text1"/>
                </w:rPr>
                <w:t>2.檢查:</w:t>
              </w:r>
              <w:r>
                <w:t xml:space="preserve"> </w:t>
              </w:r>
              <w:r w:rsidRPr="000F793D">
                <w:rPr>
                  <w:rFonts w:ascii="標楷體" w:eastAsia="標楷體" w:hAnsi="標楷體"/>
                  <w:color w:val="000000" w:themeColor="text1"/>
                </w:rPr>
                <w:t>V(H,#ApHelp)</w:t>
              </w:r>
            </w:ins>
          </w:p>
          <w:p w14:paraId="2D9BE13E" w14:textId="7F8E8527" w:rsidR="001A6AAE" w:rsidRDefault="001A6AAE" w:rsidP="001A6AAE">
            <w:pPr>
              <w:snapToGrid w:val="0"/>
              <w:ind w:left="238" w:hangingChars="99" w:hanging="238"/>
              <w:rPr>
                <w:ins w:id="6914" w:author="智誠 楊" w:date="2021-05-08T16:08:00Z"/>
                <w:rFonts w:ascii="標楷體" w:eastAsia="標楷體" w:hAnsi="標楷體"/>
                <w:color w:val="000000" w:themeColor="text1"/>
              </w:rPr>
            </w:pPr>
            <w:ins w:id="6915" w:author="智誠 楊" w:date="2021-05-08T16:20:00Z">
              <w:r>
                <w:rPr>
                  <w:rFonts w:ascii="標楷體" w:eastAsia="標楷體" w:hAnsi="標楷體" w:hint="eastAsia"/>
                  <w:color w:val="000000" w:themeColor="text1"/>
                </w:rPr>
                <w:t>2.</w:t>
              </w:r>
            </w:ins>
            <w:ins w:id="6916" w:author="智誠 楊" w:date="2021-05-08T16:44:00Z">
              <w:r w:rsidR="00033042">
                <w:rPr>
                  <w:rFonts w:ascii="標楷體" w:eastAsia="標楷體" w:hAnsi="標楷體"/>
                </w:rPr>
                <w:t>MlundryRecord.REapySource</w:t>
              </w:r>
            </w:ins>
          </w:p>
        </w:tc>
      </w:tr>
      <w:tr w:rsidR="00033042" w:rsidRPr="00847BB7" w14:paraId="0D11283A" w14:textId="77777777" w:rsidTr="00033042">
        <w:trPr>
          <w:trHeight w:val="291"/>
          <w:jc w:val="center"/>
          <w:ins w:id="6917" w:author="智誠 楊" w:date="2021-05-08T16:08:00Z"/>
          <w:trPrChange w:id="6918" w:author="智誠 楊" w:date="2021-05-08T16:42:00Z">
            <w:trPr>
              <w:gridAfter w:val="0"/>
              <w:trHeight w:val="291"/>
              <w:jc w:val="center"/>
            </w:trPr>
          </w:trPrChange>
        </w:trPr>
        <w:tc>
          <w:tcPr>
            <w:tcW w:w="456" w:type="dxa"/>
            <w:tcPrChange w:id="6919" w:author="智誠 楊" w:date="2021-05-08T16:42:00Z">
              <w:tcPr>
                <w:tcW w:w="456" w:type="dxa"/>
              </w:tcPr>
            </w:tcPrChange>
          </w:tcPr>
          <w:p w14:paraId="3970F753" w14:textId="60605B8D" w:rsidR="00033042" w:rsidRDefault="009456CD" w:rsidP="00033042">
            <w:pPr>
              <w:rPr>
                <w:ins w:id="6920" w:author="智誠 楊" w:date="2021-05-08T16:08:00Z"/>
                <w:rFonts w:ascii="標楷體" w:eastAsia="標楷體" w:hAnsi="標楷體"/>
              </w:rPr>
            </w:pPr>
            <w:ins w:id="6921" w:author="智誠 楊" w:date="2021-05-08T16:47:00Z">
              <w:r>
                <w:rPr>
                  <w:rFonts w:ascii="標楷體" w:eastAsia="標楷體" w:hAnsi="標楷體" w:hint="eastAsia"/>
                </w:rPr>
                <w:t>9</w:t>
              </w:r>
            </w:ins>
          </w:p>
        </w:tc>
        <w:tc>
          <w:tcPr>
            <w:tcW w:w="1736" w:type="dxa"/>
            <w:tcPrChange w:id="6922" w:author="智誠 楊" w:date="2021-05-08T16:42:00Z">
              <w:tcPr>
                <w:tcW w:w="1736" w:type="dxa"/>
              </w:tcPr>
            </w:tcPrChange>
          </w:tcPr>
          <w:p w14:paraId="3DCCFC9A" w14:textId="59AF4839" w:rsidR="00033042" w:rsidRDefault="00033042" w:rsidP="00033042">
            <w:pPr>
              <w:rPr>
                <w:ins w:id="6923" w:author="智誠 楊" w:date="2021-05-08T16:08:00Z"/>
                <w:rFonts w:ascii="標楷體" w:eastAsia="標楷體" w:hAnsi="標楷體"/>
                <w:lang w:eastAsia="zh-HK"/>
              </w:rPr>
            </w:pPr>
            <w:ins w:id="6924" w:author="智誠 楊" w:date="2021-05-08T16:08:00Z">
              <w:r>
                <w:rPr>
                  <w:rFonts w:ascii="標楷體" w:eastAsia="標楷體" w:hAnsi="標楷體" w:hint="eastAsia"/>
                  <w:lang w:eastAsia="zh-HK"/>
                </w:rPr>
                <w:t>代償銀行</w:t>
              </w:r>
            </w:ins>
          </w:p>
        </w:tc>
        <w:tc>
          <w:tcPr>
            <w:tcW w:w="1602" w:type="dxa"/>
            <w:tcPrChange w:id="6925" w:author="智誠 楊" w:date="2021-05-08T16:42:00Z">
              <w:tcPr>
                <w:tcW w:w="1602" w:type="dxa"/>
              </w:tcPr>
            </w:tcPrChange>
          </w:tcPr>
          <w:p w14:paraId="7C03646D" w14:textId="41A8BA12" w:rsidR="00033042" w:rsidRDefault="00033042" w:rsidP="00033042">
            <w:pPr>
              <w:rPr>
                <w:ins w:id="6926" w:author="智誠 楊" w:date="2021-05-08T16:08:00Z"/>
                <w:rFonts w:ascii="標楷體" w:eastAsia="標楷體" w:hAnsi="標楷體"/>
              </w:rPr>
            </w:pPr>
            <w:ins w:id="6927" w:author="智誠 楊" w:date="2021-05-08T16:09:00Z">
              <w:r>
                <w:rPr>
                  <w:rFonts w:ascii="標楷體" w:eastAsia="標楷體" w:hAnsi="標楷體" w:hint="eastAsia"/>
                </w:rPr>
                <w:t>20</w:t>
              </w:r>
            </w:ins>
          </w:p>
        </w:tc>
        <w:tc>
          <w:tcPr>
            <w:tcW w:w="992" w:type="dxa"/>
            <w:tcPrChange w:id="6928" w:author="智誠 楊" w:date="2021-05-08T16:42:00Z">
              <w:tcPr>
                <w:tcW w:w="992" w:type="dxa"/>
              </w:tcPr>
            </w:tcPrChange>
          </w:tcPr>
          <w:p w14:paraId="2930AA8D" w14:textId="77777777" w:rsidR="00033042" w:rsidRPr="00847BB7" w:rsidRDefault="00033042" w:rsidP="00033042">
            <w:pPr>
              <w:rPr>
                <w:ins w:id="6929" w:author="智誠 楊" w:date="2021-05-08T16:08:00Z"/>
                <w:rFonts w:ascii="標楷體" w:eastAsia="標楷體" w:hAnsi="標楷體"/>
              </w:rPr>
            </w:pPr>
          </w:p>
        </w:tc>
        <w:tc>
          <w:tcPr>
            <w:tcW w:w="1489" w:type="dxa"/>
            <w:tcPrChange w:id="6930" w:author="智誠 楊" w:date="2021-05-08T16:42:00Z">
              <w:tcPr>
                <w:tcW w:w="1489" w:type="dxa"/>
              </w:tcPr>
            </w:tcPrChange>
          </w:tcPr>
          <w:p w14:paraId="4B0BADED" w14:textId="77777777" w:rsidR="00033042" w:rsidRPr="00847BB7" w:rsidRDefault="00033042" w:rsidP="00033042">
            <w:pPr>
              <w:rPr>
                <w:ins w:id="6931" w:author="智誠 楊" w:date="2021-05-08T16:08:00Z"/>
                <w:rFonts w:ascii="標楷體" w:eastAsia="標楷體" w:hAnsi="標楷體"/>
                <w:lang w:eastAsia="zh-HK"/>
              </w:rPr>
            </w:pPr>
          </w:p>
        </w:tc>
        <w:tc>
          <w:tcPr>
            <w:tcW w:w="354" w:type="dxa"/>
            <w:tcPrChange w:id="6932" w:author="智誠 楊" w:date="2021-05-08T16:42:00Z">
              <w:tcPr>
                <w:tcW w:w="623" w:type="dxa"/>
                <w:gridSpan w:val="2"/>
              </w:tcPr>
            </w:tcPrChange>
          </w:tcPr>
          <w:p w14:paraId="1A1C3A9C" w14:textId="77777777" w:rsidR="00033042" w:rsidRPr="00847BB7" w:rsidRDefault="00033042" w:rsidP="00033042">
            <w:pPr>
              <w:rPr>
                <w:ins w:id="6933" w:author="智誠 楊" w:date="2021-05-08T16:08:00Z"/>
                <w:rFonts w:ascii="標楷體" w:eastAsia="標楷體" w:hAnsi="標楷體"/>
              </w:rPr>
            </w:pPr>
          </w:p>
        </w:tc>
        <w:tc>
          <w:tcPr>
            <w:tcW w:w="709" w:type="dxa"/>
            <w:tcPrChange w:id="6934" w:author="智誠 楊" w:date="2021-05-08T16:42:00Z">
              <w:tcPr>
                <w:tcW w:w="666" w:type="dxa"/>
                <w:gridSpan w:val="2"/>
              </w:tcPr>
            </w:tcPrChange>
          </w:tcPr>
          <w:p w14:paraId="48014086" w14:textId="66CBA3E9" w:rsidR="00033042" w:rsidRDefault="00033042" w:rsidP="00033042">
            <w:pPr>
              <w:jc w:val="center"/>
              <w:rPr>
                <w:ins w:id="6935" w:author="智誠 楊" w:date="2021-05-08T16:08:00Z"/>
                <w:rFonts w:ascii="標楷體" w:eastAsia="標楷體" w:hAnsi="標楷體"/>
              </w:rPr>
            </w:pPr>
            <w:ins w:id="6936" w:author="智誠 楊" w:date="2021-05-08T16:39:00Z">
              <w:r w:rsidRPr="005856BF">
                <w:rPr>
                  <w:rFonts w:ascii="標楷體" w:eastAsia="標楷體" w:hAnsi="標楷體" w:hint="eastAsia"/>
                </w:rPr>
                <w:t>W</w:t>
              </w:r>
            </w:ins>
          </w:p>
        </w:tc>
        <w:tc>
          <w:tcPr>
            <w:tcW w:w="3402" w:type="dxa"/>
            <w:tcPrChange w:id="6937" w:author="智誠 楊" w:date="2021-05-08T16:42:00Z">
              <w:tcPr>
                <w:tcW w:w="2856" w:type="dxa"/>
              </w:tcPr>
            </w:tcPrChange>
          </w:tcPr>
          <w:p w14:paraId="04385D52" w14:textId="4C4C9FE6" w:rsidR="00033042" w:rsidRDefault="00033042" w:rsidP="00033042">
            <w:pPr>
              <w:snapToGrid w:val="0"/>
              <w:ind w:left="238" w:hangingChars="99" w:hanging="238"/>
              <w:jc w:val="both"/>
              <w:rPr>
                <w:ins w:id="6938" w:author="智誠 楊" w:date="2021-05-12T10:01:00Z"/>
                <w:rFonts w:ascii="標楷體" w:eastAsia="標楷體" w:hAnsi="標楷體"/>
                <w:color w:val="000000" w:themeColor="text1"/>
              </w:rPr>
            </w:pPr>
            <w:ins w:id="6939" w:author="智誠 楊" w:date="2021-05-08T16:36:00Z">
              <w:r w:rsidRPr="00F558A3">
                <w:rPr>
                  <w:rFonts w:ascii="標楷體" w:eastAsia="標楷體" w:hAnsi="標楷體" w:hint="eastAsia"/>
                  <w:color w:val="000000" w:themeColor="text1"/>
                </w:rPr>
                <w:t>1.</w:t>
              </w:r>
              <w:r>
                <w:rPr>
                  <w:rFonts w:ascii="標楷體" w:eastAsia="標楷體" w:hAnsi="標楷體" w:hint="eastAsia"/>
                  <w:color w:val="000000" w:themeColor="text1"/>
                </w:rPr>
                <w:t>還款來源=1時</w:t>
              </w:r>
            </w:ins>
            <w:ins w:id="6940" w:author="智誠 楊" w:date="2021-05-08T16:44:00Z">
              <w:r>
                <w:rPr>
                  <w:rFonts w:ascii="標楷體" w:eastAsia="標楷體" w:hAnsi="標楷體" w:hint="eastAsia"/>
                  <w:color w:val="000000" w:themeColor="text1"/>
                </w:rPr>
                <w:t>,</w:t>
              </w:r>
            </w:ins>
            <w:ins w:id="6941" w:author="智誠 楊" w:date="2021-05-08T16:36:00Z">
              <w:r>
                <w:rPr>
                  <w:rFonts w:ascii="標楷體" w:eastAsia="標楷體" w:hAnsi="標楷體" w:hint="eastAsia"/>
                  <w:color w:val="000000" w:themeColor="text1"/>
                </w:rPr>
                <w:t>必須輸入</w:t>
              </w:r>
            </w:ins>
          </w:p>
          <w:p w14:paraId="329F2900" w14:textId="626E7612" w:rsidR="00D56434" w:rsidRDefault="00D56434" w:rsidP="00033042">
            <w:pPr>
              <w:snapToGrid w:val="0"/>
              <w:ind w:left="238" w:hangingChars="99" w:hanging="238"/>
              <w:jc w:val="both"/>
              <w:rPr>
                <w:ins w:id="6942" w:author="智誠 楊" w:date="2021-05-12T10:01:00Z"/>
                <w:rFonts w:ascii="標楷體" w:eastAsia="標楷體" w:hAnsi="標楷體"/>
                <w:color w:val="000000" w:themeColor="text1"/>
              </w:rPr>
            </w:pPr>
            <w:ins w:id="6943" w:author="智誠 楊" w:date="2021-05-12T10:01:00Z">
              <w:r>
                <w:rPr>
                  <w:rFonts w:ascii="標楷體" w:eastAsia="標楷體" w:hAnsi="標楷體" w:hint="eastAsia"/>
                  <w:color w:val="000000" w:themeColor="text1"/>
                </w:rPr>
                <w:t>2.檢查:</w:t>
              </w:r>
            </w:ins>
          </w:p>
          <w:p w14:paraId="42B47F82" w14:textId="0E507060" w:rsidR="00D56434" w:rsidRPr="00F558A3" w:rsidRDefault="00D56434" w:rsidP="00033042">
            <w:pPr>
              <w:snapToGrid w:val="0"/>
              <w:ind w:left="238" w:hangingChars="99" w:hanging="238"/>
              <w:jc w:val="both"/>
              <w:rPr>
                <w:ins w:id="6944" w:author="智誠 楊" w:date="2021-05-08T16:36:00Z"/>
                <w:rFonts w:ascii="標楷體" w:eastAsia="標楷體" w:hAnsi="標楷體"/>
                <w:color w:val="000000" w:themeColor="text1"/>
              </w:rPr>
            </w:pPr>
            <w:ins w:id="6945" w:author="智誠 楊" w:date="2021-05-12T10:01:00Z">
              <w:r w:rsidRPr="00D56434">
                <w:rPr>
                  <w:rFonts w:ascii="標楷體" w:eastAsia="標楷體" w:hAnsi="標楷體"/>
                  <w:color w:val="000000" w:themeColor="text1"/>
                </w:rPr>
                <w:t>C(3,#RepaySource,1,</w:t>
              </w:r>
            </w:ins>
            <w:ins w:id="6946" w:author="智誠 楊" w:date="2021-05-12T10:02:00Z">
              <w:r>
                <w:rPr>
                  <w:rFonts w:ascii="標楷體" w:eastAsia="標楷體" w:hAnsi="標楷體"/>
                  <w:color w:val="000000" w:themeColor="text1"/>
                </w:rPr>
                <w:t>V(7)</w:t>
              </w:r>
            </w:ins>
            <w:ins w:id="6947" w:author="智誠 楊" w:date="2021-05-12T10:01:00Z">
              <w:r w:rsidRPr="00D56434">
                <w:rPr>
                  <w:rFonts w:ascii="標楷體" w:eastAsia="標楷體" w:hAnsi="標楷體"/>
                  <w:color w:val="000000" w:themeColor="text1"/>
                </w:rPr>
                <w:t>,s)</w:t>
              </w:r>
            </w:ins>
          </w:p>
          <w:p w14:paraId="731523F3" w14:textId="612EC4DA" w:rsidR="00033042" w:rsidRDefault="00033042" w:rsidP="00033042">
            <w:pPr>
              <w:snapToGrid w:val="0"/>
              <w:ind w:left="238" w:hangingChars="99" w:hanging="238"/>
              <w:rPr>
                <w:ins w:id="6948" w:author="智誠 楊" w:date="2021-05-08T16:08:00Z"/>
                <w:rFonts w:ascii="標楷體" w:eastAsia="標楷體" w:hAnsi="標楷體"/>
                <w:color w:val="000000" w:themeColor="text1"/>
              </w:rPr>
            </w:pPr>
            <w:ins w:id="6949" w:author="智誠 楊" w:date="2021-05-08T16:36:00Z">
              <w:r>
                <w:rPr>
                  <w:rFonts w:ascii="標楷體" w:eastAsia="標楷體" w:hAnsi="標楷體" w:hint="eastAsia"/>
                  <w:color w:val="000000" w:themeColor="text1"/>
                </w:rPr>
                <w:t>2.</w:t>
              </w:r>
            </w:ins>
            <w:ins w:id="6950" w:author="智誠 楊" w:date="2021-05-08T16:44:00Z">
              <w:r>
                <w:rPr>
                  <w:rFonts w:ascii="標楷體" w:eastAsia="標楷體" w:hAnsi="標楷體"/>
                </w:rPr>
                <w:t>MlundryRecord.RepayBank</w:t>
              </w:r>
            </w:ins>
          </w:p>
        </w:tc>
      </w:tr>
      <w:tr w:rsidR="00033042" w:rsidRPr="00847BB7" w14:paraId="22B5CE96" w14:textId="77777777" w:rsidTr="00033042">
        <w:trPr>
          <w:trHeight w:val="291"/>
          <w:jc w:val="center"/>
          <w:ins w:id="6951" w:author="智誠 楊" w:date="2021-05-08T16:08:00Z"/>
          <w:trPrChange w:id="6952" w:author="智誠 楊" w:date="2021-05-08T16:42:00Z">
            <w:trPr>
              <w:gridAfter w:val="0"/>
              <w:trHeight w:val="291"/>
              <w:jc w:val="center"/>
            </w:trPr>
          </w:trPrChange>
        </w:trPr>
        <w:tc>
          <w:tcPr>
            <w:tcW w:w="456" w:type="dxa"/>
            <w:tcPrChange w:id="6953" w:author="智誠 楊" w:date="2021-05-08T16:42:00Z">
              <w:tcPr>
                <w:tcW w:w="456" w:type="dxa"/>
              </w:tcPr>
            </w:tcPrChange>
          </w:tcPr>
          <w:p w14:paraId="2650516C" w14:textId="16BED9EE" w:rsidR="00033042" w:rsidRDefault="009456CD" w:rsidP="00033042">
            <w:pPr>
              <w:rPr>
                <w:ins w:id="6954" w:author="智誠 楊" w:date="2021-05-08T16:08:00Z"/>
                <w:rFonts w:ascii="標楷體" w:eastAsia="標楷體" w:hAnsi="標楷體"/>
              </w:rPr>
            </w:pPr>
            <w:ins w:id="6955" w:author="智誠 楊" w:date="2021-05-08T16:47:00Z">
              <w:r>
                <w:rPr>
                  <w:rFonts w:ascii="標楷體" w:eastAsia="標楷體" w:hAnsi="標楷體" w:hint="eastAsia"/>
                </w:rPr>
                <w:t>10</w:t>
              </w:r>
            </w:ins>
          </w:p>
        </w:tc>
        <w:tc>
          <w:tcPr>
            <w:tcW w:w="1736" w:type="dxa"/>
            <w:tcPrChange w:id="6956" w:author="智誠 楊" w:date="2021-05-08T16:42:00Z">
              <w:tcPr>
                <w:tcW w:w="1736" w:type="dxa"/>
              </w:tcPr>
            </w:tcPrChange>
          </w:tcPr>
          <w:p w14:paraId="72505DCB" w14:textId="629B2821" w:rsidR="00033042" w:rsidRDefault="00033042" w:rsidP="00033042">
            <w:pPr>
              <w:rPr>
                <w:ins w:id="6957" w:author="智誠 楊" w:date="2021-05-08T16:08:00Z"/>
                <w:rFonts w:ascii="標楷體" w:eastAsia="標楷體" w:hAnsi="標楷體"/>
                <w:lang w:eastAsia="zh-HK"/>
              </w:rPr>
            </w:pPr>
            <w:ins w:id="6958" w:author="智誠 楊" w:date="2021-05-08T16:09:00Z">
              <w:r>
                <w:rPr>
                  <w:rFonts w:ascii="標楷體" w:eastAsia="標楷體" w:hAnsi="標楷體" w:hint="eastAsia"/>
                  <w:lang w:eastAsia="zh-HK"/>
                </w:rPr>
                <w:t>實際還款日期</w:t>
              </w:r>
            </w:ins>
          </w:p>
        </w:tc>
        <w:tc>
          <w:tcPr>
            <w:tcW w:w="1602" w:type="dxa"/>
            <w:tcPrChange w:id="6959" w:author="智誠 楊" w:date="2021-05-08T16:42:00Z">
              <w:tcPr>
                <w:tcW w:w="1602" w:type="dxa"/>
              </w:tcPr>
            </w:tcPrChange>
          </w:tcPr>
          <w:p w14:paraId="102B327B" w14:textId="6F5A9E97" w:rsidR="00033042" w:rsidRDefault="00033042" w:rsidP="00033042">
            <w:pPr>
              <w:rPr>
                <w:ins w:id="6960" w:author="智誠 楊" w:date="2021-05-08T16:08:00Z"/>
                <w:rFonts w:ascii="標楷體" w:eastAsia="標楷體" w:hAnsi="標楷體"/>
              </w:rPr>
            </w:pPr>
            <w:ins w:id="6961" w:author="智誠 楊" w:date="2021-05-08T16:09:00Z">
              <w:r>
                <w:rPr>
                  <w:rFonts w:ascii="標楷體" w:eastAsia="標楷體" w:hAnsi="標楷體" w:hint="eastAsia"/>
                </w:rPr>
                <w:t>7</w:t>
              </w:r>
            </w:ins>
          </w:p>
        </w:tc>
        <w:tc>
          <w:tcPr>
            <w:tcW w:w="992" w:type="dxa"/>
            <w:tcPrChange w:id="6962" w:author="智誠 楊" w:date="2021-05-08T16:42:00Z">
              <w:tcPr>
                <w:tcW w:w="992" w:type="dxa"/>
              </w:tcPr>
            </w:tcPrChange>
          </w:tcPr>
          <w:p w14:paraId="643C445D" w14:textId="2F40B113" w:rsidR="00033042" w:rsidRPr="00847BB7" w:rsidRDefault="00033042" w:rsidP="00033042">
            <w:pPr>
              <w:rPr>
                <w:ins w:id="6963" w:author="智誠 楊" w:date="2021-05-08T16:08:00Z"/>
                <w:rFonts w:ascii="標楷體" w:eastAsia="標楷體" w:hAnsi="標楷體"/>
              </w:rPr>
            </w:pPr>
            <w:ins w:id="6964" w:author="智誠 楊" w:date="2021-05-08T16:39:00Z">
              <w:r>
                <w:rPr>
                  <w:rFonts w:ascii="標楷體" w:eastAsia="標楷體" w:hAnsi="標楷體" w:hint="eastAsia"/>
                </w:rPr>
                <w:t>本日曆日</w:t>
              </w:r>
            </w:ins>
          </w:p>
        </w:tc>
        <w:tc>
          <w:tcPr>
            <w:tcW w:w="1489" w:type="dxa"/>
            <w:tcPrChange w:id="6965" w:author="智誠 楊" w:date="2021-05-08T16:42:00Z">
              <w:tcPr>
                <w:tcW w:w="1489" w:type="dxa"/>
              </w:tcPr>
            </w:tcPrChange>
          </w:tcPr>
          <w:p w14:paraId="7717A003" w14:textId="77777777" w:rsidR="00033042" w:rsidRPr="00847BB7" w:rsidRDefault="00033042" w:rsidP="00033042">
            <w:pPr>
              <w:rPr>
                <w:ins w:id="6966" w:author="智誠 楊" w:date="2021-05-08T16:08:00Z"/>
                <w:rFonts w:ascii="標楷體" w:eastAsia="標楷體" w:hAnsi="標楷體"/>
                <w:lang w:eastAsia="zh-HK"/>
              </w:rPr>
            </w:pPr>
          </w:p>
        </w:tc>
        <w:tc>
          <w:tcPr>
            <w:tcW w:w="354" w:type="dxa"/>
            <w:tcPrChange w:id="6967" w:author="智誠 楊" w:date="2021-05-08T16:42:00Z">
              <w:tcPr>
                <w:tcW w:w="623" w:type="dxa"/>
                <w:gridSpan w:val="2"/>
              </w:tcPr>
            </w:tcPrChange>
          </w:tcPr>
          <w:p w14:paraId="6062996F" w14:textId="77777777" w:rsidR="00033042" w:rsidRPr="00847BB7" w:rsidRDefault="00033042" w:rsidP="00033042">
            <w:pPr>
              <w:rPr>
                <w:ins w:id="6968" w:author="智誠 楊" w:date="2021-05-08T16:08:00Z"/>
                <w:rFonts w:ascii="標楷體" w:eastAsia="標楷體" w:hAnsi="標楷體"/>
              </w:rPr>
            </w:pPr>
          </w:p>
        </w:tc>
        <w:tc>
          <w:tcPr>
            <w:tcW w:w="709" w:type="dxa"/>
            <w:tcPrChange w:id="6969" w:author="智誠 楊" w:date="2021-05-08T16:42:00Z">
              <w:tcPr>
                <w:tcW w:w="666" w:type="dxa"/>
                <w:gridSpan w:val="2"/>
              </w:tcPr>
            </w:tcPrChange>
          </w:tcPr>
          <w:p w14:paraId="41A52B63" w14:textId="2D5C1ACE" w:rsidR="00033042" w:rsidRDefault="00033042" w:rsidP="00033042">
            <w:pPr>
              <w:jc w:val="center"/>
              <w:rPr>
                <w:ins w:id="6970" w:author="智誠 楊" w:date="2021-05-08T16:08:00Z"/>
                <w:rFonts w:ascii="標楷體" w:eastAsia="標楷體" w:hAnsi="標楷體"/>
              </w:rPr>
            </w:pPr>
            <w:ins w:id="6971" w:author="智誠 楊" w:date="2021-05-08T16:39:00Z">
              <w:r w:rsidRPr="005856BF">
                <w:rPr>
                  <w:rFonts w:ascii="標楷體" w:eastAsia="標楷體" w:hAnsi="標楷體" w:hint="eastAsia"/>
                </w:rPr>
                <w:t>W</w:t>
              </w:r>
            </w:ins>
          </w:p>
        </w:tc>
        <w:tc>
          <w:tcPr>
            <w:tcW w:w="3402" w:type="dxa"/>
            <w:tcPrChange w:id="6972" w:author="智誠 楊" w:date="2021-05-08T16:42:00Z">
              <w:tcPr>
                <w:tcW w:w="2856" w:type="dxa"/>
              </w:tcPr>
            </w:tcPrChange>
          </w:tcPr>
          <w:p w14:paraId="5CD88F83" w14:textId="50562D7A" w:rsidR="00033042" w:rsidRDefault="00033042" w:rsidP="00033042">
            <w:pPr>
              <w:snapToGrid w:val="0"/>
              <w:ind w:left="238" w:hangingChars="99" w:hanging="238"/>
              <w:rPr>
                <w:ins w:id="6973" w:author="智誠 楊" w:date="2021-05-12T10:02:00Z"/>
                <w:rFonts w:ascii="標楷體" w:eastAsia="標楷體" w:hAnsi="標楷體"/>
                <w:color w:val="000000" w:themeColor="text1"/>
              </w:rPr>
            </w:pPr>
            <w:ins w:id="6974" w:author="智誠 楊" w:date="2021-05-08T16:39:00Z">
              <w:r>
                <w:rPr>
                  <w:rFonts w:ascii="標楷體" w:eastAsia="標楷體" w:hAnsi="標楷體" w:hint="eastAsia"/>
                  <w:color w:val="000000" w:themeColor="text1"/>
                </w:rPr>
                <w:t>1.自行輸入</w:t>
              </w:r>
            </w:ins>
          </w:p>
          <w:p w14:paraId="151B7DA3" w14:textId="3213EF5B" w:rsidR="00D56434" w:rsidRDefault="00D56434" w:rsidP="00033042">
            <w:pPr>
              <w:snapToGrid w:val="0"/>
              <w:ind w:left="238" w:hangingChars="99" w:hanging="238"/>
              <w:rPr>
                <w:ins w:id="6975" w:author="智誠 楊" w:date="2021-05-12T10:02:00Z"/>
                <w:rFonts w:ascii="標楷體" w:eastAsia="標楷體" w:hAnsi="標楷體"/>
                <w:color w:val="000000" w:themeColor="text1"/>
              </w:rPr>
            </w:pPr>
            <w:ins w:id="6976" w:author="智誠 楊" w:date="2021-05-12T10:02:00Z">
              <w:r>
                <w:rPr>
                  <w:rFonts w:ascii="標楷體" w:eastAsia="標楷體" w:hAnsi="標楷體" w:hint="eastAsia"/>
                  <w:color w:val="000000" w:themeColor="text1"/>
                </w:rPr>
                <w:t>2</w:t>
              </w:r>
              <w:r>
                <w:rPr>
                  <w:rFonts w:ascii="標楷體" w:eastAsia="標楷體" w:hAnsi="標楷體"/>
                  <w:color w:val="000000" w:themeColor="text1"/>
                </w:rPr>
                <w:t>.</w:t>
              </w:r>
              <w:r>
                <w:rPr>
                  <w:rFonts w:ascii="標楷體" w:eastAsia="標楷體" w:hAnsi="標楷體" w:hint="eastAsia"/>
                  <w:color w:val="000000" w:themeColor="text1"/>
                </w:rPr>
                <w:t>檢查:</w:t>
              </w:r>
            </w:ins>
          </w:p>
          <w:p w14:paraId="41D245EF" w14:textId="1B5547F8" w:rsidR="00D56434" w:rsidRPr="004415DA" w:rsidRDefault="00D56434" w:rsidP="00033042">
            <w:pPr>
              <w:snapToGrid w:val="0"/>
              <w:ind w:left="238" w:hangingChars="99" w:hanging="238"/>
              <w:rPr>
                <w:ins w:id="6977" w:author="智誠 楊" w:date="2021-05-08T16:39:00Z"/>
                <w:rFonts w:ascii="標楷體" w:eastAsia="標楷體" w:hAnsi="標楷體"/>
                <w:color w:val="000000" w:themeColor="text1"/>
              </w:rPr>
            </w:pPr>
            <w:ins w:id="6978" w:author="智誠 楊" w:date="2021-05-12T10:02:00Z">
              <w:r w:rsidRPr="00D56434">
                <w:rPr>
                  <w:rFonts w:ascii="標楷體" w:eastAsia="標楷體" w:hAnsi="標楷體"/>
                  <w:color w:val="000000" w:themeColor="text1"/>
                </w:rPr>
                <w:t>A(DATE,0,#ActualRepayDate)</w:t>
              </w:r>
            </w:ins>
          </w:p>
          <w:p w14:paraId="787E5CAA" w14:textId="466C0044" w:rsidR="00033042" w:rsidRDefault="00033042" w:rsidP="00033042">
            <w:pPr>
              <w:snapToGrid w:val="0"/>
              <w:ind w:left="238" w:hangingChars="99" w:hanging="238"/>
              <w:rPr>
                <w:ins w:id="6979" w:author="智誠 楊" w:date="2021-05-08T16:08:00Z"/>
                <w:rFonts w:ascii="標楷體" w:eastAsia="標楷體" w:hAnsi="標楷體"/>
                <w:color w:val="000000" w:themeColor="text1"/>
              </w:rPr>
            </w:pPr>
            <w:ins w:id="6980" w:author="智誠 楊" w:date="2021-05-08T16:39:00Z">
              <w:r>
                <w:rPr>
                  <w:rFonts w:ascii="標楷體" w:eastAsia="標楷體" w:hAnsi="標楷體" w:hint="eastAsia"/>
                  <w:color w:val="000000" w:themeColor="text1"/>
                </w:rPr>
                <w:t>2.</w:t>
              </w:r>
            </w:ins>
            <w:ins w:id="6981" w:author="智誠 楊" w:date="2021-05-08T16:46:00Z">
              <w:r w:rsidR="009456CD">
                <w:rPr>
                  <w:rFonts w:ascii="標楷體" w:eastAsia="標楷體" w:hAnsi="標楷體"/>
                </w:rPr>
                <w:t>MlundryRecord.ActualRepayDate</w:t>
              </w:r>
            </w:ins>
          </w:p>
        </w:tc>
      </w:tr>
      <w:tr w:rsidR="00033042" w:rsidRPr="00847BB7" w14:paraId="1F3F5341" w14:textId="77777777" w:rsidTr="00033042">
        <w:trPr>
          <w:trHeight w:val="291"/>
          <w:jc w:val="center"/>
          <w:ins w:id="6982" w:author="智誠 楊" w:date="2021-05-08T16:08:00Z"/>
          <w:trPrChange w:id="6983" w:author="智誠 楊" w:date="2021-05-08T16:42:00Z">
            <w:trPr>
              <w:gridAfter w:val="0"/>
              <w:trHeight w:val="291"/>
              <w:jc w:val="center"/>
            </w:trPr>
          </w:trPrChange>
        </w:trPr>
        <w:tc>
          <w:tcPr>
            <w:tcW w:w="456" w:type="dxa"/>
            <w:tcPrChange w:id="6984" w:author="智誠 楊" w:date="2021-05-08T16:42:00Z">
              <w:tcPr>
                <w:tcW w:w="456" w:type="dxa"/>
              </w:tcPr>
            </w:tcPrChange>
          </w:tcPr>
          <w:p w14:paraId="0B420307" w14:textId="165220DC" w:rsidR="00033042" w:rsidRDefault="009456CD" w:rsidP="00033042">
            <w:pPr>
              <w:rPr>
                <w:ins w:id="6985" w:author="智誠 楊" w:date="2021-05-08T16:08:00Z"/>
                <w:rFonts w:ascii="標楷體" w:eastAsia="標楷體" w:hAnsi="標楷體"/>
              </w:rPr>
            </w:pPr>
            <w:ins w:id="6986" w:author="智誠 楊" w:date="2021-05-08T16:47:00Z">
              <w:r>
                <w:rPr>
                  <w:rFonts w:ascii="標楷體" w:eastAsia="標楷體" w:hAnsi="標楷體" w:hint="eastAsia"/>
                </w:rPr>
                <w:t>11</w:t>
              </w:r>
            </w:ins>
          </w:p>
        </w:tc>
        <w:tc>
          <w:tcPr>
            <w:tcW w:w="1736" w:type="dxa"/>
            <w:tcPrChange w:id="6987" w:author="智誠 楊" w:date="2021-05-08T16:42:00Z">
              <w:tcPr>
                <w:tcW w:w="1736" w:type="dxa"/>
              </w:tcPr>
            </w:tcPrChange>
          </w:tcPr>
          <w:p w14:paraId="7E7AE70D" w14:textId="67E40DC0" w:rsidR="00033042" w:rsidRDefault="00033042" w:rsidP="00033042">
            <w:pPr>
              <w:rPr>
                <w:ins w:id="6988" w:author="智誠 楊" w:date="2021-05-08T16:08:00Z"/>
                <w:rFonts w:ascii="標楷體" w:eastAsia="標楷體" w:hAnsi="標楷體"/>
                <w:lang w:eastAsia="zh-HK"/>
              </w:rPr>
            </w:pPr>
            <w:ins w:id="6989" w:author="智誠 楊" w:date="2021-05-08T16:09:00Z">
              <w:r>
                <w:rPr>
                  <w:rFonts w:ascii="標楷體" w:eastAsia="標楷體" w:hAnsi="標楷體" w:hint="eastAsia"/>
                  <w:lang w:eastAsia="zh-HK"/>
                </w:rPr>
                <w:t>其他說明</w:t>
              </w:r>
            </w:ins>
          </w:p>
        </w:tc>
        <w:tc>
          <w:tcPr>
            <w:tcW w:w="1602" w:type="dxa"/>
            <w:tcPrChange w:id="6990" w:author="智誠 楊" w:date="2021-05-08T16:42:00Z">
              <w:tcPr>
                <w:tcW w:w="1602" w:type="dxa"/>
              </w:tcPr>
            </w:tcPrChange>
          </w:tcPr>
          <w:p w14:paraId="4BFED0D0" w14:textId="5B6DD7D7" w:rsidR="00033042" w:rsidRDefault="00033042" w:rsidP="00033042">
            <w:pPr>
              <w:rPr>
                <w:ins w:id="6991" w:author="智誠 楊" w:date="2021-05-08T16:08:00Z"/>
                <w:rFonts w:ascii="標楷體" w:eastAsia="標楷體" w:hAnsi="標楷體"/>
              </w:rPr>
            </w:pPr>
            <w:ins w:id="6992" w:author="智誠 楊" w:date="2021-05-08T16:09:00Z">
              <w:r>
                <w:rPr>
                  <w:rFonts w:ascii="標楷體" w:eastAsia="標楷體" w:hAnsi="標楷體" w:hint="eastAsia"/>
                </w:rPr>
                <w:t>120</w:t>
              </w:r>
            </w:ins>
          </w:p>
        </w:tc>
        <w:tc>
          <w:tcPr>
            <w:tcW w:w="992" w:type="dxa"/>
            <w:tcPrChange w:id="6993" w:author="智誠 楊" w:date="2021-05-08T16:42:00Z">
              <w:tcPr>
                <w:tcW w:w="992" w:type="dxa"/>
              </w:tcPr>
            </w:tcPrChange>
          </w:tcPr>
          <w:p w14:paraId="099D9568" w14:textId="77777777" w:rsidR="00033042" w:rsidRPr="00847BB7" w:rsidRDefault="00033042" w:rsidP="00033042">
            <w:pPr>
              <w:rPr>
                <w:ins w:id="6994" w:author="智誠 楊" w:date="2021-05-08T16:08:00Z"/>
                <w:rFonts w:ascii="標楷體" w:eastAsia="標楷體" w:hAnsi="標楷體"/>
              </w:rPr>
            </w:pPr>
          </w:p>
        </w:tc>
        <w:tc>
          <w:tcPr>
            <w:tcW w:w="1489" w:type="dxa"/>
            <w:tcPrChange w:id="6995" w:author="智誠 楊" w:date="2021-05-08T16:42:00Z">
              <w:tcPr>
                <w:tcW w:w="1489" w:type="dxa"/>
              </w:tcPr>
            </w:tcPrChange>
          </w:tcPr>
          <w:p w14:paraId="7D796216" w14:textId="77777777" w:rsidR="00033042" w:rsidRPr="00847BB7" w:rsidRDefault="00033042" w:rsidP="00033042">
            <w:pPr>
              <w:rPr>
                <w:ins w:id="6996" w:author="智誠 楊" w:date="2021-05-08T16:08:00Z"/>
                <w:rFonts w:ascii="標楷體" w:eastAsia="標楷體" w:hAnsi="標楷體"/>
                <w:lang w:eastAsia="zh-HK"/>
              </w:rPr>
            </w:pPr>
          </w:p>
        </w:tc>
        <w:tc>
          <w:tcPr>
            <w:tcW w:w="354" w:type="dxa"/>
            <w:tcPrChange w:id="6997" w:author="智誠 楊" w:date="2021-05-08T16:42:00Z">
              <w:tcPr>
                <w:tcW w:w="623" w:type="dxa"/>
                <w:gridSpan w:val="2"/>
              </w:tcPr>
            </w:tcPrChange>
          </w:tcPr>
          <w:p w14:paraId="34B4E5BF" w14:textId="77777777" w:rsidR="00033042" w:rsidRPr="00847BB7" w:rsidRDefault="00033042" w:rsidP="00033042">
            <w:pPr>
              <w:rPr>
                <w:ins w:id="6998" w:author="智誠 楊" w:date="2021-05-08T16:08:00Z"/>
                <w:rFonts w:ascii="標楷體" w:eastAsia="標楷體" w:hAnsi="標楷體"/>
              </w:rPr>
            </w:pPr>
          </w:p>
        </w:tc>
        <w:tc>
          <w:tcPr>
            <w:tcW w:w="709" w:type="dxa"/>
            <w:tcPrChange w:id="6999" w:author="智誠 楊" w:date="2021-05-08T16:42:00Z">
              <w:tcPr>
                <w:tcW w:w="666" w:type="dxa"/>
                <w:gridSpan w:val="2"/>
              </w:tcPr>
            </w:tcPrChange>
          </w:tcPr>
          <w:p w14:paraId="1ADE9EB0" w14:textId="417D1FA9" w:rsidR="00033042" w:rsidRDefault="00033042" w:rsidP="00033042">
            <w:pPr>
              <w:jc w:val="center"/>
              <w:rPr>
                <w:ins w:id="7000" w:author="智誠 楊" w:date="2021-05-08T16:08:00Z"/>
                <w:rFonts w:ascii="標楷體" w:eastAsia="標楷體" w:hAnsi="標楷體"/>
              </w:rPr>
            </w:pPr>
            <w:ins w:id="7001" w:author="智誠 楊" w:date="2021-05-08T16:39:00Z">
              <w:r w:rsidRPr="005856BF">
                <w:rPr>
                  <w:rFonts w:ascii="標楷體" w:eastAsia="標楷體" w:hAnsi="標楷體" w:hint="eastAsia"/>
                </w:rPr>
                <w:t>W</w:t>
              </w:r>
            </w:ins>
          </w:p>
        </w:tc>
        <w:tc>
          <w:tcPr>
            <w:tcW w:w="3402" w:type="dxa"/>
            <w:tcPrChange w:id="7002" w:author="智誠 楊" w:date="2021-05-08T16:42:00Z">
              <w:tcPr>
                <w:tcW w:w="2856" w:type="dxa"/>
              </w:tcPr>
            </w:tcPrChange>
          </w:tcPr>
          <w:p w14:paraId="09916F42" w14:textId="77777777" w:rsidR="00033042" w:rsidRPr="004415DA" w:rsidRDefault="00033042" w:rsidP="00033042">
            <w:pPr>
              <w:snapToGrid w:val="0"/>
              <w:ind w:left="238" w:hangingChars="99" w:hanging="238"/>
              <w:rPr>
                <w:ins w:id="7003" w:author="智誠 楊" w:date="2021-05-08T16:39:00Z"/>
                <w:rFonts w:ascii="標楷體" w:eastAsia="標楷體" w:hAnsi="標楷體"/>
                <w:color w:val="000000" w:themeColor="text1"/>
              </w:rPr>
            </w:pPr>
            <w:ins w:id="7004" w:author="智誠 楊" w:date="2021-05-08T16:39:00Z">
              <w:r>
                <w:rPr>
                  <w:rFonts w:ascii="標楷體" w:eastAsia="標楷體" w:hAnsi="標楷體" w:hint="eastAsia"/>
                  <w:color w:val="000000" w:themeColor="text1"/>
                </w:rPr>
                <w:t>1.自行輸入</w:t>
              </w:r>
            </w:ins>
          </w:p>
          <w:p w14:paraId="697A98A8" w14:textId="04FFE87C" w:rsidR="00033042" w:rsidRDefault="00033042" w:rsidP="00033042">
            <w:pPr>
              <w:snapToGrid w:val="0"/>
              <w:ind w:left="238" w:hangingChars="99" w:hanging="238"/>
              <w:rPr>
                <w:ins w:id="7005" w:author="智誠 楊" w:date="2021-05-08T16:08:00Z"/>
                <w:rFonts w:ascii="標楷體" w:eastAsia="標楷體" w:hAnsi="標楷體"/>
                <w:color w:val="000000" w:themeColor="text1"/>
              </w:rPr>
            </w:pPr>
            <w:ins w:id="7006" w:author="智誠 楊" w:date="2021-05-08T16:39:00Z">
              <w:r>
                <w:rPr>
                  <w:rFonts w:ascii="標楷體" w:eastAsia="標楷體" w:hAnsi="標楷體" w:hint="eastAsia"/>
                  <w:color w:val="000000" w:themeColor="text1"/>
                </w:rPr>
                <w:t>2.</w:t>
              </w:r>
            </w:ins>
            <w:ins w:id="7007" w:author="智誠 楊" w:date="2021-05-08T16:46:00Z">
              <w:r w:rsidR="009456CD">
                <w:rPr>
                  <w:rFonts w:ascii="標楷體" w:eastAsia="標楷體" w:hAnsi="標楷體"/>
                </w:rPr>
                <w:t>MlundryRecord.</w:t>
              </w:r>
            </w:ins>
            <w:ins w:id="7008" w:author="智誠 楊" w:date="2021-05-08T16:47:00Z">
              <w:r w:rsidR="009456CD" w:rsidRPr="009456CD">
                <w:rPr>
                  <w:rFonts w:ascii="標楷體" w:eastAsia="標楷體" w:hAnsi="標楷體"/>
                </w:rPr>
                <w:t>Description</w:t>
              </w:r>
            </w:ins>
          </w:p>
        </w:tc>
      </w:tr>
    </w:tbl>
    <w:p w14:paraId="51EDE6C8" w14:textId="5296BC69" w:rsidR="00D56434" w:rsidRDefault="00D56434" w:rsidP="00C95828">
      <w:pPr>
        <w:rPr>
          <w:ins w:id="7009" w:author="智誠 楊" w:date="2021-05-12T10:04:00Z"/>
          <w:rFonts w:ascii="標楷體" w:eastAsia="標楷體" w:hAnsi="標楷體"/>
        </w:rPr>
      </w:pPr>
    </w:p>
    <w:p w14:paraId="7BC6EF18" w14:textId="77777777" w:rsidR="00D56434" w:rsidRDefault="00D56434">
      <w:pPr>
        <w:widowControl/>
        <w:rPr>
          <w:ins w:id="7010" w:author="智誠 楊" w:date="2021-05-12T10:04:00Z"/>
          <w:rFonts w:ascii="標楷體" w:eastAsia="標楷體" w:hAnsi="標楷體"/>
        </w:rPr>
      </w:pPr>
      <w:ins w:id="7011" w:author="智誠 楊" w:date="2021-05-12T10:04:00Z">
        <w:r>
          <w:rPr>
            <w:rFonts w:ascii="標楷體" w:eastAsia="標楷體" w:hAnsi="標楷體"/>
          </w:rPr>
          <w:br w:type="page"/>
        </w:r>
      </w:ins>
    </w:p>
    <w:p w14:paraId="1E16D97A" w14:textId="6952F5BE" w:rsidR="00D56434" w:rsidRPr="00362205" w:rsidRDefault="00D56434" w:rsidP="00B010CD">
      <w:pPr>
        <w:pStyle w:val="a"/>
        <w:rPr>
          <w:ins w:id="7012" w:author="智誠 楊" w:date="2021-05-12T10:04:00Z"/>
        </w:rPr>
      </w:pPr>
      <w:ins w:id="7013" w:author="智誠 楊" w:date="2021-05-12T10:04:00Z">
        <w:r w:rsidRPr="00362205">
          <w:t>UI畫面</w:t>
        </w:r>
      </w:ins>
      <w:ins w:id="7014" w:author="智誠 楊" w:date="2021-05-12T14:37:00Z">
        <w:r w:rsidR="006802A4">
          <w:rPr>
            <w:rFonts w:hint="eastAsia"/>
          </w:rPr>
          <w:t>-修改</w:t>
        </w:r>
      </w:ins>
    </w:p>
    <w:p w14:paraId="6DA1D98F" w14:textId="77777777" w:rsidR="00D56434" w:rsidRDefault="00D56434" w:rsidP="00D56434">
      <w:pPr>
        <w:pStyle w:val="42"/>
        <w:spacing w:after="72"/>
        <w:ind w:leftChars="196" w:left="470"/>
        <w:rPr>
          <w:ins w:id="7015" w:author="智誠 楊" w:date="2021-05-12T10:04:00Z"/>
          <w:rFonts w:ascii="標楷體" w:hAnsi="標楷體"/>
        </w:rPr>
      </w:pPr>
      <w:ins w:id="7016" w:author="智誠 楊" w:date="2021-05-12T10:04:00Z">
        <w:r w:rsidRPr="00362205">
          <w:rPr>
            <w:rFonts w:ascii="標楷體" w:hAnsi="標楷體" w:hint="eastAsia"/>
          </w:rPr>
          <w:t>輸入畫面：</w:t>
        </w:r>
      </w:ins>
    </w:p>
    <w:p w14:paraId="752444A6" w14:textId="174F6078" w:rsidR="00D56434" w:rsidRPr="00D13949" w:rsidRDefault="00D56434" w:rsidP="00D56434">
      <w:pPr>
        <w:pStyle w:val="42"/>
        <w:spacing w:after="72"/>
        <w:ind w:leftChars="196" w:left="470"/>
        <w:rPr>
          <w:ins w:id="7017" w:author="智誠 楊" w:date="2021-05-12T10:04:00Z"/>
          <w:rFonts w:ascii="標楷體" w:hAnsi="標楷體"/>
        </w:rPr>
      </w:pPr>
      <w:ins w:id="7018" w:author="智誠 楊" w:date="2021-05-12T10:04:00Z">
        <w:r w:rsidRPr="00D56434">
          <w:rPr>
            <w:rFonts w:ascii="標楷體" w:hAnsi="標楷體"/>
            <w:noProof/>
          </w:rPr>
          <w:drawing>
            <wp:inline distT="0" distB="0" distL="0" distR="0" wp14:anchorId="5B349566" wp14:editId="3E47A605">
              <wp:extent cx="6479540" cy="3223895"/>
              <wp:effectExtent l="0" t="0" r="0" b="0"/>
              <wp:docPr id="68" name="圖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479540" cy="3223895"/>
                      </a:xfrm>
                      <a:prstGeom prst="rect">
                        <a:avLst/>
                      </a:prstGeom>
                    </pic:spPr>
                  </pic:pic>
                </a:graphicData>
              </a:graphic>
            </wp:inline>
          </w:drawing>
        </w:r>
      </w:ins>
    </w:p>
    <w:p w14:paraId="009F0D65" w14:textId="2094D9FC" w:rsidR="00AF1102" w:rsidRDefault="00AF1102" w:rsidP="00B010CD">
      <w:pPr>
        <w:pStyle w:val="a"/>
        <w:rPr>
          <w:ins w:id="7019" w:author="智誠 楊" w:date="2021-05-13T14:48:00Z"/>
        </w:rPr>
      </w:pPr>
      <w:ins w:id="7020" w:author="智誠 楊" w:date="2021-05-13T14:48:00Z">
        <w:r>
          <w:t>輸入畫面</w:t>
        </w:r>
        <w:r>
          <w:rPr>
            <w:rFonts w:hint="eastAsia"/>
            <w:lang w:eastAsia="zh-HK"/>
          </w:rPr>
          <w:t>按鈕</w:t>
        </w:r>
        <w:r>
          <w:t>說明</w:t>
        </w:r>
        <w:r>
          <w:rPr>
            <w:rFonts w:hint="eastAsia"/>
          </w:rPr>
          <w:t>-修改</w:t>
        </w:r>
      </w:ins>
    </w:p>
    <w:p w14:paraId="70D186D9" w14:textId="77777777" w:rsidR="00AF1102" w:rsidRPr="00F5236F" w:rsidRDefault="00AF1102" w:rsidP="00AF1102">
      <w:pPr>
        <w:rPr>
          <w:ins w:id="7021" w:author="智誠 楊" w:date="2021-05-13T14:48:00Z"/>
        </w:rPr>
      </w:pPr>
    </w:p>
    <w:tbl>
      <w:tblPr>
        <w:tblStyle w:val="ac"/>
        <w:tblW w:w="0" w:type="auto"/>
        <w:tblInd w:w="250" w:type="dxa"/>
        <w:tblLook w:val="04A0" w:firstRow="1" w:lastRow="0" w:firstColumn="1" w:lastColumn="0" w:noHBand="0" w:noVBand="1"/>
      </w:tblPr>
      <w:tblGrid>
        <w:gridCol w:w="851"/>
        <w:gridCol w:w="2126"/>
        <w:gridCol w:w="7033"/>
      </w:tblGrid>
      <w:tr w:rsidR="00AF1102" w:rsidRPr="00A97C81" w14:paraId="73C938E5" w14:textId="77777777" w:rsidTr="00286DCE">
        <w:trPr>
          <w:ins w:id="7022" w:author="智誠 楊" w:date="2021-05-13T14:48:00Z"/>
        </w:trPr>
        <w:tc>
          <w:tcPr>
            <w:tcW w:w="851" w:type="dxa"/>
            <w:shd w:val="clear" w:color="auto" w:fill="D9D9D9" w:themeFill="background1" w:themeFillShade="D9"/>
          </w:tcPr>
          <w:p w14:paraId="312F24A7" w14:textId="77777777" w:rsidR="00AF1102" w:rsidRPr="00A97C81" w:rsidRDefault="00AF1102" w:rsidP="00286DCE">
            <w:pPr>
              <w:jc w:val="center"/>
              <w:rPr>
                <w:ins w:id="7023" w:author="智誠 楊" w:date="2021-05-13T14:48:00Z"/>
                <w:rFonts w:ascii="標楷體" w:eastAsia="標楷體" w:hAnsi="標楷體"/>
              </w:rPr>
            </w:pPr>
            <w:ins w:id="7024" w:author="智誠 楊" w:date="2021-05-13T14:48:00Z">
              <w:r w:rsidRPr="00A97C81">
                <w:rPr>
                  <w:rFonts w:ascii="標楷體" w:eastAsia="標楷體" w:hAnsi="標楷體" w:hint="eastAsia"/>
                  <w:lang w:eastAsia="zh-HK"/>
                </w:rPr>
                <w:t>序號</w:t>
              </w:r>
            </w:ins>
          </w:p>
        </w:tc>
        <w:tc>
          <w:tcPr>
            <w:tcW w:w="2126" w:type="dxa"/>
            <w:shd w:val="clear" w:color="auto" w:fill="D9D9D9" w:themeFill="background1" w:themeFillShade="D9"/>
          </w:tcPr>
          <w:p w14:paraId="789DD662" w14:textId="77777777" w:rsidR="00AF1102" w:rsidRPr="00A97C81" w:rsidRDefault="00AF1102" w:rsidP="00286DCE">
            <w:pPr>
              <w:jc w:val="center"/>
              <w:rPr>
                <w:ins w:id="7025" w:author="智誠 楊" w:date="2021-05-13T14:48:00Z"/>
                <w:rFonts w:ascii="標楷體" w:eastAsia="標楷體" w:hAnsi="標楷體"/>
              </w:rPr>
            </w:pPr>
            <w:ins w:id="7026" w:author="智誠 楊" w:date="2021-05-13T14:48:00Z">
              <w:r w:rsidRPr="00A97C81">
                <w:rPr>
                  <w:rFonts w:ascii="標楷體" w:eastAsia="標楷體" w:hAnsi="標楷體" w:hint="eastAsia"/>
                  <w:lang w:eastAsia="zh-HK"/>
                </w:rPr>
                <w:t>按鈕名稱</w:t>
              </w:r>
            </w:ins>
          </w:p>
        </w:tc>
        <w:tc>
          <w:tcPr>
            <w:tcW w:w="7033" w:type="dxa"/>
            <w:shd w:val="clear" w:color="auto" w:fill="D9D9D9" w:themeFill="background1" w:themeFillShade="D9"/>
          </w:tcPr>
          <w:p w14:paraId="5A3664E3" w14:textId="77777777" w:rsidR="00AF1102" w:rsidRPr="00A97C81" w:rsidRDefault="00AF1102" w:rsidP="00286DCE">
            <w:pPr>
              <w:jc w:val="center"/>
              <w:rPr>
                <w:ins w:id="7027" w:author="智誠 楊" w:date="2021-05-13T14:48:00Z"/>
                <w:rFonts w:ascii="標楷體" w:eastAsia="標楷體" w:hAnsi="標楷體"/>
              </w:rPr>
            </w:pPr>
            <w:ins w:id="7028" w:author="智誠 楊" w:date="2021-05-13T14:48:00Z">
              <w:r w:rsidRPr="00A97C81">
                <w:rPr>
                  <w:rFonts w:ascii="標楷體" w:eastAsia="標楷體" w:hAnsi="標楷體" w:hint="eastAsia"/>
                  <w:lang w:eastAsia="zh-HK"/>
                </w:rPr>
                <w:t>功能說明</w:t>
              </w:r>
            </w:ins>
          </w:p>
        </w:tc>
      </w:tr>
      <w:tr w:rsidR="00AF1102" w:rsidRPr="00A97C81" w14:paraId="1F9C3AD6" w14:textId="77777777" w:rsidTr="00286DCE">
        <w:trPr>
          <w:ins w:id="7029" w:author="智誠 楊" w:date="2021-05-13T14:48:00Z"/>
        </w:trPr>
        <w:tc>
          <w:tcPr>
            <w:tcW w:w="851" w:type="dxa"/>
          </w:tcPr>
          <w:p w14:paraId="1A420E32" w14:textId="6F00E3E0" w:rsidR="00AF1102" w:rsidRPr="00A97C81" w:rsidRDefault="00AF1102" w:rsidP="00286DCE">
            <w:pPr>
              <w:jc w:val="center"/>
              <w:rPr>
                <w:ins w:id="7030" w:author="智誠 楊" w:date="2021-05-13T14:48:00Z"/>
                <w:rFonts w:ascii="標楷體" w:eastAsia="標楷體" w:hAnsi="標楷體"/>
              </w:rPr>
            </w:pPr>
            <w:ins w:id="7031" w:author="智誠 楊" w:date="2021-05-13T14:48:00Z">
              <w:r>
                <w:rPr>
                  <w:rFonts w:ascii="標楷體" w:eastAsia="標楷體" w:hAnsi="標楷體" w:hint="eastAsia"/>
                </w:rPr>
                <w:t>1</w:t>
              </w:r>
            </w:ins>
          </w:p>
        </w:tc>
        <w:tc>
          <w:tcPr>
            <w:tcW w:w="2126" w:type="dxa"/>
          </w:tcPr>
          <w:p w14:paraId="732756D9" w14:textId="77777777" w:rsidR="00AF1102" w:rsidRPr="00A97C81" w:rsidRDefault="00AF1102" w:rsidP="00286DCE">
            <w:pPr>
              <w:rPr>
                <w:ins w:id="7032" w:author="智誠 楊" w:date="2021-05-13T14:48:00Z"/>
                <w:rFonts w:ascii="標楷體" w:eastAsia="標楷體" w:hAnsi="標楷體"/>
                <w:lang w:eastAsia="zh-HK"/>
              </w:rPr>
            </w:pPr>
            <w:ins w:id="7033" w:author="智誠 楊" w:date="2021-05-13T14:48:00Z">
              <w:r w:rsidRPr="00A97C81">
                <w:rPr>
                  <w:rFonts w:ascii="標楷體" w:eastAsia="標楷體" w:hAnsi="標楷體" w:hint="eastAsia"/>
                  <w:lang w:eastAsia="zh-HK"/>
                </w:rPr>
                <w:t>修改</w:t>
              </w:r>
            </w:ins>
          </w:p>
        </w:tc>
        <w:tc>
          <w:tcPr>
            <w:tcW w:w="7033" w:type="dxa"/>
          </w:tcPr>
          <w:p w14:paraId="473BB5FF" w14:textId="77777777" w:rsidR="00AF1102" w:rsidRPr="00A97C81" w:rsidRDefault="00AF1102" w:rsidP="00286DCE">
            <w:pPr>
              <w:rPr>
                <w:ins w:id="7034" w:author="智誠 楊" w:date="2021-05-13T14:48:00Z"/>
                <w:rFonts w:ascii="標楷體" w:eastAsia="標楷體" w:hAnsi="標楷體"/>
                <w:lang w:eastAsia="zh-HK"/>
              </w:rPr>
            </w:pPr>
            <w:ins w:id="7035" w:author="智誠 楊" w:date="2021-05-13T14:48:00Z">
              <w:r w:rsidRPr="00A97C81">
                <w:rPr>
                  <w:rFonts w:ascii="標楷體" w:eastAsia="標楷體" w:hAnsi="標楷體" w:hint="eastAsia"/>
                </w:rPr>
                <w:t>1.【</w:t>
              </w:r>
              <w:r w:rsidRPr="00A97C81">
                <w:rPr>
                  <w:rFonts w:ascii="標楷體" w:eastAsia="標楷體" w:hAnsi="標楷體"/>
                  <w:lang w:eastAsia="zh-HK"/>
                </w:rPr>
                <w:t>L</w:t>
              </w:r>
              <w:r>
                <w:rPr>
                  <w:rFonts w:ascii="標楷體" w:eastAsia="標楷體" w:hAnsi="標楷體" w:hint="eastAsia"/>
                </w:rPr>
                <w:t>8923疑似洗錢交易訪談紀錄查詢</w:t>
              </w:r>
              <w:r w:rsidRPr="00A97C81">
                <w:rPr>
                  <w:rFonts w:ascii="標楷體" w:eastAsia="標楷體" w:hAnsi="標楷體" w:hint="eastAsia"/>
                </w:rPr>
                <w:t>】</w:t>
              </w:r>
              <w:r w:rsidRPr="00A97C81">
                <w:rPr>
                  <w:rFonts w:ascii="標楷體" w:eastAsia="標楷體" w:hAnsi="標楷體"/>
                  <w:lang w:eastAsia="zh-HK"/>
                </w:rPr>
                <w:t>功能</w:t>
              </w:r>
              <w:r w:rsidRPr="00A97C81">
                <w:rPr>
                  <w:rFonts w:ascii="標楷體" w:eastAsia="標楷體" w:hAnsi="標楷體" w:hint="eastAsia"/>
                </w:rPr>
                <w:t>點「</w:t>
              </w:r>
              <w:r>
                <w:rPr>
                  <w:rFonts w:ascii="標楷體" w:eastAsia="標楷體" w:hAnsi="標楷體" w:hint="eastAsia"/>
                </w:rPr>
                <w:t>修改</w:t>
              </w:r>
              <w:r w:rsidRPr="00A97C81">
                <w:rPr>
                  <w:rFonts w:ascii="標楷體" w:eastAsia="標楷體" w:hAnsi="標楷體" w:hint="eastAsia"/>
                </w:rPr>
                <w:t>」</w:t>
              </w:r>
              <w:r w:rsidRPr="00A97C81">
                <w:rPr>
                  <w:rFonts w:ascii="標楷體" w:eastAsia="標楷體" w:hAnsi="標楷體"/>
                  <w:lang w:eastAsia="zh-HK"/>
                </w:rPr>
                <w:t>時顯示</w:t>
              </w:r>
              <w:r w:rsidRPr="00A97C81">
                <w:rPr>
                  <w:rFonts w:ascii="標楷體" w:eastAsia="標楷體" w:hAnsi="標楷體" w:hint="eastAsia"/>
                </w:rPr>
                <w:t>。</w:t>
              </w:r>
            </w:ins>
          </w:p>
          <w:p w14:paraId="58C1D885" w14:textId="77777777" w:rsidR="00AF1102" w:rsidRPr="00A97C81" w:rsidRDefault="00AF1102" w:rsidP="00286DCE">
            <w:pPr>
              <w:rPr>
                <w:ins w:id="7036" w:author="智誠 楊" w:date="2021-05-13T14:48:00Z"/>
                <w:rFonts w:ascii="標楷體" w:eastAsia="標楷體" w:hAnsi="標楷體"/>
              </w:rPr>
            </w:pPr>
            <w:ins w:id="7037" w:author="智誠 楊" w:date="2021-05-13T14:48:00Z">
              <w:r w:rsidRPr="00A97C81">
                <w:rPr>
                  <w:rFonts w:ascii="標楷體" w:eastAsia="標楷體" w:hAnsi="標楷體" w:hint="eastAsia"/>
                </w:rPr>
                <w:t>2.</w:t>
              </w:r>
              <w:r w:rsidRPr="00A97C81">
                <w:rPr>
                  <w:rFonts w:ascii="標楷體" w:eastAsia="標楷體" w:hAnsi="標楷體" w:hint="eastAsia"/>
                  <w:lang w:eastAsia="zh-HK"/>
                </w:rPr>
                <w:t>功能修改時顯示</w:t>
              </w:r>
              <w:r w:rsidRPr="00A97C81">
                <w:rPr>
                  <w:rFonts w:ascii="標楷體" w:eastAsia="標楷體" w:hAnsi="標楷體" w:hint="eastAsia"/>
                </w:rPr>
                <w:t>,</w:t>
              </w:r>
              <w:r w:rsidRPr="00A97C81">
                <w:rPr>
                  <w:rFonts w:ascii="標楷體" w:eastAsia="標楷體" w:hAnsi="標楷體" w:hint="eastAsia"/>
                  <w:lang w:eastAsia="zh-HK"/>
                </w:rPr>
                <w:t>執行修改</w:t>
              </w:r>
              <w:r>
                <w:rPr>
                  <w:rFonts w:ascii="標楷體" w:eastAsia="標楷體" w:hAnsi="標楷體" w:hint="eastAsia"/>
                </w:rPr>
                <w:t>疑似洗錢交易訪談紀錄資料</w:t>
              </w:r>
              <w:r w:rsidRPr="00A97C81">
                <w:rPr>
                  <w:rFonts w:ascii="標楷體" w:eastAsia="標楷體" w:hAnsi="標楷體" w:hint="eastAsia"/>
                </w:rPr>
                <w:t>。</w:t>
              </w:r>
            </w:ins>
          </w:p>
        </w:tc>
      </w:tr>
      <w:tr w:rsidR="00AF1102" w:rsidRPr="00A97C81" w14:paraId="4F190C28" w14:textId="77777777" w:rsidTr="00286DCE">
        <w:trPr>
          <w:ins w:id="7038" w:author="智誠 楊" w:date="2021-05-13T14:48:00Z"/>
        </w:trPr>
        <w:tc>
          <w:tcPr>
            <w:tcW w:w="851" w:type="dxa"/>
          </w:tcPr>
          <w:p w14:paraId="4789F963" w14:textId="1C32AACF" w:rsidR="00AF1102" w:rsidRPr="00A97C81" w:rsidRDefault="00AF1102" w:rsidP="00286DCE">
            <w:pPr>
              <w:jc w:val="center"/>
              <w:rPr>
                <w:ins w:id="7039" w:author="智誠 楊" w:date="2021-05-13T14:48:00Z"/>
                <w:rFonts w:ascii="標楷體" w:eastAsia="標楷體" w:hAnsi="標楷體"/>
              </w:rPr>
            </w:pPr>
            <w:ins w:id="7040" w:author="智誠 楊" w:date="2021-05-13T14:48:00Z">
              <w:r>
                <w:rPr>
                  <w:rFonts w:ascii="標楷體" w:eastAsia="標楷體" w:hAnsi="標楷體" w:hint="eastAsia"/>
                </w:rPr>
                <w:t>2</w:t>
              </w:r>
            </w:ins>
          </w:p>
        </w:tc>
        <w:tc>
          <w:tcPr>
            <w:tcW w:w="2126" w:type="dxa"/>
          </w:tcPr>
          <w:p w14:paraId="1331160C" w14:textId="77777777" w:rsidR="00AF1102" w:rsidRPr="00A97C81" w:rsidRDefault="00AF1102" w:rsidP="00286DCE">
            <w:pPr>
              <w:rPr>
                <w:ins w:id="7041" w:author="智誠 楊" w:date="2021-05-13T14:48:00Z"/>
                <w:rFonts w:ascii="標楷體" w:eastAsia="標楷體" w:hAnsi="標楷體"/>
                <w:lang w:eastAsia="zh-HK"/>
              </w:rPr>
            </w:pPr>
            <w:ins w:id="7042" w:author="智誠 楊" w:date="2021-05-13T14:48:00Z">
              <w:r w:rsidRPr="00A97C81">
                <w:rPr>
                  <w:rFonts w:ascii="標楷體" w:eastAsia="標楷體" w:hAnsi="標楷體" w:hint="eastAsia"/>
                  <w:lang w:eastAsia="zh-HK"/>
                </w:rPr>
                <w:t>離開</w:t>
              </w:r>
            </w:ins>
          </w:p>
        </w:tc>
        <w:tc>
          <w:tcPr>
            <w:tcW w:w="7033" w:type="dxa"/>
          </w:tcPr>
          <w:p w14:paraId="5D277DFC" w14:textId="77777777" w:rsidR="00AF1102" w:rsidRPr="00A97C81" w:rsidRDefault="00AF1102" w:rsidP="00286DCE">
            <w:pPr>
              <w:rPr>
                <w:ins w:id="7043" w:author="智誠 楊" w:date="2021-05-13T14:48:00Z"/>
                <w:rFonts w:ascii="標楷體" w:eastAsia="標楷體" w:hAnsi="標楷體"/>
                <w:lang w:eastAsia="zh-HK"/>
              </w:rPr>
            </w:pPr>
            <w:ins w:id="7044" w:author="智誠 楊" w:date="2021-05-13T14:48:00Z">
              <w:r w:rsidRPr="00A97C81">
                <w:rPr>
                  <w:rFonts w:ascii="標楷體" w:eastAsia="標楷體" w:hAnsi="標楷體" w:hint="eastAsia"/>
                  <w:lang w:eastAsia="zh-HK"/>
                </w:rPr>
                <w:t>關閉此畫面</w:t>
              </w:r>
            </w:ins>
          </w:p>
        </w:tc>
      </w:tr>
    </w:tbl>
    <w:p w14:paraId="4BFB0DF4" w14:textId="77777777" w:rsidR="00D56434" w:rsidRPr="00AF1102" w:rsidRDefault="00D56434" w:rsidP="00D56434">
      <w:pPr>
        <w:rPr>
          <w:ins w:id="7045" w:author="智誠 楊" w:date="2021-05-12T10:04:00Z"/>
        </w:rPr>
      </w:pPr>
    </w:p>
    <w:p w14:paraId="79532C8B" w14:textId="54EA8E10" w:rsidR="00D56434" w:rsidRPr="00362205" w:rsidRDefault="00D56434" w:rsidP="00B010CD">
      <w:pPr>
        <w:pStyle w:val="a"/>
        <w:rPr>
          <w:ins w:id="7046" w:author="智誠 楊" w:date="2021-05-12T10:04:00Z"/>
        </w:rPr>
      </w:pPr>
      <w:ins w:id="7047" w:author="智誠 楊" w:date="2021-05-12T10:04:00Z">
        <w:r>
          <w:t>輸入畫面資料說明</w:t>
        </w:r>
      </w:ins>
      <w:ins w:id="7048" w:author="智誠 楊" w:date="2021-05-12T14:37:00Z">
        <w:r w:rsidR="006802A4">
          <w:rPr>
            <w:rFonts w:hint="eastAsia"/>
          </w:rPr>
          <w:t>-修改</w:t>
        </w:r>
      </w:ins>
    </w:p>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1602"/>
        <w:gridCol w:w="992"/>
        <w:gridCol w:w="1489"/>
        <w:gridCol w:w="354"/>
        <w:gridCol w:w="709"/>
        <w:gridCol w:w="3402"/>
      </w:tblGrid>
      <w:tr w:rsidR="00D56434" w:rsidRPr="00847BB7" w14:paraId="51A3D180" w14:textId="77777777" w:rsidTr="00286DCE">
        <w:trPr>
          <w:trHeight w:val="388"/>
          <w:tblHeader/>
          <w:jc w:val="center"/>
          <w:ins w:id="7049" w:author="智誠 楊" w:date="2021-05-12T10:04:00Z"/>
        </w:trPr>
        <w:tc>
          <w:tcPr>
            <w:tcW w:w="456" w:type="dxa"/>
            <w:vMerge w:val="restart"/>
            <w:shd w:val="clear" w:color="auto" w:fill="D9D9D9" w:themeFill="background1" w:themeFillShade="D9"/>
          </w:tcPr>
          <w:p w14:paraId="06E0C7B6" w14:textId="77777777" w:rsidR="00D56434" w:rsidRPr="00847BB7" w:rsidRDefault="00D56434" w:rsidP="00286DCE">
            <w:pPr>
              <w:rPr>
                <w:ins w:id="7050" w:author="智誠 楊" w:date="2021-05-12T10:04:00Z"/>
                <w:rFonts w:ascii="標楷體" w:eastAsia="標楷體" w:hAnsi="標楷體"/>
              </w:rPr>
            </w:pPr>
            <w:ins w:id="7051" w:author="智誠 楊" w:date="2021-05-12T10:04:00Z">
              <w:r w:rsidRPr="00847BB7">
                <w:rPr>
                  <w:rFonts w:ascii="標楷體" w:eastAsia="標楷體" w:hAnsi="標楷體"/>
                </w:rPr>
                <w:t>序號</w:t>
              </w:r>
            </w:ins>
          </w:p>
        </w:tc>
        <w:tc>
          <w:tcPr>
            <w:tcW w:w="1736" w:type="dxa"/>
            <w:vMerge w:val="restart"/>
            <w:shd w:val="clear" w:color="auto" w:fill="D9D9D9" w:themeFill="background1" w:themeFillShade="D9"/>
          </w:tcPr>
          <w:p w14:paraId="785A444A" w14:textId="77777777" w:rsidR="00D56434" w:rsidRPr="00847BB7" w:rsidRDefault="00D56434" w:rsidP="00286DCE">
            <w:pPr>
              <w:rPr>
                <w:ins w:id="7052" w:author="智誠 楊" w:date="2021-05-12T10:04:00Z"/>
                <w:rFonts w:ascii="標楷體" w:eastAsia="標楷體" w:hAnsi="標楷體"/>
              </w:rPr>
            </w:pPr>
            <w:ins w:id="7053" w:author="智誠 楊" w:date="2021-05-12T10:04:00Z">
              <w:r w:rsidRPr="00847BB7">
                <w:rPr>
                  <w:rFonts w:ascii="標楷體" w:eastAsia="標楷體" w:hAnsi="標楷體"/>
                </w:rPr>
                <w:t>欄位</w:t>
              </w:r>
            </w:ins>
          </w:p>
        </w:tc>
        <w:tc>
          <w:tcPr>
            <w:tcW w:w="5146" w:type="dxa"/>
            <w:gridSpan w:val="5"/>
            <w:shd w:val="clear" w:color="auto" w:fill="D9D9D9" w:themeFill="background1" w:themeFillShade="D9"/>
          </w:tcPr>
          <w:p w14:paraId="39FACD69" w14:textId="77777777" w:rsidR="00D56434" w:rsidRPr="00847BB7" w:rsidRDefault="00D56434" w:rsidP="00286DCE">
            <w:pPr>
              <w:jc w:val="center"/>
              <w:rPr>
                <w:ins w:id="7054" w:author="智誠 楊" w:date="2021-05-12T10:04:00Z"/>
                <w:rFonts w:ascii="標楷體" w:eastAsia="標楷體" w:hAnsi="標楷體"/>
              </w:rPr>
            </w:pPr>
            <w:ins w:id="7055" w:author="智誠 楊" w:date="2021-05-12T10:04:00Z">
              <w:r w:rsidRPr="00847BB7">
                <w:rPr>
                  <w:rFonts w:ascii="標楷體" w:eastAsia="標楷體" w:hAnsi="標楷體"/>
                </w:rPr>
                <w:t>說明</w:t>
              </w:r>
            </w:ins>
          </w:p>
        </w:tc>
        <w:tc>
          <w:tcPr>
            <w:tcW w:w="3402" w:type="dxa"/>
            <w:vMerge w:val="restart"/>
            <w:shd w:val="clear" w:color="auto" w:fill="D9D9D9" w:themeFill="background1" w:themeFillShade="D9"/>
          </w:tcPr>
          <w:p w14:paraId="65A6F8CE" w14:textId="77777777" w:rsidR="00D56434" w:rsidRPr="00847BB7" w:rsidRDefault="00D56434" w:rsidP="00286DCE">
            <w:pPr>
              <w:rPr>
                <w:ins w:id="7056" w:author="智誠 楊" w:date="2021-05-12T10:04:00Z"/>
                <w:rFonts w:ascii="標楷體" w:eastAsia="標楷體" w:hAnsi="標楷體"/>
              </w:rPr>
            </w:pPr>
            <w:ins w:id="7057" w:author="智誠 楊" w:date="2021-05-12T10:04:00Z">
              <w:r w:rsidRPr="00847BB7">
                <w:rPr>
                  <w:rFonts w:ascii="標楷體" w:eastAsia="標楷體" w:hAnsi="標楷體"/>
                </w:rPr>
                <w:t>處理邏輯及注意事項</w:t>
              </w:r>
            </w:ins>
          </w:p>
        </w:tc>
      </w:tr>
      <w:tr w:rsidR="00D56434" w:rsidRPr="00847BB7" w14:paraId="57A2BA60" w14:textId="77777777" w:rsidTr="00286DCE">
        <w:trPr>
          <w:trHeight w:val="244"/>
          <w:tblHeader/>
          <w:jc w:val="center"/>
          <w:ins w:id="7058" w:author="智誠 楊" w:date="2021-05-12T10:04:00Z"/>
        </w:trPr>
        <w:tc>
          <w:tcPr>
            <w:tcW w:w="456" w:type="dxa"/>
            <w:vMerge/>
            <w:shd w:val="clear" w:color="auto" w:fill="D9D9D9" w:themeFill="background1" w:themeFillShade="D9"/>
          </w:tcPr>
          <w:p w14:paraId="14A8ED1A" w14:textId="77777777" w:rsidR="00D56434" w:rsidRPr="00847BB7" w:rsidRDefault="00D56434" w:rsidP="00286DCE">
            <w:pPr>
              <w:rPr>
                <w:ins w:id="7059" w:author="智誠 楊" w:date="2021-05-12T10:04:00Z"/>
                <w:rFonts w:ascii="標楷體" w:eastAsia="標楷體" w:hAnsi="標楷體"/>
              </w:rPr>
            </w:pPr>
          </w:p>
        </w:tc>
        <w:tc>
          <w:tcPr>
            <w:tcW w:w="1736" w:type="dxa"/>
            <w:vMerge/>
            <w:shd w:val="clear" w:color="auto" w:fill="D9D9D9" w:themeFill="background1" w:themeFillShade="D9"/>
          </w:tcPr>
          <w:p w14:paraId="2F9CAA81" w14:textId="77777777" w:rsidR="00D56434" w:rsidRPr="00847BB7" w:rsidRDefault="00D56434" w:rsidP="00286DCE">
            <w:pPr>
              <w:rPr>
                <w:ins w:id="7060" w:author="智誠 楊" w:date="2021-05-12T10:04:00Z"/>
                <w:rFonts w:ascii="標楷體" w:eastAsia="標楷體" w:hAnsi="標楷體"/>
              </w:rPr>
            </w:pPr>
          </w:p>
        </w:tc>
        <w:tc>
          <w:tcPr>
            <w:tcW w:w="1602" w:type="dxa"/>
            <w:shd w:val="clear" w:color="auto" w:fill="D9D9D9" w:themeFill="background1" w:themeFillShade="D9"/>
          </w:tcPr>
          <w:p w14:paraId="2845E936" w14:textId="77777777" w:rsidR="00D56434" w:rsidRPr="00847BB7" w:rsidRDefault="00D56434" w:rsidP="00286DCE">
            <w:pPr>
              <w:rPr>
                <w:ins w:id="7061" w:author="智誠 楊" w:date="2021-05-12T10:04:00Z"/>
                <w:rFonts w:ascii="標楷體" w:eastAsia="標楷體" w:hAnsi="標楷體"/>
              </w:rPr>
            </w:pPr>
            <w:ins w:id="7062" w:author="智誠 楊" w:date="2021-05-12T10:04:00Z">
              <w:r w:rsidRPr="00847BB7">
                <w:rPr>
                  <w:rFonts w:ascii="標楷體" w:eastAsia="標楷體" w:hAnsi="標楷體" w:hint="eastAsia"/>
                </w:rPr>
                <w:t>資料型態長度</w:t>
              </w:r>
            </w:ins>
          </w:p>
        </w:tc>
        <w:tc>
          <w:tcPr>
            <w:tcW w:w="992" w:type="dxa"/>
            <w:shd w:val="clear" w:color="auto" w:fill="D9D9D9" w:themeFill="background1" w:themeFillShade="D9"/>
          </w:tcPr>
          <w:p w14:paraId="1D1087FF" w14:textId="77777777" w:rsidR="00D56434" w:rsidRPr="00847BB7" w:rsidRDefault="00D56434" w:rsidP="00286DCE">
            <w:pPr>
              <w:rPr>
                <w:ins w:id="7063" w:author="智誠 楊" w:date="2021-05-12T10:04:00Z"/>
                <w:rFonts w:ascii="標楷體" w:eastAsia="標楷體" w:hAnsi="標楷體"/>
              </w:rPr>
            </w:pPr>
            <w:ins w:id="7064" w:author="智誠 楊" w:date="2021-05-12T10:04:00Z">
              <w:r w:rsidRPr="00847BB7">
                <w:rPr>
                  <w:rFonts w:ascii="標楷體" w:eastAsia="標楷體" w:hAnsi="標楷體"/>
                </w:rPr>
                <w:t>預設值</w:t>
              </w:r>
            </w:ins>
          </w:p>
        </w:tc>
        <w:tc>
          <w:tcPr>
            <w:tcW w:w="1489" w:type="dxa"/>
            <w:shd w:val="clear" w:color="auto" w:fill="D9D9D9" w:themeFill="background1" w:themeFillShade="D9"/>
          </w:tcPr>
          <w:p w14:paraId="1E3E1123" w14:textId="77777777" w:rsidR="00D56434" w:rsidRPr="00847BB7" w:rsidRDefault="00D56434" w:rsidP="00286DCE">
            <w:pPr>
              <w:rPr>
                <w:ins w:id="7065" w:author="智誠 楊" w:date="2021-05-12T10:04:00Z"/>
                <w:rFonts w:ascii="標楷體" w:eastAsia="標楷體" w:hAnsi="標楷體"/>
              </w:rPr>
            </w:pPr>
            <w:ins w:id="7066" w:author="智誠 楊" w:date="2021-05-12T10:04:00Z">
              <w:r w:rsidRPr="00847BB7">
                <w:rPr>
                  <w:rFonts w:ascii="標楷體" w:eastAsia="標楷體" w:hAnsi="標楷體"/>
                </w:rPr>
                <w:t>選單內容</w:t>
              </w:r>
            </w:ins>
          </w:p>
        </w:tc>
        <w:tc>
          <w:tcPr>
            <w:tcW w:w="354" w:type="dxa"/>
            <w:shd w:val="clear" w:color="auto" w:fill="D9D9D9" w:themeFill="background1" w:themeFillShade="D9"/>
          </w:tcPr>
          <w:p w14:paraId="4E243AD7" w14:textId="77777777" w:rsidR="00D56434" w:rsidRPr="00847BB7" w:rsidRDefault="00D56434" w:rsidP="00286DCE">
            <w:pPr>
              <w:rPr>
                <w:ins w:id="7067" w:author="智誠 楊" w:date="2021-05-12T10:04:00Z"/>
                <w:rFonts w:ascii="標楷體" w:eastAsia="標楷體" w:hAnsi="標楷體"/>
              </w:rPr>
            </w:pPr>
            <w:ins w:id="7068" w:author="智誠 楊" w:date="2021-05-12T10:04:00Z">
              <w:r w:rsidRPr="00847BB7">
                <w:rPr>
                  <w:rFonts w:ascii="標楷體" w:eastAsia="標楷體" w:hAnsi="標楷體"/>
                </w:rPr>
                <w:t>必填</w:t>
              </w:r>
            </w:ins>
          </w:p>
        </w:tc>
        <w:tc>
          <w:tcPr>
            <w:tcW w:w="709" w:type="dxa"/>
            <w:shd w:val="clear" w:color="auto" w:fill="D9D9D9" w:themeFill="background1" w:themeFillShade="D9"/>
          </w:tcPr>
          <w:p w14:paraId="5EF21CC0" w14:textId="77777777" w:rsidR="00D56434" w:rsidRPr="00847BB7" w:rsidRDefault="00D56434" w:rsidP="00286DCE">
            <w:pPr>
              <w:rPr>
                <w:ins w:id="7069" w:author="智誠 楊" w:date="2021-05-12T10:04:00Z"/>
                <w:rFonts w:ascii="標楷體" w:eastAsia="標楷體" w:hAnsi="標楷體"/>
              </w:rPr>
            </w:pPr>
            <w:ins w:id="7070" w:author="智誠 楊" w:date="2021-05-12T10:04:00Z">
              <w:r w:rsidRPr="00847BB7">
                <w:rPr>
                  <w:rFonts w:ascii="標楷體" w:eastAsia="標楷體" w:hAnsi="標楷體"/>
                </w:rPr>
                <w:t>R/W</w:t>
              </w:r>
            </w:ins>
          </w:p>
        </w:tc>
        <w:tc>
          <w:tcPr>
            <w:tcW w:w="3402" w:type="dxa"/>
            <w:vMerge/>
            <w:shd w:val="clear" w:color="auto" w:fill="D9D9D9" w:themeFill="background1" w:themeFillShade="D9"/>
          </w:tcPr>
          <w:p w14:paraId="0945D901" w14:textId="77777777" w:rsidR="00D56434" w:rsidRPr="00847BB7" w:rsidRDefault="00D56434" w:rsidP="00286DCE">
            <w:pPr>
              <w:rPr>
                <w:ins w:id="7071" w:author="智誠 楊" w:date="2021-05-12T10:04:00Z"/>
                <w:rFonts w:ascii="標楷體" w:eastAsia="標楷體" w:hAnsi="標楷體"/>
              </w:rPr>
            </w:pPr>
          </w:p>
        </w:tc>
      </w:tr>
      <w:tr w:rsidR="00D56434" w:rsidRPr="00847BB7" w14:paraId="1459C6C3" w14:textId="77777777" w:rsidTr="00286DCE">
        <w:trPr>
          <w:trHeight w:val="244"/>
          <w:jc w:val="center"/>
          <w:ins w:id="7072" w:author="智誠 楊" w:date="2021-05-12T10:04:00Z"/>
        </w:trPr>
        <w:tc>
          <w:tcPr>
            <w:tcW w:w="456" w:type="dxa"/>
          </w:tcPr>
          <w:p w14:paraId="18D4EBDD" w14:textId="77777777" w:rsidR="00D56434" w:rsidRPr="00847BB7" w:rsidRDefault="00D56434" w:rsidP="00286DCE">
            <w:pPr>
              <w:rPr>
                <w:ins w:id="7073" w:author="智誠 楊" w:date="2021-05-12T10:04:00Z"/>
                <w:rFonts w:ascii="標楷體" w:eastAsia="標楷體" w:hAnsi="標楷體"/>
              </w:rPr>
            </w:pPr>
            <w:ins w:id="7074" w:author="智誠 楊" w:date="2021-05-12T10:04:00Z">
              <w:r>
                <w:rPr>
                  <w:rFonts w:ascii="標楷體" w:eastAsia="標楷體" w:hAnsi="標楷體" w:hint="eastAsia"/>
                </w:rPr>
                <w:t>1</w:t>
              </w:r>
            </w:ins>
          </w:p>
        </w:tc>
        <w:tc>
          <w:tcPr>
            <w:tcW w:w="1736" w:type="dxa"/>
          </w:tcPr>
          <w:p w14:paraId="3B6941D8" w14:textId="77777777" w:rsidR="00D56434" w:rsidRPr="00847BB7" w:rsidRDefault="00D56434" w:rsidP="00286DCE">
            <w:pPr>
              <w:rPr>
                <w:ins w:id="7075" w:author="智誠 楊" w:date="2021-05-12T10:04:00Z"/>
                <w:rFonts w:ascii="標楷體" w:eastAsia="標楷體" w:hAnsi="標楷體"/>
              </w:rPr>
            </w:pPr>
            <w:ins w:id="7076" w:author="智誠 楊" w:date="2021-05-12T10:04:00Z">
              <w:r w:rsidRPr="00847BB7">
                <w:rPr>
                  <w:rFonts w:ascii="標楷體" w:eastAsia="標楷體" w:hAnsi="標楷體" w:hint="eastAsia"/>
                  <w:lang w:eastAsia="zh-HK"/>
                </w:rPr>
                <w:t>功能選項</w:t>
              </w:r>
            </w:ins>
          </w:p>
        </w:tc>
        <w:tc>
          <w:tcPr>
            <w:tcW w:w="1602" w:type="dxa"/>
          </w:tcPr>
          <w:p w14:paraId="500FDD06" w14:textId="77777777" w:rsidR="00D56434" w:rsidRPr="00847BB7" w:rsidRDefault="00D56434" w:rsidP="00286DCE">
            <w:pPr>
              <w:rPr>
                <w:ins w:id="7077" w:author="智誠 楊" w:date="2021-05-12T10:04:00Z"/>
                <w:rFonts w:ascii="標楷體" w:eastAsia="標楷體" w:hAnsi="標楷體"/>
              </w:rPr>
            </w:pPr>
            <w:ins w:id="7078" w:author="智誠 楊" w:date="2021-05-12T10:04:00Z">
              <w:r w:rsidRPr="00847BB7">
                <w:rPr>
                  <w:rFonts w:ascii="標楷體" w:eastAsia="標楷體" w:hAnsi="標楷體"/>
                </w:rPr>
                <w:t xml:space="preserve">                  </w:t>
              </w:r>
            </w:ins>
          </w:p>
        </w:tc>
        <w:tc>
          <w:tcPr>
            <w:tcW w:w="992" w:type="dxa"/>
          </w:tcPr>
          <w:p w14:paraId="0B9F1C0E" w14:textId="77777777" w:rsidR="00D56434" w:rsidRPr="00847BB7" w:rsidRDefault="00D56434" w:rsidP="00286DCE">
            <w:pPr>
              <w:rPr>
                <w:ins w:id="7079" w:author="智誠 楊" w:date="2021-05-12T10:04:00Z"/>
                <w:rFonts w:ascii="標楷體" w:eastAsia="標楷體" w:hAnsi="標楷體"/>
              </w:rPr>
            </w:pPr>
          </w:p>
        </w:tc>
        <w:tc>
          <w:tcPr>
            <w:tcW w:w="1489" w:type="dxa"/>
          </w:tcPr>
          <w:p w14:paraId="7203F5A3" w14:textId="77777777" w:rsidR="00D56434" w:rsidRPr="00847BB7" w:rsidRDefault="00D56434" w:rsidP="00286DCE">
            <w:pPr>
              <w:rPr>
                <w:ins w:id="7080" w:author="智誠 楊" w:date="2021-05-12T10:04:00Z"/>
                <w:rFonts w:ascii="標楷體" w:eastAsia="標楷體" w:hAnsi="標楷體"/>
              </w:rPr>
            </w:pPr>
          </w:p>
        </w:tc>
        <w:tc>
          <w:tcPr>
            <w:tcW w:w="354" w:type="dxa"/>
          </w:tcPr>
          <w:p w14:paraId="1CF36308" w14:textId="77777777" w:rsidR="00D56434" w:rsidRPr="00847BB7" w:rsidRDefault="00D56434" w:rsidP="00286DCE">
            <w:pPr>
              <w:rPr>
                <w:ins w:id="7081" w:author="智誠 楊" w:date="2021-05-12T10:04:00Z"/>
                <w:rFonts w:ascii="標楷體" w:eastAsia="標楷體" w:hAnsi="標楷體"/>
              </w:rPr>
            </w:pPr>
          </w:p>
        </w:tc>
        <w:tc>
          <w:tcPr>
            <w:tcW w:w="709" w:type="dxa"/>
          </w:tcPr>
          <w:p w14:paraId="402AE447" w14:textId="77777777" w:rsidR="00D56434" w:rsidRPr="00847BB7" w:rsidRDefault="00D56434" w:rsidP="00286DCE">
            <w:pPr>
              <w:jc w:val="center"/>
              <w:rPr>
                <w:ins w:id="7082" w:author="智誠 楊" w:date="2021-05-12T10:04:00Z"/>
                <w:rFonts w:ascii="標楷體" w:eastAsia="標楷體" w:hAnsi="標楷體"/>
              </w:rPr>
            </w:pPr>
            <w:ins w:id="7083" w:author="智誠 楊" w:date="2021-05-12T10:04:00Z">
              <w:r>
                <w:rPr>
                  <w:rFonts w:ascii="標楷體" w:eastAsia="標楷體" w:hAnsi="標楷體" w:hint="eastAsia"/>
                </w:rPr>
                <w:t>R</w:t>
              </w:r>
            </w:ins>
          </w:p>
        </w:tc>
        <w:tc>
          <w:tcPr>
            <w:tcW w:w="3402" w:type="dxa"/>
          </w:tcPr>
          <w:p w14:paraId="48843E60" w14:textId="4556A5D2" w:rsidR="00D56434" w:rsidRPr="00847BB7" w:rsidRDefault="00D56434" w:rsidP="00286DCE">
            <w:pPr>
              <w:rPr>
                <w:ins w:id="7084" w:author="智誠 楊" w:date="2021-05-12T10:04:00Z"/>
                <w:rFonts w:ascii="標楷體" w:eastAsia="標楷體" w:hAnsi="標楷體"/>
              </w:rPr>
            </w:pPr>
            <w:ins w:id="7085" w:author="智誠 楊" w:date="2021-05-12T10:04:00Z">
              <w:r w:rsidRPr="00847BB7">
                <w:rPr>
                  <w:rFonts w:ascii="標楷體" w:eastAsia="標楷體" w:hAnsi="標楷體" w:hint="eastAsia"/>
                </w:rPr>
                <w:t>自動顯示</w:t>
              </w:r>
              <w:r>
                <w:rPr>
                  <w:rFonts w:ascii="標楷體" w:eastAsia="標楷體" w:hAnsi="標楷體" w:hint="eastAsia"/>
                </w:rPr>
                <w:t>:</w:t>
              </w:r>
            </w:ins>
            <w:ins w:id="7086" w:author="智誠 楊" w:date="2021-05-12T10:05:00Z">
              <w:r>
                <w:rPr>
                  <w:rFonts w:ascii="標楷體" w:eastAsia="標楷體" w:hAnsi="標楷體" w:hint="eastAsia"/>
                  <w:lang w:eastAsia="zh-HK"/>
                </w:rPr>
                <w:t>修改</w:t>
              </w:r>
            </w:ins>
          </w:p>
        </w:tc>
      </w:tr>
      <w:tr w:rsidR="00D56434" w:rsidRPr="00847BB7" w14:paraId="56BFFCDD" w14:textId="77777777" w:rsidTr="00286DCE">
        <w:trPr>
          <w:trHeight w:val="244"/>
          <w:jc w:val="center"/>
          <w:ins w:id="7087" w:author="智誠 楊" w:date="2021-05-12T10:04:00Z"/>
        </w:trPr>
        <w:tc>
          <w:tcPr>
            <w:tcW w:w="456" w:type="dxa"/>
          </w:tcPr>
          <w:p w14:paraId="532AF12B" w14:textId="77777777" w:rsidR="00D56434" w:rsidRPr="00847BB7" w:rsidRDefault="00D56434" w:rsidP="00286DCE">
            <w:pPr>
              <w:rPr>
                <w:ins w:id="7088" w:author="智誠 楊" w:date="2021-05-12T10:04:00Z"/>
                <w:rFonts w:ascii="標楷體" w:eastAsia="標楷體" w:hAnsi="標楷體"/>
              </w:rPr>
            </w:pPr>
            <w:ins w:id="7089" w:author="智誠 楊" w:date="2021-05-12T10:04:00Z">
              <w:r w:rsidRPr="00847BB7">
                <w:rPr>
                  <w:rFonts w:ascii="標楷體" w:eastAsia="標楷體" w:hAnsi="標楷體" w:hint="eastAsia"/>
                </w:rPr>
                <w:t>2</w:t>
              </w:r>
            </w:ins>
          </w:p>
        </w:tc>
        <w:tc>
          <w:tcPr>
            <w:tcW w:w="1736" w:type="dxa"/>
          </w:tcPr>
          <w:p w14:paraId="3172DFA8" w14:textId="77777777" w:rsidR="00D56434" w:rsidRPr="00847BB7" w:rsidRDefault="00D56434" w:rsidP="00286DCE">
            <w:pPr>
              <w:rPr>
                <w:ins w:id="7090" w:author="智誠 楊" w:date="2021-05-12T10:04:00Z"/>
                <w:rFonts w:ascii="標楷體" w:eastAsia="標楷體" w:hAnsi="標楷體"/>
              </w:rPr>
            </w:pPr>
            <w:ins w:id="7091" w:author="智誠 楊" w:date="2021-05-12T10:04:00Z">
              <w:r>
                <w:rPr>
                  <w:rFonts w:ascii="標楷體" w:eastAsia="標楷體" w:hAnsi="標楷體" w:hint="eastAsia"/>
                </w:rPr>
                <w:t>訪談日期</w:t>
              </w:r>
            </w:ins>
          </w:p>
        </w:tc>
        <w:tc>
          <w:tcPr>
            <w:tcW w:w="1602" w:type="dxa"/>
          </w:tcPr>
          <w:p w14:paraId="1EFAEC20" w14:textId="5C8F3D6A" w:rsidR="00D56434" w:rsidRPr="00847BB7" w:rsidRDefault="00D56434" w:rsidP="00286DCE">
            <w:pPr>
              <w:rPr>
                <w:ins w:id="7092" w:author="智誠 楊" w:date="2021-05-12T10:04:00Z"/>
                <w:rFonts w:ascii="標楷體" w:eastAsia="標楷體" w:hAnsi="標楷體"/>
              </w:rPr>
            </w:pPr>
          </w:p>
        </w:tc>
        <w:tc>
          <w:tcPr>
            <w:tcW w:w="992" w:type="dxa"/>
          </w:tcPr>
          <w:p w14:paraId="1B415507" w14:textId="2300205D" w:rsidR="00D56434" w:rsidRPr="00847BB7" w:rsidRDefault="00D56434" w:rsidP="00286DCE">
            <w:pPr>
              <w:rPr>
                <w:ins w:id="7093" w:author="智誠 楊" w:date="2021-05-12T10:04:00Z"/>
                <w:rFonts w:ascii="標楷體" w:eastAsia="標楷體" w:hAnsi="標楷體"/>
              </w:rPr>
            </w:pPr>
          </w:p>
        </w:tc>
        <w:tc>
          <w:tcPr>
            <w:tcW w:w="1489" w:type="dxa"/>
          </w:tcPr>
          <w:p w14:paraId="3467B95F" w14:textId="77777777" w:rsidR="00D56434" w:rsidRPr="00847BB7" w:rsidRDefault="00D56434" w:rsidP="00286DCE">
            <w:pPr>
              <w:rPr>
                <w:ins w:id="7094" w:author="智誠 楊" w:date="2021-05-12T10:04:00Z"/>
                <w:rFonts w:ascii="標楷體" w:eastAsia="標楷體" w:hAnsi="標楷體"/>
              </w:rPr>
            </w:pPr>
          </w:p>
        </w:tc>
        <w:tc>
          <w:tcPr>
            <w:tcW w:w="354" w:type="dxa"/>
          </w:tcPr>
          <w:p w14:paraId="0A3F4476" w14:textId="22D00FF0" w:rsidR="00D56434" w:rsidRPr="00847BB7" w:rsidRDefault="00D56434" w:rsidP="00286DCE">
            <w:pPr>
              <w:rPr>
                <w:ins w:id="7095" w:author="智誠 楊" w:date="2021-05-12T10:04:00Z"/>
                <w:rFonts w:ascii="標楷體" w:eastAsia="標楷體" w:hAnsi="標楷體"/>
              </w:rPr>
            </w:pPr>
          </w:p>
        </w:tc>
        <w:tc>
          <w:tcPr>
            <w:tcW w:w="709" w:type="dxa"/>
          </w:tcPr>
          <w:p w14:paraId="38321944" w14:textId="1896EB6E" w:rsidR="00D56434" w:rsidRPr="00A01A6B" w:rsidRDefault="00D56434" w:rsidP="00286DCE">
            <w:pPr>
              <w:jc w:val="center"/>
              <w:rPr>
                <w:ins w:id="7096" w:author="智誠 楊" w:date="2021-05-12T10:04:00Z"/>
                <w:rFonts w:ascii="標楷體" w:eastAsia="標楷體" w:hAnsi="標楷體"/>
              </w:rPr>
            </w:pPr>
            <w:ins w:id="7097" w:author="智誠 楊" w:date="2021-05-12T10:05:00Z">
              <w:r>
                <w:rPr>
                  <w:rFonts w:ascii="標楷體" w:eastAsia="標楷體" w:hAnsi="標楷體" w:hint="eastAsia"/>
                </w:rPr>
                <w:t>R</w:t>
              </w:r>
            </w:ins>
          </w:p>
        </w:tc>
        <w:tc>
          <w:tcPr>
            <w:tcW w:w="3402" w:type="dxa"/>
          </w:tcPr>
          <w:p w14:paraId="75001A98" w14:textId="709BE825" w:rsidR="00D56434" w:rsidRDefault="00D56434" w:rsidP="00286DCE">
            <w:pPr>
              <w:snapToGrid w:val="0"/>
              <w:ind w:left="238" w:hangingChars="99" w:hanging="238"/>
              <w:rPr>
                <w:ins w:id="7098" w:author="智誠 楊" w:date="2021-05-12T10:04:00Z"/>
                <w:rFonts w:ascii="標楷體" w:eastAsia="標楷體" w:hAnsi="標楷體"/>
                <w:color w:val="000000" w:themeColor="text1"/>
              </w:rPr>
            </w:pPr>
            <w:ins w:id="7099" w:author="智誠 楊" w:date="2021-05-12T10:04:00Z">
              <w:r w:rsidRPr="00A01A6B">
                <w:rPr>
                  <w:rFonts w:ascii="標楷體" w:eastAsia="標楷體" w:hAnsi="標楷體" w:hint="eastAsia"/>
                  <w:color w:val="000000" w:themeColor="text1"/>
                </w:rPr>
                <w:t>1.</w:t>
              </w:r>
            </w:ins>
            <w:ins w:id="7100" w:author="智誠 楊" w:date="2021-05-12T10:05:00Z">
              <w:r>
                <w:rPr>
                  <w:rFonts w:ascii="標楷體" w:eastAsia="標楷體" w:hAnsi="標楷體" w:hint="eastAsia"/>
                  <w:color w:val="000000" w:themeColor="text1"/>
                </w:rPr>
                <w:t>自動顯示原值,不可修改</w:t>
              </w:r>
            </w:ins>
          </w:p>
          <w:p w14:paraId="3B8775D3" w14:textId="68667D13" w:rsidR="00D56434" w:rsidRPr="00A01A6B" w:rsidRDefault="00D56434">
            <w:pPr>
              <w:snapToGrid w:val="0"/>
              <w:ind w:left="238" w:hangingChars="99" w:hanging="238"/>
              <w:rPr>
                <w:ins w:id="7101" w:author="智誠 楊" w:date="2021-05-12T10:04:00Z"/>
                <w:rFonts w:ascii="標楷體" w:eastAsia="標楷體" w:hAnsi="標楷體"/>
              </w:rPr>
            </w:pPr>
            <w:ins w:id="7102" w:author="智誠 楊" w:date="2021-05-12T10:04:00Z">
              <w:r>
                <w:rPr>
                  <w:rFonts w:ascii="標楷體" w:eastAsia="標楷體" w:hAnsi="標楷體"/>
                  <w:color w:val="000000" w:themeColor="text1"/>
                </w:rPr>
                <w:t>2.</w:t>
              </w:r>
              <w:r>
                <w:rPr>
                  <w:rFonts w:ascii="標楷體" w:eastAsia="標楷體" w:hAnsi="標楷體"/>
                </w:rPr>
                <w:t>MlundryRecord.RecordDate</w:t>
              </w:r>
            </w:ins>
          </w:p>
        </w:tc>
      </w:tr>
      <w:tr w:rsidR="00D56434" w:rsidRPr="00847BB7" w14:paraId="6622156C" w14:textId="77777777" w:rsidTr="00286DCE">
        <w:trPr>
          <w:trHeight w:val="1106"/>
          <w:jc w:val="center"/>
          <w:ins w:id="7103" w:author="智誠 楊" w:date="2021-05-12T10:04:00Z"/>
        </w:trPr>
        <w:tc>
          <w:tcPr>
            <w:tcW w:w="456" w:type="dxa"/>
          </w:tcPr>
          <w:p w14:paraId="1E5482A1" w14:textId="77777777" w:rsidR="00D56434" w:rsidRPr="00847BB7" w:rsidRDefault="00D56434" w:rsidP="00286DCE">
            <w:pPr>
              <w:rPr>
                <w:ins w:id="7104" w:author="智誠 楊" w:date="2021-05-12T10:04:00Z"/>
                <w:rFonts w:ascii="標楷體" w:eastAsia="標楷體" w:hAnsi="標楷體"/>
              </w:rPr>
            </w:pPr>
            <w:ins w:id="7105" w:author="智誠 楊" w:date="2021-05-12T10:04:00Z">
              <w:r>
                <w:rPr>
                  <w:rFonts w:ascii="標楷體" w:eastAsia="標楷體" w:hAnsi="標楷體" w:hint="eastAsia"/>
                </w:rPr>
                <w:t>3</w:t>
              </w:r>
              <w:r>
                <w:rPr>
                  <w:rFonts w:ascii="標楷體" w:eastAsia="標楷體" w:hAnsi="標楷體"/>
                </w:rPr>
                <w:t xml:space="preserve"> </w:t>
              </w:r>
            </w:ins>
          </w:p>
        </w:tc>
        <w:tc>
          <w:tcPr>
            <w:tcW w:w="1736" w:type="dxa"/>
          </w:tcPr>
          <w:p w14:paraId="2B2413E3" w14:textId="77777777" w:rsidR="00D56434" w:rsidRPr="00847BB7" w:rsidRDefault="00D56434" w:rsidP="00286DCE">
            <w:pPr>
              <w:rPr>
                <w:ins w:id="7106" w:author="智誠 楊" w:date="2021-05-12T10:04:00Z"/>
                <w:rFonts w:ascii="標楷體" w:eastAsia="標楷體" w:hAnsi="標楷體"/>
              </w:rPr>
            </w:pPr>
            <w:ins w:id="7107" w:author="智誠 楊" w:date="2021-05-12T10:04:00Z">
              <w:r>
                <w:rPr>
                  <w:rFonts w:ascii="標楷體" w:eastAsia="標楷體" w:hAnsi="標楷體" w:hint="eastAsia"/>
                </w:rPr>
                <w:t>借款人戶號</w:t>
              </w:r>
            </w:ins>
          </w:p>
        </w:tc>
        <w:tc>
          <w:tcPr>
            <w:tcW w:w="1602" w:type="dxa"/>
          </w:tcPr>
          <w:p w14:paraId="221BA430" w14:textId="02D9E53D" w:rsidR="00D56434" w:rsidRPr="00847BB7" w:rsidRDefault="00D56434" w:rsidP="00286DCE">
            <w:pPr>
              <w:rPr>
                <w:ins w:id="7108" w:author="智誠 楊" w:date="2021-05-12T10:04:00Z"/>
                <w:rFonts w:ascii="標楷體" w:eastAsia="標楷體" w:hAnsi="標楷體"/>
              </w:rPr>
            </w:pPr>
          </w:p>
        </w:tc>
        <w:tc>
          <w:tcPr>
            <w:tcW w:w="992" w:type="dxa"/>
          </w:tcPr>
          <w:p w14:paraId="19768C2C" w14:textId="77777777" w:rsidR="00D56434" w:rsidRPr="00847BB7" w:rsidRDefault="00D56434" w:rsidP="00286DCE">
            <w:pPr>
              <w:rPr>
                <w:ins w:id="7109" w:author="智誠 楊" w:date="2021-05-12T10:04:00Z"/>
                <w:rFonts w:ascii="標楷體" w:eastAsia="標楷體" w:hAnsi="標楷體"/>
              </w:rPr>
            </w:pPr>
          </w:p>
        </w:tc>
        <w:tc>
          <w:tcPr>
            <w:tcW w:w="1489" w:type="dxa"/>
          </w:tcPr>
          <w:p w14:paraId="73EC3971" w14:textId="77777777" w:rsidR="00D56434" w:rsidRPr="00847BB7" w:rsidRDefault="00D56434" w:rsidP="00286DCE">
            <w:pPr>
              <w:rPr>
                <w:ins w:id="7110" w:author="智誠 楊" w:date="2021-05-12T10:04:00Z"/>
                <w:rFonts w:ascii="標楷體" w:eastAsia="標楷體" w:hAnsi="標楷體"/>
              </w:rPr>
            </w:pPr>
          </w:p>
        </w:tc>
        <w:tc>
          <w:tcPr>
            <w:tcW w:w="354" w:type="dxa"/>
          </w:tcPr>
          <w:p w14:paraId="48648C80" w14:textId="5C376C38" w:rsidR="00D56434" w:rsidRPr="00847BB7" w:rsidRDefault="00D56434" w:rsidP="00286DCE">
            <w:pPr>
              <w:rPr>
                <w:ins w:id="7111" w:author="智誠 楊" w:date="2021-05-12T10:04:00Z"/>
                <w:rFonts w:ascii="標楷體" w:eastAsia="標楷體" w:hAnsi="標楷體"/>
              </w:rPr>
            </w:pPr>
          </w:p>
        </w:tc>
        <w:tc>
          <w:tcPr>
            <w:tcW w:w="709" w:type="dxa"/>
          </w:tcPr>
          <w:p w14:paraId="546EEC6E" w14:textId="135559B2" w:rsidR="00D56434" w:rsidRPr="00847BB7" w:rsidRDefault="00D56434" w:rsidP="00286DCE">
            <w:pPr>
              <w:jc w:val="center"/>
              <w:rPr>
                <w:ins w:id="7112" w:author="智誠 楊" w:date="2021-05-12T10:04:00Z"/>
                <w:rFonts w:ascii="標楷體" w:eastAsia="標楷體" w:hAnsi="標楷體"/>
              </w:rPr>
            </w:pPr>
            <w:ins w:id="7113" w:author="智誠 楊" w:date="2021-05-12T10:05:00Z">
              <w:r>
                <w:rPr>
                  <w:rFonts w:ascii="標楷體" w:eastAsia="標楷體" w:hAnsi="標楷體" w:hint="eastAsia"/>
                </w:rPr>
                <w:t>R</w:t>
              </w:r>
            </w:ins>
          </w:p>
        </w:tc>
        <w:tc>
          <w:tcPr>
            <w:tcW w:w="3402" w:type="dxa"/>
          </w:tcPr>
          <w:p w14:paraId="0ADC6B62" w14:textId="77777777" w:rsidR="00D56434" w:rsidRDefault="00D56434" w:rsidP="00D56434">
            <w:pPr>
              <w:snapToGrid w:val="0"/>
              <w:ind w:left="238" w:hangingChars="99" w:hanging="238"/>
              <w:rPr>
                <w:ins w:id="7114" w:author="智誠 楊" w:date="2021-05-12T10:05:00Z"/>
                <w:rFonts w:ascii="標楷體" w:eastAsia="標楷體" w:hAnsi="標楷體"/>
                <w:color w:val="000000" w:themeColor="text1"/>
              </w:rPr>
            </w:pPr>
            <w:ins w:id="7115" w:author="智誠 楊" w:date="2021-05-12T10:05:00Z">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ins>
          </w:p>
          <w:p w14:paraId="4AA27F33" w14:textId="616A0630" w:rsidR="00D56434" w:rsidRDefault="00D56434">
            <w:pPr>
              <w:snapToGrid w:val="0"/>
              <w:ind w:left="238" w:hangingChars="99" w:hanging="238"/>
              <w:rPr>
                <w:ins w:id="7116" w:author="智誠 楊" w:date="2021-05-12T10:04:00Z"/>
                <w:rFonts w:ascii="標楷體" w:eastAsia="標楷體" w:hAnsi="標楷體"/>
              </w:rPr>
            </w:pPr>
            <w:ins w:id="7117" w:author="智誠 楊" w:date="2021-05-12T10:04:00Z">
              <w:r>
                <w:rPr>
                  <w:rFonts w:ascii="標楷體" w:eastAsia="標楷體" w:hAnsi="標楷體" w:hint="eastAsia"/>
                  <w:color w:val="000000" w:themeColor="text1"/>
                </w:rPr>
                <w:t>2</w:t>
              </w:r>
            </w:ins>
            <w:ins w:id="7118" w:author="智誠 楊" w:date="2021-05-12T10:06:00Z">
              <w:r>
                <w:rPr>
                  <w:rFonts w:ascii="標楷體" w:eastAsia="標楷體" w:hAnsi="標楷體" w:hint="eastAsia"/>
                  <w:color w:val="000000" w:themeColor="text1"/>
                </w:rPr>
                <w:t>.</w:t>
              </w:r>
            </w:ins>
            <w:ins w:id="7119" w:author="智誠 楊" w:date="2021-05-12T10:04:00Z">
              <w:r>
                <w:rPr>
                  <w:rFonts w:ascii="標楷體" w:eastAsia="標楷體" w:hAnsi="標楷體"/>
                </w:rPr>
                <w:t>MlundryRecord.CustNo</w:t>
              </w:r>
            </w:ins>
          </w:p>
          <w:p w14:paraId="56F69693" w14:textId="0F0F3FDD" w:rsidR="00D56434" w:rsidRDefault="00D56434" w:rsidP="00286DCE">
            <w:pPr>
              <w:snapToGrid w:val="0"/>
              <w:ind w:left="238" w:hangingChars="99" w:hanging="238"/>
              <w:rPr>
                <w:ins w:id="7120" w:author="智誠 楊" w:date="2021-05-12T10:04:00Z"/>
                <w:rFonts w:ascii="標楷體" w:eastAsia="標楷體" w:hAnsi="標楷體"/>
              </w:rPr>
            </w:pPr>
            <w:ins w:id="7121" w:author="智誠 楊" w:date="2021-05-12T10:06:00Z">
              <w:r>
                <w:rPr>
                  <w:rFonts w:ascii="標楷體" w:eastAsia="標楷體" w:hAnsi="標楷體" w:hint="eastAsia"/>
                </w:rPr>
                <w:t>3</w:t>
              </w:r>
            </w:ins>
            <w:ins w:id="7122" w:author="智誠 楊" w:date="2021-05-12T10:04:00Z">
              <w:r>
                <w:rPr>
                  <w:rFonts w:ascii="標楷體" w:eastAsia="標楷體" w:hAnsi="標楷體"/>
                </w:rPr>
                <w:t>.MlundryRecord.FacmNo</w:t>
              </w:r>
            </w:ins>
          </w:p>
          <w:p w14:paraId="4CFB7771" w14:textId="55C97CD1" w:rsidR="00D56434" w:rsidRPr="00847BB7" w:rsidRDefault="00D56434" w:rsidP="00286DCE">
            <w:pPr>
              <w:snapToGrid w:val="0"/>
              <w:ind w:left="238" w:hangingChars="99" w:hanging="238"/>
              <w:rPr>
                <w:ins w:id="7123" w:author="智誠 楊" w:date="2021-05-12T10:04:00Z"/>
                <w:rFonts w:ascii="標楷體" w:eastAsia="標楷體" w:hAnsi="標楷體"/>
                <w:lang w:eastAsia="zh-HK"/>
              </w:rPr>
            </w:pPr>
            <w:ins w:id="7124" w:author="智誠 楊" w:date="2021-05-12T10:06:00Z">
              <w:r>
                <w:rPr>
                  <w:rFonts w:ascii="標楷體" w:eastAsia="標楷體" w:hAnsi="標楷體" w:hint="eastAsia"/>
                </w:rPr>
                <w:t>4</w:t>
              </w:r>
            </w:ins>
            <w:ins w:id="7125" w:author="智誠 楊" w:date="2021-05-12T10:04:00Z">
              <w:r>
                <w:rPr>
                  <w:rFonts w:ascii="標楷體" w:eastAsia="標楷體" w:hAnsi="標楷體"/>
                </w:rPr>
                <w:t>.MlundryRecord.BormNo</w:t>
              </w:r>
            </w:ins>
          </w:p>
        </w:tc>
      </w:tr>
      <w:tr w:rsidR="00D56434" w:rsidRPr="00847BB7" w14:paraId="2D8AE41C" w14:textId="77777777" w:rsidTr="00286DCE">
        <w:trPr>
          <w:trHeight w:val="291"/>
          <w:jc w:val="center"/>
          <w:ins w:id="7126" w:author="智誠 楊" w:date="2021-05-12T10:04:00Z"/>
        </w:trPr>
        <w:tc>
          <w:tcPr>
            <w:tcW w:w="456" w:type="dxa"/>
          </w:tcPr>
          <w:p w14:paraId="449CB53D" w14:textId="77777777" w:rsidR="00D56434" w:rsidRPr="00847BB7" w:rsidRDefault="00D56434" w:rsidP="00286DCE">
            <w:pPr>
              <w:rPr>
                <w:ins w:id="7127" w:author="智誠 楊" w:date="2021-05-12T10:04:00Z"/>
                <w:rFonts w:ascii="標楷體" w:eastAsia="標楷體" w:hAnsi="標楷體"/>
              </w:rPr>
            </w:pPr>
            <w:ins w:id="7128" w:author="智誠 楊" w:date="2021-05-12T10:04:00Z">
              <w:r>
                <w:rPr>
                  <w:rFonts w:ascii="標楷體" w:eastAsia="標楷體" w:hAnsi="標楷體" w:hint="eastAsia"/>
                </w:rPr>
                <w:t>4</w:t>
              </w:r>
            </w:ins>
          </w:p>
        </w:tc>
        <w:tc>
          <w:tcPr>
            <w:tcW w:w="1736" w:type="dxa"/>
          </w:tcPr>
          <w:p w14:paraId="4AE1B94E" w14:textId="77777777" w:rsidR="00D56434" w:rsidRPr="00847BB7" w:rsidRDefault="00D56434" w:rsidP="00286DCE">
            <w:pPr>
              <w:rPr>
                <w:ins w:id="7129" w:author="智誠 楊" w:date="2021-05-12T10:04:00Z"/>
                <w:rFonts w:ascii="標楷體" w:eastAsia="標楷體" w:hAnsi="標楷體"/>
              </w:rPr>
            </w:pPr>
            <w:ins w:id="7130" w:author="智誠 楊" w:date="2021-05-12T10:04:00Z">
              <w:r>
                <w:rPr>
                  <w:rFonts w:ascii="標楷體" w:eastAsia="標楷體" w:hAnsi="標楷體" w:hint="eastAsia"/>
                </w:rPr>
                <w:t>預定還款日期</w:t>
              </w:r>
            </w:ins>
          </w:p>
        </w:tc>
        <w:tc>
          <w:tcPr>
            <w:tcW w:w="1602" w:type="dxa"/>
          </w:tcPr>
          <w:p w14:paraId="508EBE80" w14:textId="77777777" w:rsidR="00D56434" w:rsidRPr="00847BB7" w:rsidRDefault="00D56434" w:rsidP="00286DCE">
            <w:pPr>
              <w:rPr>
                <w:ins w:id="7131" w:author="智誠 楊" w:date="2021-05-12T10:04:00Z"/>
                <w:rFonts w:ascii="標楷體" w:eastAsia="標楷體" w:hAnsi="標楷體"/>
              </w:rPr>
            </w:pPr>
            <w:ins w:id="7132" w:author="智誠 楊" w:date="2021-05-12T10:04:00Z">
              <w:r>
                <w:rPr>
                  <w:rFonts w:ascii="標楷體" w:eastAsia="標楷體" w:hAnsi="標楷體" w:hint="eastAsia"/>
                </w:rPr>
                <w:t>7</w:t>
              </w:r>
            </w:ins>
          </w:p>
        </w:tc>
        <w:tc>
          <w:tcPr>
            <w:tcW w:w="992" w:type="dxa"/>
          </w:tcPr>
          <w:p w14:paraId="0F2F1430" w14:textId="1469D2BA" w:rsidR="00D56434" w:rsidRPr="00847BB7" w:rsidRDefault="00D56434" w:rsidP="00286DCE">
            <w:pPr>
              <w:rPr>
                <w:ins w:id="7133" w:author="智誠 楊" w:date="2021-05-12T10:04:00Z"/>
                <w:rFonts w:ascii="標楷體" w:eastAsia="標楷體" w:hAnsi="標楷體"/>
              </w:rPr>
            </w:pPr>
          </w:p>
        </w:tc>
        <w:tc>
          <w:tcPr>
            <w:tcW w:w="1489" w:type="dxa"/>
          </w:tcPr>
          <w:p w14:paraId="1C262731" w14:textId="77777777" w:rsidR="00D56434" w:rsidRPr="00847BB7" w:rsidRDefault="00D56434" w:rsidP="00286DCE">
            <w:pPr>
              <w:rPr>
                <w:ins w:id="7134" w:author="智誠 楊" w:date="2021-05-12T10:04:00Z"/>
                <w:rFonts w:ascii="標楷體" w:eastAsia="標楷體" w:hAnsi="標楷體"/>
              </w:rPr>
            </w:pPr>
          </w:p>
        </w:tc>
        <w:tc>
          <w:tcPr>
            <w:tcW w:w="354" w:type="dxa"/>
          </w:tcPr>
          <w:p w14:paraId="7EBA4DA7" w14:textId="77777777" w:rsidR="00D56434" w:rsidRPr="00847BB7" w:rsidRDefault="00D56434" w:rsidP="00286DCE">
            <w:pPr>
              <w:rPr>
                <w:ins w:id="7135" w:author="智誠 楊" w:date="2021-05-12T10:04:00Z"/>
                <w:rFonts w:ascii="標楷體" w:eastAsia="標楷體" w:hAnsi="標楷體"/>
              </w:rPr>
            </w:pPr>
            <w:ins w:id="7136" w:author="智誠 楊" w:date="2021-05-12T10:04:00Z">
              <w:r>
                <w:rPr>
                  <w:rFonts w:ascii="標楷體" w:eastAsia="標楷體" w:hAnsi="標楷體"/>
                </w:rPr>
                <w:t>V</w:t>
              </w:r>
            </w:ins>
          </w:p>
        </w:tc>
        <w:tc>
          <w:tcPr>
            <w:tcW w:w="709" w:type="dxa"/>
          </w:tcPr>
          <w:p w14:paraId="4C41EB1D" w14:textId="77777777" w:rsidR="00D56434" w:rsidRPr="00847BB7" w:rsidRDefault="00D56434" w:rsidP="00286DCE">
            <w:pPr>
              <w:jc w:val="center"/>
              <w:rPr>
                <w:ins w:id="7137" w:author="智誠 楊" w:date="2021-05-12T10:04:00Z"/>
                <w:rFonts w:ascii="標楷體" w:eastAsia="標楷體" w:hAnsi="標楷體"/>
              </w:rPr>
            </w:pPr>
            <w:ins w:id="7138" w:author="智誠 楊" w:date="2021-05-12T10:04:00Z">
              <w:r>
                <w:rPr>
                  <w:rFonts w:ascii="標楷體" w:eastAsia="標楷體" w:hAnsi="標楷體" w:hint="eastAsia"/>
                </w:rPr>
                <w:t>R</w:t>
              </w:r>
            </w:ins>
          </w:p>
        </w:tc>
        <w:tc>
          <w:tcPr>
            <w:tcW w:w="3402" w:type="dxa"/>
          </w:tcPr>
          <w:p w14:paraId="17E5A3A9" w14:textId="3879E14D" w:rsidR="00D56434" w:rsidRDefault="00D56434" w:rsidP="00D56434">
            <w:pPr>
              <w:snapToGrid w:val="0"/>
              <w:ind w:left="238" w:hangingChars="99" w:hanging="238"/>
              <w:rPr>
                <w:ins w:id="7139" w:author="智誠 楊" w:date="2021-05-12T10:09:00Z"/>
                <w:rFonts w:ascii="標楷體" w:eastAsia="標楷體" w:hAnsi="標楷體"/>
                <w:color w:val="000000" w:themeColor="text1"/>
              </w:rPr>
            </w:pPr>
            <w:ins w:id="7140" w:author="智誠 楊" w:date="2021-05-12T10:09:00Z">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自動顯示原值,可以修改</w:t>
              </w:r>
            </w:ins>
          </w:p>
          <w:p w14:paraId="36C516FF" w14:textId="35D859EC" w:rsidR="00D56434" w:rsidRPr="00D56434" w:rsidRDefault="00D56434">
            <w:pPr>
              <w:snapToGrid w:val="0"/>
              <w:ind w:left="238" w:hangingChars="99" w:hanging="238"/>
              <w:rPr>
                <w:ins w:id="7141" w:author="智誠 楊" w:date="2021-05-12T10:04:00Z"/>
                <w:rFonts w:ascii="標楷體" w:eastAsia="標楷體" w:hAnsi="標楷體"/>
                <w:color w:val="000000" w:themeColor="text1"/>
              </w:rPr>
              <w:pPrChange w:id="7142" w:author="智誠 楊" w:date="2021-05-12T10:09:00Z">
                <w:pPr>
                  <w:snapToGrid w:val="0"/>
                  <w:ind w:left="238" w:hangingChars="99" w:hanging="238"/>
                  <w:jc w:val="both"/>
                </w:pPr>
              </w:pPrChange>
            </w:pPr>
            <w:ins w:id="7143" w:author="智誠 楊" w:date="2021-05-12T10:09:00Z">
              <w:r>
                <w:rPr>
                  <w:rFonts w:ascii="標楷體" w:eastAsia="標楷體" w:hAnsi="標楷體" w:hint="eastAsia"/>
                  <w:color w:val="000000" w:themeColor="text1"/>
                </w:rPr>
                <w:t>2.必須輸入</w:t>
              </w:r>
            </w:ins>
          </w:p>
          <w:p w14:paraId="5FC441FD" w14:textId="0A88518C" w:rsidR="00D56434" w:rsidRDefault="00D56434" w:rsidP="00286DCE">
            <w:pPr>
              <w:snapToGrid w:val="0"/>
              <w:ind w:left="238" w:hangingChars="99" w:hanging="238"/>
              <w:jc w:val="both"/>
              <w:rPr>
                <w:ins w:id="7144" w:author="智誠 楊" w:date="2021-05-12T10:04:00Z"/>
                <w:rFonts w:ascii="標楷體" w:eastAsia="標楷體" w:hAnsi="標楷體"/>
                <w:color w:val="000000" w:themeColor="text1"/>
              </w:rPr>
            </w:pPr>
            <w:ins w:id="7145" w:author="智誠 楊" w:date="2021-05-12T10:09:00Z">
              <w:r>
                <w:rPr>
                  <w:rFonts w:ascii="標楷體" w:eastAsia="標楷體" w:hAnsi="標楷體" w:hint="eastAsia"/>
                  <w:color w:val="000000" w:themeColor="text1"/>
                </w:rPr>
                <w:t>3</w:t>
              </w:r>
            </w:ins>
            <w:ins w:id="7146" w:author="智誠 楊" w:date="2021-05-12T10:04:00Z">
              <w:r>
                <w:rPr>
                  <w:rFonts w:ascii="標楷體" w:eastAsia="標楷體" w:hAnsi="標楷體" w:hint="eastAsia"/>
                  <w:color w:val="000000" w:themeColor="text1"/>
                </w:rPr>
                <w:t>.檢查:</w:t>
              </w:r>
            </w:ins>
          </w:p>
          <w:p w14:paraId="07247E93" w14:textId="77777777" w:rsidR="00D56434" w:rsidRPr="00F558A3" w:rsidRDefault="00D56434" w:rsidP="00286DCE">
            <w:pPr>
              <w:snapToGrid w:val="0"/>
              <w:ind w:left="238" w:hangingChars="99" w:hanging="238"/>
              <w:jc w:val="both"/>
              <w:rPr>
                <w:ins w:id="7147" w:author="智誠 楊" w:date="2021-05-12T10:04:00Z"/>
                <w:rFonts w:ascii="標楷體" w:eastAsia="標楷體" w:hAnsi="標楷體"/>
                <w:color w:val="000000" w:themeColor="text1"/>
              </w:rPr>
            </w:pPr>
            <w:ins w:id="7148" w:author="智誠 楊" w:date="2021-05-12T10:04:00Z">
              <w:r w:rsidRPr="000F793D">
                <w:rPr>
                  <w:rFonts w:ascii="標楷體" w:eastAsia="標楷體" w:hAnsi="標楷體"/>
                  <w:color w:val="000000" w:themeColor="text1"/>
                </w:rPr>
                <w:t>V(7)A(DATE,0,#RepayDate)</w:t>
              </w:r>
            </w:ins>
          </w:p>
          <w:p w14:paraId="1E1883F4" w14:textId="0BBD6F6F" w:rsidR="00D56434" w:rsidRPr="00847BB7" w:rsidRDefault="00D56434" w:rsidP="00286DCE">
            <w:pPr>
              <w:snapToGrid w:val="0"/>
              <w:ind w:left="238" w:hangingChars="99" w:hanging="238"/>
              <w:rPr>
                <w:ins w:id="7149" w:author="智誠 楊" w:date="2021-05-12T10:04:00Z"/>
                <w:rFonts w:ascii="標楷體" w:eastAsia="標楷體" w:hAnsi="標楷體"/>
              </w:rPr>
            </w:pPr>
            <w:ins w:id="7150" w:author="智誠 楊" w:date="2021-05-12T10:09:00Z">
              <w:r>
                <w:rPr>
                  <w:rFonts w:ascii="標楷體" w:eastAsia="標楷體" w:hAnsi="標楷體" w:hint="eastAsia"/>
                  <w:color w:val="000000" w:themeColor="text1"/>
                </w:rPr>
                <w:t>4</w:t>
              </w:r>
            </w:ins>
            <w:ins w:id="7151" w:author="智誠 楊" w:date="2021-05-12T10:04:00Z">
              <w:r>
                <w:rPr>
                  <w:rFonts w:ascii="標楷體" w:eastAsia="標楷體" w:hAnsi="標楷體" w:hint="eastAsia"/>
                  <w:color w:val="000000" w:themeColor="text1"/>
                </w:rPr>
                <w:t>.</w:t>
              </w:r>
              <w:r>
                <w:rPr>
                  <w:rFonts w:ascii="標楷體" w:eastAsia="標楷體" w:hAnsi="標楷體"/>
                </w:rPr>
                <w:t>MlundryRecord.RepayDate</w:t>
              </w:r>
            </w:ins>
          </w:p>
        </w:tc>
      </w:tr>
      <w:tr w:rsidR="00D56434" w:rsidRPr="00847BB7" w14:paraId="1279AE00" w14:textId="77777777" w:rsidTr="00286DCE">
        <w:trPr>
          <w:trHeight w:val="291"/>
          <w:jc w:val="center"/>
          <w:ins w:id="7152" w:author="智誠 楊" w:date="2021-05-12T10:04:00Z"/>
        </w:trPr>
        <w:tc>
          <w:tcPr>
            <w:tcW w:w="456" w:type="dxa"/>
          </w:tcPr>
          <w:p w14:paraId="445DD00D" w14:textId="77777777" w:rsidR="00D56434" w:rsidRPr="00847BB7" w:rsidRDefault="00D56434" w:rsidP="00286DCE">
            <w:pPr>
              <w:rPr>
                <w:ins w:id="7153" w:author="智誠 楊" w:date="2021-05-12T10:04:00Z"/>
                <w:rFonts w:ascii="標楷體" w:eastAsia="標楷體" w:hAnsi="標楷體"/>
              </w:rPr>
            </w:pPr>
            <w:ins w:id="7154" w:author="智誠 楊" w:date="2021-05-12T10:04:00Z">
              <w:r w:rsidRPr="00847BB7">
                <w:rPr>
                  <w:rFonts w:ascii="標楷體" w:eastAsia="標楷體" w:hAnsi="標楷體" w:hint="eastAsia"/>
                </w:rPr>
                <w:t>5</w:t>
              </w:r>
            </w:ins>
          </w:p>
        </w:tc>
        <w:tc>
          <w:tcPr>
            <w:tcW w:w="1736" w:type="dxa"/>
          </w:tcPr>
          <w:p w14:paraId="5E03604E" w14:textId="77777777" w:rsidR="00D56434" w:rsidRPr="00847BB7" w:rsidRDefault="00D56434" w:rsidP="00286DCE">
            <w:pPr>
              <w:rPr>
                <w:ins w:id="7155" w:author="智誠 楊" w:date="2021-05-12T10:04:00Z"/>
                <w:rFonts w:ascii="標楷體" w:eastAsia="標楷體" w:hAnsi="標楷體"/>
              </w:rPr>
            </w:pPr>
            <w:ins w:id="7156" w:author="智誠 楊" w:date="2021-05-12T10:04:00Z">
              <w:r>
                <w:rPr>
                  <w:rFonts w:ascii="標楷體" w:eastAsia="標楷體" w:hAnsi="標楷體" w:hint="eastAsia"/>
                </w:rPr>
                <w:t>還款金額</w:t>
              </w:r>
            </w:ins>
          </w:p>
        </w:tc>
        <w:tc>
          <w:tcPr>
            <w:tcW w:w="1602" w:type="dxa"/>
          </w:tcPr>
          <w:p w14:paraId="42928B85" w14:textId="77777777" w:rsidR="00D56434" w:rsidRPr="00847BB7" w:rsidRDefault="00D56434" w:rsidP="00286DCE">
            <w:pPr>
              <w:rPr>
                <w:ins w:id="7157" w:author="智誠 楊" w:date="2021-05-12T10:04:00Z"/>
                <w:rFonts w:ascii="標楷體" w:eastAsia="標楷體" w:hAnsi="標楷體"/>
              </w:rPr>
            </w:pPr>
            <w:ins w:id="7158" w:author="智誠 楊" w:date="2021-05-12T10:04:00Z">
              <w:r>
                <w:rPr>
                  <w:rFonts w:ascii="標楷體" w:eastAsia="標楷體" w:hAnsi="標楷體" w:hint="eastAsia"/>
                </w:rPr>
                <w:t>14</w:t>
              </w:r>
            </w:ins>
          </w:p>
        </w:tc>
        <w:tc>
          <w:tcPr>
            <w:tcW w:w="992" w:type="dxa"/>
          </w:tcPr>
          <w:p w14:paraId="0AFF3879" w14:textId="77777777" w:rsidR="00D56434" w:rsidRPr="00847BB7" w:rsidRDefault="00D56434" w:rsidP="00286DCE">
            <w:pPr>
              <w:rPr>
                <w:ins w:id="7159" w:author="智誠 楊" w:date="2021-05-12T10:04:00Z"/>
                <w:rFonts w:ascii="標楷體" w:eastAsia="標楷體" w:hAnsi="標楷體"/>
                <w:color w:val="FF0000"/>
              </w:rPr>
            </w:pPr>
          </w:p>
        </w:tc>
        <w:tc>
          <w:tcPr>
            <w:tcW w:w="1489" w:type="dxa"/>
          </w:tcPr>
          <w:p w14:paraId="7C26348C" w14:textId="77777777" w:rsidR="00D56434" w:rsidRPr="00847BB7" w:rsidRDefault="00D56434" w:rsidP="00286DCE">
            <w:pPr>
              <w:rPr>
                <w:ins w:id="7160" w:author="智誠 楊" w:date="2021-05-12T10:04:00Z"/>
                <w:rFonts w:ascii="標楷體" w:eastAsia="標楷體" w:hAnsi="標楷體"/>
                <w:color w:val="FF0000"/>
              </w:rPr>
            </w:pPr>
          </w:p>
        </w:tc>
        <w:tc>
          <w:tcPr>
            <w:tcW w:w="354" w:type="dxa"/>
          </w:tcPr>
          <w:p w14:paraId="60BAE0B5" w14:textId="77777777" w:rsidR="00D56434" w:rsidRPr="00847BB7" w:rsidRDefault="00D56434" w:rsidP="00286DCE">
            <w:pPr>
              <w:rPr>
                <w:ins w:id="7161" w:author="智誠 楊" w:date="2021-05-12T10:04:00Z"/>
                <w:rFonts w:ascii="標楷體" w:eastAsia="標楷體" w:hAnsi="標楷體"/>
              </w:rPr>
            </w:pPr>
            <w:ins w:id="7162" w:author="智誠 楊" w:date="2021-05-12T10:04:00Z">
              <w:r>
                <w:rPr>
                  <w:rFonts w:ascii="標楷體" w:eastAsia="標楷體" w:hAnsi="標楷體"/>
                </w:rPr>
                <w:t>V</w:t>
              </w:r>
            </w:ins>
          </w:p>
        </w:tc>
        <w:tc>
          <w:tcPr>
            <w:tcW w:w="709" w:type="dxa"/>
          </w:tcPr>
          <w:p w14:paraId="7C4B77B6" w14:textId="77777777" w:rsidR="00D56434" w:rsidRPr="00847BB7" w:rsidRDefault="00D56434" w:rsidP="00286DCE">
            <w:pPr>
              <w:jc w:val="center"/>
              <w:rPr>
                <w:ins w:id="7163" w:author="智誠 楊" w:date="2021-05-12T10:04:00Z"/>
                <w:rFonts w:ascii="標楷體" w:eastAsia="標楷體" w:hAnsi="標楷體"/>
              </w:rPr>
            </w:pPr>
            <w:ins w:id="7164" w:author="智誠 楊" w:date="2021-05-12T10:04:00Z">
              <w:r>
                <w:rPr>
                  <w:rFonts w:ascii="標楷體" w:eastAsia="標楷體" w:hAnsi="標楷體" w:hint="eastAsia"/>
                </w:rPr>
                <w:t>W</w:t>
              </w:r>
            </w:ins>
          </w:p>
        </w:tc>
        <w:tc>
          <w:tcPr>
            <w:tcW w:w="3402" w:type="dxa"/>
          </w:tcPr>
          <w:p w14:paraId="1BE84DD8" w14:textId="75887D16" w:rsidR="00D56434" w:rsidRDefault="00D56434" w:rsidP="00D56434">
            <w:pPr>
              <w:snapToGrid w:val="0"/>
              <w:ind w:left="238" w:hangingChars="99" w:hanging="238"/>
              <w:rPr>
                <w:ins w:id="7165" w:author="智誠 楊" w:date="2021-05-12T10:10:00Z"/>
                <w:rFonts w:ascii="標楷體" w:eastAsia="標楷體" w:hAnsi="標楷體"/>
                <w:color w:val="000000" w:themeColor="text1"/>
              </w:rPr>
            </w:pPr>
            <w:ins w:id="7166" w:author="智誠 楊" w:date="2021-05-12T10:10:00Z">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自動顯示原值,可以修改</w:t>
              </w:r>
            </w:ins>
          </w:p>
          <w:p w14:paraId="763C79E6" w14:textId="08EF7DAE" w:rsidR="00D56434" w:rsidRDefault="00D56434" w:rsidP="00286DCE">
            <w:pPr>
              <w:snapToGrid w:val="0"/>
              <w:ind w:left="238" w:hangingChars="99" w:hanging="238"/>
              <w:jc w:val="both"/>
              <w:rPr>
                <w:ins w:id="7167" w:author="智誠 楊" w:date="2021-05-12T10:04:00Z"/>
                <w:rFonts w:ascii="標楷體" w:eastAsia="標楷體" w:hAnsi="標楷體"/>
                <w:color w:val="000000" w:themeColor="text1"/>
              </w:rPr>
            </w:pPr>
            <w:ins w:id="7168" w:author="智誠 楊" w:date="2021-05-12T10:10:00Z">
              <w:r>
                <w:rPr>
                  <w:rFonts w:ascii="標楷體" w:eastAsia="標楷體" w:hAnsi="標楷體" w:hint="eastAsia"/>
                  <w:color w:val="000000" w:themeColor="text1"/>
                </w:rPr>
                <w:t>2</w:t>
              </w:r>
            </w:ins>
            <w:ins w:id="7169" w:author="智誠 楊" w:date="2021-05-12T10:04:00Z">
              <w:r w:rsidRPr="00F558A3">
                <w:rPr>
                  <w:rFonts w:ascii="標楷體" w:eastAsia="標楷體" w:hAnsi="標楷體" w:hint="eastAsia"/>
                  <w:color w:val="000000" w:themeColor="text1"/>
                </w:rPr>
                <w:t>.必須輸入</w:t>
              </w:r>
            </w:ins>
          </w:p>
          <w:p w14:paraId="091D6545" w14:textId="509F3CE8" w:rsidR="00D56434" w:rsidRPr="00F558A3" w:rsidRDefault="00D56434" w:rsidP="00286DCE">
            <w:pPr>
              <w:snapToGrid w:val="0"/>
              <w:ind w:left="238" w:hangingChars="99" w:hanging="238"/>
              <w:jc w:val="both"/>
              <w:rPr>
                <w:ins w:id="7170" w:author="智誠 楊" w:date="2021-05-12T10:04:00Z"/>
                <w:rFonts w:ascii="標楷體" w:eastAsia="標楷體" w:hAnsi="標楷體"/>
                <w:color w:val="000000" w:themeColor="text1"/>
              </w:rPr>
            </w:pPr>
            <w:ins w:id="7171" w:author="智誠 楊" w:date="2021-05-12T10:10:00Z">
              <w:r>
                <w:rPr>
                  <w:rFonts w:ascii="標楷體" w:eastAsia="標楷體" w:hAnsi="標楷體" w:hint="eastAsia"/>
                  <w:color w:val="000000" w:themeColor="text1"/>
                </w:rPr>
                <w:t>3</w:t>
              </w:r>
            </w:ins>
            <w:ins w:id="7172" w:author="智誠 楊" w:date="2021-05-12T10:04:00Z">
              <w:r>
                <w:rPr>
                  <w:rFonts w:ascii="標楷體" w:eastAsia="標楷體" w:hAnsi="標楷體" w:hint="eastAsia"/>
                  <w:color w:val="000000" w:themeColor="text1"/>
                </w:rPr>
                <w:t>.檢查:</w:t>
              </w:r>
              <w:r>
                <w:t xml:space="preserve"> </w:t>
              </w:r>
              <w:r w:rsidRPr="000F793D">
                <w:rPr>
                  <w:rFonts w:ascii="標楷體" w:eastAsia="標楷體" w:hAnsi="標楷體"/>
                  <w:color w:val="000000" w:themeColor="text1"/>
                </w:rPr>
                <w:t>V(2,0)</w:t>
              </w:r>
            </w:ins>
          </w:p>
          <w:p w14:paraId="47C2AD28" w14:textId="51E916A9" w:rsidR="00D56434" w:rsidRPr="004415DA" w:rsidRDefault="00D56434" w:rsidP="00286DCE">
            <w:pPr>
              <w:rPr>
                <w:ins w:id="7173" w:author="智誠 楊" w:date="2021-05-12T10:04:00Z"/>
                <w:rFonts w:ascii="標楷體" w:eastAsia="標楷體" w:hAnsi="標楷體"/>
                <w:lang w:eastAsia="zh-HK"/>
              </w:rPr>
            </w:pPr>
            <w:ins w:id="7174" w:author="智誠 楊" w:date="2021-05-12T10:10:00Z">
              <w:r>
                <w:rPr>
                  <w:rFonts w:ascii="標楷體" w:eastAsia="標楷體" w:hAnsi="標楷體" w:hint="eastAsia"/>
                  <w:color w:val="000000" w:themeColor="text1"/>
                </w:rPr>
                <w:t>4</w:t>
              </w:r>
            </w:ins>
            <w:ins w:id="7175" w:author="智誠 楊" w:date="2021-05-12T10:04:00Z">
              <w:r>
                <w:rPr>
                  <w:rFonts w:ascii="標楷體" w:eastAsia="標楷體" w:hAnsi="標楷體" w:hint="eastAsia"/>
                  <w:color w:val="000000" w:themeColor="text1"/>
                </w:rPr>
                <w:t>.</w:t>
              </w:r>
              <w:r>
                <w:rPr>
                  <w:rFonts w:ascii="標楷體" w:eastAsia="標楷體" w:hAnsi="標楷體"/>
                </w:rPr>
                <w:t>MlundryRecord.RepayAmt</w:t>
              </w:r>
            </w:ins>
          </w:p>
        </w:tc>
      </w:tr>
      <w:tr w:rsidR="00D56434" w:rsidRPr="00847BB7" w14:paraId="446052AE" w14:textId="77777777" w:rsidTr="00286DCE">
        <w:trPr>
          <w:trHeight w:val="291"/>
          <w:jc w:val="center"/>
          <w:ins w:id="7176" w:author="智誠 楊" w:date="2021-05-12T10:04:00Z"/>
        </w:trPr>
        <w:tc>
          <w:tcPr>
            <w:tcW w:w="456" w:type="dxa"/>
          </w:tcPr>
          <w:p w14:paraId="61150100" w14:textId="77777777" w:rsidR="00D56434" w:rsidRPr="00847BB7" w:rsidRDefault="00D56434" w:rsidP="00286DCE">
            <w:pPr>
              <w:rPr>
                <w:ins w:id="7177" w:author="智誠 楊" w:date="2021-05-12T10:04:00Z"/>
                <w:rFonts w:ascii="標楷體" w:eastAsia="標楷體" w:hAnsi="標楷體"/>
              </w:rPr>
            </w:pPr>
            <w:ins w:id="7178" w:author="智誠 楊" w:date="2021-05-12T10:04:00Z">
              <w:r>
                <w:rPr>
                  <w:rFonts w:ascii="標楷體" w:eastAsia="標楷體" w:hAnsi="標楷體" w:hint="eastAsia"/>
                </w:rPr>
                <w:t>6</w:t>
              </w:r>
            </w:ins>
          </w:p>
        </w:tc>
        <w:tc>
          <w:tcPr>
            <w:tcW w:w="1736" w:type="dxa"/>
          </w:tcPr>
          <w:p w14:paraId="7DD45661" w14:textId="77777777" w:rsidR="00D56434" w:rsidRPr="00847BB7" w:rsidRDefault="00D56434" w:rsidP="00286DCE">
            <w:pPr>
              <w:rPr>
                <w:ins w:id="7179" w:author="智誠 楊" w:date="2021-05-12T10:04:00Z"/>
                <w:rFonts w:ascii="標楷體" w:eastAsia="標楷體" w:hAnsi="標楷體"/>
              </w:rPr>
            </w:pPr>
            <w:ins w:id="7180" w:author="智誠 楊" w:date="2021-05-12T10:04:00Z">
              <w:r>
                <w:rPr>
                  <w:rFonts w:ascii="標楷體" w:eastAsia="標楷體" w:hAnsi="標楷體" w:hint="eastAsia"/>
                </w:rPr>
                <w:t>職業別</w:t>
              </w:r>
            </w:ins>
          </w:p>
        </w:tc>
        <w:tc>
          <w:tcPr>
            <w:tcW w:w="1602" w:type="dxa"/>
          </w:tcPr>
          <w:p w14:paraId="5602D155" w14:textId="77777777" w:rsidR="00D56434" w:rsidRPr="00847BB7" w:rsidRDefault="00D56434" w:rsidP="00286DCE">
            <w:pPr>
              <w:rPr>
                <w:ins w:id="7181" w:author="智誠 楊" w:date="2021-05-12T10:04:00Z"/>
                <w:rFonts w:ascii="標楷體" w:eastAsia="標楷體" w:hAnsi="標楷體"/>
              </w:rPr>
            </w:pPr>
            <w:ins w:id="7182" w:author="智誠 楊" w:date="2021-05-12T10:04:00Z">
              <w:r>
                <w:rPr>
                  <w:rFonts w:ascii="標楷體" w:eastAsia="標楷體" w:hAnsi="標楷體" w:hint="eastAsia"/>
                </w:rPr>
                <w:t>40</w:t>
              </w:r>
            </w:ins>
          </w:p>
        </w:tc>
        <w:tc>
          <w:tcPr>
            <w:tcW w:w="992" w:type="dxa"/>
          </w:tcPr>
          <w:p w14:paraId="45257ABA" w14:textId="77777777" w:rsidR="00D56434" w:rsidRPr="00847BB7" w:rsidRDefault="00D56434" w:rsidP="00286DCE">
            <w:pPr>
              <w:rPr>
                <w:ins w:id="7183" w:author="智誠 楊" w:date="2021-05-12T10:04:00Z"/>
                <w:rFonts w:ascii="標楷體" w:eastAsia="標楷體" w:hAnsi="標楷體"/>
                <w:color w:val="FF0000"/>
              </w:rPr>
            </w:pPr>
          </w:p>
        </w:tc>
        <w:tc>
          <w:tcPr>
            <w:tcW w:w="1489" w:type="dxa"/>
          </w:tcPr>
          <w:p w14:paraId="49E20B09" w14:textId="77777777" w:rsidR="00D56434" w:rsidRPr="00847BB7" w:rsidRDefault="00D56434" w:rsidP="00286D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ins w:id="7184" w:author="智誠 楊" w:date="2021-05-12T10:04:00Z"/>
                <w:rFonts w:ascii="標楷體" w:eastAsia="標楷體" w:hAnsi="標楷體" w:cs="細明體"/>
                <w:color w:val="000000"/>
                <w:spacing w:val="15"/>
                <w:kern w:val="0"/>
              </w:rPr>
            </w:pPr>
          </w:p>
        </w:tc>
        <w:tc>
          <w:tcPr>
            <w:tcW w:w="354" w:type="dxa"/>
          </w:tcPr>
          <w:p w14:paraId="7FCE2D76" w14:textId="77777777" w:rsidR="00D56434" w:rsidRPr="00847BB7" w:rsidRDefault="00D56434" w:rsidP="00286DCE">
            <w:pPr>
              <w:rPr>
                <w:ins w:id="7185" w:author="智誠 楊" w:date="2021-05-12T10:04:00Z"/>
                <w:rFonts w:ascii="標楷體" w:eastAsia="標楷體" w:hAnsi="標楷體"/>
              </w:rPr>
            </w:pPr>
          </w:p>
        </w:tc>
        <w:tc>
          <w:tcPr>
            <w:tcW w:w="709" w:type="dxa"/>
          </w:tcPr>
          <w:p w14:paraId="23B2F5DD" w14:textId="77777777" w:rsidR="00D56434" w:rsidRPr="00847BB7" w:rsidRDefault="00D56434" w:rsidP="00286DCE">
            <w:pPr>
              <w:jc w:val="center"/>
              <w:rPr>
                <w:ins w:id="7186" w:author="智誠 楊" w:date="2021-05-12T10:04:00Z"/>
                <w:rFonts w:ascii="標楷體" w:eastAsia="標楷體" w:hAnsi="標楷體"/>
              </w:rPr>
            </w:pPr>
            <w:ins w:id="7187" w:author="智誠 楊" w:date="2021-05-12T10:04:00Z">
              <w:r>
                <w:rPr>
                  <w:rFonts w:ascii="標楷體" w:eastAsia="標楷體" w:hAnsi="標楷體" w:hint="eastAsia"/>
                </w:rPr>
                <w:t>W</w:t>
              </w:r>
            </w:ins>
          </w:p>
        </w:tc>
        <w:tc>
          <w:tcPr>
            <w:tcW w:w="3402" w:type="dxa"/>
          </w:tcPr>
          <w:p w14:paraId="238EEBA4" w14:textId="15B66717" w:rsidR="00D56434" w:rsidRPr="004415DA" w:rsidRDefault="00D56434" w:rsidP="00286DCE">
            <w:pPr>
              <w:snapToGrid w:val="0"/>
              <w:ind w:left="238" w:hangingChars="99" w:hanging="238"/>
              <w:rPr>
                <w:ins w:id="7188" w:author="智誠 楊" w:date="2021-05-12T10:04:00Z"/>
                <w:rFonts w:ascii="標楷體" w:eastAsia="標楷體" w:hAnsi="標楷體"/>
                <w:color w:val="000000" w:themeColor="text1"/>
              </w:rPr>
            </w:pPr>
            <w:ins w:id="7189" w:author="智誠 楊" w:date="2021-05-12T10:04:00Z">
              <w:r>
                <w:rPr>
                  <w:rFonts w:ascii="標楷體" w:eastAsia="標楷體" w:hAnsi="標楷體" w:hint="eastAsia"/>
                  <w:color w:val="000000" w:themeColor="text1"/>
                </w:rPr>
                <w:t>1.</w:t>
              </w:r>
            </w:ins>
            <w:ins w:id="7190" w:author="智誠 楊" w:date="2021-05-12T10:10:00Z">
              <w:r>
                <w:rPr>
                  <w:rFonts w:ascii="標楷體" w:eastAsia="標楷體" w:hAnsi="標楷體" w:hint="eastAsia"/>
                  <w:color w:val="000000" w:themeColor="text1"/>
                </w:rPr>
                <w:t>自動顯示原值,可以修改</w:t>
              </w:r>
            </w:ins>
          </w:p>
          <w:p w14:paraId="3CF2A993" w14:textId="77777777" w:rsidR="00D56434" w:rsidRPr="00847BB7" w:rsidRDefault="00D56434" w:rsidP="00286DCE">
            <w:pPr>
              <w:rPr>
                <w:ins w:id="7191" w:author="智誠 楊" w:date="2021-05-12T10:04:00Z"/>
                <w:rFonts w:ascii="標楷體" w:eastAsia="標楷體" w:hAnsi="標楷體"/>
              </w:rPr>
            </w:pPr>
            <w:ins w:id="7192" w:author="智誠 楊" w:date="2021-05-12T10:04:00Z">
              <w:r>
                <w:rPr>
                  <w:rFonts w:ascii="標楷體" w:eastAsia="標楷體" w:hAnsi="標楷體" w:hint="eastAsia"/>
                  <w:color w:val="000000" w:themeColor="text1"/>
                </w:rPr>
                <w:t>2.</w:t>
              </w:r>
              <w:r>
                <w:rPr>
                  <w:rFonts w:ascii="標楷體" w:eastAsia="標楷體" w:hAnsi="標楷體"/>
                </w:rPr>
                <w:t>MlundryRecord.Career</w:t>
              </w:r>
            </w:ins>
          </w:p>
        </w:tc>
      </w:tr>
      <w:tr w:rsidR="00D56434" w:rsidRPr="00847BB7" w14:paraId="3CE8AB49" w14:textId="77777777" w:rsidTr="00286DCE">
        <w:trPr>
          <w:trHeight w:val="291"/>
          <w:jc w:val="center"/>
          <w:ins w:id="7193" w:author="智誠 楊" w:date="2021-05-12T10:04:00Z"/>
        </w:trPr>
        <w:tc>
          <w:tcPr>
            <w:tcW w:w="456" w:type="dxa"/>
          </w:tcPr>
          <w:p w14:paraId="3E50B4BA" w14:textId="77777777" w:rsidR="00D56434" w:rsidRPr="00847BB7" w:rsidRDefault="00D56434" w:rsidP="00286DCE">
            <w:pPr>
              <w:rPr>
                <w:ins w:id="7194" w:author="智誠 楊" w:date="2021-05-12T10:04:00Z"/>
                <w:rFonts w:ascii="標楷體" w:eastAsia="標楷體" w:hAnsi="標楷體"/>
              </w:rPr>
            </w:pPr>
            <w:ins w:id="7195" w:author="智誠 楊" w:date="2021-05-12T10:04:00Z">
              <w:r>
                <w:rPr>
                  <w:rFonts w:ascii="標楷體" w:eastAsia="標楷體" w:hAnsi="標楷體" w:hint="eastAsia"/>
                </w:rPr>
                <w:t>7</w:t>
              </w:r>
            </w:ins>
          </w:p>
        </w:tc>
        <w:tc>
          <w:tcPr>
            <w:tcW w:w="1736" w:type="dxa"/>
          </w:tcPr>
          <w:p w14:paraId="39322368" w14:textId="77777777" w:rsidR="00D56434" w:rsidRPr="00847BB7" w:rsidRDefault="00D56434" w:rsidP="00286DCE">
            <w:pPr>
              <w:rPr>
                <w:ins w:id="7196" w:author="智誠 楊" w:date="2021-05-12T10:04:00Z"/>
                <w:rFonts w:ascii="標楷體" w:eastAsia="標楷體" w:hAnsi="標楷體"/>
              </w:rPr>
            </w:pPr>
            <w:ins w:id="7197" w:author="智誠 楊" w:date="2021-05-12T10:04:00Z">
              <w:r>
                <w:rPr>
                  <w:rFonts w:ascii="標楷體" w:eastAsia="標楷體" w:hAnsi="標楷體" w:hint="eastAsia"/>
                  <w:lang w:eastAsia="zh-HK"/>
                </w:rPr>
                <w:t>年收入</w:t>
              </w:r>
              <w:r>
                <w:rPr>
                  <w:rFonts w:ascii="標楷體" w:eastAsia="標楷體" w:hAnsi="標楷體" w:hint="eastAsia"/>
                </w:rPr>
                <w:t>(萬)</w:t>
              </w:r>
            </w:ins>
          </w:p>
        </w:tc>
        <w:tc>
          <w:tcPr>
            <w:tcW w:w="1602" w:type="dxa"/>
          </w:tcPr>
          <w:p w14:paraId="53850C78" w14:textId="77777777" w:rsidR="00D56434" w:rsidRPr="00847BB7" w:rsidRDefault="00D56434" w:rsidP="00286DCE">
            <w:pPr>
              <w:rPr>
                <w:ins w:id="7198" w:author="智誠 楊" w:date="2021-05-12T10:04:00Z"/>
                <w:rFonts w:ascii="標楷體" w:eastAsia="標楷體" w:hAnsi="標楷體"/>
              </w:rPr>
            </w:pPr>
            <w:ins w:id="7199" w:author="智誠 楊" w:date="2021-05-12T10:04:00Z">
              <w:r>
                <w:rPr>
                  <w:rFonts w:ascii="標楷體" w:eastAsia="標楷體" w:hAnsi="標楷體" w:hint="eastAsia"/>
                </w:rPr>
                <w:t>30</w:t>
              </w:r>
              <w:r w:rsidRPr="00847BB7">
                <w:rPr>
                  <w:rFonts w:ascii="標楷體" w:eastAsia="標楷體" w:hAnsi="標楷體"/>
                </w:rPr>
                <w:t xml:space="preserve">    </w:t>
              </w:r>
            </w:ins>
          </w:p>
        </w:tc>
        <w:tc>
          <w:tcPr>
            <w:tcW w:w="992" w:type="dxa"/>
          </w:tcPr>
          <w:p w14:paraId="323C4092" w14:textId="77777777" w:rsidR="00D56434" w:rsidRPr="00847BB7" w:rsidRDefault="00D56434" w:rsidP="00286DCE">
            <w:pPr>
              <w:rPr>
                <w:ins w:id="7200" w:author="智誠 楊" w:date="2021-05-12T10:04:00Z"/>
                <w:rFonts w:ascii="標楷體" w:eastAsia="標楷體" w:hAnsi="標楷體"/>
              </w:rPr>
            </w:pPr>
          </w:p>
        </w:tc>
        <w:tc>
          <w:tcPr>
            <w:tcW w:w="1489" w:type="dxa"/>
          </w:tcPr>
          <w:p w14:paraId="4C85E6DF" w14:textId="77777777" w:rsidR="00D56434" w:rsidRPr="00847BB7" w:rsidRDefault="00D56434" w:rsidP="00286DCE">
            <w:pPr>
              <w:rPr>
                <w:ins w:id="7201" w:author="智誠 楊" w:date="2021-05-12T10:04:00Z"/>
                <w:rFonts w:ascii="標楷體" w:eastAsia="標楷體" w:hAnsi="標楷體"/>
                <w:lang w:eastAsia="zh-HK"/>
              </w:rPr>
            </w:pPr>
          </w:p>
        </w:tc>
        <w:tc>
          <w:tcPr>
            <w:tcW w:w="354" w:type="dxa"/>
          </w:tcPr>
          <w:p w14:paraId="47F6DDF1" w14:textId="77777777" w:rsidR="00D56434" w:rsidRPr="00847BB7" w:rsidRDefault="00D56434" w:rsidP="00286DCE">
            <w:pPr>
              <w:rPr>
                <w:ins w:id="7202" w:author="智誠 楊" w:date="2021-05-12T10:04:00Z"/>
                <w:rFonts w:ascii="標楷體" w:eastAsia="標楷體" w:hAnsi="標楷體"/>
              </w:rPr>
            </w:pPr>
          </w:p>
        </w:tc>
        <w:tc>
          <w:tcPr>
            <w:tcW w:w="709" w:type="dxa"/>
          </w:tcPr>
          <w:p w14:paraId="64AD33BA" w14:textId="77777777" w:rsidR="00D56434" w:rsidRPr="00847BB7" w:rsidRDefault="00D56434" w:rsidP="00286DCE">
            <w:pPr>
              <w:jc w:val="center"/>
              <w:rPr>
                <w:ins w:id="7203" w:author="智誠 楊" w:date="2021-05-12T10:04:00Z"/>
                <w:rFonts w:ascii="標楷體" w:eastAsia="標楷體" w:hAnsi="標楷體"/>
              </w:rPr>
            </w:pPr>
            <w:ins w:id="7204" w:author="智誠 楊" w:date="2021-05-12T10:04:00Z">
              <w:r>
                <w:rPr>
                  <w:rFonts w:ascii="標楷體" w:eastAsia="標楷體" w:hAnsi="標楷體" w:hint="eastAsia"/>
                </w:rPr>
                <w:t>W</w:t>
              </w:r>
            </w:ins>
          </w:p>
        </w:tc>
        <w:tc>
          <w:tcPr>
            <w:tcW w:w="3402" w:type="dxa"/>
          </w:tcPr>
          <w:p w14:paraId="5927495C" w14:textId="77777777" w:rsidR="00D56434" w:rsidRPr="004415DA" w:rsidRDefault="00D56434" w:rsidP="00D56434">
            <w:pPr>
              <w:snapToGrid w:val="0"/>
              <w:ind w:left="238" w:hangingChars="99" w:hanging="238"/>
              <w:rPr>
                <w:ins w:id="7205" w:author="智誠 楊" w:date="2021-05-12T10:10:00Z"/>
                <w:rFonts w:ascii="標楷體" w:eastAsia="標楷體" w:hAnsi="標楷體"/>
                <w:color w:val="000000" w:themeColor="text1"/>
              </w:rPr>
            </w:pPr>
            <w:ins w:id="7206" w:author="智誠 楊" w:date="2021-05-12T10:10:00Z">
              <w:r>
                <w:rPr>
                  <w:rFonts w:ascii="標楷體" w:eastAsia="標楷體" w:hAnsi="標楷體" w:hint="eastAsia"/>
                  <w:color w:val="000000" w:themeColor="text1"/>
                </w:rPr>
                <w:t>1.自動顯示原值,可以修改</w:t>
              </w:r>
            </w:ins>
          </w:p>
          <w:p w14:paraId="7C8607DD" w14:textId="77777777" w:rsidR="00D56434" w:rsidRPr="000267BA" w:rsidRDefault="00D56434" w:rsidP="00286DCE">
            <w:pPr>
              <w:rPr>
                <w:ins w:id="7207" w:author="智誠 楊" w:date="2021-05-12T10:04:00Z"/>
                <w:rFonts w:ascii="標楷體" w:eastAsia="標楷體" w:hAnsi="標楷體"/>
              </w:rPr>
            </w:pPr>
            <w:ins w:id="7208" w:author="智誠 楊" w:date="2021-05-12T10:04:00Z">
              <w:r>
                <w:rPr>
                  <w:rFonts w:ascii="標楷體" w:eastAsia="標楷體" w:hAnsi="標楷體" w:hint="eastAsia"/>
                  <w:color w:val="000000" w:themeColor="text1"/>
                </w:rPr>
                <w:t>2.</w:t>
              </w:r>
              <w:r>
                <w:rPr>
                  <w:rFonts w:ascii="標楷體" w:eastAsia="標楷體" w:hAnsi="標楷體"/>
                </w:rPr>
                <w:t>MlundryRecord.Income</w:t>
              </w:r>
            </w:ins>
          </w:p>
        </w:tc>
      </w:tr>
      <w:tr w:rsidR="00D56434" w:rsidRPr="00847BB7" w14:paraId="09FAC20B" w14:textId="77777777" w:rsidTr="00286DCE">
        <w:trPr>
          <w:trHeight w:val="291"/>
          <w:jc w:val="center"/>
          <w:ins w:id="7209" w:author="智誠 楊" w:date="2021-05-12T10:04:00Z"/>
        </w:trPr>
        <w:tc>
          <w:tcPr>
            <w:tcW w:w="456" w:type="dxa"/>
          </w:tcPr>
          <w:p w14:paraId="44FFEF0E" w14:textId="77777777" w:rsidR="00D56434" w:rsidRDefault="00D56434" w:rsidP="00286DCE">
            <w:pPr>
              <w:rPr>
                <w:ins w:id="7210" w:author="智誠 楊" w:date="2021-05-12T10:04:00Z"/>
                <w:rFonts w:ascii="標楷體" w:eastAsia="標楷體" w:hAnsi="標楷體"/>
              </w:rPr>
            </w:pPr>
            <w:ins w:id="7211" w:author="智誠 楊" w:date="2021-05-12T10:04:00Z">
              <w:r>
                <w:rPr>
                  <w:rFonts w:ascii="標楷體" w:eastAsia="標楷體" w:hAnsi="標楷體" w:hint="eastAsia"/>
                </w:rPr>
                <w:t>8</w:t>
              </w:r>
            </w:ins>
          </w:p>
        </w:tc>
        <w:tc>
          <w:tcPr>
            <w:tcW w:w="1736" w:type="dxa"/>
          </w:tcPr>
          <w:p w14:paraId="2982B644" w14:textId="77777777" w:rsidR="00D56434" w:rsidRDefault="00D56434" w:rsidP="00286DCE">
            <w:pPr>
              <w:rPr>
                <w:ins w:id="7212" w:author="智誠 楊" w:date="2021-05-12T10:04:00Z"/>
                <w:rFonts w:ascii="標楷體" w:eastAsia="標楷體" w:hAnsi="標楷體"/>
                <w:lang w:eastAsia="zh-HK"/>
              </w:rPr>
            </w:pPr>
            <w:ins w:id="7213" w:author="智誠 楊" w:date="2021-05-12T10:04:00Z">
              <w:r>
                <w:rPr>
                  <w:rFonts w:ascii="標楷體" w:eastAsia="標楷體" w:hAnsi="標楷體" w:hint="eastAsia"/>
                  <w:lang w:eastAsia="zh-HK"/>
                </w:rPr>
                <w:t>還款來源</w:t>
              </w:r>
            </w:ins>
          </w:p>
        </w:tc>
        <w:tc>
          <w:tcPr>
            <w:tcW w:w="1602" w:type="dxa"/>
          </w:tcPr>
          <w:p w14:paraId="169721CD" w14:textId="77777777" w:rsidR="00D56434" w:rsidRDefault="00D56434" w:rsidP="00286DCE">
            <w:pPr>
              <w:rPr>
                <w:ins w:id="7214" w:author="智誠 楊" w:date="2021-05-12T10:04:00Z"/>
                <w:rFonts w:ascii="標楷體" w:eastAsia="標楷體" w:hAnsi="標楷體"/>
              </w:rPr>
            </w:pPr>
            <w:ins w:id="7215" w:author="智誠 楊" w:date="2021-05-12T10:04:00Z">
              <w:r>
                <w:rPr>
                  <w:rFonts w:ascii="標楷體" w:eastAsia="標楷體" w:hAnsi="標楷體" w:hint="eastAsia"/>
                </w:rPr>
                <w:t>2</w:t>
              </w:r>
            </w:ins>
          </w:p>
        </w:tc>
        <w:tc>
          <w:tcPr>
            <w:tcW w:w="992" w:type="dxa"/>
          </w:tcPr>
          <w:p w14:paraId="3EF879CF" w14:textId="77777777" w:rsidR="00D56434" w:rsidRPr="00847BB7" w:rsidRDefault="00D56434" w:rsidP="00286DCE">
            <w:pPr>
              <w:rPr>
                <w:ins w:id="7216" w:author="智誠 楊" w:date="2021-05-12T10:04:00Z"/>
                <w:rFonts w:ascii="標楷體" w:eastAsia="標楷體" w:hAnsi="標楷體"/>
              </w:rPr>
            </w:pPr>
          </w:p>
        </w:tc>
        <w:tc>
          <w:tcPr>
            <w:tcW w:w="1489" w:type="dxa"/>
          </w:tcPr>
          <w:p w14:paraId="5D65C6D9" w14:textId="77777777" w:rsidR="00D56434" w:rsidRPr="00847BB7" w:rsidRDefault="00D56434" w:rsidP="00286DCE">
            <w:pPr>
              <w:rPr>
                <w:ins w:id="7217" w:author="智誠 楊" w:date="2021-05-12T10:04:00Z"/>
                <w:rFonts w:ascii="標楷體" w:eastAsia="標楷體" w:hAnsi="標楷體"/>
                <w:lang w:eastAsia="zh-HK"/>
              </w:rPr>
            </w:pPr>
            <w:ins w:id="7218" w:author="智誠 楊" w:date="2021-05-12T10:04:00Z">
              <w:r>
                <w:rPr>
                  <w:rFonts w:ascii="標楷體" w:eastAsia="標楷體" w:hAnsi="標楷體" w:hint="eastAsia"/>
                </w:rPr>
                <w:t>還款來源代碼(Cd</w:t>
              </w:r>
              <w:r>
                <w:rPr>
                  <w:rFonts w:ascii="標楷體" w:eastAsia="標楷體" w:hAnsi="標楷體"/>
                </w:rPr>
                <w:t>Code</w:t>
              </w:r>
              <w:r>
                <w:rPr>
                  <w:rFonts w:ascii="標楷體" w:eastAsia="標楷體" w:hAnsi="標楷體" w:hint="eastAsia"/>
                </w:rPr>
                <w:t xml:space="preserve">. </w:t>
              </w:r>
              <w:r w:rsidRPr="00033042">
                <w:rPr>
                  <w:rFonts w:ascii="標楷體" w:eastAsia="標楷體" w:hAnsi="標楷體"/>
                </w:rPr>
                <w:t>RepaySource</w:t>
              </w:r>
              <w:r>
                <w:rPr>
                  <w:rFonts w:ascii="標楷體" w:eastAsia="標楷體" w:hAnsi="標楷體" w:hint="eastAsia"/>
                </w:rPr>
                <w:t>)[選單/1 L6064]</w:t>
              </w:r>
            </w:ins>
          </w:p>
        </w:tc>
        <w:tc>
          <w:tcPr>
            <w:tcW w:w="354" w:type="dxa"/>
          </w:tcPr>
          <w:p w14:paraId="248A6C11" w14:textId="77777777" w:rsidR="00D56434" w:rsidRPr="00847BB7" w:rsidRDefault="00D56434" w:rsidP="00286DCE">
            <w:pPr>
              <w:rPr>
                <w:ins w:id="7219" w:author="智誠 楊" w:date="2021-05-12T10:04:00Z"/>
                <w:rFonts w:ascii="標楷體" w:eastAsia="標楷體" w:hAnsi="標楷體"/>
              </w:rPr>
            </w:pPr>
            <w:ins w:id="7220" w:author="智誠 楊" w:date="2021-05-12T10:04:00Z">
              <w:r>
                <w:rPr>
                  <w:rFonts w:ascii="標楷體" w:eastAsia="標楷體" w:hAnsi="標楷體"/>
                </w:rPr>
                <w:t>V</w:t>
              </w:r>
            </w:ins>
          </w:p>
        </w:tc>
        <w:tc>
          <w:tcPr>
            <w:tcW w:w="709" w:type="dxa"/>
          </w:tcPr>
          <w:p w14:paraId="6D609DF7" w14:textId="77777777" w:rsidR="00D56434" w:rsidRDefault="00D56434" w:rsidP="00286DCE">
            <w:pPr>
              <w:jc w:val="center"/>
              <w:rPr>
                <w:ins w:id="7221" w:author="智誠 楊" w:date="2021-05-12T10:04:00Z"/>
                <w:rFonts w:ascii="標楷體" w:eastAsia="標楷體" w:hAnsi="標楷體"/>
              </w:rPr>
            </w:pPr>
            <w:ins w:id="7222" w:author="智誠 楊" w:date="2021-05-12T10:04:00Z">
              <w:r>
                <w:rPr>
                  <w:rFonts w:ascii="標楷體" w:eastAsia="標楷體" w:hAnsi="標楷體" w:hint="eastAsia"/>
                </w:rPr>
                <w:t>W</w:t>
              </w:r>
            </w:ins>
          </w:p>
        </w:tc>
        <w:tc>
          <w:tcPr>
            <w:tcW w:w="3402" w:type="dxa"/>
          </w:tcPr>
          <w:p w14:paraId="3028E198" w14:textId="77777777" w:rsidR="00D56434" w:rsidRPr="004415DA" w:rsidRDefault="00D56434" w:rsidP="00D56434">
            <w:pPr>
              <w:snapToGrid w:val="0"/>
              <w:ind w:left="238" w:hangingChars="99" w:hanging="238"/>
              <w:rPr>
                <w:ins w:id="7223" w:author="智誠 楊" w:date="2021-05-12T10:10:00Z"/>
                <w:rFonts w:ascii="標楷體" w:eastAsia="標楷體" w:hAnsi="標楷體"/>
                <w:color w:val="000000" w:themeColor="text1"/>
              </w:rPr>
            </w:pPr>
            <w:ins w:id="7224" w:author="智誠 楊" w:date="2021-05-12T10:10:00Z">
              <w:r>
                <w:rPr>
                  <w:rFonts w:ascii="標楷體" w:eastAsia="標楷體" w:hAnsi="標楷體" w:hint="eastAsia"/>
                  <w:color w:val="000000" w:themeColor="text1"/>
                </w:rPr>
                <w:t>1.自動顯示原值,可以修改</w:t>
              </w:r>
            </w:ins>
          </w:p>
          <w:p w14:paraId="2E990C1C" w14:textId="3F6A1522" w:rsidR="00D56434" w:rsidRDefault="00D56434">
            <w:pPr>
              <w:snapToGrid w:val="0"/>
              <w:jc w:val="both"/>
              <w:rPr>
                <w:ins w:id="7225" w:author="智誠 楊" w:date="2021-05-12T10:04:00Z"/>
                <w:rFonts w:ascii="標楷體" w:eastAsia="標楷體" w:hAnsi="標楷體"/>
                <w:color w:val="000000" w:themeColor="text1"/>
              </w:rPr>
              <w:pPrChange w:id="7226" w:author="智誠 楊" w:date="2021-05-12T10:10:00Z">
                <w:pPr>
                  <w:snapToGrid w:val="0"/>
                  <w:ind w:left="238" w:hangingChars="99" w:hanging="238"/>
                  <w:jc w:val="both"/>
                </w:pPr>
              </w:pPrChange>
            </w:pPr>
            <w:ins w:id="7227" w:author="智誠 楊" w:date="2021-05-12T10:10:00Z">
              <w:r>
                <w:rPr>
                  <w:rFonts w:ascii="標楷體" w:eastAsia="標楷體" w:hAnsi="標楷體" w:hint="eastAsia"/>
                  <w:color w:val="000000" w:themeColor="text1"/>
                </w:rPr>
                <w:t>2</w:t>
              </w:r>
            </w:ins>
            <w:ins w:id="7228" w:author="智誠 楊" w:date="2021-05-12T10:04:00Z">
              <w:r w:rsidRPr="00F558A3">
                <w:rPr>
                  <w:rFonts w:ascii="標楷體" w:eastAsia="標楷體" w:hAnsi="標楷體" w:hint="eastAsia"/>
                  <w:color w:val="000000" w:themeColor="text1"/>
                </w:rPr>
                <w:t>.必須輸入</w:t>
              </w:r>
            </w:ins>
          </w:p>
          <w:p w14:paraId="40725FEB" w14:textId="5798D886" w:rsidR="00D56434" w:rsidRPr="00F558A3" w:rsidRDefault="00D56434" w:rsidP="00286DCE">
            <w:pPr>
              <w:snapToGrid w:val="0"/>
              <w:ind w:left="238" w:hangingChars="99" w:hanging="238"/>
              <w:jc w:val="both"/>
              <w:rPr>
                <w:ins w:id="7229" w:author="智誠 楊" w:date="2021-05-12T10:04:00Z"/>
                <w:rFonts w:ascii="標楷體" w:eastAsia="標楷體" w:hAnsi="標楷體"/>
                <w:color w:val="000000" w:themeColor="text1"/>
              </w:rPr>
            </w:pPr>
            <w:ins w:id="7230" w:author="智誠 楊" w:date="2021-05-12T10:10:00Z">
              <w:r>
                <w:rPr>
                  <w:rFonts w:ascii="標楷體" w:eastAsia="標楷體" w:hAnsi="標楷體" w:hint="eastAsia"/>
                  <w:color w:val="000000" w:themeColor="text1"/>
                </w:rPr>
                <w:t>3</w:t>
              </w:r>
            </w:ins>
            <w:ins w:id="7231" w:author="智誠 楊" w:date="2021-05-12T10:04:00Z">
              <w:r>
                <w:rPr>
                  <w:rFonts w:ascii="標楷體" w:eastAsia="標楷體" w:hAnsi="標楷體" w:hint="eastAsia"/>
                  <w:color w:val="000000" w:themeColor="text1"/>
                </w:rPr>
                <w:t>.檢查:</w:t>
              </w:r>
              <w:r>
                <w:t xml:space="preserve"> </w:t>
              </w:r>
              <w:r w:rsidRPr="000F793D">
                <w:rPr>
                  <w:rFonts w:ascii="標楷體" w:eastAsia="標楷體" w:hAnsi="標楷體"/>
                  <w:color w:val="000000" w:themeColor="text1"/>
                </w:rPr>
                <w:t>V(H,#ApHelp)</w:t>
              </w:r>
            </w:ins>
          </w:p>
          <w:p w14:paraId="7ED69ABA" w14:textId="60E90B6C" w:rsidR="00D56434" w:rsidRDefault="00D56434" w:rsidP="00286DCE">
            <w:pPr>
              <w:snapToGrid w:val="0"/>
              <w:ind w:left="238" w:hangingChars="99" w:hanging="238"/>
              <w:rPr>
                <w:ins w:id="7232" w:author="智誠 楊" w:date="2021-05-12T10:04:00Z"/>
                <w:rFonts w:ascii="標楷體" w:eastAsia="標楷體" w:hAnsi="標楷體"/>
                <w:color w:val="000000" w:themeColor="text1"/>
              </w:rPr>
            </w:pPr>
            <w:ins w:id="7233" w:author="智誠 楊" w:date="2021-05-12T10:10:00Z">
              <w:r>
                <w:rPr>
                  <w:rFonts w:ascii="標楷體" w:eastAsia="標楷體" w:hAnsi="標楷體" w:hint="eastAsia"/>
                  <w:color w:val="000000" w:themeColor="text1"/>
                </w:rPr>
                <w:t>4</w:t>
              </w:r>
            </w:ins>
            <w:ins w:id="7234" w:author="智誠 楊" w:date="2021-05-12T10:04:00Z">
              <w:r>
                <w:rPr>
                  <w:rFonts w:ascii="標楷體" w:eastAsia="標楷體" w:hAnsi="標楷體" w:hint="eastAsia"/>
                  <w:color w:val="000000" w:themeColor="text1"/>
                </w:rPr>
                <w:t>.</w:t>
              </w:r>
              <w:r>
                <w:rPr>
                  <w:rFonts w:ascii="標楷體" w:eastAsia="標楷體" w:hAnsi="標楷體"/>
                </w:rPr>
                <w:t>MlundryRecord.REapySource</w:t>
              </w:r>
            </w:ins>
          </w:p>
        </w:tc>
      </w:tr>
      <w:tr w:rsidR="00D56434" w:rsidRPr="00847BB7" w14:paraId="2C4C1309" w14:textId="77777777" w:rsidTr="00286DCE">
        <w:trPr>
          <w:trHeight w:val="291"/>
          <w:jc w:val="center"/>
          <w:ins w:id="7235" w:author="智誠 楊" w:date="2021-05-12T10:04:00Z"/>
        </w:trPr>
        <w:tc>
          <w:tcPr>
            <w:tcW w:w="456" w:type="dxa"/>
          </w:tcPr>
          <w:p w14:paraId="73F2C5D5" w14:textId="77777777" w:rsidR="00D56434" w:rsidRDefault="00D56434" w:rsidP="00286DCE">
            <w:pPr>
              <w:rPr>
                <w:ins w:id="7236" w:author="智誠 楊" w:date="2021-05-12T10:04:00Z"/>
                <w:rFonts w:ascii="標楷體" w:eastAsia="標楷體" w:hAnsi="標楷體"/>
              </w:rPr>
            </w:pPr>
            <w:ins w:id="7237" w:author="智誠 楊" w:date="2021-05-12T10:04:00Z">
              <w:r>
                <w:rPr>
                  <w:rFonts w:ascii="標楷體" w:eastAsia="標楷體" w:hAnsi="標楷體" w:hint="eastAsia"/>
                </w:rPr>
                <w:t>9</w:t>
              </w:r>
            </w:ins>
          </w:p>
        </w:tc>
        <w:tc>
          <w:tcPr>
            <w:tcW w:w="1736" w:type="dxa"/>
          </w:tcPr>
          <w:p w14:paraId="439C722B" w14:textId="77777777" w:rsidR="00D56434" w:rsidRDefault="00D56434" w:rsidP="00286DCE">
            <w:pPr>
              <w:rPr>
                <w:ins w:id="7238" w:author="智誠 楊" w:date="2021-05-12T10:04:00Z"/>
                <w:rFonts w:ascii="標楷體" w:eastAsia="標楷體" w:hAnsi="標楷體"/>
                <w:lang w:eastAsia="zh-HK"/>
              </w:rPr>
            </w:pPr>
            <w:ins w:id="7239" w:author="智誠 楊" w:date="2021-05-12T10:04:00Z">
              <w:r>
                <w:rPr>
                  <w:rFonts w:ascii="標楷體" w:eastAsia="標楷體" w:hAnsi="標楷體" w:hint="eastAsia"/>
                  <w:lang w:eastAsia="zh-HK"/>
                </w:rPr>
                <w:t>代償銀行</w:t>
              </w:r>
            </w:ins>
          </w:p>
        </w:tc>
        <w:tc>
          <w:tcPr>
            <w:tcW w:w="1602" w:type="dxa"/>
          </w:tcPr>
          <w:p w14:paraId="63D4A3C6" w14:textId="77777777" w:rsidR="00D56434" w:rsidRDefault="00D56434" w:rsidP="00286DCE">
            <w:pPr>
              <w:rPr>
                <w:ins w:id="7240" w:author="智誠 楊" w:date="2021-05-12T10:04:00Z"/>
                <w:rFonts w:ascii="標楷體" w:eastAsia="標楷體" w:hAnsi="標楷體"/>
              </w:rPr>
            </w:pPr>
            <w:ins w:id="7241" w:author="智誠 楊" w:date="2021-05-12T10:04:00Z">
              <w:r>
                <w:rPr>
                  <w:rFonts w:ascii="標楷體" w:eastAsia="標楷體" w:hAnsi="標楷體" w:hint="eastAsia"/>
                </w:rPr>
                <w:t>20</w:t>
              </w:r>
            </w:ins>
          </w:p>
        </w:tc>
        <w:tc>
          <w:tcPr>
            <w:tcW w:w="992" w:type="dxa"/>
          </w:tcPr>
          <w:p w14:paraId="6F9BE00F" w14:textId="77777777" w:rsidR="00D56434" w:rsidRPr="00847BB7" w:rsidRDefault="00D56434" w:rsidP="00286DCE">
            <w:pPr>
              <w:rPr>
                <w:ins w:id="7242" w:author="智誠 楊" w:date="2021-05-12T10:04:00Z"/>
                <w:rFonts w:ascii="標楷體" w:eastAsia="標楷體" w:hAnsi="標楷體"/>
              </w:rPr>
            </w:pPr>
          </w:p>
        </w:tc>
        <w:tc>
          <w:tcPr>
            <w:tcW w:w="1489" w:type="dxa"/>
          </w:tcPr>
          <w:p w14:paraId="49EF8653" w14:textId="77777777" w:rsidR="00D56434" w:rsidRPr="00847BB7" w:rsidRDefault="00D56434" w:rsidP="00286DCE">
            <w:pPr>
              <w:rPr>
                <w:ins w:id="7243" w:author="智誠 楊" w:date="2021-05-12T10:04:00Z"/>
                <w:rFonts w:ascii="標楷體" w:eastAsia="標楷體" w:hAnsi="標楷體"/>
                <w:lang w:eastAsia="zh-HK"/>
              </w:rPr>
            </w:pPr>
          </w:p>
        </w:tc>
        <w:tc>
          <w:tcPr>
            <w:tcW w:w="354" w:type="dxa"/>
          </w:tcPr>
          <w:p w14:paraId="05010721" w14:textId="77777777" w:rsidR="00D56434" w:rsidRPr="00847BB7" w:rsidRDefault="00D56434" w:rsidP="00286DCE">
            <w:pPr>
              <w:rPr>
                <w:ins w:id="7244" w:author="智誠 楊" w:date="2021-05-12T10:04:00Z"/>
                <w:rFonts w:ascii="標楷體" w:eastAsia="標楷體" w:hAnsi="標楷體"/>
              </w:rPr>
            </w:pPr>
          </w:p>
        </w:tc>
        <w:tc>
          <w:tcPr>
            <w:tcW w:w="709" w:type="dxa"/>
          </w:tcPr>
          <w:p w14:paraId="137B42D3" w14:textId="77777777" w:rsidR="00D56434" w:rsidRDefault="00D56434" w:rsidP="00286DCE">
            <w:pPr>
              <w:jc w:val="center"/>
              <w:rPr>
                <w:ins w:id="7245" w:author="智誠 楊" w:date="2021-05-12T10:04:00Z"/>
                <w:rFonts w:ascii="標楷體" w:eastAsia="標楷體" w:hAnsi="標楷體"/>
              </w:rPr>
            </w:pPr>
            <w:ins w:id="7246" w:author="智誠 楊" w:date="2021-05-12T10:04:00Z">
              <w:r w:rsidRPr="005856BF">
                <w:rPr>
                  <w:rFonts w:ascii="標楷體" w:eastAsia="標楷體" w:hAnsi="標楷體" w:hint="eastAsia"/>
                </w:rPr>
                <w:t>W</w:t>
              </w:r>
            </w:ins>
          </w:p>
        </w:tc>
        <w:tc>
          <w:tcPr>
            <w:tcW w:w="3402" w:type="dxa"/>
          </w:tcPr>
          <w:p w14:paraId="5EB86869" w14:textId="29FF7605" w:rsidR="00C011E9" w:rsidRPr="004415DA" w:rsidRDefault="00C011E9" w:rsidP="00C011E9">
            <w:pPr>
              <w:snapToGrid w:val="0"/>
              <w:ind w:left="238" w:hangingChars="99" w:hanging="238"/>
              <w:rPr>
                <w:ins w:id="7247" w:author="智誠 楊" w:date="2021-05-12T10:11:00Z"/>
                <w:rFonts w:ascii="標楷體" w:eastAsia="標楷體" w:hAnsi="標楷體"/>
                <w:color w:val="000000" w:themeColor="text1"/>
              </w:rPr>
            </w:pPr>
            <w:ins w:id="7248" w:author="智誠 楊" w:date="2021-05-12T10:11:00Z">
              <w:r>
                <w:rPr>
                  <w:rFonts w:ascii="標楷體" w:eastAsia="標楷體" w:hAnsi="標楷體" w:hint="eastAsia"/>
                  <w:color w:val="000000" w:themeColor="text1"/>
                </w:rPr>
                <w:t>1.自動顯示原值</w:t>
              </w:r>
            </w:ins>
          </w:p>
          <w:p w14:paraId="7ABF5737" w14:textId="35DCA5AA" w:rsidR="00D56434" w:rsidRDefault="00C011E9" w:rsidP="00286DCE">
            <w:pPr>
              <w:snapToGrid w:val="0"/>
              <w:ind w:left="238" w:hangingChars="99" w:hanging="238"/>
              <w:jc w:val="both"/>
              <w:rPr>
                <w:ins w:id="7249" w:author="智誠 楊" w:date="2021-05-12T10:04:00Z"/>
                <w:rFonts w:ascii="標楷體" w:eastAsia="標楷體" w:hAnsi="標楷體"/>
                <w:color w:val="000000" w:themeColor="text1"/>
              </w:rPr>
            </w:pPr>
            <w:ins w:id="7250" w:author="智誠 楊" w:date="2021-05-12T10:11:00Z">
              <w:r>
                <w:rPr>
                  <w:rFonts w:ascii="標楷體" w:eastAsia="標楷體" w:hAnsi="標楷體" w:hint="eastAsia"/>
                  <w:color w:val="000000" w:themeColor="text1"/>
                </w:rPr>
                <w:t>2</w:t>
              </w:r>
            </w:ins>
            <w:ins w:id="7251" w:author="智誠 楊" w:date="2021-05-12T10:04:00Z">
              <w:r w:rsidR="00D56434" w:rsidRPr="00F558A3">
                <w:rPr>
                  <w:rFonts w:ascii="標楷體" w:eastAsia="標楷體" w:hAnsi="標楷體" w:hint="eastAsia"/>
                  <w:color w:val="000000" w:themeColor="text1"/>
                </w:rPr>
                <w:t>.</w:t>
              </w:r>
              <w:r w:rsidR="00D56434">
                <w:rPr>
                  <w:rFonts w:ascii="標楷體" w:eastAsia="標楷體" w:hAnsi="標楷體" w:hint="eastAsia"/>
                  <w:color w:val="000000" w:themeColor="text1"/>
                </w:rPr>
                <w:t>還款來源=1時,</w:t>
              </w:r>
            </w:ins>
            <w:ins w:id="7252" w:author="智誠 楊" w:date="2021-05-12T10:11:00Z">
              <w:r>
                <w:rPr>
                  <w:rFonts w:ascii="標楷體" w:eastAsia="標楷體" w:hAnsi="標楷體" w:hint="eastAsia"/>
                  <w:color w:val="000000" w:themeColor="text1"/>
                </w:rPr>
                <w:t>可以修改</w:t>
              </w:r>
            </w:ins>
          </w:p>
          <w:p w14:paraId="1981CC86" w14:textId="387686C3" w:rsidR="00D56434" w:rsidRDefault="00C011E9" w:rsidP="00286DCE">
            <w:pPr>
              <w:snapToGrid w:val="0"/>
              <w:ind w:left="238" w:hangingChars="99" w:hanging="238"/>
              <w:jc w:val="both"/>
              <w:rPr>
                <w:ins w:id="7253" w:author="智誠 楊" w:date="2021-05-12T10:04:00Z"/>
                <w:rFonts w:ascii="標楷體" w:eastAsia="標楷體" w:hAnsi="標楷體"/>
                <w:color w:val="000000" w:themeColor="text1"/>
              </w:rPr>
            </w:pPr>
            <w:ins w:id="7254" w:author="智誠 楊" w:date="2021-05-12T10:11:00Z">
              <w:r>
                <w:rPr>
                  <w:rFonts w:ascii="標楷體" w:eastAsia="標楷體" w:hAnsi="標楷體" w:hint="eastAsia"/>
                  <w:color w:val="000000" w:themeColor="text1"/>
                </w:rPr>
                <w:t>3</w:t>
              </w:r>
            </w:ins>
            <w:ins w:id="7255" w:author="智誠 楊" w:date="2021-05-12T10:04:00Z">
              <w:r w:rsidR="00D56434">
                <w:rPr>
                  <w:rFonts w:ascii="標楷體" w:eastAsia="標楷體" w:hAnsi="標楷體" w:hint="eastAsia"/>
                  <w:color w:val="000000" w:themeColor="text1"/>
                </w:rPr>
                <w:t>.檢查:</w:t>
              </w:r>
            </w:ins>
          </w:p>
          <w:p w14:paraId="238FE7C1" w14:textId="77777777" w:rsidR="00D56434" w:rsidRPr="00F558A3" w:rsidRDefault="00D56434" w:rsidP="00286DCE">
            <w:pPr>
              <w:snapToGrid w:val="0"/>
              <w:ind w:left="238" w:hangingChars="99" w:hanging="238"/>
              <w:jc w:val="both"/>
              <w:rPr>
                <w:ins w:id="7256" w:author="智誠 楊" w:date="2021-05-12T10:04:00Z"/>
                <w:rFonts w:ascii="標楷體" w:eastAsia="標楷體" w:hAnsi="標楷體"/>
                <w:color w:val="000000" w:themeColor="text1"/>
              </w:rPr>
            </w:pPr>
            <w:ins w:id="7257" w:author="智誠 楊" w:date="2021-05-12T10:04:00Z">
              <w:r w:rsidRPr="00D56434">
                <w:rPr>
                  <w:rFonts w:ascii="標楷體" w:eastAsia="標楷體" w:hAnsi="標楷體"/>
                  <w:color w:val="000000" w:themeColor="text1"/>
                </w:rPr>
                <w:t>C(3,#RepaySource,1,</w:t>
              </w:r>
              <w:r>
                <w:rPr>
                  <w:rFonts w:ascii="標楷體" w:eastAsia="標楷體" w:hAnsi="標楷體"/>
                  <w:color w:val="000000" w:themeColor="text1"/>
                </w:rPr>
                <w:t>V(7)</w:t>
              </w:r>
              <w:r w:rsidRPr="00D56434">
                <w:rPr>
                  <w:rFonts w:ascii="標楷體" w:eastAsia="標楷體" w:hAnsi="標楷體"/>
                  <w:color w:val="000000" w:themeColor="text1"/>
                </w:rPr>
                <w:t>,s)</w:t>
              </w:r>
            </w:ins>
          </w:p>
          <w:p w14:paraId="62BA9DFE" w14:textId="7753AB6C" w:rsidR="00D56434" w:rsidRDefault="00C011E9" w:rsidP="00286DCE">
            <w:pPr>
              <w:snapToGrid w:val="0"/>
              <w:ind w:left="238" w:hangingChars="99" w:hanging="238"/>
              <w:rPr>
                <w:ins w:id="7258" w:author="智誠 楊" w:date="2021-05-12T10:04:00Z"/>
                <w:rFonts w:ascii="標楷體" w:eastAsia="標楷體" w:hAnsi="標楷體"/>
                <w:color w:val="000000" w:themeColor="text1"/>
              </w:rPr>
            </w:pPr>
            <w:ins w:id="7259" w:author="智誠 楊" w:date="2021-05-12T10:11:00Z">
              <w:r>
                <w:rPr>
                  <w:rFonts w:ascii="標楷體" w:eastAsia="標楷體" w:hAnsi="標楷體" w:hint="eastAsia"/>
                  <w:color w:val="000000" w:themeColor="text1"/>
                </w:rPr>
                <w:t>4</w:t>
              </w:r>
            </w:ins>
            <w:ins w:id="7260" w:author="智誠 楊" w:date="2021-05-12T10:04:00Z">
              <w:r w:rsidR="00D56434">
                <w:rPr>
                  <w:rFonts w:ascii="標楷體" w:eastAsia="標楷體" w:hAnsi="標楷體" w:hint="eastAsia"/>
                  <w:color w:val="000000" w:themeColor="text1"/>
                </w:rPr>
                <w:t>.</w:t>
              </w:r>
              <w:r w:rsidR="00D56434">
                <w:rPr>
                  <w:rFonts w:ascii="標楷體" w:eastAsia="標楷體" w:hAnsi="標楷體"/>
                </w:rPr>
                <w:t>MlundryRecord.RepayBank</w:t>
              </w:r>
            </w:ins>
          </w:p>
        </w:tc>
      </w:tr>
      <w:tr w:rsidR="00D56434" w:rsidRPr="00847BB7" w14:paraId="411F2EC5" w14:textId="77777777" w:rsidTr="00286DCE">
        <w:trPr>
          <w:trHeight w:val="291"/>
          <w:jc w:val="center"/>
          <w:ins w:id="7261" w:author="智誠 楊" w:date="2021-05-12T10:04:00Z"/>
        </w:trPr>
        <w:tc>
          <w:tcPr>
            <w:tcW w:w="456" w:type="dxa"/>
          </w:tcPr>
          <w:p w14:paraId="7D82FA1C" w14:textId="77777777" w:rsidR="00D56434" w:rsidRDefault="00D56434" w:rsidP="00286DCE">
            <w:pPr>
              <w:rPr>
                <w:ins w:id="7262" w:author="智誠 楊" w:date="2021-05-12T10:04:00Z"/>
                <w:rFonts w:ascii="標楷體" w:eastAsia="標楷體" w:hAnsi="標楷體"/>
              </w:rPr>
            </w:pPr>
            <w:ins w:id="7263" w:author="智誠 楊" w:date="2021-05-12T10:04:00Z">
              <w:r>
                <w:rPr>
                  <w:rFonts w:ascii="標楷體" w:eastAsia="標楷體" w:hAnsi="標楷體" w:hint="eastAsia"/>
                </w:rPr>
                <w:t>10</w:t>
              </w:r>
            </w:ins>
          </w:p>
        </w:tc>
        <w:tc>
          <w:tcPr>
            <w:tcW w:w="1736" w:type="dxa"/>
          </w:tcPr>
          <w:p w14:paraId="24C20D11" w14:textId="77777777" w:rsidR="00D56434" w:rsidRDefault="00D56434" w:rsidP="00286DCE">
            <w:pPr>
              <w:rPr>
                <w:ins w:id="7264" w:author="智誠 楊" w:date="2021-05-12T10:04:00Z"/>
                <w:rFonts w:ascii="標楷體" w:eastAsia="標楷體" w:hAnsi="標楷體"/>
                <w:lang w:eastAsia="zh-HK"/>
              </w:rPr>
            </w:pPr>
            <w:ins w:id="7265" w:author="智誠 楊" w:date="2021-05-12T10:04:00Z">
              <w:r>
                <w:rPr>
                  <w:rFonts w:ascii="標楷體" w:eastAsia="標楷體" w:hAnsi="標楷體" w:hint="eastAsia"/>
                  <w:lang w:eastAsia="zh-HK"/>
                </w:rPr>
                <w:t>實際還款日期</w:t>
              </w:r>
            </w:ins>
          </w:p>
        </w:tc>
        <w:tc>
          <w:tcPr>
            <w:tcW w:w="1602" w:type="dxa"/>
          </w:tcPr>
          <w:p w14:paraId="437C199F" w14:textId="77777777" w:rsidR="00D56434" w:rsidRDefault="00D56434" w:rsidP="00286DCE">
            <w:pPr>
              <w:rPr>
                <w:ins w:id="7266" w:author="智誠 楊" w:date="2021-05-12T10:04:00Z"/>
                <w:rFonts w:ascii="標楷體" w:eastAsia="標楷體" w:hAnsi="標楷體"/>
              </w:rPr>
            </w:pPr>
            <w:ins w:id="7267" w:author="智誠 楊" w:date="2021-05-12T10:04:00Z">
              <w:r>
                <w:rPr>
                  <w:rFonts w:ascii="標楷體" w:eastAsia="標楷體" w:hAnsi="標楷體" w:hint="eastAsia"/>
                </w:rPr>
                <w:t>7</w:t>
              </w:r>
            </w:ins>
          </w:p>
        </w:tc>
        <w:tc>
          <w:tcPr>
            <w:tcW w:w="992" w:type="dxa"/>
          </w:tcPr>
          <w:p w14:paraId="0AEFB771" w14:textId="75D7B829" w:rsidR="00D56434" w:rsidRPr="00847BB7" w:rsidRDefault="00D56434" w:rsidP="00286DCE">
            <w:pPr>
              <w:rPr>
                <w:ins w:id="7268" w:author="智誠 楊" w:date="2021-05-12T10:04:00Z"/>
                <w:rFonts w:ascii="標楷體" w:eastAsia="標楷體" w:hAnsi="標楷體"/>
              </w:rPr>
            </w:pPr>
          </w:p>
        </w:tc>
        <w:tc>
          <w:tcPr>
            <w:tcW w:w="1489" w:type="dxa"/>
          </w:tcPr>
          <w:p w14:paraId="295D12E3" w14:textId="77777777" w:rsidR="00D56434" w:rsidRPr="00847BB7" w:rsidRDefault="00D56434" w:rsidP="00286DCE">
            <w:pPr>
              <w:rPr>
                <w:ins w:id="7269" w:author="智誠 楊" w:date="2021-05-12T10:04:00Z"/>
                <w:rFonts w:ascii="標楷體" w:eastAsia="標楷體" w:hAnsi="標楷體"/>
                <w:lang w:eastAsia="zh-HK"/>
              </w:rPr>
            </w:pPr>
          </w:p>
        </w:tc>
        <w:tc>
          <w:tcPr>
            <w:tcW w:w="354" w:type="dxa"/>
          </w:tcPr>
          <w:p w14:paraId="72AA6814" w14:textId="77777777" w:rsidR="00D56434" w:rsidRPr="00847BB7" w:rsidRDefault="00D56434" w:rsidP="00286DCE">
            <w:pPr>
              <w:rPr>
                <w:ins w:id="7270" w:author="智誠 楊" w:date="2021-05-12T10:04:00Z"/>
                <w:rFonts w:ascii="標楷體" w:eastAsia="標楷體" w:hAnsi="標楷體"/>
              </w:rPr>
            </w:pPr>
          </w:p>
        </w:tc>
        <w:tc>
          <w:tcPr>
            <w:tcW w:w="709" w:type="dxa"/>
          </w:tcPr>
          <w:p w14:paraId="0E67AA66" w14:textId="77777777" w:rsidR="00D56434" w:rsidRDefault="00D56434" w:rsidP="00286DCE">
            <w:pPr>
              <w:jc w:val="center"/>
              <w:rPr>
                <w:ins w:id="7271" w:author="智誠 楊" w:date="2021-05-12T10:04:00Z"/>
                <w:rFonts w:ascii="標楷體" w:eastAsia="標楷體" w:hAnsi="標楷體"/>
              </w:rPr>
            </w:pPr>
            <w:ins w:id="7272" w:author="智誠 楊" w:date="2021-05-12T10:04:00Z">
              <w:r w:rsidRPr="005856BF">
                <w:rPr>
                  <w:rFonts w:ascii="標楷體" w:eastAsia="標楷體" w:hAnsi="標楷體" w:hint="eastAsia"/>
                </w:rPr>
                <w:t>W</w:t>
              </w:r>
            </w:ins>
          </w:p>
        </w:tc>
        <w:tc>
          <w:tcPr>
            <w:tcW w:w="3402" w:type="dxa"/>
          </w:tcPr>
          <w:p w14:paraId="23D5E7A6" w14:textId="77777777" w:rsidR="00C011E9" w:rsidRPr="004415DA" w:rsidRDefault="00C011E9" w:rsidP="00C011E9">
            <w:pPr>
              <w:snapToGrid w:val="0"/>
              <w:ind w:left="238" w:hangingChars="99" w:hanging="238"/>
              <w:rPr>
                <w:ins w:id="7273" w:author="智誠 楊" w:date="2021-05-12T10:12:00Z"/>
                <w:rFonts w:ascii="標楷體" w:eastAsia="標楷體" w:hAnsi="標楷體"/>
                <w:color w:val="000000" w:themeColor="text1"/>
              </w:rPr>
            </w:pPr>
            <w:ins w:id="7274" w:author="智誠 楊" w:date="2021-05-12T10:12:00Z">
              <w:r>
                <w:rPr>
                  <w:rFonts w:ascii="標楷體" w:eastAsia="標楷體" w:hAnsi="標楷體" w:hint="eastAsia"/>
                  <w:color w:val="000000" w:themeColor="text1"/>
                </w:rPr>
                <w:t>1.自動顯示原值,可以修改</w:t>
              </w:r>
            </w:ins>
          </w:p>
          <w:p w14:paraId="4B662463" w14:textId="77777777" w:rsidR="00D56434" w:rsidRDefault="00D56434" w:rsidP="00286DCE">
            <w:pPr>
              <w:snapToGrid w:val="0"/>
              <w:ind w:left="238" w:hangingChars="99" w:hanging="238"/>
              <w:rPr>
                <w:ins w:id="7275" w:author="智誠 楊" w:date="2021-05-12T10:04:00Z"/>
                <w:rFonts w:ascii="標楷體" w:eastAsia="標楷體" w:hAnsi="標楷體"/>
                <w:color w:val="000000" w:themeColor="text1"/>
              </w:rPr>
            </w:pPr>
            <w:ins w:id="7276" w:author="智誠 楊" w:date="2021-05-12T10:04:00Z">
              <w:r>
                <w:rPr>
                  <w:rFonts w:ascii="標楷體" w:eastAsia="標楷體" w:hAnsi="標楷體" w:hint="eastAsia"/>
                  <w:color w:val="000000" w:themeColor="text1"/>
                </w:rPr>
                <w:t>2</w:t>
              </w:r>
              <w:r>
                <w:rPr>
                  <w:rFonts w:ascii="標楷體" w:eastAsia="標楷體" w:hAnsi="標楷體"/>
                  <w:color w:val="000000" w:themeColor="text1"/>
                </w:rPr>
                <w:t>.</w:t>
              </w:r>
              <w:r>
                <w:rPr>
                  <w:rFonts w:ascii="標楷體" w:eastAsia="標楷體" w:hAnsi="標楷體" w:hint="eastAsia"/>
                  <w:color w:val="000000" w:themeColor="text1"/>
                </w:rPr>
                <w:t>檢查:</w:t>
              </w:r>
            </w:ins>
          </w:p>
          <w:p w14:paraId="288EBC2A" w14:textId="77777777" w:rsidR="00D56434" w:rsidRPr="004415DA" w:rsidRDefault="00D56434" w:rsidP="00286DCE">
            <w:pPr>
              <w:snapToGrid w:val="0"/>
              <w:ind w:left="238" w:hangingChars="99" w:hanging="238"/>
              <w:rPr>
                <w:ins w:id="7277" w:author="智誠 楊" w:date="2021-05-12T10:04:00Z"/>
                <w:rFonts w:ascii="標楷體" w:eastAsia="標楷體" w:hAnsi="標楷體"/>
                <w:color w:val="000000" w:themeColor="text1"/>
              </w:rPr>
            </w:pPr>
            <w:ins w:id="7278" w:author="智誠 楊" w:date="2021-05-12T10:04:00Z">
              <w:r w:rsidRPr="00D56434">
                <w:rPr>
                  <w:rFonts w:ascii="標楷體" w:eastAsia="標楷體" w:hAnsi="標楷體"/>
                  <w:color w:val="000000" w:themeColor="text1"/>
                </w:rPr>
                <w:t>A(DATE,0,#ActualRepayDate)</w:t>
              </w:r>
            </w:ins>
          </w:p>
          <w:p w14:paraId="06D554B4" w14:textId="4AB2F88A" w:rsidR="00D56434" w:rsidRDefault="00C011E9" w:rsidP="00286DCE">
            <w:pPr>
              <w:snapToGrid w:val="0"/>
              <w:ind w:left="238" w:hangingChars="99" w:hanging="238"/>
              <w:rPr>
                <w:ins w:id="7279" w:author="智誠 楊" w:date="2021-05-12T10:04:00Z"/>
                <w:rFonts w:ascii="標楷體" w:eastAsia="標楷體" w:hAnsi="標楷體"/>
                <w:color w:val="000000" w:themeColor="text1"/>
              </w:rPr>
            </w:pPr>
            <w:ins w:id="7280" w:author="智誠 楊" w:date="2021-05-12T10:13:00Z">
              <w:r>
                <w:rPr>
                  <w:rFonts w:ascii="標楷體" w:eastAsia="標楷體" w:hAnsi="標楷體" w:hint="eastAsia"/>
                  <w:color w:val="000000" w:themeColor="text1"/>
                </w:rPr>
                <w:t>3</w:t>
              </w:r>
            </w:ins>
            <w:ins w:id="7281" w:author="智誠 楊" w:date="2021-05-12T10:04:00Z">
              <w:r w:rsidR="00D56434">
                <w:rPr>
                  <w:rFonts w:ascii="標楷體" w:eastAsia="標楷體" w:hAnsi="標楷體" w:hint="eastAsia"/>
                  <w:color w:val="000000" w:themeColor="text1"/>
                </w:rPr>
                <w:t>.</w:t>
              </w:r>
              <w:r w:rsidR="00D56434">
                <w:rPr>
                  <w:rFonts w:ascii="標楷體" w:eastAsia="標楷體" w:hAnsi="標楷體"/>
                </w:rPr>
                <w:t>MlundryRecord.ActualRepayDate</w:t>
              </w:r>
            </w:ins>
          </w:p>
        </w:tc>
      </w:tr>
      <w:tr w:rsidR="00D56434" w:rsidRPr="00847BB7" w14:paraId="27450276" w14:textId="77777777" w:rsidTr="00286DCE">
        <w:trPr>
          <w:trHeight w:val="291"/>
          <w:jc w:val="center"/>
          <w:ins w:id="7282" w:author="智誠 楊" w:date="2021-05-12T10:04:00Z"/>
        </w:trPr>
        <w:tc>
          <w:tcPr>
            <w:tcW w:w="456" w:type="dxa"/>
          </w:tcPr>
          <w:p w14:paraId="645209F1" w14:textId="77777777" w:rsidR="00D56434" w:rsidRDefault="00D56434" w:rsidP="00286DCE">
            <w:pPr>
              <w:rPr>
                <w:ins w:id="7283" w:author="智誠 楊" w:date="2021-05-12T10:04:00Z"/>
                <w:rFonts w:ascii="標楷體" w:eastAsia="標楷體" w:hAnsi="標楷體"/>
              </w:rPr>
            </w:pPr>
            <w:ins w:id="7284" w:author="智誠 楊" w:date="2021-05-12T10:04:00Z">
              <w:r>
                <w:rPr>
                  <w:rFonts w:ascii="標楷體" w:eastAsia="標楷體" w:hAnsi="標楷體" w:hint="eastAsia"/>
                </w:rPr>
                <w:t>11</w:t>
              </w:r>
            </w:ins>
          </w:p>
        </w:tc>
        <w:tc>
          <w:tcPr>
            <w:tcW w:w="1736" w:type="dxa"/>
          </w:tcPr>
          <w:p w14:paraId="3A543C3E" w14:textId="77777777" w:rsidR="00D56434" w:rsidRDefault="00D56434" w:rsidP="00286DCE">
            <w:pPr>
              <w:rPr>
                <w:ins w:id="7285" w:author="智誠 楊" w:date="2021-05-12T10:04:00Z"/>
                <w:rFonts w:ascii="標楷體" w:eastAsia="標楷體" w:hAnsi="標楷體"/>
                <w:lang w:eastAsia="zh-HK"/>
              </w:rPr>
            </w:pPr>
            <w:ins w:id="7286" w:author="智誠 楊" w:date="2021-05-12T10:04:00Z">
              <w:r>
                <w:rPr>
                  <w:rFonts w:ascii="標楷體" w:eastAsia="標楷體" w:hAnsi="標楷體" w:hint="eastAsia"/>
                  <w:lang w:eastAsia="zh-HK"/>
                </w:rPr>
                <w:t>其他說明</w:t>
              </w:r>
            </w:ins>
          </w:p>
        </w:tc>
        <w:tc>
          <w:tcPr>
            <w:tcW w:w="1602" w:type="dxa"/>
          </w:tcPr>
          <w:p w14:paraId="4C97DA42" w14:textId="77777777" w:rsidR="00D56434" w:rsidRDefault="00D56434" w:rsidP="00286DCE">
            <w:pPr>
              <w:rPr>
                <w:ins w:id="7287" w:author="智誠 楊" w:date="2021-05-12T10:04:00Z"/>
                <w:rFonts w:ascii="標楷體" w:eastAsia="標楷體" w:hAnsi="標楷體"/>
              </w:rPr>
            </w:pPr>
            <w:ins w:id="7288" w:author="智誠 楊" w:date="2021-05-12T10:04:00Z">
              <w:r>
                <w:rPr>
                  <w:rFonts w:ascii="標楷體" w:eastAsia="標楷體" w:hAnsi="標楷體" w:hint="eastAsia"/>
                </w:rPr>
                <w:t>120</w:t>
              </w:r>
            </w:ins>
          </w:p>
        </w:tc>
        <w:tc>
          <w:tcPr>
            <w:tcW w:w="992" w:type="dxa"/>
          </w:tcPr>
          <w:p w14:paraId="789CF79B" w14:textId="77777777" w:rsidR="00D56434" w:rsidRPr="00847BB7" w:rsidRDefault="00D56434" w:rsidP="00286DCE">
            <w:pPr>
              <w:rPr>
                <w:ins w:id="7289" w:author="智誠 楊" w:date="2021-05-12T10:04:00Z"/>
                <w:rFonts w:ascii="標楷體" w:eastAsia="標楷體" w:hAnsi="標楷體"/>
              </w:rPr>
            </w:pPr>
          </w:p>
        </w:tc>
        <w:tc>
          <w:tcPr>
            <w:tcW w:w="1489" w:type="dxa"/>
          </w:tcPr>
          <w:p w14:paraId="38D3E926" w14:textId="77777777" w:rsidR="00D56434" w:rsidRPr="00847BB7" w:rsidRDefault="00D56434" w:rsidP="00286DCE">
            <w:pPr>
              <w:rPr>
                <w:ins w:id="7290" w:author="智誠 楊" w:date="2021-05-12T10:04:00Z"/>
                <w:rFonts w:ascii="標楷體" w:eastAsia="標楷體" w:hAnsi="標楷體"/>
                <w:lang w:eastAsia="zh-HK"/>
              </w:rPr>
            </w:pPr>
          </w:p>
        </w:tc>
        <w:tc>
          <w:tcPr>
            <w:tcW w:w="354" w:type="dxa"/>
          </w:tcPr>
          <w:p w14:paraId="34A429C0" w14:textId="77777777" w:rsidR="00D56434" w:rsidRPr="00847BB7" w:rsidRDefault="00D56434" w:rsidP="00286DCE">
            <w:pPr>
              <w:rPr>
                <w:ins w:id="7291" w:author="智誠 楊" w:date="2021-05-12T10:04:00Z"/>
                <w:rFonts w:ascii="標楷體" w:eastAsia="標楷體" w:hAnsi="標楷體"/>
              </w:rPr>
            </w:pPr>
          </w:p>
        </w:tc>
        <w:tc>
          <w:tcPr>
            <w:tcW w:w="709" w:type="dxa"/>
          </w:tcPr>
          <w:p w14:paraId="18E28784" w14:textId="77777777" w:rsidR="00D56434" w:rsidRDefault="00D56434" w:rsidP="00286DCE">
            <w:pPr>
              <w:jc w:val="center"/>
              <w:rPr>
                <w:ins w:id="7292" w:author="智誠 楊" w:date="2021-05-12T10:04:00Z"/>
                <w:rFonts w:ascii="標楷體" w:eastAsia="標楷體" w:hAnsi="標楷體"/>
              </w:rPr>
            </w:pPr>
            <w:ins w:id="7293" w:author="智誠 楊" w:date="2021-05-12T10:04:00Z">
              <w:r w:rsidRPr="005856BF">
                <w:rPr>
                  <w:rFonts w:ascii="標楷體" w:eastAsia="標楷體" w:hAnsi="標楷體" w:hint="eastAsia"/>
                </w:rPr>
                <w:t>W</w:t>
              </w:r>
            </w:ins>
          </w:p>
        </w:tc>
        <w:tc>
          <w:tcPr>
            <w:tcW w:w="3402" w:type="dxa"/>
          </w:tcPr>
          <w:p w14:paraId="23DB7D82" w14:textId="77777777" w:rsidR="00C011E9" w:rsidRPr="004415DA" w:rsidRDefault="00C011E9" w:rsidP="00C011E9">
            <w:pPr>
              <w:snapToGrid w:val="0"/>
              <w:ind w:left="238" w:hangingChars="99" w:hanging="238"/>
              <w:rPr>
                <w:ins w:id="7294" w:author="智誠 楊" w:date="2021-05-12T10:13:00Z"/>
                <w:rFonts w:ascii="標楷體" w:eastAsia="標楷體" w:hAnsi="標楷體"/>
                <w:color w:val="000000" w:themeColor="text1"/>
              </w:rPr>
            </w:pPr>
            <w:ins w:id="7295" w:author="智誠 楊" w:date="2021-05-12T10:13:00Z">
              <w:r>
                <w:rPr>
                  <w:rFonts w:ascii="標楷體" w:eastAsia="標楷體" w:hAnsi="標楷體" w:hint="eastAsia"/>
                  <w:color w:val="000000" w:themeColor="text1"/>
                </w:rPr>
                <w:t>1.自動顯示原值,可以修改</w:t>
              </w:r>
            </w:ins>
          </w:p>
          <w:p w14:paraId="47F5442B" w14:textId="77777777" w:rsidR="00D56434" w:rsidRDefault="00D56434" w:rsidP="00286DCE">
            <w:pPr>
              <w:snapToGrid w:val="0"/>
              <w:ind w:left="238" w:hangingChars="99" w:hanging="238"/>
              <w:rPr>
                <w:ins w:id="7296" w:author="智誠 楊" w:date="2021-05-12T10:04:00Z"/>
                <w:rFonts w:ascii="標楷體" w:eastAsia="標楷體" w:hAnsi="標楷體"/>
                <w:color w:val="000000" w:themeColor="text1"/>
              </w:rPr>
            </w:pPr>
            <w:ins w:id="7297" w:author="智誠 楊" w:date="2021-05-12T10:04:00Z">
              <w:r>
                <w:rPr>
                  <w:rFonts w:ascii="標楷體" w:eastAsia="標楷體" w:hAnsi="標楷體" w:hint="eastAsia"/>
                  <w:color w:val="000000" w:themeColor="text1"/>
                </w:rPr>
                <w:t>2.</w:t>
              </w:r>
              <w:r>
                <w:rPr>
                  <w:rFonts w:ascii="標楷體" w:eastAsia="標楷體" w:hAnsi="標楷體"/>
                </w:rPr>
                <w:t>MlundryRecord.</w:t>
              </w:r>
              <w:r w:rsidRPr="009456CD">
                <w:rPr>
                  <w:rFonts w:ascii="標楷體" w:eastAsia="標楷體" w:hAnsi="標楷體"/>
                </w:rPr>
                <w:t>Description</w:t>
              </w:r>
            </w:ins>
          </w:p>
        </w:tc>
      </w:tr>
    </w:tbl>
    <w:p w14:paraId="2A6728D8" w14:textId="77777777" w:rsidR="00C95828" w:rsidRPr="00362205" w:rsidRDefault="00C95828" w:rsidP="00C95828">
      <w:pPr>
        <w:rPr>
          <w:rFonts w:ascii="標楷體" w:eastAsia="標楷體" w:hAnsi="標楷體"/>
        </w:rPr>
      </w:pPr>
    </w:p>
    <w:p w14:paraId="21A764DD" w14:textId="77777777" w:rsidR="00033042" w:rsidRDefault="00033042">
      <w:pPr>
        <w:widowControl/>
        <w:rPr>
          <w:ins w:id="7298" w:author="智誠 楊" w:date="2021-05-08T16:38:00Z"/>
          <w:rFonts w:ascii="標楷體" w:eastAsia="標楷體" w:hAnsi="標楷體"/>
        </w:rPr>
      </w:pPr>
      <w:ins w:id="7299" w:author="智誠 楊" w:date="2021-05-08T16:38:00Z">
        <w:r>
          <w:rPr>
            <w:rFonts w:ascii="標楷體" w:eastAsia="標楷體" w:hAnsi="標楷體"/>
          </w:rPr>
          <w:br w:type="page"/>
        </w:r>
      </w:ins>
    </w:p>
    <w:p w14:paraId="2EBB60B9" w14:textId="54B43D7A" w:rsidR="00C95828" w:rsidRPr="00033042" w:rsidRDefault="00033042" w:rsidP="00C95828">
      <w:pPr>
        <w:rPr>
          <w:ins w:id="7300" w:author="智誠 楊" w:date="2021-05-08T16:38:00Z"/>
          <w:rFonts w:ascii="標楷體" w:eastAsia="標楷體" w:hAnsi="標楷體"/>
        </w:rPr>
      </w:pPr>
      <w:ins w:id="7301" w:author="智誠 楊" w:date="2021-05-08T16:38:00Z">
        <w:r w:rsidRPr="00033042">
          <w:rPr>
            <w:rFonts w:ascii="標楷體" w:eastAsia="標楷體" w:hAnsi="標楷體"/>
          </w:rPr>
          <w:t>[選單/ 1 L6064]</w:t>
        </w:r>
      </w:ins>
    </w:p>
    <w:p w14:paraId="0AB1DE4D" w14:textId="3CB657C8" w:rsidR="00033042" w:rsidRPr="00362205" w:rsidRDefault="00033042" w:rsidP="00C95828">
      <w:pPr>
        <w:rPr>
          <w:rFonts w:ascii="標楷體" w:eastAsia="標楷體" w:hAnsi="標楷體"/>
        </w:rPr>
      </w:pPr>
      <w:ins w:id="7302" w:author="智誠 楊" w:date="2021-05-08T16:38:00Z">
        <w:r w:rsidRPr="00033042">
          <w:rPr>
            <w:rFonts w:ascii="標楷體" w:eastAsia="標楷體" w:hAnsi="標楷體"/>
            <w:noProof/>
          </w:rPr>
          <w:drawing>
            <wp:inline distT="0" distB="0" distL="0" distR="0" wp14:anchorId="3A527510" wp14:editId="5C82C4A6">
              <wp:extent cx="6479540" cy="4573905"/>
              <wp:effectExtent l="0" t="0" r="0" b="0"/>
              <wp:docPr id="75" name="圖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479540" cy="4573905"/>
                      </a:xfrm>
                      <a:prstGeom prst="rect">
                        <a:avLst/>
                      </a:prstGeom>
                    </pic:spPr>
                  </pic:pic>
                </a:graphicData>
              </a:graphic>
            </wp:inline>
          </w:drawing>
        </w:r>
      </w:ins>
    </w:p>
    <w:p w14:paraId="657A596B" w14:textId="77777777" w:rsidR="00C95828" w:rsidRPr="00362205" w:rsidRDefault="00C95828" w:rsidP="00C95828">
      <w:pPr>
        <w:rPr>
          <w:rFonts w:ascii="標楷體" w:eastAsia="標楷體" w:hAnsi="標楷體"/>
        </w:rPr>
      </w:pPr>
    </w:p>
    <w:p w14:paraId="21C55143" w14:textId="77777777" w:rsidR="00C95828" w:rsidRPr="00362205" w:rsidRDefault="00C95828" w:rsidP="00C95828">
      <w:pPr>
        <w:rPr>
          <w:rFonts w:ascii="標楷體" w:eastAsia="標楷體" w:hAnsi="標楷體"/>
        </w:rPr>
      </w:pPr>
    </w:p>
    <w:p w14:paraId="29CB46B1" w14:textId="77777777" w:rsidR="00C95828" w:rsidRPr="00362205" w:rsidRDefault="00C95828" w:rsidP="00C95828">
      <w:pPr>
        <w:rPr>
          <w:rFonts w:ascii="標楷體" w:eastAsia="標楷體" w:hAnsi="標楷體"/>
        </w:rPr>
      </w:pPr>
    </w:p>
    <w:p w14:paraId="7663B57C" w14:textId="77777777" w:rsidR="00C95828" w:rsidRPr="00362205" w:rsidDel="00033042" w:rsidRDefault="00C95828" w:rsidP="00C95828">
      <w:pPr>
        <w:rPr>
          <w:del w:id="7303" w:author="智誠 楊" w:date="2021-05-08T16:37:00Z"/>
          <w:rFonts w:ascii="標楷體" w:eastAsia="標楷體" w:hAnsi="標楷體"/>
        </w:rPr>
      </w:pPr>
    </w:p>
    <w:p w14:paraId="6A36574C" w14:textId="77777777" w:rsidR="00C95828" w:rsidRPr="00362205" w:rsidDel="00033042" w:rsidRDefault="00C95828" w:rsidP="00C95828">
      <w:pPr>
        <w:rPr>
          <w:del w:id="7304" w:author="智誠 楊" w:date="2021-05-08T16:37:00Z"/>
          <w:rFonts w:ascii="標楷體" w:eastAsia="標楷體" w:hAnsi="標楷體"/>
        </w:rPr>
      </w:pPr>
    </w:p>
    <w:p w14:paraId="41BFE530" w14:textId="54178F74" w:rsidR="00C95828" w:rsidRPr="00362205" w:rsidDel="00033042" w:rsidRDefault="00C95828" w:rsidP="00C95828">
      <w:pPr>
        <w:rPr>
          <w:del w:id="7305" w:author="智誠 楊" w:date="2021-05-08T16:37:00Z"/>
          <w:rFonts w:ascii="標楷體" w:eastAsia="標楷體" w:hAnsi="標楷體"/>
        </w:rPr>
      </w:pPr>
      <w:del w:id="7306" w:author="智誠 楊" w:date="2021-05-08T16:37:00Z">
        <w:r w:rsidRPr="00362205" w:rsidDel="00033042">
          <w:rPr>
            <w:rFonts w:ascii="標楷體" w:eastAsia="標楷體" w:hAnsi="標楷體"/>
          </w:rPr>
          <w:br w:type="page"/>
        </w:r>
      </w:del>
    </w:p>
    <w:p w14:paraId="79C82F76" w14:textId="1DF2B144" w:rsidR="00C95828" w:rsidRPr="00362205" w:rsidDel="00033042" w:rsidRDefault="00C95828">
      <w:pPr>
        <w:pStyle w:val="a"/>
        <w:ind w:left="0" w:firstLine="0"/>
        <w:rPr>
          <w:del w:id="7307" w:author="智誠 楊" w:date="2021-05-08T16:37:00Z"/>
        </w:rPr>
        <w:pPrChange w:id="7308" w:author="智誠 楊" w:date="2021-05-08T16:37:00Z">
          <w:pPr>
            <w:pStyle w:val="a"/>
          </w:pPr>
        </w:pPrChange>
      </w:pPr>
      <w:del w:id="7309" w:author="智誠 楊" w:date="2021-05-08T16:37:00Z">
        <w:r w:rsidRPr="00362205" w:rsidDel="00033042">
          <w:delText>UI畫面</w:delText>
        </w:r>
      </w:del>
    </w:p>
    <w:p w14:paraId="0FD1B795" w14:textId="1B5356E6" w:rsidR="00C95828" w:rsidRPr="00362205" w:rsidDel="00033042" w:rsidRDefault="00C95828">
      <w:pPr>
        <w:pStyle w:val="42"/>
        <w:spacing w:after="72"/>
        <w:ind w:left="1133"/>
        <w:rPr>
          <w:del w:id="7310" w:author="智誠 楊" w:date="2021-05-08T16:37:00Z"/>
          <w:rFonts w:ascii="標楷體" w:hAnsi="標楷體"/>
        </w:rPr>
      </w:pPr>
      <w:del w:id="7311" w:author="智誠 楊" w:date="2021-05-08T16:37:00Z">
        <w:r w:rsidRPr="00362205" w:rsidDel="00033042">
          <w:rPr>
            <w:rFonts w:ascii="標楷體" w:hAnsi="標楷體" w:hint="eastAsia"/>
          </w:rPr>
          <w:delText>輸入畫面：</w:delText>
        </w:r>
      </w:del>
    </w:p>
    <w:p w14:paraId="7B7C9063" w14:textId="41C2E0C4" w:rsidR="00C95828" w:rsidDel="00DF352C" w:rsidRDefault="00AB7A79">
      <w:pPr>
        <w:pStyle w:val="a"/>
        <w:numPr>
          <w:ilvl w:val="0"/>
          <w:numId w:val="71"/>
        </w:numPr>
        <w:ind w:left="0" w:firstLine="0"/>
        <w:rPr>
          <w:del w:id="7312" w:author="智誠 楊" w:date="2021-04-07T22:07:00Z"/>
        </w:rPr>
        <w:pPrChange w:id="7313" w:author="智誠 楊" w:date="2021-05-08T16:37:00Z">
          <w:pPr>
            <w:pStyle w:val="a"/>
            <w:numPr>
              <w:numId w:val="0"/>
            </w:numPr>
            <w:ind w:left="0" w:firstLine="0"/>
          </w:pPr>
        </w:pPrChange>
      </w:pPr>
      <w:del w:id="7314" w:author="智誠 楊" w:date="2021-04-07T22:07:00Z">
        <w:r w:rsidRPr="00AB7A79" w:rsidDel="00DF352C">
          <w:rPr>
            <w:noProof/>
          </w:rPr>
          <w:delText xml:space="preserve"> </w:delText>
        </w:r>
        <w:r w:rsidRPr="00AB7A79" w:rsidDel="00DF352C">
          <w:rPr>
            <w:noProof/>
          </w:rPr>
          <w:drawing>
            <wp:inline distT="0" distB="0" distL="0" distR="0" wp14:anchorId="6998C0C4" wp14:editId="76A83FC1">
              <wp:extent cx="6654983" cy="2346960"/>
              <wp:effectExtent l="0" t="0" r="0" b="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6654983" cy="2346960"/>
                      </a:xfrm>
                      <a:prstGeom prst="rect">
                        <a:avLst/>
                      </a:prstGeom>
                    </pic:spPr>
                  </pic:pic>
                </a:graphicData>
              </a:graphic>
            </wp:inline>
          </w:drawing>
        </w:r>
      </w:del>
    </w:p>
    <w:p w14:paraId="74BC2E2E" w14:textId="0233ACF4" w:rsidR="00B66B19" w:rsidDel="009D589F" w:rsidRDefault="00B66B19">
      <w:pPr>
        <w:rPr>
          <w:del w:id="7315" w:author="智誠 楊" w:date="2021-04-07T22:11:00Z"/>
          <w:rFonts w:ascii="標楷體" w:eastAsia="標楷體" w:hAnsi="標楷體"/>
          <w:color w:val="FF0000"/>
          <w:lang w:eastAsia="zh-HK"/>
        </w:rPr>
      </w:pPr>
    </w:p>
    <w:p w14:paraId="7244A39A" w14:textId="3C34FA77" w:rsidR="00B66B19" w:rsidDel="009D589F" w:rsidRDefault="00B66B19">
      <w:pPr>
        <w:rPr>
          <w:del w:id="7316" w:author="智誠 楊" w:date="2021-04-07T22:11:00Z"/>
          <w:rFonts w:ascii="標楷體" w:hAnsi="標楷體"/>
          <w:color w:val="FF0000"/>
        </w:rPr>
      </w:pPr>
      <w:del w:id="7317" w:author="智誠 楊" w:date="2021-04-07T22:11:00Z">
        <w:r w:rsidRPr="005903F5" w:rsidDel="009D589F">
          <w:rPr>
            <w:rFonts w:ascii="標楷體" w:eastAsia="標楷體" w:hAnsi="標楷體" w:hint="eastAsia"/>
            <w:color w:val="FF0000"/>
            <w:lang w:eastAsia="zh-HK"/>
          </w:rPr>
          <w:delText>待修改</w:delText>
        </w:r>
        <w:r w:rsidRPr="005903F5" w:rsidDel="009D589F">
          <w:rPr>
            <w:rFonts w:ascii="標楷體" w:eastAsia="標楷體" w:hAnsi="標楷體"/>
            <w:color w:val="FF0000"/>
          </w:rPr>
          <w:delText xml:space="preserve"> : </w:delText>
        </w:r>
      </w:del>
    </w:p>
    <w:p w14:paraId="4E4545C1" w14:textId="689E9E3E" w:rsidR="00B66B19" w:rsidRPr="005903F5" w:rsidDel="009D589F" w:rsidRDefault="00B66B19">
      <w:pPr>
        <w:pStyle w:val="af9"/>
        <w:numPr>
          <w:ilvl w:val="1"/>
          <w:numId w:val="30"/>
        </w:numPr>
        <w:spacing w:line="276" w:lineRule="auto"/>
        <w:ind w:leftChars="0" w:left="0" w:firstLine="0"/>
        <w:rPr>
          <w:del w:id="7318" w:author="智誠 楊" w:date="2021-04-07T22:11:00Z"/>
          <w:rFonts w:ascii="標楷體" w:eastAsia="標楷體" w:hAnsi="標楷體"/>
          <w:color w:val="FF0000"/>
          <w:lang w:eastAsia="zh-HK"/>
        </w:rPr>
        <w:pPrChange w:id="7319" w:author="智誠 楊" w:date="2021-05-08T16:37:00Z">
          <w:pPr>
            <w:pStyle w:val="af9"/>
            <w:numPr>
              <w:ilvl w:val="1"/>
              <w:numId w:val="30"/>
            </w:numPr>
            <w:spacing w:line="276" w:lineRule="auto"/>
            <w:ind w:leftChars="0" w:left="965" w:hanging="284"/>
          </w:pPr>
        </w:pPrChange>
      </w:pPr>
      <w:del w:id="7320" w:author="智誠 楊" w:date="2021-04-07T22:11:00Z">
        <w:r w:rsidRPr="005903F5" w:rsidDel="009D589F">
          <w:rPr>
            <w:rFonts w:ascii="標楷體" w:eastAsia="標楷體" w:hAnsi="標楷體"/>
            <w:color w:val="FF0000"/>
          </w:rPr>
          <w:delText>[代償銀行]</w:delText>
        </w:r>
        <w:r w:rsidRPr="005903F5" w:rsidDel="009D589F">
          <w:rPr>
            <w:rFonts w:ascii="標楷體" w:eastAsia="標楷體" w:hAnsi="標楷體" w:hint="eastAsia"/>
            <w:color w:val="FF0000"/>
            <w:lang w:eastAsia="zh-HK"/>
          </w:rPr>
          <w:delText>欄位修改為輸入</w:delText>
        </w:r>
        <w:r w:rsidRPr="005903F5" w:rsidDel="009D589F">
          <w:rPr>
            <w:rFonts w:ascii="標楷體" w:eastAsia="標楷體" w:hAnsi="標楷體"/>
            <w:color w:val="FF0000"/>
            <w:lang w:eastAsia="zh-HK"/>
          </w:rPr>
          <w:delText>10個中文字。</w:delText>
        </w:r>
      </w:del>
    </w:p>
    <w:p w14:paraId="5291CBDD" w14:textId="5BC06334" w:rsidR="00B66B19" w:rsidRPr="005903F5" w:rsidDel="009D589F" w:rsidRDefault="00B66B19">
      <w:pPr>
        <w:pStyle w:val="af9"/>
        <w:numPr>
          <w:ilvl w:val="1"/>
          <w:numId w:val="30"/>
        </w:numPr>
        <w:spacing w:line="276" w:lineRule="auto"/>
        <w:ind w:leftChars="0" w:left="0" w:firstLine="0"/>
        <w:rPr>
          <w:del w:id="7321" w:author="智誠 楊" w:date="2021-04-07T22:11:00Z"/>
          <w:rFonts w:ascii="標楷體" w:eastAsia="標楷體" w:hAnsi="標楷體"/>
          <w:color w:val="FF0000"/>
          <w:lang w:eastAsia="zh-HK"/>
        </w:rPr>
        <w:pPrChange w:id="7322" w:author="智誠 楊" w:date="2021-05-08T16:37:00Z">
          <w:pPr>
            <w:pStyle w:val="af9"/>
            <w:numPr>
              <w:ilvl w:val="1"/>
              <w:numId w:val="30"/>
            </w:numPr>
            <w:spacing w:line="276" w:lineRule="auto"/>
            <w:ind w:leftChars="0" w:left="965" w:hanging="284"/>
          </w:pPr>
        </w:pPrChange>
      </w:pPr>
      <w:del w:id="7323" w:author="智誠 楊" w:date="2021-04-07T22:11:00Z">
        <w:r w:rsidRPr="005903F5" w:rsidDel="009D589F">
          <w:rPr>
            <w:rFonts w:ascii="標楷體" w:eastAsia="標楷體" w:hAnsi="標楷體"/>
            <w:color w:val="FF0000"/>
          </w:rPr>
          <w:delText>[年收入]</w:delText>
        </w:r>
        <w:r w:rsidRPr="005903F5" w:rsidDel="009D589F">
          <w:rPr>
            <w:rFonts w:ascii="標楷體" w:eastAsia="標楷體" w:hAnsi="標楷體" w:hint="eastAsia"/>
            <w:color w:val="FF0000"/>
            <w:lang w:eastAsia="zh-HK"/>
          </w:rPr>
          <w:delText>欄位修改為輸入</w:delText>
        </w:r>
        <w:r w:rsidRPr="005903F5" w:rsidDel="009D589F">
          <w:rPr>
            <w:rFonts w:ascii="標楷體" w:eastAsia="標楷體" w:hAnsi="標楷體"/>
            <w:color w:val="FF0000"/>
            <w:lang w:eastAsia="zh-HK"/>
          </w:rPr>
          <w:delText>30個中文字。</w:delText>
        </w:r>
      </w:del>
    </w:p>
    <w:p w14:paraId="3E46B374" w14:textId="30875049" w:rsidR="00B66B19" w:rsidRPr="005903F5" w:rsidDel="009D589F" w:rsidRDefault="00B66B19">
      <w:pPr>
        <w:pStyle w:val="af9"/>
        <w:numPr>
          <w:ilvl w:val="1"/>
          <w:numId w:val="30"/>
        </w:numPr>
        <w:spacing w:line="276" w:lineRule="auto"/>
        <w:ind w:leftChars="0" w:left="0" w:firstLine="0"/>
        <w:rPr>
          <w:del w:id="7324" w:author="智誠 楊" w:date="2021-04-07T22:11:00Z"/>
          <w:rFonts w:ascii="標楷體" w:eastAsia="標楷體" w:hAnsi="標楷體"/>
          <w:color w:val="FF0000"/>
          <w:lang w:eastAsia="zh-HK"/>
        </w:rPr>
        <w:pPrChange w:id="7325" w:author="智誠 楊" w:date="2021-05-08T16:37:00Z">
          <w:pPr>
            <w:pStyle w:val="af9"/>
            <w:numPr>
              <w:ilvl w:val="1"/>
              <w:numId w:val="30"/>
            </w:numPr>
            <w:spacing w:line="276" w:lineRule="auto"/>
            <w:ind w:leftChars="0" w:left="965" w:hanging="284"/>
          </w:pPr>
        </w:pPrChange>
      </w:pPr>
      <w:del w:id="7326" w:author="智誠 楊" w:date="2021-04-07T22:11:00Z">
        <w:r w:rsidRPr="005903F5" w:rsidDel="009D589F">
          <w:rPr>
            <w:rFonts w:ascii="標楷體" w:eastAsia="標楷體" w:hAnsi="標楷體"/>
            <w:color w:val="FF0000"/>
          </w:rPr>
          <w:delText>[其他說明]</w:delText>
        </w:r>
        <w:r w:rsidRPr="005903F5" w:rsidDel="009D589F">
          <w:rPr>
            <w:rFonts w:ascii="標楷體" w:eastAsia="標楷體" w:hAnsi="標楷體" w:hint="eastAsia"/>
            <w:color w:val="FF0000"/>
            <w:lang w:eastAsia="zh-HK"/>
          </w:rPr>
          <w:delText>欄位修改為輸入</w:delText>
        </w:r>
        <w:r w:rsidRPr="005903F5" w:rsidDel="009D589F">
          <w:rPr>
            <w:rFonts w:ascii="標楷體" w:eastAsia="標楷體" w:hAnsi="標楷體"/>
            <w:color w:val="FF0000"/>
            <w:lang w:eastAsia="zh-HK"/>
          </w:rPr>
          <w:delText>60個中文字。</w:delText>
        </w:r>
      </w:del>
    </w:p>
    <w:p w14:paraId="395F3EA2" w14:textId="2C9CC6DA" w:rsidR="00B66B19" w:rsidRPr="002A286E" w:rsidDel="00033042" w:rsidRDefault="00B66B19">
      <w:pPr>
        <w:rPr>
          <w:del w:id="7327" w:author="智誠 楊" w:date="2021-05-08T16:37:00Z"/>
          <w:rFonts w:ascii="標楷體" w:hAnsi="標楷體"/>
        </w:rPr>
      </w:pPr>
    </w:p>
    <w:p w14:paraId="15F2B05C" w14:textId="0DD0D67D" w:rsidR="00C95828" w:rsidRPr="00362205" w:rsidDel="00033042" w:rsidRDefault="007E1D14">
      <w:pPr>
        <w:pStyle w:val="a"/>
        <w:ind w:left="0" w:firstLine="0"/>
        <w:rPr>
          <w:del w:id="7328" w:author="智誠 楊" w:date="2021-05-08T16:37:00Z"/>
        </w:rPr>
        <w:pPrChange w:id="7329" w:author="智誠 楊" w:date="2021-05-08T16:37:00Z">
          <w:pPr>
            <w:pStyle w:val="a"/>
          </w:pPr>
        </w:pPrChange>
      </w:pPr>
      <w:del w:id="7330" w:author="智誠 楊" w:date="2021-05-08T16:37:00Z">
        <w:r w:rsidDel="00033042">
          <w:rPr>
            <w:rFonts w:hint="eastAsia"/>
          </w:rPr>
          <w:delText>輸入</w:delText>
        </w:r>
        <w:r w:rsidR="00C95828" w:rsidRPr="00362205" w:rsidDel="00033042">
          <w:delText>畫面資料說明</w:delText>
        </w:r>
      </w:del>
    </w:p>
    <w:p w14:paraId="20BC84F2" w14:textId="3DFB2A49" w:rsidR="00C95828" w:rsidRPr="00362205" w:rsidDel="00033042" w:rsidRDefault="00C95828">
      <w:pPr>
        <w:rPr>
          <w:del w:id="7331" w:author="智誠 楊" w:date="2021-05-08T16:37:00Z"/>
        </w:rPr>
        <w:pPrChange w:id="7332" w:author="智誠 楊" w:date="2021-05-08T16:37:00Z">
          <w:pPr>
            <w:pStyle w:val="a"/>
            <w:numPr>
              <w:numId w:val="0"/>
            </w:numPr>
            <w:ind w:left="0" w:firstLine="0"/>
          </w:pPr>
        </w:pPrChange>
      </w:pPr>
    </w:p>
    <w:p w14:paraId="7B45046A" w14:textId="5CA9A62C" w:rsidR="007E1D14" w:rsidDel="00033042" w:rsidRDefault="007E1D14" w:rsidP="007E1D14">
      <w:pPr>
        <w:tabs>
          <w:tab w:val="left" w:pos="788"/>
        </w:tabs>
        <w:rPr>
          <w:del w:id="7333" w:author="智誠 楊" w:date="2021-05-08T16:37:00Z"/>
          <w:rFonts w:ascii="標楷體" w:eastAsia="標楷體" w:hAnsi="標楷體"/>
        </w:rPr>
      </w:pPr>
    </w:p>
    <w:p w14:paraId="21C741CF" w14:textId="50A767D3" w:rsidR="00C95828" w:rsidRPr="00362205" w:rsidRDefault="00C95828" w:rsidP="00C95828">
      <w:pPr>
        <w:rPr>
          <w:rFonts w:ascii="標楷體" w:eastAsia="標楷體" w:hAnsi="標楷體"/>
        </w:rPr>
      </w:pPr>
      <w:del w:id="7334" w:author="智誠 楊" w:date="2021-05-08T16:37:00Z">
        <w:r w:rsidDel="00033042">
          <w:rPr>
            <w:rFonts w:ascii="標楷體" w:eastAsia="標楷體" w:hAnsi="標楷體"/>
          </w:rPr>
          <w:br w:type="page"/>
        </w:r>
      </w:del>
    </w:p>
    <w:p w14:paraId="5F2A61DF" w14:textId="77777777" w:rsidR="00033042" w:rsidRDefault="00033042">
      <w:pPr>
        <w:widowControl/>
        <w:rPr>
          <w:ins w:id="7335" w:author="智誠 楊" w:date="2021-05-08T16:38:00Z"/>
          <w:rFonts w:ascii="標楷體" w:eastAsia="標楷體" w:hAnsi="標楷體"/>
          <w:sz w:val="32"/>
          <w:szCs w:val="20"/>
        </w:rPr>
      </w:pPr>
      <w:ins w:id="7336" w:author="智誠 楊" w:date="2021-05-08T16:38:00Z">
        <w:r>
          <w:rPr>
            <w:rFonts w:ascii="標楷體" w:hAnsi="標楷體"/>
          </w:rPr>
          <w:br w:type="page"/>
        </w:r>
      </w:ins>
    </w:p>
    <w:p w14:paraId="743459DE" w14:textId="7CC3D86D" w:rsidR="00C95828" w:rsidRPr="00197760" w:rsidRDefault="00C95828">
      <w:pPr>
        <w:pStyle w:val="3"/>
        <w:numPr>
          <w:ilvl w:val="2"/>
          <w:numId w:val="82"/>
        </w:numPr>
        <w:rPr>
          <w:rFonts w:ascii="標楷體" w:hAnsi="標楷體"/>
          <w:szCs w:val="32"/>
        </w:rPr>
        <w:pPrChange w:id="7337" w:author="智誠 楊" w:date="2021-05-10T09:48:00Z">
          <w:pPr>
            <w:pStyle w:val="3"/>
            <w:numPr>
              <w:ilvl w:val="2"/>
              <w:numId w:val="1"/>
            </w:numPr>
            <w:ind w:left="1247" w:hanging="680"/>
          </w:pPr>
        </w:pPrChange>
      </w:pPr>
      <w:r>
        <w:rPr>
          <w:rFonts w:ascii="標楷體" w:hAnsi="標楷體" w:hint="eastAsia"/>
        </w:rPr>
        <w:t>L8923</w:t>
      </w:r>
      <w:r w:rsidRPr="001009D7">
        <w:rPr>
          <w:rFonts w:ascii="標楷體" w:hAnsi="標楷體" w:cs="新細明體" w:hint="eastAsia"/>
          <w:kern w:val="0"/>
          <w:lang w:val="zh-TW"/>
        </w:rPr>
        <w:t>疑似洗錢交易訪談</w:t>
      </w:r>
      <w:ins w:id="7338" w:author="智誠 楊" w:date="2021-04-07T22:14:00Z">
        <w:r w:rsidR="00DA15B9">
          <w:rPr>
            <w:rFonts w:ascii="標楷體" w:hAnsi="標楷體" w:cs="新細明體" w:hint="eastAsia"/>
            <w:kern w:val="0"/>
            <w:lang w:val="zh-TW"/>
          </w:rPr>
          <w:t>紀錄</w:t>
        </w:r>
      </w:ins>
      <w:r w:rsidRPr="0032625B">
        <w:rPr>
          <w:rFonts w:ascii="標楷體" w:hAnsi="標楷體" w:cs="新細明體" w:hint="eastAsia"/>
          <w:kern w:val="0"/>
          <w:szCs w:val="32"/>
          <w:lang w:val="zh-TW"/>
        </w:rPr>
        <w:t>查詢</w:t>
      </w:r>
      <w:ins w:id="7339" w:author="智誠 楊" w:date="2021-05-08T18:57:00Z">
        <w:r w:rsidR="00AF50F7">
          <w:rPr>
            <w:rFonts w:ascii="標楷體" w:hAnsi="標楷體" w:cs="新細明體" w:hint="eastAsia"/>
            <w:kern w:val="0"/>
            <w:szCs w:val="32"/>
            <w:lang w:val="zh-TW"/>
          </w:rPr>
          <w:t>***</w:t>
        </w:r>
      </w:ins>
    </w:p>
    <w:p w14:paraId="17689848" w14:textId="77777777" w:rsidR="00C95828" w:rsidRPr="00362205" w:rsidRDefault="00C95828">
      <w:pPr>
        <w:pStyle w:val="a"/>
        <w:numPr>
          <w:ilvl w:val="0"/>
          <w:numId w:val="0"/>
        </w:numPr>
        <w:ind w:left="1134"/>
        <w:pPrChange w:id="7340" w:author="智誠 楊" w:date="2021-05-07T16:36:00Z">
          <w:pPr>
            <w:pStyle w:val="a"/>
          </w:pPr>
        </w:pPrChange>
      </w:pPr>
      <w:del w:id="7341" w:author="智誠 楊" w:date="2021-05-07T16:35:00Z">
        <w:r w:rsidRPr="00362205" w:rsidDel="00006F65">
          <w:delText>功能說明</w:delText>
        </w:r>
      </w:del>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C95828" w:rsidRPr="00362205" w:rsidDel="00006F65" w14:paraId="66479567" w14:textId="2E5639A1" w:rsidTr="0026408A">
        <w:trPr>
          <w:trHeight w:val="277"/>
          <w:del w:id="7342" w:author="智誠 楊" w:date="2021-05-07T16:35:00Z"/>
        </w:trPr>
        <w:tc>
          <w:tcPr>
            <w:tcW w:w="1548" w:type="dxa"/>
            <w:tcBorders>
              <w:top w:val="single" w:sz="8" w:space="0" w:color="000000"/>
              <w:bottom w:val="single" w:sz="8" w:space="0" w:color="000000"/>
              <w:right w:val="single" w:sz="8" w:space="0" w:color="000000"/>
            </w:tcBorders>
            <w:shd w:val="clear" w:color="auto" w:fill="F3F3F3"/>
          </w:tcPr>
          <w:p w14:paraId="22A6B4BC" w14:textId="712F7188" w:rsidR="00C95828" w:rsidRPr="00362205" w:rsidDel="00006F65" w:rsidRDefault="00C95828">
            <w:pPr>
              <w:pStyle w:val="a"/>
              <w:rPr>
                <w:del w:id="7343" w:author="智誠 楊" w:date="2021-05-07T16:35:00Z"/>
              </w:rPr>
              <w:pPrChange w:id="7344" w:author="智誠 楊" w:date="2021-05-07T16:36:00Z">
                <w:pPr/>
              </w:pPrChange>
            </w:pPr>
            <w:del w:id="7345" w:author="智誠 楊" w:date="2021-05-07T16:35:00Z">
              <w:r w:rsidRPr="00362205" w:rsidDel="00006F65">
                <w:delText xml:space="preserve">功能名稱 </w:delText>
              </w:r>
            </w:del>
          </w:p>
        </w:tc>
        <w:tc>
          <w:tcPr>
            <w:tcW w:w="6318" w:type="dxa"/>
            <w:tcBorders>
              <w:top w:val="single" w:sz="8" w:space="0" w:color="000000"/>
              <w:left w:val="single" w:sz="8" w:space="0" w:color="000000"/>
              <w:bottom w:val="single" w:sz="8" w:space="0" w:color="000000"/>
            </w:tcBorders>
          </w:tcPr>
          <w:p w14:paraId="70705B13" w14:textId="28638406" w:rsidR="00C95828" w:rsidDel="00006F65" w:rsidRDefault="00C95828">
            <w:pPr>
              <w:pStyle w:val="a"/>
              <w:rPr>
                <w:del w:id="7346" w:author="智誠 楊" w:date="2021-05-07T16:34:00Z"/>
                <w:lang w:val="zh-TW"/>
              </w:rPr>
              <w:pPrChange w:id="7347" w:author="智誠 楊" w:date="2021-05-07T16:36:00Z">
                <w:pPr/>
              </w:pPrChange>
            </w:pPr>
            <w:del w:id="7348" w:author="智誠 楊" w:date="2021-05-07T16:34:00Z">
              <w:r w:rsidRPr="001009D7" w:rsidDel="00006F65">
                <w:rPr>
                  <w:rFonts w:hint="eastAsia"/>
                  <w:lang w:val="zh-TW"/>
                </w:rPr>
                <w:delText>疑似洗錢交易訪談</w:delText>
              </w:r>
              <w:r w:rsidRPr="00C3472A" w:rsidDel="00006F65">
                <w:rPr>
                  <w:rFonts w:hint="eastAsia"/>
                  <w:lang w:val="zh-TW"/>
                </w:rPr>
                <w:delText>查詢</w:delText>
              </w:r>
            </w:del>
          </w:p>
          <w:p w14:paraId="2162CC62" w14:textId="71B0FFE7" w:rsidR="00C95828" w:rsidRPr="00362205" w:rsidDel="00006F65" w:rsidRDefault="00BC6268">
            <w:pPr>
              <w:pStyle w:val="a"/>
              <w:rPr>
                <w:del w:id="7349" w:author="智誠 楊" w:date="2021-05-07T16:35:00Z"/>
              </w:rPr>
              <w:pPrChange w:id="7350" w:author="智誠 楊" w:date="2021-05-07T16:36:00Z">
                <w:pPr/>
              </w:pPrChange>
            </w:pPr>
            <w:del w:id="7351" w:author="智誠 楊" w:date="2021-05-07T16:35:00Z">
              <w:r w:rsidDel="00006F65">
                <w:rPr>
                  <w:rFonts w:hint="eastAsia"/>
                  <w:lang w:val="zh-TW"/>
                </w:rPr>
                <w:delText>查詢</w:delText>
              </w:r>
              <w:r w:rsidDel="00006F65">
                <w:rPr>
                  <w:rFonts w:hint="eastAsia"/>
                  <w:lang w:val="zh-TW" w:eastAsia="zh-HK"/>
                </w:rPr>
                <w:delText>日期區間內</w:delText>
              </w:r>
              <w:r w:rsidRPr="001009D7" w:rsidDel="00006F65">
                <w:rPr>
                  <w:rFonts w:hint="eastAsia"/>
                </w:rPr>
                <w:delText>訪談</w:delText>
              </w:r>
              <w:r w:rsidDel="00006F65">
                <w:rPr>
                  <w:rFonts w:hint="eastAsia"/>
                  <w:lang w:eastAsia="zh-HK"/>
                </w:rPr>
                <w:delText>記錄內容</w:delText>
              </w:r>
            </w:del>
          </w:p>
        </w:tc>
      </w:tr>
      <w:tr w:rsidR="00C95828" w:rsidRPr="00362205" w:rsidDel="00006F65" w14:paraId="352BB36B" w14:textId="30CB2150" w:rsidTr="0026408A">
        <w:trPr>
          <w:trHeight w:val="277"/>
          <w:del w:id="7352" w:author="智誠 楊" w:date="2021-05-07T16:35:00Z"/>
        </w:trPr>
        <w:tc>
          <w:tcPr>
            <w:tcW w:w="1548" w:type="dxa"/>
            <w:tcBorders>
              <w:top w:val="single" w:sz="8" w:space="0" w:color="000000"/>
              <w:bottom w:val="single" w:sz="8" w:space="0" w:color="000000"/>
              <w:right w:val="single" w:sz="8" w:space="0" w:color="000000"/>
            </w:tcBorders>
            <w:shd w:val="clear" w:color="auto" w:fill="F3F3F3"/>
          </w:tcPr>
          <w:p w14:paraId="633B8D66" w14:textId="03441406" w:rsidR="00C95828" w:rsidRPr="00362205" w:rsidDel="00006F65" w:rsidRDefault="00C95828">
            <w:pPr>
              <w:pStyle w:val="a"/>
              <w:rPr>
                <w:del w:id="7353" w:author="智誠 楊" w:date="2021-05-07T16:35:00Z"/>
              </w:rPr>
              <w:pPrChange w:id="7354" w:author="智誠 楊" w:date="2021-05-07T16:36:00Z">
                <w:pPr/>
              </w:pPrChange>
            </w:pPr>
            <w:del w:id="7355" w:author="智誠 楊" w:date="2021-05-07T16:35:00Z">
              <w:r w:rsidRPr="00362205" w:rsidDel="00006F65">
                <w:delText>進入條件</w:delText>
              </w:r>
            </w:del>
          </w:p>
        </w:tc>
        <w:tc>
          <w:tcPr>
            <w:tcW w:w="6318" w:type="dxa"/>
            <w:tcBorders>
              <w:top w:val="single" w:sz="8" w:space="0" w:color="000000"/>
              <w:left w:val="single" w:sz="8" w:space="0" w:color="000000"/>
              <w:bottom w:val="single" w:sz="8" w:space="0" w:color="000000"/>
            </w:tcBorders>
          </w:tcPr>
          <w:p w14:paraId="7EAC5AFE" w14:textId="65C0CED1" w:rsidR="00C95828" w:rsidRPr="00362205" w:rsidDel="00006F65" w:rsidRDefault="00C95828">
            <w:pPr>
              <w:pStyle w:val="a"/>
              <w:rPr>
                <w:del w:id="7356" w:author="智誠 楊" w:date="2021-05-07T16:35:00Z"/>
              </w:rPr>
              <w:pPrChange w:id="7357" w:author="智誠 楊" w:date="2021-05-07T16:36:00Z">
                <w:pPr/>
              </w:pPrChange>
            </w:pPr>
          </w:p>
        </w:tc>
      </w:tr>
      <w:tr w:rsidR="00C95828" w:rsidRPr="00362205" w:rsidDel="00006F65" w14:paraId="58273302" w14:textId="07253F3F" w:rsidTr="0026408A">
        <w:trPr>
          <w:trHeight w:val="773"/>
          <w:del w:id="7358" w:author="智誠 楊" w:date="2021-05-07T16:35:00Z"/>
        </w:trPr>
        <w:tc>
          <w:tcPr>
            <w:tcW w:w="1548" w:type="dxa"/>
            <w:tcBorders>
              <w:top w:val="single" w:sz="8" w:space="0" w:color="000000"/>
              <w:bottom w:val="single" w:sz="8" w:space="0" w:color="000000"/>
              <w:right w:val="single" w:sz="8" w:space="0" w:color="000000"/>
            </w:tcBorders>
            <w:shd w:val="clear" w:color="auto" w:fill="F3F3F3"/>
          </w:tcPr>
          <w:p w14:paraId="688ECE22" w14:textId="3302464D" w:rsidR="00C95828" w:rsidRPr="00362205" w:rsidDel="00006F65" w:rsidRDefault="00C95828">
            <w:pPr>
              <w:pStyle w:val="a"/>
              <w:rPr>
                <w:del w:id="7359" w:author="智誠 楊" w:date="2021-05-07T16:35:00Z"/>
              </w:rPr>
              <w:pPrChange w:id="7360" w:author="智誠 楊" w:date="2021-05-07T16:36:00Z">
                <w:pPr/>
              </w:pPrChange>
            </w:pPr>
            <w:del w:id="7361" w:author="智誠 楊" w:date="2021-05-07T16:35:00Z">
              <w:r w:rsidRPr="00362205" w:rsidDel="00006F65">
                <w:delText xml:space="preserve">基本流程 </w:delText>
              </w:r>
            </w:del>
          </w:p>
        </w:tc>
        <w:tc>
          <w:tcPr>
            <w:tcW w:w="6318" w:type="dxa"/>
            <w:tcBorders>
              <w:top w:val="single" w:sz="8" w:space="0" w:color="000000"/>
              <w:left w:val="single" w:sz="8" w:space="0" w:color="000000"/>
              <w:bottom w:val="single" w:sz="8" w:space="0" w:color="000000"/>
            </w:tcBorders>
          </w:tcPr>
          <w:p w14:paraId="4986EC61" w14:textId="794FD82D" w:rsidR="00C95828" w:rsidRPr="00362205" w:rsidDel="00006F65" w:rsidRDefault="00C95828">
            <w:pPr>
              <w:pStyle w:val="a"/>
              <w:rPr>
                <w:del w:id="7362" w:author="智誠 楊" w:date="2021-05-07T16:35:00Z"/>
              </w:rPr>
              <w:pPrChange w:id="7363" w:author="智誠 楊" w:date="2021-05-07T16:36:00Z">
                <w:pPr/>
              </w:pPrChange>
            </w:pPr>
          </w:p>
        </w:tc>
      </w:tr>
      <w:tr w:rsidR="00C95828" w:rsidRPr="00362205" w:rsidDel="00006F65" w14:paraId="19FFCD01" w14:textId="42F679D1" w:rsidTr="0026408A">
        <w:trPr>
          <w:trHeight w:val="321"/>
          <w:del w:id="7364" w:author="智誠 楊" w:date="2021-05-07T16:35:00Z"/>
        </w:trPr>
        <w:tc>
          <w:tcPr>
            <w:tcW w:w="1548" w:type="dxa"/>
            <w:tcBorders>
              <w:top w:val="single" w:sz="8" w:space="0" w:color="000000"/>
              <w:bottom w:val="single" w:sz="8" w:space="0" w:color="000000"/>
              <w:right w:val="single" w:sz="8" w:space="0" w:color="000000"/>
            </w:tcBorders>
            <w:shd w:val="clear" w:color="auto" w:fill="F3F3F3"/>
          </w:tcPr>
          <w:p w14:paraId="72DCB189" w14:textId="577055C4" w:rsidR="00C95828" w:rsidRPr="00362205" w:rsidDel="00006F65" w:rsidRDefault="00C95828">
            <w:pPr>
              <w:pStyle w:val="a"/>
              <w:rPr>
                <w:del w:id="7365" w:author="智誠 楊" w:date="2021-05-07T16:35:00Z"/>
              </w:rPr>
              <w:pPrChange w:id="7366" w:author="智誠 楊" w:date="2021-05-07T16:36:00Z">
                <w:pPr/>
              </w:pPrChange>
            </w:pPr>
            <w:del w:id="7367" w:author="智誠 楊" w:date="2021-05-07T16:35:00Z">
              <w:r w:rsidRPr="00362205" w:rsidDel="00006F65">
                <w:delText>選用流程</w:delText>
              </w:r>
            </w:del>
          </w:p>
        </w:tc>
        <w:tc>
          <w:tcPr>
            <w:tcW w:w="6318" w:type="dxa"/>
            <w:tcBorders>
              <w:top w:val="single" w:sz="8" w:space="0" w:color="000000"/>
              <w:left w:val="single" w:sz="8" w:space="0" w:color="000000"/>
              <w:bottom w:val="single" w:sz="8" w:space="0" w:color="000000"/>
            </w:tcBorders>
          </w:tcPr>
          <w:p w14:paraId="1793BE7F" w14:textId="0B9735C5" w:rsidR="00C95828" w:rsidRPr="00362205" w:rsidDel="00006F65" w:rsidRDefault="00C95828">
            <w:pPr>
              <w:pStyle w:val="a"/>
              <w:rPr>
                <w:del w:id="7368" w:author="智誠 楊" w:date="2021-05-07T16:35:00Z"/>
              </w:rPr>
              <w:pPrChange w:id="7369" w:author="智誠 楊" w:date="2021-05-07T16:36:00Z">
                <w:pPr/>
              </w:pPrChange>
            </w:pPr>
          </w:p>
        </w:tc>
      </w:tr>
      <w:tr w:rsidR="00C95828" w:rsidRPr="00362205" w:rsidDel="00006F65" w14:paraId="0D254A7E" w14:textId="31A5D893" w:rsidTr="0026408A">
        <w:trPr>
          <w:trHeight w:val="1311"/>
          <w:del w:id="7370" w:author="智誠 楊" w:date="2021-05-07T16:35:00Z"/>
        </w:trPr>
        <w:tc>
          <w:tcPr>
            <w:tcW w:w="1548" w:type="dxa"/>
            <w:tcBorders>
              <w:top w:val="single" w:sz="8" w:space="0" w:color="000000"/>
              <w:bottom w:val="single" w:sz="8" w:space="0" w:color="000000"/>
              <w:right w:val="single" w:sz="8" w:space="0" w:color="000000"/>
            </w:tcBorders>
            <w:shd w:val="clear" w:color="auto" w:fill="F3F3F3"/>
          </w:tcPr>
          <w:p w14:paraId="0568620E" w14:textId="5BD640D6" w:rsidR="00C95828" w:rsidRPr="00362205" w:rsidDel="00006F65" w:rsidRDefault="00C95828">
            <w:pPr>
              <w:pStyle w:val="a"/>
              <w:rPr>
                <w:del w:id="7371" w:author="智誠 楊" w:date="2021-05-07T16:35:00Z"/>
              </w:rPr>
              <w:pPrChange w:id="7372" w:author="智誠 楊" w:date="2021-05-07T16:36:00Z">
                <w:pPr/>
              </w:pPrChange>
            </w:pPr>
            <w:del w:id="7373" w:author="智誠 楊" w:date="2021-05-07T16:35:00Z">
              <w:r w:rsidRPr="00362205" w:rsidDel="00006F65">
                <w:delText>例外流程</w:delText>
              </w:r>
            </w:del>
          </w:p>
        </w:tc>
        <w:tc>
          <w:tcPr>
            <w:tcW w:w="6318" w:type="dxa"/>
            <w:tcBorders>
              <w:top w:val="single" w:sz="8" w:space="0" w:color="000000"/>
              <w:left w:val="single" w:sz="8" w:space="0" w:color="000000"/>
              <w:bottom w:val="single" w:sz="8" w:space="0" w:color="000000"/>
            </w:tcBorders>
          </w:tcPr>
          <w:p w14:paraId="10865987" w14:textId="45824535" w:rsidR="00C95828" w:rsidRPr="00362205" w:rsidDel="00006F65" w:rsidRDefault="00C95828">
            <w:pPr>
              <w:pStyle w:val="a"/>
              <w:rPr>
                <w:del w:id="7374" w:author="智誠 楊" w:date="2021-05-07T16:35:00Z"/>
              </w:rPr>
              <w:pPrChange w:id="7375" w:author="智誠 楊" w:date="2021-05-07T16:36:00Z">
                <w:pPr/>
              </w:pPrChange>
            </w:pPr>
          </w:p>
        </w:tc>
      </w:tr>
      <w:tr w:rsidR="00C95828" w:rsidRPr="00362205" w:rsidDel="00006F65" w14:paraId="49FF980E" w14:textId="07140EA0" w:rsidTr="0026408A">
        <w:trPr>
          <w:trHeight w:val="278"/>
          <w:del w:id="7376" w:author="智誠 楊" w:date="2021-05-07T16:35:00Z"/>
        </w:trPr>
        <w:tc>
          <w:tcPr>
            <w:tcW w:w="1548" w:type="dxa"/>
            <w:tcBorders>
              <w:top w:val="single" w:sz="8" w:space="0" w:color="000000"/>
              <w:bottom w:val="single" w:sz="8" w:space="0" w:color="000000"/>
              <w:right w:val="single" w:sz="8" w:space="0" w:color="000000"/>
            </w:tcBorders>
            <w:shd w:val="clear" w:color="auto" w:fill="F3F3F3"/>
          </w:tcPr>
          <w:p w14:paraId="6AA76AF5" w14:textId="4F228E8A" w:rsidR="00C95828" w:rsidRPr="00362205" w:rsidDel="00006F65" w:rsidRDefault="00C95828">
            <w:pPr>
              <w:pStyle w:val="a"/>
              <w:rPr>
                <w:del w:id="7377" w:author="智誠 楊" w:date="2021-05-07T16:35:00Z"/>
              </w:rPr>
              <w:pPrChange w:id="7378" w:author="智誠 楊" w:date="2021-05-07T16:36:00Z">
                <w:pPr/>
              </w:pPrChange>
            </w:pPr>
            <w:del w:id="7379" w:author="智誠 楊" w:date="2021-05-07T16:35:00Z">
              <w:r w:rsidRPr="00362205" w:rsidDel="00006F65">
                <w:delText xml:space="preserve">執行後狀況 </w:delText>
              </w:r>
            </w:del>
          </w:p>
        </w:tc>
        <w:tc>
          <w:tcPr>
            <w:tcW w:w="6318" w:type="dxa"/>
            <w:tcBorders>
              <w:top w:val="single" w:sz="8" w:space="0" w:color="000000"/>
              <w:left w:val="single" w:sz="8" w:space="0" w:color="000000"/>
              <w:bottom w:val="single" w:sz="8" w:space="0" w:color="000000"/>
            </w:tcBorders>
          </w:tcPr>
          <w:p w14:paraId="33BF3922" w14:textId="7BC31BF2" w:rsidR="00C95828" w:rsidRPr="00362205" w:rsidDel="00006F65" w:rsidRDefault="00C95828">
            <w:pPr>
              <w:pStyle w:val="a"/>
              <w:rPr>
                <w:del w:id="7380" w:author="智誠 楊" w:date="2021-05-07T16:35:00Z"/>
              </w:rPr>
              <w:pPrChange w:id="7381" w:author="智誠 楊" w:date="2021-05-07T16:36:00Z">
                <w:pPr/>
              </w:pPrChange>
            </w:pPr>
          </w:p>
        </w:tc>
      </w:tr>
      <w:tr w:rsidR="00C95828" w:rsidRPr="00362205" w:rsidDel="00006F65" w14:paraId="01F57EAD" w14:textId="33C2D241" w:rsidTr="0026408A">
        <w:trPr>
          <w:trHeight w:val="358"/>
          <w:del w:id="7382" w:author="智誠 楊" w:date="2021-05-07T16:35:00Z"/>
        </w:trPr>
        <w:tc>
          <w:tcPr>
            <w:tcW w:w="1548" w:type="dxa"/>
            <w:tcBorders>
              <w:top w:val="single" w:sz="8" w:space="0" w:color="000000"/>
              <w:bottom w:val="single" w:sz="8" w:space="0" w:color="000000"/>
              <w:right w:val="single" w:sz="8" w:space="0" w:color="000000"/>
            </w:tcBorders>
            <w:shd w:val="clear" w:color="auto" w:fill="F3F3F3"/>
          </w:tcPr>
          <w:p w14:paraId="6D792E98" w14:textId="3798C3DC" w:rsidR="00C95828" w:rsidRPr="00362205" w:rsidDel="00006F65" w:rsidRDefault="00C95828">
            <w:pPr>
              <w:pStyle w:val="a"/>
              <w:rPr>
                <w:del w:id="7383" w:author="智誠 楊" w:date="2021-05-07T16:35:00Z"/>
              </w:rPr>
              <w:pPrChange w:id="7384" w:author="智誠 楊" w:date="2021-05-07T16:36:00Z">
                <w:pPr/>
              </w:pPrChange>
            </w:pPr>
            <w:del w:id="7385" w:author="智誠 楊" w:date="2021-05-07T16:35:00Z">
              <w:r w:rsidRPr="00362205" w:rsidDel="00006F65">
                <w:delText>特別需求</w:delText>
              </w:r>
            </w:del>
          </w:p>
        </w:tc>
        <w:tc>
          <w:tcPr>
            <w:tcW w:w="6318" w:type="dxa"/>
            <w:tcBorders>
              <w:top w:val="single" w:sz="8" w:space="0" w:color="000000"/>
              <w:left w:val="single" w:sz="8" w:space="0" w:color="000000"/>
              <w:bottom w:val="single" w:sz="8" w:space="0" w:color="000000"/>
            </w:tcBorders>
          </w:tcPr>
          <w:p w14:paraId="5CFD716E" w14:textId="7A9EA8E8" w:rsidR="00C95828" w:rsidRPr="00362205" w:rsidDel="00006F65" w:rsidRDefault="00C95828">
            <w:pPr>
              <w:pStyle w:val="a"/>
              <w:rPr>
                <w:del w:id="7386" w:author="智誠 楊" w:date="2021-05-07T16:35:00Z"/>
              </w:rPr>
              <w:pPrChange w:id="7387" w:author="智誠 楊" w:date="2021-05-07T16:36:00Z">
                <w:pPr/>
              </w:pPrChange>
            </w:pPr>
          </w:p>
        </w:tc>
      </w:tr>
      <w:tr w:rsidR="00C95828" w:rsidRPr="00362205" w:rsidDel="00006F65" w14:paraId="6B03F409" w14:textId="15EB5379" w:rsidTr="0026408A">
        <w:trPr>
          <w:trHeight w:val="278"/>
          <w:del w:id="7388" w:author="智誠 楊" w:date="2021-05-07T16:35:00Z"/>
        </w:trPr>
        <w:tc>
          <w:tcPr>
            <w:tcW w:w="1548" w:type="dxa"/>
            <w:tcBorders>
              <w:top w:val="single" w:sz="8" w:space="0" w:color="000000"/>
              <w:bottom w:val="single" w:sz="8" w:space="0" w:color="000000"/>
              <w:right w:val="single" w:sz="8" w:space="0" w:color="000000"/>
            </w:tcBorders>
            <w:shd w:val="clear" w:color="auto" w:fill="F3F3F3"/>
          </w:tcPr>
          <w:p w14:paraId="42097409" w14:textId="60E439A2" w:rsidR="00C95828" w:rsidRPr="00362205" w:rsidDel="00006F65" w:rsidRDefault="00C95828">
            <w:pPr>
              <w:pStyle w:val="a"/>
              <w:rPr>
                <w:del w:id="7389" w:author="智誠 楊" w:date="2021-05-07T16:35:00Z"/>
              </w:rPr>
              <w:pPrChange w:id="7390" w:author="智誠 楊" w:date="2021-05-07T16:36:00Z">
                <w:pPr/>
              </w:pPrChange>
            </w:pPr>
            <w:del w:id="7391" w:author="智誠 楊" w:date="2021-05-07T16:35:00Z">
              <w:r w:rsidRPr="00362205" w:rsidDel="00006F65">
                <w:delText xml:space="preserve">參考 </w:delText>
              </w:r>
            </w:del>
          </w:p>
        </w:tc>
        <w:tc>
          <w:tcPr>
            <w:tcW w:w="6318" w:type="dxa"/>
            <w:tcBorders>
              <w:top w:val="single" w:sz="8" w:space="0" w:color="000000"/>
              <w:left w:val="single" w:sz="8" w:space="0" w:color="000000"/>
              <w:bottom w:val="single" w:sz="8" w:space="0" w:color="000000"/>
            </w:tcBorders>
          </w:tcPr>
          <w:p w14:paraId="7FB55828" w14:textId="2E83EB6C" w:rsidR="00C95828" w:rsidRPr="00362205" w:rsidDel="00006F65" w:rsidRDefault="00C95828">
            <w:pPr>
              <w:pStyle w:val="a"/>
              <w:rPr>
                <w:del w:id="7392" w:author="智誠 楊" w:date="2021-05-07T16:35:00Z"/>
              </w:rPr>
              <w:pPrChange w:id="7393" w:author="智誠 楊" w:date="2021-05-07T16:36:00Z">
                <w:pPr/>
              </w:pPrChange>
            </w:pPr>
          </w:p>
        </w:tc>
      </w:tr>
    </w:tbl>
    <w:p w14:paraId="539883F5" w14:textId="77777777" w:rsidR="00006F65" w:rsidRPr="00362205" w:rsidRDefault="00006F65" w:rsidP="00B010CD">
      <w:pPr>
        <w:pStyle w:val="a"/>
        <w:rPr>
          <w:ins w:id="7394" w:author="智誠 楊" w:date="2021-05-07T16:34:00Z"/>
        </w:rPr>
      </w:pPr>
      <w:ins w:id="7395" w:author="智誠 楊" w:date="2021-05-07T16:34:00Z">
        <w:r w:rsidRPr="00362205">
          <w:t>功能說明</w:t>
        </w:r>
      </w:ins>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006F65" w:rsidRPr="00362205" w14:paraId="3C82D220" w14:textId="77777777" w:rsidTr="00286DCE">
        <w:trPr>
          <w:trHeight w:val="277"/>
          <w:ins w:id="7396" w:author="智誠 楊" w:date="2021-05-07T16:34:00Z"/>
        </w:trPr>
        <w:tc>
          <w:tcPr>
            <w:tcW w:w="1548" w:type="dxa"/>
            <w:tcBorders>
              <w:top w:val="single" w:sz="8" w:space="0" w:color="000000"/>
              <w:bottom w:val="single" w:sz="8" w:space="0" w:color="000000"/>
              <w:right w:val="single" w:sz="8" w:space="0" w:color="000000"/>
            </w:tcBorders>
            <w:shd w:val="clear" w:color="auto" w:fill="F3F3F3"/>
          </w:tcPr>
          <w:p w14:paraId="1D0B2765" w14:textId="77777777" w:rsidR="00006F65" w:rsidRPr="00362205" w:rsidRDefault="00006F65" w:rsidP="00286DCE">
            <w:pPr>
              <w:rPr>
                <w:ins w:id="7397" w:author="智誠 楊" w:date="2021-05-07T16:34:00Z"/>
                <w:rFonts w:ascii="標楷體" w:eastAsia="標楷體" w:hAnsi="標楷體"/>
              </w:rPr>
            </w:pPr>
            <w:ins w:id="7398" w:author="智誠 楊" w:date="2021-05-07T16:34:00Z">
              <w:r w:rsidRPr="00362205">
                <w:rPr>
                  <w:rFonts w:ascii="標楷體" w:eastAsia="標楷體" w:hAnsi="標楷體"/>
                </w:rPr>
                <w:t xml:space="preserve">功能名稱 </w:t>
              </w:r>
            </w:ins>
          </w:p>
        </w:tc>
        <w:tc>
          <w:tcPr>
            <w:tcW w:w="6318" w:type="dxa"/>
            <w:tcBorders>
              <w:top w:val="single" w:sz="8" w:space="0" w:color="000000"/>
              <w:left w:val="single" w:sz="8" w:space="0" w:color="000000"/>
              <w:bottom w:val="single" w:sz="8" w:space="0" w:color="000000"/>
            </w:tcBorders>
          </w:tcPr>
          <w:p w14:paraId="4FF31BEA" w14:textId="70B5F51E" w:rsidR="00006F65" w:rsidRPr="00006F65" w:rsidRDefault="00006F65" w:rsidP="00286DCE">
            <w:pPr>
              <w:rPr>
                <w:ins w:id="7399" w:author="智誠 楊" w:date="2021-05-07T16:34:00Z"/>
                <w:rFonts w:ascii="標楷體" w:eastAsia="標楷體" w:hAnsi="標楷體" w:cs="新細明體"/>
                <w:kern w:val="0"/>
                <w:lang w:val="zh-TW"/>
                <w:rPrChange w:id="7400" w:author="智誠 楊" w:date="2021-05-07T16:35:00Z">
                  <w:rPr>
                    <w:ins w:id="7401" w:author="智誠 楊" w:date="2021-05-07T16:34:00Z"/>
                    <w:rFonts w:ascii="標楷體" w:eastAsia="標楷體" w:hAnsi="標楷體"/>
                  </w:rPr>
                </w:rPrChange>
              </w:rPr>
            </w:pPr>
            <w:ins w:id="7402" w:author="智誠 楊" w:date="2021-05-07T16:35:00Z">
              <w:r w:rsidRPr="001009D7">
                <w:rPr>
                  <w:rFonts w:ascii="標楷體" w:eastAsia="標楷體" w:hAnsi="標楷體" w:cs="新細明體" w:hint="eastAsia"/>
                  <w:kern w:val="0"/>
                  <w:lang w:val="zh-TW"/>
                </w:rPr>
                <w:t>疑似洗錢交易訪談</w:t>
              </w:r>
              <w:r>
                <w:rPr>
                  <w:rFonts w:ascii="標楷體" w:eastAsia="標楷體" w:hAnsi="標楷體" w:cs="新細明體" w:hint="eastAsia"/>
                  <w:kern w:val="0"/>
                  <w:lang w:val="zh-TW"/>
                </w:rPr>
                <w:t>紀錄</w:t>
              </w:r>
              <w:r w:rsidRPr="00C3472A">
                <w:rPr>
                  <w:rFonts w:ascii="標楷體" w:eastAsia="標楷體" w:hAnsi="標楷體" w:cs="新細明體" w:hint="eastAsia"/>
                  <w:kern w:val="0"/>
                  <w:lang w:val="zh-TW"/>
                </w:rPr>
                <w:t>查詢</w:t>
              </w:r>
            </w:ins>
          </w:p>
        </w:tc>
      </w:tr>
      <w:tr w:rsidR="00006F65" w:rsidRPr="00362205" w14:paraId="2C5CE68A" w14:textId="77777777" w:rsidTr="00286DCE">
        <w:trPr>
          <w:trHeight w:val="277"/>
          <w:ins w:id="7403" w:author="智誠 楊" w:date="2021-05-07T16:34:00Z"/>
        </w:trPr>
        <w:tc>
          <w:tcPr>
            <w:tcW w:w="1548" w:type="dxa"/>
            <w:tcBorders>
              <w:top w:val="single" w:sz="8" w:space="0" w:color="000000"/>
              <w:bottom w:val="single" w:sz="8" w:space="0" w:color="000000"/>
              <w:right w:val="single" w:sz="8" w:space="0" w:color="000000"/>
            </w:tcBorders>
            <w:shd w:val="clear" w:color="auto" w:fill="F3F3F3"/>
          </w:tcPr>
          <w:p w14:paraId="01C3E19B" w14:textId="77777777" w:rsidR="00006F65" w:rsidRPr="00362205" w:rsidRDefault="00006F65" w:rsidP="00286DCE">
            <w:pPr>
              <w:rPr>
                <w:ins w:id="7404" w:author="智誠 楊" w:date="2021-05-07T16:34:00Z"/>
                <w:rFonts w:ascii="標楷體" w:eastAsia="標楷體" w:hAnsi="標楷體"/>
              </w:rPr>
            </w:pPr>
            <w:ins w:id="7405" w:author="智誠 楊" w:date="2021-05-07T16:34:00Z">
              <w:r w:rsidRPr="00362205">
                <w:rPr>
                  <w:rFonts w:ascii="標楷體" w:eastAsia="標楷體" w:hAnsi="標楷體"/>
                </w:rPr>
                <w:t>進入條件</w:t>
              </w:r>
            </w:ins>
          </w:p>
        </w:tc>
        <w:tc>
          <w:tcPr>
            <w:tcW w:w="6318" w:type="dxa"/>
            <w:tcBorders>
              <w:top w:val="single" w:sz="8" w:space="0" w:color="000000"/>
              <w:left w:val="single" w:sz="8" w:space="0" w:color="000000"/>
              <w:bottom w:val="single" w:sz="8" w:space="0" w:color="000000"/>
            </w:tcBorders>
          </w:tcPr>
          <w:p w14:paraId="52B2B1D4" w14:textId="70791928" w:rsidR="00006F65" w:rsidRPr="00362205" w:rsidRDefault="00006F65" w:rsidP="00286DCE">
            <w:pPr>
              <w:rPr>
                <w:ins w:id="7406" w:author="智誠 楊" w:date="2021-05-07T16:34:00Z"/>
                <w:rFonts w:ascii="標楷體" w:eastAsia="標楷體" w:hAnsi="標楷體"/>
              </w:rPr>
            </w:pPr>
            <w:ins w:id="7407" w:author="智誠 楊" w:date="2021-05-07T16:35:00Z">
              <w:r>
                <w:rPr>
                  <w:rFonts w:ascii="標楷體" w:eastAsia="標楷體" w:hAnsi="標楷體" w:cs="新細明體" w:hint="eastAsia"/>
                  <w:kern w:val="0"/>
                  <w:lang w:val="zh-TW"/>
                </w:rPr>
                <w:t>查詢</w:t>
              </w:r>
              <w:r>
                <w:rPr>
                  <w:rFonts w:ascii="標楷體" w:eastAsia="標楷體" w:hAnsi="標楷體" w:cs="新細明體" w:hint="eastAsia"/>
                  <w:kern w:val="0"/>
                  <w:lang w:val="zh-TW" w:eastAsia="zh-HK"/>
                </w:rPr>
                <w:t>日期區間內</w:t>
              </w:r>
              <w:r w:rsidRPr="001009D7">
                <w:rPr>
                  <w:rFonts w:ascii="標楷體" w:eastAsia="標楷體" w:hAnsi="標楷體" w:hint="eastAsia"/>
                </w:rPr>
                <w:t>訪談</w:t>
              </w:r>
              <w:r>
                <w:rPr>
                  <w:rFonts w:ascii="標楷體" w:eastAsia="標楷體" w:hAnsi="標楷體" w:hint="eastAsia"/>
                  <w:lang w:eastAsia="zh-HK"/>
                </w:rPr>
                <w:t>記錄內容</w:t>
              </w:r>
            </w:ins>
            <w:ins w:id="7408" w:author="智誠 楊" w:date="2021-05-07T16:34:00Z">
              <w:r>
                <w:rPr>
                  <w:rFonts w:ascii="標楷體" w:eastAsia="標楷體" w:hAnsi="標楷體" w:hint="eastAsia"/>
                  <w:lang w:eastAsia="zh-HK"/>
                </w:rPr>
                <w:t>時</w:t>
              </w:r>
            </w:ins>
          </w:p>
        </w:tc>
      </w:tr>
      <w:tr w:rsidR="00006F65" w:rsidRPr="00362205" w14:paraId="6B3213C6" w14:textId="77777777" w:rsidTr="00286DCE">
        <w:trPr>
          <w:trHeight w:val="773"/>
          <w:ins w:id="7409" w:author="智誠 楊" w:date="2021-05-07T16:34:00Z"/>
        </w:trPr>
        <w:tc>
          <w:tcPr>
            <w:tcW w:w="1548" w:type="dxa"/>
            <w:tcBorders>
              <w:top w:val="single" w:sz="8" w:space="0" w:color="000000"/>
              <w:bottom w:val="single" w:sz="8" w:space="0" w:color="000000"/>
              <w:right w:val="single" w:sz="8" w:space="0" w:color="000000"/>
            </w:tcBorders>
            <w:shd w:val="clear" w:color="auto" w:fill="F3F3F3"/>
          </w:tcPr>
          <w:p w14:paraId="0305026B" w14:textId="77777777" w:rsidR="00006F65" w:rsidRPr="00362205" w:rsidRDefault="00006F65" w:rsidP="00286DCE">
            <w:pPr>
              <w:rPr>
                <w:ins w:id="7410" w:author="智誠 楊" w:date="2021-05-07T16:34:00Z"/>
                <w:rFonts w:ascii="標楷體" w:eastAsia="標楷體" w:hAnsi="標楷體"/>
              </w:rPr>
            </w:pPr>
            <w:ins w:id="7411" w:author="智誠 楊" w:date="2021-05-07T16:34:00Z">
              <w:r w:rsidRPr="00362205">
                <w:rPr>
                  <w:rFonts w:ascii="標楷體" w:eastAsia="標楷體" w:hAnsi="標楷體"/>
                </w:rPr>
                <w:t xml:space="preserve">基本流程 </w:t>
              </w:r>
            </w:ins>
          </w:p>
        </w:tc>
        <w:tc>
          <w:tcPr>
            <w:tcW w:w="6318" w:type="dxa"/>
            <w:tcBorders>
              <w:top w:val="single" w:sz="8" w:space="0" w:color="000000"/>
              <w:left w:val="single" w:sz="8" w:space="0" w:color="000000"/>
              <w:bottom w:val="single" w:sz="8" w:space="0" w:color="000000"/>
            </w:tcBorders>
          </w:tcPr>
          <w:p w14:paraId="723A84E1" w14:textId="4DD6F9AE" w:rsidR="00006F65" w:rsidRPr="00323EBD" w:rsidRDefault="00006F65" w:rsidP="00286DCE">
            <w:pPr>
              <w:rPr>
                <w:ins w:id="7412" w:author="智誠 楊" w:date="2021-05-07T16:34:00Z"/>
                <w:rFonts w:ascii="標楷體" w:eastAsia="標楷體" w:hAnsi="標楷體"/>
              </w:rPr>
            </w:pPr>
            <w:ins w:id="7413" w:author="智誠 楊" w:date="2021-05-07T16:34:00Z">
              <w:r w:rsidRPr="00323EBD">
                <w:rPr>
                  <w:rFonts w:ascii="標楷體" w:eastAsia="標楷體" w:hAnsi="標楷體" w:hint="eastAsia"/>
                </w:rPr>
                <w:t>1.</w:t>
              </w:r>
              <w:r w:rsidRPr="00323EBD">
                <w:rPr>
                  <w:rFonts w:ascii="標楷體" w:eastAsia="標楷體" w:hAnsi="標楷體" w:hint="eastAsia"/>
                  <w:lang w:eastAsia="zh-HK"/>
                </w:rPr>
                <w:t>參考</w:t>
              </w:r>
              <w:r w:rsidRPr="00323EBD">
                <w:rPr>
                  <w:rFonts w:ascii="標楷體" w:eastAsia="標楷體" w:hAnsi="標楷體" w:hint="eastAsia"/>
                </w:rPr>
                <w:t>「</w:t>
              </w:r>
            </w:ins>
            <w:ins w:id="7414" w:author="智誠 楊" w:date="2021-05-08T17:53:00Z">
              <w:r w:rsidR="00937E01">
                <w:rPr>
                  <w:rFonts w:ascii="標楷體" w:eastAsia="標楷體" w:hAnsi="標楷體" w:hint="eastAsia"/>
                </w:rPr>
                <w:t>疑似洗錢</w:t>
              </w:r>
            </w:ins>
            <w:ins w:id="7415" w:author="智誠 楊" w:date="2021-05-07T16:34:00Z">
              <w:r w:rsidRPr="00323EBD">
                <w:rPr>
                  <w:rFonts w:ascii="標楷體" w:eastAsia="標楷體" w:hAnsi="標楷體" w:hint="eastAsia"/>
                </w:rPr>
                <w:t>」</w:t>
              </w:r>
              <w:r w:rsidRPr="00323EBD">
                <w:rPr>
                  <w:rFonts w:ascii="標楷體" w:eastAsia="標楷體" w:hAnsi="標楷體" w:hint="eastAsia"/>
                  <w:lang w:eastAsia="zh-HK"/>
                </w:rPr>
                <w:t>流程</w:t>
              </w:r>
            </w:ins>
          </w:p>
          <w:p w14:paraId="4A08ACEB" w14:textId="5BF5A150" w:rsidR="00006F65" w:rsidRPr="00323EBD" w:rsidRDefault="00006F65" w:rsidP="00286DCE">
            <w:pPr>
              <w:rPr>
                <w:ins w:id="7416" w:author="智誠 楊" w:date="2021-05-07T16:34:00Z"/>
                <w:rFonts w:ascii="標楷體" w:eastAsia="標楷體" w:hAnsi="標楷體"/>
              </w:rPr>
            </w:pPr>
            <w:ins w:id="7417" w:author="智誠 楊" w:date="2021-05-07T16:34:00Z">
              <w:r w:rsidRPr="00323EBD">
                <w:rPr>
                  <w:rFonts w:ascii="標楷體" w:eastAsia="標楷體" w:hAnsi="標楷體" w:hint="eastAsia"/>
                </w:rPr>
                <w:t>2.</w:t>
              </w:r>
            </w:ins>
            <w:ins w:id="7418" w:author="智誠 楊" w:date="2021-05-07T16:38:00Z">
              <w:r w:rsidRPr="00323EBD">
                <w:rPr>
                  <w:rFonts w:ascii="標楷體" w:eastAsia="標楷體" w:hAnsi="標楷體" w:hint="eastAsia"/>
                  <w:lang w:eastAsia="zh-HK"/>
                </w:rPr>
                <w:t>查詢</w:t>
              </w:r>
              <w:r>
                <w:rPr>
                  <w:rFonts w:ascii="標楷體" w:eastAsia="標楷體" w:hAnsi="標楷體" w:hint="eastAsia"/>
                  <w:lang w:eastAsia="zh-HK"/>
                </w:rPr>
                <w:t>疑似洗錢交易訪談紀錄</w:t>
              </w:r>
              <w:r w:rsidRPr="00323EBD">
                <w:rPr>
                  <w:rFonts w:ascii="標楷體" w:eastAsia="標楷體" w:hAnsi="標楷體" w:hint="eastAsia"/>
                  <w:lang w:eastAsia="zh-HK"/>
                </w:rPr>
                <w:t>檔</w:t>
              </w:r>
              <w:r w:rsidRPr="00323EBD">
                <w:rPr>
                  <w:rFonts w:ascii="標楷體" w:eastAsia="標楷體" w:hAnsi="標楷體" w:hint="eastAsia"/>
                </w:rPr>
                <w:t>(</w:t>
              </w:r>
              <w:r w:rsidRPr="003A126D">
                <w:rPr>
                  <w:rFonts w:ascii="標楷體" w:eastAsia="標楷體" w:hAnsi="標楷體" w:cs="細明體_HKSCS"/>
                  <w:kern w:val="0"/>
                </w:rPr>
                <w:t>MlaundryRecord</w:t>
              </w:r>
              <w:r w:rsidRPr="00323EBD">
                <w:rPr>
                  <w:rFonts w:ascii="標楷體" w:eastAsia="標楷體" w:hAnsi="標楷體"/>
                </w:rPr>
                <w:t>)</w:t>
              </w:r>
            </w:ins>
          </w:p>
          <w:p w14:paraId="49DE839E" w14:textId="77777777" w:rsidR="00006F65" w:rsidRPr="00323EBD" w:rsidRDefault="00006F65" w:rsidP="00286DCE">
            <w:pPr>
              <w:rPr>
                <w:ins w:id="7419" w:author="智誠 楊" w:date="2021-05-07T16:34:00Z"/>
                <w:rFonts w:ascii="標楷體" w:eastAsia="標楷體" w:hAnsi="標楷體"/>
                <w:lang w:eastAsia="zh-HK"/>
              </w:rPr>
            </w:pPr>
            <w:ins w:id="7420" w:author="智誠 楊" w:date="2021-05-07T16:34:00Z">
              <w:r w:rsidRPr="00323EBD">
                <w:rPr>
                  <w:rFonts w:ascii="標楷體" w:eastAsia="標楷體" w:hAnsi="標楷體" w:hint="eastAsia"/>
                </w:rPr>
                <w:t>3</w:t>
              </w:r>
              <w:r w:rsidRPr="00323EBD">
                <w:rPr>
                  <w:rFonts w:ascii="標楷體" w:eastAsia="標楷體" w:hAnsi="標楷體"/>
                </w:rPr>
                <w:t>.</w:t>
              </w:r>
              <w:r w:rsidRPr="00323EBD">
                <w:rPr>
                  <w:rFonts w:ascii="標楷體" w:eastAsia="標楷體" w:hAnsi="標楷體" w:hint="eastAsia"/>
                  <w:lang w:eastAsia="zh-HK"/>
                </w:rPr>
                <w:t>依據輸入查詢條件</w:t>
              </w:r>
              <w:r w:rsidRPr="00323EBD">
                <w:rPr>
                  <w:rFonts w:ascii="標楷體" w:eastAsia="標楷體" w:hAnsi="標楷體" w:hint="eastAsia"/>
                </w:rPr>
                <w:t>,</w:t>
              </w:r>
              <w:r w:rsidRPr="00323EBD">
                <w:rPr>
                  <w:rFonts w:ascii="標楷體" w:eastAsia="標楷體" w:hAnsi="標楷體" w:hint="eastAsia"/>
                  <w:lang w:eastAsia="zh-HK"/>
                </w:rPr>
                <w:t>輸出查詢資料</w:t>
              </w:r>
            </w:ins>
          </w:p>
          <w:p w14:paraId="786C32D7" w14:textId="095BEC62" w:rsidR="00006F65" w:rsidRDefault="00006F65">
            <w:pPr>
              <w:ind w:left="720" w:hangingChars="300" w:hanging="720"/>
              <w:rPr>
                <w:ins w:id="7421" w:author="智誠 楊" w:date="2021-05-07T16:36:00Z"/>
                <w:rFonts w:ascii="標楷體" w:eastAsia="標楷體" w:hAnsi="標楷體"/>
                <w:lang w:eastAsia="zh-HK"/>
              </w:rPr>
              <w:pPrChange w:id="7422" w:author="智誠 楊" w:date="2021-05-07T16:39:00Z">
                <w:pPr/>
              </w:pPrChange>
            </w:pPr>
            <w:ins w:id="7423" w:author="智誠 楊" w:date="2021-05-07T16:34:00Z">
              <w:r w:rsidRPr="00323EBD">
                <w:rPr>
                  <w:rFonts w:ascii="標楷體" w:eastAsia="標楷體" w:hAnsi="標楷體" w:hint="eastAsia"/>
                </w:rPr>
                <w:t xml:space="preserve">  (</w:t>
              </w:r>
              <w:r w:rsidRPr="00323EBD">
                <w:rPr>
                  <w:rFonts w:ascii="標楷體" w:eastAsia="標楷體" w:hAnsi="標楷體"/>
                </w:rPr>
                <w:t>1).</w:t>
              </w:r>
            </w:ins>
            <w:ins w:id="7424" w:author="智誠 楊" w:date="2021-05-07T16:36:00Z">
              <w:r>
                <w:rPr>
                  <w:rFonts w:ascii="標楷體" w:eastAsia="標楷體" w:hAnsi="標楷體" w:hint="eastAsia"/>
                  <w:lang w:eastAsia="zh-HK"/>
                </w:rPr>
                <w:t>訪談日期</w:t>
              </w:r>
            </w:ins>
            <w:ins w:id="7425" w:author="智誠 楊" w:date="2021-05-07T16:34:00Z">
              <w:r w:rsidRPr="00323EBD">
                <w:rPr>
                  <w:rFonts w:ascii="標楷體" w:eastAsia="標楷體" w:hAnsi="標楷體" w:hint="eastAsia"/>
                </w:rPr>
                <w:t>(</w:t>
              </w:r>
            </w:ins>
            <w:ins w:id="7426" w:author="智誠 楊" w:date="2021-05-07T16:38:00Z">
              <w:r>
                <w:rPr>
                  <w:rFonts w:ascii="標楷體" w:eastAsia="標楷體" w:hAnsi="標楷體" w:hint="eastAsia"/>
                </w:rPr>
                <w:t>Re</w:t>
              </w:r>
              <w:r>
                <w:rPr>
                  <w:rFonts w:ascii="標楷體" w:eastAsia="標楷體" w:hAnsi="標楷體"/>
                </w:rPr>
                <w:t>Cord</w:t>
              </w:r>
            </w:ins>
            <w:ins w:id="7427" w:author="智誠 楊" w:date="2021-05-07T16:39:00Z">
              <w:r>
                <w:rPr>
                  <w:rFonts w:ascii="標楷體" w:eastAsia="標楷體" w:hAnsi="標楷體"/>
                </w:rPr>
                <w:t>Date</w:t>
              </w:r>
            </w:ins>
            <w:ins w:id="7428" w:author="智誠 楊" w:date="2021-05-07T16:34:00Z">
              <w:r w:rsidRPr="00323EBD">
                <w:rPr>
                  <w:rFonts w:ascii="標楷體" w:eastAsia="標楷體" w:hAnsi="標楷體"/>
                </w:rPr>
                <w:t>)</w:t>
              </w:r>
              <w:r w:rsidRPr="00323EBD">
                <w:rPr>
                  <w:rFonts w:ascii="標楷體" w:eastAsia="標楷體" w:hAnsi="標楷體" w:hint="eastAsia"/>
                </w:rPr>
                <w:t xml:space="preserve"> </w:t>
              </w:r>
            </w:ins>
            <w:ins w:id="7429" w:author="智誠 楊" w:date="2021-05-07T16:37:00Z">
              <w:r>
                <w:rPr>
                  <w:rFonts w:ascii="標楷體" w:eastAsia="標楷體" w:hAnsi="標楷體" w:hint="eastAsia"/>
                </w:rPr>
                <w:t>B</w:t>
              </w:r>
              <w:r>
                <w:rPr>
                  <w:rFonts w:ascii="標楷體" w:eastAsia="標楷體" w:hAnsi="標楷體"/>
                </w:rPr>
                <w:t>etween</w:t>
              </w:r>
            </w:ins>
            <w:ins w:id="7430" w:author="智誠 楊" w:date="2021-05-07T16:34:00Z">
              <w:r w:rsidRPr="00323EBD">
                <w:rPr>
                  <w:rFonts w:ascii="標楷體" w:eastAsia="標楷體" w:hAnsi="標楷體" w:hint="eastAsia"/>
                </w:rPr>
                <w:t xml:space="preserve"> </w:t>
              </w:r>
              <w:r w:rsidRPr="00323EBD">
                <w:rPr>
                  <w:rFonts w:ascii="標楷體" w:eastAsia="標楷體" w:hAnsi="標楷體" w:hint="eastAsia"/>
                  <w:lang w:eastAsia="zh-HK"/>
                </w:rPr>
                <w:t>輸入條件「</w:t>
              </w:r>
            </w:ins>
            <w:ins w:id="7431" w:author="智誠 楊" w:date="2021-05-07T16:39:00Z">
              <w:r>
                <w:rPr>
                  <w:rFonts w:ascii="標楷體" w:eastAsia="標楷體" w:hAnsi="標楷體" w:hint="eastAsia"/>
                  <w:lang w:eastAsia="zh-HK"/>
                </w:rPr>
                <w:t>訪談日期</w:t>
              </w:r>
            </w:ins>
            <w:ins w:id="7432" w:author="智誠 楊" w:date="2021-05-07T16:55:00Z">
              <w:r w:rsidR="00C64E2C">
                <w:rPr>
                  <w:rFonts w:ascii="標楷體" w:eastAsia="標楷體" w:hAnsi="標楷體" w:hint="eastAsia"/>
                  <w:lang w:eastAsia="zh-HK"/>
                </w:rPr>
                <w:t>起迄</w:t>
              </w:r>
            </w:ins>
            <w:ins w:id="7433" w:author="智誠 楊" w:date="2021-05-07T16:34:00Z">
              <w:r w:rsidRPr="00323EBD">
                <w:rPr>
                  <w:rFonts w:ascii="標楷體" w:eastAsia="標楷體" w:hAnsi="標楷體" w:hint="eastAsia"/>
                  <w:lang w:eastAsia="zh-HK"/>
                </w:rPr>
                <w:t>」</w:t>
              </w:r>
            </w:ins>
          </w:p>
          <w:p w14:paraId="68768D3D" w14:textId="23E39957" w:rsidR="00006F65" w:rsidRDefault="00006F65" w:rsidP="00006F65">
            <w:pPr>
              <w:rPr>
                <w:ins w:id="7434" w:author="智誠 楊" w:date="2021-05-07T16:40:00Z"/>
                <w:rFonts w:ascii="標楷體" w:eastAsia="標楷體" w:hAnsi="標楷體"/>
                <w:lang w:eastAsia="zh-HK"/>
              </w:rPr>
            </w:pPr>
            <w:ins w:id="7435" w:author="智誠 楊" w:date="2021-05-07T16:36:00Z">
              <w:r>
                <w:rPr>
                  <w:rFonts w:ascii="標楷體" w:eastAsia="標楷體" w:hAnsi="標楷體" w:hint="eastAsia"/>
                </w:rPr>
                <w:t xml:space="preserve">  </w:t>
              </w:r>
              <w:r w:rsidRPr="00323EBD">
                <w:rPr>
                  <w:rFonts w:ascii="標楷體" w:eastAsia="標楷體" w:hAnsi="標楷體" w:hint="eastAsia"/>
                </w:rPr>
                <w:t>(</w:t>
              </w:r>
            </w:ins>
            <w:ins w:id="7436" w:author="智誠 楊" w:date="2021-05-08T19:00:00Z">
              <w:r w:rsidR="004B0633">
                <w:rPr>
                  <w:rFonts w:ascii="標楷體" w:eastAsia="標楷體" w:hAnsi="標楷體"/>
                </w:rPr>
                <w:t>2</w:t>
              </w:r>
            </w:ins>
            <w:ins w:id="7437" w:author="智誠 楊" w:date="2021-05-07T16:36:00Z">
              <w:r w:rsidRPr="00323EBD">
                <w:rPr>
                  <w:rFonts w:ascii="標楷體" w:eastAsia="標楷體" w:hAnsi="標楷體"/>
                </w:rPr>
                <w:t>).</w:t>
              </w:r>
              <w:r>
                <w:rPr>
                  <w:rFonts w:ascii="標楷體" w:eastAsia="標楷體" w:hAnsi="標楷體" w:hint="eastAsia"/>
                  <w:lang w:eastAsia="zh-HK"/>
                </w:rPr>
                <w:t>還款日期</w:t>
              </w:r>
              <w:r w:rsidRPr="00323EBD">
                <w:rPr>
                  <w:rFonts w:ascii="標楷體" w:eastAsia="標楷體" w:hAnsi="標楷體" w:hint="eastAsia"/>
                </w:rPr>
                <w:t>(</w:t>
              </w:r>
            </w:ins>
            <w:ins w:id="7438" w:author="智誠 楊" w:date="2021-05-07T16:40:00Z">
              <w:r w:rsidRPr="00006F65">
                <w:rPr>
                  <w:rFonts w:ascii="標楷體" w:eastAsia="標楷體" w:hAnsi="標楷體"/>
                </w:rPr>
                <w:t>ActualRepayDate</w:t>
              </w:r>
            </w:ins>
            <w:ins w:id="7439" w:author="智誠 楊" w:date="2021-05-07T16:36:00Z">
              <w:r w:rsidRPr="00323EBD">
                <w:rPr>
                  <w:rFonts w:ascii="標楷體" w:eastAsia="標楷體" w:hAnsi="標楷體"/>
                </w:rPr>
                <w:t>)</w:t>
              </w:r>
              <w:r w:rsidRPr="00323EBD">
                <w:rPr>
                  <w:rFonts w:ascii="標楷體" w:eastAsia="標楷體" w:hAnsi="標楷體" w:hint="eastAsia"/>
                </w:rPr>
                <w:t xml:space="preserve"> </w:t>
              </w:r>
            </w:ins>
            <w:ins w:id="7440" w:author="智誠 楊" w:date="2021-05-07T16:37:00Z">
              <w:r>
                <w:rPr>
                  <w:rFonts w:ascii="標楷體" w:eastAsia="標楷體" w:hAnsi="標楷體" w:hint="eastAsia"/>
                </w:rPr>
                <w:t>B</w:t>
              </w:r>
              <w:r>
                <w:rPr>
                  <w:rFonts w:ascii="標楷體" w:eastAsia="標楷體" w:hAnsi="標楷體"/>
                </w:rPr>
                <w:t>etween</w:t>
              </w:r>
            </w:ins>
            <w:ins w:id="7441" w:author="智誠 楊" w:date="2021-05-07T16:36:00Z">
              <w:r w:rsidRPr="00323EBD">
                <w:rPr>
                  <w:rFonts w:ascii="標楷體" w:eastAsia="標楷體" w:hAnsi="標楷體" w:hint="eastAsia"/>
                </w:rPr>
                <w:t xml:space="preserve"> </w:t>
              </w:r>
              <w:r w:rsidRPr="00323EBD">
                <w:rPr>
                  <w:rFonts w:ascii="標楷體" w:eastAsia="標楷體" w:hAnsi="標楷體" w:hint="eastAsia"/>
                  <w:lang w:eastAsia="zh-HK"/>
                </w:rPr>
                <w:t>輸入條件「</w:t>
              </w:r>
            </w:ins>
            <w:ins w:id="7442" w:author="智誠 楊" w:date="2021-05-07T16:40:00Z">
              <w:r>
                <w:rPr>
                  <w:rFonts w:ascii="標楷體" w:eastAsia="標楷體" w:hAnsi="標楷體" w:hint="eastAsia"/>
                  <w:lang w:eastAsia="zh-HK"/>
                </w:rPr>
                <w:t>還</w:t>
              </w:r>
              <w:r>
                <w:rPr>
                  <w:rFonts w:ascii="標楷體" w:eastAsia="標楷體" w:hAnsi="標楷體" w:hint="eastAsia"/>
                </w:rPr>
                <w:t xml:space="preserve"> </w:t>
              </w:r>
              <w:r>
                <w:rPr>
                  <w:rFonts w:ascii="標楷體" w:eastAsia="標楷體" w:hAnsi="標楷體" w:hint="eastAsia"/>
                  <w:lang w:eastAsia="zh-HK"/>
                </w:rPr>
                <w:t xml:space="preserve">　　</w:t>
              </w:r>
            </w:ins>
          </w:p>
          <w:p w14:paraId="2A2CC2EC" w14:textId="478CCE24" w:rsidR="00006F65" w:rsidRPr="00006F65" w:rsidRDefault="00006F65" w:rsidP="00286DCE">
            <w:pPr>
              <w:rPr>
                <w:ins w:id="7443" w:author="智誠 楊" w:date="2021-05-07T16:34:00Z"/>
                <w:rFonts w:ascii="標楷體" w:eastAsia="標楷體" w:hAnsi="標楷體"/>
                <w:lang w:eastAsia="zh-HK"/>
              </w:rPr>
            </w:pPr>
            <w:ins w:id="7444" w:author="智誠 楊" w:date="2021-05-07T16:40:00Z">
              <w:r>
                <w:rPr>
                  <w:rFonts w:ascii="標楷體" w:eastAsia="標楷體" w:hAnsi="標楷體" w:hint="eastAsia"/>
                  <w:lang w:eastAsia="zh-HK"/>
                </w:rPr>
                <w:t xml:space="preserve">　　　款日期</w:t>
              </w:r>
            </w:ins>
            <w:ins w:id="7445" w:author="智誠 楊" w:date="2021-05-07T16:55:00Z">
              <w:r w:rsidR="00C64E2C">
                <w:rPr>
                  <w:rFonts w:ascii="標楷體" w:eastAsia="標楷體" w:hAnsi="標楷體" w:hint="eastAsia"/>
                  <w:lang w:eastAsia="zh-HK"/>
                </w:rPr>
                <w:t>起迄</w:t>
              </w:r>
            </w:ins>
            <w:ins w:id="7446" w:author="智誠 楊" w:date="2021-05-07T16:36:00Z">
              <w:r w:rsidRPr="00323EBD">
                <w:rPr>
                  <w:rFonts w:ascii="標楷體" w:eastAsia="標楷體" w:hAnsi="標楷體" w:hint="eastAsia"/>
                  <w:lang w:eastAsia="zh-HK"/>
                </w:rPr>
                <w:t>」</w:t>
              </w:r>
            </w:ins>
          </w:p>
          <w:p w14:paraId="69E75844" w14:textId="5F02BEAD" w:rsidR="00006F65" w:rsidRPr="00323EBD" w:rsidRDefault="00006F65" w:rsidP="00286DCE">
            <w:pPr>
              <w:rPr>
                <w:ins w:id="7447" w:author="智誠 楊" w:date="2021-05-07T16:34:00Z"/>
                <w:rFonts w:ascii="標楷體" w:eastAsia="標楷體" w:hAnsi="標楷體"/>
                <w:lang w:eastAsia="zh-HK"/>
              </w:rPr>
            </w:pPr>
            <w:ins w:id="7448" w:author="智誠 楊" w:date="2021-05-07T16:34:00Z">
              <w:r w:rsidRPr="00323EBD">
                <w:rPr>
                  <w:rFonts w:ascii="標楷體" w:eastAsia="標楷體" w:hAnsi="標楷體" w:hint="eastAsia"/>
                </w:rPr>
                <w:t>4.資料排序:查詢結果</w:t>
              </w:r>
              <w:r w:rsidRPr="00323EBD">
                <w:rPr>
                  <w:rFonts w:ascii="標楷體" w:eastAsia="標楷體" w:hAnsi="標楷體" w:hint="eastAsia"/>
                  <w:lang w:eastAsia="zh-HK"/>
                </w:rPr>
                <w:t>「</w:t>
              </w:r>
            </w:ins>
            <w:ins w:id="7449" w:author="智誠 楊" w:date="2021-05-07T16:40:00Z">
              <w:r>
                <w:rPr>
                  <w:rFonts w:ascii="標楷體" w:eastAsia="標楷體" w:hAnsi="標楷體" w:hint="eastAsia"/>
                  <w:lang w:eastAsia="zh-HK"/>
                </w:rPr>
                <w:t>訪談日期、</w:t>
              </w:r>
            </w:ins>
            <w:ins w:id="7450" w:author="智誠 楊" w:date="2021-05-07T16:41:00Z">
              <w:r>
                <w:rPr>
                  <w:rFonts w:ascii="標楷體" w:eastAsia="標楷體" w:hAnsi="標楷體" w:hint="eastAsia"/>
                  <w:lang w:eastAsia="zh-HK"/>
                </w:rPr>
                <w:t>還款日期</w:t>
              </w:r>
            </w:ins>
            <w:ins w:id="7451" w:author="智誠 楊" w:date="2021-05-07T16:34:00Z">
              <w:r w:rsidRPr="00323EBD">
                <w:rPr>
                  <w:rFonts w:ascii="標楷體" w:eastAsia="標楷體" w:hAnsi="標楷體" w:hint="eastAsia"/>
                  <w:lang w:eastAsia="zh-HK"/>
                </w:rPr>
                <w:t>」由小到大排序</w:t>
              </w:r>
            </w:ins>
          </w:p>
        </w:tc>
      </w:tr>
      <w:tr w:rsidR="00006F65" w:rsidRPr="00362205" w14:paraId="1344EF07" w14:textId="77777777" w:rsidTr="00286DCE">
        <w:trPr>
          <w:trHeight w:val="321"/>
          <w:ins w:id="7452" w:author="智誠 楊" w:date="2021-05-07T16:34:00Z"/>
        </w:trPr>
        <w:tc>
          <w:tcPr>
            <w:tcW w:w="1548" w:type="dxa"/>
            <w:tcBorders>
              <w:top w:val="single" w:sz="8" w:space="0" w:color="000000"/>
              <w:bottom w:val="single" w:sz="8" w:space="0" w:color="000000"/>
              <w:right w:val="single" w:sz="8" w:space="0" w:color="000000"/>
            </w:tcBorders>
            <w:shd w:val="clear" w:color="auto" w:fill="F3F3F3"/>
          </w:tcPr>
          <w:p w14:paraId="7B2D826B" w14:textId="77777777" w:rsidR="00006F65" w:rsidRPr="00362205" w:rsidRDefault="00006F65" w:rsidP="00286DCE">
            <w:pPr>
              <w:rPr>
                <w:ins w:id="7453" w:author="智誠 楊" w:date="2021-05-07T16:34:00Z"/>
                <w:rFonts w:ascii="標楷體" w:eastAsia="標楷體" w:hAnsi="標楷體"/>
              </w:rPr>
            </w:pPr>
            <w:ins w:id="7454" w:author="智誠 楊" w:date="2021-05-07T16:34:00Z">
              <w:r w:rsidRPr="00362205">
                <w:rPr>
                  <w:rFonts w:ascii="標楷體" w:eastAsia="標楷體" w:hAnsi="標楷體"/>
                </w:rPr>
                <w:t>選用流程</w:t>
              </w:r>
            </w:ins>
          </w:p>
        </w:tc>
        <w:tc>
          <w:tcPr>
            <w:tcW w:w="6318" w:type="dxa"/>
            <w:tcBorders>
              <w:top w:val="single" w:sz="8" w:space="0" w:color="000000"/>
              <w:left w:val="single" w:sz="8" w:space="0" w:color="000000"/>
              <w:bottom w:val="single" w:sz="8" w:space="0" w:color="000000"/>
            </w:tcBorders>
          </w:tcPr>
          <w:p w14:paraId="1BF14DDE" w14:textId="77777777" w:rsidR="00006F65" w:rsidRPr="00362205" w:rsidRDefault="00006F65" w:rsidP="00286DCE">
            <w:pPr>
              <w:rPr>
                <w:ins w:id="7455" w:author="智誠 楊" w:date="2021-05-07T16:34:00Z"/>
                <w:rFonts w:ascii="標楷體" w:eastAsia="標楷體" w:hAnsi="標楷體"/>
              </w:rPr>
            </w:pPr>
          </w:p>
        </w:tc>
      </w:tr>
      <w:tr w:rsidR="00006F65" w:rsidRPr="00362205" w14:paraId="73EE2B8B" w14:textId="77777777" w:rsidTr="00286DCE">
        <w:trPr>
          <w:trHeight w:val="1311"/>
          <w:ins w:id="7456" w:author="智誠 楊" w:date="2021-05-07T16:34:00Z"/>
        </w:trPr>
        <w:tc>
          <w:tcPr>
            <w:tcW w:w="1548" w:type="dxa"/>
            <w:tcBorders>
              <w:top w:val="single" w:sz="8" w:space="0" w:color="000000"/>
              <w:bottom w:val="single" w:sz="8" w:space="0" w:color="000000"/>
              <w:right w:val="single" w:sz="8" w:space="0" w:color="000000"/>
            </w:tcBorders>
            <w:shd w:val="clear" w:color="auto" w:fill="F3F3F3"/>
          </w:tcPr>
          <w:p w14:paraId="5692ADEB" w14:textId="77777777" w:rsidR="00006F65" w:rsidRPr="00362205" w:rsidRDefault="00006F65" w:rsidP="00286DCE">
            <w:pPr>
              <w:rPr>
                <w:ins w:id="7457" w:author="智誠 楊" w:date="2021-05-07T16:34:00Z"/>
                <w:rFonts w:ascii="標楷體" w:eastAsia="標楷體" w:hAnsi="標楷體"/>
              </w:rPr>
            </w:pPr>
            <w:ins w:id="7458" w:author="智誠 楊" w:date="2021-05-07T16:34:00Z">
              <w:r w:rsidRPr="00362205">
                <w:rPr>
                  <w:rFonts w:ascii="標楷體" w:eastAsia="標楷體" w:hAnsi="標楷體"/>
                </w:rPr>
                <w:t>例外流程</w:t>
              </w:r>
            </w:ins>
          </w:p>
        </w:tc>
        <w:tc>
          <w:tcPr>
            <w:tcW w:w="6318" w:type="dxa"/>
            <w:tcBorders>
              <w:top w:val="single" w:sz="8" w:space="0" w:color="000000"/>
              <w:left w:val="single" w:sz="8" w:space="0" w:color="000000"/>
              <w:bottom w:val="single" w:sz="8" w:space="0" w:color="000000"/>
            </w:tcBorders>
          </w:tcPr>
          <w:p w14:paraId="5426EA0F" w14:textId="77777777" w:rsidR="00006F65" w:rsidRPr="00362205" w:rsidRDefault="00006F65" w:rsidP="00286DCE">
            <w:pPr>
              <w:rPr>
                <w:ins w:id="7459" w:author="智誠 楊" w:date="2021-05-07T16:34:00Z"/>
                <w:rFonts w:ascii="標楷體" w:eastAsia="標楷體" w:hAnsi="標楷體"/>
              </w:rPr>
            </w:pPr>
          </w:p>
        </w:tc>
      </w:tr>
      <w:tr w:rsidR="00006F65" w:rsidRPr="00362205" w14:paraId="60D66FEA" w14:textId="77777777" w:rsidTr="00286DCE">
        <w:trPr>
          <w:trHeight w:val="278"/>
          <w:ins w:id="7460" w:author="智誠 楊" w:date="2021-05-07T16:34:00Z"/>
        </w:trPr>
        <w:tc>
          <w:tcPr>
            <w:tcW w:w="1548" w:type="dxa"/>
            <w:tcBorders>
              <w:top w:val="single" w:sz="8" w:space="0" w:color="000000"/>
              <w:bottom w:val="single" w:sz="8" w:space="0" w:color="000000"/>
              <w:right w:val="single" w:sz="8" w:space="0" w:color="000000"/>
            </w:tcBorders>
            <w:shd w:val="clear" w:color="auto" w:fill="F3F3F3"/>
          </w:tcPr>
          <w:p w14:paraId="13097B7E" w14:textId="77777777" w:rsidR="00006F65" w:rsidRPr="00362205" w:rsidRDefault="00006F65" w:rsidP="00286DCE">
            <w:pPr>
              <w:rPr>
                <w:ins w:id="7461" w:author="智誠 楊" w:date="2021-05-07T16:34:00Z"/>
                <w:rFonts w:ascii="標楷體" w:eastAsia="標楷體" w:hAnsi="標楷體"/>
              </w:rPr>
            </w:pPr>
            <w:ins w:id="7462" w:author="智誠 楊" w:date="2021-05-07T16:34:00Z">
              <w:r w:rsidRPr="00362205">
                <w:rPr>
                  <w:rFonts w:ascii="標楷體" w:eastAsia="標楷體" w:hAnsi="標楷體"/>
                </w:rPr>
                <w:t xml:space="preserve">執行後狀況 </w:t>
              </w:r>
            </w:ins>
          </w:p>
        </w:tc>
        <w:tc>
          <w:tcPr>
            <w:tcW w:w="6318" w:type="dxa"/>
            <w:tcBorders>
              <w:top w:val="single" w:sz="8" w:space="0" w:color="000000"/>
              <w:left w:val="single" w:sz="8" w:space="0" w:color="000000"/>
              <w:bottom w:val="single" w:sz="8" w:space="0" w:color="000000"/>
            </w:tcBorders>
          </w:tcPr>
          <w:p w14:paraId="6DD35E52" w14:textId="77777777" w:rsidR="00006F65" w:rsidRPr="00362205" w:rsidRDefault="00006F65" w:rsidP="00286DCE">
            <w:pPr>
              <w:rPr>
                <w:ins w:id="7463" w:author="智誠 楊" w:date="2021-05-07T16:34:00Z"/>
                <w:rFonts w:ascii="標楷體" w:eastAsia="標楷體" w:hAnsi="標楷體"/>
              </w:rPr>
            </w:pPr>
            <w:ins w:id="7464" w:author="智誠 楊" w:date="2021-05-07T16:34:00Z">
              <w:r>
                <w:rPr>
                  <w:rFonts w:ascii="標楷體" w:eastAsia="標楷體" w:hAnsi="標楷體" w:hint="eastAsia"/>
                  <w:lang w:eastAsia="zh-HK"/>
                </w:rPr>
                <w:t>提供資料查詢輸出</w:t>
              </w:r>
            </w:ins>
          </w:p>
        </w:tc>
      </w:tr>
      <w:tr w:rsidR="00006F65" w:rsidRPr="00362205" w14:paraId="51765F24" w14:textId="77777777" w:rsidTr="00286DCE">
        <w:trPr>
          <w:trHeight w:val="358"/>
          <w:ins w:id="7465" w:author="智誠 楊" w:date="2021-05-07T16:34:00Z"/>
        </w:trPr>
        <w:tc>
          <w:tcPr>
            <w:tcW w:w="1548" w:type="dxa"/>
            <w:tcBorders>
              <w:top w:val="single" w:sz="8" w:space="0" w:color="000000"/>
              <w:bottom w:val="single" w:sz="8" w:space="0" w:color="000000"/>
              <w:right w:val="single" w:sz="8" w:space="0" w:color="000000"/>
            </w:tcBorders>
            <w:shd w:val="clear" w:color="auto" w:fill="F3F3F3"/>
          </w:tcPr>
          <w:p w14:paraId="1D90553A" w14:textId="77777777" w:rsidR="00006F65" w:rsidRPr="00362205" w:rsidRDefault="00006F65" w:rsidP="00286DCE">
            <w:pPr>
              <w:rPr>
                <w:ins w:id="7466" w:author="智誠 楊" w:date="2021-05-07T16:34:00Z"/>
                <w:rFonts w:ascii="標楷體" w:eastAsia="標楷體" w:hAnsi="標楷體"/>
              </w:rPr>
            </w:pPr>
            <w:ins w:id="7467" w:author="智誠 楊" w:date="2021-05-07T16:34:00Z">
              <w:r w:rsidRPr="00362205">
                <w:rPr>
                  <w:rFonts w:ascii="標楷體" w:eastAsia="標楷體" w:hAnsi="標楷體"/>
                </w:rPr>
                <w:t>特別需求</w:t>
              </w:r>
            </w:ins>
          </w:p>
        </w:tc>
        <w:tc>
          <w:tcPr>
            <w:tcW w:w="6318" w:type="dxa"/>
            <w:tcBorders>
              <w:top w:val="single" w:sz="8" w:space="0" w:color="000000"/>
              <w:left w:val="single" w:sz="8" w:space="0" w:color="000000"/>
              <w:bottom w:val="single" w:sz="8" w:space="0" w:color="000000"/>
            </w:tcBorders>
          </w:tcPr>
          <w:p w14:paraId="45225727" w14:textId="77777777" w:rsidR="00006F65" w:rsidRPr="00362205" w:rsidRDefault="00006F65" w:rsidP="00286DCE">
            <w:pPr>
              <w:rPr>
                <w:ins w:id="7468" w:author="智誠 楊" w:date="2021-05-07T16:34:00Z"/>
                <w:rFonts w:ascii="標楷體" w:eastAsia="標楷體" w:hAnsi="標楷體"/>
              </w:rPr>
            </w:pPr>
          </w:p>
        </w:tc>
      </w:tr>
      <w:tr w:rsidR="00006F65" w:rsidRPr="00362205" w14:paraId="08701DB6" w14:textId="77777777" w:rsidTr="00286DCE">
        <w:trPr>
          <w:trHeight w:val="278"/>
          <w:ins w:id="7469" w:author="智誠 楊" w:date="2021-05-07T16:34:00Z"/>
        </w:trPr>
        <w:tc>
          <w:tcPr>
            <w:tcW w:w="1548" w:type="dxa"/>
            <w:tcBorders>
              <w:top w:val="single" w:sz="8" w:space="0" w:color="000000"/>
              <w:bottom w:val="single" w:sz="8" w:space="0" w:color="000000"/>
              <w:right w:val="single" w:sz="8" w:space="0" w:color="000000"/>
            </w:tcBorders>
            <w:shd w:val="clear" w:color="auto" w:fill="F3F3F3"/>
          </w:tcPr>
          <w:p w14:paraId="452CB81A" w14:textId="77777777" w:rsidR="00006F65" w:rsidRPr="00362205" w:rsidRDefault="00006F65" w:rsidP="00286DCE">
            <w:pPr>
              <w:rPr>
                <w:ins w:id="7470" w:author="智誠 楊" w:date="2021-05-07T16:34:00Z"/>
                <w:rFonts w:ascii="標楷體" w:eastAsia="標楷體" w:hAnsi="標楷體"/>
              </w:rPr>
            </w:pPr>
            <w:ins w:id="7471" w:author="智誠 楊" w:date="2021-05-07T16:34:00Z">
              <w:r w:rsidRPr="00362205">
                <w:rPr>
                  <w:rFonts w:ascii="標楷體" w:eastAsia="標楷體" w:hAnsi="標楷體"/>
                </w:rPr>
                <w:t xml:space="preserve">參考 </w:t>
              </w:r>
            </w:ins>
          </w:p>
        </w:tc>
        <w:tc>
          <w:tcPr>
            <w:tcW w:w="6318" w:type="dxa"/>
            <w:tcBorders>
              <w:top w:val="single" w:sz="8" w:space="0" w:color="000000"/>
              <w:left w:val="single" w:sz="8" w:space="0" w:color="000000"/>
              <w:bottom w:val="single" w:sz="8" w:space="0" w:color="000000"/>
            </w:tcBorders>
          </w:tcPr>
          <w:p w14:paraId="5F9F96FC" w14:textId="77777777" w:rsidR="00006F65" w:rsidRPr="00362205" w:rsidRDefault="00006F65" w:rsidP="00286DCE">
            <w:pPr>
              <w:rPr>
                <w:ins w:id="7472" w:author="智誠 楊" w:date="2021-05-07T16:34:00Z"/>
                <w:rFonts w:ascii="標楷體" w:eastAsia="標楷體" w:hAnsi="標楷體"/>
              </w:rPr>
            </w:pPr>
          </w:p>
        </w:tc>
      </w:tr>
    </w:tbl>
    <w:p w14:paraId="503092A0" w14:textId="77777777" w:rsidR="00006F65" w:rsidRDefault="00006F65" w:rsidP="00B010CD">
      <w:pPr>
        <w:pStyle w:val="a"/>
        <w:numPr>
          <w:ilvl w:val="0"/>
          <w:numId w:val="0"/>
        </w:numPr>
        <w:ind w:left="1330"/>
        <w:rPr>
          <w:ins w:id="7473" w:author="智誠 楊" w:date="2021-05-07T16:34:00Z"/>
        </w:rPr>
      </w:pPr>
    </w:p>
    <w:p w14:paraId="7275F736" w14:textId="77777777" w:rsidR="00006F65" w:rsidRPr="005F1722" w:rsidRDefault="00006F65" w:rsidP="00B010CD">
      <w:pPr>
        <w:pStyle w:val="a"/>
        <w:rPr>
          <w:ins w:id="7474" w:author="智誠 楊" w:date="2021-05-07T16:34:00Z"/>
        </w:rPr>
      </w:pPr>
      <w:ins w:id="7475" w:author="智誠 楊" w:date="2021-05-07T16:34:00Z">
        <w:r>
          <w:rPr>
            <w:rFonts w:hint="eastAsia"/>
          </w:rPr>
          <w:t>Ta</w:t>
        </w:r>
        <w:r>
          <w:t>ble List</w:t>
        </w:r>
        <w:r w:rsidRPr="005F1722">
          <w:rPr>
            <w:rFonts w:hint="eastAsia"/>
          </w:rPr>
          <w:t>:</w:t>
        </w:r>
      </w:ins>
    </w:p>
    <w:tbl>
      <w:tblPr>
        <w:tblStyle w:val="ac"/>
        <w:tblW w:w="0" w:type="auto"/>
        <w:tblInd w:w="1809" w:type="dxa"/>
        <w:tblLook w:val="04A0" w:firstRow="1" w:lastRow="0" w:firstColumn="1" w:lastColumn="0" w:noHBand="0" w:noVBand="1"/>
      </w:tblPr>
      <w:tblGrid>
        <w:gridCol w:w="851"/>
        <w:gridCol w:w="3118"/>
        <w:gridCol w:w="3828"/>
      </w:tblGrid>
      <w:tr w:rsidR="00006F65" w:rsidRPr="0022279A" w14:paraId="093ED399" w14:textId="77777777" w:rsidTr="00286DCE">
        <w:trPr>
          <w:ins w:id="7476" w:author="智誠 楊" w:date="2021-05-07T16:34:00Z"/>
        </w:trPr>
        <w:tc>
          <w:tcPr>
            <w:tcW w:w="851" w:type="dxa"/>
            <w:shd w:val="clear" w:color="auto" w:fill="D9D9D9" w:themeFill="background1" w:themeFillShade="D9"/>
          </w:tcPr>
          <w:p w14:paraId="3299D2D2" w14:textId="77777777" w:rsidR="00006F65" w:rsidRPr="0022279A" w:rsidRDefault="00006F65" w:rsidP="00286DCE">
            <w:pPr>
              <w:jc w:val="center"/>
              <w:rPr>
                <w:ins w:id="7477" w:author="智誠 楊" w:date="2021-05-07T16:34:00Z"/>
                <w:rFonts w:ascii="標楷體" w:eastAsia="標楷體" w:hAnsi="標楷體"/>
              </w:rPr>
            </w:pPr>
            <w:ins w:id="7478" w:author="智誠 楊" w:date="2021-05-07T16:34:00Z">
              <w:r w:rsidRPr="0022279A">
                <w:rPr>
                  <w:rFonts w:ascii="標楷體" w:eastAsia="標楷體" w:hAnsi="標楷體" w:hint="eastAsia"/>
                  <w:lang w:eastAsia="zh-HK"/>
                </w:rPr>
                <w:t>序號</w:t>
              </w:r>
            </w:ins>
          </w:p>
        </w:tc>
        <w:tc>
          <w:tcPr>
            <w:tcW w:w="3118" w:type="dxa"/>
            <w:shd w:val="clear" w:color="auto" w:fill="D9D9D9" w:themeFill="background1" w:themeFillShade="D9"/>
          </w:tcPr>
          <w:p w14:paraId="52399409" w14:textId="77777777" w:rsidR="00006F65" w:rsidRPr="0022279A" w:rsidRDefault="00006F65" w:rsidP="00286DCE">
            <w:pPr>
              <w:jc w:val="center"/>
              <w:rPr>
                <w:ins w:id="7479" w:author="智誠 楊" w:date="2021-05-07T16:34:00Z"/>
                <w:rFonts w:ascii="標楷體" w:eastAsia="標楷體" w:hAnsi="標楷體"/>
              </w:rPr>
            </w:pPr>
            <w:ins w:id="7480" w:author="智誠 楊" w:date="2021-05-07T16:34:00Z">
              <w:r w:rsidRPr="0022279A">
                <w:rPr>
                  <w:rFonts w:ascii="標楷體" w:eastAsia="標楷體" w:hAnsi="標楷體" w:hint="eastAsia"/>
                  <w:lang w:eastAsia="zh-HK"/>
                </w:rPr>
                <w:t>名稱</w:t>
              </w:r>
            </w:ins>
          </w:p>
        </w:tc>
        <w:tc>
          <w:tcPr>
            <w:tcW w:w="3828" w:type="dxa"/>
            <w:shd w:val="clear" w:color="auto" w:fill="D9D9D9" w:themeFill="background1" w:themeFillShade="D9"/>
          </w:tcPr>
          <w:p w14:paraId="05F0FDA2" w14:textId="77777777" w:rsidR="00006F65" w:rsidRPr="0022279A" w:rsidRDefault="00006F65" w:rsidP="00286DCE">
            <w:pPr>
              <w:jc w:val="center"/>
              <w:rPr>
                <w:ins w:id="7481" w:author="智誠 楊" w:date="2021-05-07T16:34:00Z"/>
                <w:rFonts w:ascii="標楷體" w:eastAsia="標楷體" w:hAnsi="標楷體"/>
              </w:rPr>
            </w:pPr>
            <w:ins w:id="7482" w:author="智誠 楊" w:date="2021-05-07T16:34:00Z">
              <w:r w:rsidRPr="0022279A">
                <w:rPr>
                  <w:rFonts w:ascii="標楷體" w:eastAsia="標楷體" w:hAnsi="標楷體" w:hint="eastAsia"/>
                  <w:lang w:eastAsia="zh-HK"/>
                </w:rPr>
                <w:t>說明</w:t>
              </w:r>
            </w:ins>
          </w:p>
        </w:tc>
      </w:tr>
      <w:tr w:rsidR="00006F65" w:rsidRPr="0022279A" w14:paraId="7EB206C9" w14:textId="77777777" w:rsidTr="00286DCE">
        <w:trPr>
          <w:ins w:id="7483" w:author="智誠 楊" w:date="2021-05-07T16:34:00Z"/>
        </w:trPr>
        <w:tc>
          <w:tcPr>
            <w:tcW w:w="851" w:type="dxa"/>
          </w:tcPr>
          <w:p w14:paraId="4A483A58" w14:textId="77777777" w:rsidR="00006F65" w:rsidRPr="0022279A" w:rsidRDefault="00006F65" w:rsidP="00286DCE">
            <w:pPr>
              <w:jc w:val="center"/>
              <w:rPr>
                <w:ins w:id="7484" w:author="智誠 楊" w:date="2021-05-07T16:34:00Z"/>
                <w:rFonts w:ascii="標楷體" w:eastAsia="標楷體" w:hAnsi="標楷體"/>
              </w:rPr>
            </w:pPr>
            <w:ins w:id="7485" w:author="智誠 楊" w:date="2021-05-07T16:34:00Z">
              <w:r w:rsidRPr="0022279A">
                <w:rPr>
                  <w:rFonts w:ascii="標楷體" w:eastAsia="標楷體" w:hAnsi="標楷體" w:hint="eastAsia"/>
                </w:rPr>
                <w:t>1</w:t>
              </w:r>
            </w:ins>
          </w:p>
        </w:tc>
        <w:tc>
          <w:tcPr>
            <w:tcW w:w="3118" w:type="dxa"/>
          </w:tcPr>
          <w:p w14:paraId="4FF330C9" w14:textId="021C82D5" w:rsidR="00006F65" w:rsidRPr="0022279A" w:rsidRDefault="00C64E2C" w:rsidP="00286DCE">
            <w:pPr>
              <w:rPr>
                <w:ins w:id="7486" w:author="智誠 楊" w:date="2021-05-07T16:34:00Z"/>
                <w:rFonts w:ascii="標楷體" w:eastAsia="標楷體" w:hAnsi="標楷體"/>
              </w:rPr>
            </w:pPr>
            <w:ins w:id="7487" w:author="智誠 楊" w:date="2021-05-07T16:55:00Z">
              <w:r w:rsidRPr="003A126D">
                <w:rPr>
                  <w:rFonts w:ascii="標楷體" w:eastAsia="標楷體" w:hAnsi="標楷體" w:cs="細明體_HKSCS"/>
                  <w:kern w:val="0"/>
                </w:rPr>
                <w:t>MlaundryRecord</w:t>
              </w:r>
            </w:ins>
          </w:p>
        </w:tc>
        <w:tc>
          <w:tcPr>
            <w:tcW w:w="3828" w:type="dxa"/>
          </w:tcPr>
          <w:p w14:paraId="3FA381A9" w14:textId="6621F67F" w:rsidR="00006F65" w:rsidRPr="0022279A" w:rsidRDefault="00C64E2C" w:rsidP="00286DCE">
            <w:pPr>
              <w:rPr>
                <w:ins w:id="7488" w:author="智誠 楊" w:date="2021-05-07T16:34:00Z"/>
                <w:rFonts w:ascii="標楷體" w:eastAsia="標楷體" w:hAnsi="標楷體"/>
              </w:rPr>
            </w:pPr>
            <w:ins w:id="7489" w:author="智誠 楊" w:date="2021-05-07T16:56:00Z">
              <w:r>
                <w:rPr>
                  <w:rFonts w:ascii="標楷體" w:eastAsia="標楷體" w:hAnsi="標楷體" w:hint="eastAsia"/>
                  <w:lang w:eastAsia="zh-HK"/>
                </w:rPr>
                <w:t>疑似洗錢交易訪談紀錄</w:t>
              </w:r>
              <w:r w:rsidRPr="00323EBD">
                <w:rPr>
                  <w:rFonts w:ascii="標楷體" w:eastAsia="標楷體" w:hAnsi="標楷體" w:hint="eastAsia"/>
                  <w:lang w:eastAsia="zh-HK"/>
                </w:rPr>
                <w:t>檔</w:t>
              </w:r>
            </w:ins>
          </w:p>
        </w:tc>
      </w:tr>
      <w:tr w:rsidR="00006F65" w:rsidRPr="0022279A" w14:paraId="06661AB6" w14:textId="77777777" w:rsidTr="00286DCE">
        <w:trPr>
          <w:ins w:id="7490" w:author="智誠 楊" w:date="2021-05-07T16:34:00Z"/>
        </w:trPr>
        <w:tc>
          <w:tcPr>
            <w:tcW w:w="851" w:type="dxa"/>
          </w:tcPr>
          <w:p w14:paraId="0EBB376C" w14:textId="7671DEF4" w:rsidR="00006F65" w:rsidRPr="0022279A" w:rsidRDefault="00507B56">
            <w:pPr>
              <w:jc w:val="center"/>
              <w:rPr>
                <w:ins w:id="7491" w:author="智誠 楊" w:date="2021-05-07T16:34:00Z"/>
                <w:rFonts w:ascii="標楷體" w:eastAsia="標楷體" w:hAnsi="標楷體"/>
              </w:rPr>
              <w:pPrChange w:id="7492" w:author="智誠 楊" w:date="2021-05-07T17:27:00Z">
                <w:pPr/>
              </w:pPrChange>
            </w:pPr>
            <w:ins w:id="7493" w:author="智誠 楊" w:date="2021-05-07T17:27:00Z">
              <w:r>
                <w:rPr>
                  <w:rFonts w:ascii="標楷體" w:eastAsia="標楷體" w:hAnsi="標楷體" w:hint="eastAsia"/>
                </w:rPr>
                <w:t>2</w:t>
              </w:r>
            </w:ins>
          </w:p>
        </w:tc>
        <w:tc>
          <w:tcPr>
            <w:tcW w:w="3118" w:type="dxa"/>
          </w:tcPr>
          <w:p w14:paraId="3F49DB03" w14:textId="77D99119" w:rsidR="00006F65" w:rsidRPr="0022279A" w:rsidRDefault="00507B56" w:rsidP="00286DCE">
            <w:pPr>
              <w:rPr>
                <w:ins w:id="7494" w:author="智誠 楊" w:date="2021-05-07T16:34:00Z"/>
                <w:rFonts w:ascii="標楷體" w:eastAsia="標楷體" w:hAnsi="標楷體"/>
              </w:rPr>
            </w:pPr>
            <w:ins w:id="7495" w:author="智誠 楊" w:date="2021-05-07T17:27:00Z">
              <w:r>
                <w:rPr>
                  <w:rFonts w:ascii="標楷體" w:eastAsia="標楷體" w:hAnsi="標楷體" w:hint="eastAsia"/>
                </w:rPr>
                <w:t>C</w:t>
              </w:r>
              <w:r>
                <w:rPr>
                  <w:rFonts w:ascii="標楷體" w:eastAsia="標楷體" w:hAnsi="標楷體"/>
                </w:rPr>
                <w:t>ustMain</w:t>
              </w:r>
            </w:ins>
          </w:p>
        </w:tc>
        <w:tc>
          <w:tcPr>
            <w:tcW w:w="3828" w:type="dxa"/>
          </w:tcPr>
          <w:p w14:paraId="0F63E573" w14:textId="09949DFE" w:rsidR="00006F65" w:rsidRPr="0022279A" w:rsidRDefault="00507B56" w:rsidP="00286DCE">
            <w:pPr>
              <w:rPr>
                <w:ins w:id="7496" w:author="智誠 楊" w:date="2021-05-07T16:34:00Z"/>
                <w:rFonts w:ascii="標楷體" w:eastAsia="標楷體" w:hAnsi="標楷體"/>
              </w:rPr>
            </w:pPr>
            <w:ins w:id="7497" w:author="智誠 楊" w:date="2021-05-07T17:27:00Z">
              <w:r>
                <w:rPr>
                  <w:rFonts w:ascii="標楷體" w:eastAsia="標楷體" w:hAnsi="標楷體" w:hint="eastAsia"/>
                </w:rPr>
                <w:t>客戶資料主檔</w:t>
              </w:r>
            </w:ins>
          </w:p>
        </w:tc>
      </w:tr>
    </w:tbl>
    <w:p w14:paraId="161B78DC" w14:textId="77777777" w:rsidR="00006F65" w:rsidRDefault="00006F65" w:rsidP="00006F65">
      <w:pPr>
        <w:ind w:left="1440"/>
        <w:rPr>
          <w:ins w:id="7498" w:author="智誠 楊" w:date="2021-05-07T16:34:00Z"/>
        </w:rPr>
      </w:pPr>
    </w:p>
    <w:p w14:paraId="36F84100" w14:textId="77777777" w:rsidR="00006F65" w:rsidRPr="005F1722" w:rsidRDefault="00006F65" w:rsidP="00B010CD">
      <w:pPr>
        <w:pStyle w:val="a"/>
        <w:rPr>
          <w:ins w:id="7499" w:author="智誠 楊" w:date="2021-05-07T16:34:00Z"/>
        </w:rPr>
      </w:pPr>
      <w:ins w:id="7500" w:author="智誠 楊" w:date="2021-05-07T16:34:00Z">
        <w:r w:rsidRPr="005F1722">
          <w:t>UI畫面</w:t>
        </w:r>
        <w:r w:rsidRPr="005F1722">
          <w:rPr>
            <w:rFonts w:hint="eastAsia"/>
          </w:rPr>
          <w:t>:</w:t>
        </w:r>
      </w:ins>
    </w:p>
    <w:p w14:paraId="6CE275DD" w14:textId="77777777" w:rsidR="00006F65" w:rsidRPr="00B56858" w:rsidRDefault="00006F65" w:rsidP="00006F65">
      <w:pPr>
        <w:rPr>
          <w:ins w:id="7501" w:author="智誠 楊" w:date="2021-05-07T16:34:00Z"/>
          <w:rFonts w:ascii="標楷體" w:eastAsia="標楷體" w:hAnsi="標楷體"/>
        </w:rPr>
      </w:pPr>
      <w:ins w:id="7502" w:author="智誠 楊" w:date="2021-05-07T16:34:00Z">
        <w:r>
          <w:rPr>
            <w:rFonts w:ascii="標楷體" w:eastAsia="標楷體" w:hAnsi="標楷體" w:hint="eastAsia"/>
          </w:rPr>
          <w:t>輸入畫面:</w:t>
        </w:r>
      </w:ins>
    </w:p>
    <w:p w14:paraId="46D08975" w14:textId="3F052B9B" w:rsidR="00006F65" w:rsidRPr="00B56858" w:rsidRDefault="00C64E2C" w:rsidP="00006F65">
      <w:pPr>
        <w:rPr>
          <w:ins w:id="7503" w:author="智誠 楊" w:date="2021-05-07T16:34:00Z"/>
        </w:rPr>
      </w:pPr>
      <w:ins w:id="7504" w:author="智誠 楊" w:date="2021-05-07T16:57:00Z">
        <w:r w:rsidRPr="00C64E2C">
          <w:rPr>
            <w:noProof/>
          </w:rPr>
          <w:drawing>
            <wp:inline distT="0" distB="0" distL="0" distR="0" wp14:anchorId="4466B745" wp14:editId="3E8F2017">
              <wp:extent cx="6479540" cy="1565275"/>
              <wp:effectExtent l="0" t="0" r="0" b="0"/>
              <wp:docPr id="93" name="圖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479540" cy="1565275"/>
                      </a:xfrm>
                      <a:prstGeom prst="rect">
                        <a:avLst/>
                      </a:prstGeom>
                    </pic:spPr>
                  </pic:pic>
                </a:graphicData>
              </a:graphic>
            </wp:inline>
          </w:drawing>
        </w:r>
      </w:ins>
    </w:p>
    <w:p w14:paraId="79F22FDC" w14:textId="77777777" w:rsidR="00C64E2C" w:rsidRDefault="00C64E2C">
      <w:pPr>
        <w:widowControl/>
        <w:rPr>
          <w:ins w:id="7505" w:author="智誠 楊" w:date="2021-05-07T16:57:00Z"/>
          <w:rFonts w:eastAsia="標楷體"/>
          <w:sz w:val="26"/>
        </w:rPr>
      </w:pPr>
      <w:ins w:id="7506" w:author="智誠 楊" w:date="2021-05-07T16:57:00Z">
        <w:r>
          <w:br w:type="page"/>
        </w:r>
      </w:ins>
    </w:p>
    <w:p w14:paraId="4936362E" w14:textId="3F2B4490" w:rsidR="00006F65" w:rsidRDefault="00006F65" w:rsidP="00B010CD">
      <w:pPr>
        <w:pStyle w:val="a"/>
        <w:rPr>
          <w:ins w:id="7507" w:author="智誠 楊" w:date="2021-05-07T16:34:00Z"/>
        </w:rPr>
      </w:pPr>
      <w:ins w:id="7508" w:author="智誠 楊" w:date="2021-05-07T16:34:00Z">
        <w:r>
          <w:t>輸入畫面</w:t>
        </w:r>
        <w:r>
          <w:rPr>
            <w:rFonts w:hint="eastAsia"/>
            <w:lang w:eastAsia="zh-HK"/>
          </w:rPr>
          <w:t>按鈕</w:t>
        </w:r>
        <w:r>
          <w:t>說明</w:t>
        </w:r>
      </w:ins>
    </w:p>
    <w:p w14:paraId="3FC95309" w14:textId="77777777" w:rsidR="00006F65" w:rsidRPr="00F5236F" w:rsidRDefault="00006F65" w:rsidP="00006F65">
      <w:pPr>
        <w:rPr>
          <w:ins w:id="7509" w:author="智誠 楊" w:date="2021-05-07T16:34:00Z"/>
        </w:rPr>
      </w:pPr>
    </w:p>
    <w:tbl>
      <w:tblPr>
        <w:tblStyle w:val="ac"/>
        <w:tblW w:w="0" w:type="auto"/>
        <w:tblInd w:w="250" w:type="dxa"/>
        <w:tblLook w:val="04A0" w:firstRow="1" w:lastRow="0" w:firstColumn="1" w:lastColumn="0" w:noHBand="0" w:noVBand="1"/>
      </w:tblPr>
      <w:tblGrid>
        <w:gridCol w:w="851"/>
        <w:gridCol w:w="2126"/>
        <w:gridCol w:w="7033"/>
      </w:tblGrid>
      <w:tr w:rsidR="00006F65" w:rsidRPr="00F5236F" w14:paraId="7E4AC0F2" w14:textId="77777777" w:rsidTr="00286DCE">
        <w:trPr>
          <w:ins w:id="7510" w:author="智誠 楊" w:date="2021-05-07T16:34:00Z"/>
        </w:trPr>
        <w:tc>
          <w:tcPr>
            <w:tcW w:w="851" w:type="dxa"/>
            <w:shd w:val="clear" w:color="auto" w:fill="D9D9D9" w:themeFill="background1" w:themeFillShade="D9"/>
          </w:tcPr>
          <w:p w14:paraId="29834F52" w14:textId="77777777" w:rsidR="00006F65" w:rsidRPr="00F5236F" w:rsidRDefault="00006F65" w:rsidP="00286DCE">
            <w:pPr>
              <w:jc w:val="center"/>
              <w:rPr>
                <w:ins w:id="7511" w:author="智誠 楊" w:date="2021-05-07T16:34:00Z"/>
                <w:rFonts w:ascii="標楷體" w:eastAsia="標楷體" w:hAnsi="標楷體"/>
              </w:rPr>
            </w:pPr>
            <w:ins w:id="7512" w:author="智誠 楊" w:date="2021-05-07T16:34:00Z">
              <w:r w:rsidRPr="00F5236F">
                <w:rPr>
                  <w:rFonts w:ascii="標楷體" w:eastAsia="標楷體" w:hAnsi="標楷體" w:hint="eastAsia"/>
                  <w:lang w:eastAsia="zh-HK"/>
                </w:rPr>
                <w:t>序號</w:t>
              </w:r>
            </w:ins>
          </w:p>
        </w:tc>
        <w:tc>
          <w:tcPr>
            <w:tcW w:w="2126" w:type="dxa"/>
            <w:shd w:val="clear" w:color="auto" w:fill="D9D9D9" w:themeFill="background1" w:themeFillShade="D9"/>
          </w:tcPr>
          <w:p w14:paraId="2D86C878" w14:textId="77777777" w:rsidR="00006F65" w:rsidRPr="00F5236F" w:rsidRDefault="00006F65" w:rsidP="00286DCE">
            <w:pPr>
              <w:jc w:val="center"/>
              <w:rPr>
                <w:ins w:id="7513" w:author="智誠 楊" w:date="2021-05-07T16:34:00Z"/>
                <w:rFonts w:ascii="標楷體" w:eastAsia="標楷體" w:hAnsi="標楷體"/>
              </w:rPr>
            </w:pPr>
            <w:ins w:id="7514" w:author="智誠 楊" w:date="2021-05-07T16:34:00Z">
              <w:r>
                <w:rPr>
                  <w:rFonts w:ascii="標楷體" w:eastAsia="標楷體" w:hAnsi="標楷體" w:hint="eastAsia"/>
                  <w:lang w:eastAsia="zh-HK"/>
                </w:rPr>
                <w:t>按鈕名稱</w:t>
              </w:r>
            </w:ins>
          </w:p>
        </w:tc>
        <w:tc>
          <w:tcPr>
            <w:tcW w:w="7033" w:type="dxa"/>
            <w:shd w:val="clear" w:color="auto" w:fill="D9D9D9" w:themeFill="background1" w:themeFillShade="D9"/>
          </w:tcPr>
          <w:p w14:paraId="26C5689B" w14:textId="77777777" w:rsidR="00006F65" w:rsidRPr="00F5236F" w:rsidRDefault="00006F65" w:rsidP="00286DCE">
            <w:pPr>
              <w:jc w:val="center"/>
              <w:rPr>
                <w:ins w:id="7515" w:author="智誠 楊" w:date="2021-05-07T16:34:00Z"/>
                <w:rFonts w:ascii="標楷體" w:eastAsia="標楷體" w:hAnsi="標楷體"/>
              </w:rPr>
            </w:pPr>
            <w:ins w:id="7516" w:author="智誠 楊" w:date="2021-05-07T16:34:00Z">
              <w:r>
                <w:rPr>
                  <w:rFonts w:ascii="標楷體" w:eastAsia="標楷體" w:hAnsi="標楷體" w:hint="eastAsia"/>
                  <w:lang w:eastAsia="zh-HK"/>
                </w:rPr>
                <w:t>功能說明</w:t>
              </w:r>
            </w:ins>
          </w:p>
        </w:tc>
      </w:tr>
      <w:tr w:rsidR="00006F65" w:rsidRPr="00F5236F" w14:paraId="09FA5AAC" w14:textId="77777777" w:rsidTr="00286DCE">
        <w:trPr>
          <w:ins w:id="7517" w:author="智誠 楊" w:date="2021-05-07T16:34:00Z"/>
        </w:trPr>
        <w:tc>
          <w:tcPr>
            <w:tcW w:w="851" w:type="dxa"/>
          </w:tcPr>
          <w:p w14:paraId="14D8FE6D" w14:textId="77777777" w:rsidR="00006F65" w:rsidRPr="00F5236F" w:rsidRDefault="00006F65" w:rsidP="00286DCE">
            <w:pPr>
              <w:jc w:val="center"/>
              <w:rPr>
                <w:ins w:id="7518" w:author="智誠 楊" w:date="2021-05-07T16:34:00Z"/>
                <w:rFonts w:ascii="標楷體" w:eastAsia="標楷體" w:hAnsi="標楷體"/>
                <w:lang w:eastAsia="zh-HK"/>
              </w:rPr>
            </w:pPr>
            <w:ins w:id="7519" w:author="智誠 楊" w:date="2021-05-07T16:34:00Z">
              <w:r>
                <w:rPr>
                  <w:rFonts w:ascii="標楷體" w:eastAsia="標楷體" w:hAnsi="標楷體" w:hint="eastAsia"/>
                </w:rPr>
                <w:t>1</w:t>
              </w:r>
            </w:ins>
          </w:p>
        </w:tc>
        <w:tc>
          <w:tcPr>
            <w:tcW w:w="2126" w:type="dxa"/>
          </w:tcPr>
          <w:p w14:paraId="63A54E79" w14:textId="77777777" w:rsidR="00006F65" w:rsidRDefault="00006F65" w:rsidP="00286DCE">
            <w:pPr>
              <w:rPr>
                <w:ins w:id="7520" w:author="智誠 楊" w:date="2021-05-07T16:34:00Z"/>
                <w:rFonts w:ascii="標楷體" w:eastAsia="標楷體" w:hAnsi="標楷體"/>
                <w:lang w:eastAsia="zh-HK"/>
              </w:rPr>
            </w:pPr>
            <w:ins w:id="7521" w:author="智誠 楊" w:date="2021-05-07T16:34:00Z">
              <w:r>
                <w:rPr>
                  <w:rFonts w:ascii="標楷體" w:eastAsia="標楷體" w:hAnsi="標楷體" w:hint="eastAsia"/>
                  <w:lang w:eastAsia="zh-HK"/>
                </w:rPr>
                <w:t>查詢</w:t>
              </w:r>
            </w:ins>
          </w:p>
        </w:tc>
        <w:tc>
          <w:tcPr>
            <w:tcW w:w="7033" w:type="dxa"/>
          </w:tcPr>
          <w:p w14:paraId="57C05E9C" w14:textId="77777777" w:rsidR="00006F65" w:rsidRDefault="00006F65" w:rsidP="00286DCE">
            <w:pPr>
              <w:rPr>
                <w:ins w:id="7522" w:author="智誠 楊" w:date="2021-05-07T16:34:00Z"/>
                <w:rFonts w:ascii="標楷體" w:eastAsia="標楷體" w:hAnsi="標楷體"/>
                <w:lang w:eastAsia="zh-HK"/>
              </w:rPr>
            </w:pPr>
            <w:ins w:id="7523" w:author="智誠 楊" w:date="2021-05-07T16:34:00Z">
              <w:r>
                <w:rPr>
                  <w:rFonts w:ascii="標楷體" w:eastAsia="標楷體" w:hAnsi="標楷體" w:hint="eastAsia"/>
                  <w:lang w:eastAsia="zh-HK"/>
                </w:rPr>
                <w:t>依據輸入條件查詢資料</w:t>
              </w:r>
            </w:ins>
          </w:p>
        </w:tc>
      </w:tr>
      <w:tr w:rsidR="00006F65" w:rsidRPr="00F5236F" w14:paraId="17703005" w14:textId="77777777" w:rsidTr="00286DCE">
        <w:trPr>
          <w:ins w:id="7524" w:author="智誠 楊" w:date="2021-05-07T16:34:00Z"/>
        </w:trPr>
        <w:tc>
          <w:tcPr>
            <w:tcW w:w="851" w:type="dxa"/>
          </w:tcPr>
          <w:p w14:paraId="64751D59" w14:textId="77777777" w:rsidR="00006F65" w:rsidRDefault="00006F65" w:rsidP="00286DCE">
            <w:pPr>
              <w:jc w:val="center"/>
              <w:rPr>
                <w:ins w:id="7525" w:author="智誠 楊" w:date="2021-05-07T16:34:00Z"/>
                <w:rFonts w:ascii="標楷體" w:eastAsia="標楷體" w:hAnsi="標楷體"/>
              </w:rPr>
            </w:pPr>
            <w:ins w:id="7526" w:author="智誠 楊" w:date="2021-05-07T16:34:00Z">
              <w:r>
                <w:rPr>
                  <w:rFonts w:ascii="標楷體" w:eastAsia="標楷體" w:hAnsi="標楷體" w:hint="eastAsia"/>
                </w:rPr>
                <w:t>2</w:t>
              </w:r>
            </w:ins>
          </w:p>
        </w:tc>
        <w:tc>
          <w:tcPr>
            <w:tcW w:w="2126" w:type="dxa"/>
          </w:tcPr>
          <w:p w14:paraId="7BF3C741" w14:textId="77777777" w:rsidR="00006F65" w:rsidRDefault="00006F65" w:rsidP="00286DCE">
            <w:pPr>
              <w:rPr>
                <w:ins w:id="7527" w:author="智誠 楊" w:date="2021-05-07T16:34:00Z"/>
                <w:rFonts w:ascii="標楷體" w:eastAsia="標楷體" w:hAnsi="標楷體"/>
                <w:lang w:eastAsia="zh-HK"/>
              </w:rPr>
            </w:pPr>
            <w:ins w:id="7528" w:author="智誠 楊" w:date="2021-05-07T16:34:00Z">
              <w:r>
                <w:rPr>
                  <w:rFonts w:ascii="標楷體" w:eastAsia="標楷體" w:hAnsi="標楷體" w:hint="eastAsia"/>
                  <w:lang w:eastAsia="zh-HK"/>
                </w:rPr>
                <w:t>離開</w:t>
              </w:r>
            </w:ins>
          </w:p>
        </w:tc>
        <w:tc>
          <w:tcPr>
            <w:tcW w:w="7033" w:type="dxa"/>
          </w:tcPr>
          <w:p w14:paraId="52300658" w14:textId="77777777" w:rsidR="00006F65" w:rsidRDefault="00006F65" w:rsidP="00286DCE">
            <w:pPr>
              <w:rPr>
                <w:ins w:id="7529" w:author="智誠 楊" w:date="2021-05-07T16:34:00Z"/>
                <w:rFonts w:ascii="標楷體" w:eastAsia="標楷體" w:hAnsi="標楷體"/>
                <w:lang w:eastAsia="zh-HK"/>
              </w:rPr>
            </w:pPr>
            <w:ins w:id="7530" w:author="智誠 楊" w:date="2021-05-07T16:34:00Z">
              <w:r>
                <w:rPr>
                  <w:rFonts w:ascii="標楷體" w:eastAsia="標楷體" w:hAnsi="標楷體" w:hint="eastAsia"/>
                  <w:lang w:eastAsia="zh-HK"/>
                </w:rPr>
                <w:t>關閉此查詢畫面</w:t>
              </w:r>
            </w:ins>
          </w:p>
        </w:tc>
      </w:tr>
      <w:tr w:rsidR="00006F65" w:rsidRPr="00F5236F" w14:paraId="016EA953" w14:textId="77777777" w:rsidTr="00286DCE">
        <w:trPr>
          <w:ins w:id="7531" w:author="智誠 楊" w:date="2021-05-07T16:34:00Z"/>
        </w:trPr>
        <w:tc>
          <w:tcPr>
            <w:tcW w:w="851" w:type="dxa"/>
          </w:tcPr>
          <w:p w14:paraId="45EEDF52" w14:textId="77777777" w:rsidR="00006F65" w:rsidRDefault="00006F65" w:rsidP="00286DCE">
            <w:pPr>
              <w:jc w:val="center"/>
              <w:rPr>
                <w:ins w:id="7532" w:author="智誠 楊" w:date="2021-05-07T16:34:00Z"/>
                <w:rFonts w:ascii="標楷體" w:eastAsia="標楷體" w:hAnsi="標楷體"/>
              </w:rPr>
            </w:pPr>
            <w:ins w:id="7533" w:author="智誠 楊" w:date="2021-05-07T16:34:00Z">
              <w:r>
                <w:rPr>
                  <w:rFonts w:ascii="標楷體" w:eastAsia="標楷體" w:hAnsi="標楷體" w:hint="eastAsia"/>
                </w:rPr>
                <w:t>3</w:t>
              </w:r>
            </w:ins>
          </w:p>
        </w:tc>
        <w:tc>
          <w:tcPr>
            <w:tcW w:w="2126" w:type="dxa"/>
          </w:tcPr>
          <w:p w14:paraId="77FA2CC5" w14:textId="77777777" w:rsidR="00006F65" w:rsidRDefault="00006F65" w:rsidP="00286DCE">
            <w:pPr>
              <w:rPr>
                <w:ins w:id="7534" w:author="智誠 楊" w:date="2021-05-07T16:34:00Z"/>
                <w:rFonts w:ascii="標楷體" w:eastAsia="標楷體" w:hAnsi="標楷體"/>
                <w:lang w:eastAsia="zh-HK"/>
              </w:rPr>
            </w:pPr>
            <w:ins w:id="7535" w:author="智誠 楊" w:date="2021-05-07T16:34:00Z">
              <w:r>
                <w:rPr>
                  <w:rFonts w:ascii="標楷體" w:eastAsia="標楷體" w:hAnsi="標楷體" w:hint="eastAsia"/>
                  <w:lang w:eastAsia="zh-HK"/>
                </w:rPr>
                <w:t>隱</w:t>
              </w:r>
              <w:r>
                <w:rPr>
                  <w:rFonts w:ascii="標楷體" w:eastAsia="標楷體" w:hAnsi="標楷體" w:hint="eastAsia"/>
                </w:rPr>
                <w:t>藏/</w:t>
              </w:r>
              <w:r>
                <w:rPr>
                  <w:rFonts w:ascii="標楷體" w:eastAsia="標楷體" w:hAnsi="標楷體" w:hint="eastAsia"/>
                  <w:lang w:eastAsia="zh-HK"/>
                </w:rPr>
                <w:t>顯示</w:t>
              </w:r>
            </w:ins>
          </w:p>
        </w:tc>
        <w:tc>
          <w:tcPr>
            <w:tcW w:w="7033" w:type="dxa"/>
          </w:tcPr>
          <w:p w14:paraId="5394758E" w14:textId="77777777" w:rsidR="00006F65" w:rsidRDefault="00006F65" w:rsidP="00286DCE">
            <w:pPr>
              <w:rPr>
                <w:ins w:id="7536" w:author="智誠 楊" w:date="2021-05-07T16:34:00Z"/>
                <w:rFonts w:ascii="標楷體" w:eastAsia="標楷體" w:hAnsi="標楷體"/>
                <w:lang w:eastAsia="zh-HK"/>
              </w:rPr>
            </w:pPr>
            <w:ins w:id="7537" w:author="智誠 楊" w:date="2021-05-07T16:34:00Z">
              <w:r>
                <w:rPr>
                  <w:rFonts w:ascii="標楷體" w:eastAsia="標楷體" w:hAnsi="標楷體" w:hint="eastAsia"/>
                  <w:lang w:eastAsia="zh-HK"/>
                </w:rPr>
                <w:t>輸入條件切換隱</w:t>
              </w:r>
              <w:r>
                <w:rPr>
                  <w:rFonts w:ascii="標楷體" w:eastAsia="標楷體" w:hAnsi="標楷體" w:hint="eastAsia"/>
                </w:rPr>
                <w:t>藏</w:t>
              </w:r>
              <w:r>
                <w:rPr>
                  <w:rFonts w:ascii="標楷體" w:eastAsia="標楷體" w:hAnsi="標楷體" w:hint="eastAsia"/>
                  <w:lang w:eastAsia="zh-HK"/>
                </w:rPr>
                <w:t>及顯示</w:t>
              </w:r>
            </w:ins>
          </w:p>
        </w:tc>
      </w:tr>
      <w:tr w:rsidR="00006F65" w:rsidRPr="00F5236F" w14:paraId="6EA766C8" w14:textId="77777777" w:rsidTr="00286DCE">
        <w:trPr>
          <w:ins w:id="7538" w:author="智誠 楊" w:date="2021-05-07T16:34:00Z"/>
        </w:trPr>
        <w:tc>
          <w:tcPr>
            <w:tcW w:w="851" w:type="dxa"/>
          </w:tcPr>
          <w:p w14:paraId="0D627560" w14:textId="77777777" w:rsidR="00006F65" w:rsidRDefault="00006F65" w:rsidP="00286DCE">
            <w:pPr>
              <w:jc w:val="center"/>
              <w:rPr>
                <w:ins w:id="7539" w:author="智誠 楊" w:date="2021-05-07T16:34:00Z"/>
                <w:rFonts w:ascii="標楷體" w:eastAsia="標楷體" w:hAnsi="標楷體"/>
              </w:rPr>
            </w:pPr>
            <w:ins w:id="7540" w:author="智誠 楊" w:date="2021-05-07T16:34:00Z">
              <w:r>
                <w:rPr>
                  <w:rFonts w:ascii="標楷體" w:eastAsia="標楷體" w:hAnsi="標楷體" w:hint="eastAsia"/>
                </w:rPr>
                <w:t>4</w:t>
              </w:r>
            </w:ins>
          </w:p>
        </w:tc>
        <w:tc>
          <w:tcPr>
            <w:tcW w:w="2126" w:type="dxa"/>
          </w:tcPr>
          <w:p w14:paraId="153D9B67" w14:textId="785D0AB7" w:rsidR="00006F65" w:rsidRDefault="00006F65" w:rsidP="00286DCE">
            <w:pPr>
              <w:rPr>
                <w:ins w:id="7541" w:author="智誠 楊" w:date="2021-05-07T16:34:00Z"/>
                <w:rFonts w:ascii="標楷體" w:eastAsia="標楷體" w:hAnsi="標楷體"/>
                <w:lang w:eastAsia="zh-HK"/>
              </w:rPr>
            </w:pPr>
            <w:ins w:id="7542" w:author="智誠 楊" w:date="2021-05-07T16:34:00Z">
              <w:r>
                <w:rPr>
                  <w:rFonts w:ascii="標楷體" w:eastAsia="標楷體" w:hAnsi="標楷體" w:hint="eastAsia"/>
                  <w:lang w:eastAsia="zh-HK"/>
                </w:rPr>
                <w:t>新增</w:t>
              </w:r>
            </w:ins>
            <w:ins w:id="7543" w:author="智誠 楊" w:date="2021-05-07T16:57:00Z">
              <w:r w:rsidR="00C64E2C">
                <w:rPr>
                  <w:rFonts w:ascii="標楷體" w:eastAsia="標楷體" w:hAnsi="標楷體" w:hint="eastAsia"/>
                  <w:lang w:eastAsia="zh-HK"/>
                </w:rPr>
                <w:t>紀錄</w:t>
              </w:r>
            </w:ins>
          </w:p>
        </w:tc>
        <w:tc>
          <w:tcPr>
            <w:tcW w:w="7033" w:type="dxa"/>
          </w:tcPr>
          <w:p w14:paraId="777F6DE2" w14:textId="1818C647" w:rsidR="00006F65" w:rsidRDefault="00006F65" w:rsidP="00286DCE">
            <w:pPr>
              <w:rPr>
                <w:ins w:id="7544" w:author="智誠 楊" w:date="2021-05-07T16:34:00Z"/>
                <w:rFonts w:ascii="標楷體" w:eastAsia="標楷體" w:hAnsi="標楷體"/>
                <w:lang w:eastAsia="zh-HK"/>
              </w:rPr>
            </w:pPr>
            <w:ins w:id="7545" w:author="智誠 楊" w:date="2021-05-07T16:34:00Z">
              <w:r w:rsidRPr="00E82156">
                <w:rPr>
                  <w:rFonts w:eastAsia="標楷體" w:hint="eastAsia"/>
                </w:rPr>
                <w:t>連結至</w:t>
              </w:r>
              <w:r w:rsidRPr="00E82156">
                <w:rPr>
                  <w:rFonts w:eastAsia="標楷體"/>
                </w:rPr>
                <w:t>【</w:t>
              </w:r>
              <w:r w:rsidRPr="00E82156">
                <w:rPr>
                  <w:rFonts w:eastAsia="標楷體"/>
                </w:rPr>
                <w:t>L</w:t>
              </w:r>
            </w:ins>
            <w:ins w:id="7546" w:author="智誠 楊" w:date="2021-05-07T16:58:00Z">
              <w:r w:rsidR="00C64E2C">
                <w:rPr>
                  <w:rFonts w:eastAsia="標楷體" w:hint="eastAsia"/>
                </w:rPr>
                <w:t>8204</w:t>
              </w:r>
              <w:r w:rsidR="00C64E2C">
                <w:rPr>
                  <w:rFonts w:eastAsia="標楷體" w:hint="eastAsia"/>
                </w:rPr>
                <w:t>疑似洗錢交易訪談紀錄</w:t>
              </w:r>
            </w:ins>
            <w:ins w:id="7547" w:author="智誠 楊" w:date="2021-05-07T16:34:00Z">
              <w:r w:rsidRPr="00E82156">
                <w:rPr>
                  <w:rFonts w:eastAsia="標楷體" w:hint="eastAsia"/>
                </w:rPr>
                <w:t>維護</w:t>
              </w:r>
              <w:r w:rsidRPr="00E82156">
                <w:rPr>
                  <w:rFonts w:eastAsia="標楷體"/>
                </w:rPr>
                <w:t>】</w:t>
              </w:r>
              <w:r w:rsidRPr="00E82156">
                <w:rPr>
                  <w:rFonts w:eastAsia="標楷體" w:hint="eastAsia"/>
                </w:rPr>
                <w:t>，</w:t>
              </w:r>
              <w:r>
                <w:rPr>
                  <w:rFonts w:ascii="標楷體" w:eastAsia="標楷體" w:hAnsi="標楷體" w:hint="eastAsia"/>
                  <w:lang w:eastAsia="zh-HK"/>
                </w:rPr>
                <w:t>供新增</w:t>
              </w:r>
            </w:ins>
            <w:ins w:id="7548" w:author="智誠 楊" w:date="2021-05-07T16:58:00Z">
              <w:r w:rsidR="00C64E2C">
                <w:rPr>
                  <w:rFonts w:eastAsia="標楷體" w:hint="eastAsia"/>
                </w:rPr>
                <w:t>疑似洗錢交易訪談紀錄</w:t>
              </w:r>
            </w:ins>
          </w:p>
        </w:tc>
      </w:tr>
    </w:tbl>
    <w:p w14:paraId="367C78B6" w14:textId="77777777" w:rsidR="00006F65" w:rsidRDefault="00006F65">
      <w:pPr>
        <w:pStyle w:val="a"/>
        <w:numPr>
          <w:ilvl w:val="0"/>
          <w:numId w:val="0"/>
        </w:numPr>
        <w:rPr>
          <w:ins w:id="7549" w:author="智誠 楊" w:date="2021-05-07T16:34:00Z"/>
        </w:rPr>
        <w:pPrChange w:id="7550" w:author="智誠 楊" w:date="2021-05-07T16:58:00Z">
          <w:pPr>
            <w:pStyle w:val="a"/>
            <w:numPr>
              <w:numId w:val="0"/>
            </w:numPr>
            <w:ind w:left="1330" w:firstLine="0"/>
          </w:pPr>
        </w:pPrChange>
      </w:pPr>
    </w:p>
    <w:p w14:paraId="602FA29A" w14:textId="77777777" w:rsidR="00006F65" w:rsidRDefault="00006F65" w:rsidP="00B010CD">
      <w:pPr>
        <w:pStyle w:val="a"/>
        <w:rPr>
          <w:ins w:id="7551" w:author="智誠 楊" w:date="2021-05-07T16:34:00Z"/>
        </w:rPr>
      </w:pPr>
      <w:ins w:id="7552" w:author="智誠 楊" w:date="2021-05-07T16:34:00Z">
        <w:r>
          <w:t>輸入畫面資料說明</w:t>
        </w:r>
      </w:ins>
    </w:p>
    <w:p w14:paraId="1E7DC889" w14:textId="77777777" w:rsidR="00006F65" w:rsidRPr="00583AF3" w:rsidRDefault="00006F65" w:rsidP="00006F65">
      <w:pPr>
        <w:rPr>
          <w:ins w:id="7553" w:author="智誠 楊" w:date="2021-05-07T16:34:00Z"/>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50"/>
        <w:gridCol w:w="1394"/>
        <w:gridCol w:w="662"/>
        <w:gridCol w:w="1082"/>
        <w:gridCol w:w="993"/>
        <w:gridCol w:w="644"/>
        <w:gridCol w:w="679"/>
        <w:gridCol w:w="4416"/>
      </w:tblGrid>
      <w:tr w:rsidR="00006F65" w:rsidRPr="00362205" w14:paraId="1E27E2E5" w14:textId="77777777" w:rsidTr="00286DCE">
        <w:trPr>
          <w:trHeight w:val="388"/>
          <w:jc w:val="center"/>
          <w:ins w:id="7554" w:author="智誠 楊" w:date="2021-05-07T16:34:00Z"/>
        </w:trPr>
        <w:tc>
          <w:tcPr>
            <w:tcW w:w="567" w:type="dxa"/>
            <w:vMerge w:val="restart"/>
            <w:shd w:val="clear" w:color="auto" w:fill="D9D9D9" w:themeFill="background1" w:themeFillShade="D9"/>
          </w:tcPr>
          <w:p w14:paraId="5A82FA66" w14:textId="77777777" w:rsidR="00006F65" w:rsidRPr="00362205" w:rsidRDefault="00006F65" w:rsidP="00286DCE">
            <w:pPr>
              <w:rPr>
                <w:ins w:id="7555" w:author="智誠 楊" w:date="2021-05-07T16:34:00Z"/>
                <w:rFonts w:ascii="標楷體" w:eastAsia="標楷體" w:hAnsi="標楷體"/>
              </w:rPr>
            </w:pPr>
            <w:ins w:id="7556" w:author="智誠 楊" w:date="2021-05-07T16:34:00Z">
              <w:r w:rsidRPr="00362205">
                <w:rPr>
                  <w:rFonts w:ascii="標楷體" w:eastAsia="標楷體" w:hAnsi="標楷體"/>
                </w:rPr>
                <w:t>序號</w:t>
              </w:r>
            </w:ins>
          </w:p>
        </w:tc>
        <w:tc>
          <w:tcPr>
            <w:tcW w:w="1551" w:type="dxa"/>
            <w:vMerge w:val="restart"/>
            <w:shd w:val="clear" w:color="auto" w:fill="D9D9D9" w:themeFill="background1" w:themeFillShade="D9"/>
          </w:tcPr>
          <w:p w14:paraId="6DCCF198" w14:textId="77777777" w:rsidR="00006F65" w:rsidRPr="00362205" w:rsidRDefault="00006F65" w:rsidP="00286DCE">
            <w:pPr>
              <w:rPr>
                <w:ins w:id="7557" w:author="智誠 楊" w:date="2021-05-07T16:34:00Z"/>
                <w:rFonts w:ascii="標楷體" w:eastAsia="標楷體" w:hAnsi="標楷體"/>
              </w:rPr>
            </w:pPr>
            <w:ins w:id="7558" w:author="智誠 楊" w:date="2021-05-07T16:34:00Z">
              <w:r w:rsidRPr="00362205">
                <w:rPr>
                  <w:rFonts w:ascii="標楷體" w:eastAsia="標楷體" w:hAnsi="標楷體"/>
                </w:rPr>
                <w:t>欄位</w:t>
              </w:r>
            </w:ins>
          </w:p>
        </w:tc>
        <w:tc>
          <w:tcPr>
            <w:tcW w:w="4337" w:type="dxa"/>
            <w:gridSpan w:val="5"/>
            <w:shd w:val="clear" w:color="auto" w:fill="D9D9D9" w:themeFill="background1" w:themeFillShade="D9"/>
          </w:tcPr>
          <w:p w14:paraId="6A5D4C8D" w14:textId="77777777" w:rsidR="00006F65" w:rsidRPr="00362205" w:rsidRDefault="00006F65" w:rsidP="00286DCE">
            <w:pPr>
              <w:jc w:val="center"/>
              <w:rPr>
                <w:ins w:id="7559" w:author="智誠 楊" w:date="2021-05-07T16:34:00Z"/>
                <w:rFonts w:ascii="標楷體" w:eastAsia="標楷體" w:hAnsi="標楷體"/>
              </w:rPr>
            </w:pPr>
            <w:ins w:id="7560" w:author="智誠 楊" w:date="2021-05-07T16:34:00Z">
              <w:r w:rsidRPr="00362205">
                <w:rPr>
                  <w:rFonts w:ascii="標楷體" w:eastAsia="標楷體" w:hAnsi="標楷體"/>
                </w:rPr>
                <w:t>說明</w:t>
              </w:r>
            </w:ins>
          </w:p>
        </w:tc>
        <w:tc>
          <w:tcPr>
            <w:tcW w:w="3529" w:type="dxa"/>
            <w:vMerge w:val="restart"/>
            <w:shd w:val="clear" w:color="auto" w:fill="D9D9D9" w:themeFill="background1" w:themeFillShade="D9"/>
          </w:tcPr>
          <w:p w14:paraId="184EB2A3" w14:textId="77777777" w:rsidR="00006F65" w:rsidRPr="00362205" w:rsidRDefault="00006F65" w:rsidP="00286DCE">
            <w:pPr>
              <w:rPr>
                <w:ins w:id="7561" w:author="智誠 楊" w:date="2021-05-07T16:34:00Z"/>
                <w:rFonts w:ascii="標楷體" w:eastAsia="標楷體" w:hAnsi="標楷體"/>
              </w:rPr>
            </w:pPr>
            <w:ins w:id="7562" w:author="智誠 楊" w:date="2021-05-07T16:34:00Z">
              <w:r w:rsidRPr="00362205">
                <w:rPr>
                  <w:rFonts w:ascii="標楷體" w:eastAsia="標楷體" w:hAnsi="標楷體"/>
                </w:rPr>
                <w:t>處理邏輯及注意事項</w:t>
              </w:r>
            </w:ins>
          </w:p>
        </w:tc>
      </w:tr>
      <w:tr w:rsidR="00006F65" w:rsidRPr="00362205" w14:paraId="699362A8" w14:textId="77777777" w:rsidTr="00286DCE">
        <w:trPr>
          <w:trHeight w:val="244"/>
          <w:jc w:val="center"/>
          <w:ins w:id="7563" w:author="智誠 楊" w:date="2021-05-07T16:34:00Z"/>
        </w:trPr>
        <w:tc>
          <w:tcPr>
            <w:tcW w:w="567" w:type="dxa"/>
            <w:vMerge/>
            <w:shd w:val="clear" w:color="auto" w:fill="D9D9D9" w:themeFill="background1" w:themeFillShade="D9"/>
          </w:tcPr>
          <w:p w14:paraId="7B383032" w14:textId="77777777" w:rsidR="00006F65" w:rsidRPr="00362205" w:rsidRDefault="00006F65" w:rsidP="00286DCE">
            <w:pPr>
              <w:rPr>
                <w:ins w:id="7564" w:author="智誠 楊" w:date="2021-05-07T16:34:00Z"/>
                <w:rFonts w:ascii="標楷體" w:eastAsia="標楷體" w:hAnsi="標楷體"/>
              </w:rPr>
            </w:pPr>
          </w:p>
        </w:tc>
        <w:tc>
          <w:tcPr>
            <w:tcW w:w="1551" w:type="dxa"/>
            <w:vMerge/>
            <w:shd w:val="clear" w:color="auto" w:fill="D9D9D9" w:themeFill="background1" w:themeFillShade="D9"/>
          </w:tcPr>
          <w:p w14:paraId="359DF988" w14:textId="77777777" w:rsidR="00006F65" w:rsidRPr="00362205" w:rsidRDefault="00006F65" w:rsidP="00286DCE">
            <w:pPr>
              <w:rPr>
                <w:ins w:id="7565" w:author="智誠 楊" w:date="2021-05-07T16:34:00Z"/>
                <w:rFonts w:ascii="標楷體" w:eastAsia="標楷體" w:hAnsi="標楷體"/>
              </w:rPr>
            </w:pPr>
          </w:p>
        </w:tc>
        <w:tc>
          <w:tcPr>
            <w:tcW w:w="696" w:type="dxa"/>
            <w:shd w:val="clear" w:color="auto" w:fill="D9D9D9" w:themeFill="background1" w:themeFillShade="D9"/>
          </w:tcPr>
          <w:p w14:paraId="087AAA8E" w14:textId="77777777" w:rsidR="00006F65" w:rsidRPr="00362205" w:rsidRDefault="00006F65" w:rsidP="00286DCE">
            <w:pPr>
              <w:rPr>
                <w:ins w:id="7566" w:author="智誠 楊" w:date="2021-05-07T16:34:00Z"/>
                <w:rFonts w:ascii="標楷體" w:eastAsia="標楷體" w:hAnsi="標楷體"/>
              </w:rPr>
            </w:pPr>
            <w:ins w:id="7567" w:author="智誠 楊" w:date="2021-05-07T16:34:00Z">
              <w:r w:rsidRPr="004E09B8">
                <w:rPr>
                  <w:rFonts w:ascii="標楷體" w:eastAsia="標楷體" w:hAnsi="標楷體" w:hint="eastAsia"/>
                </w:rPr>
                <w:t>資料型態長度</w:t>
              </w:r>
            </w:ins>
          </w:p>
        </w:tc>
        <w:tc>
          <w:tcPr>
            <w:tcW w:w="1187" w:type="dxa"/>
            <w:shd w:val="clear" w:color="auto" w:fill="D9D9D9" w:themeFill="background1" w:themeFillShade="D9"/>
          </w:tcPr>
          <w:p w14:paraId="64EDBC63" w14:textId="77777777" w:rsidR="00006F65" w:rsidRPr="00362205" w:rsidRDefault="00006F65" w:rsidP="00286DCE">
            <w:pPr>
              <w:rPr>
                <w:ins w:id="7568" w:author="智誠 楊" w:date="2021-05-07T16:34:00Z"/>
                <w:rFonts w:ascii="標楷體" w:eastAsia="標楷體" w:hAnsi="標楷體"/>
              </w:rPr>
            </w:pPr>
            <w:ins w:id="7569" w:author="智誠 楊" w:date="2021-05-07T16:34:00Z">
              <w:r w:rsidRPr="00362205">
                <w:rPr>
                  <w:rFonts w:ascii="標楷體" w:eastAsia="標楷體" w:hAnsi="標楷體"/>
                </w:rPr>
                <w:t>預設值</w:t>
              </w:r>
            </w:ins>
          </w:p>
        </w:tc>
        <w:tc>
          <w:tcPr>
            <w:tcW w:w="1083" w:type="dxa"/>
            <w:shd w:val="clear" w:color="auto" w:fill="D9D9D9" w:themeFill="background1" w:themeFillShade="D9"/>
          </w:tcPr>
          <w:p w14:paraId="0F6101A7" w14:textId="77777777" w:rsidR="00006F65" w:rsidRPr="00362205" w:rsidRDefault="00006F65" w:rsidP="00286DCE">
            <w:pPr>
              <w:rPr>
                <w:ins w:id="7570" w:author="智誠 楊" w:date="2021-05-07T16:34:00Z"/>
                <w:rFonts w:ascii="標楷體" w:eastAsia="標楷體" w:hAnsi="標楷體"/>
              </w:rPr>
            </w:pPr>
            <w:ins w:id="7571" w:author="智誠 楊" w:date="2021-05-07T16:34:00Z">
              <w:r w:rsidRPr="00362205">
                <w:rPr>
                  <w:rFonts w:ascii="標楷體" w:eastAsia="標楷體" w:hAnsi="標楷體"/>
                </w:rPr>
                <w:t>選單內容</w:t>
              </w:r>
            </w:ins>
          </w:p>
        </w:tc>
        <w:tc>
          <w:tcPr>
            <w:tcW w:w="675" w:type="dxa"/>
            <w:shd w:val="clear" w:color="auto" w:fill="D9D9D9" w:themeFill="background1" w:themeFillShade="D9"/>
          </w:tcPr>
          <w:p w14:paraId="1789156C" w14:textId="77777777" w:rsidR="00006F65" w:rsidRPr="00362205" w:rsidRDefault="00006F65" w:rsidP="00286DCE">
            <w:pPr>
              <w:rPr>
                <w:ins w:id="7572" w:author="智誠 楊" w:date="2021-05-07T16:34:00Z"/>
                <w:rFonts w:ascii="標楷體" w:eastAsia="標楷體" w:hAnsi="標楷體"/>
              </w:rPr>
            </w:pPr>
            <w:ins w:id="7573" w:author="智誠 楊" w:date="2021-05-07T16:34:00Z">
              <w:r w:rsidRPr="00362205">
                <w:rPr>
                  <w:rFonts w:ascii="標楷體" w:eastAsia="標楷體" w:hAnsi="標楷體"/>
                </w:rPr>
                <w:t>必填</w:t>
              </w:r>
            </w:ins>
          </w:p>
        </w:tc>
        <w:tc>
          <w:tcPr>
            <w:tcW w:w="696" w:type="dxa"/>
            <w:shd w:val="clear" w:color="auto" w:fill="D9D9D9" w:themeFill="background1" w:themeFillShade="D9"/>
          </w:tcPr>
          <w:p w14:paraId="01079B18" w14:textId="77777777" w:rsidR="00006F65" w:rsidRPr="00362205" w:rsidRDefault="00006F65" w:rsidP="00286DCE">
            <w:pPr>
              <w:rPr>
                <w:ins w:id="7574" w:author="智誠 楊" w:date="2021-05-07T16:34:00Z"/>
                <w:rFonts w:ascii="標楷體" w:eastAsia="標楷體" w:hAnsi="標楷體"/>
              </w:rPr>
            </w:pPr>
            <w:ins w:id="7575" w:author="智誠 楊" w:date="2021-05-07T16:34:00Z">
              <w:r w:rsidRPr="00362205">
                <w:rPr>
                  <w:rFonts w:ascii="標楷體" w:eastAsia="標楷體" w:hAnsi="標楷體"/>
                </w:rPr>
                <w:t>R/W</w:t>
              </w:r>
            </w:ins>
          </w:p>
        </w:tc>
        <w:tc>
          <w:tcPr>
            <w:tcW w:w="3529" w:type="dxa"/>
            <w:vMerge/>
            <w:shd w:val="clear" w:color="auto" w:fill="D9D9D9" w:themeFill="background1" w:themeFillShade="D9"/>
          </w:tcPr>
          <w:p w14:paraId="1BD58671" w14:textId="77777777" w:rsidR="00006F65" w:rsidRPr="00362205" w:rsidRDefault="00006F65" w:rsidP="00286DCE">
            <w:pPr>
              <w:rPr>
                <w:ins w:id="7576" w:author="智誠 楊" w:date="2021-05-07T16:34:00Z"/>
                <w:rFonts w:ascii="標楷體" w:eastAsia="標楷體" w:hAnsi="標楷體"/>
              </w:rPr>
            </w:pPr>
          </w:p>
        </w:tc>
      </w:tr>
      <w:tr w:rsidR="00006F65" w:rsidRPr="00362205" w14:paraId="56C945D5" w14:textId="77777777" w:rsidTr="00286DCE">
        <w:trPr>
          <w:trHeight w:val="244"/>
          <w:jc w:val="center"/>
          <w:ins w:id="7577" w:author="智誠 楊" w:date="2021-05-07T16:34:00Z"/>
        </w:trPr>
        <w:tc>
          <w:tcPr>
            <w:tcW w:w="567" w:type="dxa"/>
          </w:tcPr>
          <w:p w14:paraId="563CC8EB" w14:textId="77777777" w:rsidR="00006F65" w:rsidRPr="00362205" w:rsidRDefault="00006F65" w:rsidP="00286DCE">
            <w:pPr>
              <w:rPr>
                <w:ins w:id="7578" w:author="智誠 楊" w:date="2021-05-07T16:34:00Z"/>
                <w:rFonts w:ascii="標楷體" w:eastAsia="標楷體" w:hAnsi="標楷體"/>
              </w:rPr>
            </w:pPr>
            <w:ins w:id="7579" w:author="智誠 楊" w:date="2021-05-07T16:34:00Z">
              <w:r w:rsidRPr="00362205">
                <w:rPr>
                  <w:rFonts w:ascii="標楷體" w:eastAsia="標楷體" w:hAnsi="標楷體" w:hint="eastAsia"/>
                </w:rPr>
                <w:t>1.</w:t>
              </w:r>
            </w:ins>
          </w:p>
        </w:tc>
        <w:tc>
          <w:tcPr>
            <w:tcW w:w="1551" w:type="dxa"/>
          </w:tcPr>
          <w:p w14:paraId="74F4C785" w14:textId="1DFB0203" w:rsidR="00006F65" w:rsidRPr="00362205" w:rsidRDefault="00C64E2C" w:rsidP="00286DCE">
            <w:pPr>
              <w:rPr>
                <w:ins w:id="7580" w:author="智誠 楊" w:date="2021-05-07T16:34:00Z"/>
                <w:rFonts w:ascii="標楷體" w:eastAsia="標楷體" w:hAnsi="標楷體"/>
              </w:rPr>
            </w:pPr>
            <w:ins w:id="7581" w:author="智誠 楊" w:date="2021-05-07T16:58:00Z">
              <w:r>
                <w:rPr>
                  <w:rFonts w:ascii="標楷體" w:eastAsia="標楷體" w:hAnsi="標楷體" w:hint="eastAsia"/>
                </w:rPr>
                <w:t>訪談日期-起</w:t>
              </w:r>
            </w:ins>
          </w:p>
        </w:tc>
        <w:tc>
          <w:tcPr>
            <w:tcW w:w="696" w:type="dxa"/>
          </w:tcPr>
          <w:p w14:paraId="6D972596" w14:textId="3F41EFB4" w:rsidR="00006F65" w:rsidRPr="00362205" w:rsidRDefault="00C64E2C" w:rsidP="00286DCE">
            <w:pPr>
              <w:rPr>
                <w:ins w:id="7582" w:author="智誠 楊" w:date="2021-05-07T16:34:00Z"/>
                <w:rFonts w:ascii="標楷體" w:eastAsia="標楷體" w:hAnsi="標楷體"/>
              </w:rPr>
            </w:pPr>
            <w:ins w:id="7583" w:author="智誠 楊" w:date="2021-05-07T16:59:00Z">
              <w:r>
                <w:rPr>
                  <w:rFonts w:ascii="標楷體" w:eastAsia="標楷體" w:hAnsi="標楷體" w:hint="eastAsia"/>
                </w:rPr>
                <w:t>7</w:t>
              </w:r>
            </w:ins>
          </w:p>
        </w:tc>
        <w:tc>
          <w:tcPr>
            <w:tcW w:w="1187" w:type="dxa"/>
          </w:tcPr>
          <w:p w14:paraId="5A89D776" w14:textId="7CEB2F08" w:rsidR="00006F65" w:rsidRPr="00362205" w:rsidRDefault="00C64E2C" w:rsidP="00286DCE">
            <w:pPr>
              <w:rPr>
                <w:ins w:id="7584" w:author="智誠 楊" w:date="2021-05-07T16:34:00Z"/>
                <w:rFonts w:ascii="標楷體" w:eastAsia="標楷體" w:hAnsi="標楷體"/>
              </w:rPr>
            </w:pPr>
            <w:ins w:id="7585" w:author="智誠 楊" w:date="2021-05-07T16:59:00Z">
              <w:r>
                <w:rPr>
                  <w:rFonts w:ascii="標楷體" w:eastAsia="標楷體" w:hAnsi="標楷體" w:hint="eastAsia"/>
                </w:rPr>
                <w:t>會計日</w:t>
              </w:r>
            </w:ins>
          </w:p>
        </w:tc>
        <w:tc>
          <w:tcPr>
            <w:tcW w:w="1083" w:type="dxa"/>
          </w:tcPr>
          <w:p w14:paraId="751BC053" w14:textId="77777777" w:rsidR="00006F65" w:rsidRPr="00362205" w:rsidRDefault="00006F65" w:rsidP="00286DCE">
            <w:pPr>
              <w:rPr>
                <w:ins w:id="7586" w:author="智誠 楊" w:date="2021-05-07T16:34:00Z"/>
                <w:rFonts w:ascii="標楷體" w:eastAsia="標楷體" w:hAnsi="標楷體"/>
              </w:rPr>
            </w:pPr>
          </w:p>
        </w:tc>
        <w:tc>
          <w:tcPr>
            <w:tcW w:w="675" w:type="dxa"/>
          </w:tcPr>
          <w:p w14:paraId="44AE3706" w14:textId="77777777" w:rsidR="00006F65" w:rsidRPr="00362205" w:rsidRDefault="00006F65" w:rsidP="00286DCE">
            <w:pPr>
              <w:rPr>
                <w:ins w:id="7587" w:author="智誠 楊" w:date="2021-05-07T16:34:00Z"/>
                <w:rFonts w:ascii="標楷體" w:eastAsia="標楷體" w:hAnsi="標楷體"/>
              </w:rPr>
            </w:pPr>
          </w:p>
        </w:tc>
        <w:tc>
          <w:tcPr>
            <w:tcW w:w="696" w:type="dxa"/>
          </w:tcPr>
          <w:p w14:paraId="6A81B938" w14:textId="77777777" w:rsidR="00006F65" w:rsidRPr="00362205" w:rsidRDefault="00006F65" w:rsidP="00286DCE">
            <w:pPr>
              <w:jc w:val="center"/>
              <w:rPr>
                <w:ins w:id="7588" w:author="智誠 楊" w:date="2021-05-07T16:34:00Z"/>
                <w:rFonts w:ascii="標楷體" w:eastAsia="標楷體" w:hAnsi="標楷體"/>
              </w:rPr>
            </w:pPr>
            <w:ins w:id="7589" w:author="智誠 楊" w:date="2021-05-07T16:34:00Z">
              <w:r>
                <w:rPr>
                  <w:rFonts w:ascii="標楷體" w:eastAsia="標楷體" w:hAnsi="標楷體" w:hint="eastAsia"/>
                </w:rPr>
                <w:t>W</w:t>
              </w:r>
            </w:ins>
          </w:p>
        </w:tc>
        <w:tc>
          <w:tcPr>
            <w:tcW w:w="3529" w:type="dxa"/>
          </w:tcPr>
          <w:p w14:paraId="0DAB8398" w14:textId="1A8E09E0" w:rsidR="00006F65" w:rsidRDefault="00006F65" w:rsidP="00286DCE">
            <w:pPr>
              <w:rPr>
                <w:ins w:id="7590" w:author="智誠 楊" w:date="2021-05-07T16:34:00Z"/>
                <w:rFonts w:ascii="標楷體" w:eastAsia="標楷體" w:hAnsi="標楷體"/>
              </w:rPr>
            </w:pPr>
            <w:ins w:id="7591" w:author="智誠 楊" w:date="2021-05-07T16:34:00Z">
              <w:r>
                <w:rPr>
                  <w:rFonts w:ascii="標楷體" w:eastAsia="標楷體" w:hAnsi="標楷體" w:hint="eastAsia"/>
                </w:rPr>
                <w:t>1.</w:t>
              </w:r>
            </w:ins>
            <w:ins w:id="7592" w:author="智誠 楊" w:date="2021-05-07T16:59:00Z">
              <w:r w:rsidR="00C64E2C">
                <w:rPr>
                  <w:rFonts w:ascii="標楷體" w:eastAsia="標楷體" w:hAnsi="標楷體" w:hint="eastAsia"/>
                  <w:lang w:eastAsia="zh-HK"/>
                </w:rPr>
                <w:t>訪談日期、還款日期</w:t>
              </w:r>
            </w:ins>
            <w:ins w:id="7593" w:author="智誠 楊" w:date="2021-05-07T17:00:00Z">
              <w:r w:rsidR="00C64E2C">
                <w:rPr>
                  <w:rFonts w:ascii="標楷體" w:eastAsia="標楷體" w:hAnsi="標楷體" w:hint="eastAsia"/>
                  <w:lang w:eastAsia="zh-HK"/>
                </w:rPr>
                <w:t>擇一輸入</w:t>
              </w:r>
            </w:ins>
          </w:p>
          <w:p w14:paraId="73D3E540" w14:textId="77777777" w:rsidR="00006F65" w:rsidRDefault="00006F65" w:rsidP="00286DCE">
            <w:pPr>
              <w:rPr>
                <w:ins w:id="7594" w:author="智誠 楊" w:date="2021-05-12T14:27:00Z"/>
                <w:rFonts w:ascii="標楷體" w:eastAsia="標楷體" w:hAnsi="標楷體"/>
              </w:rPr>
            </w:pPr>
            <w:ins w:id="7595" w:author="智誠 楊" w:date="2021-05-07T16:34:00Z">
              <w:r>
                <w:rPr>
                  <w:rFonts w:ascii="標楷體" w:eastAsia="標楷體" w:hAnsi="標楷體" w:hint="eastAsia"/>
                </w:rPr>
                <w:t>2</w:t>
              </w:r>
            </w:ins>
            <w:ins w:id="7596" w:author="智誠 楊" w:date="2021-05-07T17:02:00Z">
              <w:r w:rsidR="00C64E2C">
                <w:rPr>
                  <w:rFonts w:ascii="標楷體" w:eastAsia="標楷體" w:hAnsi="標楷體" w:hint="eastAsia"/>
                </w:rPr>
                <w:t>.不可大於會計日</w:t>
              </w:r>
            </w:ins>
          </w:p>
          <w:p w14:paraId="430728D1" w14:textId="484E486E" w:rsidR="001E30A5" w:rsidRPr="001E30A5" w:rsidRDefault="001E30A5" w:rsidP="001E30A5">
            <w:pPr>
              <w:rPr>
                <w:ins w:id="7597" w:author="智誠 楊" w:date="2021-05-12T14:27:00Z"/>
                <w:rFonts w:ascii="標楷體" w:eastAsia="標楷體" w:hAnsi="標楷體"/>
              </w:rPr>
            </w:pPr>
            <w:ins w:id="7598" w:author="智誠 楊" w:date="2021-05-12T14:27:00Z">
              <w:r>
                <w:rPr>
                  <w:rFonts w:ascii="標楷體" w:eastAsia="標楷體" w:hAnsi="標楷體" w:hint="eastAsia"/>
                </w:rPr>
                <w:t>3.檢查:</w:t>
              </w:r>
              <w:r>
                <w:t xml:space="preserve"> </w:t>
              </w:r>
              <w:r w:rsidRPr="001E30A5">
                <w:rPr>
                  <w:rFonts w:ascii="標楷體" w:eastAsia="標楷體" w:hAnsi="標楷體"/>
                </w:rPr>
                <w:t>A(DATE,0,#RecordDateStart)</w:t>
              </w:r>
            </w:ins>
          </w:p>
          <w:p w14:paraId="07E4276D" w14:textId="04B5AA2E" w:rsidR="001E30A5" w:rsidRPr="00362205" w:rsidRDefault="001E30A5" w:rsidP="001E30A5">
            <w:pPr>
              <w:rPr>
                <w:ins w:id="7599" w:author="智誠 楊" w:date="2021-05-07T16:34:00Z"/>
                <w:rFonts w:ascii="標楷體" w:eastAsia="標楷體" w:hAnsi="標楷體"/>
              </w:rPr>
            </w:pPr>
            <w:ins w:id="7600" w:author="智誠 楊" w:date="2021-05-12T14:27:00Z">
              <w:r w:rsidRPr="001E30A5">
                <w:rPr>
                  <w:rFonts w:ascii="標楷體" w:eastAsia="標楷體" w:hAnsi="標楷體"/>
                </w:rPr>
                <w:t>V(5,0,#DATE)</w:t>
              </w:r>
            </w:ins>
          </w:p>
        </w:tc>
      </w:tr>
      <w:tr w:rsidR="00006F65" w:rsidRPr="00362205" w14:paraId="59BDFDCD" w14:textId="77777777" w:rsidTr="00286DCE">
        <w:trPr>
          <w:trHeight w:val="244"/>
          <w:jc w:val="center"/>
          <w:ins w:id="7601" w:author="智誠 楊" w:date="2021-05-07T16:34:00Z"/>
        </w:trPr>
        <w:tc>
          <w:tcPr>
            <w:tcW w:w="567" w:type="dxa"/>
          </w:tcPr>
          <w:p w14:paraId="0288CFEE" w14:textId="77777777" w:rsidR="00006F65" w:rsidRPr="00362205" w:rsidRDefault="00006F65" w:rsidP="00286DCE">
            <w:pPr>
              <w:rPr>
                <w:ins w:id="7602" w:author="智誠 楊" w:date="2021-05-07T16:34:00Z"/>
                <w:rFonts w:ascii="標楷體" w:eastAsia="標楷體" w:hAnsi="標楷體"/>
              </w:rPr>
            </w:pPr>
            <w:ins w:id="7603" w:author="智誠 楊" w:date="2021-05-07T16:34:00Z">
              <w:r>
                <w:rPr>
                  <w:rFonts w:ascii="標楷體" w:eastAsia="標楷體" w:hAnsi="標楷體" w:hint="eastAsia"/>
                </w:rPr>
                <w:t>2.</w:t>
              </w:r>
            </w:ins>
          </w:p>
        </w:tc>
        <w:tc>
          <w:tcPr>
            <w:tcW w:w="1551" w:type="dxa"/>
          </w:tcPr>
          <w:p w14:paraId="559D7EE1" w14:textId="7AB438A4" w:rsidR="00006F65" w:rsidRDefault="00C64E2C" w:rsidP="00286DCE">
            <w:pPr>
              <w:rPr>
                <w:ins w:id="7604" w:author="智誠 楊" w:date="2021-05-07T16:34:00Z"/>
                <w:rFonts w:ascii="標楷體" w:eastAsia="標楷體" w:hAnsi="標楷體"/>
              </w:rPr>
            </w:pPr>
            <w:ins w:id="7605" w:author="智誠 楊" w:date="2021-05-07T16:58:00Z">
              <w:r>
                <w:rPr>
                  <w:rFonts w:ascii="標楷體" w:eastAsia="標楷體" w:hAnsi="標楷體" w:hint="eastAsia"/>
                </w:rPr>
                <w:t>訪談日期-</w:t>
              </w:r>
            </w:ins>
            <w:ins w:id="7606" w:author="智誠 楊" w:date="2021-05-07T16:59:00Z">
              <w:r>
                <w:rPr>
                  <w:rFonts w:ascii="標楷體" w:eastAsia="標楷體" w:hAnsi="標楷體" w:hint="eastAsia"/>
                </w:rPr>
                <w:t>迄</w:t>
              </w:r>
            </w:ins>
          </w:p>
        </w:tc>
        <w:tc>
          <w:tcPr>
            <w:tcW w:w="696" w:type="dxa"/>
          </w:tcPr>
          <w:p w14:paraId="16195808" w14:textId="3B102821" w:rsidR="00006F65" w:rsidRDefault="00C64E2C" w:rsidP="00286DCE">
            <w:pPr>
              <w:rPr>
                <w:ins w:id="7607" w:author="智誠 楊" w:date="2021-05-07T16:34:00Z"/>
                <w:rFonts w:ascii="標楷體" w:eastAsia="標楷體" w:hAnsi="標楷體"/>
              </w:rPr>
            </w:pPr>
            <w:ins w:id="7608" w:author="智誠 楊" w:date="2021-05-07T16:59:00Z">
              <w:r>
                <w:rPr>
                  <w:rFonts w:ascii="標楷體" w:eastAsia="標楷體" w:hAnsi="標楷體" w:hint="eastAsia"/>
                </w:rPr>
                <w:t>7</w:t>
              </w:r>
            </w:ins>
          </w:p>
        </w:tc>
        <w:tc>
          <w:tcPr>
            <w:tcW w:w="1187" w:type="dxa"/>
          </w:tcPr>
          <w:p w14:paraId="6552F0AA" w14:textId="7D1F4E68" w:rsidR="00006F65" w:rsidRPr="00362205" w:rsidRDefault="00C64E2C" w:rsidP="00286DCE">
            <w:pPr>
              <w:rPr>
                <w:ins w:id="7609" w:author="智誠 楊" w:date="2021-05-07T16:34:00Z"/>
                <w:rFonts w:ascii="標楷體" w:eastAsia="標楷體" w:hAnsi="標楷體"/>
              </w:rPr>
            </w:pPr>
            <w:ins w:id="7610" w:author="智誠 楊" w:date="2021-05-07T16:59:00Z">
              <w:r>
                <w:rPr>
                  <w:rFonts w:ascii="標楷體" w:eastAsia="標楷體" w:hAnsi="標楷體" w:hint="eastAsia"/>
                </w:rPr>
                <w:t>會計日</w:t>
              </w:r>
            </w:ins>
          </w:p>
        </w:tc>
        <w:tc>
          <w:tcPr>
            <w:tcW w:w="1083" w:type="dxa"/>
          </w:tcPr>
          <w:p w14:paraId="024E6F25" w14:textId="0BE83FC8" w:rsidR="00006F65" w:rsidRPr="00362205" w:rsidRDefault="00006F65" w:rsidP="00286DCE">
            <w:pPr>
              <w:rPr>
                <w:ins w:id="7611" w:author="智誠 楊" w:date="2021-05-07T16:34:00Z"/>
                <w:rFonts w:ascii="標楷體" w:eastAsia="標楷體" w:hAnsi="標楷體"/>
              </w:rPr>
            </w:pPr>
          </w:p>
        </w:tc>
        <w:tc>
          <w:tcPr>
            <w:tcW w:w="675" w:type="dxa"/>
          </w:tcPr>
          <w:p w14:paraId="160A94FE" w14:textId="6FA5D0A6" w:rsidR="00006F65" w:rsidRPr="00362205" w:rsidRDefault="00006F65" w:rsidP="00286DCE">
            <w:pPr>
              <w:rPr>
                <w:ins w:id="7612" w:author="智誠 楊" w:date="2021-05-07T16:34:00Z"/>
                <w:rFonts w:ascii="標楷體" w:eastAsia="標楷體" w:hAnsi="標楷體"/>
              </w:rPr>
            </w:pPr>
          </w:p>
        </w:tc>
        <w:tc>
          <w:tcPr>
            <w:tcW w:w="696" w:type="dxa"/>
          </w:tcPr>
          <w:p w14:paraId="2F0290BF" w14:textId="77777777" w:rsidR="00006F65" w:rsidRPr="00362205" w:rsidRDefault="00006F65" w:rsidP="00286DCE">
            <w:pPr>
              <w:jc w:val="center"/>
              <w:rPr>
                <w:ins w:id="7613" w:author="智誠 楊" w:date="2021-05-07T16:34:00Z"/>
                <w:rFonts w:ascii="標楷體" w:eastAsia="標楷體" w:hAnsi="標楷體"/>
              </w:rPr>
            </w:pPr>
            <w:ins w:id="7614" w:author="智誠 楊" w:date="2021-05-07T16:34:00Z">
              <w:r>
                <w:rPr>
                  <w:rFonts w:ascii="標楷體" w:eastAsia="標楷體" w:hAnsi="標楷體" w:hint="eastAsia"/>
                </w:rPr>
                <w:t>W</w:t>
              </w:r>
            </w:ins>
          </w:p>
        </w:tc>
        <w:tc>
          <w:tcPr>
            <w:tcW w:w="3529" w:type="dxa"/>
          </w:tcPr>
          <w:p w14:paraId="0F3640D5" w14:textId="77777777" w:rsidR="00C64E2C" w:rsidRDefault="00C64E2C" w:rsidP="00C64E2C">
            <w:pPr>
              <w:rPr>
                <w:ins w:id="7615" w:author="智誠 楊" w:date="2021-05-07T17:00:00Z"/>
                <w:rFonts w:ascii="標楷體" w:eastAsia="標楷體" w:hAnsi="標楷體"/>
              </w:rPr>
            </w:pPr>
            <w:ins w:id="7616" w:author="智誠 楊" w:date="2021-05-07T17:00:00Z">
              <w:r>
                <w:rPr>
                  <w:rFonts w:ascii="標楷體" w:eastAsia="標楷體" w:hAnsi="標楷體" w:hint="eastAsia"/>
                </w:rPr>
                <w:t>1.</w:t>
              </w:r>
              <w:r>
                <w:rPr>
                  <w:rFonts w:ascii="標楷體" w:eastAsia="標楷體" w:hAnsi="標楷體" w:hint="eastAsia"/>
                  <w:lang w:eastAsia="zh-HK"/>
                </w:rPr>
                <w:t>訪談日期、還款日期擇一輸入</w:t>
              </w:r>
            </w:ins>
          </w:p>
          <w:p w14:paraId="6D50CB32" w14:textId="77777777" w:rsidR="00006F65" w:rsidRDefault="00C64E2C" w:rsidP="00286DCE">
            <w:pPr>
              <w:rPr>
                <w:ins w:id="7617" w:author="智誠 楊" w:date="2021-05-07T17:02:00Z"/>
                <w:rFonts w:ascii="標楷體" w:eastAsia="標楷體" w:hAnsi="標楷體"/>
              </w:rPr>
            </w:pPr>
            <w:ins w:id="7618" w:author="智誠 楊" w:date="2021-05-07T17:02:00Z">
              <w:r>
                <w:rPr>
                  <w:rFonts w:ascii="標楷體" w:eastAsia="標楷體" w:hAnsi="標楷體" w:hint="eastAsia"/>
                </w:rPr>
                <w:t>2.不可大於會計日</w:t>
              </w:r>
            </w:ins>
          </w:p>
          <w:p w14:paraId="6D862247" w14:textId="77777777" w:rsidR="00C64E2C" w:rsidRDefault="00C64E2C" w:rsidP="00286DCE">
            <w:pPr>
              <w:rPr>
                <w:ins w:id="7619" w:author="智誠 楊" w:date="2021-05-12T14:27:00Z"/>
                <w:rFonts w:ascii="標楷體" w:eastAsia="標楷體" w:hAnsi="標楷體"/>
              </w:rPr>
            </w:pPr>
            <w:ins w:id="7620" w:author="智誠 楊" w:date="2021-05-07T17:02:00Z">
              <w:r>
                <w:rPr>
                  <w:rFonts w:ascii="標楷體" w:eastAsia="標楷體" w:hAnsi="標楷體" w:hint="eastAsia"/>
                </w:rPr>
                <w:t>3.</w:t>
              </w:r>
            </w:ins>
            <w:ins w:id="7621" w:author="智誠 楊" w:date="2021-05-07T17:03:00Z">
              <w:r>
                <w:rPr>
                  <w:rFonts w:ascii="標楷體" w:eastAsia="標楷體" w:hAnsi="標楷體" w:hint="eastAsia"/>
                </w:rPr>
                <w:t>訪談日期迄日不可小於起日</w:t>
              </w:r>
            </w:ins>
          </w:p>
          <w:p w14:paraId="06FFEF83" w14:textId="040BBA49" w:rsidR="001E30A5" w:rsidRPr="001E30A5" w:rsidRDefault="001E30A5" w:rsidP="001E30A5">
            <w:pPr>
              <w:rPr>
                <w:ins w:id="7622" w:author="智誠 楊" w:date="2021-05-12T14:27:00Z"/>
                <w:rFonts w:ascii="標楷體" w:eastAsia="標楷體" w:hAnsi="標楷體"/>
              </w:rPr>
            </w:pPr>
            <w:ins w:id="7623" w:author="智誠 楊" w:date="2021-05-12T14:27:00Z">
              <w:r>
                <w:rPr>
                  <w:rFonts w:ascii="標楷體" w:eastAsia="標楷體" w:hAnsi="標楷體" w:hint="eastAsia"/>
                </w:rPr>
                <w:t>4.檢查:</w:t>
              </w:r>
              <w:r>
                <w:t xml:space="preserve"> </w:t>
              </w:r>
              <w:r w:rsidRPr="001E30A5">
                <w:rPr>
                  <w:rFonts w:ascii="標楷體" w:eastAsia="標楷體" w:hAnsi="標楷體"/>
                </w:rPr>
                <w:t>A(DATE,0,#RecordDateEnd)</w:t>
              </w:r>
            </w:ins>
          </w:p>
          <w:p w14:paraId="1077A9E9" w14:textId="23941C3B" w:rsidR="001E30A5" w:rsidRPr="00C64E2C" w:rsidRDefault="001E30A5" w:rsidP="001E30A5">
            <w:pPr>
              <w:rPr>
                <w:ins w:id="7624" w:author="智誠 楊" w:date="2021-05-07T16:34:00Z"/>
                <w:rFonts w:ascii="標楷體" w:eastAsia="標楷體" w:hAnsi="標楷體"/>
              </w:rPr>
            </w:pPr>
            <w:ins w:id="7625" w:author="智誠 楊" w:date="2021-05-12T14:27:00Z">
              <w:r w:rsidRPr="001E30A5">
                <w:rPr>
                  <w:rFonts w:ascii="標楷體" w:eastAsia="標楷體" w:hAnsi="標楷體"/>
                </w:rPr>
                <w:t>V(5,#RecordDateStart,#DATE)</w:t>
              </w:r>
            </w:ins>
          </w:p>
        </w:tc>
      </w:tr>
      <w:tr w:rsidR="00C64E2C" w:rsidRPr="00362205" w14:paraId="2231DA84" w14:textId="77777777" w:rsidTr="00286DCE">
        <w:trPr>
          <w:trHeight w:val="244"/>
          <w:jc w:val="center"/>
          <w:ins w:id="7626" w:author="智誠 楊" w:date="2021-05-07T16:58:00Z"/>
        </w:trPr>
        <w:tc>
          <w:tcPr>
            <w:tcW w:w="567" w:type="dxa"/>
          </w:tcPr>
          <w:p w14:paraId="3CA43014" w14:textId="3860F02D" w:rsidR="00C64E2C" w:rsidRDefault="00C64E2C" w:rsidP="00286DCE">
            <w:pPr>
              <w:rPr>
                <w:ins w:id="7627" w:author="智誠 楊" w:date="2021-05-07T16:58:00Z"/>
                <w:rFonts w:ascii="標楷體" w:eastAsia="標楷體" w:hAnsi="標楷體"/>
              </w:rPr>
            </w:pPr>
            <w:ins w:id="7628" w:author="智誠 楊" w:date="2021-05-07T16:59:00Z">
              <w:r>
                <w:rPr>
                  <w:rFonts w:ascii="標楷體" w:eastAsia="標楷體" w:hAnsi="標楷體" w:hint="eastAsia"/>
                </w:rPr>
                <w:t>3.</w:t>
              </w:r>
            </w:ins>
          </w:p>
        </w:tc>
        <w:tc>
          <w:tcPr>
            <w:tcW w:w="1551" w:type="dxa"/>
          </w:tcPr>
          <w:p w14:paraId="01D54C8E" w14:textId="1CA09051" w:rsidR="00C64E2C" w:rsidRDefault="00C64E2C" w:rsidP="00286DCE">
            <w:pPr>
              <w:rPr>
                <w:ins w:id="7629" w:author="智誠 楊" w:date="2021-05-07T16:58:00Z"/>
                <w:rFonts w:ascii="標楷體" w:eastAsia="標楷體" w:hAnsi="標楷體"/>
              </w:rPr>
            </w:pPr>
            <w:ins w:id="7630" w:author="智誠 楊" w:date="2021-05-07T16:59:00Z">
              <w:r>
                <w:rPr>
                  <w:rFonts w:ascii="標楷體" w:eastAsia="標楷體" w:hAnsi="標楷體" w:hint="eastAsia"/>
                </w:rPr>
                <w:t>還款日期-起</w:t>
              </w:r>
            </w:ins>
          </w:p>
        </w:tc>
        <w:tc>
          <w:tcPr>
            <w:tcW w:w="696" w:type="dxa"/>
          </w:tcPr>
          <w:p w14:paraId="6EE69C87" w14:textId="4146BE7F" w:rsidR="00C64E2C" w:rsidRDefault="00C64E2C" w:rsidP="00286DCE">
            <w:pPr>
              <w:rPr>
                <w:ins w:id="7631" w:author="智誠 楊" w:date="2021-05-07T16:58:00Z"/>
                <w:rFonts w:ascii="標楷體" w:eastAsia="標楷體" w:hAnsi="標楷體"/>
              </w:rPr>
            </w:pPr>
            <w:ins w:id="7632" w:author="智誠 楊" w:date="2021-05-07T16:59:00Z">
              <w:r>
                <w:rPr>
                  <w:rFonts w:ascii="標楷體" w:eastAsia="標楷體" w:hAnsi="標楷體" w:hint="eastAsia"/>
                </w:rPr>
                <w:t>7</w:t>
              </w:r>
            </w:ins>
          </w:p>
        </w:tc>
        <w:tc>
          <w:tcPr>
            <w:tcW w:w="1187" w:type="dxa"/>
          </w:tcPr>
          <w:p w14:paraId="200FE90C" w14:textId="20DAC96A" w:rsidR="00C64E2C" w:rsidRPr="00362205" w:rsidRDefault="00C64E2C" w:rsidP="00286DCE">
            <w:pPr>
              <w:rPr>
                <w:ins w:id="7633" w:author="智誠 楊" w:date="2021-05-07T16:58:00Z"/>
                <w:rFonts w:ascii="標楷體" w:eastAsia="標楷體" w:hAnsi="標楷體"/>
              </w:rPr>
            </w:pPr>
            <w:ins w:id="7634" w:author="智誠 楊" w:date="2021-05-07T16:59:00Z">
              <w:r>
                <w:rPr>
                  <w:rFonts w:ascii="標楷體" w:eastAsia="標楷體" w:hAnsi="標楷體" w:hint="eastAsia"/>
                </w:rPr>
                <w:t>會計日</w:t>
              </w:r>
            </w:ins>
          </w:p>
        </w:tc>
        <w:tc>
          <w:tcPr>
            <w:tcW w:w="1083" w:type="dxa"/>
          </w:tcPr>
          <w:p w14:paraId="1D6C4176" w14:textId="77777777" w:rsidR="00C64E2C" w:rsidRDefault="00C64E2C" w:rsidP="00286DCE">
            <w:pPr>
              <w:rPr>
                <w:ins w:id="7635" w:author="智誠 楊" w:date="2021-05-07T16:58:00Z"/>
                <w:rFonts w:ascii="標楷體" w:eastAsia="標楷體" w:hAnsi="標楷體"/>
              </w:rPr>
            </w:pPr>
          </w:p>
        </w:tc>
        <w:tc>
          <w:tcPr>
            <w:tcW w:w="675" w:type="dxa"/>
          </w:tcPr>
          <w:p w14:paraId="5D180603" w14:textId="77777777" w:rsidR="00C64E2C" w:rsidRDefault="00C64E2C" w:rsidP="00286DCE">
            <w:pPr>
              <w:rPr>
                <w:ins w:id="7636" w:author="智誠 楊" w:date="2021-05-07T16:58:00Z"/>
                <w:rFonts w:ascii="標楷體" w:eastAsia="標楷體" w:hAnsi="標楷體"/>
              </w:rPr>
            </w:pPr>
          </w:p>
        </w:tc>
        <w:tc>
          <w:tcPr>
            <w:tcW w:w="696" w:type="dxa"/>
          </w:tcPr>
          <w:p w14:paraId="7DAB7921" w14:textId="570C7BD4" w:rsidR="00C64E2C" w:rsidRDefault="00C64E2C" w:rsidP="00286DCE">
            <w:pPr>
              <w:jc w:val="center"/>
              <w:rPr>
                <w:ins w:id="7637" w:author="智誠 楊" w:date="2021-05-07T16:58:00Z"/>
                <w:rFonts w:ascii="標楷體" w:eastAsia="標楷體" w:hAnsi="標楷體"/>
              </w:rPr>
            </w:pPr>
            <w:ins w:id="7638" w:author="智誠 楊" w:date="2021-05-07T16:59:00Z">
              <w:r>
                <w:rPr>
                  <w:rFonts w:ascii="標楷體" w:eastAsia="標楷體" w:hAnsi="標楷體" w:hint="eastAsia"/>
                </w:rPr>
                <w:t>W</w:t>
              </w:r>
            </w:ins>
          </w:p>
        </w:tc>
        <w:tc>
          <w:tcPr>
            <w:tcW w:w="3529" w:type="dxa"/>
          </w:tcPr>
          <w:p w14:paraId="40C29332" w14:textId="77777777" w:rsidR="00C64E2C" w:rsidRDefault="00C64E2C" w:rsidP="00C64E2C">
            <w:pPr>
              <w:rPr>
                <w:ins w:id="7639" w:author="智誠 楊" w:date="2021-05-07T17:00:00Z"/>
                <w:rFonts w:ascii="標楷體" w:eastAsia="標楷體" w:hAnsi="標楷體"/>
              </w:rPr>
            </w:pPr>
            <w:ins w:id="7640" w:author="智誠 楊" w:date="2021-05-07T17:00:00Z">
              <w:r>
                <w:rPr>
                  <w:rFonts w:ascii="標楷體" w:eastAsia="標楷體" w:hAnsi="標楷體" w:hint="eastAsia"/>
                </w:rPr>
                <w:t>1.</w:t>
              </w:r>
              <w:r>
                <w:rPr>
                  <w:rFonts w:ascii="標楷體" w:eastAsia="標楷體" w:hAnsi="標楷體" w:hint="eastAsia"/>
                  <w:lang w:eastAsia="zh-HK"/>
                </w:rPr>
                <w:t>訪談日期、還款日期擇一輸入</w:t>
              </w:r>
            </w:ins>
          </w:p>
          <w:p w14:paraId="1C961FD0" w14:textId="77777777" w:rsidR="00C64E2C" w:rsidRDefault="00C64E2C" w:rsidP="00286DCE">
            <w:pPr>
              <w:rPr>
                <w:ins w:id="7641" w:author="智誠 楊" w:date="2021-05-12T14:27:00Z"/>
                <w:rFonts w:ascii="標楷體" w:eastAsia="標楷體" w:hAnsi="標楷體"/>
              </w:rPr>
            </w:pPr>
            <w:ins w:id="7642" w:author="智誠 楊" w:date="2021-05-07T17:02:00Z">
              <w:r>
                <w:rPr>
                  <w:rFonts w:ascii="標楷體" w:eastAsia="標楷體" w:hAnsi="標楷體" w:hint="eastAsia"/>
                </w:rPr>
                <w:t>2.不可大於會計日</w:t>
              </w:r>
            </w:ins>
          </w:p>
          <w:p w14:paraId="4D7D753C" w14:textId="77777777" w:rsidR="001E30A5" w:rsidRDefault="001E30A5" w:rsidP="001E30A5">
            <w:pPr>
              <w:rPr>
                <w:ins w:id="7643" w:author="智誠 楊" w:date="2021-05-12T14:28:00Z"/>
              </w:rPr>
            </w:pPr>
            <w:ins w:id="7644" w:author="智誠 楊" w:date="2021-05-12T14:27:00Z">
              <w:r>
                <w:rPr>
                  <w:rFonts w:ascii="標楷體" w:eastAsia="標楷體" w:hAnsi="標楷體" w:hint="eastAsia"/>
                </w:rPr>
                <w:t>3.檢查:</w:t>
              </w:r>
              <w:r>
                <w:t xml:space="preserve"> </w:t>
              </w:r>
            </w:ins>
          </w:p>
          <w:p w14:paraId="53A13A92" w14:textId="47A95D32" w:rsidR="001E30A5" w:rsidRPr="001E30A5" w:rsidRDefault="001E30A5" w:rsidP="001E30A5">
            <w:pPr>
              <w:rPr>
                <w:ins w:id="7645" w:author="智誠 楊" w:date="2021-05-12T14:27:00Z"/>
                <w:rFonts w:ascii="標楷體" w:eastAsia="標楷體" w:hAnsi="標楷體"/>
              </w:rPr>
            </w:pPr>
            <w:ins w:id="7646" w:author="智誠 楊" w:date="2021-05-12T14:27:00Z">
              <w:r w:rsidRPr="001E30A5">
                <w:rPr>
                  <w:rFonts w:ascii="標楷體" w:eastAsia="標楷體" w:hAnsi="標楷體"/>
                </w:rPr>
                <w:t>V(7)A(DATE,0,#ActualRepayDateStart)</w:t>
              </w:r>
            </w:ins>
          </w:p>
          <w:p w14:paraId="3652D13D" w14:textId="6B50CB14" w:rsidR="001E30A5" w:rsidRPr="00C64E2C" w:rsidRDefault="001E30A5" w:rsidP="001E30A5">
            <w:pPr>
              <w:rPr>
                <w:ins w:id="7647" w:author="智誠 楊" w:date="2021-05-07T16:58:00Z"/>
                <w:rFonts w:ascii="標楷體" w:eastAsia="標楷體" w:hAnsi="標楷體"/>
              </w:rPr>
            </w:pPr>
            <w:ins w:id="7648" w:author="智誠 楊" w:date="2021-05-12T14:27:00Z">
              <w:r w:rsidRPr="001E30A5">
                <w:rPr>
                  <w:rFonts w:ascii="標楷體" w:eastAsia="標楷體" w:hAnsi="標楷體"/>
                </w:rPr>
                <w:t>V(5,0,#DATE)</w:t>
              </w:r>
            </w:ins>
          </w:p>
        </w:tc>
      </w:tr>
      <w:tr w:rsidR="00C64E2C" w:rsidRPr="00362205" w14:paraId="13126B94" w14:textId="77777777" w:rsidTr="00286DCE">
        <w:trPr>
          <w:trHeight w:val="244"/>
          <w:jc w:val="center"/>
          <w:ins w:id="7649" w:author="智誠 楊" w:date="2021-05-07T16:58:00Z"/>
        </w:trPr>
        <w:tc>
          <w:tcPr>
            <w:tcW w:w="567" w:type="dxa"/>
          </w:tcPr>
          <w:p w14:paraId="1EF2EC15" w14:textId="2641C243" w:rsidR="00C64E2C" w:rsidRDefault="00C64E2C" w:rsidP="00286DCE">
            <w:pPr>
              <w:rPr>
                <w:ins w:id="7650" w:author="智誠 楊" w:date="2021-05-07T16:58:00Z"/>
                <w:rFonts w:ascii="標楷體" w:eastAsia="標楷體" w:hAnsi="標楷體"/>
              </w:rPr>
            </w:pPr>
            <w:ins w:id="7651" w:author="智誠 楊" w:date="2021-05-07T16:59:00Z">
              <w:r>
                <w:rPr>
                  <w:rFonts w:ascii="標楷體" w:eastAsia="標楷體" w:hAnsi="標楷體" w:hint="eastAsia"/>
                </w:rPr>
                <w:t>4.</w:t>
              </w:r>
            </w:ins>
          </w:p>
        </w:tc>
        <w:tc>
          <w:tcPr>
            <w:tcW w:w="1551" w:type="dxa"/>
          </w:tcPr>
          <w:p w14:paraId="6857B4B9" w14:textId="1810993C" w:rsidR="00C64E2C" w:rsidRDefault="00C64E2C" w:rsidP="00286DCE">
            <w:pPr>
              <w:rPr>
                <w:ins w:id="7652" w:author="智誠 楊" w:date="2021-05-07T16:58:00Z"/>
                <w:rFonts w:ascii="標楷體" w:eastAsia="標楷體" w:hAnsi="標楷體"/>
              </w:rPr>
            </w:pPr>
            <w:ins w:id="7653" w:author="智誠 楊" w:date="2021-05-07T16:59:00Z">
              <w:r>
                <w:rPr>
                  <w:rFonts w:ascii="標楷體" w:eastAsia="標楷體" w:hAnsi="標楷體" w:hint="eastAsia"/>
                </w:rPr>
                <w:t>還款日期-迄</w:t>
              </w:r>
            </w:ins>
          </w:p>
        </w:tc>
        <w:tc>
          <w:tcPr>
            <w:tcW w:w="696" w:type="dxa"/>
          </w:tcPr>
          <w:p w14:paraId="07BD07E9" w14:textId="3C3AB88D" w:rsidR="00C64E2C" w:rsidRDefault="00C64E2C" w:rsidP="00286DCE">
            <w:pPr>
              <w:rPr>
                <w:ins w:id="7654" w:author="智誠 楊" w:date="2021-05-07T16:58:00Z"/>
                <w:rFonts w:ascii="標楷體" w:eastAsia="標楷體" w:hAnsi="標楷體"/>
              </w:rPr>
            </w:pPr>
            <w:ins w:id="7655" w:author="智誠 楊" w:date="2021-05-07T16:59:00Z">
              <w:r>
                <w:rPr>
                  <w:rFonts w:ascii="標楷體" w:eastAsia="標楷體" w:hAnsi="標楷體" w:hint="eastAsia"/>
                </w:rPr>
                <w:t>7</w:t>
              </w:r>
            </w:ins>
          </w:p>
        </w:tc>
        <w:tc>
          <w:tcPr>
            <w:tcW w:w="1187" w:type="dxa"/>
          </w:tcPr>
          <w:p w14:paraId="79E51BEE" w14:textId="00A8640D" w:rsidR="00C64E2C" w:rsidRPr="00362205" w:rsidRDefault="00C64E2C" w:rsidP="00286DCE">
            <w:pPr>
              <w:rPr>
                <w:ins w:id="7656" w:author="智誠 楊" w:date="2021-05-07T16:58:00Z"/>
                <w:rFonts w:ascii="標楷體" w:eastAsia="標楷體" w:hAnsi="標楷體"/>
              </w:rPr>
            </w:pPr>
            <w:ins w:id="7657" w:author="智誠 楊" w:date="2021-05-07T16:59:00Z">
              <w:r>
                <w:rPr>
                  <w:rFonts w:ascii="標楷體" w:eastAsia="標楷體" w:hAnsi="標楷體" w:hint="eastAsia"/>
                </w:rPr>
                <w:t>會計日</w:t>
              </w:r>
            </w:ins>
          </w:p>
        </w:tc>
        <w:tc>
          <w:tcPr>
            <w:tcW w:w="1083" w:type="dxa"/>
          </w:tcPr>
          <w:p w14:paraId="656D72B1" w14:textId="77777777" w:rsidR="00C64E2C" w:rsidRDefault="00C64E2C" w:rsidP="00286DCE">
            <w:pPr>
              <w:rPr>
                <w:ins w:id="7658" w:author="智誠 楊" w:date="2021-05-07T16:58:00Z"/>
                <w:rFonts w:ascii="標楷體" w:eastAsia="標楷體" w:hAnsi="標楷體"/>
              </w:rPr>
            </w:pPr>
          </w:p>
        </w:tc>
        <w:tc>
          <w:tcPr>
            <w:tcW w:w="675" w:type="dxa"/>
          </w:tcPr>
          <w:p w14:paraId="32D5EC9C" w14:textId="77777777" w:rsidR="00C64E2C" w:rsidRDefault="00C64E2C" w:rsidP="00286DCE">
            <w:pPr>
              <w:rPr>
                <w:ins w:id="7659" w:author="智誠 楊" w:date="2021-05-07T16:58:00Z"/>
                <w:rFonts w:ascii="標楷體" w:eastAsia="標楷體" w:hAnsi="標楷體"/>
              </w:rPr>
            </w:pPr>
          </w:p>
        </w:tc>
        <w:tc>
          <w:tcPr>
            <w:tcW w:w="696" w:type="dxa"/>
          </w:tcPr>
          <w:p w14:paraId="53E2DD42" w14:textId="7EF16D8D" w:rsidR="00C64E2C" w:rsidRDefault="00C64E2C" w:rsidP="00286DCE">
            <w:pPr>
              <w:jc w:val="center"/>
              <w:rPr>
                <w:ins w:id="7660" w:author="智誠 楊" w:date="2021-05-07T16:58:00Z"/>
                <w:rFonts w:ascii="標楷體" w:eastAsia="標楷體" w:hAnsi="標楷體"/>
              </w:rPr>
            </w:pPr>
            <w:ins w:id="7661" w:author="智誠 楊" w:date="2021-05-07T16:59:00Z">
              <w:r>
                <w:rPr>
                  <w:rFonts w:ascii="標楷體" w:eastAsia="標楷體" w:hAnsi="標楷體" w:hint="eastAsia"/>
                </w:rPr>
                <w:t>W</w:t>
              </w:r>
            </w:ins>
          </w:p>
        </w:tc>
        <w:tc>
          <w:tcPr>
            <w:tcW w:w="3529" w:type="dxa"/>
          </w:tcPr>
          <w:p w14:paraId="11541CDC" w14:textId="77777777" w:rsidR="00C64E2C" w:rsidRDefault="00C64E2C" w:rsidP="00C64E2C">
            <w:pPr>
              <w:rPr>
                <w:ins w:id="7662" w:author="智誠 楊" w:date="2021-05-07T17:00:00Z"/>
                <w:rFonts w:ascii="標楷體" w:eastAsia="標楷體" w:hAnsi="標楷體"/>
              </w:rPr>
            </w:pPr>
            <w:ins w:id="7663" w:author="智誠 楊" w:date="2021-05-07T17:00:00Z">
              <w:r>
                <w:rPr>
                  <w:rFonts w:ascii="標楷體" w:eastAsia="標楷體" w:hAnsi="標楷體" w:hint="eastAsia"/>
                </w:rPr>
                <w:t>1.</w:t>
              </w:r>
              <w:r>
                <w:rPr>
                  <w:rFonts w:ascii="標楷體" w:eastAsia="標楷體" w:hAnsi="標楷體" w:hint="eastAsia"/>
                  <w:lang w:eastAsia="zh-HK"/>
                </w:rPr>
                <w:t>訪談日期、還款日期擇一輸入</w:t>
              </w:r>
            </w:ins>
          </w:p>
          <w:p w14:paraId="5A35B603" w14:textId="77777777" w:rsidR="00C64E2C" w:rsidRDefault="00C64E2C" w:rsidP="00286DCE">
            <w:pPr>
              <w:rPr>
                <w:ins w:id="7664" w:author="智誠 楊" w:date="2021-05-07T17:03:00Z"/>
                <w:rFonts w:ascii="標楷體" w:eastAsia="標楷體" w:hAnsi="標楷體"/>
              </w:rPr>
            </w:pPr>
            <w:ins w:id="7665" w:author="智誠 楊" w:date="2021-05-07T17:02:00Z">
              <w:r>
                <w:rPr>
                  <w:rFonts w:ascii="標楷體" w:eastAsia="標楷體" w:hAnsi="標楷體" w:hint="eastAsia"/>
                </w:rPr>
                <w:t>2.不可大於會計日</w:t>
              </w:r>
            </w:ins>
          </w:p>
          <w:p w14:paraId="38726336" w14:textId="77777777" w:rsidR="00C64E2C" w:rsidRDefault="00C64E2C" w:rsidP="00286DCE">
            <w:pPr>
              <w:rPr>
                <w:ins w:id="7666" w:author="智誠 楊" w:date="2021-05-12T14:27:00Z"/>
                <w:rFonts w:ascii="標楷體" w:eastAsia="標楷體" w:hAnsi="標楷體"/>
              </w:rPr>
            </w:pPr>
            <w:ins w:id="7667" w:author="智誠 楊" w:date="2021-05-07T17:03:00Z">
              <w:r>
                <w:rPr>
                  <w:rFonts w:ascii="標楷體" w:eastAsia="標楷體" w:hAnsi="標楷體" w:hint="eastAsia"/>
                </w:rPr>
                <w:t>3.還款日期迄日不可小於起日</w:t>
              </w:r>
            </w:ins>
          </w:p>
          <w:p w14:paraId="04CF3715" w14:textId="14504D41" w:rsidR="001E30A5" w:rsidRPr="001E30A5" w:rsidRDefault="001E30A5" w:rsidP="001E30A5">
            <w:pPr>
              <w:rPr>
                <w:ins w:id="7668" w:author="智誠 楊" w:date="2021-05-12T14:27:00Z"/>
                <w:rFonts w:ascii="標楷體" w:eastAsia="標楷體" w:hAnsi="標楷體"/>
              </w:rPr>
            </w:pPr>
            <w:ins w:id="7669" w:author="智誠 楊" w:date="2021-05-12T14:27:00Z">
              <w:r>
                <w:rPr>
                  <w:rFonts w:ascii="標楷體" w:eastAsia="標楷體" w:hAnsi="標楷體" w:hint="eastAsia"/>
                </w:rPr>
                <w:t>4.檢查:</w:t>
              </w:r>
              <w:r>
                <w:t xml:space="preserve"> </w:t>
              </w:r>
              <w:r w:rsidRPr="001E30A5">
                <w:rPr>
                  <w:rFonts w:ascii="標楷體" w:eastAsia="標楷體" w:hAnsi="標楷體"/>
                </w:rPr>
                <w:t>V(7)A(DATE,0,#ActualRepayDateEnd)</w:t>
              </w:r>
            </w:ins>
          </w:p>
          <w:p w14:paraId="414F1CD8" w14:textId="1C80CD4A" w:rsidR="001E30A5" w:rsidRPr="00C64E2C" w:rsidRDefault="001E30A5" w:rsidP="001E30A5">
            <w:pPr>
              <w:rPr>
                <w:ins w:id="7670" w:author="智誠 楊" w:date="2021-05-07T16:58:00Z"/>
                <w:rFonts w:ascii="標楷體" w:eastAsia="標楷體" w:hAnsi="標楷體"/>
              </w:rPr>
            </w:pPr>
            <w:ins w:id="7671" w:author="智誠 楊" w:date="2021-05-12T14:27:00Z">
              <w:r w:rsidRPr="001E30A5">
                <w:rPr>
                  <w:rFonts w:ascii="標楷體" w:eastAsia="標楷體" w:hAnsi="標楷體"/>
                </w:rPr>
                <w:t>V(5,#ActualRepayDateStart,#DATE)</w:t>
              </w:r>
            </w:ins>
          </w:p>
        </w:tc>
      </w:tr>
    </w:tbl>
    <w:p w14:paraId="68BE771D" w14:textId="77777777" w:rsidR="00006F65" w:rsidRPr="00B56858" w:rsidRDefault="00006F65" w:rsidP="00006F65">
      <w:pPr>
        <w:rPr>
          <w:ins w:id="7672" w:author="智誠 楊" w:date="2021-05-07T16:34:00Z"/>
        </w:rPr>
      </w:pPr>
    </w:p>
    <w:p w14:paraId="6DEC84F9" w14:textId="77777777" w:rsidR="00006F65" w:rsidRDefault="00006F65" w:rsidP="00B010CD">
      <w:pPr>
        <w:pStyle w:val="a"/>
        <w:rPr>
          <w:ins w:id="7673" w:author="智誠 楊" w:date="2021-05-07T16:34:00Z"/>
        </w:rPr>
      </w:pPr>
      <w:ins w:id="7674" w:author="智誠 楊" w:date="2021-05-07T16:34:00Z">
        <w:r>
          <w:rPr>
            <w:rFonts w:hint="eastAsia"/>
            <w:lang w:eastAsia="zh-HK"/>
          </w:rPr>
          <w:t>輸出</w:t>
        </w:r>
        <w:r w:rsidRPr="00362205">
          <w:t>畫面</w:t>
        </w:r>
        <w:r>
          <w:rPr>
            <w:rFonts w:hint="eastAsia"/>
          </w:rPr>
          <w:t>:</w:t>
        </w:r>
      </w:ins>
    </w:p>
    <w:p w14:paraId="25B644D0" w14:textId="77777777" w:rsidR="00006F65" w:rsidRDefault="00006F65" w:rsidP="00006F65">
      <w:pPr>
        <w:ind w:left="480"/>
        <w:rPr>
          <w:ins w:id="7675" w:author="智誠 楊" w:date="2021-05-07T16:34:00Z"/>
        </w:rPr>
      </w:pPr>
    </w:p>
    <w:p w14:paraId="5C7A98E2" w14:textId="4CBBA795" w:rsidR="00006F65" w:rsidRDefault="00765679" w:rsidP="00006F65">
      <w:pPr>
        <w:rPr>
          <w:ins w:id="7676" w:author="智誠 楊" w:date="2021-05-07T16:34:00Z"/>
        </w:rPr>
      </w:pPr>
      <w:ins w:id="7677" w:author="智誠 楊" w:date="2021-05-07T17:19:00Z">
        <w:r w:rsidRPr="00765679">
          <w:rPr>
            <w:noProof/>
          </w:rPr>
          <w:drawing>
            <wp:inline distT="0" distB="0" distL="0" distR="0" wp14:anchorId="5618F058" wp14:editId="7EE47D68">
              <wp:extent cx="6479540" cy="1386840"/>
              <wp:effectExtent l="0" t="0" r="0" b="0"/>
              <wp:docPr id="94" name="圖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479540" cy="1386840"/>
                      </a:xfrm>
                      <a:prstGeom prst="rect">
                        <a:avLst/>
                      </a:prstGeom>
                    </pic:spPr>
                  </pic:pic>
                </a:graphicData>
              </a:graphic>
            </wp:inline>
          </w:drawing>
        </w:r>
      </w:ins>
    </w:p>
    <w:p w14:paraId="7C1D7EF0" w14:textId="027842AC" w:rsidR="00C10CD0" w:rsidRDefault="00C10CD0">
      <w:pPr>
        <w:widowControl/>
        <w:rPr>
          <w:ins w:id="7678" w:author="智誠 楊" w:date="2021-05-07T17:21:00Z"/>
          <w:rFonts w:eastAsia="標楷體"/>
          <w:sz w:val="26"/>
        </w:rPr>
      </w:pPr>
    </w:p>
    <w:p w14:paraId="6647EE37" w14:textId="086DECAE" w:rsidR="00006F65" w:rsidRDefault="00006F65" w:rsidP="00B010CD">
      <w:pPr>
        <w:pStyle w:val="a"/>
        <w:rPr>
          <w:ins w:id="7679" w:author="智誠 楊" w:date="2021-05-07T16:34:00Z"/>
        </w:rPr>
      </w:pPr>
      <w:ins w:id="7680" w:author="智誠 楊" w:date="2021-05-07T16:34:00Z">
        <w:r>
          <w:rPr>
            <w:rFonts w:hint="eastAsia"/>
          </w:rPr>
          <w:t>輸出畫面資料說明</w:t>
        </w:r>
      </w:ins>
    </w:p>
    <w:p w14:paraId="708AA532" w14:textId="77777777" w:rsidR="00006F65" w:rsidRDefault="00006F65" w:rsidP="00006F65">
      <w:pPr>
        <w:rPr>
          <w:ins w:id="7681" w:author="智誠 楊" w:date="2021-05-07T16:34:00Z"/>
        </w:rPr>
      </w:pPr>
    </w:p>
    <w:tbl>
      <w:tblPr>
        <w:tblStyle w:val="ac"/>
        <w:tblW w:w="10598" w:type="dxa"/>
        <w:tblLook w:val="04A0" w:firstRow="1" w:lastRow="0" w:firstColumn="1" w:lastColumn="0" w:noHBand="0" w:noVBand="1"/>
        <w:tblPrChange w:id="7682" w:author="智誠 楊" w:date="2021-05-07T17:28:00Z">
          <w:tblPr>
            <w:tblStyle w:val="ac"/>
            <w:tblW w:w="0" w:type="auto"/>
            <w:tblLook w:val="04A0" w:firstRow="1" w:lastRow="0" w:firstColumn="1" w:lastColumn="0" w:noHBand="0" w:noVBand="1"/>
          </w:tblPr>
        </w:tblPrChange>
      </w:tblPr>
      <w:tblGrid>
        <w:gridCol w:w="710"/>
        <w:gridCol w:w="1034"/>
        <w:gridCol w:w="1787"/>
        <w:gridCol w:w="3816"/>
        <w:gridCol w:w="3251"/>
        <w:tblGridChange w:id="7683">
          <w:tblGrid>
            <w:gridCol w:w="710"/>
            <w:gridCol w:w="1034"/>
            <w:gridCol w:w="1787"/>
            <w:gridCol w:w="3816"/>
            <w:gridCol w:w="3073"/>
          </w:tblGrid>
        </w:tblGridChange>
      </w:tblGrid>
      <w:tr w:rsidR="00C10CD0" w:rsidRPr="008F1D46" w14:paraId="513B60AE" w14:textId="77777777" w:rsidTr="00507B56">
        <w:trPr>
          <w:ins w:id="7684" w:author="智誠 楊" w:date="2021-05-07T16:34:00Z"/>
        </w:trPr>
        <w:tc>
          <w:tcPr>
            <w:tcW w:w="710" w:type="dxa"/>
            <w:shd w:val="clear" w:color="auto" w:fill="D9D9D9" w:themeFill="background1" w:themeFillShade="D9"/>
            <w:tcPrChange w:id="7685" w:author="智誠 楊" w:date="2021-05-07T17:28:00Z">
              <w:tcPr>
                <w:tcW w:w="710" w:type="dxa"/>
                <w:shd w:val="clear" w:color="auto" w:fill="D9D9D9" w:themeFill="background1" w:themeFillShade="D9"/>
              </w:tcPr>
            </w:tcPrChange>
          </w:tcPr>
          <w:p w14:paraId="11F05A9D" w14:textId="77777777" w:rsidR="00006F65" w:rsidRPr="008F1D46" w:rsidRDefault="00006F65" w:rsidP="00286DCE">
            <w:pPr>
              <w:jc w:val="center"/>
              <w:rPr>
                <w:ins w:id="7686" w:author="智誠 楊" w:date="2021-05-07T16:34:00Z"/>
                <w:rFonts w:ascii="標楷體" w:eastAsia="標楷體" w:hAnsi="標楷體"/>
                <w:lang w:eastAsia="zh-HK"/>
              </w:rPr>
            </w:pPr>
            <w:ins w:id="7687" w:author="智誠 楊" w:date="2021-05-07T16:34:00Z">
              <w:r w:rsidRPr="008F1D46">
                <w:rPr>
                  <w:rFonts w:ascii="標楷體" w:eastAsia="標楷體" w:hAnsi="標楷體" w:hint="eastAsia"/>
                  <w:lang w:eastAsia="zh-HK"/>
                </w:rPr>
                <w:t>序號</w:t>
              </w:r>
            </w:ins>
          </w:p>
        </w:tc>
        <w:tc>
          <w:tcPr>
            <w:tcW w:w="1034" w:type="dxa"/>
            <w:shd w:val="clear" w:color="auto" w:fill="D9D9D9" w:themeFill="background1" w:themeFillShade="D9"/>
            <w:tcPrChange w:id="7688" w:author="智誠 楊" w:date="2021-05-07T17:28:00Z">
              <w:tcPr>
                <w:tcW w:w="1034" w:type="dxa"/>
                <w:shd w:val="clear" w:color="auto" w:fill="D9D9D9" w:themeFill="background1" w:themeFillShade="D9"/>
              </w:tcPr>
            </w:tcPrChange>
          </w:tcPr>
          <w:p w14:paraId="4CD0FECB" w14:textId="77777777" w:rsidR="00006F65" w:rsidRPr="008F1D46" w:rsidRDefault="00006F65" w:rsidP="00286DCE">
            <w:pPr>
              <w:jc w:val="center"/>
              <w:rPr>
                <w:ins w:id="7689" w:author="智誠 楊" w:date="2021-05-07T16:34:00Z"/>
                <w:rFonts w:ascii="標楷體" w:eastAsia="標楷體" w:hAnsi="標楷體"/>
                <w:lang w:eastAsia="zh-HK"/>
              </w:rPr>
            </w:pPr>
            <w:ins w:id="7690" w:author="智誠 楊" w:date="2021-05-07T16:34:00Z">
              <w:r w:rsidRPr="008F1D46">
                <w:rPr>
                  <w:rFonts w:ascii="標楷體" w:eastAsia="標楷體" w:hAnsi="標楷體" w:hint="eastAsia"/>
                  <w:lang w:eastAsia="zh-HK"/>
                </w:rPr>
                <w:t>欄位型態</w:t>
              </w:r>
            </w:ins>
          </w:p>
        </w:tc>
        <w:tc>
          <w:tcPr>
            <w:tcW w:w="1787" w:type="dxa"/>
            <w:shd w:val="clear" w:color="auto" w:fill="D9D9D9" w:themeFill="background1" w:themeFillShade="D9"/>
            <w:tcPrChange w:id="7691" w:author="智誠 楊" w:date="2021-05-07T17:28:00Z">
              <w:tcPr>
                <w:tcW w:w="1787" w:type="dxa"/>
                <w:shd w:val="clear" w:color="auto" w:fill="D9D9D9" w:themeFill="background1" w:themeFillShade="D9"/>
              </w:tcPr>
            </w:tcPrChange>
          </w:tcPr>
          <w:p w14:paraId="08CB8FB6" w14:textId="77777777" w:rsidR="00006F65" w:rsidRPr="008F1D46" w:rsidRDefault="00006F65" w:rsidP="00286DCE">
            <w:pPr>
              <w:jc w:val="center"/>
              <w:rPr>
                <w:ins w:id="7692" w:author="智誠 楊" w:date="2021-05-07T16:34:00Z"/>
                <w:rFonts w:ascii="標楷體" w:eastAsia="標楷體" w:hAnsi="標楷體"/>
                <w:lang w:eastAsia="zh-HK"/>
              </w:rPr>
            </w:pPr>
            <w:ins w:id="7693" w:author="智誠 楊" w:date="2021-05-07T16:34:00Z">
              <w:r w:rsidRPr="008F1D46">
                <w:rPr>
                  <w:rFonts w:ascii="標楷體" w:eastAsia="標楷體" w:hAnsi="標楷體" w:hint="eastAsia"/>
                  <w:lang w:eastAsia="zh-HK"/>
                </w:rPr>
                <w:t>欄位名稱</w:t>
              </w:r>
            </w:ins>
          </w:p>
        </w:tc>
        <w:tc>
          <w:tcPr>
            <w:tcW w:w="3816" w:type="dxa"/>
            <w:shd w:val="clear" w:color="auto" w:fill="D9D9D9" w:themeFill="background1" w:themeFillShade="D9"/>
            <w:tcPrChange w:id="7694" w:author="智誠 楊" w:date="2021-05-07T17:28:00Z">
              <w:tcPr>
                <w:tcW w:w="3816" w:type="dxa"/>
                <w:shd w:val="clear" w:color="auto" w:fill="D9D9D9" w:themeFill="background1" w:themeFillShade="D9"/>
              </w:tcPr>
            </w:tcPrChange>
          </w:tcPr>
          <w:p w14:paraId="0454E40E" w14:textId="77777777" w:rsidR="00006F65" w:rsidRPr="008F1D46" w:rsidRDefault="00006F65" w:rsidP="00286DCE">
            <w:pPr>
              <w:jc w:val="center"/>
              <w:rPr>
                <w:ins w:id="7695" w:author="智誠 楊" w:date="2021-05-07T16:34:00Z"/>
                <w:rFonts w:ascii="標楷體" w:eastAsia="標楷體" w:hAnsi="標楷體"/>
              </w:rPr>
            </w:pPr>
            <w:ins w:id="7696" w:author="智誠 楊" w:date="2021-05-07T16:34:00Z">
              <w:r>
                <w:rPr>
                  <w:rFonts w:ascii="標楷體" w:eastAsia="標楷體" w:hAnsi="標楷體" w:hint="eastAsia"/>
                  <w:lang w:eastAsia="zh-HK"/>
                </w:rPr>
                <w:t>資料來源</w:t>
              </w:r>
            </w:ins>
          </w:p>
        </w:tc>
        <w:tc>
          <w:tcPr>
            <w:tcW w:w="3251" w:type="dxa"/>
            <w:shd w:val="clear" w:color="auto" w:fill="D9D9D9" w:themeFill="background1" w:themeFillShade="D9"/>
            <w:tcPrChange w:id="7697" w:author="智誠 楊" w:date="2021-05-07T17:28:00Z">
              <w:tcPr>
                <w:tcW w:w="3073" w:type="dxa"/>
                <w:shd w:val="clear" w:color="auto" w:fill="D9D9D9" w:themeFill="background1" w:themeFillShade="D9"/>
              </w:tcPr>
            </w:tcPrChange>
          </w:tcPr>
          <w:p w14:paraId="47BDA3A2" w14:textId="77777777" w:rsidR="00006F65" w:rsidRPr="008F1D46" w:rsidRDefault="00006F65" w:rsidP="00286DCE">
            <w:pPr>
              <w:jc w:val="center"/>
              <w:rPr>
                <w:ins w:id="7698" w:author="智誠 楊" w:date="2021-05-07T16:34:00Z"/>
                <w:rFonts w:ascii="標楷體" w:eastAsia="標楷體" w:hAnsi="標楷體"/>
                <w:lang w:eastAsia="zh-HK"/>
              </w:rPr>
            </w:pPr>
            <w:ins w:id="7699" w:author="智誠 楊" w:date="2021-05-07T16:34:00Z">
              <w:r w:rsidRPr="008F1D46">
                <w:rPr>
                  <w:rFonts w:ascii="標楷體" w:eastAsia="標楷體" w:hAnsi="標楷體" w:hint="eastAsia"/>
                  <w:lang w:eastAsia="zh-HK"/>
                </w:rPr>
                <w:t>輸出</w:t>
              </w:r>
              <w:r>
                <w:rPr>
                  <w:rFonts w:ascii="標楷體" w:eastAsia="標楷體" w:hAnsi="標楷體" w:hint="eastAsia"/>
                </w:rPr>
                <w:t>/</w:t>
              </w:r>
              <w:r>
                <w:rPr>
                  <w:rFonts w:ascii="標楷體" w:eastAsia="標楷體" w:hAnsi="標楷體" w:hint="eastAsia"/>
                  <w:lang w:eastAsia="zh-HK"/>
                </w:rPr>
                <w:t>功能</w:t>
              </w:r>
              <w:r w:rsidRPr="008F1D46">
                <w:rPr>
                  <w:rFonts w:ascii="標楷體" w:eastAsia="標楷體" w:hAnsi="標楷體" w:hint="eastAsia"/>
                  <w:lang w:eastAsia="zh-HK"/>
                </w:rPr>
                <w:t>說明</w:t>
              </w:r>
            </w:ins>
          </w:p>
        </w:tc>
      </w:tr>
      <w:tr w:rsidR="00C10CD0" w:rsidRPr="008F1D46" w14:paraId="70274F12" w14:textId="77777777" w:rsidTr="00507B56">
        <w:trPr>
          <w:ins w:id="7700" w:author="智誠 楊" w:date="2021-05-07T16:34:00Z"/>
        </w:trPr>
        <w:tc>
          <w:tcPr>
            <w:tcW w:w="710" w:type="dxa"/>
            <w:tcPrChange w:id="7701" w:author="智誠 楊" w:date="2021-05-07T17:28:00Z">
              <w:tcPr>
                <w:tcW w:w="710" w:type="dxa"/>
              </w:tcPr>
            </w:tcPrChange>
          </w:tcPr>
          <w:p w14:paraId="6DF8E373" w14:textId="77777777" w:rsidR="00006F65" w:rsidRPr="008F1D46" w:rsidRDefault="00006F65" w:rsidP="00286DCE">
            <w:pPr>
              <w:jc w:val="center"/>
              <w:rPr>
                <w:ins w:id="7702" w:author="智誠 楊" w:date="2021-05-07T16:34:00Z"/>
                <w:rFonts w:ascii="標楷體" w:eastAsia="標楷體" w:hAnsi="標楷體"/>
                <w:lang w:eastAsia="zh-HK"/>
              </w:rPr>
            </w:pPr>
            <w:ins w:id="7703" w:author="智誠 楊" w:date="2021-05-07T16:34:00Z">
              <w:r>
                <w:rPr>
                  <w:rFonts w:ascii="標楷體" w:eastAsia="標楷體" w:hAnsi="標楷體" w:hint="eastAsia"/>
                </w:rPr>
                <w:t>1</w:t>
              </w:r>
            </w:ins>
          </w:p>
        </w:tc>
        <w:tc>
          <w:tcPr>
            <w:tcW w:w="1034" w:type="dxa"/>
            <w:tcPrChange w:id="7704" w:author="智誠 楊" w:date="2021-05-07T17:28:00Z">
              <w:tcPr>
                <w:tcW w:w="1034" w:type="dxa"/>
              </w:tcPr>
            </w:tcPrChange>
          </w:tcPr>
          <w:p w14:paraId="003AB6BB" w14:textId="77777777" w:rsidR="00006F65" w:rsidRPr="008F1D46" w:rsidRDefault="00006F65" w:rsidP="00286DCE">
            <w:pPr>
              <w:jc w:val="center"/>
              <w:rPr>
                <w:ins w:id="7705" w:author="智誠 楊" w:date="2021-05-07T16:34:00Z"/>
                <w:rFonts w:ascii="標楷體" w:eastAsia="標楷體" w:hAnsi="標楷體"/>
                <w:lang w:eastAsia="zh-HK"/>
              </w:rPr>
            </w:pPr>
            <w:ins w:id="7706" w:author="智誠 楊" w:date="2021-05-07T16:34:00Z">
              <w:r>
                <w:rPr>
                  <w:rFonts w:ascii="標楷體" w:eastAsia="標楷體" w:hAnsi="標楷體" w:hint="eastAsia"/>
                  <w:lang w:eastAsia="zh-HK"/>
                </w:rPr>
                <w:t>按鈕</w:t>
              </w:r>
            </w:ins>
          </w:p>
        </w:tc>
        <w:tc>
          <w:tcPr>
            <w:tcW w:w="1787" w:type="dxa"/>
            <w:tcPrChange w:id="7707" w:author="智誠 楊" w:date="2021-05-07T17:28:00Z">
              <w:tcPr>
                <w:tcW w:w="1787" w:type="dxa"/>
              </w:tcPr>
            </w:tcPrChange>
          </w:tcPr>
          <w:p w14:paraId="6780D276" w14:textId="77777777" w:rsidR="00006F65" w:rsidRPr="008F1D46" w:rsidRDefault="00006F65" w:rsidP="00286DCE">
            <w:pPr>
              <w:rPr>
                <w:ins w:id="7708" w:author="智誠 楊" w:date="2021-05-07T16:34:00Z"/>
                <w:rFonts w:ascii="標楷體" w:eastAsia="標楷體" w:hAnsi="標楷體"/>
                <w:lang w:eastAsia="zh-HK"/>
              </w:rPr>
            </w:pPr>
            <w:ins w:id="7709" w:author="智誠 楊" w:date="2021-05-07T16:34:00Z">
              <w:r>
                <w:rPr>
                  <w:rFonts w:ascii="標楷體" w:eastAsia="標楷體" w:hAnsi="標楷體" w:hint="eastAsia"/>
                  <w:lang w:eastAsia="zh-HK"/>
                </w:rPr>
                <w:t>修改</w:t>
              </w:r>
            </w:ins>
          </w:p>
        </w:tc>
        <w:tc>
          <w:tcPr>
            <w:tcW w:w="3816" w:type="dxa"/>
            <w:tcPrChange w:id="7710" w:author="智誠 楊" w:date="2021-05-07T17:28:00Z">
              <w:tcPr>
                <w:tcW w:w="3816" w:type="dxa"/>
              </w:tcPr>
            </w:tcPrChange>
          </w:tcPr>
          <w:p w14:paraId="5416F15A" w14:textId="77777777" w:rsidR="00006F65" w:rsidRDefault="00006F65" w:rsidP="00286DCE">
            <w:pPr>
              <w:rPr>
                <w:ins w:id="7711" w:author="智誠 楊" w:date="2021-05-07T16:34:00Z"/>
                <w:rFonts w:ascii="標楷體" w:eastAsia="標楷體" w:hAnsi="標楷體"/>
                <w:lang w:eastAsia="zh-HK"/>
              </w:rPr>
            </w:pPr>
          </w:p>
        </w:tc>
        <w:tc>
          <w:tcPr>
            <w:tcW w:w="3251" w:type="dxa"/>
            <w:tcPrChange w:id="7712" w:author="智誠 楊" w:date="2021-05-07T17:28:00Z">
              <w:tcPr>
                <w:tcW w:w="3073" w:type="dxa"/>
              </w:tcPr>
            </w:tcPrChange>
          </w:tcPr>
          <w:p w14:paraId="2401B271" w14:textId="24D3AC9E" w:rsidR="00006F65" w:rsidRPr="006C763E" w:rsidRDefault="00006F65">
            <w:pPr>
              <w:rPr>
                <w:ins w:id="7713" w:author="智誠 楊" w:date="2021-05-07T16:34:00Z"/>
                <w:rFonts w:ascii="標楷體" w:eastAsia="標楷體" w:hAnsi="標楷體"/>
                <w:lang w:eastAsia="zh-HK"/>
              </w:rPr>
            </w:pPr>
            <w:ins w:id="7714" w:author="智誠 楊" w:date="2021-05-07T16:34:00Z">
              <w:r>
                <w:rPr>
                  <w:rFonts w:ascii="標楷體" w:eastAsia="標楷體" w:hAnsi="標楷體" w:hint="eastAsia"/>
                </w:rPr>
                <w:t>1.</w:t>
              </w:r>
              <w:r>
                <w:rPr>
                  <w:rFonts w:ascii="標楷體" w:eastAsia="標楷體" w:hAnsi="標楷體" w:hint="eastAsia"/>
                  <w:lang w:eastAsia="zh-HK"/>
                </w:rPr>
                <w:t>修改當</w:t>
              </w:r>
            </w:ins>
            <w:ins w:id="7715" w:author="智誠 楊" w:date="2021-05-07T17:23:00Z">
              <w:r w:rsidR="00C10CD0">
                <w:rPr>
                  <w:rFonts w:ascii="標楷體" w:eastAsia="標楷體" w:hAnsi="標楷體" w:hint="eastAsia"/>
                  <w:lang w:eastAsia="zh-HK"/>
                </w:rPr>
                <w:t>筆</w:t>
              </w:r>
              <w:r w:rsidR="00C10CD0">
                <w:rPr>
                  <w:rFonts w:eastAsia="標楷體" w:hint="eastAsia"/>
                </w:rPr>
                <w:t>疑似洗錢交易訪談紀錄</w:t>
              </w:r>
            </w:ins>
            <w:ins w:id="7716" w:author="智誠 楊" w:date="2021-05-07T16:34:00Z">
              <w:r>
                <w:rPr>
                  <w:rFonts w:ascii="標楷體" w:eastAsia="標楷體" w:hAnsi="標楷體" w:hint="eastAsia"/>
                  <w:lang w:eastAsia="zh-HK"/>
                </w:rPr>
                <w:t>資料,</w:t>
              </w:r>
              <w:r w:rsidRPr="006C763E">
                <w:rPr>
                  <w:rFonts w:eastAsia="標楷體" w:hint="eastAsia"/>
                </w:rPr>
                <w:t>連結至</w:t>
              </w:r>
            </w:ins>
            <w:ins w:id="7717" w:author="智誠 楊" w:date="2021-05-07T17:22:00Z">
              <w:r w:rsidR="00C10CD0" w:rsidRPr="00E82156">
                <w:rPr>
                  <w:rFonts w:eastAsia="標楷體"/>
                </w:rPr>
                <w:t>【</w:t>
              </w:r>
              <w:r w:rsidR="00C10CD0" w:rsidRPr="00E82156">
                <w:rPr>
                  <w:rFonts w:eastAsia="標楷體"/>
                </w:rPr>
                <w:t>L</w:t>
              </w:r>
              <w:r w:rsidR="00C10CD0">
                <w:rPr>
                  <w:rFonts w:eastAsia="標楷體" w:hint="eastAsia"/>
                </w:rPr>
                <w:t>8204</w:t>
              </w:r>
              <w:r w:rsidR="00C10CD0">
                <w:rPr>
                  <w:rFonts w:eastAsia="標楷體" w:hint="eastAsia"/>
                </w:rPr>
                <w:t>疑似洗錢交易訪談紀錄</w:t>
              </w:r>
              <w:r w:rsidR="00C10CD0" w:rsidRPr="00E82156">
                <w:rPr>
                  <w:rFonts w:eastAsia="標楷體" w:hint="eastAsia"/>
                </w:rPr>
                <w:t>維護</w:t>
              </w:r>
              <w:r w:rsidR="00C10CD0" w:rsidRPr="00E82156">
                <w:rPr>
                  <w:rFonts w:eastAsia="標楷體"/>
                </w:rPr>
                <w:t>】</w:t>
              </w:r>
              <w:r w:rsidR="00C10CD0" w:rsidRPr="00E82156">
                <w:rPr>
                  <w:rFonts w:eastAsia="標楷體" w:hint="eastAsia"/>
                </w:rPr>
                <w:t>，</w:t>
              </w:r>
              <w:r w:rsidR="00C10CD0">
                <w:rPr>
                  <w:rFonts w:ascii="標楷體" w:eastAsia="標楷體" w:hAnsi="標楷體" w:hint="eastAsia"/>
                  <w:lang w:eastAsia="zh-HK"/>
                </w:rPr>
                <w:t>供修改</w:t>
              </w:r>
              <w:r w:rsidR="00C10CD0">
                <w:rPr>
                  <w:rFonts w:eastAsia="標楷體" w:hint="eastAsia"/>
                </w:rPr>
                <w:t>疑似洗錢交易訪談紀錄</w:t>
              </w:r>
            </w:ins>
          </w:p>
        </w:tc>
      </w:tr>
      <w:tr w:rsidR="00C10CD0" w:rsidRPr="008F1D46" w14:paraId="4F9C3253" w14:textId="77777777" w:rsidTr="00507B56">
        <w:trPr>
          <w:ins w:id="7718" w:author="智誠 楊" w:date="2021-05-07T16:34:00Z"/>
        </w:trPr>
        <w:tc>
          <w:tcPr>
            <w:tcW w:w="710" w:type="dxa"/>
            <w:tcPrChange w:id="7719" w:author="智誠 楊" w:date="2021-05-07T17:28:00Z">
              <w:tcPr>
                <w:tcW w:w="710" w:type="dxa"/>
              </w:tcPr>
            </w:tcPrChange>
          </w:tcPr>
          <w:p w14:paraId="2F116452" w14:textId="77777777" w:rsidR="00006F65" w:rsidRDefault="00006F65" w:rsidP="00286DCE">
            <w:pPr>
              <w:jc w:val="center"/>
              <w:rPr>
                <w:ins w:id="7720" w:author="智誠 楊" w:date="2021-05-07T16:34:00Z"/>
                <w:rFonts w:ascii="標楷體" w:eastAsia="標楷體" w:hAnsi="標楷體"/>
              </w:rPr>
            </w:pPr>
            <w:ins w:id="7721" w:author="智誠 楊" w:date="2021-05-07T16:34:00Z">
              <w:r>
                <w:rPr>
                  <w:rFonts w:ascii="標楷體" w:eastAsia="標楷體" w:hAnsi="標楷體" w:hint="eastAsia"/>
                </w:rPr>
                <w:t>2</w:t>
              </w:r>
            </w:ins>
          </w:p>
        </w:tc>
        <w:tc>
          <w:tcPr>
            <w:tcW w:w="1034" w:type="dxa"/>
            <w:tcPrChange w:id="7722" w:author="智誠 楊" w:date="2021-05-07T17:28:00Z">
              <w:tcPr>
                <w:tcW w:w="1034" w:type="dxa"/>
              </w:tcPr>
            </w:tcPrChange>
          </w:tcPr>
          <w:p w14:paraId="49425E27" w14:textId="77777777" w:rsidR="00006F65" w:rsidRDefault="00006F65" w:rsidP="00286DCE">
            <w:pPr>
              <w:jc w:val="center"/>
              <w:rPr>
                <w:ins w:id="7723" w:author="智誠 楊" w:date="2021-05-07T16:34:00Z"/>
                <w:rFonts w:ascii="標楷體" w:eastAsia="標楷體" w:hAnsi="標楷體"/>
                <w:lang w:eastAsia="zh-HK"/>
              </w:rPr>
            </w:pPr>
            <w:ins w:id="7724" w:author="智誠 楊" w:date="2021-05-07T16:34:00Z">
              <w:r>
                <w:rPr>
                  <w:rFonts w:ascii="標楷體" w:eastAsia="標楷體" w:hAnsi="標楷體" w:hint="eastAsia"/>
                  <w:lang w:eastAsia="zh-HK"/>
                </w:rPr>
                <w:t>按鈕</w:t>
              </w:r>
            </w:ins>
          </w:p>
        </w:tc>
        <w:tc>
          <w:tcPr>
            <w:tcW w:w="1787" w:type="dxa"/>
            <w:tcPrChange w:id="7725" w:author="智誠 楊" w:date="2021-05-07T17:28:00Z">
              <w:tcPr>
                <w:tcW w:w="1787" w:type="dxa"/>
              </w:tcPr>
            </w:tcPrChange>
          </w:tcPr>
          <w:p w14:paraId="1222D922" w14:textId="10B0D57A" w:rsidR="00006F65" w:rsidRDefault="00C10CD0" w:rsidP="00286DCE">
            <w:pPr>
              <w:rPr>
                <w:ins w:id="7726" w:author="智誠 楊" w:date="2021-05-07T16:34:00Z"/>
                <w:rFonts w:ascii="標楷體" w:eastAsia="標楷體" w:hAnsi="標楷體"/>
                <w:lang w:eastAsia="zh-HK"/>
              </w:rPr>
            </w:pPr>
            <w:ins w:id="7727" w:author="智誠 楊" w:date="2021-05-07T17:21:00Z">
              <w:r>
                <w:rPr>
                  <w:rFonts w:ascii="標楷體" w:eastAsia="標楷體" w:hAnsi="標楷體" w:hint="eastAsia"/>
                  <w:lang w:eastAsia="zh-HK"/>
                </w:rPr>
                <w:t>歷程</w:t>
              </w:r>
            </w:ins>
          </w:p>
        </w:tc>
        <w:tc>
          <w:tcPr>
            <w:tcW w:w="3816" w:type="dxa"/>
            <w:tcPrChange w:id="7728" w:author="智誠 楊" w:date="2021-05-07T17:28:00Z">
              <w:tcPr>
                <w:tcW w:w="3816" w:type="dxa"/>
              </w:tcPr>
            </w:tcPrChange>
          </w:tcPr>
          <w:p w14:paraId="5DF0B475" w14:textId="77777777" w:rsidR="00006F65" w:rsidRDefault="00006F65" w:rsidP="00286DCE">
            <w:pPr>
              <w:rPr>
                <w:ins w:id="7729" w:author="智誠 楊" w:date="2021-05-07T16:34:00Z"/>
                <w:rFonts w:ascii="標楷體" w:eastAsia="標楷體" w:hAnsi="標楷體"/>
                <w:lang w:eastAsia="zh-HK"/>
              </w:rPr>
            </w:pPr>
          </w:p>
        </w:tc>
        <w:tc>
          <w:tcPr>
            <w:tcW w:w="3251" w:type="dxa"/>
            <w:tcPrChange w:id="7730" w:author="智誠 楊" w:date="2021-05-07T17:28:00Z">
              <w:tcPr>
                <w:tcW w:w="3073" w:type="dxa"/>
              </w:tcPr>
            </w:tcPrChange>
          </w:tcPr>
          <w:p w14:paraId="085C14F2" w14:textId="19BC18B0" w:rsidR="00006F65" w:rsidRPr="006C763E" w:rsidRDefault="00006F65" w:rsidP="00286DCE">
            <w:pPr>
              <w:rPr>
                <w:ins w:id="7731" w:author="智誠 楊" w:date="2021-05-07T16:34:00Z"/>
                <w:rFonts w:ascii="標楷體" w:eastAsia="標楷體" w:hAnsi="標楷體"/>
                <w:lang w:eastAsia="zh-HK"/>
              </w:rPr>
            </w:pPr>
            <w:ins w:id="7732" w:author="智誠 楊" w:date="2021-05-07T16:34:00Z">
              <w:r>
                <w:rPr>
                  <w:rFonts w:ascii="標楷體" w:eastAsia="標楷體" w:hAnsi="標楷體" w:hint="eastAsia"/>
                </w:rPr>
                <w:t>1.</w:t>
              </w:r>
              <w:r w:rsidRPr="006C763E">
                <w:rPr>
                  <w:rFonts w:eastAsia="標楷體" w:hint="eastAsia"/>
                </w:rPr>
                <w:t>連結至</w:t>
              </w:r>
              <w:r w:rsidRPr="006C763E">
                <w:rPr>
                  <w:rFonts w:eastAsia="標楷體"/>
                </w:rPr>
                <w:t>【</w:t>
              </w:r>
              <w:r w:rsidRPr="006C763E">
                <w:rPr>
                  <w:rFonts w:eastAsia="標楷體"/>
                </w:rPr>
                <w:t>L</w:t>
              </w:r>
            </w:ins>
            <w:ins w:id="7733" w:author="智誠 楊" w:date="2021-05-07T17:23:00Z">
              <w:r w:rsidR="00C10CD0">
                <w:rPr>
                  <w:rFonts w:eastAsia="標楷體" w:hint="eastAsia"/>
                </w:rPr>
                <w:t>8924</w:t>
              </w:r>
              <w:r w:rsidR="00C10CD0">
                <w:rPr>
                  <w:rFonts w:eastAsia="標楷體" w:hint="eastAsia"/>
                </w:rPr>
                <w:t>疑似洗錢資料變更查詢</w:t>
              </w:r>
            </w:ins>
            <w:ins w:id="7734" w:author="智誠 楊" w:date="2021-05-07T16:34:00Z">
              <w:r w:rsidRPr="006C763E">
                <w:rPr>
                  <w:rFonts w:eastAsia="標楷體"/>
                </w:rPr>
                <w:t>】</w:t>
              </w:r>
              <w:r w:rsidRPr="006C763E">
                <w:rPr>
                  <w:rFonts w:eastAsia="標楷體" w:hint="eastAsia"/>
                </w:rPr>
                <w:t>，</w:t>
              </w:r>
              <w:r>
                <w:rPr>
                  <w:rFonts w:ascii="標楷體" w:eastAsia="標楷體" w:hAnsi="標楷體" w:hint="eastAsia"/>
                  <w:lang w:eastAsia="zh-HK"/>
                </w:rPr>
                <w:t>供</w:t>
              </w:r>
            </w:ins>
            <w:ins w:id="7735" w:author="智誠 楊" w:date="2021-05-07T17:24:00Z">
              <w:r w:rsidR="00C10CD0">
                <w:rPr>
                  <w:rFonts w:ascii="標楷體" w:eastAsia="標楷體" w:hAnsi="標楷體" w:hint="eastAsia"/>
                  <w:lang w:eastAsia="zh-HK"/>
                </w:rPr>
                <w:t>查詢當筆資料變更紀錄</w:t>
              </w:r>
            </w:ins>
          </w:p>
        </w:tc>
      </w:tr>
      <w:tr w:rsidR="00507B56" w:rsidRPr="008F1D46" w14:paraId="407B4252" w14:textId="77777777" w:rsidTr="00507B56">
        <w:trPr>
          <w:ins w:id="7736" w:author="智誠 楊" w:date="2021-05-07T16:34:00Z"/>
        </w:trPr>
        <w:tc>
          <w:tcPr>
            <w:tcW w:w="710" w:type="dxa"/>
            <w:tcPrChange w:id="7737" w:author="智誠 楊" w:date="2021-05-07T17:28:00Z">
              <w:tcPr>
                <w:tcW w:w="710" w:type="dxa"/>
              </w:tcPr>
            </w:tcPrChange>
          </w:tcPr>
          <w:p w14:paraId="36436CA6" w14:textId="77777777" w:rsidR="00507B56" w:rsidRDefault="00507B56" w:rsidP="00507B56">
            <w:pPr>
              <w:jc w:val="center"/>
              <w:rPr>
                <w:ins w:id="7738" w:author="智誠 楊" w:date="2021-05-07T16:34:00Z"/>
                <w:rFonts w:ascii="標楷體" w:eastAsia="標楷體" w:hAnsi="標楷體"/>
              </w:rPr>
            </w:pPr>
            <w:ins w:id="7739" w:author="智誠 楊" w:date="2021-05-07T16:34:00Z">
              <w:r>
                <w:rPr>
                  <w:rFonts w:ascii="標楷體" w:eastAsia="標楷體" w:hAnsi="標楷體" w:hint="eastAsia"/>
                </w:rPr>
                <w:t>3</w:t>
              </w:r>
            </w:ins>
          </w:p>
        </w:tc>
        <w:tc>
          <w:tcPr>
            <w:tcW w:w="1034" w:type="dxa"/>
            <w:tcPrChange w:id="7740" w:author="智誠 楊" w:date="2021-05-07T17:28:00Z">
              <w:tcPr>
                <w:tcW w:w="1034" w:type="dxa"/>
              </w:tcPr>
            </w:tcPrChange>
          </w:tcPr>
          <w:p w14:paraId="53ABF59E" w14:textId="77777777" w:rsidR="00507B56" w:rsidRDefault="00507B56" w:rsidP="00507B56">
            <w:pPr>
              <w:jc w:val="center"/>
              <w:rPr>
                <w:ins w:id="7741" w:author="智誠 楊" w:date="2021-05-07T16:34:00Z"/>
                <w:rFonts w:ascii="標楷體" w:eastAsia="標楷體" w:hAnsi="標楷體"/>
                <w:lang w:eastAsia="zh-HK"/>
              </w:rPr>
            </w:pPr>
            <w:ins w:id="7742" w:author="智誠 楊" w:date="2021-05-07T16:34:00Z">
              <w:r>
                <w:rPr>
                  <w:rFonts w:ascii="標楷體" w:eastAsia="標楷體" w:hAnsi="標楷體" w:hint="eastAsia"/>
                  <w:lang w:eastAsia="zh-HK"/>
                </w:rPr>
                <w:t>資料</w:t>
              </w:r>
            </w:ins>
          </w:p>
        </w:tc>
        <w:tc>
          <w:tcPr>
            <w:tcW w:w="1787" w:type="dxa"/>
            <w:tcPrChange w:id="7743" w:author="智誠 楊" w:date="2021-05-07T17:28:00Z">
              <w:tcPr>
                <w:tcW w:w="1787" w:type="dxa"/>
              </w:tcPr>
            </w:tcPrChange>
          </w:tcPr>
          <w:p w14:paraId="06FA9C06" w14:textId="465B4E31" w:rsidR="00507B56" w:rsidRDefault="00507B56" w:rsidP="00507B56">
            <w:pPr>
              <w:rPr>
                <w:ins w:id="7744" w:author="智誠 楊" w:date="2021-05-07T16:34:00Z"/>
                <w:rFonts w:ascii="標楷體" w:eastAsia="標楷體" w:hAnsi="標楷體"/>
                <w:lang w:eastAsia="zh-HK"/>
              </w:rPr>
            </w:pPr>
            <w:ins w:id="7745" w:author="智誠 楊" w:date="2021-05-07T17:21:00Z">
              <w:r>
                <w:rPr>
                  <w:rFonts w:ascii="標楷體" w:eastAsia="標楷體" w:hAnsi="標楷體" w:hint="eastAsia"/>
                  <w:lang w:eastAsia="zh-HK"/>
                </w:rPr>
                <w:t>訪談日期</w:t>
              </w:r>
            </w:ins>
          </w:p>
        </w:tc>
        <w:tc>
          <w:tcPr>
            <w:tcW w:w="3816" w:type="dxa"/>
            <w:tcPrChange w:id="7746" w:author="智誠 楊" w:date="2021-05-07T17:28:00Z">
              <w:tcPr>
                <w:tcW w:w="3816" w:type="dxa"/>
              </w:tcPr>
            </w:tcPrChange>
          </w:tcPr>
          <w:p w14:paraId="57403BB0" w14:textId="01C72235" w:rsidR="00507B56" w:rsidRPr="002478F2" w:rsidRDefault="00507B56" w:rsidP="00507B56">
            <w:pPr>
              <w:rPr>
                <w:ins w:id="7747" w:author="智誠 楊" w:date="2021-05-07T16:34:00Z"/>
                <w:rFonts w:ascii="標楷體" w:eastAsia="標楷體" w:hAnsi="標楷體"/>
                <w:lang w:eastAsia="zh-HK"/>
              </w:rPr>
            </w:pPr>
            <w:ins w:id="7748" w:author="智誠 楊" w:date="2021-05-07T17:24:00Z">
              <w:r>
                <w:rPr>
                  <w:rFonts w:ascii="標楷體" w:eastAsia="標楷體" w:hAnsi="標楷體" w:hint="eastAsia"/>
                  <w:lang w:eastAsia="zh-HK"/>
                </w:rPr>
                <w:t>M</w:t>
              </w:r>
              <w:r>
                <w:rPr>
                  <w:rFonts w:ascii="標楷體" w:eastAsia="標楷體" w:hAnsi="標楷體"/>
                  <w:lang w:eastAsia="zh-HK"/>
                </w:rPr>
                <w:t>alundryRecord.</w:t>
              </w:r>
            </w:ins>
            <w:ins w:id="7749" w:author="智誠 楊" w:date="2021-05-07T17:25:00Z">
              <w:r>
                <w:rPr>
                  <w:rFonts w:ascii="標楷體" w:eastAsia="標楷體" w:hAnsi="標楷體"/>
                  <w:lang w:eastAsia="zh-HK"/>
                </w:rPr>
                <w:t>RecordDate</w:t>
              </w:r>
            </w:ins>
          </w:p>
        </w:tc>
        <w:tc>
          <w:tcPr>
            <w:tcW w:w="3251" w:type="dxa"/>
            <w:tcPrChange w:id="7750" w:author="智誠 楊" w:date="2021-05-07T17:28:00Z">
              <w:tcPr>
                <w:tcW w:w="3073" w:type="dxa"/>
              </w:tcPr>
            </w:tcPrChange>
          </w:tcPr>
          <w:p w14:paraId="563EC0E7" w14:textId="11CEF712" w:rsidR="00507B56" w:rsidRPr="008F1D46" w:rsidRDefault="00507B56" w:rsidP="00507B56">
            <w:pPr>
              <w:rPr>
                <w:ins w:id="7751" w:author="智誠 楊" w:date="2021-05-07T16:34:00Z"/>
                <w:rFonts w:ascii="標楷體" w:eastAsia="標楷體" w:hAnsi="標楷體"/>
                <w:lang w:eastAsia="zh-HK"/>
              </w:rPr>
            </w:pPr>
            <w:ins w:id="7752" w:author="智誠 楊" w:date="2021-05-07T17:27:00Z">
              <w:r>
                <w:rPr>
                  <w:rFonts w:ascii="標楷體" w:eastAsia="標楷體" w:hAnsi="標楷體" w:hint="eastAsia"/>
                  <w:lang w:eastAsia="zh-HK"/>
                </w:rPr>
                <w:t>訪談日期</w:t>
              </w:r>
            </w:ins>
          </w:p>
        </w:tc>
      </w:tr>
      <w:tr w:rsidR="00507B56" w:rsidRPr="008F1D46" w14:paraId="6F60EFF7" w14:textId="77777777" w:rsidTr="00507B56">
        <w:trPr>
          <w:ins w:id="7753" w:author="智誠 楊" w:date="2021-05-07T16:34:00Z"/>
        </w:trPr>
        <w:tc>
          <w:tcPr>
            <w:tcW w:w="710" w:type="dxa"/>
            <w:tcPrChange w:id="7754" w:author="智誠 楊" w:date="2021-05-07T17:28:00Z">
              <w:tcPr>
                <w:tcW w:w="710" w:type="dxa"/>
              </w:tcPr>
            </w:tcPrChange>
          </w:tcPr>
          <w:p w14:paraId="53AC2CEA" w14:textId="77777777" w:rsidR="00507B56" w:rsidRDefault="00507B56" w:rsidP="00507B56">
            <w:pPr>
              <w:jc w:val="center"/>
              <w:rPr>
                <w:ins w:id="7755" w:author="智誠 楊" w:date="2021-05-07T16:34:00Z"/>
                <w:rFonts w:ascii="標楷體" w:eastAsia="標楷體" w:hAnsi="標楷體"/>
              </w:rPr>
            </w:pPr>
            <w:ins w:id="7756" w:author="智誠 楊" w:date="2021-05-07T16:34:00Z">
              <w:r>
                <w:rPr>
                  <w:rFonts w:ascii="標楷體" w:eastAsia="標楷體" w:hAnsi="標楷體" w:hint="eastAsia"/>
                </w:rPr>
                <w:t>4</w:t>
              </w:r>
            </w:ins>
          </w:p>
        </w:tc>
        <w:tc>
          <w:tcPr>
            <w:tcW w:w="1034" w:type="dxa"/>
            <w:tcPrChange w:id="7757" w:author="智誠 楊" w:date="2021-05-07T17:28:00Z">
              <w:tcPr>
                <w:tcW w:w="1034" w:type="dxa"/>
              </w:tcPr>
            </w:tcPrChange>
          </w:tcPr>
          <w:p w14:paraId="0F43E0C8" w14:textId="77777777" w:rsidR="00507B56" w:rsidRDefault="00507B56" w:rsidP="00507B56">
            <w:pPr>
              <w:jc w:val="center"/>
              <w:rPr>
                <w:ins w:id="7758" w:author="智誠 楊" w:date="2021-05-07T16:34:00Z"/>
                <w:rFonts w:ascii="標楷體" w:eastAsia="標楷體" w:hAnsi="標楷體"/>
                <w:lang w:eastAsia="zh-HK"/>
              </w:rPr>
            </w:pPr>
            <w:ins w:id="7759" w:author="智誠 楊" w:date="2021-05-07T16:34:00Z">
              <w:r>
                <w:rPr>
                  <w:rFonts w:ascii="標楷體" w:eastAsia="標楷體" w:hAnsi="標楷體" w:hint="eastAsia"/>
                  <w:lang w:eastAsia="zh-HK"/>
                </w:rPr>
                <w:t>資料</w:t>
              </w:r>
            </w:ins>
          </w:p>
        </w:tc>
        <w:tc>
          <w:tcPr>
            <w:tcW w:w="1787" w:type="dxa"/>
            <w:tcPrChange w:id="7760" w:author="智誠 楊" w:date="2021-05-07T17:28:00Z">
              <w:tcPr>
                <w:tcW w:w="1787" w:type="dxa"/>
              </w:tcPr>
            </w:tcPrChange>
          </w:tcPr>
          <w:p w14:paraId="3A130EFB" w14:textId="55353384" w:rsidR="00507B56" w:rsidRDefault="00507B56" w:rsidP="00507B56">
            <w:pPr>
              <w:rPr>
                <w:ins w:id="7761" w:author="智誠 楊" w:date="2021-05-07T16:34:00Z"/>
                <w:rFonts w:ascii="標楷體" w:eastAsia="標楷體" w:hAnsi="標楷體"/>
                <w:lang w:eastAsia="zh-HK"/>
              </w:rPr>
            </w:pPr>
            <w:ins w:id="7762" w:author="智誠 楊" w:date="2021-05-07T17:21:00Z">
              <w:r>
                <w:rPr>
                  <w:rFonts w:ascii="標楷體" w:eastAsia="標楷體" w:hAnsi="標楷體" w:hint="eastAsia"/>
                  <w:lang w:eastAsia="zh-HK"/>
                </w:rPr>
                <w:t>還款日期</w:t>
              </w:r>
            </w:ins>
          </w:p>
        </w:tc>
        <w:tc>
          <w:tcPr>
            <w:tcW w:w="3816" w:type="dxa"/>
            <w:tcPrChange w:id="7763" w:author="智誠 楊" w:date="2021-05-07T17:28:00Z">
              <w:tcPr>
                <w:tcW w:w="3816" w:type="dxa"/>
              </w:tcPr>
            </w:tcPrChange>
          </w:tcPr>
          <w:p w14:paraId="0832811D" w14:textId="2963F0CB" w:rsidR="00507B56" w:rsidRPr="00997D40" w:rsidRDefault="00507B56" w:rsidP="00507B56">
            <w:pPr>
              <w:rPr>
                <w:ins w:id="7764" w:author="智誠 楊" w:date="2021-05-07T16:34:00Z"/>
                <w:rFonts w:ascii="標楷體" w:eastAsia="標楷體" w:hAnsi="標楷體"/>
                <w:lang w:eastAsia="zh-HK"/>
              </w:rPr>
            </w:pPr>
            <w:ins w:id="7765" w:author="智誠 楊" w:date="2021-05-07T17:24:00Z">
              <w:r>
                <w:rPr>
                  <w:rFonts w:ascii="標楷體" w:eastAsia="標楷體" w:hAnsi="標楷體" w:hint="eastAsia"/>
                  <w:lang w:eastAsia="zh-HK"/>
                </w:rPr>
                <w:t>M</w:t>
              </w:r>
              <w:r>
                <w:rPr>
                  <w:rFonts w:ascii="標楷體" w:eastAsia="標楷體" w:hAnsi="標楷體"/>
                  <w:lang w:eastAsia="zh-HK"/>
                </w:rPr>
                <w:t>alundryRecord.</w:t>
              </w:r>
            </w:ins>
            <w:ins w:id="7766" w:author="智誠 楊" w:date="2021-05-07T17:25:00Z">
              <w:r>
                <w:rPr>
                  <w:rFonts w:ascii="標楷體" w:eastAsia="標楷體" w:hAnsi="標楷體"/>
                  <w:lang w:eastAsia="zh-HK"/>
                </w:rPr>
                <w:t>ActualRepayDate</w:t>
              </w:r>
            </w:ins>
          </w:p>
        </w:tc>
        <w:tc>
          <w:tcPr>
            <w:tcW w:w="3251" w:type="dxa"/>
            <w:tcPrChange w:id="7767" w:author="智誠 楊" w:date="2021-05-07T17:28:00Z">
              <w:tcPr>
                <w:tcW w:w="3073" w:type="dxa"/>
              </w:tcPr>
            </w:tcPrChange>
          </w:tcPr>
          <w:p w14:paraId="148FE56B" w14:textId="4BE919BF" w:rsidR="00507B56" w:rsidRPr="008F1D46" w:rsidRDefault="00507B56" w:rsidP="00507B56">
            <w:pPr>
              <w:rPr>
                <w:ins w:id="7768" w:author="智誠 楊" w:date="2021-05-07T16:34:00Z"/>
                <w:rFonts w:ascii="標楷體" w:eastAsia="標楷體" w:hAnsi="標楷體"/>
                <w:lang w:eastAsia="zh-HK"/>
              </w:rPr>
            </w:pPr>
            <w:ins w:id="7769" w:author="智誠 楊" w:date="2021-05-07T17:27:00Z">
              <w:r>
                <w:rPr>
                  <w:rFonts w:ascii="標楷體" w:eastAsia="標楷體" w:hAnsi="標楷體" w:hint="eastAsia"/>
                  <w:lang w:eastAsia="zh-HK"/>
                </w:rPr>
                <w:t>還款日期</w:t>
              </w:r>
            </w:ins>
          </w:p>
        </w:tc>
      </w:tr>
      <w:tr w:rsidR="00507B56" w:rsidRPr="008F1D46" w14:paraId="6622F2EA" w14:textId="77777777" w:rsidTr="00507B56">
        <w:trPr>
          <w:ins w:id="7770" w:author="智誠 楊" w:date="2021-05-07T16:34:00Z"/>
        </w:trPr>
        <w:tc>
          <w:tcPr>
            <w:tcW w:w="710" w:type="dxa"/>
            <w:tcPrChange w:id="7771" w:author="智誠 楊" w:date="2021-05-07T17:28:00Z">
              <w:tcPr>
                <w:tcW w:w="710" w:type="dxa"/>
              </w:tcPr>
            </w:tcPrChange>
          </w:tcPr>
          <w:p w14:paraId="74E2DC79" w14:textId="77777777" w:rsidR="00507B56" w:rsidRDefault="00507B56" w:rsidP="00507B56">
            <w:pPr>
              <w:jc w:val="center"/>
              <w:rPr>
                <w:ins w:id="7772" w:author="智誠 楊" w:date="2021-05-07T16:34:00Z"/>
                <w:rFonts w:ascii="標楷體" w:eastAsia="標楷體" w:hAnsi="標楷體"/>
              </w:rPr>
            </w:pPr>
            <w:ins w:id="7773" w:author="智誠 楊" w:date="2021-05-07T16:34:00Z">
              <w:r>
                <w:rPr>
                  <w:rFonts w:ascii="標楷體" w:eastAsia="標楷體" w:hAnsi="標楷體" w:hint="eastAsia"/>
                </w:rPr>
                <w:t>5</w:t>
              </w:r>
            </w:ins>
          </w:p>
        </w:tc>
        <w:tc>
          <w:tcPr>
            <w:tcW w:w="1034" w:type="dxa"/>
            <w:tcPrChange w:id="7774" w:author="智誠 楊" w:date="2021-05-07T17:28:00Z">
              <w:tcPr>
                <w:tcW w:w="1034" w:type="dxa"/>
              </w:tcPr>
            </w:tcPrChange>
          </w:tcPr>
          <w:p w14:paraId="3E311700" w14:textId="77777777" w:rsidR="00507B56" w:rsidRDefault="00507B56" w:rsidP="00507B56">
            <w:pPr>
              <w:jc w:val="center"/>
              <w:rPr>
                <w:ins w:id="7775" w:author="智誠 楊" w:date="2021-05-07T16:34:00Z"/>
                <w:rFonts w:ascii="標楷體" w:eastAsia="標楷體" w:hAnsi="標楷體"/>
                <w:lang w:eastAsia="zh-HK"/>
              </w:rPr>
            </w:pPr>
            <w:ins w:id="7776" w:author="智誠 楊" w:date="2021-05-07T16:34:00Z">
              <w:r>
                <w:rPr>
                  <w:rFonts w:ascii="標楷體" w:eastAsia="標楷體" w:hAnsi="標楷體" w:hint="eastAsia"/>
                  <w:lang w:eastAsia="zh-HK"/>
                </w:rPr>
                <w:t>資料</w:t>
              </w:r>
            </w:ins>
          </w:p>
        </w:tc>
        <w:tc>
          <w:tcPr>
            <w:tcW w:w="1787" w:type="dxa"/>
            <w:tcPrChange w:id="7777" w:author="智誠 楊" w:date="2021-05-07T17:28:00Z">
              <w:tcPr>
                <w:tcW w:w="1787" w:type="dxa"/>
              </w:tcPr>
            </w:tcPrChange>
          </w:tcPr>
          <w:p w14:paraId="7C4C3D61" w14:textId="13FE82D1" w:rsidR="00507B56" w:rsidRDefault="00507B56" w:rsidP="00507B56">
            <w:pPr>
              <w:rPr>
                <w:ins w:id="7778" w:author="智誠 楊" w:date="2021-05-07T16:34:00Z"/>
                <w:rFonts w:ascii="標楷體" w:eastAsia="標楷體" w:hAnsi="標楷體"/>
                <w:lang w:eastAsia="zh-HK"/>
              </w:rPr>
            </w:pPr>
            <w:ins w:id="7779" w:author="智誠 楊" w:date="2021-05-07T17:21:00Z">
              <w:r>
                <w:rPr>
                  <w:rFonts w:ascii="標楷體" w:eastAsia="標楷體" w:hAnsi="標楷體" w:hint="eastAsia"/>
                  <w:lang w:eastAsia="zh-HK"/>
                </w:rPr>
                <w:t>戶號</w:t>
              </w:r>
            </w:ins>
          </w:p>
        </w:tc>
        <w:tc>
          <w:tcPr>
            <w:tcW w:w="3816" w:type="dxa"/>
            <w:tcPrChange w:id="7780" w:author="智誠 楊" w:date="2021-05-07T17:28:00Z">
              <w:tcPr>
                <w:tcW w:w="3816" w:type="dxa"/>
              </w:tcPr>
            </w:tcPrChange>
          </w:tcPr>
          <w:p w14:paraId="13DB9F0A" w14:textId="6FDCC1C1" w:rsidR="00507B56" w:rsidRDefault="00507B56" w:rsidP="00507B56">
            <w:pPr>
              <w:rPr>
                <w:ins w:id="7781" w:author="智誠 楊" w:date="2021-05-07T16:34:00Z"/>
                <w:rFonts w:ascii="標楷體" w:eastAsia="標楷體" w:hAnsi="標楷體"/>
                <w:lang w:eastAsia="zh-HK"/>
              </w:rPr>
            </w:pPr>
            <w:ins w:id="7782" w:author="智誠 楊" w:date="2021-05-07T17:24:00Z">
              <w:r>
                <w:rPr>
                  <w:rFonts w:ascii="標楷體" w:eastAsia="標楷體" w:hAnsi="標楷體" w:hint="eastAsia"/>
                  <w:lang w:eastAsia="zh-HK"/>
                </w:rPr>
                <w:t>M</w:t>
              </w:r>
              <w:r>
                <w:rPr>
                  <w:rFonts w:ascii="標楷體" w:eastAsia="標楷體" w:hAnsi="標楷體"/>
                  <w:lang w:eastAsia="zh-HK"/>
                </w:rPr>
                <w:t>alundryRecord.</w:t>
              </w:r>
            </w:ins>
            <w:ins w:id="7783" w:author="智誠 楊" w:date="2021-05-07T17:25:00Z">
              <w:r>
                <w:rPr>
                  <w:rFonts w:ascii="標楷體" w:eastAsia="標楷體" w:hAnsi="標楷體"/>
                  <w:lang w:eastAsia="zh-HK"/>
                </w:rPr>
                <w:t>CustNo</w:t>
              </w:r>
            </w:ins>
          </w:p>
        </w:tc>
        <w:tc>
          <w:tcPr>
            <w:tcW w:w="3251" w:type="dxa"/>
            <w:tcPrChange w:id="7784" w:author="智誠 楊" w:date="2021-05-07T17:28:00Z">
              <w:tcPr>
                <w:tcW w:w="3073" w:type="dxa"/>
              </w:tcPr>
            </w:tcPrChange>
          </w:tcPr>
          <w:p w14:paraId="6B70EC37" w14:textId="488D94AB" w:rsidR="00507B56" w:rsidRPr="001F47BB" w:rsidRDefault="00507B56" w:rsidP="00507B56">
            <w:pPr>
              <w:rPr>
                <w:ins w:id="7785" w:author="智誠 楊" w:date="2021-05-07T16:34:00Z"/>
                <w:rFonts w:ascii="標楷體" w:eastAsia="標楷體" w:hAnsi="標楷體"/>
              </w:rPr>
            </w:pPr>
            <w:ins w:id="7786" w:author="智誠 楊" w:date="2021-05-07T17:27:00Z">
              <w:r>
                <w:rPr>
                  <w:rFonts w:ascii="標楷體" w:eastAsia="標楷體" w:hAnsi="標楷體" w:hint="eastAsia"/>
                  <w:lang w:eastAsia="zh-HK"/>
                </w:rPr>
                <w:t>戶號</w:t>
              </w:r>
            </w:ins>
          </w:p>
        </w:tc>
      </w:tr>
      <w:tr w:rsidR="00507B56" w:rsidRPr="008F1D46" w14:paraId="6CDE5DAA" w14:textId="77777777" w:rsidTr="00507B56">
        <w:trPr>
          <w:ins w:id="7787" w:author="智誠 楊" w:date="2021-05-07T16:34:00Z"/>
        </w:trPr>
        <w:tc>
          <w:tcPr>
            <w:tcW w:w="710" w:type="dxa"/>
            <w:tcPrChange w:id="7788" w:author="智誠 楊" w:date="2021-05-07T17:28:00Z">
              <w:tcPr>
                <w:tcW w:w="710" w:type="dxa"/>
              </w:tcPr>
            </w:tcPrChange>
          </w:tcPr>
          <w:p w14:paraId="65CDDB70" w14:textId="77777777" w:rsidR="00507B56" w:rsidRDefault="00507B56" w:rsidP="00507B56">
            <w:pPr>
              <w:jc w:val="center"/>
              <w:rPr>
                <w:ins w:id="7789" w:author="智誠 楊" w:date="2021-05-07T16:34:00Z"/>
                <w:rFonts w:ascii="標楷體" w:eastAsia="標楷體" w:hAnsi="標楷體"/>
              </w:rPr>
            </w:pPr>
            <w:ins w:id="7790" w:author="智誠 楊" w:date="2021-05-07T16:34:00Z">
              <w:r>
                <w:rPr>
                  <w:rFonts w:ascii="標楷體" w:eastAsia="標楷體" w:hAnsi="標楷體" w:hint="eastAsia"/>
                </w:rPr>
                <w:t>6</w:t>
              </w:r>
            </w:ins>
          </w:p>
        </w:tc>
        <w:tc>
          <w:tcPr>
            <w:tcW w:w="1034" w:type="dxa"/>
            <w:tcPrChange w:id="7791" w:author="智誠 楊" w:date="2021-05-07T17:28:00Z">
              <w:tcPr>
                <w:tcW w:w="1034" w:type="dxa"/>
              </w:tcPr>
            </w:tcPrChange>
          </w:tcPr>
          <w:p w14:paraId="25684F20" w14:textId="77777777" w:rsidR="00507B56" w:rsidRDefault="00507B56" w:rsidP="00507B56">
            <w:pPr>
              <w:jc w:val="center"/>
              <w:rPr>
                <w:ins w:id="7792" w:author="智誠 楊" w:date="2021-05-07T16:34:00Z"/>
                <w:rFonts w:ascii="標楷體" w:eastAsia="標楷體" w:hAnsi="標楷體"/>
                <w:lang w:eastAsia="zh-HK"/>
              </w:rPr>
            </w:pPr>
            <w:ins w:id="7793" w:author="智誠 楊" w:date="2021-05-07T16:34:00Z">
              <w:r>
                <w:rPr>
                  <w:rFonts w:ascii="標楷體" w:eastAsia="標楷體" w:hAnsi="標楷體" w:hint="eastAsia"/>
                  <w:lang w:eastAsia="zh-HK"/>
                </w:rPr>
                <w:t>資料</w:t>
              </w:r>
            </w:ins>
          </w:p>
        </w:tc>
        <w:tc>
          <w:tcPr>
            <w:tcW w:w="1787" w:type="dxa"/>
            <w:tcPrChange w:id="7794" w:author="智誠 楊" w:date="2021-05-07T17:28:00Z">
              <w:tcPr>
                <w:tcW w:w="1787" w:type="dxa"/>
              </w:tcPr>
            </w:tcPrChange>
          </w:tcPr>
          <w:p w14:paraId="2DB046A2" w14:textId="2988DFB9" w:rsidR="00507B56" w:rsidRDefault="00507B56" w:rsidP="00507B56">
            <w:pPr>
              <w:rPr>
                <w:ins w:id="7795" w:author="智誠 楊" w:date="2021-05-07T16:34:00Z"/>
                <w:rFonts w:ascii="標楷體" w:eastAsia="標楷體" w:hAnsi="標楷體"/>
                <w:lang w:eastAsia="zh-HK"/>
              </w:rPr>
            </w:pPr>
            <w:ins w:id="7796" w:author="智誠 楊" w:date="2021-05-07T17:21:00Z">
              <w:r>
                <w:rPr>
                  <w:rFonts w:ascii="標楷體" w:eastAsia="標楷體" w:hAnsi="標楷體" w:hint="eastAsia"/>
                  <w:lang w:eastAsia="zh-HK"/>
                </w:rPr>
                <w:t>戶名</w:t>
              </w:r>
            </w:ins>
          </w:p>
        </w:tc>
        <w:tc>
          <w:tcPr>
            <w:tcW w:w="3816" w:type="dxa"/>
            <w:tcPrChange w:id="7797" w:author="智誠 楊" w:date="2021-05-07T17:28:00Z">
              <w:tcPr>
                <w:tcW w:w="3816" w:type="dxa"/>
              </w:tcPr>
            </w:tcPrChange>
          </w:tcPr>
          <w:p w14:paraId="10044823" w14:textId="77777777" w:rsidR="00507B56" w:rsidRDefault="00507B56" w:rsidP="00507B56">
            <w:pPr>
              <w:rPr>
                <w:ins w:id="7798" w:author="智誠 楊" w:date="2021-05-07T17:25:00Z"/>
                <w:rFonts w:ascii="標楷體" w:eastAsia="標楷體" w:hAnsi="標楷體"/>
                <w:lang w:eastAsia="zh-HK"/>
              </w:rPr>
            </w:pPr>
            <w:ins w:id="7799" w:author="智誠 楊" w:date="2021-05-07T17:24:00Z">
              <w:r>
                <w:rPr>
                  <w:rFonts w:ascii="標楷體" w:eastAsia="標楷體" w:hAnsi="標楷體" w:hint="eastAsia"/>
                  <w:lang w:eastAsia="zh-HK"/>
                </w:rPr>
                <w:t>M</w:t>
              </w:r>
              <w:r>
                <w:rPr>
                  <w:rFonts w:ascii="標楷體" w:eastAsia="標楷體" w:hAnsi="標楷體"/>
                  <w:lang w:eastAsia="zh-HK"/>
                </w:rPr>
                <w:t>alundryRecord.</w:t>
              </w:r>
            </w:ins>
            <w:ins w:id="7800" w:author="智誠 楊" w:date="2021-05-07T17:25:00Z">
              <w:r>
                <w:rPr>
                  <w:rFonts w:ascii="標楷體" w:eastAsia="標楷體" w:hAnsi="標楷體"/>
                  <w:lang w:eastAsia="zh-HK"/>
                </w:rPr>
                <w:t>CustNo</w:t>
              </w:r>
            </w:ins>
          </w:p>
          <w:p w14:paraId="5E927DAE" w14:textId="44313F26" w:rsidR="00507B56" w:rsidRPr="00997D40" w:rsidRDefault="00507B56" w:rsidP="00507B56">
            <w:pPr>
              <w:rPr>
                <w:ins w:id="7801" w:author="智誠 楊" w:date="2021-05-07T16:34:00Z"/>
                <w:rFonts w:ascii="標楷體" w:eastAsia="標楷體" w:hAnsi="標楷體"/>
                <w:lang w:eastAsia="zh-HK"/>
              </w:rPr>
            </w:pPr>
            <w:ins w:id="7802" w:author="智誠 楊" w:date="2021-05-07T17:27:00Z">
              <w:r>
                <w:rPr>
                  <w:rFonts w:ascii="標楷體" w:eastAsia="標楷體" w:hAnsi="標楷體" w:hint="eastAsia"/>
                </w:rPr>
                <w:t>C</w:t>
              </w:r>
              <w:r>
                <w:rPr>
                  <w:rFonts w:ascii="標楷體" w:eastAsia="標楷體" w:hAnsi="標楷體" w:hint="eastAsia"/>
                  <w:lang w:eastAsia="zh-HK"/>
                </w:rPr>
                <w:t>u</w:t>
              </w:r>
              <w:r>
                <w:rPr>
                  <w:rFonts w:ascii="標楷體" w:eastAsia="標楷體" w:hAnsi="標楷體"/>
                  <w:lang w:eastAsia="zh-HK"/>
                </w:rPr>
                <w:t>stMain.</w:t>
              </w:r>
            </w:ins>
            <w:ins w:id="7803" w:author="智誠 楊" w:date="2021-05-07T17:28:00Z">
              <w:r>
                <w:rPr>
                  <w:rFonts w:ascii="標楷體" w:eastAsia="標楷體" w:hAnsi="標楷體"/>
                  <w:lang w:eastAsia="zh-HK"/>
                </w:rPr>
                <w:t>CustName</w:t>
              </w:r>
            </w:ins>
          </w:p>
        </w:tc>
        <w:tc>
          <w:tcPr>
            <w:tcW w:w="3251" w:type="dxa"/>
            <w:tcPrChange w:id="7804" w:author="智誠 楊" w:date="2021-05-07T17:28:00Z">
              <w:tcPr>
                <w:tcW w:w="3073" w:type="dxa"/>
              </w:tcPr>
            </w:tcPrChange>
          </w:tcPr>
          <w:p w14:paraId="51DA10ED" w14:textId="77777777" w:rsidR="00507B56" w:rsidRDefault="00507B56" w:rsidP="00507B56">
            <w:pPr>
              <w:rPr>
                <w:ins w:id="7805" w:author="智誠 楊" w:date="2021-05-07T17:28:00Z"/>
                <w:rFonts w:ascii="標楷體" w:eastAsia="標楷體" w:hAnsi="標楷體"/>
                <w:lang w:eastAsia="zh-HK"/>
              </w:rPr>
            </w:pPr>
            <w:ins w:id="7806" w:author="智誠 楊" w:date="2021-05-07T17:28:00Z">
              <w:r>
                <w:rPr>
                  <w:rFonts w:ascii="標楷體" w:eastAsia="標楷體" w:hAnsi="標楷體" w:hint="eastAsia"/>
                  <w:lang w:eastAsia="zh-HK"/>
                </w:rPr>
                <w:t>依據M</w:t>
              </w:r>
              <w:r>
                <w:rPr>
                  <w:rFonts w:ascii="標楷體" w:eastAsia="標楷體" w:hAnsi="標楷體"/>
                  <w:lang w:eastAsia="zh-HK"/>
                </w:rPr>
                <w:t>alundryRecord.CustNo</w:t>
              </w:r>
            </w:ins>
          </w:p>
          <w:p w14:paraId="34EC6B55" w14:textId="29511769" w:rsidR="00507B56" w:rsidRPr="008F1D46" w:rsidRDefault="00507B56" w:rsidP="00507B56">
            <w:pPr>
              <w:rPr>
                <w:ins w:id="7807" w:author="智誠 楊" w:date="2021-05-07T16:34:00Z"/>
                <w:rFonts w:ascii="標楷體" w:eastAsia="標楷體" w:hAnsi="標楷體"/>
                <w:lang w:eastAsia="zh-HK"/>
              </w:rPr>
            </w:pPr>
            <w:ins w:id="7808" w:author="智誠 楊" w:date="2021-05-07T17:28:00Z">
              <w:r>
                <w:rPr>
                  <w:rFonts w:ascii="標楷體" w:eastAsia="標楷體" w:hAnsi="標楷體" w:hint="eastAsia"/>
                  <w:lang w:eastAsia="zh-HK"/>
                </w:rPr>
                <w:t>對應</w:t>
              </w:r>
              <w:r>
                <w:rPr>
                  <w:rFonts w:ascii="標楷體" w:eastAsia="標楷體" w:hAnsi="標楷體" w:hint="eastAsia"/>
                </w:rPr>
                <w:t>C</w:t>
              </w:r>
              <w:r>
                <w:rPr>
                  <w:rFonts w:ascii="標楷體" w:eastAsia="標楷體" w:hAnsi="標楷體" w:hint="eastAsia"/>
                  <w:lang w:eastAsia="zh-HK"/>
                </w:rPr>
                <w:t>u</w:t>
              </w:r>
              <w:r>
                <w:rPr>
                  <w:rFonts w:ascii="標楷體" w:eastAsia="標楷體" w:hAnsi="標楷體"/>
                  <w:lang w:eastAsia="zh-HK"/>
                </w:rPr>
                <w:t>stMain.CustName</w:t>
              </w:r>
              <w:r>
                <w:rPr>
                  <w:rFonts w:ascii="標楷體" w:eastAsia="標楷體" w:hAnsi="標楷體" w:hint="eastAsia"/>
                  <w:lang w:eastAsia="zh-HK"/>
                </w:rPr>
                <w:t>顯示名稱</w:t>
              </w:r>
            </w:ins>
          </w:p>
        </w:tc>
      </w:tr>
      <w:tr w:rsidR="00507B56" w:rsidRPr="008F1D46" w14:paraId="0765ED28" w14:textId="77777777" w:rsidTr="00507B56">
        <w:trPr>
          <w:ins w:id="7809" w:author="智誠 楊" w:date="2021-05-07T16:34:00Z"/>
        </w:trPr>
        <w:tc>
          <w:tcPr>
            <w:tcW w:w="710" w:type="dxa"/>
            <w:tcPrChange w:id="7810" w:author="智誠 楊" w:date="2021-05-07T17:28:00Z">
              <w:tcPr>
                <w:tcW w:w="710" w:type="dxa"/>
              </w:tcPr>
            </w:tcPrChange>
          </w:tcPr>
          <w:p w14:paraId="29BC2F08" w14:textId="77777777" w:rsidR="00507B56" w:rsidRDefault="00507B56" w:rsidP="00507B56">
            <w:pPr>
              <w:jc w:val="center"/>
              <w:rPr>
                <w:ins w:id="7811" w:author="智誠 楊" w:date="2021-05-07T16:34:00Z"/>
                <w:rFonts w:ascii="標楷體" w:eastAsia="標楷體" w:hAnsi="標楷體"/>
              </w:rPr>
            </w:pPr>
            <w:ins w:id="7812" w:author="智誠 楊" w:date="2021-05-07T16:34:00Z">
              <w:r>
                <w:rPr>
                  <w:rFonts w:ascii="標楷體" w:eastAsia="標楷體" w:hAnsi="標楷體" w:hint="eastAsia"/>
                </w:rPr>
                <w:t>7</w:t>
              </w:r>
            </w:ins>
          </w:p>
        </w:tc>
        <w:tc>
          <w:tcPr>
            <w:tcW w:w="1034" w:type="dxa"/>
            <w:tcPrChange w:id="7813" w:author="智誠 楊" w:date="2021-05-07T17:28:00Z">
              <w:tcPr>
                <w:tcW w:w="1034" w:type="dxa"/>
              </w:tcPr>
            </w:tcPrChange>
          </w:tcPr>
          <w:p w14:paraId="33650B84" w14:textId="77777777" w:rsidR="00507B56" w:rsidRDefault="00507B56" w:rsidP="00507B56">
            <w:pPr>
              <w:jc w:val="center"/>
              <w:rPr>
                <w:ins w:id="7814" w:author="智誠 楊" w:date="2021-05-07T16:34:00Z"/>
                <w:rFonts w:ascii="標楷體" w:eastAsia="標楷體" w:hAnsi="標楷體"/>
                <w:lang w:eastAsia="zh-HK"/>
              </w:rPr>
            </w:pPr>
            <w:ins w:id="7815" w:author="智誠 楊" w:date="2021-05-07T16:34:00Z">
              <w:r>
                <w:rPr>
                  <w:rFonts w:ascii="標楷體" w:eastAsia="標楷體" w:hAnsi="標楷體" w:hint="eastAsia"/>
                  <w:lang w:eastAsia="zh-HK"/>
                </w:rPr>
                <w:t>資料</w:t>
              </w:r>
            </w:ins>
          </w:p>
        </w:tc>
        <w:tc>
          <w:tcPr>
            <w:tcW w:w="1787" w:type="dxa"/>
            <w:tcPrChange w:id="7816" w:author="智誠 楊" w:date="2021-05-07T17:28:00Z">
              <w:tcPr>
                <w:tcW w:w="1787" w:type="dxa"/>
              </w:tcPr>
            </w:tcPrChange>
          </w:tcPr>
          <w:p w14:paraId="467796FA" w14:textId="58D6623B" w:rsidR="00507B56" w:rsidRDefault="00507B56" w:rsidP="00507B56">
            <w:pPr>
              <w:rPr>
                <w:ins w:id="7817" w:author="智誠 楊" w:date="2021-05-07T16:34:00Z"/>
                <w:rFonts w:ascii="標楷體" w:eastAsia="標楷體" w:hAnsi="標楷體"/>
                <w:lang w:eastAsia="zh-HK"/>
              </w:rPr>
            </w:pPr>
            <w:ins w:id="7818" w:author="智誠 楊" w:date="2021-05-07T17:21:00Z">
              <w:r>
                <w:rPr>
                  <w:rFonts w:ascii="標楷體" w:eastAsia="標楷體" w:hAnsi="標楷體" w:hint="eastAsia"/>
                  <w:lang w:eastAsia="zh-HK"/>
                </w:rPr>
                <w:t>還款金額</w:t>
              </w:r>
            </w:ins>
          </w:p>
        </w:tc>
        <w:tc>
          <w:tcPr>
            <w:tcW w:w="3816" w:type="dxa"/>
            <w:tcPrChange w:id="7819" w:author="智誠 楊" w:date="2021-05-07T17:28:00Z">
              <w:tcPr>
                <w:tcW w:w="3816" w:type="dxa"/>
              </w:tcPr>
            </w:tcPrChange>
          </w:tcPr>
          <w:p w14:paraId="74E7CE5B" w14:textId="61827D73" w:rsidR="00507B56" w:rsidRPr="00997D40" w:rsidRDefault="00507B56" w:rsidP="00507B56">
            <w:pPr>
              <w:rPr>
                <w:ins w:id="7820" w:author="智誠 楊" w:date="2021-05-07T16:34:00Z"/>
                <w:rFonts w:ascii="標楷體" w:eastAsia="標楷體" w:hAnsi="標楷體"/>
                <w:lang w:eastAsia="zh-HK"/>
              </w:rPr>
            </w:pPr>
            <w:ins w:id="7821" w:author="智誠 楊" w:date="2021-05-07T17:24:00Z">
              <w:r>
                <w:rPr>
                  <w:rFonts w:ascii="標楷體" w:eastAsia="標楷體" w:hAnsi="標楷體" w:hint="eastAsia"/>
                  <w:lang w:eastAsia="zh-HK"/>
                </w:rPr>
                <w:t>M</w:t>
              </w:r>
              <w:r>
                <w:rPr>
                  <w:rFonts w:ascii="標楷體" w:eastAsia="標楷體" w:hAnsi="標楷體"/>
                  <w:lang w:eastAsia="zh-HK"/>
                </w:rPr>
                <w:t>alundryRecord.</w:t>
              </w:r>
            </w:ins>
            <w:ins w:id="7822" w:author="智誠 楊" w:date="2021-05-07T17:25:00Z">
              <w:r>
                <w:rPr>
                  <w:rFonts w:ascii="標楷體" w:eastAsia="標楷體" w:hAnsi="標楷體"/>
                  <w:lang w:eastAsia="zh-HK"/>
                </w:rPr>
                <w:t>RepayAmt</w:t>
              </w:r>
            </w:ins>
          </w:p>
        </w:tc>
        <w:tc>
          <w:tcPr>
            <w:tcW w:w="3251" w:type="dxa"/>
            <w:tcPrChange w:id="7823" w:author="智誠 楊" w:date="2021-05-07T17:28:00Z">
              <w:tcPr>
                <w:tcW w:w="3073" w:type="dxa"/>
              </w:tcPr>
            </w:tcPrChange>
          </w:tcPr>
          <w:p w14:paraId="7BE47B95" w14:textId="19E79D03" w:rsidR="00507B56" w:rsidRPr="008F1D46" w:rsidRDefault="00507B56" w:rsidP="00507B56">
            <w:pPr>
              <w:rPr>
                <w:ins w:id="7824" w:author="智誠 楊" w:date="2021-05-07T16:34:00Z"/>
                <w:rFonts w:ascii="標楷體" w:eastAsia="標楷體" w:hAnsi="標楷體"/>
                <w:lang w:eastAsia="zh-HK"/>
              </w:rPr>
            </w:pPr>
            <w:ins w:id="7825" w:author="智誠 楊" w:date="2021-05-07T17:27:00Z">
              <w:r>
                <w:rPr>
                  <w:rFonts w:ascii="標楷體" w:eastAsia="標楷體" w:hAnsi="標楷體" w:hint="eastAsia"/>
                  <w:lang w:eastAsia="zh-HK"/>
                </w:rPr>
                <w:t>還款金額</w:t>
              </w:r>
            </w:ins>
          </w:p>
        </w:tc>
      </w:tr>
      <w:tr w:rsidR="00507B56" w:rsidRPr="008F1D46" w14:paraId="3DA82124" w14:textId="77777777" w:rsidTr="00507B56">
        <w:trPr>
          <w:ins w:id="7826" w:author="智誠 楊" w:date="2021-05-07T16:34:00Z"/>
        </w:trPr>
        <w:tc>
          <w:tcPr>
            <w:tcW w:w="710" w:type="dxa"/>
            <w:tcPrChange w:id="7827" w:author="智誠 楊" w:date="2021-05-07T17:28:00Z">
              <w:tcPr>
                <w:tcW w:w="710" w:type="dxa"/>
              </w:tcPr>
            </w:tcPrChange>
          </w:tcPr>
          <w:p w14:paraId="6C47CBE7" w14:textId="77777777" w:rsidR="00507B56" w:rsidRDefault="00507B56" w:rsidP="00507B56">
            <w:pPr>
              <w:jc w:val="center"/>
              <w:rPr>
                <w:ins w:id="7828" w:author="智誠 楊" w:date="2021-05-07T16:34:00Z"/>
                <w:rFonts w:ascii="標楷體" w:eastAsia="標楷體" w:hAnsi="標楷體"/>
              </w:rPr>
            </w:pPr>
            <w:ins w:id="7829" w:author="智誠 楊" w:date="2021-05-07T16:34:00Z">
              <w:r>
                <w:rPr>
                  <w:rFonts w:ascii="標楷體" w:eastAsia="標楷體" w:hAnsi="標楷體" w:hint="eastAsia"/>
                </w:rPr>
                <w:t>8</w:t>
              </w:r>
            </w:ins>
          </w:p>
        </w:tc>
        <w:tc>
          <w:tcPr>
            <w:tcW w:w="1034" w:type="dxa"/>
            <w:tcPrChange w:id="7830" w:author="智誠 楊" w:date="2021-05-07T17:28:00Z">
              <w:tcPr>
                <w:tcW w:w="1034" w:type="dxa"/>
              </w:tcPr>
            </w:tcPrChange>
          </w:tcPr>
          <w:p w14:paraId="19665BD9" w14:textId="77777777" w:rsidR="00507B56" w:rsidRDefault="00507B56" w:rsidP="00507B56">
            <w:pPr>
              <w:jc w:val="center"/>
              <w:rPr>
                <w:ins w:id="7831" w:author="智誠 楊" w:date="2021-05-07T16:34:00Z"/>
                <w:rFonts w:ascii="標楷體" w:eastAsia="標楷體" w:hAnsi="標楷體"/>
                <w:lang w:eastAsia="zh-HK"/>
              </w:rPr>
            </w:pPr>
            <w:ins w:id="7832" w:author="智誠 楊" w:date="2021-05-07T16:34:00Z">
              <w:r>
                <w:rPr>
                  <w:rFonts w:ascii="標楷體" w:eastAsia="標楷體" w:hAnsi="標楷體" w:hint="eastAsia"/>
                  <w:lang w:eastAsia="zh-HK"/>
                </w:rPr>
                <w:t>資料</w:t>
              </w:r>
            </w:ins>
          </w:p>
        </w:tc>
        <w:tc>
          <w:tcPr>
            <w:tcW w:w="1787" w:type="dxa"/>
            <w:tcPrChange w:id="7833" w:author="智誠 楊" w:date="2021-05-07T17:28:00Z">
              <w:tcPr>
                <w:tcW w:w="1787" w:type="dxa"/>
              </w:tcPr>
            </w:tcPrChange>
          </w:tcPr>
          <w:p w14:paraId="06DE6249" w14:textId="10947FA3" w:rsidR="00507B56" w:rsidRDefault="00507B56" w:rsidP="00507B56">
            <w:pPr>
              <w:rPr>
                <w:ins w:id="7834" w:author="智誠 楊" w:date="2021-05-07T16:34:00Z"/>
                <w:rFonts w:ascii="標楷體" w:eastAsia="標楷體" w:hAnsi="標楷體"/>
                <w:lang w:eastAsia="zh-HK"/>
              </w:rPr>
            </w:pPr>
            <w:ins w:id="7835" w:author="智誠 楊" w:date="2021-05-07T17:21:00Z">
              <w:r>
                <w:rPr>
                  <w:rFonts w:ascii="標楷體" w:eastAsia="標楷體" w:hAnsi="標楷體" w:hint="eastAsia"/>
                  <w:lang w:eastAsia="zh-HK"/>
                </w:rPr>
                <w:t>職業別</w:t>
              </w:r>
            </w:ins>
          </w:p>
        </w:tc>
        <w:tc>
          <w:tcPr>
            <w:tcW w:w="3816" w:type="dxa"/>
            <w:tcPrChange w:id="7836" w:author="智誠 楊" w:date="2021-05-07T17:28:00Z">
              <w:tcPr>
                <w:tcW w:w="3816" w:type="dxa"/>
              </w:tcPr>
            </w:tcPrChange>
          </w:tcPr>
          <w:p w14:paraId="1C6D44D1" w14:textId="3C71C291" w:rsidR="00507B56" w:rsidRPr="00997D40" w:rsidRDefault="00507B56" w:rsidP="00507B56">
            <w:pPr>
              <w:rPr>
                <w:ins w:id="7837" w:author="智誠 楊" w:date="2021-05-07T16:34:00Z"/>
                <w:rFonts w:ascii="標楷體" w:eastAsia="標楷體" w:hAnsi="標楷體"/>
                <w:color w:val="FF0000"/>
              </w:rPr>
            </w:pPr>
            <w:ins w:id="7838" w:author="智誠 楊" w:date="2021-05-07T17:24:00Z">
              <w:r>
                <w:rPr>
                  <w:rFonts w:ascii="標楷體" w:eastAsia="標楷體" w:hAnsi="標楷體" w:hint="eastAsia"/>
                  <w:lang w:eastAsia="zh-HK"/>
                </w:rPr>
                <w:t>M</w:t>
              </w:r>
              <w:r>
                <w:rPr>
                  <w:rFonts w:ascii="標楷體" w:eastAsia="標楷體" w:hAnsi="標楷體"/>
                  <w:lang w:eastAsia="zh-HK"/>
                </w:rPr>
                <w:t>alundryRecord.</w:t>
              </w:r>
            </w:ins>
            <w:ins w:id="7839" w:author="智誠 楊" w:date="2021-05-07T17:25:00Z">
              <w:r>
                <w:rPr>
                  <w:rFonts w:ascii="標楷體" w:eastAsia="標楷體" w:hAnsi="標楷體"/>
                  <w:lang w:eastAsia="zh-HK"/>
                </w:rPr>
                <w:t>Career</w:t>
              </w:r>
            </w:ins>
          </w:p>
        </w:tc>
        <w:tc>
          <w:tcPr>
            <w:tcW w:w="3251" w:type="dxa"/>
            <w:tcPrChange w:id="7840" w:author="智誠 楊" w:date="2021-05-07T17:28:00Z">
              <w:tcPr>
                <w:tcW w:w="3073" w:type="dxa"/>
              </w:tcPr>
            </w:tcPrChange>
          </w:tcPr>
          <w:p w14:paraId="26F5C58B" w14:textId="657F443E" w:rsidR="00507B56" w:rsidRDefault="00507B56" w:rsidP="00507B56">
            <w:pPr>
              <w:rPr>
                <w:ins w:id="7841" w:author="智誠 楊" w:date="2021-05-07T16:34:00Z"/>
                <w:rFonts w:ascii="標楷體" w:eastAsia="標楷體" w:hAnsi="標楷體"/>
                <w:lang w:eastAsia="zh-HK"/>
              </w:rPr>
            </w:pPr>
            <w:ins w:id="7842" w:author="智誠 楊" w:date="2021-05-07T17:27:00Z">
              <w:r>
                <w:rPr>
                  <w:rFonts w:ascii="標楷體" w:eastAsia="標楷體" w:hAnsi="標楷體" w:hint="eastAsia"/>
                  <w:lang w:eastAsia="zh-HK"/>
                </w:rPr>
                <w:t>職業別</w:t>
              </w:r>
            </w:ins>
          </w:p>
        </w:tc>
      </w:tr>
      <w:tr w:rsidR="00507B56" w:rsidRPr="008F1D46" w14:paraId="195339CE" w14:textId="77777777" w:rsidTr="00507B56">
        <w:trPr>
          <w:ins w:id="7843" w:author="智誠 楊" w:date="2021-05-07T16:34:00Z"/>
        </w:trPr>
        <w:tc>
          <w:tcPr>
            <w:tcW w:w="710" w:type="dxa"/>
            <w:tcPrChange w:id="7844" w:author="智誠 楊" w:date="2021-05-07T17:28:00Z">
              <w:tcPr>
                <w:tcW w:w="710" w:type="dxa"/>
              </w:tcPr>
            </w:tcPrChange>
          </w:tcPr>
          <w:p w14:paraId="760C2C08" w14:textId="77777777" w:rsidR="00507B56" w:rsidRDefault="00507B56" w:rsidP="00507B56">
            <w:pPr>
              <w:jc w:val="center"/>
              <w:rPr>
                <w:ins w:id="7845" w:author="智誠 楊" w:date="2021-05-07T16:34:00Z"/>
                <w:rFonts w:ascii="標楷體" w:eastAsia="標楷體" w:hAnsi="標楷體"/>
              </w:rPr>
            </w:pPr>
            <w:ins w:id="7846" w:author="智誠 楊" w:date="2021-05-07T16:34:00Z">
              <w:r>
                <w:rPr>
                  <w:rFonts w:ascii="標楷體" w:eastAsia="標楷體" w:hAnsi="標楷體" w:hint="eastAsia"/>
                </w:rPr>
                <w:t>9</w:t>
              </w:r>
            </w:ins>
          </w:p>
        </w:tc>
        <w:tc>
          <w:tcPr>
            <w:tcW w:w="1034" w:type="dxa"/>
            <w:tcPrChange w:id="7847" w:author="智誠 楊" w:date="2021-05-07T17:28:00Z">
              <w:tcPr>
                <w:tcW w:w="1034" w:type="dxa"/>
              </w:tcPr>
            </w:tcPrChange>
          </w:tcPr>
          <w:p w14:paraId="4C021376" w14:textId="77777777" w:rsidR="00507B56" w:rsidRDefault="00507B56" w:rsidP="00507B56">
            <w:pPr>
              <w:jc w:val="center"/>
              <w:rPr>
                <w:ins w:id="7848" w:author="智誠 楊" w:date="2021-05-07T16:34:00Z"/>
                <w:rFonts w:ascii="標楷體" w:eastAsia="標楷體" w:hAnsi="標楷體"/>
                <w:lang w:eastAsia="zh-HK"/>
              </w:rPr>
            </w:pPr>
            <w:ins w:id="7849" w:author="智誠 楊" w:date="2021-05-07T16:34:00Z">
              <w:r>
                <w:rPr>
                  <w:rFonts w:ascii="標楷體" w:eastAsia="標楷體" w:hAnsi="標楷體" w:hint="eastAsia"/>
                  <w:lang w:eastAsia="zh-HK"/>
                </w:rPr>
                <w:t>資料</w:t>
              </w:r>
            </w:ins>
          </w:p>
        </w:tc>
        <w:tc>
          <w:tcPr>
            <w:tcW w:w="1787" w:type="dxa"/>
            <w:tcPrChange w:id="7850" w:author="智誠 楊" w:date="2021-05-07T17:28:00Z">
              <w:tcPr>
                <w:tcW w:w="1787" w:type="dxa"/>
              </w:tcPr>
            </w:tcPrChange>
          </w:tcPr>
          <w:p w14:paraId="06B166B8" w14:textId="0D018B2F" w:rsidR="00507B56" w:rsidRDefault="00507B56" w:rsidP="00507B56">
            <w:pPr>
              <w:rPr>
                <w:ins w:id="7851" w:author="智誠 楊" w:date="2021-05-07T16:34:00Z"/>
                <w:rFonts w:ascii="標楷體" w:eastAsia="標楷體" w:hAnsi="標楷體"/>
                <w:lang w:eastAsia="zh-HK"/>
              </w:rPr>
            </w:pPr>
            <w:ins w:id="7852" w:author="智誠 楊" w:date="2021-05-07T17:21:00Z">
              <w:r>
                <w:rPr>
                  <w:rFonts w:ascii="標楷體" w:eastAsia="標楷體" w:hAnsi="標楷體" w:hint="eastAsia"/>
                  <w:lang w:eastAsia="zh-HK"/>
                </w:rPr>
                <w:t>年收入</w:t>
              </w:r>
              <w:r>
                <w:rPr>
                  <w:rFonts w:ascii="標楷體" w:eastAsia="標楷體" w:hAnsi="標楷體" w:hint="eastAsia"/>
                </w:rPr>
                <w:t>(萬)</w:t>
              </w:r>
            </w:ins>
          </w:p>
        </w:tc>
        <w:tc>
          <w:tcPr>
            <w:tcW w:w="3816" w:type="dxa"/>
            <w:tcPrChange w:id="7853" w:author="智誠 楊" w:date="2021-05-07T17:28:00Z">
              <w:tcPr>
                <w:tcW w:w="3816" w:type="dxa"/>
              </w:tcPr>
            </w:tcPrChange>
          </w:tcPr>
          <w:p w14:paraId="5EBE53F1" w14:textId="1756B043" w:rsidR="00507B56" w:rsidRPr="00997D40" w:rsidRDefault="00507B56" w:rsidP="00507B56">
            <w:pPr>
              <w:rPr>
                <w:ins w:id="7854" w:author="智誠 楊" w:date="2021-05-07T16:34:00Z"/>
                <w:rFonts w:ascii="標楷體" w:eastAsia="標楷體" w:hAnsi="標楷體"/>
                <w:color w:val="FF0000"/>
              </w:rPr>
            </w:pPr>
            <w:ins w:id="7855" w:author="智誠 楊" w:date="2021-05-07T17:24:00Z">
              <w:r>
                <w:rPr>
                  <w:rFonts w:ascii="標楷體" w:eastAsia="標楷體" w:hAnsi="標楷體" w:hint="eastAsia"/>
                  <w:lang w:eastAsia="zh-HK"/>
                </w:rPr>
                <w:t>M</w:t>
              </w:r>
              <w:r>
                <w:rPr>
                  <w:rFonts w:ascii="標楷體" w:eastAsia="標楷體" w:hAnsi="標楷體"/>
                  <w:lang w:eastAsia="zh-HK"/>
                </w:rPr>
                <w:t>alundryRecord.</w:t>
              </w:r>
            </w:ins>
            <w:ins w:id="7856" w:author="智誠 楊" w:date="2021-05-07T17:25:00Z">
              <w:r>
                <w:rPr>
                  <w:rFonts w:ascii="標楷體" w:eastAsia="標楷體" w:hAnsi="標楷體"/>
                  <w:lang w:eastAsia="zh-HK"/>
                </w:rPr>
                <w:t>Income</w:t>
              </w:r>
            </w:ins>
          </w:p>
        </w:tc>
        <w:tc>
          <w:tcPr>
            <w:tcW w:w="3251" w:type="dxa"/>
            <w:tcPrChange w:id="7857" w:author="智誠 楊" w:date="2021-05-07T17:28:00Z">
              <w:tcPr>
                <w:tcW w:w="3073" w:type="dxa"/>
              </w:tcPr>
            </w:tcPrChange>
          </w:tcPr>
          <w:p w14:paraId="46A7401C" w14:textId="5E69FBA7" w:rsidR="00507B56" w:rsidRDefault="00507B56" w:rsidP="00507B56">
            <w:pPr>
              <w:rPr>
                <w:ins w:id="7858" w:author="智誠 楊" w:date="2021-05-07T16:34:00Z"/>
                <w:rFonts w:ascii="標楷體" w:eastAsia="標楷體" w:hAnsi="標楷體"/>
                <w:lang w:eastAsia="zh-HK"/>
              </w:rPr>
            </w:pPr>
            <w:ins w:id="7859" w:author="智誠 楊" w:date="2021-05-07T17:27:00Z">
              <w:r>
                <w:rPr>
                  <w:rFonts w:ascii="標楷體" w:eastAsia="標楷體" w:hAnsi="標楷體" w:hint="eastAsia"/>
                  <w:lang w:eastAsia="zh-HK"/>
                </w:rPr>
                <w:t>年收入</w:t>
              </w:r>
              <w:r>
                <w:rPr>
                  <w:rFonts w:ascii="標楷體" w:eastAsia="標楷體" w:hAnsi="標楷體" w:hint="eastAsia"/>
                </w:rPr>
                <w:t>(萬)</w:t>
              </w:r>
            </w:ins>
          </w:p>
        </w:tc>
      </w:tr>
      <w:tr w:rsidR="00507B56" w:rsidRPr="008F1D46" w14:paraId="79EA78B2" w14:textId="77777777" w:rsidTr="00507B56">
        <w:trPr>
          <w:ins w:id="7860" w:author="智誠 楊" w:date="2021-05-07T17:22:00Z"/>
        </w:trPr>
        <w:tc>
          <w:tcPr>
            <w:tcW w:w="710" w:type="dxa"/>
            <w:tcPrChange w:id="7861" w:author="智誠 楊" w:date="2021-05-07T17:28:00Z">
              <w:tcPr>
                <w:tcW w:w="710" w:type="dxa"/>
              </w:tcPr>
            </w:tcPrChange>
          </w:tcPr>
          <w:p w14:paraId="4FA956F1" w14:textId="77777777" w:rsidR="00507B56" w:rsidRDefault="00507B56" w:rsidP="00507B56">
            <w:pPr>
              <w:jc w:val="center"/>
              <w:rPr>
                <w:ins w:id="7862" w:author="智誠 楊" w:date="2021-05-07T17:22:00Z"/>
                <w:rFonts w:ascii="標楷體" w:eastAsia="標楷體" w:hAnsi="標楷體"/>
              </w:rPr>
            </w:pPr>
          </w:p>
        </w:tc>
        <w:tc>
          <w:tcPr>
            <w:tcW w:w="1034" w:type="dxa"/>
            <w:tcPrChange w:id="7863" w:author="智誠 楊" w:date="2021-05-07T17:28:00Z">
              <w:tcPr>
                <w:tcW w:w="1034" w:type="dxa"/>
              </w:tcPr>
            </w:tcPrChange>
          </w:tcPr>
          <w:p w14:paraId="2E794C3F" w14:textId="05DE4738" w:rsidR="00507B56" w:rsidRDefault="00507B56" w:rsidP="00507B56">
            <w:pPr>
              <w:jc w:val="center"/>
              <w:rPr>
                <w:ins w:id="7864" w:author="智誠 楊" w:date="2021-05-07T17:22:00Z"/>
                <w:rFonts w:ascii="標楷體" w:eastAsia="標楷體" w:hAnsi="標楷體"/>
                <w:lang w:eastAsia="zh-HK"/>
              </w:rPr>
            </w:pPr>
            <w:ins w:id="7865" w:author="智誠 楊" w:date="2021-05-07T17:22:00Z">
              <w:r>
                <w:rPr>
                  <w:rFonts w:ascii="標楷體" w:eastAsia="標楷體" w:hAnsi="標楷體" w:hint="eastAsia"/>
                  <w:lang w:eastAsia="zh-HK"/>
                </w:rPr>
                <w:t>資料</w:t>
              </w:r>
            </w:ins>
          </w:p>
        </w:tc>
        <w:tc>
          <w:tcPr>
            <w:tcW w:w="1787" w:type="dxa"/>
            <w:tcPrChange w:id="7866" w:author="智誠 楊" w:date="2021-05-07T17:28:00Z">
              <w:tcPr>
                <w:tcW w:w="1787" w:type="dxa"/>
              </w:tcPr>
            </w:tcPrChange>
          </w:tcPr>
          <w:p w14:paraId="7E6EC78D" w14:textId="2391CDEB" w:rsidR="00507B56" w:rsidRDefault="00507B56" w:rsidP="00507B56">
            <w:pPr>
              <w:rPr>
                <w:ins w:id="7867" w:author="智誠 楊" w:date="2021-05-07T17:22:00Z"/>
                <w:rFonts w:ascii="標楷體" w:eastAsia="標楷體" w:hAnsi="標楷體"/>
                <w:lang w:eastAsia="zh-HK"/>
              </w:rPr>
            </w:pPr>
            <w:ins w:id="7868" w:author="智誠 楊" w:date="2021-05-07T17:22:00Z">
              <w:r>
                <w:rPr>
                  <w:rFonts w:ascii="標楷體" w:eastAsia="標楷體" w:hAnsi="標楷體" w:hint="eastAsia"/>
                  <w:lang w:eastAsia="zh-HK"/>
                </w:rPr>
                <w:t>還款來源</w:t>
              </w:r>
            </w:ins>
          </w:p>
        </w:tc>
        <w:tc>
          <w:tcPr>
            <w:tcW w:w="3816" w:type="dxa"/>
            <w:tcPrChange w:id="7869" w:author="智誠 楊" w:date="2021-05-07T17:28:00Z">
              <w:tcPr>
                <w:tcW w:w="3816" w:type="dxa"/>
              </w:tcPr>
            </w:tcPrChange>
          </w:tcPr>
          <w:p w14:paraId="7AEA750A" w14:textId="69A01CD0" w:rsidR="00507B56" w:rsidRPr="00997D40" w:rsidRDefault="00507B56" w:rsidP="00507B56">
            <w:pPr>
              <w:rPr>
                <w:ins w:id="7870" w:author="智誠 楊" w:date="2021-05-07T17:22:00Z"/>
                <w:rFonts w:ascii="標楷體" w:eastAsia="標楷體" w:hAnsi="標楷體"/>
                <w:color w:val="FF0000"/>
              </w:rPr>
            </w:pPr>
            <w:ins w:id="7871" w:author="智誠 楊" w:date="2021-05-07T17:24:00Z">
              <w:r>
                <w:rPr>
                  <w:rFonts w:ascii="標楷體" w:eastAsia="標楷體" w:hAnsi="標楷體" w:hint="eastAsia"/>
                  <w:lang w:eastAsia="zh-HK"/>
                </w:rPr>
                <w:t>M</w:t>
              </w:r>
              <w:r>
                <w:rPr>
                  <w:rFonts w:ascii="標楷體" w:eastAsia="標楷體" w:hAnsi="標楷體"/>
                  <w:lang w:eastAsia="zh-HK"/>
                </w:rPr>
                <w:t>alundryRecord.</w:t>
              </w:r>
            </w:ins>
            <w:ins w:id="7872" w:author="智誠 楊" w:date="2021-05-07T17:25:00Z">
              <w:r>
                <w:rPr>
                  <w:rFonts w:ascii="標楷體" w:eastAsia="標楷體" w:hAnsi="標楷體"/>
                  <w:lang w:eastAsia="zh-HK"/>
                </w:rPr>
                <w:t>RepaySou</w:t>
              </w:r>
            </w:ins>
            <w:ins w:id="7873" w:author="智誠 楊" w:date="2021-05-07T17:26:00Z">
              <w:r>
                <w:rPr>
                  <w:rFonts w:ascii="標楷體" w:eastAsia="標楷體" w:hAnsi="標楷體"/>
                  <w:lang w:eastAsia="zh-HK"/>
                </w:rPr>
                <w:t>rce</w:t>
              </w:r>
            </w:ins>
          </w:p>
        </w:tc>
        <w:tc>
          <w:tcPr>
            <w:tcW w:w="3251" w:type="dxa"/>
            <w:tcPrChange w:id="7874" w:author="智誠 楊" w:date="2021-05-07T17:28:00Z">
              <w:tcPr>
                <w:tcW w:w="3073" w:type="dxa"/>
              </w:tcPr>
            </w:tcPrChange>
          </w:tcPr>
          <w:p w14:paraId="0F98F48D" w14:textId="22E81C8C" w:rsidR="00507B56" w:rsidRDefault="00507B56" w:rsidP="00507B56">
            <w:pPr>
              <w:rPr>
                <w:ins w:id="7875" w:author="智誠 楊" w:date="2021-05-07T17:22:00Z"/>
                <w:rFonts w:ascii="標楷體" w:eastAsia="標楷體" w:hAnsi="標楷體"/>
                <w:lang w:eastAsia="zh-HK"/>
              </w:rPr>
            </w:pPr>
            <w:ins w:id="7876" w:author="智誠 楊" w:date="2021-05-07T17:27:00Z">
              <w:r>
                <w:rPr>
                  <w:rFonts w:ascii="標楷體" w:eastAsia="標楷體" w:hAnsi="標楷體" w:hint="eastAsia"/>
                  <w:lang w:eastAsia="zh-HK"/>
                </w:rPr>
                <w:t>還款來源</w:t>
              </w:r>
            </w:ins>
          </w:p>
        </w:tc>
      </w:tr>
      <w:tr w:rsidR="00507B56" w:rsidRPr="008F1D46" w14:paraId="32AA75D7" w14:textId="77777777" w:rsidTr="00507B56">
        <w:trPr>
          <w:ins w:id="7877" w:author="智誠 楊" w:date="2021-05-07T17:22:00Z"/>
        </w:trPr>
        <w:tc>
          <w:tcPr>
            <w:tcW w:w="710" w:type="dxa"/>
            <w:tcPrChange w:id="7878" w:author="智誠 楊" w:date="2021-05-07T17:28:00Z">
              <w:tcPr>
                <w:tcW w:w="710" w:type="dxa"/>
              </w:tcPr>
            </w:tcPrChange>
          </w:tcPr>
          <w:p w14:paraId="7781BEA6" w14:textId="77777777" w:rsidR="00507B56" w:rsidRDefault="00507B56" w:rsidP="00507B56">
            <w:pPr>
              <w:jc w:val="center"/>
              <w:rPr>
                <w:ins w:id="7879" w:author="智誠 楊" w:date="2021-05-07T17:22:00Z"/>
                <w:rFonts w:ascii="標楷體" w:eastAsia="標楷體" w:hAnsi="標楷體"/>
              </w:rPr>
            </w:pPr>
          </w:p>
        </w:tc>
        <w:tc>
          <w:tcPr>
            <w:tcW w:w="1034" w:type="dxa"/>
            <w:tcPrChange w:id="7880" w:author="智誠 楊" w:date="2021-05-07T17:28:00Z">
              <w:tcPr>
                <w:tcW w:w="1034" w:type="dxa"/>
              </w:tcPr>
            </w:tcPrChange>
          </w:tcPr>
          <w:p w14:paraId="477BCCBB" w14:textId="08122422" w:rsidR="00507B56" w:rsidRDefault="00507B56" w:rsidP="00507B56">
            <w:pPr>
              <w:jc w:val="center"/>
              <w:rPr>
                <w:ins w:id="7881" w:author="智誠 楊" w:date="2021-05-07T17:22:00Z"/>
                <w:rFonts w:ascii="標楷體" w:eastAsia="標楷體" w:hAnsi="標楷體"/>
                <w:lang w:eastAsia="zh-HK"/>
              </w:rPr>
            </w:pPr>
            <w:ins w:id="7882" w:author="智誠 楊" w:date="2021-05-07T17:22:00Z">
              <w:r>
                <w:rPr>
                  <w:rFonts w:ascii="標楷體" w:eastAsia="標楷體" w:hAnsi="標楷體" w:hint="eastAsia"/>
                  <w:lang w:eastAsia="zh-HK"/>
                </w:rPr>
                <w:t>資料</w:t>
              </w:r>
            </w:ins>
          </w:p>
        </w:tc>
        <w:tc>
          <w:tcPr>
            <w:tcW w:w="1787" w:type="dxa"/>
            <w:tcPrChange w:id="7883" w:author="智誠 楊" w:date="2021-05-07T17:28:00Z">
              <w:tcPr>
                <w:tcW w:w="1787" w:type="dxa"/>
              </w:tcPr>
            </w:tcPrChange>
          </w:tcPr>
          <w:p w14:paraId="736A0775" w14:textId="4F8A5629" w:rsidR="00507B56" w:rsidRDefault="00507B56" w:rsidP="00507B56">
            <w:pPr>
              <w:rPr>
                <w:ins w:id="7884" w:author="智誠 楊" w:date="2021-05-07T17:22:00Z"/>
                <w:rFonts w:ascii="標楷體" w:eastAsia="標楷體" w:hAnsi="標楷體"/>
                <w:lang w:eastAsia="zh-HK"/>
              </w:rPr>
            </w:pPr>
            <w:ins w:id="7885" w:author="智誠 楊" w:date="2021-05-07T17:22:00Z">
              <w:r>
                <w:rPr>
                  <w:rFonts w:ascii="標楷體" w:eastAsia="標楷體" w:hAnsi="標楷體" w:hint="eastAsia"/>
                  <w:lang w:eastAsia="zh-HK"/>
                </w:rPr>
                <w:t>代償銀行</w:t>
              </w:r>
            </w:ins>
          </w:p>
        </w:tc>
        <w:tc>
          <w:tcPr>
            <w:tcW w:w="3816" w:type="dxa"/>
            <w:tcPrChange w:id="7886" w:author="智誠 楊" w:date="2021-05-07T17:28:00Z">
              <w:tcPr>
                <w:tcW w:w="3816" w:type="dxa"/>
              </w:tcPr>
            </w:tcPrChange>
          </w:tcPr>
          <w:p w14:paraId="45AD186D" w14:textId="659C5634" w:rsidR="00507B56" w:rsidRPr="00997D40" w:rsidRDefault="00507B56" w:rsidP="00507B56">
            <w:pPr>
              <w:rPr>
                <w:ins w:id="7887" w:author="智誠 楊" w:date="2021-05-07T17:22:00Z"/>
                <w:rFonts w:ascii="標楷體" w:eastAsia="標楷體" w:hAnsi="標楷體"/>
                <w:color w:val="FF0000"/>
              </w:rPr>
            </w:pPr>
            <w:ins w:id="7888" w:author="智誠 楊" w:date="2021-05-07T17:24:00Z">
              <w:r>
                <w:rPr>
                  <w:rFonts w:ascii="標楷體" w:eastAsia="標楷體" w:hAnsi="標楷體" w:hint="eastAsia"/>
                  <w:lang w:eastAsia="zh-HK"/>
                </w:rPr>
                <w:t>M</w:t>
              </w:r>
              <w:r>
                <w:rPr>
                  <w:rFonts w:ascii="標楷體" w:eastAsia="標楷體" w:hAnsi="標楷體"/>
                  <w:lang w:eastAsia="zh-HK"/>
                </w:rPr>
                <w:t>alundryRecord.</w:t>
              </w:r>
            </w:ins>
            <w:ins w:id="7889" w:author="智誠 楊" w:date="2021-05-07T17:26:00Z">
              <w:r>
                <w:rPr>
                  <w:rFonts w:ascii="標楷體" w:eastAsia="標楷體" w:hAnsi="標楷體"/>
                  <w:lang w:eastAsia="zh-HK"/>
                </w:rPr>
                <w:t>RepayBank</w:t>
              </w:r>
            </w:ins>
          </w:p>
        </w:tc>
        <w:tc>
          <w:tcPr>
            <w:tcW w:w="3251" w:type="dxa"/>
            <w:tcPrChange w:id="7890" w:author="智誠 楊" w:date="2021-05-07T17:28:00Z">
              <w:tcPr>
                <w:tcW w:w="3073" w:type="dxa"/>
              </w:tcPr>
            </w:tcPrChange>
          </w:tcPr>
          <w:p w14:paraId="1C8EF06E" w14:textId="3D9BE965" w:rsidR="00507B56" w:rsidRDefault="00507B56" w:rsidP="00507B56">
            <w:pPr>
              <w:rPr>
                <w:ins w:id="7891" w:author="智誠 楊" w:date="2021-05-07T17:22:00Z"/>
                <w:rFonts w:ascii="標楷體" w:eastAsia="標楷體" w:hAnsi="標楷體"/>
                <w:lang w:eastAsia="zh-HK"/>
              </w:rPr>
            </w:pPr>
            <w:ins w:id="7892" w:author="智誠 楊" w:date="2021-05-07T17:27:00Z">
              <w:r>
                <w:rPr>
                  <w:rFonts w:ascii="標楷體" w:eastAsia="標楷體" w:hAnsi="標楷體" w:hint="eastAsia"/>
                  <w:lang w:eastAsia="zh-HK"/>
                </w:rPr>
                <w:t>代償銀行</w:t>
              </w:r>
            </w:ins>
          </w:p>
        </w:tc>
      </w:tr>
      <w:tr w:rsidR="00507B56" w:rsidRPr="008F1D46" w14:paraId="4743C9B6" w14:textId="77777777" w:rsidTr="00507B56">
        <w:trPr>
          <w:ins w:id="7893" w:author="智誠 楊" w:date="2021-05-07T17:22:00Z"/>
        </w:trPr>
        <w:tc>
          <w:tcPr>
            <w:tcW w:w="710" w:type="dxa"/>
            <w:tcPrChange w:id="7894" w:author="智誠 楊" w:date="2021-05-07T17:28:00Z">
              <w:tcPr>
                <w:tcW w:w="710" w:type="dxa"/>
              </w:tcPr>
            </w:tcPrChange>
          </w:tcPr>
          <w:p w14:paraId="68A42CF0" w14:textId="77777777" w:rsidR="00507B56" w:rsidRDefault="00507B56" w:rsidP="00507B56">
            <w:pPr>
              <w:jc w:val="center"/>
              <w:rPr>
                <w:ins w:id="7895" w:author="智誠 楊" w:date="2021-05-07T17:22:00Z"/>
                <w:rFonts w:ascii="標楷體" w:eastAsia="標楷體" w:hAnsi="標楷體"/>
              </w:rPr>
            </w:pPr>
          </w:p>
        </w:tc>
        <w:tc>
          <w:tcPr>
            <w:tcW w:w="1034" w:type="dxa"/>
            <w:tcPrChange w:id="7896" w:author="智誠 楊" w:date="2021-05-07T17:28:00Z">
              <w:tcPr>
                <w:tcW w:w="1034" w:type="dxa"/>
              </w:tcPr>
            </w:tcPrChange>
          </w:tcPr>
          <w:p w14:paraId="7D5CF03D" w14:textId="6BD107A6" w:rsidR="00507B56" w:rsidRDefault="00507B56" w:rsidP="00507B56">
            <w:pPr>
              <w:jc w:val="center"/>
              <w:rPr>
                <w:ins w:id="7897" w:author="智誠 楊" w:date="2021-05-07T17:22:00Z"/>
                <w:rFonts w:ascii="標楷體" w:eastAsia="標楷體" w:hAnsi="標楷體"/>
                <w:lang w:eastAsia="zh-HK"/>
              </w:rPr>
            </w:pPr>
            <w:ins w:id="7898" w:author="智誠 楊" w:date="2021-05-07T17:22:00Z">
              <w:r>
                <w:rPr>
                  <w:rFonts w:ascii="標楷體" w:eastAsia="標楷體" w:hAnsi="標楷體" w:hint="eastAsia"/>
                  <w:lang w:eastAsia="zh-HK"/>
                </w:rPr>
                <w:t>資料</w:t>
              </w:r>
            </w:ins>
          </w:p>
        </w:tc>
        <w:tc>
          <w:tcPr>
            <w:tcW w:w="1787" w:type="dxa"/>
            <w:tcPrChange w:id="7899" w:author="智誠 楊" w:date="2021-05-07T17:28:00Z">
              <w:tcPr>
                <w:tcW w:w="1787" w:type="dxa"/>
              </w:tcPr>
            </w:tcPrChange>
          </w:tcPr>
          <w:p w14:paraId="71795A6E" w14:textId="00DF345C" w:rsidR="00507B56" w:rsidRDefault="00507B56" w:rsidP="00507B56">
            <w:pPr>
              <w:rPr>
                <w:ins w:id="7900" w:author="智誠 楊" w:date="2021-05-07T17:22:00Z"/>
                <w:rFonts w:ascii="標楷體" w:eastAsia="標楷體" w:hAnsi="標楷體"/>
                <w:lang w:eastAsia="zh-HK"/>
              </w:rPr>
            </w:pPr>
            <w:ins w:id="7901" w:author="智誠 楊" w:date="2021-05-07T17:22:00Z">
              <w:r>
                <w:rPr>
                  <w:rFonts w:ascii="標楷體" w:eastAsia="標楷體" w:hAnsi="標楷體" w:hint="eastAsia"/>
                  <w:lang w:eastAsia="zh-HK"/>
                </w:rPr>
                <w:t>經辦</w:t>
              </w:r>
            </w:ins>
          </w:p>
        </w:tc>
        <w:tc>
          <w:tcPr>
            <w:tcW w:w="3816" w:type="dxa"/>
            <w:tcPrChange w:id="7902" w:author="智誠 楊" w:date="2021-05-07T17:28:00Z">
              <w:tcPr>
                <w:tcW w:w="3816" w:type="dxa"/>
              </w:tcPr>
            </w:tcPrChange>
          </w:tcPr>
          <w:p w14:paraId="578F1AFB" w14:textId="53430DFA" w:rsidR="00507B56" w:rsidRPr="00507B56" w:rsidRDefault="00507B56" w:rsidP="00507B56">
            <w:pPr>
              <w:rPr>
                <w:ins w:id="7903" w:author="智誠 楊" w:date="2021-05-07T17:22:00Z"/>
                <w:rFonts w:ascii="標楷體" w:eastAsia="標楷體" w:hAnsi="標楷體"/>
                <w:lang w:eastAsia="zh-HK"/>
                <w:rPrChange w:id="7904" w:author="智誠 楊" w:date="2021-05-07T17:28:00Z">
                  <w:rPr>
                    <w:ins w:id="7905" w:author="智誠 楊" w:date="2021-05-07T17:22:00Z"/>
                    <w:rFonts w:ascii="標楷體" w:eastAsia="標楷體" w:hAnsi="標楷體"/>
                    <w:color w:val="FF0000"/>
                  </w:rPr>
                </w:rPrChange>
              </w:rPr>
            </w:pPr>
            <w:ins w:id="7906" w:author="智誠 楊" w:date="2021-05-07T17:24:00Z">
              <w:r>
                <w:rPr>
                  <w:rFonts w:ascii="標楷體" w:eastAsia="標楷體" w:hAnsi="標楷體" w:hint="eastAsia"/>
                  <w:lang w:eastAsia="zh-HK"/>
                </w:rPr>
                <w:t>M</w:t>
              </w:r>
              <w:r>
                <w:rPr>
                  <w:rFonts w:ascii="標楷體" w:eastAsia="標楷體" w:hAnsi="標楷體"/>
                  <w:lang w:eastAsia="zh-HK"/>
                </w:rPr>
                <w:t>alundryRecord.</w:t>
              </w:r>
            </w:ins>
            <w:ins w:id="7907" w:author="智誠 楊" w:date="2021-05-07T17:28:00Z">
              <w:r>
                <w:rPr>
                  <w:rFonts w:ascii="標楷體" w:eastAsia="標楷體" w:hAnsi="標楷體" w:hint="eastAsia"/>
                </w:rPr>
                <w:t>L</w:t>
              </w:r>
            </w:ins>
            <w:ins w:id="7908" w:author="智誠 楊" w:date="2021-05-07T17:29:00Z">
              <w:r>
                <w:rPr>
                  <w:rFonts w:ascii="標楷體" w:eastAsia="標楷體" w:hAnsi="標楷體" w:hint="eastAsia"/>
                  <w:lang w:eastAsia="zh-HK"/>
                </w:rPr>
                <w:t>a</w:t>
              </w:r>
              <w:r>
                <w:rPr>
                  <w:rFonts w:ascii="標楷體" w:eastAsia="標楷體" w:hAnsi="標楷體"/>
                  <w:lang w:eastAsia="zh-HK"/>
                </w:rPr>
                <w:t>stUpdate</w:t>
              </w:r>
            </w:ins>
            <w:ins w:id="7909" w:author="智誠 楊" w:date="2021-05-07T17:26:00Z">
              <w:r>
                <w:rPr>
                  <w:rFonts w:ascii="標楷體" w:eastAsia="標楷體" w:hAnsi="標楷體"/>
                  <w:lang w:eastAsia="zh-HK"/>
                </w:rPr>
                <w:t>EmpNo</w:t>
              </w:r>
            </w:ins>
          </w:p>
        </w:tc>
        <w:tc>
          <w:tcPr>
            <w:tcW w:w="3251" w:type="dxa"/>
            <w:tcPrChange w:id="7910" w:author="智誠 楊" w:date="2021-05-07T17:28:00Z">
              <w:tcPr>
                <w:tcW w:w="3073" w:type="dxa"/>
              </w:tcPr>
            </w:tcPrChange>
          </w:tcPr>
          <w:p w14:paraId="280AF41D" w14:textId="2155ACEC" w:rsidR="00507B56" w:rsidRDefault="00507B56" w:rsidP="00507B56">
            <w:pPr>
              <w:rPr>
                <w:ins w:id="7911" w:author="智誠 楊" w:date="2021-05-07T17:22:00Z"/>
                <w:rFonts w:ascii="標楷體" w:eastAsia="標楷體" w:hAnsi="標楷體"/>
                <w:lang w:eastAsia="zh-HK"/>
              </w:rPr>
            </w:pPr>
            <w:ins w:id="7912" w:author="智誠 楊" w:date="2021-05-07T17:27:00Z">
              <w:r>
                <w:rPr>
                  <w:rFonts w:ascii="標楷體" w:eastAsia="標楷體" w:hAnsi="標楷體" w:hint="eastAsia"/>
                  <w:lang w:eastAsia="zh-HK"/>
                </w:rPr>
                <w:t>經辦</w:t>
              </w:r>
            </w:ins>
          </w:p>
        </w:tc>
      </w:tr>
      <w:tr w:rsidR="00507B56" w:rsidRPr="008F1D46" w14:paraId="10AB3745" w14:textId="77777777" w:rsidTr="00507B56">
        <w:trPr>
          <w:ins w:id="7913" w:author="智誠 楊" w:date="2021-05-07T17:22:00Z"/>
        </w:trPr>
        <w:tc>
          <w:tcPr>
            <w:tcW w:w="710" w:type="dxa"/>
            <w:tcPrChange w:id="7914" w:author="智誠 楊" w:date="2021-05-07T17:28:00Z">
              <w:tcPr>
                <w:tcW w:w="710" w:type="dxa"/>
              </w:tcPr>
            </w:tcPrChange>
          </w:tcPr>
          <w:p w14:paraId="4741765F" w14:textId="77777777" w:rsidR="00507B56" w:rsidRDefault="00507B56" w:rsidP="00507B56">
            <w:pPr>
              <w:jc w:val="center"/>
              <w:rPr>
                <w:ins w:id="7915" w:author="智誠 楊" w:date="2021-05-07T17:22:00Z"/>
                <w:rFonts w:ascii="標楷體" w:eastAsia="標楷體" w:hAnsi="標楷體"/>
              </w:rPr>
            </w:pPr>
          </w:p>
        </w:tc>
        <w:tc>
          <w:tcPr>
            <w:tcW w:w="1034" w:type="dxa"/>
            <w:tcPrChange w:id="7916" w:author="智誠 楊" w:date="2021-05-07T17:28:00Z">
              <w:tcPr>
                <w:tcW w:w="1034" w:type="dxa"/>
              </w:tcPr>
            </w:tcPrChange>
          </w:tcPr>
          <w:p w14:paraId="3566F972" w14:textId="423C9D05" w:rsidR="00507B56" w:rsidRDefault="00507B56" w:rsidP="00507B56">
            <w:pPr>
              <w:jc w:val="center"/>
              <w:rPr>
                <w:ins w:id="7917" w:author="智誠 楊" w:date="2021-05-07T17:22:00Z"/>
                <w:rFonts w:ascii="標楷體" w:eastAsia="標楷體" w:hAnsi="標楷體"/>
                <w:lang w:eastAsia="zh-HK"/>
              </w:rPr>
            </w:pPr>
            <w:ins w:id="7918" w:author="智誠 楊" w:date="2021-05-07T17:22:00Z">
              <w:r>
                <w:rPr>
                  <w:rFonts w:ascii="標楷體" w:eastAsia="標楷體" w:hAnsi="標楷體" w:hint="eastAsia"/>
                  <w:lang w:eastAsia="zh-HK"/>
                </w:rPr>
                <w:t>資料</w:t>
              </w:r>
            </w:ins>
          </w:p>
        </w:tc>
        <w:tc>
          <w:tcPr>
            <w:tcW w:w="1787" w:type="dxa"/>
            <w:tcPrChange w:id="7919" w:author="智誠 楊" w:date="2021-05-07T17:28:00Z">
              <w:tcPr>
                <w:tcW w:w="1787" w:type="dxa"/>
              </w:tcPr>
            </w:tcPrChange>
          </w:tcPr>
          <w:p w14:paraId="4A7C6993" w14:textId="5FA0756C" w:rsidR="00507B56" w:rsidRDefault="00507B56" w:rsidP="00507B56">
            <w:pPr>
              <w:rPr>
                <w:ins w:id="7920" w:author="智誠 楊" w:date="2021-05-07T17:22:00Z"/>
                <w:rFonts w:ascii="標楷體" w:eastAsia="標楷體" w:hAnsi="標楷體"/>
                <w:lang w:eastAsia="zh-HK"/>
              </w:rPr>
            </w:pPr>
            <w:ins w:id="7921" w:author="智誠 楊" w:date="2021-05-07T17:22:00Z">
              <w:r>
                <w:rPr>
                  <w:rFonts w:ascii="標楷體" w:eastAsia="標楷體" w:hAnsi="標楷體" w:hint="eastAsia"/>
                  <w:lang w:eastAsia="zh-HK"/>
                </w:rPr>
                <w:t>異動日期</w:t>
              </w:r>
            </w:ins>
          </w:p>
        </w:tc>
        <w:tc>
          <w:tcPr>
            <w:tcW w:w="3816" w:type="dxa"/>
            <w:tcPrChange w:id="7922" w:author="智誠 楊" w:date="2021-05-07T17:28:00Z">
              <w:tcPr>
                <w:tcW w:w="3816" w:type="dxa"/>
              </w:tcPr>
            </w:tcPrChange>
          </w:tcPr>
          <w:p w14:paraId="21EAFA1B" w14:textId="226415AF" w:rsidR="00507B56" w:rsidRPr="00997D40" w:rsidRDefault="00507B56" w:rsidP="00507B56">
            <w:pPr>
              <w:rPr>
                <w:ins w:id="7923" w:author="智誠 楊" w:date="2021-05-07T17:22:00Z"/>
                <w:rFonts w:ascii="標楷體" w:eastAsia="標楷體" w:hAnsi="標楷體"/>
                <w:color w:val="FF0000"/>
              </w:rPr>
            </w:pPr>
            <w:ins w:id="7924" w:author="智誠 楊" w:date="2021-05-07T17:24:00Z">
              <w:r>
                <w:rPr>
                  <w:rFonts w:ascii="標楷體" w:eastAsia="標楷體" w:hAnsi="標楷體" w:hint="eastAsia"/>
                  <w:lang w:eastAsia="zh-HK"/>
                </w:rPr>
                <w:t>M</w:t>
              </w:r>
              <w:r>
                <w:rPr>
                  <w:rFonts w:ascii="標楷體" w:eastAsia="標楷體" w:hAnsi="標楷體"/>
                  <w:lang w:eastAsia="zh-HK"/>
                </w:rPr>
                <w:t>alundryRecord.</w:t>
              </w:r>
            </w:ins>
            <w:ins w:id="7925" w:author="智誠 楊" w:date="2021-05-07T17:26:00Z">
              <w:r>
                <w:rPr>
                  <w:rFonts w:ascii="標楷體" w:eastAsia="標楷體" w:hAnsi="標楷體"/>
                  <w:lang w:eastAsia="zh-HK"/>
                </w:rPr>
                <w:t>LastUpdate</w:t>
              </w:r>
            </w:ins>
          </w:p>
        </w:tc>
        <w:tc>
          <w:tcPr>
            <w:tcW w:w="3251" w:type="dxa"/>
            <w:tcPrChange w:id="7926" w:author="智誠 楊" w:date="2021-05-07T17:28:00Z">
              <w:tcPr>
                <w:tcW w:w="3073" w:type="dxa"/>
              </w:tcPr>
            </w:tcPrChange>
          </w:tcPr>
          <w:p w14:paraId="4E899F25" w14:textId="6ED79C6B" w:rsidR="00507B56" w:rsidRDefault="00507B56" w:rsidP="00507B56">
            <w:pPr>
              <w:rPr>
                <w:ins w:id="7927" w:author="智誠 楊" w:date="2021-05-07T17:22:00Z"/>
                <w:rFonts w:ascii="標楷體" w:eastAsia="標楷體" w:hAnsi="標楷體"/>
                <w:lang w:eastAsia="zh-HK"/>
              </w:rPr>
            </w:pPr>
            <w:ins w:id="7928" w:author="智誠 楊" w:date="2021-05-07T17:27:00Z">
              <w:r>
                <w:rPr>
                  <w:rFonts w:ascii="標楷體" w:eastAsia="標楷體" w:hAnsi="標楷體" w:hint="eastAsia"/>
                  <w:lang w:eastAsia="zh-HK"/>
                </w:rPr>
                <w:t>異動日期</w:t>
              </w:r>
            </w:ins>
          </w:p>
        </w:tc>
      </w:tr>
      <w:tr w:rsidR="00507B56" w:rsidRPr="008F1D46" w14:paraId="7664E644" w14:textId="77777777" w:rsidTr="00507B56">
        <w:trPr>
          <w:ins w:id="7929" w:author="智誠 楊" w:date="2021-05-07T17:22:00Z"/>
        </w:trPr>
        <w:tc>
          <w:tcPr>
            <w:tcW w:w="710" w:type="dxa"/>
            <w:tcPrChange w:id="7930" w:author="智誠 楊" w:date="2021-05-07T17:28:00Z">
              <w:tcPr>
                <w:tcW w:w="710" w:type="dxa"/>
              </w:tcPr>
            </w:tcPrChange>
          </w:tcPr>
          <w:p w14:paraId="3EBEF5E2" w14:textId="77777777" w:rsidR="00507B56" w:rsidRDefault="00507B56" w:rsidP="00507B56">
            <w:pPr>
              <w:jc w:val="center"/>
              <w:rPr>
                <w:ins w:id="7931" w:author="智誠 楊" w:date="2021-05-07T17:22:00Z"/>
                <w:rFonts w:ascii="標楷體" w:eastAsia="標楷體" w:hAnsi="標楷體"/>
              </w:rPr>
            </w:pPr>
          </w:p>
        </w:tc>
        <w:tc>
          <w:tcPr>
            <w:tcW w:w="1034" w:type="dxa"/>
            <w:tcPrChange w:id="7932" w:author="智誠 楊" w:date="2021-05-07T17:28:00Z">
              <w:tcPr>
                <w:tcW w:w="1034" w:type="dxa"/>
              </w:tcPr>
            </w:tcPrChange>
          </w:tcPr>
          <w:p w14:paraId="3EEBC2E8" w14:textId="1968ECF4" w:rsidR="00507B56" w:rsidRDefault="00507B56" w:rsidP="00507B56">
            <w:pPr>
              <w:jc w:val="center"/>
              <w:rPr>
                <w:ins w:id="7933" w:author="智誠 楊" w:date="2021-05-07T17:22:00Z"/>
                <w:rFonts w:ascii="標楷體" w:eastAsia="標楷體" w:hAnsi="標楷體"/>
                <w:lang w:eastAsia="zh-HK"/>
              </w:rPr>
            </w:pPr>
            <w:ins w:id="7934" w:author="智誠 楊" w:date="2021-05-07T17:22:00Z">
              <w:r>
                <w:rPr>
                  <w:rFonts w:ascii="標楷體" w:eastAsia="標楷體" w:hAnsi="標楷體" w:hint="eastAsia"/>
                  <w:lang w:eastAsia="zh-HK"/>
                </w:rPr>
                <w:t>資料</w:t>
              </w:r>
            </w:ins>
          </w:p>
        </w:tc>
        <w:tc>
          <w:tcPr>
            <w:tcW w:w="1787" w:type="dxa"/>
            <w:tcPrChange w:id="7935" w:author="智誠 楊" w:date="2021-05-07T17:28:00Z">
              <w:tcPr>
                <w:tcW w:w="1787" w:type="dxa"/>
              </w:tcPr>
            </w:tcPrChange>
          </w:tcPr>
          <w:p w14:paraId="75A11605" w14:textId="47D65118" w:rsidR="00507B56" w:rsidRDefault="00507B56" w:rsidP="00507B56">
            <w:pPr>
              <w:rPr>
                <w:ins w:id="7936" w:author="智誠 楊" w:date="2021-05-07T17:22:00Z"/>
                <w:rFonts w:ascii="標楷體" w:eastAsia="標楷體" w:hAnsi="標楷體"/>
                <w:lang w:eastAsia="zh-HK"/>
              </w:rPr>
            </w:pPr>
            <w:ins w:id="7937" w:author="智誠 楊" w:date="2021-05-07T17:22:00Z">
              <w:r>
                <w:rPr>
                  <w:rFonts w:ascii="標楷體" w:eastAsia="標楷體" w:hAnsi="標楷體" w:hint="eastAsia"/>
                  <w:lang w:eastAsia="zh-HK"/>
                </w:rPr>
                <w:t>其他說明</w:t>
              </w:r>
            </w:ins>
          </w:p>
        </w:tc>
        <w:tc>
          <w:tcPr>
            <w:tcW w:w="3816" w:type="dxa"/>
            <w:tcPrChange w:id="7938" w:author="智誠 楊" w:date="2021-05-07T17:28:00Z">
              <w:tcPr>
                <w:tcW w:w="3816" w:type="dxa"/>
              </w:tcPr>
            </w:tcPrChange>
          </w:tcPr>
          <w:p w14:paraId="3FD6B28E" w14:textId="0357D523" w:rsidR="00507B56" w:rsidRPr="00997D40" w:rsidRDefault="00507B56" w:rsidP="00507B56">
            <w:pPr>
              <w:rPr>
                <w:ins w:id="7939" w:author="智誠 楊" w:date="2021-05-07T17:22:00Z"/>
                <w:rFonts w:ascii="標楷體" w:eastAsia="標楷體" w:hAnsi="標楷體"/>
                <w:color w:val="FF0000"/>
              </w:rPr>
            </w:pPr>
            <w:ins w:id="7940" w:author="智誠 楊" w:date="2021-05-07T17:24:00Z">
              <w:r>
                <w:rPr>
                  <w:rFonts w:ascii="標楷體" w:eastAsia="標楷體" w:hAnsi="標楷體" w:hint="eastAsia"/>
                  <w:lang w:eastAsia="zh-HK"/>
                </w:rPr>
                <w:t>M</w:t>
              </w:r>
              <w:r>
                <w:rPr>
                  <w:rFonts w:ascii="標楷體" w:eastAsia="標楷體" w:hAnsi="標楷體"/>
                  <w:lang w:eastAsia="zh-HK"/>
                </w:rPr>
                <w:t>alundryRecord.</w:t>
              </w:r>
            </w:ins>
            <w:ins w:id="7941" w:author="智誠 楊" w:date="2021-05-07T17:26:00Z">
              <w:r>
                <w:rPr>
                  <w:rFonts w:ascii="標楷體" w:eastAsia="標楷體" w:hAnsi="標楷體"/>
                  <w:lang w:eastAsia="zh-HK"/>
                </w:rPr>
                <w:t>Description</w:t>
              </w:r>
            </w:ins>
          </w:p>
        </w:tc>
        <w:tc>
          <w:tcPr>
            <w:tcW w:w="3251" w:type="dxa"/>
            <w:tcPrChange w:id="7942" w:author="智誠 楊" w:date="2021-05-07T17:28:00Z">
              <w:tcPr>
                <w:tcW w:w="3073" w:type="dxa"/>
              </w:tcPr>
            </w:tcPrChange>
          </w:tcPr>
          <w:p w14:paraId="2A8CCB6D" w14:textId="6098A809" w:rsidR="00507B56" w:rsidRDefault="00507B56" w:rsidP="00507B56">
            <w:pPr>
              <w:rPr>
                <w:ins w:id="7943" w:author="智誠 楊" w:date="2021-05-07T17:22:00Z"/>
                <w:rFonts w:ascii="標楷體" w:eastAsia="標楷體" w:hAnsi="標楷體"/>
                <w:lang w:eastAsia="zh-HK"/>
              </w:rPr>
            </w:pPr>
            <w:ins w:id="7944" w:author="智誠 楊" w:date="2021-05-07T17:27:00Z">
              <w:r>
                <w:rPr>
                  <w:rFonts w:ascii="標楷體" w:eastAsia="標楷體" w:hAnsi="標楷體" w:hint="eastAsia"/>
                  <w:lang w:eastAsia="zh-HK"/>
                </w:rPr>
                <w:t>其他說明</w:t>
              </w:r>
            </w:ins>
          </w:p>
        </w:tc>
      </w:tr>
    </w:tbl>
    <w:p w14:paraId="11B5E0B4" w14:textId="77777777" w:rsidR="00C95828" w:rsidRPr="00362205" w:rsidDel="00BC306A" w:rsidRDefault="00C95828" w:rsidP="00C95828">
      <w:pPr>
        <w:rPr>
          <w:del w:id="7945" w:author="智誠 楊" w:date="2021-05-07T17:29:00Z"/>
          <w:rFonts w:ascii="標楷體" w:eastAsia="標楷體" w:hAnsi="標楷體"/>
        </w:rPr>
      </w:pPr>
    </w:p>
    <w:p w14:paraId="097A0E5E" w14:textId="77777777" w:rsidR="00C95828" w:rsidRPr="00362205" w:rsidDel="00BC306A" w:rsidRDefault="00C95828" w:rsidP="00C95828">
      <w:pPr>
        <w:rPr>
          <w:del w:id="7946" w:author="智誠 楊" w:date="2021-05-07T17:29:00Z"/>
          <w:rFonts w:ascii="標楷體" w:eastAsia="標楷體" w:hAnsi="標楷體"/>
        </w:rPr>
      </w:pPr>
    </w:p>
    <w:p w14:paraId="2A85EFBC" w14:textId="77777777" w:rsidR="00C95828" w:rsidRPr="00362205" w:rsidDel="00BC306A" w:rsidRDefault="00C95828" w:rsidP="00C95828">
      <w:pPr>
        <w:rPr>
          <w:del w:id="7947" w:author="智誠 楊" w:date="2021-05-07T17:29:00Z"/>
          <w:rFonts w:ascii="標楷體" w:eastAsia="標楷體" w:hAnsi="標楷體"/>
        </w:rPr>
      </w:pPr>
    </w:p>
    <w:p w14:paraId="6F4AD2FD" w14:textId="77777777" w:rsidR="00C95828" w:rsidRPr="00362205" w:rsidDel="00BC306A" w:rsidRDefault="00C95828" w:rsidP="00C95828">
      <w:pPr>
        <w:rPr>
          <w:del w:id="7948" w:author="智誠 楊" w:date="2021-05-07T17:29:00Z"/>
          <w:rFonts w:ascii="標楷體" w:eastAsia="標楷體" w:hAnsi="標楷體"/>
        </w:rPr>
      </w:pPr>
    </w:p>
    <w:p w14:paraId="248D2FFE" w14:textId="77777777" w:rsidR="00C95828" w:rsidRPr="00362205" w:rsidDel="00BC306A" w:rsidRDefault="00C95828" w:rsidP="00C95828">
      <w:pPr>
        <w:rPr>
          <w:del w:id="7949" w:author="智誠 楊" w:date="2021-05-07T17:29:00Z"/>
          <w:rFonts w:ascii="標楷體" w:eastAsia="標楷體" w:hAnsi="標楷體"/>
        </w:rPr>
      </w:pPr>
    </w:p>
    <w:p w14:paraId="5776F552" w14:textId="77777777" w:rsidR="00C95828" w:rsidRPr="00362205" w:rsidDel="00BC306A" w:rsidRDefault="00C95828" w:rsidP="00C95828">
      <w:pPr>
        <w:rPr>
          <w:del w:id="7950" w:author="智誠 楊" w:date="2021-05-07T17:29:00Z"/>
          <w:rFonts w:ascii="標楷體" w:eastAsia="標楷體" w:hAnsi="標楷體"/>
        </w:rPr>
      </w:pPr>
    </w:p>
    <w:p w14:paraId="09AE20A9" w14:textId="77777777" w:rsidR="00C95828" w:rsidRPr="00362205" w:rsidDel="00BC306A" w:rsidRDefault="00C95828" w:rsidP="00C95828">
      <w:pPr>
        <w:rPr>
          <w:del w:id="7951" w:author="智誠 楊" w:date="2021-05-07T17:29:00Z"/>
          <w:rFonts w:ascii="標楷體" w:eastAsia="標楷體" w:hAnsi="標楷體"/>
        </w:rPr>
      </w:pPr>
    </w:p>
    <w:p w14:paraId="7827AD03" w14:textId="77777777" w:rsidR="00C95828" w:rsidRPr="00362205" w:rsidRDefault="00C95828" w:rsidP="00C95828">
      <w:pPr>
        <w:rPr>
          <w:rFonts w:ascii="標楷體" w:eastAsia="標楷體" w:hAnsi="標楷體"/>
        </w:rPr>
      </w:pPr>
      <w:del w:id="7952" w:author="智誠 楊" w:date="2021-05-07T17:29:00Z">
        <w:r w:rsidRPr="00362205" w:rsidDel="00BC306A">
          <w:rPr>
            <w:rFonts w:ascii="標楷體" w:eastAsia="標楷體" w:hAnsi="標楷體"/>
          </w:rPr>
          <w:br w:type="page"/>
        </w:r>
      </w:del>
    </w:p>
    <w:p w14:paraId="25254015" w14:textId="4BAB0839" w:rsidR="00C95828" w:rsidRPr="00362205" w:rsidDel="00BC306A" w:rsidRDefault="00C95828">
      <w:pPr>
        <w:pStyle w:val="a"/>
        <w:rPr>
          <w:del w:id="7953" w:author="智誠 楊" w:date="2021-05-07T17:29:00Z"/>
        </w:rPr>
      </w:pPr>
      <w:del w:id="7954" w:author="智誠 楊" w:date="2021-05-07T17:29:00Z">
        <w:r w:rsidRPr="00362205" w:rsidDel="00BC306A">
          <w:delText>UI畫面</w:delText>
        </w:r>
      </w:del>
    </w:p>
    <w:p w14:paraId="21182000" w14:textId="0AF4A805" w:rsidR="00C95828" w:rsidRPr="00362205" w:rsidDel="00BC306A" w:rsidRDefault="00C95828" w:rsidP="00C95828">
      <w:pPr>
        <w:pStyle w:val="42"/>
        <w:spacing w:after="72"/>
        <w:ind w:left="1133"/>
        <w:rPr>
          <w:del w:id="7955" w:author="智誠 楊" w:date="2021-05-07T17:29:00Z"/>
          <w:rFonts w:ascii="標楷體" w:hAnsi="標楷體"/>
        </w:rPr>
      </w:pPr>
      <w:del w:id="7956" w:author="智誠 楊" w:date="2021-05-07T17:29:00Z">
        <w:r w:rsidRPr="00362205" w:rsidDel="00BC306A">
          <w:rPr>
            <w:rFonts w:ascii="標楷體" w:hAnsi="標楷體" w:hint="eastAsia"/>
          </w:rPr>
          <w:delText>輸入畫面：</w:delText>
        </w:r>
      </w:del>
    </w:p>
    <w:p w14:paraId="35906695" w14:textId="1420D6D1" w:rsidR="00C95828" w:rsidRPr="00362205" w:rsidDel="00BC306A" w:rsidRDefault="00176A56" w:rsidP="00C1641A">
      <w:pPr>
        <w:pStyle w:val="42"/>
        <w:spacing w:after="72"/>
        <w:ind w:leftChars="0" w:left="0"/>
        <w:rPr>
          <w:del w:id="7957" w:author="智誠 楊" w:date="2021-05-07T17:29:00Z"/>
          <w:rFonts w:ascii="標楷體" w:hAnsi="標楷體"/>
        </w:rPr>
      </w:pPr>
      <w:del w:id="7958" w:author="智誠 楊" w:date="2021-04-07T22:15:00Z">
        <w:r w:rsidDel="00DA15B9">
          <w:rPr>
            <w:rFonts w:ascii="標楷體" w:hAnsi="標楷體"/>
            <w:noProof/>
          </w:rPr>
          <w:drawing>
            <wp:inline distT="0" distB="0" distL="0" distR="0" wp14:anchorId="30A31D77" wp14:editId="154E3269">
              <wp:extent cx="6661150" cy="1327150"/>
              <wp:effectExtent l="0" t="0" r="6350" b="6350"/>
              <wp:docPr id="1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6661150" cy="1327150"/>
                      </a:xfrm>
                      <a:prstGeom prst="rect">
                        <a:avLst/>
                      </a:prstGeom>
                      <a:noFill/>
                      <a:ln>
                        <a:noFill/>
                      </a:ln>
                    </pic:spPr>
                  </pic:pic>
                </a:graphicData>
              </a:graphic>
            </wp:inline>
          </w:drawing>
        </w:r>
      </w:del>
      <w:del w:id="7959" w:author="智誠 楊" w:date="2021-05-07T17:29:00Z">
        <w:r w:rsidR="00C1641A" w:rsidRPr="00C1641A" w:rsidDel="00BC306A">
          <w:rPr>
            <w:rFonts w:ascii="標楷體" w:hAnsi="標楷體"/>
            <w:noProof/>
          </w:rPr>
          <w:delText xml:space="preserve"> </w:delText>
        </w:r>
        <w:r w:rsidR="00C1641A" w:rsidRPr="00C1641A" w:rsidDel="00BC306A">
          <w:rPr>
            <w:noProof/>
          </w:rPr>
          <w:delText xml:space="preserve"> </w:delText>
        </w:r>
      </w:del>
    </w:p>
    <w:p w14:paraId="7FBC4003" w14:textId="39D4A120" w:rsidR="00C95828" w:rsidRPr="00362205" w:rsidDel="00BC306A" w:rsidRDefault="00C95828" w:rsidP="00C95828">
      <w:pPr>
        <w:pStyle w:val="42"/>
        <w:spacing w:after="72"/>
        <w:ind w:left="1133"/>
        <w:rPr>
          <w:del w:id="7960" w:author="智誠 楊" w:date="2021-05-07T17:29:00Z"/>
          <w:rFonts w:ascii="標楷體" w:hAnsi="標楷體"/>
        </w:rPr>
      </w:pPr>
      <w:del w:id="7961" w:author="智誠 楊" w:date="2021-05-07T17:29:00Z">
        <w:r w:rsidRPr="00362205" w:rsidDel="00BC306A">
          <w:rPr>
            <w:rFonts w:ascii="標楷體" w:hAnsi="標楷體" w:hint="eastAsia"/>
          </w:rPr>
          <w:delText>輸出畫面：</w:delText>
        </w:r>
      </w:del>
    </w:p>
    <w:p w14:paraId="73F0A3C7" w14:textId="2D36283C" w:rsidR="0022705B" w:rsidDel="00BC306A" w:rsidRDefault="0022705B">
      <w:pPr>
        <w:pStyle w:val="a"/>
        <w:numPr>
          <w:ilvl w:val="0"/>
          <w:numId w:val="0"/>
        </w:numPr>
        <w:rPr>
          <w:del w:id="7962" w:author="智誠 楊" w:date="2021-05-07T17:29:00Z"/>
          <w:noProof/>
        </w:rPr>
      </w:pPr>
      <w:del w:id="7963" w:author="智誠 楊" w:date="2021-04-07T22:15:00Z">
        <w:r w:rsidRPr="0022705B" w:rsidDel="00DA15B9">
          <w:rPr>
            <w:noProof/>
          </w:rPr>
          <w:delText xml:space="preserve"> </w:delText>
        </w:r>
        <w:r w:rsidRPr="0022705B" w:rsidDel="00DA15B9">
          <w:rPr>
            <w:noProof/>
          </w:rPr>
          <w:drawing>
            <wp:inline distT="0" distB="0" distL="0" distR="0" wp14:anchorId="41650AD3" wp14:editId="4DC2B14B">
              <wp:extent cx="6692401" cy="2110740"/>
              <wp:effectExtent l="0" t="0" r="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6692401" cy="2110740"/>
                      </a:xfrm>
                      <a:prstGeom prst="rect">
                        <a:avLst/>
                      </a:prstGeom>
                    </pic:spPr>
                  </pic:pic>
                </a:graphicData>
              </a:graphic>
            </wp:inline>
          </w:drawing>
        </w:r>
        <w:r w:rsidRPr="0022705B" w:rsidDel="00DA15B9">
          <w:rPr>
            <w:noProof/>
          </w:rPr>
          <w:delText xml:space="preserve"> </w:delText>
        </w:r>
        <w:r w:rsidRPr="0022705B" w:rsidDel="00DA15B9">
          <w:rPr>
            <w:noProof/>
          </w:rPr>
          <w:drawing>
            <wp:inline distT="0" distB="0" distL="0" distR="0" wp14:anchorId="7B8BDCE8" wp14:editId="6300A338">
              <wp:extent cx="2232660" cy="1748168"/>
              <wp:effectExtent l="0" t="0" r="0" b="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2232853" cy="1748319"/>
                      </a:xfrm>
                      <a:prstGeom prst="rect">
                        <a:avLst/>
                      </a:prstGeom>
                    </pic:spPr>
                  </pic:pic>
                </a:graphicData>
              </a:graphic>
            </wp:inline>
          </w:drawing>
        </w:r>
      </w:del>
    </w:p>
    <w:p w14:paraId="71C810B0" w14:textId="01BE50E5" w:rsidR="00C95828" w:rsidRPr="00743087" w:rsidDel="00BC306A" w:rsidRDefault="0022705B">
      <w:pPr>
        <w:pStyle w:val="a"/>
        <w:numPr>
          <w:ilvl w:val="0"/>
          <w:numId w:val="1"/>
        </w:numPr>
        <w:rPr>
          <w:del w:id="7964" w:author="智誠 楊" w:date="2021-05-07T17:29:00Z"/>
        </w:rPr>
        <w:pPrChange w:id="7965" w:author="智誠 楊" w:date="2021-05-07T16:36:00Z">
          <w:pPr>
            <w:pStyle w:val="a"/>
            <w:numPr>
              <w:numId w:val="0"/>
            </w:numPr>
            <w:ind w:left="0" w:firstLine="0"/>
          </w:pPr>
        </w:pPrChange>
      </w:pPr>
      <w:del w:id="7966" w:author="智誠 楊" w:date="2021-05-07T17:29:00Z">
        <w:r w:rsidRPr="0022705B" w:rsidDel="00BC306A">
          <w:delText xml:space="preserve"> </w:delText>
        </w:r>
      </w:del>
    </w:p>
    <w:p w14:paraId="23351278" w14:textId="646D780B" w:rsidR="00C95828" w:rsidRPr="00362205" w:rsidDel="00BC306A" w:rsidRDefault="00BC6268">
      <w:pPr>
        <w:pStyle w:val="a"/>
        <w:rPr>
          <w:del w:id="7967" w:author="智誠 楊" w:date="2021-05-07T17:29:00Z"/>
        </w:rPr>
      </w:pPr>
      <w:del w:id="7968" w:author="智誠 楊" w:date="2021-05-07T17:29:00Z">
        <w:r w:rsidDel="00BC306A">
          <w:rPr>
            <w:rFonts w:hint="eastAsia"/>
          </w:rPr>
          <w:delText>輸入</w:delText>
        </w:r>
        <w:r w:rsidR="00C95828" w:rsidRPr="00362205" w:rsidDel="00BC306A">
          <w:delText>畫面資料說明</w:delText>
        </w:r>
      </w:del>
    </w:p>
    <w:p w14:paraId="3E920EEE" w14:textId="0350E425" w:rsidR="00917E77" w:rsidDel="00347D92" w:rsidRDefault="00917E77" w:rsidP="00917E77">
      <w:pPr>
        <w:rPr>
          <w:del w:id="7969" w:author="智誠 楊" w:date="2021-04-07T22:19:00Z"/>
          <w:rFonts w:ascii="標楷體" w:eastAsia="標楷體" w:hAnsi="標楷體"/>
          <w:color w:val="FF0000"/>
        </w:rPr>
      </w:pPr>
      <w:del w:id="7970" w:author="智誠 楊" w:date="2021-04-07T22:19:00Z">
        <w:r w:rsidRPr="00FF693A" w:rsidDel="00347D92">
          <w:rPr>
            <w:rFonts w:ascii="標楷體" w:eastAsia="標楷體" w:hAnsi="標楷體" w:hint="eastAsia"/>
            <w:color w:val="FF0000"/>
            <w:lang w:eastAsia="zh-HK"/>
          </w:rPr>
          <w:delText>待修改</w:delText>
        </w:r>
        <w:r w:rsidRPr="00FF693A" w:rsidDel="00347D92">
          <w:rPr>
            <w:rFonts w:ascii="標楷體" w:eastAsia="標楷體" w:hAnsi="標楷體" w:hint="eastAsia"/>
            <w:color w:val="FF0000"/>
          </w:rPr>
          <w:delText xml:space="preserve"> : </w:delText>
        </w:r>
      </w:del>
    </w:p>
    <w:p w14:paraId="04539D9A" w14:textId="739C6E2E" w:rsidR="00917E77" w:rsidRPr="00FF693A" w:rsidDel="00347D92" w:rsidRDefault="00917E77" w:rsidP="00917E77">
      <w:pPr>
        <w:pStyle w:val="af9"/>
        <w:numPr>
          <w:ilvl w:val="0"/>
          <w:numId w:val="31"/>
        </w:numPr>
        <w:spacing w:line="276" w:lineRule="auto"/>
        <w:ind w:leftChars="0"/>
        <w:rPr>
          <w:del w:id="7971" w:author="智誠 楊" w:date="2021-04-07T22:19:00Z"/>
          <w:rFonts w:ascii="標楷體" w:eastAsia="標楷體" w:hAnsi="標楷體"/>
          <w:color w:val="FF0000"/>
          <w:lang w:eastAsia="zh-HK"/>
        </w:rPr>
      </w:pPr>
      <w:del w:id="7972" w:author="智誠 楊" w:date="2021-04-07T22:19:00Z">
        <w:r w:rsidRPr="00FF693A" w:rsidDel="00347D92">
          <w:rPr>
            <w:rFonts w:ascii="標楷體" w:eastAsia="標楷體" w:hAnsi="標楷體" w:hint="eastAsia"/>
            <w:color w:val="FF0000"/>
          </w:rPr>
          <w:delText>[代償銀行]</w:delText>
        </w:r>
        <w:r w:rsidRPr="00FF693A" w:rsidDel="00347D92">
          <w:rPr>
            <w:rFonts w:ascii="標楷體" w:eastAsia="標楷體" w:hAnsi="標楷體" w:hint="eastAsia"/>
            <w:color w:val="FF0000"/>
            <w:lang w:eastAsia="zh-HK"/>
          </w:rPr>
          <w:delText>欄位修改為輸入10個中文字。</w:delText>
        </w:r>
      </w:del>
    </w:p>
    <w:p w14:paraId="16D1C7F5" w14:textId="23132737" w:rsidR="00917E77" w:rsidRPr="00FF693A" w:rsidDel="00347D92" w:rsidRDefault="00917E77" w:rsidP="00917E77">
      <w:pPr>
        <w:pStyle w:val="af9"/>
        <w:numPr>
          <w:ilvl w:val="0"/>
          <w:numId w:val="31"/>
        </w:numPr>
        <w:spacing w:line="276" w:lineRule="auto"/>
        <w:ind w:leftChars="0"/>
        <w:rPr>
          <w:del w:id="7973" w:author="智誠 楊" w:date="2021-04-07T22:19:00Z"/>
          <w:rFonts w:ascii="標楷體" w:eastAsia="標楷體" w:hAnsi="標楷體"/>
          <w:color w:val="FF0000"/>
          <w:lang w:eastAsia="zh-HK"/>
        </w:rPr>
      </w:pPr>
      <w:del w:id="7974" w:author="智誠 楊" w:date="2021-04-07T22:19:00Z">
        <w:r w:rsidRPr="00FF693A" w:rsidDel="00347D92">
          <w:rPr>
            <w:rFonts w:ascii="標楷體" w:eastAsia="標楷體" w:hAnsi="標楷體" w:hint="eastAsia"/>
            <w:color w:val="FF0000"/>
          </w:rPr>
          <w:delText>[年收入]</w:delText>
        </w:r>
        <w:r w:rsidRPr="00FF693A" w:rsidDel="00347D92">
          <w:rPr>
            <w:rFonts w:ascii="標楷體" w:eastAsia="標楷體" w:hAnsi="標楷體" w:hint="eastAsia"/>
            <w:color w:val="FF0000"/>
            <w:lang w:eastAsia="zh-HK"/>
          </w:rPr>
          <w:delText>欄位修改為輸入30個中文字。</w:delText>
        </w:r>
      </w:del>
    </w:p>
    <w:p w14:paraId="08F0BF86" w14:textId="3AB42893" w:rsidR="00917E77" w:rsidRPr="00FF693A" w:rsidDel="00347D92" w:rsidRDefault="00917E77" w:rsidP="00917E77">
      <w:pPr>
        <w:pStyle w:val="af9"/>
        <w:numPr>
          <w:ilvl w:val="0"/>
          <w:numId w:val="31"/>
        </w:numPr>
        <w:spacing w:line="276" w:lineRule="auto"/>
        <w:ind w:leftChars="0"/>
        <w:rPr>
          <w:del w:id="7975" w:author="智誠 楊" w:date="2021-04-07T22:19:00Z"/>
          <w:rFonts w:ascii="標楷體" w:eastAsia="標楷體" w:hAnsi="標楷體"/>
          <w:color w:val="FF0000"/>
          <w:lang w:eastAsia="zh-HK"/>
        </w:rPr>
      </w:pPr>
      <w:del w:id="7976" w:author="智誠 楊" w:date="2021-04-07T22:19:00Z">
        <w:r w:rsidRPr="00FF693A" w:rsidDel="00347D92">
          <w:rPr>
            <w:rFonts w:ascii="標楷體" w:eastAsia="標楷體" w:hAnsi="標楷體" w:hint="eastAsia"/>
            <w:color w:val="FF0000"/>
          </w:rPr>
          <w:delText>[其他說明]</w:delText>
        </w:r>
        <w:r w:rsidRPr="00FF693A" w:rsidDel="00347D92">
          <w:rPr>
            <w:rFonts w:ascii="標楷體" w:eastAsia="標楷體" w:hAnsi="標楷體" w:hint="eastAsia"/>
            <w:color w:val="FF0000"/>
            <w:lang w:eastAsia="zh-HK"/>
          </w:rPr>
          <w:delText>欄位修改為輸入60個中文字。</w:delText>
        </w:r>
      </w:del>
    </w:p>
    <w:p w14:paraId="16F03007" w14:textId="5B4745CD" w:rsidR="00917E77" w:rsidRPr="00396081" w:rsidDel="00347D92" w:rsidRDefault="005A39B6" w:rsidP="005903F5">
      <w:pPr>
        <w:pStyle w:val="af9"/>
        <w:numPr>
          <w:ilvl w:val="0"/>
          <w:numId w:val="31"/>
        </w:numPr>
        <w:spacing w:line="276" w:lineRule="auto"/>
        <w:ind w:leftChars="0"/>
        <w:rPr>
          <w:del w:id="7977" w:author="智誠 楊" w:date="2021-04-07T22:19:00Z"/>
          <w:rFonts w:ascii="標楷體" w:hAnsi="標楷體"/>
          <w:color w:val="FF0000"/>
        </w:rPr>
      </w:pPr>
      <w:del w:id="7978" w:author="智誠 楊" w:date="2021-04-07T22:19:00Z">
        <w:r w:rsidRPr="005903F5" w:rsidDel="00347D92">
          <w:rPr>
            <w:rFonts w:ascii="標楷體" w:eastAsia="標楷體" w:hAnsi="標楷體" w:hint="eastAsia"/>
            <w:color w:val="FF0000"/>
          </w:rPr>
          <w:delText>當有訪談記錄修改時，顯示</w:delText>
        </w:r>
        <w:r w:rsidRPr="005903F5" w:rsidDel="00347D92">
          <w:rPr>
            <w:rFonts w:ascii="標楷體" w:eastAsia="標楷體" w:hAnsi="標楷體" w:hint="eastAsia"/>
            <w:color w:val="FF0000"/>
            <w:bdr w:val="single" w:sz="4" w:space="0" w:color="auto"/>
          </w:rPr>
          <w:delText>歷程</w:delText>
        </w:r>
        <w:r w:rsidRPr="005903F5" w:rsidDel="00347D92">
          <w:rPr>
            <w:rFonts w:ascii="標楷體" w:eastAsia="標楷體" w:hAnsi="標楷體" w:hint="eastAsia"/>
            <w:color w:val="FF0000"/>
          </w:rPr>
          <w:delText>按鈕，連結</w:delText>
        </w:r>
        <w:r w:rsidRPr="005903F5" w:rsidDel="00347D92">
          <w:rPr>
            <w:rFonts w:ascii="標楷體" w:eastAsia="標楷體" w:hAnsi="標楷體"/>
            <w:color w:val="FF0000"/>
          </w:rPr>
          <w:delText>[L6932資料變更交易查詢]。</w:delText>
        </w:r>
      </w:del>
    </w:p>
    <w:p w14:paraId="176F46CD" w14:textId="5EBB98F5" w:rsidR="00BC6268" w:rsidDel="00347D92" w:rsidRDefault="00BC6268">
      <w:pPr>
        <w:pStyle w:val="a"/>
        <w:rPr>
          <w:del w:id="7979" w:author="智誠 楊" w:date="2021-04-07T22:19:00Z"/>
        </w:rPr>
      </w:pPr>
      <w:del w:id="7980" w:author="智誠 楊" w:date="2021-04-07T22:19:00Z">
        <w:r w:rsidDel="00347D92">
          <w:rPr>
            <w:rFonts w:hint="eastAsia"/>
          </w:rPr>
          <w:delText>輸出</w:delText>
        </w:r>
        <w:r w:rsidRPr="003972CE" w:rsidDel="00347D92">
          <w:delText>畫面資料說明</w:delText>
        </w:r>
      </w:del>
    </w:p>
    <w:p w14:paraId="5003E30F" w14:textId="39E4622A" w:rsidR="00C95828" w:rsidRPr="00F75F68" w:rsidDel="00BC306A" w:rsidRDefault="00C95828" w:rsidP="00C95828">
      <w:pPr>
        <w:rPr>
          <w:del w:id="7981" w:author="智誠 楊" w:date="2021-05-07T17:29:00Z"/>
          <w:rFonts w:ascii="標楷體" w:eastAsia="標楷體" w:hAnsi="標楷體"/>
        </w:rPr>
      </w:pPr>
    </w:p>
    <w:p w14:paraId="4919432E" w14:textId="74077E78" w:rsidR="00C85960" w:rsidRPr="00C85960" w:rsidRDefault="00C95828">
      <w:pPr>
        <w:pStyle w:val="3"/>
        <w:numPr>
          <w:ilvl w:val="2"/>
          <w:numId w:val="83"/>
        </w:numPr>
        <w:rPr>
          <w:ins w:id="7982" w:author="智誠 楊" w:date="2021-04-08T11:14:00Z"/>
          <w:rFonts w:ascii="標楷體" w:hAnsi="標楷體"/>
          <w:rPrChange w:id="7983" w:author="智誠 楊" w:date="2021-04-08T11:14:00Z">
            <w:rPr>
              <w:ins w:id="7984" w:author="智誠 楊" w:date="2021-04-08T11:14:00Z"/>
            </w:rPr>
          </w:rPrChange>
        </w:rPr>
        <w:pPrChange w:id="7985" w:author="智誠 楊" w:date="2021-05-10T09:48:00Z">
          <w:pPr>
            <w:pStyle w:val="3"/>
            <w:numPr>
              <w:ilvl w:val="2"/>
              <w:numId w:val="1"/>
            </w:numPr>
            <w:ind w:left="1247" w:hanging="680"/>
          </w:pPr>
        </w:pPrChange>
      </w:pPr>
      <w:r>
        <w:br w:type="page"/>
      </w:r>
      <w:ins w:id="7986" w:author="智誠 楊" w:date="2021-04-08T11:14:00Z">
        <w:r w:rsidR="00C85960">
          <w:rPr>
            <w:rFonts w:hint="eastAsia"/>
          </w:rPr>
          <w:t>L</w:t>
        </w:r>
        <w:r w:rsidR="00C85960">
          <w:t>8924</w:t>
        </w:r>
        <w:r w:rsidR="00C85960" w:rsidRPr="00086CF9">
          <w:rPr>
            <w:rFonts w:ascii="標楷體" w:hAnsi="標楷體" w:hint="eastAsia"/>
          </w:rPr>
          <w:t>疑似洗錢資料變更查詢</w:t>
        </w:r>
      </w:ins>
      <w:ins w:id="7987" w:author="智誠 楊" w:date="2021-05-08T18:56:00Z">
        <w:r w:rsidR="00AF50F7">
          <w:rPr>
            <w:rFonts w:ascii="標楷體" w:hAnsi="標楷體" w:hint="eastAsia"/>
          </w:rPr>
          <w:t>***</w:t>
        </w:r>
      </w:ins>
    </w:p>
    <w:p w14:paraId="5FCEBC7F" w14:textId="77777777" w:rsidR="006D6C4C" w:rsidRPr="00362205" w:rsidRDefault="006D6C4C" w:rsidP="00B010CD">
      <w:pPr>
        <w:pStyle w:val="a"/>
        <w:rPr>
          <w:ins w:id="7988" w:author="智誠 楊" w:date="2021-05-08T18:38:00Z"/>
        </w:rPr>
      </w:pPr>
      <w:ins w:id="7989" w:author="智誠 楊" w:date="2021-05-08T18:38:00Z">
        <w:r w:rsidRPr="00362205">
          <w:t>功能說明</w:t>
        </w:r>
      </w:ins>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6D6C4C" w:rsidRPr="00362205" w14:paraId="2DE5A0D5" w14:textId="77777777" w:rsidTr="00286DCE">
        <w:trPr>
          <w:trHeight w:val="277"/>
          <w:ins w:id="7990" w:author="智誠 楊" w:date="2021-05-08T18:38:00Z"/>
        </w:trPr>
        <w:tc>
          <w:tcPr>
            <w:tcW w:w="1548" w:type="dxa"/>
            <w:tcBorders>
              <w:top w:val="single" w:sz="8" w:space="0" w:color="000000"/>
              <w:bottom w:val="single" w:sz="8" w:space="0" w:color="000000"/>
              <w:right w:val="single" w:sz="8" w:space="0" w:color="000000"/>
            </w:tcBorders>
            <w:shd w:val="clear" w:color="auto" w:fill="F3F3F3"/>
          </w:tcPr>
          <w:p w14:paraId="192240B6" w14:textId="77777777" w:rsidR="006D6C4C" w:rsidRPr="00362205" w:rsidRDefault="006D6C4C" w:rsidP="00286DCE">
            <w:pPr>
              <w:rPr>
                <w:ins w:id="7991" w:author="智誠 楊" w:date="2021-05-08T18:38:00Z"/>
                <w:rFonts w:ascii="標楷體" w:eastAsia="標楷體" w:hAnsi="標楷體"/>
              </w:rPr>
            </w:pPr>
            <w:ins w:id="7992" w:author="智誠 楊" w:date="2021-05-08T18:38:00Z">
              <w:r w:rsidRPr="00362205">
                <w:rPr>
                  <w:rFonts w:ascii="標楷體" w:eastAsia="標楷體" w:hAnsi="標楷體"/>
                </w:rPr>
                <w:t xml:space="preserve">功能名稱 </w:t>
              </w:r>
            </w:ins>
          </w:p>
        </w:tc>
        <w:tc>
          <w:tcPr>
            <w:tcW w:w="6318" w:type="dxa"/>
            <w:tcBorders>
              <w:top w:val="single" w:sz="8" w:space="0" w:color="000000"/>
              <w:left w:val="single" w:sz="8" w:space="0" w:color="000000"/>
              <w:bottom w:val="single" w:sz="8" w:space="0" w:color="000000"/>
            </w:tcBorders>
          </w:tcPr>
          <w:p w14:paraId="52194129" w14:textId="16A6BA2D" w:rsidR="006D6C4C" w:rsidRPr="006D6C4C" w:rsidRDefault="006D6C4C" w:rsidP="00286DCE">
            <w:pPr>
              <w:rPr>
                <w:ins w:id="7993" w:author="智誠 楊" w:date="2021-05-08T18:38:00Z"/>
                <w:rFonts w:ascii="標楷體" w:eastAsia="標楷體" w:hAnsi="標楷體"/>
                <w:rPrChange w:id="7994" w:author="智誠 楊" w:date="2021-05-08T18:39:00Z">
                  <w:rPr>
                    <w:ins w:id="7995" w:author="智誠 楊" w:date="2021-05-08T18:38:00Z"/>
                    <w:rFonts w:ascii="標楷體" w:eastAsia="標楷體" w:hAnsi="標楷體" w:cs="新細明體"/>
                    <w:kern w:val="0"/>
                    <w:lang w:val="zh-TW"/>
                  </w:rPr>
                </w:rPrChange>
              </w:rPr>
            </w:pPr>
            <w:ins w:id="7996" w:author="智誠 楊" w:date="2021-05-08T18:39:00Z">
              <w:r w:rsidRPr="00086CF9">
                <w:rPr>
                  <w:rFonts w:ascii="標楷體" w:eastAsia="標楷體" w:hAnsi="標楷體" w:hint="eastAsia"/>
                </w:rPr>
                <w:t>疑似洗錢資料變更查詢</w:t>
              </w:r>
            </w:ins>
          </w:p>
        </w:tc>
      </w:tr>
      <w:tr w:rsidR="006D6C4C" w:rsidRPr="00362205" w14:paraId="298D7410" w14:textId="77777777" w:rsidTr="00286DCE">
        <w:trPr>
          <w:trHeight w:val="277"/>
          <w:ins w:id="7997" w:author="智誠 楊" w:date="2021-05-08T18:38:00Z"/>
        </w:trPr>
        <w:tc>
          <w:tcPr>
            <w:tcW w:w="1548" w:type="dxa"/>
            <w:tcBorders>
              <w:top w:val="single" w:sz="8" w:space="0" w:color="000000"/>
              <w:bottom w:val="single" w:sz="8" w:space="0" w:color="000000"/>
              <w:right w:val="single" w:sz="8" w:space="0" w:color="000000"/>
            </w:tcBorders>
            <w:shd w:val="clear" w:color="auto" w:fill="F3F3F3"/>
          </w:tcPr>
          <w:p w14:paraId="5D57C42C" w14:textId="77777777" w:rsidR="006D6C4C" w:rsidRPr="00362205" w:rsidRDefault="006D6C4C" w:rsidP="00286DCE">
            <w:pPr>
              <w:rPr>
                <w:ins w:id="7998" w:author="智誠 楊" w:date="2021-05-08T18:38:00Z"/>
                <w:rFonts w:ascii="標楷體" w:eastAsia="標楷體" w:hAnsi="標楷體"/>
              </w:rPr>
            </w:pPr>
            <w:ins w:id="7999" w:author="智誠 楊" w:date="2021-05-08T18:38:00Z">
              <w:r w:rsidRPr="00362205">
                <w:rPr>
                  <w:rFonts w:ascii="標楷體" w:eastAsia="標楷體" w:hAnsi="標楷體"/>
                </w:rPr>
                <w:t>進入條件</w:t>
              </w:r>
            </w:ins>
          </w:p>
        </w:tc>
        <w:tc>
          <w:tcPr>
            <w:tcW w:w="6318" w:type="dxa"/>
            <w:tcBorders>
              <w:top w:val="single" w:sz="8" w:space="0" w:color="000000"/>
              <w:left w:val="single" w:sz="8" w:space="0" w:color="000000"/>
              <w:bottom w:val="single" w:sz="8" w:space="0" w:color="000000"/>
            </w:tcBorders>
          </w:tcPr>
          <w:p w14:paraId="0B0DC00D" w14:textId="3F94CDD5" w:rsidR="006D6C4C" w:rsidRPr="00362205" w:rsidRDefault="006D6C4C" w:rsidP="00286DCE">
            <w:pPr>
              <w:rPr>
                <w:ins w:id="8000" w:author="智誠 楊" w:date="2021-05-08T18:38:00Z"/>
                <w:rFonts w:ascii="標楷體" w:eastAsia="標楷體" w:hAnsi="標楷體"/>
              </w:rPr>
            </w:pPr>
            <w:ins w:id="8001" w:author="智誠 楊" w:date="2021-05-08T18:38:00Z">
              <w:r>
                <w:rPr>
                  <w:rFonts w:ascii="標楷體" w:eastAsia="標楷體" w:hAnsi="標楷體" w:cs="新細明體" w:hint="eastAsia"/>
                  <w:kern w:val="0"/>
                  <w:lang w:val="zh-TW"/>
                </w:rPr>
                <w:t>查詢</w:t>
              </w:r>
            </w:ins>
            <w:ins w:id="8002" w:author="智誠 楊" w:date="2021-05-08T18:41:00Z">
              <w:r>
                <w:rPr>
                  <w:rFonts w:ascii="標楷體" w:eastAsia="標楷體" w:hAnsi="標楷體" w:cs="新細明體" w:hint="eastAsia"/>
                  <w:kern w:val="0"/>
                  <w:lang w:val="zh-TW"/>
                </w:rPr>
                <w:t>L</w:t>
              </w:r>
              <w:r>
                <w:rPr>
                  <w:rFonts w:ascii="標楷體" w:eastAsia="標楷體" w:hAnsi="標楷體" w:cs="新細明體"/>
                  <w:kern w:val="0"/>
                  <w:lang w:val="zh-TW"/>
                </w:rPr>
                <w:t>8203</w:t>
              </w:r>
            </w:ins>
            <w:ins w:id="8003" w:author="智誠 楊" w:date="2021-05-08T18:40:00Z">
              <w:r>
                <w:rPr>
                  <w:rFonts w:ascii="標楷體" w:eastAsia="標楷體" w:hAnsi="標楷體" w:cs="新細明體" w:hint="eastAsia"/>
                  <w:kern w:val="0"/>
                  <w:lang w:val="zh-TW" w:eastAsia="zh-HK"/>
                </w:rPr>
                <w:t>疑似洗錢交易合理性、</w:t>
              </w:r>
            </w:ins>
            <w:ins w:id="8004" w:author="智誠 楊" w:date="2021-05-08T18:41:00Z">
              <w:r>
                <w:rPr>
                  <w:rFonts w:ascii="標楷體" w:eastAsia="標楷體" w:hAnsi="標楷體" w:cs="新細明體" w:hint="eastAsia"/>
                  <w:kern w:val="0"/>
                  <w:lang w:val="zh-TW" w:eastAsia="zh-HK"/>
                </w:rPr>
                <w:t>L</w:t>
              </w:r>
              <w:r>
                <w:rPr>
                  <w:rFonts w:ascii="標楷體" w:eastAsia="標楷體" w:hAnsi="標楷體" w:cs="新細明體"/>
                  <w:kern w:val="0"/>
                  <w:lang w:val="zh-TW" w:eastAsia="zh-HK"/>
                </w:rPr>
                <w:t>8204</w:t>
              </w:r>
            </w:ins>
            <w:ins w:id="8005" w:author="智誠 楊" w:date="2021-05-08T18:40:00Z">
              <w:r>
                <w:rPr>
                  <w:rFonts w:ascii="標楷體" w:eastAsia="標楷體" w:hAnsi="標楷體" w:hint="eastAsia"/>
                </w:rPr>
                <w:t>疑似洗錢交易訪談紀錄變更紀錄</w:t>
              </w:r>
            </w:ins>
            <w:ins w:id="8006" w:author="智誠 楊" w:date="2021-05-08T18:38:00Z">
              <w:r>
                <w:rPr>
                  <w:rFonts w:ascii="標楷體" w:eastAsia="標楷體" w:hAnsi="標楷體" w:hint="eastAsia"/>
                  <w:lang w:eastAsia="zh-HK"/>
                </w:rPr>
                <w:t>時</w:t>
              </w:r>
            </w:ins>
          </w:p>
        </w:tc>
      </w:tr>
      <w:tr w:rsidR="006D6C4C" w:rsidRPr="00362205" w14:paraId="3C1F4788" w14:textId="77777777" w:rsidTr="00286DCE">
        <w:trPr>
          <w:trHeight w:val="773"/>
          <w:ins w:id="8007" w:author="智誠 楊" w:date="2021-05-08T18:38:00Z"/>
        </w:trPr>
        <w:tc>
          <w:tcPr>
            <w:tcW w:w="1548" w:type="dxa"/>
            <w:tcBorders>
              <w:top w:val="single" w:sz="8" w:space="0" w:color="000000"/>
              <w:bottom w:val="single" w:sz="8" w:space="0" w:color="000000"/>
              <w:right w:val="single" w:sz="8" w:space="0" w:color="000000"/>
            </w:tcBorders>
            <w:shd w:val="clear" w:color="auto" w:fill="F3F3F3"/>
          </w:tcPr>
          <w:p w14:paraId="32AA4C46" w14:textId="77777777" w:rsidR="006D6C4C" w:rsidRPr="00362205" w:rsidRDefault="006D6C4C" w:rsidP="00286DCE">
            <w:pPr>
              <w:rPr>
                <w:ins w:id="8008" w:author="智誠 楊" w:date="2021-05-08T18:38:00Z"/>
                <w:rFonts w:ascii="標楷體" w:eastAsia="標楷體" w:hAnsi="標楷體"/>
              </w:rPr>
            </w:pPr>
            <w:ins w:id="8009" w:author="智誠 楊" w:date="2021-05-08T18:38:00Z">
              <w:r w:rsidRPr="00362205">
                <w:rPr>
                  <w:rFonts w:ascii="標楷體" w:eastAsia="標楷體" w:hAnsi="標楷體"/>
                </w:rPr>
                <w:t xml:space="preserve">基本流程 </w:t>
              </w:r>
            </w:ins>
          </w:p>
        </w:tc>
        <w:tc>
          <w:tcPr>
            <w:tcW w:w="6318" w:type="dxa"/>
            <w:tcBorders>
              <w:top w:val="single" w:sz="8" w:space="0" w:color="000000"/>
              <w:left w:val="single" w:sz="8" w:space="0" w:color="000000"/>
              <w:bottom w:val="single" w:sz="8" w:space="0" w:color="000000"/>
            </w:tcBorders>
          </w:tcPr>
          <w:p w14:paraId="4A3CF7B0" w14:textId="77777777" w:rsidR="006D6C4C" w:rsidRPr="00323EBD" w:rsidRDefault="006D6C4C" w:rsidP="00286DCE">
            <w:pPr>
              <w:rPr>
                <w:ins w:id="8010" w:author="智誠 楊" w:date="2021-05-08T18:38:00Z"/>
                <w:rFonts w:ascii="標楷體" w:eastAsia="標楷體" w:hAnsi="標楷體"/>
              </w:rPr>
            </w:pPr>
            <w:ins w:id="8011" w:author="智誠 楊" w:date="2021-05-08T18:38:00Z">
              <w:r w:rsidRPr="00323EBD">
                <w:rPr>
                  <w:rFonts w:ascii="標楷體" w:eastAsia="標楷體" w:hAnsi="標楷體" w:hint="eastAsia"/>
                </w:rPr>
                <w:t>1.</w:t>
              </w:r>
              <w:r w:rsidRPr="00323EBD">
                <w:rPr>
                  <w:rFonts w:ascii="標楷體" w:eastAsia="標楷體" w:hAnsi="標楷體" w:hint="eastAsia"/>
                  <w:lang w:eastAsia="zh-HK"/>
                </w:rPr>
                <w:t>參考</w:t>
              </w:r>
              <w:r w:rsidRPr="00323EBD">
                <w:rPr>
                  <w:rFonts w:ascii="標楷體" w:eastAsia="標楷體" w:hAnsi="標楷體" w:hint="eastAsia"/>
                </w:rPr>
                <w:t>「</w:t>
              </w:r>
              <w:r>
                <w:rPr>
                  <w:rFonts w:ascii="標楷體" w:eastAsia="標楷體" w:hAnsi="標楷體" w:hint="eastAsia"/>
                </w:rPr>
                <w:t>疑似洗錢</w:t>
              </w:r>
              <w:r w:rsidRPr="00323EBD">
                <w:rPr>
                  <w:rFonts w:ascii="標楷體" w:eastAsia="標楷體" w:hAnsi="標楷體" w:hint="eastAsia"/>
                </w:rPr>
                <w:t>」</w:t>
              </w:r>
              <w:r w:rsidRPr="00323EBD">
                <w:rPr>
                  <w:rFonts w:ascii="標楷體" w:eastAsia="標楷體" w:hAnsi="標楷體" w:hint="eastAsia"/>
                  <w:lang w:eastAsia="zh-HK"/>
                </w:rPr>
                <w:t>流程</w:t>
              </w:r>
            </w:ins>
          </w:p>
          <w:p w14:paraId="1FF7081C" w14:textId="4386C01B" w:rsidR="006D6C4C" w:rsidRPr="00323EBD" w:rsidRDefault="006D6C4C" w:rsidP="00286DCE">
            <w:pPr>
              <w:rPr>
                <w:ins w:id="8012" w:author="智誠 楊" w:date="2021-05-08T18:38:00Z"/>
                <w:rFonts w:ascii="標楷體" w:eastAsia="標楷體" w:hAnsi="標楷體"/>
              </w:rPr>
            </w:pPr>
            <w:ins w:id="8013" w:author="智誠 楊" w:date="2021-05-08T18:38:00Z">
              <w:r w:rsidRPr="00323EBD">
                <w:rPr>
                  <w:rFonts w:ascii="標楷體" w:eastAsia="標楷體" w:hAnsi="標楷體" w:hint="eastAsia"/>
                </w:rPr>
                <w:t>2.</w:t>
              </w:r>
            </w:ins>
            <w:ins w:id="8014" w:author="智誠 楊" w:date="2021-05-08T18:41:00Z">
              <w:r w:rsidRPr="00323EBD">
                <w:rPr>
                  <w:rFonts w:ascii="標楷體" w:eastAsia="標楷體" w:hAnsi="標楷體" w:hint="eastAsia"/>
                  <w:lang w:eastAsia="zh-HK"/>
                </w:rPr>
                <w:t>查詢</w:t>
              </w:r>
              <w:r>
                <w:rPr>
                  <w:rFonts w:ascii="標楷體" w:eastAsia="標楷體" w:hAnsi="標楷體" w:hint="eastAsia"/>
                  <w:lang w:eastAsia="zh-HK"/>
                </w:rPr>
                <w:t>資料變更紀錄</w:t>
              </w:r>
              <w:r w:rsidRPr="00323EBD">
                <w:rPr>
                  <w:rFonts w:ascii="標楷體" w:eastAsia="標楷體" w:hAnsi="標楷體" w:hint="eastAsia"/>
                  <w:lang w:eastAsia="zh-HK"/>
                </w:rPr>
                <w:t>檔</w:t>
              </w:r>
              <w:r w:rsidRPr="00323EBD">
                <w:rPr>
                  <w:rFonts w:ascii="標楷體" w:eastAsia="標楷體" w:hAnsi="標楷體" w:hint="eastAsia"/>
                </w:rPr>
                <w:t>(</w:t>
              </w:r>
              <w:r>
                <w:rPr>
                  <w:rFonts w:ascii="標楷體" w:eastAsia="標楷體" w:hAnsi="標楷體"/>
                </w:rPr>
                <w:t>TxDataLog</w:t>
              </w:r>
              <w:r w:rsidRPr="00323EBD">
                <w:rPr>
                  <w:rFonts w:ascii="標楷體" w:eastAsia="標楷體" w:hAnsi="標楷體"/>
                </w:rPr>
                <w:t>)</w:t>
              </w:r>
            </w:ins>
          </w:p>
          <w:p w14:paraId="62FEE699" w14:textId="77777777" w:rsidR="006D6C4C" w:rsidRPr="00323EBD" w:rsidRDefault="006D6C4C" w:rsidP="00286DCE">
            <w:pPr>
              <w:rPr>
                <w:ins w:id="8015" w:author="智誠 楊" w:date="2021-05-08T18:38:00Z"/>
                <w:rFonts w:ascii="標楷體" w:eastAsia="標楷體" w:hAnsi="標楷體"/>
                <w:lang w:eastAsia="zh-HK"/>
              </w:rPr>
            </w:pPr>
            <w:ins w:id="8016" w:author="智誠 楊" w:date="2021-05-08T18:38:00Z">
              <w:r w:rsidRPr="00323EBD">
                <w:rPr>
                  <w:rFonts w:ascii="標楷體" w:eastAsia="標楷體" w:hAnsi="標楷體" w:hint="eastAsia"/>
                </w:rPr>
                <w:t>3</w:t>
              </w:r>
              <w:r w:rsidRPr="00323EBD">
                <w:rPr>
                  <w:rFonts w:ascii="標楷體" w:eastAsia="標楷體" w:hAnsi="標楷體"/>
                </w:rPr>
                <w:t>.</w:t>
              </w:r>
              <w:r w:rsidRPr="00323EBD">
                <w:rPr>
                  <w:rFonts w:ascii="標楷體" w:eastAsia="標楷體" w:hAnsi="標楷體" w:hint="eastAsia"/>
                  <w:lang w:eastAsia="zh-HK"/>
                </w:rPr>
                <w:t>依據輸入查詢條件</w:t>
              </w:r>
              <w:r w:rsidRPr="00323EBD">
                <w:rPr>
                  <w:rFonts w:ascii="標楷體" w:eastAsia="標楷體" w:hAnsi="標楷體" w:hint="eastAsia"/>
                </w:rPr>
                <w:t>,</w:t>
              </w:r>
              <w:r w:rsidRPr="00323EBD">
                <w:rPr>
                  <w:rFonts w:ascii="標楷體" w:eastAsia="標楷體" w:hAnsi="標楷體" w:hint="eastAsia"/>
                  <w:lang w:eastAsia="zh-HK"/>
                </w:rPr>
                <w:t>輸出查詢資料</w:t>
              </w:r>
            </w:ins>
          </w:p>
          <w:p w14:paraId="67E15FE9" w14:textId="6AA02F2B" w:rsidR="006D6C4C" w:rsidRDefault="006D6C4C" w:rsidP="00286DCE">
            <w:pPr>
              <w:ind w:left="720" w:hangingChars="300" w:hanging="720"/>
              <w:rPr>
                <w:ins w:id="8017" w:author="智誠 楊" w:date="2021-05-08T18:38:00Z"/>
                <w:rFonts w:ascii="標楷體" w:eastAsia="標楷體" w:hAnsi="標楷體"/>
                <w:lang w:eastAsia="zh-HK"/>
              </w:rPr>
            </w:pPr>
            <w:ins w:id="8018" w:author="智誠 楊" w:date="2021-05-08T18:38:00Z">
              <w:r w:rsidRPr="00323EBD">
                <w:rPr>
                  <w:rFonts w:ascii="標楷體" w:eastAsia="標楷體" w:hAnsi="標楷體" w:hint="eastAsia"/>
                </w:rPr>
                <w:t xml:space="preserve">  (</w:t>
              </w:r>
              <w:r w:rsidRPr="00323EBD">
                <w:rPr>
                  <w:rFonts w:ascii="標楷體" w:eastAsia="標楷體" w:hAnsi="標楷體"/>
                </w:rPr>
                <w:t>1).</w:t>
              </w:r>
            </w:ins>
            <w:ins w:id="8019" w:author="智誠 楊" w:date="2021-05-08T18:43:00Z">
              <w:r>
                <w:rPr>
                  <w:rFonts w:ascii="標楷體" w:eastAsia="標楷體" w:hAnsi="標楷體" w:hint="eastAsia"/>
                  <w:lang w:eastAsia="zh-HK"/>
                </w:rPr>
                <w:t>交易代號</w:t>
              </w:r>
            </w:ins>
            <w:ins w:id="8020" w:author="智誠 楊" w:date="2021-05-08T18:38:00Z">
              <w:r w:rsidRPr="00323EBD">
                <w:rPr>
                  <w:rFonts w:ascii="標楷體" w:eastAsia="標楷體" w:hAnsi="標楷體" w:hint="eastAsia"/>
                </w:rPr>
                <w:t>(</w:t>
              </w:r>
            </w:ins>
            <w:ins w:id="8021" w:author="智誠 楊" w:date="2021-05-08T18:43:00Z">
              <w:r>
                <w:rPr>
                  <w:rFonts w:ascii="標楷體" w:eastAsia="標楷體" w:hAnsi="標楷體" w:hint="eastAsia"/>
                </w:rPr>
                <w:t>Tr</w:t>
              </w:r>
              <w:r>
                <w:rPr>
                  <w:rFonts w:ascii="標楷體" w:eastAsia="標楷體" w:hAnsi="標楷體"/>
                </w:rPr>
                <w:t>anNo</w:t>
              </w:r>
            </w:ins>
            <w:ins w:id="8022" w:author="智誠 楊" w:date="2021-05-08T18:38:00Z">
              <w:r w:rsidRPr="00323EBD">
                <w:rPr>
                  <w:rFonts w:ascii="標楷體" w:eastAsia="標楷體" w:hAnsi="標楷體"/>
                </w:rPr>
                <w:t>)</w:t>
              </w:r>
            </w:ins>
            <w:ins w:id="8023" w:author="智誠 楊" w:date="2021-05-08T18:43:00Z">
              <w:r>
                <w:rPr>
                  <w:rFonts w:ascii="標楷體" w:eastAsia="標楷體" w:hAnsi="標楷體"/>
                </w:rPr>
                <w:t xml:space="preserve"> =</w:t>
              </w:r>
            </w:ins>
            <w:ins w:id="8024" w:author="智誠 楊" w:date="2021-05-08T18:38:00Z">
              <w:r w:rsidRPr="00323EBD">
                <w:rPr>
                  <w:rFonts w:ascii="標楷體" w:eastAsia="標楷體" w:hAnsi="標楷體" w:hint="eastAsia"/>
                </w:rPr>
                <w:t xml:space="preserve"> </w:t>
              </w:r>
              <w:r w:rsidRPr="00323EBD">
                <w:rPr>
                  <w:rFonts w:ascii="標楷體" w:eastAsia="標楷體" w:hAnsi="標楷體" w:hint="eastAsia"/>
                  <w:lang w:eastAsia="zh-HK"/>
                </w:rPr>
                <w:t>輸入條件「</w:t>
              </w:r>
            </w:ins>
            <w:ins w:id="8025" w:author="智誠 楊" w:date="2021-05-08T18:43:00Z">
              <w:r>
                <w:rPr>
                  <w:rFonts w:ascii="標楷體" w:eastAsia="標楷體" w:hAnsi="標楷體" w:hint="eastAsia"/>
                  <w:lang w:eastAsia="zh-HK"/>
                </w:rPr>
                <w:t>交易代號</w:t>
              </w:r>
            </w:ins>
            <w:ins w:id="8026" w:author="智誠 楊" w:date="2021-05-08T18:38:00Z">
              <w:r w:rsidRPr="00323EBD">
                <w:rPr>
                  <w:rFonts w:ascii="標楷體" w:eastAsia="標楷體" w:hAnsi="標楷體" w:hint="eastAsia"/>
                  <w:lang w:eastAsia="zh-HK"/>
                </w:rPr>
                <w:t>」</w:t>
              </w:r>
            </w:ins>
          </w:p>
          <w:p w14:paraId="67E7435D" w14:textId="21C367E3" w:rsidR="006D6C4C" w:rsidRDefault="006D6C4C" w:rsidP="006D6C4C">
            <w:pPr>
              <w:rPr>
                <w:ins w:id="8027" w:author="智誠 楊" w:date="2021-05-08T18:44:00Z"/>
                <w:rFonts w:ascii="標楷體" w:eastAsia="標楷體" w:hAnsi="標楷體"/>
                <w:lang w:eastAsia="zh-HK"/>
              </w:rPr>
            </w:pPr>
            <w:ins w:id="8028" w:author="智誠 楊" w:date="2021-05-08T18:38:00Z">
              <w:r>
                <w:rPr>
                  <w:rFonts w:ascii="標楷體" w:eastAsia="標楷體" w:hAnsi="標楷體" w:hint="eastAsia"/>
                </w:rPr>
                <w:t xml:space="preserve">  </w:t>
              </w:r>
              <w:r w:rsidRPr="00323EBD">
                <w:rPr>
                  <w:rFonts w:ascii="標楷體" w:eastAsia="標楷體" w:hAnsi="標楷體" w:hint="eastAsia"/>
                </w:rPr>
                <w:t>(</w:t>
              </w:r>
            </w:ins>
            <w:ins w:id="8029" w:author="智誠 楊" w:date="2021-05-08T18:44:00Z">
              <w:r>
                <w:rPr>
                  <w:rFonts w:ascii="標楷體" w:eastAsia="標楷體" w:hAnsi="標楷體"/>
                </w:rPr>
                <w:t>2</w:t>
              </w:r>
            </w:ins>
            <w:ins w:id="8030" w:author="智誠 楊" w:date="2021-05-08T18:38:00Z">
              <w:r w:rsidRPr="00323EBD">
                <w:rPr>
                  <w:rFonts w:ascii="標楷體" w:eastAsia="標楷體" w:hAnsi="標楷體"/>
                </w:rPr>
                <w:t>).</w:t>
              </w:r>
            </w:ins>
            <w:ins w:id="8031" w:author="智誠 楊" w:date="2021-05-08T18:43:00Z">
              <w:r>
                <w:rPr>
                  <w:rFonts w:ascii="標楷體" w:eastAsia="標楷體" w:hAnsi="標楷體" w:hint="eastAsia"/>
                  <w:lang w:eastAsia="zh-HK"/>
                </w:rPr>
                <w:t>交易</w:t>
              </w:r>
            </w:ins>
            <w:ins w:id="8032" w:author="智誠 楊" w:date="2021-05-08T18:38:00Z">
              <w:r>
                <w:rPr>
                  <w:rFonts w:ascii="標楷體" w:eastAsia="標楷體" w:hAnsi="標楷體" w:hint="eastAsia"/>
                  <w:lang w:eastAsia="zh-HK"/>
                </w:rPr>
                <w:t>日期</w:t>
              </w:r>
              <w:r w:rsidRPr="00323EBD">
                <w:rPr>
                  <w:rFonts w:ascii="標楷體" w:eastAsia="標楷體" w:hAnsi="標楷體" w:hint="eastAsia"/>
                </w:rPr>
                <w:t>(</w:t>
              </w:r>
            </w:ins>
            <w:ins w:id="8033" w:author="智誠 楊" w:date="2021-05-08T18:44:00Z">
              <w:r>
                <w:rPr>
                  <w:rFonts w:ascii="標楷體" w:eastAsia="標楷體" w:hAnsi="標楷體" w:hint="eastAsia"/>
                </w:rPr>
                <w:t>T</w:t>
              </w:r>
              <w:r>
                <w:rPr>
                  <w:rFonts w:ascii="標楷體" w:eastAsia="標楷體" w:hAnsi="標楷體"/>
                </w:rPr>
                <w:t>xDate</w:t>
              </w:r>
            </w:ins>
            <w:ins w:id="8034" w:author="智誠 楊" w:date="2021-05-08T18:38:00Z">
              <w:r w:rsidRPr="00323EBD">
                <w:rPr>
                  <w:rFonts w:ascii="標楷體" w:eastAsia="標楷體" w:hAnsi="標楷體"/>
                </w:rPr>
                <w:t>)</w:t>
              </w:r>
              <w:r w:rsidRPr="00323EBD">
                <w:rPr>
                  <w:rFonts w:ascii="標楷體" w:eastAsia="標楷體" w:hAnsi="標楷體" w:hint="eastAsia"/>
                </w:rPr>
                <w:t xml:space="preserve"> </w:t>
              </w:r>
              <w:r>
                <w:rPr>
                  <w:rFonts w:ascii="標楷體" w:eastAsia="標楷體" w:hAnsi="標楷體" w:hint="eastAsia"/>
                </w:rPr>
                <w:t>B</w:t>
              </w:r>
              <w:r>
                <w:rPr>
                  <w:rFonts w:ascii="標楷體" w:eastAsia="標楷體" w:hAnsi="標楷體"/>
                </w:rPr>
                <w:t>etween</w:t>
              </w:r>
              <w:r w:rsidRPr="00323EBD">
                <w:rPr>
                  <w:rFonts w:ascii="標楷體" w:eastAsia="標楷體" w:hAnsi="標楷體" w:hint="eastAsia"/>
                </w:rPr>
                <w:t xml:space="preserve"> </w:t>
              </w:r>
              <w:r w:rsidRPr="00323EBD">
                <w:rPr>
                  <w:rFonts w:ascii="標楷體" w:eastAsia="標楷體" w:hAnsi="標楷體" w:hint="eastAsia"/>
                  <w:lang w:eastAsia="zh-HK"/>
                </w:rPr>
                <w:t>輸入條件「</w:t>
              </w:r>
            </w:ins>
            <w:ins w:id="8035" w:author="智誠 楊" w:date="2021-05-08T18:44:00Z">
              <w:r w:rsidRPr="006D6C4C">
                <w:rPr>
                  <w:rFonts w:ascii="標楷體" w:eastAsia="標楷體" w:hAnsi="標楷體" w:hint="eastAsia"/>
                  <w:lang w:eastAsia="zh-HK"/>
                </w:rPr>
                <w:t>交易日期</w:t>
              </w:r>
            </w:ins>
            <w:ins w:id="8036" w:author="智誠 楊" w:date="2021-05-08T18:38:00Z">
              <w:r w:rsidRPr="006D6C4C">
                <w:rPr>
                  <w:rFonts w:ascii="標楷體" w:eastAsia="標楷體" w:hAnsi="標楷體" w:hint="eastAsia"/>
                  <w:lang w:eastAsia="zh-HK"/>
                </w:rPr>
                <w:t>」</w:t>
              </w:r>
            </w:ins>
          </w:p>
          <w:p w14:paraId="6BB7EE23" w14:textId="7F93E9DB" w:rsidR="006D6C4C" w:rsidRPr="00006F65" w:rsidRDefault="006D6C4C">
            <w:pPr>
              <w:ind w:firstLineChars="100" w:firstLine="240"/>
              <w:rPr>
                <w:ins w:id="8037" w:author="智誠 楊" w:date="2021-05-08T18:38:00Z"/>
                <w:rFonts w:ascii="標楷體" w:eastAsia="標楷體" w:hAnsi="標楷體"/>
                <w:lang w:eastAsia="zh-HK"/>
              </w:rPr>
              <w:pPrChange w:id="8038" w:author="智誠 楊" w:date="2021-05-08T18:44:00Z">
                <w:pPr/>
              </w:pPrChange>
            </w:pPr>
            <w:ins w:id="8039" w:author="智誠 楊" w:date="2021-05-08T18:44:00Z">
              <w:r w:rsidRPr="00323EBD">
                <w:rPr>
                  <w:rFonts w:ascii="標楷體" w:eastAsia="標楷體" w:hAnsi="標楷體" w:hint="eastAsia"/>
                </w:rPr>
                <w:t>(</w:t>
              </w:r>
              <w:r>
                <w:rPr>
                  <w:rFonts w:ascii="標楷體" w:eastAsia="標楷體" w:hAnsi="標楷體"/>
                </w:rPr>
                <w:t>3</w:t>
              </w:r>
              <w:r w:rsidRPr="00323EBD">
                <w:rPr>
                  <w:rFonts w:ascii="標楷體" w:eastAsia="標楷體" w:hAnsi="標楷體"/>
                </w:rPr>
                <w:t>).</w:t>
              </w:r>
            </w:ins>
            <w:ins w:id="8040" w:author="智誠 楊" w:date="2021-05-08T18:45:00Z">
              <w:r>
                <w:rPr>
                  <w:rFonts w:ascii="標楷體" w:eastAsia="標楷體" w:hAnsi="標楷體" w:hint="eastAsia"/>
                  <w:lang w:eastAsia="zh-HK"/>
                </w:rPr>
                <w:t>戶號</w:t>
              </w:r>
              <w:r w:rsidRPr="00323EBD">
                <w:rPr>
                  <w:rFonts w:ascii="標楷體" w:eastAsia="標楷體" w:hAnsi="標楷體" w:hint="eastAsia"/>
                </w:rPr>
                <w:t xml:space="preserve"> </w:t>
              </w:r>
            </w:ins>
            <w:ins w:id="8041" w:author="智誠 楊" w:date="2021-05-08T18:44:00Z">
              <w:r w:rsidRPr="00323EBD">
                <w:rPr>
                  <w:rFonts w:ascii="標楷體" w:eastAsia="標楷體" w:hAnsi="標楷體" w:hint="eastAsia"/>
                </w:rPr>
                <w:t>(</w:t>
              </w:r>
            </w:ins>
            <w:ins w:id="8042" w:author="智誠 楊" w:date="2021-05-08T18:45:00Z">
              <w:r>
                <w:rPr>
                  <w:rFonts w:ascii="標楷體" w:eastAsia="標楷體" w:hAnsi="標楷體" w:hint="eastAsia"/>
                </w:rPr>
                <w:t>Cu</w:t>
              </w:r>
              <w:r>
                <w:rPr>
                  <w:rFonts w:ascii="標楷體" w:eastAsia="標楷體" w:hAnsi="標楷體"/>
                </w:rPr>
                <w:t>stNo-FacmNo-BormNo</w:t>
              </w:r>
            </w:ins>
            <w:ins w:id="8043" w:author="智誠 楊" w:date="2021-05-08T18:44:00Z">
              <w:r w:rsidRPr="00323EBD">
                <w:rPr>
                  <w:rFonts w:ascii="標楷體" w:eastAsia="標楷體" w:hAnsi="標楷體"/>
                </w:rPr>
                <w:t>)</w:t>
              </w:r>
              <w:r>
                <w:rPr>
                  <w:rFonts w:ascii="標楷體" w:eastAsia="標楷體" w:hAnsi="標楷體"/>
                </w:rPr>
                <w:t xml:space="preserve"> =</w:t>
              </w:r>
              <w:r w:rsidRPr="00323EBD">
                <w:rPr>
                  <w:rFonts w:ascii="標楷體" w:eastAsia="標楷體" w:hAnsi="標楷體" w:hint="eastAsia"/>
                </w:rPr>
                <w:t xml:space="preserve"> </w:t>
              </w:r>
              <w:r w:rsidRPr="00323EBD">
                <w:rPr>
                  <w:rFonts w:ascii="標楷體" w:eastAsia="標楷體" w:hAnsi="標楷體" w:hint="eastAsia"/>
                  <w:lang w:eastAsia="zh-HK"/>
                </w:rPr>
                <w:t>輸入條件「</w:t>
              </w:r>
            </w:ins>
            <w:ins w:id="8044" w:author="智誠 楊" w:date="2021-05-08T18:45:00Z">
              <w:r>
                <w:rPr>
                  <w:rFonts w:ascii="標楷體" w:eastAsia="標楷體" w:hAnsi="標楷體" w:hint="eastAsia"/>
                  <w:lang w:eastAsia="zh-HK"/>
                </w:rPr>
                <w:t>戶號</w:t>
              </w:r>
            </w:ins>
            <w:ins w:id="8045" w:author="智誠 楊" w:date="2021-05-08T18:44:00Z">
              <w:r w:rsidRPr="00323EBD">
                <w:rPr>
                  <w:rFonts w:ascii="標楷體" w:eastAsia="標楷體" w:hAnsi="標楷體" w:hint="eastAsia"/>
                  <w:lang w:eastAsia="zh-HK"/>
                </w:rPr>
                <w:t>」</w:t>
              </w:r>
            </w:ins>
          </w:p>
          <w:p w14:paraId="2E102319" w14:textId="05B54212" w:rsidR="006D6C4C" w:rsidRPr="00323EBD" w:rsidRDefault="006D6C4C" w:rsidP="00286DCE">
            <w:pPr>
              <w:rPr>
                <w:ins w:id="8046" w:author="智誠 楊" w:date="2021-05-08T18:38:00Z"/>
                <w:rFonts w:ascii="標楷體" w:eastAsia="標楷體" w:hAnsi="標楷體"/>
                <w:lang w:eastAsia="zh-HK"/>
              </w:rPr>
            </w:pPr>
            <w:ins w:id="8047" w:author="智誠 楊" w:date="2021-05-08T18:38:00Z">
              <w:r w:rsidRPr="00323EBD">
                <w:rPr>
                  <w:rFonts w:ascii="標楷體" w:eastAsia="標楷體" w:hAnsi="標楷體" w:hint="eastAsia"/>
                </w:rPr>
                <w:t>4.資料排序:查詢結果</w:t>
              </w:r>
              <w:r w:rsidRPr="00323EBD">
                <w:rPr>
                  <w:rFonts w:ascii="標楷體" w:eastAsia="標楷體" w:hAnsi="標楷體" w:hint="eastAsia"/>
                  <w:lang w:eastAsia="zh-HK"/>
                </w:rPr>
                <w:t>「</w:t>
              </w:r>
            </w:ins>
            <w:ins w:id="8048" w:author="智誠 楊" w:date="2021-05-08T18:45:00Z">
              <w:r>
                <w:rPr>
                  <w:rFonts w:ascii="標楷體" w:eastAsia="標楷體" w:hAnsi="標楷體" w:hint="eastAsia"/>
                  <w:lang w:eastAsia="zh-HK"/>
                </w:rPr>
                <w:t>作業日期</w:t>
              </w:r>
            </w:ins>
            <w:ins w:id="8049" w:author="智誠 楊" w:date="2021-05-08T18:38:00Z">
              <w:r w:rsidRPr="00323EBD">
                <w:rPr>
                  <w:rFonts w:ascii="標楷體" w:eastAsia="標楷體" w:hAnsi="標楷體" w:hint="eastAsia"/>
                  <w:lang w:eastAsia="zh-HK"/>
                </w:rPr>
                <w:t>」由小到大排序</w:t>
              </w:r>
            </w:ins>
          </w:p>
        </w:tc>
      </w:tr>
      <w:tr w:rsidR="006D6C4C" w:rsidRPr="00362205" w14:paraId="775B147F" w14:textId="77777777" w:rsidTr="00286DCE">
        <w:trPr>
          <w:trHeight w:val="321"/>
          <w:ins w:id="8050" w:author="智誠 楊" w:date="2021-05-08T18:38:00Z"/>
        </w:trPr>
        <w:tc>
          <w:tcPr>
            <w:tcW w:w="1548" w:type="dxa"/>
            <w:tcBorders>
              <w:top w:val="single" w:sz="8" w:space="0" w:color="000000"/>
              <w:bottom w:val="single" w:sz="8" w:space="0" w:color="000000"/>
              <w:right w:val="single" w:sz="8" w:space="0" w:color="000000"/>
            </w:tcBorders>
            <w:shd w:val="clear" w:color="auto" w:fill="F3F3F3"/>
          </w:tcPr>
          <w:p w14:paraId="1707F0E5" w14:textId="77777777" w:rsidR="006D6C4C" w:rsidRPr="00362205" w:rsidRDefault="006D6C4C" w:rsidP="00286DCE">
            <w:pPr>
              <w:rPr>
                <w:ins w:id="8051" w:author="智誠 楊" w:date="2021-05-08T18:38:00Z"/>
                <w:rFonts w:ascii="標楷體" w:eastAsia="標楷體" w:hAnsi="標楷體"/>
              </w:rPr>
            </w:pPr>
            <w:ins w:id="8052" w:author="智誠 楊" w:date="2021-05-08T18:38:00Z">
              <w:r w:rsidRPr="00362205">
                <w:rPr>
                  <w:rFonts w:ascii="標楷體" w:eastAsia="標楷體" w:hAnsi="標楷體"/>
                </w:rPr>
                <w:t>選用流程</w:t>
              </w:r>
            </w:ins>
          </w:p>
        </w:tc>
        <w:tc>
          <w:tcPr>
            <w:tcW w:w="6318" w:type="dxa"/>
            <w:tcBorders>
              <w:top w:val="single" w:sz="8" w:space="0" w:color="000000"/>
              <w:left w:val="single" w:sz="8" w:space="0" w:color="000000"/>
              <w:bottom w:val="single" w:sz="8" w:space="0" w:color="000000"/>
            </w:tcBorders>
          </w:tcPr>
          <w:p w14:paraId="26B1356B" w14:textId="77777777" w:rsidR="006D6C4C" w:rsidRPr="00362205" w:rsidRDefault="006D6C4C" w:rsidP="00286DCE">
            <w:pPr>
              <w:rPr>
                <w:ins w:id="8053" w:author="智誠 楊" w:date="2021-05-08T18:38:00Z"/>
                <w:rFonts w:ascii="標楷體" w:eastAsia="標楷體" w:hAnsi="標楷體"/>
              </w:rPr>
            </w:pPr>
          </w:p>
        </w:tc>
      </w:tr>
      <w:tr w:rsidR="006D6C4C" w:rsidRPr="00362205" w14:paraId="385C64F1" w14:textId="77777777" w:rsidTr="00286DCE">
        <w:trPr>
          <w:trHeight w:val="1311"/>
          <w:ins w:id="8054" w:author="智誠 楊" w:date="2021-05-08T18:38:00Z"/>
        </w:trPr>
        <w:tc>
          <w:tcPr>
            <w:tcW w:w="1548" w:type="dxa"/>
            <w:tcBorders>
              <w:top w:val="single" w:sz="8" w:space="0" w:color="000000"/>
              <w:bottom w:val="single" w:sz="8" w:space="0" w:color="000000"/>
              <w:right w:val="single" w:sz="8" w:space="0" w:color="000000"/>
            </w:tcBorders>
            <w:shd w:val="clear" w:color="auto" w:fill="F3F3F3"/>
          </w:tcPr>
          <w:p w14:paraId="7C2E490A" w14:textId="77777777" w:rsidR="006D6C4C" w:rsidRPr="00362205" w:rsidRDefault="006D6C4C" w:rsidP="00286DCE">
            <w:pPr>
              <w:rPr>
                <w:ins w:id="8055" w:author="智誠 楊" w:date="2021-05-08T18:38:00Z"/>
                <w:rFonts w:ascii="標楷體" w:eastAsia="標楷體" w:hAnsi="標楷體"/>
              </w:rPr>
            </w:pPr>
            <w:ins w:id="8056" w:author="智誠 楊" w:date="2021-05-08T18:38:00Z">
              <w:r w:rsidRPr="00362205">
                <w:rPr>
                  <w:rFonts w:ascii="標楷體" w:eastAsia="標楷體" w:hAnsi="標楷體"/>
                </w:rPr>
                <w:t>例外流程</w:t>
              </w:r>
            </w:ins>
          </w:p>
        </w:tc>
        <w:tc>
          <w:tcPr>
            <w:tcW w:w="6318" w:type="dxa"/>
            <w:tcBorders>
              <w:top w:val="single" w:sz="8" w:space="0" w:color="000000"/>
              <w:left w:val="single" w:sz="8" w:space="0" w:color="000000"/>
              <w:bottom w:val="single" w:sz="8" w:space="0" w:color="000000"/>
            </w:tcBorders>
          </w:tcPr>
          <w:p w14:paraId="16B4FD0C" w14:textId="77777777" w:rsidR="006D6C4C" w:rsidRPr="00362205" w:rsidRDefault="006D6C4C" w:rsidP="00286DCE">
            <w:pPr>
              <w:rPr>
                <w:ins w:id="8057" w:author="智誠 楊" w:date="2021-05-08T18:38:00Z"/>
                <w:rFonts w:ascii="標楷體" w:eastAsia="標楷體" w:hAnsi="標楷體"/>
              </w:rPr>
            </w:pPr>
          </w:p>
        </w:tc>
      </w:tr>
      <w:tr w:rsidR="006D6C4C" w:rsidRPr="00362205" w14:paraId="66C42D3C" w14:textId="77777777" w:rsidTr="00286DCE">
        <w:trPr>
          <w:trHeight w:val="278"/>
          <w:ins w:id="8058" w:author="智誠 楊" w:date="2021-05-08T18:38:00Z"/>
        </w:trPr>
        <w:tc>
          <w:tcPr>
            <w:tcW w:w="1548" w:type="dxa"/>
            <w:tcBorders>
              <w:top w:val="single" w:sz="8" w:space="0" w:color="000000"/>
              <w:bottom w:val="single" w:sz="8" w:space="0" w:color="000000"/>
              <w:right w:val="single" w:sz="8" w:space="0" w:color="000000"/>
            </w:tcBorders>
            <w:shd w:val="clear" w:color="auto" w:fill="F3F3F3"/>
          </w:tcPr>
          <w:p w14:paraId="4B993223" w14:textId="77777777" w:rsidR="006D6C4C" w:rsidRPr="00362205" w:rsidRDefault="006D6C4C" w:rsidP="00286DCE">
            <w:pPr>
              <w:rPr>
                <w:ins w:id="8059" w:author="智誠 楊" w:date="2021-05-08T18:38:00Z"/>
                <w:rFonts w:ascii="標楷體" w:eastAsia="標楷體" w:hAnsi="標楷體"/>
              </w:rPr>
            </w:pPr>
            <w:ins w:id="8060" w:author="智誠 楊" w:date="2021-05-08T18:38:00Z">
              <w:r w:rsidRPr="00362205">
                <w:rPr>
                  <w:rFonts w:ascii="標楷體" w:eastAsia="標楷體" w:hAnsi="標楷體"/>
                </w:rPr>
                <w:t xml:space="preserve">執行後狀況 </w:t>
              </w:r>
            </w:ins>
          </w:p>
        </w:tc>
        <w:tc>
          <w:tcPr>
            <w:tcW w:w="6318" w:type="dxa"/>
            <w:tcBorders>
              <w:top w:val="single" w:sz="8" w:space="0" w:color="000000"/>
              <w:left w:val="single" w:sz="8" w:space="0" w:color="000000"/>
              <w:bottom w:val="single" w:sz="8" w:space="0" w:color="000000"/>
            </w:tcBorders>
          </w:tcPr>
          <w:p w14:paraId="4F255895" w14:textId="77777777" w:rsidR="006D6C4C" w:rsidRPr="00362205" w:rsidRDefault="006D6C4C" w:rsidP="00286DCE">
            <w:pPr>
              <w:rPr>
                <w:ins w:id="8061" w:author="智誠 楊" w:date="2021-05-08T18:38:00Z"/>
                <w:rFonts w:ascii="標楷體" w:eastAsia="標楷體" w:hAnsi="標楷體"/>
              </w:rPr>
            </w:pPr>
            <w:ins w:id="8062" w:author="智誠 楊" w:date="2021-05-08T18:38:00Z">
              <w:r>
                <w:rPr>
                  <w:rFonts w:ascii="標楷體" w:eastAsia="標楷體" w:hAnsi="標楷體" w:hint="eastAsia"/>
                  <w:lang w:eastAsia="zh-HK"/>
                </w:rPr>
                <w:t>提供資料查詢輸出</w:t>
              </w:r>
            </w:ins>
          </w:p>
        </w:tc>
      </w:tr>
      <w:tr w:rsidR="006D6C4C" w:rsidRPr="00362205" w14:paraId="40FE1D1D" w14:textId="77777777" w:rsidTr="00286DCE">
        <w:trPr>
          <w:trHeight w:val="358"/>
          <w:ins w:id="8063" w:author="智誠 楊" w:date="2021-05-08T18:38:00Z"/>
        </w:trPr>
        <w:tc>
          <w:tcPr>
            <w:tcW w:w="1548" w:type="dxa"/>
            <w:tcBorders>
              <w:top w:val="single" w:sz="8" w:space="0" w:color="000000"/>
              <w:bottom w:val="single" w:sz="8" w:space="0" w:color="000000"/>
              <w:right w:val="single" w:sz="8" w:space="0" w:color="000000"/>
            </w:tcBorders>
            <w:shd w:val="clear" w:color="auto" w:fill="F3F3F3"/>
          </w:tcPr>
          <w:p w14:paraId="0F084039" w14:textId="77777777" w:rsidR="006D6C4C" w:rsidRPr="00362205" w:rsidRDefault="006D6C4C" w:rsidP="00286DCE">
            <w:pPr>
              <w:rPr>
                <w:ins w:id="8064" w:author="智誠 楊" w:date="2021-05-08T18:38:00Z"/>
                <w:rFonts w:ascii="標楷體" w:eastAsia="標楷體" w:hAnsi="標楷體"/>
              </w:rPr>
            </w:pPr>
            <w:ins w:id="8065" w:author="智誠 楊" w:date="2021-05-08T18:38:00Z">
              <w:r w:rsidRPr="00362205">
                <w:rPr>
                  <w:rFonts w:ascii="標楷體" w:eastAsia="標楷體" w:hAnsi="標楷體"/>
                </w:rPr>
                <w:t>特別需求</w:t>
              </w:r>
            </w:ins>
          </w:p>
        </w:tc>
        <w:tc>
          <w:tcPr>
            <w:tcW w:w="6318" w:type="dxa"/>
            <w:tcBorders>
              <w:top w:val="single" w:sz="8" w:space="0" w:color="000000"/>
              <w:left w:val="single" w:sz="8" w:space="0" w:color="000000"/>
              <w:bottom w:val="single" w:sz="8" w:space="0" w:color="000000"/>
            </w:tcBorders>
          </w:tcPr>
          <w:p w14:paraId="4A9493FD" w14:textId="77777777" w:rsidR="006D6C4C" w:rsidRPr="00362205" w:rsidRDefault="006D6C4C" w:rsidP="00286DCE">
            <w:pPr>
              <w:rPr>
                <w:ins w:id="8066" w:author="智誠 楊" w:date="2021-05-08T18:38:00Z"/>
                <w:rFonts w:ascii="標楷體" w:eastAsia="標楷體" w:hAnsi="標楷體"/>
              </w:rPr>
            </w:pPr>
          </w:p>
        </w:tc>
      </w:tr>
      <w:tr w:rsidR="006D6C4C" w:rsidRPr="00362205" w14:paraId="10890C86" w14:textId="77777777" w:rsidTr="00286DCE">
        <w:trPr>
          <w:trHeight w:val="278"/>
          <w:ins w:id="8067" w:author="智誠 楊" w:date="2021-05-08T18:38:00Z"/>
        </w:trPr>
        <w:tc>
          <w:tcPr>
            <w:tcW w:w="1548" w:type="dxa"/>
            <w:tcBorders>
              <w:top w:val="single" w:sz="8" w:space="0" w:color="000000"/>
              <w:bottom w:val="single" w:sz="8" w:space="0" w:color="000000"/>
              <w:right w:val="single" w:sz="8" w:space="0" w:color="000000"/>
            </w:tcBorders>
            <w:shd w:val="clear" w:color="auto" w:fill="F3F3F3"/>
          </w:tcPr>
          <w:p w14:paraId="6FAFB0F5" w14:textId="77777777" w:rsidR="006D6C4C" w:rsidRPr="00362205" w:rsidRDefault="006D6C4C" w:rsidP="00286DCE">
            <w:pPr>
              <w:rPr>
                <w:ins w:id="8068" w:author="智誠 楊" w:date="2021-05-08T18:38:00Z"/>
                <w:rFonts w:ascii="標楷體" w:eastAsia="標楷體" w:hAnsi="標楷體"/>
              </w:rPr>
            </w:pPr>
            <w:ins w:id="8069" w:author="智誠 楊" w:date="2021-05-08T18:38:00Z">
              <w:r w:rsidRPr="00362205">
                <w:rPr>
                  <w:rFonts w:ascii="標楷體" w:eastAsia="標楷體" w:hAnsi="標楷體"/>
                </w:rPr>
                <w:t xml:space="preserve">參考 </w:t>
              </w:r>
            </w:ins>
          </w:p>
        </w:tc>
        <w:tc>
          <w:tcPr>
            <w:tcW w:w="6318" w:type="dxa"/>
            <w:tcBorders>
              <w:top w:val="single" w:sz="8" w:space="0" w:color="000000"/>
              <w:left w:val="single" w:sz="8" w:space="0" w:color="000000"/>
              <w:bottom w:val="single" w:sz="8" w:space="0" w:color="000000"/>
            </w:tcBorders>
          </w:tcPr>
          <w:p w14:paraId="42249586" w14:textId="77777777" w:rsidR="006D6C4C" w:rsidRPr="00362205" w:rsidRDefault="006D6C4C" w:rsidP="00286DCE">
            <w:pPr>
              <w:rPr>
                <w:ins w:id="8070" w:author="智誠 楊" w:date="2021-05-08T18:38:00Z"/>
                <w:rFonts w:ascii="標楷體" w:eastAsia="標楷體" w:hAnsi="標楷體"/>
              </w:rPr>
            </w:pPr>
          </w:p>
        </w:tc>
      </w:tr>
    </w:tbl>
    <w:p w14:paraId="74B23829" w14:textId="77777777" w:rsidR="006D6C4C" w:rsidRDefault="006D6C4C" w:rsidP="00B010CD">
      <w:pPr>
        <w:pStyle w:val="a"/>
        <w:numPr>
          <w:ilvl w:val="0"/>
          <w:numId w:val="0"/>
        </w:numPr>
        <w:ind w:left="1330"/>
        <w:rPr>
          <w:ins w:id="8071" w:author="智誠 楊" w:date="2021-05-08T18:38:00Z"/>
        </w:rPr>
      </w:pPr>
    </w:p>
    <w:p w14:paraId="742161AC" w14:textId="77777777" w:rsidR="006D6C4C" w:rsidRPr="005F1722" w:rsidRDefault="006D6C4C" w:rsidP="00B010CD">
      <w:pPr>
        <w:pStyle w:val="a"/>
        <w:rPr>
          <w:ins w:id="8072" w:author="智誠 楊" w:date="2021-05-08T18:38:00Z"/>
        </w:rPr>
      </w:pPr>
      <w:ins w:id="8073" w:author="智誠 楊" w:date="2021-05-08T18:38:00Z">
        <w:r>
          <w:rPr>
            <w:rFonts w:hint="eastAsia"/>
          </w:rPr>
          <w:t>Ta</w:t>
        </w:r>
        <w:r>
          <w:t>ble List</w:t>
        </w:r>
        <w:r w:rsidRPr="005F1722">
          <w:rPr>
            <w:rFonts w:hint="eastAsia"/>
          </w:rPr>
          <w:t>:</w:t>
        </w:r>
      </w:ins>
    </w:p>
    <w:tbl>
      <w:tblPr>
        <w:tblStyle w:val="ac"/>
        <w:tblW w:w="0" w:type="auto"/>
        <w:tblInd w:w="1809" w:type="dxa"/>
        <w:tblLook w:val="04A0" w:firstRow="1" w:lastRow="0" w:firstColumn="1" w:lastColumn="0" w:noHBand="0" w:noVBand="1"/>
      </w:tblPr>
      <w:tblGrid>
        <w:gridCol w:w="851"/>
        <w:gridCol w:w="3118"/>
        <w:gridCol w:w="3828"/>
      </w:tblGrid>
      <w:tr w:rsidR="006D6C4C" w:rsidRPr="0022279A" w14:paraId="683F5026" w14:textId="77777777" w:rsidTr="00286DCE">
        <w:trPr>
          <w:ins w:id="8074" w:author="智誠 楊" w:date="2021-05-08T18:38:00Z"/>
        </w:trPr>
        <w:tc>
          <w:tcPr>
            <w:tcW w:w="851" w:type="dxa"/>
            <w:shd w:val="clear" w:color="auto" w:fill="D9D9D9" w:themeFill="background1" w:themeFillShade="D9"/>
          </w:tcPr>
          <w:p w14:paraId="3FACE92A" w14:textId="77777777" w:rsidR="006D6C4C" w:rsidRPr="0022279A" w:rsidRDefault="006D6C4C" w:rsidP="00286DCE">
            <w:pPr>
              <w:jc w:val="center"/>
              <w:rPr>
                <w:ins w:id="8075" w:author="智誠 楊" w:date="2021-05-08T18:38:00Z"/>
                <w:rFonts w:ascii="標楷體" w:eastAsia="標楷體" w:hAnsi="標楷體"/>
              </w:rPr>
            </w:pPr>
            <w:ins w:id="8076" w:author="智誠 楊" w:date="2021-05-08T18:38:00Z">
              <w:r w:rsidRPr="0022279A">
                <w:rPr>
                  <w:rFonts w:ascii="標楷體" w:eastAsia="標楷體" w:hAnsi="標楷體" w:hint="eastAsia"/>
                  <w:lang w:eastAsia="zh-HK"/>
                </w:rPr>
                <w:t>序號</w:t>
              </w:r>
            </w:ins>
          </w:p>
        </w:tc>
        <w:tc>
          <w:tcPr>
            <w:tcW w:w="3118" w:type="dxa"/>
            <w:shd w:val="clear" w:color="auto" w:fill="D9D9D9" w:themeFill="background1" w:themeFillShade="D9"/>
          </w:tcPr>
          <w:p w14:paraId="6779B677" w14:textId="77777777" w:rsidR="006D6C4C" w:rsidRPr="0022279A" w:rsidRDefault="006D6C4C" w:rsidP="00286DCE">
            <w:pPr>
              <w:jc w:val="center"/>
              <w:rPr>
                <w:ins w:id="8077" w:author="智誠 楊" w:date="2021-05-08T18:38:00Z"/>
                <w:rFonts w:ascii="標楷體" w:eastAsia="標楷體" w:hAnsi="標楷體"/>
              </w:rPr>
            </w:pPr>
            <w:ins w:id="8078" w:author="智誠 楊" w:date="2021-05-08T18:38:00Z">
              <w:r w:rsidRPr="0022279A">
                <w:rPr>
                  <w:rFonts w:ascii="標楷體" w:eastAsia="標楷體" w:hAnsi="標楷體" w:hint="eastAsia"/>
                  <w:lang w:eastAsia="zh-HK"/>
                </w:rPr>
                <w:t>名稱</w:t>
              </w:r>
            </w:ins>
          </w:p>
        </w:tc>
        <w:tc>
          <w:tcPr>
            <w:tcW w:w="3828" w:type="dxa"/>
            <w:shd w:val="clear" w:color="auto" w:fill="D9D9D9" w:themeFill="background1" w:themeFillShade="D9"/>
          </w:tcPr>
          <w:p w14:paraId="4359D4A3" w14:textId="77777777" w:rsidR="006D6C4C" w:rsidRPr="0022279A" w:rsidRDefault="006D6C4C" w:rsidP="00286DCE">
            <w:pPr>
              <w:jc w:val="center"/>
              <w:rPr>
                <w:ins w:id="8079" w:author="智誠 楊" w:date="2021-05-08T18:38:00Z"/>
                <w:rFonts w:ascii="標楷體" w:eastAsia="標楷體" w:hAnsi="標楷體"/>
              </w:rPr>
            </w:pPr>
            <w:ins w:id="8080" w:author="智誠 楊" w:date="2021-05-08T18:38:00Z">
              <w:r w:rsidRPr="0022279A">
                <w:rPr>
                  <w:rFonts w:ascii="標楷體" w:eastAsia="標楷體" w:hAnsi="標楷體" w:hint="eastAsia"/>
                  <w:lang w:eastAsia="zh-HK"/>
                </w:rPr>
                <w:t>說明</w:t>
              </w:r>
            </w:ins>
          </w:p>
        </w:tc>
      </w:tr>
      <w:tr w:rsidR="006D6C4C" w:rsidRPr="0022279A" w14:paraId="2EAC6C38" w14:textId="77777777" w:rsidTr="00286DCE">
        <w:trPr>
          <w:ins w:id="8081" w:author="智誠 楊" w:date="2021-05-08T18:38:00Z"/>
        </w:trPr>
        <w:tc>
          <w:tcPr>
            <w:tcW w:w="851" w:type="dxa"/>
          </w:tcPr>
          <w:p w14:paraId="5FF2A0F6" w14:textId="77777777" w:rsidR="006D6C4C" w:rsidRPr="0022279A" w:rsidRDefault="006D6C4C" w:rsidP="00286DCE">
            <w:pPr>
              <w:jc w:val="center"/>
              <w:rPr>
                <w:ins w:id="8082" w:author="智誠 楊" w:date="2021-05-08T18:38:00Z"/>
                <w:rFonts w:ascii="標楷體" w:eastAsia="標楷體" w:hAnsi="標楷體"/>
              </w:rPr>
            </w:pPr>
            <w:ins w:id="8083" w:author="智誠 楊" w:date="2021-05-08T18:38:00Z">
              <w:r w:rsidRPr="0022279A">
                <w:rPr>
                  <w:rFonts w:ascii="標楷體" w:eastAsia="標楷體" w:hAnsi="標楷體" w:hint="eastAsia"/>
                </w:rPr>
                <w:t>1</w:t>
              </w:r>
            </w:ins>
          </w:p>
        </w:tc>
        <w:tc>
          <w:tcPr>
            <w:tcW w:w="3118" w:type="dxa"/>
          </w:tcPr>
          <w:p w14:paraId="7A15F16E" w14:textId="1FD52134" w:rsidR="006D6C4C" w:rsidRPr="0022279A" w:rsidRDefault="006D6C4C" w:rsidP="00286DCE">
            <w:pPr>
              <w:rPr>
                <w:ins w:id="8084" w:author="智誠 楊" w:date="2021-05-08T18:38:00Z"/>
                <w:rFonts w:ascii="標楷體" w:eastAsia="標楷體" w:hAnsi="標楷體"/>
              </w:rPr>
            </w:pPr>
            <w:ins w:id="8085" w:author="智誠 楊" w:date="2021-05-08T18:47:00Z">
              <w:r>
                <w:rPr>
                  <w:rFonts w:ascii="標楷體" w:eastAsia="標楷體" w:hAnsi="標楷體" w:cs="細明體_HKSCS" w:hint="eastAsia"/>
                  <w:kern w:val="0"/>
                </w:rPr>
                <w:t>T</w:t>
              </w:r>
              <w:r>
                <w:rPr>
                  <w:rFonts w:ascii="標楷體" w:eastAsia="標楷體" w:hAnsi="標楷體" w:cs="細明體_HKSCS"/>
                  <w:kern w:val="0"/>
                </w:rPr>
                <w:t>xDataLog</w:t>
              </w:r>
            </w:ins>
          </w:p>
        </w:tc>
        <w:tc>
          <w:tcPr>
            <w:tcW w:w="3828" w:type="dxa"/>
          </w:tcPr>
          <w:p w14:paraId="36DBF0AA" w14:textId="38CAB69F" w:rsidR="006D6C4C" w:rsidRPr="0022279A" w:rsidRDefault="006D6C4C" w:rsidP="00286DCE">
            <w:pPr>
              <w:rPr>
                <w:ins w:id="8086" w:author="智誠 楊" w:date="2021-05-08T18:38:00Z"/>
                <w:rFonts w:ascii="標楷體" w:eastAsia="標楷體" w:hAnsi="標楷體"/>
              </w:rPr>
            </w:pPr>
            <w:ins w:id="8087" w:author="智誠 楊" w:date="2021-05-08T18:47:00Z">
              <w:r>
                <w:rPr>
                  <w:rFonts w:ascii="標楷體" w:eastAsia="標楷體" w:hAnsi="標楷體" w:hint="eastAsia"/>
                  <w:lang w:eastAsia="zh-HK"/>
                </w:rPr>
                <w:t>資料變更紀錄</w:t>
              </w:r>
              <w:r w:rsidRPr="00323EBD">
                <w:rPr>
                  <w:rFonts w:ascii="標楷體" w:eastAsia="標楷體" w:hAnsi="標楷體" w:hint="eastAsia"/>
                  <w:lang w:eastAsia="zh-HK"/>
                </w:rPr>
                <w:t>檔</w:t>
              </w:r>
            </w:ins>
          </w:p>
        </w:tc>
      </w:tr>
      <w:tr w:rsidR="00AF50F7" w:rsidRPr="0022279A" w14:paraId="27B7D27C" w14:textId="77777777" w:rsidTr="00286DCE">
        <w:trPr>
          <w:ins w:id="8088" w:author="智誠 楊" w:date="2021-05-08T18:38:00Z"/>
        </w:trPr>
        <w:tc>
          <w:tcPr>
            <w:tcW w:w="851" w:type="dxa"/>
          </w:tcPr>
          <w:p w14:paraId="27C07E9B" w14:textId="77777777" w:rsidR="00AF50F7" w:rsidRPr="0022279A" w:rsidRDefault="00AF50F7" w:rsidP="00AF50F7">
            <w:pPr>
              <w:jc w:val="center"/>
              <w:rPr>
                <w:ins w:id="8089" w:author="智誠 楊" w:date="2021-05-08T18:38:00Z"/>
                <w:rFonts w:ascii="標楷體" w:eastAsia="標楷體" w:hAnsi="標楷體"/>
              </w:rPr>
            </w:pPr>
            <w:ins w:id="8090" w:author="智誠 楊" w:date="2021-05-08T18:38:00Z">
              <w:r>
                <w:rPr>
                  <w:rFonts w:ascii="標楷體" w:eastAsia="標楷體" w:hAnsi="標楷體" w:hint="eastAsia"/>
                </w:rPr>
                <w:t>2</w:t>
              </w:r>
            </w:ins>
          </w:p>
        </w:tc>
        <w:tc>
          <w:tcPr>
            <w:tcW w:w="3118" w:type="dxa"/>
          </w:tcPr>
          <w:p w14:paraId="1EC5C71E" w14:textId="007E4836" w:rsidR="00AF50F7" w:rsidRPr="0022279A" w:rsidRDefault="00AF50F7" w:rsidP="00AF50F7">
            <w:pPr>
              <w:rPr>
                <w:ins w:id="8091" w:author="智誠 楊" w:date="2021-05-08T18:38:00Z"/>
                <w:rFonts w:ascii="標楷體" w:eastAsia="標楷體" w:hAnsi="標楷體"/>
              </w:rPr>
            </w:pPr>
            <w:ins w:id="8092" w:author="智誠 楊" w:date="2021-05-08T18:47:00Z">
              <w:r>
                <w:rPr>
                  <w:rFonts w:ascii="標楷體" w:eastAsia="標楷體" w:hAnsi="標楷體" w:hint="eastAsia"/>
                </w:rPr>
                <w:t>T</w:t>
              </w:r>
              <w:r>
                <w:rPr>
                  <w:rFonts w:ascii="標楷體" w:eastAsia="標楷體" w:hAnsi="標楷體"/>
                </w:rPr>
                <w:t>xTeller</w:t>
              </w:r>
            </w:ins>
          </w:p>
        </w:tc>
        <w:tc>
          <w:tcPr>
            <w:tcW w:w="3828" w:type="dxa"/>
          </w:tcPr>
          <w:p w14:paraId="24749654" w14:textId="5CE0DEF8" w:rsidR="00AF50F7" w:rsidRPr="0022279A" w:rsidRDefault="00AF50F7" w:rsidP="00AF50F7">
            <w:pPr>
              <w:rPr>
                <w:ins w:id="8093" w:author="智誠 楊" w:date="2021-05-08T18:38:00Z"/>
                <w:rFonts w:ascii="標楷體" w:eastAsia="標楷體" w:hAnsi="標楷體"/>
              </w:rPr>
            </w:pPr>
            <w:ins w:id="8094" w:author="智誠 楊" w:date="2021-05-08T18:47:00Z">
              <w:r>
                <w:rPr>
                  <w:rFonts w:ascii="標楷體" w:eastAsia="標楷體" w:hAnsi="標楷體" w:hint="eastAsia"/>
                </w:rPr>
                <w:t>使用者檔</w:t>
              </w:r>
            </w:ins>
          </w:p>
        </w:tc>
      </w:tr>
      <w:tr w:rsidR="00AF50F7" w:rsidRPr="0022279A" w14:paraId="725104D6" w14:textId="77777777" w:rsidTr="00286DCE">
        <w:trPr>
          <w:ins w:id="8095" w:author="智誠 楊" w:date="2021-05-08T18:47:00Z"/>
        </w:trPr>
        <w:tc>
          <w:tcPr>
            <w:tcW w:w="851" w:type="dxa"/>
          </w:tcPr>
          <w:p w14:paraId="49A277C7" w14:textId="344D0EEF" w:rsidR="00AF50F7" w:rsidRDefault="00AF50F7" w:rsidP="00AF50F7">
            <w:pPr>
              <w:jc w:val="center"/>
              <w:rPr>
                <w:ins w:id="8096" w:author="智誠 楊" w:date="2021-05-08T18:47:00Z"/>
                <w:rFonts w:ascii="標楷體" w:eastAsia="標楷體" w:hAnsi="標楷體"/>
              </w:rPr>
            </w:pPr>
            <w:ins w:id="8097" w:author="智誠 楊" w:date="2021-05-08T18:47:00Z">
              <w:r>
                <w:rPr>
                  <w:rFonts w:ascii="標楷體" w:eastAsia="標楷體" w:hAnsi="標楷體" w:hint="eastAsia"/>
                </w:rPr>
                <w:t>3</w:t>
              </w:r>
            </w:ins>
          </w:p>
        </w:tc>
        <w:tc>
          <w:tcPr>
            <w:tcW w:w="3118" w:type="dxa"/>
          </w:tcPr>
          <w:p w14:paraId="78D9D958" w14:textId="032C0C35" w:rsidR="00AF50F7" w:rsidRDefault="00AF50F7" w:rsidP="00AF50F7">
            <w:pPr>
              <w:rPr>
                <w:ins w:id="8098" w:author="智誠 楊" w:date="2021-05-08T18:47:00Z"/>
                <w:rFonts w:ascii="標楷體" w:eastAsia="標楷體" w:hAnsi="標楷體"/>
              </w:rPr>
            </w:pPr>
            <w:ins w:id="8099" w:author="智誠 楊" w:date="2021-05-08T18:47:00Z">
              <w:r>
                <w:rPr>
                  <w:rFonts w:ascii="標楷體" w:eastAsia="標楷體" w:hAnsi="標楷體" w:hint="eastAsia"/>
                </w:rPr>
                <w:t>T</w:t>
              </w:r>
              <w:r>
                <w:rPr>
                  <w:rFonts w:ascii="標楷體" w:eastAsia="標楷體" w:hAnsi="標楷體"/>
                </w:rPr>
                <w:t>xTranCode</w:t>
              </w:r>
            </w:ins>
          </w:p>
        </w:tc>
        <w:tc>
          <w:tcPr>
            <w:tcW w:w="3828" w:type="dxa"/>
          </w:tcPr>
          <w:p w14:paraId="5873ECD1" w14:textId="4BDD1077" w:rsidR="00AF50F7" w:rsidRDefault="00AF50F7" w:rsidP="00AF50F7">
            <w:pPr>
              <w:rPr>
                <w:ins w:id="8100" w:author="智誠 楊" w:date="2021-05-08T18:47:00Z"/>
                <w:rFonts w:ascii="標楷體" w:eastAsia="標楷體" w:hAnsi="標楷體"/>
              </w:rPr>
            </w:pPr>
            <w:ins w:id="8101" w:author="智誠 楊" w:date="2021-05-08T18:47:00Z">
              <w:r>
                <w:rPr>
                  <w:rFonts w:ascii="標楷體" w:eastAsia="標楷體" w:hAnsi="標楷體" w:hint="eastAsia"/>
                </w:rPr>
                <w:t>交易控制檔</w:t>
              </w:r>
            </w:ins>
          </w:p>
        </w:tc>
      </w:tr>
    </w:tbl>
    <w:p w14:paraId="52129AD7" w14:textId="77777777" w:rsidR="006D6C4C" w:rsidRDefault="006D6C4C" w:rsidP="006D6C4C">
      <w:pPr>
        <w:ind w:left="1440"/>
        <w:rPr>
          <w:ins w:id="8102" w:author="智誠 楊" w:date="2021-05-08T18:38:00Z"/>
        </w:rPr>
      </w:pPr>
    </w:p>
    <w:p w14:paraId="2ECB01FF" w14:textId="77777777" w:rsidR="006D6C4C" w:rsidRPr="005F1722" w:rsidRDefault="006D6C4C" w:rsidP="00B010CD">
      <w:pPr>
        <w:pStyle w:val="a"/>
        <w:rPr>
          <w:ins w:id="8103" w:author="智誠 楊" w:date="2021-05-08T18:38:00Z"/>
        </w:rPr>
      </w:pPr>
      <w:ins w:id="8104" w:author="智誠 楊" w:date="2021-05-08T18:38:00Z">
        <w:r w:rsidRPr="005F1722">
          <w:t>UI畫面</w:t>
        </w:r>
        <w:r w:rsidRPr="005F1722">
          <w:rPr>
            <w:rFonts w:hint="eastAsia"/>
          </w:rPr>
          <w:t>:</w:t>
        </w:r>
      </w:ins>
    </w:p>
    <w:p w14:paraId="3D186FF3" w14:textId="77777777" w:rsidR="006D6C4C" w:rsidRPr="00B56858" w:rsidRDefault="006D6C4C" w:rsidP="006D6C4C">
      <w:pPr>
        <w:rPr>
          <w:ins w:id="8105" w:author="智誠 楊" w:date="2021-05-08T18:38:00Z"/>
          <w:rFonts w:ascii="標楷體" w:eastAsia="標楷體" w:hAnsi="標楷體"/>
        </w:rPr>
      </w:pPr>
      <w:ins w:id="8106" w:author="智誠 楊" w:date="2021-05-08T18:38:00Z">
        <w:r>
          <w:rPr>
            <w:rFonts w:ascii="標楷體" w:eastAsia="標楷體" w:hAnsi="標楷體" w:hint="eastAsia"/>
          </w:rPr>
          <w:t>輸入畫面:</w:t>
        </w:r>
      </w:ins>
    </w:p>
    <w:p w14:paraId="6D8B8EB9" w14:textId="382DBD0E" w:rsidR="006D6C4C" w:rsidRPr="00B56858" w:rsidRDefault="00AF50F7" w:rsidP="006D6C4C">
      <w:pPr>
        <w:rPr>
          <w:ins w:id="8107" w:author="智誠 楊" w:date="2021-05-08T18:38:00Z"/>
        </w:rPr>
      </w:pPr>
      <w:ins w:id="8108" w:author="智誠 楊" w:date="2021-05-08T18:48:00Z">
        <w:r w:rsidRPr="00AF50F7">
          <w:rPr>
            <w:noProof/>
          </w:rPr>
          <w:drawing>
            <wp:inline distT="0" distB="0" distL="0" distR="0" wp14:anchorId="4DBA9F72" wp14:editId="507CA404">
              <wp:extent cx="6479540" cy="1381125"/>
              <wp:effectExtent l="0" t="0" r="0" b="0"/>
              <wp:docPr id="80" name="圖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479540" cy="1381125"/>
                      </a:xfrm>
                      <a:prstGeom prst="rect">
                        <a:avLst/>
                      </a:prstGeom>
                    </pic:spPr>
                  </pic:pic>
                </a:graphicData>
              </a:graphic>
            </wp:inline>
          </w:drawing>
        </w:r>
      </w:ins>
    </w:p>
    <w:p w14:paraId="1DEF3A0F" w14:textId="77777777" w:rsidR="006D6C4C" w:rsidRDefault="006D6C4C" w:rsidP="006D6C4C">
      <w:pPr>
        <w:widowControl/>
        <w:rPr>
          <w:ins w:id="8109" w:author="智誠 楊" w:date="2021-05-08T18:38:00Z"/>
          <w:rFonts w:eastAsia="標楷體"/>
          <w:sz w:val="26"/>
        </w:rPr>
      </w:pPr>
      <w:ins w:id="8110" w:author="智誠 楊" w:date="2021-05-08T18:38:00Z">
        <w:r>
          <w:br w:type="page"/>
        </w:r>
      </w:ins>
    </w:p>
    <w:p w14:paraId="7D9305D2" w14:textId="77777777" w:rsidR="006D6C4C" w:rsidRDefault="006D6C4C" w:rsidP="00B010CD">
      <w:pPr>
        <w:pStyle w:val="a"/>
        <w:rPr>
          <w:ins w:id="8111" w:author="智誠 楊" w:date="2021-05-08T18:38:00Z"/>
        </w:rPr>
      </w:pPr>
      <w:ins w:id="8112" w:author="智誠 楊" w:date="2021-05-08T18:38:00Z">
        <w:r>
          <w:t>輸入畫面</w:t>
        </w:r>
        <w:r>
          <w:rPr>
            <w:rFonts w:hint="eastAsia"/>
            <w:lang w:eastAsia="zh-HK"/>
          </w:rPr>
          <w:t>按鈕</w:t>
        </w:r>
        <w:r>
          <w:t>說明</w:t>
        </w:r>
      </w:ins>
    </w:p>
    <w:p w14:paraId="0C534839" w14:textId="77777777" w:rsidR="006D6C4C" w:rsidRPr="00F5236F" w:rsidRDefault="006D6C4C" w:rsidP="006D6C4C">
      <w:pPr>
        <w:rPr>
          <w:ins w:id="8113" w:author="智誠 楊" w:date="2021-05-08T18:38:00Z"/>
        </w:rPr>
      </w:pPr>
    </w:p>
    <w:tbl>
      <w:tblPr>
        <w:tblStyle w:val="ac"/>
        <w:tblW w:w="0" w:type="auto"/>
        <w:tblInd w:w="250" w:type="dxa"/>
        <w:tblLook w:val="04A0" w:firstRow="1" w:lastRow="0" w:firstColumn="1" w:lastColumn="0" w:noHBand="0" w:noVBand="1"/>
      </w:tblPr>
      <w:tblGrid>
        <w:gridCol w:w="851"/>
        <w:gridCol w:w="2126"/>
        <w:gridCol w:w="7033"/>
      </w:tblGrid>
      <w:tr w:rsidR="006D6C4C" w:rsidRPr="00F5236F" w14:paraId="07951385" w14:textId="77777777" w:rsidTr="00286DCE">
        <w:trPr>
          <w:ins w:id="8114" w:author="智誠 楊" w:date="2021-05-08T18:38:00Z"/>
        </w:trPr>
        <w:tc>
          <w:tcPr>
            <w:tcW w:w="851" w:type="dxa"/>
            <w:shd w:val="clear" w:color="auto" w:fill="D9D9D9" w:themeFill="background1" w:themeFillShade="D9"/>
          </w:tcPr>
          <w:p w14:paraId="72065ACA" w14:textId="77777777" w:rsidR="006D6C4C" w:rsidRPr="00F5236F" w:rsidRDefault="006D6C4C" w:rsidP="00286DCE">
            <w:pPr>
              <w:jc w:val="center"/>
              <w:rPr>
                <w:ins w:id="8115" w:author="智誠 楊" w:date="2021-05-08T18:38:00Z"/>
                <w:rFonts w:ascii="標楷體" w:eastAsia="標楷體" w:hAnsi="標楷體"/>
              </w:rPr>
            </w:pPr>
            <w:ins w:id="8116" w:author="智誠 楊" w:date="2021-05-08T18:38:00Z">
              <w:r w:rsidRPr="00F5236F">
                <w:rPr>
                  <w:rFonts w:ascii="標楷體" w:eastAsia="標楷體" w:hAnsi="標楷體" w:hint="eastAsia"/>
                  <w:lang w:eastAsia="zh-HK"/>
                </w:rPr>
                <w:t>序號</w:t>
              </w:r>
            </w:ins>
          </w:p>
        </w:tc>
        <w:tc>
          <w:tcPr>
            <w:tcW w:w="2126" w:type="dxa"/>
            <w:shd w:val="clear" w:color="auto" w:fill="D9D9D9" w:themeFill="background1" w:themeFillShade="D9"/>
          </w:tcPr>
          <w:p w14:paraId="78D5FE67" w14:textId="77777777" w:rsidR="006D6C4C" w:rsidRPr="00F5236F" w:rsidRDefault="006D6C4C" w:rsidP="00286DCE">
            <w:pPr>
              <w:jc w:val="center"/>
              <w:rPr>
                <w:ins w:id="8117" w:author="智誠 楊" w:date="2021-05-08T18:38:00Z"/>
                <w:rFonts w:ascii="標楷體" w:eastAsia="標楷體" w:hAnsi="標楷體"/>
              </w:rPr>
            </w:pPr>
            <w:ins w:id="8118" w:author="智誠 楊" w:date="2021-05-08T18:38:00Z">
              <w:r>
                <w:rPr>
                  <w:rFonts w:ascii="標楷體" w:eastAsia="標楷體" w:hAnsi="標楷體" w:hint="eastAsia"/>
                  <w:lang w:eastAsia="zh-HK"/>
                </w:rPr>
                <w:t>按鈕名稱</w:t>
              </w:r>
            </w:ins>
          </w:p>
        </w:tc>
        <w:tc>
          <w:tcPr>
            <w:tcW w:w="7033" w:type="dxa"/>
            <w:shd w:val="clear" w:color="auto" w:fill="D9D9D9" w:themeFill="background1" w:themeFillShade="D9"/>
          </w:tcPr>
          <w:p w14:paraId="448D9B8C" w14:textId="77777777" w:rsidR="006D6C4C" w:rsidRPr="00F5236F" w:rsidRDefault="006D6C4C" w:rsidP="00286DCE">
            <w:pPr>
              <w:jc w:val="center"/>
              <w:rPr>
                <w:ins w:id="8119" w:author="智誠 楊" w:date="2021-05-08T18:38:00Z"/>
                <w:rFonts w:ascii="標楷體" w:eastAsia="標楷體" w:hAnsi="標楷體"/>
              </w:rPr>
            </w:pPr>
            <w:ins w:id="8120" w:author="智誠 楊" w:date="2021-05-08T18:38:00Z">
              <w:r>
                <w:rPr>
                  <w:rFonts w:ascii="標楷體" w:eastAsia="標楷體" w:hAnsi="標楷體" w:hint="eastAsia"/>
                  <w:lang w:eastAsia="zh-HK"/>
                </w:rPr>
                <w:t>功能說明</w:t>
              </w:r>
            </w:ins>
          </w:p>
        </w:tc>
      </w:tr>
      <w:tr w:rsidR="006D6C4C" w:rsidRPr="00F5236F" w14:paraId="52A0A114" w14:textId="77777777" w:rsidTr="00286DCE">
        <w:trPr>
          <w:ins w:id="8121" w:author="智誠 楊" w:date="2021-05-08T18:38:00Z"/>
        </w:trPr>
        <w:tc>
          <w:tcPr>
            <w:tcW w:w="851" w:type="dxa"/>
          </w:tcPr>
          <w:p w14:paraId="7D1A77A1" w14:textId="77777777" w:rsidR="006D6C4C" w:rsidRPr="00F5236F" w:rsidRDefault="006D6C4C" w:rsidP="00286DCE">
            <w:pPr>
              <w:jc w:val="center"/>
              <w:rPr>
                <w:ins w:id="8122" w:author="智誠 楊" w:date="2021-05-08T18:38:00Z"/>
                <w:rFonts w:ascii="標楷體" w:eastAsia="標楷體" w:hAnsi="標楷體"/>
                <w:lang w:eastAsia="zh-HK"/>
              </w:rPr>
            </w:pPr>
            <w:ins w:id="8123" w:author="智誠 楊" w:date="2021-05-08T18:38:00Z">
              <w:r>
                <w:rPr>
                  <w:rFonts w:ascii="標楷體" w:eastAsia="標楷體" w:hAnsi="標楷體" w:hint="eastAsia"/>
                </w:rPr>
                <w:t>1</w:t>
              </w:r>
            </w:ins>
          </w:p>
        </w:tc>
        <w:tc>
          <w:tcPr>
            <w:tcW w:w="2126" w:type="dxa"/>
          </w:tcPr>
          <w:p w14:paraId="7B6C6308" w14:textId="77777777" w:rsidR="006D6C4C" w:rsidRDefault="006D6C4C" w:rsidP="00286DCE">
            <w:pPr>
              <w:rPr>
                <w:ins w:id="8124" w:author="智誠 楊" w:date="2021-05-08T18:38:00Z"/>
                <w:rFonts w:ascii="標楷體" w:eastAsia="標楷體" w:hAnsi="標楷體"/>
                <w:lang w:eastAsia="zh-HK"/>
              </w:rPr>
            </w:pPr>
            <w:ins w:id="8125" w:author="智誠 楊" w:date="2021-05-08T18:38:00Z">
              <w:r>
                <w:rPr>
                  <w:rFonts w:ascii="標楷體" w:eastAsia="標楷體" w:hAnsi="標楷體" w:hint="eastAsia"/>
                  <w:lang w:eastAsia="zh-HK"/>
                </w:rPr>
                <w:t>查詢</w:t>
              </w:r>
            </w:ins>
          </w:p>
        </w:tc>
        <w:tc>
          <w:tcPr>
            <w:tcW w:w="7033" w:type="dxa"/>
          </w:tcPr>
          <w:p w14:paraId="08201A61" w14:textId="77777777" w:rsidR="006D6C4C" w:rsidRDefault="006D6C4C" w:rsidP="00286DCE">
            <w:pPr>
              <w:rPr>
                <w:ins w:id="8126" w:author="智誠 楊" w:date="2021-05-08T18:38:00Z"/>
                <w:rFonts w:ascii="標楷體" w:eastAsia="標楷體" w:hAnsi="標楷體"/>
                <w:lang w:eastAsia="zh-HK"/>
              </w:rPr>
            </w:pPr>
            <w:ins w:id="8127" w:author="智誠 楊" w:date="2021-05-08T18:38:00Z">
              <w:r>
                <w:rPr>
                  <w:rFonts w:ascii="標楷體" w:eastAsia="標楷體" w:hAnsi="標楷體" w:hint="eastAsia"/>
                  <w:lang w:eastAsia="zh-HK"/>
                </w:rPr>
                <w:t>依據輸入條件查詢資料</w:t>
              </w:r>
            </w:ins>
          </w:p>
        </w:tc>
      </w:tr>
      <w:tr w:rsidR="006D6C4C" w:rsidRPr="00F5236F" w14:paraId="5FD855D0" w14:textId="77777777" w:rsidTr="00286DCE">
        <w:trPr>
          <w:ins w:id="8128" w:author="智誠 楊" w:date="2021-05-08T18:38:00Z"/>
        </w:trPr>
        <w:tc>
          <w:tcPr>
            <w:tcW w:w="851" w:type="dxa"/>
          </w:tcPr>
          <w:p w14:paraId="77504BB0" w14:textId="77777777" w:rsidR="006D6C4C" w:rsidRDefault="006D6C4C" w:rsidP="00286DCE">
            <w:pPr>
              <w:jc w:val="center"/>
              <w:rPr>
                <w:ins w:id="8129" w:author="智誠 楊" w:date="2021-05-08T18:38:00Z"/>
                <w:rFonts w:ascii="標楷體" w:eastAsia="標楷體" w:hAnsi="標楷體"/>
              </w:rPr>
            </w:pPr>
            <w:ins w:id="8130" w:author="智誠 楊" w:date="2021-05-08T18:38:00Z">
              <w:r>
                <w:rPr>
                  <w:rFonts w:ascii="標楷體" w:eastAsia="標楷體" w:hAnsi="標楷體" w:hint="eastAsia"/>
                </w:rPr>
                <w:t>2</w:t>
              </w:r>
            </w:ins>
          </w:p>
        </w:tc>
        <w:tc>
          <w:tcPr>
            <w:tcW w:w="2126" w:type="dxa"/>
          </w:tcPr>
          <w:p w14:paraId="5E748D75" w14:textId="77777777" w:rsidR="006D6C4C" w:rsidRDefault="006D6C4C" w:rsidP="00286DCE">
            <w:pPr>
              <w:rPr>
                <w:ins w:id="8131" w:author="智誠 楊" w:date="2021-05-08T18:38:00Z"/>
                <w:rFonts w:ascii="標楷體" w:eastAsia="標楷體" w:hAnsi="標楷體"/>
                <w:lang w:eastAsia="zh-HK"/>
              </w:rPr>
            </w:pPr>
            <w:ins w:id="8132" w:author="智誠 楊" w:date="2021-05-08T18:38:00Z">
              <w:r>
                <w:rPr>
                  <w:rFonts w:ascii="標楷體" w:eastAsia="標楷體" w:hAnsi="標楷體" w:hint="eastAsia"/>
                  <w:lang w:eastAsia="zh-HK"/>
                </w:rPr>
                <w:t>離開</w:t>
              </w:r>
            </w:ins>
          </w:p>
        </w:tc>
        <w:tc>
          <w:tcPr>
            <w:tcW w:w="7033" w:type="dxa"/>
          </w:tcPr>
          <w:p w14:paraId="38639859" w14:textId="77777777" w:rsidR="006D6C4C" w:rsidRDefault="006D6C4C" w:rsidP="00286DCE">
            <w:pPr>
              <w:rPr>
                <w:ins w:id="8133" w:author="智誠 楊" w:date="2021-05-08T18:38:00Z"/>
                <w:rFonts w:ascii="標楷體" w:eastAsia="標楷體" w:hAnsi="標楷體"/>
                <w:lang w:eastAsia="zh-HK"/>
              </w:rPr>
            </w:pPr>
            <w:ins w:id="8134" w:author="智誠 楊" w:date="2021-05-08T18:38:00Z">
              <w:r>
                <w:rPr>
                  <w:rFonts w:ascii="標楷體" w:eastAsia="標楷體" w:hAnsi="標楷體" w:hint="eastAsia"/>
                  <w:lang w:eastAsia="zh-HK"/>
                </w:rPr>
                <w:t>關閉此查詢畫面</w:t>
              </w:r>
            </w:ins>
          </w:p>
        </w:tc>
      </w:tr>
      <w:tr w:rsidR="006D6C4C" w:rsidRPr="00F5236F" w14:paraId="557CF137" w14:textId="77777777" w:rsidTr="00286DCE">
        <w:trPr>
          <w:ins w:id="8135" w:author="智誠 楊" w:date="2021-05-08T18:38:00Z"/>
        </w:trPr>
        <w:tc>
          <w:tcPr>
            <w:tcW w:w="851" w:type="dxa"/>
          </w:tcPr>
          <w:p w14:paraId="0960F158" w14:textId="77777777" w:rsidR="006D6C4C" w:rsidRDefault="006D6C4C" w:rsidP="00286DCE">
            <w:pPr>
              <w:jc w:val="center"/>
              <w:rPr>
                <w:ins w:id="8136" w:author="智誠 楊" w:date="2021-05-08T18:38:00Z"/>
                <w:rFonts w:ascii="標楷體" w:eastAsia="標楷體" w:hAnsi="標楷體"/>
              </w:rPr>
            </w:pPr>
            <w:ins w:id="8137" w:author="智誠 楊" w:date="2021-05-08T18:38:00Z">
              <w:r>
                <w:rPr>
                  <w:rFonts w:ascii="標楷體" w:eastAsia="標楷體" w:hAnsi="標楷體" w:hint="eastAsia"/>
                </w:rPr>
                <w:t>3</w:t>
              </w:r>
            </w:ins>
          </w:p>
        </w:tc>
        <w:tc>
          <w:tcPr>
            <w:tcW w:w="2126" w:type="dxa"/>
          </w:tcPr>
          <w:p w14:paraId="67177C35" w14:textId="77777777" w:rsidR="006D6C4C" w:rsidRDefault="006D6C4C" w:rsidP="00286DCE">
            <w:pPr>
              <w:rPr>
                <w:ins w:id="8138" w:author="智誠 楊" w:date="2021-05-08T18:38:00Z"/>
                <w:rFonts w:ascii="標楷體" w:eastAsia="標楷體" w:hAnsi="標楷體"/>
                <w:lang w:eastAsia="zh-HK"/>
              </w:rPr>
            </w:pPr>
            <w:ins w:id="8139" w:author="智誠 楊" w:date="2021-05-08T18:38:00Z">
              <w:r>
                <w:rPr>
                  <w:rFonts w:ascii="標楷體" w:eastAsia="標楷體" w:hAnsi="標楷體" w:hint="eastAsia"/>
                  <w:lang w:eastAsia="zh-HK"/>
                </w:rPr>
                <w:t>隱</w:t>
              </w:r>
              <w:r>
                <w:rPr>
                  <w:rFonts w:ascii="標楷體" w:eastAsia="標楷體" w:hAnsi="標楷體" w:hint="eastAsia"/>
                </w:rPr>
                <w:t>藏/</w:t>
              </w:r>
              <w:r>
                <w:rPr>
                  <w:rFonts w:ascii="標楷體" w:eastAsia="標楷體" w:hAnsi="標楷體" w:hint="eastAsia"/>
                  <w:lang w:eastAsia="zh-HK"/>
                </w:rPr>
                <w:t>顯示</w:t>
              </w:r>
            </w:ins>
          </w:p>
        </w:tc>
        <w:tc>
          <w:tcPr>
            <w:tcW w:w="7033" w:type="dxa"/>
          </w:tcPr>
          <w:p w14:paraId="0B04E2C9" w14:textId="77777777" w:rsidR="006D6C4C" w:rsidRDefault="006D6C4C" w:rsidP="00286DCE">
            <w:pPr>
              <w:rPr>
                <w:ins w:id="8140" w:author="智誠 楊" w:date="2021-05-08T18:38:00Z"/>
                <w:rFonts w:ascii="標楷體" w:eastAsia="標楷體" w:hAnsi="標楷體"/>
                <w:lang w:eastAsia="zh-HK"/>
              </w:rPr>
            </w:pPr>
            <w:ins w:id="8141" w:author="智誠 楊" w:date="2021-05-08T18:38:00Z">
              <w:r>
                <w:rPr>
                  <w:rFonts w:ascii="標楷體" w:eastAsia="標楷體" w:hAnsi="標楷體" w:hint="eastAsia"/>
                  <w:lang w:eastAsia="zh-HK"/>
                </w:rPr>
                <w:t>輸入條件切換隱</w:t>
              </w:r>
              <w:r>
                <w:rPr>
                  <w:rFonts w:ascii="標楷體" w:eastAsia="標楷體" w:hAnsi="標楷體" w:hint="eastAsia"/>
                </w:rPr>
                <w:t>藏</w:t>
              </w:r>
              <w:r>
                <w:rPr>
                  <w:rFonts w:ascii="標楷體" w:eastAsia="標楷體" w:hAnsi="標楷體" w:hint="eastAsia"/>
                  <w:lang w:eastAsia="zh-HK"/>
                </w:rPr>
                <w:t>及顯示</w:t>
              </w:r>
            </w:ins>
          </w:p>
        </w:tc>
      </w:tr>
    </w:tbl>
    <w:p w14:paraId="0E2CA1B0" w14:textId="77777777" w:rsidR="006D6C4C" w:rsidRDefault="006D6C4C" w:rsidP="00B010CD">
      <w:pPr>
        <w:pStyle w:val="a"/>
        <w:numPr>
          <w:ilvl w:val="0"/>
          <w:numId w:val="0"/>
        </w:numPr>
        <w:rPr>
          <w:ins w:id="8142" w:author="智誠 楊" w:date="2021-05-08T18:38:00Z"/>
        </w:rPr>
      </w:pPr>
    </w:p>
    <w:p w14:paraId="61439A61" w14:textId="77777777" w:rsidR="006D6C4C" w:rsidRDefault="006D6C4C" w:rsidP="00B010CD">
      <w:pPr>
        <w:pStyle w:val="a"/>
        <w:rPr>
          <w:ins w:id="8143" w:author="智誠 楊" w:date="2021-05-08T18:38:00Z"/>
        </w:rPr>
      </w:pPr>
      <w:ins w:id="8144" w:author="智誠 楊" w:date="2021-05-08T18:38:00Z">
        <w:r>
          <w:t>輸入畫面資料說明</w:t>
        </w:r>
      </w:ins>
    </w:p>
    <w:p w14:paraId="798652FA" w14:textId="77777777" w:rsidR="006D6C4C" w:rsidRPr="00583AF3" w:rsidRDefault="006D6C4C" w:rsidP="006D6C4C">
      <w:pPr>
        <w:rPr>
          <w:ins w:id="8145" w:author="智誠 楊" w:date="2021-05-08T18:38:00Z"/>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67"/>
        <w:gridCol w:w="1551"/>
        <w:gridCol w:w="816"/>
        <w:gridCol w:w="1187"/>
        <w:gridCol w:w="1083"/>
        <w:gridCol w:w="675"/>
        <w:gridCol w:w="696"/>
        <w:gridCol w:w="3529"/>
      </w:tblGrid>
      <w:tr w:rsidR="006D6C4C" w:rsidRPr="00362205" w14:paraId="0834B78D" w14:textId="77777777" w:rsidTr="00286DCE">
        <w:trPr>
          <w:trHeight w:val="388"/>
          <w:jc w:val="center"/>
          <w:ins w:id="8146" w:author="智誠 楊" w:date="2021-05-08T18:38:00Z"/>
        </w:trPr>
        <w:tc>
          <w:tcPr>
            <w:tcW w:w="567" w:type="dxa"/>
            <w:vMerge w:val="restart"/>
            <w:shd w:val="clear" w:color="auto" w:fill="D9D9D9" w:themeFill="background1" w:themeFillShade="D9"/>
          </w:tcPr>
          <w:p w14:paraId="312A358F" w14:textId="77777777" w:rsidR="006D6C4C" w:rsidRPr="00362205" w:rsidRDefault="006D6C4C" w:rsidP="00286DCE">
            <w:pPr>
              <w:rPr>
                <w:ins w:id="8147" w:author="智誠 楊" w:date="2021-05-08T18:38:00Z"/>
                <w:rFonts w:ascii="標楷體" w:eastAsia="標楷體" w:hAnsi="標楷體"/>
              </w:rPr>
            </w:pPr>
            <w:ins w:id="8148" w:author="智誠 楊" w:date="2021-05-08T18:38:00Z">
              <w:r w:rsidRPr="00362205">
                <w:rPr>
                  <w:rFonts w:ascii="標楷體" w:eastAsia="標楷體" w:hAnsi="標楷體"/>
                </w:rPr>
                <w:t>序號</w:t>
              </w:r>
            </w:ins>
          </w:p>
        </w:tc>
        <w:tc>
          <w:tcPr>
            <w:tcW w:w="1551" w:type="dxa"/>
            <w:vMerge w:val="restart"/>
            <w:shd w:val="clear" w:color="auto" w:fill="D9D9D9" w:themeFill="background1" w:themeFillShade="D9"/>
          </w:tcPr>
          <w:p w14:paraId="3B5588CA" w14:textId="77777777" w:rsidR="006D6C4C" w:rsidRPr="00362205" w:rsidRDefault="006D6C4C" w:rsidP="00286DCE">
            <w:pPr>
              <w:rPr>
                <w:ins w:id="8149" w:author="智誠 楊" w:date="2021-05-08T18:38:00Z"/>
                <w:rFonts w:ascii="標楷體" w:eastAsia="標楷體" w:hAnsi="標楷體"/>
              </w:rPr>
            </w:pPr>
            <w:ins w:id="8150" w:author="智誠 楊" w:date="2021-05-08T18:38:00Z">
              <w:r w:rsidRPr="00362205">
                <w:rPr>
                  <w:rFonts w:ascii="標楷體" w:eastAsia="標楷體" w:hAnsi="標楷體"/>
                </w:rPr>
                <w:t>欄位</w:t>
              </w:r>
            </w:ins>
          </w:p>
        </w:tc>
        <w:tc>
          <w:tcPr>
            <w:tcW w:w="4337" w:type="dxa"/>
            <w:gridSpan w:val="5"/>
            <w:shd w:val="clear" w:color="auto" w:fill="D9D9D9" w:themeFill="background1" w:themeFillShade="D9"/>
          </w:tcPr>
          <w:p w14:paraId="5B6D7F0E" w14:textId="77777777" w:rsidR="006D6C4C" w:rsidRPr="00362205" w:rsidRDefault="006D6C4C" w:rsidP="00286DCE">
            <w:pPr>
              <w:jc w:val="center"/>
              <w:rPr>
                <w:ins w:id="8151" w:author="智誠 楊" w:date="2021-05-08T18:38:00Z"/>
                <w:rFonts w:ascii="標楷體" w:eastAsia="標楷體" w:hAnsi="標楷體"/>
              </w:rPr>
            </w:pPr>
            <w:ins w:id="8152" w:author="智誠 楊" w:date="2021-05-08T18:38:00Z">
              <w:r w:rsidRPr="00362205">
                <w:rPr>
                  <w:rFonts w:ascii="標楷體" w:eastAsia="標楷體" w:hAnsi="標楷體"/>
                </w:rPr>
                <w:t>說明</w:t>
              </w:r>
            </w:ins>
          </w:p>
        </w:tc>
        <w:tc>
          <w:tcPr>
            <w:tcW w:w="3529" w:type="dxa"/>
            <w:vMerge w:val="restart"/>
            <w:shd w:val="clear" w:color="auto" w:fill="D9D9D9" w:themeFill="background1" w:themeFillShade="D9"/>
          </w:tcPr>
          <w:p w14:paraId="12B0157A" w14:textId="77777777" w:rsidR="006D6C4C" w:rsidRPr="00362205" w:rsidRDefault="006D6C4C" w:rsidP="00286DCE">
            <w:pPr>
              <w:rPr>
                <w:ins w:id="8153" w:author="智誠 楊" w:date="2021-05-08T18:38:00Z"/>
                <w:rFonts w:ascii="標楷體" w:eastAsia="標楷體" w:hAnsi="標楷體"/>
              </w:rPr>
            </w:pPr>
            <w:ins w:id="8154" w:author="智誠 楊" w:date="2021-05-08T18:38:00Z">
              <w:r w:rsidRPr="00362205">
                <w:rPr>
                  <w:rFonts w:ascii="標楷體" w:eastAsia="標楷體" w:hAnsi="標楷體"/>
                </w:rPr>
                <w:t>處理邏輯及注意事項</w:t>
              </w:r>
            </w:ins>
          </w:p>
        </w:tc>
      </w:tr>
      <w:tr w:rsidR="006D6C4C" w:rsidRPr="00362205" w14:paraId="0CBCFDCB" w14:textId="77777777" w:rsidTr="00286DCE">
        <w:trPr>
          <w:trHeight w:val="244"/>
          <w:jc w:val="center"/>
          <w:ins w:id="8155" w:author="智誠 楊" w:date="2021-05-08T18:38:00Z"/>
        </w:trPr>
        <w:tc>
          <w:tcPr>
            <w:tcW w:w="567" w:type="dxa"/>
            <w:vMerge/>
            <w:shd w:val="clear" w:color="auto" w:fill="D9D9D9" w:themeFill="background1" w:themeFillShade="D9"/>
          </w:tcPr>
          <w:p w14:paraId="6972419C" w14:textId="77777777" w:rsidR="006D6C4C" w:rsidRPr="00362205" w:rsidRDefault="006D6C4C" w:rsidP="00286DCE">
            <w:pPr>
              <w:rPr>
                <w:ins w:id="8156" w:author="智誠 楊" w:date="2021-05-08T18:38:00Z"/>
                <w:rFonts w:ascii="標楷體" w:eastAsia="標楷體" w:hAnsi="標楷體"/>
              </w:rPr>
            </w:pPr>
          </w:p>
        </w:tc>
        <w:tc>
          <w:tcPr>
            <w:tcW w:w="1551" w:type="dxa"/>
            <w:vMerge/>
            <w:shd w:val="clear" w:color="auto" w:fill="D9D9D9" w:themeFill="background1" w:themeFillShade="D9"/>
          </w:tcPr>
          <w:p w14:paraId="5F4BF003" w14:textId="77777777" w:rsidR="006D6C4C" w:rsidRPr="00362205" w:rsidRDefault="006D6C4C" w:rsidP="00286DCE">
            <w:pPr>
              <w:rPr>
                <w:ins w:id="8157" w:author="智誠 楊" w:date="2021-05-08T18:38:00Z"/>
                <w:rFonts w:ascii="標楷體" w:eastAsia="標楷體" w:hAnsi="標楷體"/>
              </w:rPr>
            </w:pPr>
          </w:p>
        </w:tc>
        <w:tc>
          <w:tcPr>
            <w:tcW w:w="696" w:type="dxa"/>
            <w:shd w:val="clear" w:color="auto" w:fill="D9D9D9" w:themeFill="background1" w:themeFillShade="D9"/>
          </w:tcPr>
          <w:p w14:paraId="7F4383F8" w14:textId="77777777" w:rsidR="006D6C4C" w:rsidRPr="00362205" w:rsidRDefault="006D6C4C" w:rsidP="00286DCE">
            <w:pPr>
              <w:rPr>
                <w:ins w:id="8158" w:author="智誠 楊" w:date="2021-05-08T18:38:00Z"/>
                <w:rFonts w:ascii="標楷體" w:eastAsia="標楷體" w:hAnsi="標楷體"/>
              </w:rPr>
            </w:pPr>
            <w:ins w:id="8159" w:author="智誠 楊" w:date="2021-05-08T18:38:00Z">
              <w:r w:rsidRPr="004E09B8">
                <w:rPr>
                  <w:rFonts w:ascii="標楷體" w:eastAsia="標楷體" w:hAnsi="標楷體" w:hint="eastAsia"/>
                </w:rPr>
                <w:t>資料型態長度</w:t>
              </w:r>
            </w:ins>
          </w:p>
        </w:tc>
        <w:tc>
          <w:tcPr>
            <w:tcW w:w="1187" w:type="dxa"/>
            <w:shd w:val="clear" w:color="auto" w:fill="D9D9D9" w:themeFill="background1" w:themeFillShade="D9"/>
          </w:tcPr>
          <w:p w14:paraId="5C2ABBFA" w14:textId="77777777" w:rsidR="006D6C4C" w:rsidRPr="00362205" w:rsidRDefault="006D6C4C" w:rsidP="00286DCE">
            <w:pPr>
              <w:rPr>
                <w:ins w:id="8160" w:author="智誠 楊" w:date="2021-05-08T18:38:00Z"/>
                <w:rFonts w:ascii="標楷體" w:eastAsia="標楷體" w:hAnsi="標楷體"/>
              </w:rPr>
            </w:pPr>
            <w:ins w:id="8161" w:author="智誠 楊" w:date="2021-05-08T18:38:00Z">
              <w:r w:rsidRPr="00362205">
                <w:rPr>
                  <w:rFonts w:ascii="標楷體" w:eastAsia="標楷體" w:hAnsi="標楷體"/>
                </w:rPr>
                <w:t>預設值</w:t>
              </w:r>
            </w:ins>
          </w:p>
        </w:tc>
        <w:tc>
          <w:tcPr>
            <w:tcW w:w="1083" w:type="dxa"/>
            <w:shd w:val="clear" w:color="auto" w:fill="D9D9D9" w:themeFill="background1" w:themeFillShade="D9"/>
          </w:tcPr>
          <w:p w14:paraId="6E7A3B76" w14:textId="77777777" w:rsidR="006D6C4C" w:rsidRPr="00362205" w:rsidRDefault="006D6C4C" w:rsidP="00286DCE">
            <w:pPr>
              <w:rPr>
                <w:ins w:id="8162" w:author="智誠 楊" w:date="2021-05-08T18:38:00Z"/>
                <w:rFonts w:ascii="標楷體" w:eastAsia="標楷體" w:hAnsi="標楷體"/>
              </w:rPr>
            </w:pPr>
            <w:ins w:id="8163" w:author="智誠 楊" w:date="2021-05-08T18:38:00Z">
              <w:r w:rsidRPr="00362205">
                <w:rPr>
                  <w:rFonts w:ascii="標楷體" w:eastAsia="標楷體" w:hAnsi="標楷體"/>
                </w:rPr>
                <w:t>選單內容</w:t>
              </w:r>
            </w:ins>
          </w:p>
        </w:tc>
        <w:tc>
          <w:tcPr>
            <w:tcW w:w="675" w:type="dxa"/>
            <w:shd w:val="clear" w:color="auto" w:fill="D9D9D9" w:themeFill="background1" w:themeFillShade="D9"/>
          </w:tcPr>
          <w:p w14:paraId="62480F4F" w14:textId="77777777" w:rsidR="006D6C4C" w:rsidRPr="00362205" w:rsidRDefault="006D6C4C" w:rsidP="00286DCE">
            <w:pPr>
              <w:rPr>
                <w:ins w:id="8164" w:author="智誠 楊" w:date="2021-05-08T18:38:00Z"/>
                <w:rFonts w:ascii="標楷體" w:eastAsia="標楷體" w:hAnsi="標楷體"/>
              </w:rPr>
            </w:pPr>
            <w:ins w:id="8165" w:author="智誠 楊" w:date="2021-05-08T18:38:00Z">
              <w:r w:rsidRPr="00362205">
                <w:rPr>
                  <w:rFonts w:ascii="標楷體" w:eastAsia="標楷體" w:hAnsi="標楷體"/>
                </w:rPr>
                <w:t>必填</w:t>
              </w:r>
            </w:ins>
          </w:p>
        </w:tc>
        <w:tc>
          <w:tcPr>
            <w:tcW w:w="696" w:type="dxa"/>
            <w:shd w:val="clear" w:color="auto" w:fill="D9D9D9" w:themeFill="background1" w:themeFillShade="D9"/>
          </w:tcPr>
          <w:p w14:paraId="018023D8" w14:textId="77777777" w:rsidR="006D6C4C" w:rsidRPr="00362205" w:rsidRDefault="006D6C4C" w:rsidP="00286DCE">
            <w:pPr>
              <w:rPr>
                <w:ins w:id="8166" w:author="智誠 楊" w:date="2021-05-08T18:38:00Z"/>
                <w:rFonts w:ascii="標楷體" w:eastAsia="標楷體" w:hAnsi="標楷體"/>
              </w:rPr>
            </w:pPr>
            <w:ins w:id="8167" w:author="智誠 楊" w:date="2021-05-08T18:38:00Z">
              <w:r w:rsidRPr="00362205">
                <w:rPr>
                  <w:rFonts w:ascii="標楷體" w:eastAsia="標楷體" w:hAnsi="標楷體"/>
                </w:rPr>
                <w:t>R/W</w:t>
              </w:r>
            </w:ins>
          </w:p>
        </w:tc>
        <w:tc>
          <w:tcPr>
            <w:tcW w:w="3529" w:type="dxa"/>
            <w:vMerge/>
            <w:shd w:val="clear" w:color="auto" w:fill="D9D9D9" w:themeFill="background1" w:themeFillShade="D9"/>
          </w:tcPr>
          <w:p w14:paraId="2BEBB64A" w14:textId="77777777" w:rsidR="006D6C4C" w:rsidRPr="00362205" w:rsidRDefault="006D6C4C" w:rsidP="00286DCE">
            <w:pPr>
              <w:rPr>
                <w:ins w:id="8168" w:author="智誠 楊" w:date="2021-05-08T18:38:00Z"/>
                <w:rFonts w:ascii="標楷體" w:eastAsia="標楷體" w:hAnsi="標楷體"/>
              </w:rPr>
            </w:pPr>
          </w:p>
        </w:tc>
      </w:tr>
      <w:tr w:rsidR="006D6C4C" w:rsidRPr="00362205" w14:paraId="127E4DC5" w14:textId="77777777" w:rsidTr="00286DCE">
        <w:trPr>
          <w:trHeight w:val="244"/>
          <w:jc w:val="center"/>
          <w:ins w:id="8169" w:author="智誠 楊" w:date="2021-05-08T18:38:00Z"/>
        </w:trPr>
        <w:tc>
          <w:tcPr>
            <w:tcW w:w="567" w:type="dxa"/>
          </w:tcPr>
          <w:p w14:paraId="4961099C" w14:textId="77777777" w:rsidR="006D6C4C" w:rsidRPr="00362205" w:rsidRDefault="006D6C4C" w:rsidP="00286DCE">
            <w:pPr>
              <w:rPr>
                <w:ins w:id="8170" w:author="智誠 楊" w:date="2021-05-08T18:38:00Z"/>
                <w:rFonts w:ascii="標楷體" w:eastAsia="標楷體" w:hAnsi="標楷體"/>
              </w:rPr>
            </w:pPr>
            <w:ins w:id="8171" w:author="智誠 楊" w:date="2021-05-08T18:38:00Z">
              <w:r w:rsidRPr="00362205">
                <w:rPr>
                  <w:rFonts w:ascii="標楷體" w:eastAsia="標楷體" w:hAnsi="標楷體" w:hint="eastAsia"/>
                </w:rPr>
                <w:t>1.</w:t>
              </w:r>
            </w:ins>
          </w:p>
        </w:tc>
        <w:tc>
          <w:tcPr>
            <w:tcW w:w="1551" w:type="dxa"/>
          </w:tcPr>
          <w:p w14:paraId="2ABA71FD" w14:textId="4EC4F52F" w:rsidR="006D6C4C" w:rsidRPr="00362205" w:rsidRDefault="00AF50F7" w:rsidP="00286DCE">
            <w:pPr>
              <w:rPr>
                <w:ins w:id="8172" w:author="智誠 楊" w:date="2021-05-08T18:38:00Z"/>
                <w:rFonts w:ascii="標楷體" w:eastAsia="標楷體" w:hAnsi="標楷體"/>
              </w:rPr>
            </w:pPr>
            <w:ins w:id="8173" w:author="智誠 楊" w:date="2021-05-08T18:48:00Z">
              <w:r>
                <w:rPr>
                  <w:rFonts w:ascii="標楷體" w:eastAsia="標楷體" w:hAnsi="標楷體" w:hint="eastAsia"/>
                </w:rPr>
                <w:t>交易代號</w:t>
              </w:r>
            </w:ins>
          </w:p>
        </w:tc>
        <w:tc>
          <w:tcPr>
            <w:tcW w:w="696" w:type="dxa"/>
          </w:tcPr>
          <w:p w14:paraId="4DB3BDA4" w14:textId="7A005E21" w:rsidR="006D6C4C" w:rsidRPr="00362205" w:rsidRDefault="00AF50F7" w:rsidP="00286DCE">
            <w:pPr>
              <w:rPr>
                <w:ins w:id="8174" w:author="智誠 楊" w:date="2021-05-08T18:38:00Z"/>
                <w:rFonts w:ascii="標楷體" w:eastAsia="標楷體" w:hAnsi="標楷體"/>
              </w:rPr>
            </w:pPr>
            <w:ins w:id="8175" w:author="智誠 楊" w:date="2021-05-08T18:48:00Z">
              <w:r>
                <w:rPr>
                  <w:rFonts w:ascii="標楷體" w:eastAsia="標楷體" w:hAnsi="標楷體" w:hint="eastAsia"/>
                </w:rPr>
                <w:t>1</w:t>
              </w:r>
            </w:ins>
          </w:p>
        </w:tc>
        <w:tc>
          <w:tcPr>
            <w:tcW w:w="1187" w:type="dxa"/>
          </w:tcPr>
          <w:p w14:paraId="037F2867" w14:textId="5639B1C9" w:rsidR="006D6C4C" w:rsidRPr="00362205" w:rsidRDefault="006D6C4C" w:rsidP="00286DCE">
            <w:pPr>
              <w:rPr>
                <w:ins w:id="8176" w:author="智誠 楊" w:date="2021-05-08T18:38:00Z"/>
                <w:rFonts w:ascii="標楷體" w:eastAsia="標楷體" w:hAnsi="標楷體"/>
              </w:rPr>
            </w:pPr>
          </w:p>
        </w:tc>
        <w:tc>
          <w:tcPr>
            <w:tcW w:w="1083" w:type="dxa"/>
          </w:tcPr>
          <w:p w14:paraId="0D0B5DE2" w14:textId="77777777" w:rsidR="006D6C4C" w:rsidRDefault="00AF50F7" w:rsidP="00286DCE">
            <w:pPr>
              <w:rPr>
                <w:ins w:id="8177" w:author="智誠 楊" w:date="2021-05-08T18:49:00Z"/>
                <w:rFonts w:ascii="標楷體" w:eastAsia="標楷體" w:hAnsi="標楷體"/>
              </w:rPr>
            </w:pPr>
            <w:ins w:id="8178" w:author="智誠 楊" w:date="2021-05-08T18:49:00Z">
              <w:r>
                <w:rPr>
                  <w:rFonts w:ascii="標楷體" w:eastAsia="標楷體" w:hAnsi="標楷體" w:hint="eastAsia"/>
                </w:rPr>
                <w:t>0</w:t>
              </w:r>
              <w:r>
                <w:rPr>
                  <w:rFonts w:ascii="標楷體" w:eastAsia="標楷體" w:hAnsi="標楷體"/>
                </w:rPr>
                <w:t>:</w:t>
              </w:r>
              <w:r>
                <w:rPr>
                  <w:rFonts w:ascii="標楷體" w:eastAsia="標楷體" w:hAnsi="標楷體" w:hint="eastAsia"/>
                </w:rPr>
                <w:t>全部</w:t>
              </w:r>
            </w:ins>
          </w:p>
          <w:p w14:paraId="6730B7E9" w14:textId="77777777" w:rsidR="00AF50F7" w:rsidRDefault="00AF50F7" w:rsidP="00286DCE">
            <w:pPr>
              <w:rPr>
                <w:ins w:id="8179" w:author="智誠 楊" w:date="2021-05-08T18:50:00Z"/>
                <w:rFonts w:ascii="標楷體" w:eastAsia="標楷體" w:hAnsi="標楷體"/>
              </w:rPr>
            </w:pPr>
            <w:ins w:id="8180" w:author="智誠 楊" w:date="2021-05-08T18:49:00Z">
              <w:r>
                <w:rPr>
                  <w:rFonts w:ascii="標楷體" w:eastAsia="標楷體" w:hAnsi="標楷體" w:hint="eastAsia"/>
                </w:rPr>
                <w:t>1:</w:t>
              </w:r>
            </w:ins>
            <w:ins w:id="8181" w:author="智誠 楊" w:date="2021-05-08T18:50:00Z">
              <w:r>
                <w:rPr>
                  <w:rFonts w:ascii="標楷體" w:eastAsia="標楷體" w:hAnsi="標楷體" w:hint="eastAsia"/>
                </w:rPr>
                <w:t>L</w:t>
              </w:r>
            </w:ins>
            <w:ins w:id="8182" w:author="智誠 楊" w:date="2021-05-08T18:49:00Z">
              <w:r>
                <w:rPr>
                  <w:rFonts w:ascii="標楷體" w:eastAsia="標楷體" w:hAnsi="標楷體" w:hint="eastAsia"/>
                </w:rPr>
                <w:t>8203</w:t>
              </w:r>
            </w:ins>
          </w:p>
          <w:p w14:paraId="403DB981" w14:textId="186EE568" w:rsidR="00AF50F7" w:rsidRPr="00362205" w:rsidRDefault="00AF50F7" w:rsidP="00286DCE">
            <w:pPr>
              <w:rPr>
                <w:ins w:id="8183" w:author="智誠 楊" w:date="2021-05-08T18:38:00Z"/>
                <w:rFonts w:ascii="標楷體" w:eastAsia="標楷體" w:hAnsi="標楷體"/>
              </w:rPr>
            </w:pPr>
            <w:ins w:id="8184" w:author="智誠 楊" w:date="2021-05-08T18:50:00Z">
              <w:r>
                <w:rPr>
                  <w:rFonts w:ascii="標楷體" w:eastAsia="標楷體" w:hAnsi="標楷體" w:hint="eastAsia"/>
                </w:rPr>
                <w:t>2</w:t>
              </w:r>
              <w:r>
                <w:rPr>
                  <w:rFonts w:ascii="標楷體" w:eastAsia="標楷體" w:hAnsi="標楷體"/>
                </w:rPr>
                <w:t>:L8204</w:t>
              </w:r>
            </w:ins>
          </w:p>
        </w:tc>
        <w:tc>
          <w:tcPr>
            <w:tcW w:w="675" w:type="dxa"/>
          </w:tcPr>
          <w:p w14:paraId="1B026BA6" w14:textId="0216471A" w:rsidR="006D6C4C" w:rsidRPr="00362205" w:rsidRDefault="00AF50F7" w:rsidP="00286DCE">
            <w:pPr>
              <w:rPr>
                <w:ins w:id="8185" w:author="智誠 楊" w:date="2021-05-08T18:38:00Z"/>
                <w:rFonts w:ascii="標楷體" w:eastAsia="標楷體" w:hAnsi="標楷體"/>
              </w:rPr>
            </w:pPr>
            <w:ins w:id="8186" w:author="智誠 楊" w:date="2021-05-08T18:49:00Z">
              <w:r>
                <w:rPr>
                  <w:rFonts w:ascii="標楷體" w:eastAsia="標楷體" w:hAnsi="標楷體" w:hint="eastAsia"/>
                </w:rPr>
                <w:t>V</w:t>
              </w:r>
            </w:ins>
          </w:p>
        </w:tc>
        <w:tc>
          <w:tcPr>
            <w:tcW w:w="696" w:type="dxa"/>
          </w:tcPr>
          <w:p w14:paraId="46E8745B" w14:textId="7402A736" w:rsidR="006D6C4C" w:rsidRPr="00362205" w:rsidRDefault="00AF50F7" w:rsidP="00286DCE">
            <w:pPr>
              <w:jc w:val="center"/>
              <w:rPr>
                <w:ins w:id="8187" w:author="智誠 楊" w:date="2021-05-08T18:38:00Z"/>
                <w:rFonts w:ascii="標楷體" w:eastAsia="標楷體" w:hAnsi="標楷體"/>
              </w:rPr>
            </w:pPr>
            <w:ins w:id="8188" w:author="智誠 楊" w:date="2021-05-08T18:49:00Z">
              <w:r>
                <w:rPr>
                  <w:rFonts w:ascii="標楷體" w:eastAsia="標楷體" w:hAnsi="標楷體" w:hint="eastAsia"/>
                </w:rPr>
                <w:t>W</w:t>
              </w:r>
            </w:ins>
          </w:p>
        </w:tc>
        <w:tc>
          <w:tcPr>
            <w:tcW w:w="3529" w:type="dxa"/>
          </w:tcPr>
          <w:p w14:paraId="58E64612" w14:textId="77777777" w:rsidR="006D6C4C" w:rsidRDefault="00AF50F7" w:rsidP="00286DCE">
            <w:pPr>
              <w:rPr>
                <w:ins w:id="8189" w:author="智誠 楊" w:date="2021-05-12T14:29:00Z"/>
                <w:rFonts w:ascii="標楷體" w:eastAsia="標楷體" w:hAnsi="標楷體"/>
              </w:rPr>
            </w:pPr>
            <w:ins w:id="8190" w:author="智誠 楊" w:date="2021-05-08T18:50:00Z">
              <w:r>
                <w:rPr>
                  <w:rFonts w:ascii="標楷體" w:eastAsia="標楷體" w:hAnsi="標楷體" w:hint="eastAsia"/>
                </w:rPr>
                <w:t>1</w:t>
              </w:r>
              <w:r>
                <w:rPr>
                  <w:rFonts w:ascii="標楷體" w:eastAsia="標楷體" w:hAnsi="標楷體"/>
                </w:rPr>
                <w:t>.</w:t>
              </w:r>
              <w:r>
                <w:rPr>
                  <w:rFonts w:ascii="標楷體" w:eastAsia="標楷體" w:hAnsi="標楷體" w:hint="eastAsia"/>
                </w:rPr>
                <w:t>必須輸入</w:t>
              </w:r>
            </w:ins>
          </w:p>
          <w:p w14:paraId="3613039C" w14:textId="5556E384" w:rsidR="00A16FF3" w:rsidRPr="00362205" w:rsidRDefault="00A16FF3" w:rsidP="00286DCE">
            <w:pPr>
              <w:rPr>
                <w:ins w:id="8191" w:author="智誠 楊" w:date="2021-05-08T18:38:00Z"/>
                <w:rFonts w:ascii="標楷體" w:eastAsia="標楷體" w:hAnsi="標楷體"/>
              </w:rPr>
            </w:pPr>
            <w:ins w:id="8192" w:author="智誠 楊" w:date="2021-05-12T14:29:00Z">
              <w:r>
                <w:rPr>
                  <w:rFonts w:ascii="標楷體" w:eastAsia="標楷體" w:hAnsi="標楷體" w:hint="eastAsia"/>
                </w:rPr>
                <w:t>2.檢查:</w:t>
              </w:r>
              <w:r>
                <w:t xml:space="preserve"> </w:t>
              </w:r>
              <w:r w:rsidRPr="00A16FF3">
                <w:rPr>
                  <w:rFonts w:ascii="標楷體" w:eastAsia="標楷體" w:hAnsi="標楷體"/>
                </w:rPr>
                <w:t>V(H,#TypeHelp)</w:t>
              </w:r>
            </w:ins>
          </w:p>
        </w:tc>
      </w:tr>
      <w:tr w:rsidR="006D6C4C" w:rsidRPr="00362205" w14:paraId="77B5EBD7" w14:textId="77777777" w:rsidTr="00286DCE">
        <w:trPr>
          <w:trHeight w:val="244"/>
          <w:jc w:val="center"/>
          <w:ins w:id="8193" w:author="智誠 楊" w:date="2021-05-08T18:38:00Z"/>
        </w:trPr>
        <w:tc>
          <w:tcPr>
            <w:tcW w:w="567" w:type="dxa"/>
          </w:tcPr>
          <w:p w14:paraId="127A26BB" w14:textId="77777777" w:rsidR="006D6C4C" w:rsidRPr="00362205" w:rsidRDefault="006D6C4C" w:rsidP="00286DCE">
            <w:pPr>
              <w:rPr>
                <w:ins w:id="8194" w:author="智誠 楊" w:date="2021-05-08T18:38:00Z"/>
                <w:rFonts w:ascii="標楷體" w:eastAsia="標楷體" w:hAnsi="標楷體"/>
              </w:rPr>
            </w:pPr>
            <w:ins w:id="8195" w:author="智誠 楊" w:date="2021-05-08T18:38:00Z">
              <w:r>
                <w:rPr>
                  <w:rFonts w:ascii="標楷體" w:eastAsia="標楷體" w:hAnsi="標楷體" w:hint="eastAsia"/>
                </w:rPr>
                <w:t>2.</w:t>
              </w:r>
            </w:ins>
          </w:p>
        </w:tc>
        <w:tc>
          <w:tcPr>
            <w:tcW w:w="1551" w:type="dxa"/>
          </w:tcPr>
          <w:p w14:paraId="732C9531" w14:textId="0BDC5474" w:rsidR="006D6C4C" w:rsidRDefault="00AF50F7" w:rsidP="00286DCE">
            <w:pPr>
              <w:rPr>
                <w:ins w:id="8196" w:author="智誠 楊" w:date="2021-05-08T18:38:00Z"/>
                <w:rFonts w:ascii="標楷體" w:eastAsia="標楷體" w:hAnsi="標楷體"/>
              </w:rPr>
            </w:pPr>
            <w:ins w:id="8197" w:author="智誠 楊" w:date="2021-05-08T18:48:00Z">
              <w:r>
                <w:rPr>
                  <w:rFonts w:ascii="標楷體" w:eastAsia="標楷體" w:hAnsi="標楷體" w:hint="eastAsia"/>
                </w:rPr>
                <w:t>交易日期-起</w:t>
              </w:r>
            </w:ins>
          </w:p>
        </w:tc>
        <w:tc>
          <w:tcPr>
            <w:tcW w:w="696" w:type="dxa"/>
          </w:tcPr>
          <w:p w14:paraId="10648106" w14:textId="5F380A4A" w:rsidR="006D6C4C" w:rsidRDefault="00AF50F7" w:rsidP="00286DCE">
            <w:pPr>
              <w:rPr>
                <w:ins w:id="8198" w:author="智誠 楊" w:date="2021-05-08T18:38:00Z"/>
                <w:rFonts w:ascii="標楷體" w:eastAsia="標楷體" w:hAnsi="標楷體"/>
              </w:rPr>
            </w:pPr>
            <w:ins w:id="8199" w:author="智誠 楊" w:date="2021-05-08T18:48:00Z">
              <w:r>
                <w:rPr>
                  <w:rFonts w:ascii="標楷體" w:eastAsia="標楷體" w:hAnsi="標楷體" w:hint="eastAsia"/>
                </w:rPr>
                <w:t>7</w:t>
              </w:r>
            </w:ins>
          </w:p>
        </w:tc>
        <w:tc>
          <w:tcPr>
            <w:tcW w:w="1187" w:type="dxa"/>
          </w:tcPr>
          <w:p w14:paraId="7AB67F58" w14:textId="59F92908" w:rsidR="006D6C4C" w:rsidRPr="00362205" w:rsidRDefault="00AF50F7" w:rsidP="00286DCE">
            <w:pPr>
              <w:rPr>
                <w:ins w:id="8200" w:author="智誠 楊" w:date="2021-05-08T18:38:00Z"/>
                <w:rFonts w:ascii="標楷體" w:eastAsia="標楷體" w:hAnsi="標楷體"/>
              </w:rPr>
            </w:pPr>
            <w:ins w:id="8201" w:author="智誠 楊" w:date="2021-05-08T18:50:00Z">
              <w:r>
                <w:rPr>
                  <w:rFonts w:ascii="標楷體" w:eastAsia="標楷體" w:hAnsi="標楷體" w:hint="eastAsia"/>
                </w:rPr>
                <w:t>上一年會計日</w:t>
              </w:r>
            </w:ins>
          </w:p>
        </w:tc>
        <w:tc>
          <w:tcPr>
            <w:tcW w:w="1083" w:type="dxa"/>
          </w:tcPr>
          <w:p w14:paraId="46404DB4" w14:textId="77777777" w:rsidR="006D6C4C" w:rsidRPr="00362205" w:rsidRDefault="006D6C4C" w:rsidP="00286DCE">
            <w:pPr>
              <w:rPr>
                <w:ins w:id="8202" w:author="智誠 楊" w:date="2021-05-08T18:38:00Z"/>
                <w:rFonts w:ascii="標楷體" w:eastAsia="標楷體" w:hAnsi="標楷體"/>
              </w:rPr>
            </w:pPr>
          </w:p>
        </w:tc>
        <w:tc>
          <w:tcPr>
            <w:tcW w:w="675" w:type="dxa"/>
          </w:tcPr>
          <w:p w14:paraId="2BF1BA40" w14:textId="7D28635C" w:rsidR="006D6C4C" w:rsidRPr="00362205" w:rsidRDefault="00AF50F7" w:rsidP="00286DCE">
            <w:pPr>
              <w:rPr>
                <w:ins w:id="8203" w:author="智誠 楊" w:date="2021-05-08T18:38:00Z"/>
                <w:rFonts w:ascii="標楷體" w:eastAsia="標楷體" w:hAnsi="標楷體"/>
              </w:rPr>
            </w:pPr>
            <w:ins w:id="8204" w:author="智誠 楊" w:date="2021-05-08T18:49:00Z">
              <w:r>
                <w:rPr>
                  <w:rFonts w:ascii="標楷體" w:eastAsia="標楷體" w:hAnsi="標楷體" w:hint="eastAsia"/>
                </w:rPr>
                <w:t>V</w:t>
              </w:r>
            </w:ins>
          </w:p>
        </w:tc>
        <w:tc>
          <w:tcPr>
            <w:tcW w:w="696" w:type="dxa"/>
          </w:tcPr>
          <w:p w14:paraId="7382E424" w14:textId="021648FC" w:rsidR="006D6C4C" w:rsidRPr="00362205" w:rsidRDefault="00AF50F7" w:rsidP="00286DCE">
            <w:pPr>
              <w:jc w:val="center"/>
              <w:rPr>
                <w:ins w:id="8205" w:author="智誠 楊" w:date="2021-05-08T18:38:00Z"/>
                <w:rFonts w:ascii="標楷體" w:eastAsia="標楷體" w:hAnsi="標楷體"/>
              </w:rPr>
            </w:pPr>
            <w:ins w:id="8206" w:author="智誠 楊" w:date="2021-05-08T18:49:00Z">
              <w:r>
                <w:rPr>
                  <w:rFonts w:ascii="標楷體" w:eastAsia="標楷體" w:hAnsi="標楷體" w:hint="eastAsia"/>
                </w:rPr>
                <w:t>W</w:t>
              </w:r>
            </w:ins>
          </w:p>
        </w:tc>
        <w:tc>
          <w:tcPr>
            <w:tcW w:w="3529" w:type="dxa"/>
          </w:tcPr>
          <w:p w14:paraId="12293F8D" w14:textId="77777777" w:rsidR="006D6C4C" w:rsidRDefault="00AF50F7" w:rsidP="00286DCE">
            <w:pPr>
              <w:rPr>
                <w:ins w:id="8207" w:author="智誠 楊" w:date="2021-05-08T18:53:00Z"/>
                <w:rFonts w:ascii="標楷體" w:eastAsia="標楷體" w:hAnsi="標楷體"/>
              </w:rPr>
            </w:pPr>
            <w:ins w:id="8208" w:author="智誠 楊" w:date="2021-05-08T18:50:00Z">
              <w:r>
                <w:rPr>
                  <w:rFonts w:ascii="標楷體" w:eastAsia="標楷體" w:hAnsi="標楷體" w:hint="eastAsia"/>
                </w:rPr>
                <w:t>1</w:t>
              </w:r>
              <w:r>
                <w:rPr>
                  <w:rFonts w:ascii="標楷體" w:eastAsia="標楷體" w:hAnsi="標楷體"/>
                </w:rPr>
                <w:t>.</w:t>
              </w:r>
              <w:r>
                <w:rPr>
                  <w:rFonts w:ascii="標楷體" w:eastAsia="標楷體" w:hAnsi="標楷體" w:hint="eastAsia"/>
                </w:rPr>
                <w:t>必須輸入</w:t>
              </w:r>
            </w:ins>
          </w:p>
          <w:p w14:paraId="069D1E34" w14:textId="77777777" w:rsidR="00AF50F7" w:rsidRDefault="00AF50F7" w:rsidP="00286DCE">
            <w:pPr>
              <w:rPr>
                <w:ins w:id="8209" w:author="智誠 楊" w:date="2021-05-12T14:29:00Z"/>
                <w:rFonts w:ascii="標楷體" w:eastAsia="標楷體" w:hAnsi="標楷體"/>
              </w:rPr>
            </w:pPr>
            <w:ins w:id="8210" w:author="智誠 楊" w:date="2021-05-08T18:53:00Z">
              <w:r>
                <w:rPr>
                  <w:rFonts w:ascii="標楷體" w:eastAsia="標楷體" w:hAnsi="標楷體" w:hint="eastAsia"/>
                </w:rPr>
                <w:t>2.不可大於會計日</w:t>
              </w:r>
            </w:ins>
          </w:p>
          <w:p w14:paraId="1C756DD1" w14:textId="5EB79045" w:rsidR="00A16FF3" w:rsidRPr="00A16FF3" w:rsidRDefault="00A16FF3" w:rsidP="00A16FF3">
            <w:pPr>
              <w:rPr>
                <w:ins w:id="8211" w:author="智誠 楊" w:date="2021-05-12T14:29:00Z"/>
                <w:rFonts w:ascii="標楷體" w:eastAsia="標楷體" w:hAnsi="標楷體"/>
              </w:rPr>
            </w:pPr>
            <w:ins w:id="8212" w:author="智誠 楊" w:date="2021-05-12T14:29:00Z">
              <w:r>
                <w:rPr>
                  <w:rFonts w:ascii="標楷體" w:eastAsia="標楷體" w:hAnsi="標楷體" w:hint="eastAsia"/>
                </w:rPr>
                <w:t>3.檢查:</w:t>
              </w:r>
              <w:r>
                <w:t xml:space="preserve"> </w:t>
              </w:r>
              <w:r w:rsidRPr="00A16FF3">
                <w:rPr>
                  <w:rFonts w:ascii="標楷體" w:eastAsia="標楷體" w:hAnsi="標楷體"/>
                </w:rPr>
                <w:t>V(7)A(DATE,0,#CDATESTART)</w:t>
              </w:r>
            </w:ins>
          </w:p>
          <w:p w14:paraId="4000BF41" w14:textId="60029914" w:rsidR="00A16FF3" w:rsidRPr="00C64E2C" w:rsidRDefault="00A16FF3" w:rsidP="00A16FF3">
            <w:pPr>
              <w:rPr>
                <w:ins w:id="8213" w:author="智誠 楊" w:date="2021-05-08T18:38:00Z"/>
                <w:rFonts w:ascii="標楷體" w:eastAsia="標楷體" w:hAnsi="標楷體"/>
              </w:rPr>
            </w:pPr>
            <w:ins w:id="8214" w:author="智誠 楊" w:date="2021-05-12T14:29:00Z">
              <w:r w:rsidRPr="00A16FF3">
                <w:rPr>
                  <w:rFonts w:ascii="標楷體" w:eastAsia="標楷體" w:hAnsi="標楷體"/>
                </w:rPr>
                <w:t>V(5,0000000,#DATE)</w:t>
              </w:r>
            </w:ins>
          </w:p>
        </w:tc>
      </w:tr>
      <w:tr w:rsidR="006D6C4C" w:rsidRPr="00362205" w14:paraId="10233A05" w14:textId="77777777" w:rsidTr="00286DCE">
        <w:trPr>
          <w:trHeight w:val="244"/>
          <w:jc w:val="center"/>
          <w:ins w:id="8215" w:author="智誠 楊" w:date="2021-05-08T18:38:00Z"/>
        </w:trPr>
        <w:tc>
          <w:tcPr>
            <w:tcW w:w="567" w:type="dxa"/>
          </w:tcPr>
          <w:p w14:paraId="19257F09" w14:textId="77777777" w:rsidR="006D6C4C" w:rsidRDefault="006D6C4C" w:rsidP="00286DCE">
            <w:pPr>
              <w:rPr>
                <w:ins w:id="8216" w:author="智誠 楊" w:date="2021-05-08T18:38:00Z"/>
                <w:rFonts w:ascii="標楷體" w:eastAsia="標楷體" w:hAnsi="標楷體"/>
              </w:rPr>
            </w:pPr>
            <w:ins w:id="8217" w:author="智誠 楊" w:date="2021-05-08T18:38:00Z">
              <w:r>
                <w:rPr>
                  <w:rFonts w:ascii="標楷體" w:eastAsia="標楷體" w:hAnsi="標楷體" w:hint="eastAsia"/>
                </w:rPr>
                <w:t>3.</w:t>
              </w:r>
            </w:ins>
          </w:p>
        </w:tc>
        <w:tc>
          <w:tcPr>
            <w:tcW w:w="1551" w:type="dxa"/>
          </w:tcPr>
          <w:p w14:paraId="4E872D59" w14:textId="7866CA33" w:rsidR="006D6C4C" w:rsidRDefault="00AF50F7" w:rsidP="00286DCE">
            <w:pPr>
              <w:rPr>
                <w:ins w:id="8218" w:author="智誠 楊" w:date="2021-05-08T18:38:00Z"/>
                <w:rFonts w:ascii="標楷體" w:eastAsia="標楷體" w:hAnsi="標楷體"/>
              </w:rPr>
            </w:pPr>
            <w:ins w:id="8219" w:author="智誠 楊" w:date="2021-05-08T18:48:00Z">
              <w:r>
                <w:rPr>
                  <w:rFonts w:ascii="標楷體" w:eastAsia="標楷體" w:hAnsi="標楷體" w:hint="eastAsia"/>
                </w:rPr>
                <w:t>交易日期-迄</w:t>
              </w:r>
            </w:ins>
          </w:p>
        </w:tc>
        <w:tc>
          <w:tcPr>
            <w:tcW w:w="696" w:type="dxa"/>
          </w:tcPr>
          <w:p w14:paraId="32E38833" w14:textId="1AE951FE" w:rsidR="006D6C4C" w:rsidRDefault="00AF50F7" w:rsidP="00286DCE">
            <w:pPr>
              <w:rPr>
                <w:ins w:id="8220" w:author="智誠 楊" w:date="2021-05-08T18:38:00Z"/>
                <w:rFonts w:ascii="標楷體" w:eastAsia="標楷體" w:hAnsi="標楷體"/>
              </w:rPr>
            </w:pPr>
            <w:ins w:id="8221" w:author="智誠 楊" w:date="2021-05-08T18:48:00Z">
              <w:r>
                <w:rPr>
                  <w:rFonts w:ascii="標楷體" w:eastAsia="標楷體" w:hAnsi="標楷體" w:hint="eastAsia"/>
                </w:rPr>
                <w:t>7</w:t>
              </w:r>
            </w:ins>
          </w:p>
        </w:tc>
        <w:tc>
          <w:tcPr>
            <w:tcW w:w="1187" w:type="dxa"/>
          </w:tcPr>
          <w:p w14:paraId="5DECD056" w14:textId="65595118" w:rsidR="006D6C4C" w:rsidRPr="00362205" w:rsidRDefault="00AF50F7" w:rsidP="00286DCE">
            <w:pPr>
              <w:rPr>
                <w:ins w:id="8222" w:author="智誠 楊" w:date="2021-05-08T18:38:00Z"/>
                <w:rFonts w:ascii="標楷體" w:eastAsia="標楷體" w:hAnsi="標楷體"/>
              </w:rPr>
            </w:pPr>
            <w:ins w:id="8223" w:author="智誠 楊" w:date="2021-05-08T18:51:00Z">
              <w:r>
                <w:rPr>
                  <w:rFonts w:ascii="標楷體" w:eastAsia="標楷體" w:hAnsi="標楷體" w:hint="eastAsia"/>
                </w:rPr>
                <w:t>會計日</w:t>
              </w:r>
            </w:ins>
          </w:p>
        </w:tc>
        <w:tc>
          <w:tcPr>
            <w:tcW w:w="1083" w:type="dxa"/>
          </w:tcPr>
          <w:p w14:paraId="61015BD7" w14:textId="77777777" w:rsidR="006D6C4C" w:rsidRDefault="006D6C4C" w:rsidP="00286DCE">
            <w:pPr>
              <w:rPr>
                <w:ins w:id="8224" w:author="智誠 楊" w:date="2021-05-08T18:38:00Z"/>
                <w:rFonts w:ascii="標楷體" w:eastAsia="標楷體" w:hAnsi="標楷體"/>
              </w:rPr>
            </w:pPr>
          </w:p>
        </w:tc>
        <w:tc>
          <w:tcPr>
            <w:tcW w:w="675" w:type="dxa"/>
          </w:tcPr>
          <w:p w14:paraId="0C2D36D4" w14:textId="179FE0C1" w:rsidR="006D6C4C" w:rsidRDefault="00AF50F7" w:rsidP="00286DCE">
            <w:pPr>
              <w:rPr>
                <w:ins w:id="8225" w:author="智誠 楊" w:date="2021-05-08T18:38:00Z"/>
                <w:rFonts w:ascii="標楷體" w:eastAsia="標楷體" w:hAnsi="標楷體"/>
              </w:rPr>
            </w:pPr>
            <w:ins w:id="8226" w:author="智誠 楊" w:date="2021-05-08T18:49:00Z">
              <w:r>
                <w:rPr>
                  <w:rFonts w:ascii="標楷體" w:eastAsia="標楷體" w:hAnsi="標楷體" w:hint="eastAsia"/>
                </w:rPr>
                <w:t>V</w:t>
              </w:r>
            </w:ins>
          </w:p>
        </w:tc>
        <w:tc>
          <w:tcPr>
            <w:tcW w:w="696" w:type="dxa"/>
          </w:tcPr>
          <w:p w14:paraId="3D9D0FD3" w14:textId="1A0AB21A" w:rsidR="006D6C4C" w:rsidRDefault="00AF50F7" w:rsidP="00286DCE">
            <w:pPr>
              <w:jc w:val="center"/>
              <w:rPr>
                <w:ins w:id="8227" w:author="智誠 楊" w:date="2021-05-08T18:38:00Z"/>
                <w:rFonts w:ascii="標楷體" w:eastAsia="標楷體" w:hAnsi="標楷體"/>
              </w:rPr>
            </w:pPr>
            <w:ins w:id="8228" w:author="智誠 楊" w:date="2021-05-08T18:49:00Z">
              <w:r>
                <w:rPr>
                  <w:rFonts w:ascii="標楷體" w:eastAsia="標楷體" w:hAnsi="標楷體" w:hint="eastAsia"/>
                </w:rPr>
                <w:t>W</w:t>
              </w:r>
            </w:ins>
          </w:p>
        </w:tc>
        <w:tc>
          <w:tcPr>
            <w:tcW w:w="3529" w:type="dxa"/>
          </w:tcPr>
          <w:p w14:paraId="3F000BF9" w14:textId="77777777" w:rsidR="006D6C4C" w:rsidRDefault="00AF50F7" w:rsidP="00286DCE">
            <w:pPr>
              <w:rPr>
                <w:ins w:id="8229" w:author="智誠 楊" w:date="2021-05-08T18:53:00Z"/>
                <w:rFonts w:ascii="標楷體" w:eastAsia="標楷體" w:hAnsi="標楷體"/>
              </w:rPr>
            </w:pPr>
            <w:ins w:id="8230" w:author="智誠 楊" w:date="2021-05-08T18:50:00Z">
              <w:r>
                <w:rPr>
                  <w:rFonts w:ascii="標楷體" w:eastAsia="標楷體" w:hAnsi="標楷體" w:hint="eastAsia"/>
                </w:rPr>
                <w:t>1</w:t>
              </w:r>
              <w:r>
                <w:rPr>
                  <w:rFonts w:ascii="標楷體" w:eastAsia="標楷體" w:hAnsi="標楷體"/>
                </w:rPr>
                <w:t>.</w:t>
              </w:r>
              <w:r>
                <w:rPr>
                  <w:rFonts w:ascii="標楷體" w:eastAsia="標楷體" w:hAnsi="標楷體" w:hint="eastAsia"/>
                </w:rPr>
                <w:t>必須輸入</w:t>
              </w:r>
            </w:ins>
          </w:p>
          <w:p w14:paraId="122FAFA7" w14:textId="77777777" w:rsidR="00AF50F7" w:rsidRDefault="00AF50F7" w:rsidP="00286DCE">
            <w:pPr>
              <w:rPr>
                <w:ins w:id="8231" w:author="智誠 楊" w:date="2021-05-08T18:53:00Z"/>
                <w:rFonts w:ascii="標楷體" w:eastAsia="標楷體" w:hAnsi="標楷體"/>
              </w:rPr>
            </w:pPr>
            <w:ins w:id="8232" w:author="智誠 楊" w:date="2021-05-08T18:53:00Z">
              <w:r>
                <w:rPr>
                  <w:rFonts w:ascii="標楷體" w:eastAsia="標楷體" w:hAnsi="標楷體" w:hint="eastAsia"/>
                </w:rPr>
                <w:t>2.交易日期迄日不可小於起日</w:t>
              </w:r>
            </w:ins>
          </w:p>
          <w:p w14:paraId="264F8363" w14:textId="77777777" w:rsidR="00AF50F7" w:rsidRDefault="00AF50F7" w:rsidP="00286DCE">
            <w:pPr>
              <w:rPr>
                <w:ins w:id="8233" w:author="智誠 楊" w:date="2021-05-12T14:29:00Z"/>
                <w:rFonts w:ascii="標楷體" w:eastAsia="標楷體" w:hAnsi="標楷體"/>
              </w:rPr>
            </w:pPr>
            <w:ins w:id="8234" w:author="智誠 楊" w:date="2021-05-08T18:53:00Z">
              <w:r>
                <w:rPr>
                  <w:rFonts w:ascii="標楷體" w:eastAsia="標楷體" w:hAnsi="標楷體" w:hint="eastAsia"/>
                </w:rPr>
                <w:t>3.不可大於會計日</w:t>
              </w:r>
            </w:ins>
          </w:p>
          <w:p w14:paraId="617778F8" w14:textId="2B77EE65" w:rsidR="00A16FF3" w:rsidRPr="00A16FF3" w:rsidRDefault="00A16FF3" w:rsidP="00A16FF3">
            <w:pPr>
              <w:rPr>
                <w:ins w:id="8235" w:author="智誠 楊" w:date="2021-05-12T14:29:00Z"/>
                <w:rFonts w:ascii="標楷體" w:eastAsia="標楷體" w:hAnsi="標楷體"/>
              </w:rPr>
            </w:pPr>
            <w:ins w:id="8236" w:author="智誠 楊" w:date="2021-05-12T14:29:00Z">
              <w:r>
                <w:rPr>
                  <w:rFonts w:ascii="標楷體" w:eastAsia="標楷體" w:hAnsi="標楷體" w:hint="eastAsia"/>
                </w:rPr>
                <w:t>4.檢查:</w:t>
              </w:r>
              <w:r>
                <w:t xml:space="preserve"> </w:t>
              </w:r>
              <w:r w:rsidRPr="00A16FF3">
                <w:rPr>
                  <w:rFonts w:ascii="標楷體" w:eastAsia="標楷體" w:hAnsi="標楷體"/>
                </w:rPr>
                <w:t>V(7)A(DATE,0,#CDATEEND)</w:t>
              </w:r>
            </w:ins>
          </w:p>
          <w:p w14:paraId="174D6B8A" w14:textId="3F689DBB" w:rsidR="00A16FF3" w:rsidRPr="00C64E2C" w:rsidRDefault="00A16FF3" w:rsidP="00A16FF3">
            <w:pPr>
              <w:rPr>
                <w:ins w:id="8237" w:author="智誠 楊" w:date="2021-05-08T18:38:00Z"/>
                <w:rFonts w:ascii="標楷體" w:eastAsia="標楷體" w:hAnsi="標楷體"/>
              </w:rPr>
            </w:pPr>
            <w:ins w:id="8238" w:author="智誠 楊" w:date="2021-05-12T14:29:00Z">
              <w:r w:rsidRPr="00A16FF3">
                <w:rPr>
                  <w:rFonts w:ascii="標楷體" w:eastAsia="標楷體" w:hAnsi="標楷體"/>
                </w:rPr>
                <w:t>V(5,#CDATESTART,#DATE)</w:t>
              </w:r>
            </w:ins>
          </w:p>
        </w:tc>
      </w:tr>
      <w:tr w:rsidR="006D6C4C" w:rsidRPr="00362205" w14:paraId="66A309FA" w14:textId="77777777" w:rsidTr="00286DCE">
        <w:trPr>
          <w:trHeight w:val="244"/>
          <w:jc w:val="center"/>
          <w:ins w:id="8239" w:author="智誠 楊" w:date="2021-05-08T18:38:00Z"/>
        </w:trPr>
        <w:tc>
          <w:tcPr>
            <w:tcW w:w="567" w:type="dxa"/>
          </w:tcPr>
          <w:p w14:paraId="32757DBA" w14:textId="77777777" w:rsidR="006D6C4C" w:rsidRDefault="006D6C4C" w:rsidP="00286DCE">
            <w:pPr>
              <w:rPr>
                <w:ins w:id="8240" w:author="智誠 楊" w:date="2021-05-08T18:38:00Z"/>
                <w:rFonts w:ascii="標楷體" w:eastAsia="標楷體" w:hAnsi="標楷體"/>
              </w:rPr>
            </w:pPr>
            <w:ins w:id="8241" w:author="智誠 楊" w:date="2021-05-08T18:38:00Z">
              <w:r>
                <w:rPr>
                  <w:rFonts w:ascii="標楷體" w:eastAsia="標楷體" w:hAnsi="標楷體" w:hint="eastAsia"/>
                </w:rPr>
                <w:t>4.</w:t>
              </w:r>
            </w:ins>
          </w:p>
        </w:tc>
        <w:tc>
          <w:tcPr>
            <w:tcW w:w="1551" w:type="dxa"/>
          </w:tcPr>
          <w:p w14:paraId="60650CFA" w14:textId="1A4998A0" w:rsidR="006D6C4C" w:rsidRDefault="00AF50F7" w:rsidP="00286DCE">
            <w:pPr>
              <w:rPr>
                <w:ins w:id="8242" w:author="智誠 楊" w:date="2021-05-08T18:38:00Z"/>
                <w:rFonts w:ascii="標楷體" w:eastAsia="標楷體" w:hAnsi="標楷體"/>
              </w:rPr>
            </w:pPr>
            <w:ins w:id="8243" w:author="智誠 楊" w:date="2021-05-08T18:48:00Z">
              <w:r>
                <w:rPr>
                  <w:rFonts w:ascii="標楷體" w:eastAsia="標楷體" w:hAnsi="標楷體" w:hint="eastAsia"/>
                </w:rPr>
                <w:t>戶號</w:t>
              </w:r>
            </w:ins>
          </w:p>
        </w:tc>
        <w:tc>
          <w:tcPr>
            <w:tcW w:w="696" w:type="dxa"/>
          </w:tcPr>
          <w:p w14:paraId="1FAFCCCE" w14:textId="7A35EBB4" w:rsidR="006D6C4C" w:rsidRDefault="00AF50F7" w:rsidP="00286DCE">
            <w:pPr>
              <w:rPr>
                <w:ins w:id="8244" w:author="智誠 楊" w:date="2021-05-08T18:38:00Z"/>
                <w:rFonts w:ascii="標楷體" w:eastAsia="標楷體" w:hAnsi="標楷體"/>
              </w:rPr>
            </w:pPr>
            <w:ins w:id="8245" w:author="智誠 楊" w:date="2021-05-08T18:48:00Z">
              <w:r>
                <w:rPr>
                  <w:rFonts w:ascii="標楷體" w:eastAsia="標楷體" w:hAnsi="標楷體" w:hint="eastAsia"/>
                </w:rPr>
                <w:t>7-3-3</w:t>
              </w:r>
            </w:ins>
          </w:p>
        </w:tc>
        <w:tc>
          <w:tcPr>
            <w:tcW w:w="1187" w:type="dxa"/>
          </w:tcPr>
          <w:p w14:paraId="3650C996" w14:textId="7B491FE9" w:rsidR="006D6C4C" w:rsidRPr="00362205" w:rsidRDefault="006D6C4C" w:rsidP="00286DCE">
            <w:pPr>
              <w:rPr>
                <w:ins w:id="8246" w:author="智誠 楊" w:date="2021-05-08T18:38:00Z"/>
                <w:rFonts w:ascii="標楷體" w:eastAsia="標楷體" w:hAnsi="標楷體"/>
              </w:rPr>
            </w:pPr>
          </w:p>
        </w:tc>
        <w:tc>
          <w:tcPr>
            <w:tcW w:w="1083" w:type="dxa"/>
          </w:tcPr>
          <w:p w14:paraId="545255A9" w14:textId="77777777" w:rsidR="006D6C4C" w:rsidRDefault="006D6C4C" w:rsidP="00286DCE">
            <w:pPr>
              <w:rPr>
                <w:ins w:id="8247" w:author="智誠 楊" w:date="2021-05-08T18:38:00Z"/>
                <w:rFonts w:ascii="標楷體" w:eastAsia="標楷體" w:hAnsi="標楷體"/>
              </w:rPr>
            </w:pPr>
          </w:p>
        </w:tc>
        <w:tc>
          <w:tcPr>
            <w:tcW w:w="675" w:type="dxa"/>
          </w:tcPr>
          <w:p w14:paraId="75AD09E2" w14:textId="77777777" w:rsidR="006D6C4C" w:rsidRDefault="006D6C4C" w:rsidP="00286DCE">
            <w:pPr>
              <w:rPr>
                <w:ins w:id="8248" w:author="智誠 楊" w:date="2021-05-08T18:38:00Z"/>
                <w:rFonts w:ascii="標楷體" w:eastAsia="標楷體" w:hAnsi="標楷體"/>
              </w:rPr>
            </w:pPr>
          </w:p>
        </w:tc>
        <w:tc>
          <w:tcPr>
            <w:tcW w:w="696" w:type="dxa"/>
          </w:tcPr>
          <w:p w14:paraId="0A612CF9" w14:textId="547888A9" w:rsidR="006D6C4C" w:rsidRDefault="00AF50F7" w:rsidP="00286DCE">
            <w:pPr>
              <w:jc w:val="center"/>
              <w:rPr>
                <w:ins w:id="8249" w:author="智誠 楊" w:date="2021-05-08T18:38:00Z"/>
                <w:rFonts w:ascii="標楷體" w:eastAsia="標楷體" w:hAnsi="標楷體"/>
              </w:rPr>
            </w:pPr>
            <w:ins w:id="8250" w:author="智誠 楊" w:date="2021-05-08T18:49:00Z">
              <w:r>
                <w:rPr>
                  <w:rFonts w:ascii="標楷體" w:eastAsia="標楷體" w:hAnsi="標楷體" w:hint="eastAsia"/>
                </w:rPr>
                <w:t>W</w:t>
              </w:r>
            </w:ins>
          </w:p>
        </w:tc>
        <w:tc>
          <w:tcPr>
            <w:tcW w:w="3529" w:type="dxa"/>
          </w:tcPr>
          <w:p w14:paraId="58664647" w14:textId="64A5230D" w:rsidR="006D6C4C" w:rsidRPr="00C64E2C" w:rsidRDefault="00AF50F7" w:rsidP="00286DCE">
            <w:pPr>
              <w:rPr>
                <w:ins w:id="8251" w:author="智誠 楊" w:date="2021-05-08T18:38:00Z"/>
                <w:rFonts w:ascii="標楷體" w:eastAsia="標楷體" w:hAnsi="標楷體"/>
              </w:rPr>
            </w:pPr>
            <w:ins w:id="8252" w:author="智誠 楊" w:date="2021-05-08T18:50:00Z">
              <w:r>
                <w:rPr>
                  <w:rFonts w:ascii="標楷體" w:eastAsia="標楷體" w:hAnsi="標楷體" w:hint="eastAsia"/>
                </w:rPr>
                <w:t>1.自行輸入</w:t>
              </w:r>
            </w:ins>
          </w:p>
        </w:tc>
      </w:tr>
    </w:tbl>
    <w:p w14:paraId="17C2A326" w14:textId="77777777" w:rsidR="006D6C4C" w:rsidRPr="00B56858" w:rsidRDefault="006D6C4C" w:rsidP="006D6C4C">
      <w:pPr>
        <w:rPr>
          <w:ins w:id="8253" w:author="智誠 楊" w:date="2021-05-08T18:38:00Z"/>
        </w:rPr>
      </w:pPr>
    </w:p>
    <w:p w14:paraId="20F9AECA" w14:textId="77777777" w:rsidR="006D6C4C" w:rsidRDefault="006D6C4C" w:rsidP="00B010CD">
      <w:pPr>
        <w:pStyle w:val="a"/>
        <w:rPr>
          <w:ins w:id="8254" w:author="智誠 楊" w:date="2021-05-08T18:38:00Z"/>
        </w:rPr>
      </w:pPr>
      <w:ins w:id="8255" w:author="智誠 楊" w:date="2021-05-08T18:38:00Z">
        <w:r>
          <w:rPr>
            <w:rFonts w:hint="eastAsia"/>
            <w:lang w:eastAsia="zh-HK"/>
          </w:rPr>
          <w:t>輸出</w:t>
        </w:r>
        <w:r w:rsidRPr="00362205">
          <w:t>畫面</w:t>
        </w:r>
        <w:r>
          <w:rPr>
            <w:rFonts w:hint="eastAsia"/>
          </w:rPr>
          <w:t>:</w:t>
        </w:r>
      </w:ins>
    </w:p>
    <w:p w14:paraId="25B347E3" w14:textId="77777777" w:rsidR="006D6C4C" w:rsidRDefault="006D6C4C" w:rsidP="006D6C4C">
      <w:pPr>
        <w:ind w:left="480"/>
        <w:rPr>
          <w:ins w:id="8256" w:author="智誠 楊" w:date="2021-05-08T18:38:00Z"/>
        </w:rPr>
      </w:pPr>
    </w:p>
    <w:p w14:paraId="69D99466" w14:textId="481BD957" w:rsidR="006D6C4C" w:rsidRDefault="00AF50F7" w:rsidP="006D6C4C">
      <w:pPr>
        <w:rPr>
          <w:ins w:id="8257" w:author="智誠 楊" w:date="2021-05-08T18:38:00Z"/>
        </w:rPr>
      </w:pPr>
      <w:ins w:id="8258" w:author="智誠 楊" w:date="2021-05-08T18:53:00Z">
        <w:r w:rsidRPr="00AF50F7">
          <w:rPr>
            <w:noProof/>
          </w:rPr>
          <w:drawing>
            <wp:inline distT="0" distB="0" distL="0" distR="0" wp14:anchorId="6F6DC0AF" wp14:editId="04D02E42">
              <wp:extent cx="6479540" cy="2586355"/>
              <wp:effectExtent l="0" t="0" r="0" b="0"/>
              <wp:docPr id="81" name="圖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479540" cy="2586355"/>
                      </a:xfrm>
                      <a:prstGeom prst="rect">
                        <a:avLst/>
                      </a:prstGeom>
                    </pic:spPr>
                  </pic:pic>
                </a:graphicData>
              </a:graphic>
            </wp:inline>
          </w:drawing>
        </w:r>
      </w:ins>
    </w:p>
    <w:p w14:paraId="5B1EEB17" w14:textId="77777777" w:rsidR="006D6C4C" w:rsidRDefault="006D6C4C" w:rsidP="006D6C4C">
      <w:pPr>
        <w:widowControl/>
        <w:rPr>
          <w:ins w:id="8259" w:author="智誠 楊" w:date="2021-05-08T18:38:00Z"/>
          <w:rFonts w:eastAsia="標楷體"/>
          <w:sz w:val="26"/>
        </w:rPr>
      </w:pPr>
      <w:ins w:id="8260" w:author="智誠 楊" w:date="2021-05-08T18:38:00Z">
        <w:r>
          <w:br w:type="page"/>
        </w:r>
      </w:ins>
    </w:p>
    <w:p w14:paraId="4C2DA99F" w14:textId="77777777" w:rsidR="006D6C4C" w:rsidRDefault="006D6C4C" w:rsidP="00B010CD">
      <w:pPr>
        <w:pStyle w:val="a"/>
        <w:rPr>
          <w:ins w:id="8261" w:author="智誠 楊" w:date="2021-05-08T18:38:00Z"/>
        </w:rPr>
      </w:pPr>
      <w:ins w:id="8262" w:author="智誠 楊" w:date="2021-05-08T18:38:00Z">
        <w:r>
          <w:rPr>
            <w:rFonts w:hint="eastAsia"/>
          </w:rPr>
          <w:t>輸出畫面資料說明</w:t>
        </w:r>
      </w:ins>
    </w:p>
    <w:tbl>
      <w:tblPr>
        <w:tblStyle w:val="ac"/>
        <w:tblW w:w="0" w:type="auto"/>
        <w:tblLook w:val="04A0" w:firstRow="1" w:lastRow="0" w:firstColumn="1" w:lastColumn="0" w:noHBand="0" w:noVBand="1"/>
      </w:tblPr>
      <w:tblGrid>
        <w:gridCol w:w="770"/>
        <w:gridCol w:w="1166"/>
        <w:gridCol w:w="2024"/>
        <w:gridCol w:w="2736"/>
        <w:gridCol w:w="3498"/>
      </w:tblGrid>
      <w:tr w:rsidR="00AF50F7" w:rsidRPr="008F1D46" w14:paraId="6BE6A448" w14:textId="77777777" w:rsidTr="00286DCE">
        <w:trPr>
          <w:ins w:id="8263" w:author="智誠 楊" w:date="2021-05-08T18:55:00Z"/>
        </w:trPr>
        <w:tc>
          <w:tcPr>
            <w:tcW w:w="770" w:type="dxa"/>
            <w:shd w:val="clear" w:color="auto" w:fill="D9D9D9" w:themeFill="background1" w:themeFillShade="D9"/>
          </w:tcPr>
          <w:p w14:paraId="29B164DF" w14:textId="77777777" w:rsidR="00AF50F7" w:rsidRPr="008F1D46" w:rsidRDefault="00AF50F7" w:rsidP="00286DCE">
            <w:pPr>
              <w:jc w:val="center"/>
              <w:rPr>
                <w:ins w:id="8264" w:author="智誠 楊" w:date="2021-05-08T18:55:00Z"/>
                <w:rFonts w:ascii="標楷體" w:eastAsia="標楷體" w:hAnsi="標楷體"/>
                <w:lang w:eastAsia="zh-HK"/>
              </w:rPr>
            </w:pPr>
            <w:ins w:id="8265" w:author="智誠 楊" w:date="2021-05-08T18:55:00Z">
              <w:r w:rsidRPr="008F1D46">
                <w:rPr>
                  <w:rFonts w:ascii="標楷體" w:eastAsia="標楷體" w:hAnsi="標楷體" w:hint="eastAsia"/>
                  <w:lang w:eastAsia="zh-HK"/>
                </w:rPr>
                <w:t>序號</w:t>
              </w:r>
            </w:ins>
          </w:p>
        </w:tc>
        <w:tc>
          <w:tcPr>
            <w:tcW w:w="1166" w:type="dxa"/>
            <w:shd w:val="clear" w:color="auto" w:fill="D9D9D9" w:themeFill="background1" w:themeFillShade="D9"/>
          </w:tcPr>
          <w:p w14:paraId="15778E97" w14:textId="77777777" w:rsidR="00AF50F7" w:rsidRPr="008F1D46" w:rsidRDefault="00AF50F7" w:rsidP="00286DCE">
            <w:pPr>
              <w:jc w:val="center"/>
              <w:rPr>
                <w:ins w:id="8266" w:author="智誠 楊" w:date="2021-05-08T18:55:00Z"/>
                <w:rFonts w:ascii="標楷體" w:eastAsia="標楷體" w:hAnsi="標楷體"/>
                <w:lang w:eastAsia="zh-HK"/>
              </w:rPr>
            </w:pPr>
            <w:ins w:id="8267" w:author="智誠 楊" w:date="2021-05-08T18:55:00Z">
              <w:r w:rsidRPr="008F1D46">
                <w:rPr>
                  <w:rFonts w:ascii="標楷體" w:eastAsia="標楷體" w:hAnsi="標楷體" w:hint="eastAsia"/>
                  <w:lang w:eastAsia="zh-HK"/>
                </w:rPr>
                <w:t>欄位型態</w:t>
              </w:r>
            </w:ins>
          </w:p>
        </w:tc>
        <w:tc>
          <w:tcPr>
            <w:tcW w:w="2024" w:type="dxa"/>
            <w:shd w:val="clear" w:color="auto" w:fill="D9D9D9" w:themeFill="background1" w:themeFillShade="D9"/>
          </w:tcPr>
          <w:p w14:paraId="26A5F217" w14:textId="77777777" w:rsidR="00AF50F7" w:rsidRPr="008F1D46" w:rsidRDefault="00AF50F7" w:rsidP="00286DCE">
            <w:pPr>
              <w:jc w:val="center"/>
              <w:rPr>
                <w:ins w:id="8268" w:author="智誠 楊" w:date="2021-05-08T18:55:00Z"/>
                <w:rFonts w:ascii="標楷體" w:eastAsia="標楷體" w:hAnsi="標楷體"/>
                <w:lang w:eastAsia="zh-HK"/>
              </w:rPr>
            </w:pPr>
            <w:ins w:id="8269" w:author="智誠 楊" w:date="2021-05-08T18:55:00Z">
              <w:r w:rsidRPr="008F1D46">
                <w:rPr>
                  <w:rFonts w:ascii="標楷體" w:eastAsia="標楷體" w:hAnsi="標楷體" w:hint="eastAsia"/>
                  <w:lang w:eastAsia="zh-HK"/>
                </w:rPr>
                <w:t>欄位名稱</w:t>
              </w:r>
            </w:ins>
          </w:p>
        </w:tc>
        <w:tc>
          <w:tcPr>
            <w:tcW w:w="2736" w:type="dxa"/>
            <w:shd w:val="clear" w:color="auto" w:fill="D9D9D9" w:themeFill="background1" w:themeFillShade="D9"/>
          </w:tcPr>
          <w:p w14:paraId="4745132A" w14:textId="77777777" w:rsidR="00AF50F7" w:rsidRPr="008F1D46" w:rsidRDefault="00AF50F7" w:rsidP="00286DCE">
            <w:pPr>
              <w:jc w:val="center"/>
              <w:rPr>
                <w:ins w:id="8270" w:author="智誠 楊" w:date="2021-05-08T18:55:00Z"/>
                <w:rFonts w:ascii="標楷體" w:eastAsia="標楷體" w:hAnsi="標楷體"/>
              </w:rPr>
            </w:pPr>
            <w:ins w:id="8271" w:author="智誠 楊" w:date="2021-05-08T18:55:00Z">
              <w:r>
                <w:rPr>
                  <w:rFonts w:ascii="標楷體" w:eastAsia="標楷體" w:hAnsi="標楷體" w:hint="eastAsia"/>
                  <w:lang w:eastAsia="zh-HK"/>
                </w:rPr>
                <w:t>資料來源</w:t>
              </w:r>
            </w:ins>
          </w:p>
        </w:tc>
        <w:tc>
          <w:tcPr>
            <w:tcW w:w="3498" w:type="dxa"/>
            <w:shd w:val="clear" w:color="auto" w:fill="D9D9D9" w:themeFill="background1" w:themeFillShade="D9"/>
          </w:tcPr>
          <w:p w14:paraId="3FFD1A4C" w14:textId="77777777" w:rsidR="00AF50F7" w:rsidRPr="008F1D46" w:rsidRDefault="00AF50F7" w:rsidP="00286DCE">
            <w:pPr>
              <w:jc w:val="center"/>
              <w:rPr>
                <w:ins w:id="8272" w:author="智誠 楊" w:date="2021-05-08T18:55:00Z"/>
                <w:rFonts w:ascii="標楷體" w:eastAsia="標楷體" w:hAnsi="標楷體"/>
                <w:lang w:eastAsia="zh-HK"/>
              </w:rPr>
            </w:pPr>
            <w:ins w:id="8273" w:author="智誠 楊" w:date="2021-05-08T18:55:00Z">
              <w:r w:rsidRPr="008F1D46">
                <w:rPr>
                  <w:rFonts w:ascii="標楷體" w:eastAsia="標楷體" w:hAnsi="標楷體" w:hint="eastAsia"/>
                  <w:lang w:eastAsia="zh-HK"/>
                </w:rPr>
                <w:t>輸出</w:t>
              </w:r>
              <w:r>
                <w:rPr>
                  <w:rFonts w:ascii="標楷體" w:eastAsia="標楷體" w:hAnsi="標楷體" w:hint="eastAsia"/>
                </w:rPr>
                <w:t>/</w:t>
              </w:r>
              <w:r>
                <w:rPr>
                  <w:rFonts w:ascii="標楷體" w:eastAsia="標楷體" w:hAnsi="標楷體" w:hint="eastAsia"/>
                  <w:lang w:eastAsia="zh-HK"/>
                </w:rPr>
                <w:t>功能</w:t>
              </w:r>
              <w:r w:rsidRPr="008F1D46">
                <w:rPr>
                  <w:rFonts w:ascii="標楷體" w:eastAsia="標楷體" w:hAnsi="標楷體" w:hint="eastAsia"/>
                  <w:lang w:eastAsia="zh-HK"/>
                </w:rPr>
                <w:t>說明</w:t>
              </w:r>
            </w:ins>
          </w:p>
        </w:tc>
      </w:tr>
      <w:tr w:rsidR="00AF50F7" w:rsidRPr="008F1D46" w14:paraId="52339AD5" w14:textId="77777777" w:rsidTr="00286DCE">
        <w:trPr>
          <w:ins w:id="8274" w:author="智誠 楊" w:date="2021-05-08T18:55:00Z"/>
        </w:trPr>
        <w:tc>
          <w:tcPr>
            <w:tcW w:w="770" w:type="dxa"/>
          </w:tcPr>
          <w:p w14:paraId="0A3953B9" w14:textId="77777777" w:rsidR="00AF50F7" w:rsidRPr="008F1D46" w:rsidRDefault="00AF50F7" w:rsidP="00286DCE">
            <w:pPr>
              <w:jc w:val="center"/>
              <w:rPr>
                <w:ins w:id="8275" w:author="智誠 楊" w:date="2021-05-08T18:55:00Z"/>
                <w:rFonts w:ascii="標楷體" w:eastAsia="標楷體" w:hAnsi="標楷體"/>
                <w:lang w:eastAsia="zh-HK"/>
              </w:rPr>
            </w:pPr>
            <w:ins w:id="8276" w:author="智誠 楊" w:date="2021-05-08T18:55:00Z">
              <w:r>
                <w:rPr>
                  <w:rFonts w:ascii="標楷體" w:eastAsia="標楷體" w:hAnsi="標楷體" w:hint="eastAsia"/>
                </w:rPr>
                <w:t>1</w:t>
              </w:r>
            </w:ins>
          </w:p>
        </w:tc>
        <w:tc>
          <w:tcPr>
            <w:tcW w:w="1166" w:type="dxa"/>
          </w:tcPr>
          <w:p w14:paraId="544D9388" w14:textId="77777777" w:rsidR="00AF50F7" w:rsidRPr="008F1D46" w:rsidRDefault="00AF50F7" w:rsidP="00286DCE">
            <w:pPr>
              <w:jc w:val="center"/>
              <w:rPr>
                <w:ins w:id="8277" w:author="智誠 楊" w:date="2021-05-08T18:55:00Z"/>
                <w:rFonts w:ascii="標楷體" w:eastAsia="標楷體" w:hAnsi="標楷體"/>
                <w:lang w:eastAsia="zh-HK"/>
              </w:rPr>
            </w:pPr>
            <w:ins w:id="8278" w:author="智誠 楊" w:date="2021-05-08T18:55:00Z">
              <w:r>
                <w:rPr>
                  <w:rFonts w:ascii="標楷體" w:eastAsia="標楷體" w:hAnsi="標楷體" w:hint="eastAsia"/>
                  <w:lang w:eastAsia="zh-HK"/>
                </w:rPr>
                <w:t>資料</w:t>
              </w:r>
            </w:ins>
          </w:p>
        </w:tc>
        <w:tc>
          <w:tcPr>
            <w:tcW w:w="2024" w:type="dxa"/>
          </w:tcPr>
          <w:p w14:paraId="3F21B281" w14:textId="77777777" w:rsidR="00AF50F7" w:rsidRPr="008F1D46" w:rsidRDefault="00AF50F7" w:rsidP="00286DCE">
            <w:pPr>
              <w:rPr>
                <w:ins w:id="8279" w:author="智誠 楊" w:date="2021-05-08T18:55:00Z"/>
                <w:rFonts w:ascii="標楷體" w:eastAsia="標楷體" w:hAnsi="標楷體"/>
                <w:lang w:eastAsia="zh-HK"/>
              </w:rPr>
            </w:pPr>
            <w:ins w:id="8280" w:author="智誠 楊" w:date="2021-05-08T18:55:00Z">
              <w:r>
                <w:rPr>
                  <w:rFonts w:ascii="標楷體" w:eastAsia="標楷體" w:hAnsi="標楷體" w:hint="eastAsia"/>
                  <w:lang w:eastAsia="zh-HK"/>
                </w:rPr>
                <w:t>作業日期時間</w:t>
              </w:r>
            </w:ins>
          </w:p>
        </w:tc>
        <w:tc>
          <w:tcPr>
            <w:tcW w:w="2736" w:type="dxa"/>
          </w:tcPr>
          <w:p w14:paraId="0AC9E080" w14:textId="77777777" w:rsidR="00AF50F7" w:rsidRDefault="00AF50F7" w:rsidP="00286DCE">
            <w:pPr>
              <w:rPr>
                <w:ins w:id="8281" w:author="智誠 楊" w:date="2021-05-08T18:55:00Z"/>
                <w:rFonts w:ascii="標楷體" w:eastAsia="標楷體" w:hAnsi="標楷體"/>
                <w:lang w:eastAsia="zh-HK"/>
              </w:rPr>
            </w:pPr>
            <w:ins w:id="8282" w:author="智誠 楊" w:date="2021-05-08T18:55:00Z">
              <w:r>
                <w:rPr>
                  <w:rFonts w:ascii="標楷體" w:eastAsia="標楷體" w:hAnsi="標楷體" w:hint="eastAsia"/>
                  <w:lang w:eastAsia="zh-HK"/>
                </w:rPr>
                <w:t>T</w:t>
              </w:r>
              <w:r>
                <w:rPr>
                  <w:rFonts w:ascii="標楷體" w:eastAsia="標楷體" w:hAnsi="標楷體"/>
                  <w:lang w:eastAsia="zh-HK"/>
                </w:rPr>
                <w:t>xDataLog.CreatDate</w:t>
              </w:r>
            </w:ins>
          </w:p>
        </w:tc>
        <w:tc>
          <w:tcPr>
            <w:tcW w:w="3498" w:type="dxa"/>
          </w:tcPr>
          <w:p w14:paraId="7DB6359C" w14:textId="77777777" w:rsidR="00AF50F7" w:rsidRPr="006C763E" w:rsidRDefault="00AF50F7" w:rsidP="00286DCE">
            <w:pPr>
              <w:rPr>
                <w:ins w:id="8283" w:author="智誠 楊" w:date="2021-05-08T18:55:00Z"/>
                <w:rFonts w:ascii="標楷體" w:eastAsia="標楷體" w:hAnsi="標楷體"/>
                <w:lang w:eastAsia="zh-HK"/>
              </w:rPr>
            </w:pPr>
            <w:ins w:id="8284" w:author="智誠 楊" w:date="2021-05-08T18:55:00Z">
              <w:r>
                <w:rPr>
                  <w:rFonts w:ascii="標楷體" w:eastAsia="標楷體" w:hAnsi="標楷體" w:hint="eastAsia"/>
                  <w:lang w:eastAsia="zh-HK"/>
                </w:rPr>
                <w:t>作業日期時間</w:t>
              </w:r>
            </w:ins>
          </w:p>
        </w:tc>
      </w:tr>
      <w:tr w:rsidR="00AF50F7" w:rsidRPr="008F1D46" w14:paraId="56914B40" w14:textId="77777777" w:rsidTr="00286DCE">
        <w:trPr>
          <w:ins w:id="8285" w:author="智誠 楊" w:date="2021-05-08T18:55:00Z"/>
        </w:trPr>
        <w:tc>
          <w:tcPr>
            <w:tcW w:w="770" w:type="dxa"/>
          </w:tcPr>
          <w:p w14:paraId="20C7AC48" w14:textId="77777777" w:rsidR="00AF50F7" w:rsidRDefault="00AF50F7" w:rsidP="00286DCE">
            <w:pPr>
              <w:jc w:val="center"/>
              <w:rPr>
                <w:ins w:id="8286" w:author="智誠 楊" w:date="2021-05-08T18:55:00Z"/>
                <w:rFonts w:ascii="標楷體" w:eastAsia="標楷體" w:hAnsi="標楷體"/>
              </w:rPr>
            </w:pPr>
            <w:ins w:id="8287" w:author="智誠 楊" w:date="2021-05-08T18:55:00Z">
              <w:r>
                <w:rPr>
                  <w:rFonts w:ascii="標楷體" w:eastAsia="標楷體" w:hAnsi="標楷體" w:hint="eastAsia"/>
                </w:rPr>
                <w:t>2</w:t>
              </w:r>
            </w:ins>
          </w:p>
        </w:tc>
        <w:tc>
          <w:tcPr>
            <w:tcW w:w="1166" w:type="dxa"/>
          </w:tcPr>
          <w:p w14:paraId="272903E6" w14:textId="77777777" w:rsidR="00AF50F7" w:rsidRDefault="00AF50F7" w:rsidP="00286DCE">
            <w:pPr>
              <w:jc w:val="center"/>
              <w:rPr>
                <w:ins w:id="8288" w:author="智誠 楊" w:date="2021-05-08T18:55:00Z"/>
                <w:rFonts w:ascii="標楷體" w:eastAsia="標楷體" w:hAnsi="標楷體"/>
                <w:lang w:eastAsia="zh-HK"/>
              </w:rPr>
            </w:pPr>
            <w:ins w:id="8289" w:author="智誠 楊" w:date="2021-05-08T18:55:00Z">
              <w:r>
                <w:rPr>
                  <w:rFonts w:ascii="標楷體" w:eastAsia="標楷體" w:hAnsi="標楷體" w:hint="eastAsia"/>
                  <w:lang w:eastAsia="zh-HK"/>
                </w:rPr>
                <w:t>資料</w:t>
              </w:r>
            </w:ins>
          </w:p>
        </w:tc>
        <w:tc>
          <w:tcPr>
            <w:tcW w:w="2024" w:type="dxa"/>
          </w:tcPr>
          <w:p w14:paraId="6B875BCE" w14:textId="77777777" w:rsidR="00AF50F7" w:rsidRDefault="00AF50F7" w:rsidP="00286DCE">
            <w:pPr>
              <w:rPr>
                <w:ins w:id="8290" w:author="智誠 楊" w:date="2021-05-08T18:55:00Z"/>
                <w:rFonts w:ascii="標楷體" w:eastAsia="標楷體" w:hAnsi="標楷體"/>
                <w:lang w:eastAsia="zh-HK"/>
              </w:rPr>
            </w:pPr>
            <w:ins w:id="8291" w:author="智誠 楊" w:date="2021-05-08T18:55:00Z">
              <w:r>
                <w:rPr>
                  <w:rFonts w:ascii="標楷體" w:eastAsia="標楷體" w:hAnsi="標楷體" w:hint="eastAsia"/>
                  <w:lang w:eastAsia="zh-HK"/>
                </w:rPr>
                <w:t>會計日期</w:t>
              </w:r>
            </w:ins>
          </w:p>
        </w:tc>
        <w:tc>
          <w:tcPr>
            <w:tcW w:w="2736" w:type="dxa"/>
          </w:tcPr>
          <w:p w14:paraId="42D9D217" w14:textId="77777777" w:rsidR="00AF50F7" w:rsidRDefault="00AF50F7" w:rsidP="00286DCE">
            <w:pPr>
              <w:rPr>
                <w:ins w:id="8292" w:author="智誠 楊" w:date="2021-05-08T18:55:00Z"/>
                <w:rFonts w:ascii="標楷體" w:eastAsia="標楷體" w:hAnsi="標楷體"/>
                <w:lang w:eastAsia="zh-HK"/>
              </w:rPr>
            </w:pPr>
            <w:ins w:id="8293" w:author="智誠 楊" w:date="2021-05-08T18:55:00Z">
              <w:r>
                <w:rPr>
                  <w:rFonts w:ascii="標楷體" w:eastAsia="標楷體" w:hAnsi="標楷體" w:hint="eastAsia"/>
                  <w:lang w:eastAsia="zh-HK"/>
                </w:rPr>
                <w:t>T</w:t>
              </w:r>
              <w:r>
                <w:rPr>
                  <w:rFonts w:ascii="標楷體" w:eastAsia="標楷體" w:hAnsi="標楷體"/>
                  <w:lang w:eastAsia="zh-HK"/>
                </w:rPr>
                <w:t>xDataLog.TxDAte</w:t>
              </w:r>
            </w:ins>
          </w:p>
        </w:tc>
        <w:tc>
          <w:tcPr>
            <w:tcW w:w="3498" w:type="dxa"/>
          </w:tcPr>
          <w:p w14:paraId="395D97B2" w14:textId="77777777" w:rsidR="00AF50F7" w:rsidRPr="006C763E" w:rsidRDefault="00AF50F7" w:rsidP="00286DCE">
            <w:pPr>
              <w:rPr>
                <w:ins w:id="8294" w:author="智誠 楊" w:date="2021-05-08T18:55:00Z"/>
                <w:rFonts w:ascii="標楷體" w:eastAsia="標楷體" w:hAnsi="標楷體"/>
                <w:lang w:eastAsia="zh-HK"/>
              </w:rPr>
            </w:pPr>
            <w:ins w:id="8295" w:author="智誠 楊" w:date="2021-05-08T18:55:00Z">
              <w:r>
                <w:rPr>
                  <w:rFonts w:ascii="標楷體" w:eastAsia="標楷體" w:hAnsi="標楷體" w:hint="eastAsia"/>
                  <w:lang w:eastAsia="zh-HK"/>
                </w:rPr>
                <w:t>會計日期</w:t>
              </w:r>
            </w:ins>
          </w:p>
        </w:tc>
      </w:tr>
      <w:tr w:rsidR="00AF50F7" w:rsidRPr="008F1D46" w14:paraId="2890AE08" w14:textId="77777777" w:rsidTr="00286DCE">
        <w:trPr>
          <w:ins w:id="8296" w:author="智誠 楊" w:date="2021-05-08T18:55:00Z"/>
        </w:trPr>
        <w:tc>
          <w:tcPr>
            <w:tcW w:w="770" w:type="dxa"/>
          </w:tcPr>
          <w:p w14:paraId="1F00A9F2" w14:textId="77777777" w:rsidR="00AF50F7" w:rsidRDefault="00AF50F7" w:rsidP="00286DCE">
            <w:pPr>
              <w:jc w:val="center"/>
              <w:rPr>
                <w:ins w:id="8297" w:author="智誠 楊" w:date="2021-05-08T18:55:00Z"/>
                <w:rFonts w:ascii="標楷體" w:eastAsia="標楷體" w:hAnsi="標楷體"/>
              </w:rPr>
            </w:pPr>
            <w:ins w:id="8298" w:author="智誠 楊" w:date="2021-05-08T18:55:00Z">
              <w:r>
                <w:rPr>
                  <w:rFonts w:ascii="標楷體" w:eastAsia="標楷體" w:hAnsi="標楷體" w:hint="eastAsia"/>
                </w:rPr>
                <w:t>3</w:t>
              </w:r>
            </w:ins>
          </w:p>
        </w:tc>
        <w:tc>
          <w:tcPr>
            <w:tcW w:w="1166" w:type="dxa"/>
          </w:tcPr>
          <w:p w14:paraId="77847EA1" w14:textId="77777777" w:rsidR="00AF50F7" w:rsidRDefault="00AF50F7" w:rsidP="00286DCE">
            <w:pPr>
              <w:jc w:val="center"/>
              <w:rPr>
                <w:ins w:id="8299" w:author="智誠 楊" w:date="2021-05-08T18:55:00Z"/>
                <w:rFonts w:ascii="標楷體" w:eastAsia="標楷體" w:hAnsi="標楷體"/>
                <w:lang w:eastAsia="zh-HK"/>
              </w:rPr>
            </w:pPr>
            <w:ins w:id="8300" w:author="智誠 楊" w:date="2021-05-08T18:55:00Z">
              <w:r>
                <w:rPr>
                  <w:rFonts w:ascii="標楷體" w:eastAsia="標楷體" w:hAnsi="標楷體" w:hint="eastAsia"/>
                  <w:lang w:eastAsia="zh-HK"/>
                </w:rPr>
                <w:t>資料</w:t>
              </w:r>
            </w:ins>
          </w:p>
        </w:tc>
        <w:tc>
          <w:tcPr>
            <w:tcW w:w="2024" w:type="dxa"/>
          </w:tcPr>
          <w:p w14:paraId="30FADEE6" w14:textId="77777777" w:rsidR="00AF50F7" w:rsidRDefault="00AF50F7" w:rsidP="00286DCE">
            <w:pPr>
              <w:rPr>
                <w:ins w:id="8301" w:author="智誠 楊" w:date="2021-05-08T18:55:00Z"/>
                <w:rFonts w:ascii="標楷體" w:eastAsia="標楷體" w:hAnsi="標楷體"/>
                <w:lang w:eastAsia="zh-HK"/>
              </w:rPr>
            </w:pPr>
            <w:ins w:id="8302" w:author="智誠 楊" w:date="2021-05-08T18:55:00Z">
              <w:r>
                <w:rPr>
                  <w:rFonts w:ascii="標楷體" w:eastAsia="標楷體" w:hAnsi="標楷體" w:hint="eastAsia"/>
                  <w:lang w:eastAsia="zh-HK"/>
                </w:rPr>
                <w:t>異動人員</w:t>
              </w:r>
            </w:ins>
          </w:p>
        </w:tc>
        <w:tc>
          <w:tcPr>
            <w:tcW w:w="2736" w:type="dxa"/>
          </w:tcPr>
          <w:p w14:paraId="2345F380" w14:textId="77777777" w:rsidR="00AF50F7" w:rsidRDefault="00AF50F7" w:rsidP="00286DCE">
            <w:pPr>
              <w:rPr>
                <w:ins w:id="8303" w:author="智誠 楊" w:date="2021-05-08T18:55:00Z"/>
                <w:rFonts w:ascii="標楷體" w:eastAsia="標楷體" w:hAnsi="標楷體"/>
                <w:lang w:eastAsia="zh-HK"/>
              </w:rPr>
            </w:pPr>
            <w:ins w:id="8304" w:author="智誠 楊" w:date="2021-05-08T18:55:00Z">
              <w:r>
                <w:rPr>
                  <w:rFonts w:ascii="標楷體" w:eastAsia="標楷體" w:hAnsi="標楷體" w:hint="eastAsia"/>
                  <w:lang w:eastAsia="zh-HK"/>
                </w:rPr>
                <w:t>T</w:t>
              </w:r>
              <w:r>
                <w:rPr>
                  <w:rFonts w:ascii="標楷體" w:eastAsia="標楷體" w:hAnsi="標楷體"/>
                  <w:lang w:eastAsia="zh-HK"/>
                </w:rPr>
                <w:t>xDataLog.</w:t>
              </w:r>
              <w:r>
                <w:rPr>
                  <w:rFonts w:ascii="標楷體" w:eastAsia="標楷體" w:hAnsi="標楷體" w:hint="eastAsia"/>
                  <w:lang w:eastAsia="zh-HK"/>
                </w:rPr>
                <w:t>T</w:t>
              </w:r>
              <w:r>
                <w:rPr>
                  <w:rFonts w:ascii="標楷體" w:eastAsia="標楷體" w:hAnsi="標楷體"/>
                  <w:lang w:eastAsia="zh-HK"/>
                </w:rPr>
                <w:t>lrNo</w:t>
              </w:r>
            </w:ins>
          </w:p>
          <w:p w14:paraId="4D9B3616" w14:textId="77777777" w:rsidR="00AF50F7" w:rsidRPr="002478F2" w:rsidRDefault="00AF50F7" w:rsidP="00286DCE">
            <w:pPr>
              <w:rPr>
                <w:ins w:id="8305" w:author="智誠 楊" w:date="2021-05-08T18:55:00Z"/>
                <w:rFonts w:ascii="標楷體" w:eastAsia="標楷體" w:hAnsi="標楷體"/>
                <w:lang w:eastAsia="zh-HK"/>
              </w:rPr>
            </w:pPr>
            <w:ins w:id="8306" w:author="智誠 楊" w:date="2021-05-08T18:55:00Z">
              <w:r>
                <w:rPr>
                  <w:rFonts w:ascii="標楷體" w:eastAsia="標楷體" w:hAnsi="標楷體" w:hint="eastAsia"/>
                </w:rPr>
                <w:t>T</w:t>
              </w:r>
              <w:r>
                <w:rPr>
                  <w:rFonts w:ascii="標楷體" w:eastAsia="標楷體" w:hAnsi="標楷體" w:hint="eastAsia"/>
                  <w:lang w:eastAsia="zh-HK"/>
                </w:rPr>
                <w:t>x</w:t>
              </w:r>
              <w:r>
                <w:rPr>
                  <w:rFonts w:ascii="標楷體" w:eastAsia="標楷體" w:hAnsi="標楷體"/>
                  <w:lang w:eastAsia="zh-HK"/>
                </w:rPr>
                <w:t>Teller.TlrItem</w:t>
              </w:r>
            </w:ins>
          </w:p>
        </w:tc>
        <w:tc>
          <w:tcPr>
            <w:tcW w:w="3498" w:type="dxa"/>
          </w:tcPr>
          <w:p w14:paraId="5676D9DC" w14:textId="77777777" w:rsidR="00AF50F7" w:rsidRPr="008F1D46" w:rsidRDefault="00AF50F7" w:rsidP="00286DCE">
            <w:pPr>
              <w:rPr>
                <w:ins w:id="8307" w:author="智誠 楊" w:date="2021-05-08T18:55:00Z"/>
                <w:rFonts w:ascii="標楷體" w:eastAsia="標楷體" w:hAnsi="標楷體"/>
                <w:lang w:eastAsia="zh-HK"/>
              </w:rPr>
            </w:pPr>
            <w:ins w:id="8308" w:author="智誠 楊" w:date="2021-05-08T18:55:00Z">
              <w:r>
                <w:rPr>
                  <w:rFonts w:ascii="標楷體" w:eastAsia="標楷體" w:hAnsi="標楷體" w:hint="eastAsia"/>
                  <w:lang w:eastAsia="zh-HK"/>
                </w:rPr>
                <w:t>依據T</w:t>
              </w:r>
              <w:r>
                <w:rPr>
                  <w:rFonts w:ascii="標楷體" w:eastAsia="標楷體" w:hAnsi="標楷體"/>
                  <w:lang w:eastAsia="zh-HK"/>
                </w:rPr>
                <w:t>xDataLog.</w:t>
              </w:r>
              <w:r>
                <w:rPr>
                  <w:rFonts w:ascii="標楷體" w:eastAsia="標楷體" w:hAnsi="標楷體" w:hint="eastAsia"/>
                  <w:lang w:eastAsia="zh-HK"/>
                </w:rPr>
                <w:t>T</w:t>
              </w:r>
              <w:r>
                <w:rPr>
                  <w:rFonts w:ascii="標楷體" w:eastAsia="標楷體" w:hAnsi="標楷體"/>
                  <w:lang w:eastAsia="zh-HK"/>
                </w:rPr>
                <w:t>lrNo</w:t>
              </w:r>
              <w:r>
                <w:rPr>
                  <w:rFonts w:ascii="標楷體" w:eastAsia="標楷體" w:hAnsi="標楷體" w:hint="eastAsia"/>
                  <w:lang w:eastAsia="zh-HK"/>
                </w:rPr>
                <w:t>對應</w:t>
              </w:r>
              <w:r>
                <w:rPr>
                  <w:rFonts w:ascii="標楷體" w:eastAsia="標楷體" w:hAnsi="標楷體" w:hint="eastAsia"/>
                </w:rPr>
                <w:t>T</w:t>
              </w:r>
              <w:r>
                <w:rPr>
                  <w:rFonts w:ascii="標楷體" w:eastAsia="標楷體" w:hAnsi="標楷體" w:hint="eastAsia"/>
                  <w:lang w:eastAsia="zh-HK"/>
                </w:rPr>
                <w:t>x</w:t>
              </w:r>
              <w:r>
                <w:rPr>
                  <w:rFonts w:ascii="標楷體" w:eastAsia="標楷體" w:hAnsi="標楷體"/>
                  <w:lang w:eastAsia="zh-HK"/>
                </w:rPr>
                <w:t>Teller.TlrItem</w:t>
              </w:r>
              <w:r>
                <w:rPr>
                  <w:rFonts w:ascii="標楷體" w:eastAsia="標楷體" w:hAnsi="標楷體" w:hint="eastAsia"/>
                  <w:lang w:eastAsia="zh-HK"/>
                </w:rPr>
                <w:t>顯示姓名</w:t>
              </w:r>
            </w:ins>
          </w:p>
        </w:tc>
      </w:tr>
      <w:tr w:rsidR="00AF50F7" w:rsidRPr="008F1D46" w14:paraId="47ECB0C9" w14:textId="77777777" w:rsidTr="00286DCE">
        <w:trPr>
          <w:ins w:id="8309" w:author="智誠 楊" w:date="2021-05-08T18:55:00Z"/>
        </w:trPr>
        <w:tc>
          <w:tcPr>
            <w:tcW w:w="770" w:type="dxa"/>
          </w:tcPr>
          <w:p w14:paraId="51712BF7" w14:textId="77777777" w:rsidR="00AF50F7" w:rsidRDefault="00AF50F7" w:rsidP="00286DCE">
            <w:pPr>
              <w:jc w:val="center"/>
              <w:rPr>
                <w:ins w:id="8310" w:author="智誠 楊" w:date="2021-05-08T18:55:00Z"/>
                <w:rFonts w:ascii="標楷體" w:eastAsia="標楷體" w:hAnsi="標楷體"/>
              </w:rPr>
            </w:pPr>
            <w:ins w:id="8311" w:author="智誠 楊" w:date="2021-05-08T18:55:00Z">
              <w:r>
                <w:rPr>
                  <w:rFonts w:ascii="標楷體" w:eastAsia="標楷體" w:hAnsi="標楷體" w:hint="eastAsia"/>
                </w:rPr>
                <w:t>4</w:t>
              </w:r>
            </w:ins>
          </w:p>
        </w:tc>
        <w:tc>
          <w:tcPr>
            <w:tcW w:w="1166" w:type="dxa"/>
          </w:tcPr>
          <w:p w14:paraId="7DB0925F" w14:textId="77777777" w:rsidR="00AF50F7" w:rsidRDefault="00AF50F7" w:rsidP="00286DCE">
            <w:pPr>
              <w:jc w:val="center"/>
              <w:rPr>
                <w:ins w:id="8312" w:author="智誠 楊" w:date="2021-05-08T18:55:00Z"/>
                <w:rFonts w:ascii="標楷體" w:eastAsia="標楷體" w:hAnsi="標楷體"/>
                <w:lang w:eastAsia="zh-HK"/>
              </w:rPr>
            </w:pPr>
            <w:ins w:id="8313" w:author="智誠 楊" w:date="2021-05-08T18:55:00Z">
              <w:r>
                <w:rPr>
                  <w:rFonts w:ascii="標楷體" w:eastAsia="標楷體" w:hAnsi="標楷體" w:hint="eastAsia"/>
                  <w:lang w:eastAsia="zh-HK"/>
                </w:rPr>
                <w:t>資料</w:t>
              </w:r>
            </w:ins>
          </w:p>
        </w:tc>
        <w:tc>
          <w:tcPr>
            <w:tcW w:w="2024" w:type="dxa"/>
          </w:tcPr>
          <w:p w14:paraId="79EC3913" w14:textId="77777777" w:rsidR="00AF50F7" w:rsidRDefault="00AF50F7" w:rsidP="00286DCE">
            <w:pPr>
              <w:rPr>
                <w:ins w:id="8314" w:author="智誠 楊" w:date="2021-05-08T18:55:00Z"/>
                <w:rFonts w:ascii="標楷體" w:eastAsia="標楷體" w:hAnsi="標楷體"/>
                <w:lang w:eastAsia="zh-HK"/>
              </w:rPr>
            </w:pPr>
            <w:ins w:id="8315" w:author="智誠 楊" w:date="2021-05-08T18:55:00Z">
              <w:r>
                <w:rPr>
                  <w:rFonts w:ascii="標楷體" w:eastAsia="標楷體" w:hAnsi="標楷體" w:hint="eastAsia"/>
                  <w:lang w:eastAsia="zh-HK"/>
                </w:rPr>
                <w:t>交易代號</w:t>
              </w:r>
            </w:ins>
          </w:p>
        </w:tc>
        <w:tc>
          <w:tcPr>
            <w:tcW w:w="2736" w:type="dxa"/>
          </w:tcPr>
          <w:p w14:paraId="765683C3" w14:textId="77777777" w:rsidR="00AF50F7" w:rsidRDefault="00AF50F7" w:rsidP="00286DCE">
            <w:pPr>
              <w:rPr>
                <w:ins w:id="8316" w:author="智誠 楊" w:date="2021-05-08T18:55:00Z"/>
                <w:rFonts w:ascii="標楷體" w:eastAsia="標楷體" w:hAnsi="標楷體"/>
                <w:lang w:eastAsia="zh-HK"/>
              </w:rPr>
            </w:pPr>
            <w:ins w:id="8317" w:author="智誠 楊" w:date="2021-05-08T18:55:00Z">
              <w:r>
                <w:rPr>
                  <w:rFonts w:ascii="標楷體" w:eastAsia="標楷體" w:hAnsi="標楷體" w:hint="eastAsia"/>
                  <w:lang w:eastAsia="zh-HK"/>
                </w:rPr>
                <w:t>T</w:t>
              </w:r>
              <w:r>
                <w:rPr>
                  <w:rFonts w:ascii="標楷體" w:eastAsia="標楷體" w:hAnsi="標楷體"/>
                  <w:lang w:eastAsia="zh-HK"/>
                </w:rPr>
                <w:t>xDataLog.</w:t>
              </w:r>
              <w:r>
                <w:rPr>
                  <w:rFonts w:ascii="標楷體" w:eastAsia="標楷體" w:hAnsi="標楷體" w:hint="eastAsia"/>
                </w:rPr>
                <w:t>T</w:t>
              </w:r>
              <w:r>
                <w:rPr>
                  <w:rFonts w:ascii="標楷體" w:eastAsia="標楷體" w:hAnsi="標楷體" w:hint="eastAsia"/>
                  <w:lang w:eastAsia="zh-HK"/>
                </w:rPr>
                <w:t>r</w:t>
              </w:r>
              <w:r>
                <w:rPr>
                  <w:rFonts w:ascii="標楷體" w:eastAsia="標楷體" w:hAnsi="標楷體"/>
                  <w:lang w:eastAsia="zh-HK"/>
                </w:rPr>
                <w:t>anNo</w:t>
              </w:r>
            </w:ins>
          </w:p>
          <w:p w14:paraId="7009C566" w14:textId="77777777" w:rsidR="00AF50F7" w:rsidRPr="00997D40" w:rsidRDefault="00AF50F7" w:rsidP="00286DCE">
            <w:pPr>
              <w:rPr>
                <w:ins w:id="8318" w:author="智誠 楊" w:date="2021-05-08T18:55:00Z"/>
                <w:rFonts w:ascii="標楷體" w:eastAsia="標楷體" w:hAnsi="標楷體"/>
                <w:lang w:eastAsia="zh-HK"/>
              </w:rPr>
            </w:pPr>
            <w:ins w:id="8319" w:author="智誠 楊" w:date="2021-05-08T18:55:00Z">
              <w:r>
                <w:rPr>
                  <w:rFonts w:ascii="標楷體" w:eastAsia="標楷體" w:hAnsi="標楷體" w:hint="eastAsia"/>
                  <w:lang w:eastAsia="zh-HK"/>
                </w:rPr>
                <w:t>T</w:t>
              </w:r>
              <w:r>
                <w:rPr>
                  <w:rFonts w:ascii="標楷體" w:eastAsia="標楷體" w:hAnsi="標楷體"/>
                  <w:lang w:eastAsia="zh-HK"/>
                </w:rPr>
                <w:t>xTranCode.TranItem</w:t>
              </w:r>
            </w:ins>
          </w:p>
        </w:tc>
        <w:tc>
          <w:tcPr>
            <w:tcW w:w="3498" w:type="dxa"/>
          </w:tcPr>
          <w:p w14:paraId="41E6DA1B" w14:textId="77777777" w:rsidR="00AF50F7" w:rsidRDefault="00AF50F7" w:rsidP="00286DCE">
            <w:pPr>
              <w:rPr>
                <w:ins w:id="8320" w:author="智誠 楊" w:date="2021-05-08T18:55:00Z"/>
                <w:rFonts w:ascii="標楷體" w:eastAsia="標楷體" w:hAnsi="標楷體"/>
                <w:lang w:eastAsia="zh-HK"/>
              </w:rPr>
            </w:pPr>
            <w:ins w:id="8321" w:author="智誠 楊" w:date="2021-05-08T18:55:00Z">
              <w:r>
                <w:rPr>
                  <w:rFonts w:ascii="標楷體" w:eastAsia="標楷體" w:hAnsi="標楷體" w:hint="eastAsia"/>
                  <w:lang w:eastAsia="zh-HK"/>
                </w:rPr>
                <w:t>依據T</w:t>
              </w:r>
              <w:r>
                <w:rPr>
                  <w:rFonts w:ascii="標楷體" w:eastAsia="標楷體" w:hAnsi="標楷體"/>
                  <w:lang w:eastAsia="zh-HK"/>
                </w:rPr>
                <w:t>xDataLog.</w:t>
              </w:r>
              <w:r>
                <w:rPr>
                  <w:rFonts w:ascii="標楷體" w:eastAsia="標楷體" w:hAnsi="標楷體" w:hint="eastAsia"/>
                </w:rPr>
                <w:t>T</w:t>
              </w:r>
              <w:r>
                <w:rPr>
                  <w:rFonts w:ascii="標楷體" w:eastAsia="標楷體" w:hAnsi="標楷體" w:hint="eastAsia"/>
                  <w:lang w:eastAsia="zh-HK"/>
                </w:rPr>
                <w:t>r</w:t>
              </w:r>
              <w:r>
                <w:rPr>
                  <w:rFonts w:ascii="標楷體" w:eastAsia="標楷體" w:hAnsi="標楷體"/>
                  <w:lang w:eastAsia="zh-HK"/>
                </w:rPr>
                <w:t>anNo</w:t>
              </w:r>
            </w:ins>
          </w:p>
          <w:p w14:paraId="504A27FB" w14:textId="77777777" w:rsidR="00AF50F7" w:rsidRPr="008F1D46" w:rsidRDefault="00AF50F7" w:rsidP="00286DCE">
            <w:pPr>
              <w:rPr>
                <w:ins w:id="8322" w:author="智誠 楊" w:date="2021-05-08T18:55:00Z"/>
                <w:rFonts w:ascii="標楷體" w:eastAsia="標楷體" w:hAnsi="標楷體"/>
                <w:lang w:eastAsia="zh-HK"/>
              </w:rPr>
            </w:pPr>
            <w:ins w:id="8323" w:author="智誠 楊" w:date="2021-05-08T18:55:00Z">
              <w:r>
                <w:rPr>
                  <w:rFonts w:ascii="標楷體" w:eastAsia="標楷體" w:hAnsi="標楷體" w:hint="eastAsia"/>
                  <w:lang w:eastAsia="zh-HK"/>
                </w:rPr>
                <w:t>對應T</w:t>
              </w:r>
              <w:r>
                <w:rPr>
                  <w:rFonts w:ascii="標楷體" w:eastAsia="標楷體" w:hAnsi="標楷體"/>
                  <w:lang w:eastAsia="zh-HK"/>
                </w:rPr>
                <w:t>xTranCode.TranItem</w:t>
              </w:r>
              <w:r>
                <w:rPr>
                  <w:rFonts w:ascii="標楷體" w:eastAsia="標楷體" w:hAnsi="標楷體" w:hint="eastAsia"/>
                  <w:lang w:eastAsia="zh-HK"/>
                </w:rPr>
                <w:t>顯示交易代號及交易名稱</w:t>
              </w:r>
            </w:ins>
          </w:p>
        </w:tc>
      </w:tr>
      <w:tr w:rsidR="00AF50F7" w:rsidRPr="008F1D46" w14:paraId="0E6AFA44" w14:textId="77777777" w:rsidTr="00286DCE">
        <w:trPr>
          <w:ins w:id="8324" w:author="智誠 楊" w:date="2021-05-08T18:55:00Z"/>
        </w:trPr>
        <w:tc>
          <w:tcPr>
            <w:tcW w:w="770" w:type="dxa"/>
          </w:tcPr>
          <w:p w14:paraId="5E46D85F" w14:textId="77777777" w:rsidR="00AF50F7" w:rsidRDefault="00AF50F7" w:rsidP="00286DCE">
            <w:pPr>
              <w:jc w:val="center"/>
              <w:rPr>
                <w:ins w:id="8325" w:author="智誠 楊" w:date="2021-05-08T18:55:00Z"/>
                <w:rFonts w:ascii="標楷體" w:eastAsia="標楷體" w:hAnsi="標楷體"/>
              </w:rPr>
            </w:pPr>
            <w:ins w:id="8326" w:author="智誠 楊" w:date="2021-05-08T18:55:00Z">
              <w:r>
                <w:rPr>
                  <w:rFonts w:ascii="標楷體" w:eastAsia="標楷體" w:hAnsi="標楷體" w:hint="eastAsia"/>
                </w:rPr>
                <w:t>5</w:t>
              </w:r>
            </w:ins>
          </w:p>
        </w:tc>
        <w:tc>
          <w:tcPr>
            <w:tcW w:w="1166" w:type="dxa"/>
          </w:tcPr>
          <w:p w14:paraId="5EE7AE0B" w14:textId="77777777" w:rsidR="00AF50F7" w:rsidRDefault="00AF50F7" w:rsidP="00286DCE">
            <w:pPr>
              <w:jc w:val="center"/>
              <w:rPr>
                <w:ins w:id="8327" w:author="智誠 楊" w:date="2021-05-08T18:55:00Z"/>
                <w:rFonts w:ascii="標楷體" w:eastAsia="標楷體" w:hAnsi="標楷體"/>
                <w:lang w:eastAsia="zh-HK"/>
              </w:rPr>
            </w:pPr>
            <w:ins w:id="8328" w:author="智誠 楊" w:date="2021-05-08T18:55:00Z">
              <w:r>
                <w:rPr>
                  <w:rFonts w:ascii="標楷體" w:eastAsia="標楷體" w:hAnsi="標楷體" w:hint="eastAsia"/>
                  <w:lang w:eastAsia="zh-HK"/>
                </w:rPr>
                <w:t>資料</w:t>
              </w:r>
            </w:ins>
          </w:p>
        </w:tc>
        <w:tc>
          <w:tcPr>
            <w:tcW w:w="2024" w:type="dxa"/>
          </w:tcPr>
          <w:p w14:paraId="790CCDA9" w14:textId="77777777" w:rsidR="00AF50F7" w:rsidRDefault="00AF50F7" w:rsidP="00286DCE">
            <w:pPr>
              <w:rPr>
                <w:ins w:id="8329" w:author="智誠 楊" w:date="2021-05-08T18:55:00Z"/>
                <w:rFonts w:ascii="標楷體" w:eastAsia="標楷體" w:hAnsi="標楷體"/>
                <w:lang w:eastAsia="zh-HK"/>
              </w:rPr>
            </w:pPr>
            <w:ins w:id="8330" w:author="智誠 楊" w:date="2021-05-08T18:55:00Z">
              <w:r>
                <w:rPr>
                  <w:rFonts w:ascii="標楷體" w:eastAsia="標楷體" w:hAnsi="標楷體" w:hint="eastAsia"/>
                  <w:lang w:eastAsia="zh-HK"/>
                </w:rPr>
                <w:t>戶號</w:t>
              </w:r>
            </w:ins>
          </w:p>
        </w:tc>
        <w:tc>
          <w:tcPr>
            <w:tcW w:w="2736" w:type="dxa"/>
          </w:tcPr>
          <w:p w14:paraId="7B3ABB49" w14:textId="77777777" w:rsidR="00AF50F7" w:rsidRDefault="00AF50F7" w:rsidP="00286DCE">
            <w:pPr>
              <w:rPr>
                <w:ins w:id="8331" w:author="智誠 楊" w:date="2021-05-08T18:55:00Z"/>
                <w:rFonts w:ascii="標楷體" w:eastAsia="標楷體" w:hAnsi="標楷體"/>
                <w:lang w:eastAsia="zh-HK"/>
              </w:rPr>
            </w:pPr>
            <w:ins w:id="8332" w:author="智誠 楊" w:date="2021-05-08T18:55:00Z">
              <w:r>
                <w:rPr>
                  <w:rFonts w:ascii="標楷體" w:eastAsia="標楷體" w:hAnsi="標楷體" w:hint="eastAsia"/>
                  <w:lang w:eastAsia="zh-HK"/>
                </w:rPr>
                <w:t>T</w:t>
              </w:r>
              <w:r>
                <w:rPr>
                  <w:rFonts w:ascii="標楷體" w:eastAsia="標楷體" w:hAnsi="標楷體"/>
                  <w:lang w:eastAsia="zh-HK"/>
                </w:rPr>
                <w:t>xDataLog.</w:t>
              </w:r>
              <w:r>
                <w:rPr>
                  <w:rFonts w:ascii="標楷體" w:eastAsia="標楷體" w:hAnsi="標楷體" w:hint="eastAsia"/>
                  <w:lang w:eastAsia="zh-HK"/>
                </w:rPr>
                <w:t>C</w:t>
              </w:r>
              <w:r>
                <w:rPr>
                  <w:rFonts w:ascii="標楷體" w:eastAsia="標楷體" w:hAnsi="標楷體"/>
                  <w:lang w:eastAsia="zh-HK"/>
                </w:rPr>
                <w:t>ustNo</w:t>
              </w:r>
            </w:ins>
          </w:p>
          <w:p w14:paraId="172FD922" w14:textId="77777777" w:rsidR="00AF50F7" w:rsidRDefault="00AF50F7" w:rsidP="00286DCE">
            <w:pPr>
              <w:rPr>
                <w:ins w:id="8333" w:author="智誠 楊" w:date="2021-05-08T18:55:00Z"/>
                <w:rFonts w:ascii="標楷體" w:eastAsia="標楷體" w:hAnsi="標楷體"/>
                <w:lang w:eastAsia="zh-HK"/>
              </w:rPr>
            </w:pPr>
            <w:ins w:id="8334" w:author="智誠 楊" w:date="2021-05-08T18:55:00Z">
              <w:r>
                <w:rPr>
                  <w:rFonts w:ascii="標楷體" w:eastAsia="標楷體" w:hAnsi="標楷體" w:hint="eastAsia"/>
                  <w:lang w:eastAsia="zh-HK"/>
                </w:rPr>
                <w:t>T</w:t>
              </w:r>
              <w:r>
                <w:rPr>
                  <w:rFonts w:ascii="標楷體" w:eastAsia="標楷體" w:hAnsi="標楷體"/>
                  <w:lang w:eastAsia="zh-HK"/>
                </w:rPr>
                <w:t>xDataLog.</w:t>
              </w:r>
              <w:r>
                <w:rPr>
                  <w:rFonts w:ascii="標楷體" w:eastAsia="標楷體" w:hAnsi="標楷體" w:hint="eastAsia"/>
                  <w:lang w:eastAsia="zh-HK"/>
                </w:rPr>
                <w:t>F</w:t>
              </w:r>
              <w:r>
                <w:rPr>
                  <w:rFonts w:ascii="標楷體" w:eastAsia="標楷體" w:hAnsi="標楷體"/>
                  <w:lang w:eastAsia="zh-HK"/>
                </w:rPr>
                <w:t>acmNo</w:t>
              </w:r>
            </w:ins>
          </w:p>
          <w:p w14:paraId="21A99956" w14:textId="77777777" w:rsidR="00AF50F7" w:rsidRDefault="00AF50F7" w:rsidP="00286DCE">
            <w:pPr>
              <w:rPr>
                <w:ins w:id="8335" w:author="智誠 楊" w:date="2021-05-08T18:55:00Z"/>
                <w:rFonts w:ascii="標楷體" w:eastAsia="標楷體" w:hAnsi="標楷體"/>
                <w:lang w:eastAsia="zh-HK"/>
              </w:rPr>
            </w:pPr>
            <w:ins w:id="8336" w:author="智誠 楊" w:date="2021-05-08T18:55:00Z">
              <w:r>
                <w:rPr>
                  <w:rFonts w:ascii="標楷體" w:eastAsia="標楷體" w:hAnsi="標楷體" w:hint="eastAsia"/>
                  <w:lang w:eastAsia="zh-HK"/>
                </w:rPr>
                <w:t>T</w:t>
              </w:r>
              <w:r>
                <w:rPr>
                  <w:rFonts w:ascii="標楷體" w:eastAsia="標楷體" w:hAnsi="標楷體"/>
                  <w:lang w:eastAsia="zh-HK"/>
                </w:rPr>
                <w:t>xDataLog.BormNo</w:t>
              </w:r>
            </w:ins>
          </w:p>
        </w:tc>
        <w:tc>
          <w:tcPr>
            <w:tcW w:w="3498" w:type="dxa"/>
          </w:tcPr>
          <w:p w14:paraId="026C43A0" w14:textId="77777777" w:rsidR="00AF50F7" w:rsidRPr="001F47BB" w:rsidRDefault="00AF50F7" w:rsidP="00286DCE">
            <w:pPr>
              <w:rPr>
                <w:ins w:id="8337" w:author="智誠 楊" w:date="2021-05-08T18:55:00Z"/>
                <w:rFonts w:ascii="標楷體" w:eastAsia="標楷體" w:hAnsi="標楷體"/>
              </w:rPr>
            </w:pPr>
            <w:ins w:id="8338" w:author="智誠 楊" w:date="2021-05-08T18:55:00Z">
              <w:r>
                <w:rPr>
                  <w:rFonts w:ascii="標楷體" w:eastAsia="標楷體" w:hAnsi="標楷體" w:hint="eastAsia"/>
                </w:rPr>
                <w:t>戶號+額度+撥款序號</w:t>
              </w:r>
            </w:ins>
          </w:p>
        </w:tc>
      </w:tr>
      <w:tr w:rsidR="00AF50F7" w:rsidRPr="008F1D46" w14:paraId="3DB84C54" w14:textId="77777777" w:rsidTr="00286DCE">
        <w:trPr>
          <w:ins w:id="8339" w:author="智誠 楊" w:date="2021-05-08T18:55:00Z"/>
        </w:trPr>
        <w:tc>
          <w:tcPr>
            <w:tcW w:w="770" w:type="dxa"/>
          </w:tcPr>
          <w:p w14:paraId="390FAB78" w14:textId="77777777" w:rsidR="00AF50F7" w:rsidRDefault="00AF50F7" w:rsidP="00286DCE">
            <w:pPr>
              <w:jc w:val="center"/>
              <w:rPr>
                <w:ins w:id="8340" w:author="智誠 楊" w:date="2021-05-08T18:55:00Z"/>
                <w:rFonts w:ascii="標楷體" w:eastAsia="標楷體" w:hAnsi="標楷體"/>
              </w:rPr>
            </w:pPr>
            <w:ins w:id="8341" w:author="智誠 楊" w:date="2021-05-08T18:55:00Z">
              <w:r>
                <w:rPr>
                  <w:rFonts w:ascii="標楷體" w:eastAsia="標楷體" w:hAnsi="標楷體" w:hint="eastAsia"/>
                </w:rPr>
                <w:t>6</w:t>
              </w:r>
            </w:ins>
          </w:p>
        </w:tc>
        <w:tc>
          <w:tcPr>
            <w:tcW w:w="1166" w:type="dxa"/>
          </w:tcPr>
          <w:p w14:paraId="2931DDE2" w14:textId="77777777" w:rsidR="00AF50F7" w:rsidRDefault="00AF50F7" w:rsidP="00286DCE">
            <w:pPr>
              <w:jc w:val="center"/>
              <w:rPr>
                <w:ins w:id="8342" w:author="智誠 楊" w:date="2021-05-08T18:55:00Z"/>
                <w:rFonts w:ascii="標楷體" w:eastAsia="標楷體" w:hAnsi="標楷體"/>
                <w:lang w:eastAsia="zh-HK"/>
              </w:rPr>
            </w:pPr>
            <w:ins w:id="8343" w:author="智誠 楊" w:date="2021-05-08T18:55:00Z">
              <w:r>
                <w:rPr>
                  <w:rFonts w:ascii="標楷體" w:eastAsia="標楷體" w:hAnsi="標楷體" w:hint="eastAsia"/>
                  <w:lang w:eastAsia="zh-HK"/>
                </w:rPr>
                <w:t>資料</w:t>
              </w:r>
            </w:ins>
          </w:p>
        </w:tc>
        <w:tc>
          <w:tcPr>
            <w:tcW w:w="2024" w:type="dxa"/>
          </w:tcPr>
          <w:p w14:paraId="7919DEEC" w14:textId="77777777" w:rsidR="00AF50F7" w:rsidRDefault="00AF50F7" w:rsidP="00286DCE">
            <w:pPr>
              <w:rPr>
                <w:ins w:id="8344" w:author="智誠 楊" w:date="2021-05-08T18:55:00Z"/>
                <w:rFonts w:ascii="標楷體" w:eastAsia="標楷體" w:hAnsi="標楷體"/>
                <w:lang w:eastAsia="zh-HK"/>
              </w:rPr>
            </w:pPr>
            <w:ins w:id="8345" w:author="智誠 楊" w:date="2021-05-08T18:55:00Z">
              <w:r>
                <w:rPr>
                  <w:rFonts w:ascii="標楷體" w:eastAsia="標楷體" w:hAnsi="標楷體" w:hint="eastAsia"/>
                  <w:lang w:eastAsia="zh-HK"/>
                </w:rPr>
                <w:t>欄位名稱</w:t>
              </w:r>
            </w:ins>
          </w:p>
        </w:tc>
        <w:tc>
          <w:tcPr>
            <w:tcW w:w="2736" w:type="dxa"/>
          </w:tcPr>
          <w:p w14:paraId="7089E9EF" w14:textId="77777777" w:rsidR="00AF50F7" w:rsidRPr="00997D40" w:rsidRDefault="00AF50F7" w:rsidP="00286DCE">
            <w:pPr>
              <w:rPr>
                <w:ins w:id="8346" w:author="智誠 楊" w:date="2021-05-08T18:55:00Z"/>
                <w:rFonts w:ascii="標楷體" w:eastAsia="標楷體" w:hAnsi="標楷體"/>
                <w:lang w:eastAsia="zh-HK"/>
              </w:rPr>
            </w:pPr>
            <w:ins w:id="8347" w:author="智誠 楊" w:date="2021-05-08T18:55:00Z">
              <w:r>
                <w:rPr>
                  <w:rFonts w:ascii="標楷體" w:eastAsia="標楷體" w:hAnsi="標楷體" w:hint="eastAsia"/>
                  <w:lang w:eastAsia="zh-HK"/>
                </w:rPr>
                <w:t>T</w:t>
              </w:r>
              <w:r>
                <w:rPr>
                  <w:rFonts w:ascii="標楷體" w:eastAsia="標楷體" w:hAnsi="標楷體"/>
                  <w:lang w:eastAsia="zh-HK"/>
                </w:rPr>
                <w:t>xDataLog.</w:t>
              </w:r>
              <w:r>
                <w:rPr>
                  <w:rFonts w:ascii="標楷體" w:eastAsia="標楷體" w:hAnsi="標楷體" w:hint="eastAsia"/>
                </w:rPr>
                <w:t>C</w:t>
              </w:r>
              <w:r>
                <w:rPr>
                  <w:rFonts w:ascii="標楷體" w:eastAsia="標楷體" w:hAnsi="標楷體" w:hint="eastAsia"/>
                  <w:lang w:eastAsia="zh-HK"/>
                </w:rPr>
                <w:t>o</w:t>
              </w:r>
              <w:r>
                <w:rPr>
                  <w:rFonts w:ascii="標楷體" w:eastAsia="標楷體" w:hAnsi="標楷體"/>
                  <w:lang w:eastAsia="zh-HK"/>
                </w:rPr>
                <w:t>ntent(f)</w:t>
              </w:r>
            </w:ins>
          </w:p>
        </w:tc>
        <w:tc>
          <w:tcPr>
            <w:tcW w:w="3498" w:type="dxa"/>
          </w:tcPr>
          <w:p w14:paraId="75E06CBC" w14:textId="77777777" w:rsidR="00AF50F7" w:rsidRPr="008F1D46" w:rsidRDefault="00AF50F7" w:rsidP="00286DCE">
            <w:pPr>
              <w:rPr>
                <w:ins w:id="8348" w:author="智誠 楊" w:date="2021-05-08T18:55:00Z"/>
                <w:rFonts w:ascii="標楷體" w:eastAsia="標楷體" w:hAnsi="標楷體"/>
                <w:lang w:eastAsia="zh-HK"/>
              </w:rPr>
            </w:pPr>
            <w:ins w:id="8349" w:author="智誠 楊" w:date="2021-05-08T18:55:00Z">
              <w:r>
                <w:rPr>
                  <w:rFonts w:ascii="標楷體" w:eastAsia="標楷體" w:hAnsi="標楷體" w:hint="eastAsia"/>
                  <w:lang w:eastAsia="zh-HK"/>
                </w:rPr>
                <w:t>欄位名稱</w:t>
              </w:r>
            </w:ins>
          </w:p>
        </w:tc>
      </w:tr>
      <w:tr w:rsidR="00AF50F7" w:rsidRPr="008F1D46" w14:paraId="426FAF78" w14:textId="77777777" w:rsidTr="00286DCE">
        <w:trPr>
          <w:ins w:id="8350" w:author="智誠 楊" w:date="2021-05-08T18:55:00Z"/>
        </w:trPr>
        <w:tc>
          <w:tcPr>
            <w:tcW w:w="770" w:type="dxa"/>
          </w:tcPr>
          <w:p w14:paraId="6254F8DF" w14:textId="77777777" w:rsidR="00AF50F7" w:rsidRDefault="00AF50F7" w:rsidP="00286DCE">
            <w:pPr>
              <w:jc w:val="center"/>
              <w:rPr>
                <w:ins w:id="8351" w:author="智誠 楊" w:date="2021-05-08T18:55:00Z"/>
                <w:rFonts w:ascii="標楷體" w:eastAsia="標楷體" w:hAnsi="標楷體"/>
              </w:rPr>
            </w:pPr>
            <w:ins w:id="8352" w:author="智誠 楊" w:date="2021-05-08T18:55:00Z">
              <w:r>
                <w:rPr>
                  <w:rFonts w:ascii="標楷體" w:eastAsia="標楷體" w:hAnsi="標楷體" w:hint="eastAsia"/>
                </w:rPr>
                <w:t>7</w:t>
              </w:r>
            </w:ins>
          </w:p>
        </w:tc>
        <w:tc>
          <w:tcPr>
            <w:tcW w:w="1166" w:type="dxa"/>
          </w:tcPr>
          <w:p w14:paraId="70DC725A" w14:textId="77777777" w:rsidR="00AF50F7" w:rsidRDefault="00AF50F7" w:rsidP="00286DCE">
            <w:pPr>
              <w:jc w:val="center"/>
              <w:rPr>
                <w:ins w:id="8353" w:author="智誠 楊" w:date="2021-05-08T18:55:00Z"/>
                <w:rFonts w:ascii="標楷體" w:eastAsia="標楷體" w:hAnsi="標楷體"/>
                <w:lang w:eastAsia="zh-HK"/>
              </w:rPr>
            </w:pPr>
            <w:ins w:id="8354" w:author="智誠 楊" w:date="2021-05-08T18:55:00Z">
              <w:r>
                <w:rPr>
                  <w:rFonts w:ascii="標楷體" w:eastAsia="標楷體" w:hAnsi="標楷體" w:hint="eastAsia"/>
                  <w:lang w:eastAsia="zh-HK"/>
                </w:rPr>
                <w:t>資料</w:t>
              </w:r>
            </w:ins>
          </w:p>
        </w:tc>
        <w:tc>
          <w:tcPr>
            <w:tcW w:w="2024" w:type="dxa"/>
          </w:tcPr>
          <w:p w14:paraId="541BE3C0" w14:textId="77777777" w:rsidR="00AF50F7" w:rsidRDefault="00AF50F7" w:rsidP="00286DCE">
            <w:pPr>
              <w:rPr>
                <w:ins w:id="8355" w:author="智誠 楊" w:date="2021-05-08T18:55:00Z"/>
                <w:rFonts w:ascii="標楷體" w:eastAsia="標楷體" w:hAnsi="標楷體"/>
                <w:lang w:eastAsia="zh-HK"/>
              </w:rPr>
            </w:pPr>
            <w:ins w:id="8356" w:author="智誠 楊" w:date="2021-05-08T18:55:00Z">
              <w:r>
                <w:rPr>
                  <w:rFonts w:ascii="標楷體" w:eastAsia="標楷體" w:hAnsi="標楷體" w:hint="eastAsia"/>
                  <w:lang w:eastAsia="zh-HK"/>
                </w:rPr>
                <w:t>變更前</w:t>
              </w:r>
            </w:ins>
          </w:p>
        </w:tc>
        <w:tc>
          <w:tcPr>
            <w:tcW w:w="2736" w:type="dxa"/>
          </w:tcPr>
          <w:p w14:paraId="4CFD1CBC" w14:textId="77777777" w:rsidR="00AF50F7" w:rsidRPr="00997D40" w:rsidRDefault="00AF50F7" w:rsidP="00286DCE">
            <w:pPr>
              <w:rPr>
                <w:ins w:id="8357" w:author="智誠 楊" w:date="2021-05-08T18:55:00Z"/>
                <w:rFonts w:ascii="標楷體" w:eastAsia="標楷體" w:hAnsi="標楷體"/>
                <w:lang w:eastAsia="zh-HK"/>
              </w:rPr>
            </w:pPr>
            <w:ins w:id="8358" w:author="智誠 楊" w:date="2021-05-08T18:55:00Z">
              <w:r>
                <w:rPr>
                  <w:rFonts w:ascii="標楷體" w:eastAsia="標楷體" w:hAnsi="標楷體" w:hint="eastAsia"/>
                  <w:lang w:eastAsia="zh-HK"/>
                </w:rPr>
                <w:t>T</w:t>
              </w:r>
              <w:r>
                <w:rPr>
                  <w:rFonts w:ascii="標楷體" w:eastAsia="標楷體" w:hAnsi="標楷體"/>
                  <w:lang w:eastAsia="zh-HK"/>
                </w:rPr>
                <w:t>xDataLog.</w:t>
              </w:r>
              <w:r>
                <w:rPr>
                  <w:rFonts w:ascii="標楷體" w:eastAsia="標楷體" w:hAnsi="標楷體" w:hint="eastAsia"/>
                </w:rPr>
                <w:t>C</w:t>
              </w:r>
              <w:r>
                <w:rPr>
                  <w:rFonts w:ascii="標楷體" w:eastAsia="標楷體" w:hAnsi="標楷體" w:hint="eastAsia"/>
                  <w:lang w:eastAsia="zh-HK"/>
                </w:rPr>
                <w:t>o</w:t>
              </w:r>
              <w:r>
                <w:rPr>
                  <w:rFonts w:ascii="標楷體" w:eastAsia="標楷體" w:hAnsi="標楷體"/>
                  <w:lang w:eastAsia="zh-HK"/>
                </w:rPr>
                <w:t>ntent(o)</w:t>
              </w:r>
            </w:ins>
          </w:p>
        </w:tc>
        <w:tc>
          <w:tcPr>
            <w:tcW w:w="3498" w:type="dxa"/>
          </w:tcPr>
          <w:p w14:paraId="254425ED" w14:textId="77777777" w:rsidR="00AF50F7" w:rsidRPr="008F1D46" w:rsidRDefault="00AF50F7" w:rsidP="00286DCE">
            <w:pPr>
              <w:rPr>
                <w:ins w:id="8359" w:author="智誠 楊" w:date="2021-05-08T18:55:00Z"/>
                <w:rFonts w:ascii="標楷體" w:eastAsia="標楷體" w:hAnsi="標楷體"/>
                <w:lang w:eastAsia="zh-HK"/>
              </w:rPr>
            </w:pPr>
            <w:ins w:id="8360" w:author="智誠 楊" w:date="2021-05-08T18:55:00Z">
              <w:r>
                <w:rPr>
                  <w:rFonts w:ascii="標楷體" w:eastAsia="標楷體" w:hAnsi="標楷體" w:hint="eastAsia"/>
                  <w:lang w:eastAsia="zh-HK"/>
                </w:rPr>
                <w:t>變更前</w:t>
              </w:r>
            </w:ins>
          </w:p>
        </w:tc>
      </w:tr>
      <w:tr w:rsidR="00AF50F7" w:rsidRPr="008F1D46" w14:paraId="5585FCCF" w14:textId="77777777" w:rsidTr="00286DCE">
        <w:trPr>
          <w:ins w:id="8361" w:author="智誠 楊" w:date="2021-05-08T18:55:00Z"/>
        </w:trPr>
        <w:tc>
          <w:tcPr>
            <w:tcW w:w="770" w:type="dxa"/>
          </w:tcPr>
          <w:p w14:paraId="51AB552D" w14:textId="77777777" w:rsidR="00AF50F7" w:rsidRDefault="00AF50F7" w:rsidP="00286DCE">
            <w:pPr>
              <w:jc w:val="center"/>
              <w:rPr>
                <w:ins w:id="8362" w:author="智誠 楊" w:date="2021-05-08T18:55:00Z"/>
                <w:rFonts w:ascii="標楷體" w:eastAsia="標楷體" w:hAnsi="標楷體"/>
              </w:rPr>
            </w:pPr>
            <w:ins w:id="8363" w:author="智誠 楊" w:date="2021-05-08T18:55:00Z">
              <w:r>
                <w:rPr>
                  <w:rFonts w:ascii="標楷體" w:eastAsia="標楷體" w:hAnsi="標楷體" w:hint="eastAsia"/>
                </w:rPr>
                <w:t>8</w:t>
              </w:r>
            </w:ins>
          </w:p>
        </w:tc>
        <w:tc>
          <w:tcPr>
            <w:tcW w:w="1166" w:type="dxa"/>
          </w:tcPr>
          <w:p w14:paraId="34EF7D3C" w14:textId="77777777" w:rsidR="00AF50F7" w:rsidRDefault="00AF50F7" w:rsidP="00286DCE">
            <w:pPr>
              <w:jc w:val="center"/>
              <w:rPr>
                <w:ins w:id="8364" w:author="智誠 楊" w:date="2021-05-08T18:55:00Z"/>
                <w:rFonts w:ascii="標楷體" w:eastAsia="標楷體" w:hAnsi="標楷體"/>
                <w:lang w:eastAsia="zh-HK"/>
              </w:rPr>
            </w:pPr>
            <w:ins w:id="8365" w:author="智誠 楊" w:date="2021-05-08T18:55:00Z">
              <w:r>
                <w:rPr>
                  <w:rFonts w:ascii="標楷體" w:eastAsia="標楷體" w:hAnsi="標楷體" w:hint="eastAsia"/>
                  <w:lang w:eastAsia="zh-HK"/>
                </w:rPr>
                <w:t>資料</w:t>
              </w:r>
            </w:ins>
          </w:p>
        </w:tc>
        <w:tc>
          <w:tcPr>
            <w:tcW w:w="2024" w:type="dxa"/>
          </w:tcPr>
          <w:p w14:paraId="62A43120" w14:textId="77777777" w:rsidR="00AF50F7" w:rsidRDefault="00AF50F7" w:rsidP="00286DCE">
            <w:pPr>
              <w:rPr>
                <w:ins w:id="8366" w:author="智誠 楊" w:date="2021-05-08T18:55:00Z"/>
                <w:rFonts w:ascii="標楷體" w:eastAsia="標楷體" w:hAnsi="標楷體"/>
                <w:lang w:eastAsia="zh-HK"/>
              </w:rPr>
            </w:pPr>
            <w:ins w:id="8367" w:author="智誠 楊" w:date="2021-05-08T18:55:00Z">
              <w:r>
                <w:rPr>
                  <w:rFonts w:ascii="標楷體" w:eastAsia="標楷體" w:hAnsi="標楷體" w:hint="eastAsia"/>
                  <w:lang w:eastAsia="zh-HK"/>
                </w:rPr>
                <w:t>變更後</w:t>
              </w:r>
            </w:ins>
          </w:p>
        </w:tc>
        <w:tc>
          <w:tcPr>
            <w:tcW w:w="2736" w:type="dxa"/>
          </w:tcPr>
          <w:p w14:paraId="4FFD79A8" w14:textId="77777777" w:rsidR="00AF50F7" w:rsidRPr="00997D40" w:rsidRDefault="00AF50F7" w:rsidP="00286DCE">
            <w:pPr>
              <w:rPr>
                <w:ins w:id="8368" w:author="智誠 楊" w:date="2021-05-08T18:55:00Z"/>
                <w:rFonts w:ascii="標楷體" w:eastAsia="標楷體" w:hAnsi="標楷體"/>
                <w:color w:val="FF0000"/>
              </w:rPr>
            </w:pPr>
            <w:ins w:id="8369" w:author="智誠 楊" w:date="2021-05-08T18:55:00Z">
              <w:r>
                <w:rPr>
                  <w:rFonts w:ascii="標楷體" w:eastAsia="標楷體" w:hAnsi="標楷體" w:hint="eastAsia"/>
                  <w:lang w:eastAsia="zh-HK"/>
                </w:rPr>
                <w:t>T</w:t>
              </w:r>
              <w:r>
                <w:rPr>
                  <w:rFonts w:ascii="標楷體" w:eastAsia="標楷體" w:hAnsi="標楷體"/>
                  <w:lang w:eastAsia="zh-HK"/>
                </w:rPr>
                <w:t>xDataLog.</w:t>
              </w:r>
              <w:r>
                <w:rPr>
                  <w:rFonts w:ascii="標楷體" w:eastAsia="標楷體" w:hAnsi="標楷體" w:hint="eastAsia"/>
                </w:rPr>
                <w:t>C</w:t>
              </w:r>
              <w:r>
                <w:rPr>
                  <w:rFonts w:ascii="標楷體" w:eastAsia="標楷體" w:hAnsi="標楷體" w:hint="eastAsia"/>
                  <w:lang w:eastAsia="zh-HK"/>
                </w:rPr>
                <w:t>o</w:t>
              </w:r>
              <w:r>
                <w:rPr>
                  <w:rFonts w:ascii="標楷體" w:eastAsia="標楷體" w:hAnsi="標楷體"/>
                  <w:lang w:eastAsia="zh-HK"/>
                </w:rPr>
                <w:t>ntent(n)</w:t>
              </w:r>
            </w:ins>
          </w:p>
        </w:tc>
        <w:tc>
          <w:tcPr>
            <w:tcW w:w="3498" w:type="dxa"/>
          </w:tcPr>
          <w:p w14:paraId="4A31047D" w14:textId="77777777" w:rsidR="00AF50F7" w:rsidRDefault="00AF50F7" w:rsidP="00286DCE">
            <w:pPr>
              <w:rPr>
                <w:ins w:id="8370" w:author="智誠 楊" w:date="2021-05-08T18:55:00Z"/>
                <w:rFonts w:ascii="標楷體" w:eastAsia="標楷體" w:hAnsi="標楷體"/>
                <w:lang w:eastAsia="zh-HK"/>
              </w:rPr>
            </w:pPr>
            <w:ins w:id="8371" w:author="智誠 楊" w:date="2021-05-08T18:55:00Z">
              <w:r>
                <w:rPr>
                  <w:rFonts w:ascii="標楷體" w:eastAsia="標楷體" w:hAnsi="標楷體" w:hint="eastAsia"/>
                  <w:lang w:eastAsia="zh-HK"/>
                </w:rPr>
                <w:t>變更後</w:t>
              </w:r>
            </w:ins>
          </w:p>
        </w:tc>
      </w:tr>
    </w:tbl>
    <w:p w14:paraId="0ED1118E" w14:textId="77777777" w:rsidR="006D6C4C" w:rsidRDefault="006D6C4C" w:rsidP="006D6C4C">
      <w:pPr>
        <w:rPr>
          <w:ins w:id="8372" w:author="智誠 楊" w:date="2021-05-08T18:38:00Z"/>
        </w:rPr>
      </w:pPr>
    </w:p>
    <w:p w14:paraId="7EF5AA4C" w14:textId="781F8E50" w:rsidR="00C85960" w:rsidRPr="00C85960" w:rsidRDefault="00C85960">
      <w:pPr>
        <w:widowControl/>
        <w:ind w:left="567"/>
        <w:rPr>
          <w:ins w:id="8373" w:author="智誠 楊" w:date="2021-04-08T11:14:00Z"/>
          <w:rFonts w:ascii="標楷體" w:eastAsia="標楷體" w:hAnsi="標楷體"/>
          <w:sz w:val="32"/>
          <w:szCs w:val="20"/>
          <w:rPrChange w:id="8374" w:author="智誠 楊" w:date="2021-04-08T11:18:00Z">
            <w:rPr>
              <w:ins w:id="8375" w:author="智誠 楊" w:date="2021-04-08T11:14:00Z"/>
              <w:rFonts w:eastAsia="標楷體"/>
              <w:sz w:val="32"/>
              <w:szCs w:val="20"/>
            </w:rPr>
          </w:rPrChange>
        </w:rPr>
        <w:pPrChange w:id="8376" w:author="智誠 楊" w:date="2021-04-08T11:18:00Z">
          <w:pPr>
            <w:widowControl/>
          </w:pPr>
        </w:pPrChange>
      </w:pPr>
    </w:p>
    <w:p w14:paraId="0655E331" w14:textId="4A568B92" w:rsidR="00C85960" w:rsidRPr="00AF50F7" w:rsidRDefault="00C85960">
      <w:pPr>
        <w:widowControl/>
        <w:rPr>
          <w:ins w:id="8377" w:author="智誠 楊" w:date="2021-04-08T11:15:00Z"/>
          <w:rFonts w:ascii="標楷體" w:hAnsi="標楷體"/>
          <w:rPrChange w:id="8378" w:author="智誠 楊" w:date="2021-05-08T18:55:00Z">
            <w:rPr>
              <w:ins w:id="8379" w:author="智誠 楊" w:date="2021-04-08T11:15:00Z"/>
              <w:rFonts w:ascii="標楷體" w:eastAsia="標楷體" w:hAnsi="標楷體"/>
              <w:sz w:val="32"/>
              <w:szCs w:val="20"/>
            </w:rPr>
          </w:rPrChange>
        </w:rPr>
      </w:pPr>
    </w:p>
    <w:p w14:paraId="0DBDB0D4" w14:textId="77777777" w:rsidR="00C85960" w:rsidRDefault="00C85960">
      <w:pPr>
        <w:widowControl/>
        <w:rPr>
          <w:ins w:id="8380" w:author="智誠 楊" w:date="2021-04-08T11:21:00Z"/>
          <w:rFonts w:ascii="標楷體" w:eastAsia="標楷體" w:hAnsi="標楷體"/>
          <w:sz w:val="32"/>
          <w:szCs w:val="20"/>
        </w:rPr>
      </w:pPr>
      <w:ins w:id="8381" w:author="智誠 楊" w:date="2021-04-08T11:21:00Z">
        <w:r>
          <w:rPr>
            <w:rFonts w:ascii="標楷體" w:hAnsi="標楷體"/>
          </w:rPr>
          <w:br w:type="page"/>
        </w:r>
      </w:ins>
    </w:p>
    <w:p w14:paraId="402AA053" w14:textId="190165A9" w:rsidR="002B1A6D" w:rsidRPr="00846B62" w:rsidDel="00CB3FDD" w:rsidRDefault="0018750D">
      <w:pPr>
        <w:pStyle w:val="3"/>
        <w:numPr>
          <w:ilvl w:val="2"/>
          <w:numId w:val="84"/>
        </w:numPr>
        <w:rPr>
          <w:del w:id="8382" w:author="阿毛" w:date="2021-05-21T17:53:00Z"/>
          <w:rFonts w:ascii="標楷體" w:hAnsi="標楷體"/>
        </w:rPr>
        <w:pPrChange w:id="8383" w:author="智誠 楊" w:date="2021-05-10T09:49:00Z">
          <w:pPr>
            <w:pStyle w:val="3"/>
            <w:numPr>
              <w:ilvl w:val="2"/>
              <w:numId w:val="1"/>
            </w:numPr>
            <w:ind w:left="1247" w:hanging="680"/>
          </w:pPr>
        </w:pPrChange>
      </w:pPr>
      <w:del w:id="8384" w:author="阿毛" w:date="2021-05-21T17:53:00Z">
        <w:r w:rsidRPr="00846B62" w:rsidDel="00CB3FDD">
          <w:rPr>
            <w:rFonts w:ascii="標楷體" w:hAnsi="標楷體"/>
          </w:rPr>
          <w:delText>L8401</w:delText>
        </w:r>
        <w:r w:rsidRPr="00846B62" w:rsidDel="00CB3FDD">
          <w:rPr>
            <w:rFonts w:ascii="標楷體" w:hAnsi="標楷體" w:hint="eastAsia"/>
          </w:rPr>
          <w:delText>產生JCIC日報媒體檔</w:delText>
        </w:r>
      </w:del>
    </w:p>
    <w:p w14:paraId="3E555CE1" w14:textId="4E5F2208" w:rsidR="00F62379" w:rsidRPr="003972CE" w:rsidDel="00CB3FDD" w:rsidRDefault="00F62379">
      <w:pPr>
        <w:pStyle w:val="a"/>
        <w:rPr>
          <w:del w:id="8385" w:author="阿毛" w:date="2021-05-21T17:53:00Z"/>
        </w:rPr>
      </w:pPr>
      <w:bookmarkStart w:id="8386" w:name="_B7100每日新增授信及清償資料"/>
      <w:bookmarkEnd w:id="8386"/>
      <w:del w:id="8387" w:author="阿毛" w:date="2021-05-21T17:53:00Z">
        <w:r w:rsidRPr="003972CE" w:rsidDel="00CB3FDD">
          <w:delText>功能說明</w:delText>
        </w:r>
      </w:del>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F62379" w:rsidRPr="003972CE" w:rsidDel="00CB3FDD" w14:paraId="4BD5EA3A" w14:textId="065F7A06" w:rsidTr="00A81DA4">
        <w:trPr>
          <w:trHeight w:val="277"/>
          <w:del w:id="8388" w:author="阿毛" w:date="2021-05-21T17:53:00Z"/>
        </w:trPr>
        <w:tc>
          <w:tcPr>
            <w:tcW w:w="1548" w:type="dxa"/>
            <w:tcBorders>
              <w:top w:val="single" w:sz="8" w:space="0" w:color="000000"/>
              <w:bottom w:val="single" w:sz="8" w:space="0" w:color="000000"/>
              <w:right w:val="single" w:sz="8" w:space="0" w:color="000000"/>
            </w:tcBorders>
            <w:shd w:val="clear" w:color="auto" w:fill="F3F3F3"/>
          </w:tcPr>
          <w:p w14:paraId="6BD8FD93" w14:textId="7373BBCF" w:rsidR="00F62379" w:rsidRPr="003972CE" w:rsidDel="00CB3FDD" w:rsidRDefault="00F62379" w:rsidP="00A81DA4">
            <w:pPr>
              <w:rPr>
                <w:del w:id="8389" w:author="阿毛" w:date="2021-05-21T17:53:00Z"/>
                <w:rFonts w:eastAsia="標楷體"/>
              </w:rPr>
            </w:pPr>
            <w:del w:id="8390" w:author="阿毛" w:date="2021-05-21T17:53:00Z">
              <w:r w:rsidRPr="003972CE" w:rsidDel="00CB3FDD">
                <w:rPr>
                  <w:rFonts w:eastAsia="標楷體"/>
                </w:rPr>
                <w:delText>功能名稱</w:delText>
              </w:r>
              <w:r w:rsidRPr="003972CE" w:rsidDel="00CB3FDD">
                <w:rPr>
                  <w:rFonts w:eastAsia="標楷體"/>
                </w:rPr>
                <w:delText xml:space="preserve"> </w:delText>
              </w:r>
            </w:del>
          </w:p>
        </w:tc>
        <w:tc>
          <w:tcPr>
            <w:tcW w:w="6318" w:type="dxa"/>
            <w:tcBorders>
              <w:top w:val="single" w:sz="8" w:space="0" w:color="000000"/>
              <w:left w:val="single" w:sz="8" w:space="0" w:color="000000"/>
              <w:bottom w:val="single" w:sz="8" w:space="0" w:color="000000"/>
            </w:tcBorders>
          </w:tcPr>
          <w:p w14:paraId="7E84E86F" w14:textId="168BA5AC" w:rsidR="00F62379" w:rsidRPr="00374959" w:rsidDel="00CB3FDD" w:rsidRDefault="00846B62" w:rsidP="00A81DA4">
            <w:pPr>
              <w:rPr>
                <w:del w:id="8391" w:author="阿毛" w:date="2021-05-21T17:53:00Z"/>
                <w:rFonts w:ascii="標楷體" w:eastAsia="標楷體" w:hAnsi="標楷體"/>
              </w:rPr>
            </w:pPr>
            <w:del w:id="8392" w:author="阿毛" w:date="2021-05-21T17:53:00Z">
              <w:r w:rsidRPr="00846B62" w:rsidDel="00CB3FDD">
                <w:rPr>
                  <w:rFonts w:ascii="標楷體" w:eastAsia="標楷體" w:hAnsi="標楷體" w:hint="eastAsia"/>
                </w:rPr>
                <w:delText>產生JCIC日報媒體檔</w:delText>
              </w:r>
            </w:del>
          </w:p>
        </w:tc>
      </w:tr>
      <w:tr w:rsidR="00F62379" w:rsidRPr="003972CE" w:rsidDel="00CB3FDD" w14:paraId="72EE7150" w14:textId="564CB4C7" w:rsidTr="00A81DA4">
        <w:trPr>
          <w:trHeight w:val="277"/>
          <w:del w:id="8393" w:author="阿毛" w:date="2021-05-21T17:53:00Z"/>
        </w:trPr>
        <w:tc>
          <w:tcPr>
            <w:tcW w:w="1548" w:type="dxa"/>
            <w:tcBorders>
              <w:top w:val="single" w:sz="8" w:space="0" w:color="000000"/>
              <w:bottom w:val="single" w:sz="8" w:space="0" w:color="000000"/>
              <w:right w:val="single" w:sz="8" w:space="0" w:color="000000"/>
            </w:tcBorders>
            <w:shd w:val="clear" w:color="auto" w:fill="F3F3F3"/>
          </w:tcPr>
          <w:p w14:paraId="68878F4E" w14:textId="798A4A0B" w:rsidR="00F62379" w:rsidRPr="003972CE" w:rsidDel="00CB3FDD" w:rsidRDefault="00F62379" w:rsidP="00A81DA4">
            <w:pPr>
              <w:rPr>
                <w:del w:id="8394" w:author="阿毛" w:date="2021-05-21T17:53:00Z"/>
                <w:rFonts w:eastAsia="標楷體"/>
              </w:rPr>
            </w:pPr>
            <w:del w:id="8395" w:author="阿毛" w:date="2021-05-21T17:53:00Z">
              <w:r w:rsidRPr="003972CE" w:rsidDel="00CB3FDD">
                <w:rPr>
                  <w:rFonts w:eastAsia="標楷體"/>
                </w:rPr>
                <w:delText>進入條件</w:delText>
              </w:r>
            </w:del>
          </w:p>
        </w:tc>
        <w:tc>
          <w:tcPr>
            <w:tcW w:w="6318" w:type="dxa"/>
            <w:tcBorders>
              <w:top w:val="single" w:sz="8" w:space="0" w:color="000000"/>
              <w:left w:val="single" w:sz="8" w:space="0" w:color="000000"/>
              <w:bottom w:val="single" w:sz="8" w:space="0" w:color="000000"/>
            </w:tcBorders>
          </w:tcPr>
          <w:p w14:paraId="3391942E" w14:textId="49477B29" w:rsidR="00F62379" w:rsidRPr="003972CE" w:rsidDel="00CB3FDD" w:rsidRDefault="00F62379" w:rsidP="00A81DA4">
            <w:pPr>
              <w:rPr>
                <w:del w:id="8396" w:author="阿毛" w:date="2021-05-21T17:53:00Z"/>
                <w:rFonts w:eastAsia="標楷體"/>
              </w:rPr>
            </w:pPr>
          </w:p>
        </w:tc>
      </w:tr>
      <w:tr w:rsidR="00F62379" w:rsidRPr="003972CE" w:rsidDel="00CB3FDD" w14:paraId="2A7AE1B8" w14:textId="79492CFF" w:rsidTr="00A81DA4">
        <w:trPr>
          <w:trHeight w:val="773"/>
          <w:del w:id="8397" w:author="阿毛" w:date="2021-05-21T17:53:00Z"/>
        </w:trPr>
        <w:tc>
          <w:tcPr>
            <w:tcW w:w="1548" w:type="dxa"/>
            <w:tcBorders>
              <w:top w:val="single" w:sz="8" w:space="0" w:color="000000"/>
              <w:bottom w:val="single" w:sz="8" w:space="0" w:color="000000"/>
              <w:right w:val="single" w:sz="8" w:space="0" w:color="000000"/>
            </w:tcBorders>
            <w:shd w:val="clear" w:color="auto" w:fill="F3F3F3"/>
          </w:tcPr>
          <w:p w14:paraId="407E0AA4" w14:textId="2560F356" w:rsidR="00F62379" w:rsidRPr="003972CE" w:rsidDel="00CB3FDD" w:rsidRDefault="00F62379" w:rsidP="00A81DA4">
            <w:pPr>
              <w:rPr>
                <w:del w:id="8398" w:author="阿毛" w:date="2021-05-21T17:53:00Z"/>
                <w:rFonts w:eastAsia="標楷體"/>
              </w:rPr>
            </w:pPr>
            <w:del w:id="8399" w:author="阿毛" w:date="2021-05-21T17:53:00Z">
              <w:r w:rsidRPr="003972CE" w:rsidDel="00CB3FDD">
                <w:rPr>
                  <w:rFonts w:eastAsia="標楷體"/>
                </w:rPr>
                <w:delText>基本流程</w:delText>
              </w:r>
              <w:r w:rsidRPr="003972CE" w:rsidDel="00CB3FDD">
                <w:rPr>
                  <w:rFonts w:eastAsia="標楷體"/>
                </w:rPr>
                <w:delText xml:space="preserve"> </w:delText>
              </w:r>
            </w:del>
          </w:p>
        </w:tc>
        <w:tc>
          <w:tcPr>
            <w:tcW w:w="6318" w:type="dxa"/>
            <w:tcBorders>
              <w:top w:val="single" w:sz="8" w:space="0" w:color="000000"/>
              <w:left w:val="single" w:sz="8" w:space="0" w:color="000000"/>
              <w:bottom w:val="single" w:sz="8" w:space="0" w:color="000000"/>
            </w:tcBorders>
          </w:tcPr>
          <w:p w14:paraId="3E6B03BB" w14:textId="1363DE05" w:rsidR="00F62379" w:rsidRPr="003972CE" w:rsidDel="00CB3FDD" w:rsidRDefault="00F62379" w:rsidP="00A81DA4">
            <w:pPr>
              <w:rPr>
                <w:del w:id="8400" w:author="阿毛" w:date="2021-05-21T17:53:00Z"/>
                <w:rFonts w:eastAsia="標楷體"/>
              </w:rPr>
            </w:pPr>
          </w:p>
        </w:tc>
      </w:tr>
      <w:tr w:rsidR="00F62379" w:rsidRPr="003972CE" w:rsidDel="00CB3FDD" w14:paraId="49CCB47D" w14:textId="2292CDDE" w:rsidTr="00A81DA4">
        <w:trPr>
          <w:trHeight w:val="321"/>
          <w:del w:id="8401" w:author="阿毛" w:date="2021-05-21T17:53:00Z"/>
        </w:trPr>
        <w:tc>
          <w:tcPr>
            <w:tcW w:w="1548" w:type="dxa"/>
            <w:tcBorders>
              <w:top w:val="single" w:sz="8" w:space="0" w:color="000000"/>
              <w:bottom w:val="single" w:sz="8" w:space="0" w:color="000000"/>
              <w:right w:val="single" w:sz="8" w:space="0" w:color="000000"/>
            </w:tcBorders>
            <w:shd w:val="clear" w:color="auto" w:fill="F3F3F3"/>
          </w:tcPr>
          <w:p w14:paraId="47321FF1" w14:textId="28319115" w:rsidR="00F62379" w:rsidRPr="003972CE" w:rsidDel="00CB3FDD" w:rsidRDefault="00F62379" w:rsidP="00A81DA4">
            <w:pPr>
              <w:rPr>
                <w:del w:id="8402" w:author="阿毛" w:date="2021-05-21T17:53:00Z"/>
                <w:rFonts w:eastAsia="標楷體"/>
              </w:rPr>
            </w:pPr>
            <w:del w:id="8403" w:author="阿毛" w:date="2021-05-21T17:53:00Z">
              <w:r w:rsidRPr="003972CE" w:rsidDel="00CB3FDD">
                <w:rPr>
                  <w:rFonts w:eastAsia="標楷體"/>
                </w:rPr>
                <w:delText>選用流程</w:delText>
              </w:r>
            </w:del>
          </w:p>
        </w:tc>
        <w:tc>
          <w:tcPr>
            <w:tcW w:w="6318" w:type="dxa"/>
            <w:tcBorders>
              <w:top w:val="single" w:sz="8" w:space="0" w:color="000000"/>
              <w:left w:val="single" w:sz="8" w:space="0" w:color="000000"/>
              <w:bottom w:val="single" w:sz="8" w:space="0" w:color="000000"/>
            </w:tcBorders>
          </w:tcPr>
          <w:p w14:paraId="6900410E" w14:textId="10979744" w:rsidR="00F62379" w:rsidRPr="003972CE" w:rsidDel="00CB3FDD" w:rsidRDefault="00F62379" w:rsidP="00A81DA4">
            <w:pPr>
              <w:rPr>
                <w:del w:id="8404" w:author="阿毛" w:date="2021-05-21T17:53:00Z"/>
                <w:rFonts w:eastAsia="標楷體"/>
              </w:rPr>
            </w:pPr>
          </w:p>
        </w:tc>
      </w:tr>
      <w:tr w:rsidR="00F62379" w:rsidRPr="003972CE" w:rsidDel="00CB3FDD" w14:paraId="1D6D162E" w14:textId="44F5A972" w:rsidTr="00A81DA4">
        <w:trPr>
          <w:trHeight w:val="1311"/>
          <w:del w:id="8405" w:author="阿毛" w:date="2021-05-21T17:53:00Z"/>
        </w:trPr>
        <w:tc>
          <w:tcPr>
            <w:tcW w:w="1548" w:type="dxa"/>
            <w:tcBorders>
              <w:top w:val="single" w:sz="8" w:space="0" w:color="000000"/>
              <w:bottom w:val="single" w:sz="8" w:space="0" w:color="000000"/>
              <w:right w:val="single" w:sz="8" w:space="0" w:color="000000"/>
            </w:tcBorders>
            <w:shd w:val="clear" w:color="auto" w:fill="F3F3F3"/>
          </w:tcPr>
          <w:p w14:paraId="4D3509A8" w14:textId="496CB090" w:rsidR="00F62379" w:rsidRPr="003972CE" w:rsidDel="00CB3FDD" w:rsidRDefault="00F62379" w:rsidP="00A81DA4">
            <w:pPr>
              <w:rPr>
                <w:del w:id="8406" w:author="阿毛" w:date="2021-05-21T17:53:00Z"/>
                <w:rFonts w:eastAsia="標楷體"/>
              </w:rPr>
            </w:pPr>
            <w:del w:id="8407" w:author="阿毛" w:date="2021-05-21T17:53:00Z">
              <w:r w:rsidRPr="003972CE" w:rsidDel="00CB3FDD">
                <w:rPr>
                  <w:rFonts w:eastAsia="標楷體"/>
                </w:rPr>
                <w:delText>例外流程</w:delText>
              </w:r>
            </w:del>
          </w:p>
        </w:tc>
        <w:tc>
          <w:tcPr>
            <w:tcW w:w="6318" w:type="dxa"/>
            <w:tcBorders>
              <w:top w:val="single" w:sz="8" w:space="0" w:color="000000"/>
              <w:left w:val="single" w:sz="8" w:space="0" w:color="000000"/>
              <w:bottom w:val="single" w:sz="8" w:space="0" w:color="000000"/>
            </w:tcBorders>
          </w:tcPr>
          <w:p w14:paraId="06C0619A" w14:textId="69BE4F50" w:rsidR="00F62379" w:rsidRPr="003972CE" w:rsidDel="00CB3FDD" w:rsidRDefault="00F62379" w:rsidP="00A81DA4">
            <w:pPr>
              <w:rPr>
                <w:del w:id="8408" w:author="阿毛" w:date="2021-05-21T17:53:00Z"/>
                <w:rFonts w:eastAsia="標楷體"/>
              </w:rPr>
            </w:pPr>
          </w:p>
        </w:tc>
      </w:tr>
      <w:tr w:rsidR="00F62379" w:rsidRPr="003972CE" w:rsidDel="00CB3FDD" w14:paraId="576CF1EA" w14:textId="78205702" w:rsidTr="00A81DA4">
        <w:trPr>
          <w:trHeight w:val="278"/>
          <w:del w:id="8409" w:author="阿毛" w:date="2021-05-21T17:53:00Z"/>
        </w:trPr>
        <w:tc>
          <w:tcPr>
            <w:tcW w:w="1548" w:type="dxa"/>
            <w:tcBorders>
              <w:top w:val="single" w:sz="8" w:space="0" w:color="000000"/>
              <w:bottom w:val="single" w:sz="8" w:space="0" w:color="000000"/>
              <w:right w:val="single" w:sz="8" w:space="0" w:color="000000"/>
            </w:tcBorders>
            <w:shd w:val="clear" w:color="auto" w:fill="F3F3F3"/>
          </w:tcPr>
          <w:p w14:paraId="7CF8B641" w14:textId="6C9A4A79" w:rsidR="00F62379" w:rsidRPr="003972CE" w:rsidDel="00CB3FDD" w:rsidRDefault="00F62379" w:rsidP="00A81DA4">
            <w:pPr>
              <w:rPr>
                <w:del w:id="8410" w:author="阿毛" w:date="2021-05-21T17:53:00Z"/>
                <w:rFonts w:eastAsia="標楷體"/>
              </w:rPr>
            </w:pPr>
            <w:del w:id="8411" w:author="阿毛" w:date="2021-05-21T17:53:00Z">
              <w:r w:rsidRPr="003972CE" w:rsidDel="00CB3FDD">
                <w:rPr>
                  <w:rFonts w:eastAsia="標楷體"/>
                </w:rPr>
                <w:delText>執行後狀況</w:delText>
              </w:r>
              <w:r w:rsidRPr="003972CE" w:rsidDel="00CB3FDD">
                <w:rPr>
                  <w:rFonts w:eastAsia="標楷體"/>
                </w:rPr>
                <w:delText xml:space="preserve"> </w:delText>
              </w:r>
            </w:del>
          </w:p>
        </w:tc>
        <w:tc>
          <w:tcPr>
            <w:tcW w:w="6318" w:type="dxa"/>
            <w:tcBorders>
              <w:top w:val="single" w:sz="8" w:space="0" w:color="000000"/>
              <w:left w:val="single" w:sz="8" w:space="0" w:color="000000"/>
              <w:bottom w:val="single" w:sz="8" w:space="0" w:color="000000"/>
            </w:tcBorders>
          </w:tcPr>
          <w:p w14:paraId="6C74C9C1" w14:textId="762803A2" w:rsidR="00F62379" w:rsidRPr="003972CE" w:rsidDel="00CB3FDD" w:rsidRDefault="00F62379" w:rsidP="00A81DA4">
            <w:pPr>
              <w:rPr>
                <w:del w:id="8412" w:author="阿毛" w:date="2021-05-21T17:53:00Z"/>
                <w:rFonts w:eastAsia="標楷體"/>
              </w:rPr>
            </w:pPr>
          </w:p>
        </w:tc>
      </w:tr>
      <w:tr w:rsidR="00F62379" w:rsidRPr="003972CE" w:rsidDel="00CB3FDD" w14:paraId="624125B1" w14:textId="53DC5F89" w:rsidTr="00A81DA4">
        <w:trPr>
          <w:trHeight w:val="358"/>
          <w:del w:id="8413" w:author="阿毛" w:date="2021-05-21T17:53:00Z"/>
        </w:trPr>
        <w:tc>
          <w:tcPr>
            <w:tcW w:w="1548" w:type="dxa"/>
            <w:tcBorders>
              <w:top w:val="single" w:sz="8" w:space="0" w:color="000000"/>
              <w:bottom w:val="single" w:sz="8" w:space="0" w:color="000000"/>
              <w:right w:val="single" w:sz="8" w:space="0" w:color="000000"/>
            </w:tcBorders>
            <w:shd w:val="clear" w:color="auto" w:fill="F3F3F3"/>
          </w:tcPr>
          <w:p w14:paraId="09898124" w14:textId="0148BA18" w:rsidR="00F62379" w:rsidRPr="003972CE" w:rsidDel="00CB3FDD" w:rsidRDefault="00F62379" w:rsidP="00A81DA4">
            <w:pPr>
              <w:rPr>
                <w:del w:id="8414" w:author="阿毛" w:date="2021-05-21T17:53:00Z"/>
                <w:rFonts w:eastAsia="標楷體"/>
              </w:rPr>
            </w:pPr>
            <w:del w:id="8415" w:author="阿毛" w:date="2021-05-21T17:53:00Z">
              <w:r w:rsidRPr="003972CE" w:rsidDel="00CB3FDD">
                <w:rPr>
                  <w:rFonts w:eastAsia="標楷體"/>
                </w:rPr>
                <w:delText>特別需求</w:delText>
              </w:r>
            </w:del>
          </w:p>
        </w:tc>
        <w:tc>
          <w:tcPr>
            <w:tcW w:w="6318" w:type="dxa"/>
            <w:tcBorders>
              <w:top w:val="single" w:sz="8" w:space="0" w:color="000000"/>
              <w:left w:val="single" w:sz="8" w:space="0" w:color="000000"/>
              <w:bottom w:val="single" w:sz="8" w:space="0" w:color="000000"/>
            </w:tcBorders>
          </w:tcPr>
          <w:p w14:paraId="7B2C0177" w14:textId="5E17D893" w:rsidR="00F62379" w:rsidRPr="003972CE" w:rsidDel="00CB3FDD" w:rsidRDefault="00F62379" w:rsidP="00A81DA4">
            <w:pPr>
              <w:rPr>
                <w:del w:id="8416" w:author="阿毛" w:date="2021-05-21T17:53:00Z"/>
                <w:rFonts w:eastAsia="標楷體"/>
              </w:rPr>
            </w:pPr>
          </w:p>
        </w:tc>
      </w:tr>
      <w:tr w:rsidR="00F62379" w:rsidRPr="003972CE" w:rsidDel="00CB3FDD" w14:paraId="33F01731" w14:textId="6FB6C6FF" w:rsidTr="00A81DA4">
        <w:trPr>
          <w:trHeight w:val="278"/>
          <w:del w:id="8417" w:author="阿毛" w:date="2021-05-21T17:53:00Z"/>
        </w:trPr>
        <w:tc>
          <w:tcPr>
            <w:tcW w:w="1548" w:type="dxa"/>
            <w:tcBorders>
              <w:top w:val="single" w:sz="8" w:space="0" w:color="000000"/>
              <w:bottom w:val="single" w:sz="8" w:space="0" w:color="000000"/>
              <w:right w:val="single" w:sz="8" w:space="0" w:color="000000"/>
            </w:tcBorders>
            <w:shd w:val="clear" w:color="auto" w:fill="F3F3F3"/>
          </w:tcPr>
          <w:p w14:paraId="784FF40E" w14:textId="126D041E" w:rsidR="00F62379" w:rsidRPr="003972CE" w:rsidDel="00CB3FDD" w:rsidRDefault="00F62379" w:rsidP="00A81DA4">
            <w:pPr>
              <w:rPr>
                <w:del w:id="8418" w:author="阿毛" w:date="2021-05-21T17:53:00Z"/>
                <w:rFonts w:eastAsia="標楷體"/>
              </w:rPr>
            </w:pPr>
            <w:del w:id="8419" w:author="阿毛" w:date="2021-05-21T17:53:00Z">
              <w:r w:rsidRPr="003972CE" w:rsidDel="00CB3FDD">
                <w:rPr>
                  <w:rFonts w:eastAsia="標楷體"/>
                </w:rPr>
                <w:delText>參考</w:delText>
              </w:r>
              <w:r w:rsidRPr="003972CE" w:rsidDel="00CB3FDD">
                <w:rPr>
                  <w:rFonts w:eastAsia="標楷體"/>
                </w:rPr>
                <w:delText xml:space="preserve"> </w:delText>
              </w:r>
            </w:del>
          </w:p>
        </w:tc>
        <w:tc>
          <w:tcPr>
            <w:tcW w:w="6318" w:type="dxa"/>
            <w:tcBorders>
              <w:top w:val="single" w:sz="8" w:space="0" w:color="000000"/>
              <w:left w:val="single" w:sz="8" w:space="0" w:color="000000"/>
              <w:bottom w:val="single" w:sz="8" w:space="0" w:color="000000"/>
            </w:tcBorders>
          </w:tcPr>
          <w:p w14:paraId="2E52A77C" w14:textId="7B43B655" w:rsidR="00F62379" w:rsidRPr="003972CE" w:rsidDel="00CB3FDD" w:rsidRDefault="00F62379" w:rsidP="00A81DA4">
            <w:pPr>
              <w:rPr>
                <w:del w:id="8420" w:author="阿毛" w:date="2021-05-21T17:53:00Z"/>
                <w:rFonts w:eastAsia="標楷體"/>
              </w:rPr>
            </w:pPr>
          </w:p>
        </w:tc>
      </w:tr>
    </w:tbl>
    <w:p w14:paraId="1CB66FCB" w14:textId="51FD2909" w:rsidR="00F62379" w:rsidDel="00CB3FDD" w:rsidRDefault="00F62379" w:rsidP="00F62379">
      <w:pPr>
        <w:rPr>
          <w:del w:id="8421" w:author="阿毛" w:date="2021-05-21T17:53:00Z"/>
        </w:rPr>
      </w:pPr>
    </w:p>
    <w:p w14:paraId="1DEB930B" w14:textId="4D13E132" w:rsidR="00F62379" w:rsidRPr="00615D4B" w:rsidDel="00CB3FDD" w:rsidRDefault="00F62379">
      <w:pPr>
        <w:pStyle w:val="a"/>
        <w:rPr>
          <w:del w:id="8422" w:author="阿毛" w:date="2021-05-21T17:53:00Z"/>
        </w:rPr>
      </w:pPr>
      <w:del w:id="8423" w:author="阿毛" w:date="2021-05-21T17:53:00Z">
        <w:r w:rsidRPr="00615D4B" w:rsidDel="00CB3FDD">
          <w:delText>UI畫面</w:delText>
        </w:r>
      </w:del>
    </w:p>
    <w:p w14:paraId="7174CDBB" w14:textId="067341F6" w:rsidR="00F62379" w:rsidRPr="00743962" w:rsidDel="00CB3FDD" w:rsidRDefault="00F62379" w:rsidP="00F62379">
      <w:pPr>
        <w:pStyle w:val="42"/>
        <w:spacing w:after="72"/>
        <w:ind w:left="1133"/>
        <w:rPr>
          <w:del w:id="8424" w:author="阿毛" w:date="2021-05-21T17:53:00Z"/>
          <w:rFonts w:hAnsi="標楷體"/>
        </w:rPr>
      </w:pPr>
      <w:del w:id="8425" w:author="阿毛" w:date="2021-05-21T17:53:00Z">
        <w:r w:rsidRPr="00743962" w:rsidDel="00CB3FDD">
          <w:rPr>
            <w:rFonts w:hAnsi="標楷體" w:hint="eastAsia"/>
          </w:rPr>
          <w:delText>輸入畫面：</w:delText>
        </w:r>
      </w:del>
    </w:p>
    <w:p w14:paraId="29057CBD" w14:textId="56825883" w:rsidR="00F62379" w:rsidDel="00CB3FDD" w:rsidRDefault="00E30C4A" w:rsidP="00F62379">
      <w:pPr>
        <w:pStyle w:val="42"/>
        <w:spacing w:after="72"/>
        <w:ind w:leftChars="0" w:left="0"/>
        <w:rPr>
          <w:del w:id="8426" w:author="阿毛" w:date="2021-05-21T17:53:00Z"/>
          <w:rFonts w:hAnsi="標楷體"/>
        </w:rPr>
      </w:pPr>
      <w:del w:id="8427" w:author="阿毛" w:date="2021-05-21T17:53:00Z">
        <w:r w:rsidRPr="005903F5" w:rsidDel="00CB3FDD">
          <w:rPr>
            <w:rFonts w:ascii="標楷體" w:hAnsi="標楷體"/>
            <w:noProof/>
            <w:sz w:val="20"/>
          </w:rPr>
          <w:drawing>
            <wp:inline distT="0" distB="0" distL="0" distR="0" wp14:anchorId="7837DD84" wp14:editId="123A07CB">
              <wp:extent cx="6475696" cy="1287780"/>
              <wp:effectExtent l="19050" t="0" r="1304" b="0"/>
              <wp:docPr id="2"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7" cstate="print"/>
                      <a:srcRect/>
                      <a:stretch>
                        <a:fillRect/>
                      </a:stretch>
                    </pic:blipFill>
                    <pic:spPr bwMode="auto">
                      <a:xfrm>
                        <a:off x="0" y="0"/>
                        <a:ext cx="6492142" cy="1291051"/>
                      </a:xfrm>
                      <a:prstGeom prst="rect">
                        <a:avLst/>
                      </a:prstGeom>
                      <a:noFill/>
                      <a:ln w="9525">
                        <a:noFill/>
                        <a:miter lim="800000"/>
                        <a:headEnd/>
                        <a:tailEnd/>
                      </a:ln>
                    </pic:spPr>
                  </pic:pic>
                </a:graphicData>
              </a:graphic>
            </wp:inline>
          </w:drawing>
        </w:r>
        <w:r w:rsidRPr="00E30C4A" w:rsidDel="00CB3FDD">
          <w:rPr>
            <w:rFonts w:ascii="標楷體" w:hAnsi="標楷體" w:hint="eastAsia"/>
            <w:sz w:val="20"/>
          </w:rPr>
          <w:delText xml:space="preserve"> </w:delText>
        </w:r>
      </w:del>
    </w:p>
    <w:p w14:paraId="528F3799" w14:textId="0166C4D3" w:rsidR="00F62379" w:rsidRPr="003972CE" w:rsidDel="00CB3FDD" w:rsidRDefault="00846B62">
      <w:pPr>
        <w:pStyle w:val="a"/>
        <w:rPr>
          <w:del w:id="8428" w:author="阿毛" w:date="2021-05-21T17:53:00Z"/>
        </w:rPr>
      </w:pPr>
      <w:del w:id="8429" w:author="阿毛" w:date="2021-05-21T17:53:00Z">
        <w:r w:rsidRPr="00615D4B" w:rsidDel="00CB3FDD">
          <w:rPr>
            <w:rFonts w:hint="eastAsia"/>
          </w:rPr>
          <w:delText>輸入</w:delText>
        </w:r>
        <w:r w:rsidR="00F62379" w:rsidRPr="003972CE" w:rsidDel="00CB3FDD">
          <w:delText>畫面資料說明</w:delText>
        </w:r>
      </w:del>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82"/>
        <w:gridCol w:w="1753"/>
        <w:gridCol w:w="1380"/>
        <w:gridCol w:w="899"/>
        <w:gridCol w:w="1251"/>
        <w:gridCol w:w="665"/>
        <w:gridCol w:w="696"/>
        <w:gridCol w:w="3294"/>
      </w:tblGrid>
      <w:tr w:rsidR="00615D4B" w:rsidRPr="00615D4B" w:rsidDel="00CB3FDD" w14:paraId="7BA620A0" w14:textId="14FB0502" w:rsidTr="00615D4B">
        <w:trPr>
          <w:trHeight w:val="388"/>
          <w:jc w:val="center"/>
          <w:del w:id="8430" w:author="阿毛" w:date="2021-05-21T17:53:00Z"/>
        </w:trPr>
        <w:tc>
          <w:tcPr>
            <w:tcW w:w="482" w:type="dxa"/>
            <w:vMerge w:val="restart"/>
          </w:tcPr>
          <w:p w14:paraId="5B54D9B9" w14:textId="41B8BD4D" w:rsidR="00615D4B" w:rsidRPr="00615D4B" w:rsidDel="00CB3FDD" w:rsidRDefault="00615D4B" w:rsidP="00A81DA4">
            <w:pPr>
              <w:rPr>
                <w:del w:id="8431" w:author="阿毛" w:date="2021-05-21T17:53:00Z"/>
                <w:rFonts w:ascii="標楷體" w:eastAsia="標楷體" w:hAnsi="標楷體"/>
              </w:rPr>
            </w:pPr>
            <w:del w:id="8432" w:author="阿毛" w:date="2021-05-21T17:53:00Z">
              <w:r w:rsidRPr="00615D4B" w:rsidDel="00CB3FDD">
                <w:rPr>
                  <w:rFonts w:ascii="標楷體" w:eastAsia="標楷體" w:hAnsi="標楷體"/>
                </w:rPr>
                <w:delText>序號</w:delText>
              </w:r>
            </w:del>
          </w:p>
        </w:tc>
        <w:tc>
          <w:tcPr>
            <w:tcW w:w="1753" w:type="dxa"/>
            <w:vMerge w:val="restart"/>
          </w:tcPr>
          <w:p w14:paraId="613172AF" w14:textId="120D3C36" w:rsidR="00615D4B" w:rsidRPr="00615D4B" w:rsidDel="00CB3FDD" w:rsidRDefault="00615D4B" w:rsidP="00A81DA4">
            <w:pPr>
              <w:rPr>
                <w:del w:id="8433" w:author="阿毛" w:date="2021-05-21T17:53:00Z"/>
                <w:rFonts w:ascii="標楷體" w:eastAsia="標楷體" w:hAnsi="標楷體"/>
              </w:rPr>
            </w:pPr>
            <w:del w:id="8434" w:author="阿毛" w:date="2021-05-21T17:53:00Z">
              <w:r w:rsidRPr="00615D4B" w:rsidDel="00CB3FDD">
                <w:rPr>
                  <w:rFonts w:ascii="標楷體" w:eastAsia="標楷體" w:hAnsi="標楷體"/>
                </w:rPr>
                <w:delText>欄位</w:delText>
              </w:r>
            </w:del>
          </w:p>
        </w:tc>
        <w:tc>
          <w:tcPr>
            <w:tcW w:w="4891" w:type="dxa"/>
            <w:gridSpan w:val="5"/>
          </w:tcPr>
          <w:p w14:paraId="410993AB" w14:textId="4013C700" w:rsidR="00615D4B" w:rsidRPr="00615D4B" w:rsidDel="00CB3FDD" w:rsidRDefault="00615D4B" w:rsidP="00615D4B">
            <w:pPr>
              <w:jc w:val="center"/>
              <w:rPr>
                <w:del w:id="8435" w:author="阿毛" w:date="2021-05-21T17:53:00Z"/>
                <w:rFonts w:ascii="標楷體" w:eastAsia="標楷體" w:hAnsi="標楷體"/>
              </w:rPr>
            </w:pPr>
            <w:del w:id="8436" w:author="阿毛" w:date="2021-05-21T17:53:00Z">
              <w:r w:rsidRPr="00615D4B" w:rsidDel="00CB3FDD">
                <w:rPr>
                  <w:rFonts w:ascii="標楷體" w:eastAsia="標楷體" w:hAnsi="標楷體"/>
                </w:rPr>
                <w:delText>說明</w:delText>
              </w:r>
            </w:del>
          </w:p>
        </w:tc>
        <w:tc>
          <w:tcPr>
            <w:tcW w:w="3294" w:type="dxa"/>
            <w:vMerge w:val="restart"/>
          </w:tcPr>
          <w:p w14:paraId="2772D6C6" w14:textId="38078EB8" w:rsidR="00615D4B" w:rsidRPr="00615D4B" w:rsidDel="00CB3FDD" w:rsidRDefault="00615D4B" w:rsidP="00A81DA4">
            <w:pPr>
              <w:rPr>
                <w:del w:id="8437" w:author="阿毛" w:date="2021-05-21T17:53:00Z"/>
                <w:rFonts w:ascii="標楷體" w:eastAsia="標楷體" w:hAnsi="標楷體"/>
              </w:rPr>
            </w:pPr>
            <w:del w:id="8438" w:author="阿毛" w:date="2021-05-21T17:53:00Z">
              <w:r w:rsidRPr="00615D4B" w:rsidDel="00CB3FDD">
                <w:rPr>
                  <w:rFonts w:ascii="標楷體" w:eastAsia="標楷體" w:hAnsi="標楷體"/>
                </w:rPr>
                <w:delText>處理邏輯及注意事項</w:delText>
              </w:r>
            </w:del>
          </w:p>
        </w:tc>
      </w:tr>
      <w:tr w:rsidR="00615D4B" w:rsidRPr="00615D4B" w:rsidDel="00CB3FDD" w14:paraId="7A2375D2" w14:textId="4E36160E" w:rsidTr="00615D4B">
        <w:trPr>
          <w:trHeight w:val="244"/>
          <w:jc w:val="center"/>
          <w:del w:id="8439" w:author="阿毛" w:date="2021-05-21T17:53:00Z"/>
        </w:trPr>
        <w:tc>
          <w:tcPr>
            <w:tcW w:w="482" w:type="dxa"/>
            <w:vMerge/>
          </w:tcPr>
          <w:p w14:paraId="2F3E8AE5" w14:textId="7CFBE13C" w:rsidR="00615D4B" w:rsidRPr="00615D4B" w:rsidDel="00CB3FDD" w:rsidRDefault="00615D4B" w:rsidP="00A81DA4">
            <w:pPr>
              <w:rPr>
                <w:del w:id="8440" w:author="阿毛" w:date="2021-05-21T17:53:00Z"/>
                <w:rFonts w:ascii="標楷體" w:eastAsia="標楷體" w:hAnsi="標楷體"/>
              </w:rPr>
            </w:pPr>
          </w:p>
        </w:tc>
        <w:tc>
          <w:tcPr>
            <w:tcW w:w="1753" w:type="dxa"/>
            <w:vMerge/>
          </w:tcPr>
          <w:p w14:paraId="0D6334E8" w14:textId="65FCADE2" w:rsidR="00615D4B" w:rsidRPr="00615D4B" w:rsidDel="00CB3FDD" w:rsidRDefault="00615D4B" w:rsidP="00A81DA4">
            <w:pPr>
              <w:rPr>
                <w:del w:id="8441" w:author="阿毛" w:date="2021-05-21T17:53:00Z"/>
                <w:rFonts w:ascii="標楷體" w:eastAsia="標楷體" w:hAnsi="標楷體"/>
              </w:rPr>
            </w:pPr>
          </w:p>
        </w:tc>
        <w:tc>
          <w:tcPr>
            <w:tcW w:w="1380" w:type="dxa"/>
          </w:tcPr>
          <w:p w14:paraId="31F16739" w14:textId="222FFD03" w:rsidR="00615D4B" w:rsidRPr="00615D4B" w:rsidDel="00CB3FDD" w:rsidRDefault="00615D4B" w:rsidP="000C1288">
            <w:pPr>
              <w:rPr>
                <w:del w:id="8442" w:author="阿毛" w:date="2021-05-21T17:53:00Z"/>
                <w:rFonts w:ascii="標楷體" w:eastAsia="標楷體" w:hAnsi="標楷體"/>
              </w:rPr>
            </w:pPr>
            <w:del w:id="8443" w:author="阿毛" w:date="2021-05-21T17:53:00Z">
              <w:r w:rsidRPr="00615D4B" w:rsidDel="00CB3FDD">
                <w:rPr>
                  <w:rFonts w:ascii="標楷體" w:eastAsia="標楷體" w:hAnsi="標楷體" w:hint="eastAsia"/>
                </w:rPr>
                <w:delText>資料型態長度</w:delText>
              </w:r>
            </w:del>
          </w:p>
        </w:tc>
        <w:tc>
          <w:tcPr>
            <w:tcW w:w="899" w:type="dxa"/>
          </w:tcPr>
          <w:p w14:paraId="1511BF5D" w14:textId="6AF2C01F" w:rsidR="00615D4B" w:rsidRPr="00615D4B" w:rsidDel="00CB3FDD" w:rsidRDefault="00615D4B" w:rsidP="00A81DA4">
            <w:pPr>
              <w:rPr>
                <w:del w:id="8444" w:author="阿毛" w:date="2021-05-21T17:53:00Z"/>
                <w:rFonts w:ascii="標楷體" w:eastAsia="標楷體" w:hAnsi="標楷體"/>
              </w:rPr>
            </w:pPr>
            <w:del w:id="8445" w:author="阿毛" w:date="2021-05-21T17:53:00Z">
              <w:r w:rsidRPr="00615D4B" w:rsidDel="00CB3FDD">
                <w:rPr>
                  <w:rFonts w:ascii="標楷體" w:eastAsia="標楷體" w:hAnsi="標楷體"/>
                </w:rPr>
                <w:delText>預設值</w:delText>
              </w:r>
            </w:del>
          </w:p>
        </w:tc>
        <w:tc>
          <w:tcPr>
            <w:tcW w:w="1251" w:type="dxa"/>
          </w:tcPr>
          <w:p w14:paraId="64E71B77" w14:textId="7D41F049" w:rsidR="00615D4B" w:rsidRPr="00615D4B" w:rsidDel="00CB3FDD" w:rsidRDefault="00615D4B" w:rsidP="00A81DA4">
            <w:pPr>
              <w:rPr>
                <w:del w:id="8446" w:author="阿毛" w:date="2021-05-21T17:53:00Z"/>
                <w:rFonts w:ascii="標楷體" w:eastAsia="標楷體" w:hAnsi="標楷體"/>
              </w:rPr>
            </w:pPr>
            <w:del w:id="8447" w:author="阿毛" w:date="2021-05-21T17:53:00Z">
              <w:r w:rsidRPr="00615D4B" w:rsidDel="00CB3FDD">
                <w:rPr>
                  <w:rFonts w:ascii="標楷體" w:eastAsia="標楷體" w:hAnsi="標楷體"/>
                </w:rPr>
                <w:delText>選單內容</w:delText>
              </w:r>
            </w:del>
          </w:p>
        </w:tc>
        <w:tc>
          <w:tcPr>
            <w:tcW w:w="665" w:type="dxa"/>
          </w:tcPr>
          <w:p w14:paraId="1115856A" w14:textId="198C92A5" w:rsidR="00615D4B" w:rsidRPr="00615D4B" w:rsidDel="00CB3FDD" w:rsidRDefault="00615D4B" w:rsidP="00A81DA4">
            <w:pPr>
              <w:rPr>
                <w:del w:id="8448" w:author="阿毛" w:date="2021-05-21T17:53:00Z"/>
                <w:rFonts w:ascii="標楷體" w:eastAsia="標楷體" w:hAnsi="標楷體"/>
              </w:rPr>
            </w:pPr>
            <w:del w:id="8449" w:author="阿毛" w:date="2021-05-21T17:53:00Z">
              <w:r w:rsidRPr="00615D4B" w:rsidDel="00CB3FDD">
                <w:rPr>
                  <w:rFonts w:ascii="標楷體" w:eastAsia="標楷體" w:hAnsi="標楷體"/>
                </w:rPr>
                <w:delText>必填</w:delText>
              </w:r>
            </w:del>
          </w:p>
        </w:tc>
        <w:tc>
          <w:tcPr>
            <w:tcW w:w="696" w:type="dxa"/>
          </w:tcPr>
          <w:p w14:paraId="01ABFD8B" w14:textId="4AE6B739" w:rsidR="00615D4B" w:rsidRPr="00615D4B" w:rsidDel="00CB3FDD" w:rsidRDefault="00615D4B" w:rsidP="00A81DA4">
            <w:pPr>
              <w:rPr>
                <w:del w:id="8450" w:author="阿毛" w:date="2021-05-21T17:53:00Z"/>
                <w:rFonts w:ascii="標楷體" w:eastAsia="標楷體" w:hAnsi="標楷體"/>
              </w:rPr>
            </w:pPr>
            <w:del w:id="8451" w:author="阿毛" w:date="2021-05-21T17:53:00Z">
              <w:r w:rsidRPr="00615D4B" w:rsidDel="00CB3FDD">
                <w:rPr>
                  <w:rFonts w:ascii="標楷體" w:eastAsia="標楷體" w:hAnsi="標楷體"/>
                </w:rPr>
                <w:delText>R/W</w:delText>
              </w:r>
            </w:del>
          </w:p>
        </w:tc>
        <w:tc>
          <w:tcPr>
            <w:tcW w:w="3294" w:type="dxa"/>
            <w:vMerge/>
          </w:tcPr>
          <w:p w14:paraId="3E2A5C4B" w14:textId="100FEE4F" w:rsidR="00615D4B" w:rsidRPr="00615D4B" w:rsidDel="00CB3FDD" w:rsidRDefault="00615D4B" w:rsidP="00A81DA4">
            <w:pPr>
              <w:rPr>
                <w:del w:id="8452" w:author="阿毛" w:date="2021-05-21T17:53:00Z"/>
                <w:rFonts w:ascii="標楷體" w:eastAsia="標楷體" w:hAnsi="標楷體"/>
              </w:rPr>
            </w:pPr>
          </w:p>
        </w:tc>
      </w:tr>
      <w:tr w:rsidR="00615D4B" w:rsidRPr="00615D4B" w:rsidDel="00CB3FDD" w14:paraId="38E05F3E" w14:textId="68755A5F" w:rsidTr="00615D4B">
        <w:trPr>
          <w:trHeight w:val="291"/>
          <w:jc w:val="center"/>
          <w:del w:id="8453" w:author="阿毛" w:date="2021-05-21T17:53:00Z"/>
        </w:trPr>
        <w:tc>
          <w:tcPr>
            <w:tcW w:w="482" w:type="dxa"/>
          </w:tcPr>
          <w:p w14:paraId="3D6C028F" w14:textId="673FB147" w:rsidR="00615D4B" w:rsidRPr="00615D4B" w:rsidDel="00CB3FDD" w:rsidRDefault="00615D4B" w:rsidP="00A81DA4">
            <w:pPr>
              <w:rPr>
                <w:del w:id="8454" w:author="阿毛" w:date="2021-05-21T17:53:00Z"/>
                <w:rFonts w:ascii="標楷體" w:eastAsia="標楷體" w:hAnsi="標楷體"/>
              </w:rPr>
            </w:pPr>
            <w:del w:id="8455" w:author="阿毛" w:date="2021-05-21T17:53:00Z">
              <w:r w:rsidRPr="00615D4B" w:rsidDel="00CB3FDD">
                <w:rPr>
                  <w:rFonts w:ascii="標楷體" w:eastAsia="標楷體" w:hAnsi="標楷體" w:hint="eastAsia"/>
                </w:rPr>
                <w:delText>1</w:delText>
              </w:r>
            </w:del>
          </w:p>
        </w:tc>
        <w:tc>
          <w:tcPr>
            <w:tcW w:w="1753" w:type="dxa"/>
          </w:tcPr>
          <w:p w14:paraId="73AAF8CB" w14:textId="18123630" w:rsidR="00615D4B" w:rsidRPr="00615D4B" w:rsidDel="00CB3FDD" w:rsidRDefault="00615D4B" w:rsidP="00A81DA4">
            <w:pPr>
              <w:rPr>
                <w:del w:id="8456" w:author="阿毛" w:date="2021-05-21T17:53:00Z"/>
                <w:rFonts w:ascii="標楷體" w:eastAsia="標楷體" w:hAnsi="標楷體"/>
              </w:rPr>
            </w:pPr>
            <w:del w:id="8457" w:author="阿毛" w:date="2021-05-21T17:53:00Z">
              <w:r w:rsidRPr="00615D4B" w:rsidDel="00CB3FDD">
                <w:rPr>
                  <w:rFonts w:ascii="標楷體" w:eastAsia="標楷體" w:hAnsi="標楷體" w:hint="eastAsia"/>
                </w:rPr>
                <w:delText>報送日期</w:delText>
              </w:r>
            </w:del>
          </w:p>
        </w:tc>
        <w:tc>
          <w:tcPr>
            <w:tcW w:w="1380" w:type="dxa"/>
          </w:tcPr>
          <w:p w14:paraId="01178394" w14:textId="0649C9BF" w:rsidR="00615D4B" w:rsidRPr="00615D4B" w:rsidDel="00CB3FDD" w:rsidRDefault="00615D4B" w:rsidP="00A81DA4">
            <w:pPr>
              <w:rPr>
                <w:del w:id="8458" w:author="阿毛" w:date="2021-05-21T17:53:00Z"/>
                <w:rFonts w:ascii="標楷體" w:eastAsia="標楷體" w:hAnsi="標楷體"/>
              </w:rPr>
            </w:pPr>
            <w:del w:id="8459" w:author="阿毛" w:date="2021-05-21T17:53:00Z">
              <w:r w:rsidRPr="00615D4B" w:rsidDel="00CB3FDD">
                <w:rPr>
                  <w:rFonts w:ascii="標楷體" w:eastAsia="標楷體" w:hAnsi="標楷體" w:hint="eastAsia"/>
                </w:rPr>
                <w:delText>999/99/99</w:delText>
              </w:r>
            </w:del>
          </w:p>
        </w:tc>
        <w:tc>
          <w:tcPr>
            <w:tcW w:w="899" w:type="dxa"/>
          </w:tcPr>
          <w:p w14:paraId="7E1F73BE" w14:textId="7AC1F5B0" w:rsidR="00615D4B" w:rsidRPr="00615D4B" w:rsidDel="00CB3FDD" w:rsidRDefault="00615D4B" w:rsidP="00A81DA4">
            <w:pPr>
              <w:rPr>
                <w:del w:id="8460" w:author="阿毛" w:date="2021-05-21T17:53:00Z"/>
                <w:rFonts w:ascii="標楷體" w:eastAsia="標楷體" w:hAnsi="標楷體"/>
              </w:rPr>
            </w:pPr>
            <w:del w:id="8461" w:author="阿毛" w:date="2021-05-21T17:53:00Z">
              <w:r w:rsidRPr="00615D4B" w:rsidDel="00CB3FDD">
                <w:rPr>
                  <w:rFonts w:ascii="標楷體" w:eastAsia="標楷體" w:hAnsi="標楷體" w:hint="eastAsia"/>
                </w:rPr>
                <w:delText>營業日</w:delText>
              </w:r>
            </w:del>
          </w:p>
        </w:tc>
        <w:tc>
          <w:tcPr>
            <w:tcW w:w="1251" w:type="dxa"/>
          </w:tcPr>
          <w:p w14:paraId="17A83BF5" w14:textId="7DFB5D77" w:rsidR="00615D4B" w:rsidRPr="00615D4B" w:rsidDel="00CB3FDD" w:rsidRDefault="00615D4B" w:rsidP="00A81DA4">
            <w:pPr>
              <w:rPr>
                <w:del w:id="8462" w:author="阿毛" w:date="2021-05-21T17:53:00Z"/>
                <w:rFonts w:ascii="標楷體" w:eastAsia="標楷體" w:hAnsi="標楷體"/>
              </w:rPr>
            </w:pPr>
          </w:p>
        </w:tc>
        <w:tc>
          <w:tcPr>
            <w:tcW w:w="665" w:type="dxa"/>
          </w:tcPr>
          <w:p w14:paraId="2C10F5A7" w14:textId="6952E150" w:rsidR="00615D4B" w:rsidRPr="00615D4B" w:rsidDel="00CB3FDD" w:rsidRDefault="00615D4B" w:rsidP="00A81DA4">
            <w:pPr>
              <w:rPr>
                <w:del w:id="8463" w:author="阿毛" w:date="2021-05-21T17:53:00Z"/>
                <w:rFonts w:ascii="標楷體" w:eastAsia="標楷體" w:hAnsi="標楷體"/>
              </w:rPr>
            </w:pPr>
            <w:del w:id="8464" w:author="阿毛" w:date="2021-05-21T17:53:00Z">
              <w:r w:rsidRPr="00615D4B" w:rsidDel="00CB3FDD">
                <w:rPr>
                  <w:rFonts w:ascii="標楷體" w:eastAsia="標楷體" w:hAnsi="標楷體" w:hint="eastAsia"/>
                </w:rPr>
                <w:delText>V</w:delText>
              </w:r>
            </w:del>
          </w:p>
        </w:tc>
        <w:tc>
          <w:tcPr>
            <w:tcW w:w="696" w:type="dxa"/>
          </w:tcPr>
          <w:p w14:paraId="21ACE4BB" w14:textId="2B9A9B05" w:rsidR="00615D4B" w:rsidRPr="00615D4B" w:rsidDel="00CB3FDD" w:rsidRDefault="00615D4B" w:rsidP="00A81DA4">
            <w:pPr>
              <w:rPr>
                <w:del w:id="8465" w:author="阿毛" w:date="2021-05-21T17:53:00Z"/>
                <w:rFonts w:ascii="標楷體" w:eastAsia="標楷體" w:hAnsi="標楷體"/>
              </w:rPr>
            </w:pPr>
          </w:p>
        </w:tc>
        <w:tc>
          <w:tcPr>
            <w:tcW w:w="3294" w:type="dxa"/>
          </w:tcPr>
          <w:p w14:paraId="00CFA457" w14:textId="79DE83DB" w:rsidR="00615D4B" w:rsidRPr="00615D4B" w:rsidDel="00CB3FDD" w:rsidRDefault="00615D4B" w:rsidP="00A81DA4">
            <w:pPr>
              <w:rPr>
                <w:del w:id="8466" w:author="阿毛" w:date="2021-05-21T17:53:00Z"/>
                <w:rFonts w:ascii="標楷體" w:eastAsia="標楷體" w:hAnsi="標楷體"/>
              </w:rPr>
            </w:pPr>
            <w:del w:id="8467" w:author="阿毛" w:date="2021-05-21T17:53:00Z">
              <w:r w:rsidRPr="00362205" w:rsidDel="00CB3FDD">
                <w:rPr>
                  <w:rFonts w:ascii="標楷體" w:eastAsia="標楷體" w:hAnsi="標楷體" w:hint="eastAsia"/>
                </w:rPr>
                <w:delText>必須輸入</w:delText>
              </w:r>
            </w:del>
          </w:p>
        </w:tc>
      </w:tr>
      <w:tr w:rsidR="00615D4B" w:rsidRPr="00615D4B" w:rsidDel="00CB3FDD" w14:paraId="09831034" w14:textId="66874D2F" w:rsidTr="00615D4B">
        <w:trPr>
          <w:trHeight w:val="291"/>
          <w:jc w:val="center"/>
          <w:del w:id="8468" w:author="阿毛" w:date="2021-05-21T17:53:00Z"/>
        </w:trPr>
        <w:tc>
          <w:tcPr>
            <w:tcW w:w="482" w:type="dxa"/>
          </w:tcPr>
          <w:p w14:paraId="12B2ABDD" w14:textId="4C0C39D8" w:rsidR="00615D4B" w:rsidRPr="00615D4B" w:rsidDel="00CB3FDD" w:rsidRDefault="00615D4B" w:rsidP="00A81DA4">
            <w:pPr>
              <w:rPr>
                <w:del w:id="8469" w:author="阿毛" w:date="2021-05-21T17:53:00Z"/>
                <w:rFonts w:ascii="標楷體" w:eastAsia="標楷體" w:hAnsi="標楷體"/>
              </w:rPr>
            </w:pPr>
            <w:del w:id="8470" w:author="阿毛" w:date="2021-05-21T17:53:00Z">
              <w:r w:rsidRPr="00615D4B" w:rsidDel="00CB3FDD">
                <w:rPr>
                  <w:rFonts w:ascii="標楷體" w:eastAsia="標楷體" w:hAnsi="標楷體" w:hint="eastAsia"/>
                </w:rPr>
                <w:delText>2</w:delText>
              </w:r>
            </w:del>
          </w:p>
        </w:tc>
        <w:tc>
          <w:tcPr>
            <w:tcW w:w="1753" w:type="dxa"/>
          </w:tcPr>
          <w:p w14:paraId="6B77F029" w14:textId="71E5D3FE" w:rsidR="00615D4B" w:rsidRPr="00615D4B" w:rsidDel="00CB3FDD" w:rsidRDefault="00615D4B" w:rsidP="00A81DA4">
            <w:pPr>
              <w:rPr>
                <w:del w:id="8471" w:author="阿毛" w:date="2021-05-21T17:53:00Z"/>
                <w:rFonts w:ascii="標楷體" w:eastAsia="標楷體" w:hAnsi="標楷體"/>
              </w:rPr>
            </w:pPr>
            <w:del w:id="8472" w:author="阿毛" w:date="2021-05-21T17:53:00Z">
              <w:r w:rsidRPr="00615D4B" w:rsidDel="00CB3FDD">
                <w:rPr>
                  <w:rFonts w:ascii="標楷體" w:eastAsia="標楷體" w:hAnsi="標楷體" w:hint="eastAsia"/>
                </w:rPr>
                <w:delText>會計起日</w:delText>
              </w:r>
            </w:del>
          </w:p>
        </w:tc>
        <w:tc>
          <w:tcPr>
            <w:tcW w:w="1380" w:type="dxa"/>
          </w:tcPr>
          <w:p w14:paraId="73453B8B" w14:textId="15267906" w:rsidR="00615D4B" w:rsidRPr="00615D4B" w:rsidDel="00CB3FDD" w:rsidRDefault="00615D4B" w:rsidP="00A81DA4">
            <w:pPr>
              <w:rPr>
                <w:del w:id="8473" w:author="阿毛" w:date="2021-05-21T17:53:00Z"/>
                <w:rFonts w:ascii="標楷體" w:eastAsia="標楷體" w:hAnsi="標楷體"/>
              </w:rPr>
            </w:pPr>
            <w:del w:id="8474" w:author="阿毛" w:date="2021-05-21T17:53:00Z">
              <w:r w:rsidRPr="00615D4B" w:rsidDel="00CB3FDD">
                <w:rPr>
                  <w:rFonts w:ascii="標楷體" w:eastAsia="標楷體" w:hAnsi="標楷體" w:hint="eastAsia"/>
                </w:rPr>
                <w:delText>999/99/99</w:delText>
              </w:r>
            </w:del>
          </w:p>
        </w:tc>
        <w:tc>
          <w:tcPr>
            <w:tcW w:w="899" w:type="dxa"/>
          </w:tcPr>
          <w:p w14:paraId="420A3E01" w14:textId="3D877281" w:rsidR="00615D4B" w:rsidRPr="00615D4B" w:rsidDel="00CB3FDD" w:rsidRDefault="00615D4B" w:rsidP="00A81DA4">
            <w:pPr>
              <w:rPr>
                <w:del w:id="8475" w:author="阿毛" w:date="2021-05-21T17:53:00Z"/>
                <w:rFonts w:ascii="標楷體" w:eastAsia="標楷體" w:hAnsi="標楷體"/>
              </w:rPr>
            </w:pPr>
            <w:del w:id="8476" w:author="阿毛" w:date="2021-05-21T17:53:00Z">
              <w:r w:rsidRPr="00615D4B" w:rsidDel="00CB3FDD">
                <w:rPr>
                  <w:rFonts w:ascii="標楷體" w:eastAsia="標楷體" w:hAnsi="標楷體" w:hint="eastAsia"/>
                </w:rPr>
                <w:delText>營業日</w:delText>
              </w:r>
            </w:del>
          </w:p>
        </w:tc>
        <w:tc>
          <w:tcPr>
            <w:tcW w:w="1251" w:type="dxa"/>
          </w:tcPr>
          <w:p w14:paraId="1DF9859B" w14:textId="10409F00" w:rsidR="00615D4B" w:rsidRPr="00615D4B" w:rsidDel="00CB3FDD" w:rsidRDefault="00615D4B" w:rsidP="00A81DA4">
            <w:pPr>
              <w:rPr>
                <w:del w:id="8477" w:author="阿毛" w:date="2021-05-21T17:53:00Z"/>
                <w:rFonts w:ascii="標楷體" w:eastAsia="標楷體" w:hAnsi="標楷體"/>
              </w:rPr>
            </w:pPr>
          </w:p>
        </w:tc>
        <w:tc>
          <w:tcPr>
            <w:tcW w:w="665" w:type="dxa"/>
          </w:tcPr>
          <w:p w14:paraId="08874B9A" w14:textId="6AB01504" w:rsidR="00615D4B" w:rsidRPr="00615D4B" w:rsidDel="00CB3FDD" w:rsidRDefault="00615D4B" w:rsidP="00A81DA4">
            <w:pPr>
              <w:rPr>
                <w:del w:id="8478" w:author="阿毛" w:date="2021-05-21T17:53:00Z"/>
                <w:rFonts w:ascii="標楷體" w:eastAsia="標楷體" w:hAnsi="標楷體"/>
              </w:rPr>
            </w:pPr>
            <w:del w:id="8479" w:author="阿毛" w:date="2021-05-21T17:53:00Z">
              <w:r w:rsidDel="00CB3FDD">
                <w:rPr>
                  <w:rFonts w:ascii="標楷體" w:eastAsia="標楷體" w:hAnsi="標楷體"/>
                </w:rPr>
                <w:delText>V</w:delText>
              </w:r>
            </w:del>
          </w:p>
        </w:tc>
        <w:tc>
          <w:tcPr>
            <w:tcW w:w="696" w:type="dxa"/>
          </w:tcPr>
          <w:p w14:paraId="496C0094" w14:textId="00232827" w:rsidR="00615D4B" w:rsidRPr="00615D4B" w:rsidDel="00CB3FDD" w:rsidRDefault="00615D4B" w:rsidP="00A81DA4">
            <w:pPr>
              <w:rPr>
                <w:del w:id="8480" w:author="阿毛" w:date="2021-05-21T17:53:00Z"/>
                <w:rFonts w:ascii="標楷體" w:eastAsia="標楷體" w:hAnsi="標楷體"/>
              </w:rPr>
            </w:pPr>
          </w:p>
        </w:tc>
        <w:tc>
          <w:tcPr>
            <w:tcW w:w="3294" w:type="dxa"/>
          </w:tcPr>
          <w:p w14:paraId="4F5EF8FE" w14:textId="193377CA" w:rsidR="00615D4B" w:rsidRPr="00615D4B" w:rsidDel="00CB3FDD" w:rsidRDefault="00615D4B" w:rsidP="00A81DA4">
            <w:pPr>
              <w:rPr>
                <w:del w:id="8481" w:author="阿毛" w:date="2021-05-21T17:53:00Z"/>
                <w:rFonts w:ascii="標楷體" w:eastAsia="標楷體" w:hAnsi="標楷體"/>
              </w:rPr>
            </w:pPr>
            <w:del w:id="8482" w:author="阿毛" w:date="2021-05-21T17:53:00Z">
              <w:r w:rsidRPr="00362205" w:rsidDel="00CB3FDD">
                <w:rPr>
                  <w:rFonts w:ascii="標楷體" w:eastAsia="標楷體" w:hAnsi="標楷體" w:hint="eastAsia"/>
                </w:rPr>
                <w:delText>必須輸入</w:delText>
              </w:r>
            </w:del>
          </w:p>
        </w:tc>
      </w:tr>
      <w:tr w:rsidR="00615D4B" w:rsidRPr="00615D4B" w:rsidDel="00CB3FDD" w14:paraId="5231BAA5" w14:textId="5AC3C53A" w:rsidTr="00615D4B">
        <w:trPr>
          <w:trHeight w:val="291"/>
          <w:jc w:val="center"/>
          <w:del w:id="8483" w:author="阿毛" w:date="2021-05-21T17:53:00Z"/>
        </w:trPr>
        <w:tc>
          <w:tcPr>
            <w:tcW w:w="482" w:type="dxa"/>
          </w:tcPr>
          <w:p w14:paraId="04114BE6" w14:textId="3D617FA7" w:rsidR="00615D4B" w:rsidRPr="00615D4B" w:rsidDel="00CB3FDD" w:rsidRDefault="00615D4B" w:rsidP="00A81DA4">
            <w:pPr>
              <w:rPr>
                <w:del w:id="8484" w:author="阿毛" w:date="2021-05-21T17:53:00Z"/>
                <w:rFonts w:ascii="標楷體" w:eastAsia="標楷體" w:hAnsi="標楷體"/>
              </w:rPr>
            </w:pPr>
            <w:del w:id="8485" w:author="阿毛" w:date="2021-05-21T17:53:00Z">
              <w:r w:rsidRPr="00615D4B" w:rsidDel="00CB3FDD">
                <w:rPr>
                  <w:rFonts w:ascii="標楷體" w:eastAsia="標楷體" w:hAnsi="標楷體" w:hint="eastAsia"/>
                </w:rPr>
                <w:delText>3</w:delText>
              </w:r>
            </w:del>
          </w:p>
        </w:tc>
        <w:tc>
          <w:tcPr>
            <w:tcW w:w="1753" w:type="dxa"/>
          </w:tcPr>
          <w:p w14:paraId="26996217" w14:textId="047263E7" w:rsidR="00615D4B" w:rsidRPr="00615D4B" w:rsidDel="00CB3FDD" w:rsidRDefault="00615D4B" w:rsidP="00A81DA4">
            <w:pPr>
              <w:rPr>
                <w:del w:id="8486" w:author="阿毛" w:date="2021-05-21T17:53:00Z"/>
                <w:rFonts w:ascii="標楷體" w:eastAsia="標楷體" w:hAnsi="標楷體"/>
              </w:rPr>
            </w:pPr>
            <w:del w:id="8487" w:author="阿毛" w:date="2021-05-21T17:53:00Z">
              <w:r w:rsidRPr="00615D4B" w:rsidDel="00CB3FDD">
                <w:rPr>
                  <w:rFonts w:ascii="標楷體" w:eastAsia="標楷體" w:hAnsi="標楷體" w:hint="eastAsia"/>
                </w:rPr>
                <w:delText>會計迄日</w:delText>
              </w:r>
            </w:del>
          </w:p>
        </w:tc>
        <w:tc>
          <w:tcPr>
            <w:tcW w:w="1380" w:type="dxa"/>
          </w:tcPr>
          <w:p w14:paraId="6554D449" w14:textId="4F27DD23" w:rsidR="00615D4B" w:rsidRPr="00615D4B" w:rsidDel="00CB3FDD" w:rsidRDefault="00615D4B" w:rsidP="00A81DA4">
            <w:pPr>
              <w:rPr>
                <w:del w:id="8488" w:author="阿毛" w:date="2021-05-21T17:53:00Z"/>
                <w:rFonts w:ascii="標楷體" w:eastAsia="標楷體" w:hAnsi="標楷體"/>
              </w:rPr>
            </w:pPr>
            <w:del w:id="8489" w:author="阿毛" w:date="2021-05-21T17:53:00Z">
              <w:r w:rsidRPr="00615D4B" w:rsidDel="00CB3FDD">
                <w:rPr>
                  <w:rFonts w:ascii="標楷體" w:eastAsia="標楷體" w:hAnsi="標楷體" w:hint="eastAsia"/>
                </w:rPr>
                <w:delText>999/99/99</w:delText>
              </w:r>
            </w:del>
          </w:p>
        </w:tc>
        <w:tc>
          <w:tcPr>
            <w:tcW w:w="899" w:type="dxa"/>
          </w:tcPr>
          <w:p w14:paraId="0260DCC0" w14:textId="1B5DAC5C" w:rsidR="00615D4B" w:rsidRPr="00615D4B" w:rsidDel="00CB3FDD" w:rsidRDefault="00615D4B" w:rsidP="00A81DA4">
            <w:pPr>
              <w:rPr>
                <w:del w:id="8490" w:author="阿毛" w:date="2021-05-21T17:53:00Z"/>
                <w:rFonts w:ascii="標楷體" w:eastAsia="標楷體" w:hAnsi="標楷體"/>
              </w:rPr>
            </w:pPr>
            <w:del w:id="8491" w:author="阿毛" w:date="2021-05-21T17:53:00Z">
              <w:r w:rsidRPr="00615D4B" w:rsidDel="00CB3FDD">
                <w:rPr>
                  <w:rFonts w:ascii="標楷體" w:eastAsia="標楷體" w:hAnsi="標楷體" w:hint="eastAsia"/>
                </w:rPr>
                <w:delText>營業日</w:delText>
              </w:r>
            </w:del>
          </w:p>
        </w:tc>
        <w:tc>
          <w:tcPr>
            <w:tcW w:w="1251" w:type="dxa"/>
          </w:tcPr>
          <w:p w14:paraId="59015843" w14:textId="73A9FFF0" w:rsidR="00615D4B" w:rsidRPr="00615D4B" w:rsidDel="00CB3FDD" w:rsidRDefault="00615D4B" w:rsidP="00A81DA4">
            <w:pPr>
              <w:rPr>
                <w:del w:id="8492" w:author="阿毛" w:date="2021-05-21T17:53:00Z"/>
                <w:rFonts w:ascii="標楷體" w:eastAsia="標楷體" w:hAnsi="標楷體"/>
              </w:rPr>
            </w:pPr>
          </w:p>
        </w:tc>
        <w:tc>
          <w:tcPr>
            <w:tcW w:w="665" w:type="dxa"/>
          </w:tcPr>
          <w:p w14:paraId="23A3EA1F" w14:textId="527FA92E" w:rsidR="00615D4B" w:rsidRPr="00615D4B" w:rsidDel="00CB3FDD" w:rsidRDefault="00615D4B" w:rsidP="00A81DA4">
            <w:pPr>
              <w:rPr>
                <w:del w:id="8493" w:author="阿毛" w:date="2021-05-21T17:53:00Z"/>
                <w:rFonts w:ascii="標楷體" w:eastAsia="標楷體" w:hAnsi="標楷體"/>
              </w:rPr>
            </w:pPr>
            <w:del w:id="8494" w:author="阿毛" w:date="2021-05-21T17:53:00Z">
              <w:r w:rsidDel="00CB3FDD">
                <w:rPr>
                  <w:rFonts w:ascii="標楷體" w:eastAsia="標楷體" w:hAnsi="標楷體"/>
                </w:rPr>
                <w:delText>V</w:delText>
              </w:r>
            </w:del>
          </w:p>
        </w:tc>
        <w:tc>
          <w:tcPr>
            <w:tcW w:w="696" w:type="dxa"/>
          </w:tcPr>
          <w:p w14:paraId="62596154" w14:textId="068A3B28" w:rsidR="00615D4B" w:rsidRPr="00615D4B" w:rsidDel="00CB3FDD" w:rsidRDefault="00615D4B" w:rsidP="00A81DA4">
            <w:pPr>
              <w:rPr>
                <w:del w:id="8495" w:author="阿毛" w:date="2021-05-21T17:53:00Z"/>
                <w:rFonts w:ascii="標楷體" w:eastAsia="標楷體" w:hAnsi="標楷體"/>
              </w:rPr>
            </w:pPr>
          </w:p>
        </w:tc>
        <w:tc>
          <w:tcPr>
            <w:tcW w:w="3294" w:type="dxa"/>
          </w:tcPr>
          <w:p w14:paraId="19F7CAF4" w14:textId="6C60DB23" w:rsidR="00615D4B" w:rsidRPr="00615D4B" w:rsidDel="00CB3FDD" w:rsidRDefault="00615D4B" w:rsidP="00A81DA4">
            <w:pPr>
              <w:rPr>
                <w:del w:id="8496" w:author="阿毛" w:date="2021-05-21T17:53:00Z"/>
                <w:rFonts w:ascii="標楷體" w:eastAsia="標楷體" w:hAnsi="標楷體"/>
              </w:rPr>
            </w:pPr>
            <w:del w:id="8497" w:author="阿毛" w:date="2021-05-21T17:53:00Z">
              <w:r w:rsidRPr="00362205" w:rsidDel="00CB3FDD">
                <w:rPr>
                  <w:rFonts w:ascii="標楷體" w:eastAsia="標楷體" w:hAnsi="標楷體" w:hint="eastAsia"/>
                </w:rPr>
                <w:delText>必須輸入</w:delText>
              </w:r>
            </w:del>
          </w:p>
        </w:tc>
      </w:tr>
    </w:tbl>
    <w:p w14:paraId="58D23B22" w14:textId="23721EC2" w:rsidR="00846B62" w:rsidDel="00CB3FDD" w:rsidRDefault="00846B62" w:rsidP="00846B62">
      <w:pPr>
        <w:rPr>
          <w:del w:id="8498" w:author="阿毛" w:date="2021-05-21T17:53:00Z"/>
        </w:rPr>
      </w:pPr>
      <w:bookmarkStart w:id="8499" w:name="_B7200產生JCIC月報媒體檔"/>
      <w:bookmarkEnd w:id="8499"/>
    </w:p>
    <w:p w14:paraId="14337679" w14:textId="275233AA" w:rsidR="00846B62" w:rsidDel="00CB3FDD" w:rsidRDefault="00846B62">
      <w:pPr>
        <w:widowControl/>
        <w:rPr>
          <w:del w:id="8500" w:author="阿毛" w:date="2021-05-21T17:53:00Z"/>
          <w:rFonts w:ascii="標楷體" w:eastAsia="標楷體" w:hAnsi="標楷體"/>
          <w:sz w:val="32"/>
          <w:szCs w:val="20"/>
        </w:rPr>
      </w:pPr>
      <w:del w:id="8501" w:author="阿毛" w:date="2021-05-21T17:53:00Z">
        <w:r w:rsidDel="00CB3FDD">
          <w:rPr>
            <w:rFonts w:ascii="標楷體" w:hAnsi="標楷體"/>
          </w:rPr>
          <w:br w:type="page"/>
        </w:r>
      </w:del>
    </w:p>
    <w:p w14:paraId="1554C1BF" w14:textId="6F73C679" w:rsidR="00F62379" w:rsidRPr="00846B62" w:rsidDel="00CB3FDD" w:rsidRDefault="00F62379">
      <w:pPr>
        <w:pStyle w:val="3"/>
        <w:numPr>
          <w:ilvl w:val="2"/>
          <w:numId w:val="85"/>
        </w:numPr>
        <w:rPr>
          <w:del w:id="8502" w:author="阿毛" w:date="2021-05-21T17:53:00Z"/>
          <w:rFonts w:ascii="標楷體" w:hAnsi="標楷體"/>
        </w:rPr>
        <w:pPrChange w:id="8503" w:author="智誠 楊" w:date="2021-05-10T09:49:00Z">
          <w:pPr>
            <w:pStyle w:val="3"/>
            <w:numPr>
              <w:ilvl w:val="2"/>
              <w:numId w:val="1"/>
            </w:numPr>
            <w:ind w:left="1247" w:hanging="680"/>
          </w:pPr>
        </w:pPrChange>
      </w:pPr>
      <w:del w:id="8504" w:author="阿毛" w:date="2021-05-21T17:53:00Z">
        <w:r w:rsidRPr="00846B62" w:rsidDel="00CB3FDD">
          <w:rPr>
            <w:rFonts w:ascii="標楷體" w:hAnsi="標楷體"/>
          </w:rPr>
          <w:delText>L8402</w:delText>
        </w:r>
        <w:r w:rsidRPr="00846B62" w:rsidDel="00CB3FDD">
          <w:rPr>
            <w:rFonts w:ascii="標楷體" w:hAnsi="標楷體" w:hint="eastAsia"/>
          </w:rPr>
          <w:delText>產生JCIC月報媒體檔</w:delText>
        </w:r>
      </w:del>
    </w:p>
    <w:p w14:paraId="6F99824B" w14:textId="44EDFB68" w:rsidR="00F62379" w:rsidRPr="003972CE" w:rsidDel="00CB3FDD" w:rsidRDefault="00F62379">
      <w:pPr>
        <w:pStyle w:val="a"/>
        <w:rPr>
          <w:del w:id="8505" w:author="阿毛" w:date="2021-05-21T17:53:00Z"/>
        </w:rPr>
      </w:pPr>
      <w:del w:id="8506" w:author="阿毛" w:date="2021-05-21T17:53:00Z">
        <w:r w:rsidRPr="00615D4B" w:rsidDel="00CB3FDD">
          <w:delText>功能說明</w:delText>
        </w:r>
      </w:del>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F62379" w:rsidRPr="00615D4B" w:rsidDel="00CB3FDD" w14:paraId="1E0D24E0" w14:textId="744A2131" w:rsidTr="00A81DA4">
        <w:trPr>
          <w:trHeight w:val="277"/>
          <w:del w:id="8507" w:author="阿毛" w:date="2021-05-21T17:53:00Z"/>
        </w:trPr>
        <w:tc>
          <w:tcPr>
            <w:tcW w:w="1548" w:type="dxa"/>
            <w:tcBorders>
              <w:top w:val="single" w:sz="8" w:space="0" w:color="000000"/>
              <w:bottom w:val="single" w:sz="8" w:space="0" w:color="000000"/>
              <w:right w:val="single" w:sz="8" w:space="0" w:color="000000"/>
            </w:tcBorders>
            <w:shd w:val="clear" w:color="auto" w:fill="F3F3F3"/>
          </w:tcPr>
          <w:p w14:paraId="6F286324" w14:textId="37A910E6" w:rsidR="00F62379" w:rsidRPr="00615D4B" w:rsidDel="00CB3FDD" w:rsidRDefault="00F62379" w:rsidP="00A81DA4">
            <w:pPr>
              <w:rPr>
                <w:del w:id="8508" w:author="阿毛" w:date="2021-05-21T17:53:00Z"/>
                <w:rFonts w:ascii="標楷體" w:eastAsia="標楷體" w:hAnsi="標楷體"/>
              </w:rPr>
            </w:pPr>
            <w:del w:id="8509" w:author="阿毛" w:date="2021-05-21T17:53:00Z">
              <w:r w:rsidRPr="00615D4B" w:rsidDel="00CB3FDD">
                <w:rPr>
                  <w:rFonts w:ascii="標楷體" w:eastAsia="標楷體" w:hAnsi="標楷體"/>
                </w:rPr>
                <w:delText xml:space="preserve">功能名稱 </w:delText>
              </w:r>
            </w:del>
          </w:p>
        </w:tc>
        <w:tc>
          <w:tcPr>
            <w:tcW w:w="6318" w:type="dxa"/>
            <w:tcBorders>
              <w:top w:val="single" w:sz="8" w:space="0" w:color="000000"/>
              <w:left w:val="single" w:sz="8" w:space="0" w:color="000000"/>
              <w:bottom w:val="single" w:sz="8" w:space="0" w:color="000000"/>
            </w:tcBorders>
          </w:tcPr>
          <w:p w14:paraId="7B704B7E" w14:textId="416FACEF" w:rsidR="00F62379" w:rsidRPr="00615D4B" w:rsidDel="00CB3FDD" w:rsidRDefault="00615D4B" w:rsidP="00A81DA4">
            <w:pPr>
              <w:rPr>
                <w:del w:id="8510" w:author="阿毛" w:date="2021-05-21T17:53:00Z"/>
                <w:rFonts w:ascii="標楷體" w:eastAsia="標楷體" w:hAnsi="標楷體"/>
              </w:rPr>
            </w:pPr>
            <w:del w:id="8511" w:author="阿毛" w:date="2021-05-21T17:53:00Z">
              <w:r w:rsidRPr="00615D4B" w:rsidDel="00CB3FDD">
                <w:rPr>
                  <w:rFonts w:ascii="標楷體" w:eastAsia="標楷體" w:hAnsi="標楷體" w:hint="eastAsia"/>
                </w:rPr>
                <w:delText>產生JCIC月報媒體檔</w:delText>
              </w:r>
            </w:del>
          </w:p>
        </w:tc>
      </w:tr>
      <w:tr w:rsidR="00F62379" w:rsidRPr="00615D4B" w:rsidDel="00CB3FDD" w14:paraId="2E06E512" w14:textId="0B154572" w:rsidTr="00A81DA4">
        <w:trPr>
          <w:trHeight w:val="277"/>
          <w:del w:id="8512" w:author="阿毛" w:date="2021-05-21T17:53:00Z"/>
        </w:trPr>
        <w:tc>
          <w:tcPr>
            <w:tcW w:w="1548" w:type="dxa"/>
            <w:tcBorders>
              <w:top w:val="single" w:sz="8" w:space="0" w:color="000000"/>
              <w:bottom w:val="single" w:sz="8" w:space="0" w:color="000000"/>
              <w:right w:val="single" w:sz="8" w:space="0" w:color="000000"/>
            </w:tcBorders>
            <w:shd w:val="clear" w:color="auto" w:fill="F3F3F3"/>
          </w:tcPr>
          <w:p w14:paraId="794C61D7" w14:textId="1B5A3869" w:rsidR="00F62379" w:rsidRPr="00615D4B" w:rsidDel="00CB3FDD" w:rsidRDefault="00F62379" w:rsidP="00A81DA4">
            <w:pPr>
              <w:rPr>
                <w:del w:id="8513" w:author="阿毛" w:date="2021-05-21T17:53:00Z"/>
                <w:rFonts w:ascii="標楷體" w:eastAsia="標楷體" w:hAnsi="標楷體"/>
              </w:rPr>
            </w:pPr>
            <w:del w:id="8514" w:author="阿毛" w:date="2021-05-21T17:53:00Z">
              <w:r w:rsidRPr="00615D4B" w:rsidDel="00CB3FDD">
                <w:rPr>
                  <w:rFonts w:ascii="標楷體" w:eastAsia="標楷體" w:hAnsi="標楷體"/>
                </w:rPr>
                <w:delText>進入條件</w:delText>
              </w:r>
            </w:del>
          </w:p>
        </w:tc>
        <w:tc>
          <w:tcPr>
            <w:tcW w:w="6318" w:type="dxa"/>
            <w:tcBorders>
              <w:top w:val="single" w:sz="8" w:space="0" w:color="000000"/>
              <w:left w:val="single" w:sz="8" w:space="0" w:color="000000"/>
              <w:bottom w:val="single" w:sz="8" w:space="0" w:color="000000"/>
            </w:tcBorders>
          </w:tcPr>
          <w:p w14:paraId="0252655A" w14:textId="6F32CDFD" w:rsidR="00F62379" w:rsidRPr="00615D4B" w:rsidDel="00CB3FDD" w:rsidRDefault="00F62379" w:rsidP="00A81DA4">
            <w:pPr>
              <w:rPr>
                <w:del w:id="8515" w:author="阿毛" w:date="2021-05-21T17:53:00Z"/>
                <w:rFonts w:ascii="標楷體" w:eastAsia="標楷體" w:hAnsi="標楷體"/>
              </w:rPr>
            </w:pPr>
          </w:p>
        </w:tc>
      </w:tr>
      <w:tr w:rsidR="00F62379" w:rsidRPr="00615D4B" w:rsidDel="00CB3FDD" w14:paraId="7270C44C" w14:textId="18195B46" w:rsidTr="00A81DA4">
        <w:trPr>
          <w:trHeight w:val="773"/>
          <w:del w:id="8516" w:author="阿毛" w:date="2021-05-21T17:53:00Z"/>
        </w:trPr>
        <w:tc>
          <w:tcPr>
            <w:tcW w:w="1548" w:type="dxa"/>
            <w:tcBorders>
              <w:top w:val="single" w:sz="8" w:space="0" w:color="000000"/>
              <w:bottom w:val="single" w:sz="8" w:space="0" w:color="000000"/>
              <w:right w:val="single" w:sz="8" w:space="0" w:color="000000"/>
            </w:tcBorders>
            <w:shd w:val="clear" w:color="auto" w:fill="F3F3F3"/>
          </w:tcPr>
          <w:p w14:paraId="598E9FEF" w14:textId="24282CC4" w:rsidR="00F62379" w:rsidRPr="00615D4B" w:rsidDel="00CB3FDD" w:rsidRDefault="00F62379" w:rsidP="00A81DA4">
            <w:pPr>
              <w:rPr>
                <w:del w:id="8517" w:author="阿毛" w:date="2021-05-21T17:53:00Z"/>
                <w:rFonts w:ascii="標楷體" w:eastAsia="標楷體" w:hAnsi="標楷體"/>
              </w:rPr>
            </w:pPr>
            <w:del w:id="8518" w:author="阿毛" w:date="2021-05-21T17:53:00Z">
              <w:r w:rsidRPr="00615D4B" w:rsidDel="00CB3FDD">
                <w:rPr>
                  <w:rFonts w:ascii="標楷體" w:eastAsia="標楷體" w:hAnsi="標楷體"/>
                </w:rPr>
                <w:delText xml:space="preserve">基本流程 </w:delText>
              </w:r>
            </w:del>
          </w:p>
        </w:tc>
        <w:tc>
          <w:tcPr>
            <w:tcW w:w="6318" w:type="dxa"/>
            <w:tcBorders>
              <w:top w:val="single" w:sz="8" w:space="0" w:color="000000"/>
              <w:left w:val="single" w:sz="8" w:space="0" w:color="000000"/>
              <w:bottom w:val="single" w:sz="8" w:space="0" w:color="000000"/>
            </w:tcBorders>
          </w:tcPr>
          <w:p w14:paraId="4F9A6DBD" w14:textId="344A0E75" w:rsidR="00F62379" w:rsidRPr="00615D4B" w:rsidDel="00CB3FDD" w:rsidRDefault="00F62379" w:rsidP="00A81DA4">
            <w:pPr>
              <w:rPr>
                <w:del w:id="8519" w:author="阿毛" w:date="2021-05-21T17:53:00Z"/>
                <w:rFonts w:ascii="標楷體" w:eastAsia="標楷體" w:hAnsi="標楷體"/>
              </w:rPr>
            </w:pPr>
          </w:p>
        </w:tc>
      </w:tr>
      <w:tr w:rsidR="00F62379" w:rsidRPr="00615D4B" w:rsidDel="00CB3FDD" w14:paraId="406DD3AC" w14:textId="77C48B5E" w:rsidTr="00A81DA4">
        <w:trPr>
          <w:trHeight w:val="321"/>
          <w:del w:id="8520" w:author="阿毛" w:date="2021-05-21T17:53:00Z"/>
        </w:trPr>
        <w:tc>
          <w:tcPr>
            <w:tcW w:w="1548" w:type="dxa"/>
            <w:tcBorders>
              <w:top w:val="single" w:sz="8" w:space="0" w:color="000000"/>
              <w:bottom w:val="single" w:sz="8" w:space="0" w:color="000000"/>
              <w:right w:val="single" w:sz="8" w:space="0" w:color="000000"/>
            </w:tcBorders>
            <w:shd w:val="clear" w:color="auto" w:fill="F3F3F3"/>
          </w:tcPr>
          <w:p w14:paraId="6B27933D" w14:textId="6E9C8463" w:rsidR="00F62379" w:rsidRPr="00615D4B" w:rsidDel="00CB3FDD" w:rsidRDefault="00F62379" w:rsidP="00A81DA4">
            <w:pPr>
              <w:rPr>
                <w:del w:id="8521" w:author="阿毛" w:date="2021-05-21T17:53:00Z"/>
                <w:rFonts w:ascii="標楷體" w:eastAsia="標楷體" w:hAnsi="標楷體"/>
              </w:rPr>
            </w:pPr>
            <w:del w:id="8522" w:author="阿毛" w:date="2021-05-21T17:53:00Z">
              <w:r w:rsidRPr="00615D4B" w:rsidDel="00CB3FDD">
                <w:rPr>
                  <w:rFonts w:ascii="標楷體" w:eastAsia="標楷體" w:hAnsi="標楷體"/>
                </w:rPr>
                <w:delText>選用流程</w:delText>
              </w:r>
            </w:del>
          </w:p>
        </w:tc>
        <w:tc>
          <w:tcPr>
            <w:tcW w:w="6318" w:type="dxa"/>
            <w:tcBorders>
              <w:top w:val="single" w:sz="8" w:space="0" w:color="000000"/>
              <w:left w:val="single" w:sz="8" w:space="0" w:color="000000"/>
              <w:bottom w:val="single" w:sz="8" w:space="0" w:color="000000"/>
            </w:tcBorders>
          </w:tcPr>
          <w:p w14:paraId="68488045" w14:textId="058FC6A6" w:rsidR="00F62379" w:rsidRPr="00615D4B" w:rsidDel="00CB3FDD" w:rsidRDefault="00F62379" w:rsidP="00A81DA4">
            <w:pPr>
              <w:rPr>
                <w:del w:id="8523" w:author="阿毛" w:date="2021-05-21T17:53:00Z"/>
                <w:rFonts w:ascii="標楷體" w:eastAsia="標楷體" w:hAnsi="標楷體"/>
              </w:rPr>
            </w:pPr>
          </w:p>
        </w:tc>
      </w:tr>
      <w:tr w:rsidR="00F62379" w:rsidRPr="00615D4B" w:rsidDel="00CB3FDD" w14:paraId="74104E36" w14:textId="01F23DFF" w:rsidTr="00A81DA4">
        <w:trPr>
          <w:trHeight w:val="1311"/>
          <w:del w:id="8524" w:author="阿毛" w:date="2021-05-21T17:53:00Z"/>
        </w:trPr>
        <w:tc>
          <w:tcPr>
            <w:tcW w:w="1548" w:type="dxa"/>
            <w:tcBorders>
              <w:top w:val="single" w:sz="8" w:space="0" w:color="000000"/>
              <w:bottom w:val="single" w:sz="8" w:space="0" w:color="000000"/>
              <w:right w:val="single" w:sz="8" w:space="0" w:color="000000"/>
            </w:tcBorders>
            <w:shd w:val="clear" w:color="auto" w:fill="F3F3F3"/>
          </w:tcPr>
          <w:p w14:paraId="505E49F2" w14:textId="525C0D0F" w:rsidR="00F62379" w:rsidRPr="00615D4B" w:rsidDel="00CB3FDD" w:rsidRDefault="00F62379" w:rsidP="00A81DA4">
            <w:pPr>
              <w:rPr>
                <w:del w:id="8525" w:author="阿毛" w:date="2021-05-21T17:53:00Z"/>
                <w:rFonts w:ascii="標楷體" w:eastAsia="標楷體" w:hAnsi="標楷體"/>
              </w:rPr>
            </w:pPr>
            <w:del w:id="8526" w:author="阿毛" w:date="2021-05-21T17:53:00Z">
              <w:r w:rsidRPr="00615D4B" w:rsidDel="00CB3FDD">
                <w:rPr>
                  <w:rFonts w:ascii="標楷體" w:eastAsia="標楷體" w:hAnsi="標楷體"/>
                </w:rPr>
                <w:delText>例外流程</w:delText>
              </w:r>
            </w:del>
          </w:p>
        </w:tc>
        <w:tc>
          <w:tcPr>
            <w:tcW w:w="6318" w:type="dxa"/>
            <w:tcBorders>
              <w:top w:val="single" w:sz="8" w:space="0" w:color="000000"/>
              <w:left w:val="single" w:sz="8" w:space="0" w:color="000000"/>
              <w:bottom w:val="single" w:sz="8" w:space="0" w:color="000000"/>
            </w:tcBorders>
          </w:tcPr>
          <w:p w14:paraId="4C47A84C" w14:textId="306DDE34" w:rsidR="00F62379" w:rsidRPr="00615D4B" w:rsidDel="00CB3FDD" w:rsidRDefault="00F62379" w:rsidP="00A81DA4">
            <w:pPr>
              <w:rPr>
                <w:del w:id="8527" w:author="阿毛" w:date="2021-05-21T17:53:00Z"/>
                <w:rFonts w:ascii="標楷體" w:eastAsia="標楷體" w:hAnsi="標楷體"/>
              </w:rPr>
            </w:pPr>
          </w:p>
        </w:tc>
      </w:tr>
      <w:tr w:rsidR="00F62379" w:rsidRPr="00615D4B" w:rsidDel="00CB3FDD" w14:paraId="746CF670" w14:textId="0A31E657" w:rsidTr="00A81DA4">
        <w:trPr>
          <w:trHeight w:val="278"/>
          <w:del w:id="8528" w:author="阿毛" w:date="2021-05-21T17:53:00Z"/>
        </w:trPr>
        <w:tc>
          <w:tcPr>
            <w:tcW w:w="1548" w:type="dxa"/>
            <w:tcBorders>
              <w:top w:val="single" w:sz="8" w:space="0" w:color="000000"/>
              <w:bottom w:val="single" w:sz="8" w:space="0" w:color="000000"/>
              <w:right w:val="single" w:sz="8" w:space="0" w:color="000000"/>
            </w:tcBorders>
            <w:shd w:val="clear" w:color="auto" w:fill="F3F3F3"/>
          </w:tcPr>
          <w:p w14:paraId="30956F52" w14:textId="55BE9DC9" w:rsidR="00F62379" w:rsidRPr="00615D4B" w:rsidDel="00CB3FDD" w:rsidRDefault="00F62379" w:rsidP="00A81DA4">
            <w:pPr>
              <w:rPr>
                <w:del w:id="8529" w:author="阿毛" w:date="2021-05-21T17:53:00Z"/>
                <w:rFonts w:ascii="標楷體" w:eastAsia="標楷體" w:hAnsi="標楷體"/>
              </w:rPr>
            </w:pPr>
            <w:del w:id="8530" w:author="阿毛" w:date="2021-05-21T17:53:00Z">
              <w:r w:rsidRPr="00615D4B" w:rsidDel="00CB3FDD">
                <w:rPr>
                  <w:rFonts w:ascii="標楷體" w:eastAsia="標楷體" w:hAnsi="標楷體"/>
                </w:rPr>
                <w:delText xml:space="preserve">執行後狀況 </w:delText>
              </w:r>
            </w:del>
          </w:p>
        </w:tc>
        <w:tc>
          <w:tcPr>
            <w:tcW w:w="6318" w:type="dxa"/>
            <w:tcBorders>
              <w:top w:val="single" w:sz="8" w:space="0" w:color="000000"/>
              <w:left w:val="single" w:sz="8" w:space="0" w:color="000000"/>
              <w:bottom w:val="single" w:sz="8" w:space="0" w:color="000000"/>
            </w:tcBorders>
          </w:tcPr>
          <w:p w14:paraId="6FDC6072" w14:textId="0CB80203" w:rsidR="00F62379" w:rsidRPr="00615D4B" w:rsidDel="00CB3FDD" w:rsidRDefault="00F62379" w:rsidP="00A81DA4">
            <w:pPr>
              <w:rPr>
                <w:del w:id="8531" w:author="阿毛" w:date="2021-05-21T17:53:00Z"/>
                <w:rFonts w:ascii="標楷體" w:eastAsia="標楷體" w:hAnsi="標楷體"/>
              </w:rPr>
            </w:pPr>
          </w:p>
        </w:tc>
      </w:tr>
      <w:tr w:rsidR="00F62379" w:rsidRPr="00615D4B" w:rsidDel="00CB3FDD" w14:paraId="16429D92" w14:textId="7567C37D" w:rsidTr="00A81DA4">
        <w:trPr>
          <w:trHeight w:val="358"/>
          <w:del w:id="8532" w:author="阿毛" w:date="2021-05-21T17:53:00Z"/>
        </w:trPr>
        <w:tc>
          <w:tcPr>
            <w:tcW w:w="1548" w:type="dxa"/>
            <w:tcBorders>
              <w:top w:val="single" w:sz="8" w:space="0" w:color="000000"/>
              <w:bottom w:val="single" w:sz="8" w:space="0" w:color="000000"/>
              <w:right w:val="single" w:sz="8" w:space="0" w:color="000000"/>
            </w:tcBorders>
            <w:shd w:val="clear" w:color="auto" w:fill="F3F3F3"/>
          </w:tcPr>
          <w:p w14:paraId="13371ECD" w14:textId="3625C54E" w:rsidR="00F62379" w:rsidRPr="00615D4B" w:rsidDel="00CB3FDD" w:rsidRDefault="00F62379" w:rsidP="00A81DA4">
            <w:pPr>
              <w:rPr>
                <w:del w:id="8533" w:author="阿毛" w:date="2021-05-21T17:53:00Z"/>
                <w:rFonts w:ascii="標楷體" w:eastAsia="標楷體" w:hAnsi="標楷體"/>
              </w:rPr>
            </w:pPr>
            <w:del w:id="8534" w:author="阿毛" w:date="2021-05-21T17:53:00Z">
              <w:r w:rsidRPr="00615D4B" w:rsidDel="00CB3FDD">
                <w:rPr>
                  <w:rFonts w:ascii="標楷體" w:eastAsia="標楷體" w:hAnsi="標楷體"/>
                </w:rPr>
                <w:delText>特別需求</w:delText>
              </w:r>
            </w:del>
          </w:p>
        </w:tc>
        <w:tc>
          <w:tcPr>
            <w:tcW w:w="6318" w:type="dxa"/>
            <w:tcBorders>
              <w:top w:val="single" w:sz="8" w:space="0" w:color="000000"/>
              <w:left w:val="single" w:sz="8" w:space="0" w:color="000000"/>
              <w:bottom w:val="single" w:sz="8" w:space="0" w:color="000000"/>
            </w:tcBorders>
          </w:tcPr>
          <w:p w14:paraId="44A5588B" w14:textId="620F060B" w:rsidR="00F62379" w:rsidRPr="00615D4B" w:rsidDel="00CB3FDD" w:rsidRDefault="00F62379" w:rsidP="00A81DA4">
            <w:pPr>
              <w:rPr>
                <w:del w:id="8535" w:author="阿毛" w:date="2021-05-21T17:53:00Z"/>
                <w:rFonts w:ascii="標楷體" w:eastAsia="標楷體" w:hAnsi="標楷體"/>
              </w:rPr>
            </w:pPr>
          </w:p>
        </w:tc>
      </w:tr>
      <w:tr w:rsidR="00F62379" w:rsidRPr="00615D4B" w:rsidDel="00CB3FDD" w14:paraId="766F038E" w14:textId="6E38A406" w:rsidTr="00A81DA4">
        <w:trPr>
          <w:trHeight w:val="278"/>
          <w:del w:id="8536" w:author="阿毛" w:date="2021-05-21T17:53:00Z"/>
        </w:trPr>
        <w:tc>
          <w:tcPr>
            <w:tcW w:w="1548" w:type="dxa"/>
            <w:tcBorders>
              <w:top w:val="single" w:sz="8" w:space="0" w:color="000000"/>
              <w:bottom w:val="single" w:sz="8" w:space="0" w:color="000000"/>
              <w:right w:val="single" w:sz="8" w:space="0" w:color="000000"/>
            </w:tcBorders>
            <w:shd w:val="clear" w:color="auto" w:fill="F3F3F3"/>
          </w:tcPr>
          <w:p w14:paraId="14A3B20C" w14:textId="298E3B40" w:rsidR="00F62379" w:rsidRPr="00615D4B" w:rsidDel="00CB3FDD" w:rsidRDefault="00F62379" w:rsidP="00A81DA4">
            <w:pPr>
              <w:rPr>
                <w:del w:id="8537" w:author="阿毛" w:date="2021-05-21T17:53:00Z"/>
                <w:rFonts w:ascii="標楷體" w:eastAsia="標楷體" w:hAnsi="標楷體"/>
              </w:rPr>
            </w:pPr>
            <w:del w:id="8538" w:author="阿毛" w:date="2021-05-21T17:53:00Z">
              <w:r w:rsidRPr="00615D4B" w:rsidDel="00CB3FDD">
                <w:rPr>
                  <w:rFonts w:ascii="標楷體" w:eastAsia="標楷體" w:hAnsi="標楷體"/>
                </w:rPr>
                <w:delText xml:space="preserve">參考 </w:delText>
              </w:r>
            </w:del>
          </w:p>
        </w:tc>
        <w:tc>
          <w:tcPr>
            <w:tcW w:w="6318" w:type="dxa"/>
            <w:tcBorders>
              <w:top w:val="single" w:sz="8" w:space="0" w:color="000000"/>
              <w:left w:val="single" w:sz="8" w:space="0" w:color="000000"/>
              <w:bottom w:val="single" w:sz="8" w:space="0" w:color="000000"/>
            </w:tcBorders>
          </w:tcPr>
          <w:p w14:paraId="66F23F30" w14:textId="5083E017" w:rsidR="00F62379" w:rsidRPr="00615D4B" w:rsidDel="00CB3FDD" w:rsidRDefault="00F62379" w:rsidP="00A81DA4">
            <w:pPr>
              <w:rPr>
                <w:del w:id="8539" w:author="阿毛" w:date="2021-05-21T17:53:00Z"/>
                <w:rFonts w:ascii="標楷體" w:eastAsia="標楷體" w:hAnsi="標楷體"/>
              </w:rPr>
            </w:pPr>
          </w:p>
        </w:tc>
      </w:tr>
    </w:tbl>
    <w:p w14:paraId="1BE846BD" w14:textId="0DF979F0" w:rsidR="00F62379" w:rsidDel="00CB3FDD" w:rsidRDefault="00F62379" w:rsidP="00F62379">
      <w:pPr>
        <w:rPr>
          <w:del w:id="8540" w:author="阿毛" w:date="2021-05-21T17:53:00Z"/>
        </w:rPr>
      </w:pPr>
    </w:p>
    <w:p w14:paraId="38EE86B8" w14:textId="54EBB830" w:rsidR="00F62379" w:rsidRPr="00615D4B" w:rsidDel="00CB3FDD" w:rsidRDefault="00F62379">
      <w:pPr>
        <w:pStyle w:val="a"/>
        <w:rPr>
          <w:del w:id="8541" w:author="阿毛" w:date="2021-05-21T17:53:00Z"/>
        </w:rPr>
      </w:pPr>
      <w:del w:id="8542" w:author="阿毛" w:date="2021-05-21T17:53:00Z">
        <w:r w:rsidRPr="00615D4B" w:rsidDel="00CB3FDD">
          <w:delText>UI畫面</w:delText>
        </w:r>
      </w:del>
    </w:p>
    <w:p w14:paraId="31B31451" w14:textId="68097FA9" w:rsidR="00F62379" w:rsidRPr="00743962" w:rsidDel="00CB3FDD" w:rsidRDefault="00F62379" w:rsidP="00F62379">
      <w:pPr>
        <w:pStyle w:val="42"/>
        <w:spacing w:after="72"/>
        <w:ind w:left="1133"/>
        <w:rPr>
          <w:del w:id="8543" w:author="阿毛" w:date="2021-05-21T17:53:00Z"/>
          <w:rFonts w:hAnsi="標楷體"/>
        </w:rPr>
      </w:pPr>
      <w:del w:id="8544" w:author="阿毛" w:date="2021-05-21T17:53:00Z">
        <w:r w:rsidRPr="00743962" w:rsidDel="00CB3FDD">
          <w:rPr>
            <w:rFonts w:hAnsi="標楷體" w:hint="eastAsia"/>
          </w:rPr>
          <w:delText>輸入畫面：</w:delText>
        </w:r>
      </w:del>
    </w:p>
    <w:p w14:paraId="3E1F283D" w14:textId="1F333A38" w:rsidR="00F62379" w:rsidRPr="00C47B68" w:rsidDel="00CB3FDD" w:rsidRDefault="008E49AE" w:rsidP="00F62379">
      <w:pPr>
        <w:pBdr>
          <w:top w:val="single" w:sz="6" w:space="1" w:color="auto"/>
          <w:left w:val="single" w:sz="6" w:space="4" w:color="auto"/>
          <w:bottom w:val="single" w:sz="6" w:space="1" w:color="auto"/>
          <w:right w:val="single" w:sz="6" w:space="0" w:color="auto"/>
        </w:pBdr>
        <w:tabs>
          <w:tab w:val="left" w:pos="4320"/>
        </w:tabs>
        <w:rPr>
          <w:del w:id="8545" w:author="阿毛" w:date="2021-05-21T17:53:00Z"/>
          <w:rFonts w:ascii="標楷體" w:eastAsia="標楷體" w:hAnsi="標楷體"/>
          <w:sz w:val="20"/>
        </w:rPr>
      </w:pPr>
      <w:del w:id="8546" w:author="阿毛" w:date="2021-05-21T17:53:00Z">
        <w:r w:rsidRPr="005903F5" w:rsidDel="00CB3FDD">
          <w:rPr>
            <w:rFonts w:ascii="標楷體" w:eastAsia="標楷體" w:hAnsi="標楷體"/>
            <w:noProof/>
            <w:sz w:val="20"/>
          </w:rPr>
          <w:drawing>
            <wp:inline distT="0" distB="0" distL="0" distR="0" wp14:anchorId="5749AD85" wp14:editId="409298B0">
              <wp:extent cx="6446520" cy="1127837"/>
              <wp:effectExtent l="19050" t="0" r="0"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8" cstate="print"/>
                      <a:srcRect/>
                      <a:stretch>
                        <a:fillRect/>
                      </a:stretch>
                    </pic:blipFill>
                    <pic:spPr bwMode="auto">
                      <a:xfrm>
                        <a:off x="0" y="0"/>
                        <a:ext cx="6446520" cy="1127837"/>
                      </a:xfrm>
                      <a:prstGeom prst="rect">
                        <a:avLst/>
                      </a:prstGeom>
                      <a:noFill/>
                      <a:ln w="9525">
                        <a:noFill/>
                        <a:miter lim="800000"/>
                        <a:headEnd/>
                        <a:tailEnd/>
                      </a:ln>
                    </pic:spPr>
                  </pic:pic>
                </a:graphicData>
              </a:graphic>
            </wp:inline>
          </w:drawing>
        </w:r>
        <w:r w:rsidRPr="008E49AE" w:rsidDel="00CB3FDD">
          <w:rPr>
            <w:rFonts w:ascii="標楷體" w:eastAsia="標楷體" w:hAnsi="標楷體" w:hint="eastAsia"/>
            <w:sz w:val="20"/>
          </w:rPr>
          <w:delText xml:space="preserve"> </w:delText>
        </w:r>
      </w:del>
    </w:p>
    <w:p w14:paraId="4C578A92" w14:textId="0B4D3656" w:rsidR="00F62379" w:rsidDel="00CB3FDD" w:rsidRDefault="00F62379" w:rsidP="00F62379">
      <w:pPr>
        <w:pStyle w:val="1text"/>
        <w:rPr>
          <w:del w:id="8547" w:author="阿毛" w:date="2021-05-21T17:53:00Z"/>
          <w:rFonts w:ascii="Times New Roman" w:hAnsi="Times New Roman"/>
        </w:rPr>
      </w:pPr>
    </w:p>
    <w:p w14:paraId="556BD7C8" w14:textId="4E396E90" w:rsidR="00615D4B" w:rsidRPr="003972CE" w:rsidDel="00CB3FDD" w:rsidRDefault="00615D4B">
      <w:pPr>
        <w:pStyle w:val="a"/>
        <w:rPr>
          <w:del w:id="8548" w:author="阿毛" w:date="2021-05-21T17:53:00Z"/>
        </w:rPr>
      </w:pPr>
      <w:del w:id="8549" w:author="阿毛" w:date="2021-05-21T17:53:00Z">
        <w:r w:rsidRPr="00615D4B" w:rsidDel="00CB3FDD">
          <w:rPr>
            <w:rFonts w:hint="eastAsia"/>
          </w:rPr>
          <w:delText>輸入</w:delText>
        </w:r>
        <w:r w:rsidRPr="003972CE" w:rsidDel="00CB3FDD">
          <w:delText>畫面資料說明</w:delText>
        </w:r>
      </w:del>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30"/>
        <w:gridCol w:w="1401"/>
        <w:gridCol w:w="1300"/>
        <w:gridCol w:w="1300"/>
        <w:gridCol w:w="1119"/>
        <w:gridCol w:w="623"/>
        <w:gridCol w:w="623"/>
        <w:gridCol w:w="3424"/>
      </w:tblGrid>
      <w:tr w:rsidR="00615D4B" w:rsidRPr="00615D4B" w:rsidDel="00CB3FDD" w14:paraId="2F30E7BE" w14:textId="368EF452" w:rsidTr="00615D4B">
        <w:trPr>
          <w:trHeight w:val="388"/>
          <w:jc w:val="center"/>
          <w:del w:id="8550" w:author="阿毛" w:date="2021-05-21T17:53:00Z"/>
        </w:trPr>
        <w:tc>
          <w:tcPr>
            <w:tcW w:w="302" w:type="pct"/>
            <w:vMerge w:val="restart"/>
          </w:tcPr>
          <w:p w14:paraId="2541FE35" w14:textId="77F669A9" w:rsidR="00615D4B" w:rsidRPr="00615D4B" w:rsidDel="00CB3FDD" w:rsidRDefault="00615D4B" w:rsidP="00A81DA4">
            <w:pPr>
              <w:rPr>
                <w:del w:id="8551" w:author="阿毛" w:date="2021-05-21T17:53:00Z"/>
                <w:rFonts w:ascii="標楷體" w:eastAsia="標楷體" w:hAnsi="標楷體"/>
              </w:rPr>
            </w:pPr>
            <w:del w:id="8552" w:author="阿毛" w:date="2021-05-21T17:53:00Z">
              <w:r w:rsidRPr="00615D4B" w:rsidDel="00CB3FDD">
                <w:rPr>
                  <w:rFonts w:ascii="標楷體" w:eastAsia="標楷體" w:hAnsi="標楷體"/>
                </w:rPr>
                <w:delText>序號</w:delText>
              </w:r>
            </w:del>
          </w:p>
        </w:tc>
        <w:tc>
          <w:tcPr>
            <w:tcW w:w="672" w:type="pct"/>
            <w:vMerge w:val="restart"/>
          </w:tcPr>
          <w:p w14:paraId="6FC1F5F7" w14:textId="1CB28812" w:rsidR="00615D4B" w:rsidRPr="00615D4B" w:rsidDel="00CB3FDD" w:rsidRDefault="00615D4B" w:rsidP="00A81DA4">
            <w:pPr>
              <w:rPr>
                <w:del w:id="8553" w:author="阿毛" w:date="2021-05-21T17:53:00Z"/>
                <w:rFonts w:ascii="標楷體" w:eastAsia="標楷體" w:hAnsi="標楷體"/>
              </w:rPr>
            </w:pPr>
            <w:del w:id="8554" w:author="阿毛" w:date="2021-05-21T17:53:00Z">
              <w:r w:rsidRPr="00615D4B" w:rsidDel="00CB3FDD">
                <w:rPr>
                  <w:rFonts w:ascii="標楷體" w:eastAsia="標楷體" w:hAnsi="標楷體"/>
                </w:rPr>
                <w:delText>欄位</w:delText>
              </w:r>
            </w:del>
          </w:p>
        </w:tc>
        <w:tc>
          <w:tcPr>
            <w:tcW w:w="2381" w:type="pct"/>
            <w:gridSpan w:val="5"/>
          </w:tcPr>
          <w:p w14:paraId="7F060634" w14:textId="0A358069" w:rsidR="00615D4B" w:rsidRPr="00615D4B" w:rsidDel="00CB3FDD" w:rsidRDefault="00615D4B" w:rsidP="00615D4B">
            <w:pPr>
              <w:jc w:val="center"/>
              <w:rPr>
                <w:del w:id="8555" w:author="阿毛" w:date="2021-05-21T17:53:00Z"/>
                <w:rFonts w:ascii="標楷體" w:eastAsia="標楷體" w:hAnsi="標楷體"/>
              </w:rPr>
            </w:pPr>
            <w:del w:id="8556" w:author="阿毛" w:date="2021-05-21T17:53:00Z">
              <w:r w:rsidRPr="00615D4B" w:rsidDel="00CB3FDD">
                <w:rPr>
                  <w:rFonts w:ascii="標楷體" w:eastAsia="標楷體" w:hAnsi="標楷體"/>
                </w:rPr>
                <w:delText>說明</w:delText>
              </w:r>
            </w:del>
          </w:p>
        </w:tc>
        <w:tc>
          <w:tcPr>
            <w:tcW w:w="1644" w:type="pct"/>
            <w:vMerge w:val="restart"/>
          </w:tcPr>
          <w:p w14:paraId="2528F44D" w14:textId="2F5DA4FB" w:rsidR="00615D4B" w:rsidRPr="00615D4B" w:rsidDel="00CB3FDD" w:rsidRDefault="00615D4B" w:rsidP="00A81DA4">
            <w:pPr>
              <w:rPr>
                <w:del w:id="8557" w:author="阿毛" w:date="2021-05-21T17:53:00Z"/>
                <w:rFonts w:ascii="標楷體" w:eastAsia="標楷體" w:hAnsi="標楷體"/>
              </w:rPr>
            </w:pPr>
            <w:del w:id="8558" w:author="阿毛" w:date="2021-05-21T17:53:00Z">
              <w:r w:rsidRPr="00615D4B" w:rsidDel="00CB3FDD">
                <w:rPr>
                  <w:rFonts w:ascii="標楷體" w:eastAsia="標楷體" w:hAnsi="標楷體"/>
                </w:rPr>
                <w:delText>處理邏輯及注意事項</w:delText>
              </w:r>
            </w:del>
          </w:p>
        </w:tc>
      </w:tr>
      <w:tr w:rsidR="00615D4B" w:rsidRPr="00615D4B" w:rsidDel="00CB3FDD" w14:paraId="36CB060A" w14:textId="7F164993" w:rsidTr="00615D4B">
        <w:trPr>
          <w:trHeight w:val="244"/>
          <w:jc w:val="center"/>
          <w:del w:id="8559" w:author="阿毛" w:date="2021-05-21T17:53:00Z"/>
        </w:trPr>
        <w:tc>
          <w:tcPr>
            <w:tcW w:w="302" w:type="pct"/>
            <w:vMerge/>
          </w:tcPr>
          <w:p w14:paraId="02373F97" w14:textId="253FBE0A" w:rsidR="00615D4B" w:rsidRPr="00615D4B" w:rsidDel="00CB3FDD" w:rsidRDefault="00615D4B" w:rsidP="00A81DA4">
            <w:pPr>
              <w:rPr>
                <w:del w:id="8560" w:author="阿毛" w:date="2021-05-21T17:53:00Z"/>
                <w:rFonts w:ascii="標楷體" w:eastAsia="標楷體" w:hAnsi="標楷體"/>
              </w:rPr>
            </w:pPr>
          </w:p>
        </w:tc>
        <w:tc>
          <w:tcPr>
            <w:tcW w:w="672" w:type="pct"/>
            <w:vMerge/>
          </w:tcPr>
          <w:p w14:paraId="1C8F35FC" w14:textId="196A4DB7" w:rsidR="00615D4B" w:rsidRPr="00615D4B" w:rsidDel="00CB3FDD" w:rsidRDefault="00615D4B" w:rsidP="00A81DA4">
            <w:pPr>
              <w:rPr>
                <w:del w:id="8561" w:author="阿毛" w:date="2021-05-21T17:53:00Z"/>
                <w:rFonts w:ascii="標楷體" w:eastAsia="標楷體" w:hAnsi="標楷體"/>
              </w:rPr>
            </w:pPr>
          </w:p>
        </w:tc>
        <w:tc>
          <w:tcPr>
            <w:tcW w:w="624" w:type="pct"/>
          </w:tcPr>
          <w:p w14:paraId="3D16CBE2" w14:textId="53ECCFCA" w:rsidR="00615D4B" w:rsidRPr="00615D4B" w:rsidDel="00CB3FDD" w:rsidRDefault="00615D4B" w:rsidP="000C1288">
            <w:pPr>
              <w:rPr>
                <w:del w:id="8562" w:author="阿毛" w:date="2021-05-21T17:53:00Z"/>
                <w:rFonts w:ascii="標楷體" w:eastAsia="標楷體" w:hAnsi="標楷體"/>
              </w:rPr>
            </w:pPr>
            <w:del w:id="8563" w:author="阿毛" w:date="2021-05-21T17:53:00Z">
              <w:r w:rsidRPr="00615D4B" w:rsidDel="00CB3FDD">
                <w:rPr>
                  <w:rFonts w:ascii="標楷體" w:eastAsia="標楷體" w:hAnsi="標楷體" w:hint="eastAsia"/>
                </w:rPr>
                <w:delText>資料型態長度</w:delText>
              </w:r>
            </w:del>
          </w:p>
        </w:tc>
        <w:tc>
          <w:tcPr>
            <w:tcW w:w="624" w:type="pct"/>
          </w:tcPr>
          <w:p w14:paraId="2E986496" w14:textId="0D4E8D09" w:rsidR="00615D4B" w:rsidRPr="00615D4B" w:rsidDel="00CB3FDD" w:rsidRDefault="00615D4B" w:rsidP="00A81DA4">
            <w:pPr>
              <w:rPr>
                <w:del w:id="8564" w:author="阿毛" w:date="2021-05-21T17:53:00Z"/>
                <w:rFonts w:ascii="標楷體" w:eastAsia="標楷體" w:hAnsi="標楷體"/>
              </w:rPr>
            </w:pPr>
            <w:del w:id="8565" w:author="阿毛" w:date="2021-05-21T17:53:00Z">
              <w:r w:rsidRPr="00615D4B" w:rsidDel="00CB3FDD">
                <w:rPr>
                  <w:rFonts w:ascii="標楷體" w:eastAsia="標楷體" w:hAnsi="標楷體"/>
                </w:rPr>
                <w:delText>預設值</w:delText>
              </w:r>
            </w:del>
          </w:p>
        </w:tc>
        <w:tc>
          <w:tcPr>
            <w:tcW w:w="537" w:type="pct"/>
          </w:tcPr>
          <w:p w14:paraId="27578CE9" w14:textId="286FC675" w:rsidR="00615D4B" w:rsidRPr="00615D4B" w:rsidDel="00CB3FDD" w:rsidRDefault="00615D4B" w:rsidP="00A81DA4">
            <w:pPr>
              <w:rPr>
                <w:del w:id="8566" w:author="阿毛" w:date="2021-05-21T17:53:00Z"/>
                <w:rFonts w:ascii="標楷體" w:eastAsia="標楷體" w:hAnsi="標楷體"/>
              </w:rPr>
            </w:pPr>
            <w:del w:id="8567" w:author="阿毛" w:date="2021-05-21T17:53:00Z">
              <w:r w:rsidRPr="00615D4B" w:rsidDel="00CB3FDD">
                <w:rPr>
                  <w:rFonts w:ascii="標楷體" w:eastAsia="標楷體" w:hAnsi="標楷體"/>
                </w:rPr>
                <w:delText>選單內容</w:delText>
              </w:r>
            </w:del>
          </w:p>
        </w:tc>
        <w:tc>
          <w:tcPr>
            <w:tcW w:w="299" w:type="pct"/>
          </w:tcPr>
          <w:p w14:paraId="64C585E2" w14:textId="748F296F" w:rsidR="00615D4B" w:rsidRPr="00615D4B" w:rsidDel="00CB3FDD" w:rsidRDefault="00615D4B" w:rsidP="00A81DA4">
            <w:pPr>
              <w:rPr>
                <w:del w:id="8568" w:author="阿毛" w:date="2021-05-21T17:53:00Z"/>
                <w:rFonts w:ascii="標楷體" w:eastAsia="標楷體" w:hAnsi="標楷體"/>
              </w:rPr>
            </w:pPr>
            <w:del w:id="8569" w:author="阿毛" w:date="2021-05-21T17:53:00Z">
              <w:r w:rsidRPr="00615D4B" w:rsidDel="00CB3FDD">
                <w:rPr>
                  <w:rFonts w:ascii="標楷體" w:eastAsia="標楷體" w:hAnsi="標楷體"/>
                </w:rPr>
                <w:delText>必填</w:delText>
              </w:r>
            </w:del>
          </w:p>
        </w:tc>
        <w:tc>
          <w:tcPr>
            <w:tcW w:w="299" w:type="pct"/>
          </w:tcPr>
          <w:p w14:paraId="08AE14A2" w14:textId="2632E816" w:rsidR="00615D4B" w:rsidRPr="00615D4B" w:rsidDel="00CB3FDD" w:rsidRDefault="00615D4B" w:rsidP="00A81DA4">
            <w:pPr>
              <w:rPr>
                <w:del w:id="8570" w:author="阿毛" w:date="2021-05-21T17:53:00Z"/>
                <w:rFonts w:ascii="標楷體" w:eastAsia="標楷體" w:hAnsi="標楷體"/>
              </w:rPr>
            </w:pPr>
            <w:del w:id="8571" w:author="阿毛" w:date="2021-05-21T17:53:00Z">
              <w:r w:rsidRPr="00615D4B" w:rsidDel="00CB3FDD">
                <w:rPr>
                  <w:rFonts w:ascii="標楷體" w:eastAsia="標楷體" w:hAnsi="標楷體"/>
                </w:rPr>
                <w:delText>R/W</w:delText>
              </w:r>
            </w:del>
          </w:p>
        </w:tc>
        <w:tc>
          <w:tcPr>
            <w:tcW w:w="1644" w:type="pct"/>
            <w:vMerge/>
          </w:tcPr>
          <w:p w14:paraId="195A430D" w14:textId="09FE6285" w:rsidR="00615D4B" w:rsidRPr="00615D4B" w:rsidDel="00CB3FDD" w:rsidRDefault="00615D4B" w:rsidP="00A81DA4">
            <w:pPr>
              <w:rPr>
                <w:del w:id="8572" w:author="阿毛" w:date="2021-05-21T17:53:00Z"/>
                <w:rFonts w:ascii="標楷體" w:eastAsia="標楷體" w:hAnsi="標楷體"/>
              </w:rPr>
            </w:pPr>
          </w:p>
        </w:tc>
      </w:tr>
      <w:tr w:rsidR="00615D4B" w:rsidRPr="00615D4B" w:rsidDel="00CB3FDD" w14:paraId="3020047E" w14:textId="4377EA74" w:rsidTr="00615D4B">
        <w:trPr>
          <w:trHeight w:val="291"/>
          <w:jc w:val="center"/>
          <w:del w:id="8573" w:author="阿毛" w:date="2021-05-21T17:53:00Z"/>
        </w:trPr>
        <w:tc>
          <w:tcPr>
            <w:tcW w:w="302" w:type="pct"/>
          </w:tcPr>
          <w:p w14:paraId="25B38FF1" w14:textId="5E7F7A4A" w:rsidR="00615D4B" w:rsidRPr="00615D4B" w:rsidDel="00CB3FDD" w:rsidRDefault="00615D4B" w:rsidP="00A81DA4">
            <w:pPr>
              <w:rPr>
                <w:del w:id="8574" w:author="阿毛" w:date="2021-05-21T17:53:00Z"/>
                <w:rFonts w:ascii="標楷體" w:eastAsia="標楷體" w:hAnsi="標楷體"/>
              </w:rPr>
            </w:pPr>
            <w:del w:id="8575" w:author="阿毛" w:date="2021-05-21T17:53:00Z">
              <w:r w:rsidRPr="00615D4B" w:rsidDel="00CB3FDD">
                <w:rPr>
                  <w:rFonts w:ascii="標楷體" w:eastAsia="標楷體" w:hAnsi="標楷體" w:hint="eastAsia"/>
                </w:rPr>
                <w:delText>1</w:delText>
              </w:r>
            </w:del>
          </w:p>
        </w:tc>
        <w:tc>
          <w:tcPr>
            <w:tcW w:w="672" w:type="pct"/>
          </w:tcPr>
          <w:p w14:paraId="74A5D003" w14:textId="5A916C1B" w:rsidR="00615D4B" w:rsidRPr="00615D4B" w:rsidDel="00CB3FDD" w:rsidRDefault="00615D4B" w:rsidP="00A81DA4">
            <w:pPr>
              <w:rPr>
                <w:del w:id="8576" w:author="阿毛" w:date="2021-05-21T17:53:00Z"/>
                <w:rFonts w:ascii="標楷體" w:eastAsia="標楷體" w:hAnsi="標楷體"/>
              </w:rPr>
            </w:pPr>
            <w:del w:id="8577" w:author="阿毛" w:date="2021-05-21T17:53:00Z">
              <w:r w:rsidRPr="00615D4B" w:rsidDel="00CB3FDD">
                <w:rPr>
                  <w:rFonts w:ascii="標楷體" w:eastAsia="標楷體" w:hAnsi="標楷體" w:hint="eastAsia"/>
                </w:rPr>
                <w:delText>年月份</w:delText>
              </w:r>
            </w:del>
          </w:p>
        </w:tc>
        <w:tc>
          <w:tcPr>
            <w:tcW w:w="624" w:type="pct"/>
          </w:tcPr>
          <w:p w14:paraId="1829FD87" w14:textId="7E369A39" w:rsidR="00615D4B" w:rsidRPr="00615D4B" w:rsidDel="00CB3FDD" w:rsidRDefault="00615D4B" w:rsidP="00A81DA4">
            <w:pPr>
              <w:rPr>
                <w:del w:id="8578" w:author="阿毛" w:date="2021-05-21T17:53:00Z"/>
                <w:rFonts w:ascii="標楷體" w:eastAsia="標楷體" w:hAnsi="標楷體"/>
              </w:rPr>
            </w:pPr>
            <w:del w:id="8579" w:author="阿毛" w:date="2021-05-21T17:53:00Z">
              <w:r w:rsidRPr="00615D4B" w:rsidDel="00CB3FDD">
                <w:rPr>
                  <w:rFonts w:ascii="標楷體" w:eastAsia="標楷體" w:hAnsi="標楷體" w:hint="eastAsia"/>
                </w:rPr>
                <w:delText>999/99</w:delText>
              </w:r>
            </w:del>
          </w:p>
        </w:tc>
        <w:tc>
          <w:tcPr>
            <w:tcW w:w="624" w:type="pct"/>
          </w:tcPr>
          <w:p w14:paraId="1DEFD007" w14:textId="74FB5259" w:rsidR="00615D4B" w:rsidRPr="00615D4B" w:rsidDel="00CB3FDD" w:rsidRDefault="00615D4B" w:rsidP="00A81DA4">
            <w:pPr>
              <w:rPr>
                <w:del w:id="8580" w:author="阿毛" w:date="2021-05-21T17:53:00Z"/>
                <w:rFonts w:ascii="標楷體" w:eastAsia="標楷體" w:hAnsi="標楷體"/>
              </w:rPr>
            </w:pPr>
            <w:del w:id="8581" w:author="阿毛" w:date="2021-05-21T17:53:00Z">
              <w:r w:rsidRPr="00615D4B" w:rsidDel="00CB3FDD">
                <w:rPr>
                  <w:rFonts w:ascii="標楷體" w:eastAsia="標楷體" w:hAnsi="標楷體" w:hint="eastAsia"/>
                </w:rPr>
                <w:delText>前一月份</w:delText>
              </w:r>
            </w:del>
          </w:p>
        </w:tc>
        <w:tc>
          <w:tcPr>
            <w:tcW w:w="537" w:type="pct"/>
          </w:tcPr>
          <w:p w14:paraId="140C67ED" w14:textId="68931FDC" w:rsidR="00615D4B" w:rsidRPr="00615D4B" w:rsidDel="00CB3FDD" w:rsidRDefault="00615D4B" w:rsidP="00A81DA4">
            <w:pPr>
              <w:rPr>
                <w:del w:id="8582" w:author="阿毛" w:date="2021-05-21T17:53:00Z"/>
                <w:rFonts w:ascii="標楷體" w:eastAsia="標楷體" w:hAnsi="標楷體"/>
              </w:rPr>
            </w:pPr>
          </w:p>
        </w:tc>
        <w:tc>
          <w:tcPr>
            <w:tcW w:w="299" w:type="pct"/>
          </w:tcPr>
          <w:p w14:paraId="3AFB983C" w14:textId="2321442B" w:rsidR="00615D4B" w:rsidRPr="00615D4B" w:rsidDel="00CB3FDD" w:rsidRDefault="00615D4B" w:rsidP="00A81DA4">
            <w:pPr>
              <w:rPr>
                <w:del w:id="8583" w:author="阿毛" w:date="2021-05-21T17:53:00Z"/>
                <w:rFonts w:ascii="標楷體" w:eastAsia="標楷體" w:hAnsi="標楷體"/>
              </w:rPr>
            </w:pPr>
            <w:del w:id="8584" w:author="阿毛" w:date="2021-05-21T17:53:00Z">
              <w:r w:rsidDel="00CB3FDD">
                <w:rPr>
                  <w:rFonts w:ascii="標楷體" w:eastAsia="標楷體" w:hAnsi="標楷體" w:hint="eastAsia"/>
                </w:rPr>
                <w:delText>V</w:delText>
              </w:r>
            </w:del>
          </w:p>
        </w:tc>
        <w:tc>
          <w:tcPr>
            <w:tcW w:w="299" w:type="pct"/>
          </w:tcPr>
          <w:p w14:paraId="610C04EB" w14:textId="4E40E862" w:rsidR="00615D4B" w:rsidRPr="00615D4B" w:rsidDel="00CB3FDD" w:rsidRDefault="00615D4B" w:rsidP="00A81DA4">
            <w:pPr>
              <w:rPr>
                <w:del w:id="8585" w:author="阿毛" w:date="2021-05-21T17:53:00Z"/>
                <w:rFonts w:ascii="標楷體" w:eastAsia="標楷體" w:hAnsi="標楷體"/>
              </w:rPr>
            </w:pPr>
          </w:p>
        </w:tc>
        <w:tc>
          <w:tcPr>
            <w:tcW w:w="1644" w:type="pct"/>
          </w:tcPr>
          <w:p w14:paraId="2525A462" w14:textId="7DC9D832" w:rsidR="00615D4B" w:rsidRPr="00615D4B" w:rsidDel="00CB3FDD" w:rsidRDefault="00615D4B" w:rsidP="00A81DA4">
            <w:pPr>
              <w:rPr>
                <w:del w:id="8586" w:author="阿毛" w:date="2021-05-21T17:53:00Z"/>
                <w:rFonts w:ascii="標楷體" w:eastAsia="標楷體" w:hAnsi="標楷體"/>
              </w:rPr>
            </w:pPr>
            <w:del w:id="8587" w:author="阿毛" w:date="2021-05-21T17:53:00Z">
              <w:r w:rsidRPr="00362205" w:rsidDel="00CB3FDD">
                <w:rPr>
                  <w:rFonts w:ascii="標楷體" w:eastAsia="標楷體" w:hAnsi="標楷體" w:hint="eastAsia"/>
                </w:rPr>
                <w:delText>必須輸入</w:delText>
              </w:r>
            </w:del>
          </w:p>
        </w:tc>
      </w:tr>
    </w:tbl>
    <w:p w14:paraId="575914C9" w14:textId="6A6A3A61" w:rsidR="00396081" w:rsidDel="00CB3FDD" w:rsidRDefault="00396081" w:rsidP="00F62379">
      <w:pPr>
        <w:pStyle w:val="42"/>
        <w:spacing w:after="72"/>
        <w:ind w:leftChars="0" w:left="0"/>
        <w:rPr>
          <w:del w:id="8588" w:author="阿毛" w:date="2021-05-21T17:53:00Z"/>
          <w:rFonts w:hAnsi="標楷體"/>
        </w:rPr>
      </w:pPr>
    </w:p>
    <w:p w14:paraId="0F7F5A02" w14:textId="4B12AB32" w:rsidR="00396081" w:rsidDel="00CB3FDD" w:rsidRDefault="00396081">
      <w:pPr>
        <w:widowControl/>
        <w:rPr>
          <w:del w:id="8589" w:author="阿毛" w:date="2021-05-21T17:53:00Z"/>
          <w:rFonts w:ascii="Arial" w:eastAsia="標楷體" w:hAnsi="標楷體" w:cs="標楷體"/>
          <w:kern w:val="0"/>
          <w:szCs w:val="28"/>
        </w:rPr>
      </w:pPr>
      <w:del w:id="8590" w:author="阿毛" w:date="2021-05-21T17:53:00Z">
        <w:r w:rsidDel="00CB3FDD">
          <w:rPr>
            <w:rFonts w:hAnsi="標楷體"/>
          </w:rPr>
          <w:br w:type="page"/>
        </w:r>
      </w:del>
    </w:p>
    <w:p w14:paraId="23ACC34A" w14:textId="263E7FC6" w:rsidR="00F62379" w:rsidDel="00CB3FDD" w:rsidRDefault="00F62379" w:rsidP="00F62379">
      <w:pPr>
        <w:pStyle w:val="42"/>
        <w:spacing w:after="72"/>
        <w:ind w:leftChars="0" w:left="0"/>
        <w:rPr>
          <w:del w:id="8591" w:author="阿毛" w:date="2021-05-21T17:53:00Z"/>
          <w:rFonts w:hAnsi="標楷體"/>
        </w:rPr>
      </w:pPr>
    </w:p>
    <w:p w14:paraId="35CCA914" w14:textId="46B883E7" w:rsidR="00396081" w:rsidDel="00CB3FDD" w:rsidRDefault="00396081" w:rsidP="00F62379">
      <w:pPr>
        <w:pStyle w:val="42"/>
        <w:spacing w:after="72"/>
        <w:ind w:leftChars="0" w:left="0"/>
        <w:rPr>
          <w:del w:id="8592" w:author="阿毛" w:date="2021-05-21T17:53:00Z"/>
          <w:rFonts w:hAnsi="標楷體"/>
        </w:rPr>
      </w:pPr>
    </w:p>
    <w:p w14:paraId="077F2AC7" w14:textId="371B3030" w:rsidR="00396081" w:rsidRPr="00A03472" w:rsidDel="00CB3FDD" w:rsidRDefault="00396081">
      <w:pPr>
        <w:pStyle w:val="3"/>
        <w:numPr>
          <w:ilvl w:val="2"/>
          <w:numId w:val="86"/>
        </w:numPr>
        <w:rPr>
          <w:del w:id="8593" w:author="阿毛" w:date="2021-05-21T17:53:00Z"/>
          <w:rFonts w:ascii="標楷體" w:hAnsi="標楷體"/>
        </w:rPr>
        <w:pPrChange w:id="8594" w:author="智誠 楊" w:date="2021-05-10T09:49:00Z">
          <w:pPr>
            <w:pStyle w:val="3"/>
            <w:numPr>
              <w:ilvl w:val="2"/>
              <w:numId w:val="1"/>
            </w:numPr>
            <w:ind w:left="1247" w:hanging="680"/>
          </w:pPr>
        </w:pPrChange>
      </w:pPr>
      <w:del w:id="8595" w:author="阿毛" w:date="2021-05-21T17:53:00Z">
        <w:r w:rsidDel="00CB3FDD">
          <w:rPr>
            <w:rFonts w:ascii="標楷體" w:hAnsi="標楷體"/>
          </w:rPr>
          <w:delText>L</w:delText>
        </w:r>
        <w:r w:rsidDel="00CB3FDD">
          <w:rPr>
            <w:rFonts w:ascii="標楷體" w:hAnsi="標楷體" w:hint="eastAsia"/>
          </w:rPr>
          <w:delText>8030</w:delText>
        </w:r>
        <w:r w:rsidRPr="00BF4E4C" w:rsidDel="00CB3FDD">
          <w:rPr>
            <w:rFonts w:ascii="標楷體" w:hAnsi="標楷體" w:hint="eastAsia"/>
          </w:rPr>
          <w:delText>消債條列JCIC報送資料</w:delText>
        </w:r>
      </w:del>
    </w:p>
    <w:p w14:paraId="3498C4D9" w14:textId="10FE0DA6" w:rsidR="00396081" w:rsidRPr="003972CE" w:rsidDel="00CB3FDD" w:rsidRDefault="00396081">
      <w:pPr>
        <w:pStyle w:val="a"/>
        <w:rPr>
          <w:del w:id="8596" w:author="阿毛" w:date="2021-05-21T17:53:00Z"/>
        </w:rPr>
      </w:pPr>
      <w:del w:id="8597" w:author="阿毛" w:date="2021-05-21T17:53:00Z">
        <w:r w:rsidRPr="00615D4B" w:rsidDel="00CB3FDD">
          <w:delText>功能說明</w:delText>
        </w:r>
      </w:del>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396081" w:rsidRPr="00615D4B" w:rsidDel="00CB3FDD" w14:paraId="1BF9D28B" w14:textId="4D0E3B7F" w:rsidTr="005F76AD">
        <w:trPr>
          <w:trHeight w:val="277"/>
          <w:del w:id="8598" w:author="阿毛" w:date="2021-05-21T17:53:00Z"/>
        </w:trPr>
        <w:tc>
          <w:tcPr>
            <w:tcW w:w="1548" w:type="dxa"/>
            <w:tcBorders>
              <w:top w:val="single" w:sz="8" w:space="0" w:color="000000"/>
              <w:bottom w:val="single" w:sz="8" w:space="0" w:color="000000"/>
              <w:right w:val="single" w:sz="8" w:space="0" w:color="000000"/>
            </w:tcBorders>
            <w:shd w:val="clear" w:color="auto" w:fill="F3F3F3"/>
          </w:tcPr>
          <w:p w14:paraId="63C48748" w14:textId="456AC98A" w:rsidR="00396081" w:rsidRPr="00615D4B" w:rsidDel="00CB3FDD" w:rsidRDefault="00396081" w:rsidP="005F76AD">
            <w:pPr>
              <w:rPr>
                <w:del w:id="8599" w:author="阿毛" w:date="2021-05-21T17:53:00Z"/>
                <w:rFonts w:ascii="標楷體" w:eastAsia="標楷體" w:hAnsi="標楷體"/>
              </w:rPr>
            </w:pPr>
            <w:del w:id="8600" w:author="阿毛" w:date="2021-05-21T17:53:00Z">
              <w:r w:rsidRPr="00615D4B" w:rsidDel="00CB3FDD">
                <w:rPr>
                  <w:rFonts w:ascii="標楷體" w:eastAsia="標楷體" w:hAnsi="標楷體"/>
                </w:rPr>
                <w:delText xml:space="preserve">功能名稱 </w:delText>
              </w:r>
            </w:del>
          </w:p>
        </w:tc>
        <w:tc>
          <w:tcPr>
            <w:tcW w:w="6318" w:type="dxa"/>
            <w:tcBorders>
              <w:top w:val="single" w:sz="8" w:space="0" w:color="000000"/>
              <w:left w:val="single" w:sz="8" w:space="0" w:color="000000"/>
              <w:bottom w:val="single" w:sz="8" w:space="0" w:color="000000"/>
            </w:tcBorders>
          </w:tcPr>
          <w:p w14:paraId="0586B5D1" w14:textId="457C4FCD" w:rsidR="00396081" w:rsidRPr="00615D4B" w:rsidDel="00CB3FDD" w:rsidRDefault="00396081" w:rsidP="005F76AD">
            <w:pPr>
              <w:rPr>
                <w:del w:id="8601" w:author="阿毛" w:date="2021-05-21T17:53:00Z"/>
                <w:rFonts w:ascii="標楷體" w:eastAsia="標楷體" w:hAnsi="標楷體"/>
              </w:rPr>
            </w:pPr>
            <w:del w:id="8602" w:author="阿毛" w:date="2021-05-21T17:53:00Z">
              <w:r w:rsidRPr="00BF4E4C" w:rsidDel="00CB3FDD">
                <w:rPr>
                  <w:rFonts w:ascii="標楷體" w:eastAsia="標楷體" w:hAnsi="標楷體" w:hint="eastAsia"/>
                </w:rPr>
                <w:delText>消債條列JCIC報送資料</w:delText>
              </w:r>
            </w:del>
          </w:p>
        </w:tc>
      </w:tr>
      <w:tr w:rsidR="00396081" w:rsidRPr="00615D4B" w:rsidDel="00CB3FDD" w14:paraId="763E5475" w14:textId="348FDFAC" w:rsidTr="005F76AD">
        <w:trPr>
          <w:trHeight w:val="277"/>
          <w:del w:id="8603" w:author="阿毛" w:date="2021-05-21T17:53:00Z"/>
        </w:trPr>
        <w:tc>
          <w:tcPr>
            <w:tcW w:w="1548" w:type="dxa"/>
            <w:tcBorders>
              <w:top w:val="single" w:sz="8" w:space="0" w:color="000000"/>
              <w:bottom w:val="single" w:sz="8" w:space="0" w:color="000000"/>
              <w:right w:val="single" w:sz="8" w:space="0" w:color="000000"/>
            </w:tcBorders>
            <w:shd w:val="clear" w:color="auto" w:fill="F3F3F3"/>
          </w:tcPr>
          <w:p w14:paraId="5A0EDA23" w14:textId="37DCD903" w:rsidR="00396081" w:rsidRPr="00615D4B" w:rsidDel="00CB3FDD" w:rsidRDefault="00396081" w:rsidP="005F76AD">
            <w:pPr>
              <w:rPr>
                <w:del w:id="8604" w:author="阿毛" w:date="2021-05-21T17:53:00Z"/>
                <w:rFonts w:ascii="標楷體" w:eastAsia="標楷體" w:hAnsi="標楷體"/>
              </w:rPr>
            </w:pPr>
            <w:del w:id="8605" w:author="阿毛" w:date="2021-05-21T17:53:00Z">
              <w:r w:rsidRPr="00615D4B" w:rsidDel="00CB3FDD">
                <w:rPr>
                  <w:rFonts w:ascii="標楷體" w:eastAsia="標楷體" w:hAnsi="標楷體"/>
                </w:rPr>
                <w:delText>進入條件</w:delText>
              </w:r>
            </w:del>
          </w:p>
        </w:tc>
        <w:tc>
          <w:tcPr>
            <w:tcW w:w="6318" w:type="dxa"/>
            <w:tcBorders>
              <w:top w:val="single" w:sz="8" w:space="0" w:color="000000"/>
              <w:left w:val="single" w:sz="8" w:space="0" w:color="000000"/>
              <w:bottom w:val="single" w:sz="8" w:space="0" w:color="000000"/>
            </w:tcBorders>
          </w:tcPr>
          <w:p w14:paraId="06D36109" w14:textId="2E7E0B9A" w:rsidR="00396081" w:rsidRPr="00615D4B" w:rsidDel="00CB3FDD" w:rsidRDefault="00396081" w:rsidP="005F76AD">
            <w:pPr>
              <w:rPr>
                <w:del w:id="8606" w:author="阿毛" w:date="2021-05-21T17:53:00Z"/>
                <w:rFonts w:ascii="標楷體" w:eastAsia="標楷體" w:hAnsi="標楷體"/>
              </w:rPr>
            </w:pPr>
          </w:p>
        </w:tc>
      </w:tr>
      <w:tr w:rsidR="006673B2" w:rsidRPr="006673B2" w:rsidDel="00CB3FDD" w14:paraId="63129132" w14:textId="5F1F2602" w:rsidTr="005F76AD">
        <w:trPr>
          <w:trHeight w:val="773"/>
          <w:del w:id="8607" w:author="阿毛" w:date="2021-05-21T17:53:00Z"/>
        </w:trPr>
        <w:tc>
          <w:tcPr>
            <w:tcW w:w="1548" w:type="dxa"/>
            <w:tcBorders>
              <w:top w:val="single" w:sz="8" w:space="0" w:color="000000"/>
              <w:bottom w:val="single" w:sz="8" w:space="0" w:color="000000"/>
              <w:right w:val="single" w:sz="8" w:space="0" w:color="000000"/>
            </w:tcBorders>
            <w:shd w:val="clear" w:color="auto" w:fill="F3F3F3"/>
          </w:tcPr>
          <w:p w14:paraId="503B0390" w14:textId="227A100B" w:rsidR="006673B2" w:rsidRPr="00615D4B" w:rsidDel="00CB3FDD" w:rsidRDefault="006673B2" w:rsidP="006673B2">
            <w:pPr>
              <w:rPr>
                <w:del w:id="8608" w:author="阿毛" w:date="2021-05-21T17:53:00Z"/>
                <w:rFonts w:ascii="標楷體" w:eastAsia="標楷體" w:hAnsi="標楷體"/>
              </w:rPr>
            </w:pPr>
            <w:del w:id="8609" w:author="阿毛" w:date="2021-05-21T17:53:00Z">
              <w:r w:rsidRPr="00615D4B" w:rsidDel="00CB3FDD">
                <w:rPr>
                  <w:rFonts w:ascii="標楷體" w:eastAsia="標楷體" w:hAnsi="標楷體"/>
                </w:rPr>
                <w:delText xml:space="preserve">基本流程 </w:delText>
              </w:r>
            </w:del>
          </w:p>
        </w:tc>
        <w:tc>
          <w:tcPr>
            <w:tcW w:w="6318" w:type="dxa"/>
            <w:tcBorders>
              <w:top w:val="single" w:sz="8" w:space="0" w:color="000000"/>
              <w:left w:val="single" w:sz="8" w:space="0" w:color="000000"/>
              <w:bottom w:val="single" w:sz="8" w:space="0" w:color="000000"/>
            </w:tcBorders>
          </w:tcPr>
          <w:p w14:paraId="03049D48" w14:textId="6E5C1F06" w:rsidR="006673B2" w:rsidRPr="00615D4B" w:rsidDel="00CB3FDD" w:rsidRDefault="006673B2" w:rsidP="006673B2">
            <w:pPr>
              <w:rPr>
                <w:del w:id="8610" w:author="阿毛" w:date="2021-05-21T17:53:00Z"/>
                <w:rFonts w:ascii="標楷體" w:eastAsia="標楷體" w:hAnsi="標楷體"/>
              </w:rPr>
            </w:pPr>
            <w:ins w:id="8611" w:author="st1" w:date="2021-03-19T11:06:00Z">
              <w:del w:id="8612" w:author="阿毛" w:date="2021-05-21T17:53:00Z">
                <w:r w:rsidDel="00CB3FDD">
                  <w:rPr>
                    <w:rFonts w:ascii="標楷體" w:eastAsia="標楷體" w:hAnsi="標楷體" w:hint="eastAsia"/>
                  </w:rPr>
                  <w:delText>依據選擇的功能</w:delText>
                </w:r>
              </w:del>
            </w:ins>
            <w:ins w:id="8613" w:author="st1" w:date="2021-03-19T11:07:00Z">
              <w:del w:id="8614" w:author="阿毛" w:date="2021-05-21T17:53:00Z">
                <w:r w:rsidDel="00CB3FDD">
                  <w:rPr>
                    <w:rFonts w:ascii="標楷體" w:eastAsia="標楷體" w:hAnsi="標楷體" w:hint="eastAsia"/>
                  </w:rPr>
                  <w:delText>，</w:delText>
                </w:r>
              </w:del>
            </w:ins>
            <w:ins w:id="8615" w:author="st1" w:date="2021-03-19T11:06:00Z">
              <w:del w:id="8616" w:author="阿毛" w:date="2021-05-21T17:53:00Z">
                <w:r w:rsidDel="00CB3FDD">
                  <w:rPr>
                    <w:rFonts w:ascii="標楷體" w:eastAsia="標楷體" w:hAnsi="標楷體" w:hint="eastAsia"/>
                  </w:rPr>
                  <w:delText>填入身分證字號</w:delText>
                </w:r>
              </w:del>
            </w:ins>
            <w:ins w:id="8617" w:author="st1" w:date="2021-03-19T11:07:00Z">
              <w:del w:id="8618" w:author="阿毛" w:date="2021-05-21T17:53:00Z">
                <w:r w:rsidDel="00CB3FDD">
                  <w:rPr>
                    <w:rFonts w:ascii="標楷體" w:eastAsia="標楷體" w:hAnsi="標楷體" w:hint="eastAsia"/>
                  </w:rPr>
                  <w:delText>或</w:delText>
                </w:r>
              </w:del>
            </w:ins>
            <w:ins w:id="8619" w:author="st1" w:date="2021-03-19T11:06:00Z">
              <w:del w:id="8620" w:author="阿毛" w:date="2021-05-21T17:53:00Z">
                <w:r w:rsidDel="00CB3FDD">
                  <w:rPr>
                    <w:rFonts w:ascii="標楷體" w:eastAsia="標楷體" w:hAnsi="標楷體" w:hint="eastAsia"/>
                  </w:rPr>
                  <w:delText>協商申請日</w:delText>
                </w:r>
              </w:del>
            </w:ins>
            <w:ins w:id="8621" w:author="st1" w:date="2021-03-19T11:07:00Z">
              <w:del w:id="8622" w:author="阿毛" w:date="2021-05-21T17:53:00Z">
                <w:r w:rsidDel="00CB3FDD">
                  <w:rPr>
                    <w:rFonts w:ascii="標楷體" w:eastAsia="標楷體" w:hAnsi="標楷體" w:hint="eastAsia"/>
                  </w:rPr>
                  <w:delText>，</w:delText>
                </w:r>
              </w:del>
            </w:ins>
            <w:ins w:id="8623" w:author="st1" w:date="2021-03-19T11:06:00Z">
              <w:del w:id="8624" w:author="阿毛" w:date="2021-05-21T17:53:00Z">
                <w:r w:rsidDel="00CB3FDD">
                  <w:rPr>
                    <w:rFonts w:ascii="標楷體" w:eastAsia="標楷體" w:hAnsi="標楷體" w:hint="eastAsia"/>
                  </w:rPr>
                  <w:delText>做交易查詢</w:delText>
                </w:r>
              </w:del>
            </w:ins>
            <w:ins w:id="8625" w:author="st1" w:date="2021-03-19T11:07:00Z">
              <w:del w:id="8626" w:author="阿毛" w:date="2021-05-21T17:53:00Z">
                <w:r w:rsidDel="00CB3FDD">
                  <w:rPr>
                    <w:rFonts w:ascii="標楷體" w:eastAsia="標楷體" w:hAnsi="標楷體" w:hint="eastAsia"/>
                  </w:rPr>
                  <w:delText>、</w:delText>
                </w:r>
              </w:del>
            </w:ins>
            <w:ins w:id="8627" w:author="st1" w:date="2021-03-19T11:06:00Z">
              <w:del w:id="8628" w:author="阿毛" w:date="2021-05-21T17:53:00Z">
                <w:r w:rsidDel="00CB3FDD">
                  <w:rPr>
                    <w:rFonts w:ascii="標楷體" w:eastAsia="標楷體" w:hAnsi="標楷體" w:hint="eastAsia"/>
                  </w:rPr>
                  <w:delText>新增</w:delText>
                </w:r>
              </w:del>
            </w:ins>
            <w:ins w:id="8629" w:author="st1" w:date="2021-03-19T11:07:00Z">
              <w:del w:id="8630" w:author="阿毛" w:date="2021-05-21T17:53:00Z">
                <w:r w:rsidDel="00CB3FDD">
                  <w:rPr>
                    <w:rFonts w:ascii="標楷體" w:eastAsia="標楷體" w:hAnsi="標楷體" w:hint="eastAsia"/>
                  </w:rPr>
                  <w:delText>、異動、刪除。</w:delText>
                </w:r>
              </w:del>
            </w:ins>
          </w:p>
        </w:tc>
      </w:tr>
      <w:tr w:rsidR="006673B2" w:rsidRPr="00615D4B" w:rsidDel="00CB3FDD" w14:paraId="22B911A7" w14:textId="3BFE4A95" w:rsidTr="005F76AD">
        <w:trPr>
          <w:trHeight w:val="321"/>
          <w:del w:id="8631" w:author="阿毛" w:date="2021-05-21T17:53:00Z"/>
        </w:trPr>
        <w:tc>
          <w:tcPr>
            <w:tcW w:w="1548" w:type="dxa"/>
            <w:tcBorders>
              <w:top w:val="single" w:sz="8" w:space="0" w:color="000000"/>
              <w:bottom w:val="single" w:sz="8" w:space="0" w:color="000000"/>
              <w:right w:val="single" w:sz="8" w:space="0" w:color="000000"/>
            </w:tcBorders>
            <w:shd w:val="clear" w:color="auto" w:fill="F3F3F3"/>
          </w:tcPr>
          <w:p w14:paraId="5A59144A" w14:textId="6E9C877A" w:rsidR="006673B2" w:rsidRPr="00615D4B" w:rsidDel="00CB3FDD" w:rsidRDefault="006673B2" w:rsidP="006673B2">
            <w:pPr>
              <w:rPr>
                <w:del w:id="8632" w:author="阿毛" w:date="2021-05-21T17:53:00Z"/>
                <w:rFonts w:ascii="標楷體" w:eastAsia="標楷體" w:hAnsi="標楷體"/>
              </w:rPr>
            </w:pPr>
            <w:del w:id="8633" w:author="阿毛" w:date="2021-05-21T17:53:00Z">
              <w:r w:rsidRPr="00615D4B" w:rsidDel="00CB3FDD">
                <w:rPr>
                  <w:rFonts w:ascii="標楷體" w:eastAsia="標楷體" w:hAnsi="標楷體"/>
                </w:rPr>
                <w:delText>選用流程</w:delText>
              </w:r>
            </w:del>
          </w:p>
        </w:tc>
        <w:tc>
          <w:tcPr>
            <w:tcW w:w="6318" w:type="dxa"/>
            <w:tcBorders>
              <w:top w:val="single" w:sz="8" w:space="0" w:color="000000"/>
              <w:left w:val="single" w:sz="8" w:space="0" w:color="000000"/>
              <w:bottom w:val="single" w:sz="8" w:space="0" w:color="000000"/>
            </w:tcBorders>
          </w:tcPr>
          <w:p w14:paraId="266C45A8" w14:textId="0606552D" w:rsidR="006673B2" w:rsidRPr="00615D4B" w:rsidDel="00CB3FDD" w:rsidRDefault="006673B2" w:rsidP="006673B2">
            <w:pPr>
              <w:rPr>
                <w:del w:id="8634" w:author="阿毛" w:date="2021-05-21T17:53:00Z"/>
                <w:rFonts w:ascii="標楷體" w:eastAsia="標楷體" w:hAnsi="標楷體"/>
              </w:rPr>
            </w:pPr>
          </w:p>
        </w:tc>
      </w:tr>
      <w:tr w:rsidR="006673B2" w:rsidRPr="00615D4B" w:rsidDel="00CB3FDD" w14:paraId="2D7FEA21" w14:textId="210C475F" w:rsidTr="005F76AD">
        <w:trPr>
          <w:trHeight w:val="1311"/>
          <w:del w:id="8635" w:author="阿毛" w:date="2021-05-21T17:53:00Z"/>
        </w:trPr>
        <w:tc>
          <w:tcPr>
            <w:tcW w:w="1548" w:type="dxa"/>
            <w:tcBorders>
              <w:top w:val="single" w:sz="8" w:space="0" w:color="000000"/>
              <w:bottom w:val="single" w:sz="8" w:space="0" w:color="000000"/>
              <w:right w:val="single" w:sz="8" w:space="0" w:color="000000"/>
            </w:tcBorders>
            <w:shd w:val="clear" w:color="auto" w:fill="F3F3F3"/>
          </w:tcPr>
          <w:p w14:paraId="30E7026B" w14:textId="3BD4DB92" w:rsidR="006673B2" w:rsidRPr="00615D4B" w:rsidDel="00CB3FDD" w:rsidRDefault="006673B2" w:rsidP="006673B2">
            <w:pPr>
              <w:rPr>
                <w:del w:id="8636" w:author="阿毛" w:date="2021-05-21T17:53:00Z"/>
                <w:rFonts w:ascii="標楷體" w:eastAsia="標楷體" w:hAnsi="標楷體"/>
              </w:rPr>
            </w:pPr>
            <w:del w:id="8637" w:author="阿毛" w:date="2021-05-21T17:53:00Z">
              <w:r w:rsidRPr="00615D4B" w:rsidDel="00CB3FDD">
                <w:rPr>
                  <w:rFonts w:ascii="標楷體" w:eastAsia="標楷體" w:hAnsi="標楷體"/>
                </w:rPr>
                <w:delText>例外流程</w:delText>
              </w:r>
            </w:del>
          </w:p>
        </w:tc>
        <w:tc>
          <w:tcPr>
            <w:tcW w:w="6318" w:type="dxa"/>
            <w:tcBorders>
              <w:top w:val="single" w:sz="8" w:space="0" w:color="000000"/>
              <w:left w:val="single" w:sz="8" w:space="0" w:color="000000"/>
              <w:bottom w:val="single" w:sz="8" w:space="0" w:color="000000"/>
            </w:tcBorders>
          </w:tcPr>
          <w:p w14:paraId="2954990A" w14:textId="6FF83B6A" w:rsidR="006673B2" w:rsidRPr="00615D4B" w:rsidDel="00CB3FDD" w:rsidRDefault="006673B2" w:rsidP="006673B2">
            <w:pPr>
              <w:rPr>
                <w:del w:id="8638" w:author="阿毛" w:date="2021-05-21T17:53:00Z"/>
                <w:rFonts w:ascii="標楷體" w:eastAsia="標楷體" w:hAnsi="標楷體"/>
              </w:rPr>
            </w:pPr>
          </w:p>
        </w:tc>
      </w:tr>
      <w:tr w:rsidR="006673B2" w:rsidRPr="00615D4B" w:rsidDel="00CB3FDD" w14:paraId="266C4034" w14:textId="40FCE8A6" w:rsidTr="005F76AD">
        <w:trPr>
          <w:trHeight w:val="278"/>
          <w:del w:id="8639" w:author="阿毛" w:date="2021-05-21T17:53:00Z"/>
        </w:trPr>
        <w:tc>
          <w:tcPr>
            <w:tcW w:w="1548" w:type="dxa"/>
            <w:tcBorders>
              <w:top w:val="single" w:sz="8" w:space="0" w:color="000000"/>
              <w:bottom w:val="single" w:sz="8" w:space="0" w:color="000000"/>
              <w:right w:val="single" w:sz="8" w:space="0" w:color="000000"/>
            </w:tcBorders>
            <w:shd w:val="clear" w:color="auto" w:fill="F3F3F3"/>
          </w:tcPr>
          <w:p w14:paraId="1F45B122" w14:textId="23663211" w:rsidR="006673B2" w:rsidRPr="00615D4B" w:rsidDel="00CB3FDD" w:rsidRDefault="006673B2" w:rsidP="006673B2">
            <w:pPr>
              <w:rPr>
                <w:del w:id="8640" w:author="阿毛" w:date="2021-05-21T17:53:00Z"/>
                <w:rFonts w:ascii="標楷體" w:eastAsia="標楷體" w:hAnsi="標楷體"/>
              </w:rPr>
            </w:pPr>
            <w:del w:id="8641" w:author="阿毛" w:date="2021-05-21T17:53:00Z">
              <w:r w:rsidRPr="00615D4B" w:rsidDel="00CB3FDD">
                <w:rPr>
                  <w:rFonts w:ascii="標楷體" w:eastAsia="標楷體" w:hAnsi="標楷體"/>
                </w:rPr>
                <w:delText xml:space="preserve">執行後狀況 </w:delText>
              </w:r>
            </w:del>
          </w:p>
        </w:tc>
        <w:tc>
          <w:tcPr>
            <w:tcW w:w="6318" w:type="dxa"/>
            <w:tcBorders>
              <w:top w:val="single" w:sz="8" w:space="0" w:color="000000"/>
              <w:left w:val="single" w:sz="8" w:space="0" w:color="000000"/>
              <w:bottom w:val="single" w:sz="8" w:space="0" w:color="000000"/>
            </w:tcBorders>
          </w:tcPr>
          <w:p w14:paraId="4FA92138" w14:textId="229B75A4" w:rsidR="006673B2" w:rsidRPr="00615D4B" w:rsidDel="00CB3FDD" w:rsidRDefault="006673B2" w:rsidP="006673B2">
            <w:pPr>
              <w:rPr>
                <w:del w:id="8642" w:author="阿毛" w:date="2021-05-21T17:53:00Z"/>
                <w:rFonts w:ascii="標楷體" w:eastAsia="標楷體" w:hAnsi="標楷體"/>
              </w:rPr>
            </w:pPr>
          </w:p>
        </w:tc>
      </w:tr>
      <w:tr w:rsidR="006673B2" w:rsidRPr="00615D4B" w:rsidDel="00CB3FDD" w14:paraId="7D3D191A" w14:textId="7F3F39A3" w:rsidTr="005F76AD">
        <w:trPr>
          <w:trHeight w:val="358"/>
          <w:del w:id="8643" w:author="阿毛" w:date="2021-05-21T17:53:00Z"/>
        </w:trPr>
        <w:tc>
          <w:tcPr>
            <w:tcW w:w="1548" w:type="dxa"/>
            <w:tcBorders>
              <w:top w:val="single" w:sz="8" w:space="0" w:color="000000"/>
              <w:bottom w:val="single" w:sz="8" w:space="0" w:color="000000"/>
              <w:right w:val="single" w:sz="8" w:space="0" w:color="000000"/>
            </w:tcBorders>
            <w:shd w:val="clear" w:color="auto" w:fill="F3F3F3"/>
          </w:tcPr>
          <w:p w14:paraId="21E7E315" w14:textId="6617E44D" w:rsidR="006673B2" w:rsidRPr="00615D4B" w:rsidDel="00CB3FDD" w:rsidRDefault="006673B2" w:rsidP="006673B2">
            <w:pPr>
              <w:rPr>
                <w:del w:id="8644" w:author="阿毛" w:date="2021-05-21T17:53:00Z"/>
                <w:rFonts w:ascii="標楷體" w:eastAsia="標楷體" w:hAnsi="標楷體"/>
              </w:rPr>
            </w:pPr>
            <w:del w:id="8645" w:author="阿毛" w:date="2021-05-21T17:53:00Z">
              <w:r w:rsidRPr="00615D4B" w:rsidDel="00CB3FDD">
                <w:rPr>
                  <w:rFonts w:ascii="標楷體" w:eastAsia="標楷體" w:hAnsi="標楷體"/>
                </w:rPr>
                <w:delText>特別需求</w:delText>
              </w:r>
            </w:del>
          </w:p>
        </w:tc>
        <w:tc>
          <w:tcPr>
            <w:tcW w:w="6318" w:type="dxa"/>
            <w:tcBorders>
              <w:top w:val="single" w:sz="8" w:space="0" w:color="000000"/>
              <w:left w:val="single" w:sz="8" w:space="0" w:color="000000"/>
              <w:bottom w:val="single" w:sz="8" w:space="0" w:color="000000"/>
            </w:tcBorders>
          </w:tcPr>
          <w:p w14:paraId="57FF6E73" w14:textId="3D9E5C14" w:rsidR="006673B2" w:rsidRPr="00615D4B" w:rsidDel="00CB3FDD" w:rsidRDefault="006673B2" w:rsidP="006673B2">
            <w:pPr>
              <w:rPr>
                <w:del w:id="8646" w:author="阿毛" w:date="2021-05-21T17:53:00Z"/>
                <w:rFonts w:ascii="標楷體" w:eastAsia="標楷體" w:hAnsi="標楷體"/>
              </w:rPr>
            </w:pPr>
          </w:p>
        </w:tc>
      </w:tr>
      <w:tr w:rsidR="006673B2" w:rsidRPr="00615D4B" w:rsidDel="00CB3FDD" w14:paraId="465A09ED" w14:textId="33371685" w:rsidTr="005F76AD">
        <w:trPr>
          <w:trHeight w:val="278"/>
          <w:del w:id="8647" w:author="阿毛" w:date="2021-05-21T17:53:00Z"/>
        </w:trPr>
        <w:tc>
          <w:tcPr>
            <w:tcW w:w="1548" w:type="dxa"/>
            <w:tcBorders>
              <w:top w:val="single" w:sz="8" w:space="0" w:color="000000"/>
              <w:bottom w:val="single" w:sz="8" w:space="0" w:color="000000"/>
              <w:right w:val="single" w:sz="8" w:space="0" w:color="000000"/>
            </w:tcBorders>
            <w:shd w:val="clear" w:color="auto" w:fill="F3F3F3"/>
          </w:tcPr>
          <w:p w14:paraId="2BF8E6CB" w14:textId="010E9DFB" w:rsidR="006673B2" w:rsidRPr="00615D4B" w:rsidDel="00CB3FDD" w:rsidRDefault="006673B2" w:rsidP="006673B2">
            <w:pPr>
              <w:rPr>
                <w:del w:id="8648" w:author="阿毛" w:date="2021-05-21T17:53:00Z"/>
                <w:rFonts w:ascii="標楷體" w:eastAsia="標楷體" w:hAnsi="標楷體"/>
              </w:rPr>
            </w:pPr>
            <w:del w:id="8649" w:author="阿毛" w:date="2021-05-21T17:53:00Z">
              <w:r w:rsidRPr="00615D4B" w:rsidDel="00CB3FDD">
                <w:rPr>
                  <w:rFonts w:ascii="標楷體" w:eastAsia="標楷體" w:hAnsi="標楷體"/>
                </w:rPr>
                <w:delText xml:space="preserve">參考 </w:delText>
              </w:r>
            </w:del>
          </w:p>
        </w:tc>
        <w:tc>
          <w:tcPr>
            <w:tcW w:w="6318" w:type="dxa"/>
            <w:tcBorders>
              <w:top w:val="single" w:sz="8" w:space="0" w:color="000000"/>
              <w:left w:val="single" w:sz="8" w:space="0" w:color="000000"/>
              <w:bottom w:val="single" w:sz="8" w:space="0" w:color="000000"/>
            </w:tcBorders>
          </w:tcPr>
          <w:p w14:paraId="06BAC667" w14:textId="28CF492D" w:rsidR="006673B2" w:rsidRPr="00615D4B" w:rsidDel="00CB3FDD" w:rsidRDefault="006673B2" w:rsidP="006673B2">
            <w:pPr>
              <w:rPr>
                <w:del w:id="8650" w:author="阿毛" w:date="2021-05-21T17:53:00Z"/>
                <w:rFonts w:ascii="標楷體" w:eastAsia="標楷體" w:hAnsi="標楷體"/>
              </w:rPr>
            </w:pPr>
          </w:p>
        </w:tc>
      </w:tr>
    </w:tbl>
    <w:p w14:paraId="073B9EE5" w14:textId="6367C31E" w:rsidR="00396081" w:rsidDel="00CB3FDD" w:rsidRDefault="00396081" w:rsidP="00396081">
      <w:pPr>
        <w:rPr>
          <w:del w:id="8651" w:author="阿毛" w:date="2021-05-21T17:53:00Z"/>
        </w:rPr>
      </w:pPr>
    </w:p>
    <w:p w14:paraId="154B69D9" w14:textId="47673A3C" w:rsidR="00396081" w:rsidRPr="00615D4B" w:rsidDel="00CB3FDD" w:rsidRDefault="00396081">
      <w:pPr>
        <w:pStyle w:val="a"/>
        <w:rPr>
          <w:del w:id="8652" w:author="阿毛" w:date="2021-05-21T17:53:00Z"/>
        </w:rPr>
      </w:pPr>
      <w:del w:id="8653" w:author="阿毛" w:date="2021-05-21T17:53:00Z">
        <w:r w:rsidRPr="00615D4B" w:rsidDel="00CB3FDD">
          <w:delText>UI畫面</w:delText>
        </w:r>
      </w:del>
    </w:p>
    <w:p w14:paraId="09285538" w14:textId="3B500A39" w:rsidR="00396081" w:rsidDel="00CB3FDD" w:rsidRDefault="00396081" w:rsidP="00396081">
      <w:pPr>
        <w:pStyle w:val="42"/>
        <w:spacing w:after="72"/>
        <w:ind w:left="1133"/>
        <w:rPr>
          <w:del w:id="8654" w:author="阿毛" w:date="2021-05-21T17:53:00Z"/>
          <w:rFonts w:hAnsi="標楷體"/>
        </w:rPr>
      </w:pPr>
      <w:del w:id="8655" w:author="阿毛" w:date="2021-05-21T17:53:00Z">
        <w:r w:rsidRPr="00743962" w:rsidDel="00CB3FDD">
          <w:rPr>
            <w:rFonts w:hAnsi="標楷體" w:hint="eastAsia"/>
          </w:rPr>
          <w:delText>輸入畫面：</w:delText>
        </w:r>
      </w:del>
    </w:p>
    <w:p w14:paraId="6B59FF56" w14:textId="09A18B8C" w:rsidR="00396081" w:rsidRPr="00515DBE" w:rsidDel="00CB3FDD" w:rsidRDefault="00396081" w:rsidP="00396081">
      <w:pPr>
        <w:pStyle w:val="42"/>
        <w:spacing w:after="72"/>
        <w:ind w:leftChars="0" w:left="0"/>
        <w:rPr>
          <w:del w:id="8656" w:author="阿毛" w:date="2021-05-21T17:53:00Z"/>
          <w:rFonts w:hAnsi="標楷體"/>
        </w:rPr>
      </w:pPr>
      <w:del w:id="8657" w:author="阿毛" w:date="2021-05-21T17:53:00Z">
        <w:r w:rsidRPr="00422331" w:rsidDel="00CB3FDD">
          <w:rPr>
            <w:rFonts w:hAnsi="標楷體"/>
            <w:noProof/>
          </w:rPr>
          <w:drawing>
            <wp:inline distT="0" distB="0" distL="0" distR="0" wp14:anchorId="52F87BD1" wp14:editId="21B2DFA3">
              <wp:extent cx="6639592" cy="1447800"/>
              <wp:effectExtent l="0" t="0" r="0"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6639592" cy="1447800"/>
                      </a:xfrm>
                      <a:prstGeom prst="rect">
                        <a:avLst/>
                      </a:prstGeom>
                    </pic:spPr>
                  </pic:pic>
                </a:graphicData>
              </a:graphic>
            </wp:inline>
          </w:drawing>
        </w:r>
      </w:del>
    </w:p>
    <w:p w14:paraId="76A576B5" w14:textId="15733FD8" w:rsidR="00396081" w:rsidDel="00CB3FDD" w:rsidRDefault="00396081" w:rsidP="00396081">
      <w:pPr>
        <w:pStyle w:val="1text"/>
        <w:rPr>
          <w:del w:id="8658" w:author="阿毛" w:date="2021-05-21T17:53:00Z"/>
          <w:rFonts w:ascii="Times New Roman" w:hAnsi="Times New Roman"/>
        </w:rPr>
      </w:pPr>
    </w:p>
    <w:p w14:paraId="44C7F052" w14:textId="515BB05D" w:rsidR="00396081" w:rsidRPr="003972CE" w:rsidDel="00CB3FDD" w:rsidRDefault="00396081">
      <w:pPr>
        <w:pStyle w:val="a"/>
        <w:rPr>
          <w:del w:id="8659" w:author="阿毛" w:date="2021-05-21T17:53:00Z"/>
        </w:rPr>
      </w:pPr>
      <w:del w:id="8660" w:author="阿毛" w:date="2021-05-21T17:53:00Z">
        <w:r w:rsidRPr="00615D4B" w:rsidDel="00CB3FDD">
          <w:rPr>
            <w:rFonts w:hint="eastAsia"/>
          </w:rPr>
          <w:delText>輸入</w:delText>
        </w:r>
        <w:r w:rsidRPr="003972CE" w:rsidDel="00CB3FDD">
          <w:delText>畫面資料說明</w:delText>
        </w:r>
      </w:del>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7"/>
        <w:gridCol w:w="1576"/>
        <w:gridCol w:w="1300"/>
        <w:gridCol w:w="1300"/>
        <w:gridCol w:w="1119"/>
        <w:gridCol w:w="623"/>
        <w:gridCol w:w="623"/>
        <w:gridCol w:w="3422"/>
      </w:tblGrid>
      <w:tr w:rsidR="00396081" w:rsidRPr="00615D4B" w:rsidDel="00CB3FDD" w14:paraId="48754338" w14:textId="7F7FC442" w:rsidTr="005F76AD">
        <w:trPr>
          <w:trHeight w:val="388"/>
          <w:jc w:val="center"/>
          <w:del w:id="8661" w:author="阿毛" w:date="2021-05-21T17:53:00Z"/>
        </w:trPr>
        <w:tc>
          <w:tcPr>
            <w:tcW w:w="219" w:type="pct"/>
            <w:vMerge w:val="restart"/>
          </w:tcPr>
          <w:p w14:paraId="455B494A" w14:textId="511FDF9F" w:rsidR="00396081" w:rsidRPr="00615D4B" w:rsidDel="00CB3FDD" w:rsidRDefault="00396081" w:rsidP="005F76AD">
            <w:pPr>
              <w:rPr>
                <w:del w:id="8662" w:author="阿毛" w:date="2021-05-21T17:53:00Z"/>
                <w:rFonts w:ascii="標楷體" w:eastAsia="標楷體" w:hAnsi="標楷體"/>
              </w:rPr>
            </w:pPr>
            <w:del w:id="8663" w:author="阿毛" w:date="2021-05-21T17:53:00Z">
              <w:r w:rsidRPr="00615D4B" w:rsidDel="00CB3FDD">
                <w:rPr>
                  <w:rFonts w:ascii="標楷體" w:eastAsia="標楷體" w:hAnsi="標楷體"/>
                </w:rPr>
                <w:delText>序號</w:delText>
              </w:r>
            </w:del>
          </w:p>
        </w:tc>
        <w:tc>
          <w:tcPr>
            <w:tcW w:w="756" w:type="pct"/>
            <w:vMerge w:val="restart"/>
          </w:tcPr>
          <w:p w14:paraId="5A176B01" w14:textId="079F29A6" w:rsidR="00396081" w:rsidRPr="00615D4B" w:rsidDel="00CB3FDD" w:rsidRDefault="00396081" w:rsidP="005F76AD">
            <w:pPr>
              <w:rPr>
                <w:del w:id="8664" w:author="阿毛" w:date="2021-05-21T17:53:00Z"/>
                <w:rFonts w:ascii="標楷體" w:eastAsia="標楷體" w:hAnsi="標楷體"/>
              </w:rPr>
            </w:pPr>
            <w:del w:id="8665" w:author="阿毛" w:date="2021-05-21T17:53:00Z">
              <w:r w:rsidRPr="00615D4B" w:rsidDel="00CB3FDD">
                <w:rPr>
                  <w:rFonts w:ascii="標楷體" w:eastAsia="標楷體" w:hAnsi="標楷體"/>
                </w:rPr>
                <w:delText>欄位</w:delText>
              </w:r>
            </w:del>
          </w:p>
        </w:tc>
        <w:tc>
          <w:tcPr>
            <w:tcW w:w="2382" w:type="pct"/>
            <w:gridSpan w:val="5"/>
          </w:tcPr>
          <w:p w14:paraId="4F70FE5F" w14:textId="228B838D" w:rsidR="00396081" w:rsidRPr="00615D4B" w:rsidDel="00CB3FDD" w:rsidRDefault="00396081" w:rsidP="005F76AD">
            <w:pPr>
              <w:jc w:val="center"/>
              <w:rPr>
                <w:del w:id="8666" w:author="阿毛" w:date="2021-05-21T17:53:00Z"/>
                <w:rFonts w:ascii="標楷體" w:eastAsia="標楷體" w:hAnsi="標楷體"/>
              </w:rPr>
            </w:pPr>
            <w:del w:id="8667" w:author="阿毛" w:date="2021-05-21T17:53:00Z">
              <w:r w:rsidRPr="00615D4B" w:rsidDel="00CB3FDD">
                <w:rPr>
                  <w:rFonts w:ascii="標楷體" w:eastAsia="標楷體" w:hAnsi="標楷體"/>
                </w:rPr>
                <w:delText>說明</w:delText>
              </w:r>
            </w:del>
          </w:p>
        </w:tc>
        <w:tc>
          <w:tcPr>
            <w:tcW w:w="1642" w:type="pct"/>
            <w:vMerge w:val="restart"/>
          </w:tcPr>
          <w:p w14:paraId="3CDB69C3" w14:textId="5A977567" w:rsidR="00396081" w:rsidRPr="00615D4B" w:rsidDel="00CB3FDD" w:rsidRDefault="00396081" w:rsidP="005F76AD">
            <w:pPr>
              <w:rPr>
                <w:del w:id="8668" w:author="阿毛" w:date="2021-05-21T17:53:00Z"/>
                <w:rFonts w:ascii="標楷體" w:eastAsia="標楷體" w:hAnsi="標楷體"/>
              </w:rPr>
            </w:pPr>
            <w:del w:id="8669" w:author="阿毛" w:date="2021-05-21T17:53:00Z">
              <w:r w:rsidRPr="00615D4B" w:rsidDel="00CB3FDD">
                <w:rPr>
                  <w:rFonts w:ascii="標楷體" w:eastAsia="標楷體" w:hAnsi="標楷體"/>
                </w:rPr>
                <w:delText>處理邏輯及注意事項</w:delText>
              </w:r>
            </w:del>
          </w:p>
        </w:tc>
      </w:tr>
      <w:tr w:rsidR="00396081" w:rsidRPr="00615D4B" w:rsidDel="00CB3FDD" w14:paraId="1F9CD5DA" w14:textId="76B81A91" w:rsidTr="005F76AD">
        <w:trPr>
          <w:trHeight w:val="244"/>
          <w:jc w:val="center"/>
          <w:del w:id="8670" w:author="阿毛" w:date="2021-05-21T17:53:00Z"/>
        </w:trPr>
        <w:tc>
          <w:tcPr>
            <w:tcW w:w="219" w:type="pct"/>
            <w:vMerge/>
          </w:tcPr>
          <w:p w14:paraId="55A08BF7" w14:textId="639921FE" w:rsidR="00396081" w:rsidRPr="00615D4B" w:rsidDel="00CB3FDD" w:rsidRDefault="00396081" w:rsidP="005F76AD">
            <w:pPr>
              <w:rPr>
                <w:del w:id="8671" w:author="阿毛" w:date="2021-05-21T17:53:00Z"/>
                <w:rFonts w:ascii="標楷體" w:eastAsia="標楷體" w:hAnsi="標楷體"/>
              </w:rPr>
            </w:pPr>
          </w:p>
        </w:tc>
        <w:tc>
          <w:tcPr>
            <w:tcW w:w="756" w:type="pct"/>
            <w:vMerge/>
          </w:tcPr>
          <w:p w14:paraId="0B266DA8" w14:textId="04B9FD98" w:rsidR="00396081" w:rsidRPr="00615D4B" w:rsidDel="00CB3FDD" w:rsidRDefault="00396081" w:rsidP="005F76AD">
            <w:pPr>
              <w:rPr>
                <w:del w:id="8672" w:author="阿毛" w:date="2021-05-21T17:53:00Z"/>
                <w:rFonts w:ascii="標楷體" w:eastAsia="標楷體" w:hAnsi="標楷體"/>
              </w:rPr>
            </w:pPr>
          </w:p>
        </w:tc>
        <w:tc>
          <w:tcPr>
            <w:tcW w:w="624" w:type="pct"/>
          </w:tcPr>
          <w:p w14:paraId="5C498139" w14:textId="059282D9" w:rsidR="00396081" w:rsidRPr="00615D4B" w:rsidDel="00CB3FDD" w:rsidRDefault="00396081" w:rsidP="005F76AD">
            <w:pPr>
              <w:rPr>
                <w:del w:id="8673" w:author="阿毛" w:date="2021-05-21T17:53:00Z"/>
                <w:rFonts w:ascii="標楷體" w:eastAsia="標楷體" w:hAnsi="標楷體"/>
              </w:rPr>
            </w:pPr>
            <w:del w:id="8674" w:author="阿毛" w:date="2021-05-21T17:53:00Z">
              <w:r w:rsidRPr="00615D4B" w:rsidDel="00CB3FDD">
                <w:rPr>
                  <w:rFonts w:ascii="標楷體" w:eastAsia="標楷體" w:hAnsi="標楷體" w:hint="eastAsia"/>
                </w:rPr>
                <w:delText>資料型態長度</w:delText>
              </w:r>
            </w:del>
          </w:p>
        </w:tc>
        <w:tc>
          <w:tcPr>
            <w:tcW w:w="624" w:type="pct"/>
          </w:tcPr>
          <w:p w14:paraId="0AEF5495" w14:textId="36B5EAF2" w:rsidR="00396081" w:rsidRPr="00615D4B" w:rsidDel="00CB3FDD" w:rsidRDefault="00396081" w:rsidP="005F76AD">
            <w:pPr>
              <w:rPr>
                <w:del w:id="8675" w:author="阿毛" w:date="2021-05-21T17:53:00Z"/>
                <w:rFonts w:ascii="標楷體" w:eastAsia="標楷體" w:hAnsi="標楷體"/>
              </w:rPr>
            </w:pPr>
            <w:del w:id="8676" w:author="阿毛" w:date="2021-05-21T17:53:00Z">
              <w:r w:rsidRPr="00615D4B" w:rsidDel="00CB3FDD">
                <w:rPr>
                  <w:rFonts w:ascii="標楷體" w:eastAsia="標楷體" w:hAnsi="標楷體"/>
                </w:rPr>
                <w:delText>預設值</w:delText>
              </w:r>
            </w:del>
          </w:p>
        </w:tc>
        <w:tc>
          <w:tcPr>
            <w:tcW w:w="537" w:type="pct"/>
          </w:tcPr>
          <w:p w14:paraId="1A8C88AF" w14:textId="1B70A89F" w:rsidR="00396081" w:rsidRPr="00615D4B" w:rsidDel="00CB3FDD" w:rsidRDefault="00396081" w:rsidP="005F76AD">
            <w:pPr>
              <w:rPr>
                <w:del w:id="8677" w:author="阿毛" w:date="2021-05-21T17:53:00Z"/>
                <w:rFonts w:ascii="標楷體" w:eastAsia="標楷體" w:hAnsi="標楷體"/>
              </w:rPr>
            </w:pPr>
            <w:del w:id="8678" w:author="阿毛" w:date="2021-05-21T17:53:00Z">
              <w:r w:rsidRPr="00615D4B" w:rsidDel="00CB3FDD">
                <w:rPr>
                  <w:rFonts w:ascii="標楷體" w:eastAsia="標楷體" w:hAnsi="標楷體"/>
                </w:rPr>
                <w:delText>選單內容</w:delText>
              </w:r>
            </w:del>
          </w:p>
        </w:tc>
        <w:tc>
          <w:tcPr>
            <w:tcW w:w="299" w:type="pct"/>
          </w:tcPr>
          <w:p w14:paraId="1C647007" w14:textId="7353E3A8" w:rsidR="00396081" w:rsidRPr="00615D4B" w:rsidDel="00CB3FDD" w:rsidRDefault="00396081" w:rsidP="005F76AD">
            <w:pPr>
              <w:rPr>
                <w:del w:id="8679" w:author="阿毛" w:date="2021-05-21T17:53:00Z"/>
                <w:rFonts w:ascii="標楷體" w:eastAsia="標楷體" w:hAnsi="標楷體"/>
              </w:rPr>
            </w:pPr>
            <w:del w:id="8680" w:author="阿毛" w:date="2021-05-21T17:53:00Z">
              <w:r w:rsidRPr="00615D4B" w:rsidDel="00CB3FDD">
                <w:rPr>
                  <w:rFonts w:ascii="標楷體" w:eastAsia="標楷體" w:hAnsi="標楷體"/>
                </w:rPr>
                <w:delText>必填</w:delText>
              </w:r>
            </w:del>
          </w:p>
        </w:tc>
        <w:tc>
          <w:tcPr>
            <w:tcW w:w="299" w:type="pct"/>
          </w:tcPr>
          <w:p w14:paraId="542A76D6" w14:textId="795037F9" w:rsidR="00396081" w:rsidRPr="00615D4B" w:rsidDel="00CB3FDD" w:rsidRDefault="00396081" w:rsidP="005F76AD">
            <w:pPr>
              <w:rPr>
                <w:del w:id="8681" w:author="阿毛" w:date="2021-05-21T17:53:00Z"/>
                <w:rFonts w:ascii="標楷體" w:eastAsia="標楷體" w:hAnsi="標楷體"/>
              </w:rPr>
            </w:pPr>
            <w:del w:id="8682" w:author="阿毛" w:date="2021-05-21T17:53:00Z">
              <w:r w:rsidRPr="00615D4B" w:rsidDel="00CB3FDD">
                <w:rPr>
                  <w:rFonts w:ascii="標楷體" w:eastAsia="標楷體" w:hAnsi="標楷體"/>
                </w:rPr>
                <w:delText>R/W</w:delText>
              </w:r>
            </w:del>
          </w:p>
        </w:tc>
        <w:tc>
          <w:tcPr>
            <w:tcW w:w="1642" w:type="pct"/>
            <w:vMerge/>
          </w:tcPr>
          <w:p w14:paraId="7C1DD5B7" w14:textId="15805135" w:rsidR="00396081" w:rsidRPr="00615D4B" w:rsidDel="00CB3FDD" w:rsidRDefault="00396081" w:rsidP="005F76AD">
            <w:pPr>
              <w:rPr>
                <w:del w:id="8683" w:author="阿毛" w:date="2021-05-21T17:53:00Z"/>
                <w:rFonts w:ascii="標楷體" w:eastAsia="標楷體" w:hAnsi="標楷體"/>
              </w:rPr>
            </w:pPr>
          </w:p>
        </w:tc>
      </w:tr>
      <w:tr w:rsidR="00396081" w:rsidRPr="00615D4B" w:rsidDel="00CB3FDD" w14:paraId="2E548D2D" w14:textId="7CF955C8" w:rsidTr="005F76AD">
        <w:trPr>
          <w:trHeight w:val="291"/>
          <w:jc w:val="center"/>
          <w:del w:id="8684" w:author="阿毛" w:date="2021-05-21T17:53:00Z"/>
        </w:trPr>
        <w:tc>
          <w:tcPr>
            <w:tcW w:w="219" w:type="pct"/>
          </w:tcPr>
          <w:p w14:paraId="5EC4D626" w14:textId="0FE03559" w:rsidR="00396081" w:rsidRPr="00C73F0C" w:rsidDel="00CB3FDD" w:rsidRDefault="00396081" w:rsidP="00396081">
            <w:pPr>
              <w:pStyle w:val="af9"/>
              <w:numPr>
                <w:ilvl w:val="0"/>
                <w:numId w:val="32"/>
              </w:numPr>
              <w:ind w:leftChars="0"/>
              <w:rPr>
                <w:del w:id="8685" w:author="阿毛" w:date="2021-05-21T17:53:00Z"/>
                <w:rFonts w:ascii="標楷體" w:eastAsia="標楷體" w:hAnsi="標楷體"/>
              </w:rPr>
            </w:pPr>
          </w:p>
        </w:tc>
        <w:tc>
          <w:tcPr>
            <w:tcW w:w="756" w:type="pct"/>
          </w:tcPr>
          <w:p w14:paraId="4058545C" w14:textId="5BEDA42D" w:rsidR="00396081" w:rsidRPr="00615D4B" w:rsidDel="00CB3FDD" w:rsidRDefault="00396081" w:rsidP="005F76AD">
            <w:pPr>
              <w:rPr>
                <w:del w:id="8686" w:author="阿毛" w:date="2021-05-21T17:53:00Z"/>
                <w:rFonts w:ascii="標楷體" w:eastAsia="標楷體" w:hAnsi="標楷體"/>
              </w:rPr>
            </w:pPr>
            <w:del w:id="8687" w:author="阿毛" w:date="2021-05-21T17:53:00Z">
              <w:r w:rsidDel="00CB3FDD">
                <w:rPr>
                  <w:rFonts w:ascii="標楷體" w:eastAsia="標楷體" w:hAnsi="標楷體" w:hint="eastAsia"/>
                </w:rPr>
                <w:delText>交易代號</w:delText>
              </w:r>
            </w:del>
          </w:p>
        </w:tc>
        <w:tc>
          <w:tcPr>
            <w:tcW w:w="624" w:type="pct"/>
          </w:tcPr>
          <w:p w14:paraId="17A91E1F" w14:textId="47EC45BC" w:rsidR="00396081" w:rsidRPr="00615D4B" w:rsidDel="00CB3FDD" w:rsidRDefault="004F09F3" w:rsidP="005F76AD">
            <w:pPr>
              <w:rPr>
                <w:del w:id="8688" w:author="阿毛" w:date="2021-05-21T17:53:00Z"/>
                <w:rFonts w:ascii="標楷體" w:eastAsia="標楷體" w:hAnsi="標楷體"/>
              </w:rPr>
            </w:pPr>
            <w:ins w:id="8689" w:author="st1" w:date="2021-03-19T11:03:00Z">
              <w:del w:id="8690" w:author="阿毛" w:date="2021-05-21T17:53:00Z">
                <w:r w:rsidDel="00CB3FDD">
                  <w:rPr>
                    <w:rFonts w:ascii="標楷體" w:eastAsia="標楷體" w:hAnsi="標楷體" w:hint="eastAsia"/>
                  </w:rPr>
                  <w:delText>X</w:delText>
                </w:r>
                <w:r w:rsidDel="00CB3FDD">
                  <w:rPr>
                    <w:rFonts w:ascii="標楷體" w:eastAsia="標楷體" w:hAnsi="標楷體"/>
                  </w:rPr>
                  <w:delText>(3)</w:delText>
                </w:r>
              </w:del>
            </w:ins>
          </w:p>
        </w:tc>
        <w:tc>
          <w:tcPr>
            <w:tcW w:w="624" w:type="pct"/>
          </w:tcPr>
          <w:p w14:paraId="4DF556CA" w14:textId="2A1F4516" w:rsidR="00396081" w:rsidRPr="00615D4B" w:rsidDel="00CB3FDD" w:rsidRDefault="004F09F3" w:rsidP="005F76AD">
            <w:pPr>
              <w:rPr>
                <w:del w:id="8691" w:author="阿毛" w:date="2021-05-21T17:53:00Z"/>
                <w:rFonts w:ascii="標楷體" w:eastAsia="標楷體" w:hAnsi="標楷體"/>
              </w:rPr>
            </w:pPr>
            <w:ins w:id="8692" w:author="st1" w:date="2021-03-19T11:03:00Z">
              <w:del w:id="8693" w:author="阿毛" w:date="2021-05-21T17:53:00Z">
                <w:r w:rsidDel="00CB3FDD">
                  <w:rPr>
                    <w:rFonts w:ascii="標楷體" w:eastAsia="標楷體" w:hAnsi="標楷體" w:hint="eastAsia"/>
                  </w:rPr>
                  <w:delText>4</w:delText>
                </w:r>
                <w:r w:rsidDel="00CB3FDD">
                  <w:rPr>
                    <w:rFonts w:ascii="標楷體" w:eastAsia="標楷體" w:hAnsi="標楷體"/>
                  </w:rPr>
                  <w:delText>6</w:delText>
                </w:r>
              </w:del>
            </w:ins>
          </w:p>
        </w:tc>
        <w:tc>
          <w:tcPr>
            <w:tcW w:w="537" w:type="pct"/>
          </w:tcPr>
          <w:p w14:paraId="580F60D1" w14:textId="74718FD0" w:rsidR="00396081" w:rsidRPr="00615D4B" w:rsidDel="00CB3FDD" w:rsidRDefault="00396081" w:rsidP="005F76AD">
            <w:pPr>
              <w:rPr>
                <w:del w:id="8694" w:author="阿毛" w:date="2021-05-21T17:53:00Z"/>
                <w:rFonts w:ascii="標楷體" w:eastAsia="標楷體" w:hAnsi="標楷體"/>
              </w:rPr>
            </w:pPr>
            <w:del w:id="8695" w:author="阿毛" w:date="2021-05-21T17:53:00Z">
              <w:r w:rsidDel="00CB3FDD">
                <w:rPr>
                  <w:rFonts w:ascii="標楷體" w:eastAsia="標楷體" w:hAnsi="標楷體" w:hint="eastAsia"/>
                </w:rPr>
                <w:delText>下拉式選單</w:delText>
              </w:r>
            </w:del>
          </w:p>
        </w:tc>
        <w:tc>
          <w:tcPr>
            <w:tcW w:w="299" w:type="pct"/>
          </w:tcPr>
          <w:p w14:paraId="61021F2B" w14:textId="43A717B9" w:rsidR="00396081" w:rsidRPr="00615D4B" w:rsidDel="00CB3FDD" w:rsidRDefault="00396081" w:rsidP="005F76AD">
            <w:pPr>
              <w:rPr>
                <w:del w:id="8696" w:author="阿毛" w:date="2021-05-21T17:53:00Z"/>
                <w:rFonts w:ascii="標楷體" w:eastAsia="標楷體" w:hAnsi="標楷體"/>
              </w:rPr>
            </w:pPr>
          </w:p>
        </w:tc>
        <w:tc>
          <w:tcPr>
            <w:tcW w:w="299" w:type="pct"/>
          </w:tcPr>
          <w:p w14:paraId="2972AE62" w14:textId="7C45E31A" w:rsidR="00396081" w:rsidRPr="00615D4B" w:rsidDel="00CB3FDD" w:rsidRDefault="00396081" w:rsidP="005F76AD">
            <w:pPr>
              <w:rPr>
                <w:del w:id="8697" w:author="阿毛" w:date="2021-05-21T17:53:00Z"/>
                <w:rFonts w:ascii="標楷體" w:eastAsia="標楷體" w:hAnsi="標楷體"/>
              </w:rPr>
            </w:pPr>
          </w:p>
        </w:tc>
        <w:tc>
          <w:tcPr>
            <w:tcW w:w="1642" w:type="pct"/>
          </w:tcPr>
          <w:p w14:paraId="7C71CED6" w14:textId="47E2843B" w:rsidR="004F09F3" w:rsidRPr="004F09F3" w:rsidDel="00CB3FDD" w:rsidRDefault="004F09F3" w:rsidP="004F09F3">
            <w:pPr>
              <w:rPr>
                <w:ins w:id="8698" w:author="st1" w:date="2021-03-19T11:02:00Z"/>
                <w:del w:id="8699" w:author="阿毛" w:date="2021-05-21T17:53:00Z"/>
                <w:rFonts w:ascii="標楷體" w:eastAsia="標楷體" w:hAnsi="標楷體"/>
              </w:rPr>
            </w:pPr>
            <w:ins w:id="8700" w:author="st1" w:date="2021-03-19T11:02:00Z">
              <w:del w:id="8701" w:author="阿毛" w:date="2021-05-21T17:53:00Z">
                <w:r w:rsidRPr="004F09F3" w:rsidDel="00CB3FDD">
                  <w:rPr>
                    <w:rFonts w:ascii="標楷體" w:eastAsia="標楷體" w:hAnsi="標楷體" w:hint="eastAsia"/>
                  </w:rPr>
                  <w:delText>40:前置協商受理申請暨請求償權通知資料</w:delText>
                </w:r>
              </w:del>
            </w:ins>
          </w:p>
          <w:p w14:paraId="3518E061" w14:textId="070444A7" w:rsidR="004F09F3" w:rsidRPr="004F09F3" w:rsidDel="00CB3FDD" w:rsidRDefault="004F09F3" w:rsidP="004F09F3">
            <w:pPr>
              <w:rPr>
                <w:ins w:id="8702" w:author="st1" w:date="2021-03-19T11:02:00Z"/>
                <w:del w:id="8703" w:author="阿毛" w:date="2021-05-21T17:53:00Z"/>
                <w:rFonts w:ascii="標楷體" w:eastAsia="標楷體" w:hAnsi="標楷體"/>
              </w:rPr>
            </w:pPr>
            <w:ins w:id="8704" w:author="st1" w:date="2021-03-19T11:02:00Z">
              <w:del w:id="8705" w:author="阿毛" w:date="2021-05-21T17:53:00Z">
                <w:r w:rsidRPr="004F09F3" w:rsidDel="00CB3FDD">
                  <w:rPr>
                    <w:rFonts w:ascii="標楷體" w:eastAsia="標楷體" w:hAnsi="標楷體" w:hint="eastAsia"/>
                  </w:rPr>
                  <w:delText>41:協商開始暨停催通知資料</w:delText>
                </w:r>
              </w:del>
            </w:ins>
          </w:p>
          <w:p w14:paraId="1664ADCD" w14:textId="6E9098F0" w:rsidR="004F09F3" w:rsidRPr="004F09F3" w:rsidDel="00CB3FDD" w:rsidRDefault="004F09F3" w:rsidP="004F09F3">
            <w:pPr>
              <w:rPr>
                <w:ins w:id="8706" w:author="st1" w:date="2021-03-19T11:02:00Z"/>
                <w:del w:id="8707" w:author="阿毛" w:date="2021-05-21T17:53:00Z"/>
                <w:rFonts w:ascii="標楷體" w:eastAsia="標楷體" w:hAnsi="標楷體"/>
              </w:rPr>
            </w:pPr>
            <w:ins w:id="8708" w:author="st1" w:date="2021-03-19T11:02:00Z">
              <w:del w:id="8709" w:author="阿毛" w:date="2021-05-21T17:53:00Z">
                <w:r w:rsidRPr="004F09F3" w:rsidDel="00CB3FDD">
                  <w:rPr>
                    <w:rFonts w:ascii="標楷體" w:eastAsia="標楷體" w:hAnsi="標楷體" w:hint="eastAsia"/>
                  </w:rPr>
                  <w:delText>42:回報無擔保債權金額資料</w:delText>
                </w:r>
              </w:del>
            </w:ins>
          </w:p>
          <w:p w14:paraId="2F6C4CAB" w14:textId="67646D0E" w:rsidR="004F09F3" w:rsidRPr="004F09F3" w:rsidDel="00CB3FDD" w:rsidRDefault="004F09F3" w:rsidP="004F09F3">
            <w:pPr>
              <w:rPr>
                <w:ins w:id="8710" w:author="st1" w:date="2021-03-19T11:02:00Z"/>
                <w:del w:id="8711" w:author="阿毛" w:date="2021-05-21T17:53:00Z"/>
                <w:rFonts w:ascii="標楷體" w:eastAsia="標楷體" w:hAnsi="標楷體"/>
              </w:rPr>
            </w:pPr>
            <w:ins w:id="8712" w:author="st1" w:date="2021-03-19T11:02:00Z">
              <w:del w:id="8713" w:author="阿毛" w:date="2021-05-21T17:53:00Z">
                <w:r w:rsidRPr="004F09F3" w:rsidDel="00CB3FDD">
                  <w:rPr>
                    <w:rFonts w:ascii="標楷體" w:eastAsia="標楷體" w:hAnsi="標楷體" w:hint="eastAsia"/>
                  </w:rPr>
                  <w:delText>43:回報有擔保債權金額資料</w:delText>
                </w:r>
              </w:del>
            </w:ins>
          </w:p>
          <w:p w14:paraId="68C602A0" w14:textId="449E3FFF" w:rsidR="004F09F3" w:rsidRPr="004F09F3" w:rsidDel="00CB3FDD" w:rsidRDefault="004F09F3" w:rsidP="004F09F3">
            <w:pPr>
              <w:rPr>
                <w:ins w:id="8714" w:author="st1" w:date="2021-03-19T11:02:00Z"/>
                <w:del w:id="8715" w:author="阿毛" w:date="2021-05-21T17:53:00Z"/>
                <w:rFonts w:ascii="標楷體" w:eastAsia="標楷體" w:hAnsi="標楷體"/>
              </w:rPr>
            </w:pPr>
            <w:ins w:id="8716" w:author="st1" w:date="2021-03-19T11:02:00Z">
              <w:del w:id="8717" w:author="阿毛" w:date="2021-05-21T17:53:00Z">
                <w:r w:rsidRPr="004F09F3" w:rsidDel="00CB3FDD">
                  <w:rPr>
                    <w:rFonts w:ascii="標楷體" w:eastAsia="標楷體" w:hAnsi="標楷體" w:hint="eastAsia"/>
                  </w:rPr>
                  <w:delText>44:請求同意債務清償方案通知資料</w:delText>
                </w:r>
              </w:del>
            </w:ins>
          </w:p>
          <w:p w14:paraId="0F5FB169" w14:textId="64F06DC4" w:rsidR="004F09F3" w:rsidRPr="004F09F3" w:rsidDel="00CB3FDD" w:rsidRDefault="004F09F3" w:rsidP="004F09F3">
            <w:pPr>
              <w:rPr>
                <w:ins w:id="8718" w:author="st1" w:date="2021-03-19T11:02:00Z"/>
                <w:del w:id="8719" w:author="阿毛" w:date="2021-05-21T17:53:00Z"/>
                <w:rFonts w:ascii="標楷體" w:eastAsia="標楷體" w:hAnsi="標楷體"/>
              </w:rPr>
            </w:pPr>
            <w:ins w:id="8720" w:author="st1" w:date="2021-03-19T11:02:00Z">
              <w:del w:id="8721" w:author="阿毛" w:date="2021-05-21T17:53:00Z">
                <w:r w:rsidRPr="004F09F3" w:rsidDel="00CB3FDD">
                  <w:rPr>
                    <w:rFonts w:ascii="標楷體" w:eastAsia="標楷體" w:hAnsi="標楷體" w:hint="eastAsia"/>
                  </w:rPr>
                  <w:delText>440:前置調解受理申請暨請求回報債權通知資料</w:delText>
                </w:r>
              </w:del>
            </w:ins>
          </w:p>
          <w:p w14:paraId="6525B13B" w14:textId="3EC43E2B" w:rsidR="004F09F3" w:rsidRPr="004F09F3" w:rsidDel="00CB3FDD" w:rsidRDefault="004F09F3" w:rsidP="004F09F3">
            <w:pPr>
              <w:rPr>
                <w:ins w:id="8722" w:author="st1" w:date="2021-03-19T11:02:00Z"/>
                <w:del w:id="8723" w:author="阿毛" w:date="2021-05-21T17:53:00Z"/>
                <w:rFonts w:ascii="標楷體" w:eastAsia="標楷體" w:hAnsi="標楷體"/>
              </w:rPr>
            </w:pPr>
            <w:ins w:id="8724" w:author="st1" w:date="2021-03-19T11:02:00Z">
              <w:del w:id="8725" w:author="阿毛" w:date="2021-05-21T17:53:00Z">
                <w:r w:rsidRPr="004F09F3" w:rsidDel="00CB3FDD">
                  <w:rPr>
                    <w:rFonts w:ascii="標楷體" w:eastAsia="標楷體" w:hAnsi="標楷體" w:hint="eastAsia"/>
                  </w:rPr>
                  <w:delText>442:前置調解回報無擔保債權金額資料</w:delText>
                </w:r>
              </w:del>
            </w:ins>
          </w:p>
          <w:p w14:paraId="720D0517" w14:textId="4AEEA8A3" w:rsidR="004F09F3" w:rsidRPr="004F09F3" w:rsidDel="00CB3FDD" w:rsidRDefault="004F09F3" w:rsidP="004F09F3">
            <w:pPr>
              <w:rPr>
                <w:ins w:id="8726" w:author="st1" w:date="2021-03-19T11:02:00Z"/>
                <w:del w:id="8727" w:author="阿毛" w:date="2021-05-21T17:53:00Z"/>
                <w:rFonts w:ascii="標楷體" w:eastAsia="標楷體" w:hAnsi="標楷體"/>
              </w:rPr>
            </w:pPr>
            <w:ins w:id="8728" w:author="st1" w:date="2021-03-19T11:02:00Z">
              <w:del w:id="8729" w:author="阿毛" w:date="2021-05-21T17:53:00Z">
                <w:r w:rsidRPr="004F09F3" w:rsidDel="00CB3FDD">
                  <w:rPr>
                    <w:rFonts w:ascii="標楷體" w:eastAsia="標楷體" w:hAnsi="標楷體" w:hint="eastAsia"/>
                  </w:rPr>
                  <w:delText>443:前置調解回報有擔保債權金額資料</w:delText>
                </w:r>
              </w:del>
            </w:ins>
          </w:p>
          <w:p w14:paraId="78892954" w14:textId="0E1CB85E" w:rsidR="004F09F3" w:rsidRPr="004F09F3" w:rsidDel="00CB3FDD" w:rsidRDefault="004F09F3" w:rsidP="004F09F3">
            <w:pPr>
              <w:rPr>
                <w:ins w:id="8730" w:author="st1" w:date="2021-03-19T11:02:00Z"/>
                <w:del w:id="8731" w:author="阿毛" w:date="2021-05-21T17:53:00Z"/>
                <w:rFonts w:ascii="標楷體" w:eastAsia="標楷體" w:hAnsi="標楷體"/>
              </w:rPr>
            </w:pPr>
            <w:ins w:id="8732" w:author="st1" w:date="2021-03-19T11:02:00Z">
              <w:del w:id="8733" w:author="阿毛" w:date="2021-05-21T17:53:00Z">
                <w:r w:rsidRPr="004F09F3" w:rsidDel="00CB3FDD">
                  <w:rPr>
                    <w:rFonts w:ascii="標楷體" w:eastAsia="標楷體" w:hAnsi="標楷體" w:hint="eastAsia"/>
                  </w:rPr>
                  <w:delText>444:前置調解債務人基本資料</w:delText>
                </w:r>
              </w:del>
            </w:ins>
          </w:p>
          <w:p w14:paraId="410383F6" w14:textId="2D971009" w:rsidR="004F09F3" w:rsidRPr="004F09F3" w:rsidDel="00CB3FDD" w:rsidRDefault="004F09F3" w:rsidP="004F09F3">
            <w:pPr>
              <w:rPr>
                <w:ins w:id="8734" w:author="st1" w:date="2021-03-19T11:02:00Z"/>
                <w:del w:id="8735" w:author="阿毛" w:date="2021-05-21T17:53:00Z"/>
                <w:rFonts w:ascii="標楷體" w:eastAsia="標楷體" w:hAnsi="標楷體"/>
              </w:rPr>
            </w:pPr>
            <w:ins w:id="8736" w:author="st1" w:date="2021-03-19T11:02:00Z">
              <w:del w:id="8737" w:author="阿毛" w:date="2021-05-21T17:53:00Z">
                <w:r w:rsidRPr="004F09F3" w:rsidDel="00CB3FDD">
                  <w:rPr>
                    <w:rFonts w:ascii="標楷體" w:eastAsia="標楷體" w:hAnsi="標楷體" w:hint="eastAsia"/>
                  </w:rPr>
                  <w:delText>446:前置調解結案通知資料</w:delText>
                </w:r>
              </w:del>
            </w:ins>
          </w:p>
          <w:p w14:paraId="3EEA455D" w14:textId="566DCA12" w:rsidR="004F09F3" w:rsidRPr="004F09F3" w:rsidDel="00CB3FDD" w:rsidRDefault="004F09F3" w:rsidP="004F09F3">
            <w:pPr>
              <w:rPr>
                <w:ins w:id="8738" w:author="st1" w:date="2021-03-19T11:02:00Z"/>
                <w:del w:id="8739" w:author="阿毛" w:date="2021-05-21T17:53:00Z"/>
                <w:rFonts w:ascii="標楷體" w:eastAsia="標楷體" w:hAnsi="標楷體"/>
              </w:rPr>
            </w:pPr>
            <w:ins w:id="8740" w:author="st1" w:date="2021-03-19T11:02:00Z">
              <w:del w:id="8741" w:author="阿毛" w:date="2021-05-21T17:53:00Z">
                <w:r w:rsidRPr="004F09F3" w:rsidDel="00CB3FDD">
                  <w:rPr>
                    <w:rFonts w:ascii="標楷體" w:eastAsia="標楷體" w:hAnsi="標楷體" w:hint="eastAsia"/>
                  </w:rPr>
                  <w:delText>447:前置調解金融機構無擔保債務協議資料</w:delText>
                </w:r>
              </w:del>
            </w:ins>
          </w:p>
          <w:p w14:paraId="3C73E830" w14:textId="191B873A" w:rsidR="004F09F3" w:rsidRPr="004F09F3" w:rsidDel="00CB3FDD" w:rsidRDefault="004F09F3" w:rsidP="004F09F3">
            <w:pPr>
              <w:rPr>
                <w:ins w:id="8742" w:author="st1" w:date="2021-03-19T11:02:00Z"/>
                <w:del w:id="8743" w:author="阿毛" w:date="2021-05-21T17:53:00Z"/>
                <w:rFonts w:ascii="標楷體" w:eastAsia="標楷體" w:hAnsi="標楷體"/>
              </w:rPr>
            </w:pPr>
            <w:ins w:id="8744" w:author="st1" w:date="2021-03-19T11:02:00Z">
              <w:del w:id="8745" w:author="阿毛" w:date="2021-05-21T17:53:00Z">
                <w:r w:rsidRPr="004F09F3" w:rsidDel="00CB3FDD">
                  <w:rPr>
                    <w:rFonts w:ascii="標楷體" w:eastAsia="標楷體" w:hAnsi="標楷體" w:hint="eastAsia"/>
                  </w:rPr>
                  <w:delText>448:前置調解無擔保債務分配表資料</w:delText>
                </w:r>
              </w:del>
            </w:ins>
          </w:p>
          <w:p w14:paraId="459F4664" w14:textId="693260B0" w:rsidR="004F09F3" w:rsidRPr="004F09F3" w:rsidDel="00CB3FDD" w:rsidRDefault="004F09F3" w:rsidP="004F09F3">
            <w:pPr>
              <w:rPr>
                <w:ins w:id="8746" w:author="st1" w:date="2021-03-19T11:02:00Z"/>
                <w:del w:id="8747" w:author="阿毛" w:date="2021-05-21T17:53:00Z"/>
                <w:rFonts w:ascii="標楷體" w:eastAsia="標楷體" w:hAnsi="標楷體"/>
              </w:rPr>
            </w:pPr>
            <w:ins w:id="8748" w:author="st1" w:date="2021-03-19T11:02:00Z">
              <w:del w:id="8749" w:author="阿毛" w:date="2021-05-21T17:53:00Z">
                <w:r w:rsidRPr="004F09F3" w:rsidDel="00CB3FDD">
                  <w:rPr>
                    <w:rFonts w:ascii="標楷體" w:eastAsia="標楷體" w:hAnsi="標楷體" w:hint="eastAsia"/>
                  </w:rPr>
                  <w:delText>45:回報是否同意債務清償方案資料</w:delText>
                </w:r>
              </w:del>
            </w:ins>
          </w:p>
          <w:p w14:paraId="0A5C32B6" w14:textId="5F800688" w:rsidR="004F09F3" w:rsidRPr="004F09F3" w:rsidDel="00CB3FDD" w:rsidRDefault="004F09F3" w:rsidP="004F09F3">
            <w:pPr>
              <w:rPr>
                <w:ins w:id="8750" w:author="st1" w:date="2021-03-19T11:02:00Z"/>
                <w:del w:id="8751" w:author="阿毛" w:date="2021-05-21T17:53:00Z"/>
                <w:rFonts w:ascii="標楷體" w:eastAsia="標楷體" w:hAnsi="標楷體"/>
              </w:rPr>
            </w:pPr>
            <w:ins w:id="8752" w:author="st1" w:date="2021-03-19T11:02:00Z">
              <w:del w:id="8753" w:author="阿毛" w:date="2021-05-21T17:53:00Z">
                <w:r w:rsidRPr="004F09F3" w:rsidDel="00CB3FDD">
                  <w:rPr>
                    <w:rFonts w:ascii="標楷體" w:eastAsia="標楷體" w:hAnsi="標楷體" w:hint="eastAsia"/>
                  </w:rPr>
                  <w:delText>450:前置調解債務人繳款資料</w:delText>
                </w:r>
              </w:del>
            </w:ins>
          </w:p>
          <w:p w14:paraId="0E12356E" w14:textId="43306455" w:rsidR="004F09F3" w:rsidRPr="004F09F3" w:rsidDel="00CB3FDD" w:rsidRDefault="004F09F3" w:rsidP="004F09F3">
            <w:pPr>
              <w:rPr>
                <w:ins w:id="8754" w:author="st1" w:date="2021-03-19T11:02:00Z"/>
                <w:del w:id="8755" w:author="阿毛" w:date="2021-05-21T17:53:00Z"/>
                <w:rFonts w:ascii="標楷體" w:eastAsia="標楷體" w:hAnsi="標楷體"/>
              </w:rPr>
            </w:pPr>
            <w:ins w:id="8756" w:author="st1" w:date="2021-03-19T11:02:00Z">
              <w:del w:id="8757" w:author="阿毛" w:date="2021-05-21T17:53:00Z">
                <w:r w:rsidRPr="004F09F3" w:rsidDel="00CB3FDD">
                  <w:rPr>
                    <w:rFonts w:ascii="標楷體" w:eastAsia="標楷體" w:hAnsi="標楷體" w:hint="eastAsia"/>
                  </w:rPr>
                  <w:delText>451:前置調解延期繳款資料</w:delText>
                </w:r>
              </w:del>
            </w:ins>
          </w:p>
          <w:p w14:paraId="6B98711C" w14:textId="5DEE7C35" w:rsidR="004F09F3" w:rsidRPr="004F09F3" w:rsidDel="00CB3FDD" w:rsidRDefault="004F09F3" w:rsidP="004F09F3">
            <w:pPr>
              <w:rPr>
                <w:ins w:id="8758" w:author="st1" w:date="2021-03-19T11:02:00Z"/>
                <w:del w:id="8759" w:author="阿毛" w:date="2021-05-21T17:53:00Z"/>
                <w:rFonts w:ascii="標楷體" w:eastAsia="標楷體" w:hAnsi="標楷體"/>
              </w:rPr>
            </w:pPr>
            <w:ins w:id="8760" w:author="st1" w:date="2021-03-19T11:02:00Z">
              <w:del w:id="8761" w:author="阿毛" w:date="2021-05-21T17:53:00Z">
                <w:r w:rsidRPr="004F09F3" w:rsidDel="00CB3FDD">
                  <w:rPr>
                    <w:rFonts w:ascii="標楷體" w:eastAsia="標楷體" w:hAnsi="標楷體" w:hint="eastAsia"/>
                  </w:rPr>
                  <w:delText>454:前置調解單獨全數受清償資料</w:delText>
                </w:r>
              </w:del>
            </w:ins>
          </w:p>
          <w:p w14:paraId="52382932" w14:textId="1350620D" w:rsidR="004F09F3" w:rsidRPr="004F09F3" w:rsidDel="00CB3FDD" w:rsidRDefault="004F09F3" w:rsidP="004F09F3">
            <w:pPr>
              <w:rPr>
                <w:ins w:id="8762" w:author="st1" w:date="2021-03-19T11:02:00Z"/>
                <w:del w:id="8763" w:author="阿毛" w:date="2021-05-21T17:53:00Z"/>
                <w:rFonts w:ascii="標楷體" w:eastAsia="標楷體" w:hAnsi="標楷體"/>
              </w:rPr>
            </w:pPr>
            <w:ins w:id="8764" w:author="st1" w:date="2021-03-19T11:02:00Z">
              <w:del w:id="8765" w:author="阿毛" w:date="2021-05-21T17:53:00Z">
                <w:r w:rsidRPr="004F09F3" w:rsidDel="00CB3FDD">
                  <w:rPr>
                    <w:rFonts w:ascii="標楷體" w:eastAsia="標楷體" w:hAnsi="標楷體" w:hint="eastAsia"/>
                  </w:rPr>
                  <w:delText>46:結案通知資料</w:delText>
                </w:r>
              </w:del>
            </w:ins>
          </w:p>
          <w:p w14:paraId="4F913DE7" w14:textId="7479A783" w:rsidR="004F09F3" w:rsidRPr="004F09F3" w:rsidDel="00CB3FDD" w:rsidRDefault="004F09F3" w:rsidP="004F09F3">
            <w:pPr>
              <w:rPr>
                <w:ins w:id="8766" w:author="st1" w:date="2021-03-19T11:02:00Z"/>
                <w:del w:id="8767" w:author="阿毛" w:date="2021-05-21T17:53:00Z"/>
                <w:rFonts w:ascii="標楷體" w:eastAsia="標楷體" w:hAnsi="標楷體"/>
              </w:rPr>
            </w:pPr>
            <w:ins w:id="8768" w:author="st1" w:date="2021-03-19T11:02:00Z">
              <w:del w:id="8769" w:author="阿毛" w:date="2021-05-21T17:53:00Z">
                <w:r w:rsidRPr="004F09F3" w:rsidDel="00CB3FDD">
                  <w:rPr>
                    <w:rFonts w:ascii="標楷體" w:eastAsia="標楷體" w:hAnsi="標楷體" w:hint="eastAsia"/>
                  </w:rPr>
                  <w:delText>47:金融機構無擔保債務協議資料</w:delText>
                </w:r>
              </w:del>
            </w:ins>
          </w:p>
          <w:p w14:paraId="12009F7D" w14:textId="1E0DCC01" w:rsidR="004F09F3" w:rsidRPr="004F09F3" w:rsidDel="00CB3FDD" w:rsidRDefault="004F09F3" w:rsidP="004F09F3">
            <w:pPr>
              <w:rPr>
                <w:ins w:id="8770" w:author="st1" w:date="2021-03-19T11:02:00Z"/>
                <w:del w:id="8771" w:author="阿毛" w:date="2021-05-21T17:53:00Z"/>
                <w:rFonts w:ascii="標楷體" w:eastAsia="標楷體" w:hAnsi="標楷體"/>
              </w:rPr>
            </w:pPr>
            <w:ins w:id="8772" w:author="st1" w:date="2021-03-19T11:02:00Z">
              <w:del w:id="8773" w:author="阿毛" w:date="2021-05-21T17:53:00Z">
                <w:r w:rsidRPr="004F09F3" w:rsidDel="00CB3FDD">
                  <w:rPr>
                    <w:rFonts w:ascii="標楷體" w:eastAsia="標楷體" w:hAnsi="標楷體" w:hint="eastAsia"/>
                  </w:rPr>
                  <w:delText>48:債權人基本資料</w:delText>
                </w:r>
              </w:del>
            </w:ins>
          </w:p>
          <w:p w14:paraId="3CF32659" w14:textId="78A3D11C" w:rsidR="004F09F3" w:rsidRPr="004F09F3" w:rsidDel="00CB3FDD" w:rsidRDefault="004F09F3" w:rsidP="004F09F3">
            <w:pPr>
              <w:rPr>
                <w:ins w:id="8774" w:author="st1" w:date="2021-03-19T11:02:00Z"/>
                <w:del w:id="8775" w:author="阿毛" w:date="2021-05-21T17:53:00Z"/>
                <w:rFonts w:ascii="標楷體" w:eastAsia="標楷體" w:hAnsi="標楷體"/>
              </w:rPr>
            </w:pPr>
            <w:ins w:id="8776" w:author="st1" w:date="2021-03-19T11:02:00Z">
              <w:del w:id="8777" w:author="阿毛" w:date="2021-05-21T17:53:00Z">
                <w:r w:rsidRPr="004F09F3" w:rsidDel="00CB3FDD">
                  <w:rPr>
                    <w:rFonts w:ascii="標楷體" w:eastAsia="標楷體" w:hAnsi="標楷體" w:hint="eastAsia"/>
                  </w:rPr>
                  <w:delText>49:債務清償方案法院認可資料</w:delText>
                </w:r>
              </w:del>
            </w:ins>
          </w:p>
          <w:p w14:paraId="5712F70D" w14:textId="598AD32F" w:rsidR="004F09F3" w:rsidRPr="004F09F3" w:rsidDel="00CB3FDD" w:rsidRDefault="004F09F3" w:rsidP="004F09F3">
            <w:pPr>
              <w:rPr>
                <w:ins w:id="8778" w:author="st1" w:date="2021-03-19T11:02:00Z"/>
                <w:del w:id="8779" w:author="阿毛" w:date="2021-05-21T17:53:00Z"/>
                <w:rFonts w:ascii="標楷體" w:eastAsia="標楷體" w:hAnsi="標楷體"/>
              </w:rPr>
            </w:pPr>
            <w:ins w:id="8780" w:author="st1" w:date="2021-03-19T11:02:00Z">
              <w:del w:id="8781" w:author="阿毛" w:date="2021-05-21T17:53:00Z">
                <w:r w:rsidRPr="004F09F3" w:rsidDel="00CB3FDD">
                  <w:rPr>
                    <w:rFonts w:ascii="標楷體" w:eastAsia="標楷體" w:hAnsi="標楷體" w:hint="eastAsia"/>
                  </w:rPr>
                  <w:delText>50:債務人繳款資料</w:delText>
                </w:r>
              </w:del>
            </w:ins>
          </w:p>
          <w:p w14:paraId="0D9C9BF2" w14:textId="5657C0E1" w:rsidR="004F09F3" w:rsidRPr="004F09F3" w:rsidDel="00CB3FDD" w:rsidRDefault="004F09F3" w:rsidP="004F09F3">
            <w:pPr>
              <w:rPr>
                <w:ins w:id="8782" w:author="st1" w:date="2021-03-19T11:02:00Z"/>
                <w:del w:id="8783" w:author="阿毛" w:date="2021-05-21T17:53:00Z"/>
                <w:rFonts w:ascii="標楷體" w:eastAsia="標楷體" w:hAnsi="標楷體"/>
              </w:rPr>
            </w:pPr>
            <w:ins w:id="8784" w:author="st1" w:date="2021-03-19T11:02:00Z">
              <w:del w:id="8785" w:author="阿毛" w:date="2021-05-21T17:53:00Z">
                <w:r w:rsidRPr="004F09F3" w:rsidDel="00CB3FDD">
                  <w:rPr>
                    <w:rFonts w:ascii="標楷體" w:eastAsia="標楷體" w:hAnsi="標楷體" w:hint="eastAsia"/>
                  </w:rPr>
                  <w:delText>51:延期繳款（喘息期）資料</w:delText>
                </w:r>
              </w:del>
            </w:ins>
          </w:p>
          <w:p w14:paraId="4C174DCF" w14:textId="38F17D85" w:rsidR="004F09F3" w:rsidRPr="004F09F3" w:rsidDel="00CB3FDD" w:rsidRDefault="004F09F3" w:rsidP="004F09F3">
            <w:pPr>
              <w:rPr>
                <w:ins w:id="8786" w:author="st1" w:date="2021-03-19T11:02:00Z"/>
                <w:del w:id="8787" w:author="阿毛" w:date="2021-05-21T17:53:00Z"/>
                <w:rFonts w:ascii="標楷體" w:eastAsia="標楷體" w:hAnsi="標楷體"/>
              </w:rPr>
            </w:pPr>
            <w:ins w:id="8788" w:author="st1" w:date="2021-03-19T11:02:00Z">
              <w:del w:id="8789" w:author="阿毛" w:date="2021-05-21T17:53:00Z">
                <w:r w:rsidRPr="004F09F3" w:rsidDel="00CB3FDD">
                  <w:rPr>
                    <w:rFonts w:ascii="標楷體" w:eastAsia="標楷體" w:hAnsi="標楷體" w:hint="eastAsia"/>
                  </w:rPr>
                  <w:delText>52:前置協商相關資料報送例外處理</w:delText>
                </w:r>
              </w:del>
            </w:ins>
          </w:p>
          <w:p w14:paraId="3510CF33" w14:textId="498794DB" w:rsidR="004F09F3" w:rsidRPr="004F09F3" w:rsidDel="00CB3FDD" w:rsidRDefault="004F09F3" w:rsidP="004F09F3">
            <w:pPr>
              <w:rPr>
                <w:ins w:id="8790" w:author="st1" w:date="2021-03-19T11:02:00Z"/>
                <w:del w:id="8791" w:author="阿毛" w:date="2021-05-21T17:53:00Z"/>
                <w:rFonts w:ascii="標楷體" w:eastAsia="標楷體" w:hAnsi="標楷體"/>
              </w:rPr>
            </w:pPr>
            <w:ins w:id="8792" w:author="st1" w:date="2021-03-19T11:02:00Z">
              <w:del w:id="8793" w:author="阿毛" w:date="2021-05-21T17:53:00Z">
                <w:r w:rsidRPr="004F09F3" w:rsidDel="00CB3FDD">
                  <w:rPr>
                    <w:rFonts w:ascii="標楷體" w:eastAsia="標楷體" w:hAnsi="標楷體" w:hint="eastAsia"/>
                  </w:rPr>
                  <w:delText>53:同意報送例外處理</w:delText>
                </w:r>
              </w:del>
            </w:ins>
          </w:p>
          <w:p w14:paraId="60E99890" w14:textId="0AA882D0" w:rsidR="004F09F3" w:rsidRPr="004F09F3" w:rsidDel="00CB3FDD" w:rsidRDefault="004F09F3" w:rsidP="004F09F3">
            <w:pPr>
              <w:rPr>
                <w:ins w:id="8794" w:author="st1" w:date="2021-03-19T11:02:00Z"/>
                <w:del w:id="8795" w:author="阿毛" w:date="2021-05-21T17:53:00Z"/>
                <w:rFonts w:ascii="標楷體" w:eastAsia="標楷體" w:hAnsi="標楷體"/>
              </w:rPr>
            </w:pPr>
            <w:ins w:id="8796" w:author="st1" w:date="2021-03-19T11:02:00Z">
              <w:del w:id="8797" w:author="阿毛" w:date="2021-05-21T17:53:00Z">
                <w:r w:rsidRPr="004F09F3" w:rsidDel="00CB3FDD">
                  <w:rPr>
                    <w:rFonts w:ascii="標楷體" w:eastAsia="標楷體" w:hAnsi="標楷體" w:hint="eastAsia"/>
                  </w:rPr>
                  <w:delText>54:單獨全數受清償資料</w:delText>
                </w:r>
              </w:del>
            </w:ins>
          </w:p>
          <w:p w14:paraId="7C8EBFA0" w14:textId="0C84C354" w:rsidR="004F09F3" w:rsidRPr="004F09F3" w:rsidDel="00CB3FDD" w:rsidRDefault="004F09F3" w:rsidP="004F09F3">
            <w:pPr>
              <w:rPr>
                <w:ins w:id="8798" w:author="st1" w:date="2021-03-19T11:02:00Z"/>
                <w:del w:id="8799" w:author="阿毛" w:date="2021-05-21T17:53:00Z"/>
                <w:rFonts w:ascii="標楷體" w:eastAsia="標楷體" w:hAnsi="標楷體"/>
              </w:rPr>
            </w:pPr>
            <w:ins w:id="8800" w:author="st1" w:date="2021-03-19T11:02:00Z">
              <w:del w:id="8801" w:author="阿毛" w:date="2021-05-21T17:53:00Z">
                <w:r w:rsidRPr="004F09F3" w:rsidDel="00CB3FDD">
                  <w:rPr>
                    <w:rFonts w:ascii="標楷體" w:eastAsia="標楷體" w:hAnsi="標楷體" w:hint="eastAsia"/>
                  </w:rPr>
                  <w:delText>55:消債條例更生案件資料</w:delText>
                </w:r>
              </w:del>
            </w:ins>
          </w:p>
          <w:p w14:paraId="0B5A4BDF" w14:textId="1E58A0A5" w:rsidR="004F09F3" w:rsidRPr="004F09F3" w:rsidDel="00CB3FDD" w:rsidRDefault="004F09F3" w:rsidP="004F09F3">
            <w:pPr>
              <w:rPr>
                <w:ins w:id="8802" w:author="st1" w:date="2021-03-19T11:02:00Z"/>
                <w:del w:id="8803" w:author="阿毛" w:date="2021-05-21T17:53:00Z"/>
                <w:rFonts w:ascii="標楷體" w:eastAsia="標楷體" w:hAnsi="標楷體"/>
              </w:rPr>
            </w:pPr>
            <w:ins w:id="8804" w:author="st1" w:date="2021-03-19T11:02:00Z">
              <w:del w:id="8805" w:author="阿毛" w:date="2021-05-21T17:53:00Z">
                <w:r w:rsidRPr="004F09F3" w:rsidDel="00CB3FDD">
                  <w:rPr>
                    <w:rFonts w:ascii="標楷體" w:eastAsia="標楷體" w:hAnsi="標楷體" w:hint="eastAsia"/>
                  </w:rPr>
                  <w:delText>56:消債條例清算資料</w:delText>
                </w:r>
              </w:del>
            </w:ins>
          </w:p>
          <w:p w14:paraId="221D6F79" w14:textId="4237277C" w:rsidR="004F09F3" w:rsidRPr="004F09F3" w:rsidDel="00CB3FDD" w:rsidRDefault="004F09F3" w:rsidP="004F09F3">
            <w:pPr>
              <w:rPr>
                <w:ins w:id="8806" w:author="st1" w:date="2021-03-19T11:02:00Z"/>
                <w:del w:id="8807" w:author="阿毛" w:date="2021-05-21T17:53:00Z"/>
                <w:rFonts w:ascii="標楷體" w:eastAsia="標楷體" w:hAnsi="標楷體"/>
              </w:rPr>
            </w:pPr>
            <w:ins w:id="8808" w:author="st1" w:date="2021-03-19T11:02:00Z">
              <w:del w:id="8809" w:author="阿毛" w:date="2021-05-21T17:53:00Z">
                <w:r w:rsidRPr="004F09F3" w:rsidDel="00CB3FDD">
                  <w:rPr>
                    <w:rFonts w:ascii="標楷體" w:eastAsia="標楷體" w:hAnsi="標楷體" w:hint="eastAsia"/>
                  </w:rPr>
                  <w:delText>570:受理更生款項統一收付通知</w:delText>
                </w:r>
              </w:del>
            </w:ins>
          </w:p>
          <w:p w14:paraId="5E4A370B" w14:textId="7018EF04" w:rsidR="004F09F3" w:rsidRPr="004F09F3" w:rsidDel="00CB3FDD" w:rsidRDefault="004F09F3" w:rsidP="004F09F3">
            <w:pPr>
              <w:rPr>
                <w:ins w:id="8810" w:author="st1" w:date="2021-03-19T11:02:00Z"/>
                <w:del w:id="8811" w:author="阿毛" w:date="2021-05-21T17:53:00Z"/>
                <w:rFonts w:ascii="標楷體" w:eastAsia="標楷體" w:hAnsi="標楷體"/>
              </w:rPr>
            </w:pPr>
            <w:ins w:id="8812" w:author="st1" w:date="2021-03-19T11:02:00Z">
              <w:del w:id="8813" w:author="阿毛" w:date="2021-05-21T17:53:00Z">
                <w:r w:rsidRPr="004F09F3" w:rsidDel="00CB3FDD">
                  <w:rPr>
                    <w:rFonts w:ascii="標楷體" w:eastAsia="標楷體" w:hAnsi="標楷體" w:hint="eastAsia"/>
                  </w:rPr>
                  <w:delText>571:更生款項統一收付回報債權資料</w:delText>
                </w:r>
              </w:del>
            </w:ins>
          </w:p>
          <w:p w14:paraId="602E82C7" w14:textId="13980F34" w:rsidR="004F09F3" w:rsidRPr="004F09F3" w:rsidDel="00CB3FDD" w:rsidRDefault="004F09F3" w:rsidP="004F09F3">
            <w:pPr>
              <w:rPr>
                <w:ins w:id="8814" w:author="st1" w:date="2021-03-19T11:02:00Z"/>
                <w:del w:id="8815" w:author="阿毛" w:date="2021-05-21T17:53:00Z"/>
                <w:rFonts w:ascii="標楷體" w:eastAsia="標楷體" w:hAnsi="標楷體"/>
              </w:rPr>
            </w:pPr>
            <w:ins w:id="8816" w:author="st1" w:date="2021-03-19T11:02:00Z">
              <w:del w:id="8817" w:author="阿毛" w:date="2021-05-21T17:53:00Z">
                <w:r w:rsidRPr="004F09F3" w:rsidDel="00CB3FDD">
                  <w:rPr>
                    <w:rFonts w:ascii="標楷體" w:eastAsia="標楷體" w:hAnsi="標楷體" w:hint="eastAsia"/>
                  </w:rPr>
                  <w:delText>572:更生款項統一收付分配表資料</w:delText>
                </w:r>
              </w:del>
            </w:ins>
          </w:p>
          <w:p w14:paraId="735BE7B4" w14:textId="06002D79" w:rsidR="004F09F3" w:rsidRPr="004F09F3" w:rsidDel="00CB3FDD" w:rsidRDefault="004F09F3" w:rsidP="004F09F3">
            <w:pPr>
              <w:rPr>
                <w:ins w:id="8818" w:author="st1" w:date="2021-03-19T11:02:00Z"/>
                <w:del w:id="8819" w:author="阿毛" w:date="2021-05-21T17:53:00Z"/>
                <w:rFonts w:ascii="標楷體" w:eastAsia="標楷體" w:hAnsi="標楷體"/>
              </w:rPr>
            </w:pPr>
            <w:ins w:id="8820" w:author="st1" w:date="2021-03-19T11:02:00Z">
              <w:del w:id="8821" w:author="阿毛" w:date="2021-05-21T17:53:00Z">
                <w:r w:rsidRPr="004F09F3" w:rsidDel="00CB3FDD">
                  <w:rPr>
                    <w:rFonts w:ascii="標楷體" w:eastAsia="標楷體" w:hAnsi="標楷體" w:hint="eastAsia"/>
                  </w:rPr>
                  <w:delText>573:更生債務人繳款資料</w:delText>
                </w:r>
              </w:del>
            </w:ins>
          </w:p>
          <w:p w14:paraId="27D4D54F" w14:textId="761EDEE3" w:rsidR="004F09F3" w:rsidRPr="004F09F3" w:rsidDel="00CB3FDD" w:rsidRDefault="004F09F3" w:rsidP="004F09F3">
            <w:pPr>
              <w:rPr>
                <w:ins w:id="8822" w:author="st1" w:date="2021-03-19T11:02:00Z"/>
                <w:del w:id="8823" w:author="阿毛" w:date="2021-05-21T17:53:00Z"/>
                <w:rFonts w:ascii="標楷體" w:eastAsia="標楷體" w:hAnsi="標楷體"/>
              </w:rPr>
            </w:pPr>
            <w:ins w:id="8824" w:author="st1" w:date="2021-03-19T11:02:00Z">
              <w:del w:id="8825" w:author="阿毛" w:date="2021-05-21T17:53:00Z">
                <w:r w:rsidRPr="004F09F3" w:rsidDel="00CB3FDD">
                  <w:rPr>
                    <w:rFonts w:ascii="標楷體" w:eastAsia="標楷體" w:hAnsi="標楷體" w:hint="eastAsia"/>
                  </w:rPr>
                  <w:delText>574:更生款項統一收付結案通知資料</w:delText>
                </w:r>
              </w:del>
            </w:ins>
          </w:p>
          <w:p w14:paraId="2B080759" w14:textId="5E055840" w:rsidR="004F09F3" w:rsidRPr="004F09F3" w:rsidDel="00CB3FDD" w:rsidRDefault="004F09F3" w:rsidP="004F09F3">
            <w:pPr>
              <w:rPr>
                <w:ins w:id="8826" w:author="st1" w:date="2021-03-19T11:02:00Z"/>
                <w:del w:id="8827" w:author="阿毛" w:date="2021-05-21T17:53:00Z"/>
                <w:rFonts w:ascii="標楷體" w:eastAsia="標楷體" w:hAnsi="標楷體"/>
              </w:rPr>
            </w:pPr>
            <w:ins w:id="8828" w:author="st1" w:date="2021-03-19T11:02:00Z">
              <w:del w:id="8829" w:author="阿毛" w:date="2021-05-21T17:53:00Z">
                <w:r w:rsidRPr="004F09F3" w:rsidDel="00CB3FDD">
                  <w:rPr>
                    <w:rFonts w:ascii="標楷體" w:eastAsia="標楷體" w:hAnsi="標楷體" w:hint="eastAsia"/>
                  </w:rPr>
                  <w:delText>575:更生債權金額異動通知資料</w:delText>
                </w:r>
              </w:del>
            </w:ins>
          </w:p>
          <w:p w14:paraId="6E0EBE64" w14:textId="73D21B28" w:rsidR="004F09F3" w:rsidRPr="004F09F3" w:rsidDel="00CB3FDD" w:rsidRDefault="004F09F3" w:rsidP="004F09F3">
            <w:pPr>
              <w:rPr>
                <w:ins w:id="8830" w:author="st1" w:date="2021-03-19T11:02:00Z"/>
                <w:del w:id="8831" w:author="阿毛" w:date="2021-05-21T17:53:00Z"/>
                <w:rFonts w:ascii="標楷體" w:eastAsia="標楷體" w:hAnsi="標楷體"/>
              </w:rPr>
            </w:pPr>
            <w:ins w:id="8832" w:author="st1" w:date="2021-03-19T11:02:00Z">
              <w:del w:id="8833" w:author="阿毛" w:date="2021-05-21T17:53:00Z">
                <w:r w:rsidRPr="004F09F3" w:rsidDel="00CB3FDD">
                  <w:rPr>
                    <w:rFonts w:ascii="標楷體" w:eastAsia="標楷體" w:hAnsi="標楷體" w:hint="eastAsia"/>
                  </w:rPr>
                  <w:delText>60:變更還款條件暨請求回報剩餘債權通知資料</w:delText>
                </w:r>
              </w:del>
            </w:ins>
          </w:p>
          <w:p w14:paraId="46AAF318" w14:textId="34534547" w:rsidR="004F09F3" w:rsidRPr="004F09F3" w:rsidDel="00CB3FDD" w:rsidRDefault="004F09F3" w:rsidP="004F09F3">
            <w:pPr>
              <w:rPr>
                <w:ins w:id="8834" w:author="st1" w:date="2021-03-19T11:02:00Z"/>
                <w:del w:id="8835" w:author="阿毛" w:date="2021-05-21T17:53:00Z"/>
                <w:rFonts w:ascii="標楷體" w:eastAsia="標楷體" w:hAnsi="標楷體"/>
              </w:rPr>
            </w:pPr>
            <w:ins w:id="8836" w:author="st1" w:date="2021-03-19T11:02:00Z">
              <w:del w:id="8837" w:author="阿毛" w:date="2021-05-21T17:53:00Z">
                <w:r w:rsidRPr="004F09F3" w:rsidDel="00CB3FDD">
                  <w:rPr>
                    <w:rFonts w:ascii="標楷體" w:eastAsia="標楷體" w:hAnsi="標楷體" w:hint="eastAsia"/>
                  </w:rPr>
                  <w:delText>61:回報協商剩餘債權金額資料</w:delText>
                </w:r>
              </w:del>
            </w:ins>
          </w:p>
          <w:p w14:paraId="273CC7CC" w14:textId="7368C734" w:rsidR="004F09F3" w:rsidRPr="004F09F3" w:rsidDel="00CB3FDD" w:rsidRDefault="004F09F3" w:rsidP="004F09F3">
            <w:pPr>
              <w:rPr>
                <w:ins w:id="8838" w:author="st1" w:date="2021-03-19T11:02:00Z"/>
                <w:del w:id="8839" w:author="阿毛" w:date="2021-05-21T17:53:00Z"/>
                <w:rFonts w:ascii="標楷體" w:eastAsia="標楷體" w:hAnsi="標楷體"/>
              </w:rPr>
            </w:pPr>
            <w:ins w:id="8840" w:author="st1" w:date="2021-03-19T11:02:00Z">
              <w:del w:id="8841" w:author="阿毛" w:date="2021-05-21T17:53:00Z">
                <w:r w:rsidRPr="004F09F3" w:rsidDel="00CB3FDD">
                  <w:rPr>
                    <w:rFonts w:ascii="標楷體" w:eastAsia="標楷體" w:hAnsi="標楷體" w:hint="eastAsia"/>
                  </w:rPr>
                  <w:delText>62:金融機構無擔保債務變更還款條件協議資料</w:delText>
                </w:r>
              </w:del>
            </w:ins>
          </w:p>
          <w:p w14:paraId="2F989F73" w14:textId="0460246F" w:rsidR="00396081" w:rsidRPr="00422331" w:rsidDel="00CB3FDD" w:rsidRDefault="004F09F3" w:rsidP="004F09F3">
            <w:pPr>
              <w:rPr>
                <w:del w:id="8842" w:author="阿毛" w:date="2021-05-21T17:53:00Z"/>
                <w:rFonts w:ascii="標楷體" w:eastAsia="標楷體" w:hAnsi="標楷體"/>
              </w:rPr>
            </w:pPr>
            <w:ins w:id="8843" w:author="st1" w:date="2021-03-19T11:02:00Z">
              <w:del w:id="8844" w:author="阿毛" w:date="2021-05-21T17:53:00Z">
                <w:r w:rsidRPr="004F09F3" w:rsidDel="00CB3FDD">
                  <w:rPr>
                    <w:rFonts w:ascii="標楷體" w:eastAsia="標楷體" w:hAnsi="標楷體" w:hint="eastAsia"/>
                  </w:rPr>
                  <w:delText>63:變更還款方案結案通知資料</w:delText>
                </w:r>
              </w:del>
            </w:ins>
            <w:del w:id="8845" w:author="阿毛" w:date="2021-05-21T17:53:00Z">
              <w:r w:rsidR="00396081" w:rsidRPr="00422331" w:rsidDel="00CB3FDD">
                <w:rPr>
                  <w:rFonts w:ascii="標楷體" w:eastAsia="標楷體" w:hAnsi="標楷體" w:hint="eastAsia"/>
                </w:rPr>
                <w:delText>40:前置協商受理申請暨請求償權通知資料</w:delText>
              </w:r>
            </w:del>
          </w:p>
          <w:p w14:paraId="0D29BAF3" w14:textId="337F36BB" w:rsidR="00396081" w:rsidRPr="00422331" w:rsidDel="00CB3FDD" w:rsidRDefault="00396081" w:rsidP="005F76AD">
            <w:pPr>
              <w:rPr>
                <w:del w:id="8846" w:author="阿毛" w:date="2021-05-21T17:53:00Z"/>
                <w:rFonts w:ascii="標楷體" w:eastAsia="標楷體" w:hAnsi="標楷體"/>
              </w:rPr>
            </w:pPr>
            <w:del w:id="8847" w:author="阿毛" w:date="2021-05-21T17:53:00Z">
              <w:r w:rsidRPr="00422331" w:rsidDel="00CB3FDD">
                <w:rPr>
                  <w:rFonts w:ascii="標楷體" w:eastAsia="標楷體" w:hAnsi="標楷體" w:hint="eastAsia"/>
                </w:rPr>
                <w:delText>41:協商開始暨停催通知資料</w:delText>
              </w:r>
            </w:del>
          </w:p>
          <w:p w14:paraId="14F5AA49" w14:textId="0D3C28CF" w:rsidR="00396081" w:rsidRPr="00422331" w:rsidDel="00CB3FDD" w:rsidRDefault="00396081" w:rsidP="005F76AD">
            <w:pPr>
              <w:rPr>
                <w:del w:id="8848" w:author="阿毛" w:date="2021-05-21T17:53:00Z"/>
                <w:rFonts w:ascii="標楷體" w:eastAsia="標楷體" w:hAnsi="標楷體"/>
              </w:rPr>
            </w:pPr>
            <w:del w:id="8849" w:author="阿毛" w:date="2021-05-21T17:53:00Z">
              <w:r w:rsidRPr="00422331" w:rsidDel="00CB3FDD">
                <w:rPr>
                  <w:rFonts w:ascii="標楷體" w:eastAsia="標楷體" w:hAnsi="標楷體" w:hint="eastAsia"/>
                </w:rPr>
                <w:delText>42:回報無擔保債權金額資料</w:delText>
              </w:r>
            </w:del>
          </w:p>
          <w:p w14:paraId="2F927A3A" w14:textId="3E347416" w:rsidR="00396081" w:rsidRPr="00422331" w:rsidDel="00CB3FDD" w:rsidRDefault="00396081" w:rsidP="005F76AD">
            <w:pPr>
              <w:rPr>
                <w:del w:id="8850" w:author="阿毛" w:date="2021-05-21T17:53:00Z"/>
                <w:rFonts w:ascii="標楷體" w:eastAsia="標楷體" w:hAnsi="標楷體"/>
              </w:rPr>
            </w:pPr>
            <w:del w:id="8851" w:author="阿毛" w:date="2021-05-21T17:53:00Z">
              <w:r w:rsidRPr="00422331" w:rsidDel="00CB3FDD">
                <w:rPr>
                  <w:rFonts w:ascii="標楷體" w:eastAsia="標楷體" w:hAnsi="標楷體" w:hint="eastAsia"/>
                </w:rPr>
                <w:delText>43:回報有擔保債權金額資料</w:delText>
              </w:r>
            </w:del>
          </w:p>
          <w:p w14:paraId="2167D665" w14:textId="6991E101" w:rsidR="00396081" w:rsidRPr="00422331" w:rsidDel="00CB3FDD" w:rsidRDefault="00396081" w:rsidP="005F76AD">
            <w:pPr>
              <w:rPr>
                <w:del w:id="8852" w:author="阿毛" w:date="2021-05-21T17:53:00Z"/>
                <w:rFonts w:ascii="標楷體" w:eastAsia="標楷體" w:hAnsi="標楷體"/>
              </w:rPr>
            </w:pPr>
            <w:del w:id="8853" w:author="阿毛" w:date="2021-05-21T17:53:00Z">
              <w:r w:rsidRPr="00422331" w:rsidDel="00CB3FDD">
                <w:rPr>
                  <w:rFonts w:ascii="標楷體" w:eastAsia="標楷體" w:hAnsi="標楷體" w:hint="eastAsia"/>
                </w:rPr>
                <w:delText>44:請求同意債務清償方案通知資料</w:delText>
              </w:r>
            </w:del>
          </w:p>
          <w:p w14:paraId="27989392" w14:textId="47222187" w:rsidR="00396081" w:rsidRPr="00422331" w:rsidDel="00CB3FDD" w:rsidRDefault="00396081" w:rsidP="005F76AD">
            <w:pPr>
              <w:rPr>
                <w:del w:id="8854" w:author="阿毛" w:date="2021-05-21T17:53:00Z"/>
                <w:rFonts w:ascii="標楷體" w:eastAsia="標楷體" w:hAnsi="標楷體"/>
              </w:rPr>
            </w:pPr>
            <w:del w:id="8855" w:author="阿毛" w:date="2021-05-21T17:53:00Z">
              <w:r w:rsidRPr="00422331" w:rsidDel="00CB3FDD">
                <w:rPr>
                  <w:rFonts w:ascii="標楷體" w:eastAsia="標楷體" w:hAnsi="標楷體" w:hint="eastAsia"/>
                </w:rPr>
                <w:delText>45:回報是否同意債務清償方案資料</w:delText>
              </w:r>
            </w:del>
          </w:p>
          <w:p w14:paraId="23620854" w14:textId="103BF6D8" w:rsidR="00396081" w:rsidRPr="00422331" w:rsidDel="00CB3FDD" w:rsidRDefault="00396081" w:rsidP="005F76AD">
            <w:pPr>
              <w:rPr>
                <w:del w:id="8856" w:author="阿毛" w:date="2021-05-21T17:53:00Z"/>
                <w:rFonts w:ascii="標楷體" w:eastAsia="標楷體" w:hAnsi="標楷體"/>
              </w:rPr>
            </w:pPr>
            <w:del w:id="8857" w:author="阿毛" w:date="2021-05-21T17:53:00Z">
              <w:r w:rsidRPr="00422331" w:rsidDel="00CB3FDD">
                <w:rPr>
                  <w:rFonts w:ascii="標楷體" w:eastAsia="標楷體" w:hAnsi="標楷體" w:hint="eastAsia"/>
                </w:rPr>
                <w:delText>46:結案通知資料;</w:delText>
              </w:r>
            </w:del>
          </w:p>
          <w:p w14:paraId="02E65284" w14:textId="562628B4" w:rsidR="00396081" w:rsidRPr="00422331" w:rsidDel="00CB3FDD" w:rsidRDefault="00396081" w:rsidP="005F76AD">
            <w:pPr>
              <w:rPr>
                <w:del w:id="8858" w:author="阿毛" w:date="2021-05-21T17:53:00Z"/>
                <w:rFonts w:ascii="標楷體" w:eastAsia="標楷體" w:hAnsi="標楷體"/>
              </w:rPr>
            </w:pPr>
            <w:del w:id="8859" w:author="阿毛" w:date="2021-05-21T17:53:00Z">
              <w:r w:rsidRPr="00422331" w:rsidDel="00CB3FDD">
                <w:rPr>
                  <w:rFonts w:ascii="標楷體" w:eastAsia="標楷體" w:hAnsi="標楷體" w:hint="eastAsia"/>
                </w:rPr>
                <w:delText>47:金融機構無擔保債務協議資料</w:delText>
              </w:r>
            </w:del>
          </w:p>
          <w:p w14:paraId="58F836D1" w14:textId="5FEE704E" w:rsidR="00396081" w:rsidRPr="00422331" w:rsidDel="00CB3FDD" w:rsidRDefault="00396081" w:rsidP="005F76AD">
            <w:pPr>
              <w:rPr>
                <w:del w:id="8860" w:author="阿毛" w:date="2021-05-21T17:53:00Z"/>
                <w:rFonts w:ascii="標楷體" w:eastAsia="標楷體" w:hAnsi="標楷體"/>
              </w:rPr>
            </w:pPr>
            <w:del w:id="8861" w:author="阿毛" w:date="2021-05-21T17:53:00Z">
              <w:r w:rsidRPr="00422331" w:rsidDel="00CB3FDD">
                <w:rPr>
                  <w:rFonts w:ascii="標楷體" w:eastAsia="標楷體" w:hAnsi="標楷體" w:hint="eastAsia"/>
                </w:rPr>
                <w:delText>48:債權人基本資料</w:delText>
              </w:r>
            </w:del>
          </w:p>
          <w:p w14:paraId="455BD7DB" w14:textId="45137DA2" w:rsidR="00396081" w:rsidRPr="00422331" w:rsidDel="00CB3FDD" w:rsidRDefault="00396081" w:rsidP="005F76AD">
            <w:pPr>
              <w:rPr>
                <w:del w:id="8862" w:author="阿毛" w:date="2021-05-21T17:53:00Z"/>
                <w:rFonts w:ascii="標楷體" w:eastAsia="標楷體" w:hAnsi="標楷體"/>
              </w:rPr>
            </w:pPr>
            <w:del w:id="8863" w:author="阿毛" w:date="2021-05-21T17:53:00Z">
              <w:r w:rsidRPr="00422331" w:rsidDel="00CB3FDD">
                <w:rPr>
                  <w:rFonts w:ascii="標楷體" w:eastAsia="標楷體" w:hAnsi="標楷體" w:hint="eastAsia"/>
                </w:rPr>
                <w:delText>49:債務清償方案法院認可資料</w:delText>
              </w:r>
            </w:del>
          </w:p>
          <w:p w14:paraId="6F74B490" w14:textId="38ECA4EB" w:rsidR="00396081" w:rsidRPr="00422331" w:rsidDel="00CB3FDD" w:rsidRDefault="00396081" w:rsidP="005F76AD">
            <w:pPr>
              <w:rPr>
                <w:del w:id="8864" w:author="阿毛" w:date="2021-05-21T17:53:00Z"/>
                <w:rFonts w:ascii="標楷體" w:eastAsia="標楷體" w:hAnsi="標楷體"/>
              </w:rPr>
            </w:pPr>
            <w:del w:id="8865" w:author="阿毛" w:date="2021-05-21T17:53:00Z">
              <w:r w:rsidRPr="00422331" w:rsidDel="00CB3FDD">
                <w:rPr>
                  <w:rFonts w:ascii="標楷體" w:eastAsia="標楷體" w:hAnsi="標楷體" w:hint="eastAsia"/>
                </w:rPr>
                <w:delText>50:債務人繳款資料</w:delText>
              </w:r>
            </w:del>
          </w:p>
          <w:p w14:paraId="6B3FE781" w14:textId="6C960089" w:rsidR="00396081" w:rsidRPr="00422331" w:rsidDel="00CB3FDD" w:rsidRDefault="00396081" w:rsidP="005F76AD">
            <w:pPr>
              <w:rPr>
                <w:del w:id="8866" w:author="阿毛" w:date="2021-05-21T17:53:00Z"/>
                <w:rFonts w:ascii="標楷體" w:eastAsia="標楷體" w:hAnsi="標楷體"/>
              </w:rPr>
            </w:pPr>
            <w:del w:id="8867" w:author="阿毛" w:date="2021-05-21T17:53:00Z">
              <w:r w:rsidRPr="00422331" w:rsidDel="00CB3FDD">
                <w:rPr>
                  <w:rFonts w:ascii="標楷體" w:eastAsia="標楷體" w:hAnsi="標楷體" w:hint="eastAsia"/>
                </w:rPr>
                <w:delText>51:延期繳款（喘息期）資料</w:delText>
              </w:r>
            </w:del>
          </w:p>
          <w:p w14:paraId="0DA12EFC" w14:textId="3EFE3E84" w:rsidR="00396081" w:rsidRPr="00422331" w:rsidDel="00CB3FDD" w:rsidRDefault="00396081" w:rsidP="005F76AD">
            <w:pPr>
              <w:rPr>
                <w:del w:id="8868" w:author="阿毛" w:date="2021-05-21T17:53:00Z"/>
                <w:rFonts w:ascii="標楷體" w:eastAsia="標楷體" w:hAnsi="標楷體"/>
              </w:rPr>
            </w:pPr>
            <w:del w:id="8869" w:author="阿毛" w:date="2021-05-21T17:53:00Z">
              <w:r w:rsidRPr="00422331" w:rsidDel="00CB3FDD">
                <w:rPr>
                  <w:rFonts w:ascii="標楷體" w:eastAsia="標楷體" w:hAnsi="標楷體" w:hint="eastAsia"/>
                </w:rPr>
                <w:delText>52:前置協商相關資料報送例外處理</w:delText>
              </w:r>
            </w:del>
          </w:p>
          <w:p w14:paraId="7B943B68" w14:textId="44F710A4" w:rsidR="00396081" w:rsidRPr="00422331" w:rsidDel="00CB3FDD" w:rsidRDefault="00396081" w:rsidP="005F76AD">
            <w:pPr>
              <w:rPr>
                <w:del w:id="8870" w:author="阿毛" w:date="2021-05-21T17:53:00Z"/>
                <w:rFonts w:ascii="標楷體" w:eastAsia="標楷體" w:hAnsi="標楷體"/>
              </w:rPr>
            </w:pPr>
            <w:del w:id="8871" w:author="阿毛" w:date="2021-05-21T17:53:00Z">
              <w:r w:rsidRPr="00422331" w:rsidDel="00CB3FDD">
                <w:rPr>
                  <w:rFonts w:ascii="標楷體" w:eastAsia="標楷體" w:hAnsi="標楷體" w:hint="eastAsia"/>
                </w:rPr>
                <w:delText>53:同意報送例外處理</w:delText>
              </w:r>
            </w:del>
          </w:p>
          <w:p w14:paraId="00B7F806" w14:textId="46B7DFB4" w:rsidR="00396081" w:rsidRPr="00422331" w:rsidDel="00CB3FDD" w:rsidRDefault="00396081" w:rsidP="005F76AD">
            <w:pPr>
              <w:rPr>
                <w:del w:id="8872" w:author="阿毛" w:date="2021-05-21T17:53:00Z"/>
                <w:rFonts w:ascii="標楷體" w:eastAsia="標楷體" w:hAnsi="標楷體"/>
              </w:rPr>
            </w:pPr>
            <w:del w:id="8873" w:author="阿毛" w:date="2021-05-21T17:53:00Z">
              <w:r w:rsidRPr="00422331" w:rsidDel="00CB3FDD">
                <w:rPr>
                  <w:rFonts w:ascii="標楷體" w:eastAsia="標楷體" w:hAnsi="標楷體" w:hint="eastAsia"/>
                </w:rPr>
                <w:delText>54:單獨全數受清償資料</w:delText>
              </w:r>
            </w:del>
          </w:p>
          <w:p w14:paraId="2CB2BFBE" w14:textId="1DB1F879" w:rsidR="00396081" w:rsidRPr="00422331" w:rsidDel="00CB3FDD" w:rsidRDefault="00396081" w:rsidP="005F76AD">
            <w:pPr>
              <w:rPr>
                <w:del w:id="8874" w:author="阿毛" w:date="2021-05-21T17:53:00Z"/>
                <w:rFonts w:ascii="標楷體" w:eastAsia="標楷體" w:hAnsi="標楷體"/>
              </w:rPr>
            </w:pPr>
            <w:del w:id="8875" w:author="阿毛" w:date="2021-05-21T17:53:00Z">
              <w:r w:rsidRPr="00422331" w:rsidDel="00CB3FDD">
                <w:rPr>
                  <w:rFonts w:ascii="標楷體" w:eastAsia="標楷體" w:hAnsi="標楷體" w:hint="eastAsia"/>
                </w:rPr>
                <w:delText>55:消債條例更生案件資料</w:delText>
              </w:r>
            </w:del>
          </w:p>
          <w:p w14:paraId="6072B364" w14:textId="007E6F76" w:rsidR="00396081" w:rsidRPr="00422331" w:rsidDel="00CB3FDD" w:rsidRDefault="00396081" w:rsidP="005F76AD">
            <w:pPr>
              <w:rPr>
                <w:del w:id="8876" w:author="阿毛" w:date="2021-05-21T17:53:00Z"/>
                <w:rFonts w:ascii="標楷體" w:eastAsia="標楷體" w:hAnsi="標楷體"/>
              </w:rPr>
            </w:pPr>
            <w:del w:id="8877" w:author="阿毛" w:date="2021-05-21T17:53:00Z">
              <w:r w:rsidRPr="00422331" w:rsidDel="00CB3FDD">
                <w:rPr>
                  <w:rFonts w:ascii="標楷體" w:eastAsia="標楷體" w:hAnsi="標楷體" w:hint="eastAsia"/>
                </w:rPr>
                <w:delText>56:消債條例清算資料</w:delText>
              </w:r>
            </w:del>
          </w:p>
          <w:p w14:paraId="2B58E0BA" w14:textId="6F09D688" w:rsidR="00396081" w:rsidRPr="00422331" w:rsidDel="00CB3FDD" w:rsidRDefault="00396081" w:rsidP="005F76AD">
            <w:pPr>
              <w:rPr>
                <w:del w:id="8878" w:author="阿毛" w:date="2021-05-21T17:53:00Z"/>
                <w:rFonts w:ascii="標楷體" w:eastAsia="標楷體" w:hAnsi="標楷體"/>
              </w:rPr>
            </w:pPr>
            <w:del w:id="8879" w:author="阿毛" w:date="2021-05-21T17:53:00Z">
              <w:r w:rsidRPr="00422331" w:rsidDel="00CB3FDD">
                <w:rPr>
                  <w:rFonts w:ascii="標楷體" w:eastAsia="標楷體" w:hAnsi="標楷體" w:hint="eastAsia"/>
                </w:rPr>
                <w:delText>60:變更還款條件暨請求回報剩餘債權通知資料</w:delText>
              </w:r>
            </w:del>
          </w:p>
          <w:p w14:paraId="0BB21631" w14:textId="47899B7D" w:rsidR="00396081" w:rsidRPr="00422331" w:rsidDel="00CB3FDD" w:rsidRDefault="00396081" w:rsidP="005F76AD">
            <w:pPr>
              <w:rPr>
                <w:del w:id="8880" w:author="阿毛" w:date="2021-05-21T17:53:00Z"/>
                <w:rFonts w:ascii="標楷體" w:eastAsia="標楷體" w:hAnsi="標楷體"/>
              </w:rPr>
            </w:pPr>
            <w:del w:id="8881" w:author="阿毛" w:date="2021-05-21T17:53:00Z">
              <w:r w:rsidRPr="00422331" w:rsidDel="00CB3FDD">
                <w:rPr>
                  <w:rFonts w:ascii="標楷體" w:eastAsia="標楷體" w:hAnsi="標楷體" w:hint="eastAsia"/>
                </w:rPr>
                <w:delText>61:回報協商剩餘債權金額資料;</w:delText>
              </w:r>
            </w:del>
          </w:p>
          <w:p w14:paraId="4A0A0861" w14:textId="58CC2F57" w:rsidR="00396081" w:rsidRPr="00422331" w:rsidDel="00CB3FDD" w:rsidRDefault="00396081" w:rsidP="005F76AD">
            <w:pPr>
              <w:rPr>
                <w:del w:id="8882" w:author="阿毛" w:date="2021-05-21T17:53:00Z"/>
                <w:rFonts w:ascii="標楷體" w:eastAsia="標楷體" w:hAnsi="標楷體"/>
              </w:rPr>
            </w:pPr>
            <w:del w:id="8883" w:author="阿毛" w:date="2021-05-21T17:53:00Z">
              <w:r w:rsidRPr="00422331" w:rsidDel="00CB3FDD">
                <w:rPr>
                  <w:rFonts w:ascii="標楷體" w:eastAsia="標楷體" w:hAnsi="標楷體" w:hint="eastAsia"/>
                </w:rPr>
                <w:delText>62:金融機構無擔保債務變更還款條件協議資料</w:delText>
              </w:r>
            </w:del>
          </w:p>
          <w:p w14:paraId="7DF03C03" w14:textId="1D47BE72" w:rsidR="00396081" w:rsidRPr="00422331" w:rsidDel="00CB3FDD" w:rsidRDefault="00396081" w:rsidP="005F76AD">
            <w:pPr>
              <w:rPr>
                <w:del w:id="8884" w:author="阿毛" w:date="2021-05-21T17:53:00Z"/>
                <w:rFonts w:ascii="標楷體" w:eastAsia="標楷體" w:hAnsi="標楷體"/>
              </w:rPr>
            </w:pPr>
            <w:del w:id="8885" w:author="阿毛" w:date="2021-05-21T17:53:00Z">
              <w:r w:rsidRPr="00422331" w:rsidDel="00CB3FDD">
                <w:rPr>
                  <w:rFonts w:ascii="標楷體" w:eastAsia="標楷體" w:hAnsi="標楷體" w:hint="eastAsia"/>
                </w:rPr>
                <w:delText>63:變更還款方案結案通知資料</w:delText>
              </w:r>
            </w:del>
          </w:p>
          <w:p w14:paraId="043B49F0" w14:textId="20948515" w:rsidR="00396081" w:rsidRPr="00422331" w:rsidDel="00CB3FDD" w:rsidRDefault="00396081" w:rsidP="005F76AD">
            <w:pPr>
              <w:rPr>
                <w:del w:id="8886" w:author="阿毛" w:date="2021-05-21T17:53:00Z"/>
                <w:rFonts w:ascii="標楷體" w:eastAsia="標楷體" w:hAnsi="標楷體"/>
              </w:rPr>
            </w:pPr>
            <w:del w:id="8887" w:author="阿毛" w:date="2021-05-21T17:53:00Z">
              <w:r w:rsidRPr="00422331" w:rsidDel="00CB3FDD">
                <w:rPr>
                  <w:rFonts w:ascii="標楷體" w:eastAsia="標楷體" w:hAnsi="標楷體" w:hint="eastAsia"/>
                </w:rPr>
                <w:delText>64:受理更生款項統一收付通知</w:delText>
              </w:r>
            </w:del>
          </w:p>
          <w:p w14:paraId="71901FA0" w14:textId="14636E0B" w:rsidR="00396081" w:rsidRPr="00422331" w:rsidDel="00CB3FDD" w:rsidRDefault="00396081" w:rsidP="005F76AD">
            <w:pPr>
              <w:rPr>
                <w:del w:id="8888" w:author="阿毛" w:date="2021-05-21T17:53:00Z"/>
                <w:rFonts w:ascii="標楷體" w:eastAsia="標楷體" w:hAnsi="標楷體"/>
              </w:rPr>
            </w:pPr>
            <w:del w:id="8889" w:author="阿毛" w:date="2021-05-21T17:53:00Z">
              <w:r w:rsidRPr="00422331" w:rsidDel="00CB3FDD">
                <w:rPr>
                  <w:rFonts w:ascii="標楷體" w:eastAsia="標楷體" w:hAnsi="標楷體" w:hint="eastAsia"/>
                </w:rPr>
                <w:delText>65:更生款項統一收付回報債權資料</w:delText>
              </w:r>
            </w:del>
          </w:p>
          <w:p w14:paraId="411A3A1B" w14:textId="52A6111F" w:rsidR="00396081" w:rsidRPr="00422331" w:rsidDel="00CB3FDD" w:rsidRDefault="00396081" w:rsidP="005F76AD">
            <w:pPr>
              <w:rPr>
                <w:del w:id="8890" w:author="阿毛" w:date="2021-05-21T17:53:00Z"/>
                <w:rFonts w:ascii="標楷體" w:eastAsia="標楷體" w:hAnsi="標楷體"/>
              </w:rPr>
            </w:pPr>
            <w:del w:id="8891" w:author="阿毛" w:date="2021-05-21T17:53:00Z">
              <w:r w:rsidRPr="00422331" w:rsidDel="00CB3FDD">
                <w:rPr>
                  <w:rFonts w:ascii="標楷體" w:eastAsia="標楷體" w:hAnsi="標楷體" w:hint="eastAsia"/>
                </w:rPr>
                <w:delText>66:更生款項統一收付分配表資料</w:delText>
              </w:r>
            </w:del>
          </w:p>
          <w:p w14:paraId="2633F6C0" w14:textId="4ABC206B" w:rsidR="00396081" w:rsidRPr="00422331" w:rsidDel="00CB3FDD" w:rsidRDefault="00396081" w:rsidP="005F76AD">
            <w:pPr>
              <w:rPr>
                <w:del w:id="8892" w:author="阿毛" w:date="2021-05-21T17:53:00Z"/>
                <w:rFonts w:ascii="標楷體" w:eastAsia="標楷體" w:hAnsi="標楷體"/>
              </w:rPr>
            </w:pPr>
            <w:del w:id="8893" w:author="阿毛" w:date="2021-05-21T17:53:00Z">
              <w:r w:rsidRPr="00422331" w:rsidDel="00CB3FDD">
                <w:rPr>
                  <w:rFonts w:ascii="標楷體" w:eastAsia="標楷體" w:hAnsi="標楷體" w:hint="eastAsia"/>
                </w:rPr>
                <w:delText>67:更生債務人繳款資料</w:delText>
              </w:r>
            </w:del>
          </w:p>
          <w:p w14:paraId="328DEE88" w14:textId="0EECEC5B" w:rsidR="00396081" w:rsidRPr="00422331" w:rsidDel="00CB3FDD" w:rsidRDefault="00396081" w:rsidP="005F76AD">
            <w:pPr>
              <w:rPr>
                <w:del w:id="8894" w:author="阿毛" w:date="2021-05-21T17:53:00Z"/>
                <w:rFonts w:ascii="標楷體" w:eastAsia="標楷體" w:hAnsi="標楷體"/>
              </w:rPr>
            </w:pPr>
            <w:del w:id="8895" w:author="阿毛" w:date="2021-05-21T17:53:00Z">
              <w:r w:rsidRPr="00422331" w:rsidDel="00CB3FDD">
                <w:rPr>
                  <w:rFonts w:ascii="標楷體" w:eastAsia="標楷體" w:hAnsi="標楷體" w:hint="eastAsia"/>
                </w:rPr>
                <w:delText>68:更生款項統一收付結案通知資料</w:delText>
              </w:r>
            </w:del>
          </w:p>
          <w:p w14:paraId="0A049587" w14:textId="6EDC0547" w:rsidR="00396081" w:rsidRPr="00422331" w:rsidDel="00CB3FDD" w:rsidRDefault="00396081" w:rsidP="005F76AD">
            <w:pPr>
              <w:rPr>
                <w:del w:id="8896" w:author="阿毛" w:date="2021-05-21T17:53:00Z"/>
                <w:rFonts w:ascii="標楷體" w:eastAsia="標楷體" w:hAnsi="標楷體"/>
              </w:rPr>
            </w:pPr>
            <w:del w:id="8897" w:author="阿毛" w:date="2021-05-21T17:53:00Z">
              <w:r w:rsidRPr="00422331" w:rsidDel="00CB3FDD">
                <w:rPr>
                  <w:rFonts w:ascii="標楷體" w:eastAsia="標楷體" w:hAnsi="標楷體" w:hint="eastAsia"/>
                </w:rPr>
                <w:delText>69:更生債權金額異動通知資料</w:delText>
              </w:r>
            </w:del>
          </w:p>
          <w:p w14:paraId="6CE8FF68" w14:textId="035DF401" w:rsidR="00396081" w:rsidRPr="00422331" w:rsidDel="00CB3FDD" w:rsidRDefault="00396081" w:rsidP="005F76AD">
            <w:pPr>
              <w:rPr>
                <w:del w:id="8898" w:author="阿毛" w:date="2021-05-21T17:53:00Z"/>
                <w:rFonts w:ascii="標楷體" w:eastAsia="標楷體" w:hAnsi="標楷體"/>
              </w:rPr>
            </w:pPr>
            <w:del w:id="8899" w:author="阿毛" w:date="2021-05-21T17:53:00Z">
              <w:r w:rsidRPr="00422331" w:rsidDel="00CB3FDD">
                <w:rPr>
                  <w:rFonts w:ascii="標楷體" w:eastAsia="標楷體" w:hAnsi="標楷體" w:hint="eastAsia"/>
                </w:rPr>
                <w:delText>440:前置調解受理申請暨請求回報債權通知資料</w:delText>
              </w:r>
            </w:del>
          </w:p>
          <w:p w14:paraId="419B2ECB" w14:textId="75A7E984" w:rsidR="00396081" w:rsidRPr="00422331" w:rsidDel="00CB3FDD" w:rsidRDefault="00396081" w:rsidP="005F76AD">
            <w:pPr>
              <w:rPr>
                <w:del w:id="8900" w:author="阿毛" w:date="2021-05-21T17:53:00Z"/>
                <w:rFonts w:ascii="標楷體" w:eastAsia="標楷體" w:hAnsi="標楷體"/>
              </w:rPr>
            </w:pPr>
            <w:del w:id="8901" w:author="阿毛" w:date="2021-05-21T17:53:00Z">
              <w:r w:rsidRPr="00422331" w:rsidDel="00CB3FDD">
                <w:rPr>
                  <w:rFonts w:ascii="標楷體" w:eastAsia="標楷體" w:hAnsi="標楷體" w:hint="eastAsia"/>
                </w:rPr>
                <w:delText>442:前置調解回報無擔保債權金額資料</w:delText>
              </w:r>
            </w:del>
          </w:p>
          <w:p w14:paraId="795EFEE1" w14:textId="46BB1F2F" w:rsidR="00396081" w:rsidRPr="00422331" w:rsidDel="00CB3FDD" w:rsidRDefault="00396081" w:rsidP="005F76AD">
            <w:pPr>
              <w:rPr>
                <w:del w:id="8902" w:author="阿毛" w:date="2021-05-21T17:53:00Z"/>
                <w:rFonts w:ascii="標楷體" w:eastAsia="標楷體" w:hAnsi="標楷體"/>
              </w:rPr>
            </w:pPr>
            <w:del w:id="8903" w:author="阿毛" w:date="2021-05-21T17:53:00Z">
              <w:r w:rsidRPr="00422331" w:rsidDel="00CB3FDD">
                <w:rPr>
                  <w:rFonts w:ascii="標楷體" w:eastAsia="標楷體" w:hAnsi="標楷體" w:hint="eastAsia"/>
                </w:rPr>
                <w:delText>443:前置調解回報有擔保債權金額資料</w:delText>
              </w:r>
            </w:del>
          </w:p>
          <w:p w14:paraId="4C64F579" w14:textId="479D77EA" w:rsidR="00396081" w:rsidRPr="00422331" w:rsidDel="00CB3FDD" w:rsidRDefault="00396081" w:rsidP="005F76AD">
            <w:pPr>
              <w:rPr>
                <w:del w:id="8904" w:author="阿毛" w:date="2021-05-21T17:53:00Z"/>
                <w:rFonts w:ascii="標楷體" w:eastAsia="標楷體" w:hAnsi="標楷體"/>
              </w:rPr>
            </w:pPr>
            <w:del w:id="8905" w:author="阿毛" w:date="2021-05-21T17:53:00Z">
              <w:r w:rsidRPr="00422331" w:rsidDel="00CB3FDD">
                <w:rPr>
                  <w:rFonts w:ascii="標楷體" w:eastAsia="標楷體" w:hAnsi="標楷體" w:hint="eastAsia"/>
                </w:rPr>
                <w:delText>444:前置調解債務人基本資料</w:delText>
              </w:r>
            </w:del>
          </w:p>
          <w:p w14:paraId="582A06FC" w14:textId="410D4057" w:rsidR="00396081" w:rsidRPr="00422331" w:rsidDel="00CB3FDD" w:rsidRDefault="00396081" w:rsidP="005F76AD">
            <w:pPr>
              <w:rPr>
                <w:del w:id="8906" w:author="阿毛" w:date="2021-05-21T17:53:00Z"/>
                <w:rFonts w:ascii="標楷體" w:eastAsia="標楷體" w:hAnsi="標楷體"/>
              </w:rPr>
            </w:pPr>
            <w:del w:id="8907" w:author="阿毛" w:date="2021-05-21T17:53:00Z">
              <w:r w:rsidRPr="00422331" w:rsidDel="00CB3FDD">
                <w:rPr>
                  <w:rFonts w:ascii="標楷體" w:eastAsia="標楷體" w:hAnsi="標楷體" w:hint="eastAsia"/>
                </w:rPr>
                <w:delText>446:前置調解結案通知資料</w:delText>
              </w:r>
            </w:del>
          </w:p>
          <w:p w14:paraId="5F5ADE31" w14:textId="0F81913D" w:rsidR="00396081" w:rsidRPr="00422331" w:rsidDel="00CB3FDD" w:rsidRDefault="00396081" w:rsidP="005F76AD">
            <w:pPr>
              <w:rPr>
                <w:del w:id="8908" w:author="阿毛" w:date="2021-05-21T17:53:00Z"/>
                <w:rFonts w:ascii="標楷體" w:eastAsia="標楷體" w:hAnsi="標楷體"/>
              </w:rPr>
            </w:pPr>
            <w:del w:id="8909" w:author="阿毛" w:date="2021-05-21T17:53:00Z">
              <w:r w:rsidRPr="00422331" w:rsidDel="00CB3FDD">
                <w:rPr>
                  <w:rFonts w:ascii="標楷體" w:eastAsia="標楷體" w:hAnsi="標楷體" w:hint="eastAsia"/>
                </w:rPr>
                <w:delText>447:前置調解金融機構無擔保債務協議資料</w:delText>
              </w:r>
            </w:del>
          </w:p>
          <w:p w14:paraId="3C0AE62D" w14:textId="5D369842" w:rsidR="00396081" w:rsidRPr="00422331" w:rsidDel="00CB3FDD" w:rsidRDefault="00396081" w:rsidP="005F76AD">
            <w:pPr>
              <w:rPr>
                <w:del w:id="8910" w:author="阿毛" w:date="2021-05-21T17:53:00Z"/>
                <w:rFonts w:ascii="標楷體" w:eastAsia="標楷體" w:hAnsi="標楷體"/>
              </w:rPr>
            </w:pPr>
            <w:del w:id="8911" w:author="阿毛" w:date="2021-05-21T17:53:00Z">
              <w:r w:rsidRPr="00422331" w:rsidDel="00CB3FDD">
                <w:rPr>
                  <w:rFonts w:ascii="標楷體" w:eastAsia="標楷體" w:hAnsi="標楷體" w:hint="eastAsia"/>
                </w:rPr>
                <w:delText>448:前置調解無擔保債務分配表資料</w:delText>
              </w:r>
            </w:del>
          </w:p>
          <w:p w14:paraId="092D272A" w14:textId="4D4FB6D7" w:rsidR="00396081" w:rsidRPr="00422331" w:rsidDel="00CB3FDD" w:rsidRDefault="00396081" w:rsidP="005F76AD">
            <w:pPr>
              <w:rPr>
                <w:del w:id="8912" w:author="阿毛" w:date="2021-05-21T17:53:00Z"/>
                <w:rFonts w:ascii="標楷體" w:eastAsia="標楷體" w:hAnsi="標楷體"/>
              </w:rPr>
            </w:pPr>
            <w:del w:id="8913" w:author="阿毛" w:date="2021-05-21T17:53:00Z">
              <w:r w:rsidRPr="00422331" w:rsidDel="00CB3FDD">
                <w:rPr>
                  <w:rFonts w:ascii="標楷體" w:eastAsia="標楷體" w:hAnsi="標楷體" w:hint="eastAsia"/>
                </w:rPr>
                <w:delText>450:前置調解債務人繳款資料</w:delText>
              </w:r>
            </w:del>
          </w:p>
          <w:p w14:paraId="24442F6E" w14:textId="3F2A7A22" w:rsidR="00396081" w:rsidRPr="00422331" w:rsidDel="00CB3FDD" w:rsidRDefault="00396081" w:rsidP="005F76AD">
            <w:pPr>
              <w:rPr>
                <w:del w:id="8914" w:author="阿毛" w:date="2021-05-21T17:53:00Z"/>
                <w:rFonts w:ascii="標楷體" w:eastAsia="標楷體" w:hAnsi="標楷體"/>
              </w:rPr>
            </w:pPr>
            <w:del w:id="8915" w:author="阿毛" w:date="2021-05-21T17:53:00Z">
              <w:r w:rsidRPr="00422331" w:rsidDel="00CB3FDD">
                <w:rPr>
                  <w:rFonts w:ascii="標楷體" w:eastAsia="標楷體" w:hAnsi="標楷體" w:hint="eastAsia"/>
                </w:rPr>
                <w:delText>451:前置調解延期繳款資料</w:delText>
              </w:r>
            </w:del>
          </w:p>
          <w:p w14:paraId="66DC5923" w14:textId="2C3EB6D8" w:rsidR="00396081" w:rsidRPr="00615D4B" w:rsidDel="00CB3FDD" w:rsidRDefault="00396081" w:rsidP="005F76AD">
            <w:pPr>
              <w:rPr>
                <w:del w:id="8916" w:author="阿毛" w:date="2021-05-21T17:53:00Z"/>
                <w:rFonts w:ascii="標楷體" w:eastAsia="標楷體" w:hAnsi="標楷體"/>
              </w:rPr>
            </w:pPr>
            <w:del w:id="8917" w:author="阿毛" w:date="2021-05-21T17:53:00Z">
              <w:r w:rsidRPr="00422331" w:rsidDel="00CB3FDD">
                <w:rPr>
                  <w:rFonts w:ascii="標楷體" w:eastAsia="標楷體" w:hAnsi="標楷體" w:hint="eastAsia"/>
                </w:rPr>
                <w:delText>454:前置調解單獨全數受清償資料</w:delText>
              </w:r>
            </w:del>
          </w:p>
        </w:tc>
      </w:tr>
      <w:tr w:rsidR="00396081" w:rsidRPr="00615D4B" w:rsidDel="00CB3FDD" w14:paraId="0365F3F1" w14:textId="041A84FB" w:rsidTr="005F76AD">
        <w:trPr>
          <w:trHeight w:val="291"/>
          <w:jc w:val="center"/>
          <w:del w:id="8918" w:author="阿毛" w:date="2021-05-21T17:53:00Z"/>
        </w:trPr>
        <w:tc>
          <w:tcPr>
            <w:tcW w:w="219" w:type="pct"/>
          </w:tcPr>
          <w:p w14:paraId="7CB8BBAE" w14:textId="045CC748" w:rsidR="00396081" w:rsidRPr="00C73F0C" w:rsidDel="00CB3FDD" w:rsidRDefault="00396081" w:rsidP="00396081">
            <w:pPr>
              <w:pStyle w:val="af9"/>
              <w:numPr>
                <w:ilvl w:val="0"/>
                <w:numId w:val="32"/>
              </w:numPr>
              <w:ind w:leftChars="0"/>
              <w:rPr>
                <w:del w:id="8919" w:author="阿毛" w:date="2021-05-21T17:53:00Z"/>
                <w:rFonts w:ascii="標楷體" w:eastAsia="標楷體" w:hAnsi="標楷體"/>
              </w:rPr>
            </w:pPr>
          </w:p>
        </w:tc>
        <w:tc>
          <w:tcPr>
            <w:tcW w:w="756" w:type="pct"/>
          </w:tcPr>
          <w:p w14:paraId="5604F53A" w14:textId="52835198" w:rsidR="00396081" w:rsidRPr="00615D4B" w:rsidDel="00CB3FDD" w:rsidRDefault="00396081" w:rsidP="005F76AD">
            <w:pPr>
              <w:rPr>
                <w:del w:id="8920" w:author="阿毛" w:date="2021-05-21T17:53:00Z"/>
                <w:rFonts w:ascii="標楷體" w:eastAsia="標楷體" w:hAnsi="標楷體"/>
              </w:rPr>
            </w:pPr>
            <w:del w:id="8921" w:author="阿毛" w:date="2021-05-21T17:53:00Z">
              <w:r w:rsidRPr="00C73F0C" w:rsidDel="00CB3FDD">
                <w:rPr>
                  <w:rFonts w:ascii="標楷體" w:eastAsia="標楷體" w:hAnsi="標楷體" w:hint="eastAsia"/>
                </w:rPr>
                <w:delText>身分證字號</w:delText>
              </w:r>
            </w:del>
          </w:p>
        </w:tc>
        <w:tc>
          <w:tcPr>
            <w:tcW w:w="624" w:type="pct"/>
          </w:tcPr>
          <w:p w14:paraId="17408505" w14:textId="46F41008" w:rsidR="00396081" w:rsidRPr="00615D4B" w:rsidDel="00CB3FDD" w:rsidRDefault="004F09F3" w:rsidP="005F76AD">
            <w:pPr>
              <w:rPr>
                <w:del w:id="8922" w:author="阿毛" w:date="2021-05-21T17:53:00Z"/>
                <w:rFonts w:ascii="標楷體" w:eastAsia="標楷體" w:hAnsi="標楷體"/>
              </w:rPr>
            </w:pPr>
            <w:ins w:id="8923" w:author="st1" w:date="2021-03-19T11:03:00Z">
              <w:del w:id="8924" w:author="阿毛" w:date="2021-05-21T17:53:00Z">
                <w:r w:rsidDel="00CB3FDD">
                  <w:rPr>
                    <w:rFonts w:ascii="標楷體" w:eastAsia="標楷體" w:hAnsi="標楷體" w:hint="eastAsia"/>
                  </w:rPr>
                  <w:delText>X</w:delText>
                </w:r>
                <w:r w:rsidDel="00CB3FDD">
                  <w:rPr>
                    <w:rFonts w:ascii="標楷體" w:eastAsia="標楷體" w:hAnsi="標楷體"/>
                  </w:rPr>
                  <w:delText>(10)</w:delText>
                </w:r>
              </w:del>
            </w:ins>
          </w:p>
        </w:tc>
        <w:tc>
          <w:tcPr>
            <w:tcW w:w="624" w:type="pct"/>
          </w:tcPr>
          <w:p w14:paraId="213BC737" w14:textId="1C17CBD0" w:rsidR="00396081" w:rsidRPr="00615D4B" w:rsidDel="00CB3FDD" w:rsidRDefault="00396081" w:rsidP="005F76AD">
            <w:pPr>
              <w:rPr>
                <w:del w:id="8925" w:author="阿毛" w:date="2021-05-21T17:53:00Z"/>
                <w:rFonts w:ascii="標楷體" w:eastAsia="標楷體" w:hAnsi="標楷體"/>
              </w:rPr>
            </w:pPr>
          </w:p>
        </w:tc>
        <w:tc>
          <w:tcPr>
            <w:tcW w:w="537" w:type="pct"/>
          </w:tcPr>
          <w:p w14:paraId="0D565DE1" w14:textId="57F2BA49" w:rsidR="00396081" w:rsidRPr="00615D4B" w:rsidDel="00CB3FDD" w:rsidRDefault="00396081" w:rsidP="005F76AD">
            <w:pPr>
              <w:rPr>
                <w:del w:id="8926" w:author="阿毛" w:date="2021-05-21T17:53:00Z"/>
                <w:rFonts w:ascii="標楷體" w:eastAsia="標楷體" w:hAnsi="標楷體"/>
              </w:rPr>
            </w:pPr>
          </w:p>
        </w:tc>
        <w:tc>
          <w:tcPr>
            <w:tcW w:w="299" w:type="pct"/>
          </w:tcPr>
          <w:p w14:paraId="455C2C7F" w14:textId="15E1668D" w:rsidR="00396081" w:rsidRPr="00615D4B" w:rsidDel="00CB3FDD" w:rsidRDefault="00396081" w:rsidP="005F76AD">
            <w:pPr>
              <w:rPr>
                <w:del w:id="8927" w:author="阿毛" w:date="2021-05-21T17:53:00Z"/>
                <w:rFonts w:ascii="標楷體" w:eastAsia="標楷體" w:hAnsi="標楷體"/>
              </w:rPr>
            </w:pPr>
          </w:p>
        </w:tc>
        <w:tc>
          <w:tcPr>
            <w:tcW w:w="299" w:type="pct"/>
          </w:tcPr>
          <w:p w14:paraId="7C23E0F8" w14:textId="0327F582" w:rsidR="00396081" w:rsidRPr="00615D4B" w:rsidDel="00CB3FDD" w:rsidRDefault="00396081" w:rsidP="005F76AD">
            <w:pPr>
              <w:rPr>
                <w:del w:id="8928" w:author="阿毛" w:date="2021-05-21T17:53:00Z"/>
                <w:rFonts w:ascii="標楷體" w:eastAsia="標楷體" w:hAnsi="標楷體"/>
              </w:rPr>
            </w:pPr>
          </w:p>
        </w:tc>
        <w:tc>
          <w:tcPr>
            <w:tcW w:w="1642" w:type="pct"/>
          </w:tcPr>
          <w:p w14:paraId="077A8C53" w14:textId="2F023E3D" w:rsidR="00396081" w:rsidRPr="00615D4B" w:rsidDel="00CB3FDD" w:rsidRDefault="00396081" w:rsidP="005F76AD">
            <w:pPr>
              <w:rPr>
                <w:del w:id="8929" w:author="阿毛" w:date="2021-05-21T17:53:00Z"/>
                <w:rFonts w:ascii="標楷體" w:eastAsia="標楷體" w:hAnsi="標楷體"/>
              </w:rPr>
            </w:pPr>
          </w:p>
        </w:tc>
      </w:tr>
      <w:tr w:rsidR="00396081" w:rsidRPr="00615D4B" w:rsidDel="00CB3FDD" w14:paraId="5DEEE6ED" w14:textId="025A4411" w:rsidTr="005F76AD">
        <w:trPr>
          <w:trHeight w:val="291"/>
          <w:jc w:val="center"/>
          <w:del w:id="8930" w:author="阿毛" w:date="2021-05-21T17:53:00Z"/>
        </w:trPr>
        <w:tc>
          <w:tcPr>
            <w:tcW w:w="219" w:type="pct"/>
          </w:tcPr>
          <w:p w14:paraId="794C2955" w14:textId="086C3AFF" w:rsidR="00396081" w:rsidRPr="00C73F0C" w:rsidDel="00CB3FDD" w:rsidRDefault="00396081" w:rsidP="00396081">
            <w:pPr>
              <w:pStyle w:val="af9"/>
              <w:numPr>
                <w:ilvl w:val="0"/>
                <w:numId w:val="32"/>
              </w:numPr>
              <w:ind w:leftChars="0"/>
              <w:rPr>
                <w:del w:id="8931" w:author="阿毛" w:date="2021-05-21T17:53:00Z"/>
                <w:rFonts w:ascii="標楷體" w:eastAsia="標楷體" w:hAnsi="標楷體"/>
              </w:rPr>
            </w:pPr>
          </w:p>
        </w:tc>
        <w:tc>
          <w:tcPr>
            <w:tcW w:w="756" w:type="pct"/>
          </w:tcPr>
          <w:p w14:paraId="79DA9856" w14:textId="5722DEAB" w:rsidR="00396081" w:rsidRPr="00615D4B" w:rsidDel="00CB3FDD" w:rsidRDefault="00396081" w:rsidP="005F76AD">
            <w:pPr>
              <w:rPr>
                <w:del w:id="8932" w:author="阿毛" w:date="2021-05-21T17:53:00Z"/>
                <w:rFonts w:ascii="標楷體" w:eastAsia="標楷體" w:hAnsi="標楷體"/>
              </w:rPr>
            </w:pPr>
            <w:del w:id="8933" w:author="阿毛" w:date="2021-05-21T17:53:00Z">
              <w:r w:rsidRPr="00C73F0C" w:rsidDel="00CB3FDD">
                <w:rPr>
                  <w:rFonts w:ascii="標楷體" w:eastAsia="標楷體" w:hAnsi="標楷體" w:hint="eastAsia"/>
                </w:rPr>
                <w:delText>協商申請日</w:delText>
              </w:r>
            </w:del>
          </w:p>
        </w:tc>
        <w:tc>
          <w:tcPr>
            <w:tcW w:w="624" w:type="pct"/>
          </w:tcPr>
          <w:p w14:paraId="52132230" w14:textId="4459EAAE" w:rsidR="00396081" w:rsidRPr="00615D4B" w:rsidDel="00CB3FDD" w:rsidRDefault="004F09F3" w:rsidP="005F76AD">
            <w:pPr>
              <w:rPr>
                <w:del w:id="8934" w:author="阿毛" w:date="2021-05-21T17:53:00Z"/>
                <w:rFonts w:ascii="標楷體" w:eastAsia="標楷體" w:hAnsi="標楷體"/>
              </w:rPr>
            </w:pPr>
            <w:ins w:id="8935" w:author="st1" w:date="2021-03-19T11:05:00Z">
              <w:del w:id="8936" w:author="阿毛" w:date="2021-05-21T17:53:00Z">
                <w:r w:rsidDel="00CB3FDD">
                  <w:rPr>
                    <w:rFonts w:ascii="標楷體" w:eastAsia="標楷體" w:hAnsi="標楷體" w:hint="eastAsia"/>
                  </w:rPr>
                  <w:delText>9</w:delText>
                </w:r>
              </w:del>
            </w:ins>
            <w:ins w:id="8937" w:author="st1" w:date="2021-03-19T11:06:00Z">
              <w:del w:id="8938" w:author="阿毛" w:date="2021-05-21T17:53:00Z">
                <w:r w:rsidDel="00CB3FDD">
                  <w:rPr>
                    <w:rFonts w:ascii="標楷體" w:eastAsia="標楷體" w:hAnsi="標楷體" w:hint="eastAsia"/>
                  </w:rPr>
                  <w:delText>(7)</w:delText>
                </w:r>
              </w:del>
            </w:ins>
          </w:p>
        </w:tc>
        <w:tc>
          <w:tcPr>
            <w:tcW w:w="624" w:type="pct"/>
          </w:tcPr>
          <w:p w14:paraId="43136A86" w14:textId="488CF8A4" w:rsidR="00396081" w:rsidRPr="00615D4B" w:rsidDel="00CB3FDD" w:rsidRDefault="00396081" w:rsidP="005F76AD">
            <w:pPr>
              <w:rPr>
                <w:del w:id="8939" w:author="阿毛" w:date="2021-05-21T17:53:00Z"/>
                <w:rFonts w:ascii="標楷體" w:eastAsia="標楷體" w:hAnsi="標楷體"/>
              </w:rPr>
            </w:pPr>
          </w:p>
        </w:tc>
        <w:tc>
          <w:tcPr>
            <w:tcW w:w="537" w:type="pct"/>
          </w:tcPr>
          <w:p w14:paraId="5AEA5D69" w14:textId="632B86D7" w:rsidR="00396081" w:rsidRPr="00615D4B" w:rsidDel="00CB3FDD" w:rsidRDefault="00396081" w:rsidP="005F76AD">
            <w:pPr>
              <w:rPr>
                <w:del w:id="8940" w:author="阿毛" w:date="2021-05-21T17:53:00Z"/>
                <w:rFonts w:ascii="標楷體" w:eastAsia="標楷體" w:hAnsi="標楷體"/>
              </w:rPr>
            </w:pPr>
          </w:p>
        </w:tc>
        <w:tc>
          <w:tcPr>
            <w:tcW w:w="299" w:type="pct"/>
          </w:tcPr>
          <w:p w14:paraId="6C0E70F7" w14:textId="17E0C917" w:rsidR="00396081" w:rsidRPr="00615D4B" w:rsidDel="00CB3FDD" w:rsidRDefault="00396081" w:rsidP="005F76AD">
            <w:pPr>
              <w:rPr>
                <w:del w:id="8941" w:author="阿毛" w:date="2021-05-21T17:53:00Z"/>
                <w:rFonts w:ascii="標楷體" w:eastAsia="標楷體" w:hAnsi="標楷體"/>
              </w:rPr>
            </w:pPr>
          </w:p>
        </w:tc>
        <w:tc>
          <w:tcPr>
            <w:tcW w:w="299" w:type="pct"/>
          </w:tcPr>
          <w:p w14:paraId="01109C2F" w14:textId="258F28CF" w:rsidR="00396081" w:rsidRPr="00615D4B" w:rsidDel="00CB3FDD" w:rsidRDefault="00396081" w:rsidP="005F76AD">
            <w:pPr>
              <w:rPr>
                <w:del w:id="8942" w:author="阿毛" w:date="2021-05-21T17:53:00Z"/>
                <w:rFonts w:ascii="標楷體" w:eastAsia="標楷體" w:hAnsi="標楷體"/>
              </w:rPr>
            </w:pPr>
          </w:p>
        </w:tc>
        <w:tc>
          <w:tcPr>
            <w:tcW w:w="1642" w:type="pct"/>
          </w:tcPr>
          <w:p w14:paraId="754472A4" w14:textId="001D628C" w:rsidR="00396081" w:rsidRPr="00615D4B" w:rsidDel="00CB3FDD" w:rsidRDefault="00396081" w:rsidP="005F76AD">
            <w:pPr>
              <w:rPr>
                <w:del w:id="8943" w:author="阿毛" w:date="2021-05-21T17:53:00Z"/>
                <w:rFonts w:ascii="標楷體" w:eastAsia="標楷體" w:hAnsi="標楷體"/>
              </w:rPr>
            </w:pPr>
          </w:p>
        </w:tc>
      </w:tr>
    </w:tbl>
    <w:p w14:paraId="311E0650" w14:textId="5BF20449" w:rsidR="00E24265" w:rsidDel="00CB3FDD" w:rsidRDefault="00E24265" w:rsidP="00F62379">
      <w:pPr>
        <w:pStyle w:val="42"/>
        <w:spacing w:after="72"/>
        <w:ind w:leftChars="0" w:left="0"/>
        <w:rPr>
          <w:del w:id="8944" w:author="阿毛" w:date="2021-05-21T17:53:00Z"/>
          <w:rFonts w:hAnsi="標楷體"/>
        </w:rPr>
      </w:pPr>
    </w:p>
    <w:p w14:paraId="67E4FA56" w14:textId="577F6DE0" w:rsidR="00E24265" w:rsidDel="00CB3FDD" w:rsidRDefault="00E24265">
      <w:pPr>
        <w:widowControl/>
        <w:rPr>
          <w:del w:id="8945" w:author="阿毛" w:date="2021-05-21T17:53:00Z"/>
          <w:rFonts w:ascii="Arial" w:eastAsia="標楷體" w:hAnsi="標楷體" w:cs="標楷體"/>
          <w:kern w:val="0"/>
          <w:szCs w:val="28"/>
        </w:rPr>
      </w:pPr>
      <w:del w:id="8946" w:author="阿毛" w:date="2021-05-21T17:53:00Z">
        <w:r w:rsidDel="00CB3FDD">
          <w:rPr>
            <w:rFonts w:hAnsi="標楷體"/>
          </w:rPr>
          <w:br w:type="page"/>
        </w:r>
      </w:del>
    </w:p>
    <w:p w14:paraId="566495D3" w14:textId="19BA2002" w:rsidR="00E24265" w:rsidRPr="00A03472" w:rsidDel="00CB3FDD" w:rsidRDefault="00E24265">
      <w:pPr>
        <w:pStyle w:val="3"/>
        <w:numPr>
          <w:ilvl w:val="2"/>
          <w:numId w:val="87"/>
        </w:numPr>
        <w:rPr>
          <w:del w:id="8947" w:author="阿毛" w:date="2021-05-21T17:53:00Z"/>
          <w:rFonts w:ascii="標楷體" w:hAnsi="標楷體"/>
        </w:rPr>
        <w:pPrChange w:id="8948" w:author="智誠 楊" w:date="2021-05-10T09:49:00Z">
          <w:pPr>
            <w:pStyle w:val="3"/>
            <w:numPr>
              <w:ilvl w:val="2"/>
              <w:numId w:val="1"/>
            </w:numPr>
            <w:ind w:left="1247" w:hanging="680"/>
          </w:pPr>
        </w:pPrChange>
      </w:pPr>
      <w:del w:id="8949" w:author="阿毛" w:date="2021-05-21T17:53:00Z">
        <w:r w:rsidDel="00CB3FDD">
          <w:rPr>
            <w:rFonts w:ascii="標楷體" w:hAnsi="標楷體"/>
          </w:rPr>
          <w:delText>L</w:delText>
        </w:r>
        <w:r w:rsidDel="00CB3FDD">
          <w:rPr>
            <w:rFonts w:ascii="標楷體" w:hAnsi="標楷體" w:hint="eastAsia"/>
          </w:rPr>
          <w:delText>8301</w:delText>
        </w:r>
        <w:r w:rsidRPr="004A7CB9" w:rsidDel="00CB3FDD">
          <w:rPr>
            <w:rFonts w:ascii="標楷體" w:hAnsi="標楷體" w:hint="eastAsia"/>
          </w:rPr>
          <w:delText>前置協商受理申請暨請求償權通知資料</w:delText>
        </w:r>
      </w:del>
    </w:p>
    <w:p w14:paraId="6BD49EA9" w14:textId="59573F26" w:rsidR="00E24265" w:rsidRPr="003972CE" w:rsidDel="00CB3FDD" w:rsidRDefault="00E24265">
      <w:pPr>
        <w:pStyle w:val="a"/>
        <w:rPr>
          <w:del w:id="8950" w:author="阿毛" w:date="2021-05-21T17:53:00Z"/>
        </w:rPr>
      </w:pPr>
      <w:del w:id="8951" w:author="阿毛" w:date="2021-05-21T17:53:00Z">
        <w:r w:rsidRPr="00615D4B" w:rsidDel="00CB3FDD">
          <w:delText>功能說明</w:delText>
        </w:r>
      </w:del>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E24265" w:rsidRPr="00615D4B" w:rsidDel="00CB3FDD" w14:paraId="57AD28EC" w14:textId="3D56D7A5" w:rsidTr="005F76AD">
        <w:trPr>
          <w:trHeight w:val="277"/>
          <w:del w:id="8952" w:author="阿毛" w:date="2021-05-21T17:53:00Z"/>
        </w:trPr>
        <w:tc>
          <w:tcPr>
            <w:tcW w:w="1548" w:type="dxa"/>
            <w:tcBorders>
              <w:top w:val="single" w:sz="8" w:space="0" w:color="000000"/>
              <w:bottom w:val="single" w:sz="8" w:space="0" w:color="000000"/>
              <w:right w:val="single" w:sz="8" w:space="0" w:color="000000"/>
            </w:tcBorders>
            <w:shd w:val="clear" w:color="auto" w:fill="F3F3F3"/>
          </w:tcPr>
          <w:p w14:paraId="56D79F85" w14:textId="2DC531C6" w:rsidR="00E24265" w:rsidRPr="00615D4B" w:rsidDel="00CB3FDD" w:rsidRDefault="00E24265" w:rsidP="005F76AD">
            <w:pPr>
              <w:rPr>
                <w:del w:id="8953" w:author="阿毛" w:date="2021-05-21T17:53:00Z"/>
                <w:rFonts w:ascii="標楷體" w:eastAsia="標楷體" w:hAnsi="標楷體"/>
              </w:rPr>
            </w:pPr>
            <w:del w:id="8954" w:author="阿毛" w:date="2021-05-21T17:53:00Z">
              <w:r w:rsidRPr="00615D4B" w:rsidDel="00CB3FDD">
                <w:rPr>
                  <w:rFonts w:ascii="標楷體" w:eastAsia="標楷體" w:hAnsi="標楷體"/>
                </w:rPr>
                <w:delText xml:space="preserve">功能名稱 </w:delText>
              </w:r>
            </w:del>
          </w:p>
        </w:tc>
        <w:tc>
          <w:tcPr>
            <w:tcW w:w="6318" w:type="dxa"/>
            <w:tcBorders>
              <w:top w:val="single" w:sz="8" w:space="0" w:color="000000"/>
              <w:left w:val="single" w:sz="8" w:space="0" w:color="000000"/>
              <w:bottom w:val="single" w:sz="8" w:space="0" w:color="000000"/>
            </w:tcBorders>
          </w:tcPr>
          <w:p w14:paraId="290FA156" w14:textId="5D3E6288" w:rsidR="00E24265" w:rsidRPr="00615D4B" w:rsidDel="00CB3FDD" w:rsidRDefault="00E24265" w:rsidP="005F76AD">
            <w:pPr>
              <w:rPr>
                <w:del w:id="8955" w:author="阿毛" w:date="2021-05-21T17:53:00Z"/>
                <w:rFonts w:ascii="標楷體" w:eastAsia="標楷體" w:hAnsi="標楷體"/>
              </w:rPr>
            </w:pPr>
            <w:del w:id="8956" w:author="阿毛" w:date="2021-05-21T17:53:00Z">
              <w:r w:rsidRPr="004A7CB9" w:rsidDel="00CB3FDD">
                <w:rPr>
                  <w:rFonts w:ascii="標楷體" w:eastAsia="標楷體" w:hAnsi="標楷體" w:hint="eastAsia"/>
                </w:rPr>
                <w:delText>前置協商受理申請暨請求償權通知資料</w:delText>
              </w:r>
            </w:del>
          </w:p>
        </w:tc>
      </w:tr>
      <w:tr w:rsidR="00E24265" w:rsidRPr="00615D4B" w:rsidDel="00CB3FDD" w14:paraId="49FB0794" w14:textId="5E14B8CA" w:rsidTr="005F76AD">
        <w:trPr>
          <w:trHeight w:val="277"/>
          <w:del w:id="8957" w:author="阿毛" w:date="2021-05-21T17:53:00Z"/>
        </w:trPr>
        <w:tc>
          <w:tcPr>
            <w:tcW w:w="1548" w:type="dxa"/>
            <w:tcBorders>
              <w:top w:val="single" w:sz="8" w:space="0" w:color="000000"/>
              <w:bottom w:val="single" w:sz="8" w:space="0" w:color="000000"/>
              <w:right w:val="single" w:sz="8" w:space="0" w:color="000000"/>
            </w:tcBorders>
            <w:shd w:val="clear" w:color="auto" w:fill="F3F3F3"/>
          </w:tcPr>
          <w:p w14:paraId="2907C6EB" w14:textId="39F7870E" w:rsidR="00E24265" w:rsidRPr="00615D4B" w:rsidDel="00CB3FDD" w:rsidRDefault="00E24265" w:rsidP="005F76AD">
            <w:pPr>
              <w:rPr>
                <w:del w:id="8958" w:author="阿毛" w:date="2021-05-21T17:53:00Z"/>
                <w:rFonts w:ascii="標楷體" w:eastAsia="標楷體" w:hAnsi="標楷體"/>
              </w:rPr>
            </w:pPr>
            <w:del w:id="8959" w:author="阿毛" w:date="2021-05-21T17:53:00Z">
              <w:r w:rsidRPr="00615D4B" w:rsidDel="00CB3FDD">
                <w:rPr>
                  <w:rFonts w:ascii="標楷體" w:eastAsia="標楷體" w:hAnsi="標楷體"/>
                </w:rPr>
                <w:delText>進入條件</w:delText>
              </w:r>
            </w:del>
          </w:p>
        </w:tc>
        <w:tc>
          <w:tcPr>
            <w:tcW w:w="6318" w:type="dxa"/>
            <w:tcBorders>
              <w:top w:val="single" w:sz="8" w:space="0" w:color="000000"/>
              <w:left w:val="single" w:sz="8" w:space="0" w:color="000000"/>
              <w:bottom w:val="single" w:sz="8" w:space="0" w:color="000000"/>
            </w:tcBorders>
          </w:tcPr>
          <w:p w14:paraId="2A66EF67" w14:textId="201B9AF7" w:rsidR="004F09F3" w:rsidRPr="00615D4B" w:rsidDel="00CB3FDD" w:rsidRDefault="004F09F3" w:rsidP="005F76AD">
            <w:pPr>
              <w:rPr>
                <w:del w:id="8960" w:author="阿毛" w:date="2021-05-21T17:53:00Z"/>
                <w:rFonts w:ascii="標楷體" w:eastAsia="標楷體" w:hAnsi="標楷體"/>
              </w:rPr>
            </w:pPr>
            <w:ins w:id="8961" w:author="st1" w:date="2021-03-19T11:00:00Z">
              <w:del w:id="8962" w:author="阿毛" w:date="2021-05-21T17:53:00Z">
                <w:r w:rsidDel="00CB3FDD">
                  <w:rPr>
                    <w:rFonts w:ascii="標楷體" w:eastAsia="標楷體" w:hAnsi="標楷體" w:hint="eastAsia"/>
                  </w:rPr>
                  <w:delText>L8030-&gt;40-&gt;L8301</w:delText>
                </w:r>
              </w:del>
            </w:ins>
          </w:p>
        </w:tc>
      </w:tr>
      <w:tr w:rsidR="00E24265" w:rsidRPr="00615D4B" w:rsidDel="00CB3FDD" w14:paraId="4A47E0ED" w14:textId="579C5419" w:rsidTr="005F76AD">
        <w:trPr>
          <w:trHeight w:val="773"/>
          <w:del w:id="8963" w:author="阿毛" w:date="2021-05-21T17:53:00Z"/>
        </w:trPr>
        <w:tc>
          <w:tcPr>
            <w:tcW w:w="1548" w:type="dxa"/>
            <w:tcBorders>
              <w:top w:val="single" w:sz="8" w:space="0" w:color="000000"/>
              <w:bottom w:val="single" w:sz="8" w:space="0" w:color="000000"/>
              <w:right w:val="single" w:sz="8" w:space="0" w:color="000000"/>
            </w:tcBorders>
            <w:shd w:val="clear" w:color="auto" w:fill="F3F3F3"/>
          </w:tcPr>
          <w:p w14:paraId="3E5E8558" w14:textId="71761BCF" w:rsidR="00E24265" w:rsidRPr="00615D4B" w:rsidDel="00CB3FDD" w:rsidRDefault="00E24265" w:rsidP="005F76AD">
            <w:pPr>
              <w:rPr>
                <w:del w:id="8964" w:author="阿毛" w:date="2021-05-21T17:53:00Z"/>
                <w:rFonts w:ascii="標楷體" w:eastAsia="標楷體" w:hAnsi="標楷體"/>
              </w:rPr>
            </w:pPr>
            <w:del w:id="8965" w:author="阿毛" w:date="2021-05-21T17:53:00Z">
              <w:r w:rsidRPr="00615D4B" w:rsidDel="00CB3FDD">
                <w:rPr>
                  <w:rFonts w:ascii="標楷體" w:eastAsia="標楷體" w:hAnsi="標楷體"/>
                </w:rPr>
                <w:delText xml:space="preserve">基本流程 </w:delText>
              </w:r>
            </w:del>
          </w:p>
        </w:tc>
        <w:tc>
          <w:tcPr>
            <w:tcW w:w="6318" w:type="dxa"/>
            <w:tcBorders>
              <w:top w:val="single" w:sz="8" w:space="0" w:color="000000"/>
              <w:left w:val="single" w:sz="8" w:space="0" w:color="000000"/>
              <w:bottom w:val="single" w:sz="8" w:space="0" w:color="000000"/>
            </w:tcBorders>
          </w:tcPr>
          <w:p w14:paraId="52E9CA2F" w14:textId="4ABA9E6B" w:rsidR="006673B2" w:rsidDel="00CB3FDD" w:rsidRDefault="006673B2" w:rsidP="006673B2">
            <w:pPr>
              <w:rPr>
                <w:ins w:id="8966" w:author="st1" w:date="2021-03-19T11:08:00Z"/>
                <w:del w:id="8967" w:author="阿毛" w:date="2021-05-21T17:53:00Z"/>
                <w:rFonts w:ascii="標楷體" w:eastAsia="標楷體" w:hAnsi="標楷體"/>
              </w:rPr>
            </w:pPr>
            <w:ins w:id="8968" w:author="st1" w:date="2021-03-19T11:08:00Z">
              <w:del w:id="8969" w:author="阿毛" w:date="2021-05-21T17:53:00Z">
                <w:r w:rsidDel="00CB3FDD">
                  <w:rPr>
                    <w:rFonts w:ascii="標楷體" w:eastAsia="標楷體" w:hAnsi="標楷體" w:hint="eastAsia"/>
                  </w:rPr>
                  <w:delText>報送時機:</w:delText>
                </w:r>
              </w:del>
            </w:ins>
          </w:p>
          <w:p w14:paraId="6DFE5645" w14:textId="4FFB1FFD" w:rsidR="006673B2" w:rsidDel="00CB3FDD" w:rsidRDefault="006673B2" w:rsidP="006673B2">
            <w:pPr>
              <w:rPr>
                <w:ins w:id="8970" w:author="st1" w:date="2021-03-19T11:08:00Z"/>
                <w:del w:id="8971" w:author="阿毛" w:date="2021-05-21T17:53:00Z"/>
                <w:rFonts w:ascii="標楷體" w:eastAsia="標楷體" w:hAnsi="標楷體"/>
              </w:rPr>
            </w:pPr>
            <w:ins w:id="8972" w:author="st1" w:date="2021-03-19T11:08:00Z">
              <w:del w:id="8973" w:author="阿毛" w:date="2021-05-21T17:53:00Z">
                <w:r w:rsidDel="00CB3FDD">
                  <w:rPr>
                    <w:rFonts w:ascii="標楷體" w:eastAsia="標楷體" w:hAnsi="標楷體" w:hint="eastAsia"/>
                  </w:rPr>
                  <w:delText>主辦行(最大債權行)受理債務人申請前置協商時,則應於收受申請文件起</w:delText>
                </w:r>
                <w:r w:rsidRPr="009E4264" w:rsidDel="00CB3FDD">
                  <w:rPr>
                    <w:rFonts w:ascii="標楷體" w:eastAsia="標楷體" w:hAnsi="標楷體" w:hint="eastAsia"/>
                    <w:b/>
                  </w:rPr>
                  <w:delText>第二個營業日</w:delText>
                </w:r>
                <w:r w:rsidDel="00CB3FDD">
                  <w:rPr>
                    <w:rFonts w:ascii="標楷體" w:eastAsia="標楷體" w:hAnsi="標楷體" w:hint="eastAsia"/>
                  </w:rPr>
                  <w:delText>內填報本檔案格式.</w:delText>
                </w:r>
              </w:del>
            </w:ins>
          </w:p>
          <w:p w14:paraId="5140962B" w14:textId="6D9D5500" w:rsidR="006673B2" w:rsidDel="00CB3FDD" w:rsidRDefault="006673B2" w:rsidP="006673B2">
            <w:pPr>
              <w:rPr>
                <w:ins w:id="8974" w:author="st1" w:date="2021-03-19T11:08:00Z"/>
                <w:del w:id="8975" w:author="阿毛" w:date="2021-05-21T17:53:00Z"/>
                <w:rFonts w:ascii="標楷體" w:eastAsia="標楷體" w:hAnsi="標楷體"/>
              </w:rPr>
            </w:pPr>
            <w:ins w:id="8976" w:author="st1" w:date="2021-03-19T11:08:00Z">
              <w:del w:id="8977" w:author="阿毛" w:date="2021-05-21T17:53:00Z">
                <w:r w:rsidDel="00CB3FDD">
                  <w:rPr>
                    <w:rFonts w:ascii="標楷體" w:eastAsia="標楷體" w:hAnsi="標楷體" w:hint="eastAsia"/>
                  </w:rPr>
                  <w:delText>受理方式:</w:delText>
                </w:r>
              </w:del>
            </w:ins>
          </w:p>
          <w:p w14:paraId="4B2E4CDF" w14:textId="12A4CEC0" w:rsidR="00E24265" w:rsidRPr="00615D4B" w:rsidDel="00CB3FDD" w:rsidRDefault="006673B2" w:rsidP="006673B2">
            <w:pPr>
              <w:rPr>
                <w:del w:id="8978" w:author="阿毛" w:date="2021-05-21T17:53:00Z"/>
                <w:rFonts w:ascii="標楷體" w:eastAsia="標楷體" w:hAnsi="標楷體"/>
              </w:rPr>
            </w:pPr>
            <w:ins w:id="8979" w:author="st1" w:date="2021-03-19T11:08:00Z">
              <w:del w:id="8980" w:author="阿毛" w:date="2021-05-21T17:53:00Z">
                <w:r w:rsidDel="00CB3FDD">
                  <w:rPr>
                    <w:rFonts w:ascii="標楷體" w:eastAsia="標楷體" w:hAnsi="標楷體" w:hint="eastAsia"/>
                  </w:rPr>
                  <w:delText>未揭露債權金融機構代號:須為有效消債條例金融機構代號;填報未列在(Z90)(Z91)之其他債權機構總代號(檔案通知其回報債權)</w:delText>
                </w:r>
              </w:del>
            </w:ins>
          </w:p>
        </w:tc>
      </w:tr>
      <w:tr w:rsidR="00E24265" w:rsidRPr="00615D4B" w:rsidDel="00CB3FDD" w14:paraId="00394011" w14:textId="1F4D4E1B" w:rsidTr="005F76AD">
        <w:trPr>
          <w:trHeight w:val="321"/>
          <w:del w:id="8981" w:author="阿毛" w:date="2021-05-21T17:53:00Z"/>
        </w:trPr>
        <w:tc>
          <w:tcPr>
            <w:tcW w:w="1548" w:type="dxa"/>
            <w:tcBorders>
              <w:top w:val="single" w:sz="8" w:space="0" w:color="000000"/>
              <w:bottom w:val="single" w:sz="8" w:space="0" w:color="000000"/>
              <w:right w:val="single" w:sz="8" w:space="0" w:color="000000"/>
            </w:tcBorders>
            <w:shd w:val="clear" w:color="auto" w:fill="F3F3F3"/>
          </w:tcPr>
          <w:p w14:paraId="428CBCBD" w14:textId="45ECB27E" w:rsidR="00E24265" w:rsidRPr="00615D4B" w:rsidDel="00CB3FDD" w:rsidRDefault="00E24265" w:rsidP="005F76AD">
            <w:pPr>
              <w:rPr>
                <w:del w:id="8982" w:author="阿毛" w:date="2021-05-21T17:53:00Z"/>
                <w:rFonts w:ascii="標楷體" w:eastAsia="標楷體" w:hAnsi="標楷體"/>
              </w:rPr>
            </w:pPr>
            <w:del w:id="8983" w:author="阿毛" w:date="2021-05-21T17:53:00Z">
              <w:r w:rsidRPr="00615D4B" w:rsidDel="00CB3FDD">
                <w:rPr>
                  <w:rFonts w:ascii="標楷體" w:eastAsia="標楷體" w:hAnsi="標楷體"/>
                </w:rPr>
                <w:delText>選用流程</w:delText>
              </w:r>
            </w:del>
          </w:p>
        </w:tc>
        <w:tc>
          <w:tcPr>
            <w:tcW w:w="6318" w:type="dxa"/>
            <w:tcBorders>
              <w:top w:val="single" w:sz="8" w:space="0" w:color="000000"/>
              <w:left w:val="single" w:sz="8" w:space="0" w:color="000000"/>
              <w:bottom w:val="single" w:sz="8" w:space="0" w:color="000000"/>
            </w:tcBorders>
          </w:tcPr>
          <w:p w14:paraId="2C3173EE" w14:textId="24886311" w:rsidR="00E24265" w:rsidRPr="00615D4B" w:rsidDel="00CB3FDD" w:rsidRDefault="00E24265" w:rsidP="005F76AD">
            <w:pPr>
              <w:rPr>
                <w:del w:id="8984" w:author="阿毛" w:date="2021-05-21T17:53:00Z"/>
                <w:rFonts w:ascii="標楷體" w:eastAsia="標楷體" w:hAnsi="標楷體"/>
              </w:rPr>
            </w:pPr>
          </w:p>
        </w:tc>
      </w:tr>
      <w:tr w:rsidR="00E24265" w:rsidRPr="00615D4B" w:rsidDel="00CB3FDD" w14:paraId="57DFEC13" w14:textId="2A683047" w:rsidTr="005F76AD">
        <w:trPr>
          <w:trHeight w:val="1311"/>
          <w:del w:id="8985" w:author="阿毛" w:date="2021-05-21T17:53:00Z"/>
        </w:trPr>
        <w:tc>
          <w:tcPr>
            <w:tcW w:w="1548" w:type="dxa"/>
            <w:tcBorders>
              <w:top w:val="single" w:sz="8" w:space="0" w:color="000000"/>
              <w:bottom w:val="single" w:sz="8" w:space="0" w:color="000000"/>
              <w:right w:val="single" w:sz="8" w:space="0" w:color="000000"/>
            </w:tcBorders>
            <w:shd w:val="clear" w:color="auto" w:fill="F3F3F3"/>
          </w:tcPr>
          <w:p w14:paraId="2F5B6E0B" w14:textId="487E38C6" w:rsidR="00E24265" w:rsidRPr="00615D4B" w:rsidDel="00CB3FDD" w:rsidRDefault="00E24265" w:rsidP="005F76AD">
            <w:pPr>
              <w:rPr>
                <w:del w:id="8986" w:author="阿毛" w:date="2021-05-21T17:53:00Z"/>
                <w:rFonts w:ascii="標楷體" w:eastAsia="標楷體" w:hAnsi="標楷體"/>
              </w:rPr>
            </w:pPr>
            <w:del w:id="8987" w:author="阿毛" w:date="2021-05-21T17:53:00Z">
              <w:r w:rsidRPr="00615D4B" w:rsidDel="00CB3FDD">
                <w:rPr>
                  <w:rFonts w:ascii="標楷體" w:eastAsia="標楷體" w:hAnsi="標楷體"/>
                </w:rPr>
                <w:delText>例外流程</w:delText>
              </w:r>
            </w:del>
          </w:p>
        </w:tc>
        <w:tc>
          <w:tcPr>
            <w:tcW w:w="6318" w:type="dxa"/>
            <w:tcBorders>
              <w:top w:val="single" w:sz="8" w:space="0" w:color="000000"/>
              <w:left w:val="single" w:sz="8" w:space="0" w:color="000000"/>
              <w:bottom w:val="single" w:sz="8" w:space="0" w:color="000000"/>
            </w:tcBorders>
          </w:tcPr>
          <w:p w14:paraId="619979BB" w14:textId="2D54D47B" w:rsidR="00E24265" w:rsidRPr="00615D4B" w:rsidDel="00CB3FDD" w:rsidRDefault="00E24265" w:rsidP="005F76AD">
            <w:pPr>
              <w:rPr>
                <w:del w:id="8988" w:author="阿毛" w:date="2021-05-21T17:53:00Z"/>
                <w:rFonts w:ascii="標楷體" w:eastAsia="標楷體" w:hAnsi="標楷體"/>
              </w:rPr>
            </w:pPr>
          </w:p>
        </w:tc>
      </w:tr>
      <w:tr w:rsidR="00E24265" w:rsidRPr="00615D4B" w:rsidDel="00CB3FDD" w14:paraId="14AE8288" w14:textId="229B8D34" w:rsidTr="005F76AD">
        <w:trPr>
          <w:trHeight w:val="278"/>
          <w:del w:id="8989" w:author="阿毛" w:date="2021-05-21T17:53:00Z"/>
        </w:trPr>
        <w:tc>
          <w:tcPr>
            <w:tcW w:w="1548" w:type="dxa"/>
            <w:tcBorders>
              <w:top w:val="single" w:sz="8" w:space="0" w:color="000000"/>
              <w:bottom w:val="single" w:sz="8" w:space="0" w:color="000000"/>
              <w:right w:val="single" w:sz="8" w:space="0" w:color="000000"/>
            </w:tcBorders>
            <w:shd w:val="clear" w:color="auto" w:fill="F3F3F3"/>
          </w:tcPr>
          <w:p w14:paraId="44707962" w14:textId="250F4DC7" w:rsidR="00E24265" w:rsidRPr="00615D4B" w:rsidDel="00CB3FDD" w:rsidRDefault="00E24265" w:rsidP="005F76AD">
            <w:pPr>
              <w:rPr>
                <w:del w:id="8990" w:author="阿毛" w:date="2021-05-21T17:53:00Z"/>
                <w:rFonts w:ascii="標楷體" w:eastAsia="標楷體" w:hAnsi="標楷體"/>
              </w:rPr>
            </w:pPr>
            <w:del w:id="8991" w:author="阿毛" w:date="2021-05-21T17:53:00Z">
              <w:r w:rsidRPr="00615D4B" w:rsidDel="00CB3FDD">
                <w:rPr>
                  <w:rFonts w:ascii="標楷體" w:eastAsia="標楷體" w:hAnsi="標楷體"/>
                </w:rPr>
                <w:delText xml:space="preserve">執行後狀況 </w:delText>
              </w:r>
            </w:del>
          </w:p>
        </w:tc>
        <w:tc>
          <w:tcPr>
            <w:tcW w:w="6318" w:type="dxa"/>
            <w:tcBorders>
              <w:top w:val="single" w:sz="8" w:space="0" w:color="000000"/>
              <w:left w:val="single" w:sz="8" w:space="0" w:color="000000"/>
              <w:bottom w:val="single" w:sz="8" w:space="0" w:color="000000"/>
            </w:tcBorders>
          </w:tcPr>
          <w:p w14:paraId="29ED6E55" w14:textId="5727880F" w:rsidR="00E24265" w:rsidRPr="00615D4B" w:rsidDel="00CB3FDD" w:rsidRDefault="00E24265" w:rsidP="005F76AD">
            <w:pPr>
              <w:rPr>
                <w:del w:id="8992" w:author="阿毛" w:date="2021-05-21T17:53:00Z"/>
                <w:rFonts w:ascii="標楷體" w:eastAsia="標楷體" w:hAnsi="標楷體"/>
              </w:rPr>
            </w:pPr>
          </w:p>
        </w:tc>
      </w:tr>
      <w:tr w:rsidR="006673B2" w:rsidRPr="00615D4B" w:rsidDel="00CB3FDD" w14:paraId="76A31F9D" w14:textId="1B3F4235" w:rsidTr="005F76AD">
        <w:trPr>
          <w:trHeight w:val="358"/>
          <w:del w:id="8993" w:author="阿毛" w:date="2021-05-21T17:53:00Z"/>
        </w:trPr>
        <w:tc>
          <w:tcPr>
            <w:tcW w:w="1548" w:type="dxa"/>
            <w:tcBorders>
              <w:top w:val="single" w:sz="8" w:space="0" w:color="000000"/>
              <w:bottom w:val="single" w:sz="8" w:space="0" w:color="000000"/>
              <w:right w:val="single" w:sz="8" w:space="0" w:color="000000"/>
            </w:tcBorders>
            <w:shd w:val="clear" w:color="auto" w:fill="F3F3F3"/>
          </w:tcPr>
          <w:p w14:paraId="05D2521C" w14:textId="36527697" w:rsidR="006673B2" w:rsidRPr="00615D4B" w:rsidDel="00CB3FDD" w:rsidRDefault="006673B2" w:rsidP="006673B2">
            <w:pPr>
              <w:rPr>
                <w:del w:id="8994" w:author="阿毛" w:date="2021-05-21T17:53:00Z"/>
                <w:rFonts w:ascii="標楷體" w:eastAsia="標楷體" w:hAnsi="標楷體"/>
              </w:rPr>
            </w:pPr>
            <w:del w:id="8995" w:author="阿毛" w:date="2021-05-21T17:53:00Z">
              <w:r w:rsidRPr="00615D4B" w:rsidDel="00CB3FDD">
                <w:rPr>
                  <w:rFonts w:ascii="標楷體" w:eastAsia="標楷體" w:hAnsi="標楷體"/>
                </w:rPr>
                <w:delText>特別需求</w:delText>
              </w:r>
            </w:del>
          </w:p>
        </w:tc>
        <w:tc>
          <w:tcPr>
            <w:tcW w:w="6318" w:type="dxa"/>
            <w:tcBorders>
              <w:top w:val="single" w:sz="8" w:space="0" w:color="000000"/>
              <w:left w:val="single" w:sz="8" w:space="0" w:color="000000"/>
              <w:bottom w:val="single" w:sz="8" w:space="0" w:color="000000"/>
            </w:tcBorders>
          </w:tcPr>
          <w:p w14:paraId="037CC8C2" w14:textId="3C148CA3" w:rsidR="006673B2" w:rsidRPr="009E4264" w:rsidDel="00CB3FDD" w:rsidRDefault="006673B2" w:rsidP="006673B2">
            <w:pPr>
              <w:rPr>
                <w:ins w:id="8996" w:author="st1" w:date="2021-03-19T11:08:00Z"/>
                <w:del w:id="8997" w:author="阿毛" w:date="2021-05-21T17:53:00Z"/>
                <w:rFonts w:ascii="標楷體" w:eastAsia="標楷體" w:hAnsi="標楷體"/>
              </w:rPr>
            </w:pPr>
            <w:ins w:id="8998" w:author="st1" w:date="2021-03-19T11:08:00Z">
              <w:del w:id="8999" w:author="阿毛" w:date="2021-05-21T17:53:00Z">
                <w:r w:rsidDel="00CB3FDD">
                  <w:rPr>
                    <w:rFonts w:ascii="標楷體" w:eastAsia="標楷體" w:hAnsi="標楷體" w:hint="eastAsia"/>
                  </w:rPr>
                  <w:delText>重要檢核:</w:delText>
                </w:r>
              </w:del>
            </w:ins>
          </w:p>
          <w:p w14:paraId="70A4A036" w14:textId="2E054545" w:rsidR="006673B2" w:rsidRPr="00615D4B" w:rsidDel="00CB3FDD" w:rsidRDefault="006673B2" w:rsidP="006673B2">
            <w:pPr>
              <w:rPr>
                <w:del w:id="9000" w:author="阿毛" w:date="2021-05-21T17:53:00Z"/>
                <w:rFonts w:ascii="標楷體" w:eastAsia="標楷體" w:hAnsi="標楷體"/>
              </w:rPr>
            </w:pPr>
            <w:ins w:id="9001" w:author="st1" w:date="2021-03-19T11:08:00Z">
              <w:del w:id="9002" w:author="阿毛" w:date="2021-05-21T17:53:00Z">
                <w:r w:rsidDel="00CB3FDD">
                  <w:rPr>
                    <w:rFonts w:ascii="標楷體" w:eastAsia="標楷體" w:hAnsi="標楷體" w:hint="eastAsia"/>
                  </w:rPr>
                  <w:delText>止息基準日需等於協商申請日+25日</w:delText>
                </w:r>
              </w:del>
            </w:ins>
          </w:p>
        </w:tc>
      </w:tr>
      <w:tr w:rsidR="006673B2" w:rsidRPr="00615D4B" w:rsidDel="00CB3FDD" w14:paraId="5BC91127" w14:textId="609B6469" w:rsidTr="005F76AD">
        <w:trPr>
          <w:trHeight w:val="278"/>
          <w:del w:id="9003" w:author="阿毛" w:date="2021-05-21T17:53:00Z"/>
        </w:trPr>
        <w:tc>
          <w:tcPr>
            <w:tcW w:w="1548" w:type="dxa"/>
            <w:tcBorders>
              <w:top w:val="single" w:sz="8" w:space="0" w:color="000000"/>
              <w:bottom w:val="single" w:sz="8" w:space="0" w:color="000000"/>
              <w:right w:val="single" w:sz="8" w:space="0" w:color="000000"/>
            </w:tcBorders>
            <w:shd w:val="clear" w:color="auto" w:fill="F3F3F3"/>
          </w:tcPr>
          <w:p w14:paraId="6B00CEBB" w14:textId="095005F2" w:rsidR="006673B2" w:rsidRPr="00615D4B" w:rsidDel="00CB3FDD" w:rsidRDefault="006673B2" w:rsidP="006673B2">
            <w:pPr>
              <w:rPr>
                <w:del w:id="9004" w:author="阿毛" w:date="2021-05-21T17:53:00Z"/>
                <w:rFonts w:ascii="標楷體" w:eastAsia="標楷體" w:hAnsi="標楷體"/>
              </w:rPr>
            </w:pPr>
            <w:del w:id="9005" w:author="阿毛" w:date="2021-05-21T17:53:00Z">
              <w:r w:rsidRPr="00615D4B" w:rsidDel="00CB3FDD">
                <w:rPr>
                  <w:rFonts w:ascii="標楷體" w:eastAsia="標楷體" w:hAnsi="標楷體"/>
                </w:rPr>
                <w:delText xml:space="preserve">參考 </w:delText>
              </w:r>
            </w:del>
          </w:p>
        </w:tc>
        <w:tc>
          <w:tcPr>
            <w:tcW w:w="6318" w:type="dxa"/>
            <w:tcBorders>
              <w:top w:val="single" w:sz="8" w:space="0" w:color="000000"/>
              <w:left w:val="single" w:sz="8" w:space="0" w:color="000000"/>
              <w:bottom w:val="single" w:sz="8" w:space="0" w:color="000000"/>
            </w:tcBorders>
          </w:tcPr>
          <w:p w14:paraId="1907D026" w14:textId="5E00D294" w:rsidR="006673B2" w:rsidRPr="00615D4B" w:rsidDel="00CB3FDD" w:rsidRDefault="006673B2" w:rsidP="006673B2">
            <w:pPr>
              <w:rPr>
                <w:del w:id="9006" w:author="阿毛" w:date="2021-05-21T17:53:00Z"/>
                <w:rFonts w:ascii="標楷體" w:eastAsia="標楷體" w:hAnsi="標楷體"/>
              </w:rPr>
            </w:pPr>
          </w:p>
        </w:tc>
      </w:tr>
    </w:tbl>
    <w:p w14:paraId="4BA3ECB8" w14:textId="4467F885" w:rsidR="00E24265" w:rsidDel="00CB3FDD" w:rsidRDefault="00E24265" w:rsidP="00E24265">
      <w:pPr>
        <w:rPr>
          <w:del w:id="9007" w:author="阿毛" w:date="2021-05-21T17:53:00Z"/>
        </w:rPr>
      </w:pPr>
    </w:p>
    <w:p w14:paraId="6ABD29BB" w14:textId="058A74DD" w:rsidR="00E24265" w:rsidRPr="00615D4B" w:rsidDel="00CB3FDD" w:rsidRDefault="00E24265">
      <w:pPr>
        <w:pStyle w:val="a"/>
        <w:rPr>
          <w:del w:id="9008" w:author="阿毛" w:date="2021-05-21T17:53:00Z"/>
        </w:rPr>
      </w:pPr>
      <w:del w:id="9009" w:author="阿毛" w:date="2021-05-21T17:53:00Z">
        <w:r w:rsidRPr="00615D4B" w:rsidDel="00CB3FDD">
          <w:delText>UI畫面</w:delText>
        </w:r>
      </w:del>
    </w:p>
    <w:p w14:paraId="75F6D16F" w14:textId="642B5726" w:rsidR="00E24265" w:rsidDel="00CB3FDD" w:rsidRDefault="00E24265" w:rsidP="00E24265">
      <w:pPr>
        <w:pStyle w:val="42"/>
        <w:spacing w:after="72"/>
        <w:ind w:left="1133"/>
        <w:rPr>
          <w:del w:id="9010" w:author="阿毛" w:date="2021-05-21T17:53:00Z"/>
          <w:rFonts w:hAnsi="標楷體"/>
        </w:rPr>
      </w:pPr>
      <w:del w:id="9011" w:author="阿毛" w:date="2021-05-21T17:53:00Z">
        <w:r w:rsidRPr="00743962" w:rsidDel="00CB3FDD">
          <w:rPr>
            <w:rFonts w:hAnsi="標楷體" w:hint="eastAsia"/>
          </w:rPr>
          <w:delText>輸入畫面：</w:delText>
        </w:r>
      </w:del>
    </w:p>
    <w:p w14:paraId="18CD7BC0" w14:textId="19FC1879" w:rsidR="00E24265" w:rsidRPr="00C078BB" w:rsidDel="00CB3FDD" w:rsidRDefault="00B84146" w:rsidP="00E24265">
      <w:pPr>
        <w:pStyle w:val="42"/>
        <w:spacing w:after="72"/>
        <w:ind w:leftChars="0" w:left="0"/>
        <w:rPr>
          <w:del w:id="9012" w:author="阿毛" w:date="2021-05-21T17:53:00Z"/>
          <w:rFonts w:hAnsi="標楷體"/>
        </w:rPr>
      </w:pPr>
      <w:del w:id="9013" w:author="阿毛" w:date="2021-05-21T17:53:00Z">
        <w:r w:rsidRPr="00B84146" w:rsidDel="00CB3FDD">
          <w:rPr>
            <w:rFonts w:hAnsi="標楷體"/>
            <w:noProof/>
          </w:rPr>
          <w:drawing>
            <wp:inline distT="0" distB="0" distL="0" distR="0" wp14:anchorId="663A3A77" wp14:editId="7BF4C52E">
              <wp:extent cx="6793479" cy="2072640"/>
              <wp:effectExtent l="0" t="0" r="0" b="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6793479" cy="2072640"/>
                      </a:xfrm>
                      <a:prstGeom prst="rect">
                        <a:avLst/>
                      </a:prstGeom>
                    </pic:spPr>
                  </pic:pic>
                </a:graphicData>
              </a:graphic>
            </wp:inline>
          </w:drawing>
        </w:r>
      </w:del>
    </w:p>
    <w:p w14:paraId="1E1121EF" w14:textId="58A16FA3" w:rsidR="00E24265" w:rsidDel="00CB3FDD" w:rsidRDefault="006673B2" w:rsidP="00E24265">
      <w:pPr>
        <w:pStyle w:val="1text"/>
        <w:rPr>
          <w:ins w:id="9014" w:author="st1" w:date="2021-03-19T11:10:00Z"/>
          <w:del w:id="9015" w:author="阿毛" w:date="2021-05-21T17:53:00Z"/>
          <w:rFonts w:ascii="Times New Roman" w:hAnsi="Times New Roman"/>
        </w:rPr>
      </w:pPr>
      <w:ins w:id="9016" w:author="st1" w:date="2021-03-19T11:09:00Z">
        <w:del w:id="9017" w:author="阿毛" w:date="2021-05-21T17:53:00Z">
          <w:r w:rsidRPr="006673B2" w:rsidDel="00CB3FDD">
            <w:rPr>
              <w:rFonts w:hAnsi="標楷體"/>
            </w:rPr>
            <w:drawing>
              <wp:inline distT="0" distB="0" distL="0" distR="0" wp14:anchorId="17127228" wp14:editId="3347FC52">
                <wp:extent cx="5125720" cy="2876813"/>
                <wp:effectExtent l="0" t="0" r="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148190" cy="2889424"/>
                        </a:xfrm>
                        <a:prstGeom prst="rect">
                          <a:avLst/>
                        </a:prstGeom>
                      </pic:spPr>
                    </pic:pic>
                  </a:graphicData>
                </a:graphic>
              </wp:inline>
            </w:drawing>
          </w:r>
        </w:del>
      </w:ins>
    </w:p>
    <w:p w14:paraId="6325FE38" w14:textId="4444A72B" w:rsidR="006673B2" w:rsidDel="00CB3FDD" w:rsidRDefault="006673B2" w:rsidP="00E24265">
      <w:pPr>
        <w:pStyle w:val="1text"/>
        <w:rPr>
          <w:ins w:id="9018" w:author="st1" w:date="2021-03-19T11:10:00Z"/>
          <w:del w:id="9019" w:author="阿毛" w:date="2021-05-21T17:53:00Z"/>
          <w:rFonts w:ascii="Times New Roman" w:hAnsi="Times New Roman"/>
        </w:rPr>
      </w:pPr>
    </w:p>
    <w:p w14:paraId="2B7E094E" w14:textId="18CDE621" w:rsidR="006673B2" w:rsidDel="00CB3FDD" w:rsidRDefault="006673B2" w:rsidP="00E24265">
      <w:pPr>
        <w:pStyle w:val="1text"/>
        <w:rPr>
          <w:del w:id="9020" w:author="阿毛" w:date="2021-05-21T17:53:00Z"/>
          <w:rFonts w:ascii="Times New Roman" w:hAnsi="Times New Roman"/>
        </w:rPr>
      </w:pPr>
    </w:p>
    <w:p w14:paraId="124F959C" w14:textId="1704EFB4" w:rsidR="00E24265" w:rsidRPr="003972CE" w:rsidDel="00CB3FDD" w:rsidRDefault="00E24265">
      <w:pPr>
        <w:pStyle w:val="a"/>
        <w:rPr>
          <w:del w:id="9021" w:author="阿毛" w:date="2021-05-21T17:53:00Z"/>
        </w:rPr>
      </w:pPr>
      <w:del w:id="9022" w:author="阿毛" w:date="2021-05-21T17:53:00Z">
        <w:r w:rsidRPr="00615D4B" w:rsidDel="00CB3FDD">
          <w:rPr>
            <w:rFonts w:hint="eastAsia"/>
          </w:rPr>
          <w:delText>輸入</w:delText>
        </w:r>
        <w:r w:rsidRPr="003972CE" w:rsidDel="00CB3FDD">
          <w:delText>畫面資料說明</w:delText>
        </w:r>
      </w:del>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7"/>
        <w:gridCol w:w="1576"/>
        <w:gridCol w:w="1300"/>
        <w:gridCol w:w="1300"/>
        <w:gridCol w:w="1119"/>
        <w:gridCol w:w="623"/>
        <w:gridCol w:w="623"/>
        <w:gridCol w:w="3422"/>
      </w:tblGrid>
      <w:tr w:rsidR="00E24265" w:rsidRPr="00615D4B" w:rsidDel="00CB3FDD" w14:paraId="47820916" w14:textId="0F18B854" w:rsidTr="002240ED">
        <w:trPr>
          <w:trHeight w:val="388"/>
          <w:jc w:val="center"/>
          <w:del w:id="9023" w:author="阿毛" w:date="2021-05-21T17:53:00Z"/>
        </w:trPr>
        <w:tc>
          <w:tcPr>
            <w:tcW w:w="219" w:type="pct"/>
            <w:vMerge w:val="restart"/>
          </w:tcPr>
          <w:p w14:paraId="122B359A" w14:textId="6826CEA4" w:rsidR="00E24265" w:rsidRPr="00615D4B" w:rsidDel="00CB3FDD" w:rsidRDefault="00E24265" w:rsidP="005F76AD">
            <w:pPr>
              <w:rPr>
                <w:del w:id="9024" w:author="阿毛" w:date="2021-05-21T17:53:00Z"/>
                <w:rFonts w:ascii="標楷體" w:eastAsia="標楷體" w:hAnsi="標楷體"/>
              </w:rPr>
            </w:pPr>
            <w:del w:id="9025" w:author="阿毛" w:date="2021-05-21T17:53:00Z">
              <w:r w:rsidRPr="00615D4B" w:rsidDel="00CB3FDD">
                <w:rPr>
                  <w:rFonts w:ascii="標楷體" w:eastAsia="標楷體" w:hAnsi="標楷體"/>
                </w:rPr>
                <w:delText>序號</w:delText>
              </w:r>
            </w:del>
          </w:p>
        </w:tc>
        <w:tc>
          <w:tcPr>
            <w:tcW w:w="756" w:type="pct"/>
            <w:vMerge w:val="restart"/>
          </w:tcPr>
          <w:p w14:paraId="1EB403B4" w14:textId="278A8DDA" w:rsidR="00E24265" w:rsidRPr="00615D4B" w:rsidDel="00CB3FDD" w:rsidRDefault="00E24265" w:rsidP="005F76AD">
            <w:pPr>
              <w:rPr>
                <w:del w:id="9026" w:author="阿毛" w:date="2021-05-21T17:53:00Z"/>
                <w:rFonts w:ascii="標楷體" w:eastAsia="標楷體" w:hAnsi="標楷體"/>
              </w:rPr>
            </w:pPr>
            <w:del w:id="9027" w:author="阿毛" w:date="2021-05-21T17:53:00Z">
              <w:r w:rsidRPr="00615D4B" w:rsidDel="00CB3FDD">
                <w:rPr>
                  <w:rFonts w:ascii="標楷體" w:eastAsia="標楷體" w:hAnsi="標楷體"/>
                </w:rPr>
                <w:delText>欄位</w:delText>
              </w:r>
            </w:del>
          </w:p>
        </w:tc>
        <w:tc>
          <w:tcPr>
            <w:tcW w:w="2382" w:type="pct"/>
            <w:gridSpan w:val="5"/>
          </w:tcPr>
          <w:p w14:paraId="7AFED10D" w14:textId="416B9CA7" w:rsidR="00E24265" w:rsidRPr="00615D4B" w:rsidDel="00CB3FDD" w:rsidRDefault="00E24265" w:rsidP="005F76AD">
            <w:pPr>
              <w:jc w:val="center"/>
              <w:rPr>
                <w:del w:id="9028" w:author="阿毛" w:date="2021-05-21T17:53:00Z"/>
                <w:rFonts w:ascii="標楷體" w:eastAsia="標楷體" w:hAnsi="標楷體"/>
              </w:rPr>
            </w:pPr>
            <w:del w:id="9029" w:author="阿毛" w:date="2021-05-21T17:53:00Z">
              <w:r w:rsidRPr="00615D4B" w:rsidDel="00CB3FDD">
                <w:rPr>
                  <w:rFonts w:ascii="標楷體" w:eastAsia="標楷體" w:hAnsi="標楷體"/>
                </w:rPr>
                <w:delText>說明</w:delText>
              </w:r>
            </w:del>
          </w:p>
        </w:tc>
        <w:tc>
          <w:tcPr>
            <w:tcW w:w="1642" w:type="pct"/>
            <w:vMerge w:val="restart"/>
          </w:tcPr>
          <w:p w14:paraId="1CA6D690" w14:textId="4C81153E" w:rsidR="00E24265" w:rsidRPr="00615D4B" w:rsidDel="00CB3FDD" w:rsidRDefault="00E24265" w:rsidP="005F76AD">
            <w:pPr>
              <w:rPr>
                <w:del w:id="9030" w:author="阿毛" w:date="2021-05-21T17:53:00Z"/>
                <w:rFonts w:ascii="標楷體" w:eastAsia="標楷體" w:hAnsi="標楷體"/>
              </w:rPr>
            </w:pPr>
            <w:del w:id="9031" w:author="阿毛" w:date="2021-05-21T17:53:00Z">
              <w:r w:rsidRPr="00615D4B" w:rsidDel="00CB3FDD">
                <w:rPr>
                  <w:rFonts w:ascii="標楷體" w:eastAsia="標楷體" w:hAnsi="標楷體"/>
                </w:rPr>
                <w:delText>處理邏輯及注意事項</w:delText>
              </w:r>
            </w:del>
          </w:p>
        </w:tc>
      </w:tr>
      <w:tr w:rsidR="00E24265" w:rsidRPr="00615D4B" w:rsidDel="00CB3FDD" w14:paraId="07003D4E" w14:textId="494D72D6" w:rsidTr="002240ED">
        <w:trPr>
          <w:trHeight w:val="244"/>
          <w:jc w:val="center"/>
          <w:del w:id="9032" w:author="阿毛" w:date="2021-05-21T17:53:00Z"/>
        </w:trPr>
        <w:tc>
          <w:tcPr>
            <w:tcW w:w="219" w:type="pct"/>
            <w:vMerge/>
          </w:tcPr>
          <w:p w14:paraId="62A3625D" w14:textId="426428F6" w:rsidR="00E24265" w:rsidRPr="00615D4B" w:rsidDel="00CB3FDD" w:rsidRDefault="00E24265" w:rsidP="005F76AD">
            <w:pPr>
              <w:rPr>
                <w:del w:id="9033" w:author="阿毛" w:date="2021-05-21T17:53:00Z"/>
                <w:rFonts w:ascii="標楷體" w:eastAsia="標楷體" w:hAnsi="標楷體"/>
              </w:rPr>
            </w:pPr>
          </w:p>
        </w:tc>
        <w:tc>
          <w:tcPr>
            <w:tcW w:w="756" w:type="pct"/>
            <w:vMerge/>
          </w:tcPr>
          <w:p w14:paraId="31016DAA" w14:textId="178432EC" w:rsidR="00E24265" w:rsidRPr="00615D4B" w:rsidDel="00CB3FDD" w:rsidRDefault="00E24265" w:rsidP="005F76AD">
            <w:pPr>
              <w:rPr>
                <w:del w:id="9034" w:author="阿毛" w:date="2021-05-21T17:53:00Z"/>
                <w:rFonts w:ascii="標楷體" w:eastAsia="標楷體" w:hAnsi="標楷體"/>
              </w:rPr>
            </w:pPr>
          </w:p>
        </w:tc>
        <w:tc>
          <w:tcPr>
            <w:tcW w:w="624" w:type="pct"/>
          </w:tcPr>
          <w:p w14:paraId="1ED8F178" w14:textId="7BC3786A" w:rsidR="00E24265" w:rsidRPr="00615D4B" w:rsidDel="00CB3FDD" w:rsidRDefault="00E24265" w:rsidP="005F76AD">
            <w:pPr>
              <w:rPr>
                <w:del w:id="9035" w:author="阿毛" w:date="2021-05-21T17:53:00Z"/>
                <w:rFonts w:ascii="標楷體" w:eastAsia="標楷體" w:hAnsi="標楷體"/>
              </w:rPr>
            </w:pPr>
            <w:del w:id="9036" w:author="阿毛" w:date="2021-05-21T17:53:00Z">
              <w:r w:rsidRPr="00615D4B" w:rsidDel="00CB3FDD">
                <w:rPr>
                  <w:rFonts w:ascii="標楷體" w:eastAsia="標楷體" w:hAnsi="標楷體" w:hint="eastAsia"/>
                </w:rPr>
                <w:delText>資料型態長度</w:delText>
              </w:r>
            </w:del>
          </w:p>
        </w:tc>
        <w:tc>
          <w:tcPr>
            <w:tcW w:w="624" w:type="pct"/>
          </w:tcPr>
          <w:p w14:paraId="03B452DA" w14:textId="42D04374" w:rsidR="00E24265" w:rsidRPr="00615D4B" w:rsidDel="00CB3FDD" w:rsidRDefault="00E24265" w:rsidP="005F76AD">
            <w:pPr>
              <w:rPr>
                <w:del w:id="9037" w:author="阿毛" w:date="2021-05-21T17:53:00Z"/>
                <w:rFonts w:ascii="標楷體" w:eastAsia="標楷體" w:hAnsi="標楷體"/>
              </w:rPr>
            </w:pPr>
            <w:del w:id="9038" w:author="阿毛" w:date="2021-05-21T17:53:00Z">
              <w:r w:rsidRPr="00615D4B" w:rsidDel="00CB3FDD">
                <w:rPr>
                  <w:rFonts w:ascii="標楷體" w:eastAsia="標楷體" w:hAnsi="標楷體"/>
                </w:rPr>
                <w:delText>預設值</w:delText>
              </w:r>
            </w:del>
          </w:p>
        </w:tc>
        <w:tc>
          <w:tcPr>
            <w:tcW w:w="537" w:type="pct"/>
          </w:tcPr>
          <w:p w14:paraId="37DB28E6" w14:textId="24562B18" w:rsidR="00E24265" w:rsidRPr="00615D4B" w:rsidDel="00CB3FDD" w:rsidRDefault="00E24265" w:rsidP="005F76AD">
            <w:pPr>
              <w:rPr>
                <w:del w:id="9039" w:author="阿毛" w:date="2021-05-21T17:53:00Z"/>
                <w:rFonts w:ascii="標楷體" w:eastAsia="標楷體" w:hAnsi="標楷體"/>
              </w:rPr>
            </w:pPr>
            <w:del w:id="9040" w:author="阿毛" w:date="2021-05-21T17:53:00Z">
              <w:r w:rsidRPr="00615D4B" w:rsidDel="00CB3FDD">
                <w:rPr>
                  <w:rFonts w:ascii="標楷體" w:eastAsia="標楷體" w:hAnsi="標楷體"/>
                </w:rPr>
                <w:delText>選單內容</w:delText>
              </w:r>
            </w:del>
          </w:p>
        </w:tc>
        <w:tc>
          <w:tcPr>
            <w:tcW w:w="299" w:type="pct"/>
          </w:tcPr>
          <w:p w14:paraId="6DBCBFC4" w14:textId="167505EA" w:rsidR="00E24265" w:rsidRPr="00615D4B" w:rsidDel="00CB3FDD" w:rsidRDefault="00E24265" w:rsidP="005F76AD">
            <w:pPr>
              <w:rPr>
                <w:del w:id="9041" w:author="阿毛" w:date="2021-05-21T17:53:00Z"/>
                <w:rFonts w:ascii="標楷體" w:eastAsia="標楷體" w:hAnsi="標楷體"/>
              </w:rPr>
            </w:pPr>
            <w:del w:id="9042" w:author="阿毛" w:date="2021-05-21T17:53:00Z">
              <w:r w:rsidRPr="00615D4B" w:rsidDel="00CB3FDD">
                <w:rPr>
                  <w:rFonts w:ascii="標楷體" w:eastAsia="標楷體" w:hAnsi="標楷體"/>
                </w:rPr>
                <w:delText>必填</w:delText>
              </w:r>
            </w:del>
          </w:p>
        </w:tc>
        <w:tc>
          <w:tcPr>
            <w:tcW w:w="299" w:type="pct"/>
          </w:tcPr>
          <w:p w14:paraId="7D15B597" w14:textId="57738191" w:rsidR="00E24265" w:rsidRPr="00615D4B" w:rsidDel="00CB3FDD" w:rsidRDefault="00E24265" w:rsidP="005F76AD">
            <w:pPr>
              <w:rPr>
                <w:del w:id="9043" w:author="阿毛" w:date="2021-05-21T17:53:00Z"/>
                <w:rFonts w:ascii="標楷體" w:eastAsia="標楷體" w:hAnsi="標楷體"/>
              </w:rPr>
            </w:pPr>
            <w:del w:id="9044" w:author="阿毛" w:date="2021-05-21T17:53:00Z">
              <w:r w:rsidRPr="00615D4B" w:rsidDel="00CB3FDD">
                <w:rPr>
                  <w:rFonts w:ascii="標楷體" w:eastAsia="標楷體" w:hAnsi="標楷體"/>
                </w:rPr>
                <w:delText>R/W</w:delText>
              </w:r>
            </w:del>
          </w:p>
        </w:tc>
        <w:tc>
          <w:tcPr>
            <w:tcW w:w="1642" w:type="pct"/>
            <w:vMerge/>
          </w:tcPr>
          <w:p w14:paraId="44E45791" w14:textId="053E7CFC" w:rsidR="00E24265" w:rsidRPr="00615D4B" w:rsidDel="00CB3FDD" w:rsidRDefault="00E24265" w:rsidP="005F76AD">
            <w:pPr>
              <w:rPr>
                <w:del w:id="9045" w:author="阿毛" w:date="2021-05-21T17:53:00Z"/>
                <w:rFonts w:ascii="標楷體" w:eastAsia="標楷體" w:hAnsi="標楷體"/>
              </w:rPr>
            </w:pPr>
          </w:p>
        </w:tc>
      </w:tr>
      <w:tr w:rsidR="002240ED" w:rsidRPr="00615D4B" w:rsidDel="00CB3FDD" w14:paraId="0D12DF9C" w14:textId="6BEF3FC0" w:rsidTr="002240ED">
        <w:trPr>
          <w:trHeight w:val="291"/>
          <w:jc w:val="center"/>
          <w:del w:id="9046" w:author="阿毛" w:date="2021-05-21T17:53:00Z"/>
        </w:trPr>
        <w:tc>
          <w:tcPr>
            <w:tcW w:w="219" w:type="pct"/>
          </w:tcPr>
          <w:p w14:paraId="2F3C94D5" w14:textId="3B3B6AC9" w:rsidR="002240ED" w:rsidRPr="003E1E41" w:rsidDel="00CB3FDD" w:rsidRDefault="002240ED" w:rsidP="005F76AD">
            <w:pPr>
              <w:pStyle w:val="af9"/>
              <w:numPr>
                <w:ilvl w:val="0"/>
                <w:numId w:val="33"/>
              </w:numPr>
              <w:ind w:leftChars="0"/>
              <w:rPr>
                <w:del w:id="9047" w:author="阿毛" w:date="2021-05-21T17:53:00Z"/>
                <w:rFonts w:ascii="標楷體" w:eastAsia="標楷體" w:hAnsi="標楷體"/>
              </w:rPr>
            </w:pPr>
          </w:p>
        </w:tc>
        <w:tc>
          <w:tcPr>
            <w:tcW w:w="756" w:type="pct"/>
          </w:tcPr>
          <w:p w14:paraId="42266B66" w14:textId="509BCEEB" w:rsidR="002240ED" w:rsidRPr="00615D4B" w:rsidDel="00CB3FDD" w:rsidRDefault="002240ED" w:rsidP="005F76AD">
            <w:pPr>
              <w:rPr>
                <w:del w:id="9048" w:author="阿毛" w:date="2021-05-21T17:53:00Z"/>
                <w:rFonts w:ascii="標楷體" w:eastAsia="標楷體" w:hAnsi="標楷體"/>
              </w:rPr>
            </w:pPr>
            <w:del w:id="9049" w:author="阿毛" w:date="2021-05-21T17:53:00Z">
              <w:r w:rsidRPr="003E1E41" w:rsidDel="00CB3FDD">
                <w:rPr>
                  <w:rFonts w:ascii="標楷體" w:eastAsia="標楷體" w:hAnsi="標楷體" w:hint="eastAsia"/>
                </w:rPr>
                <w:delText>交易代碼</w:delText>
              </w:r>
            </w:del>
          </w:p>
        </w:tc>
        <w:tc>
          <w:tcPr>
            <w:tcW w:w="624" w:type="pct"/>
          </w:tcPr>
          <w:p w14:paraId="56F2EE7C" w14:textId="242235C5" w:rsidR="002240ED" w:rsidRPr="00615D4B" w:rsidDel="00CB3FDD" w:rsidRDefault="00137350" w:rsidP="005F76AD">
            <w:pPr>
              <w:rPr>
                <w:del w:id="9050" w:author="阿毛" w:date="2021-05-21T17:53:00Z"/>
                <w:rFonts w:ascii="標楷體" w:eastAsia="標楷體" w:hAnsi="標楷體"/>
              </w:rPr>
            </w:pPr>
            <w:ins w:id="9051" w:author="st1" w:date="2021-03-19T11:11:00Z">
              <w:del w:id="9052" w:author="阿毛" w:date="2021-05-21T17:53:00Z">
                <w:r w:rsidDel="00CB3FDD">
                  <w:rPr>
                    <w:rFonts w:ascii="標楷體" w:eastAsia="標楷體" w:hAnsi="標楷體" w:hint="eastAsia"/>
                  </w:rPr>
                  <w:delText>X(1)</w:delText>
                </w:r>
              </w:del>
            </w:ins>
          </w:p>
        </w:tc>
        <w:tc>
          <w:tcPr>
            <w:tcW w:w="624" w:type="pct"/>
          </w:tcPr>
          <w:p w14:paraId="40B4015C" w14:textId="4F759278" w:rsidR="002240ED" w:rsidRPr="00615D4B" w:rsidDel="00CB3FDD" w:rsidRDefault="002240ED" w:rsidP="005F76AD">
            <w:pPr>
              <w:rPr>
                <w:del w:id="9053" w:author="阿毛" w:date="2021-05-21T17:53:00Z"/>
                <w:rFonts w:ascii="標楷體" w:eastAsia="標楷體" w:hAnsi="標楷體"/>
              </w:rPr>
            </w:pPr>
          </w:p>
        </w:tc>
        <w:tc>
          <w:tcPr>
            <w:tcW w:w="537" w:type="pct"/>
          </w:tcPr>
          <w:p w14:paraId="54A4F8FE" w14:textId="270B56DE" w:rsidR="002240ED" w:rsidRPr="00615D4B" w:rsidDel="00CB3FDD" w:rsidRDefault="002240ED" w:rsidP="005F76AD">
            <w:pPr>
              <w:rPr>
                <w:del w:id="9054" w:author="阿毛" w:date="2021-05-21T17:53:00Z"/>
                <w:rFonts w:ascii="標楷體" w:eastAsia="標楷體" w:hAnsi="標楷體"/>
              </w:rPr>
            </w:pPr>
            <w:del w:id="9055" w:author="阿毛" w:date="2021-05-21T17:53:00Z">
              <w:r w:rsidDel="00CB3FDD">
                <w:rPr>
                  <w:rFonts w:ascii="標楷體" w:eastAsia="標楷體" w:hAnsi="標楷體" w:hint="eastAsia"/>
                </w:rPr>
                <w:delText>下拉式選單</w:delText>
              </w:r>
            </w:del>
          </w:p>
        </w:tc>
        <w:tc>
          <w:tcPr>
            <w:tcW w:w="299" w:type="pct"/>
          </w:tcPr>
          <w:p w14:paraId="57F1088E" w14:textId="791057FD" w:rsidR="002240ED" w:rsidRPr="00615D4B" w:rsidDel="00CB3FDD" w:rsidRDefault="002240ED" w:rsidP="005F76AD">
            <w:pPr>
              <w:rPr>
                <w:del w:id="9056" w:author="阿毛" w:date="2021-05-21T17:53:00Z"/>
                <w:rFonts w:ascii="標楷體" w:eastAsia="標楷體" w:hAnsi="標楷體"/>
              </w:rPr>
            </w:pPr>
          </w:p>
        </w:tc>
        <w:tc>
          <w:tcPr>
            <w:tcW w:w="299" w:type="pct"/>
          </w:tcPr>
          <w:p w14:paraId="54E21916" w14:textId="030C80D8" w:rsidR="002240ED" w:rsidRPr="00615D4B" w:rsidDel="00CB3FDD" w:rsidRDefault="002240ED" w:rsidP="005F76AD">
            <w:pPr>
              <w:rPr>
                <w:del w:id="9057" w:author="阿毛" w:date="2021-05-21T17:53:00Z"/>
                <w:rFonts w:ascii="標楷體" w:eastAsia="標楷體" w:hAnsi="標楷體"/>
              </w:rPr>
            </w:pPr>
          </w:p>
        </w:tc>
        <w:tc>
          <w:tcPr>
            <w:tcW w:w="1642" w:type="pct"/>
          </w:tcPr>
          <w:p w14:paraId="00E9313F" w14:textId="2F625F50" w:rsidR="002240ED" w:rsidRPr="00615D4B" w:rsidDel="00CB3FDD" w:rsidRDefault="00137350" w:rsidP="005F76AD">
            <w:pPr>
              <w:rPr>
                <w:del w:id="9058" w:author="阿毛" w:date="2021-05-21T17:53:00Z"/>
                <w:rFonts w:ascii="標楷體" w:eastAsia="標楷體" w:hAnsi="標楷體"/>
              </w:rPr>
            </w:pPr>
            <w:ins w:id="9059" w:author="st1" w:date="2021-03-19T11:11:00Z">
              <w:del w:id="9060" w:author="阿毛" w:date="2021-05-21T17:53:00Z">
                <w:r w:rsidRPr="00137350" w:rsidDel="00CB3FDD">
                  <w:rPr>
                    <w:rFonts w:ascii="標楷體" w:eastAsia="標楷體" w:hAnsi="標楷體" w:hint="eastAsia"/>
                  </w:rPr>
                  <w:delText>A:新增;C:異動;R:請求提供債權人清冊</w:delText>
                </w:r>
              </w:del>
            </w:ins>
            <w:del w:id="9061" w:author="阿毛" w:date="2021-05-21T17:53:00Z">
              <w:r w:rsidR="00502B06" w:rsidDel="00CB3FDD">
                <w:rPr>
                  <w:rFonts w:ascii="標楷體" w:eastAsia="標楷體" w:hAnsi="標楷體" w:hint="eastAsia"/>
                </w:rPr>
                <w:delText>待確認</w:delText>
              </w:r>
            </w:del>
          </w:p>
        </w:tc>
      </w:tr>
      <w:tr w:rsidR="002240ED" w:rsidRPr="00615D4B" w:rsidDel="00CB3FDD" w14:paraId="2055BBC5" w14:textId="6428CB8C" w:rsidTr="002240ED">
        <w:trPr>
          <w:trHeight w:val="291"/>
          <w:jc w:val="center"/>
          <w:del w:id="9062" w:author="阿毛" w:date="2021-05-21T17:53:00Z"/>
        </w:trPr>
        <w:tc>
          <w:tcPr>
            <w:tcW w:w="219" w:type="pct"/>
          </w:tcPr>
          <w:p w14:paraId="28190D1C" w14:textId="546D91B9" w:rsidR="002240ED" w:rsidRPr="003E1E41" w:rsidDel="00CB3FDD" w:rsidRDefault="002240ED" w:rsidP="005F76AD">
            <w:pPr>
              <w:pStyle w:val="af9"/>
              <w:numPr>
                <w:ilvl w:val="0"/>
                <w:numId w:val="33"/>
              </w:numPr>
              <w:ind w:leftChars="0"/>
              <w:rPr>
                <w:del w:id="9063" w:author="阿毛" w:date="2021-05-21T17:53:00Z"/>
                <w:rFonts w:ascii="標楷體" w:eastAsia="標楷體" w:hAnsi="標楷體"/>
              </w:rPr>
            </w:pPr>
          </w:p>
        </w:tc>
        <w:tc>
          <w:tcPr>
            <w:tcW w:w="756" w:type="pct"/>
          </w:tcPr>
          <w:p w14:paraId="6418BB4E" w14:textId="49497366" w:rsidR="002240ED" w:rsidRPr="00615D4B" w:rsidDel="00CB3FDD" w:rsidRDefault="002240ED" w:rsidP="005F76AD">
            <w:pPr>
              <w:rPr>
                <w:del w:id="9064" w:author="阿毛" w:date="2021-05-21T17:53:00Z"/>
                <w:rFonts w:ascii="標楷體" w:eastAsia="標楷體" w:hAnsi="標楷體"/>
              </w:rPr>
            </w:pPr>
            <w:del w:id="9065" w:author="阿毛" w:date="2021-05-21T17:53:00Z">
              <w:r w:rsidRPr="003E1E41" w:rsidDel="00CB3FDD">
                <w:rPr>
                  <w:rFonts w:ascii="標楷體" w:eastAsia="標楷體" w:hAnsi="標楷體" w:hint="eastAsia"/>
                </w:rPr>
                <w:delText>債務人IDN</w:delText>
              </w:r>
            </w:del>
          </w:p>
        </w:tc>
        <w:tc>
          <w:tcPr>
            <w:tcW w:w="624" w:type="pct"/>
          </w:tcPr>
          <w:p w14:paraId="23D69683" w14:textId="33986145" w:rsidR="002240ED" w:rsidRPr="00615D4B" w:rsidDel="00CB3FDD" w:rsidRDefault="00137350" w:rsidP="005F76AD">
            <w:pPr>
              <w:rPr>
                <w:del w:id="9066" w:author="阿毛" w:date="2021-05-21T17:53:00Z"/>
                <w:rFonts w:ascii="標楷體" w:eastAsia="標楷體" w:hAnsi="標楷體"/>
              </w:rPr>
            </w:pPr>
            <w:ins w:id="9067" w:author="st1" w:date="2021-03-19T11:11:00Z">
              <w:del w:id="9068" w:author="阿毛" w:date="2021-05-21T17:53:00Z">
                <w:r w:rsidDel="00CB3FDD">
                  <w:rPr>
                    <w:rFonts w:ascii="標楷體" w:eastAsia="標楷體" w:hAnsi="標楷體" w:hint="eastAsia"/>
                  </w:rPr>
                  <w:delText>X(10)</w:delText>
                </w:r>
              </w:del>
            </w:ins>
          </w:p>
        </w:tc>
        <w:tc>
          <w:tcPr>
            <w:tcW w:w="624" w:type="pct"/>
          </w:tcPr>
          <w:p w14:paraId="7A58E26C" w14:textId="77D85B18" w:rsidR="002240ED" w:rsidRPr="00615D4B" w:rsidDel="00CB3FDD" w:rsidRDefault="002240ED" w:rsidP="005F76AD">
            <w:pPr>
              <w:rPr>
                <w:del w:id="9069" w:author="阿毛" w:date="2021-05-21T17:53:00Z"/>
                <w:rFonts w:ascii="標楷體" w:eastAsia="標楷體" w:hAnsi="標楷體"/>
              </w:rPr>
            </w:pPr>
          </w:p>
        </w:tc>
        <w:tc>
          <w:tcPr>
            <w:tcW w:w="537" w:type="pct"/>
          </w:tcPr>
          <w:p w14:paraId="3EF34A56" w14:textId="422BAF6A" w:rsidR="002240ED" w:rsidRPr="00615D4B" w:rsidDel="00CB3FDD" w:rsidRDefault="002240ED" w:rsidP="005F76AD">
            <w:pPr>
              <w:rPr>
                <w:del w:id="9070" w:author="阿毛" w:date="2021-05-21T17:53:00Z"/>
                <w:rFonts w:ascii="標楷體" w:eastAsia="標楷體" w:hAnsi="標楷體"/>
              </w:rPr>
            </w:pPr>
          </w:p>
        </w:tc>
        <w:tc>
          <w:tcPr>
            <w:tcW w:w="299" w:type="pct"/>
          </w:tcPr>
          <w:p w14:paraId="16779DE3" w14:textId="20F54D8D" w:rsidR="002240ED" w:rsidRPr="00615D4B" w:rsidDel="00CB3FDD" w:rsidRDefault="002240ED" w:rsidP="005F76AD">
            <w:pPr>
              <w:rPr>
                <w:del w:id="9071" w:author="阿毛" w:date="2021-05-21T17:53:00Z"/>
                <w:rFonts w:ascii="標楷體" w:eastAsia="標楷體" w:hAnsi="標楷體"/>
              </w:rPr>
            </w:pPr>
          </w:p>
        </w:tc>
        <w:tc>
          <w:tcPr>
            <w:tcW w:w="299" w:type="pct"/>
          </w:tcPr>
          <w:p w14:paraId="05F0BC60" w14:textId="7DACDE1B" w:rsidR="002240ED" w:rsidRPr="00615D4B" w:rsidDel="00CB3FDD" w:rsidRDefault="002240ED" w:rsidP="005F76AD">
            <w:pPr>
              <w:rPr>
                <w:del w:id="9072" w:author="阿毛" w:date="2021-05-21T17:53:00Z"/>
                <w:rFonts w:ascii="標楷體" w:eastAsia="標楷體" w:hAnsi="標楷體"/>
              </w:rPr>
            </w:pPr>
          </w:p>
        </w:tc>
        <w:tc>
          <w:tcPr>
            <w:tcW w:w="1642" w:type="pct"/>
          </w:tcPr>
          <w:p w14:paraId="7F77571C" w14:textId="6BD1A160" w:rsidR="002240ED" w:rsidRPr="00615D4B" w:rsidDel="00CB3FDD" w:rsidRDefault="002240ED" w:rsidP="005F76AD">
            <w:pPr>
              <w:rPr>
                <w:del w:id="9073" w:author="阿毛" w:date="2021-05-21T17:53:00Z"/>
                <w:rFonts w:ascii="標楷體" w:eastAsia="標楷體" w:hAnsi="標楷體"/>
              </w:rPr>
            </w:pPr>
          </w:p>
        </w:tc>
      </w:tr>
      <w:tr w:rsidR="002240ED" w:rsidRPr="00615D4B" w:rsidDel="00CB3FDD" w14:paraId="02B62BBD" w14:textId="7BFC222F" w:rsidTr="002240ED">
        <w:trPr>
          <w:trHeight w:val="291"/>
          <w:jc w:val="center"/>
          <w:del w:id="9074" w:author="阿毛" w:date="2021-05-21T17:53:00Z"/>
        </w:trPr>
        <w:tc>
          <w:tcPr>
            <w:tcW w:w="219" w:type="pct"/>
          </w:tcPr>
          <w:p w14:paraId="14112BF1" w14:textId="0C159474" w:rsidR="002240ED" w:rsidRPr="003E1E41" w:rsidDel="00CB3FDD" w:rsidRDefault="002240ED" w:rsidP="005F76AD">
            <w:pPr>
              <w:pStyle w:val="af9"/>
              <w:numPr>
                <w:ilvl w:val="0"/>
                <w:numId w:val="33"/>
              </w:numPr>
              <w:ind w:leftChars="0"/>
              <w:rPr>
                <w:del w:id="9075" w:author="阿毛" w:date="2021-05-21T17:53:00Z"/>
                <w:rFonts w:ascii="標楷體" w:eastAsia="標楷體" w:hAnsi="標楷體"/>
              </w:rPr>
            </w:pPr>
          </w:p>
        </w:tc>
        <w:tc>
          <w:tcPr>
            <w:tcW w:w="756" w:type="pct"/>
          </w:tcPr>
          <w:p w14:paraId="71CF78F1" w14:textId="411DCE53" w:rsidR="002240ED" w:rsidRPr="00615D4B" w:rsidDel="00CB3FDD" w:rsidRDefault="002240ED" w:rsidP="005F76AD">
            <w:pPr>
              <w:rPr>
                <w:del w:id="9076" w:author="阿毛" w:date="2021-05-21T17:53:00Z"/>
                <w:rFonts w:ascii="標楷體" w:eastAsia="標楷體" w:hAnsi="標楷體"/>
              </w:rPr>
            </w:pPr>
            <w:del w:id="9077" w:author="阿毛" w:date="2021-05-21T17:53:00Z">
              <w:r w:rsidRPr="003E1E41" w:rsidDel="00CB3FDD">
                <w:rPr>
                  <w:rFonts w:ascii="標楷體" w:eastAsia="標楷體" w:hAnsi="標楷體" w:hint="eastAsia"/>
                </w:rPr>
                <w:delText>報送單位代號</w:delText>
              </w:r>
            </w:del>
          </w:p>
        </w:tc>
        <w:tc>
          <w:tcPr>
            <w:tcW w:w="624" w:type="pct"/>
          </w:tcPr>
          <w:p w14:paraId="3F5F9ED3" w14:textId="06875287" w:rsidR="002240ED" w:rsidRPr="00615D4B" w:rsidDel="00CB3FDD" w:rsidRDefault="00137350" w:rsidP="005F76AD">
            <w:pPr>
              <w:rPr>
                <w:del w:id="9078" w:author="阿毛" w:date="2021-05-21T17:53:00Z"/>
                <w:rFonts w:ascii="標楷體" w:eastAsia="標楷體" w:hAnsi="標楷體"/>
              </w:rPr>
            </w:pPr>
            <w:ins w:id="9079" w:author="st1" w:date="2021-03-19T11:11:00Z">
              <w:del w:id="9080" w:author="阿毛" w:date="2021-05-21T17:53:00Z">
                <w:r w:rsidDel="00CB3FDD">
                  <w:rPr>
                    <w:rFonts w:ascii="標楷體" w:eastAsia="標楷體" w:hAnsi="標楷體" w:hint="eastAsia"/>
                  </w:rPr>
                  <w:delText>X(3)</w:delText>
                </w:r>
              </w:del>
            </w:ins>
          </w:p>
        </w:tc>
        <w:tc>
          <w:tcPr>
            <w:tcW w:w="624" w:type="pct"/>
          </w:tcPr>
          <w:p w14:paraId="525CE66F" w14:textId="1075C2CA" w:rsidR="002240ED" w:rsidRPr="00615D4B" w:rsidDel="00CB3FDD" w:rsidRDefault="002240ED" w:rsidP="005F76AD">
            <w:pPr>
              <w:rPr>
                <w:del w:id="9081" w:author="阿毛" w:date="2021-05-21T17:53:00Z"/>
                <w:rFonts w:ascii="標楷體" w:eastAsia="標楷體" w:hAnsi="標楷體"/>
              </w:rPr>
            </w:pPr>
          </w:p>
        </w:tc>
        <w:tc>
          <w:tcPr>
            <w:tcW w:w="537" w:type="pct"/>
          </w:tcPr>
          <w:p w14:paraId="51010BBC" w14:textId="10BE6646" w:rsidR="002240ED" w:rsidRPr="00615D4B" w:rsidDel="00CB3FDD" w:rsidRDefault="002240ED" w:rsidP="005F76AD">
            <w:pPr>
              <w:rPr>
                <w:del w:id="9082" w:author="阿毛" w:date="2021-05-21T17:53:00Z"/>
                <w:rFonts w:ascii="標楷體" w:eastAsia="標楷體" w:hAnsi="標楷體"/>
              </w:rPr>
            </w:pPr>
          </w:p>
        </w:tc>
        <w:tc>
          <w:tcPr>
            <w:tcW w:w="299" w:type="pct"/>
          </w:tcPr>
          <w:p w14:paraId="302C1C37" w14:textId="73664951" w:rsidR="002240ED" w:rsidRPr="00615D4B" w:rsidDel="00CB3FDD" w:rsidRDefault="002240ED" w:rsidP="005F76AD">
            <w:pPr>
              <w:rPr>
                <w:del w:id="9083" w:author="阿毛" w:date="2021-05-21T17:53:00Z"/>
                <w:rFonts w:ascii="標楷體" w:eastAsia="標楷體" w:hAnsi="標楷體"/>
              </w:rPr>
            </w:pPr>
          </w:p>
        </w:tc>
        <w:tc>
          <w:tcPr>
            <w:tcW w:w="299" w:type="pct"/>
          </w:tcPr>
          <w:p w14:paraId="2743398E" w14:textId="3617A9FA" w:rsidR="002240ED" w:rsidRPr="00615D4B" w:rsidDel="00CB3FDD" w:rsidRDefault="002240ED" w:rsidP="005F76AD">
            <w:pPr>
              <w:rPr>
                <w:del w:id="9084" w:author="阿毛" w:date="2021-05-21T17:53:00Z"/>
                <w:rFonts w:ascii="標楷體" w:eastAsia="標楷體" w:hAnsi="標楷體"/>
              </w:rPr>
            </w:pPr>
          </w:p>
        </w:tc>
        <w:tc>
          <w:tcPr>
            <w:tcW w:w="1642" w:type="pct"/>
          </w:tcPr>
          <w:p w14:paraId="5903D2AD" w14:textId="44E0B7E8" w:rsidR="002240ED" w:rsidRPr="00615D4B" w:rsidDel="00CB3FDD" w:rsidRDefault="002240ED" w:rsidP="005F76AD">
            <w:pPr>
              <w:rPr>
                <w:del w:id="9085" w:author="阿毛" w:date="2021-05-21T17:53:00Z"/>
                <w:rFonts w:ascii="標楷體" w:eastAsia="標楷體" w:hAnsi="標楷體"/>
              </w:rPr>
            </w:pPr>
          </w:p>
        </w:tc>
      </w:tr>
      <w:tr w:rsidR="002240ED" w:rsidRPr="00615D4B" w:rsidDel="00CB3FDD" w14:paraId="1F992B8C" w14:textId="4096F646" w:rsidTr="002240ED">
        <w:trPr>
          <w:trHeight w:val="291"/>
          <w:jc w:val="center"/>
          <w:del w:id="9086" w:author="阿毛" w:date="2021-05-21T17:53:00Z"/>
        </w:trPr>
        <w:tc>
          <w:tcPr>
            <w:tcW w:w="219" w:type="pct"/>
          </w:tcPr>
          <w:p w14:paraId="21B8B2ED" w14:textId="12B85C4A" w:rsidR="002240ED" w:rsidRPr="003E1E41" w:rsidDel="00CB3FDD" w:rsidRDefault="002240ED" w:rsidP="005F76AD">
            <w:pPr>
              <w:pStyle w:val="af9"/>
              <w:numPr>
                <w:ilvl w:val="0"/>
                <w:numId w:val="33"/>
              </w:numPr>
              <w:ind w:leftChars="0"/>
              <w:rPr>
                <w:del w:id="9087" w:author="阿毛" w:date="2021-05-21T17:53:00Z"/>
                <w:rFonts w:ascii="標楷體" w:eastAsia="標楷體" w:hAnsi="標楷體"/>
              </w:rPr>
            </w:pPr>
          </w:p>
        </w:tc>
        <w:tc>
          <w:tcPr>
            <w:tcW w:w="756" w:type="pct"/>
          </w:tcPr>
          <w:p w14:paraId="45B4E998" w14:textId="6D5BB99C" w:rsidR="002240ED" w:rsidRPr="00615D4B" w:rsidDel="00CB3FDD" w:rsidRDefault="002240ED" w:rsidP="005F76AD">
            <w:pPr>
              <w:rPr>
                <w:del w:id="9088" w:author="阿毛" w:date="2021-05-21T17:53:00Z"/>
                <w:rFonts w:ascii="標楷體" w:eastAsia="標楷體" w:hAnsi="標楷體"/>
              </w:rPr>
            </w:pPr>
            <w:del w:id="9089" w:author="阿毛" w:date="2021-05-21T17:53:00Z">
              <w:r w:rsidRPr="003E1E41" w:rsidDel="00CB3FDD">
                <w:rPr>
                  <w:rFonts w:ascii="標楷體" w:eastAsia="標楷體" w:hAnsi="標楷體" w:hint="eastAsia"/>
                </w:rPr>
                <w:delText>協商申請日</w:delText>
              </w:r>
            </w:del>
          </w:p>
        </w:tc>
        <w:tc>
          <w:tcPr>
            <w:tcW w:w="624" w:type="pct"/>
          </w:tcPr>
          <w:p w14:paraId="48723F3D" w14:textId="75E5EAA8" w:rsidR="002240ED" w:rsidRPr="00615D4B" w:rsidDel="00CB3FDD" w:rsidRDefault="00137350" w:rsidP="005F76AD">
            <w:pPr>
              <w:rPr>
                <w:del w:id="9090" w:author="阿毛" w:date="2021-05-21T17:53:00Z"/>
                <w:rFonts w:ascii="標楷體" w:eastAsia="標楷體" w:hAnsi="標楷體"/>
              </w:rPr>
            </w:pPr>
            <w:ins w:id="9091" w:author="st1" w:date="2021-03-19T11:11:00Z">
              <w:del w:id="9092" w:author="阿毛" w:date="2021-05-21T17:53:00Z">
                <w:r w:rsidDel="00CB3FDD">
                  <w:rPr>
                    <w:rFonts w:ascii="標楷體" w:eastAsia="標楷體" w:hAnsi="標楷體" w:hint="eastAsia"/>
                  </w:rPr>
                  <w:delText>9(7)</w:delText>
                </w:r>
              </w:del>
            </w:ins>
          </w:p>
        </w:tc>
        <w:tc>
          <w:tcPr>
            <w:tcW w:w="624" w:type="pct"/>
          </w:tcPr>
          <w:p w14:paraId="61F0EAE3" w14:textId="08F71664" w:rsidR="002240ED" w:rsidRPr="00615D4B" w:rsidDel="00CB3FDD" w:rsidRDefault="00137350" w:rsidP="005F76AD">
            <w:pPr>
              <w:rPr>
                <w:del w:id="9093" w:author="阿毛" w:date="2021-05-21T17:53:00Z"/>
                <w:rFonts w:ascii="標楷體" w:eastAsia="標楷體" w:hAnsi="標楷體"/>
              </w:rPr>
            </w:pPr>
            <w:ins w:id="9094" w:author="st1" w:date="2021-03-19T11:11:00Z">
              <w:del w:id="9095" w:author="阿毛" w:date="2021-05-21T17:53:00Z">
                <w:r w:rsidDel="00CB3FDD">
                  <w:rPr>
                    <w:rFonts w:ascii="標楷體" w:eastAsia="標楷體" w:hAnsi="標楷體" w:hint="eastAsia"/>
                  </w:rPr>
                  <w:delText>會計日</w:delText>
                </w:r>
              </w:del>
            </w:ins>
          </w:p>
        </w:tc>
        <w:tc>
          <w:tcPr>
            <w:tcW w:w="537" w:type="pct"/>
          </w:tcPr>
          <w:p w14:paraId="726FFD99" w14:textId="0A22B094" w:rsidR="002240ED" w:rsidRPr="00615D4B" w:rsidDel="00CB3FDD" w:rsidRDefault="002240ED" w:rsidP="005F76AD">
            <w:pPr>
              <w:rPr>
                <w:del w:id="9096" w:author="阿毛" w:date="2021-05-21T17:53:00Z"/>
                <w:rFonts w:ascii="標楷體" w:eastAsia="標楷體" w:hAnsi="標楷體"/>
              </w:rPr>
            </w:pPr>
          </w:p>
        </w:tc>
        <w:tc>
          <w:tcPr>
            <w:tcW w:w="299" w:type="pct"/>
          </w:tcPr>
          <w:p w14:paraId="4D60CF71" w14:textId="6FDCE4B8" w:rsidR="002240ED" w:rsidRPr="00615D4B" w:rsidDel="00CB3FDD" w:rsidRDefault="002240ED" w:rsidP="005F76AD">
            <w:pPr>
              <w:rPr>
                <w:del w:id="9097" w:author="阿毛" w:date="2021-05-21T17:53:00Z"/>
                <w:rFonts w:ascii="標楷體" w:eastAsia="標楷體" w:hAnsi="標楷體"/>
              </w:rPr>
            </w:pPr>
          </w:p>
        </w:tc>
        <w:tc>
          <w:tcPr>
            <w:tcW w:w="299" w:type="pct"/>
          </w:tcPr>
          <w:p w14:paraId="1602FB71" w14:textId="083F6793" w:rsidR="002240ED" w:rsidRPr="00615D4B" w:rsidDel="00CB3FDD" w:rsidRDefault="002240ED" w:rsidP="005F76AD">
            <w:pPr>
              <w:rPr>
                <w:del w:id="9098" w:author="阿毛" w:date="2021-05-21T17:53:00Z"/>
                <w:rFonts w:ascii="標楷體" w:eastAsia="標楷體" w:hAnsi="標楷體"/>
              </w:rPr>
            </w:pPr>
          </w:p>
        </w:tc>
        <w:tc>
          <w:tcPr>
            <w:tcW w:w="1642" w:type="pct"/>
          </w:tcPr>
          <w:p w14:paraId="0B74EC48" w14:textId="03752848" w:rsidR="002240ED" w:rsidRPr="00615D4B" w:rsidDel="00CB3FDD" w:rsidRDefault="002240ED" w:rsidP="005F76AD">
            <w:pPr>
              <w:rPr>
                <w:del w:id="9099" w:author="阿毛" w:date="2021-05-21T17:53:00Z"/>
                <w:rFonts w:ascii="標楷體" w:eastAsia="標楷體" w:hAnsi="標楷體"/>
              </w:rPr>
            </w:pPr>
          </w:p>
        </w:tc>
      </w:tr>
      <w:tr w:rsidR="002240ED" w:rsidRPr="00615D4B" w:rsidDel="00CB3FDD" w14:paraId="06337F67" w14:textId="7E8B368D" w:rsidTr="002240ED">
        <w:trPr>
          <w:trHeight w:val="291"/>
          <w:jc w:val="center"/>
          <w:del w:id="9100" w:author="阿毛" w:date="2021-05-21T17:53:00Z"/>
        </w:trPr>
        <w:tc>
          <w:tcPr>
            <w:tcW w:w="219" w:type="pct"/>
          </w:tcPr>
          <w:p w14:paraId="522865D6" w14:textId="7A72A408" w:rsidR="002240ED" w:rsidRPr="003E1E41" w:rsidDel="00CB3FDD" w:rsidRDefault="002240ED" w:rsidP="005F76AD">
            <w:pPr>
              <w:pStyle w:val="af9"/>
              <w:numPr>
                <w:ilvl w:val="0"/>
                <w:numId w:val="33"/>
              </w:numPr>
              <w:ind w:leftChars="0"/>
              <w:rPr>
                <w:del w:id="9101" w:author="阿毛" w:date="2021-05-21T17:53:00Z"/>
                <w:rFonts w:ascii="標楷體" w:eastAsia="標楷體" w:hAnsi="標楷體"/>
              </w:rPr>
            </w:pPr>
          </w:p>
        </w:tc>
        <w:tc>
          <w:tcPr>
            <w:tcW w:w="756" w:type="pct"/>
          </w:tcPr>
          <w:p w14:paraId="72D7A39F" w14:textId="2DF0AE33" w:rsidR="002240ED" w:rsidRPr="00615D4B" w:rsidDel="00CB3FDD" w:rsidRDefault="002240ED" w:rsidP="005F76AD">
            <w:pPr>
              <w:rPr>
                <w:del w:id="9102" w:author="阿毛" w:date="2021-05-21T17:53:00Z"/>
                <w:rFonts w:ascii="標楷體" w:eastAsia="標楷體" w:hAnsi="標楷體"/>
              </w:rPr>
            </w:pPr>
            <w:del w:id="9103" w:author="阿毛" w:date="2021-05-21T17:53:00Z">
              <w:r w:rsidRPr="003E1E41" w:rsidDel="00CB3FDD">
                <w:rPr>
                  <w:rFonts w:ascii="標楷體" w:eastAsia="標楷體" w:hAnsi="標楷體" w:hint="eastAsia"/>
                </w:rPr>
                <w:delText>止息基準日</w:delText>
              </w:r>
            </w:del>
          </w:p>
        </w:tc>
        <w:tc>
          <w:tcPr>
            <w:tcW w:w="624" w:type="pct"/>
          </w:tcPr>
          <w:p w14:paraId="55AD05A5" w14:textId="0D87902A" w:rsidR="002240ED" w:rsidRPr="00615D4B" w:rsidDel="00CB3FDD" w:rsidRDefault="00137350" w:rsidP="005F76AD">
            <w:pPr>
              <w:rPr>
                <w:del w:id="9104" w:author="阿毛" w:date="2021-05-21T17:53:00Z"/>
                <w:rFonts w:ascii="標楷體" w:eastAsia="標楷體" w:hAnsi="標楷體"/>
              </w:rPr>
            </w:pPr>
            <w:ins w:id="9105" w:author="st1" w:date="2021-03-19T11:11:00Z">
              <w:del w:id="9106" w:author="阿毛" w:date="2021-05-21T17:53:00Z">
                <w:r w:rsidDel="00CB3FDD">
                  <w:rPr>
                    <w:rFonts w:ascii="標楷體" w:eastAsia="標楷體" w:hAnsi="標楷體" w:hint="eastAsia"/>
                  </w:rPr>
                  <w:delText>9(7)</w:delText>
                </w:r>
              </w:del>
            </w:ins>
          </w:p>
        </w:tc>
        <w:tc>
          <w:tcPr>
            <w:tcW w:w="624" w:type="pct"/>
          </w:tcPr>
          <w:p w14:paraId="69BE6095" w14:textId="24B25567" w:rsidR="002240ED" w:rsidRPr="00615D4B" w:rsidDel="00CB3FDD" w:rsidRDefault="002240ED" w:rsidP="005F76AD">
            <w:pPr>
              <w:rPr>
                <w:del w:id="9107" w:author="阿毛" w:date="2021-05-21T17:53:00Z"/>
                <w:rFonts w:ascii="標楷體" w:eastAsia="標楷體" w:hAnsi="標楷體"/>
              </w:rPr>
            </w:pPr>
          </w:p>
        </w:tc>
        <w:tc>
          <w:tcPr>
            <w:tcW w:w="537" w:type="pct"/>
          </w:tcPr>
          <w:p w14:paraId="478C2592" w14:textId="68832875" w:rsidR="002240ED" w:rsidRPr="00615D4B" w:rsidDel="00CB3FDD" w:rsidRDefault="002240ED" w:rsidP="005F76AD">
            <w:pPr>
              <w:rPr>
                <w:del w:id="9108" w:author="阿毛" w:date="2021-05-21T17:53:00Z"/>
                <w:rFonts w:ascii="標楷體" w:eastAsia="標楷體" w:hAnsi="標楷體"/>
              </w:rPr>
            </w:pPr>
          </w:p>
        </w:tc>
        <w:tc>
          <w:tcPr>
            <w:tcW w:w="299" w:type="pct"/>
          </w:tcPr>
          <w:p w14:paraId="668A2C07" w14:textId="0AB3FAC1" w:rsidR="002240ED" w:rsidRPr="00615D4B" w:rsidDel="00CB3FDD" w:rsidRDefault="002240ED" w:rsidP="005F76AD">
            <w:pPr>
              <w:rPr>
                <w:del w:id="9109" w:author="阿毛" w:date="2021-05-21T17:53:00Z"/>
                <w:rFonts w:ascii="標楷體" w:eastAsia="標楷體" w:hAnsi="標楷體"/>
              </w:rPr>
            </w:pPr>
          </w:p>
        </w:tc>
        <w:tc>
          <w:tcPr>
            <w:tcW w:w="299" w:type="pct"/>
          </w:tcPr>
          <w:p w14:paraId="5DC7E826" w14:textId="35A78752" w:rsidR="002240ED" w:rsidRPr="00615D4B" w:rsidDel="00CB3FDD" w:rsidRDefault="002240ED" w:rsidP="005F76AD">
            <w:pPr>
              <w:rPr>
                <w:del w:id="9110" w:author="阿毛" w:date="2021-05-21T17:53:00Z"/>
                <w:rFonts w:ascii="標楷體" w:eastAsia="標楷體" w:hAnsi="標楷體"/>
              </w:rPr>
            </w:pPr>
          </w:p>
        </w:tc>
        <w:tc>
          <w:tcPr>
            <w:tcW w:w="1642" w:type="pct"/>
          </w:tcPr>
          <w:p w14:paraId="5921F150" w14:textId="7552A4DA" w:rsidR="002240ED" w:rsidRPr="00615D4B" w:rsidDel="00CB3FDD" w:rsidRDefault="00137350" w:rsidP="005F76AD">
            <w:pPr>
              <w:rPr>
                <w:del w:id="9111" w:author="阿毛" w:date="2021-05-21T17:53:00Z"/>
                <w:rFonts w:ascii="標楷體" w:eastAsia="標楷體" w:hAnsi="標楷體"/>
              </w:rPr>
            </w:pPr>
            <w:ins w:id="9112" w:author="st1" w:date="2021-03-19T11:12:00Z">
              <w:del w:id="9113" w:author="阿毛" w:date="2021-05-21T17:53:00Z">
                <w:r w:rsidDel="00CB3FDD">
                  <w:rPr>
                    <w:rFonts w:ascii="標楷體" w:eastAsia="標楷體" w:hAnsi="標楷體" w:hint="eastAsia"/>
                  </w:rPr>
                  <w:delText>協商申請日+25天</w:delText>
                </w:r>
              </w:del>
            </w:ins>
          </w:p>
        </w:tc>
      </w:tr>
      <w:tr w:rsidR="002240ED" w:rsidRPr="00615D4B" w:rsidDel="00CB3FDD" w14:paraId="6078894B" w14:textId="4DF64121" w:rsidTr="002240ED">
        <w:trPr>
          <w:trHeight w:val="291"/>
          <w:jc w:val="center"/>
          <w:del w:id="9114" w:author="阿毛" w:date="2021-05-21T17:53:00Z"/>
        </w:trPr>
        <w:tc>
          <w:tcPr>
            <w:tcW w:w="219" w:type="pct"/>
          </w:tcPr>
          <w:p w14:paraId="00AB5722" w14:textId="3DB8CD10" w:rsidR="002240ED" w:rsidRPr="003E1E41" w:rsidDel="00CB3FDD" w:rsidRDefault="002240ED" w:rsidP="005F76AD">
            <w:pPr>
              <w:pStyle w:val="af9"/>
              <w:numPr>
                <w:ilvl w:val="0"/>
                <w:numId w:val="33"/>
              </w:numPr>
              <w:ind w:leftChars="0"/>
              <w:rPr>
                <w:del w:id="9115" w:author="阿毛" w:date="2021-05-21T17:53:00Z"/>
                <w:rFonts w:ascii="標楷體" w:eastAsia="標楷體" w:hAnsi="標楷體"/>
              </w:rPr>
            </w:pPr>
          </w:p>
        </w:tc>
        <w:tc>
          <w:tcPr>
            <w:tcW w:w="756" w:type="pct"/>
          </w:tcPr>
          <w:p w14:paraId="483A561E" w14:textId="0A9B7A6E" w:rsidR="002240ED" w:rsidRPr="00615D4B" w:rsidDel="00CB3FDD" w:rsidRDefault="002240ED" w:rsidP="005F76AD">
            <w:pPr>
              <w:rPr>
                <w:del w:id="9116" w:author="阿毛" w:date="2021-05-21T17:53:00Z"/>
                <w:rFonts w:ascii="標楷體" w:eastAsia="標楷體" w:hAnsi="標楷體"/>
              </w:rPr>
            </w:pPr>
            <w:del w:id="9117" w:author="阿毛" w:date="2021-05-21T17:53:00Z">
              <w:r w:rsidRPr="003E1E41" w:rsidDel="00CB3FDD">
                <w:rPr>
                  <w:rFonts w:ascii="標楷體" w:eastAsia="標楷體" w:hAnsi="標楷體" w:hint="eastAsia"/>
                </w:rPr>
                <w:delText>受理方式</w:delText>
              </w:r>
            </w:del>
          </w:p>
        </w:tc>
        <w:tc>
          <w:tcPr>
            <w:tcW w:w="624" w:type="pct"/>
          </w:tcPr>
          <w:p w14:paraId="0106A188" w14:textId="6EF2DF0B" w:rsidR="002240ED" w:rsidRPr="00615D4B" w:rsidDel="00CB3FDD" w:rsidRDefault="00137350" w:rsidP="005F76AD">
            <w:pPr>
              <w:rPr>
                <w:del w:id="9118" w:author="阿毛" w:date="2021-05-21T17:53:00Z"/>
                <w:rFonts w:ascii="標楷體" w:eastAsia="標楷體" w:hAnsi="標楷體"/>
              </w:rPr>
            </w:pPr>
            <w:ins w:id="9119" w:author="st1" w:date="2021-03-19T11:12:00Z">
              <w:del w:id="9120" w:author="阿毛" w:date="2021-05-21T17:53:00Z">
                <w:r w:rsidDel="00CB3FDD">
                  <w:rPr>
                    <w:rFonts w:ascii="標楷體" w:eastAsia="標楷體" w:hAnsi="標楷體" w:hint="eastAsia"/>
                  </w:rPr>
                  <w:delText>X(1)</w:delText>
                </w:r>
              </w:del>
            </w:ins>
          </w:p>
        </w:tc>
        <w:tc>
          <w:tcPr>
            <w:tcW w:w="624" w:type="pct"/>
          </w:tcPr>
          <w:p w14:paraId="766F9B2C" w14:textId="7663A141" w:rsidR="002240ED" w:rsidRPr="00615D4B" w:rsidDel="00CB3FDD" w:rsidRDefault="002240ED" w:rsidP="005F76AD">
            <w:pPr>
              <w:rPr>
                <w:del w:id="9121" w:author="阿毛" w:date="2021-05-21T17:53:00Z"/>
                <w:rFonts w:ascii="標楷體" w:eastAsia="標楷體" w:hAnsi="標楷體"/>
              </w:rPr>
            </w:pPr>
          </w:p>
        </w:tc>
        <w:tc>
          <w:tcPr>
            <w:tcW w:w="537" w:type="pct"/>
          </w:tcPr>
          <w:p w14:paraId="32A0CCBD" w14:textId="70E71473" w:rsidR="002240ED" w:rsidRPr="00615D4B" w:rsidDel="00CB3FDD" w:rsidRDefault="002240ED" w:rsidP="005F76AD">
            <w:pPr>
              <w:rPr>
                <w:del w:id="9122" w:author="阿毛" w:date="2021-05-21T17:53:00Z"/>
                <w:rFonts w:ascii="標楷體" w:eastAsia="標楷體" w:hAnsi="標楷體"/>
              </w:rPr>
            </w:pPr>
            <w:del w:id="9123" w:author="阿毛" w:date="2021-05-21T17:53:00Z">
              <w:r w:rsidDel="00CB3FDD">
                <w:rPr>
                  <w:rFonts w:ascii="標楷體" w:eastAsia="標楷體" w:hAnsi="標楷體" w:hint="eastAsia"/>
                </w:rPr>
                <w:delText>下拉式選單</w:delText>
              </w:r>
            </w:del>
          </w:p>
        </w:tc>
        <w:tc>
          <w:tcPr>
            <w:tcW w:w="299" w:type="pct"/>
          </w:tcPr>
          <w:p w14:paraId="5DDB474D" w14:textId="6C0875DD" w:rsidR="002240ED" w:rsidRPr="00615D4B" w:rsidDel="00CB3FDD" w:rsidRDefault="002240ED" w:rsidP="005F76AD">
            <w:pPr>
              <w:rPr>
                <w:del w:id="9124" w:author="阿毛" w:date="2021-05-21T17:53:00Z"/>
                <w:rFonts w:ascii="標楷體" w:eastAsia="標楷體" w:hAnsi="標楷體"/>
              </w:rPr>
            </w:pPr>
          </w:p>
        </w:tc>
        <w:tc>
          <w:tcPr>
            <w:tcW w:w="299" w:type="pct"/>
          </w:tcPr>
          <w:p w14:paraId="404B2A3E" w14:textId="1B9E8351" w:rsidR="002240ED" w:rsidRPr="00615D4B" w:rsidDel="00CB3FDD" w:rsidRDefault="002240ED" w:rsidP="005F76AD">
            <w:pPr>
              <w:rPr>
                <w:del w:id="9125" w:author="阿毛" w:date="2021-05-21T17:53:00Z"/>
                <w:rFonts w:ascii="標楷體" w:eastAsia="標楷體" w:hAnsi="標楷體"/>
              </w:rPr>
            </w:pPr>
          </w:p>
        </w:tc>
        <w:tc>
          <w:tcPr>
            <w:tcW w:w="1642" w:type="pct"/>
          </w:tcPr>
          <w:p w14:paraId="1EA05B20" w14:textId="40B9FA46" w:rsidR="002240ED" w:rsidRPr="00EF12D2" w:rsidDel="00CB3FDD" w:rsidRDefault="002240ED" w:rsidP="005F76AD">
            <w:pPr>
              <w:rPr>
                <w:del w:id="9126" w:author="阿毛" w:date="2021-05-21T17:53:00Z"/>
                <w:rFonts w:ascii="標楷體" w:eastAsia="標楷體" w:hAnsi="標楷體"/>
              </w:rPr>
            </w:pPr>
            <w:del w:id="9127" w:author="阿毛" w:date="2021-05-21T17:53:00Z">
              <w:r w:rsidRPr="00EF12D2" w:rsidDel="00CB3FDD">
                <w:rPr>
                  <w:rFonts w:ascii="標楷體" w:eastAsia="標楷體" w:hAnsi="標楷體" w:hint="eastAsia"/>
                </w:rPr>
                <w:delText>1</w:delText>
              </w:r>
            </w:del>
            <w:ins w:id="9128" w:author="st1" w:date="2021-03-19T11:12:00Z">
              <w:del w:id="9129" w:author="阿毛" w:date="2021-05-21T17:53:00Z">
                <w:r w:rsidR="00137350" w:rsidDel="00CB3FDD">
                  <w:rPr>
                    <w:rFonts w:ascii="標楷體" w:eastAsia="標楷體" w:hAnsi="標楷體"/>
                  </w:rPr>
                  <w:delText>A</w:delText>
                </w:r>
              </w:del>
            </w:ins>
            <w:del w:id="9130" w:author="阿毛" w:date="2021-05-21T17:53:00Z">
              <w:r w:rsidRPr="00EF12D2" w:rsidDel="00CB3FDD">
                <w:rPr>
                  <w:rFonts w:ascii="標楷體" w:eastAsia="標楷體" w:hAnsi="標楷體" w:hint="eastAsia"/>
                </w:rPr>
                <w:delText>:本行直接收件</w:delText>
              </w:r>
            </w:del>
          </w:p>
          <w:p w14:paraId="08D4A2DC" w14:textId="5FBF6E45" w:rsidR="002240ED" w:rsidRPr="00615D4B" w:rsidDel="00CB3FDD" w:rsidRDefault="002240ED" w:rsidP="005F76AD">
            <w:pPr>
              <w:rPr>
                <w:del w:id="9131" w:author="阿毛" w:date="2021-05-21T17:53:00Z"/>
                <w:rFonts w:ascii="標楷體" w:eastAsia="標楷體" w:hAnsi="標楷體"/>
              </w:rPr>
            </w:pPr>
            <w:del w:id="9132" w:author="阿毛" w:date="2021-05-21T17:53:00Z">
              <w:r w:rsidRPr="00EF12D2" w:rsidDel="00CB3FDD">
                <w:rPr>
                  <w:rFonts w:ascii="標楷體" w:eastAsia="標楷體" w:hAnsi="標楷體" w:hint="eastAsia"/>
                </w:rPr>
                <w:delText>2</w:delText>
              </w:r>
            </w:del>
            <w:ins w:id="9133" w:author="st1" w:date="2021-03-19T11:12:00Z">
              <w:del w:id="9134" w:author="阿毛" w:date="2021-05-21T17:53:00Z">
                <w:r w:rsidR="00137350" w:rsidDel="00CB3FDD">
                  <w:rPr>
                    <w:rFonts w:ascii="標楷體" w:eastAsia="標楷體" w:hAnsi="標楷體"/>
                  </w:rPr>
                  <w:delText>B</w:delText>
                </w:r>
              </w:del>
            </w:ins>
            <w:del w:id="9135" w:author="阿毛" w:date="2021-05-21T17:53:00Z">
              <w:r w:rsidRPr="00EF12D2" w:rsidDel="00CB3FDD">
                <w:rPr>
                  <w:rFonts w:ascii="標楷體" w:eastAsia="標楷體" w:hAnsi="標楷體" w:hint="eastAsia"/>
                </w:rPr>
                <w:delText>:他行轉介</w:delText>
              </w:r>
            </w:del>
          </w:p>
        </w:tc>
      </w:tr>
      <w:tr w:rsidR="002240ED" w:rsidRPr="00615D4B" w:rsidDel="00CB3FDD" w14:paraId="0CF9FA19" w14:textId="6F0E1642" w:rsidTr="002240ED">
        <w:trPr>
          <w:trHeight w:val="291"/>
          <w:jc w:val="center"/>
          <w:del w:id="9136" w:author="阿毛" w:date="2021-05-21T17:53:00Z"/>
        </w:trPr>
        <w:tc>
          <w:tcPr>
            <w:tcW w:w="219" w:type="pct"/>
          </w:tcPr>
          <w:p w14:paraId="0B37E501" w14:textId="7B2D76B0" w:rsidR="002240ED" w:rsidRPr="003E1E41" w:rsidDel="00CB3FDD" w:rsidRDefault="002240ED" w:rsidP="005F76AD">
            <w:pPr>
              <w:pStyle w:val="af9"/>
              <w:numPr>
                <w:ilvl w:val="0"/>
                <w:numId w:val="33"/>
              </w:numPr>
              <w:ind w:leftChars="0"/>
              <w:rPr>
                <w:del w:id="9137" w:author="阿毛" w:date="2021-05-21T17:53:00Z"/>
                <w:rFonts w:ascii="標楷體" w:eastAsia="標楷體" w:hAnsi="標楷體"/>
              </w:rPr>
            </w:pPr>
          </w:p>
        </w:tc>
        <w:tc>
          <w:tcPr>
            <w:tcW w:w="756" w:type="pct"/>
          </w:tcPr>
          <w:p w14:paraId="7A591A45" w14:textId="1DEEE52D" w:rsidR="002240ED" w:rsidRPr="00615D4B" w:rsidDel="00CB3FDD" w:rsidRDefault="002240ED" w:rsidP="005F76AD">
            <w:pPr>
              <w:rPr>
                <w:del w:id="9138" w:author="阿毛" w:date="2021-05-21T17:53:00Z"/>
                <w:rFonts w:ascii="標楷體" w:eastAsia="標楷體" w:hAnsi="標楷體"/>
              </w:rPr>
            </w:pPr>
            <w:del w:id="9139" w:author="阿毛" w:date="2021-05-21T17:53:00Z">
              <w:r w:rsidRPr="003E1E41" w:rsidDel="00CB3FDD">
                <w:rPr>
                  <w:rFonts w:ascii="標楷體" w:eastAsia="標楷體" w:hAnsi="標楷體" w:hint="eastAsia"/>
                </w:rPr>
                <w:delText>轉介金融機構代號</w:delText>
              </w:r>
            </w:del>
          </w:p>
        </w:tc>
        <w:tc>
          <w:tcPr>
            <w:tcW w:w="624" w:type="pct"/>
          </w:tcPr>
          <w:p w14:paraId="4751D123" w14:textId="28AC5B3E" w:rsidR="002240ED" w:rsidRPr="00615D4B" w:rsidDel="00CB3FDD" w:rsidRDefault="00137350" w:rsidP="005F76AD">
            <w:pPr>
              <w:rPr>
                <w:del w:id="9140" w:author="阿毛" w:date="2021-05-21T17:53:00Z"/>
                <w:rFonts w:ascii="標楷體" w:eastAsia="標楷體" w:hAnsi="標楷體"/>
              </w:rPr>
            </w:pPr>
            <w:ins w:id="9141" w:author="st1" w:date="2021-03-19T11:12:00Z">
              <w:del w:id="9142" w:author="阿毛" w:date="2021-05-21T17:53:00Z">
                <w:r w:rsidDel="00CB3FDD">
                  <w:rPr>
                    <w:rFonts w:ascii="標楷體" w:eastAsia="標楷體" w:hAnsi="標楷體" w:hint="eastAsia"/>
                  </w:rPr>
                  <w:delText>X</w:delText>
                </w:r>
                <w:r w:rsidDel="00CB3FDD">
                  <w:rPr>
                    <w:rFonts w:ascii="標楷體" w:eastAsia="標楷體" w:hAnsi="標楷體"/>
                  </w:rPr>
                  <w:delText>(3)</w:delText>
                </w:r>
              </w:del>
            </w:ins>
          </w:p>
        </w:tc>
        <w:tc>
          <w:tcPr>
            <w:tcW w:w="624" w:type="pct"/>
          </w:tcPr>
          <w:p w14:paraId="28D10029" w14:textId="773518C3" w:rsidR="002240ED" w:rsidRPr="00615D4B" w:rsidDel="00CB3FDD" w:rsidRDefault="002240ED" w:rsidP="005F76AD">
            <w:pPr>
              <w:rPr>
                <w:del w:id="9143" w:author="阿毛" w:date="2021-05-21T17:53:00Z"/>
                <w:rFonts w:ascii="標楷體" w:eastAsia="標楷體" w:hAnsi="標楷體"/>
              </w:rPr>
            </w:pPr>
          </w:p>
        </w:tc>
        <w:tc>
          <w:tcPr>
            <w:tcW w:w="537" w:type="pct"/>
          </w:tcPr>
          <w:p w14:paraId="74FFF391" w14:textId="4B03D65E" w:rsidR="002240ED" w:rsidRPr="00615D4B" w:rsidDel="00CB3FDD" w:rsidRDefault="002240ED" w:rsidP="005F76AD">
            <w:pPr>
              <w:rPr>
                <w:del w:id="9144" w:author="阿毛" w:date="2021-05-21T17:53:00Z"/>
                <w:rFonts w:ascii="標楷體" w:eastAsia="標楷體" w:hAnsi="標楷體"/>
              </w:rPr>
            </w:pPr>
          </w:p>
        </w:tc>
        <w:tc>
          <w:tcPr>
            <w:tcW w:w="299" w:type="pct"/>
          </w:tcPr>
          <w:p w14:paraId="1A2FF73E" w14:textId="6D43B2C8" w:rsidR="002240ED" w:rsidRPr="00615D4B" w:rsidDel="00CB3FDD" w:rsidRDefault="002240ED" w:rsidP="005F76AD">
            <w:pPr>
              <w:rPr>
                <w:del w:id="9145" w:author="阿毛" w:date="2021-05-21T17:53:00Z"/>
                <w:rFonts w:ascii="標楷體" w:eastAsia="標楷體" w:hAnsi="標楷體"/>
              </w:rPr>
            </w:pPr>
          </w:p>
        </w:tc>
        <w:tc>
          <w:tcPr>
            <w:tcW w:w="299" w:type="pct"/>
          </w:tcPr>
          <w:p w14:paraId="3D2CB8DA" w14:textId="592E8C4E" w:rsidR="002240ED" w:rsidRPr="00615D4B" w:rsidDel="00CB3FDD" w:rsidRDefault="002240ED" w:rsidP="005F76AD">
            <w:pPr>
              <w:rPr>
                <w:del w:id="9146" w:author="阿毛" w:date="2021-05-21T17:53:00Z"/>
                <w:rFonts w:ascii="標楷體" w:eastAsia="標楷體" w:hAnsi="標楷體"/>
              </w:rPr>
            </w:pPr>
          </w:p>
        </w:tc>
        <w:tc>
          <w:tcPr>
            <w:tcW w:w="1642" w:type="pct"/>
          </w:tcPr>
          <w:p w14:paraId="77BC46ED" w14:textId="69C96AAB" w:rsidR="002240ED" w:rsidRPr="00615D4B" w:rsidDel="00CB3FDD" w:rsidRDefault="002240ED" w:rsidP="005F76AD">
            <w:pPr>
              <w:rPr>
                <w:del w:id="9147" w:author="阿毛" w:date="2021-05-21T17:53:00Z"/>
                <w:rFonts w:ascii="標楷體" w:eastAsia="標楷體" w:hAnsi="標楷體"/>
              </w:rPr>
            </w:pPr>
          </w:p>
        </w:tc>
      </w:tr>
      <w:tr w:rsidR="002240ED" w:rsidRPr="00615D4B" w:rsidDel="00CB3FDD" w14:paraId="3DB6567E" w14:textId="083951BB" w:rsidTr="002240ED">
        <w:trPr>
          <w:trHeight w:val="291"/>
          <w:jc w:val="center"/>
          <w:del w:id="9148" w:author="阿毛" w:date="2021-05-21T17:53:00Z"/>
        </w:trPr>
        <w:tc>
          <w:tcPr>
            <w:tcW w:w="219" w:type="pct"/>
          </w:tcPr>
          <w:p w14:paraId="6CFC3844" w14:textId="0A78D0A6" w:rsidR="002240ED" w:rsidRPr="003E1E41" w:rsidDel="00CB3FDD" w:rsidRDefault="002240ED" w:rsidP="005F76AD">
            <w:pPr>
              <w:pStyle w:val="af9"/>
              <w:numPr>
                <w:ilvl w:val="0"/>
                <w:numId w:val="33"/>
              </w:numPr>
              <w:ind w:leftChars="0"/>
              <w:rPr>
                <w:del w:id="9149" w:author="阿毛" w:date="2021-05-21T17:53:00Z"/>
                <w:rFonts w:ascii="標楷體" w:eastAsia="標楷體" w:hAnsi="標楷體"/>
              </w:rPr>
            </w:pPr>
          </w:p>
        </w:tc>
        <w:tc>
          <w:tcPr>
            <w:tcW w:w="756" w:type="pct"/>
          </w:tcPr>
          <w:p w14:paraId="230788D5" w14:textId="79ACB0F0" w:rsidR="002240ED" w:rsidRPr="00615D4B" w:rsidDel="00CB3FDD" w:rsidRDefault="002240ED" w:rsidP="005F76AD">
            <w:pPr>
              <w:rPr>
                <w:del w:id="9150" w:author="阿毛" w:date="2021-05-21T17:53:00Z"/>
                <w:rFonts w:ascii="標楷體" w:eastAsia="標楷體" w:hAnsi="標楷體"/>
              </w:rPr>
            </w:pPr>
            <w:del w:id="9151" w:author="阿毛" w:date="2021-05-21T17:53:00Z">
              <w:r w:rsidRPr="003E1E41" w:rsidDel="00CB3FDD">
                <w:rPr>
                  <w:rFonts w:ascii="標楷體" w:eastAsia="標楷體" w:hAnsi="標楷體" w:hint="eastAsia"/>
                </w:rPr>
                <w:delText>未揭露債權機構代號1</w:delText>
              </w:r>
            </w:del>
          </w:p>
        </w:tc>
        <w:tc>
          <w:tcPr>
            <w:tcW w:w="624" w:type="pct"/>
          </w:tcPr>
          <w:p w14:paraId="73191E3B" w14:textId="5AC0DD51" w:rsidR="002240ED" w:rsidRPr="00615D4B" w:rsidDel="00CB3FDD" w:rsidRDefault="00137350" w:rsidP="005F76AD">
            <w:pPr>
              <w:rPr>
                <w:del w:id="9152" w:author="阿毛" w:date="2021-05-21T17:53:00Z"/>
                <w:rFonts w:ascii="標楷體" w:eastAsia="標楷體" w:hAnsi="標楷體"/>
              </w:rPr>
            </w:pPr>
            <w:ins w:id="9153" w:author="st1" w:date="2021-03-19T11:12:00Z">
              <w:del w:id="9154" w:author="阿毛" w:date="2021-05-21T17:53:00Z">
                <w:r w:rsidDel="00CB3FDD">
                  <w:rPr>
                    <w:rFonts w:ascii="標楷體" w:eastAsia="標楷體" w:hAnsi="標楷體" w:hint="eastAsia"/>
                  </w:rPr>
                  <w:delText>X</w:delText>
                </w:r>
                <w:r w:rsidDel="00CB3FDD">
                  <w:rPr>
                    <w:rFonts w:ascii="標楷體" w:eastAsia="標楷體" w:hAnsi="標楷體"/>
                  </w:rPr>
                  <w:delText>(3)</w:delText>
                </w:r>
              </w:del>
            </w:ins>
          </w:p>
        </w:tc>
        <w:tc>
          <w:tcPr>
            <w:tcW w:w="624" w:type="pct"/>
          </w:tcPr>
          <w:p w14:paraId="25A9A8E2" w14:textId="33F750FB" w:rsidR="002240ED" w:rsidRPr="00615D4B" w:rsidDel="00CB3FDD" w:rsidRDefault="002240ED" w:rsidP="005F76AD">
            <w:pPr>
              <w:rPr>
                <w:del w:id="9155" w:author="阿毛" w:date="2021-05-21T17:53:00Z"/>
                <w:rFonts w:ascii="標楷體" w:eastAsia="標楷體" w:hAnsi="標楷體"/>
              </w:rPr>
            </w:pPr>
          </w:p>
        </w:tc>
        <w:tc>
          <w:tcPr>
            <w:tcW w:w="537" w:type="pct"/>
          </w:tcPr>
          <w:p w14:paraId="78C0ABDB" w14:textId="31EA7DE2" w:rsidR="002240ED" w:rsidRPr="00615D4B" w:rsidDel="00CB3FDD" w:rsidRDefault="002240ED" w:rsidP="005F76AD">
            <w:pPr>
              <w:rPr>
                <w:del w:id="9156" w:author="阿毛" w:date="2021-05-21T17:53:00Z"/>
                <w:rFonts w:ascii="標楷體" w:eastAsia="標楷體" w:hAnsi="標楷體"/>
              </w:rPr>
            </w:pPr>
          </w:p>
        </w:tc>
        <w:tc>
          <w:tcPr>
            <w:tcW w:w="299" w:type="pct"/>
          </w:tcPr>
          <w:p w14:paraId="128DF4E3" w14:textId="0BEC12A2" w:rsidR="002240ED" w:rsidRPr="00615D4B" w:rsidDel="00CB3FDD" w:rsidRDefault="002240ED" w:rsidP="005F76AD">
            <w:pPr>
              <w:rPr>
                <w:del w:id="9157" w:author="阿毛" w:date="2021-05-21T17:53:00Z"/>
                <w:rFonts w:ascii="標楷體" w:eastAsia="標楷體" w:hAnsi="標楷體"/>
              </w:rPr>
            </w:pPr>
          </w:p>
        </w:tc>
        <w:tc>
          <w:tcPr>
            <w:tcW w:w="299" w:type="pct"/>
          </w:tcPr>
          <w:p w14:paraId="6AF8538C" w14:textId="7A9387EC" w:rsidR="002240ED" w:rsidRPr="00615D4B" w:rsidDel="00CB3FDD" w:rsidRDefault="002240ED" w:rsidP="005F76AD">
            <w:pPr>
              <w:rPr>
                <w:del w:id="9158" w:author="阿毛" w:date="2021-05-21T17:53:00Z"/>
                <w:rFonts w:ascii="標楷體" w:eastAsia="標楷體" w:hAnsi="標楷體"/>
              </w:rPr>
            </w:pPr>
          </w:p>
        </w:tc>
        <w:tc>
          <w:tcPr>
            <w:tcW w:w="1642" w:type="pct"/>
          </w:tcPr>
          <w:p w14:paraId="53AA0CB5" w14:textId="08D255FC" w:rsidR="002240ED" w:rsidRPr="00615D4B" w:rsidDel="00CB3FDD" w:rsidRDefault="002240ED" w:rsidP="005F76AD">
            <w:pPr>
              <w:rPr>
                <w:del w:id="9159" w:author="阿毛" w:date="2021-05-21T17:53:00Z"/>
                <w:rFonts w:ascii="標楷體" w:eastAsia="標楷體" w:hAnsi="標楷體"/>
              </w:rPr>
            </w:pPr>
          </w:p>
        </w:tc>
      </w:tr>
      <w:tr w:rsidR="002240ED" w:rsidRPr="00615D4B" w:rsidDel="00CB3FDD" w14:paraId="7F669600" w14:textId="1893F52F" w:rsidTr="002240ED">
        <w:trPr>
          <w:trHeight w:val="291"/>
          <w:jc w:val="center"/>
          <w:del w:id="9160" w:author="阿毛" w:date="2021-05-21T17:53:00Z"/>
        </w:trPr>
        <w:tc>
          <w:tcPr>
            <w:tcW w:w="219" w:type="pct"/>
          </w:tcPr>
          <w:p w14:paraId="1720F857" w14:textId="1A013AB8" w:rsidR="002240ED" w:rsidRPr="003E1E41" w:rsidDel="00CB3FDD" w:rsidRDefault="002240ED" w:rsidP="005F76AD">
            <w:pPr>
              <w:pStyle w:val="af9"/>
              <w:numPr>
                <w:ilvl w:val="0"/>
                <w:numId w:val="33"/>
              </w:numPr>
              <w:ind w:leftChars="0"/>
              <w:rPr>
                <w:del w:id="9161" w:author="阿毛" w:date="2021-05-21T17:53:00Z"/>
                <w:rFonts w:ascii="標楷體" w:eastAsia="標楷體" w:hAnsi="標楷體"/>
              </w:rPr>
            </w:pPr>
          </w:p>
        </w:tc>
        <w:tc>
          <w:tcPr>
            <w:tcW w:w="756" w:type="pct"/>
          </w:tcPr>
          <w:p w14:paraId="66E3EFE7" w14:textId="5088EA9A" w:rsidR="002240ED" w:rsidRPr="00615D4B" w:rsidDel="00CB3FDD" w:rsidRDefault="002240ED" w:rsidP="005F76AD">
            <w:pPr>
              <w:rPr>
                <w:del w:id="9162" w:author="阿毛" w:date="2021-05-21T17:53:00Z"/>
                <w:rFonts w:ascii="標楷體" w:eastAsia="標楷體" w:hAnsi="標楷體"/>
              </w:rPr>
            </w:pPr>
            <w:del w:id="9163" w:author="阿毛" w:date="2021-05-21T17:53:00Z">
              <w:r w:rsidRPr="003E1E41" w:rsidDel="00CB3FDD">
                <w:rPr>
                  <w:rFonts w:ascii="標楷體" w:eastAsia="標楷體" w:hAnsi="標楷體" w:hint="eastAsia"/>
                </w:rPr>
                <w:delText>未揭露債權機構代號2</w:delText>
              </w:r>
            </w:del>
          </w:p>
        </w:tc>
        <w:tc>
          <w:tcPr>
            <w:tcW w:w="624" w:type="pct"/>
          </w:tcPr>
          <w:p w14:paraId="51776A00" w14:textId="10A9825C" w:rsidR="002240ED" w:rsidRPr="00615D4B" w:rsidDel="00CB3FDD" w:rsidRDefault="00137350" w:rsidP="005F76AD">
            <w:pPr>
              <w:rPr>
                <w:del w:id="9164" w:author="阿毛" w:date="2021-05-21T17:53:00Z"/>
                <w:rFonts w:ascii="標楷體" w:eastAsia="標楷體" w:hAnsi="標楷體"/>
              </w:rPr>
            </w:pPr>
            <w:ins w:id="9165" w:author="st1" w:date="2021-03-19T11:12:00Z">
              <w:del w:id="9166" w:author="阿毛" w:date="2021-05-21T17:53:00Z">
                <w:r w:rsidDel="00CB3FDD">
                  <w:rPr>
                    <w:rFonts w:ascii="標楷體" w:eastAsia="標楷體" w:hAnsi="標楷體" w:hint="eastAsia"/>
                  </w:rPr>
                  <w:delText>X</w:delText>
                </w:r>
                <w:r w:rsidDel="00CB3FDD">
                  <w:rPr>
                    <w:rFonts w:ascii="標楷體" w:eastAsia="標楷體" w:hAnsi="標楷體"/>
                  </w:rPr>
                  <w:delText>(3)</w:delText>
                </w:r>
              </w:del>
            </w:ins>
          </w:p>
        </w:tc>
        <w:tc>
          <w:tcPr>
            <w:tcW w:w="624" w:type="pct"/>
          </w:tcPr>
          <w:p w14:paraId="6D2A7038" w14:textId="51FAC92E" w:rsidR="002240ED" w:rsidRPr="00615D4B" w:rsidDel="00CB3FDD" w:rsidRDefault="002240ED" w:rsidP="005F76AD">
            <w:pPr>
              <w:rPr>
                <w:del w:id="9167" w:author="阿毛" w:date="2021-05-21T17:53:00Z"/>
                <w:rFonts w:ascii="標楷體" w:eastAsia="標楷體" w:hAnsi="標楷體"/>
              </w:rPr>
            </w:pPr>
          </w:p>
        </w:tc>
        <w:tc>
          <w:tcPr>
            <w:tcW w:w="537" w:type="pct"/>
          </w:tcPr>
          <w:p w14:paraId="101FF59B" w14:textId="1D04C7AC" w:rsidR="002240ED" w:rsidRPr="00615D4B" w:rsidDel="00CB3FDD" w:rsidRDefault="002240ED" w:rsidP="005F76AD">
            <w:pPr>
              <w:rPr>
                <w:del w:id="9168" w:author="阿毛" w:date="2021-05-21T17:53:00Z"/>
                <w:rFonts w:ascii="標楷體" w:eastAsia="標楷體" w:hAnsi="標楷體"/>
              </w:rPr>
            </w:pPr>
          </w:p>
        </w:tc>
        <w:tc>
          <w:tcPr>
            <w:tcW w:w="299" w:type="pct"/>
          </w:tcPr>
          <w:p w14:paraId="351DE618" w14:textId="5B6CE2C8" w:rsidR="002240ED" w:rsidRPr="00615D4B" w:rsidDel="00CB3FDD" w:rsidRDefault="002240ED" w:rsidP="005F76AD">
            <w:pPr>
              <w:rPr>
                <w:del w:id="9169" w:author="阿毛" w:date="2021-05-21T17:53:00Z"/>
                <w:rFonts w:ascii="標楷體" w:eastAsia="標楷體" w:hAnsi="標楷體"/>
              </w:rPr>
            </w:pPr>
          </w:p>
        </w:tc>
        <w:tc>
          <w:tcPr>
            <w:tcW w:w="299" w:type="pct"/>
          </w:tcPr>
          <w:p w14:paraId="5710F5B1" w14:textId="7B44EF90" w:rsidR="002240ED" w:rsidRPr="00615D4B" w:rsidDel="00CB3FDD" w:rsidRDefault="002240ED" w:rsidP="005F76AD">
            <w:pPr>
              <w:rPr>
                <w:del w:id="9170" w:author="阿毛" w:date="2021-05-21T17:53:00Z"/>
                <w:rFonts w:ascii="標楷體" w:eastAsia="標楷體" w:hAnsi="標楷體"/>
              </w:rPr>
            </w:pPr>
          </w:p>
        </w:tc>
        <w:tc>
          <w:tcPr>
            <w:tcW w:w="1642" w:type="pct"/>
          </w:tcPr>
          <w:p w14:paraId="40AE7260" w14:textId="1EA77082" w:rsidR="002240ED" w:rsidRPr="00615D4B" w:rsidDel="00CB3FDD" w:rsidRDefault="002240ED" w:rsidP="005F76AD">
            <w:pPr>
              <w:rPr>
                <w:del w:id="9171" w:author="阿毛" w:date="2021-05-21T17:53:00Z"/>
                <w:rFonts w:ascii="標楷體" w:eastAsia="標楷體" w:hAnsi="標楷體"/>
              </w:rPr>
            </w:pPr>
          </w:p>
        </w:tc>
      </w:tr>
      <w:tr w:rsidR="002240ED" w:rsidRPr="00615D4B" w:rsidDel="00CB3FDD" w14:paraId="45365CD4" w14:textId="46021C9C" w:rsidTr="002240ED">
        <w:trPr>
          <w:trHeight w:val="291"/>
          <w:jc w:val="center"/>
          <w:del w:id="9172" w:author="阿毛" w:date="2021-05-21T17:53:00Z"/>
        </w:trPr>
        <w:tc>
          <w:tcPr>
            <w:tcW w:w="219" w:type="pct"/>
          </w:tcPr>
          <w:p w14:paraId="1D9588FF" w14:textId="7F31CA43" w:rsidR="002240ED" w:rsidRPr="003E1E41" w:rsidDel="00CB3FDD" w:rsidRDefault="002240ED" w:rsidP="005F76AD">
            <w:pPr>
              <w:pStyle w:val="af9"/>
              <w:numPr>
                <w:ilvl w:val="0"/>
                <w:numId w:val="33"/>
              </w:numPr>
              <w:ind w:leftChars="0"/>
              <w:rPr>
                <w:del w:id="9173" w:author="阿毛" w:date="2021-05-21T17:53:00Z"/>
                <w:rFonts w:ascii="標楷體" w:eastAsia="標楷體" w:hAnsi="標楷體"/>
              </w:rPr>
            </w:pPr>
          </w:p>
        </w:tc>
        <w:tc>
          <w:tcPr>
            <w:tcW w:w="756" w:type="pct"/>
          </w:tcPr>
          <w:p w14:paraId="0CB55005" w14:textId="04A6CE39" w:rsidR="002240ED" w:rsidRPr="00615D4B" w:rsidDel="00CB3FDD" w:rsidRDefault="002240ED" w:rsidP="005F76AD">
            <w:pPr>
              <w:rPr>
                <w:del w:id="9174" w:author="阿毛" w:date="2021-05-21T17:53:00Z"/>
                <w:rFonts w:ascii="標楷體" w:eastAsia="標楷體" w:hAnsi="標楷體"/>
              </w:rPr>
            </w:pPr>
            <w:del w:id="9175" w:author="阿毛" w:date="2021-05-21T17:53:00Z">
              <w:r w:rsidRPr="003E1E41" w:rsidDel="00CB3FDD">
                <w:rPr>
                  <w:rFonts w:ascii="標楷體" w:eastAsia="標楷體" w:hAnsi="標楷體" w:hint="eastAsia"/>
                </w:rPr>
                <w:delText>未揭露債權機構代號3</w:delText>
              </w:r>
            </w:del>
          </w:p>
        </w:tc>
        <w:tc>
          <w:tcPr>
            <w:tcW w:w="624" w:type="pct"/>
          </w:tcPr>
          <w:p w14:paraId="22CB77D5" w14:textId="2ACA7A79" w:rsidR="002240ED" w:rsidRPr="00615D4B" w:rsidDel="00CB3FDD" w:rsidRDefault="00137350" w:rsidP="005F76AD">
            <w:pPr>
              <w:rPr>
                <w:del w:id="9176" w:author="阿毛" w:date="2021-05-21T17:53:00Z"/>
                <w:rFonts w:ascii="標楷體" w:eastAsia="標楷體" w:hAnsi="標楷體"/>
              </w:rPr>
            </w:pPr>
            <w:ins w:id="9177" w:author="st1" w:date="2021-03-19T11:12:00Z">
              <w:del w:id="9178" w:author="阿毛" w:date="2021-05-21T17:53:00Z">
                <w:r w:rsidDel="00CB3FDD">
                  <w:rPr>
                    <w:rFonts w:ascii="標楷體" w:eastAsia="標楷體" w:hAnsi="標楷體" w:hint="eastAsia"/>
                  </w:rPr>
                  <w:delText>X</w:delText>
                </w:r>
                <w:r w:rsidDel="00CB3FDD">
                  <w:rPr>
                    <w:rFonts w:ascii="標楷體" w:eastAsia="標楷體" w:hAnsi="標楷體"/>
                  </w:rPr>
                  <w:delText>(3)</w:delText>
                </w:r>
              </w:del>
            </w:ins>
          </w:p>
        </w:tc>
        <w:tc>
          <w:tcPr>
            <w:tcW w:w="624" w:type="pct"/>
          </w:tcPr>
          <w:p w14:paraId="72C0D9B4" w14:textId="34C941E2" w:rsidR="002240ED" w:rsidRPr="00615D4B" w:rsidDel="00CB3FDD" w:rsidRDefault="002240ED" w:rsidP="005F76AD">
            <w:pPr>
              <w:rPr>
                <w:del w:id="9179" w:author="阿毛" w:date="2021-05-21T17:53:00Z"/>
                <w:rFonts w:ascii="標楷體" w:eastAsia="標楷體" w:hAnsi="標楷體"/>
              </w:rPr>
            </w:pPr>
          </w:p>
        </w:tc>
        <w:tc>
          <w:tcPr>
            <w:tcW w:w="537" w:type="pct"/>
          </w:tcPr>
          <w:p w14:paraId="6B6CB87D" w14:textId="27F15159" w:rsidR="002240ED" w:rsidRPr="00615D4B" w:rsidDel="00CB3FDD" w:rsidRDefault="002240ED" w:rsidP="005F76AD">
            <w:pPr>
              <w:rPr>
                <w:del w:id="9180" w:author="阿毛" w:date="2021-05-21T17:53:00Z"/>
                <w:rFonts w:ascii="標楷體" w:eastAsia="標楷體" w:hAnsi="標楷體"/>
              </w:rPr>
            </w:pPr>
          </w:p>
        </w:tc>
        <w:tc>
          <w:tcPr>
            <w:tcW w:w="299" w:type="pct"/>
          </w:tcPr>
          <w:p w14:paraId="44EE750B" w14:textId="6FCA796D" w:rsidR="002240ED" w:rsidRPr="00615D4B" w:rsidDel="00CB3FDD" w:rsidRDefault="002240ED" w:rsidP="005F76AD">
            <w:pPr>
              <w:rPr>
                <w:del w:id="9181" w:author="阿毛" w:date="2021-05-21T17:53:00Z"/>
                <w:rFonts w:ascii="標楷體" w:eastAsia="標楷體" w:hAnsi="標楷體"/>
              </w:rPr>
            </w:pPr>
          </w:p>
        </w:tc>
        <w:tc>
          <w:tcPr>
            <w:tcW w:w="299" w:type="pct"/>
          </w:tcPr>
          <w:p w14:paraId="0B0CF48D" w14:textId="45A15058" w:rsidR="002240ED" w:rsidRPr="00615D4B" w:rsidDel="00CB3FDD" w:rsidRDefault="002240ED" w:rsidP="005F76AD">
            <w:pPr>
              <w:rPr>
                <w:del w:id="9182" w:author="阿毛" w:date="2021-05-21T17:53:00Z"/>
                <w:rFonts w:ascii="標楷體" w:eastAsia="標楷體" w:hAnsi="標楷體"/>
              </w:rPr>
            </w:pPr>
          </w:p>
        </w:tc>
        <w:tc>
          <w:tcPr>
            <w:tcW w:w="1642" w:type="pct"/>
          </w:tcPr>
          <w:p w14:paraId="0B0E78A1" w14:textId="589422A6" w:rsidR="002240ED" w:rsidRPr="00615D4B" w:rsidDel="00CB3FDD" w:rsidRDefault="002240ED" w:rsidP="005F76AD">
            <w:pPr>
              <w:rPr>
                <w:del w:id="9183" w:author="阿毛" w:date="2021-05-21T17:53:00Z"/>
                <w:rFonts w:ascii="標楷體" w:eastAsia="標楷體" w:hAnsi="標楷體"/>
              </w:rPr>
            </w:pPr>
          </w:p>
        </w:tc>
      </w:tr>
      <w:tr w:rsidR="002240ED" w:rsidRPr="00615D4B" w:rsidDel="00CB3FDD" w14:paraId="1A3F1BFE" w14:textId="23D00151" w:rsidTr="002240ED">
        <w:trPr>
          <w:trHeight w:val="291"/>
          <w:jc w:val="center"/>
          <w:del w:id="9184" w:author="阿毛" w:date="2021-05-21T17:53:00Z"/>
        </w:trPr>
        <w:tc>
          <w:tcPr>
            <w:tcW w:w="219" w:type="pct"/>
          </w:tcPr>
          <w:p w14:paraId="51940E86" w14:textId="5A107280" w:rsidR="002240ED" w:rsidRPr="003E1E41" w:rsidDel="00CB3FDD" w:rsidRDefault="002240ED" w:rsidP="005F76AD">
            <w:pPr>
              <w:pStyle w:val="af9"/>
              <w:numPr>
                <w:ilvl w:val="0"/>
                <w:numId w:val="33"/>
              </w:numPr>
              <w:ind w:leftChars="0"/>
              <w:rPr>
                <w:del w:id="9185" w:author="阿毛" w:date="2021-05-21T17:53:00Z"/>
                <w:rFonts w:ascii="標楷體" w:eastAsia="標楷體" w:hAnsi="標楷體"/>
              </w:rPr>
            </w:pPr>
          </w:p>
        </w:tc>
        <w:tc>
          <w:tcPr>
            <w:tcW w:w="756" w:type="pct"/>
          </w:tcPr>
          <w:p w14:paraId="37FE1EE5" w14:textId="3F5D4FB0" w:rsidR="002240ED" w:rsidRPr="00615D4B" w:rsidDel="00CB3FDD" w:rsidRDefault="002240ED" w:rsidP="005F76AD">
            <w:pPr>
              <w:rPr>
                <w:del w:id="9186" w:author="阿毛" w:date="2021-05-21T17:53:00Z"/>
                <w:rFonts w:ascii="標楷體" w:eastAsia="標楷體" w:hAnsi="標楷體"/>
              </w:rPr>
            </w:pPr>
            <w:del w:id="9187" w:author="阿毛" w:date="2021-05-21T17:53:00Z">
              <w:r w:rsidRPr="003E1E41" w:rsidDel="00CB3FDD">
                <w:rPr>
                  <w:rFonts w:ascii="標楷體" w:eastAsia="標楷體" w:hAnsi="標楷體" w:hint="eastAsia"/>
                </w:rPr>
                <w:delText>轉出JCIC文字檔日期</w:delText>
              </w:r>
            </w:del>
          </w:p>
        </w:tc>
        <w:tc>
          <w:tcPr>
            <w:tcW w:w="624" w:type="pct"/>
          </w:tcPr>
          <w:p w14:paraId="2AF40678" w14:textId="31856099" w:rsidR="002240ED" w:rsidRPr="00615D4B" w:rsidDel="00CB3FDD" w:rsidRDefault="00137350" w:rsidP="005F76AD">
            <w:pPr>
              <w:rPr>
                <w:del w:id="9188" w:author="阿毛" w:date="2021-05-21T17:53:00Z"/>
                <w:rFonts w:ascii="標楷體" w:eastAsia="標楷體" w:hAnsi="標楷體"/>
              </w:rPr>
            </w:pPr>
            <w:ins w:id="9189" w:author="st1" w:date="2021-03-19T11:13:00Z">
              <w:del w:id="9190" w:author="阿毛" w:date="2021-05-21T17:53:00Z">
                <w:r w:rsidDel="00CB3FDD">
                  <w:rPr>
                    <w:rFonts w:ascii="標楷體" w:eastAsia="標楷體" w:hAnsi="標楷體"/>
                  </w:rPr>
                  <w:delText>9</w:delText>
                </w:r>
              </w:del>
            </w:ins>
            <w:ins w:id="9191" w:author="st1" w:date="2021-03-19T11:12:00Z">
              <w:del w:id="9192" w:author="阿毛" w:date="2021-05-21T17:53:00Z">
                <w:r w:rsidDel="00CB3FDD">
                  <w:rPr>
                    <w:rFonts w:ascii="標楷體" w:eastAsia="標楷體" w:hAnsi="標楷體"/>
                  </w:rPr>
                  <w:delText>(</w:delText>
                </w:r>
              </w:del>
            </w:ins>
            <w:ins w:id="9193" w:author="st1" w:date="2021-03-19T11:13:00Z">
              <w:del w:id="9194" w:author="阿毛" w:date="2021-05-21T17:53:00Z">
                <w:r w:rsidDel="00CB3FDD">
                  <w:rPr>
                    <w:rFonts w:ascii="標楷體" w:eastAsia="標楷體" w:hAnsi="標楷體"/>
                  </w:rPr>
                  <w:delText>7</w:delText>
                </w:r>
              </w:del>
            </w:ins>
            <w:ins w:id="9195" w:author="st1" w:date="2021-03-19T11:12:00Z">
              <w:del w:id="9196" w:author="阿毛" w:date="2021-05-21T17:53:00Z">
                <w:r w:rsidDel="00CB3FDD">
                  <w:rPr>
                    <w:rFonts w:ascii="標楷體" w:eastAsia="標楷體" w:hAnsi="標楷體"/>
                  </w:rPr>
                  <w:delText>)</w:delText>
                </w:r>
              </w:del>
            </w:ins>
          </w:p>
        </w:tc>
        <w:tc>
          <w:tcPr>
            <w:tcW w:w="624" w:type="pct"/>
          </w:tcPr>
          <w:p w14:paraId="6EA8E3CF" w14:textId="64D7A0C0" w:rsidR="002240ED" w:rsidRPr="00615D4B" w:rsidDel="00CB3FDD" w:rsidRDefault="002240ED" w:rsidP="005F76AD">
            <w:pPr>
              <w:rPr>
                <w:del w:id="9197" w:author="阿毛" w:date="2021-05-21T17:53:00Z"/>
                <w:rFonts w:ascii="標楷體" w:eastAsia="標楷體" w:hAnsi="標楷體"/>
              </w:rPr>
            </w:pPr>
          </w:p>
        </w:tc>
        <w:tc>
          <w:tcPr>
            <w:tcW w:w="537" w:type="pct"/>
          </w:tcPr>
          <w:p w14:paraId="60388192" w14:textId="3F3ED76B" w:rsidR="002240ED" w:rsidRPr="00615D4B" w:rsidDel="00CB3FDD" w:rsidRDefault="002240ED" w:rsidP="005F76AD">
            <w:pPr>
              <w:rPr>
                <w:del w:id="9198" w:author="阿毛" w:date="2021-05-21T17:53:00Z"/>
                <w:rFonts w:ascii="標楷體" w:eastAsia="標楷體" w:hAnsi="標楷體"/>
              </w:rPr>
            </w:pPr>
          </w:p>
        </w:tc>
        <w:tc>
          <w:tcPr>
            <w:tcW w:w="299" w:type="pct"/>
          </w:tcPr>
          <w:p w14:paraId="72CFA42A" w14:textId="68DAEC66" w:rsidR="002240ED" w:rsidRPr="00615D4B" w:rsidDel="00CB3FDD" w:rsidRDefault="002240ED" w:rsidP="005F76AD">
            <w:pPr>
              <w:rPr>
                <w:del w:id="9199" w:author="阿毛" w:date="2021-05-21T17:53:00Z"/>
                <w:rFonts w:ascii="標楷體" w:eastAsia="標楷體" w:hAnsi="標楷體"/>
              </w:rPr>
            </w:pPr>
          </w:p>
        </w:tc>
        <w:tc>
          <w:tcPr>
            <w:tcW w:w="299" w:type="pct"/>
          </w:tcPr>
          <w:p w14:paraId="22D9CF34" w14:textId="31ABFEAA" w:rsidR="002240ED" w:rsidRPr="00615D4B" w:rsidDel="00CB3FDD" w:rsidRDefault="002240ED" w:rsidP="005F76AD">
            <w:pPr>
              <w:rPr>
                <w:del w:id="9200" w:author="阿毛" w:date="2021-05-21T17:53:00Z"/>
                <w:rFonts w:ascii="標楷體" w:eastAsia="標楷體" w:hAnsi="標楷體"/>
              </w:rPr>
            </w:pPr>
          </w:p>
        </w:tc>
        <w:tc>
          <w:tcPr>
            <w:tcW w:w="1642" w:type="pct"/>
          </w:tcPr>
          <w:p w14:paraId="18EEBFC1" w14:textId="2E559208" w:rsidR="002240ED" w:rsidRPr="00615D4B" w:rsidDel="00CB3FDD" w:rsidRDefault="002240ED" w:rsidP="005F76AD">
            <w:pPr>
              <w:rPr>
                <w:del w:id="9201" w:author="阿毛" w:date="2021-05-21T17:53:00Z"/>
                <w:rFonts w:ascii="標楷體" w:eastAsia="標楷體" w:hAnsi="標楷體"/>
              </w:rPr>
            </w:pPr>
          </w:p>
        </w:tc>
      </w:tr>
    </w:tbl>
    <w:p w14:paraId="0221A0B1" w14:textId="7DCF540B" w:rsidR="00E24265" w:rsidDel="00CB3FDD" w:rsidRDefault="00E24265" w:rsidP="00F62379">
      <w:pPr>
        <w:pStyle w:val="42"/>
        <w:spacing w:after="72"/>
        <w:ind w:leftChars="0" w:left="0"/>
        <w:rPr>
          <w:del w:id="9202" w:author="阿毛" w:date="2021-05-21T17:53:00Z"/>
          <w:rFonts w:hAnsi="標楷體"/>
        </w:rPr>
      </w:pPr>
    </w:p>
    <w:p w14:paraId="5F1E495E" w14:textId="1F2E4B6B" w:rsidR="00E24265" w:rsidDel="00CB3FDD" w:rsidRDefault="00E24265">
      <w:pPr>
        <w:widowControl/>
        <w:rPr>
          <w:del w:id="9203" w:author="阿毛" w:date="2021-05-21T17:53:00Z"/>
          <w:rFonts w:ascii="Arial" w:eastAsia="標楷體" w:hAnsi="標楷體" w:cs="標楷體"/>
          <w:kern w:val="0"/>
          <w:szCs w:val="28"/>
        </w:rPr>
      </w:pPr>
      <w:del w:id="9204" w:author="阿毛" w:date="2021-05-21T17:53:00Z">
        <w:r w:rsidDel="00CB3FDD">
          <w:rPr>
            <w:rFonts w:hAnsi="標楷體"/>
          </w:rPr>
          <w:br w:type="page"/>
        </w:r>
      </w:del>
    </w:p>
    <w:p w14:paraId="27F1754B" w14:textId="029B9148" w:rsidR="00E24265" w:rsidRPr="00A03472" w:rsidDel="00CB3FDD" w:rsidRDefault="00E24265">
      <w:pPr>
        <w:pStyle w:val="3"/>
        <w:numPr>
          <w:ilvl w:val="2"/>
          <w:numId w:val="88"/>
        </w:numPr>
        <w:rPr>
          <w:del w:id="9205" w:author="阿毛" w:date="2021-05-21T17:53:00Z"/>
          <w:rFonts w:ascii="標楷體" w:hAnsi="標楷體"/>
        </w:rPr>
        <w:pPrChange w:id="9206" w:author="智誠 楊" w:date="2021-05-10T09:49:00Z">
          <w:pPr>
            <w:pStyle w:val="3"/>
            <w:numPr>
              <w:ilvl w:val="2"/>
              <w:numId w:val="1"/>
            </w:numPr>
            <w:ind w:left="1247" w:hanging="680"/>
          </w:pPr>
        </w:pPrChange>
      </w:pPr>
      <w:del w:id="9207" w:author="阿毛" w:date="2021-05-21T17:53:00Z">
        <w:r w:rsidDel="00CB3FDD">
          <w:rPr>
            <w:rFonts w:ascii="標楷體" w:hAnsi="標楷體"/>
          </w:rPr>
          <w:delText>L</w:delText>
        </w:r>
        <w:r w:rsidDel="00CB3FDD">
          <w:rPr>
            <w:rFonts w:ascii="標楷體" w:hAnsi="標楷體" w:hint="eastAsia"/>
          </w:rPr>
          <w:delText>8302</w:delText>
        </w:r>
        <w:r w:rsidRPr="00F8317F" w:rsidDel="00CB3FDD">
          <w:rPr>
            <w:rFonts w:ascii="標楷體" w:hAnsi="標楷體" w:hint="eastAsia"/>
          </w:rPr>
          <w:delText>協商開始暨停催通知資料</w:delText>
        </w:r>
      </w:del>
    </w:p>
    <w:p w14:paraId="752D7611" w14:textId="01FAB6B9" w:rsidR="00E24265" w:rsidRPr="003972CE" w:rsidDel="00CB3FDD" w:rsidRDefault="00E24265">
      <w:pPr>
        <w:pStyle w:val="a"/>
        <w:rPr>
          <w:del w:id="9208" w:author="阿毛" w:date="2021-05-21T17:53:00Z"/>
        </w:rPr>
      </w:pPr>
      <w:del w:id="9209" w:author="阿毛" w:date="2021-05-21T17:53:00Z">
        <w:r w:rsidRPr="00615D4B" w:rsidDel="00CB3FDD">
          <w:delText>功能說明</w:delText>
        </w:r>
      </w:del>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E24265" w:rsidRPr="00615D4B" w:rsidDel="00CB3FDD" w14:paraId="47AE280C" w14:textId="46D9E240" w:rsidTr="005F76AD">
        <w:trPr>
          <w:trHeight w:val="277"/>
          <w:del w:id="9210" w:author="阿毛" w:date="2021-05-21T17:53:00Z"/>
        </w:trPr>
        <w:tc>
          <w:tcPr>
            <w:tcW w:w="1548" w:type="dxa"/>
            <w:tcBorders>
              <w:top w:val="single" w:sz="8" w:space="0" w:color="000000"/>
              <w:bottom w:val="single" w:sz="8" w:space="0" w:color="000000"/>
              <w:right w:val="single" w:sz="8" w:space="0" w:color="000000"/>
            </w:tcBorders>
            <w:shd w:val="clear" w:color="auto" w:fill="F3F3F3"/>
          </w:tcPr>
          <w:p w14:paraId="6C175060" w14:textId="3748F7F1" w:rsidR="00E24265" w:rsidRPr="00615D4B" w:rsidDel="00CB3FDD" w:rsidRDefault="00E24265" w:rsidP="005F76AD">
            <w:pPr>
              <w:rPr>
                <w:del w:id="9211" w:author="阿毛" w:date="2021-05-21T17:53:00Z"/>
                <w:rFonts w:ascii="標楷體" w:eastAsia="標楷體" w:hAnsi="標楷體"/>
              </w:rPr>
            </w:pPr>
            <w:del w:id="9212" w:author="阿毛" w:date="2021-05-21T17:53:00Z">
              <w:r w:rsidRPr="00615D4B" w:rsidDel="00CB3FDD">
                <w:rPr>
                  <w:rFonts w:ascii="標楷體" w:eastAsia="標楷體" w:hAnsi="標楷體"/>
                </w:rPr>
                <w:delText xml:space="preserve">功能名稱 </w:delText>
              </w:r>
            </w:del>
          </w:p>
        </w:tc>
        <w:tc>
          <w:tcPr>
            <w:tcW w:w="6318" w:type="dxa"/>
            <w:tcBorders>
              <w:top w:val="single" w:sz="8" w:space="0" w:color="000000"/>
              <w:left w:val="single" w:sz="8" w:space="0" w:color="000000"/>
              <w:bottom w:val="single" w:sz="8" w:space="0" w:color="000000"/>
            </w:tcBorders>
          </w:tcPr>
          <w:p w14:paraId="557369C9" w14:textId="50BB91EC" w:rsidR="00E24265" w:rsidRPr="00615D4B" w:rsidDel="00CB3FDD" w:rsidRDefault="00E24265" w:rsidP="005F76AD">
            <w:pPr>
              <w:rPr>
                <w:del w:id="9213" w:author="阿毛" w:date="2021-05-21T17:53:00Z"/>
                <w:rFonts w:ascii="標楷體" w:eastAsia="標楷體" w:hAnsi="標楷體"/>
              </w:rPr>
            </w:pPr>
            <w:del w:id="9214" w:author="阿毛" w:date="2021-05-21T17:53:00Z">
              <w:r w:rsidRPr="00F8317F" w:rsidDel="00CB3FDD">
                <w:rPr>
                  <w:rFonts w:ascii="標楷體" w:eastAsia="標楷體" w:hAnsi="標楷體" w:hint="eastAsia"/>
                </w:rPr>
                <w:delText>協商開始暨停催通知資料</w:delText>
              </w:r>
            </w:del>
          </w:p>
        </w:tc>
      </w:tr>
      <w:tr w:rsidR="00137350" w:rsidRPr="00615D4B" w:rsidDel="00CB3FDD" w14:paraId="70C64C8C" w14:textId="03571A62" w:rsidTr="005F76AD">
        <w:trPr>
          <w:trHeight w:val="277"/>
          <w:del w:id="9215" w:author="阿毛" w:date="2021-05-21T17:53:00Z"/>
        </w:trPr>
        <w:tc>
          <w:tcPr>
            <w:tcW w:w="1548" w:type="dxa"/>
            <w:tcBorders>
              <w:top w:val="single" w:sz="8" w:space="0" w:color="000000"/>
              <w:bottom w:val="single" w:sz="8" w:space="0" w:color="000000"/>
              <w:right w:val="single" w:sz="8" w:space="0" w:color="000000"/>
            </w:tcBorders>
            <w:shd w:val="clear" w:color="auto" w:fill="F3F3F3"/>
          </w:tcPr>
          <w:p w14:paraId="7F434100" w14:textId="62CFB8AE" w:rsidR="00137350" w:rsidRPr="00615D4B" w:rsidDel="00CB3FDD" w:rsidRDefault="00137350" w:rsidP="00137350">
            <w:pPr>
              <w:rPr>
                <w:del w:id="9216" w:author="阿毛" w:date="2021-05-21T17:53:00Z"/>
                <w:rFonts w:ascii="標楷體" w:eastAsia="標楷體" w:hAnsi="標楷體"/>
              </w:rPr>
            </w:pPr>
            <w:del w:id="9217" w:author="阿毛" w:date="2021-05-21T17:53:00Z">
              <w:r w:rsidRPr="00615D4B" w:rsidDel="00CB3FDD">
                <w:rPr>
                  <w:rFonts w:ascii="標楷體" w:eastAsia="標楷體" w:hAnsi="標楷體"/>
                </w:rPr>
                <w:delText>進入條件</w:delText>
              </w:r>
            </w:del>
          </w:p>
        </w:tc>
        <w:tc>
          <w:tcPr>
            <w:tcW w:w="6318" w:type="dxa"/>
            <w:tcBorders>
              <w:top w:val="single" w:sz="8" w:space="0" w:color="000000"/>
              <w:left w:val="single" w:sz="8" w:space="0" w:color="000000"/>
              <w:bottom w:val="single" w:sz="8" w:space="0" w:color="000000"/>
            </w:tcBorders>
          </w:tcPr>
          <w:p w14:paraId="53DB10B5" w14:textId="15112309" w:rsidR="00137350" w:rsidDel="00CB3FDD" w:rsidRDefault="00137350" w:rsidP="00137350">
            <w:pPr>
              <w:rPr>
                <w:ins w:id="9218" w:author="st1" w:date="2021-03-19T11:13:00Z"/>
                <w:del w:id="9219" w:author="阿毛" w:date="2021-05-21T17:53:00Z"/>
                <w:rFonts w:ascii="標楷體" w:eastAsia="標楷體" w:hAnsi="標楷體"/>
              </w:rPr>
            </w:pPr>
            <w:ins w:id="9220" w:author="st1" w:date="2021-03-19T11:13:00Z">
              <w:del w:id="9221" w:author="阿毛" w:date="2021-05-21T17:53:00Z">
                <w:r w:rsidDel="00CB3FDD">
                  <w:rPr>
                    <w:rFonts w:ascii="標楷體" w:eastAsia="標楷體" w:hAnsi="標楷體" w:hint="eastAsia"/>
                  </w:rPr>
                  <w:delText>第一次:主辦機構應於債務人被7項必備文件時，報送本檔案之「停催日」。</w:delText>
                </w:r>
              </w:del>
            </w:ins>
          </w:p>
          <w:p w14:paraId="5221ABBD" w14:textId="413E051E" w:rsidR="00137350" w:rsidRPr="00615D4B" w:rsidDel="00CB3FDD" w:rsidRDefault="00137350" w:rsidP="00137350">
            <w:pPr>
              <w:rPr>
                <w:del w:id="9222" w:author="阿毛" w:date="2021-05-21T17:53:00Z"/>
                <w:rFonts w:ascii="標楷體" w:eastAsia="標楷體" w:hAnsi="標楷體"/>
              </w:rPr>
            </w:pPr>
            <w:ins w:id="9223" w:author="st1" w:date="2021-03-19T11:13:00Z">
              <w:del w:id="9224" w:author="阿毛" w:date="2021-05-21T17:53:00Z">
                <w:r w:rsidDel="00CB3FDD">
                  <w:rPr>
                    <w:rFonts w:ascii="標楷體" w:eastAsia="標楷體" w:hAnsi="標楷體" w:hint="eastAsia"/>
                  </w:rPr>
                  <w:delText>第二次:主辦機構應於債務人提出協商請求之翌日起第25日，以掛號寄發「前置協商開始通知函」通知債務人開始前置協商，留存相關資料備查，並同時報送本檔案之「協商開始日」。</w:delText>
                </w:r>
              </w:del>
            </w:ins>
          </w:p>
        </w:tc>
      </w:tr>
      <w:tr w:rsidR="00137350" w:rsidRPr="00615D4B" w:rsidDel="00CB3FDD" w14:paraId="5DB517F1" w14:textId="5946D128" w:rsidTr="005F76AD">
        <w:trPr>
          <w:trHeight w:val="773"/>
          <w:del w:id="9225" w:author="阿毛" w:date="2021-05-21T17:53:00Z"/>
        </w:trPr>
        <w:tc>
          <w:tcPr>
            <w:tcW w:w="1548" w:type="dxa"/>
            <w:tcBorders>
              <w:top w:val="single" w:sz="8" w:space="0" w:color="000000"/>
              <w:bottom w:val="single" w:sz="8" w:space="0" w:color="000000"/>
              <w:right w:val="single" w:sz="8" w:space="0" w:color="000000"/>
            </w:tcBorders>
            <w:shd w:val="clear" w:color="auto" w:fill="F3F3F3"/>
          </w:tcPr>
          <w:p w14:paraId="02737D5E" w14:textId="1E277ABA" w:rsidR="00137350" w:rsidRPr="00615D4B" w:rsidDel="00CB3FDD" w:rsidRDefault="00137350" w:rsidP="00137350">
            <w:pPr>
              <w:rPr>
                <w:del w:id="9226" w:author="阿毛" w:date="2021-05-21T17:53:00Z"/>
                <w:rFonts w:ascii="標楷體" w:eastAsia="標楷體" w:hAnsi="標楷體"/>
              </w:rPr>
            </w:pPr>
            <w:del w:id="9227" w:author="阿毛" w:date="2021-05-21T17:53:00Z">
              <w:r w:rsidRPr="00615D4B" w:rsidDel="00CB3FDD">
                <w:rPr>
                  <w:rFonts w:ascii="標楷體" w:eastAsia="標楷體" w:hAnsi="標楷體"/>
                </w:rPr>
                <w:delText xml:space="preserve">基本流程 </w:delText>
              </w:r>
            </w:del>
          </w:p>
        </w:tc>
        <w:tc>
          <w:tcPr>
            <w:tcW w:w="6318" w:type="dxa"/>
            <w:tcBorders>
              <w:top w:val="single" w:sz="8" w:space="0" w:color="000000"/>
              <w:left w:val="single" w:sz="8" w:space="0" w:color="000000"/>
              <w:bottom w:val="single" w:sz="8" w:space="0" w:color="000000"/>
            </w:tcBorders>
          </w:tcPr>
          <w:p w14:paraId="239D1ED8" w14:textId="6B9BF65A" w:rsidR="00137350" w:rsidRPr="00615D4B" w:rsidDel="00CB3FDD" w:rsidRDefault="00137350" w:rsidP="00137350">
            <w:pPr>
              <w:rPr>
                <w:del w:id="9228" w:author="阿毛" w:date="2021-05-21T17:53:00Z"/>
                <w:rFonts w:ascii="標楷體" w:eastAsia="標楷體" w:hAnsi="標楷體"/>
              </w:rPr>
            </w:pPr>
          </w:p>
        </w:tc>
      </w:tr>
      <w:tr w:rsidR="00137350" w:rsidRPr="00615D4B" w:rsidDel="00CB3FDD" w14:paraId="7F9BE657" w14:textId="0A9E80B5" w:rsidTr="005F76AD">
        <w:trPr>
          <w:trHeight w:val="321"/>
          <w:del w:id="9229" w:author="阿毛" w:date="2021-05-21T17:53:00Z"/>
        </w:trPr>
        <w:tc>
          <w:tcPr>
            <w:tcW w:w="1548" w:type="dxa"/>
            <w:tcBorders>
              <w:top w:val="single" w:sz="8" w:space="0" w:color="000000"/>
              <w:bottom w:val="single" w:sz="8" w:space="0" w:color="000000"/>
              <w:right w:val="single" w:sz="8" w:space="0" w:color="000000"/>
            </w:tcBorders>
            <w:shd w:val="clear" w:color="auto" w:fill="F3F3F3"/>
          </w:tcPr>
          <w:p w14:paraId="0764505F" w14:textId="0DED538C" w:rsidR="00137350" w:rsidRPr="00615D4B" w:rsidDel="00CB3FDD" w:rsidRDefault="00137350" w:rsidP="00137350">
            <w:pPr>
              <w:rPr>
                <w:del w:id="9230" w:author="阿毛" w:date="2021-05-21T17:53:00Z"/>
                <w:rFonts w:ascii="標楷體" w:eastAsia="標楷體" w:hAnsi="標楷體"/>
              </w:rPr>
            </w:pPr>
            <w:del w:id="9231" w:author="阿毛" w:date="2021-05-21T17:53:00Z">
              <w:r w:rsidRPr="00615D4B" w:rsidDel="00CB3FDD">
                <w:rPr>
                  <w:rFonts w:ascii="標楷體" w:eastAsia="標楷體" w:hAnsi="標楷體"/>
                </w:rPr>
                <w:delText>選用流程</w:delText>
              </w:r>
            </w:del>
          </w:p>
        </w:tc>
        <w:tc>
          <w:tcPr>
            <w:tcW w:w="6318" w:type="dxa"/>
            <w:tcBorders>
              <w:top w:val="single" w:sz="8" w:space="0" w:color="000000"/>
              <w:left w:val="single" w:sz="8" w:space="0" w:color="000000"/>
              <w:bottom w:val="single" w:sz="8" w:space="0" w:color="000000"/>
            </w:tcBorders>
          </w:tcPr>
          <w:p w14:paraId="2E6BFB7E" w14:textId="64AAE19F" w:rsidR="00137350" w:rsidRPr="00615D4B" w:rsidDel="00CB3FDD" w:rsidRDefault="00137350" w:rsidP="00137350">
            <w:pPr>
              <w:rPr>
                <w:del w:id="9232" w:author="阿毛" w:date="2021-05-21T17:53:00Z"/>
                <w:rFonts w:ascii="標楷體" w:eastAsia="標楷體" w:hAnsi="標楷體"/>
              </w:rPr>
            </w:pPr>
          </w:p>
        </w:tc>
      </w:tr>
      <w:tr w:rsidR="00137350" w:rsidRPr="00615D4B" w:rsidDel="00CB3FDD" w14:paraId="22EF7CFB" w14:textId="3C257A47" w:rsidTr="005F76AD">
        <w:trPr>
          <w:trHeight w:val="1311"/>
          <w:del w:id="9233" w:author="阿毛" w:date="2021-05-21T17:53:00Z"/>
        </w:trPr>
        <w:tc>
          <w:tcPr>
            <w:tcW w:w="1548" w:type="dxa"/>
            <w:tcBorders>
              <w:top w:val="single" w:sz="8" w:space="0" w:color="000000"/>
              <w:bottom w:val="single" w:sz="8" w:space="0" w:color="000000"/>
              <w:right w:val="single" w:sz="8" w:space="0" w:color="000000"/>
            </w:tcBorders>
            <w:shd w:val="clear" w:color="auto" w:fill="F3F3F3"/>
          </w:tcPr>
          <w:p w14:paraId="1AE08215" w14:textId="3EF3F789" w:rsidR="00137350" w:rsidRPr="00615D4B" w:rsidDel="00CB3FDD" w:rsidRDefault="00137350" w:rsidP="00137350">
            <w:pPr>
              <w:rPr>
                <w:del w:id="9234" w:author="阿毛" w:date="2021-05-21T17:53:00Z"/>
                <w:rFonts w:ascii="標楷體" w:eastAsia="標楷體" w:hAnsi="標楷體"/>
              </w:rPr>
            </w:pPr>
            <w:del w:id="9235" w:author="阿毛" w:date="2021-05-21T17:53:00Z">
              <w:r w:rsidRPr="00615D4B" w:rsidDel="00CB3FDD">
                <w:rPr>
                  <w:rFonts w:ascii="標楷體" w:eastAsia="標楷體" w:hAnsi="標楷體"/>
                </w:rPr>
                <w:delText>例外流程</w:delText>
              </w:r>
            </w:del>
          </w:p>
        </w:tc>
        <w:tc>
          <w:tcPr>
            <w:tcW w:w="6318" w:type="dxa"/>
            <w:tcBorders>
              <w:top w:val="single" w:sz="8" w:space="0" w:color="000000"/>
              <w:left w:val="single" w:sz="8" w:space="0" w:color="000000"/>
              <w:bottom w:val="single" w:sz="8" w:space="0" w:color="000000"/>
            </w:tcBorders>
          </w:tcPr>
          <w:p w14:paraId="31EB1774" w14:textId="306C0C6D" w:rsidR="00137350" w:rsidRPr="00615D4B" w:rsidDel="00CB3FDD" w:rsidRDefault="00137350" w:rsidP="00137350">
            <w:pPr>
              <w:rPr>
                <w:del w:id="9236" w:author="阿毛" w:date="2021-05-21T17:53:00Z"/>
                <w:rFonts w:ascii="標楷體" w:eastAsia="標楷體" w:hAnsi="標楷體"/>
              </w:rPr>
            </w:pPr>
          </w:p>
        </w:tc>
      </w:tr>
      <w:tr w:rsidR="00137350" w:rsidRPr="00615D4B" w:rsidDel="00CB3FDD" w14:paraId="6F3F9024" w14:textId="112A721F" w:rsidTr="005F76AD">
        <w:trPr>
          <w:trHeight w:val="278"/>
          <w:del w:id="9237" w:author="阿毛" w:date="2021-05-21T17:53:00Z"/>
        </w:trPr>
        <w:tc>
          <w:tcPr>
            <w:tcW w:w="1548" w:type="dxa"/>
            <w:tcBorders>
              <w:top w:val="single" w:sz="8" w:space="0" w:color="000000"/>
              <w:bottom w:val="single" w:sz="8" w:space="0" w:color="000000"/>
              <w:right w:val="single" w:sz="8" w:space="0" w:color="000000"/>
            </w:tcBorders>
            <w:shd w:val="clear" w:color="auto" w:fill="F3F3F3"/>
          </w:tcPr>
          <w:p w14:paraId="589A79BB" w14:textId="11E4B65B" w:rsidR="00137350" w:rsidRPr="00615D4B" w:rsidDel="00CB3FDD" w:rsidRDefault="00137350" w:rsidP="00137350">
            <w:pPr>
              <w:rPr>
                <w:del w:id="9238" w:author="阿毛" w:date="2021-05-21T17:53:00Z"/>
                <w:rFonts w:ascii="標楷體" w:eastAsia="標楷體" w:hAnsi="標楷體"/>
              </w:rPr>
            </w:pPr>
            <w:del w:id="9239" w:author="阿毛" w:date="2021-05-21T17:53:00Z">
              <w:r w:rsidRPr="00615D4B" w:rsidDel="00CB3FDD">
                <w:rPr>
                  <w:rFonts w:ascii="標楷體" w:eastAsia="標楷體" w:hAnsi="標楷體"/>
                </w:rPr>
                <w:delText xml:space="preserve">執行後狀況 </w:delText>
              </w:r>
            </w:del>
          </w:p>
        </w:tc>
        <w:tc>
          <w:tcPr>
            <w:tcW w:w="6318" w:type="dxa"/>
            <w:tcBorders>
              <w:top w:val="single" w:sz="8" w:space="0" w:color="000000"/>
              <w:left w:val="single" w:sz="8" w:space="0" w:color="000000"/>
              <w:bottom w:val="single" w:sz="8" w:space="0" w:color="000000"/>
            </w:tcBorders>
          </w:tcPr>
          <w:p w14:paraId="393CDEE4" w14:textId="0E348DA4" w:rsidR="00137350" w:rsidRPr="00615D4B" w:rsidDel="00CB3FDD" w:rsidRDefault="00137350" w:rsidP="00137350">
            <w:pPr>
              <w:rPr>
                <w:del w:id="9240" w:author="阿毛" w:date="2021-05-21T17:53:00Z"/>
                <w:rFonts w:ascii="標楷體" w:eastAsia="標楷體" w:hAnsi="標楷體"/>
              </w:rPr>
            </w:pPr>
          </w:p>
        </w:tc>
      </w:tr>
      <w:tr w:rsidR="00137350" w:rsidRPr="00615D4B" w:rsidDel="00CB3FDD" w14:paraId="5F2B413C" w14:textId="193306B5" w:rsidTr="005F76AD">
        <w:trPr>
          <w:trHeight w:val="358"/>
          <w:del w:id="9241" w:author="阿毛" w:date="2021-05-21T17:53:00Z"/>
        </w:trPr>
        <w:tc>
          <w:tcPr>
            <w:tcW w:w="1548" w:type="dxa"/>
            <w:tcBorders>
              <w:top w:val="single" w:sz="8" w:space="0" w:color="000000"/>
              <w:bottom w:val="single" w:sz="8" w:space="0" w:color="000000"/>
              <w:right w:val="single" w:sz="8" w:space="0" w:color="000000"/>
            </w:tcBorders>
            <w:shd w:val="clear" w:color="auto" w:fill="F3F3F3"/>
          </w:tcPr>
          <w:p w14:paraId="7489A192" w14:textId="62067E33" w:rsidR="00137350" w:rsidRPr="00615D4B" w:rsidDel="00CB3FDD" w:rsidRDefault="00137350" w:rsidP="00137350">
            <w:pPr>
              <w:rPr>
                <w:del w:id="9242" w:author="阿毛" w:date="2021-05-21T17:53:00Z"/>
                <w:rFonts w:ascii="標楷體" w:eastAsia="標楷體" w:hAnsi="標楷體"/>
              </w:rPr>
            </w:pPr>
            <w:del w:id="9243" w:author="阿毛" w:date="2021-05-21T17:53:00Z">
              <w:r w:rsidRPr="00615D4B" w:rsidDel="00CB3FDD">
                <w:rPr>
                  <w:rFonts w:ascii="標楷體" w:eastAsia="標楷體" w:hAnsi="標楷體"/>
                </w:rPr>
                <w:delText>特別需求</w:delText>
              </w:r>
            </w:del>
          </w:p>
        </w:tc>
        <w:tc>
          <w:tcPr>
            <w:tcW w:w="6318" w:type="dxa"/>
            <w:tcBorders>
              <w:top w:val="single" w:sz="8" w:space="0" w:color="000000"/>
              <w:left w:val="single" w:sz="8" w:space="0" w:color="000000"/>
              <w:bottom w:val="single" w:sz="8" w:space="0" w:color="000000"/>
            </w:tcBorders>
          </w:tcPr>
          <w:p w14:paraId="27C2C929" w14:textId="74F62D5D" w:rsidR="00137350" w:rsidRPr="009E4264" w:rsidDel="00CB3FDD" w:rsidRDefault="00137350" w:rsidP="00137350">
            <w:pPr>
              <w:rPr>
                <w:ins w:id="9244" w:author="st1" w:date="2021-03-19T11:13:00Z"/>
                <w:del w:id="9245" w:author="阿毛" w:date="2021-05-21T17:53:00Z"/>
                <w:rFonts w:ascii="標楷體" w:eastAsia="標楷體" w:hAnsi="標楷體"/>
              </w:rPr>
            </w:pPr>
            <w:ins w:id="9246" w:author="st1" w:date="2021-03-19T11:13:00Z">
              <w:del w:id="9247" w:author="阿毛" w:date="2021-05-21T17:53:00Z">
                <w:r w:rsidDel="00CB3FDD">
                  <w:rPr>
                    <w:rFonts w:ascii="標楷體" w:eastAsia="標楷體" w:hAnsi="標楷體" w:hint="eastAsia"/>
                  </w:rPr>
                  <w:delText>重要檢核:</w:delText>
                </w:r>
              </w:del>
            </w:ins>
          </w:p>
          <w:p w14:paraId="5F085ED7" w14:textId="1B8D5CEF" w:rsidR="00137350" w:rsidRPr="00615D4B" w:rsidDel="00CB3FDD" w:rsidRDefault="00137350" w:rsidP="00137350">
            <w:pPr>
              <w:rPr>
                <w:del w:id="9248" w:author="阿毛" w:date="2021-05-21T17:53:00Z"/>
                <w:rFonts w:ascii="標楷體" w:eastAsia="標楷體" w:hAnsi="標楷體"/>
              </w:rPr>
            </w:pPr>
            <w:ins w:id="9249" w:author="st1" w:date="2021-03-19T11:13:00Z">
              <w:del w:id="9250" w:author="阿毛" w:date="2021-05-21T17:53:00Z">
                <w:r w:rsidDel="00CB3FDD">
                  <w:rPr>
                    <w:rFonts w:ascii="標楷體" w:eastAsia="標楷體" w:hAnsi="標楷體" w:hint="eastAsia"/>
                  </w:rPr>
                  <w:delText>若「停催日」大於「協商開始日」，剔退。</w:delText>
                </w:r>
              </w:del>
            </w:ins>
          </w:p>
        </w:tc>
      </w:tr>
      <w:tr w:rsidR="00137350" w:rsidRPr="00615D4B" w:rsidDel="00CB3FDD" w14:paraId="03273C79" w14:textId="0AC31D52" w:rsidTr="005F76AD">
        <w:trPr>
          <w:trHeight w:val="278"/>
          <w:del w:id="9251" w:author="阿毛" w:date="2021-05-21T17:53:00Z"/>
        </w:trPr>
        <w:tc>
          <w:tcPr>
            <w:tcW w:w="1548" w:type="dxa"/>
            <w:tcBorders>
              <w:top w:val="single" w:sz="8" w:space="0" w:color="000000"/>
              <w:bottom w:val="single" w:sz="8" w:space="0" w:color="000000"/>
              <w:right w:val="single" w:sz="8" w:space="0" w:color="000000"/>
            </w:tcBorders>
            <w:shd w:val="clear" w:color="auto" w:fill="F3F3F3"/>
          </w:tcPr>
          <w:p w14:paraId="1972808D" w14:textId="2580C1BC" w:rsidR="00137350" w:rsidRPr="00615D4B" w:rsidDel="00CB3FDD" w:rsidRDefault="00137350" w:rsidP="00137350">
            <w:pPr>
              <w:rPr>
                <w:del w:id="9252" w:author="阿毛" w:date="2021-05-21T17:53:00Z"/>
                <w:rFonts w:ascii="標楷體" w:eastAsia="標楷體" w:hAnsi="標楷體"/>
              </w:rPr>
            </w:pPr>
            <w:del w:id="9253" w:author="阿毛" w:date="2021-05-21T17:53:00Z">
              <w:r w:rsidRPr="00615D4B" w:rsidDel="00CB3FDD">
                <w:rPr>
                  <w:rFonts w:ascii="標楷體" w:eastAsia="標楷體" w:hAnsi="標楷體"/>
                </w:rPr>
                <w:delText xml:space="preserve">參考 </w:delText>
              </w:r>
            </w:del>
          </w:p>
        </w:tc>
        <w:tc>
          <w:tcPr>
            <w:tcW w:w="6318" w:type="dxa"/>
            <w:tcBorders>
              <w:top w:val="single" w:sz="8" w:space="0" w:color="000000"/>
              <w:left w:val="single" w:sz="8" w:space="0" w:color="000000"/>
              <w:bottom w:val="single" w:sz="8" w:space="0" w:color="000000"/>
            </w:tcBorders>
          </w:tcPr>
          <w:p w14:paraId="58BA6E53" w14:textId="579503E4" w:rsidR="00137350" w:rsidRPr="00615D4B" w:rsidDel="00CB3FDD" w:rsidRDefault="00137350" w:rsidP="00137350">
            <w:pPr>
              <w:rPr>
                <w:del w:id="9254" w:author="阿毛" w:date="2021-05-21T17:53:00Z"/>
                <w:rFonts w:ascii="標楷體" w:eastAsia="標楷體" w:hAnsi="標楷體"/>
              </w:rPr>
            </w:pPr>
          </w:p>
        </w:tc>
      </w:tr>
    </w:tbl>
    <w:p w14:paraId="1347AB07" w14:textId="7A487DF2" w:rsidR="00E24265" w:rsidDel="00CB3FDD" w:rsidRDefault="00E24265" w:rsidP="00E24265">
      <w:pPr>
        <w:rPr>
          <w:del w:id="9255" w:author="阿毛" w:date="2021-05-21T17:53:00Z"/>
        </w:rPr>
      </w:pPr>
    </w:p>
    <w:p w14:paraId="3F78E072" w14:textId="4E75144B" w:rsidR="00E24265" w:rsidRPr="00615D4B" w:rsidDel="00CB3FDD" w:rsidRDefault="00E24265">
      <w:pPr>
        <w:pStyle w:val="a"/>
        <w:rPr>
          <w:del w:id="9256" w:author="阿毛" w:date="2021-05-21T17:53:00Z"/>
        </w:rPr>
      </w:pPr>
      <w:del w:id="9257" w:author="阿毛" w:date="2021-05-21T17:53:00Z">
        <w:r w:rsidRPr="00615D4B" w:rsidDel="00CB3FDD">
          <w:delText>UI畫面</w:delText>
        </w:r>
      </w:del>
    </w:p>
    <w:p w14:paraId="1B474909" w14:textId="7A477F8B" w:rsidR="00E24265" w:rsidDel="00CB3FDD" w:rsidRDefault="00E24265" w:rsidP="00E24265">
      <w:pPr>
        <w:pStyle w:val="42"/>
        <w:spacing w:after="72"/>
        <w:ind w:left="1133"/>
        <w:rPr>
          <w:del w:id="9258" w:author="阿毛" w:date="2021-05-21T17:53:00Z"/>
          <w:rFonts w:hAnsi="標楷體"/>
        </w:rPr>
      </w:pPr>
      <w:del w:id="9259" w:author="阿毛" w:date="2021-05-21T17:53:00Z">
        <w:r w:rsidRPr="00743962" w:rsidDel="00CB3FDD">
          <w:rPr>
            <w:rFonts w:hAnsi="標楷體" w:hint="eastAsia"/>
          </w:rPr>
          <w:delText>輸入畫面：</w:delText>
        </w:r>
      </w:del>
    </w:p>
    <w:p w14:paraId="18C9AD06" w14:textId="14AD2FB3" w:rsidR="00E24265" w:rsidRPr="00BF6A88" w:rsidDel="00CB3FDD" w:rsidRDefault="00137350" w:rsidP="00E24265">
      <w:pPr>
        <w:pStyle w:val="42"/>
        <w:spacing w:after="72"/>
        <w:ind w:leftChars="0" w:left="0"/>
        <w:rPr>
          <w:del w:id="9260" w:author="阿毛" w:date="2021-05-21T17:53:00Z"/>
          <w:rFonts w:hAnsi="標楷體"/>
        </w:rPr>
      </w:pPr>
      <w:ins w:id="9261" w:author="st1" w:date="2021-03-19T11:14:00Z">
        <w:del w:id="9262" w:author="阿毛" w:date="2021-05-21T17:53:00Z">
          <w:r w:rsidRPr="00137350" w:rsidDel="00CB3FDD">
            <w:rPr>
              <w:rFonts w:hAnsi="標楷體"/>
              <w:noProof/>
            </w:rPr>
            <w:drawing>
              <wp:inline distT="0" distB="0" distL="0" distR="0" wp14:anchorId="195522B3" wp14:editId="7980E6AB">
                <wp:extent cx="6479540" cy="1922145"/>
                <wp:effectExtent l="0" t="0" r="0" b="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479540" cy="1922145"/>
                        </a:xfrm>
                        <a:prstGeom prst="rect">
                          <a:avLst/>
                        </a:prstGeom>
                      </pic:spPr>
                    </pic:pic>
                  </a:graphicData>
                </a:graphic>
              </wp:inline>
            </w:drawing>
          </w:r>
        </w:del>
      </w:ins>
      <w:del w:id="9263" w:author="阿毛" w:date="2021-05-21T17:53:00Z">
        <w:r w:rsidR="00E24265" w:rsidRPr="00F1114D" w:rsidDel="00CB3FDD">
          <w:rPr>
            <w:rFonts w:hAnsi="標楷體"/>
            <w:noProof/>
          </w:rPr>
          <w:drawing>
            <wp:inline distT="0" distB="0" distL="0" distR="0" wp14:anchorId="0F80FE9D" wp14:editId="1C6563F6">
              <wp:extent cx="6802225" cy="1897380"/>
              <wp:effectExtent l="0" t="0" r="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6802225" cy="1897380"/>
                      </a:xfrm>
                      <a:prstGeom prst="rect">
                        <a:avLst/>
                      </a:prstGeom>
                    </pic:spPr>
                  </pic:pic>
                </a:graphicData>
              </a:graphic>
            </wp:inline>
          </w:drawing>
        </w:r>
      </w:del>
    </w:p>
    <w:p w14:paraId="0BFF6EFD" w14:textId="530BB4ED" w:rsidR="00E24265" w:rsidDel="00CB3FDD" w:rsidRDefault="00E24265" w:rsidP="00E24265">
      <w:pPr>
        <w:pStyle w:val="1text"/>
        <w:rPr>
          <w:ins w:id="9264" w:author="st1" w:date="2021-03-19T11:14:00Z"/>
          <w:del w:id="9265" w:author="阿毛" w:date="2021-05-21T17:53:00Z"/>
          <w:rFonts w:ascii="Times New Roman" w:hAnsi="Times New Roman"/>
        </w:rPr>
      </w:pPr>
    </w:p>
    <w:p w14:paraId="78EF5B49" w14:textId="0328CC35" w:rsidR="00137350" w:rsidDel="00CB3FDD" w:rsidRDefault="00137350" w:rsidP="00E24265">
      <w:pPr>
        <w:pStyle w:val="1text"/>
        <w:rPr>
          <w:ins w:id="9266" w:author="st1" w:date="2021-03-19T11:14:00Z"/>
          <w:del w:id="9267" w:author="阿毛" w:date="2021-05-21T17:53:00Z"/>
          <w:rFonts w:ascii="Times New Roman" w:hAnsi="Times New Roman"/>
        </w:rPr>
      </w:pPr>
    </w:p>
    <w:p w14:paraId="7BEEB2C0" w14:textId="4F2EB424" w:rsidR="00137350" w:rsidDel="00CB3FDD" w:rsidRDefault="00137350" w:rsidP="00E24265">
      <w:pPr>
        <w:pStyle w:val="1text"/>
        <w:rPr>
          <w:ins w:id="9268" w:author="st1" w:date="2021-03-19T11:14:00Z"/>
          <w:del w:id="9269" w:author="阿毛" w:date="2021-05-21T17:53:00Z"/>
          <w:rFonts w:ascii="Times New Roman" w:hAnsi="Times New Roman"/>
        </w:rPr>
      </w:pPr>
    </w:p>
    <w:p w14:paraId="1821E424" w14:textId="4DC1AD56" w:rsidR="00137350" w:rsidDel="00CB3FDD" w:rsidRDefault="00137350" w:rsidP="00E24265">
      <w:pPr>
        <w:pStyle w:val="1text"/>
        <w:rPr>
          <w:ins w:id="9270" w:author="st1" w:date="2021-03-19T11:14:00Z"/>
          <w:del w:id="9271" w:author="阿毛" w:date="2021-05-21T17:53:00Z"/>
          <w:rFonts w:ascii="Times New Roman" w:hAnsi="Times New Roman"/>
        </w:rPr>
      </w:pPr>
    </w:p>
    <w:p w14:paraId="63F7CD7A" w14:textId="1A238812" w:rsidR="00137350" w:rsidDel="00CB3FDD" w:rsidRDefault="00137350" w:rsidP="00E24265">
      <w:pPr>
        <w:pStyle w:val="1text"/>
        <w:rPr>
          <w:del w:id="9272" w:author="阿毛" w:date="2021-05-21T17:53:00Z"/>
          <w:rFonts w:ascii="Times New Roman" w:hAnsi="Times New Roman"/>
        </w:rPr>
      </w:pPr>
    </w:p>
    <w:p w14:paraId="61518F0A" w14:textId="6CAFFC17" w:rsidR="00E24265" w:rsidRPr="003972CE" w:rsidDel="00CB3FDD" w:rsidRDefault="00E24265">
      <w:pPr>
        <w:pStyle w:val="a"/>
        <w:rPr>
          <w:del w:id="9273" w:author="阿毛" w:date="2021-05-21T17:53:00Z"/>
        </w:rPr>
      </w:pPr>
      <w:del w:id="9274" w:author="阿毛" w:date="2021-05-21T17:53:00Z">
        <w:r w:rsidRPr="00615D4B" w:rsidDel="00CB3FDD">
          <w:rPr>
            <w:rFonts w:hint="eastAsia"/>
          </w:rPr>
          <w:delText>輸入</w:delText>
        </w:r>
        <w:r w:rsidRPr="003972CE" w:rsidDel="00CB3FDD">
          <w:delText>畫面資料說明</w:delText>
        </w:r>
      </w:del>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7"/>
        <w:gridCol w:w="1576"/>
        <w:gridCol w:w="1300"/>
        <w:gridCol w:w="1300"/>
        <w:gridCol w:w="1119"/>
        <w:gridCol w:w="623"/>
        <w:gridCol w:w="623"/>
        <w:gridCol w:w="3422"/>
      </w:tblGrid>
      <w:tr w:rsidR="00E24265" w:rsidRPr="00615D4B" w:rsidDel="00CB3FDD" w14:paraId="473CF315" w14:textId="78F5424E" w:rsidTr="005F76AD">
        <w:trPr>
          <w:trHeight w:val="388"/>
          <w:jc w:val="center"/>
          <w:del w:id="9275" w:author="阿毛" w:date="2021-05-21T17:53:00Z"/>
        </w:trPr>
        <w:tc>
          <w:tcPr>
            <w:tcW w:w="219" w:type="pct"/>
            <w:vMerge w:val="restart"/>
          </w:tcPr>
          <w:p w14:paraId="10E95624" w14:textId="271B52E4" w:rsidR="00E24265" w:rsidRPr="00615D4B" w:rsidDel="00CB3FDD" w:rsidRDefault="00E24265" w:rsidP="005F76AD">
            <w:pPr>
              <w:rPr>
                <w:del w:id="9276" w:author="阿毛" w:date="2021-05-21T17:53:00Z"/>
                <w:rFonts w:ascii="標楷體" w:eastAsia="標楷體" w:hAnsi="標楷體"/>
              </w:rPr>
            </w:pPr>
            <w:del w:id="9277" w:author="阿毛" w:date="2021-05-21T17:53:00Z">
              <w:r w:rsidRPr="00615D4B" w:rsidDel="00CB3FDD">
                <w:rPr>
                  <w:rFonts w:ascii="標楷體" w:eastAsia="標楷體" w:hAnsi="標楷體"/>
                </w:rPr>
                <w:delText>序號</w:delText>
              </w:r>
            </w:del>
          </w:p>
        </w:tc>
        <w:tc>
          <w:tcPr>
            <w:tcW w:w="756" w:type="pct"/>
            <w:vMerge w:val="restart"/>
          </w:tcPr>
          <w:p w14:paraId="629A5EF2" w14:textId="7ECB6199" w:rsidR="00E24265" w:rsidRPr="00615D4B" w:rsidDel="00CB3FDD" w:rsidRDefault="00E24265" w:rsidP="005F76AD">
            <w:pPr>
              <w:rPr>
                <w:del w:id="9278" w:author="阿毛" w:date="2021-05-21T17:53:00Z"/>
                <w:rFonts w:ascii="標楷體" w:eastAsia="標楷體" w:hAnsi="標楷體"/>
              </w:rPr>
            </w:pPr>
            <w:del w:id="9279" w:author="阿毛" w:date="2021-05-21T17:53:00Z">
              <w:r w:rsidRPr="00615D4B" w:rsidDel="00CB3FDD">
                <w:rPr>
                  <w:rFonts w:ascii="標楷體" w:eastAsia="標楷體" w:hAnsi="標楷體"/>
                </w:rPr>
                <w:delText>欄位</w:delText>
              </w:r>
            </w:del>
          </w:p>
        </w:tc>
        <w:tc>
          <w:tcPr>
            <w:tcW w:w="2382" w:type="pct"/>
            <w:gridSpan w:val="5"/>
          </w:tcPr>
          <w:p w14:paraId="573948C6" w14:textId="5FBAD274" w:rsidR="00E24265" w:rsidRPr="00615D4B" w:rsidDel="00CB3FDD" w:rsidRDefault="00E24265" w:rsidP="005F76AD">
            <w:pPr>
              <w:jc w:val="center"/>
              <w:rPr>
                <w:del w:id="9280" w:author="阿毛" w:date="2021-05-21T17:53:00Z"/>
                <w:rFonts w:ascii="標楷體" w:eastAsia="標楷體" w:hAnsi="標楷體"/>
              </w:rPr>
            </w:pPr>
            <w:del w:id="9281" w:author="阿毛" w:date="2021-05-21T17:53:00Z">
              <w:r w:rsidRPr="00615D4B" w:rsidDel="00CB3FDD">
                <w:rPr>
                  <w:rFonts w:ascii="標楷體" w:eastAsia="標楷體" w:hAnsi="標楷體"/>
                </w:rPr>
                <w:delText>說明</w:delText>
              </w:r>
            </w:del>
          </w:p>
        </w:tc>
        <w:tc>
          <w:tcPr>
            <w:tcW w:w="1643" w:type="pct"/>
            <w:vMerge w:val="restart"/>
          </w:tcPr>
          <w:p w14:paraId="4BA9AC1F" w14:textId="36D3DDEB" w:rsidR="00E24265" w:rsidRPr="00615D4B" w:rsidDel="00CB3FDD" w:rsidRDefault="00E24265" w:rsidP="005F76AD">
            <w:pPr>
              <w:rPr>
                <w:del w:id="9282" w:author="阿毛" w:date="2021-05-21T17:53:00Z"/>
                <w:rFonts w:ascii="標楷體" w:eastAsia="標楷體" w:hAnsi="標楷體"/>
              </w:rPr>
            </w:pPr>
            <w:del w:id="9283" w:author="阿毛" w:date="2021-05-21T17:53:00Z">
              <w:r w:rsidRPr="00615D4B" w:rsidDel="00CB3FDD">
                <w:rPr>
                  <w:rFonts w:ascii="標楷體" w:eastAsia="標楷體" w:hAnsi="標楷體"/>
                </w:rPr>
                <w:delText>處理邏輯及注意事項</w:delText>
              </w:r>
            </w:del>
          </w:p>
        </w:tc>
      </w:tr>
      <w:tr w:rsidR="00E24265" w:rsidRPr="00615D4B" w:rsidDel="00CB3FDD" w14:paraId="1A0839B5" w14:textId="3C560FF4" w:rsidTr="005F76AD">
        <w:trPr>
          <w:trHeight w:val="244"/>
          <w:jc w:val="center"/>
          <w:del w:id="9284" w:author="阿毛" w:date="2021-05-21T17:53:00Z"/>
        </w:trPr>
        <w:tc>
          <w:tcPr>
            <w:tcW w:w="219" w:type="pct"/>
            <w:vMerge/>
          </w:tcPr>
          <w:p w14:paraId="084653F5" w14:textId="73FDA48B" w:rsidR="00E24265" w:rsidRPr="00615D4B" w:rsidDel="00CB3FDD" w:rsidRDefault="00E24265" w:rsidP="005F76AD">
            <w:pPr>
              <w:rPr>
                <w:del w:id="9285" w:author="阿毛" w:date="2021-05-21T17:53:00Z"/>
                <w:rFonts w:ascii="標楷體" w:eastAsia="標楷體" w:hAnsi="標楷體"/>
              </w:rPr>
            </w:pPr>
          </w:p>
        </w:tc>
        <w:tc>
          <w:tcPr>
            <w:tcW w:w="756" w:type="pct"/>
            <w:vMerge/>
          </w:tcPr>
          <w:p w14:paraId="0D0FA3FE" w14:textId="649E4C39" w:rsidR="00E24265" w:rsidRPr="00615D4B" w:rsidDel="00CB3FDD" w:rsidRDefault="00E24265" w:rsidP="005F76AD">
            <w:pPr>
              <w:rPr>
                <w:del w:id="9286" w:author="阿毛" w:date="2021-05-21T17:53:00Z"/>
                <w:rFonts w:ascii="標楷體" w:eastAsia="標楷體" w:hAnsi="標楷體"/>
              </w:rPr>
            </w:pPr>
          </w:p>
        </w:tc>
        <w:tc>
          <w:tcPr>
            <w:tcW w:w="624" w:type="pct"/>
          </w:tcPr>
          <w:p w14:paraId="2C12ED6A" w14:textId="358B99D6" w:rsidR="00E24265" w:rsidRPr="00615D4B" w:rsidDel="00CB3FDD" w:rsidRDefault="00E24265" w:rsidP="005F76AD">
            <w:pPr>
              <w:rPr>
                <w:del w:id="9287" w:author="阿毛" w:date="2021-05-21T17:53:00Z"/>
                <w:rFonts w:ascii="標楷體" w:eastAsia="標楷體" w:hAnsi="標楷體"/>
              </w:rPr>
            </w:pPr>
            <w:del w:id="9288" w:author="阿毛" w:date="2021-05-21T17:53:00Z">
              <w:r w:rsidRPr="00615D4B" w:rsidDel="00CB3FDD">
                <w:rPr>
                  <w:rFonts w:ascii="標楷體" w:eastAsia="標楷體" w:hAnsi="標楷體" w:hint="eastAsia"/>
                </w:rPr>
                <w:delText>資料型態長度</w:delText>
              </w:r>
            </w:del>
          </w:p>
        </w:tc>
        <w:tc>
          <w:tcPr>
            <w:tcW w:w="624" w:type="pct"/>
          </w:tcPr>
          <w:p w14:paraId="6D2AC070" w14:textId="66346DD1" w:rsidR="00E24265" w:rsidRPr="00615D4B" w:rsidDel="00CB3FDD" w:rsidRDefault="00E24265" w:rsidP="005F76AD">
            <w:pPr>
              <w:rPr>
                <w:del w:id="9289" w:author="阿毛" w:date="2021-05-21T17:53:00Z"/>
                <w:rFonts w:ascii="標楷體" w:eastAsia="標楷體" w:hAnsi="標楷體"/>
              </w:rPr>
            </w:pPr>
            <w:del w:id="9290" w:author="阿毛" w:date="2021-05-21T17:53:00Z">
              <w:r w:rsidRPr="00615D4B" w:rsidDel="00CB3FDD">
                <w:rPr>
                  <w:rFonts w:ascii="標楷體" w:eastAsia="標楷體" w:hAnsi="標楷體"/>
                </w:rPr>
                <w:delText>預設值</w:delText>
              </w:r>
            </w:del>
          </w:p>
        </w:tc>
        <w:tc>
          <w:tcPr>
            <w:tcW w:w="537" w:type="pct"/>
          </w:tcPr>
          <w:p w14:paraId="1C258D17" w14:textId="52F4B9F0" w:rsidR="00E24265" w:rsidRPr="00615D4B" w:rsidDel="00CB3FDD" w:rsidRDefault="00E24265" w:rsidP="005F76AD">
            <w:pPr>
              <w:rPr>
                <w:del w:id="9291" w:author="阿毛" w:date="2021-05-21T17:53:00Z"/>
                <w:rFonts w:ascii="標楷體" w:eastAsia="標楷體" w:hAnsi="標楷體"/>
              </w:rPr>
            </w:pPr>
            <w:del w:id="9292" w:author="阿毛" w:date="2021-05-21T17:53:00Z">
              <w:r w:rsidRPr="00615D4B" w:rsidDel="00CB3FDD">
                <w:rPr>
                  <w:rFonts w:ascii="標楷體" w:eastAsia="標楷體" w:hAnsi="標楷體"/>
                </w:rPr>
                <w:delText>選單內容</w:delText>
              </w:r>
            </w:del>
          </w:p>
        </w:tc>
        <w:tc>
          <w:tcPr>
            <w:tcW w:w="299" w:type="pct"/>
          </w:tcPr>
          <w:p w14:paraId="67A25D55" w14:textId="126736C0" w:rsidR="00E24265" w:rsidRPr="00615D4B" w:rsidDel="00CB3FDD" w:rsidRDefault="00E24265" w:rsidP="005F76AD">
            <w:pPr>
              <w:rPr>
                <w:del w:id="9293" w:author="阿毛" w:date="2021-05-21T17:53:00Z"/>
                <w:rFonts w:ascii="標楷體" w:eastAsia="標楷體" w:hAnsi="標楷體"/>
              </w:rPr>
            </w:pPr>
            <w:del w:id="9294" w:author="阿毛" w:date="2021-05-21T17:53:00Z">
              <w:r w:rsidRPr="00615D4B" w:rsidDel="00CB3FDD">
                <w:rPr>
                  <w:rFonts w:ascii="標楷體" w:eastAsia="標楷體" w:hAnsi="標楷體"/>
                </w:rPr>
                <w:delText>必填</w:delText>
              </w:r>
            </w:del>
          </w:p>
        </w:tc>
        <w:tc>
          <w:tcPr>
            <w:tcW w:w="299" w:type="pct"/>
          </w:tcPr>
          <w:p w14:paraId="5AE365A3" w14:textId="11E9D366" w:rsidR="00E24265" w:rsidRPr="00615D4B" w:rsidDel="00CB3FDD" w:rsidRDefault="00E24265" w:rsidP="005F76AD">
            <w:pPr>
              <w:rPr>
                <w:del w:id="9295" w:author="阿毛" w:date="2021-05-21T17:53:00Z"/>
                <w:rFonts w:ascii="標楷體" w:eastAsia="標楷體" w:hAnsi="標楷體"/>
              </w:rPr>
            </w:pPr>
            <w:del w:id="9296" w:author="阿毛" w:date="2021-05-21T17:53:00Z">
              <w:r w:rsidRPr="00615D4B" w:rsidDel="00CB3FDD">
                <w:rPr>
                  <w:rFonts w:ascii="標楷體" w:eastAsia="標楷體" w:hAnsi="標楷體"/>
                </w:rPr>
                <w:delText>R/W</w:delText>
              </w:r>
            </w:del>
          </w:p>
        </w:tc>
        <w:tc>
          <w:tcPr>
            <w:tcW w:w="1643" w:type="pct"/>
            <w:vMerge/>
          </w:tcPr>
          <w:p w14:paraId="60BEFD4C" w14:textId="525FB2AA" w:rsidR="00E24265" w:rsidRPr="00615D4B" w:rsidDel="00CB3FDD" w:rsidRDefault="00E24265" w:rsidP="005F76AD">
            <w:pPr>
              <w:rPr>
                <w:del w:id="9297" w:author="阿毛" w:date="2021-05-21T17:53:00Z"/>
                <w:rFonts w:ascii="標楷體" w:eastAsia="標楷體" w:hAnsi="標楷體"/>
              </w:rPr>
            </w:pPr>
          </w:p>
        </w:tc>
      </w:tr>
      <w:tr w:rsidR="00E24265" w:rsidRPr="00615D4B" w:rsidDel="00CB3FDD" w14:paraId="16F624E9" w14:textId="677CB986" w:rsidTr="005F76AD">
        <w:trPr>
          <w:trHeight w:val="291"/>
          <w:jc w:val="center"/>
          <w:del w:id="9298" w:author="阿毛" w:date="2021-05-21T17:53:00Z"/>
        </w:trPr>
        <w:tc>
          <w:tcPr>
            <w:tcW w:w="219" w:type="pct"/>
          </w:tcPr>
          <w:p w14:paraId="489A9A36" w14:textId="6D1CF636" w:rsidR="00E24265" w:rsidRPr="003E1E41" w:rsidDel="00CB3FDD" w:rsidRDefault="00E24265" w:rsidP="005F76AD">
            <w:pPr>
              <w:rPr>
                <w:del w:id="9299" w:author="阿毛" w:date="2021-05-21T17:53:00Z"/>
                <w:rFonts w:ascii="標楷體" w:eastAsia="標楷體" w:hAnsi="標楷體"/>
              </w:rPr>
            </w:pPr>
            <w:del w:id="9300" w:author="阿毛" w:date="2021-05-21T17:53:00Z">
              <w:r w:rsidDel="00CB3FDD">
                <w:rPr>
                  <w:rFonts w:ascii="標楷體" w:eastAsia="標楷體" w:hAnsi="標楷體" w:hint="eastAsia"/>
                </w:rPr>
                <w:delText>1</w:delText>
              </w:r>
            </w:del>
          </w:p>
        </w:tc>
        <w:tc>
          <w:tcPr>
            <w:tcW w:w="756" w:type="pct"/>
          </w:tcPr>
          <w:p w14:paraId="6E1AF211" w14:textId="2B1F0517" w:rsidR="00E24265" w:rsidRPr="00615D4B" w:rsidDel="00CB3FDD" w:rsidRDefault="00E24265" w:rsidP="005F76AD">
            <w:pPr>
              <w:rPr>
                <w:del w:id="9301" w:author="阿毛" w:date="2021-05-21T17:53:00Z"/>
                <w:rFonts w:ascii="標楷體" w:eastAsia="標楷體" w:hAnsi="標楷體"/>
              </w:rPr>
            </w:pPr>
            <w:del w:id="9302" w:author="阿毛" w:date="2021-05-21T17:53:00Z">
              <w:r w:rsidRPr="003E1E41" w:rsidDel="00CB3FDD">
                <w:rPr>
                  <w:rFonts w:ascii="標楷體" w:eastAsia="標楷體" w:hAnsi="標楷體" w:hint="eastAsia"/>
                </w:rPr>
                <w:delText>交易代碼</w:delText>
              </w:r>
            </w:del>
          </w:p>
        </w:tc>
        <w:tc>
          <w:tcPr>
            <w:tcW w:w="624" w:type="pct"/>
          </w:tcPr>
          <w:p w14:paraId="1AC557F6" w14:textId="7D0D0051" w:rsidR="00E24265" w:rsidRPr="00615D4B" w:rsidDel="00CB3FDD" w:rsidRDefault="00137350" w:rsidP="005F76AD">
            <w:pPr>
              <w:rPr>
                <w:del w:id="9303" w:author="阿毛" w:date="2021-05-21T17:53:00Z"/>
                <w:rFonts w:ascii="標楷體" w:eastAsia="標楷體" w:hAnsi="標楷體"/>
              </w:rPr>
            </w:pPr>
            <w:ins w:id="9304" w:author="st1" w:date="2021-03-19T11:15:00Z">
              <w:del w:id="9305" w:author="阿毛" w:date="2021-05-21T17:53:00Z">
                <w:r w:rsidDel="00CB3FDD">
                  <w:rPr>
                    <w:rFonts w:ascii="標楷體" w:eastAsia="標楷體" w:hAnsi="標楷體" w:hint="eastAsia"/>
                  </w:rPr>
                  <w:delText>X</w:delText>
                </w:r>
                <w:r w:rsidDel="00CB3FDD">
                  <w:rPr>
                    <w:rFonts w:ascii="標楷體" w:eastAsia="標楷體" w:hAnsi="標楷體"/>
                  </w:rPr>
                  <w:delText>(1)</w:delText>
                </w:r>
              </w:del>
            </w:ins>
          </w:p>
        </w:tc>
        <w:tc>
          <w:tcPr>
            <w:tcW w:w="624" w:type="pct"/>
          </w:tcPr>
          <w:p w14:paraId="1FCC2D7E" w14:textId="76D21D7B" w:rsidR="00E24265" w:rsidRPr="00615D4B" w:rsidDel="00CB3FDD" w:rsidRDefault="00E24265" w:rsidP="005F76AD">
            <w:pPr>
              <w:rPr>
                <w:del w:id="9306" w:author="阿毛" w:date="2021-05-21T17:53:00Z"/>
                <w:rFonts w:ascii="標楷體" w:eastAsia="標楷體" w:hAnsi="標楷體"/>
              </w:rPr>
            </w:pPr>
          </w:p>
        </w:tc>
        <w:tc>
          <w:tcPr>
            <w:tcW w:w="537" w:type="pct"/>
          </w:tcPr>
          <w:p w14:paraId="76FA0C4B" w14:textId="2CB45832" w:rsidR="00E24265" w:rsidRPr="00615D4B" w:rsidDel="00CB3FDD" w:rsidRDefault="00E24265" w:rsidP="005F76AD">
            <w:pPr>
              <w:rPr>
                <w:del w:id="9307" w:author="阿毛" w:date="2021-05-21T17:53:00Z"/>
                <w:rFonts w:ascii="標楷體" w:eastAsia="標楷體" w:hAnsi="標楷體"/>
              </w:rPr>
            </w:pPr>
            <w:del w:id="9308" w:author="阿毛" w:date="2021-05-21T17:53:00Z">
              <w:r w:rsidDel="00CB3FDD">
                <w:rPr>
                  <w:rFonts w:ascii="標楷體" w:eastAsia="標楷體" w:hAnsi="標楷體" w:hint="eastAsia"/>
                </w:rPr>
                <w:delText>下拉式選單</w:delText>
              </w:r>
            </w:del>
          </w:p>
        </w:tc>
        <w:tc>
          <w:tcPr>
            <w:tcW w:w="299" w:type="pct"/>
          </w:tcPr>
          <w:p w14:paraId="71B68B0F" w14:textId="1DA84EF5" w:rsidR="00E24265" w:rsidRPr="00615D4B" w:rsidDel="00CB3FDD" w:rsidRDefault="00E24265" w:rsidP="005F76AD">
            <w:pPr>
              <w:rPr>
                <w:del w:id="9309" w:author="阿毛" w:date="2021-05-21T17:53:00Z"/>
                <w:rFonts w:ascii="標楷體" w:eastAsia="標楷體" w:hAnsi="標楷體"/>
              </w:rPr>
            </w:pPr>
          </w:p>
        </w:tc>
        <w:tc>
          <w:tcPr>
            <w:tcW w:w="299" w:type="pct"/>
          </w:tcPr>
          <w:p w14:paraId="0301BB5C" w14:textId="5CE9C9D8" w:rsidR="00E24265" w:rsidRPr="00615D4B" w:rsidDel="00CB3FDD" w:rsidRDefault="00E24265" w:rsidP="005F76AD">
            <w:pPr>
              <w:rPr>
                <w:del w:id="9310" w:author="阿毛" w:date="2021-05-21T17:53:00Z"/>
                <w:rFonts w:ascii="標楷體" w:eastAsia="標楷體" w:hAnsi="標楷體"/>
              </w:rPr>
            </w:pPr>
          </w:p>
        </w:tc>
        <w:tc>
          <w:tcPr>
            <w:tcW w:w="1643" w:type="pct"/>
          </w:tcPr>
          <w:p w14:paraId="747D641A" w14:textId="32AA5C09" w:rsidR="00E24265" w:rsidDel="00CB3FDD" w:rsidRDefault="00137350" w:rsidP="005F76AD">
            <w:pPr>
              <w:rPr>
                <w:del w:id="9311" w:author="阿毛" w:date="2021-05-21T17:53:00Z"/>
                <w:rFonts w:ascii="標楷體" w:eastAsia="標楷體" w:hAnsi="標楷體"/>
              </w:rPr>
            </w:pPr>
            <w:ins w:id="9312" w:author="st1" w:date="2021-03-19T11:15:00Z">
              <w:del w:id="9313" w:author="阿毛" w:date="2021-05-21T17:53:00Z">
                <w:r w:rsidRPr="00137350" w:rsidDel="00CB3FDD">
                  <w:rPr>
                    <w:rFonts w:ascii="標楷體" w:eastAsia="標楷體" w:hAnsi="標楷體" w:hint="eastAsia"/>
                  </w:rPr>
                  <w:delText>A:新增;C:異動</w:delText>
                </w:r>
              </w:del>
            </w:ins>
            <w:del w:id="9314" w:author="阿毛" w:date="2021-05-21T17:53:00Z">
              <w:r w:rsidR="00E24265" w:rsidRPr="00BF6A88" w:rsidDel="00CB3FDD">
                <w:rPr>
                  <w:rFonts w:ascii="標楷體" w:eastAsia="標楷體" w:hAnsi="標楷體" w:hint="eastAsia"/>
                </w:rPr>
                <w:delText>1:新增</w:delText>
              </w:r>
            </w:del>
          </w:p>
          <w:p w14:paraId="097635AF" w14:textId="3AEB1476" w:rsidR="00E24265" w:rsidRPr="00615D4B" w:rsidDel="00CB3FDD" w:rsidRDefault="00E24265" w:rsidP="005F76AD">
            <w:pPr>
              <w:rPr>
                <w:del w:id="9315" w:author="阿毛" w:date="2021-05-21T17:53:00Z"/>
                <w:rFonts w:ascii="標楷體" w:eastAsia="標楷體" w:hAnsi="標楷體"/>
              </w:rPr>
            </w:pPr>
            <w:del w:id="9316" w:author="阿毛" w:date="2021-05-21T17:53:00Z">
              <w:r w:rsidRPr="00BF6A88" w:rsidDel="00CB3FDD">
                <w:rPr>
                  <w:rFonts w:ascii="標楷體" w:eastAsia="標楷體" w:hAnsi="標楷體" w:hint="eastAsia"/>
                </w:rPr>
                <w:delText>2:異動</w:delText>
              </w:r>
            </w:del>
          </w:p>
        </w:tc>
      </w:tr>
      <w:tr w:rsidR="00E24265" w:rsidRPr="00615D4B" w:rsidDel="00CB3FDD" w14:paraId="5D4ED72D" w14:textId="4BDE6625" w:rsidTr="005F76AD">
        <w:trPr>
          <w:trHeight w:val="291"/>
          <w:jc w:val="center"/>
          <w:del w:id="9317" w:author="阿毛" w:date="2021-05-21T17:53:00Z"/>
        </w:trPr>
        <w:tc>
          <w:tcPr>
            <w:tcW w:w="219" w:type="pct"/>
          </w:tcPr>
          <w:p w14:paraId="7BF2CA2B" w14:textId="379403FA" w:rsidR="00E24265" w:rsidRPr="003E1E41" w:rsidDel="00CB3FDD" w:rsidRDefault="00E24265" w:rsidP="005F76AD">
            <w:pPr>
              <w:rPr>
                <w:del w:id="9318" w:author="阿毛" w:date="2021-05-21T17:53:00Z"/>
                <w:rFonts w:ascii="標楷體" w:eastAsia="標楷體" w:hAnsi="標楷體"/>
              </w:rPr>
            </w:pPr>
            <w:del w:id="9319" w:author="阿毛" w:date="2021-05-21T17:53:00Z">
              <w:r w:rsidDel="00CB3FDD">
                <w:rPr>
                  <w:rFonts w:ascii="標楷體" w:eastAsia="標楷體" w:hAnsi="標楷體" w:hint="eastAsia"/>
                </w:rPr>
                <w:delText>2</w:delText>
              </w:r>
            </w:del>
          </w:p>
        </w:tc>
        <w:tc>
          <w:tcPr>
            <w:tcW w:w="756" w:type="pct"/>
          </w:tcPr>
          <w:p w14:paraId="2C42D76C" w14:textId="03FD7C87" w:rsidR="00E24265" w:rsidRPr="00615D4B" w:rsidDel="00CB3FDD" w:rsidRDefault="00E24265" w:rsidP="005F76AD">
            <w:pPr>
              <w:rPr>
                <w:del w:id="9320" w:author="阿毛" w:date="2021-05-21T17:53:00Z"/>
                <w:rFonts w:ascii="標楷體" w:eastAsia="標楷體" w:hAnsi="標楷體"/>
              </w:rPr>
            </w:pPr>
            <w:del w:id="9321" w:author="阿毛" w:date="2021-05-21T17:53:00Z">
              <w:r w:rsidRPr="003E1E41" w:rsidDel="00CB3FDD">
                <w:rPr>
                  <w:rFonts w:ascii="標楷體" w:eastAsia="標楷體" w:hAnsi="標楷體" w:hint="eastAsia"/>
                </w:rPr>
                <w:delText>債務人IDN</w:delText>
              </w:r>
            </w:del>
          </w:p>
        </w:tc>
        <w:tc>
          <w:tcPr>
            <w:tcW w:w="624" w:type="pct"/>
          </w:tcPr>
          <w:p w14:paraId="1B4F1132" w14:textId="222BE6F1" w:rsidR="00E24265" w:rsidRPr="00615D4B" w:rsidDel="00CB3FDD" w:rsidRDefault="00137350" w:rsidP="005F76AD">
            <w:pPr>
              <w:rPr>
                <w:del w:id="9322" w:author="阿毛" w:date="2021-05-21T17:53:00Z"/>
                <w:rFonts w:ascii="標楷體" w:eastAsia="標楷體" w:hAnsi="標楷體"/>
              </w:rPr>
            </w:pPr>
            <w:ins w:id="9323" w:author="st1" w:date="2021-03-19T11:15:00Z">
              <w:del w:id="9324" w:author="阿毛" w:date="2021-05-21T17:53:00Z">
                <w:r w:rsidDel="00CB3FDD">
                  <w:rPr>
                    <w:rFonts w:ascii="標楷體" w:eastAsia="標楷體" w:hAnsi="標楷體" w:hint="eastAsia"/>
                  </w:rPr>
                  <w:delText>X(10)</w:delText>
                </w:r>
              </w:del>
            </w:ins>
          </w:p>
        </w:tc>
        <w:tc>
          <w:tcPr>
            <w:tcW w:w="624" w:type="pct"/>
          </w:tcPr>
          <w:p w14:paraId="43535F2A" w14:textId="09476E04" w:rsidR="00E24265" w:rsidRPr="00615D4B" w:rsidDel="00CB3FDD" w:rsidRDefault="00E24265" w:rsidP="005F76AD">
            <w:pPr>
              <w:rPr>
                <w:del w:id="9325" w:author="阿毛" w:date="2021-05-21T17:53:00Z"/>
                <w:rFonts w:ascii="標楷體" w:eastAsia="標楷體" w:hAnsi="標楷體"/>
              </w:rPr>
            </w:pPr>
          </w:p>
        </w:tc>
        <w:tc>
          <w:tcPr>
            <w:tcW w:w="537" w:type="pct"/>
          </w:tcPr>
          <w:p w14:paraId="7076AA58" w14:textId="1454475A" w:rsidR="00E24265" w:rsidRPr="00615D4B" w:rsidDel="00CB3FDD" w:rsidRDefault="00E24265" w:rsidP="005F76AD">
            <w:pPr>
              <w:rPr>
                <w:del w:id="9326" w:author="阿毛" w:date="2021-05-21T17:53:00Z"/>
                <w:rFonts w:ascii="標楷體" w:eastAsia="標楷體" w:hAnsi="標楷體"/>
              </w:rPr>
            </w:pPr>
          </w:p>
        </w:tc>
        <w:tc>
          <w:tcPr>
            <w:tcW w:w="299" w:type="pct"/>
          </w:tcPr>
          <w:p w14:paraId="1371D4E1" w14:textId="00420E82" w:rsidR="00E24265" w:rsidRPr="00615D4B" w:rsidDel="00CB3FDD" w:rsidRDefault="00E24265" w:rsidP="005F76AD">
            <w:pPr>
              <w:rPr>
                <w:del w:id="9327" w:author="阿毛" w:date="2021-05-21T17:53:00Z"/>
                <w:rFonts w:ascii="標楷體" w:eastAsia="標楷體" w:hAnsi="標楷體"/>
              </w:rPr>
            </w:pPr>
          </w:p>
        </w:tc>
        <w:tc>
          <w:tcPr>
            <w:tcW w:w="299" w:type="pct"/>
          </w:tcPr>
          <w:p w14:paraId="1100663A" w14:textId="0133374B" w:rsidR="00E24265" w:rsidRPr="00615D4B" w:rsidDel="00CB3FDD" w:rsidRDefault="00E24265" w:rsidP="005F76AD">
            <w:pPr>
              <w:rPr>
                <w:del w:id="9328" w:author="阿毛" w:date="2021-05-21T17:53:00Z"/>
                <w:rFonts w:ascii="標楷體" w:eastAsia="標楷體" w:hAnsi="標楷體"/>
              </w:rPr>
            </w:pPr>
          </w:p>
        </w:tc>
        <w:tc>
          <w:tcPr>
            <w:tcW w:w="1643" w:type="pct"/>
          </w:tcPr>
          <w:p w14:paraId="575E722C" w14:textId="24DCF637" w:rsidR="00E24265" w:rsidRPr="00615D4B" w:rsidDel="00CB3FDD" w:rsidRDefault="00E24265" w:rsidP="005F76AD">
            <w:pPr>
              <w:rPr>
                <w:del w:id="9329" w:author="阿毛" w:date="2021-05-21T17:53:00Z"/>
                <w:rFonts w:ascii="標楷體" w:eastAsia="標楷體" w:hAnsi="標楷體"/>
              </w:rPr>
            </w:pPr>
          </w:p>
        </w:tc>
      </w:tr>
      <w:tr w:rsidR="00E24265" w:rsidRPr="00615D4B" w:rsidDel="00CB3FDD" w14:paraId="2C3A6D3B" w14:textId="252AD763" w:rsidTr="005F76AD">
        <w:trPr>
          <w:trHeight w:val="291"/>
          <w:jc w:val="center"/>
          <w:del w:id="9330" w:author="阿毛" w:date="2021-05-21T17:53:00Z"/>
        </w:trPr>
        <w:tc>
          <w:tcPr>
            <w:tcW w:w="219" w:type="pct"/>
          </w:tcPr>
          <w:p w14:paraId="34A1C758" w14:textId="0BB87FEA" w:rsidR="00E24265" w:rsidRPr="003E1E41" w:rsidDel="00CB3FDD" w:rsidRDefault="00E24265" w:rsidP="005F76AD">
            <w:pPr>
              <w:rPr>
                <w:del w:id="9331" w:author="阿毛" w:date="2021-05-21T17:53:00Z"/>
                <w:rFonts w:ascii="標楷體" w:eastAsia="標楷體" w:hAnsi="標楷體"/>
              </w:rPr>
            </w:pPr>
            <w:del w:id="9332" w:author="阿毛" w:date="2021-05-21T17:53:00Z">
              <w:r w:rsidDel="00CB3FDD">
                <w:rPr>
                  <w:rFonts w:ascii="標楷體" w:eastAsia="標楷體" w:hAnsi="標楷體" w:hint="eastAsia"/>
                </w:rPr>
                <w:delText>3</w:delText>
              </w:r>
            </w:del>
          </w:p>
        </w:tc>
        <w:tc>
          <w:tcPr>
            <w:tcW w:w="756" w:type="pct"/>
          </w:tcPr>
          <w:p w14:paraId="3D694752" w14:textId="3D1952C1" w:rsidR="00E24265" w:rsidRPr="00615D4B" w:rsidDel="00CB3FDD" w:rsidRDefault="00E24265" w:rsidP="005F76AD">
            <w:pPr>
              <w:rPr>
                <w:del w:id="9333" w:author="阿毛" w:date="2021-05-21T17:53:00Z"/>
                <w:rFonts w:ascii="標楷體" w:eastAsia="標楷體" w:hAnsi="標楷體"/>
              </w:rPr>
            </w:pPr>
            <w:del w:id="9334" w:author="阿毛" w:date="2021-05-21T17:53:00Z">
              <w:r w:rsidRPr="003E1E41" w:rsidDel="00CB3FDD">
                <w:rPr>
                  <w:rFonts w:ascii="標楷體" w:eastAsia="標楷體" w:hAnsi="標楷體" w:hint="eastAsia"/>
                </w:rPr>
                <w:delText>報送單位代號</w:delText>
              </w:r>
            </w:del>
          </w:p>
        </w:tc>
        <w:tc>
          <w:tcPr>
            <w:tcW w:w="624" w:type="pct"/>
          </w:tcPr>
          <w:p w14:paraId="0AE1F227" w14:textId="04271F67" w:rsidR="00E24265" w:rsidRPr="00615D4B" w:rsidDel="00CB3FDD" w:rsidRDefault="00137350" w:rsidP="005F76AD">
            <w:pPr>
              <w:rPr>
                <w:del w:id="9335" w:author="阿毛" w:date="2021-05-21T17:53:00Z"/>
                <w:rFonts w:ascii="標楷體" w:eastAsia="標楷體" w:hAnsi="標楷體"/>
              </w:rPr>
            </w:pPr>
            <w:ins w:id="9336" w:author="st1" w:date="2021-03-19T11:15:00Z">
              <w:del w:id="9337" w:author="阿毛" w:date="2021-05-21T17:53:00Z">
                <w:r w:rsidDel="00CB3FDD">
                  <w:rPr>
                    <w:rFonts w:ascii="標楷體" w:eastAsia="標楷體" w:hAnsi="標楷體" w:hint="eastAsia"/>
                  </w:rPr>
                  <w:delText>X(3)</w:delText>
                </w:r>
              </w:del>
            </w:ins>
          </w:p>
        </w:tc>
        <w:tc>
          <w:tcPr>
            <w:tcW w:w="624" w:type="pct"/>
          </w:tcPr>
          <w:p w14:paraId="19138216" w14:textId="692A3B8C" w:rsidR="00E24265" w:rsidRPr="00615D4B" w:rsidDel="00CB3FDD" w:rsidRDefault="00137350" w:rsidP="005F76AD">
            <w:pPr>
              <w:rPr>
                <w:del w:id="9338" w:author="阿毛" w:date="2021-05-21T17:53:00Z"/>
                <w:rFonts w:ascii="標楷體" w:eastAsia="標楷體" w:hAnsi="標楷體"/>
              </w:rPr>
            </w:pPr>
            <w:ins w:id="9339" w:author="st1" w:date="2021-03-19T11:15:00Z">
              <w:del w:id="9340" w:author="阿毛" w:date="2021-05-21T17:53:00Z">
                <w:r w:rsidDel="00CB3FDD">
                  <w:rPr>
                    <w:rFonts w:ascii="標楷體" w:eastAsia="標楷體" w:hAnsi="標楷體" w:hint="eastAsia"/>
                  </w:rPr>
                  <w:delText>458</w:delText>
                </w:r>
              </w:del>
            </w:ins>
          </w:p>
        </w:tc>
        <w:tc>
          <w:tcPr>
            <w:tcW w:w="537" w:type="pct"/>
          </w:tcPr>
          <w:p w14:paraId="1C723726" w14:textId="143B6246" w:rsidR="00E24265" w:rsidRPr="00615D4B" w:rsidDel="00CB3FDD" w:rsidRDefault="00E24265" w:rsidP="005F76AD">
            <w:pPr>
              <w:rPr>
                <w:del w:id="9341" w:author="阿毛" w:date="2021-05-21T17:53:00Z"/>
                <w:rFonts w:ascii="標楷體" w:eastAsia="標楷體" w:hAnsi="標楷體"/>
              </w:rPr>
            </w:pPr>
          </w:p>
        </w:tc>
        <w:tc>
          <w:tcPr>
            <w:tcW w:w="299" w:type="pct"/>
          </w:tcPr>
          <w:p w14:paraId="64BA6646" w14:textId="4535C6EF" w:rsidR="00E24265" w:rsidRPr="00615D4B" w:rsidDel="00CB3FDD" w:rsidRDefault="00E24265" w:rsidP="005F76AD">
            <w:pPr>
              <w:rPr>
                <w:del w:id="9342" w:author="阿毛" w:date="2021-05-21T17:53:00Z"/>
                <w:rFonts w:ascii="標楷體" w:eastAsia="標楷體" w:hAnsi="標楷體"/>
              </w:rPr>
            </w:pPr>
          </w:p>
        </w:tc>
        <w:tc>
          <w:tcPr>
            <w:tcW w:w="299" w:type="pct"/>
          </w:tcPr>
          <w:p w14:paraId="5DF2717B" w14:textId="3B1D9ECF" w:rsidR="00E24265" w:rsidRPr="00615D4B" w:rsidDel="00CB3FDD" w:rsidRDefault="00E24265" w:rsidP="005F76AD">
            <w:pPr>
              <w:rPr>
                <w:del w:id="9343" w:author="阿毛" w:date="2021-05-21T17:53:00Z"/>
                <w:rFonts w:ascii="標楷體" w:eastAsia="標楷體" w:hAnsi="標楷體"/>
              </w:rPr>
            </w:pPr>
          </w:p>
        </w:tc>
        <w:tc>
          <w:tcPr>
            <w:tcW w:w="1643" w:type="pct"/>
          </w:tcPr>
          <w:p w14:paraId="38F864A9" w14:textId="7A6238D2" w:rsidR="00E24265" w:rsidRPr="00615D4B" w:rsidDel="00CB3FDD" w:rsidRDefault="00E24265" w:rsidP="005F76AD">
            <w:pPr>
              <w:rPr>
                <w:del w:id="9344" w:author="阿毛" w:date="2021-05-21T17:53:00Z"/>
                <w:rFonts w:ascii="標楷體" w:eastAsia="標楷體" w:hAnsi="標楷體"/>
              </w:rPr>
            </w:pPr>
          </w:p>
        </w:tc>
      </w:tr>
      <w:tr w:rsidR="00E24265" w:rsidRPr="00615D4B" w:rsidDel="00CB3FDD" w14:paraId="73C0CC09" w14:textId="616C8321" w:rsidTr="005F76AD">
        <w:trPr>
          <w:trHeight w:val="291"/>
          <w:jc w:val="center"/>
          <w:del w:id="9345" w:author="阿毛" w:date="2021-05-21T17:53:00Z"/>
        </w:trPr>
        <w:tc>
          <w:tcPr>
            <w:tcW w:w="219" w:type="pct"/>
          </w:tcPr>
          <w:p w14:paraId="587D2EFF" w14:textId="45B2339D" w:rsidR="00E24265" w:rsidRPr="003E1E41" w:rsidDel="00CB3FDD" w:rsidRDefault="00E24265" w:rsidP="005F76AD">
            <w:pPr>
              <w:rPr>
                <w:del w:id="9346" w:author="阿毛" w:date="2021-05-21T17:53:00Z"/>
                <w:rFonts w:ascii="標楷體" w:eastAsia="標楷體" w:hAnsi="標楷體"/>
              </w:rPr>
            </w:pPr>
            <w:del w:id="9347" w:author="阿毛" w:date="2021-05-21T17:53:00Z">
              <w:r w:rsidDel="00CB3FDD">
                <w:rPr>
                  <w:rFonts w:ascii="標楷體" w:eastAsia="標楷體" w:hAnsi="標楷體" w:hint="eastAsia"/>
                </w:rPr>
                <w:delText>4</w:delText>
              </w:r>
            </w:del>
          </w:p>
        </w:tc>
        <w:tc>
          <w:tcPr>
            <w:tcW w:w="756" w:type="pct"/>
          </w:tcPr>
          <w:p w14:paraId="5580E02D" w14:textId="360AAD75" w:rsidR="00E24265" w:rsidRPr="00615D4B" w:rsidDel="00CB3FDD" w:rsidRDefault="00E24265" w:rsidP="005F76AD">
            <w:pPr>
              <w:rPr>
                <w:del w:id="9348" w:author="阿毛" w:date="2021-05-21T17:53:00Z"/>
                <w:rFonts w:ascii="標楷體" w:eastAsia="標楷體" w:hAnsi="標楷體"/>
              </w:rPr>
            </w:pPr>
            <w:del w:id="9349" w:author="阿毛" w:date="2021-05-21T17:53:00Z">
              <w:r w:rsidRPr="003E1E41" w:rsidDel="00CB3FDD">
                <w:rPr>
                  <w:rFonts w:ascii="標楷體" w:eastAsia="標楷體" w:hAnsi="標楷體" w:hint="eastAsia"/>
                </w:rPr>
                <w:delText>協商申請日</w:delText>
              </w:r>
            </w:del>
          </w:p>
        </w:tc>
        <w:tc>
          <w:tcPr>
            <w:tcW w:w="624" w:type="pct"/>
          </w:tcPr>
          <w:p w14:paraId="4C24FBA2" w14:textId="5A51B612" w:rsidR="00E24265" w:rsidRPr="00615D4B" w:rsidDel="00CB3FDD" w:rsidRDefault="00137350" w:rsidP="005F76AD">
            <w:pPr>
              <w:rPr>
                <w:del w:id="9350" w:author="阿毛" w:date="2021-05-21T17:53:00Z"/>
                <w:rFonts w:ascii="標楷體" w:eastAsia="標楷體" w:hAnsi="標楷體"/>
              </w:rPr>
            </w:pPr>
            <w:ins w:id="9351" w:author="st1" w:date="2021-03-19T11:15:00Z">
              <w:del w:id="9352" w:author="阿毛" w:date="2021-05-21T17:53:00Z">
                <w:r w:rsidDel="00CB3FDD">
                  <w:rPr>
                    <w:rFonts w:ascii="標楷體" w:eastAsia="標楷體" w:hAnsi="標楷體" w:hint="eastAsia"/>
                  </w:rPr>
                  <w:delText>9(7)</w:delText>
                </w:r>
              </w:del>
            </w:ins>
          </w:p>
        </w:tc>
        <w:tc>
          <w:tcPr>
            <w:tcW w:w="624" w:type="pct"/>
          </w:tcPr>
          <w:p w14:paraId="41D65529" w14:textId="48EEFBCD" w:rsidR="00E24265" w:rsidRPr="00615D4B" w:rsidDel="00CB3FDD" w:rsidRDefault="00137350" w:rsidP="005F76AD">
            <w:pPr>
              <w:rPr>
                <w:del w:id="9353" w:author="阿毛" w:date="2021-05-21T17:53:00Z"/>
                <w:rFonts w:ascii="標楷體" w:eastAsia="標楷體" w:hAnsi="標楷體"/>
              </w:rPr>
            </w:pPr>
            <w:ins w:id="9354" w:author="st1" w:date="2021-03-19T11:15:00Z">
              <w:del w:id="9355" w:author="阿毛" w:date="2021-05-21T17:53:00Z">
                <w:r w:rsidDel="00CB3FDD">
                  <w:rPr>
                    <w:rFonts w:ascii="標楷體" w:eastAsia="標楷體" w:hAnsi="標楷體" w:hint="eastAsia"/>
                  </w:rPr>
                  <w:delText>會計日</w:delText>
                </w:r>
              </w:del>
            </w:ins>
          </w:p>
        </w:tc>
        <w:tc>
          <w:tcPr>
            <w:tcW w:w="537" w:type="pct"/>
          </w:tcPr>
          <w:p w14:paraId="568DE188" w14:textId="133ED40C" w:rsidR="00E24265" w:rsidRPr="00615D4B" w:rsidDel="00CB3FDD" w:rsidRDefault="00E24265" w:rsidP="005F76AD">
            <w:pPr>
              <w:rPr>
                <w:del w:id="9356" w:author="阿毛" w:date="2021-05-21T17:53:00Z"/>
                <w:rFonts w:ascii="標楷體" w:eastAsia="標楷體" w:hAnsi="標楷體"/>
              </w:rPr>
            </w:pPr>
          </w:p>
        </w:tc>
        <w:tc>
          <w:tcPr>
            <w:tcW w:w="299" w:type="pct"/>
          </w:tcPr>
          <w:p w14:paraId="1C11FDDE" w14:textId="6C598B67" w:rsidR="00E24265" w:rsidRPr="00615D4B" w:rsidDel="00CB3FDD" w:rsidRDefault="00E24265" w:rsidP="005F76AD">
            <w:pPr>
              <w:rPr>
                <w:del w:id="9357" w:author="阿毛" w:date="2021-05-21T17:53:00Z"/>
                <w:rFonts w:ascii="標楷體" w:eastAsia="標楷體" w:hAnsi="標楷體"/>
              </w:rPr>
            </w:pPr>
          </w:p>
        </w:tc>
        <w:tc>
          <w:tcPr>
            <w:tcW w:w="299" w:type="pct"/>
          </w:tcPr>
          <w:p w14:paraId="7944F0DB" w14:textId="4245CD5A" w:rsidR="00E24265" w:rsidRPr="00615D4B" w:rsidDel="00CB3FDD" w:rsidRDefault="00E24265" w:rsidP="005F76AD">
            <w:pPr>
              <w:rPr>
                <w:del w:id="9358" w:author="阿毛" w:date="2021-05-21T17:53:00Z"/>
                <w:rFonts w:ascii="標楷體" w:eastAsia="標楷體" w:hAnsi="標楷體"/>
              </w:rPr>
            </w:pPr>
          </w:p>
        </w:tc>
        <w:tc>
          <w:tcPr>
            <w:tcW w:w="1643" w:type="pct"/>
          </w:tcPr>
          <w:p w14:paraId="64D8FF23" w14:textId="0AE3D4EF" w:rsidR="00E24265" w:rsidRPr="00615D4B" w:rsidDel="00CB3FDD" w:rsidRDefault="00E24265" w:rsidP="005F76AD">
            <w:pPr>
              <w:rPr>
                <w:del w:id="9359" w:author="阿毛" w:date="2021-05-21T17:53:00Z"/>
                <w:rFonts w:ascii="標楷體" w:eastAsia="標楷體" w:hAnsi="標楷體"/>
              </w:rPr>
            </w:pPr>
          </w:p>
        </w:tc>
      </w:tr>
      <w:tr w:rsidR="00E24265" w:rsidRPr="00615D4B" w:rsidDel="00CB3FDD" w14:paraId="71FFD155" w14:textId="61150C3F" w:rsidTr="005F76AD">
        <w:trPr>
          <w:trHeight w:val="291"/>
          <w:jc w:val="center"/>
          <w:del w:id="9360" w:author="阿毛" w:date="2021-05-21T17:53:00Z"/>
        </w:trPr>
        <w:tc>
          <w:tcPr>
            <w:tcW w:w="219" w:type="pct"/>
          </w:tcPr>
          <w:p w14:paraId="46606BCE" w14:textId="6E24DFDF" w:rsidR="00E24265" w:rsidRPr="003E1E41" w:rsidDel="00CB3FDD" w:rsidRDefault="00E24265" w:rsidP="005F76AD">
            <w:pPr>
              <w:rPr>
                <w:del w:id="9361" w:author="阿毛" w:date="2021-05-21T17:53:00Z"/>
                <w:rFonts w:ascii="標楷體" w:eastAsia="標楷體" w:hAnsi="標楷體"/>
              </w:rPr>
            </w:pPr>
            <w:del w:id="9362" w:author="阿毛" w:date="2021-05-21T17:53:00Z">
              <w:r w:rsidDel="00CB3FDD">
                <w:rPr>
                  <w:rFonts w:ascii="標楷體" w:eastAsia="標楷體" w:hAnsi="標楷體" w:hint="eastAsia"/>
                </w:rPr>
                <w:delText>5</w:delText>
              </w:r>
            </w:del>
          </w:p>
        </w:tc>
        <w:tc>
          <w:tcPr>
            <w:tcW w:w="756" w:type="pct"/>
          </w:tcPr>
          <w:p w14:paraId="7C14A575" w14:textId="738C842C" w:rsidR="00E24265" w:rsidRPr="00615D4B" w:rsidDel="00CB3FDD" w:rsidRDefault="00E24265" w:rsidP="005F76AD">
            <w:pPr>
              <w:rPr>
                <w:del w:id="9363" w:author="阿毛" w:date="2021-05-21T17:53:00Z"/>
                <w:rFonts w:ascii="標楷體" w:eastAsia="標楷體" w:hAnsi="標楷體"/>
              </w:rPr>
            </w:pPr>
            <w:del w:id="9364" w:author="阿毛" w:date="2021-05-21T17:53:00Z">
              <w:r w:rsidRPr="003E1E41" w:rsidDel="00CB3FDD">
                <w:rPr>
                  <w:rFonts w:ascii="標楷體" w:eastAsia="標楷體" w:hAnsi="標楷體" w:hint="eastAsia"/>
                </w:rPr>
                <w:delText>停催日期</w:delText>
              </w:r>
            </w:del>
          </w:p>
        </w:tc>
        <w:tc>
          <w:tcPr>
            <w:tcW w:w="624" w:type="pct"/>
          </w:tcPr>
          <w:p w14:paraId="3F1C81B9" w14:textId="4BDA8726" w:rsidR="00E24265" w:rsidRPr="00615D4B" w:rsidDel="00CB3FDD" w:rsidRDefault="00137350" w:rsidP="005F76AD">
            <w:pPr>
              <w:rPr>
                <w:del w:id="9365" w:author="阿毛" w:date="2021-05-21T17:53:00Z"/>
                <w:rFonts w:ascii="標楷體" w:eastAsia="標楷體" w:hAnsi="標楷體"/>
              </w:rPr>
            </w:pPr>
            <w:ins w:id="9366" w:author="st1" w:date="2021-03-19T11:15:00Z">
              <w:del w:id="9367" w:author="阿毛" w:date="2021-05-21T17:53:00Z">
                <w:r w:rsidDel="00CB3FDD">
                  <w:rPr>
                    <w:rFonts w:ascii="標楷體" w:eastAsia="標楷體" w:hAnsi="標楷體" w:hint="eastAsia"/>
                  </w:rPr>
                  <w:delText>9(7)</w:delText>
                </w:r>
              </w:del>
            </w:ins>
          </w:p>
        </w:tc>
        <w:tc>
          <w:tcPr>
            <w:tcW w:w="624" w:type="pct"/>
          </w:tcPr>
          <w:p w14:paraId="43A978BD" w14:textId="197F930D" w:rsidR="00E24265" w:rsidRPr="00615D4B" w:rsidDel="00CB3FDD" w:rsidRDefault="00E24265" w:rsidP="005F76AD">
            <w:pPr>
              <w:rPr>
                <w:del w:id="9368" w:author="阿毛" w:date="2021-05-21T17:53:00Z"/>
                <w:rFonts w:ascii="標楷體" w:eastAsia="標楷體" w:hAnsi="標楷體"/>
              </w:rPr>
            </w:pPr>
          </w:p>
        </w:tc>
        <w:tc>
          <w:tcPr>
            <w:tcW w:w="537" w:type="pct"/>
          </w:tcPr>
          <w:p w14:paraId="5789BF07" w14:textId="4E390FD2" w:rsidR="00E24265" w:rsidRPr="00615D4B" w:rsidDel="00CB3FDD" w:rsidRDefault="00E24265" w:rsidP="005F76AD">
            <w:pPr>
              <w:rPr>
                <w:del w:id="9369" w:author="阿毛" w:date="2021-05-21T17:53:00Z"/>
                <w:rFonts w:ascii="標楷體" w:eastAsia="標楷體" w:hAnsi="標楷體"/>
              </w:rPr>
            </w:pPr>
          </w:p>
        </w:tc>
        <w:tc>
          <w:tcPr>
            <w:tcW w:w="299" w:type="pct"/>
          </w:tcPr>
          <w:p w14:paraId="5A725D9D" w14:textId="7E20CAAB" w:rsidR="00E24265" w:rsidRPr="00615D4B" w:rsidDel="00CB3FDD" w:rsidRDefault="00E24265" w:rsidP="005F76AD">
            <w:pPr>
              <w:rPr>
                <w:del w:id="9370" w:author="阿毛" w:date="2021-05-21T17:53:00Z"/>
                <w:rFonts w:ascii="標楷體" w:eastAsia="標楷體" w:hAnsi="標楷體"/>
              </w:rPr>
            </w:pPr>
          </w:p>
        </w:tc>
        <w:tc>
          <w:tcPr>
            <w:tcW w:w="299" w:type="pct"/>
          </w:tcPr>
          <w:p w14:paraId="707E235A" w14:textId="4B0C0B17" w:rsidR="00E24265" w:rsidRPr="00615D4B" w:rsidDel="00CB3FDD" w:rsidRDefault="00E24265" w:rsidP="005F76AD">
            <w:pPr>
              <w:rPr>
                <w:del w:id="9371" w:author="阿毛" w:date="2021-05-21T17:53:00Z"/>
                <w:rFonts w:ascii="標楷體" w:eastAsia="標楷體" w:hAnsi="標楷體"/>
              </w:rPr>
            </w:pPr>
          </w:p>
        </w:tc>
        <w:tc>
          <w:tcPr>
            <w:tcW w:w="1643" w:type="pct"/>
          </w:tcPr>
          <w:p w14:paraId="321F334D" w14:textId="28124CB2" w:rsidR="00E24265" w:rsidRPr="00615D4B" w:rsidDel="00CB3FDD" w:rsidRDefault="00E24265" w:rsidP="005F76AD">
            <w:pPr>
              <w:rPr>
                <w:del w:id="9372" w:author="阿毛" w:date="2021-05-21T17:53:00Z"/>
                <w:rFonts w:ascii="標楷體" w:eastAsia="標楷體" w:hAnsi="標楷體"/>
              </w:rPr>
            </w:pPr>
          </w:p>
        </w:tc>
      </w:tr>
      <w:tr w:rsidR="00E24265" w:rsidRPr="00615D4B" w:rsidDel="00CB3FDD" w14:paraId="430454CD" w14:textId="041A6A74" w:rsidTr="005F76AD">
        <w:trPr>
          <w:trHeight w:val="291"/>
          <w:jc w:val="center"/>
          <w:del w:id="9373" w:author="阿毛" w:date="2021-05-21T17:53:00Z"/>
        </w:trPr>
        <w:tc>
          <w:tcPr>
            <w:tcW w:w="219" w:type="pct"/>
          </w:tcPr>
          <w:p w14:paraId="7E0EAB34" w14:textId="7D7407A1" w:rsidR="00E24265" w:rsidRPr="003E1E41" w:rsidDel="00CB3FDD" w:rsidRDefault="00E24265" w:rsidP="005F76AD">
            <w:pPr>
              <w:rPr>
                <w:del w:id="9374" w:author="阿毛" w:date="2021-05-21T17:53:00Z"/>
                <w:rFonts w:ascii="標楷體" w:eastAsia="標楷體" w:hAnsi="標楷體"/>
              </w:rPr>
            </w:pPr>
            <w:del w:id="9375" w:author="阿毛" w:date="2021-05-21T17:53:00Z">
              <w:r w:rsidDel="00CB3FDD">
                <w:rPr>
                  <w:rFonts w:ascii="標楷體" w:eastAsia="標楷體" w:hAnsi="標楷體" w:hint="eastAsia"/>
                </w:rPr>
                <w:delText>6</w:delText>
              </w:r>
            </w:del>
          </w:p>
        </w:tc>
        <w:tc>
          <w:tcPr>
            <w:tcW w:w="756" w:type="pct"/>
          </w:tcPr>
          <w:p w14:paraId="13CAD784" w14:textId="5B7D847F" w:rsidR="00E24265" w:rsidRPr="00615D4B" w:rsidDel="00CB3FDD" w:rsidRDefault="00E24265" w:rsidP="005F76AD">
            <w:pPr>
              <w:rPr>
                <w:del w:id="9376" w:author="阿毛" w:date="2021-05-21T17:53:00Z"/>
                <w:rFonts w:ascii="標楷體" w:eastAsia="標楷體" w:hAnsi="標楷體"/>
              </w:rPr>
            </w:pPr>
            <w:del w:id="9377" w:author="阿毛" w:date="2021-05-21T17:53:00Z">
              <w:r w:rsidRPr="003E1E41" w:rsidDel="00CB3FDD">
                <w:rPr>
                  <w:rFonts w:ascii="標楷體" w:eastAsia="標楷體" w:hAnsi="標楷體" w:hint="eastAsia"/>
                </w:rPr>
                <w:delText>協商開始日</w:delText>
              </w:r>
            </w:del>
          </w:p>
        </w:tc>
        <w:tc>
          <w:tcPr>
            <w:tcW w:w="624" w:type="pct"/>
          </w:tcPr>
          <w:p w14:paraId="67BA8C89" w14:textId="2F24B2DD" w:rsidR="00E24265" w:rsidRPr="00615D4B" w:rsidDel="00CB3FDD" w:rsidRDefault="00137350" w:rsidP="005F76AD">
            <w:pPr>
              <w:rPr>
                <w:del w:id="9378" w:author="阿毛" w:date="2021-05-21T17:53:00Z"/>
                <w:rFonts w:ascii="標楷體" w:eastAsia="標楷體" w:hAnsi="標楷體"/>
              </w:rPr>
            </w:pPr>
            <w:ins w:id="9379" w:author="st1" w:date="2021-03-19T11:15:00Z">
              <w:del w:id="9380" w:author="阿毛" w:date="2021-05-21T17:53:00Z">
                <w:r w:rsidDel="00CB3FDD">
                  <w:rPr>
                    <w:rFonts w:ascii="標楷體" w:eastAsia="標楷體" w:hAnsi="標楷體" w:hint="eastAsia"/>
                  </w:rPr>
                  <w:delText>9(7)</w:delText>
                </w:r>
              </w:del>
            </w:ins>
          </w:p>
        </w:tc>
        <w:tc>
          <w:tcPr>
            <w:tcW w:w="624" w:type="pct"/>
          </w:tcPr>
          <w:p w14:paraId="7AAE5CB3" w14:textId="2DEE831B" w:rsidR="00E24265" w:rsidRPr="00615D4B" w:rsidDel="00CB3FDD" w:rsidRDefault="00E24265" w:rsidP="005F76AD">
            <w:pPr>
              <w:rPr>
                <w:del w:id="9381" w:author="阿毛" w:date="2021-05-21T17:53:00Z"/>
                <w:rFonts w:ascii="標楷體" w:eastAsia="標楷體" w:hAnsi="標楷體"/>
              </w:rPr>
            </w:pPr>
          </w:p>
        </w:tc>
        <w:tc>
          <w:tcPr>
            <w:tcW w:w="537" w:type="pct"/>
          </w:tcPr>
          <w:p w14:paraId="0E2745AD" w14:textId="32286CD7" w:rsidR="00E24265" w:rsidRPr="00615D4B" w:rsidDel="00CB3FDD" w:rsidRDefault="00E24265" w:rsidP="005F76AD">
            <w:pPr>
              <w:rPr>
                <w:del w:id="9382" w:author="阿毛" w:date="2021-05-21T17:53:00Z"/>
                <w:rFonts w:ascii="標楷體" w:eastAsia="標楷體" w:hAnsi="標楷體"/>
              </w:rPr>
            </w:pPr>
          </w:p>
        </w:tc>
        <w:tc>
          <w:tcPr>
            <w:tcW w:w="299" w:type="pct"/>
          </w:tcPr>
          <w:p w14:paraId="13A8C110" w14:textId="53E43943" w:rsidR="00E24265" w:rsidRPr="00615D4B" w:rsidDel="00CB3FDD" w:rsidRDefault="00E24265" w:rsidP="005F76AD">
            <w:pPr>
              <w:rPr>
                <w:del w:id="9383" w:author="阿毛" w:date="2021-05-21T17:53:00Z"/>
                <w:rFonts w:ascii="標楷體" w:eastAsia="標楷體" w:hAnsi="標楷體"/>
              </w:rPr>
            </w:pPr>
          </w:p>
        </w:tc>
        <w:tc>
          <w:tcPr>
            <w:tcW w:w="299" w:type="pct"/>
          </w:tcPr>
          <w:p w14:paraId="4C0333AA" w14:textId="7575B247" w:rsidR="00E24265" w:rsidRPr="00615D4B" w:rsidDel="00CB3FDD" w:rsidRDefault="00E24265" w:rsidP="005F76AD">
            <w:pPr>
              <w:rPr>
                <w:del w:id="9384" w:author="阿毛" w:date="2021-05-21T17:53:00Z"/>
                <w:rFonts w:ascii="標楷體" w:eastAsia="標楷體" w:hAnsi="標楷體"/>
              </w:rPr>
            </w:pPr>
          </w:p>
        </w:tc>
        <w:tc>
          <w:tcPr>
            <w:tcW w:w="1643" w:type="pct"/>
          </w:tcPr>
          <w:p w14:paraId="31E1EB15" w14:textId="7D781DC1" w:rsidR="00E24265" w:rsidRPr="00615D4B" w:rsidDel="00CB3FDD" w:rsidRDefault="00137350" w:rsidP="005F76AD">
            <w:pPr>
              <w:rPr>
                <w:del w:id="9385" w:author="阿毛" w:date="2021-05-21T17:53:00Z"/>
                <w:rFonts w:ascii="標楷體" w:eastAsia="標楷體" w:hAnsi="標楷體"/>
              </w:rPr>
            </w:pPr>
            <w:ins w:id="9386" w:author="st1" w:date="2021-03-19T11:16:00Z">
              <w:del w:id="9387" w:author="阿毛" w:date="2021-05-21T17:53:00Z">
                <w:r w:rsidDel="00CB3FDD">
                  <w:rPr>
                    <w:rFonts w:ascii="標楷體" w:eastAsia="標楷體" w:hAnsi="標楷體" w:hint="eastAsia"/>
                  </w:rPr>
                  <w:delText>協商申請日+25天</w:delText>
                </w:r>
              </w:del>
            </w:ins>
          </w:p>
        </w:tc>
      </w:tr>
      <w:tr w:rsidR="00E24265" w:rsidRPr="00615D4B" w:rsidDel="00CB3FDD" w14:paraId="5723EED9" w14:textId="704797A2" w:rsidTr="005F76AD">
        <w:trPr>
          <w:trHeight w:val="291"/>
          <w:jc w:val="center"/>
          <w:del w:id="9388" w:author="阿毛" w:date="2021-05-21T17:53:00Z"/>
        </w:trPr>
        <w:tc>
          <w:tcPr>
            <w:tcW w:w="219" w:type="pct"/>
          </w:tcPr>
          <w:p w14:paraId="183623F4" w14:textId="3DCA3C11" w:rsidR="00E24265" w:rsidRPr="003E1E41" w:rsidDel="00CB3FDD" w:rsidRDefault="00E24265" w:rsidP="005F76AD">
            <w:pPr>
              <w:rPr>
                <w:del w:id="9389" w:author="阿毛" w:date="2021-05-21T17:53:00Z"/>
                <w:rFonts w:ascii="標楷體" w:eastAsia="標楷體" w:hAnsi="標楷體"/>
              </w:rPr>
            </w:pPr>
            <w:del w:id="9390" w:author="阿毛" w:date="2021-05-21T17:53:00Z">
              <w:r w:rsidDel="00CB3FDD">
                <w:rPr>
                  <w:rFonts w:ascii="標楷體" w:eastAsia="標楷體" w:hAnsi="標楷體" w:hint="eastAsia"/>
                </w:rPr>
                <w:delText>7</w:delText>
              </w:r>
            </w:del>
          </w:p>
        </w:tc>
        <w:tc>
          <w:tcPr>
            <w:tcW w:w="756" w:type="pct"/>
          </w:tcPr>
          <w:p w14:paraId="700DF532" w14:textId="4F4050BA" w:rsidR="00E24265" w:rsidRPr="00615D4B" w:rsidDel="00CB3FDD" w:rsidRDefault="00E24265" w:rsidP="005F76AD">
            <w:pPr>
              <w:rPr>
                <w:del w:id="9391" w:author="阿毛" w:date="2021-05-21T17:53:00Z"/>
                <w:rFonts w:ascii="標楷體" w:eastAsia="標楷體" w:hAnsi="標楷體"/>
              </w:rPr>
            </w:pPr>
            <w:del w:id="9392" w:author="阿毛" w:date="2021-05-21T17:53:00Z">
              <w:r w:rsidRPr="003E1E41" w:rsidDel="00CB3FDD">
                <w:rPr>
                  <w:rFonts w:ascii="標楷體" w:eastAsia="標楷體" w:hAnsi="標楷體" w:hint="eastAsia"/>
                </w:rPr>
                <w:delText>非金融機構債權金額</w:delText>
              </w:r>
            </w:del>
          </w:p>
        </w:tc>
        <w:tc>
          <w:tcPr>
            <w:tcW w:w="624" w:type="pct"/>
          </w:tcPr>
          <w:p w14:paraId="628469C9" w14:textId="32B7639E" w:rsidR="00E24265" w:rsidRPr="00615D4B" w:rsidDel="00CB3FDD" w:rsidRDefault="00137350" w:rsidP="005F76AD">
            <w:pPr>
              <w:rPr>
                <w:del w:id="9393" w:author="阿毛" w:date="2021-05-21T17:53:00Z"/>
                <w:rFonts w:ascii="標楷體" w:eastAsia="標楷體" w:hAnsi="標楷體"/>
              </w:rPr>
            </w:pPr>
            <w:ins w:id="9394" w:author="st1" w:date="2021-03-19T11:16:00Z">
              <w:del w:id="9395" w:author="阿毛" w:date="2021-05-21T17:53:00Z">
                <w:r w:rsidDel="00CB3FDD">
                  <w:rPr>
                    <w:rFonts w:ascii="標楷體" w:eastAsia="標楷體" w:hAnsi="標楷體" w:hint="eastAsia"/>
                  </w:rPr>
                  <w:delText>9</w:delText>
                </w:r>
              </w:del>
            </w:ins>
            <w:ins w:id="9396" w:author="st1" w:date="2021-03-19T11:15:00Z">
              <w:del w:id="9397" w:author="阿毛" w:date="2021-05-21T17:53:00Z">
                <w:r w:rsidDel="00CB3FDD">
                  <w:rPr>
                    <w:rFonts w:ascii="標楷體" w:eastAsia="標楷體" w:hAnsi="標楷體" w:hint="eastAsia"/>
                  </w:rPr>
                  <w:delText>(</w:delText>
                </w:r>
              </w:del>
            </w:ins>
            <w:ins w:id="9398" w:author="st1" w:date="2021-03-19T11:16:00Z">
              <w:del w:id="9399" w:author="阿毛" w:date="2021-05-21T17:53:00Z">
                <w:r w:rsidDel="00CB3FDD">
                  <w:rPr>
                    <w:rFonts w:ascii="標楷體" w:eastAsia="標楷體" w:hAnsi="標楷體" w:hint="eastAsia"/>
                  </w:rPr>
                  <w:delText>9</w:delText>
                </w:r>
              </w:del>
            </w:ins>
            <w:ins w:id="9400" w:author="st1" w:date="2021-03-19T11:15:00Z">
              <w:del w:id="9401" w:author="阿毛" w:date="2021-05-21T17:53:00Z">
                <w:r w:rsidDel="00CB3FDD">
                  <w:rPr>
                    <w:rFonts w:ascii="標楷體" w:eastAsia="標楷體" w:hAnsi="標楷體" w:hint="eastAsia"/>
                  </w:rPr>
                  <w:delText>)</w:delText>
                </w:r>
              </w:del>
            </w:ins>
          </w:p>
        </w:tc>
        <w:tc>
          <w:tcPr>
            <w:tcW w:w="624" w:type="pct"/>
          </w:tcPr>
          <w:p w14:paraId="0CDB3025" w14:textId="40756549" w:rsidR="00E24265" w:rsidRPr="00615D4B" w:rsidDel="00CB3FDD" w:rsidRDefault="00E24265" w:rsidP="005F76AD">
            <w:pPr>
              <w:rPr>
                <w:del w:id="9402" w:author="阿毛" w:date="2021-05-21T17:53:00Z"/>
                <w:rFonts w:ascii="標楷體" w:eastAsia="標楷體" w:hAnsi="標楷體"/>
              </w:rPr>
            </w:pPr>
          </w:p>
        </w:tc>
        <w:tc>
          <w:tcPr>
            <w:tcW w:w="537" w:type="pct"/>
          </w:tcPr>
          <w:p w14:paraId="4FD2B30A" w14:textId="72BB86E5" w:rsidR="00E24265" w:rsidRPr="00615D4B" w:rsidDel="00CB3FDD" w:rsidRDefault="00E24265" w:rsidP="005F76AD">
            <w:pPr>
              <w:rPr>
                <w:del w:id="9403" w:author="阿毛" w:date="2021-05-21T17:53:00Z"/>
                <w:rFonts w:ascii="標楷體" w:eastAsia="標楷體" w:hAnsi="標楷體"/>
              </w:rPr>
            </w:pPr>
          </w:p>
        </w:tc>
        <w:tc>
          <w:tcPr>
            <w:tcW w:w="299" w:type="pct"/>
          </w:tcPr>
          <w:p w14:paraId="612B57EE" w14:textId="1F32F62E" w:rsidR="00E24265" w:rsidRPr="00615D4B" w:rsidDel="00CB3FDD" w:rsidRDefault="00E24265" w:rsidP="005F76AD">
            <w:pPr>
              <w:rPr>
                <w:del w:id="9404" w:author="阿毛" w:date="2021-05-21T17:53:00Z"/>
                <w:rFonts w:ascii="標楷體" w:eastAsia="標楷體" w:hAnsi="標楷體"/>
              </w:rPr>
            </w:pPr>
          </w:p>
        </w:tc>
        <w:tc>
          <w:tcPr>
            <w:tcW w:w="299" w:type="pct"/>
          </w:tcPr>
          <w:p w14:paraId="56D9225F" w14:textId="011B0746" w:rsidR="00E24265" w:rsidRPr="00615D4B" w:rsidDel="00CB3FDD" w:rsidRDefault="00E24265" w:rsidP="005F76AD">
            <w:pPr>
              <w:rPr>
                <w:del w:id="9405" w:author="阿毛" w:date="2021-05-21T17:53:00Z"/>
                <w:rFonts w:ascii="標楷體" w:eastAsia="標楷體" w:hAnsi="標楷體"/>
              </w:rPr>
            </w:pPr>
          </w:p>
        </w:tc>
        <w:tc>
          <w:tcPr>
            <w:tcW w:w="1643" w:type="pct"/>
          </w:tcPr>
          <w:p w14:paraId="63087957" w14:textId="04F2C3A1" w:rsidR="00E24265" w:rsidRPr="00615D4B" w:rsidDel="00CB3FDD" w:rsidRDefault="00E24265" w:rsidP="005F76AD">
            <w:pPr>
              <w:rPr>
                <w:del w:id="9406" w:author="阿毛" w:date="2021-05-21T17:53:00Z"/>
                <w:rFonts w:ascii="標楷體" w:eastAsia="標楷體" w:hAnsi="標楷體"/>
              </w:rPr>
            </w:pPr>
          </w:p>
        </w:tc>
      </w:tr>
      <w:tr w:rsidR="00E24265" w:rsidRPr="00615D4B" w:rsidDel="00CB3FDD" w14:paraId="6940867C" w14:textId="1CC19C86" w:rsidTr="005F76AD">
        <w:trPr>
          <w:trHeight w:val="291"/>
          <w:jc w:val="center"/>
          <w:del w:id="9407" w:author="阿毛" w:date="2021-05-21T17:53:00Z"/>
        </w:trPr>
        <w:tc>
          <w:tcPr>
            <w:tcW w:w="219" w:type="pct"/>
          </w:tcPr>
          <w:p w14:paraId="188ED86C" w14:textId="275D7A33" w:rsidR="00E24265" w:rsidRPr="003E1E41" w:rsidDel="00CB3FDD" w:rsidRDefault="00E24265" w:rsidP="005F76AD">
            <w:pPr>
              <w:rPr>
                <w:del w:id="9408" w:author="阿毛" w:date="2021-05-21T17:53:00Z"/>
                <w:rFonts w:ascii="標楷體" w:eastAsia="標楷體" w:hAnsi="標楷體"/>
              </w:rPr>
            </w:pPr>
            <w:del w:id="9409" w:author="阿毛" w:date="2021-05-21T17:53:00Z">
              <w:r w:rsidDel="00CB3FDD">
                <w:rPr>
                  <w:rFonts w:ascii="標楷體" w:eastAsia="標楷體" w:hAnsi="標楷體" w:hint="eastAsia"/>
                </w:rPr>
                <w:delText>8</w:delText>
              </w:r>
            </w:del>
          </w:p>
        </w:tc>
        <w:tc>
          <w:tcPr>
            <w:tcW w:w="756" w:type="pct"/>
          </w:tcPr>
          <w:p w14:paraId="3B1155B1" w14:textId="0001BFC8" w:rsidR="00E24265" w:rsidRPr="00615D4B" w:rsidDel="00CB3FDD" w:rsidRDefault="00E24265" w:rsidP="005F76AD">
            <w:pPr>
              <w:rPr>
                <w:del w:id="9410" w:author="阿毛" w:date="2021-05-21T17:53:00Z"/>
                <w:rFonts w:ascii="標楷體" w:eastAsia="標楷體" w:hAnsi="標楷體"/>
              </w:rPr>
            </w:pPr>
            <w:del w:id="9411" w:author="阿毛" w:date="2021-05-21T17:53:00Z">
              <w:r w:rsidRPr="003E1E41" w:rsidDel="00CB3FDD">
                <w:rPr>
                  <w:rFonts w:ascii="標楷體" w:eastAsia="標楷體" w:hAnsi="標楷體" w:hint="eastAsia"/>
                </w:rPr>
                <w:delText>轉JCIC文字檔日期</w:delText>
              </w:r>
            </w:del>
          </w:p>
        </w:tc>
        <w:tc>
          <w:tcPr>
            <w:tcW w:w="624" w:type="pct"/>
          </w:tcPr>
          <w:p w14:paraId="23113275" w14:textId="1A48CADE" w:rsidR="00E24265" w:rsidRPr="00615D4B" w:rsidDel="00CB3FDD" w:rsidRDefault="00137350" w:rsidP="005F76AD">
            <w:pPr>
              <w:rPr>
                <w:del w:id="9412" w:author="阿毛" w:date="2021-05-21T17:53:00Z"/>
                <w:rFonts w:ascii="標楷體" w:eastAsia="標楷體" w:hAnsi="標楷體"/>
              </w:rPr>
            </w:pPr>
            <w:ins w:id="9413" w:author="st1" w:date="2021-03-19T11:16:00Z">
              <w:del w:id="9414" w:author="阿毛" w:date="2021-05-21T17:53:00Z">
                <w:r w:rsidDel="00CB3FDD">
                  <w:rPr>
                    <w:rFonts w:ascii="標楷體" w:eastAsia="標楷體" w:hAnsi="標楷體" w:hint="eastAsia"/>
                  </w:rPr>
                  <w:delText>9(7)</w:delText>
                </w:r>
              </w:del>
            </w:ins>
          </w:p>
        </w:tc>
        <w:tc>
          <w:tcPr>
            <w:tcW w:w="624" w:type="pct"/>
          </w:tcPr>
          <w:p w14:paraId="65C96D19" w14:textId="759B5421" w:rsidR="00E24265" w:rsidRPr="00615D4B" w:rsidDel="00CB3FDD" w:rsidRDefault="00E24265" w:rsidP="005F76AD">
            <w:pPr>
              <w:rPr>
                <w:del w:id="9415" w:author="阿毛" w:date="2021-05-21T17:53:00Z"/>
                <w:rFonts w:ascii="標楷體" w:eastAsia="標楷體" w:hAnsi="標楷體"/>
              </w:rPr>
            </w:pPr>
          </w:p>
        </w:tc>
        <w:tc>
          <w:tcPr>
            <w:tcW w:w="537" w:type="pct"/>
          </w:tcPr>
          <w:p w14:paraId="7B6B3391" w14:textId="62F759A4" w:rsidR="00E24265" w:rsidRPr="00615D4B" w:rsidDel="00CB3FDD" w:rsidRDefault="00E24265" w:rsidP="005F76AD">
            <w:pPr>
              <w:rPr>
                <w:del w:id="9416" w:author="阿毛" w:date="2021-05-21T17:53:00Z"/>
                <w:rFonts w:ascii="標楷體" w:eastAsia="標楷體" w:hAnsi="標楷體"/>
              </w:rPr>
            </w:pPr>
          </w:p>
        </w:tc>
        <w:tc>
          <w:tcPr>
            <w:tcW w:w="299" w:type="pct"/>
          </w:tcPr>
          <w:p w14:paraId="5AA6398F" w14:textId="4636D8E5" w:rsidR="00E24265" w:rsidRPr="00615D4B" w:rsidDel="00CB3FDD" w:rsidRDefault="00E24265" w:rsidP="005F76AD">
            <w:pPr>
              <w:rPr>
                <w:del w:id="9417" w:author="阿毛" w:date="2021-05-21T17:53:00Z"/>
                <w:rFonts w:ascii="標楷體" w:eastAsia="標楷體" w:hAnsi="標楷體"/>
              </w:rPr>
            </w:pPr>
          </w:p>
        </w:tc>
        <w:tc>
          <w:tcPr>
            <w:tcW w:w="299" w:type="pct"/>
          </w:tcPr>
          <w:p w14:paraId="35FB14C4" w14:textId="412BADBF" w:rsidR="00E24265" w:rsidRPr="00615D4B" w:rsidDel="00CB3FDD" w:rsidRDefault="00E24265" w:rsidP="005F76AD">
            <w:pPr>
              <w:rPr>
                <w:del w:id="9418" w:author="阿毛" w:date="2021-05-21T17:53:00Z"/>
                <w:rFonts w:ascii="標楷體" w:eastAsia="標楷體" w:hAnsi="標楷體"/>
              </w:rPr>
            </w:pPr>
          </w:p>
        </w:tc>
        <w:tc>
          <w:tcPr>
            <w:tcW w:w="1643" w:type="pct"/>
          </w:tcPr>
          <w:p w14:paraId="7C5879AB" w14:textId="43B54916" w:rsidR="00E24265" w:rsidRPr="00615D4B" w:rsidDel="00CB3FDD" w:rsidRDefault="00E24265" w:rsidP="005F76AD">
            <w:pPr>
              <w:rPr>
                <w:del w:id="9419" w:author="阿毛" w:date="2021-05-21T17:53:00Z"/>
                <w:rFonts w:ascii="標楷體" w:eastAsia="標楷體" w:hAnsi="標楷體"/>
              </w:rPr>
            </w:pPr>
          </w:p>
        </w:tc>
      </w:tr>
    </w:tbl>
    <w:p w14:paraId="6B743C81" w14:textId="4A9E77C0" w:rsidR="00E24265" w:rsidDel="00CB3FDD" w:rsidRDefault="00E24265" w:rsidP="00F62379">
      <w:pPr>
        <w:pStyle w:val="42"/>
        <w:spacing w:after="72"/>
        <w:ind w:leftChars="0" w:left="0"/>
        <w:rPr>
          <w:del w:id="9420" w:author="阿毛" w:date="2021-05-21T17:53:00Z"/>
          <w:rFonts w:hAnsi="標楷體"/>
        </w:rPr>
      </w:pPr>
    </w:p>
    <w:p w14:paraId="65420B8F" w14:textId="070B2309" w:rsidR="00E24265" w:rsidDel="00CB3FDD" w:rsidRDefault="00E24265">
      <w:pPr>
        <w:widowControl/>
        <w:rPr>
          <w:del w:id="9421" w:author="阿毛" w:date="2021-05-21T17:53:00Z"/>
          <w:rFonts w:ascii="Arial" w:eastAsia="標楷體" w:hAnsi="標楷體" w:cs="標楷體"/>
          <w:kern w:val="0"/>
          <w:szCs w:val="28"/>
        </w:rPr>
      </w:pPr>
      <w:del w:id="9422" w:author="阿毛" w:date="2021-05-21T17:53:00Z">
        <w:r w:rsidDel="00CB3FDD">
          <w:rPr>
            <w:rFonts w:hAnsi="標楷體"/>
          </w:rPr>
          <w:br w:type="page"/>
        </w:r>
      </w:del>
    </w:p>
    <w:p w14:paraId="31C25FF7" w14:textId="3E95C3A1" w:rsidR="00E24265" w:rsidRPr="00A03472" w:rsidDel="00CB3FDD" w:rsidRDefault="00E24265">
      <w:pPr>
        <w:pStyle w:val="3"/>
        <w:numPr>
          <w:ilvl w:val="2"/>
          <w:numId w:val="89"/>
        </w:numPr>
        <w:rPr>
          <w:del w:id="9423" w:author="阿毛" w:date="2021-05-21T17:53:00Z"/>
          <w:rFonts w:ascii="標楷體" w:hAnsi="標楷體"/>
        </w:rPr>
        <w:pPrChange w:id="9424" w:author="智誠 楊" w:date="2021-05-10T09:49:00Z">
          <w:pPr>
            <w:pStyle w:val="3"/>
            <w:numPr>
              <w:ilvl w:val="2"/>
              <w:numId w:val="1"/>
            </w:numPr>
            <w:ind w:left="1247" w:hanging="680"/>
          </w:pPr>
        </w:pPrChange>
      </w:pPr>
      <w:del w:id="9425" w:author="阿毛" w:date="2021-05-21T17:53:00Z">
        <w:r w:rsidDel="00CB3FDD">
          <w:rPr>
            <w:rFonts w:ascii="標楷體" w:hAnsi="標楷體"/>
          </w:rPr>
          <w:delText>L</w:delText>
        </w:r>
        <w:r w:rsidDel="00CB3FDD">
          <w:rPr>
            <w:rFonts w:ascii="標楷體" w:hAnsi="標楷體" w:hint="eastAsia"/>
          </w:rPr>
          <w:delText>8303</w:delText>
        </w:r>
        <w:r w:rsidRPr="00CF1A2D" w:rsidDel="00CB3FDD">
          <w:rPr>
            <w:rFonts w:ascii="標楷體" w:hAnsi="標楷體" w:hint="eastAsia"/>
          </w:rPr>
          <w:delText>回報無擔保債權金額資料</w:delText>
        </w:r>
      </w:del>
    </w:p>
    <w:p w14:paraId="08E8599B" w14:textId="251A81BC" w:rsidR="00E24265" w:rsidRPr="003972CE" w:rsidDel="00CB3FDD" w:rsidRDefault="00E24265">
      <w:pPr>
        <w:pStyle w:val="a"/>
        <w:rPr>
          <w:del w:id="9426" w:author="阿毛" w:date="2021-05-21T17:53:00Z"/>
        </w:rPr>
      </w:pPr>
      <w:del w:id="9427" w:author="阿毛" w:date="2021-05-21T17:53:00Z">
        <w:r w:rsidRPr="00615D4B" w:rsidDel="00CB3FDD">
          <w:delText>功能說明</w:delText>
        </w:r>
      </w:del>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E24265" w:rsidRPr="00615D4B" w:rsidDel="00CB3FDD" w14:paraId="4BC60B98" w14:textId="0A8F7369" w:rsidTr="005F76AD">
        <w:trPr>
          <w:trHeight w:val="277"/>
          <w:del w:id="9428" w:author="阿毛" w:date="2021-05-21T17:53:00Z"/>
        </w:trPr>
        <w:tc>
          <w:tcPr>
            <w:tcW w:w="1548" w:type="dxa"/>
            <w:tcBorders>
              <w:top w:val="single" w:sz="8" w:space="0" w:color="000000"/>
              <w:bottom w:val="single" w:sz="8" w:space="0" w:color="000000"/>
              <w:right w:val="single" w:sz="8" w:space="0" w:color="000000"/>
            </w:tcBorders>
            <w:shd w:val="clear" w:color="auto" w:fill="F3F3F3"/>
          </w:tcPr>
          <w:p w14:paraId="54C23EBD" w14:textId="71A4657B" w:rsidR="00E24265" w:rsidRPr="00615D4B" w:rsidDel="00CB3FDD" w:rsidRDefault="00E24265" w:rsidP="005F76AD">
            <w:pPr>
              <w:rPr>
                <w:del w:id="9429" w:author="阿毛" w:date="2021-05-21T17:53:00Z"/>
                <w:rFonts w:ascii="標楷體" w:eastAsia="標楷體" w:hAnsi="標楷體"/>
              </w:rPr>
            </w:pPr>
            <w:del w:id="9430" w:author="阿毛" w:date="2021-05-21T17:53:00Z">
              <w:r w:rsidRPr="00615D4B" w:rsidDel="00CB3FDD">
                <w:rPr>
                  <w:rFonts w:ascii="標楷體" w:eastAsia="標楷體" w:hAnsi="標楷體"/>
                </w:rPr>
                <w:delText xml:space="preserve">功能名稱 </w:delText>
              </w:r>
            </w:del>
          </w:p>
        </w:tc>
        <w:tc>
          <w:tcPr>
            <w:tcW w:w="6318" w:type="dxa"/>
            <w:tcBorders>
              <w:top w:val="single" w:sz="8" w:space="0" w:color="000000"/>
              <w:left w:val="single" w:sz="8" w:space="0" w:color="000000"/>
              <w:bottom w:val="single" w:sz="8" w:space="0" w:color="000000"/>
            </w:tcBorders>
          </w:tcPr>
          <w:p w14:paraId="3AEDB1AD" w14:textId="1216AA49" w:rsidR="00E24265" w:rsidRPr="00615D4B" w:rsidDel="00CB3FDD" w:rsidRDefault="00E24265" w:rsidP="005F76AD">
            <w:pPr>
              <w:rPr>
                <w:del w:id="9431" w:author="阿毛" w:date="2021-05-21T17:53:00Z"/>
                <w:rFonts w:ascii="標楷體" w:eastAsia="標楷體" w:hAnsi="標楷體"/>
              </w:rPr>
            </w:pPr>
            <w:del w:id="9432" w:author="阿毛" w:date="2021-05-21T17:53:00Z">
              <w:r w:rsidRPr="00CF1A2D" w:rsidDel="00CB3FDD">
                <w:rPr>
                  <w:rFonts w:ascii="標楷體" w:eastAsia="標楷體" w:hAnsi="標楷體" w:hint="eastAsia"/>
                </w:rPr>
                <w:delText>回報無擔保債權金額資料</w:delText>
              </w:r>
            </w:del>
          </w:p>
        </w:tc>
      </w:tr>
      <w:tr w:rsidR="00E24265" w:rsidRPr="00615D4B" w:rsidDel="00CB3FDD" w14:paraId="264B4824" w14:textId="3B46C3EF" w:rsidTr="005F76AD">
        <w:trPr>
          <w:trHeight w:val="277"/>
          <w:del w:id="9433" w:author="阿毛" w:date="2021-05-21T17:53:00Z"/>
        </w:trPr>
        <w:tc>
          <w:tcPr>
            <w:tcW w:w="1548" w:type="dxa"/>
            <w:tcBorders>
              <w:top w:val="single" w:sz="8" w:space="0" w:color="000000"/>
              <w:bottom w:val="single" w:sz="8" w:space="0" w:color="000000"/>
              <w:right w:val="single" w:sz="8" w:space="0" w:color="000000"/>
            </w:tcBorders>
            <w:shd w:val="clear" w:color="auto" w:fill="F3F3F3"/>
          </w:tcPr>
          <w:p w14:paraId="07B7A695" w14:textId="2E35EF85" w:rsidR="00E24265" w:rsidRPr="00615D4B" w:rsidDel="00CB3FDD" w:rsidRDefault="00E24265" w:rsidP="005F76AD">
            <w:pPr>
              <w:rPr>
                <w:del w:id="9434" w:author="阿毛" w:date="2021-05-21T17:53:00Z"/>
                <w:rFonts w:ascii="標楷體" w:eastAsia="標楷體" w:hAnsi="標楷體"/>
              </w:rPr>
            </w:pPr>
            <w:del w:id="9435" w:author="阿毛" w:date="2021-05-21T17:53:00Z">
              <w:r w:rsidRPr="00615D4B" w:rsidDel="00CB3FDD">
                <w:rPr>
                  <w:rFonts w:ascii="標楷體" w:eastAsia="標楷體" w:hAnsi="標楷體"/>
                </w:rPr>
                <w:delText>進入條件</w:delText>
              </w:r>
            </w:del>
          </w:p>
        </w:tc>
        <w:tc>
          <w:tcPr>
            <w:tcW w:w="6318" w:type="dxa"/>
            <w:tcBorders>
              <w:top w:val="single" w:sz="8" w:space="0" w:color="000000"/>
              <w:left w:val="single" w:sz="8" w:space="0" w:color="000000"/>
              <w:bottom w:val="single" w:sz="8" w:space="0" w:color="000000"/>
            </w:tcBorders>
          </w:tcPr>
          <w:p w14:paraId="2B7E45DF" w14:textId="663285E0" w:rsidR="00E24265" w:rsidRPr="00615D4B" w:rsidDel="00CB3FDD" w:rsidRDefault="00E24265" w:rsidP="005F76AD">
            <w:pPr>
              <w:rPr>
                <w:del w:id="9436" w:author="阿毛" w:date="2021-05-21T17:53:00Z"/>
                <w:rFonts w:ascii="標楷體" w:eastAsia="標楷體" w:hAnsi="標楷體"/>
              </w:rPr>
            </w:pPr>
          </w:p>
        </w:tc>
      </w:tr>
      <w:tr w:rsidR="00E24265" w:rsidRPr="00615D4B" w:rsidDel="00CB3FDD" w14:paraId="0FD8E3C1" w14:textId="359A6328" w:rsidTr="005F76AD">
        <w:trPr>
          <w:trHeight w:val="773"/>
          <w:del w:id="9437" w:author="阿毛" w:date="2021-05-21T17:53:00Z"/>
        </w:trPr>
        <w:tc>
          <w:tcPr>
            <w:tcW w:w="1548" w:type="dxa"/>
            <w:tcBorders>
              <w:top w:val="single" w:sz="8" w:space="0" w:color="000000"/>
              <w:bottom w:val="single" w:sz="8" w:space="0" w:color="000000"/>
              <w:right w:val="single" w:sz="8" w:space="0" w:color="000000"/>
            </w:tcBorders>
            <w:shd w:val="clear" w:color="auto" w:fill="F3F3F3"/>
          </w:tcPr>
          <w:p w14:paraId="311B5589" w14:textId="4AA3258F" w:rsidR="00E24265" w:rsidRPr="00615D4B" w:rsidDel="00CB3FDD" w:rsidRDefault="00E24265" w:rsidP="005F76AD">
            <w:pPr>
              <w:rPr>
                <w:del w:id="9438" w:author="阿毛" w:date="2021-05-21T17:53:00Z"/>
                <w:rFonts w:ascii="標楷體" w:eastAsia="標楷體" w:hAnsi="標楷體"/>
              </w:rPr>
            </w:pPr>
            <w:del w:id="9439" w:author="阿毛" w:date="2021-05-21T17:53:00Z">
              <w:r w:rsidRPr="00615D4B" w:rsidDel="00CB3FDD">
                <w:rPr>
                  <w:rFonts w:ascii="標楷體" w:eastAsia="標楷體" w:hAnsi="標楷體"/>
                </w:rPr>
                <w:delText xml:space="preserve">基本流程 </w:delText>
              </w:r>
            </w:del>
          </w:p>
        </w:tc>
        <w:tc>
          <w:tcPr>
            <w:tcW w:w="6318" w:type="dxa"/>
            <w:tcBorders>
              <w:top w:val="single" w:sz="8" w:space="0" w:color="000000"/>
              <w:left w:val="single" w:sz="8" w:space="0" w:color="000000"/>
              <w:bottom w:val="single" w:sz="8" w:space="0" w:color="000000"/>
            </w:tcBorders>
          </w:tcPr>
          <w:p w14:paraId="00AD350D" w14:textId="6FE4BFAE" w:rsidR="00E24265" w:rsidRPr="00615D4B" w:rsidDel="00CB3FDD" w:rsidRDefault="00E24265" w:rsidP="005F76AD">
            <w:pPr>
              <w:rPr>
                <w:del w:id="9440" w:author="阿毛" w:date="2021-05-21T17:53:00Z"/>
                <w:rFonts w:ascii="標楷體" w:eastAsia="標楷體" w:hAnsi="標楷體"/>
              </w:rPr>
            </w:pPr>
          </w:p>
        </w:tc>
      </w:tr>
      <w:tr w:rsidR="00E24265" w:rsidRPr="00615D4B" w:rsidDel="00CB3FDD" w14:paraId="77156A6A" w14:textId="5A79CB8D" w:rsidTr="005F76AD">
        <w:trPr>
          <w:trHeight w:val="321"/>
          <w:del w:id="9441" w:author="阿毛" w:date="2021-05-21T17:53:00Z"/>
        </w:trPr>
        <w:tc>
          <w:tcPr>
            <w:tcW w:w="1548" w:type="dxa"/>
            <w:tcBorders>
              <w:top w:val="single" w:sz="8" w:space="0" w:color="000000"/>
              <w:bottom w:val="single" w:sz="8" w:space="0" w:color="000000"/>
              <w:right w:val="single" w:sz="8" w:space="0" w:color="000000"/>
            </w:tcBorders>
            <w:shd w:val="clear" w:color="auto" w:fill="F3F3F3"/>
          </w:tcPr>
          <w:p w14:paraId="0EA62727" w14:textId="2BF339F1" w:rsidR="00E24265" w:rsidRPr="00615D4B" w:rsidDel="00CB3FDD" w:rsidRDefault="00E24265" w:rsidP="005F76AD">
            <w:pPr>
              <w:rPr>
                <w:del w:id="9442" w:author="阿毛" w:date="2021-05-21T17:53:00Z"/>
                <w:rFonts w:ascii="標楷體" w:eastAsia="標楷體" w:hAnsi="標楷體"/>
              </w:rPr>
            </w:pPr>
            <w:del w:id="9443" w:author="阿毛" w:date="2021-05-21T17:53:00Z">
              <w:r w:rsidRPr="00615D4B" w:rsidDel="00CB3FDD">
                <w:rPr>
                  <w:rFonts w:ascii="標楷體" w:eastAsia="標楷體" w:hAnsi="標楷體"/>
                </w:rPr>
                <w:delText>選用流程</w:delText>
              </w:r>
            </w:del>
          </w:p>
        </w:tc>
        <w:tc>
          <w:tcPr>
            <w:tcW w:w="6318" w:type="dxa"/>
            <w:tcBorders>
              <w:top w:val="single" w:sz="8" w:space="0" w:color="000000"/>
              <w:left w:val="single" w:sz="8" w:space="0" w:color="000000"/>
              <w:bottom w:val="single" w:sz="8" w:space="0" w:color="000000"/>
            </w:tcBorders>
          </w:tcPr>
          <w:p w14:paraId="1738BF73" w14:textId="2D02AB7E" w:rsidR="00E24265" w:rsidRPr="00615D4B" w:rsidDel="00CB3FDD" w:rsidRDefault="00E24265" w:rsidP="005F76AD">
            <w:pPr>
              <w:rPr>
                <w:del w:id="9444" w:author="阿毛" w:date="2021-05-21T17:53:00Z"/>
                <w:rFonts w:ascii="標楷體" w:eastAsia="標楷體" w:hAnsi="標楷體"/>
              </w:rPr>
            </w:pPr>
          </w:p>
        </w:tc>
      </w:tr>
      <w:tr w:rsidR="00E24265" w:rsidRPr="00615D4B" w:rsidDel="00CB3FDD" w14:paraId="1114F812" w14:textId="2A9BDAC8" w:rsidTr="005F76AD">
        <w:trPr>
          <w:trHeight w:val="1311"/>
          <w:del w:id="9445" w:author="阿毛" w:date="2021-05-21T17:53:00Z"/>
        </w:trPr>
        <w:tc>
          <w:tcPr>
            <w:tcW w:w="1548" w:type="dxa"/>
            <w:tcBorders>
              <w:top w:val="single" w:sz="8" w:space="0" w:color="000000"/>
              <w:bottom w:val="single" w:sz="8" w:space="0" w:color="000000"/>
              <w:right w:val="single" w:sz="8" w:space="0" w:color="000000"/>
            </w:tcBorders>
            <w:shd w:val="clear" w:color="auto" w:fill="F3F3F3"/>
          </w:tcPr>
          <w:p w14:paraId="0BA05F95" w14:textId="6CC0F71E" w:rsidR="00E24265" w:rsidRPr="00615D4B" w:rsidDel="00CB3FDD" w:rsidRDefault="00E24265" w:rsidP="005F76AD">
            <w:pPr>
              <w:rPr>
                <w:del w:id="9446" w:author="阿毛" w:date="2021-05-21T17:53:00Z"/>
                <w:rFonts w:ascii="標楷體" w:eastAsia="標楷體" w:hAnsi="標楷體"/>
              </w:rPr>
            </w:pPr>
            <w:del w:id="9447" w:author="阿毛" w:date="2021-05-21T17:53:00Z">
              <w:r w:rsidRPr="00615D4B" w:rsidDel="00CB3FDD">
                <w:rPr>
                  <w:rFonts w:ascii="標楷體" w:eastAsia="標楷體" w:hAnsi="標楷體"/>
                </w:rPr>
                <w:delText>例外流程</w:delText>
              </w:r>
            </w:del>
          </w:p>
        </w:tc>
        <w:tc>
          <w:tcPr>
            <w:tcW w:w="6318" w:type="dxa"/>
            <w:tcBorders>
              <w:top w:val="single" w:sz="8" w:space="0" w:color="000000"/>
              <w:left w:val="single" w:sz="8" w:space="0" w:color="000000"/>
              <w:bottom w:val="single" w:sz="8" w:space="0" w:color="000000"/>
            </w:tcBorders>
          </w:tcPr>
          <w:p w14:paraId="227F84C3" w14:textId="41D52FE9" w:rsidR="00E24265" w:rsidRPr="00615D4B" w:rsidDel="00CB3FDD" w:rsidRDefault="00E24265" w:rsidP="005F76AD">
            <w:pPr>
              <w:rPr>
                <w:del w:id="9448" w:author="阿毛" w:date="2021-05-21T17:53:00Z"/>
                <w:rFonts w:ascii="標楷體" w:eastAsia="標楷體" w:hAnsi="標楷體"/>
              </w:rPr>
            </w:pPr>
          </w:p>
        </w:tc>
      </w:tr>
      <w:tr w:rsidR="00E24265" w:rsidRPr="00615D4B" w:rsidDel="00CB3FDD" w14:paraId="3F17359C" w14:textId="25BD02B0" w:rsidTr="005F76AD">
        <w:trPr>
          <w:trHeight w:val="278"/>
          <w:del w:id="9449" w:author="阿毛" w:date="2021-05-21T17:53:00Z"/>
        </w:trPr>
        <w:tc>
          <w:tcPr>
            <w:tcW w:w="1548" w:type="dxa"/>
            <w:tcBorders>
              <w:top w:val="single" w:sz="8" w:space="0" w:color="000000"/>
              <w:bottom w:val="single" w:sz="8" w:space="0" w:color="000000"/>
              <w:right w:val="single" w:sz="8" w:space="0" w:color="000000"/>
            </w:tcBorders>
            <w:shd w:val="clear" w:color="auto" w:fill="F3F3F3"/>
          </w:tcPr>
          <w:p w14:paraId="6C7D8C19" w14:textId="67E319F1" w:rsidR="00E24265" w:rsidRPr="00615D4B" w:rsidDel="00CB3FDD" w:rsidRDefault="00E24265" w:rsidP="005F76AD">
            <w:pPr>
              <w:rPr>
                <w:del w:id="9450" w:author="阿毛" w:date="2021-05-21T17:53:00Z"/>
                <w:rFonts w:ascii="標楷體" w:eastAsia="標楷體" w:hAnsi="標楷體"/>
              </w:rPr>
            </w:pPr>
            <w:del w:id="9451" w:author="阿毛" w:date="2021-05-21T17:53:00Z">
              <w:r w:rsidRPr="00615D4B" w:rsidDel="00CB3FDD">
                <w:rPr>
                  <w:rFonts w:ascii="標楷體" w:eastAsia="標楷體" w:hAnsi="標楷體"/>
                </w:rPr>
                <w:delText xml:space="preserve">執行後狀況 </w:delText>
              </w:r>
            </w:del>
          </w:p>
        </w:tc>
        <w:tc>
          <w:tcPr>
            <w:tcW w:w="6318" w:type="dxa"/>
            <w:tcBorders>
              <w:top w:val="single" w:sz="8" w:space="0" w:color="000000"/>
              <w:left w:val="single" w:sz="8" w:space="0" w:color="000000"/>
              <w:bottom w:val="single" w:sz="8" w:space="0" w:color="000000"/>
            </w:tcBorders>
          </w:tcPr>
          <w:p w14:paraId="277498D0" w14:textId="0E67232C" w:rsidR="00E24265" w:rsidRPr="00615D4B" w:rsidDel="00CB3FDD" w:rsidRDefault="00E24265" w:rsidP="005F76AD">
            <w:pPr>
              <w:rPr>
                <w:del w:id="9452" w:author="阿毛" w:date="2021-05-21T17:53:00Z"/>
                <w:rFonts w:ascii="標楷體" w:eastAsia="標楷體" w:hAnsi="標楷體"/>
              </w:rPr>
            </w:pPr>
          </w:p>
        </w:tc>
      </w:tr>
      <w:tr w:rsidR="00E24265" w:rsidRPr="00615D4B" w:rsidDel="00CB3FDD" w14:paraId="527E5199" w14:textId="29435138" w:rsidTr="005F76AD">
        <w:trPr>
          <w:trHeight w:val="358"/>
          <w:del w:id="9453" w:author="阿毛" w:date="2021-05-21T17:53:00Z"/>
        </w:trPr>
        <w:tc>
          <w:tcPr>
            <w:tcW w:w="1548" w:type="dxa"/>
            <w:tcBorders>
              <w:top w:val="single" w:sz="8" w:space="0" w:color="000000"/>
              <w:bottom w:val="single" w:sz="8" w:space="0" w:color="000000"/>
              <w:right w:val="single" w:sz="8" w:space="0" w:color="000000"/>
            </w:tcBorders>
            <w:shd w:val="clear" w:color="auto" w:fill="F3F3F3"/>
          </w:tcPr>
          <w:p w14:paraId="78707789" w14:textId="70E9D731" w:rsidR="00E24265" w:rsidRPr="00615D4B" w:rsidDel="00CB3FDD" w:rsidRDefault="00E24265" w:rsidP="005F76AD">
            <w:pPr>
              <w:rPr>
                <w:del w:id="9454" w:author="阿毛" w:date="2021-05-21T17:53:00Z"/>
                <w:rFonts w:ascii="標楷體" w:eastAsia="標楷體" w:hAnsi="標楷體"/>
              </w:rPr>
            </w:pPr>
            <w:del w:id="9455" w:author="阿毛" w:date="2021-05-21T17:53:00Z">
              <w:r w:rsidRPr="00615D4B" w:rsidDel="00CB3FDD">
                <w:rPr>
                  <w:rFonts w:ascii="標楷體" w:eastAsia="標楷體" w:hAnsi="標楷體"/>
                </w:rPr>
                <w:delText>特別需求</w:delText>
              </w:r>
            </w:del>
          </w:p>
        </w:tc>
        <w:tc>
          <w:tcPr>
            <w:tcW w:w="6318" w:type="dxa"/>
            <w:tcBorders>
              <w:top w:val="single" w:sz="8" w:space="0" w:color="000000"/>
              <w:left w:val="single" w:sz="8" w:space="0" w:color="000000"/>
              <w:bottom w:val="single" w:sz="8" w:space="0" w:color="000000"/>
            </w:tcBorders>
          </w:tcPr>
          <w:p w14:paraId="0DA6C91F" w14:textId="55F16883" w:rsidR="00E24265" w:rsidRPr="00615D4B" w:rsidDel="00CB3FDD" w:rsidRDefault="00E24265" w:rsidP="005F76AD">
            <w:pPr>
              <w:rPr>
                <w:del w:id="9456" w:author="阿毛" w:date="2021-05-21T17:53:00Z"/>
                <w:rFonts w:ascii="標楷體" w:eastAsia="標楷體" w:hAnsi="標楷體"/>
              </w:rPr>
            </w:pPr>
          </w:p>
        </w:tc>
      </w:tr>
      <w:tr w:rsidR="00E24265" w:rsidRPr="00615D4B" w:rsidDel="00CB3FDD" w14:paraId="345CF772" w14:textId="426A40A0" w:rsidTr="005F76AD">
        <w:trPr>
          <w:trHeight w:val="278"/>
          <w:del w:id="9457" w:author="阿毛" w:date="2021-05-21T17:53:00Z"/>
        </w:trPr>
        <w:tc>
          <w:tcPr>
            <w:tcW w:w="1548" w:type="dxa"/>
            <w:tcBorders>
              <w:top w:val="single" w:sz="8" w:space="0" w:color="000000"/>
              <w:bottom w:val="single" w:sz="8" w:space="0" w:color="000000"/>
              <w:right w:val="single" w:sz="8" w:space="0" w:color="000000"/>
            </w:tcBorders>
            <w:shd w:val="clear" w:color="auto" w:fill="F3F3F3"/>
          </w:tcPr>
          <w:p w14:paraId="530D4248" w14:textId="4BAF220F" w:rsidR="00E24265" w:rsidRPr="00615D4B" w:rsidDel="00CB3FDD" w:rsidRDefault="00E24265" w:rsidP="005F76AD">
            <w:pPr>
              <w:rPr>
                <w:del w:id="9458" w:author="阿毛" w:date="2021-05-21T17:53:00Z"/>
                <w:rFonts w:ascii="標楷體" w:eastAsia="標楷體" w:hAnsi="標楷體"/>
              </w:rPr>
            </w:pPr>
            <w:del w:id="9459" w:author="阿毛" w:date="2021-05-21T17:53:00Z">
              <w:r w:rsidRPr="00615D4B" w:rsidDel="00CB3FDD">
                <w:rPr>
                  <w:rFonts w:ascii="標楷體" w:eastAsia="標楷體" w:hAnsi="標楷體"/>
                </w:rPr>
                <w:delText xml:space="preserve">參考 </w:delText>
              </w:r>
            </w:del>
          </w:p>
        </w:tc>
        <w:tc>
          <w:tcPr>
            <w:tcW w:w="6318" w:type="dxa"/>
            <w:tcBorders>
              <w:top w:val="single" w:sz="8" w:space="0" w:color="000000"/>
              <w:left w:val="single" w:sz="8" w:space="0" w:color="000000"/>
              <w:bottom w:val="single" w:sz="8" w:space="0" w:color="000000"/>
            </w:tcBorders>
          </w:tcPr>
          <w:p w14:paraId="3EB4ACFB" w14:textId="18BA6967" w:rsidR="00E24265" w:rsidRPr="00615D4B" w:rsidDel="00CB3FDD" w:rsidRDefault="00E24265" w:rsidP="005F76AD">
            <w:pPr>
              <w:rPr>
                <w:del w:id="9460" w:author="阿毛" w:date="2021-05-21T17:53:00Z"/>
                <w:rFonts w:ascii="標楷體" w:eastAsia="標楷體" w:hAnsi="標楷體"/>
              </w:rPr>
            </w:pPr>
          </w:p>
        </w:tc>
      </w:tr>
    </w:tbl>
    <w:p w14:paraId="6D8D9738" w14:textId="013E1A69" w:rsidR="00E24265" w:rsidDel="00CB3FDD" w:rsidRDefault="00E24265" w:rsidP="00E24265">
      <w:pPr>
        <w:rPr>
          <w:del w:id="9461" w:author="阿毛" w:date="2021-05-21T17:53:00Z"/>
        </w:rPr>
      </w:pPr>
    </w:p>
    <w:p w14:paraId="6BEF3222" w14:textId="00349455" w:rsidR="00E24265" w:rsidRPr="00615D4B" w:rsidDel="00CB3FDD" w:rsidRDefault="00E24265">
      <w:pPr>
        <w:pStyle w:val="a"/>
        <w:rPr>
          <w:del w:id="9462" w:author="阿毛" w:date="2021-05-21T17:53:00Z"/>
        </w:rPr>
      </w:pPr>
      <w:del w:id="9463" w:author="阿毛" w:date="2021-05-21T17:53:00Z">
        <w:r w:rsidRPr="00615D4B" w:rsidDel="00CB3FDD">
          <w:delText>UI畫面</w:delText>
        </w:r>
      </w:del>
    </w:p>
    <w:p w14:paraId="526326AE" w14:textId="1DCF97E7" w:rsidR="00E24265" w:rsidDel="00CB3FDD" w:rsidRDefault="00E24265" w:rsidP="00E24265">
      <w:pPr>
        <w:pStyle w:val="42"/>
        <w:spacing w:after="72"/>
        <w:ind w:left="1133"/>
        <w:rPr>
          <w:del w:id="9464" w:author="阿毛" w:date="2021-05-21T17:53:00Z"/>
          <w:rFonts w:hAnsi="標楷體"/>
        </w:rPr>
      </w:pPr>
      <w:del w:id="9465" w:author="阿毛" w:date="2021-05-21T17:53:00Z">
        <w:r w:rsidRPr="00743962" w:rsidDel="00CB3FDD">
          <w:rPr>
            <w:rFonts w:hAnsi="標楷體" w:hint="eastAsia"/>
          </w:rPr>
          <w:delText>輸入畫面：</w:delText>
        </w:r>
      </w:del>
    </w:p>
    <w:p w14:paraId="40CFC371" w14:textId="181F9210" w:rsidR="00E24265" w:rsidRPr="00BC2834" w:rsidDel="00CB3FDD" w:rsidRDefault="00E24265" w:rsidP="00E24265">
      <w:pPr>
        <w:pStyle w:val="42"/>
        <w:spacing w:after="72"/>
        <w:ind w:leftChars="0" w:left="0"/>
        <w:rPr>
          <w:del w:id="9466" w:author="阿毛" w:date="2021-05-21T17:53:00Z"/>
          <w:rFonts w:hAnsi="標楷體"/>
        </w:rPr>
      </w:pPr>
      <w:del w:id="9467" w:author="阿毛" w:date="2021-05-21T17:53:00Z">
        <w:r w:rsidRPr="00DF0A10" w:rsidDel="00CB3FDD">
          <w:rPr>
            <w:rFonts w:hAnsi="標楷體"/>
            <w:noProof/>
          </w:rPr>
          <w:drawing>
            <wp:inline distT="0" distB="0" distL="0" distR="0" wp14:anchorId="3FC76960" wp14:editId="60226F6D">
              <wp:extent cx="6588615" cy="4069080"/>
              <wp:effectExtent l="0" t="0" r="0" b="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6588615" cy="4069080"/>
                      </a:xfrm>
                      <a:prstGeom prst="rect">
                        <a:avLst/>
                      </a:prstGeom>
                    </pic:spPr>
                  </pic:pic>
                </a:graphicData>
              </a:graphic>
            </wp:inline>
          </w:drawing>
        </w:r>
        <w:r w:rsidRPr="00DF0A10" w:rsidDel="00CB3FDD">
          <w:rPr>
            <w:rFonts w:hAnsi="標楷體"/>
            <w:noProof/>
          </w:rPr>
          <w:drawing>
            <wp:inline distT="0" distB="0" distL="0" distR="0" wp14:anchorId="2419837D" wp14:editId="01D6128E">
              <wp:extent cx="6650703" cy="982980"/>
              <wp:effectExtent l="0" t="0" r="0" b="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6650703" cy="982980"/>
                      </a:xfrm>
                      <a:prstGeom prst="rect">
                        <a:avLst/>
                      </a:prstGeom>
                    </pic:spPr>
                  </pic:pic>
                </a:graphicData>
              </a:graphic>
            </wp:inline>
          </w:drawing>
        </w:r>
      </w:del>
    </w:p>
    <w:p w14:paraId="7D89A4E8" w14:textId="0E333832" w:rsidR="00E24265" w:rsidDel="00CB3FDD" w:rsidRDefault="00E24265" w:rsidP="00E24265">
      <w:pPr>
        <w:pStyle w:val="1text"/>
        <w:rPr>
          <w:del w:id="9468" w:author="阿毛" w:date="2021-05-21T17:53:00Z"/>
          <w:rFonts w:ascii="Times New Roman" w:hAnsi="Times New Roman"/>
        </w:rPr>
      </w:pPr>
    </w:p>
    <w:p w14:paraId="248856D6" w14:textId="36E8249E" w:rsidR="00E24265" w:rsidRPr="003972CE" w:rsidDel="00CB3FDD" w:rsidRDefault="00E24265">
      <w:pPr>
        <w:pStyle w:val="a"/>
        <w:rPr>
          <w:del w:id="9469" w:author="阿毛" w:date="2021-05-21T17:53:00Z"/>
        </w:rPr>
      </w:pPr>
      <w:del w:id="9470" w:author="阿毛" w:date="2021-05-21T17:53:00Z">
        <w:r w:rsidRPr="00615D4B" w:rsidDel="00CB3FDD">
          <w:rPr>
            <w:rFonts w:hint="eastAsia"/>
          </w:rPr>
          <w:delText>輸入</w:delText>
        </w:r>
        <w:r w:rsidRPr="003972CE" w:rsidDel="00CB3FDD">
          <w:delText>畫面資料說明</w:delText>
        </w:r>
      </w:del>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7"/>
        <w:gridCol w:w="1576"/>
        <w:gridCol w:w="1300"/>
        <w:gridCol w:w="1300"/>
        <w:gridCol w:w="1119"/>
        <w:gridCol w:w="623"/>
        <w:gridCol w:w="623"/>
        <w:gridCol w:w="3422"/>
      </w:tblGrid>
      <w:tr w:rsidR="00E24265" w:rsidRPr="00615D4B" w:rsidDel="00CB3FDD" w14:paraId="3EB00761" w14:textId="48ADF9D7" w:rsidTr="005F76AD">
        <w:trPr>
          <w:trHeight w:val="388"/>
          <w:jc w:val="center"/>
          <w:del w:id="9471" w:author="阿毛" w:date="2021-05-21T17:53:00Z"/>
        </w:trPr>
        <w:tc>
          <w:tcPr>
            <w:tcW w:w="219" w:type="pct"/>
            <w:vMerge w:val="restart"/>
          </w:tcPr>
          <w:p w14:paraId="1D7821A4" w14:textId="3E5CE369" w:rsidR="00E24265" w:rsidRPr="00615D4B" w:rsidDel="00CB3FDD" w:rsidRDefault="00E24265" w:rsidP="005F76AD">
            <w:pPr>
              <w:rPr>
                <w:del w:id="9472" w:author="阿毛" w:date="2021-05-21T17:53:00Z"/>
                <w:rFonts w:ascii="標楷體" w:eastAsia="標楷體" w:hAnsi="標楷體"/>
              </w:rPr>
            </w:pPr>
            <w:del w:id="9473" w:author="阿毛" w:date="2021-05-21T17:53:00Z">
              <w:r w:rsidRPr="00615D4B" w:rsidDel="00CB3FDD">
                <w:rPr>
                  <w:rFonts w:ascii="標楷體" w:eastAsia="標楷體" w:hAnsi="標楷體"/>
                </w:rPr>
                <w:delText>序號</w:delText>
              </w:r>
            </w:del>
          </w:p>
        </w:tc>
        <w:tc>
          <w:tcPr>
            <w:tcW w:w="756" w:type="pct"/>
            <w:vMerge w:val="restart"/>
          </w:tcPr>
          <w:p w14:paraId="24AF5883" w14:textId="191B7507" w:rsidR="00E24265" w:rsidRPr="00615D4B" w:rsidDel="00CB3FDD" w:rsidRDefault="00E24265" w:rsidP="005F76AD">
            <w:pPr>
              <w:rPr>
                <w:del w:id="9474" w:author="阿毛" w:date="2021-05-21T17:53:00Z"/>
                <w:rFonts w:ascii="標楷體" w:eastAsia="標楷體" w:hAnsi="標楷體"/>
              </w:rPr>
            </w:pPr>
            <w:del w:id="9475" w:author="阿毛" w:date="2021-05-21T17:53:00Z">
              <w:r w:rsidRPr="00615D4B" w:rsidDel="00CB3FDD">
                <w:rPr>
                  <w:rFonts w:ascii="標楷體" w:eastAsia="標楷體" w:hAnsi="標楷體"/>
                </w:rPr>
                <w:delText>欄位</w:delText>
              </w:r>
            </w:del>
          </w:p>
        </w:tc>
        <w:tc>
          <w:tcPr>
            <w:tcW w:w="2382" w:type="pct"/>
            <w:gridSpan w:val="5"/>
          </w:tcPr>
          <w:p w14:paraId="75E35B73" w14:textId="42B554E2" w:rsidR="00E24265" w:rsidRPr="00615D4B" w:rsidDel="00CB3FDD" w:rsidRDefault="00E24265" w:rsidP="005F76AD">
            <w:pPr>
              <w:jc w:val="center"/>
              <w:rPr>
                <w:del w:id="9476" w:author="阿毛" w:date="2021-05-21T17:53:00Z"/>
                <w:rFonts w:ascii="標楷體" w:eastAsia="標楷體" w:hAnsi="標楷體"/>
              </w:rPr>
            </w:pPr>
            <w:del w:id="9477" w:author="阿毛" w:date="2021-05-21T17:53:00Z">
              <w:r w:rsidRPr="00615D4B" w:rsidDel="00CB3FDD">
                <w:rPr>
                  <w:rFonts w:ascii="標楷體" w:eastAsia="標楷體" w:hAnsi="標楷體"/>
                </w:rPr>
                <w:delText>說明</w:delText>
              </w:r>
            </w:del>
          </w:p>
        </w:tc>
        <w:tc>
          <w:tcPr>
            <w:tcW w:w="1642" w:type="pct"/>
            <w:vMerge w:val="restart"/>
          </w:tcPr>
          <w:p w14:paraId="2E383E05" w14:textId="541870D8" w:rsidR="00E24265" w:rsidRPr="00615D4B" w:rsidDel="00CB3FDD" w:rsidRDefault="00E24265" w:rsidP="005F76AD">
            <w:pPr>
              <w:rPr>
                <w:del w:id="9478" w:author="阿毛" w:date="2021-05-21T17:53:00Z"/>
                <w:rFonts w:ascii="標楷體" w:eastAsia="標楷體" w:hAnsi="標楷體"/>
              </w:rPr>
            </w:pPr>
            <w:del w:id="9479" w:author="阿毛" w:date="2021-05-21T17:53:00Z">
              <w:r w:rsidRPr="00615D4B" w:rsidDel="00CB3FDD">
                <w:rPr>
                  <w:rFonts w:ascii="標楷體" w:eastAsia="標楷體" w:hAnsi="標楷體"/>
                </w:rPr>
                <w:delText>處理邏輯及注意事項</w:delText>
              </w:r>
            </w:del>
          </w:p>
        </w:tc>
      </w:tr>
      <w:tr w:rsidR="00E24265" w:rsidRPr="00615D4B" w:rsidDel="00CB3FDD" w14:paraId="5CD6AAB0" w14:textId="44FCAA50" w:rsidTr="005F76AD">
        <w:trPr>
          <w:trHeight w:val="244"/>
          <w:jc w:val="center"/>
          <w:del w:id="9480" w:author="阿毛" w:date="2021-05-21T17:53:00Z"/>
        </w:trPr>
        <w:tc>
          <w:tcPr>
            <w:tcW w:w="219" w:type="pct"/>
            <w:vMerge/>
          </w:tcPr>
          <w:p w14:paraId="0217EB9C" w14:textId="5556921C" w:rsidR="00E24265" w:rsidRPr="00615D4B" w:rsidDel="00CB3FDD" w:rsidRDefault="00E24265" w:rsidP="005F76AD">
            <w:pPr>
              <w:rPr>
                <w:del w:id="9481" w:author="阿毛" w:date="2021-05-21T17:53:00Z"/>
                <w:rFonts w:ascii="標楷體" w:eastAsia="標楷體" w:hAnsi="標楷體"/>
              </w:rPr>
            </w:pPr>
          </w:p>
        </w:tc>
        <w:tc>
          <w:tcPr>
            <w:tcW w:w="756" w:type="pct"/>
            <w:vMerge/>
          </w:tcPr>
          <w:p w14:paraId="6AB66B34" w14:textId="75301050" w:rsidR="00E24265" w:rsidRPr="00615D4B" w:rsidDel="00CB3FDD" w:rsidRDefault="00E24265" w:rsidP="005F76AD">
            <w:pPr>
              <w:rPr>
                <w:del w:id="9482" w:author="阿毛" w:date="2021-05-21T17:53:00Z"/>
                <w:rFonts w:ascii="標楷體" w:eastAsia="標楷體" w:hAnsi="標楷體"/>
              </w:rPr>
            </w:pPr>
          </w:p>
        </w:tc>
        <w:tc>
          <w:tcPr>
            <w:tcW w:w="624" w:type="pct"/>
          </w:tcPr>
          <w:p w14:paraId="733B982F" w14:textId="172B9CB1" w:rsidR="00E24265" w:rsidRPr="00615D4B" w:rsidDel="00CB3FDD" w:rsidRDefault="00E24265" w:rsidP="005F76AD">
            <w:pPr>
              <w:rPr>
                <w:del w:id="9483" w:author="阿毛" w:date="2021-05-21T17:53:00Z"/>
                <w:rFonts w:ascii="標楷體" w:eastAsia="標楷體" w:hAnsi="標楷體"/>
              </w:rPr>
            </w:pPr>
            <w:del w:id="9484" w:author="阿毛" w:date="2021-05-21T17:53:00Z">
              <w:r w:rsidRPr="00615D4B" w:rsidDel="00CB3FDD">
                <w:rPr>
                  <w:rFonts w:ascii="標楷體" w:eastAsia="標楷體" w:hAnsi="標楷體" w:hint="eastAsia"/>
                </w:rPr>
                <w:delText>資料型態長度</w:delText>
              </w:r>
            </w:del>
          </w:p>
        </w:tc>
        <w:tc>
          <w:tcPr>
            <w:tcW w:w="624" w:type="pct"/>
          </w:tcPr>
          <w:p w14:paraId="504A424D" w14:textId="141E5FE3" w:rsidR="00E24265" w:rsidRPr="00615D4B" w:rsidDel="00CB3FDD" w:rsidRDefault="00E24265" w:rsidP="005F76AD">
            <w:pPr>
              <w:rPr>
                <w:del w:id="9485" w:author="阿毛" w:date="2021-05-21T17:53:00Z"/>
                <w:rFonts w:ascii="標楷體" w:eastAsia="標楷體" w:hAnsi="標楷體"/>
              </w:rPr>
            </w:pPr>
            <w:del w:id="9486" w:author="阿毛" w:date="2021-05-21T17:53:00Z">
              <w:r w:rsidRPr="00615D4B" w:rsidDel="00CB3FDD">
                <w:rPr>
                  <w:rFonts w:ascii="標楷體" w:eastAsia="標楷體" w:hAnsi="標楷體"/>
                </w:rPr>
                <w:delText>預設值</w:delText>
              </w:r>
            </w:del>
          </w:p>
        </w:tc>
        <w:tc>
          <w:tcPr>
            <w:tcW w:w="537" w:type="pct"/>
          </w:tcPr>
          <w:p w14:paraId="4BDE6E4C" w14:textId="0612216A" w:rsidR="00E24265" w:rsidRPr="00615D4B" w:rsidDel="00CB3FDD" w:rsidRDefault="00E24265" w:rsidP="005F76AD">
            <w:pPr>
              <w:rPr>
                <w:del w:id="9487" w:author="阿毛" w:date="2021-05-21T17:53:00Z"/>
                <w:rFonts w:ascii="標楷體" w:eastAsia="標楷體" w:hAnsi="標楷體"/>
              </w:rPr>
            </w:pPr>
            <w:del w:id="9488" w:author="阿毛" w:date="2021-05-21T17:53:00Z">
              <w:r w:rsidRPr="00615D4B" w:rsidDel="00CB3FDD">
                <w:rPr>
                  <w:rFonts w:ascii="標楷體" w:eastAsia="標楷體" w:hAnsi="標楷體"/>
                </w:rPr>
                <w:delText>選單內容</w:delText>
              </w:r>
            </w:del>
          </w:p>
        </w:tc>
        <w:tc>
          <w:tcPr>
            <w:tcW w:w="299" w:type="pct"/>
          </w:tcPr>
          <w:p w14:paraId="2F3A29C9" w14:textId="75C7BC2F" w:rsidR="00E24265" w:rsidRPr="00615D4B" w:rsidDel="00CB3FDD" w:rsidRDefault="00E24265" w:rsidP="005F76AD">
            <w:pPr>
              <w:rPr>
                <w:del w:id="9489" w:author="阿毛" w:date="2021-05-21T17:53:00Z"/>
                <w:rFonts w:ascii="標楷體" w:eastAsia="標楷體" w:hAnsi="標楷體"/>
              </w:rPr>
            </w:pPr>
            <w:del w:id="9490" w:author="阿毛" w:date="2021-05-21T17:53:00Z">
              <w:r w:rsidRPr="00615D4B" w:rsidDel="00CB3FDD">
                <w:rPr>
                  <w:rFonts w:ascii="標楷體" w:eastAsia="標楷體" w:hAnsi="標楷體"/>
                </w:rPr>
                <w:delText>必填</w:delText>
              </w:r>
            </w:del>
          </w:p>
        </w:tc>
        <w:tc>
          <w:tcPr>
            <w:tcW w:w="299" w:type="pct"/>
          </w:tcPr>
          <w:p w14:paraId="6561C521" w14:textId="1EEAD8B8" w:rsidR="00E24265" w:rsidRPr="00615D4B" w:rsidDel="00CB3FDD" w:rsidRDefault="00E24265" w:rsidP="005F76AD">
            <w:pPr>
              <w:rPr>
                <w:del w:id="9491" w:author="阿毛" w:date="2021-05-21T17:53:00Z"/>
                <w:rFonts w:ascii="標楷體" w:eastAsia="標楷體" w:hAnsi="標楷體"/>
              </w:rPr>
            </w:pPr>
            <w:del w:id="9492" w:author="阿毛" w:date="2021-05-21T17:53:00Z">
              <w:r w:rsidRPr="00615D4B" w:rsidDel="00CB3FDD">
                <w:rPr>
                  <w:rFonts w:ascii="標楷體" w:eastAsia="標楷體" w:hAnsi="標楷體"/>
                </w:rPr>
                <w:delText>R/W</w:delText>
              </w:r>
            </w:del>
          </w:p>
        </w:tc>
        <w:tc>
          <w:tcPr>
            <w:tcW w:w="1642" w:type="pct"/>
            <w:vMerge/>
          </w:tcPr>
          <w:p w14:paraId="72D47D45" w14:textId="3288CBBC" w:rsidR="00E24265" w:rsidRPr="00615D4B" w:rsidDel="00CB3FDD" w:rsidRDefault="00E24265" w:rsidP="005F76AD">
            <w:pPr>
              <w:rPr>
                <w:del w:id="9493" w:author="阿毛" w:date="2021-05-21T17:53:00Z"/>
                <w:rFonts w:ascii="標楷體" w:eastAsia="標楷體" w:hAnsi="標楷體"/>
              </w:rPr>
            </w:pPr>
          </w:p>
        </w:tc>
      </w:tr>
      <w:tr w:rsidR="00E24265" w:rsidRPr="00615D4B" w:rsidDel="00CB3FDD" w14:paraId="4F4950D8" w14:textId="5464CEB8" w:rsidTr="005F76AD">
        <w:trPr>
          <w:trHeight w:val="291"/>
          <w:jc w:val="center"/>
          <w:del w:id="9494" w:author="阿毛" w:date="2021-05-21T17:53:00Z"/>
        </w:trPr>
        <w:tc>
          <w:tcPr>
            <w:tcW w:w="219" w:type="pct"/>
          </w:tcPr>
          <w:p w14:paraId="325F0E0F" w14:textId="2B7B1780" w:rsidR="00E24265" w:rsidRPr="00615D4B" w:rsidDel="00CB3FDD" w:rsidRDefault="00E24265" w:rsidP="005F76AD">
            <w:pPr>
              <w:rPr>
                <w:del w:id="9495" w:author="阿毛" w:date="2021-05-21T17:53:00Z"/>
                <w:rFonts w:ascii="標楷體" w:eastAsia="標楷體" w:hAnsi="標楷體"/>
              </w:rPr>
            </w:pPr>
            <w:del w:id="9496" w:author="阿毛" w:date="2021-05-21T17:53:00Z">
              <w:r w:rsidDel="00CB3FDD">
                <w:rPr>
                  <w:rFonts w:ascii="標楷體" w:eastAsia="標楷體" w:hAnsi="標楷體" w:hint="eastAsia"/>
                </w:rPr>
                <w:delText>1</w:delText>
              </w:r>
            </w:del>
          </w:p>
        </w:tc>
        <w:tc>
          <w:tcPr>
            <w:tcW w:w="756" w:type="pct"/>
          </w:tcPr>
          <w:p w14:paraId="03AB336A" w14:textId="5EF5272C" w:rsidR="00E24265" w:rsidRPr="00615D4B" w:rsidDel="00CB3FDD" w:rsidRDefault="00E24265" w:rsidP="005F76AD">
            <w:pPr>
              <w:rPr>
                <w:del w:id="9497" w:author="阿毛" w:date="2021-05-21T17:53:00Z"/>
                <w:rFonts w:ascii="標楷體" w:eastAsia="標楷體" w:hAnsi="標楷體"/>
              </w:rPr>
            </w:pPr>
            <w:del w:id="9498" w:author="阿毛" w:date="2021-05-21T17:53:00Z">
              <w:r w:rsidRPr="00902E50" w:rsidDel="00CB3FDD">
                <w:rPr>
                  <w:rFonts w:ascii="標楷體" w:eastAsia="標楷體" w:hAnsi="標楷體" w:hint="eastAsia"/>
                </w:rPr>
                <w:delText>交易代碼</w:delText>
              </w:r>
            </w:del>
          </w:p>
        </w:tc>
        <w:tc>
          <w:tcPr>
            <w:tcW w:w="624" w:type="pct"/>
          </w:tcPr>
          <w:p w14:paraId="59E01471" w14:textId="7DEC99E6" w:rsidR="00E24265" w:rsidRPr="00615D4B" w:rsidDel="00CB3FDD" w:rsidRDefault="00E24265" w:rsidP="005F76AD">
            <w:pPr>
              <w:rPr>
                <w:del w:id="9499" w:author="阿毛" w:date="2021-05-21T17:53:00Z"/>
                <w:rFonts w:ascii="標楷體" w:eastAsia="標楷體" w:hAnsi="標楷體"/>
              </w:rPr>
            </w:pPr>
          </w:p>
        </w:tc>
        <w:tc>
          <w:tcPr>
            <w:tcW w:w="624" w:type="pct"/>
          </w:tcPr>
          <w:p w14:paraId="047D0FF7" w14:textId="78D9015D" w:rsidR="00E24265" w:rsidRPr="00615D4B" w:rsidDel="00CB3FDD" w:rsidRDefault="00E24265" w:rsidP="005F76AD">
            <w:pPr>
              <w:rPr>
                <w:del w:id="9500" w:author="阿毛" w:date="2021-05-21T17:53:00Z"/>
                <w:rFonts w:ascii="標楷體" w:eastAsia="標楷體" w:hAnsi="標楷體"/>
              </w:rPr>
            </w:pPr>
          </w:p>
        </w:tc>
        <w:tc>
          <w:tcPr>
            <w:tcW w:w="537" w:type="pct"/>
          </w:tcPr>
          <w:p w14:paraId="4CDA3332" w14:textId="4B9CCBC2" w:rsidR="00E24265" w:rsidRPr="00615D4B" w:rsidDel="00CB3FDD" w:rsidRDefault="00E24265" w:rsidP="005F76AD">
            <w:pPr>
              <w:rPr>
                <w:del w:id="9501" w:author="阿毛" w:date="2021-05-21T17:53:00Z"/>
                <w:rFonts w:ascii="標楷體" w:eastAsia="標楷體" w:hAnsi="標楷體"/>
              </w:rPr>
            </w:pPr>
            <w:del w:id="9502" w:author="阿毛" w:date="2021-05-21T17:53:00Z">
              <w:r w:rsidDel="00CB3FDD">
                <w:rPr>
                  <w:rFonts w:ascii="標楷體" w:eastAsia="標楷體" w:hAnsi="標楷體" w:hint="eastAsia"/>
                </w:rPr>
                <w:delText>下拉式選單</w:delText>
              </w:r>
            </w:del>
          </w:p>
        </w:tc>
        <w:tc>
          <w:tcPr>
            <w:tcW w:w="299" w:type="pct"/>
          </w:tcPr>
          <w:p w14:paraId="69EAF568" w14:textId="5941B654" w:rsidR="00E24265" w:rsidRPr="00615D4B" w:rsidDel="00CB3FDD" w:rsidRDefault="00E24265" w:rsidP="005F76AD">
            <w:pPr>
              <w:rPr>
                <w:del w:id="9503" w:author="阿毛" w:date="2021-05-21T17:53:00Z"/>
                <w:rFonts w:ascii="標楷體" w:eastAsia="標楷體" w:hAnsi="標楷體"/>
              </w:rPr>
            </w:pPr>
          </w:p>
        </w:tc>
        <w:tc>
          <w:tcPr>
            <w:tcW w:w="299" w:type="pct"/>
          </w:tcPr>
          <w:p w14:paraId="75D5745D" w14:textId="48FCA116" w:rsidR="00E24265" w:rsidRPr="00615D4B" w:rsidDel="00CB3FDD" w:rsidRDefault="00E24265" w:rsidP="005F76AD">
            <w:pPr>
              <w:rPr>
                <w:del w:id="9504" w:author="阿毛" w:date="2021-05-21T17:53:00Z"/>
                <w:rFonts w:ascii="標楷體" w:eastAsia="標楷體" w:hAnsi="標楷體"/>
              </w:rPr>
            </w:pPr>
          </w:p>
        </w:tc>
        <w:tc>
          <w:tcPr>
            <w:tcW w:w="1642" w:type="pct"/>
          </w:tcPr>
          <w:p w14:paraId="18DE0EF8" w14:textId="63DA6E11" w:rsidR="00E24265" w:rsidDel="00CB3FDD" w:rsidRDefault="00E24265" w:rsidP="005F76AD">
            <w:pPr>
              <w:rPr>
                <w:del w:id="9505" w:author="阿毛" w:date="2021-05-21T17:53:00Z"/>
                <w:rFonts w:ascii="標楷體" w:eastAsia="標楷體" w:hAnsi="標楷體"/>
              </w:rPr>
            </w:pPr>
            <w:del w:id="9506" w:author="阿毛" w:date="2021-05-21T17:53:00Z">
              <w:r w:rsidRPr="00BF6A88" w:rsidDel="00CB3FDD">
                <w:rPr>
                  <w:rFonts w:ascii="標楷體" w:eastAsia="標楷體" w:hAnsi="標楷體" w:hint="eastAsia"/>
                </w:rPr>
                <w:delText>1:新增</w:delText>
              </w:r>
            </w:del>
          </w:p>
          <w:p w14:paraId="19F10B40" w14:textId="2BB185C0" w:rsidR="00E24265" w:rsidRPr="00615D4B" w:rsidDel="00CB3FDD" w:rsidRDefault="00E24265" w:rsidP="005F76AD">
            <w:pPr>
              <w:rPr>
                <w:del w:id="9507" w:author="阿毛" w:date="2021-05-21T17:53:00Z"/>
                <w:rFonts w:ascii="標楷體" w:eastAsia="標楷體" w:hAnsi="標楷體"/>
              </w:rPr>
            </w:pPr>
            <w:del w:id="9508" w:author="阿毛" w:date="2021-05-21T17:53:00Z">
              <w:r w:rsidRPr="00BF6A88" w:rsidDel="00CB3FDD">
                <w:rPr>
                  <w:rFonts w:ascii="標楷體" w:eastAsia="標楷體" w:hAnsi="標楷體" w:hint="eastAsia"/>
                </w:rPr>
                <w:delText>2:異動</w:delText>
              </w:r>
            </w:del>
          </w:p>
        </w:tc>
      </w:tr>
      <w:tr w:rsidR="00E24265" w:rsidRPr="00615D4B" w:rsidDel="00CB3FDD" w14:paraId="17BCA5D0" w14:textId="4BE6A4B4" w:rsidTr="005F76AD">
        <w:trPr>
          <w:trHeight w:val="291"/>
          <w:jc w:val="center"/>
          <w:del w:id="9509" w:author="阿毛" w:date="2021-05-21T17:53:00Z"/>
        </w:trPr>
        <w:tc>
          <w:tcPr>
            <w:tcW w:w="219" w:type="pct"/>
          </w:tcPr>
          <w:p w14:paraId="4AAF49F5" w14:textId="5E0AF7DA" w:rsidR="00E24265" w:rsidRPr="00615D4B" w:rsidDel="00CB3FDD" w:rsidRDefault="00E24265" w:rsidP="005F76AD">
            <w:pPr>
              <w:rPr>
                <w:del w:id="9510" w:author="阿毛" w:date="2021-05-21T17:53:00Z"/>
                <w:rFonts w:ascii="標楷體" w:eastAsia="標楷體" w:hAnsi="標楷體"/>
              </w:rPr>
            </w:pPr>
            <w:del w:id="9511" w:author="阿毛" w:date="2021-05-21T17:53:00Z">
              <w:r w:rsidDel="00CB3FDD">
                <w:rPr>
                  <w:rFonts w:ascii="標楷體" w:eastAsia="標楷體" w:hAnsi="標楷體" w:hint="eastAsia"/>
                </w:rPr>
                <w:delText>2</w:delText>
              </w:r>
            </w:del>
          </w:p>
        </w:tc>
        <w:tc>
          <w:tcPr>
            <w:tcW w:w="756" w:type="pct"/>
          </w:tcPr>
          <w:p w14:paraId="41B50D87" w14:textId="28917317" w:rsidR="00E24265" w:rsidRPr="00615D4B" w:rsidDel="00CB3FDD" w:rsidRDefault="00E24265" w:rsidP="005F76AD">
            <w:pPr>
              <w:rPr>
                <w:del w:id="9512" w:author="阿毛" w:date="2021-05-21T17:53:00Z"/>
                <w:rFonts w:ascii="標楷體" w:eastAsia="標楷體" w:hAnsi="標楷體"/>
              </w:rPr>
            </w:pPr>
            <w:del w:id="9513" w:author="阿毛" w:date="2021-05-21T17:53:00Z">
              <w:r w:rsidRPr="00902E50" w:rsidDel="00CB3FDD">
                <w:rPr>
                  <w:rFonts w:ascii="標楷體" w:eastAsia="標楷體" w:hAnsi="標楷體" w:hint="eastAsia"/>
                </w:rPr>
                <w:delText>債務人IDN</w:delText>
              </w:r>
            </w:del>
          </w:p>
        </w:tc>
        <w:tc>
          <w:tcPr>
            <w:tcW w:w="624" w:type="pct"/>
          </w:tcPr>
          <w:p w14:paraId="59D4BF7F" w14:textId="6EF8F153" w:rsidR="00E24265" w:rsidRPr="00615D4B" w:rsidDel="00CB3FDD" w:rsidRDefault="00E24265" w:rsidP="005F76AD">
            <w:pPr>
              <w:rPr>
                <w:del w:id="9514" w:author="阿毛" w:date="2021-05-21T17:53:00Z"/>
                <w:rFonts w:ascii="標楷體" w:eastAsia="標楷體" w:hAnsi="標楷體"/>
              </w:rPr>
            </w:pPr>
          </w:p>
        </w:tc>
        <w:tc>
          <w:tcPr>
            <w:tcW w:w="624" w:type="pct"/>
          </w:tcPr>
          <w:p w14:paraId="51C3419A" w14:textId="5F4EF14A" w:rsidR="00E24265" w:rsidRPr="00615D4B" w:rsidDel="00CB3FDD" w:rsidRDefault="00E24265" w:rsidP="005F76AD">
            <w:pPr>
              <w:rPr>
                <w:del w:id="9515" w:author="阿毛" w:date="2021-05-21T17:53:00Z"/>
                <w:rFonts w:ascii="標楷體" w:eastAsia="標楷體" w:hAnsi="標楷體"/>
              </w:rPr>
            </w:pPr>
          </w:p>
        </w:tc>
        <w:tc>
          <w:tcPr>
            <w:tcW w:w="537" w:type="pct"/>
          </w:tcPr>
          <w:p w14:paraId="4AB8A250" w14:textId="728B92B3" w:rsidR="00E24265" w:rsidRPr="00615D4B" w:rsidDel="00CB3FDD" w:rsidRDefault="00E24265" w:rsidP="005F76AD">
            <w:pPr>
              <w:rPr>
                <w:del w:id="9516" w:author="阿毛" w:date="2021-05-21T17:53:00Z"/>
                <w:rFonts w:ascii="標楷體" w:eastAsia="標楷體" w:hAnsi="標楷體"/>
              </w:rPr>
            </w:pPr>
          </w:p>
        </w:tc>
        <w:tc>
          <w:tcPr>
            <w:tcW w:w="299" w:type="pct"/>
          </w:tcPr>
          <w:p w14:paraId="2837AA16" w14:textId="6F87CFAA" w:rsidR="00E24265" w:rsidRPr="00615D4B" w:rsidDel="00CB3FDD" w:rsidRDefault="00E24265" w:rsidP="005F76AD">
            <w:pPr>
              <w:rPr>
                <w:del w:id="9517" w:author="阿毛" w:date="2021-05-21T17:53:00Z"/>
                <w:rFonts w:ascii="標楷體" w:eastAsia="標楷體" w:hAnsi="標楷體"/>
              </w:rPr>
            </w:pPr>
          </w:p>
        </w:tc>
        <w:tc>
          <w:tcPr>
            <w:tcW w:w="299" w:type="pct"/>
          </w:tcPr>
          <w:p w14:paraId="7A84CB5B" w14:textId="4836A9AA" w:rsidR="00E24265" w:rsidRPr="00615D4B" w:rsidDel="00CB3FDD" w:rsidRDefault="00E24265" w:rsidP="005F76AD">
            <w:pPr>
              <w:rPr>
                <w:del w:id="9518" w:author="阿毛" w:date="2021-05-21T17:53:00Z"/>
                <w:rFonts w:ascii="標楷體" w:eastAsia="標楷體" w:hAnsi="標楷體"/>
              </w:rPr>
            </w:pPr>
          </w:p>
        </w:tc>
        <w:tc>
          <w:tcPr>
            <w:tcW w:w="1642" w:type="pct"/>
          </w:tcPr>
          <w:p w14:paraId="537A5932" w14:textId="7417B0CD" w:rsidR="00E24265" w:rsidRPr="00615D4B" w:rsidDel="00CB3FDD" w:rsidRDefault="00E24265" w:rsidP="005F76AD">
            <w:pPr>
              <w:rPr>
                <w:del w:id="9519" w:author="阿毛" w:date="2021-05-21T17:53:00Z"/>
                <w:rFonts w:ascii="標楷體" w:eastAsia="標楷體" w:hAnsi="標楷體"/>
              </w:rPr>
            </w:pPr>
          </w:p>
        </w:tc>
      </w:tr>
      <w:tr w:rsidR="00E24265" w:rsidRPr="00615D4B" w:rsidDel="00CB3FDD" w14:paraId="3537FECF" w14:textId="769CD78C" w:rsidTr="005F76AD">
        <w:trPr>
          <w:trHeight w:val="291"/>
          <w:jc w:val="center"/>
          <w:del w:id="9520" w:author="阿毛" w:date="2021-05-21T17:53:00Z"/>
        </w:trPr>
        <w:tc>
          <w:tcPr>
            <w:tcW w:w="219" w:type="pct"/>
          </w:tcPr>
          <w:p w14:paraId="3B31DD73" w14:textId="1DFB893F" w:rsidR="00E24265" w:rsidRPr="00615D4B" w:rsidDel="00CB3FDD" w:rsidRDefault="00E24265" w:rsidP="005F76AD">
            <w:pPr>
              <w:rPr>
                <w:del w:id="9521" w:author="阿毛" w:date="2021-05-21T17:53:00Z"/>
                <w:rFonts w:ascii="標楷體" w:eastAsia="標楷體" w:hAnsi="標楷體"/>
              </w:rPr>
            </w:pPr>
            <w:del w:id="9522" w:author="阿毛" w:date="2021-05-21T17:53:00Z">
              <w:r w:rsidDel="00CB3FDD">
                <w:rPr>
                  <w:rFonts w:ascii="標楷體" w:eastAsia="標楷體" w:hAnsi="標楷體" w:hint="eastAsia"/>
                </w:rPr>
                <w:delText>3</w:delText>
              </w:r>
            </w:del>
          </w:p>
        </w:tc>
        <w:tc>
          <w:tcPr>
            <w:tcW w:w="756" w:type="pct"/>
          </w:tcPr>
          <w:p w14:paraId="03096A29" w14:textId="30EDA8C9" w:rsidR="00E24265" w:rsidRPr="00615D4B" w:rsidDel="00CB3FDD" w:rsidRDefault="00E24265" w:rsidP="005F76AD">
            <w:pPr>
              <w:rPr>
                <w:del w:id="9523" w:author="阿毛" w:date="2021-05-21T17:53:00Z"/>
                <w:rFonts w:ascii="標楷體" w:eastAsia="標楷體" w:hAnsi="標楷體"/>
              </w:rPr>
            </w:pPr>
            <w:del w:id="9524" w:author="阿毛" w:date="2021-05-21T17:53:00Z">
              <w:r w:rsidRPr="00902E50" w:rsidDel="00CB3FDD">
                <w:rPr>
                  <w:rFonts w:ascii="標楷體" w:eastAsia="標楷體" w:hAnsi="標楷體" w:hint="eastAsia"/>
                </w:rPr>
                <w:delText>報送單位代號</w:delText>
              </w:r>
            </w:del>
          </w:p>
        </w:tc>
        <w:tc>
          <w:tcPr>
            <w:tcW w:w="624" w:type="pct"/>
          </w:tcPr>
          <w:p w14:paraId="1B3A5128" w14:textId="2870FDDD" w:rsidR="00E24265" w:rsidRPr="00615D4B" w:rsidDel="00CB3FDD" w:rsidRDefault="00E24265" w:rsidP="005F76AD">
            <w:pPr>
              <w:rPr>
                <w:del w:id="9525" w:author="阿毛" w:date="2021-05-21T17:53:00Z"/>
                <w:rFonts w:ascii="標楷體" w:eastAsia="標楷體" w:hAnsi="標楷體"/>
              </w:rPr>
            </w:pPr>
          </w:p>
        </w:tc>
        <w:tc>
          <w:tcPr>
            <w:tcW w:w="624" w:type="pct"/>
          </w:tcPr>
          <w:p w14:paraId="27483018" w14:textId="11C7CEC5" w:rsidR="00E24265" w:rsidRPr="00615D4B" w:rsidDel="00CB3FDD" w:rsidRDefault="00E24265" w:rsidP="005F76AD">
            <w:pPr>
              <w:rPr>
                <w:del w:id="9526" w:author="阿毛" w:date="2021-05-21T17:53:00Z"/>
                <w:rFonts w:ascii="標楷體" w:eastAsia="標楷體" w:hAnsi="標楷體"/>
              </w:rPr>
            </w:pPr>
          </w:p>
        </w:tc>
        <w:tc>
          <w:tcPr>
            <w:tcW w:w="537" w:type="pct"/>
          </w:tcPr>
          <w:p w14:paraId="1769DAEB" w14:textId="395419FB" w:rsidR="00E24265" w:rsidRPr="00615D4B" w:rsidDel="00CB3FDD" w:rsidRDefault="00E24265" w:rsidP="005F76AD">
            <w:pPr>
              <w:rPr>
                <w:del w:id="9527" w:author="阿毛" w:date="2021-05-21T17:53:00Z"/>
                <w:rFonts w:ascii="標楷體" w:eastAsia="標楷體" w:hAnsi="標楷體"/>
              </w:rPr>
            </w:pPr>
          </w:p>
        </w:tc>
        <w:tc>
          <w:tcPr>
            <w:tcW w:w="299" w:type="pct"/>
          </w:tcPr>
          <w:p w14:paraId="530026D0" w14:textId="6A7597C9" w:rsidR="00E24265" w:rsidRPr="00615D4B" w:rsidDel="00CB3FDD" w:rsidRDefault="00E24265" w:rsidP="005F76AD">
            <w:pPr>
              <w:rPr>
                <w:del w:id="9528" w:author="阿毛" w:date="2021-05-21T17:53:00Z"/>
                <w:rFonts w:ascii="標楷體" w:eastAsia="標楷體" w:hAnsi="標楷體"/>
              </w:rPr>
            </w:pPr>
          </w:p>
        </w:tc>
        <w:tc>
          <w:tcPr>
            <w:tcW w:w="299" w:type="pct"/>
          </w:tcPr>
          <w:p w14:paraId="47DDD14E" w14:textId="3C4CDF8C" w:rsidR="00E24265" w:rsidRPr="00615D4B" w:rsidDel="00CB3FDD" w:rsidRDefault="00E24265" w:rsidP="005F76AD">
            <w:pPr>
              <w:rPr>
                <w:del w:id="9529" w:author="阿毛" w:date="2021-05-21T17:53:00Z"/>
                <w:rFonts w:ascii="標楷體" w:eastAsia="標楷體" w:hAnsi="標楷體"/>
              </w:rPr>
            </w:pPr>
          </w:p>
        </w:tc>
        <w:tc>
          <w:tcPr>
            <w:tcW w:w="1642" w:type="pct"/>
          </w:tcPr>
          <w:p w14:paraId="23B36BB7" w14:textId="6C28DC6B" w:rsidR="00E24265" w:rsidRPr="00615D4B" w:rsidDel="00CB3FDD" w:rsidRDefault="00E24265" w:rsidP="005F76AD">
            <w:pPr>
              <w:rPr>
                <w:del w:id="9530" w:author="阿毛" w:date="2021-05-21T17:53:00Z"/>
                <w:rFonts w:ascii="標楷體" w:eastAsia="標楷體" w:hAnsi="標楷體"/>
              </w:rPr>
            </w:pPr>
          </w:p>
        </w:tc>
      </w:tr>
      <w:tr w:rsidR="00E24265" w:rsidRPr="00615D4B" w:rsidDel="00CB3FDD" w14:paraId="5B66B15A" w14:textId="6AA9DC5F" w:rsidTr="005F76AD">
        <w:trPr>
          <w:trHeight w:val="291"/>
          <w:jc w:val="center"/>
          <w:del w:id="9531" w:author="阿毛" w:date="2021-05-21T17:53:00Z"/>
        </w:trPr>
        <w:tc>
          <w:tcPr>
            <w:tcW w:w="219" w:type="pct"/>
          </w:tcPr>
          <w:p w14:paraId="40370EEF" w14:textId="57D0E6D1" w:rsidR="00E24265" w:rsidRPr="00615D4B" w:rsidDel="00CB3FDD" w:rsidRDefault="00E24265" w:rsidP="005F76AD">
            <w:pPr>
              <w:rPr>
                <w:del w:id="9532" w:author="阿毛" w:date="2021-05-21T17:53:00Z"/>
                <w:rFonts w:ascii="標楷體" w:eastAsia="標楷體" w:hAnsi="標楷體"/>
              </w:rPr>
            </w:pPr>
            <w:del w:id="9533" w:author="阿毛" w:date="2021-05-21T17:53:00Z">
              <w:r w:rsidDel="00CB3FDD">
                <w:rPr>
                  <w:rFonts w:ascii="標楷體" w:eastAsia="標楷體" w:hAnsi="標楷體" w:hint="eastAsia"/>
                </w:rPr>
                <w:delText>4</w:delText>
              </w:r>
            </w:del>
          </w:p>
        </w:tc>
        <w:tc>
          <w:tcPr>
            <w:tcW w:w="756" w:type="pct"/>
          </w:tcPr>
          <w:p w14:paraId="1B44C875" w14:textId="4EFD2ACA" w:rsidR="00E24265" w:rsidRPr="00615D4B" w:rsidDel="00CB3FDD" w:rsidRDefault="00E24265" w:rsidP="005F76AD">
            <w:pPr>
              <w:rPr>
                <w:del w:id="9534" w:author="阿毛" w:date="2021-05-21T17:53:00Z"/>
                <w:rFonts w:ascii="標楷體" w:eastAsia="標楷體" w:hAnsi="標楷體"/>
              </w:rPr>
            </w:pPr>
            <w:del w:id="9535" w:author="阿毛" w:date="2021-05-21T17:53:00Z">
              <w:r w:rsidRPr="00902E50" w:rsidDel="00CB3FDD">
                <w:rPr>
                  <w:rFonts w:ascii="標楷體" w:eastAsia="標楷體" w:hAnsi="標楷體" w:hint="eastAsia"/>
                </w:rPr>
                <w:delText>協商申請日</w:delText>
              </w:r>
            </w:del>
          </w:p>
        </w:tc>
        <w:tc>
          <w:tcPr>
            <w:tcW w:w="624" w:type="pct"/>
          </w:tcPr>
          <w:p w14:paraId="38CAFDFB" w14:textId="615F63EB" w:rsidR="00E24265" w:rsidRPr="00615D4B" w:rsidDel="00CB3FDD" w:rsidRDefault="00E24265" w:rsidP="005F76AD">
            <w:pPr>
              <w:rPr>
                <w:del w:id="9536" w:author="阿毛" w:date="2021-05-21T17:53:00Z"/>
                <w:rFonts w:ascii="標楷體" w:eastAsia="標楷體" w:hAnsi="標楷體"/>
              </w:rPr>
            </w:pPr>
          </w:p>
        </w:tc>
        <w:tc>
          <w:tcPr>
            <w:tcW w:w="624" w:type="pct"/>
          </w:tcPr>
          <w:p w14:paraId="5E7E58FA" w14:textId="238914BA" w:rsidR="00E24265" w:rsidRPr="00615D4B" w:rsidDel="00CB3FDD" w:rsidRDefault="00E24265" w:rsidP="005F76AD">
            <w:pPr>
              <w:rPr>
                <w:del w:id="9537" w:author="阿毛" w:date="2021-05-21T17:53:00Z"/>
                <w:rFonts w:ascii="標楷體" w:eastAsia="標楷體" w:hAnsi="標楷體"/>
              </w:rPr>
            </w:pPr>
          </w:p>
        </w:tc>
        <w:tc>
          <w:tcPr>
            <w:tcW w:w="537" w:type="pct"/>
          </w:tcPr>
          <w:p w14:paraId="30286402" w14:textId="5CECDBB1" w:rsidR="00E24265" w:rsidRPr="00615D4B" w:rsidDel="00CB3FDD" w:rsidRDefault="00E24265" w:rsidP="005F76AD">
            <w:pPr>
              <w:rPr>
                <w:del w:id="9538" w:author="阿毛" w:date="2021-05-21T17:53:00Z"/>
                <w:rFonts w:ascii="標楷體" w:eastAsia="標楷體" w:hAnsi="標楷體"/>
              </w:rPr>
            </w:pPr>
          </w:p>
        </w:tc>
        <w:tc>
          <w:tcPr>
            <w:tcW w:w="299" w:type="pct"/>
          </w:tcPr>
          <w:p w14:paraId="18917DDD" w14:textId="05B4F104" w:rsidR="00E24265" w:rsidRPr="00615D4B" w:rsidDel="00CB3FDD" w:rsidRDefault="00E24265" w:rsidP="005F76AD">
            <w:pPr>
              <w:rPr>
                <w:del w:id="9539" w:author="阿毛" w:date="2021-05-21T17:53:00Z"/>
                <w:rFonts w:ascii="標楷體" w:eastAsia="標楷體" w:hAnsi="標楷體"/>
              </w:rPr>
            </w:pPr>
          </w:p>
        </w:tc>
        <w:tc>
          <w:tcPr>
            <w:tcW w:w="299" w:type="pct"/>
          </w:tcPr>
          <w:p w14:paraId="209658A9" w14:textId="098EE685" w:rsidR="00E24265" w:rsidRPr="00615D4B" w:rsidDel="00CB3FDD" w:rsidRDefault="00E24265" w:rsidP="005F76AD">
            <w:pPr>
              <w:rPr>
                <w:del w:id="9540" w:author="阿毛" w:date="2021-05-21T17:53:00Z"/>
                <w:rFonts w:ascii="標楷體" w:eastAsia="標楷體" w:hAnsi="標楷體"/>
              </w:rPr>
            </w:pPr>
          </w:p>
        </w:tc>
        <w:tc>
          <w:tcPr>
            <w:tcW w:w="1642" w:type="pct"/>
          </w:tcPr>
          <w:p w14:paraId="42D408E9" w14:textId="4A2E3B68" w:rsidR="00E24265" w:rsidRPr="00615D4B" w:rsidDel="00CB3FDD" w:rsidRDefault="00E24265" w:rsidP="005F76AD">
            <w:pPr>
              <w:rPr>
                <w:del w:id="9541" w:author="阿毛" w:date="2021-05-21T17:53:00Z"/>
                <w:rFonts w:ascii="標楷體" w:eastAsia="標楷體" w:hAnsi="標楷體"/>
              </w:rPr>
            </w:pPr>
          </w:p>
        </w:tc>
      </w:tr>
      <w:tr w:rsidR="00E24265" w:rsidRPr="00615D4B" w:rsidDel="00CB3FDD" w14:paraId="23F5C84C" w14:textId="2C62BCFC" w:rsidTr="005F76AD">
        <w:trPr>
          <w:trHeight w:val="291"/>
          <w:jc w:val="center"/>
          <w:del w:id="9542" w:author="阿毛" w:date="2021-05-21T17:53:00Z"/>
        </w:trPr>
        <w:tc>
          <w:tcPr>
            <w:tcW w:w="219" w:type="pct"/>
          </w:tcPr>
          <w:p w14:paraId="0DAEBA51" w14:textId="45F051FE" w:rsidR="00E24265" w:rsidRPr="00615D4B" w:rsidDel="00CB3FDD" w:rsidRDefault="00E24265" w:rsidP="005F76AD">
            <w:pPr>
              <w:rPr>
                <w:del w:id="9543" w:author="阿毛" w:date="2021-05-21T17:53:00Z"/>
                <w:rFonts w:ascii="標楷體" w:eastAsia="標楷體" w:hAnsi="標楷體"/>
              </w:rPr>
            </w:pPr>
            <w:del w:id="9544" w:author="阿毛" w:date="2021-05-21T17:53:00Z">
              <w:r w:rsidDel="00CB3FDD">
                <w:rPr>
                  <w:rFonts w:ascii="標楷體" w:eastAsia="標楷體" w:hAnsi="標楷體" w:hint="eastAsia"/>
                </w:rPr>
                <w:delText>5</w:delText>
              </w:r>
            </w:del>
          </w:p>
        </w:tc>
        <w:tc>
          <w:tcPr>
            <w:tcW w:w="756" w:type="pct"/>
          </w:tcPr>
          <w:p w14:paraId="032E6921" w14:textId="521BCA70" w:rsidR="00E24265" w:rsidRPr="00615D4B" w:rsidDel="00CB3FDD" w:rsidRDefault="00E24265" w:rsidP="005F76AD">
            <w:pPr>
              <w:rPr>
                <w:del w:id="9545" w:author="阿毛" w:date="2021-05-21T17:53:00Z"/>
                <w:rFonts w:ascii="標楷體" w:eastAsia="標楷體" w:hAnsi="標楷體"/>
              </w:rPr>
            </w:pPr>
            <w:del w:id="9546" w:author="阿毛" w:date="2021-05-21T17:53:00Z">
              <w:r w:rsidRPr="00902E50" w:rsidDel="00CB3FDD">
                <w:rPr>
                  <w:rFonts w:ascii="標楷體" w:eastAsia="標楷體" w:hAnsi="標楷體" w:hint="eastAsia"/>
                </w:rPr>
                <w:delText>最大債權金融機構代號</w:delText>
              </w:r>
            </w:del>
          </w:p>
        </w:tc>
        <w:tc>
          <w:tcPr>
            <w:tcW w:w="624" w:type="pct"/>
          </w:tcPr>
          <w:p w14:paraId="2683D734" w14:textId="0F31FB04" w:rsidR="00E24265" w:rsidRPr="00615D4B" w:rsidDel="00CB3FDD" w:rsidRDefault="00E24265" w:rsidP="005F76AD">
            <w:pPr>
              <w:rPr>
                <w:del w:id="9547" w:author="阿毛" w:date="2021-05-21T17:53:00Z"/>
                <w:rFonts w:ascii="標楷體" w:eastAsia="標楷體" w:hAnsi="標楷體"/>
              </w:rPr>
            </w:pPr>
          </w:p>
        </w:tc>
        <w:tc>
          <w:tcPr>
            <w:tcW w:w="624" w:type="pct"/>
          </w:tcPr>
          <w:p w14:paraId="2AE3B2EC" w14:textId="0B777125" w:rsidR="00E24265" w:rsidRPr="00615D4B" w:rsidDel="00CB3FDD" w:rsidRDefault="00E24265" w:rsidP="005F76AD">
            <w:pPr>
              <w:rPr>
                <w:del w:id="9548" w:author="阿毛" w:date="2021-05-21T17:53:00Z"/>
                <w:rFonts w:ascii="標楷體" w:eastAsia="標楷體" w:hAnsi="標楷體"/>
              </w:rPr>
            </w:pPr>
          </w:p>
        </w:tc>
        <w:tc>
          <w:tcPr>
            <w:tcW w:w="537" w:type="pct"/>
          </w:tcPr>
          <w:p w14:paraId="7C53C7B8" w14:textId="003C3DC3" w:rsidR="00E24265" w:rsidRPr="00615D4B" w:rsidDel="00CB3FDD" w:rsidRDefault="00E24265" w:rsidP="005F76AD">
            <w:pPr>
              <w:rPr>
                <w:del w:id="9549" w:author="阿毛" w:date="2021-05-21T17:53:00Z"/>
                <w:rFonts w:ascii="標楷體" w:eastAsia="標楷體" w:hAnsi="標楷體"/>
              </w:rPr>
            </w:pPr>
          </w:p>
        </w:tc>
        <w:tc>
          <w:tcPr>
            <w:tcW w:w="299" w:type="pct"/>
          </w:tcPr>
          <w:p w14:paraId="3521E2B1" w14:textId="221A007D" w:rsidR="00E24265" w:rsidRPr="00615D4B" w:rsidDel="00CB3FDD" w:rsidRDefault="00E24265" w:rsidP="005F76AD">
            <w:pPr>
              <w:rPr>
                <w:del w:id="9550" w:author="阿毛" w:date="2021-05-21T17:53:00Z"/>
                <w:rFonts w:ascii="標楷體" w:eastAsia="標楷體" w:hAnsi="標楷體"/>
              </w:rPr>
            </w:pPr>
          </w:p>
        </w:tc>
        <w:tc>
          <w:tcPr>
            <w:tcW w:w="299" w:type="pct"/>
          </w:tcPr>
          <w:p w14:paraId="70027C16" w14:textId="5A917A0D" w:rsidR="00E24265" w:rsidRPr="00615D4B" w:rsidDel="00CB3FDD" w:rsidRDefault="00E24265" w:rsidP="005F76AD">
            <w:pPr>
              <w:rPr>
                <w:del w:id="9551" w:author="阿毛" w:date="2021-05-21T17:53:00Z"/>
                <w:rFonts w:ascii="標楷體" w:eastAsia="標楷體" w:hAnsi="標楷體"/>
              </w:rPr>
            </w:pPr>
          </w:p>
        </w:tc>
        <w:tc>
          <w:tcPr>
            <w:tcW w:w="1642" w:type="pct"/>
          </w:tcPr>
          <w:p w14:paraId="2A5F4564" w14:textId="1A042742" w:rsidR="00E24265" w:rsidRPr="00615D4B" w:rsidDel="00CB3FDD" w:rsidRDefault="00E24265" w:rsidP="005F76AD">
            <w:pPr>
              <w:rPr>
                <w:del w:id="9552" w:author="阿毛" w:date="2021-05-21T17:53:00Z"/>
                <w:rFonts w:ascii="標楷體" w:eastAsia="標楷體" w:hAnsi="標楷體"/>
              </w:rPr>
            </w:pPr>
          </w:p>
        </w:tc>
      </w:tr>
      <w:tr w:rsidR="00E24265" w:rsidRPr="00615D4B" w:rsidDel="00CB3FDD" w14:paraId="6ACDA8CD" w14:textId="55325E3F" w:rsidTr="005F76AD">
        <w:trPr>
          <w:trHeight w:val="291"/>
          <w:jc w:val="center"/>
          <w:del w:id="9553" w:author="阿毛" w:date="2021-05-21T17:53:00Z"/>
        </w:trPr>
        <w:tc>
          <w:tcPr>
            <w:tcW w:w="219" w:type="pct"/>
          </w:tcPr>
          <w:p w14:paraId="2711E394" w14:textId="7F66ABEE" w:rsidR="00E24265" w:rsidRPr="00615D4B" w:rsidDel="00CB3FDD" w:rsidRDefault="00E24265" w:rsidP="005F76AD">
            <w:pPr>
              <w:rPr>
                <w:del w:id="9554" w:author="阿毛" w:date="2021-05-21T17:53:00Z"/>
                <w:rFonts w:ascii="標楷體" w:eastAsia="標楷體" w:hAnsi="標楷體"/>
              </w:rPr>
            </w:pPr>
            <w:del w:id="9555" w:author="阿毛" w:date="2021-05-21T17:53:00Z">
              <w:r w:rsidDel="00CB3FDD">
                <w:rPr>
                  <w:rFonts w:ascii="標楷體" w:eastAsia="標楷體" w:hAnsi="標楷體" w:hint="eastAsia"/>
                </w:rPr>
                <w:delText>6</w:delText>
              </w:r>
            </w:del>
          </w:p>
        </w:tc>
        <w:tc>
          <w:tcPr>
            <w:tcW w:w="756" w:type="pct"/>
          </w:tcPr>
          <w:p w14:paraId="745461AE" w14:textId="1DD4518B" w:rsidR="00E24265" w:rsidRPr="00615D4B" w:rsidDel="00CB3FDD" w:rsidRDefault="00E24265" w:rsidP="005F76AD">
            <w:pPr>
              <w:rPr>
                <w:del w:id="9556" w:author="阿毛" w:date="2021-05-21T17:53:00Z"/>
                <w:rFonts w:ascii="標楷體" w:eastAsia="標楷體" w:hAnsi="標楷體"/>
              </w:rPr>
            </w:pPr>
            <w:del w:id="9557" w:author="阿毛" w:date="2021-05-21T17:53:00Z">
              <w:r w:rsidRPr="00902E50" w:rsidDel="00CB3FDD">
                <w:rPr>
                  <w:rFonts w:ascii="標楷體" w:eastAsia="標楷體" w:hAnsi="標楷體" w:hint="eastAsia"/>
                </w:rPr>
                <w:delText>是否為本金融機構債務人</w:delText>
              </w:r>
            </w:del>
          </w:p>
        </w:tc>
        <w:tc>
          <w:tcPr>
            <w:tcW w:w="624" w:type="pct"/>
          </w:tcPr>
          <w:p w14:paraId="643443E6" w14:textId="7548F618" w:rsidR="00E24265" w:rsidRPr="00615D4B" w:rsidDel="00CB3FDD" w:rsidRDefault="00E24265" w:rsidP="005F76AD">
            <w:pPr>
              <w:rPr>
                <w:del w:id="9558" w:author="阿毛" w:date="2021-05-21T17:53:00Z"/>
                <w:rFonts w:ascii="標楷體" w:eastAsia="標楷體" w:hAnsi="標楷體"/>
              </w:rPr>
            </w:pPr>
          </w:p>
        </w:tc>
        <w:tc>
          <w:tcPr>
            <w:tcW w:w="624" w:type="pct"/>
          </w:tcPr>
          <w:p w14:paraId="441DB9C7" w14:textId="0B15E431" w:rsidR="00E24265" w:rsidRPr="00615D4B" w:rsidDel="00CB3FDD" w:rsidRDefault="00E24265" w:rsidP="005F76AD">
            <w:pPr>
              <w:rPr>
                <w:del w:id="9559" w:author="阿毛" w:date="2021-05-21T17:53:00Z"/>
                <w:rFonts w:ascii="標楷體" w:eastAsia="標楷體" w:hAnsi="標楷體"/>
              </w:rPr>
            </w:pPr>
          </w:p>
        </w:tc>
        <w:tc>
          <w:tcPr>
            <w:tcW w:w="537" w:type="pct"/>
          </w:tcPr>
          <w:p w14:paraId="436CDE5C" w14:textId="61DFEDD0" w:rsidR="00E24265" w:rsidRPr="00615D4B" w:rsidDel="00CB3FDD" w:rsidRDefault="00E24265" w:rsidP="005F76AD">
            <w:pPr>
              <w:rPr>
                <w:del w:id="9560" w:author="阿毛" w:date="2021-05-21T17:53:00Z"/>
                <w:rFonts w:ascii="標楷體" w:eastAsia="標楷體" w:hAnsi="標楷體"/>
              </w:rPr>
            </w:pPr>
          </w:p>
        </w:tc>
        <w:tc>
          <w:tcPr>
            <w:tcW w:w="299" w:type="pct"/>
          </w:tcPr>
          <w:p w14:paraId="429B4BCF" w14:textId="66B31F60" w:rsidR="00E24265" w:rsidRPr="00615D4B" w:rsidDel="00CB3FDD" w:rsidRDefault="00E24265" w:rsidP="005F76AD">
            <w:pPr>
              <w:rPr>
                <w:del w:id="9561" w:author="阿毛" w:date="2021-05-21T17:53:00Z"/>
                <w:rFonts w:ascii="標楷體" w:eastAsia="標楷體" w:hAnsi="標楷體"/>
              </w:rPr>
            </w:pPr>
          </w:p>
        </w:tc>
        <w:tc>
          <w:tcPr>
            <w:tcW w:w="299" w:type="pct"/>
          </w:tcPr>
          <w:p w14:paraId="5AB81C9D" w14:textId="00C7856A" w:rsidR="00E24265" w:rsidRPr="00615D4B" w:rsidDel="00CB3FDD" w:rsidRDefault="00E24265" w:rsidP="005F76AD">
            <w:pPr>
              <w:rPr>
                <w:del w:id="9562" w:author="阿毛" w:date="2021-05-21T17:53:00Z"/>
                <w:rFonts w:ascii="標楷體" w:eastAsia="標楷體" w:hAnsi="標楷體"/>
              </w:rPr>
            </w:pPr>
          </w:p>
        </w:tc>
        <w:tc>
          <w:tcPr>
            <w:tcW w:w="1642" w:type="pct"/>
          </w:tcPr>
          <w:p w14:paraId="642E99C3" w14:textId="0155D754" w:rsidR="00E24265" w:rsidRPr="00615D4B" w:rsidDel="00CB3FDD" w:rsidRDefault="00E24265" w:rsidP="005F76AD">
            <w:pPr>
              <w:rPr>
                <w:del w:id="9563" w:author="阿毛" w:date="2021-05-21T17:53:00Z"/>
                <w:rFonts w:ascii="標楷體" w:eastAsia="標楷體" w:hAnsi="標楷體"/>
              </w:rPr>
            </w:pPr>
          </w:p>
        </w:tc>
      </w:tr>
      <w:tr w:rsidR="00E24265" w:rsidRPr="00615D4B" w:rsidDel="00CB3FDD" w14:paraId="4D7E2FC1" w14:textId="49BB9B84" w:rsidTr="005F76AD">
        <w:trPr>
          <w:trHeight w:val="291"/>
          <w:jc w:val="center"/>
          <w:del w:id="9564" w:author="阿毛" w:date="2021-05-21T17:53:00Z"/>
        </w:trPr>
        <w:tc>
          <w:tcPr>
            <w:tcW w:w="219" w:type="pct"/>
          </w:tcPr>
          <w:p w14:paraId="6ED1ADF1" w14:textId="7B6F4953" w:rsidR="00E24265" w:rsidRPr="00615D4B" w:rsidDel="00CB3FDD" w:rsidRDefault="00E24265" w:rsidP="005F76AD">
            <w:pPr>
              <w:rPr>
                <w:del w:id="9565" w:author="阿毛" w:date="2021-05-21T17:53:00Z"/>
                <w:rFonts w:ascii="標楷體" w:eastAsia="標楷體" w:hAnsi="標楷體"/>
              </w:rPr>
            </w:pPr>
            <w:del w:id="9566" w:author="阿毛" w:date="2021-05-21T17:53:00Z">
              <w:r w:rsidDel="00CB3FDD">
                <w:rPr>
                  <w:rFonts w:ascii="標楷體" w:eastAsia="標楷體" w:hAnsi="標楷體" w:hint="eastAsia"/>
                </w:rPr>
                <w:delText>7</w:delText>
              </w:r>
            </w:del>
          </w:p>
        </w:tc>
        <w:tc>
          <w:tcPr>
            <w:tcW w:w="756" w:type="pct"/>
          </w:tcPr>
          <w:p w14:paraId="7D0ADEEC" w14:textId="42438C91" w:rsidR="00E24265" w:rsidRPr="00615D4B" w:rsidDel="00CB3FDD" w:rsidRDefault="00E24265" w:rsidP="005F76AD">
            <w:pPr>
              <w:rPr>
                <w:del w:id="9567" w:author="阿毛" w:date="2021-05-21T17:53:00Z"/>
                <w:rFonts w:ascii="標楷體" w:eastAsia="標楷體" w:hAnsi="標楷體"/>
              </w:rPr>
            </w:pPr>
            <w:del w:id="9568" w:author="阿毛" w:date="2021-05-21T17:53:00Z">
              <w:r w:rsidRPr="00902E50" w:rsidDel="00CB3FDD">
                <w:rPr>
                  <w:rFonts w:ascii="標楷體" w:eastAsia="標楷體" w:hAnsi="標楷體" w:hint="eastAsia"/>
                </w:rPr>
                <w:delText>本金融機構有擔保債權筆數</w:delText>
              </w:r>
            </w:del>
          </w:p>
        </w:tc>
        <w:tc>
          <w:tcPr>
            <w:tcW w:w="624" w:type="pct"/>
          </w:tcPr>
          <w:p w14:paraId="251704FD" w14:textId="34747383" w:rsidR="00E24265" w:rsidRPr="00615D4B" w:rsidDel="00CB3FDD" w:rsidRDefault="00E24265" w:rsidP="005F76AD">
            <w:pPr>
              <w:rPr>
                <w:del w:id="9569" w:author="阿毛" w:date="2021-05-21T17:53:00Z"/>
                <w:rFonts w:ascii="標楷體" w:eastAsia="標楷體" w:hAnsi="標楷體"/>
              </w:rPr>
            </w:pPr>
          </w:p>
        </w:tc>
        <w:tc>
          <w:tcPr>
            <w:tcW w:w="624" w:type="pct"/>
          </w:tcPr>
          <w:p w14:paraId="7F271E1F" w14:textId="72804473" w:rsidR="00E24265" w:rsidRPr="00615D4B" w:rsidDel="00CB3FDD" w:rsidRDefault="00E24265" w:rsidP="005F76AD">
            <w:pPr>
              <w:rPr>
                <w:del w:id="9570" w:author="阿毛" w:date="2021-05-21T17:53:00Z"/>
                <w:rFonts w:ascii="標楷體" w:eastAsia="標楷體" w:hAnsi="標楷體"/>
              </w:rPr>
            </w:pPr>
          </w:p>
        </w:tc>
        <w:tc>
          <w:tcPr>
            <w:tcW w:w="537" w:type="pct"/>
          </w:tcPr>
          <w:p w14:paraId="1ABB7EA7" w14:textId="3DCEE424" w:rsidR="00E24265" w:rsidRPr="00615D4B" w:rsidDel="00CB3FDD" w:rsidRDefault="00E24265" w:rsidP="005F76AD">
            <w:pPr>
              <w:rPr>
                <w:del w:id="9571" w:author="阿毛" w:date="2021-05-21T17:53:00Z"/>
                <w:rFonts w:ascii="標楷體" w:eastAsia="標楷體" w:hAnsi="標楷體"/>
              </w:rPr>
            </w:pPr>
          </w:p>
        </w:tc>
        <w:tc>
          <w:tcPr>
            <w:tcW w:w="299" w:type="pct"/>
          </w:tcPr>
          <w:p w14:paraId="25F69C05" w14:textId="4513165D" w:rsidR="00E24265" w:rsidRPr="00615D4B" w:rsidDel="00CB3FDD" w:rsidRDefault="00E24265" w:rsidP="005F76AD">
            <w:pPr>
              <w:rPr>
                <w:del w:id="9572" w:author="阿毛" w:date="2021-05-21T17:53:00Z"/>
                <w:rFonts w:ascii="標楷體" w:eastAsia="標楷體" w:hAnsi="標楷體"/>
              </w:rPr>
            </w:pPr>
          </w:p>
        </w:tc>
        <w:tc>
          <w:tcPr>
            <w:tcW w:w="299" w:type="pct"/>
          </w:tcPr>
          <w:p w14:paraId="00CC2D02" w14:textId="084DCD19" w:rsidR="00E24265" w:rsidRPr="00615D4B" w:rsidDel="00CB3FDD" w:rsidRDefault="00E24265" w:rsidP="005F76AD">
            <w:pPr>
              <w:rPr>
                <w:del w:id="9573" w:author="阿毛" w:date="2021-05-21T17:53:00Z"/>
                <w:rFonts w:ascii="標楷體" w:eastAsia="標楷體" w:hAnsi="標楷體"/>
              </w:rPr>
            </w:pPr>
          </w:p>
        </w:tc>
        <w:tc>
          <w:tcPr>
            <w:tcW w:w="1642" w:type="pct"/>
          </w:tcPr>
          <w:p w14:paraId="33E75A41" w14:textId="2BC1ED5C" w:rsidR="00E24265" w:rsidRPr="00615D4B" w:rsidDel="00CB3FDD" w:rsidRDefault="00E24265" w:rsidP="005F76AD">
            <w:pPr>
              <w:rPr>
                <w:del w:id="9574" w:author="阿毛" w:date="2021-05-21T17:53:00Z"/>
                <w:rFonts w:ascii="標楷體" w:eastAsia="標楷體" w:hAnsi="標楷體"/>
              </w:rPr>
            </w:pPr>
          </w:p>
        </w:tc>
      </w:tr>
      <w:tr w:rsidR="00E24265" w:rsidRPr="00615D4B" w:rsidDel="00CB3FDD" w14:paraId="7F4A1BDB" w14:textId="54CD8383" w:rsidTr="005F76AD">
        <w:trPr>
          <w:trHeight w:val="291"/>
          <w:jc w:val="center"/>
          <w:del w:id="9575" w:author="阿毛" w:date="2021-05-21T17:53:00Z"/>
        </w:trPr>
        <w:tc>
          <w:tcPr>
            <w:tcW w:w="219" w:type="pct"/>
          </w:tcPr>
          <w:p w14:paraId="7CFAD0AB" w14:textId="5B031242" w:rsidR="00E24265" w:rsidRPr="00615D4B" w:rsidDel="00CB3FDD" w:rsidRDefault="00E24265" w:rsidP="005F76AD">
            <w:pPr>
              <w:rPr>
                <w:del w:id="9576" w:author="阿毛" w:date="2021-05-21T17:53:00Z"/>
                <w:rFonts w:ascii="標楷體" w:eastAsia="標楷體" w:hAnsi="標楷體"/>
              </w:rPr>
            </w:pPr>
            <w:del w:id="9577" w:author="阿毛" w:date="2021-05-21T17:53:00Z">
              <w:r w:rsidDel="00CB3FDD">
                <w:rPr>
                  <w:rFonts w:ascii="標楷體" w:eastAsia="標楷體" w:hAnsi="標楷體" w:hint="eastAsia"/>
                </w:rPr>
                <w:delText>8</w:delText>
              </w:r>
            </w:del>
          </w:p>
        </w:tc>
        <w:tc>
          <w:tcPr>
            <w:tcW w:w="756" w:type="pct"/>
          </w:tcPr>
          <w:p w14:paraId="3D2438A4" w14:textId="7CA85224" w:rsidR="00E24265" w:rsidRPr="00615D4B" w:rsidDel="00CB3FDD" w:rsidRDefault="00E24265" w:rsidP="005F76AD">
            <w:pPr>
              <w:rPr>
                <w:del w:id="9578" w:author="阿毛" w:date="2021-05-21T17:53:00Z"/>
                <w:rFonts w:ascii="標楷體" w:eastAsia="標楷體" w:hAnsi="標楷體"/>
              </w:rPr>
            </w:pPr>
            <w:del w:id="9579" w:author="阿毛" w:date="2021-05-21T17:53:00Z">
              <w:r w:rsidRPr="00902E50" w:rsidDel="00CB3FDD">
                <w:rPr>
                  <w:rFonts w:ascii="標楷體" w:eastAsia="標楷體" w:hAnsi="標楷體" w:hint="eastAsia"/>
                </w:rPr>
                <w:delText>信用貸款對內本息餘額</w:delText>
              </w:r>
            </w:del>
          </w:p>
        </w:tc>
        <w:tc>
          <w:tcPr>
            <w:tcW w:w="624" w:type="pct"/>
          </w:tcPr>
          <w:p w14:paraId="319DC39F" w14:textId="60643CEA" w:rsidR="00E24265" w:rsidRPr="00615D4B" w:rsidDel="00CB3FDD" w:rsidRDefault="00E24265" w:rsidP="005F76AD">
            <w:pPr>
              <w:rPr>
                <w:del w:id="9580" w:author="阿毛" w:date="2021-05-21T17:53:00Z"/>
                <w:rFonts w:ascii="標楷體" w:eastAsia="標楷體" w:hAnsi="標楷體"/>
              </w:rPr>
            </w:pPr>
          </w:p>
        </w:tc>
        <w:tc>
          <w:tcPr>
            <w:tcW w:w="624" w:type="pct"/>
          </w:tcPr>
          <w:p w14:paraId="0C666EA6" w14:textId="0081D75F" w:rsidR="00E24265" w:rsidRPr="00615D4B" w:rsidDel="00CB3FDD" w:rsidRDefault="00E24265" w:rsidP="005F76AD">
            <w:pPr>
              <w:rPr>
                <w:del w:id="9581" w:author="阿毛" w:date="2021-05-21T17:53:00Z"/>
                <w:rFonts w:ascii="標楷體" w:eastAsia="標楷體" w:hAnsi="標楷體"/>
              </w:rPr>
            </w:pPr>
          </w:p>
        </w:tc>
        <w:tc>
          <w:tcPr>
            <w:tcW w:w="537" w:type="pct"/>
          </w:tcPr>
          <w:p w14:paraId="50AF9F82" w14:textId="102FFC61" w:rsidR="00E24265" w:rsidRPr="00615D4B" w:rsidDel="00CB3FDD" w:rsidRDefault="00E24265" w:rsidP="005F76AD">
            <w:pPr>
              <w:rPr>
                <w:del w:id="9582" w:author="阿毛" w:date="2021-05-21T17:53:00Z"/>
                <w:rFonts w:ascii="標楷體" w:eastAsia="標楷體" w:hAnsi="標楷體"/>
              </w:rPr>
            </w:pPr>
          </w:p>
        </w:tc>
        <w:tc>
          <w:tcPr>
            <w:tcW w:w="299" w:type="pct"/>
          </w:tcPr>
          <w:p w14:paraId="7C8729D2" w14:textId="1BF1D6CE" w:rsidR="00E24265" w:rsidRPr="00615D4B" w:rsidDel="00CB3FDD" w:rsidRDefault="00E24265" w:rsidP="005F76AD">
            <w:pPr>
              <w:rPr>
                <w:del w:id="9583" w:author="阿毛" w:date="2021-05-21T17:53:00Z"/>
                <w:rFonts w:ascii="標楷體" w:eastAsia="標楷體" w:hAnsi="標楷體"/>
              </w:rPr>
            </w:pPr>
          </w:p>
        </w:tc>
        <w:tc>
          <w:tcPr>
            <w:tcW w:w="299" w:type="pct"/>
          </w:tcPr>
          <w:p w14:paraId="685C5732" w14:textId="27CA5958" w:rsidR="00E24265" w:rsidRPr="00615D4B" w:rsidDel="00CB3FDD" w:rsidRDefault="00E24265" w:rsidP="005F76AD">
            <w:pPr>
              <w:rPr>
                <w:del w:id="9584" w:author="阿毛" w:date="2021-05-21T17:53:00Z"/>
                <w:rFonts w:ascii="標楷體" w:eastAsia="標楷體" w:hAnsi="標楷體"/>
              </w:rPr>
            </w:pPr>
          </w:p>
        </w:tc>
        <w:tc>
          <w:tcPr>
            <w:tcW w:w="1642" w:type="pct"/>
          </w:tcPr>
          <w:p w14:paraId="398A0762" w14:textId="18D23F27" w:rsidR="00E24265" w:rsidRPr="00615D4B" w:rsidDel="00CB3FDD" w:rsidRDefault="00E24265" w:rsidP="005F76AD">
            <w:pPr>
              <w:rPr>
                <w:del w:id="9585" w:author="阿毛" w:date="2021-05-21T17:53:00Z"/>
                <w:rFonts w:ascii="標楷體" w:eastAsia="標楷體" w:hAnsi="標楷體"/>
              </w:rPr>
            </w:pPr>
          </w:p>
        </w:tc>
      </w:tr>
      <w:tr w:rsidR="00E24265" w:rsidRPr="00615D4B" w:rsidDel="00CB3FDD" w14:paraId="591827D7" w14:textId="7D135D5A" w:rsidTr="005F76AD">
        <w:trPr>
          <w:trHeight w:val="291"/>
          <w:jc w:val="center"/>
          <w:del w:id="9586" w:author="阿毛" w:date="2021-05-21T17:53:00Z"/>
        </w:trPr>
        <w:tc>
          <w:tcPr>
            <w:tcW w:w="219" w:type="pct"/>
          </w:tcPr>
          <w:p w14:paraId="591B97EB" w14:textId="53857003" w:rsidR="00E24265" w:rsidRPr="00615D4B" w:rsidDel="00CB3FDD" w:rsidRDefault="00E24265" w:rsidP="005F76AD">
            <w:pPr>
              <w:rPr>
                <w:del w:id="9587" w:author="阿毛" w:date="2021-05-21T17:53:00Z"/>
                <w:rFonts w:ascii="標楷體" w:eastAsia="標楷體" w:hAnsi="標楷體"/>
              </w:rPr>
            </w:pPr>
            <w:del w:id="9588" w:author="阿毛" w:date="2021-05-21T17:53:00Z">
              <w:r w:rsidDel="00CB3FDD">
                <w:rPr>
                  <w:rFonts w:ascii="標楷體" w:eastAsia="標楷體" w:hAnsi="標楷體" w:hint="eastAsia"/>
                </w:rPr>
                <w:delText>9</w:delText>
              </w:r>
            </w:del>
          </w:p>
        </w:tc>
        <w:tc>
          <w:tcPr>
            <w:tcW w:w="756" w:type="pct"/>
          </w:tcPr>
          <w:p w14:paraId="129FF9DA" w14:textId="3EE55D0F" w:rsidR="00E24265" w:rsidRPr="00615D4B" w:rsidDel="00CB3FDD" w:rsidRDefault="00E24265" w:rsidP="005F76AD">
            <w:pPr>
              <w:rPr>
                <w:del w:id="9589" w:author="阿毛" w:date="2021-05-21T17:53:00Z"/>
                <w:rFonts w:ascii="標楷體" w:eastAsia="標楷體" w:hAnsi="標楷體"/>
              </w:rPr>
            </w:pPr>
            <w:del w:id="9590" w:author="阿毛" w:date="2021-05-21T17:53:00Z">
              <w:r w:rsidRPr="00902E50" w:rsidDel="00CB3FDD">
                <w:rPr>
                  <w:rFonts w:ascii="標楷體" w:eastAsia="標楷體" w:hAnsi="標楷體" w:hint="eastAsia"/>
                </w:rPr>
                <w:delText>依民法第323條計算之信用貸款本息餘額</w:delText>
              </w:r>
            </w:del>
          </w:p>
        </w:tc>
        <w:tc>
          <w:tcPr>
            <w:tcW w:w="624" w:type="pct"/>
          </w:tcPr>
          <w:p w14:paraId="1E40CDC1" w14:textId="002FEC7C" w:rsidR="00E24265" w:rsidRPr="00615D4B" w:rsidDel="00CB3FDD" w:rsidRDefault="00E24265" w:rsidP="005F76AD">
            <w:pPr>
              <w:rPr>
                <w:del w:id="9591" w:author="阿毛" w:date="2021-05-21T17:53:00Z"/>
                <w:rFonts w:ascii="標楷體" w:eastAsia="標楷體" w:hAnsi="標楷體"/>
              </w:rPr>
            </w:pPr>
          </w:p>
        </w:tc>
        <w:tc>
          <w:tcPr>
            <w:tcW w:w="624" w:type="pct"/>
          </w:tcPr>
          <w:p w14:paraId="37222960" w14:textId="498FF0F7" w:rsidR="00E24265" w:rsidRPr="00615D4B" w:rsidDel="00CB3FDD" w:rsidRDefault="00E24265" w:rsidP="005F76AD">
            <w:pPr>
              <w:rPr>
                <w:del w:id="9592" w:author="阿毛" w:date="2021-05-21T17:53:00Z"/>
                <w:rFonts w:ascii="標楷體" w:eastAsia="標楷體" w:hAnsi="標楷體"/>
              </w:rPr>
            </w:pPr>
          </w:p>
        </w:tc>
        <w:tc>
          <w:tcPr>
            <w:tcW w:w="537" w:type="pct"/>
          </w:tcPr>
          <w:p w14:paraId="349A0D8F" w14:textId="321C1C1C" w:rsidR="00E24265" w:rsidRPr="00615D4B" w:rsidDel="00CB3FDD" w:rsidRDefault="00E24265" w:rsidP="005F76AD">
            <w:pPr>
              <w:rPr>
                <w:del w:id="9593" w:author="阿毛" w:date="2021-05-21T17:53:00Z"/>
                <w:rFonts w:ascii="標楷體" w:eastAsia="標楷體" w:hAnsi="標楷體"/>
              </w:rPr>
            </w:pPr>
          </w:p>
        </w:tc>
        <w:tc>
          <w:tcPr>
            <w:tcW w:w="299" w:type="pct"/>
          </w:tcPr>
          <w:p w14:paraId="1506FDF2" w14:textId="7B6F2101" w:rsidR="00E24265" w:rsidRPr="00615D4B" w:rsidDel="00CB3FDD" w:rsidRDefault="00E24265" w:rsidP="005F76AD">
            <w:pPr>
              <w:rPr>
                <w:del w:id="9594" w:author="阿毛" w:date="2021-05-21T17:53:00Z"/>
                <w:rFonts w:ascii="標楷體" w:eastAsia="標楷體" w:hAnsi="標楷體"/>
              </w:rPr>
            </w:pPr>
          </w:p>
        </w:tc>
        <w:tc>
          <w:tcPr>
            <w:tcW w:w="299" w:type="pct"/>
          </w:tcPr>
          <w:p w14:paraId="4848DBF8" w14:textId="71522476" w:rsidR="00E24265" w:rsidRPr="00615D4B" w:rsidDel="00CB3FDD" w:rsidRDefault="00E24265" w:rsidP="005F76AD">
            <w:pPr>
              <w:rPr>
                <w:del w:id="9595" w:author="阿毛" w:date="2021-05-21T17:53:00Z"/>
                <w:rFonts w:ascii="標楷體" w:eastAsia="標楷體" w:hAnsi="標楷體"/>
              </w:rPr>
            </w:pPr>
          </w:p>
        </w:tc>
        <w:tc>
          <w:tcPr>
            <w:tcW w:w="1642" w:type="pct"/>
          </w:tcPr>
          <w:p w14:paraId="2E2B95A2" w14:textId="774DC1DE" w:rsidR="00E24265" w:rsidRPr="00615D4B" w:rsidDel="00CB3FDD" w:rsidRDefault="00E24265" w:rsidP="005F76AD">
            <w:pPr>
              <w:rPr>
                <w:del w:id="9596" w:author="阿毛" w:date="2021-05-21T17:53:00Z"/>
                <w:rFonts w:ascii="標楷體" w:eastAsia="標楷體" w:hAnsi="標楷體"/>
              </w:rPr>
            </w:pPr>
          </w:p>
        </w:tc>
      </w:tr>
      <w:tr w:rsidR="00E24265" w:rsidRPr="00615D4B" w:rsidDel="00CB3FDD" w14:paraId="431BF016" w14:textId="48A90269" w:rsidTr="005F76AD">
        <w:trPr>
          <w:trHeight w:val="291"/>
          <w:jc w:val="center"/>
          <w:del w:id="9597" w:author="阿毛" w:date="2021-05-21T17:53:00Z"/>
        </w:trPr>
        <w:tc>
          <w:tcPr>
            <w:tcW w:w="219" w:type="pct"/>
          </w:tcPr>
          <w:p w14:paraId="0EBD4198" w14:textId="4472618B" w:rsidR="00E24265" w:rsidRPr="00615D4B" w:rsidDel="00CB3FDD" w:rsidRDefault="00E24265" w:rsidP="005F76AD">
            <w:pPr>
              <w:rPr>
                <w:del w:id="9598" w:author="阿毛" w:date="2021-05-21T17:53:00Z"/>
                <w:rFonts w:ascii="標楷體" w:eastAsia="標楷體" w:hAnsi="標楷體"/>
              </w:rPr>
            </w:pPr>
            <w:del w:id="9599" w:author="阿毛" w:date="2021-05-21T17:53:00Z">
              <w:r w:rsidDel="00CB3FDD">
                <w:rPr>
                  <w:rFonts w:ascii="標楷體" w:eastAsia="標楷體" w:hAnsi="標楷體" w:hint="eastAsia"/>
                </w:rPr>
                <w:delText>10</w:delText>
              </w:r>
            </w:del>
          </w:p>
        </w:tc>
        <w:tc>
          <w:tcPr>
            <w:tcW w:w="756" w:type="pct"/>
          </w:tcPr>
          <w:p w14:paraId="0D8A1992" w14:textId="05A90781" w:rsidR="00E24265" w:rsidRPr="00615D4B" w:rsidDel="00CB3FDD" w:rsidRDefault="00E24265" w:rsidP="005F76AD">
            <w:pPr>
              <w:rPr>
                <w:del w:id="9600" w:author="阿毛" w:date="2021-05-21T17:53:00Z"/>
                <w:rFonts w:ascii="標楷體" w:eastAsia="標楷體" w:hAnsi="標楷體"/>
              </w:rPr>
            </w:pPr>
            <w:del w:id="9601" w:author="阿毛" w:date="2021-05-21T17:53:00Z">
              <w:r w:rsidRPr="00902E50" w:rsidDel="00CB3FDD">
                <w:rPr>
                  <w:rFonts w:ascii="標楷體" w:eastAsia="標楷體" w:hAnsi="標楷體" w:hint="eastAsia"/>
                </w:rPr>
                <w:delText>信用貸款最近一期繳款金額</w:delText>
              </w:r>
            </w:del>
          </w:p>
        </w:tc>
        <w:tc>
          <w:tcPr>
            <w:tcW w:w="624" w:type="pct"/>
          </w:tcPr>
          <w:p w14:paraId="0603B61B" w14:textId="4091870D" w:rsidR="00E24265" w:rsidRPr="00615D4B" w:rsidDel="00CB3FDD" w:rsidRDefault="00E24265" w:rsidP="005F76AD">
            <w:pPr>
              <w:rPr>
                <w:del w:id="9602" w:author="阿毛" w:date="2021-05-21T17:53:00Z"/>
                <w:rFonts w:ascii="標楷體" w:eastAsia="標楷體" w:hAnsi="標楷體"/>
              </w:rPr>
            </w:pPr>
          </w:p>
        </w:tc>
        <w:tc>
          <w:tcPr>
            <w:tcW w:w="624" w:type="pct"/>
          </w:tcPr>
          <w:p w14:paraId="576DE8E6" w14:textId="29F6D77D" w:rsidR="00E24265" w:rsidRPr="00615D4B" w:rsidDel="00CB3FDD" w:rsidRDefault="00E24265" w:rsidP="005F76AD">
            <w:pPr>
              <w:rPr>
                <w:del w:id="9603" w:author="阿毛" w:date="2021-05-21T17:53:00Z"/>
                <w:rFonts w:ascii="標楷體" w:eastAsia="標楷體" w:hAnsi="標楷體"/>
              </w:rPr>
            </w:pPr>
          </w:p>
        </w:tc>
        <w:tc>
          <w:tcPr>
            <w:tcW w:w="537" w:type="pct"/>
          </w:tcPr>
          <w:p w14:paraId="2E8C9726" w14:textId="7DB5A11C" w:rsidR="00E24265" w:rsidRPr="00615D4B" w:rsidDel="00CB3FDD" w:rsidRDefault="00E24265" w:rsidP="005F76AD">
            <w:pPr>
              <w:rPr>
                <w:del w:id="9604" w:author="阿毛" w:date="2021-05-21T17:53:00Z"/>
                <w:rFonts w:ascii="標楷體" w:eastAsia="標楷體" w:hAnsi="標楷體"/>
              </w:rPr>
            </w:pPr>
          </w:p>
        </w:tc>
        <w:tc>
          <w:tcPr>
            <w:tcW w:w="299" w:type="pct"/>
          </w:tcPr>
          <w:p w14:paraId="628F4D3E" w14:textId="3BF2B30C" w:rsidR="00E24265" w:rsidRPr="00615D4B" w:rsidDel="00CB3FDD" w:rsidRDefault="00E24265" w:rsidP="005F76AD">
            <w:pPr>
              <w:rPr>
                <w:del w:id="9605" w:author="阿毛" w:date="2021-05-21T17:53:00Z"/>
                <w:rFonts w:ascii="標楷體" w:eastAsia="標楷體" w:hAnsi="標楷體"/>
              </w:rPr>
            </w:pPr>
          </w:p>
        </w:tc>
        <w:tc>
          <w:tcPr>
            <w:tcW w:w="299" w:type="pct"/>
          </w:tcPr>
          <w:p w14:paraId="2E932575" w14:textId="68CBA135" w:rsidR="00E24265" w:rsidRPr="00615D4B" w:rsidDel="00CB3FDD" w:rsidRDefault="00E24265" w:rsidP="005F76AD">
            <w:pPr>
              <w:rPr>
                <w:del w:id="9606" w:author="阿毛" w:date="2021-05-21T17:53:00Z"/>
                <w:rFonts w:ascii="標楷體" w:eastAsia="標楷體" w:hAnsi="標楷體"/>
              </w:rPr>
            </w:pPr>
          </w:p>
        </w:tc>
        <w:tc>
          <w:tcPr>
            <w:tcW w:w="1642" w:type="pct"/>
          </w:tcPr>
          <w:p w14:paraId="5E10BC7D" w14:textId="66F463E4" w:rsidR="00E24265" w:rsidRPr="00615D4B" w:rsidDel="00CB3FDD" w:rsidRDefault="00E24265" w:rsidP="005F76AD">
            <w:pPr>
              <w:rPr>
                <w:del w:id="9607" w:author="阿毛" w:date="2021-05-21T17:53:00Z"/>
                <w:rFonts w:ascii="標楷體" w:eastAsia="標楷體" w:hAnsi="標楷體"/>
              </w:rPr>
            </w:pPr>
          </w:p>
        </w:tc>
      </w:tr>
      <w:tr w:rsidR="00E24265" w:rsidRPr="00615D4B" w:rsidDel="00CB3FDD" w14:paraId="1A39770F" w14:textId="3FA54A9F" w:rsidTr="005F76AD">
        <w:trPr>
          <w:trHeight w:val="291"/>
          <w:jc w:val="center"/>
          <w:del w:id="9608" w:author="阿毛" w:date="2021-05-21T17:53:00Z"/>
        </w:trPr>
        <w:tc>
          <w:tcPr>
            <w:tcW w:w="219" w:type="pct"/>
          </w:tcPr>
          <w:p w14:paraId="21D64C51" w14:textId="04A59F4D" w:rsidR="00E24265" w:rsidRPr="00615D4B" w:rsidDel="00CB3FDD" w:rsidRDefault="00E24265" w:rsidP="005F76AD">
            <w:pPr>
              <w:rPr>
                <w:del w:id="9609" w:author="阿毛" w:date="2021-05-21T17:53:00Z"/>
                <w:rFonts w:ascii="標楷體" w:eastAsia="標楷體" w:hAnsi="標楷體"/>
              </w:rPr>
            </w:pPr>
            <w:del w:id="9610" w:author="阿毛" w:date="2021-05-21T17:53:00Z">
              <w:r w:rsidDel="00CB3FDD">
                <w:rPr>
                  <w:rFonts w:ascii="標楷體" w:eastAsia="標楷體" w:hAnsi="標楷體" w:hint="eastAsia"/>
                </w:rPr>
                <w:delText>11</w:delText>
              </w:r>
            </w:del>
          </w:p>
        </w:tc>
        <w:tc>
          <w:tcPr>
            <w:tcW w:w="756" w:type="pct"/>
          </w:tcPr>
          <w:p w14:paraId="353A8E7A" w14:textId="16F74984" w:rsidR="00E24265" w:rsidRPr="00615D4B" w:rsidDel="00CB3FDD" w:rsidRDefault="00E24265" w:rsidP="005F76AD">
            <w:pPr>
              <w:rPr>
                <w:del w:id="9611" w:author="阿毛" w:date="2021-05-21T17:53:00Z"/>
                <w:rFonts w:ascii="標楷體" w:eastAsia="標楷體" w:hAnsi="標楷體"/>
              </w:rPr>
            </w:pPr>
            <w:del w:id="9612" w:author="阿毛" w:date="2021-05-21T17:53:00Z">
              <w:r w:rsidRPr="00902E50" w:rsidDel="00CB3FDD">
                <w:rPr>
                  <w:rFonts w:ascii="標楷體" w:eastAsia="標楷體" w:hAnsi="標楷體" w:hint="eastAsia"/>
                </w:rPr>
                <w:delText>現金卡放款對內本息餘額</w:delText>
              </w:r>
            </w:del>
          </w:p>
        </w:tc>
        <w:tc>
          <w:tcPr>
            <w:tcW w:w="624" w:type="pct"/>
          </w:tcPr>
          <w:p w14:paraId="2278AA00" w14:textId="27CC0BE5" w:rsidR="00E24265" w:rsidRPr="00615D4B" w:rsidDel="00CB3FDD" w:rsidRDefault="00E24265" w:rsidP="005F76AD">
            <w:pPr>
              <w:rPr>
                <w:del w:id="9613" w:author="阿毛" w:date="2021-05-21T17:53:00Z"/>
                <w:rFonts w:ascii="標楷體" w:eastAsia="標楷體" w:hAnsi="標楷體"/>
              </w:rPr>
            </w:pPr>
          </w:p>
        </w:tc>
        <w:tc>
          <w:tcPr>
            <w:tcW w:w="624" w:type="pct"/>
          </w:tcPr>
          <w:p w14:paraId="0A1E8703" w14:textId="59F119D8" w:rsidR="00E24265" w:rsidRPr="00615D4B" w:rsidDel="00CB3FDD" w:rsidRDefault="00E24265" w:rsidP="005F76AD">
            <w:pPr>
              <w:rPr>
                <w:del w:id="9614" w:author="阿毛" w:date="2021-05-21T17:53:00Z"/>
                <w:rFonts w:ascii="標楷體" w:eastAsia="標楷體" w:hAnsi="標楷體"/>
              </w:rPr>
            </w:pPr>
          </w:p>
        </w:tc>
        <w:tc>
          <w:tcPr>
            <w:tcW w:w="537" w:type="pct"/>
          </w:tcPr>
          <w:p w14:paraId="502E3CBB" w14:textId="11796284" w:rsidR="00E24265" w:rsidRPr="00615D4B" w:rsidDel="00CB3FDD" w:rsidRDefault="00E24265" w:rsidP="005F76AD">
            <w:pPr>
              <w:rPr>
                <w:del w:id="9615" w:author="阿毛" w:date="2021-05-21T17:53:00Z"/>
                <w:rFonts w:ascii="標楷體" w:eastAsia="標楷體" w:hAnsi="標楷體"/>
              </w:rPr>
            </w:pPr>
          </w:p>
        </w:tc>
        <w:tc>
          <w:tcPr>
            <w:tcW w:w="299" w:type="pct"/>
          </w:tcPr>
          <w:p w14:paraId="18DCA615" w14:textId="78C51CC5" w:rsidR="00E24265" w:rsidRPr="00615D4B" w:rsidDel="00CB3FDD" w:rsidRDefault="00E24265" w:rsidP="005F76AD">
            <w:pPr>
              <w:rPr>
                <w:del w:id="9616" w:author="阿毛" w:date="2021-05-21T17:53:00Z"/>
                <w:rFonts w:ascii="標楷體" w:eastAsia="標楷體" w:hAnsi="標楷體"/>
              </w:rPr>
            </w:pPr>
          </w:p>
        </w:tc>
        <w:tc>
          <w:tcPr>
            <w:tcW w:w="299" w:type="pct"/>
          </w:tcPr>
          <w:p w14:paraId="63DC266E" w14:textId="3CEDA1F6" w:rsidR="00E24265" w:rsidRPr="00615D4B" w:rsidDel="00CB3FDD" w:rsidRDefault="00E24265" w:rsidP="005F76AD">
            <w:pPr>
              <w:rPr>
                <w:del w:id="9617" w:author="阿毛" w:date="2021-05-21T17:53:00Z"/>
                <w:rFonts w:ascii="標楷體" w:eastAsia="標楷體" w:hAnsi="標楷體"/>
              </w:rPr>
            </w:pPr>
          </w:p>
        </w:tc>
        <w:tc>
          <w:tcPr>
            <w:tcW w:w="1642" w:type="pct"/>
          </w:tcPr>
          <w:p w14:paraId="0FBB29A6" w14:textId="036B1F88" w:rsidR="00E24265" w:rsidRPr="00615D4B" w:rsidDel="00CB3FDD" w:rsidRDefault="00E24265" w:rsidP="005F76AD">
            <w:pPr>
              <w:rPr>
                <w:del w:id="9618" w:author="阿毛" w:date="2021-05-21T17:53:00Z"/>
                <w:rFonts w:ascii="標楷體" w:eastAsia="標楷體" w:hAnsi="標楷體"/>
              </w:rPr>
            </w:pPr>
          </w:p>
        </w:tc>
      </w:tr>
      <w:tr w:rsidR="00E24265" w:rsidRPr="00615D4B" w:rsidDel="00CB3FDD" w14:paraId="7A29B21E" w14:textId="48E2057A" w:rsidTr="005F76AD">
        <w:trPr>
          <w:trHeight w:val="291"/>
          <w:jc w:val="center"/>
          <w:del w:id="9619" w:author="阿毛" w:date="2021-05-21T17:53:00Z"/>
        </w:trPr>
        <w:tc>
          <w:tcPr>
            <w:tcW w:w="219" w:type="pct"/>
          </w:tcPr>
          <w:p w14:paraId="2999454E" w14:textId="1D7730AD" w:rsidR="00E24265" w:rsidRPr="00615D4B" w:rsidDel="00CB3FDD" w:rsidRDefault="00E24265" w:rsidP="005F76AD">
            <w:pPr>
              <w:rPr>
                <w:del w:id="9620" w:author="阿毛" w:date="2021-05-21T17:53:00Z"/>
                <w:rFonts w:ascii="標楷體" w:eastAsia="標楷體" w:hAnsi="標楷體"/>
              </w:rPr>
            </w:pPr>
            <w:del w:id="9621" w:author="阿毛" w:date="2021-05-21T17:53:00Z">
              <w:r w:rsidDel="00CB3FDD">
                <w:rPr>
                  <w:rFonts w:ascii="標楷體" w:eastAsia="標楷體" w:hAnsi="標楷體" w:hint="eastAsia"/>
                </w:rPr>
                <w:delText>12</w:delText>
              </w:r>
            </w:del>
          </w:p>
        </w:tc>
        <w:tc>
          <w:tcPr>
            <w:tcW w:w="756" w:type="pct"/>
          </w:tcPr>
          <w:p w14:paraId="7804866B" w14:textId="61716D7A" w:rsidR="00E24265" w:rsidRPr="00615D4B" w:rsidDel="00CB3FDD" w:rsidRDefault="00E24265" w:rsidP="005F76AD">
            <w:pPr>
              <w:rPr>
                <w:del w:id="9622" w:author="阿毛" w:date="2021-05-21T17:53:00Z"/>
                <w:rFonts w:ascii="標楷體" w:eastAsia="標楷體" w:hAnsi="標楷體"/>
              </w:rPr>
            </w:pPr>
            <w:del w:id="9623" w:author="阿毛" w:date="2021-05-21T17:53:00Z">
              <w:r w:rsidRPr="00902E50" w:rsidDel="00CB3FDD">
                <w:rPr>
                  <w:rFonts w:ascii="標楷體" w:eastAsia="標楷體" w:hAnsi="標楷體" w:hint="eastAsia"/>
                </w:rPr>
                <w:delText>依民法第323條計算之現金卡放款本息餘額</w:delText>
              </w:r>
            </w:del>
          </w:p>
        </w:tc>
        <w:tc>
          <w:tcPr>
            <w:tcW w:w="624" w:type="pct"/>
          </w:tcPr>
          <w:p w14:paraId="60A5A2D7" w14:textId="5781CDAA" w:rsidR="00E24265" w:rsidRPr="00615D4B" w:rsidDel="00CB3FDD" w:rsidRDefault="00E24265" w:rsidP="005F76AD">
            <w:pPr>
              <w:rPr>
                <w:del w:id="9624" w:author="阿毛" w:date="2021-05-21T17:53:00Z"/>
                <w:rFonts w:ascii="標楷體" w:eastAsia="標楷體" w:hAnsi="標楷體"/>
              </w:rPr>
            </w:pPr>
          </w:p>
        </w:tc>
        <w:tc>
          <w:tcPr>
            <w:tcW w:w="624" w:type="pct"/>
          </w:tcPr>
          <w:p w14:paraId="4D650891" w14:textId="29BBE5A0" w:rsidR="00E24265" w:rsidRPr="00615D4B" w:rsidDel="00CB3FDD" w:rsidRDefault="00E24265" w:rsidP="005F76AD">
            <w:pPr>
              <w:rPr>
                <w:del w:id="9625" w:author="阿毛" w:date="2021-05-21T17:53:00Z"/>
                <w:rFonts w:ascii="標楷體" w:eastAsia="標楷體" w:hAnsi="標楷體"/>
              </w:rPr>
            </w:pPr>
          </w:p>
        </w:tc>
        <w:tc>
          <w:tcPr>
            <w:tcW w:w="537" w:type="pct"/>
          </w:tcPr>
          <w:p w14:paraId="3806832F" w14:textId="2864F010" w:rsidR="00E24265" w:rsidRPr="00615D4B" w:rsidDel="00CB3FDD" w:rsidRDefault="00E24265" w:rsidP="005F76AD">
            <w:pPr>
              <w:rPr>
                <w:del w:id="9626" w:author="阿毛" w:date="2021-05-21T17:53:00Z"/>
                <w:rFonts w:ascii="標楷體" w:eastAsia="標楷體" w:hAnsi="標楷體"/>
              </w:rPr>
            </w:pPr>
          </w:p>
        </w:tc>
        <w:tc>
          <w:tcPr>
            <w:tcW w:w="299" w:type="pct"/>
          </w:tcPr>
          <w:p w14:paraId="6CE37A1D" w14:textId="435A4D7C" w:rsidR="00E24265" w:rsidRPr="00615D4B" w:rsidDel="00CB3FDD" w:rsidRDefault="00E24265" w:rsidP="005F76AD">
            <w:pPr>
              <w:rPr>
                <w:del w:id="9627" w:author="阿毛" w:date="2021-05-21T17:53:00Z"/>
                <w:rFonts w:ascii="標楷體" w:eastAsia="標楷體" w:hAnsi="標楷體"/>
              </w:rPr>
            </w:pPr>
          </w:p>
        </w:tc>
        <w:tc>
          <w:tcPr>
            <w:tcW w:w="299" w:type="pct"/>
          </w:tcPr>
          <w:p w14:paraId="6DD094C8" w14:textId="7A5B664F" w:rsidR="00E24265" w:rsidRPr="00615D4B" w:rsidDel="00CB3FDD" w:rsidRDefault="00E24265" w:rsidP="005F76AD">
            <w:pPr>
              <w:rPr>
                <w:del w:id="9628" w:author="阿毛" w:date="2021-05-21T17:53:00Z"/>
                <w:rFonts w:ascii="標楷體" w:eastAsia="標楷體" w:hAnsi="標楷體"/>
              </w:rPr>
            </w:pPr>
          </w:p>
        </w:tc>
        <w:tc>
          <w:tcPr>
            <w:tcW w:w="1642" w:type="pct"/>
          </w:tcPr>
          <w:p w14:paraId="75E8AC5F" w14:textId="1F70E3DB" w:rsidR="00E24265" w:rsidRPr="00615D4B" w:rsidDel="00CB3FDD" w:rsidRDefault="00E24265" w:rsidP="005F76AD">
            <w:pPr>
              <w:rPr>
                <w:del w:id="9629" w:author="阿毛" w:date="2021-05-21T17:53:00Z"/>
                <w:rFonts w:ascii="標楷體" w:eastAsia="標楷體" w:hAnsi="標楷體"/>
              </w:rPr>
            </w:pPr>
          </w:p>
        </w:tc>
      </w:tr>
      <w:tr w:rsidR="00E24265" w:rsidRPr="00615D4B" w:rsidDel="00CB3FDD" w14:paraId="68C64E48" w14:textId="25AE4B85" w:rsidTr="005F76AD">
        <w:trPr>
          <w:trHeight w:val="291"/>
          <w:jc w:val="center"/>
          <w:del w:id="9630" w:author="阿毛" w:date="2021-05-21T17:53:00Z"/>
        </w:trPr>
        <w:tc>
          <w:tcPr>
            <w:tcW w:w="219" w:type="pct"/>
          </w:tcPr>
          <w:p w14:paraId="2CA3219C" w14:textId="64B53329" w:rsidR="00E24265" w:rsidRPr="00615D4B" w:rsidDel="00CB3FDD" w:rsidRDefault="00E24265" w:rsidP="005F76AD">
            <w:pPr>
              <w:rPr>
                <w:del w:id="9631" w:author="阿毛" w:date="2021-05-21T17:53:00Z"/>
                <w:rFonts w:ascii="標楷體" w:eastAsia="標楷體" w:hAnsi="標楷體"/>
              </w:rPr>
            </w:pPr>
            <w:del w:id="9632" w:author="阿毛" w:date="2021-05-21T17:53:00Z">
              <w:r w:rsidDel="00CB3FDD">
                <w:rPr>
                  <w:rFonts w:ascii="標楷體" w:eastAsia="標楷體" w:hAnsi="標楷體" w:hint="eastAsia"/>
                </w:rPr>
                <w:delText>13</w:delText>
              </w:r>
            </w:del>
          </w:p>
        </w:tc>
        <w:tc>
          <w:tcPr>
            <w:tcW w:w="756" w:type="pct"/>
          </w:tcPr>
          <w:p w14:paraId="094D2921" w14:textId="2E04B18A" w:rsidR="00E24265" w:rsidRPr="00615D4B" w:rsidDel="00CB3FDD" w:rsidRDefault="00E24265" w:rsidP="005F76AD">
            <w:pPr>
              <w:rPr>
                <w:del w:id="9633" w:author="阿毛" w:date="2021-05-21T17:53:00Z"/>
                <w:rFonts w:ascii="標楷體" w:eastAsia="標楷體" w:hAnsi="標楷體"/>
              </w:rPr>
            </w:pPr>
            <w:del w:id="9634" w:author="阿毛" w:date="2021-05-21T17:53:00Z">
              <w:r w:rsidRPr="00902E50" w:rsidDel="00CB3FDD">
                <w:rPr>
                  <w:rFonts w:ascii="標楷體" w:eastAsia="標楷體" w:hAnsi="標楷體" w:hint="eastAsia"/>
                </w:rPr>
                <w:delText>現金卡最近一期繳款金額</w:delText>
              </w:r>
            </w:del>
          </w:p>
        </w:tc>
        <w:tc>
          <w:tcPr>
            <w:tcW w:w="624" w:type="pct"/>
          </w:tcPr>
          <w:p w14:paraId="702F8717" w14:textId="051BD38D" w:rsidR="00E24265" w:rsidRPr="00615D4B" w:rsidDel="00CB3FDD" w:rsidRDefault="00E24265" w:rsidP="005F76AD">
            <w:pPr>
              <w:rPr>
                <w:del w:id="9635" w:author="阿毛" w:date="2021-05-21T17:53:00Z"/>
                <w:rFonts w:ascii="標楷體" w:eastAsia="標楷體" w:hAnsi="標楷體"/>
              </w:rPr>
            </w:pPr>
          </w:p>
        </w:tc>
        <w:tc>
          <w:tcPr>
            <w:tcW w:w="624" w:type="pct"/>
          </w:tcPr>
          <w:p w14:paraId="6A5E6EB8" w14:textId="178F8897" w:rsidR="00E24265" w:rsidRPr="00615D4B" w:rsidDel="00CB3FDD" w:rsidRDefault="00E24265" w:rsidP="005F76AD">
            <w:pPr>
              <w:rPr>
                <w:del w:id="9636" w:author="阿毛" w:date="2021-05-21T17:53:00Z"/>
                <w:rFonts w:ascii="標楷體" w:eastAsia="標楷體" w:hAnsi="標楷體"/>
              </w:rPr>
            </w:pPr>
          </w:p>
        </w:tc>
        <w:tc>
          <w:tcPr>
            <w:tcW w:w="537" w:type="pct"/>
          </w:tcPr>
          <w:p w14:paraId="43CA824D" w14:textId="7877BD74" w:rsidR="00E24265" w:rsidRPr="00615D4B" w:rsidDel="00CB3FDD" w:rsidRDefault="00E24265" w:rsidP="005F76AD">
            <w:pPr>
              <w:rPr>
                <w:del w:id="9637" w:author="阿毛" w:date="2021-05-21T17:53:00Z"/>
                <w:rFonts w:ascii="標楷體" w:eastAsia="標楷體" w:hAnsi="標楷體"/>
              </w:rPr>
            </w:pPr>
          </w:p>
        </w:tc>
        <w:tc>
          <w:tcPr>
            <w:tcW w:w="299" w:type="pct"/>
          </w:tcPr>
          <w:p w14:paraId="4AF5AEAC" w14:textId="24ABF89D" w:rsidR="00E24265" w:rsidRPr="00615D4B" w:rsidDel="00CB3FDD" w:rsidRDefault="00E24265" w:rsidP="005F76AD">
            <w:pPr>
              <w:rPr>
                <w:del w:id="9638" w:author="阿毛" w:date="2021-05-21T17:53:00Z"/>
                <w:rFonts w:ascii="標楷體" w:eastAsia="標楷體" w:hAnsi="標楷體"/>
              </w:rPr>
            </w:pPr>
          </w:p>
        </w:tc>
        <w:tc>
          <w:tcPr>
            <w:tcW w:w="299" w:type="pct"/>
          </w:tcPr>
          <w:p w14:paraId="4E3AC923" w14:textId="746D610B" w:rsidR="00E24265" w:rsidRPr="00615D4B" w:rsidDel="00CB3FDD" w:rsidRDefault="00E24265" w:rsidP="005F76AD">
            <w:pPr>
              <w:rPr>
                <w:del w:id="9639" w:author="阿毛" w:date="2021-05-21T17:53:00Z"/>
                <w:rFonts w:ascii="標楷體" w:eastAsia="標楷體" w:hAnsi="標楷體"/>
              </w:rPr>
            </w:pPr>
          </w:p>
        </w:tc>
        <w:tc>
          <w:tcPr>
            <w:tcW w:w="1642" w:type="pct"/>
          </w:tcPr>
          <w:p w14:paraId="40431696" w14:textId="2330E42D" w:rsidR="00E24265" w:rsidRPr="00615D4B" w:rsidDel="00CB3FDD" w:rsidRDefault="00E24265" w:rsidP="005F76AD">
            <w:pPr>
              <w:rPr>
                <w:del w:id="9640" w:author="阿毛" w:date="2021-05-21T17:53:00Z"/>
                <w:rFonts w:ascii="標楷體" w:eastAsia="標楷體" w:hAnsi="標楷體"/>
              </w:rPr>
            </w:pPr>
          </w:p>
        </w:tc>
      </w:tr>
      <w:tr w:rsidR="00E24265" w:rsidRPr="00615D4B" w:rsidDel="00CB3FDD" w14:paraId="47CE0614" w14:textId="2CF987F6" w:rsidTr="005F76AD">
        <w:trPr>
          <w:trHeight w:val="291"/>
          <w:jc w:val="center"/>
          <w:del w:id="9641" w:author="阿毛" w:date="2021-05-21T17:53:00Z"/>
        </w:trPr>
        <w:tc>
          <w:tcPr>
            <w:tcW w:w="219" w:type="pct"/>
          </w:tcPr>
          <w:p w14:paraId="1AB61F89" w14:textId="098A963C" w:rsidR="00E24265" w:rsidRPr="00615D4B" w:rsidDel="00CB3FDD" w:rsidRDefault="00E24265" w:rsidP="005F76AD">
            <w:pPr>
              <w:rPr>
                <w:del w:id="9642" w:author="阿毛" w:date="2021-05-21T17:53:00Z"/>
                <w:rFonts w:ascii="標楷體" w:eastAsia="標楷體" w:hAnsi="標楷體"/>
              </w:rPr>
            </w:pPr>
            <w:del w:id="9643" w:author="阿毛" w:date="2021-05-21T17:53:00Z">
              <w:r w:rsidDel="00CB3FDD">
                <w:rPr>
                  <w:rFonts w:ascii="標楷體" w:eastAsia="標楷體" w:hAnsi="標楷體" w:hint="eastAsia"/>
                </w:rPr>
                <w:delText>14</w:delText>
              </w:r>
            </w:del>
          </w:p>
        </w:tc>
        <w:tc>
          <w:tcPr>
            <w:tcW w:w="756" w:type="pct"/>
          </w:tcPr>
          <w:p w14:paraId="57E49C84" w14:textId="65532500" w:rsidR="00E24265" w:rsidRPr="00615D4B" w:rsidDel="00CB3FDD" w:rsidRDefault="00E24265" w:rsidP="005F76AD">
            <w:pPr>
              <w:rPr>
                <w:del w:id="9644" w:author="阿毛" w:date="2021-05-21T17:53:00Z"/>
                <w:rFonts w:ascii="標楷體" w:eastAsia="標楷體" w:hAnsi="標楷體"/>
              </w:rPr>
            </w:pPr>
            <w:del w:id="9645" w:author="阿毛" w:date="2021-05-21T17:53:00Z">
              <w:r w:rsidRPr="00902E50" w:rsidDel="00CB3FDD">
                <w:rPr>
                  <w:rFonts w:ascii="標楷體" w:eastAsia="標楷體" w:hAnsi="標楷體" w:hint="eastAsia"/>
                </w:rPr>
                <w:delText>信用卡對內本息餘額</w:delText>
              </w:r>
            </w:del>
          </w:p>
        </w:tc>
        <w:tc>
          <w:tcPr>
            <w:tcW w:w="624" w:type="pct"/>
          </w:tcPr>
          <w:p w14:paraId="7855544F" w14:textId="41BF6A3C" w:rsidR="00E24265" w:rsidRPr="00615D4B" w:rsidDel="00CB3FDD" w:rsidRDefault="00E24265" w:rsidP="005F76AD">
            <w:pPr>
              <w:rPr>
                <w:del w:id="9646" w:author="阿毛" w:date="2021-05-21T17:53:00Z"/>
                <w:rFonts w:ascii="標楷體" w:eastAsia="標楷體" w:hAnsi="標楷體"/>
              </w:rPr>
            </w:pPr>
          </w:p>
        </w:tc>
        <w:tc>
          <w:tcPr>
            <w:tcW w:w="624" w:type="pct"/>
          </w:tcPr>
          <w:p w14:paraId="7C904B2A" w14:textId="675B5596" w:rsidR="00E24265" w:rsidRPr="00615D4B" w:rsidDel="00CB3FDD" w:rsidRDefault="00E24265" w:rsidP="005F76AD">
            <w:pPr>
              <w:rPr>
                <w:del w:id="9647" w:author="阿毛" w:date="2021-05-21T17:53:00Z"/>
                <w:rFonts w:ascii="標楷體" w:eastAsia="標楷體" w:hAnsi="標楷體"/>
              </w:rPr>
            </w:pPr>
          </w:p>
        </w:tc>
        <w:tc>
          <w:tcPr>
            <w:tcW w:w="537" w:type="pct"/>
          </w:tcPr>
          <w:p w14:paraId="46A07CD3" w14:textId="35EF5ADF" w:rsidR="00E24265" w:rsidRPr="00615D4B" w:rsidDel="00CB3FDD" w:rsidRDefault="00E24265" w:rsidP="005F76AD">
            <w:pPr>
              <w:rPr>
                <w:del w:id="9648" w:author="阿毛" w:date="2021-05-21T17:53:00Z"/>
                <w:rFonts w:ascii="標楷體" w:eastAsia="標楷體" w:hAnsi="標楷體"/>
              </w:rPr>
            </w:pPr>
          </w:p>
        </w:tc>
        <w:tc>
          <w:tcPr>
            <w:tcW w:w="299" w:type="pct"/>
          </w:tcPr>
          <w:p w14:paraId="15E17A27" w14:textId="3A7DEEC2" w:rsidR="00E24265" w:rsidRPr="00615D4B" w:rsidDel="00CB3FDD" w:rsidRDefault="00E24265" w:rsidP="005F76AD">
            <w:pPr>
              <w:rPr>
                <w:del w:id="9649" w:author="阿毛" w:date="2021-05-21T17:53:00Z"/>
                <w:rFonts w:ascii="標楷體" w:eastAsia="標楷體" w:hAnsi="標楷體"/>
              </w:rPr>
            </w:pPr>
          </w:p>
        </w:tc>
        <w:tc>
          <w:tcPr>
            <w:tcW w:w="299" w:type="pct"/>
          </w:tcPr>
          <w:p w14:paraId="0617F94C" w14:textId="0C3D68D6" w:rsidR="00E24265" w:rsidRPr="00615D4B" w:rsidDel="00CB3FDD" w:rsidRDefault="00E24265" w:rsidP="005F76AD">
            <w:pPr>
              <w:rPr>
                <w:del w:id="9650" w:author="阿毛" w:date="2021-05-21T17:53:00Z"/>
                <w:rFonts w:ascii="標楷體" w:eastAsia="標楷體" w:hAnsi="標楷體"/>
              </w:rPr>
            </w:pPr>
          </w:p>
        </w:tc>
        <w:tc>
          <w:tcPr>
            <w:tcW w:w="1642" w:type="pct"/>
          </w:tcPr>
          <w:p w14:paraId="60C384E4" w14:textId="2AEBA3D9" w:rsidR="00E24265" w:rsidRPr="00615D4B" w:rsidDel="00CB3FDD" w:rsidRDefault="00E24265" w:rsidP="005F76AD">
            <w:pPr>
              <w:rPr>
                <w:del w:id="9651" w:author="阿毛" w:date="2021-05-21T17:53:00Z"/>
                <w:rFonts w:ascii="標楷體" w:eastAsia="標楷體" w:hAnsi="標楷體"/>
              </w:rPr>
            </w:pPr>
          </w:p>
        </w:tc>
      </w:tr>
      <w:tr w:rsidR="00E24265" w:rsidRPr="00615D4B" w:rsidDel="00CB3FDD" w14:paraId="6BE0F002" w14:textId="73AB5B25" w:rsidTr="005F76AD">
        <w:trPr>
          <w:trHeight w:val="291"/>
          <w:jc w:val="center"/>
          <w:del w:id="9652" w:author="阿毛" w:date="2021-05-21T17:53:00Z"/>
        </w:trPr>
        <w:tc>
          <w:tcPr>
            <w:tcW w:w="219" w:type="pct"/>
          </w:tcPr>
          <w:p w14:paraId="45CC12A5" w14:textId="1C495AEF" w:rsidR="00E24265" w:rsidRPr="00615D4B" w:rsidDel="00CB3FDD" w:rsidRDefault="00E24265" w:rsidP="005F76AD">
            <w:pPr>
              <w:rPr>
                <w:del w:id="9653" w:author="阿毛" w:date="2021-05-21T17:53:00Z"/>
                <w:rFonts w:ascii="標楷體" w:eastAsia="標楷體" w:hAnsi="標楷體"/>
              </w:rPr>
            </w:pPr>
            <w:del w:id="9654" w:author="阿毛" w:date="2021-05-21T17:53:00Z">
              <w:r w:rsidDel="00CB3FDD">
                <w:rPr>
                  <w:rFonts w:ascii="標楷體" w:eastAsia="標楷體" w:hAnsi="標楷體" w:hint="eastAsia"/>
                </w:rPr>
                <w:delText>15</w:delText>
              </w:r>
            </w:del>
          </w:p>
        </w:tc>
        <w:tc>
          <w:tcPr>
            <w:tcW w:w="756" w:type="pct"/>
          </w:tcPr>
          <w:p w14:paraId="40F41491" w14:textId="36EDAA2F" w:rsidR="00E24265" w:rsidRPr="00615D4B" w:rsidDel="00CB3FDD" w:rsidRDefault="00E24265" w:rsidP="005F76AD">
            <w:pPr>
              <w:rPr>
                <w:del w:id="9655" w:author="阿毛" w:date="2021-05-21T17:53:00Z"/>
                <w:rFonts w:ascii="標楷體" w:eastAsia="標楷體" w:hAnsi="標楷體"/>
              </w:rPr>
            </w:pPr>
            <w:del w:id="9656" w:author="阿毛" w:date="2021-05-21T17:53:00Z">
              <w:r w:rsidRPr="00902E50" w:rsidDel="00CB3FDD">
                <w:rPr>
                  <w:rFonts w:ascii="標楷體" w:eastAsia="標楷體" w:hAnsi="標楷體" w:hint="eastAsia"/>
                </w:rPr>
                <w:delText>依民法第323條計算之信用卡本息餘額</w:delText>
              </w:r>
            </w:del>
          </w:p>
        </w:tc>
        <w:tc>
          <w:tcPr>
            <w:tcW w:w="624" w:type="pct"/>
          </w:tcPr>
          <w:p w14:paraId="6EC5C33C" w14:textId="56A69A53" w:rsidR="00E24265" w:rsidRPr="00615D4B" w:rsidDel="00CB3FDD" w:rsidRDefault="00E24265" w:rsidP="005F76AD">
            <w:pPr>
              <w:rPr>
                <w:del w:id="9657" w:author="阿毛" w:date="2021-05-21T17:53:00Z"/>
                <w:rFonts w:ascii="標楷體" w:eastAsia="標楷體" w:hAnsi="標楷體"/>
              </w:rPr>
            </w:pPr>
          </w:p>
        </w:tc>
        <w:tc>
          <w:tcPr>
            <w:tcW w:w="624" w:type="pct"/>
          </w:tcPr>
          <w:p w14:paraId="33DFB65B" w14:textId="507B4668" w:rsidR="00E24265" w:rsidRPr="00615D4B" w:rsidDel="00CB3FDD" w:rsidRDefault="00E24265" w:rsidP="005F76AD">
            <w:pPr>
              <w:rPr>
                <w:del w:id="9658" w:author="阿毛" w:date="2021-05-21T17:53:00Z"/>
                <w:rFonts w:ascii="標楷體" w:eastAsia="標楷體" w:hAnsi="標楷體"/>
              </w:rPr>
            </w:pPr>
          </w:p>
        </w:tc>
        <w:tc>
          <w:tcPr>
            <w:tcW w:w="537" w:type="pct"/>
          </w:tcPr>
          <w:p w14:paraId="286387B8" w14:textId="2448DEF9" w:rsidR="00E24265" w:rsidRPr="00615D4B" w:rsidDel="00CB3FDD" w:rsidRDefault="00E24265" w:rsidP="005F76AD">
            <w:pPr>
              <w:rPr>
                <w:del w:id="9659" w:author="阿毛" w:date="2021-05-21T17:53:00Z"/>
                <w:rFonts w:ascii="標楷體" w:eastAsia="標楷體" w:hAnsi="標楷體"/>
              </w:rPr>
            </w:pPr>
          </w:p>
        </w:tc>
        <w:tc>
          <w:tcPr>
            <w:tcW w:w="299" w:type="pct"/>
          </w:tcPr>
          <w:p w14:paraId="0D5A5C56" w14:textId="1A9EAC1C" w:rsidR="00E24265" w:rsidRPr="00615D4B" w:rsidDel="00CB3FDD" w:rsidRDefault="00E24265" w:rsidP="005F76AD">
            <w:pPr>
              <w:rPr>
                <w:del w:id="9660" w:author="阿毛" w:date="2021-05-21T17:53:00Z"/>
                <w:rFonts w:ascii="標楷體" w:eastAsia="標楷體" w:hAnsi="標楷體"/>
              </w:rPr>
            </w:pPr>
          </w:p>
        </w:tc>
        <w:tc>
          <w:tcPr>
            <w:tcW w:w="299" w:type="pct"/>
          </w:tcPr>
          <w:p w14:paraId="5E951573" w14:textId="543D63BF" w:rsidR="00E24265" w:rsidRPr="00615D4B" w:rsidDel="00CB3FDD" w:rsidRDefault="00E24265" w:rsidP="005F76AD">
            <w:pPr>
              <w:rPr>
                <w:del w:id="9661" w:author="阿毛" w:date="2021-05-21T17:53:00Z"/>
                <w:rFonts w:ascii="標楷體" w:eastAsia="標楷體" w:hAnsi="標楷體"/>
              </w:rPr>
            </w:pPr>
          </w:p>
        </w:tc>
        <w:tc>
          <w:tcPr>
            <w:tcW w:w="1642" w:type="pct"/>
          </w:tcPr>
          <w:p w14:paraId="1864BE30" w14:textId="52286B5B" w:rsidR="00E24265" w:rsidRPr="00615D4B" w:rsidDel="00CB3FDD" w:rsidRDefault="00E24265" w:rsidP="005F76AD">
            <w:pPr>
              <w:rPr>
                <w:del w:id="9662" w:author="阿毛" w:date="2021-05-21T17:53:00Z"/>
                <w:rFonts w:ascii="標楷體" w:eastAsia="標楷體" w:hAnsi="標楷體"/>
              </w:rPr>
            </w:pPr>
          </w:p>
        </w:tc>
      </w:tr>
      <w:tr w:rsidR="00E24265" w:rsidRPr="00615D4B" w:rsidDel="00CB3FDD" w14:paraId="647BA31B" w14:textId="2297206C" w:rsidTr="005F76AD">
        <w:trPr>
          <w:trHeight w:val="291"/>
          <w:jc w:val="center"/>
          <w:del w:id="9663" w:author="阿毛" w:date="2021-05-21T17:53:00Z"/>
        </w:trPr>
        <w:tc>
          <w:tcPr>
            <w:tcW w:w="219" w:type="pct"/>
          </w:tcPr>
          <w:p w14:paraId="2F645BE3" w14:textId="6A125F8D" w:rsidR="00E24265" w:rsidRPr="00615D4B" w:rsidDel="00CB3FDD" w:rsidRDefault="00E24265" w:rsidP="005F76AD">
            <w:pPr>
              <w:rPr>
                <w:del w:id="9664" w:author="阿毛" w:date="2021-05-21T17:53:00Z"/>
                <w:rFonts w:ascii="標楷體" w:eastAsia="標楷體" w:hAnsi="標楷體"/>
              </w:rPr>
            </w:pPr>
            <w:del w:id="9665" w:author="阿毛" w:date="2021-05-21T17:53:00Z">
              <w:r w:rsidDel="00CB3FDD">
                <w:rPr>
                  <w:rFonts w:ascii="標楷體" w:eastAsia="標楷體" w:hAnsi="標楷體" w:hint="eastAsia"/>
                </w:rPr>
                <w:delText>16</w:delText>
              </w:r>
            </w:del>
          </w:p>
        </w:tc>
        <w:tc>
          <w:tcPr>
            <w:tcW w:w="756" w:type="pct"/>
          </w:tcPr>
          <w:p w14:paraId="3825E151" w14:textId="3EAB75C8" w:rsidR="00E24265" w:rsidRPr="00615D4B" w:rsidDel="00CB3FDD" w:rsidRDefault="00E24265" w:rsidP="005F76AD">
            <w:pPr>
              <w:rPr>
                <w:del w:id="9666" w:author="阿毛" w:date="2021-05-21T17:53:00Z"/>
                <w:rFonts w:ascii="標楷體" w:eastAsia="標楷體" w:hAnsi="標楷體"/>
              </w:rPr>
            </w:pPr>
            <w:del w:id="9667" w:author="阿毛" w:date="2021-05-21T17:53:00Z">
              <w:r w:rsidRPr="00902E50" w:rsidDel="00CB3FDD">
                <w:rPr>
                  <w:rFonts w:ascii="標楷體" w:eastAsia="標楷體" w:hAnsi="標楷體" w:hint="eastAsia"/>
                </w:rPr>
                <w:delText>信用卡最近一期繳款金額</w:delText>
              </w:r>
            </w:del>
          </w:p>
        </w:tc>
        <w:tc>
          <w:tcPr>
            <w:tcW w:w="624" w:type="pct"/>
          </w:tcPr>
          <w:p w14:paraId="2041AFB4" w14:textId="52D253DE" w:rsidR="00E24265" w:rsidRPr="00615D4B" w:rsidDel="00CB3FDD" w:rsidRDefault="00E24265" w:rsidP="005F76AD">
            <w:pPr>
              <w:rPr>
                <w:del w:id="9668" w:author="阿毛" w:date="2021-05-21T17:53:00Z"/>
                <w:rFonts w:ascii="標楷體" w:eastAsia="標楷體" w:hAnsi="標楷體"/>
              </w:rPr>
            </w:pPr>
          </w:p>
        </w:tc>
        <w:tc>
          <w:tcPr>
            <w:tcW w:w="624" w:type="pct"/>
          </w:tcPr>
          <w:p w14:paraId="12FE469D" w14:textId="69E86029" w:rsidR="00E24265" w:rsidRPr="00615D4B" w:rsidDel="00CB3FDD" w:rsidRDefault="00E24265" w:rsidP="005F76AD">
            <w:pPr>
              <w:rPr>
                <w:del w:id="9669" w:author="阿毛" w:date="2021-05-21T17:53:00Z"/>
                <w:rFonts w:ascii="標楷體" w:eastAsia="標楷體" w:hAnsi="標楷體"/>
              </w:rPr>
            </w:pPr>
          </w:p>
        </w:tc>
        <w:tc>
          <w:tcPr>
            <w:tcW w:w="537" w:type="pct"/>
          </w:tcPr>
          <w:p w14:paraId="3FE7ADAE" w14:textId="12BDF00C" w:rsidR="00E24265" w:rsidRPr="00615D4B" w:rsidDel="00CB3FDD" w:rsidRDefault="00E24265" w:rsidP="005F76AD">
            <w:pPr>
              <w:rPr>
                <w:del w:id="9670" w:author="阿毛" w:date="2021-05-21T17:53:00Z"/>
                <w:rFonts w:ascii="標楷體" w:eastAsia="標楷體" w:hAnsi="標楷體"/>
              </w:rPr>
            </w:pPr>
          </w:p>
        </w:tc>
        <w:tc>
          <w:tcPr>
            <w:tcW w:w="299" w:type="pct"/>
          </w:tcPr>
          <w:p w14:paraId="35FED257" w14:textId="1BAEA619" w:rsidR="00E24265" w:rsidRPr="00615D4B" w:rsidDel="00CB3FDD" w:rsidRDefault="00E24265" w:rsidP="005F76AD">
            <w:pPr>
              <w:rPr>
                <w:del w:id="9671" w:author="阿毛" w:date="2021-05-21T17:53:00Z"/>
                <w:rFonts w:ascii="標楷體" w:eastAsia="標楷體" w:hAnsi="標楷體"/>
              </w:rPr>
            </w:pPr>
          </w:p>
        </w:tc>
        <w:tc>
          <w:tcPr>
            <w:tcW w:w="299" w:type="pct"/>
          </w:tcPr>
          <w:p w14:paraId="0BD81D30" w14:textId="1626C73B" w:rsidR="00E24265" w:rsidRPr="00615D4B" w:rsidDel="00CB3FDD" w:rsidRDefault="00E24265" w:rsidP="005F76AD">
            <w:pPr>
              <w:rPr>
                <w:del w:id="9672" w:author="阿毛" w:date="2021-05-21T17:53:00Z"/>
                <w:rFonts w:ascii="標楷體" w:eastAsia="標楷體" w:hAnsi="標楷體"/>
              </w:rPr>
            </w:pPr>
          </w:p>
        </w:tc>
        <w:tc>
          <w:tcPr>
            <w:tcW w:w="1642" w:type="pct"/>
          </w:tcPr>
          <w:p w14:paraId="7CE47C25" w14:textId="68B5D41C" w:rsidR="00E24265" w:rsidRPr="00615D4B" w:rsidDel="00CB3FDD" w:rsidRDefault="00E24265" w:rsidP="005F76AD">
            <w:pPr>
              <w:rPr>
                <w:del w:id="9673" w:author="阿毛" w:date="2021-05-21T17:53:00Z"/>
                <w:rFonts w:ascii="標楷體" w:eastAsia="標楷體" w:hAnsi="標楷體"/>
              </w:rPr>
            </w:pPr>
          </w:p>
        </w:tc>
      </w:tr>
      <w:tr w:rsidR="00E24265" w:rsidRPr="00615D4B" w:rsidDel="00CB3FDD" w14:paraId="01DF0D4B" w14:textId="0BD9497C" w:rsidTr="005F76AD">
        <w:trPr>
          <w:trHeight w:val="291"/>
          <w:jc w:val="center"/>
          <w:del w:id="9674" w:author="阿毛" w:date="2021-05-21T17:53:00Z"/>
        </w:trPr>
        <w:tc>
          <w:tcPr>
            <w:tcW w:w="219" w:type="pct"/>
          </w:tcPr>
          <w:p w14:paraId="762D32D3" w14:textId="5CBBEC48" w:rsidR="00E24265" w:rsidRPr="00615D4B" w:rsidDel="00CB3FDD" w:rsidRDefault="00E24265" w:rsidP="005F76AD">
            <w:pPr>
              <w:rPr>
                <w:del w:id="9675" w:author="阿毛" w:date="2021-05-21T17:53:00Z"/>
                <w:rFonts w:ascii="標楷體" w:eastAsia="標楷體" w:hAnsi="標楷體"/>
              </w:rPr>
            </w:pPr>
            <w:del w:id="9676" w:author="阿毛" w:date="2021-05-21T17:53:00Z">
              <w:r w:rsidDel="00CB3FDD">
                <w:rPr>
                  <w:rFonts w:ascii="標楷體" w:eastAsia="標楷體" w:hAnsi="標楷體" w:hint="eastAsia"/>
                </w:rPr>
                <w:delText>17</w:delText>
              </w:r>
            </w:del>
          </w:p>
        </w:tc>
        <w:tc>
          <w:tcPr>
            <w:tcW w:w="756" w:type="pct"/>
          </w:tcPr>
          <w:p w14:paraId="3F03B7B2" w14:textId="1A91D3F6" w:rsidR="00E24265" w:rsidRPr="00615D4B" w:rsidDel="00CB3FDD" w:rsidRDefault="00E24265" w:rsidP="005F76AD">
            <w:pPr>
              <w:rPr>
                <w:del w:id="9677" w:author="阿毛" w:date="2021-05-21T17:53:00Z"/>
                <w:rFonts w:ascii="標楷體" w:eastAsia="標楷體" w:hAnsi="標楷體"/>
              </w:rPr>
            </w:pPr>
            <w:del w:id="9678" w:author="阿毛" w:date="2021-05-21T17:53:00Z">
              <w:r w:rsidRPr="00902E50" w:rsidDel="00CB3FDD">
                <w:rPr>
                  <w:rFonts w:ascii="標楷體" w:eastAsia="標楷體" w:hAnsi="標楷體" w:hint="eastAsia"/>
                </w:rPr>
                <w:delText>信用貸款本金</w:delText>
              </w:r>
            </w:del>
          </w:p>
        </w:tc>
        <w:tc>
          <w:tcPr>
            <w:tcW w:w="624" w:type="pct"/>
          </w:tcPr>
          <w:p w14:paraId="0CAB0900" w14:textId="677D384A" w:rsidR="00E24265" w:rsidRPr="00615D4B" w:rsidDel="00CB3FDD" w:rsidRDefault="00E24265" w:rsidP="005F76AD">
            <w:pPr>
              <w:rPr>
                <w:del w:id="9679" w:author="阿毛" w:date="2021-05-21T17:53:00Z"/>
                <w:rFonts w:ascii="標楷體" w:eastAsia="標楷體" w:hAnsi="標楷體"/>
              </w:rPr>
            </w:pPr>
          </w:p>
        </w:tc>
        <w:tc>
          <w:tcPr>
            <w:tcW w:w="624" w:type="pct"/>
          </w:tcPr>
          <w:p w14:paraId="1884F69B" w14:textId="49E56A5D" w:rsidR="00E24265" w:rsidRPr="00615D4B" w:rsidDel="00CB3FDD" w:rsidRDefault="00E24265" w:rsidP="005F76AD">
            <w:pPr>
              <w:rPr>
                <w:del w:id="9680" w:author="阿毛" w:date="2021-05-21T17:53:00Z"/>
                <w:rFonts w:ascii="標楷體" w:eastAsia="標楷體" w:hAnsi="標楷體"/>
              </w:rPr>
            </w:pPr>
          </w:p>
        </w:tc>
        <w:tc>
          <w:tcPr>
            <w:tcW w:w="537" w:type="pct"/>
          </w:tcPr>
          <w:p w14:paraId="3FF5553A" w14:textId="012E58D1" w:rsidR="00E24265" w:rsidRPr="00615D4B" w:rsidDel="00CB3FDD" w:rsidRDefault="00E24265" w:rsidP="005F76AD">
            <w:pPr>
              <w:rPr>
                <w:del w:id="9681" w:author="阿毛" w:date="2021-05-21T17:53:00Z"/>
                <w:rFonts w:ascii="標楷體" w:eastAsia="標楷體" w:hAnsi="標楷體"/>
              </w:rPr>
            </w:pPr>
          </w:p>
        </w:tc>
        <w:tc>
          <w:tcPr>
            <w:tcW w:w="299" w:type="pct"/>
          </w:tcPr>
          <w:p w14:paraId="41D35F66" w14:textId="6A11F409" w:rsidR="00E24265" w:rsidRPr="00615D4B" w:rsidDel="00CB3FDD" w:rsidRDefault="00E24265" w:rsidP="005F76AD">
            <w:pPr>
              <w:rPr>
                <w:del w:id="9682" w:author="阿毛" w:date="2021-05-21T17:53:00Z"/>
                <w:rFonts w:ascii="標楷體" w:eastAsia="標楷體" w:hAnsi="標楷體"/>
              </w:rPr>
            </w:pPr>
          </w:p>
        </w:tc>
        <w:tc>
          <w:tcPr>
            <w:tcW w:w="299" w:type="pct"/>
          </w:tcPr>
          <w:p w14:paraId="64FF90E9" w14:textId="4DCBDA42" w:rsidR="00E24265" w:rsidRPr="00615D4B" w:rsidDel="00CB3FDD" w:rsidRDefault="00E24265" w:rsidP="005F76AD">
            <w:pPr>
              <w:rPr>
                <w:del w:id="9683" w:author="阿毛" w:date="2021-05-21T17:53:00Z"/>
                <w:rFonts w:ascii="標楷體" w:eastAsia="標楷體" w:hAnsi="標楷體"/>
              </w:rPr>
            </w:pPr>
          </w:p>
        </w:tc>
        <w:tc>
          <w:tcPr>
            <w:tcW w:w="1642" w:type="pct"/>
          </w:tcPr>
          <w:p w14:paraId="3B673813" w14:textId="2080E4E1" w:rsidR="00E24265" w:rsidRPr="00615D4B" w:rsidDel="00CB3FDD" w:rsidRDefault="00E24265" w:rsidP="005F76AD">
            <w:pPr>
              <w:rPr>
                <w:del w:id="9684" w:author="阿毛" w:date="2021-05-21T17:53:00Z"/>
                <w:rFonts w:ascii="標楷體" w:eastAsia="標楷體" w:hAnsi="標楷體"/>
              </w:rPr>
            </w:pPr>
          </w:p>
        </w:tc>
      </w:tr>
      <w:tr w:rsidR="00E24265" w:rsidRPr="00615D4B" w:rsidDel="00CB3FDD" w14:paraId="3624FB08" w14:textId="091C0C91" w:rsidTr="005F76AD">
        <w:trPr>
          <w:trHeight w:val="291"/>
          <w:jc w:val="center"/>
          <w:del w:id="9685" w:author="阿毛" w:date="2021-05-21T17:53:00Z"/>
        </w:trPr>
        <w:tc>
          <w:tcPr>
            <w:tcW w:w="219" w:type="pct"/>
          </w:tcPr>
          <w:p w14:paraId="650DA84C" w14:textId="47CA7514" w:rsidR="00E24265" w:rsidRPr="00615D4B" w:rsidDel="00CB3FDD" w:rsidRDefault="00E24265" w:rsidP="005F76AD">
            <w:pPr>
              <w:rPr>
                <w:del w:id="9686" w:author="阿毛" w:date="2021-05-21T17:53:00Z"/>
                <w:rFonts w:ascii="標楷體" w:eastAsia="標楷體" w:hAnsi="標楷體"/>
              </w:rPr>
            </w:pPr>
            <w:del w:id="9687" w:author="阿毛" w:date="2021-05-21T17:53:00Z">
              <w:r w:rsidDel="00CB3FDD">
                <w:rPr>
                  <w:rFonts w:ascii="標楷體" w:eastAsia="標楷體" w:hAnsi="標楷體" w:hint="eastAsia"/>
                </w:rPr>
                <w:delText>18</w:delText>
              </w:r>
            </w:del>
          </w:p>
        </w:tc>
        <w:tc>
          <w:tcPr>
            <w:tcW w:w="756" w:type="pct"/>
          </w:tcPr>
          <w:p w14:paraId="57FE5256" w14:textId="6B934D26" w:rsidR="00E24265" w:rsidRPr="00615D4B" w:rsidDel="00CB3FDD" w:rsidRDefault="00E24265" w:rsidP="005F76AD">
            <w:pPr>
              <w:rPr>
                <w:del w:id="9688" w:author="阿毛" w:date="2021-05-21T17:53:00Z"/>
                <w:rFonts w:ascii="標楷體" w:eastAsia="標楷體" w:hAnsi="標楷體"/>
              </w:rPr>
            </w:pPr>
            <w:del w:id="9689" w:author="阿毛" w:date="2021-05-21T17:53:00Z">
              <w:r w:rsidRPr="00902E50" w:rsidDel="00CB3FDD">
                <w:rPr>
                  <w:rFonts w:ascii="標楷體" w:eastAsia="標楷體" w:hAnsi="標楷體" w:hint="eastAsia"/>
                </w:rPr>
                <w:delText>信用貸款利息</w:delText>
              </w:r>
            </w:del>
          </w:p>
        </w:tc>
        <w:tc>
          <w:tcPr>
            <w:tcW w:w="624" w:type="pct"/>
          </w:tcPr>
          <w:p w14:paraId="52A99F35" w14:textId="0D03AD1C" w:rsidR="00E24265" w:rsidRPr="00615D4B" w:rsidDel="00CB3FDD" w:rsidRDefault="00E24265" w:rsidP="005F76AD">
            <w:pPr>
              <w:rPr>
                <w:del w:id="9690" w:author="阿毛" w:date="2021-05-21T17:53:00Z"/>
                <w:rFonts w:ascii="標楷體" w:eastAsia="標楷體" w:hAnsi="標楷體"/>
              </w:rPr>
            </w:pPr>
          </w:p>
        </w:tc>
        <w:tc>
          <w:tcPr>
            <w:tcW w:w="624" w:type="pct"/>
          </w:tcPr>
          <w:p w14:paraId="504D98A8" w14:textId="6114B9DA" w:rsidR="00E24265" w:rsidRPr="00615D4B" w:rsidDel="00CB3FDD" w:rsidRDefault="00E24265" w:rsidP="005F76AD">
            <w:pPr>
              <w:rPr>
                <w:del w:id="9691" w:author="阿毛" w:date="2021-05-21T17:53:00Z"/>
                <w:rFonts w:ascii="標楷體" w:eastAsia="標楷體" w:hAnsi="標楷體"/>
              </w:rPr>
            </w:pPr>
          </w:p>
        </w:tc>
        <w:tc>
          <w:tcPr>
            <w:tcW w:w="537" w:type="pct"/>
          </w:tcPr>
          <w:p w14:paraId="4BE64E28" w14:textId="732AC040" w:rsidR="00E24265" w:rsidRPr="00615D4B" w:rsidDel="00CB3FDD" w:rsidRDefault="00E24265" w:rsidP="005F76AD">
            <w:pPr>
              <w:rPr>
                <w:del w:id="9692" w:author="阿毛" w:date="2021-05-21T17:53:00Z"/>
                <w:rFonts w:ascii="標楷體" w:eastAsia="標楷體" w:hAnsi="標楷體"/>
              </w:rPr>
            </w:pPr>
          </w:p>
        </w:tc>
        <w:tc>
          <w:tcPr>
            <w:tcW w:w="299" w:type="pct"/>
          </w:tcPr>
          <w:p w14:paraId="5D51284D" w14:textId="4A1E5235" w:rsidR="00E24265" w:rsidRPr="00615D4B" w:rsidDel="00CB3FDD" w:rsidRDefault="00E24265" w:rsidP="005F76AD">
            <w:pPr>
              <w:rPr>
                <w:del w:id="9693" w:author="阿毛" w:date="2021-05-21T17:53:00Z"/>
                <w:rFonts w:ascii="標楷體" w:eastAsia="標楷體" w:hAnsi="標楷體"/>
              </w:rPr>
            </w:pPr>
          </w:p>
        </w:tc>
        <w:tc>
          <w:tcPr>
            <w:tcW w:w="299" w:type="pct"/>
          </w:tcPr>
          <w:p w14:paraId="0D83EEAA" w14:textId="084497F2" w:rsidR="00E24265" w:rsidRPr="00615D4B" w:rsidDel="00CB3FDD" w:rsidRDefault="00E24265" w:rsidP="005F76AD">
            <w:pPr>
              <w:rPr>
                <w:del w:id="9694" w:author="阿毛" w:date="2021-05-21T17:53:00Z"/>
                <w:rFonts w:ascii="標楷體" w:eastAsia="標楷體" w:hAnsi="標楷體"/>
              </w:rPr>
            </w:pPr>
          </w:p>
        </w:tc>
        <w:tc>
          <w:tcPr>
            <w:tcW w:w="1642" w:type="pct"/>
          </w:tcPr>
          <w:p w14:paraId="19679753" w14:textId="4A85C67A" w:rsidR="00E24265" w:rsidRPr="00615D4B" w:rsidDel="00CB3FDD" w:rsidRDefault="00E24265" w:rsidP="005F76AD">
            <w:pPr>
              <w:rPr>
                <w:del w:id="9695" w:author="阿毛" w:date="2021-05-21T17:53:00Z"/>
                <w:rFonts w:ascii="標楷體" w:eastAsia="標楷體" w:hAnsi="標楷體"/>
              </w:rPr>
            </w:pPr>
          </w:p>
        </w:tc>
      </w:tr>
      <w:tr w:rsidR="00E24265" w:rsidRPr="00615D4B" w:rsidDel="00CB3FDD" w14:paraId="1ED2EA79" w14:textId="4DB0650D" w:rsidTr="005F76AD">
        <w:trPr>
          <w:trHeight w:val="291"/>
          <w:jc w:val="center"/>
          <w:del w:id="9696" w:author="阿毛" w:date="2021-05-21T17:53:00Z"/>
        </w:trPr>
        <w:tc>
          <w:tcPr>
            <w:tcW w:w="219" w:type="pct"/>
          </w:tcPr>
          <w:p w14:paraId="43BF3E5E" w14:textId="632EA750" w:rsidR="00E24265" w:rsidRPr="00615D4B" w:rsidDel="00CB3FDD" w:rsidRDefault="00E24265" w:rsidP="005F76AD">
            <w:pPr>
              <w:rPr>
                <w:del w:id="9697" w:author="阿毛" w:date="2021-05-21T17:53:00Z"/>
                <w:rFonts w:ascii="標楷體" w:eastAsia="標楷體" w:hAnsi="標楷體"/>
              </w:rPr>
            </w:pPr>
            <w:del w:id="9698" w:author="阿毛" w:date="2021-05-21T17:53:00Z">
              <w:r w:rsidDel="00CB3FDD">
                <w:rPr>
                  <w:rFonts w:ascii="標楷體" w:eastAsia="標楷體" w:hAnsi="標楷體" w:hint="eastAsia"/>
                </w:rPr>
                <w:delText>19</w:delText>
              </w:r>
            </w:del>
          </w:p>
        </w:tc>
        <w:tc>
          <w:tcPr>
            <w:tcW w:w="756" w:type="pct"/>
          </w:tcPr>
          <w:p w14:paraId="1AC87B89" w14:textId="0E359D76" w:rsidR="00E24265" w:rsidRPr="00615D4B" w:rsidDel="00CB3FDD" w:rsidRDefault="00E24265" w:rsidP="005F76AD">
            <w:pPr>
              <w:rPr>
                <w:del w:id="9699" w:author="阿毛" w:date="2021-05-21T17:53:00Z"/>
                <w:rFonts w:ascii="標楷體" w:eastAsia="標楷體" w:hAnsi="標楷體"/>
              </w:rPr>
            </w:pPr>
            <w:del w:id="9700" w:author="阿毛" w:date="2021-05-21T17:53:00Z">
              <w:r w:rsidRPr="00902E50" w:rsidDel="00CB3FDD">
                <w:rPr>
                  <w:rFonts w:ascii="標楷體" w:eastAsia="標楷體" w:hAnsi="標楷體" w:hint="eastAsia"/>
                </w:rPr>
                <w:delText>信用貸款違約金</w:delText>
              </w:r>
            </w:del>
          </w:p>
        </w:tc>
        <w:tc>
          <w:tcPr>
            <w:tcW w:w="624" w:type="pct"/>
          </w:tcPr>
          <w:p w14:paraId="1837F304" w14:textId="39E67B74" w:rsidR="00E24265" w:rsidRPr="00615D4B" w:rsidDel="00CB3FDD" w:rsidRDefault="00E24265" w:rsidP="005F76AD">
            <w:pPr>
              <w:rPr>
                <w:del w:id="9701" w:author="阿毛" w:date="2021-05-21T17:53:00Z"/>
                <w:rFonts w:ascii="標楷體" w:eastAsia="標楷體" w:hAnsi="標楷體"/>
              </w:rPr>
            </w:pPr>
          </w:p>
        </w:tc>
        <w:tc>
          <w:tcPr>
            <w:tcW w:w="624" w:type="pct"/>
          </w:tcPr>
          <w:p w14:paraId="3572956E" w14:textId="5A1AE4D6" w:rsidR="00E24265" w:rsidRPr="00615D4B" w:rsidDel="00CB3FDD" w:rsidRDefault="00E24265" w:rsidP="005F76AD">
            <w:pPr>
              <w:rPr>
                <w:del w:id="9702" w:author="阿毛" w:date="2021-05-21T17:53:00Z"/>
                <w:rFonts w:ascii="標楷體" w:eastAsia="標楷體" w:hAnsi="標楷體"/>
              </w:rPr>
            </w:pPr>
          </w:p>
        </w:tc>
        <w:tc>
          <w:tcPr>
            <w:tcW w:w="537" w:type="pct"/>
          </w:tcPr>
          <w:p w14:paraId="07DB608D" w14:textId="54C9BB76" w:rsidR="00E24265" w:rsidRPr="00615D4B" w:rsidDel="00CB3FDD" w:rsidRDefault="00E24265" w:rsidP="005F76AD">
            <w:pPr>
              <w:rPr>
                <w:del w:id="9703" w:author="阿毛" w:date="2021-05-21T17:53:00Z"/>
                <w:rFonts w:ascii="標楷體" w:eastAsia="標楷體" w:hAnsi="標楷體"/>
              </w:rPr>
            </w:pPr>
          </w:p>
        </w:tc>
        <w:tc>
          <w:tcPr>
            <w:tcW w:w="299" w:type="pct"/>
          </w:tcPr>
          <w:p w14:paraId="0613AE8F" w14:textId="5A296FEA" w:rsidR="00E24265" w:rsidRPr="00615D4B" w:rsidDel="00CB3FDD" w:rsidRDefault="00E24265" w:rsidP="005F76AD">
            <w:pPr>
              <w:rPr>
                <w:del w:id="9704" w:author="阿毛" w:date="2021-05-21T17:53:00Z"/>
                <w:rFonts w:ascii="標楷體" w:eastAsia="標楷體" w:hAnsi="標楷體"/>
              </w:rPr>
            </w:pPr>
          </w:p>
        </w:tc>
        <w:tc>
          <w:tcPr>
            <w:tcW w:w="299" w:type="pct"/>
          </w:tcPr>
          <w:p w14:paraId="3C1C534E" w14:textId="02B739E1" w:rsidR="00E24265" w:rsidRPr="00615D4B" w:rsidDel="00CB3FDD" w:rsidRDefault="00E24265" w:rsidP="005F76AD">
            <w:pPr>
              <w:rPr>
                <w:del w:id="9705" w:author="阿毛" w:date="2021-05-21T17:53:00Z"/>
                <w:rFonts w:ascii="標楷體" w:eastAsia="標楷體" w:hAnsi="標楷體"/>
              </w:rPr>
            </w:pPr>
          </w:p>
        </w:tc>
        <w:tc>
          <w:tcPr>
            <w:tcW w:w="1642" w:type="pct"/>
          </w:tcPr>
          <w:p w14:paraId="25B4A962" w14:textId="4A34265C" w:rsidR="00E24265" w:rsidRPr="00615D4B" w:rsidDel="00CB3FDD" w:rsidRDefault="00E24265" w:rsidP="005F76AD">
            <w:pPr>
              <w:rPr>
                <w:del w:id="9706" w:author="阿毛" w:date="2021-05-21T17:53:00Z"/>
                <w:rFonts w:ascii="標楷體" w:eastAsia="標楷體" w:hAnsi="標楷體"/>
              </w:rPr>
            </w:pPr>
          </w:p>
        </w:tc>
      </w:tr>
      <w:tr w:rsidR="00E24265" w:rsidRPr="00615D4B" w:rsidDel="00CB3FDD" w14:paraId="48C9901E" w14:textId="2331909A" w:rsidTr="005F76AD">
        <w:trPr>
          <w:trHeight w:val="291"/>
          <w:jc w:val="center"/>
          <w:del w:id="9707" w:author="阿毛" w:date="2021-05-21T17:53:00Z"/>
        </w:trPr>
        <w:tc>
          <w:tcPr>
            <w:tcW w:w="219" w:type="pct"/>
          </w:tcPr>
          <w:p w14:paraId="1C79DD94" w14:textId="3595FD99" w:rsidR="00E24265" w:rsidRPr="00615D4B" w:rsidDel="00CB3FDD" w:rsidRDefault="00E24265" w:rsidP="005F76AD">
            <w:pPr>
              <w:rPr>
                <w:del w:id="9708" w:author="阿毛" w:date="2021-05-21T17:53:00Z"/>
                <w:rFonts w:ascii="標楷體" w:eastAsia="標楷體" w:hAnsi="標楷體"/>
              </w:rPr>
            </w:pPr>
            <w:del w:id="9709" w:author="阿毛" w:date="2021-05-21T17:53:00Z">
              <w:r w:rsidDel="00CB3FDD">
                <w:rPr>
                  <w:rFonts w:ascii="標楷體" w:eastAsia="標楷體" w:hAnsi="標楷體" w:hint="eastAsia"/>
                </w:rPr>
                <w:delText>20</w:delText>
              </w:r>
            </w:del>
          </w:p>
        </w:tc>
        <w:tc>
          <w:tcPr>
            <w:tcW w:w="756" w:type="pct"/>
          </w:tcPr>
          <w:p w14:paraId="0A364465" w14:textId="58EDDF80" w:rsidR="00E24265" w:rsidRPr="00615D4B" w:rsidDel="00CB3FDD" w:rsidRDefault="00E24265" w:rsidP="005F76AD">
            <w:pPr>
              <w:rPr>
                <w:del w:id="9710" w:author="阿毛" w:date="2021-05-21T17:53:00Z"/>
                <w:rFonts w:ascii="標楷體" w:eastAsia="標楷體" w:hAnsi="標楷體"/>
              </w:rPr>
            </w:pPr>
            <w:del w:id="9711" w:author="阿毛" w:date="2021-05-21T17:53:00Z">
              <w:r w:rsidRPr="00902E50" w:rsidDel="00CB3FDD">
                <w:rPr>
                  <w:rFonts w:ascii="標楷體" w:eastAsia="標楷體" w:hAnsi="標楷體" w:hint="eastAsia"/>
                </w:rPr>
                <w:delText>信用貸款其他費用</w:delText>
              </w:r>
            </w:del>
          </w:p>
        </w:tc>
        <w:tc>
          <w:tcPr>
            <w:tcW w:w="624" w:type="pct"/>
          </w:tcPr>
          <w:p w14:paraId="5EEA910F" w14:textId="38A428DD" w:rsidR="00E24265" w:rsidRPr="00615D4B" w:rsidDel="00CB3FDD" w:rsidRDefault="00E24265" w:rsidP="005F76AD">
            <w:pPr>
              <w:rPr>
                <w:del w:id="9712" w:author="阿毛" w:date="2021-05-21T17:53:00Z"/>
                <w:rFonts w:ascii="標楷體" w:eastAsia="標楷體" w:hAnsi="標楷體"/>
              </w:rPr>
            </w:pPr>
          </w:p>
        </w:tc>
        <w:tc>
          <w:tcPr>
            <w:tcW w:w="624" w:type="pct"/>
          </w:tcPr>
          <w:p w14:paraId="67CBD965" w14:textId="0CC06754" w:rsidR="00E24265" w:rsidRPr="00615D4B" w:rsidDel="00CB3FDD" w:rsidRDefault="00E24265" w:rsidP="005F76AD">
            <w:pPr>
              <w:rPr>
                <w:del w:id="9713" w:author="阿毛" w:date="2021-05-21T17:53:00Z"/>
                <w:rFonts w:ascii="標楷體" w:eastAsia="標楷體" w:hAnsi="標楷體"/>
              </w:rPr>
            </w:pPr>
          </w:p>
        </w:tc>
        <w:tc>
          <w:tcPr>
            <w:tcW w:w="537" w:type="pct"/>
          </w:tcPr>
          <w:p w14:paraId="125FD594" w14:textId="4C48A81A" w:rsidR="00E24265" w:rsidRPr="00615D4B" w:rsidDel="00CB3FDD" w:rsidRDefault="00E24265" w:rsidP="005F76AD">
            <w:pPr>
              <w:rPr>
                <w:del w:id="9714" w:author="阿毛" w:date="2021-05-21T17:53:00Z"/>
                <w:rFonts w:ascii="標楷體" w:eastAsia="標楷體" w:hAnsi="標楷體"/>
              </w:rPr>
            </w:pPr>
          </w:p>
        </w:tc>
        <w:tc>
          <w:tcPr>
            <w:tcW w:w="299" w:type="pct"/>
          </w:tcPr>
          <w:p w14:paraId="01915919" w14:textId="1A65DC31" w:rsidR="00E24265" w:rsidRPr="00615D4B" w:rsidDel="00CB3FDD" w:rsidRDefault="00E24265" w:rsidP="005F76AD">
            <w:pPr>
              <w:rPr>
                <w:del w:id="9715" w:author="阿毛" w:date="2021-05-21T17:53:00Z"/>
                <w:rFonts w:ascii="標楷體" w:eastAsia="標楷體" w:hAnsi="標楷體"/>
              </w:rPr>
            </w:pPr>
          </w:p>
        </w:tc>
        <w:tc>
          <w:tcPr>
            <w:tcW w:w="299" w:type="pct"/>
          </w:tcPr>
          <w:p w14:paraId="4013CEC0" w14:textId="50BD091C" w:rsidR="00E24265" w:rsidRPr="00615D4B" w:rsidDel="00CB3FDD" w:rsidRDefault="00E24265" w:rsidP="005F76AD">
            <w:pPr>
              <w:rPr>
                <w:del w:id="9716" w:author="阿毛" w:date="2021-05-21T17:53:00Z"/>
                <w:rFonts w:ascii="標楷體" w:eastAsia="標楷體" w:hAnsi="標楷體"/>
              </w:rPr>
            </w:pPr>
          </w:p>
        </w:tc>
        <w:tc>
          <w:tcPr>
            <w:tcW w:w="1642" w:type="pct"/>
          </w:tcPr>
          <w:p w14:paraId="52EF7E35" w14:textId="7F1351AF" w:rsidR="00E24265" w:rsidRPr="00615D4B" w:rsidDel="00CB3FDD" w:rsidRDefault="00E24265" w:rsidP="005F76AD">
            <w:pPr>
              <w:rPr>
                <w:del w:id="9717" w:author="阿毛" w:date="2021-05-21T17:53:00Z"/>
                <w:rFonts w:ascii="標楷體" w:eastAsia="標楷體" w:hAnsi="標楷體"/>
              </w:rPr>
            </w:pPr>
          </w:p>
        </w:tc>
      </w:tr>
      <w:tr w:rsidR="00E24265" w:rsidRPr="00615D4B" w:rsidDel="00CB3FDD" w14:paraId="42F54E1F" w14:textId="7D0D4320" w:rsidTr="005F76AD">
        <w:trPr>
          <w:trHeight w:val="291"/>
          <w:jc w:val="center"/>
          <w:del w:id="9718" w:author="阿毛" w:date="2021-05-21T17:53:00Z"/>
        </w:trPr>
        <w:tc>
          <w:tcPr>
            <w:tcW w:w="219" w:type="pct"/>
          </w:tcPr>
          <w:p w14:paraId="77AAB912" w14:textId="7002DA5A" w:rsidR="00E24265" w:rsidRPr="00615D4B" w:rsidDel="00CB3FDD" w:rsidRDefault="00E24265" w:rsidP="005F76AD">
            <w:pPr>
              <w:rPr>
                <w:del w:id="9719" w:author="阿毛" w:date="2021-05-21T17:53:00Z"/>
                <w:rFonts w:ascii="標楷體" w:eastAsia="標楷體" w:hAnsi="標楷體"/>
              </w:rPr>
            </w:pPr>
            <w:del w:id="9720" w:author="阿毛" w:date="2021-05-21T17:53:00Z">
              <w:r w:rsidDel="00CB3FDD">
                <w:rPr>
                  <w:rFonts w:ascii="標楷體" w:eastAsia="標楷體" w:hAnsi="標楷體" w:hint="eastAsia"/>
                </w:rPr>
                <w:delText>21</w:delText>
              </w:r>
            </w:del>
          </w:p>
        </w:tc>
        <w:tc>
          <w:tcPr>
            <w:tcW w:w="756" w:type="pct"/>
          </w:tcPr>
          <w:p w14:paraId="6B8AD023" w14:textId="13AAD338" w:rsidR="00E24265" w:rsidRPr="00615D4B" w:rsidDel="00CB3FDD" w:rsidRDefault="00E24265" w:rsidP="005F76AD">
            <w:pPr>
              <w:rPr>
                <w:del w:id="9721" w:author="阿毛" w:date="2021-05-21T17:53:00Z"/>
                <w:rFonts w:ascii="標楷體" w:eastAsia="標楷體" w:hAnsi="標楷體"/>
              </w:rPr>
            </w:pPr>
            <w:del w:id="9722" w:author="阿毛" w:date="2021-05-21T17:53:00Z">
              <w:r w:rsidRPr="00902E50" w:rsidDel="00CB3FDD">
                <w:rPr>
                  <w:rFonts w:ascii="標楷體" w:eastAsia="標楷體" w:hAnsi="標楷體" w:hint="eastAsia"/>
                </w:rPr>
                <w:delText>現金卡本金</w:delText>
              </w:r>
            </w:del>
          </w:p>
        </w:tc>
        <w:tc>
          <w:tcPr>
            <w:tcW w:w="624" w:type="pct"/>
          </w:tcPr>
          <w:p w14:paraId="475FBE6F" w14:textId="1B75DA2C" w:rsidR="00E24265" w:rsidRPr="00615D4B" w:rsidDel="00CB3FDD" w:rsidRDefault="00E24265" w:rsidP="005F76AD">
            <w:pPr>
              <w:rPr>
                <w:del w:id="9723" w:author="阿毛" w:date="2021-05-21T17:53:00Z"/>
                <w:rFonts w:ascii="標楷體" w:eastAsia="標楷體" w:hAnsi="標楷體"/>
              </w:rPr>
            </w:pPr>
          </w:p>
        </w:tc>
        <w:tc>
          <w:tcPr>
            <w:tcW w:w="624" w:type="pct"/>
          </w:tcPr>
          <w:p w14:paraId="3F197B92" w14:textId="133F80C3" w:rsidR="00E24265" w:rsidRPr="00615D4B" w:rsidDel="00CB3FDD" w:rsidRDefault="00E24265" w:rsidP="005F76AD">
            <w:pPr>
              <w:rPr>
                <w:del w:id="9724" w:author="阿毛" w:date="2021-05-21T17:53:00Z"/>
                <w:rFonts w:ascii="標楷體" w:eastAsia="標楷體" w:hAnsi="標楷體"/>
              </w:rPr>
            </w:pPr>
          </w:p>
        </w:tc>
        <w:tc>
          <w:tcPr>
            <w:tcW w:w="537" w:type="pct"/>
          </w:tcPr>
          <w:p w14:paraId="4FA6624F" w14:textId="063B63DA" w:rsidR="00E24265" w:rsidRPr="00615D4B" w:rsidDel="00CB3FDD" w:rsidRDefault="00E24265" w:rsidP="005F76AD">
            <w:pPr>
              <w:rPr>
                <w:del w:id="9725" w:author="阿毛" w:date="2021-05-21T17:53:00Z"/>
                <w:rFonts w:ascii="標楷體" w:eastAsia="標楷體" w:hAnsi="標楷體"/>
              </w:rPr>
            </w:pPr>
          </w:p>
        </w:tc>
        <w:tc>
          <w:tcPr>
            <w:tcW w:w="299" w:type="pct"/>
          </w:tcPr>
          <w:p w14:paraId="3D165B79" w14:textId="2F725FB6" w:rsidR="00E24265" w:rsidRPr="00615D4B" w:rsidDel="00CB3FDD" w:rsidRDefault="00E24265" w:rsidP="005F76AD">
            <w:pPr>
              <w:rPr>
                <w:del w:id="9726" w:author="阿毛" w:date="2021-05-21T17:53:00Z"/>
                <w:rFonts w:ascii="標楷體" w:eastAsia="標楷體" w:hAnsi="標楷體"/>
              </w:rPr>
            </w:pPr>
          </w:p>
        </w:tc>
        <w:tc>
          <w:tcPr>
            <w:tcW w:w="299" w:type="pct"/>
          </w:tcPr>
          <w:p w14:paraId="1DC00494" w14:textId="51CEA7D3" w:rsidR="00E24265" w:rsidRPr="00615D4B" w:rsidDel="00CB3FDD" w:rsidRDefault="00E24265" w:rsidP="005F76AD">
            <w:pPr>
              <w:rPr>
                <w:del w:id="9727" w:author="阿毛" w:date="2021-05-21T17:53:00Z"/>
                <w:rFonts w:ascii="標楷體" w:eastAsia="標楷體" w:hAnsi="標楷體"/>
              </w:rPr>
            </w:pPr>
          </w:p>
        </w:tc>
        <w:tc>
          <w:tcPr>
            <w:tcW w:w="1642" w:type="pct"/>
          </w:tcPr>
          <w:p w14:paraId="6A7C7083" w14:textId="00093A46" w:rsidR="00E24265" w:rsidRPr="00615D4B" w:rsidDel="00CB3FDD" w:rsidRDefault="00E24265" w:rsidP="005F76AD">
            <w:pPr>
              <w:rPr>
                <w:del w:id="9728" w:author="阿毛" w:date="2021-05-21T17:53:00Z"/>
                <w:rFonts w:ascii="標楷體" w:eastAsia="標楷體" w:hAnsi="標楷體"/>
              </w:rPr>
            </w:pPr>
          </w:p>
        </w:tc>
      </w:tr>
      <w:tr w:rsidR="00E24265" w:rsidRPr="00615D4B" w:rsidDel="00CB3FDD" w14:paraId="3A5EA981" w14:textId="340D8896" w:rsidTr="005F76AD">
        <w:trPr>
          <w:trHeight w:val="291"/>
          <w:jc w:val="center"/>
          <w:del w:id="9729" w:author="阿毛" w:date="2021-05-21T17:53:00Z"/>
        </w:trPr>
        <w:tc>
          <w:tcPr>
            <w:tcW w:w="219" w:type="pct"/>
          </w:tcPr>
          <w:p w14:paraId="57C2D0C1" w14:textId="0D8EA86B" w:rsidR="00E24265" w:rsidRPr="00615D4B" w:rsidDel="00CB3FDD" w:rsidRDefault="00E24265" w:rsidP="005F76AD">
            <w:pPr>
              <w:rPr>
                <w:del w:id="9730" w:author="阿毛" w:date="2021-05-21T17:53:00Z"/>
                <w:rFonts w:ascii="標楷體" w:eastAsia="標楷體" w:hAnsi="標楷體"/>
              </w:rPr>
            </w:pPr>
            <w:del w:id="9731" w:author="阿毛" w:date="2021-05-21T17:53:00Z">
              <w:r w:rsidDel="00CB3FDD">
                <w:rPr>
                  <w:rFonts w:ascii="標楷體" w:eastAsia="標楷體" w:hAnsi="標楷體" w:hint="eastAsia"/>
                </w:rPr>
                <w:delText>22</w:delText>
              </w:r>
            </w:del>
          </w:p>
        </w:tc>
        <w:tc>
          <w:tcPr>
            <w:tcW w:w="756" w:type="pct"/>
          </w:tcPr>
          <w:p w14:paraId="67CF5F9E" w14:textId="074B89B5" w:rsidR="00E24265" w:rsidRPr="00615D4B" w:rsidDel="00CB3FDD" w:rsidRDefault="00E24265" w:rsidP="005F76AD">
            <w:pPr>
              <w:rPr>
                <w:del w:id="9732" w:author="阿毛" w:date="2021-05-21T17:53:00Z"/>
                <w:rFonts w:ascii="標楷體" w:eastAsia="標楷體" w:hAnsi="標楷體"/>
              </w:rPr>
            </w:pPr>
            <w:del w:id="9733" w:author="阿毛" w:date="2021-05-21T17:53:00Z">
              <w:r w:rsidRPr="00902E50" w:rsidDel="00CB3FDD">
                <w:rPr>
                  <w:rFonts w:ascii="標楷體" w:eastAsia="標楷體" w:hAnsi="標楷體" w:hint="eastAsia"/>
                </w:rPr>
                <w:delText>現金卡利息</w:delText>
              </w:r>
            </w:del>
          </w:p>
        </w:tc>
        <w:tc>
          <w:tcPr>
            <w:tcW w:w="624" w:type="pct"/>
          </w:tcPr>
          <w:p w14:paraId="199412A2" w14:textId="77EE9FC2" w:rsidR="00E24265" w:rsidRPr="00615D4B" w:rsidDel="00CB3FDD" w:rsidRDefault="00E24265" w:rsidP="005F76AD">
            <w:pPr>
              <w:rPr>
                <w:del w:id="9734" w:author="阿毛" w:date="2021-05-21T17:53:00Z"/>
                <w:rFonts w:ascii="標楷體" w:eastAsia="標楷體" w:hAnsi="標楷體"/>
              </w:rPr>
            </w:pPr>
          </w:p>
        </w:tc>
        <w:tc>
          <w:tcPr>
            <w:tcW w:w="624" w:type="pct"/>
          </w:tcPr>
          <w:p w14:paraId="609B8959" w14:textId="1873C41C" w:rsidR="00E24265" w:rsidRPr="00615D4B" w:rsidDel="00CB3FDD" w:rsidRDefault="00E24265" w:rsidP="005F76AD">
            <w:pPr>
              <w:rPr>
                <w:del w:id="9735" w:author="阿毛" w:date="2021-05-21T17:53:00Z"/>
                <w:rFonts w:ascii="標楷體" w:eastAsia="標楷體" w:hAnsi="標楷體"/>
              </w:rPr>
            </w:pPr>
          </w:p>
        </w:tc>
        <w:tc>
          <w:tcPr>
            <w:tcW w:w="537" w:type="pct"/>
          </w:tcPr>
          <w:p w14:paraId="49F0F386" w14:textId="2C373453" w:rsidR="00E24265" w:rsidRPr="00615D4B" w:rsidDel="00CB3FDD" w:rsidRDefault="00E24265" w:rsidP="005F76AD">
            <w:pPr>
              <w:rPr>
                <w:del w:id="9736" w:author="阿毛" w:date="2021-05-21T17:53:00Z"/>
                <w:rFonts w:ascii="標楷體" w:eastAsia="標楷體" w:hAnsi="標楷體"/>
              </w:rPr>
            </w:pPr>
          </w:p>
        </w:tc>
        <w:tc>
          <w:tcPr>
            <w:tcW w:w="299" w:type="pct"/>
          </w:tcPr>
          <w:p w14:paraId="3BBB2D81" w14:textId="5CDF18EF" w:rsidR="00E24265" w:rsidRPr="00615D4B" w:rsidDel="00CB3FDD" w:rsidRDefault="00E24265" w:rsidP="005F76AD">
            <w:pPr>
              <w:rPr>
                <w:del w:id="9737" w:author="阿毛" w:date="2021-05-21T17:53:00Z"/>
                <w:rFonts w:ascii="標楷體" w:eastAsia="標楷體" w:hAnsi="標楷體"/>
              </w:rPr>
            </w:pPr>
          </w:p>
        </w:tc>
        <w:tc>
          <w:tcPr>
            <w:tcW w:w="299" w:type="pct"/>
          </w:tcPr>
          <w:p w14:paraId="16CD6ED4" w14:textId="75CC7F48" w:rsidR="00E24265" w:rsidRPr="00615D4B" w:rsidDel="00CB3FDD" w:rsidRDefault="00E24265" w:rsidP="005F76AD">
            <w:pPr>
              <w:rPr>
                <w:del w:id="9738" w:author="阿毛" w:date="2021-05-21T17:53:00Z"/>
                <w:rFonts w:ascii="標楷體" w:eastAsia="標楷體" w:hAnsi="標楷體"/>
              </w:rPr>
            </w:pPr>
          </w:p>
        </w:tc>
        <w:tc>
          <w:tcPr>
            <w:tcW w:w="1642" w:type="pct"/>
          </w:tcPr>
          <w:p w14:paraId="622180FF" w14:textId="413BF407" w:rsidR="00E24265" w:rsidRPr="00615D4B" w:rsidDel="00CB3FDD" w:rsidRDefault="00E24265" w:rsidP="005F76AD">
            <w:pPr>
              <w:rPr>
                <w:del w:id="9739" w:author="阿毛" w:date="2021-05-21T17:53:00Z"/>
                <w:rFonts w:ascii="標楷體" w:eastAsia="標楷體" w:hAnsi="標楷體"/>
              </w:rPr>
            </w:pPr>
          </w:p>
        </w:tc>
      </w:tr>
      <w:tr w:rsidR="00E24265" w:rsidRPr="00615D4B" w:rsidDel="00CB3FDD" w14:paraId="5E36EE8D" w14:textId="3D6D59E7" w:rsidTr="005F76AD">
        <w:trPr>
          <w:trHeight w:val="291"/>
          <w:jc w:val="center"/>
          <w:del w:id="9740" w:author="阿毛" w:date="2021-05-21T17:53:00Z"/>
        </w:trPr>
        <w:tc>
          <w:tcPr>
            <w:tcW w:w="219" w:type="pct"/>
          </w:tcPr>
          <w:p w14:paraId="5C997ECC" w14:textId="0624A072" w:rsidR="00E24265" w:rsidRPr="00615D4B" w:rsidDel="00CB3FDD" w:rsidRDefault="00E24265" w:rsidP="005F76AD">
            <w:pPr>
              <w:rPr>
                <w:del w:id="9741" w:author="阿毛" w:date="2021-05-21T17:53:00Z"/>
                <w:rFonts w:ascii="標楷體" w:eastAsia="標楷體" w:hAnsi="標楷體"/>
              </w:rPr>
            </w:pPr>
            <w:del w:id="9742" w:author="阿毛" w:date="2021-05-21T17:53:00Z">
              <w:r w:rsidDel="00CB3FDD">
                <w:rPr>
                  <w:rFonts w:ascii="標楷體" w:eastAsia="標楷體" w:hAnsi="標楷體" w:hint="eastAsia"/>
                </w:rPr>
                <w:delText>23</w:delText>
              </w:r>
            </w:del>
          </w:p>
        </w:tc>
        <w:tc>
          <w:tcPr>
            <w:tcW w:w="756" w:type="pct"/>
          </w:tcPr>
          <w:p w14:paraId="07A23626" w14:textId="203B85DA" w:rsidR="00E24265" w:rsidRPr="00615D4B" w:rsidDel="00CB3FDD" w:rsidRDefault="00E24265" w:rsidP="005F76AD">
            <w:pPr>
              <w:rPr>
                <w:del w:id="9743" w:author="阿毛" w:date="2021-05-21T17:53:00Z"/>
                <w:rFonts w:ascii="標楷體" w:eastAsia="標楷體" w:hAnsi="標楷體"/>
              </w:rPr>
            </w:pPr>
            <w:del w:id="9744" w:author="阿毛" w:date="2021-05-21T17:53:00Z">
              <w:r w:rsidRPr="00902E50" w:rsidDel="00CB3FDD">
                <w:rPr>
                  <w:rFonts w:ascii="標楷體" w:eastAsia="標楷體" w:hAnsi="標楷體" w:hint="eastAsia"/>
                </w:rPr>
                <w:delText>現金卡違約金</w:delText>
              </w:r>
            </w:del>
          </w:p>
        </w:tc>
        <w:tc>
          <w:tcPr>
            <w:tcW w:w="624" w:type="pct"/>
          </w:tcPr>
          <w:p w14:paraId="750401B4" w14:textId="268AC3FA" w:rsidR="00E24265" w:rsidRPr="00615D4B" w:rsidDel="00CB3FDD" w:rsidRDefault="00E24265" w:rsidP="005F76AD">
            <w:pPr>
              <w:rPr>
                <w:del w:id="9745" w:author="阿毛" w:date="2021-05-21T17:53:00Z"/>
                <w:rFonts w:ascii="標楷體" w:eastAsia="標楷體" w:hAnsi="標楷體"/>
              </w:rPr>
            </w:pPr>
          </w:p>
        </w:tc>
        <w:tc>
          <w:tcPr>
            <w:tcW w:w="624" w:type="pct"/>
          </w:tcPr>
          <w:p w14:paraId="35C2558B" w14:textId="348D281C" w:rsidR="00E24265" w:rsidRPr="00615D4B" w:rsidDel="00CB3FDD" w:rsidRDefault="00E24265" w:rsidP="005F76AD">
            <w:pPr>
              <w:rPr>
                <w:del w:id="9746" w:author="阿毛" w:date="2021-05-21T17:53:00Z"/>
                <w:rFonts w:ascii="標楷體" w:eastAsia="標楷體" w:hAnsi="標楷體"/>
              </w:rPr>
            </w:pPr>
          </w:p>
        </w:tc>
        <w:tc>
          <w:tcPr>
            <w:tcW w:w="537" w:type="pct"/>
          </w:tcPr>
          <w:p w14:paraId="7B5898C6" w14:textId="26488F4B" w:rsidR="00E24265" w:rsidRPr="00615D4B" w:rsidDel="00CB3FDD" w:rsidRDefault="00E24265" w:rsidP="005F76AD">
            <w:pPr>
              <w:rPr>
                <w:del w:id="9747" w:author="阿毛" w:date="2021-05-21T17:53:00Z"/>
                <w:rFonts w:ascii="標楷體" w:eastAsia="標楷體" w:hAnsi="標楷體"/>
              </w:rPr>
            </w:pPr>
          </w:p>
        </w:tc>
        <w:tc>
          <w:tcPr>
            <w:tcW w:w="299" w:type="pct"/>
          </w:tcPr>
          <w:p w14:paraId="10E9D79F" w14:textId="48ADF0E9" w:rsidR="00E24265" w:rsidRPr="00615D4B" w:rsidDel="00CB3FDD" w:rsidRDefault="00E24265" w:rsidP="005F76AD">
            <w:pPr>
              <w:rPr>
                <w:del w:id="9748" w:author="阿毛" w:date="2021-05-21T17:53:00Z"/>
                <w:rFonts w:ascii="標楷體" w:eastAsia="標楷體" w:hAnsi="標楷體"/>
              </w:rPr>
            </w:pPr>
          </w:p>
        </w:tc>
        <w:tc>
          <w:tcPr>
            <w:tcW w:w="299" w:type="pct"/>
          </w:tcPr>
          <w:p w14:paraId="7601B39E" w14:textId="53FFEB1E" w:rsidR="00E24265" w:rsidRPr="00615D4B" w:rsidDel="00CB3FDD" w:rsidRDefault="00E24265" w:rsidP="005F76AD">
            <w:pPr>
              <w:rPr>
                <w:del w:id="9749" w:author="阿毛" w:date="2021-05-21T17:53:00Z"/>
                <w:rFonts w:ascii="標楷體" w:eastAsia="標楷體" w:hAnsi="標楷體"/>
              </w:rPr>
            </w:pPr>
          </w:p>
        </w:tc>
        <w:tc>
          <w:tcPr>
            <w:tcW w:w="1642" w:type="pct"/>
          </w:tcPr>
          <w:p w14:paraId="3A54B1D4" w14:textId="1BEBBAE3" w:rsidR="00E24265" w:rsidRPr="00615D4B" w:rsidDel="00CB3FDD" w:rsidRDefault="00E24265" w:rsidP="005F76AD">
            <w:pPr>
              <w:rPr>
                <w:del w:id="9750" w:author="阿毛" w:date="2021-05-21T17:53:00Z"/>
                <w:rFonts w:ascii="標楷體" w:eastAsia="標楷體" w:hAnsi="標楷體"/>
              </w:rPr>
            </w:pPr>
          </w:p>
        </w:tc>
      </w:tr>
      <w:tr w:rsidR="00E24265" w:rsidRPr="00615D4B" w:rsidDel="00CB3FDD" w14:paraId="772CDBA8" w14:textId="5C131EA1" w:rsidTr="005F76AD">
        <w:trPr>
          <w:trHeight w:val="291"/>
          <w:jc w:val="center"/>
          <w:del w:id="9751" w:author="阿毛" w:date="2021-05-21T17:53:00Z"/>
        </w:trPr>
        <w:tc>
          <w:tcPr>
            <w:tcW w:w="219" w:type="pct"/>
          </w:tcPr>
          <w:p w14:paraId="7C6A7D92" w14:textId="609FA2CE" w:rsidR="00E24265" w:rsidRPr="00615D4B" w:rsidDel="00CB3FDD" w:rsidRDefault="00E24265" w:rsidP="005F76AD">
            <w:pPr>
              <w:rPr>
                <w:del w:id="9752" w:author="阿毛" w:date="2021-05-21T17:53:00Z"/>
                <w:rFonts w:ascii="標楷體" w:eastAsia="標楷體" w:hAnsi="標楷體"/>
              </w:rPr>
            </w:pPr>
            <w:del w:id="9753" w:author="阿毛" w:date="2021-05-21T17:53:00Z">
              <w:r w:rsidDel="00CB3FDD">
                <w:rPr>
                  <w:rFonts w:ascii="標楷體" w:eastAsia="標楷體" w:hAnsi="標楷體" w:hint="eastAsia"/>
                </w:rPr>
                <w:delText>24</w:delText>
              </w:r>
            </w:del>
          </w:p>
        </w:tc>
        <w:tc>
          <w:tcPr>
            <w:tcW w:w="756" w:type="pct"/>
          </w:tcPr>
          <w:p w14:paraId="1C604EE4" w14:textId="11C0D50D" w:rsidR="00E24265" w:rsidRPr="00615D4B" w:rsidDel="00CB3FDD" w:rsidRDefault="00E24265" w:rsidP="005F76AD">
            <w:pPr>
              <w:rPr>
                <w:del w:id="9754" w:author="阿毛" w:date="2021-05-21T17:53:00Z"/>
                <w:rFonts w:ascii="標楷體" w:eastAsia="標楷體" w:hAnsi="標楷體"/>
              </w:rPr>
            </w:pPr>
            <w:del w:id="9755" w:author="阿毛" w:date="2021-05-21T17:53:00Z">
              <w:r w:rsidRPr="00902E50" w:rsidDel="00CB3FDD">
                <w:rPr>
                  <w:rFonts w:ascii="標楷體" w:eastAsia="標楷體" w:hAnsi="標楷體" w:hint="eastAsia"/>
                </w:rPr>
                <w:delText>現金卡其他費用</w:delText>
              </w:r>
            </w:del>
          </w:p>
        </w:tc>
        <w:tc>
          <w:tcPr>
            <w:tcW w:w="624" w:type="pct"/>
          </w:tcPr>
          <w:p w14:paraId="35BF3641" w14:textId="2DBA1031" w:rsidR="00E24265" w:rsidRPr="00615D4B" w:rsidDel="00CB3FDD" w:rsidRDefault="00E24265" w:rsidP="005F76AD">
            <w:pPr>
              <w:rPr>
                <w:del w:id="9756" w:author="阿毛" w:date="2021-05-21T17:53:00Z"/>
                <w:rFonts w:ascii="標楷體" w:eastAsia="標楷體" w:hAnsi="標楷體"/>
              </w:rPr>
            </w:pPr>
          </w:p>
        </w:tc>
        <w:tc>
          <w:tcPr>
            <w:tcW w:w="624" w:type="pct"/>
          </w:tcPr>
          <w:p w14:paraId="039122A6" w14:textId="560BF1AE" w:rsidR="00E24265" w:rsidRPr="00615D4B" w:rsidDel="00CB3FDD" w:rsidRDefault="00E24265" w:rsidP="005F76AD">
            <w:pPr>
              <w:rPr>
                <w:del w:id="9757" w:author="阿毛" w:date="2021-05-21T17:53:00Z"/>
                <w:rFonts w:ascii="標楷體" w:eastAsia="標楷體" w:hAnsi="標楷體"/>
              </w:rPr>
            </w:pPr>
          </w:p>
        </w:tc>
        <w:tc>
          <w:tcPr>
            <w:tcW w:w="537" w:type="pct"/>
          </w:tcPr>
          <w:p w14:paraId="71EAF545" w14:textId="23437DCC" w:rsidR="00E24265" w:rsidRPr="00615D4B" w:rsidDel="00CB3FDD" w:rsidRDefault="00E24265" w:rsidP="005F76AD">
            <w:pPr>
              <w:rPr>
                <w:del w:id="9758" w:author="阿毛" w:date="2021-05-21T17:53:00Z"/>
                <w:rFonts w:ascii="標楷體" w:eastAsia="標楷體" w:hAnsi="標楷體"/>
              </w:rPr>
            </w:pPr>
          </w:p>
        </w:tc>
        <w:tc>
          <w:tcPr>
            <w:tcW w:w="299" w:type="pct"/>
          </w:tcPr>
          <w:p w14:paraId="5DD05665" w14:textId="6F3DCFED" w:rsidR="00E24265" w:rsidRPr="00615D4B" w:rsidDel="00CB3FDD" w:rsidRDefault="00E24265" w:rsidP="005F76AD">
            <w:pPr>
              <w:rPr>
                <w:del w:id="9759" w:author="阿毛" w:date="2021-05-21T17:53:00Z"/>
                <w:rFonts w:ascii="標楷體" w:eastAsia="標楷體" w:hAnsi="標楷體"/>
              </w:rPr>
            </w:pPr>
          </w:p>
        </w:tc>
        <w:tc>
          <w:tcPr>
            <w:tcW w:w="299" w:type="pct"/>
          </w:tcPr>
          <w:p w14:paraId="1C8F4420" w14:textId="315EA89E" w:rsidR="00E24265" w:rsidRPr="00615D4B" w:rsidDel="00CB3FDD" w:rsidRDefault="00E24265" w:rsidP="005F76AD">
            <w:pPr>
              <w:rPr>
                <w:del w:id="9760" w:author="阿毛" w:date="2021-05-21T17:53:00Z"/>
                <w:rFonts w:ascii="標楷體" w:eastAsia="標楷體" w:hAnsi="標楷體"/>
              </w:rPr>
            </w:pPr>
          </w:p>
        </w:tc>
        <w:tc>
          <w:tcPr>
            <w:tcW w:w="1642" w:type="pct"/>
          </w:tcPr>
          <w:p w14:paraId="3F353486" w14:textId="17777012" w:rsidR="00E24265" w:rsidRPr="00615D4B" w:rsidDel="00CB3FDD" w:rsidRDefault="00E24265" w:rsidP="005F76AD">
            <w:pPr>
              <w:rPr>
                <w:del w:id="9761" w:author="阿毛" w:date="2021-05-21T17:53:00Z"/>
                <w:rFonts w:ascii="標楷體" w:eastAsia="標楷體" w:hAnsi="標楷體"/>
              </w:rPr>
            </w:pPr>
          </w:p>
        </w:tc>
      </w:tr>
      <w:tr w:rsidR="00E24265" w:rsidRPr="00615D4B" w:rsidDel="00CB3FDD" w14:paraId="7EE23F93" w14:textId="25CF556B" w:rsidTr="005F76AD">
        <w:trPr>
          <w:trHeight w:val="291"/>
          <w:jc w:val="center"/>
          <w:del w:id="9762" w:author="阿毛" w:date="2021-05-21T17:53:00Z"/>
        </w:trPr>
        <w:tc>
          <w:tcPr>
            <w:tcW w:w="219" w:type="pct"/>
          </w:tcPr>
          <w:p w14:paraId="0EF3BA37" w14:textId="42AF5B71" w:rsidR="00E24265" w:rsidRPr="00615D4B" w:rsidDel="00CB3FDD" w:rsidRDefault="00E24265" w:rsidP="005F76AD">
            <w:pPr>
              <w:rPr>
                <w:del w:id="9763" w:author="阿毛" w:date="2021-05-21T17:53:00Z"/>
                <w:rFonts w:ascii="標楷體" w:eastAsia="標楷體" w:hAnsi="標楷體"/>
              </w:rPr>
            </w:pPr>
            <w:del w:id="9764" w:author="阿毛" w:date="2021-05-21T17:53:00Z">
              <w:r w:rsidDel="00CB3FDD">
                <w:rPr>
                  <w:rFonts w:ascii="標楷體" w:eastAsia="標楷體" w:hAnsi="標楷體" w:hint="eastAsia"/>
                </w:rPr>
                <w:delText>25</w:delText>
              </w:r>
            </w:del>
          </w:p>
        </w:tc>
        <w:tc>
          <w:tcPr>
            <w:tcW w:w="756" w:type="pct"/>
          </w:tcPr>
          <w:p w14:paraId="373B7EF6" w14:textId="1685A367" w:rsidR="00E24265" w:rsidRPr="00615D4B" w:rsidDel="00CB3FDD" w:rsidRDefault="00E24265" w:rsidP="005F76AD">
            <w:pPr>
              <w:rPr>
                <w:del w:id="9765" w:author="阿毛" w:date="2021-05-21T17:53:00Z"/>
                <w:rFonts w:ascii="標楷體" w:eastAsia="標楷體" w:hAnsi="標楷體"/>
              </w:rPr>
            </w:pPr>
            <w:del w:id="9766" w:author="阿毛" w:date="2021-05-21T17:53:00Z">
              <w:r w:rsidRPr="00902E50" w:rsidDel="00CB3FDD">
                <w:rPr>
                  <w:rFonts w:ascii="標楷體" w:eastAsia="標楷體" w:hAnsi="標楷體" w:hint="eastAsia"/>
                </w:rPr>
                <w:delText>信用卡本金</w:delText>
              </w:r>
            </w:del>
          </w:p>
        </w:tc>
        <w:tc>
          <w:tcPr>
            <w:tcW w:w="624" w:type="pct"/>
          </w:tcPr>
          <w:p w14:paraId="008278F1" w14:textId="1FDA54F3" w:rsidR="00E24265" w:rsidRPr="00615D4B" w:rsidDel="00CB3FDD" w:rsidRDefault="00E24265" w:rsidP="005F76AD">
            <w:pPr>
              <w:rPr>
                <w:del w:id="9767" w:author="阿毛" w:date="2021-05-21T17:53:00Z"/>
                <w:rFonts w:ascii="標楷體" w:eastAsia="標楷體" w:hAnsi="標楷體"/>
              </w:rPr>
            </w:pPr>
          </w:p>
        </w:tc>
        <w:tc>
          <w:tcPr>
            <w:tcW w:w="624" w:type="pct"/>
          </w:tcPr>
          <w:p w14:paraId="2866534D" w14:textId="15F9C067" w:rsidR="00E24265" w:rsidRPr="00615D4B" w:rsidDel="00CB3FDD" w:rsidRDefault="00E24265" w:rsidP="005F76AD">
            <w:pPr>
              <w:rPr>
                <w:del w:id="9768" w:author="阿毛" w:date="2021-05-21T17:53:00Z"/>
                <w:rFonts w:ascii="標楷體" w:eastAsia="標楷體" w:hAnsi="標楷體"/>
              </w:rPr>
            </w:pPr>
          </w:p>
        </w:tc>
        <w:tc>
          <w:tcPr>
            <w:tcW w:w="537" w:type="pct"/>
          </w:tcPr>
          <w:p w14:paraId="789668B8" w14:textId="2956E5E4" w:rsidR="00E24265" w:rsidRPr="00615D4B" w:rsidDel="00CB3FDD" w:rsidRDefault="00E24265" w:rsidP="005F76AD">
            <w:pPr>
              <w:rPr>
                <w:del w:id="9769" w:author="阿毛" w:date="2021-05-21T17:53:00Z"/>
                <w:rFonts w:ascii="標楷體" w:eastAsia="標楷體" w:hAnsi="標楷體"/>
              </w:rPr>
            </w:pPr>
          </w:p>
        </w:tc>
        <w:tc>
          <w:tcPr>
            <w:tcW w:w="299" w:type="pct"/>
          </w:tcPr>
          <w:p w14:paraId="3D3C4594" w14:textId="05BE37B2" w:rsidR="00E24265" w:rsidRPr="00615D4B" w:rsidDel="00CB3FDD" w:rsidRDefault="00E24265" w:rsidP="005F76AD">
            <w:pPr>
              <w:rPr>
                <w:del w:id="9770" w:author="阿毛" w:date="2021-05-21T17:53:00Z"/>
                <w:rFonts w:ascii="標楷體" w:eastAsia="標楷體" w:hAnsi="標楷體"/>
              </w:rPr>
            </w:pPr>
          </w:p>
        </w:tc>
        <w:tc>
          <w:tcPr>
            <w:tcW w:w="299" w:type="pct"/>
          </w:tcPr>
          <w:p w14:paraId="4C462232" w14:textId="6D6B4F4C" w:rsidR="00E24265" w:rsidRPr="00615D4B" w:rsidDel="00CB3FDD" w:rsidRDefault="00E24265" w:rsidP="005F76AD">
            <w:pPr>
              <w:rPr>
                <w:del w:id="9771" w:author="阿毛" w:date="2021-05-21T17:53:00Z"/>
                <w:rFonts w:ascii="標楷體" w:eastAsia="標楷體" w:hAnsi="標楷體"/>
              </w:rPr>
            </w:pPr>
          </w:p>
        </w:tc>
        <w:tc>
          <w:tcPr>
            <w:tcW w:w="1642" w:type="pct"/>
          </w:tcPr>
          <w:p w14:paraId="399AB36D" w14:textId="48CE1A2F" w:rsidR="00E24265" w:rsidRPr="00615D4B" w:rsidDel="00CB3FDD" w:rsidRDefault="00E24265" w:rsidP="005F76AD">
            <w:pPr>
              <w:rPr>
                <w:del w:id="9772" w:author="阿毛" w:date="2021-05-21T17:53:00Z"/>
                <w:rFonts w:ascii="標楷體" w:eastAsia="標楷體" w:hAnsi="標楷體"/>
              </w:rPr>
            </w:pPr>
          </w:p>
        </w:tc>
      </w:tr>
      <w:tr w:rsidR="00E24265" w:rsidRPr="00615D4B" w:rsidDel="00CB3FDD" w14:paraId="2474DB71" w14:textId="56346A68" w:rsidTr="005F76AD">
        <w:trPr>
          <w:trHeight w:val="291"/>
          <w:jc w:val="center"/>
          <w:del w:id="9773" w:author="阿毛" w:date="2021-05-21T17:53:00Z"/>
        </w:trPr>
        <w:tc>
          <w:tcPr>
            <w:tcW w:w="219" w:type="pct"/>
          </w:tcPr>
          <w:p w14:paraId="48ADE895" w14:textId="65E046C9" w:rsidR="00E24265" w:rsidRPr="00615D4B" w:rsidDel="00CB3FDD" w:rsidRDefault="00E24265" w:rsidP="005F76AD">
            <w:pPr>
              <w:rPr>
                <w:del w:id="9774" w:author="阿毛" w:date="2021-05-21T17:53:00Z"/>
                <w:rFonts w:ascii="標楷體" w:eastAsia="標楷體" w:hAnsi="標楷體"/>
              </w:rPr>
            </w:pPr>
            <w:del w:id="9775" w:author="阿毛" w:date="2021-05-21T17:53:00Z">
              <w:r w:rsidDel="00CB3FDD">
                <w:rPr>
                  <w:rFonts w:ascii="標楷體" w:eastAsia="標楷體" w:hAnsi="標楷體" w:hint="eastAsia"/>
                </w:rPr>
                <w:delText>26</w:delText>
              </w:r>
            </w:del>
          </w:p>
        </w:tc>
        <w:tc>
          <w:tcPr>
            <w:tcW w:w="756" w:type="pct"/>
          </w:tcPr>
          <w:p w14:paraId="52C07179" w14:textId="2841965C" w:rsidR="00E24265" w:rsidRPr="00615D4B" w:rsidDel="00CB3FDD" w:rsidRDefault="00E24265" w:rsidP="005F76AD">
            <w:pPr>
              <w:rPr>
                <w:del w:id="9776" w:author="阿毛" w:date="2021-05-21T17:53:00Z"/>
                <w:rFonts w:ascii="標楷體" w:eastAsia="標楷體" w:hAnsi="標楷體"/>
              </w:rPr>
            </w:pPr>
            <w:del w:id="9777" w:author="阿毛" w:date="2021-05-21T17:53:00Z">
              <w:r w:rsidRPr="00902E50" w:rsidDel="00CB3FDD">
                <w:rPr>
                  <w:rFonts w:ascii="標楷體" w:eastAsia="標楷體" w:hAnsi="標楷體" w:hint="eastAsia"/>
                </w:rPr>
                <w:delText>信用卡利息</w:delText>
              </w:r>
            </w:del>
          </w:p>
        </w:tc>
        <w:tc>
          <w:tcPr>
            <w:tcW w:w="624" w:type="pct"/>
          </w:tcPr>
          <w:p w14:paraId="3BCE0487" w14:textId="77320981" w:rsidR="00E24265" w:rsidRPr="00615D4B" w:rsidDel="00CB3FDD" w:rsidRDefault="00E24265" w:rsidP="005F76AD">
            <w:pPr>
              <w:rPr>
                <w:del w:id="9778" w:author="阿毛" w:date="2021-05-21T17:53:00Z"/>
                <w:rFonts w:ascii="標楷體" w:eastAsia="標楷體" w:hAnsi="標楷體"/>
              </w:rPr>
            </w:pPr>
          </w:p>
        </w:tc>
        <w:tc>
          <w:tcPr>
            <w:tcW w:w="624" w:type="pct"/>
          </w:tcPr>
          <w:p w14:paraId="69907327" w14:textId="55A3A202" w:rsidR="00E24265" w:rsidRPr="00615D4B" w:rsidDel="00CB3FDD" w:rsidRDefault="00E24265" w:rsidP="005F76AD">
            <w:pPr>
              <w:rPr>
                <w:del w:id="9779" w:author="阿毛" w:date="2021-05-21T17:53:00Z"/>
                <w:rFonts w:ascii="標楷體" w:eastAsia="標楷體" w:hAnsi="標楷體"/>
              </w:rPr>
            </w:pPr>
          </w:p>
        </w:tc>
        <w:tc>
          <w:tcPr>
            <w:tcW w:w="537" w:type="pct"/>
          </w:tcPr>
          <w:p w14:paraId="659E7D47" w14:textId="018B0238" w:rsidR="00E24265" w:rsidRPr="00615D4B" w:rsidDel="00CB3FDD" w:rsidRDefault="00E24265" w:rsidP="005F76AD">
            <w:pPr>
              <w:rPr>
                <w:del w:id="9780" w:author="阿毛" w:date="2021-05-21T17:53:00Z"/>
                <w:rFonts w:ascii="標楷體" w:eastAsia="標楷體" w:hAnsi="標楷體"/>
              </w:rPr>
            </w:pPr>
          </w:p>
        </w:tc>
        <w:tc>
          <w:tcPr>
            <w:tcW w:w="299" w:type="pct"/>
          </w:tcPr>
          <w:p w14:paraId="0C38EC08" w14:textId="4CE0C981" w:rsidR="00E24265" w:rsidRPr="00615D4B" w:rsidDel="00CB3FDD" w:rsidRDefault="00E24265" w:rsidP="005F76AD">
            <w:pPr>
              <w:rPr>
                <w:del w:id="9781" w:author="阿毛" w:date="2021-05-21T17:53:00Z"/>
                <w:rFonts w:ascii="標楷體" w:eastAsia="標楷體" w:hAnsi="標楷體"/>
              </w:rPr>
            </w:pPr>
          </w:p>
        </w:tc>
        <w:tc>
          <w:tcPr>
            <w:tcW w:w="299" w:type="pct"/>
          </w:tcPr>
          <w:p w14:paraId="7EC39D35" w14:textId="669F2551" w:rsidR="00E24265" w:rsidRPr="00615D4B" w:rsidDel="00CB3FDD" w:rsidRDefault="00E24265" w:rsidP="005F76AD">
            <w:pPr>
              <w:rPr>
                <w:del w:id="9782" w:author="阿毛" w:date="2021-05-21T17:53:00Z"/>
                <w:rFonts w:ascii="標楷體" w:eastAsia="標楷體" w:hAnsi="標楷體"/>
              </w:rPr>
            </w:pPr>
          </w:p>
        </w:tc>
        <w:tc>
          <w:tcPr>
            <w:tcW w:w="1642" w:type="pct"/>
          </w:tcPr>
          <w:p w14:paraId="31730433" w14:textId="0267765C" w:rsidR="00E24265" w:rsidRPr="00615D4B" w:rsidDel="00CB3FDD" w:rsidRDefault="00E24265" w:rsidP="005F76AD">
            <w:pPr>
              <w:rPr>
                <w:del w:id="9783" w:author="阿毛" w:date="2021-05-21T17:53:00Z"/>
                <w:rFonts w:ascii="標楷體" w:eastAsia="標楷體" w:hAnsi="標楷體"/>
              </w:rPr>
            </w:pPr>
          </w:p>
        </w:tc>
      </w:tr>
      <w:tr w:rsidR="00E24265" w:rsidRPr="00615D4B" w:rsidDel="00CB3FDD" w14:paraId="2CF5D2EB" w14:textId="01C75F39" w:rsidTr="005F76AD">
        <w:trPr>
          <w:trHeight w:val="291"/>
          <w:jc w:val="center"/>
          <w:del w:id="9784" w:author="阿毛" w:date="2021-05-21T17:53:00Z"/>
        </w:trPr>
        <w:tc>
          <w:tcPr>
            <w:tcW w:w="219" w:type="pct"/>
          </w:tcPr>
          <w:p w14:paraId="32133965" w14:textId="26956FD5" w:rsidR="00E24265" w:rsidRPr="00615D4B" w:rsidDel="00CB3FDD" w:rsidRDefault="00E24265" w:rsidP="005F76AD">
            <w:pPr>
              <w:rPr>
                <w:del w:id="9785" w:author="阿毛" w:date="2021-05-21T17:53:00Z"/>
                <w:rFonts w:ascii="標楷體" w:eastAsia="標楷體" w:hAnsi="標楷體"/>
              </w:rPr>
            </w:pPr>
            <w:del w:id="9786" w:author="阿毛" w:date="2021-05-21T17:53:00Z">
              <w:r w:rsidDel="00CB3FDD">
                <w:rPr>
                  <w:rFonts w:ascii="標楷體" w:eastAsia="標楷體" w:hAnsi="標楷體" w:hint="eastAsia"/>
                </w:rPr>
                <w:delText>27</w:delText>
              </w:r>
            </w:del>
          </w:p>
        </w:tc>
        <w:tc>
          <w:tcPr>
            <w:tcW w:w="756" w:type="pct"/>
          </w:tcPr>
          <w:p w14:paraId="268DAC23" w14:textId="0BE4304A" w:rsidR="00E24265" w:rsidRPr="00615D4B" w:rsidDel="00CB3FDD" w:rsidRDefault="00E24265" w:rsidP="005F76AD">
            <w:pPr>
              <w:rPr>
                <w:del w:id="9787" w:author="阿毛" w:date="2021-05-21T17:53:00Z"/>
                <w:rFonts w:ascii="標楷體" w:eastAsia="標楷體" w:hAnsi="標楷體"/>
              </w:rPr>
            </w:pPr>
            <w:del w:id="9788" w:author="阿毛" w:date="2021-05-21T17:53:00Z">
              <w:r w:rsidRPr="00902E50" w:rsidDel="00CB3FDD">
                <w:rPr>
                  <w:rFonts w:ascii="標楷體" w:eastAsia="標楷體" w:hAnsi="標楷體" w:hint="eastAsia"/>
                </w:rPr>
                <w:delText>信用卡違約金</w:delText>
              </w:r>
            </w:del>
          </w:p>
        </w:tc>
        <w:tc>
          <w:tcPr>
            <w:tcW w:w="624" w:type="pct"/>
          </w:tcPr>
          <w:p w14:paraId="24118964" w14:textId="4C1D4BD1" w:rsidR="00E24265" w:rsidRPr="00615D4B" w:rsidDel="00CB3FDD" w:rsidRDefault="00E24265" w:rsidP="005F76AD">
            <w:pPr>
              <w:rPr>
                <w:del w:id="9789" w:author="阿毛" w:date="2021-05-21T17:53:00Z"/>
                <w:rFonts w:ascii="標楷體" w:eastAsia="標楷體" w:hAnsi="標楷體"/>
              </w:rPr>
            </w:pPr>
          </w:p>
        </w:tc>
        <w:tc>
          <w:tcPr>
            <w:tcW w:w="624" w:type="pct"/>
          </w:tcPr>
          <w:p w14:paraId="4FD09087" w14:textId="1AF26EF7" w:rsidR="00E24265" w:rsidRPr="00615D4B" w:rsidDel="00CB3FDD" w:rsidRDefault="00E24265" w:rsidP="005F76AD">
            <w:pPr>
              <w:rPr>
                <w:del w:id="9790" w:author="阿毛" w:date="2021-05-21T17:53:00Z"/>
                <w:rFonts w:ascii="標楷體" w:eastAsia="標楷體" w:hAnsi="標楷體"/>
              </w:rPr>
            </w:pPr>
          </w:p>
        </w:tc>
        <w:tc>
          <w:tcPr>
            <w:tcW w:w="537" w:type="pct"/>
          </w:tcPr>
          <w:p w14:paraId="0F4564A9" w14:textId="6197ABA2" w:rsidR="00E24265" w:rsidRPr="00615D4B" w:rsidDel="00CB3FDD" w:rsidRDefault="00E24265" w:rsidP="005F76AD">
            <w:pPr>
              <w:rPr>
                <w:del w:id="9791" w:author="阿毛" w:date="2021-05-21T17:53:00Z"/>
                <w:rFonts w:ascii="標楷體" w:eastAsia="標楷體" w:hAnsi="標楷體"/>
              </w:rPr>
            </w:pPr>
          </w:p>
        </w:tc>
        <w:tc>
          <w:tcPr>
            <w:tcW w:w="299" w:type="pct"/>
          </w:tcPr>
          <w:p w14:paraId="74336429" w14:textId="12A03EA5" w:rsidR="00E24265" w:rsidRPr="00615D4B" w:rsidDel="00CB3FDD" w:rsidRDefault="00E24265" w:rsidP="005F76AD">
            <w:pPr>
              <w:rPr>
                <w:del w:id="9792" w:author="阿毛" w:date="2021-05-21T17:53:00Z"/>
                <w:rFonts w:ascii="標楷體" w:eastAsia="標楷體" w:hAnsi="標楷體"/>
              </w:rPr>
            </w:pPr>
          </w:p>
        </w:tc>
        <w:tc>
          <w:tcPr>
            <w:tcW w:w="299" w:type="pct"/>
          </w:tcPr>
          <w:p w14:paraId="72965EA5" w14:textId="288FFCC9" w:rsidR="00E24265" w:rsidRPr="00615D4B" w:rsidDel="00CB3FDD" w:rsidRDefault="00E24265" w:rsidP="005F76AD">
            <w:pPr>
              <w:rPr>
                <w:del w:id="9793" w:author="阿毛" w:date="2021-05-21T17:53:00Z"/>
                <w:rFonts w:ascii="標楷體" w:eastAsia="標楷體" w:hAnsi="標楷體"/>
              </w:rPr>
            </w:pPr>
          </w:p>
        </w:tc>
        <w:tc>
          <w:tcPr>
            <w:tcW w:w="1642" w:type="pct"/>
          </w:tcPr>
          <w:p w14:paraId="0DB9D38F" w14:textId="36E17161" w:rsidR="00E24265" w:rsidRPr="00615D4B" w:rsidDel="00CB3FDD" w:rsidRDefault="00E24265" w:rsidP="005F76AD">
            <w:pPr>
              <w:rPr>
                <w:del w:id="9794" w:author="阿毛" w:date="2021-05-21T17:53:00Z"/>
                <w:rFonts w:ascii="標楷體" w:eastAsia="標楷體" w:hAnsi="標楷體"/>
              </w:rPr>
            </w:pPr>
          </w:p>
        </w:tc>
      </w:tr>
      <w:tr w:rsidR="00E24265" w:rsidRPr="00615D4B" w:rsidDel="00CB3FDD" w14:paraId="5BD97C9C" w14:textId="16311DCB" w:rsidTr="005F76AD">
        <w:trPr>
          <w:trHeight w:val="291"/>
          <w:jc w:val="center"/>
          <w:del w:id="9795" w:author="阿毛" w:date="2021-05-21T17:53:00Z"/>
        </w:trPr>
        <w:tc>
          <w:tcPr>
            <w:tcW w:w="219" w:type="pct"/>
          </w:tcPr>
          <w:p w14:paraId="6DA93D29" w14:textId="10333F2F" w:rsidR="00E24265" w:rsidRPr="00615D4B" w:rsidDel="00CB3FDD" w:rsidRDefault="00E24265" w:rsidP="005F76AD">
            <w:pPr>
              <w:rPr>
                <w:del w:id="9796" w:author="阿毛" w:date="2021-05-21T17:53:00Z"/>
                <w:rFonts w:ascii="標楷體" w:eastAsia="標楷體" w:hAnsi="標楷體"/>
              </w:rPr>
            </w:pPr>
            <w:del w:id="9797" w:author="阿毛" w:date="2021-05-21T17:53:00Z">
              <w:r w:rsidDel="00CB3FDD">
                <w:rPr>
                  <w:rFonts w:ascii="標楷體" w:eastAsia="標楷體" w:hAnsi="標楷體" w:hint="eastAsia"/>
                </w:rPr>
                <w:delText>28</w:delText>
              </w:r>
            </w:del>
          </w:p>
        </w:tc>
        <w:tc>
          <w:tcPr>
            <w:tcW w:w="756" w:type="pct"/>
          </w:tcPr>
          <w:p w14:paraId="109C4C27" w14:textId="6ED4094C" w:rsidR="00E24265" w:rsidRPr="00615D4B" w:rsidDel="00CB3FDD" w:rsidRDefault="00E24265" w:rsidP="005F76AD">
            <w:pPr>
              <w:rPr>
                <w:del w:id="9798" w:author="阿毛" w:date="2021-05-21T17:53:00Z"/>
                <w:rFonts w:ascii="標楷體" w:eastAsia="標楷體" w:hAnsi="標楷體"/>
              </w:rPr>
            </w:pPr>
            <w:del w:id="9799" w:author="阿毛" w:date="2021-05-21T17:53:00Z">
              <w:r w:rsidRPr="00902E50" w:rsidDel="00CB3FDD">
                <w:rPr>
                  <w:rFonts w:ascii="標楷體" w:eastAsia="標楷體" w:hAnsi="標楷體" w:hint="eastAsia"/>
                </w:rPr>
                <w:delText>信用卡其他費用</w:delText>
              </w:r>
            </w:del>
          </w:p>
        </w:tc>
        <w:tc>
          <w:tcPr>
            <w:tcW w:w="624" w:type="pct"/>
          </w:tcPr>
          <w:p w14:paraId="57222A31" w14:textId="57759601" w:rsidR="00E24265" w:rsidRPr="00615D4B" w:rsidDel="00CB3FDD" w:rsidRDefault="00E24265" w:rsidP="005F76AD">
            <w:pPr>
              <w:rPr>
                <w:del w:id="9800" w:author="阿毛" w:date="2021-05-21T17:53:00Z"/>
                <w:rFonts w:ascii="標楷體" w:eastAsia="標楷體" w:hAnsi="標楷體"/>
              </w:rPr>
            </w:pPr>
          </w:p>
        </w:tc>
        <w:tc>
          <w:tcPr>
            <w:tcW w:w="624" w:type="pct"/>
          </w:tcPr>
          <w:p w14:paraId="54B97237" w14:textId="550885B2" w:rsidR="00E24265" w:rsidRPr="00615D4B" w:rsidDel="00CB3FDD" w:rsidRDefault="00E24265" w:rsidP="005F76AD">
            <w:pPr>
              <w:rPr>
                <w:del w:id="9801" w:author="阿毛" w:date="2021-05-21T17:53:00Z"/>
                <w:rFonts w:ascii="標楷體" w:eastAsia="標楷體" w:hAnsi="標楷體"/>
              </w:rPr>
            </w:pPr>
          </w:p>
        </w:tc>
        <w:tc>
          <w:tcPr>
            <w:tcW w:w="537" w:type="pct"/>
          </w:tcPr>
          <w:p w14:paraId="695F8EB4" w14:textId="42FDD5A1" w:rsidR="00E24265" w:rsidRPr="00615D4B" w:rsidDel="00CB3FDD" w:rsidRDefault="00E24265" w:rsidP="005F76AD">
            <w:pPr>
              <w:rPr>
                <w:del w:id="9802" w:author="阿毛" w:date="2021-05-21T17:53:00Z"/>
                <w:rFonts w:ascii="標楷體" w:eastAsia="標楷體" w:hAnsi="標楷體"/>
              </w:rPr>
            </w:pPr>
          </w:p>
        </w:tc>
        <w:tc>
          <w:tcPr>
            <w:tcW w:w="299" w:type="pct"/>
          </w:tcPr>
          <w:p w14:paraId="11F290B8" w14:textId="1EF964C5" w:rsidR="00E24265" w:rsidRPr="00615D4B" w:rsidDel="00CB3FDD" w:rsidRDefault="00E24265" w:rsidP="005F76AD">
            <w:pPr>
              <w:rPr>
                <w:del w:id="9803" w:author="阿毛" w:date="2021-05-21T17:53:00Z"/>
                <w:rFonts w:ascii="標楷體" w:eastAsia="標楷體" w:hAnsi="標楷體"/>
              </w:rPr>
            </w:pPr>
          </w:p>
        </w:tc>
        <w:tc>
          <w:tcPr>
            <w:tcW w:w="299" w:type="pct"/>
          </w:tcPr>
          <w:p w14:paraId="21A6A9F4" w14:textId="609BA6E4" w:rsidR="00E24265" w:rsidRPr="00615D4B" w:rsidDel="00CB3FDD" w:rsidRDefault="00E24265" w:rsidP="005F76AD">
            <w:pPr>
              <w:rPr>
                <w:del w:id="9804" w:author="阿毛" w:date="2021-05-21T17:53:00Z"/>
                <w:rFonts w:ascii="標楷體" w:eastAsia="標楷體" w:hAnsi="標楷體"/>
              </w:rPr>
            </w:pPr>
          </w:p>
        </w:tc>
        <w:tc>
          <w:tcPr>
            <w:tcW w:w="1642" w:type="pct"/>
          </w:tcPr>
          <w:p w14:paraId="11D2B795" w14:textId="4E5E640D" w:rsidR="00E24265" w:rsidRPr="00615D4B" w:rsidDel="00CB3FDD" w:rsidRDefault="00E24265" w:rsidP="005F76AD">
            <w:pPr>
              <w:rPr>
                <w:del w:id="9805" w:author="阿毛" w:date="2021-05-21T17:53:00Z"/>
                <w:rFonts w:ascii="標楷體" w:eastAsia="標楷體" w:hAnsi="標楷體"/>
              </w:rPr>
            </w:pPr>
          </w:p>
        </w:tc>
      </w:tr>
      <w:tr w:rsidR="00E24265" w:rsidRPr="00615D4B" w:rsidDel="00CB3FDD" w14:paraId="12B913B3" w14:textId="35C6165B" w:rsidTr="005F76AD">
        <w:trPr>
          <w:trHeight w:val="291"/>
          <w:jc w:val="center"/>
          <w:del w:id="9806" w:author="阿毛" w:date="2021-05-21T17:53:00Z"/>
        </w:trPr>
        <w:tc>
          <w:tcPr>
            <w:tcW w:w="219" w:type="pct"/>
          </w:tcPr>
          <w:p w14:paraId="418E5054" w14:textId="32B41FFC" w:rsidR="00E24265" w:rsidRPr="00615D4B" w:rsidDel="00CB3FDD" w:rsidRDefault="00E24265" w:rsidP="005F76AD">
            <w:pPr>
              <w:rPr>
                <w:del w:id="9807" w:author="阿毛" w:date="2021-05-21T17:53:00Z"/>
                <w:rFonts w:ascii="標楷體" w:eastAsia="標楷體" w:hAnsi="標楷體"/>
              </w:rPr>
            </w:pPr>
            <w:del w:id="9808" w:author="阿毛" w:date="2021-05-21T17:53:00Z">
              <w:r w:rsidDel="00CB3FDD">
                <w:rPr>
                  <w:rFonts w:ascii="標楷體" w:eastAsia="標楷體" w:hAnsi="標楷體" w:hint="eastAsia"/>
                </w:rPr>
                <w:delText>29</w:delText>
              </w:r>
            </w:del>
          </w:p>
        </w:tc>
        <w:tc>
          <w:tcPr>
            <w:tcW w:w="756" w:type="pct"/>
          </w:tcPr>
          <w:p w14:paraId="0BAC7053" w14:textId="21E47098" w:rsidR="00E24265" w:rsidRPr="00615D4B" w:rsidDel="00CB3FDD" w:rsidRDefault="00E24265" w:rsidP="005F76AD">
            <w:pPr>
              <w:rPr>
                <w:del w:id="9809" w:author="阿毛" w:date="2021-05-21T17:53:00Z"/>
                <w:rFonts w:ascii="標楷體" w:eastAsia="標楷體" w:hAnsi="標楷體"/>
              </w:rPr>
            </w:pPr>
            <w:del w:id="9810" w:author="阿毛" w:date="2021-05-21T17:53:00Z">
              <w:r w:rsidRPr="00902E50" w:rsidDel="00CB3FDD">
                <w:rPr>
                  <w:rFonts w:ascii="標楷體" w:eastAsia="標楷體" w:hAnsi="標楷體" w:hint="eastAsia"/>
                </w:rPr>
                <w:delText>轉JCIC文字檔日期</w:delText>
              </w:r>
            </w:del>
          </w:p>
        </w:tc>
        <w:tc>
          <w:tcPr>
            <w:tcW w:w="624" w:type="pct"/>
          </w:tcPr>
          <w:p w14:paraId="715DD067" w14:textId="53C04B10" w:rsidR="00E24265" w:rsidRPr="00615D4B" w:rsidDel="00CB3FDD" w:rsidRDefault="00E24265" w:rsidP="005F76AD">
            <w:pPr>
              <w:rPr>
                <w:del w:id="9811" w:author="阿毛" w:date="2021-05-21T17:53:00Z"/>
                <w:rFonts w:ascii="標楷體" w:eastAsia="標楷體" w:hAnsi="標楷體"/>
              </w:rPr>
            </w:pPr>
          </w:p>
        </w:tc>
        <w:tc>
          <w:tcPr>
            <w:tcW w:w="624" w:type="pct"/>
          </w:tcPr>
          <w:p w14:paraId="3710FEB9" w14:textId="130C8878" w:rsidR="00E24265" w:rsidRPr="00615D4B" w:rsidDel="00CB3FDD" w:rsidRDefault="00E24265" w:rsidP="005F76AD">
            <w:pPr>
              <w:rPr>
                <w:del w:id="9812" w:author="阿毛" w:date="2021-05-21T17:53:00Z"/>
                <w:rFonts w:ascii="標楷體" w:eastAsia="標楷體" w:hAnsi="標楷體"/>
              </w:rPr>
            </w:pPr>
          </w:p>
        </w:tc>
        <w:tc>
          <w:tcPr>
            <w:tcW w:w="537" w:type="pct"/>
          </w:tcPr>
          <w:p w14:paraId="2208CA10" w14:textId="62DC2D65" w:rsidR="00E24265" w:rsidRPr="00615D4B" w:rsidDel="00CB3FDD" w:rsidRDefault="00E24265" w:rsidP="005F76AD">
            <w:pPr>
              <w:rPr>
                <w:del w:id="9813" w:author="阿毛" w:date="2021-05-21T17:53:00Z"/>
                <w:rFonts w:ascii="標楷體" w:eastAsia="標楷體" w:hAnsi="標楷體"/>
              </w:rPr>
            </w:pPr>
          </w:p>
        </w:tc>
        <w:tc>
          <w:tcPr>
            <w:tcW w:w="299" w:type="pct"/>
          </w:tcPr>
          <w:p w14:paraId="463C8CE5" w14:textId="33C678AC" w:rsidR="00E24265" w:rsidRPr="00615D4B" w:rsidDel="00CB3FDD" w:rsidRDefault="00E24265" w:rsidP="005F76AD">
            <w:pPr>
              <w:rPr>
                <w:del w:id="9814" w:author="阿毛" w:date="2021-05-21T17:53:00Z"/>
                <w:rFonts w:ascii="標楷體" w:eastAsia="標楷體" w:hAnsi="標楷體"/>
              </w:rPr>
            </w:pPr>
          </w:p>
        </w:tc>
        <w:tc>
          <w:tcPr>
            <w:tcW w:w="299" w:type="pct"/>
          </w:tcPr>
          <w:p w14:paraId="1BF6192A" w14:textId="6010376C" w:rsidR="00E24265" w:rsidRPr="00615D4B" w:rsidDel="00CB3FDD" w:rsidRDefault="00E24265" w:rsidP="005F76AD">
            <w:pPr>
              <w:rPr>
                <w:del w:id="9815" w:author="阿毛" w:date="2021-05-21T17:53:00Z"/>
                <w:rFonts w:ascii="標楷體" w:eastAsia="標楷體" w:hAnsi="標楷體"/>
              </w:rPr>
            </w:pPr>
          </w:p>
        </w:tc>
        <w:tc>
          <w:tcPr>
            <w:tcW w:w="1642" w:type="pct"/>
          </w:tcPr>
          <w:p w14:paraId="4B303048" w14:textId="692B1B60" w:rsidR="00E24265" w:rsidRPr="00615D4B" w:rsidDel="00CB3FDD" w:rsidRDefault="00E24265" w:rsidP="005F76AD">
            <w:pPr>
              <w:rPr>
                <w:del w:id="9816" w:author="阿毛" w:date="2021-05-21T17:53:00Z"/>
                <w:rFonts w:ascii="標楷體" w:eastAsia="標楷體" w:hAnsi="標楷體"/>
              </w:rPr>
            </w:pPr>
          </w:p>
        </w:tc>
      </w:tr>
    </w:tbl>
    <w:p w14:paraId="61356FD3" w14:textId="0B546ACB" w:rsidR="00E24265" w:rsidDel="00CB3FDD" w:rsidRDefault="00E24265" w:rsidP="00F62379">
      <w:pPr>
        <w:pStyle w:val="42"/>
        <w:spacing w:after="72"/>
        <w:ind w:leftChars="0" w:left="0"/>
        <w:rPr>
          <w:del w:id="9817" w:author="阿毛" w:date="2021-05-21T17:53:00Z"/>
          <w:rFonts w:hAnsi="標楷體"/>
        </w:rPr>
      </w:pPr>
    </w:p>
    <w:p w14:paraId="5A0FDB86" w14:textId="2C5BEAF8" w:rsidR="00E24265" w:rsidDel="00CB3FDD" w:rsidRDefault="00E24265">
      <w:pPr>
        <w:widowControl/>
        <w:rPr>
          <w:del w:id="9818" w:author="阿毛" w:date="2021-05-21T17:53:00Z"/>
          <w:rFonts w:ascii="Arial" w:eastAsia="標楷體" w:hAnsi="標楷體" w:cs="標楷體"/>
          <w:kern w:val="0"/>
          <w:szCs w:val="28"/>
        </w:rPr>
      </w:pPr>
      <w:del w:id="9819" w:author="阿毛" w:date="2021-05-21T17:53:00Z">
        <w:r w:rsidDel="00CB3FDD">
          <w:rPr>
            <w:rFonts w:hAnsi="標楷體"/>
          </w:rPr>
          <w:br w:type="page"/>
        </w:r>
      </w:del>
    </w:p>
    <w:p w14:paraId="2D6596C5" w14:textId="5CD40789" w:rsidR="00E24265" w:rsidRPr="00A03472" w:rsidDel="00CB3FDD" w:rsidRDefault="00E24265">
      <w:pPr>
        <w:pStyle w:val="3"/>
        <w:numPr>
          <w:ilvl w:val="2"/>
          <w:numId w:val="90"/>
        </w:numPr>
        <w:rPr>
          <w:del w:id="9820" w:author="阿毛" w:date="2021-05-21T17:53:00Z"/>
          <w:rFonts w:ascii="標楷體" w:hAnsi="標楷體"/>
        </w:rPr>
        <w:pPrChange w:id="9821" w:author="智誠 楊" w:date="2021-05-10T09:49:00Z">
          <w:pPr>
            <w:pStyle w:val="3"/>
            <w:numPr>
              <w:ilvl w:val="2"/>
              <w:numId w:val="1"/>
            </w:numPr>
            <w:ind w:left="1247" w:hanging="680"/>
          </w:pPr>
        </w:pPrChange>
      </w:pPr>
      <w:del w:id="9822" w:author="阿毛" w:date="2021-05-21T17:53:00Z">
        <w:r w:rsidDel="00CB3FDD">
          <w:rPr>
            <w:rFonts w:ascii="標楷體" w:hAnsi="標楷體"/>
          </w:rPr>
          <w:delText>L</w:delText>
        </w:r>
        <w:r w:rsidDel="00CB3FDD">
          <w:rPr>
            <w:rFonts w:ascii="標楷體" w:hAnsi="標楷體" w:hint="eastAsia"/>
          </w:rPr>
          <w:delText>8304</w:delText>
        </w:r>
        <w:r w:rsidRPr="0028052D" w:rsidDel="00CB3FDD">
          <w:rPr>
            <w:rFonts w:ascii="標楷體" w:hAnsi="標楷體" w:hint="eastAsia"/>
          </w:rPr>
          <w:delText>回報有擔保債權金額資料</w:delText>
        </w:r>
      </w:del>
    </w:p>
    <w:p w14:paraId="2D55DD68" w14:textId="1356DFEB" w:rsidR="00E24265" w:rsidRPr="003972CE" w:rsidDel="00CB3FDD" w:rsidRDefault="00E24265">
      <w:pPr>
        <w:pStyle w:val="a"/>
        <w:rPr>
          <w:del w:id="9823" w:author="阿毛" w:date="2021-05-21T17:53:00Z"/>
        </w:rPr>
      </w:pPr>
      <w:del w:id="9824" w:author="阿毛" w:date="2021-05-21T17:53:00Z">
        <w:r w:rsidRPr="00615D4B" w:rsidDel="00CB3FDD">
          <w:delText>功能說明</w:delText>
        </w:r>
      </w:del>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E24265" w:rsidRPr="00615D4B" w:rsidDel="00CB3FDD" w14:paraId="2A8BCEA2" w14:textId="24083999" w:rsidTr="005F76AD">
        <w:trPr>
          <w:trHeight w:val="277"/>
          <w:del w:id="9825" w:author="阿毛" w:date="2021-05-21T17:53:00Z"/>
        </w:trPr>
        <w:tc>
          <w:tcPr>
            <w:tcW w:w="1548" w:type="dxa"/>
            <w:tcBorders>
              <w:top w:val="single" w:sz="8" w:space="0" w:color="000000"/>
              <w:bottom w:val="single" w:sz="8" w:space="0" w:color="000000"/>
              <w:right w:val="single" w:sz="8" w:space="0" w:color="000000"/>
            </w:tcBorders>
            <w:shd w:val="clear" w:color="auto" w:fill="F3F3F3"/>
          </w:tcPr>
          <w:p w14:paraId="521BB074" w14:textId="09574388" w:rsidR="00E24265" w:rsidRPr="00615D4B" w:rsidDel="00CB3FDD" w:rsidRDefault="00E24265" w:rsidP="005F76AD">
            <w:pPr>
              <w:rPr>
                <w:del w:id="9826" w:author="阿毛" w:date="2021-05-21T17:53:00Z"/>
                <w:rFonts w:ascii="標楷體" w:eastAsia="標楷體" w:hAnsi="標楷體"/>
              </w:rPr>
            </w:pPr>
            <w:del w:id="9827" w:author="阿毛" w:date="2021-05-21T17:53:00Z">
              <w:r w:rsidRPr="00615D4B" w:rsidDel="00CB3FDD">
                <w:rPr>
                  <w:rFonts w:ascii="標楷體" w:eastAsia="標楷體" w:hAnsi="標楷體"/>
                </w:rPr>
                <w:delText xml:space="preserve">功能名稱 </w:delText>
              </w:r>
            </w:del>
          </w:p>
        </w:tc>
        <w:tc>
          <w:tcPr>
            <w:tcW w:w="6318" w:type="dxa"/>
            <w:tcBorders>
              <w:top w:val="single" w:sz="8" w:space="0" w:color="000000"/>
              <w:left w:val="single" w:sz="8" w:space="0" w:color="000000"/>
              <w:bottom w:val="single" w:sz="8" w:space="0" w:color="000000"/>
            </w:tcBorders>
          </w:tcPr>
          <w:p w14:paraId="0B4D2B89" w14:textId="1D175AEF" w:rsidR="00E24265" w:rsidRPr="00615D4B" w:rsidDel="00CB3FDD" w:rsidRDefault="00E24265" w:rsidP="005F76AD">
            <w:pPr>
              <w:rPr>
                <w:del w:id="9828" w:author="阿毛" w:date="2021-05-21T17:53:00Z"/>
                <w:rFonts w:ascii="標楷體" w:eastAsia="標楷體" w:hAnsi="標楷體"/>
              </w:rPr>
            </w:pPr>
            <w:del w:id="9829" w:author="阿毛" w:date="2021-05-21T17:53:00Z">
              <w:r w:rsidRPr="0028052D" w:rsidDel="00CB3FDD">
                <w:rPr>
                  <w:rFonts w:ascii="標楷體" w:eastAsia="標楷體" w:hAnsi="標楷體" w:hint="eastAsia"/>
                </w:rPr>
                <w:delText>回報有擔保債權金額資料</w:delText>
              </w:r>
            </w:del>
          </w:p>
        </w:tc>
      </w:tr>
      <w:tr w:rsidR="00E24265" w:rsidRPr="00615D4B" w:rsidDel="00CB3FDD" w14:paraId="44222767" w14:textId="24A6A2CD" w:rsidTr="005F76AD">
        <w:trPr>
          <w:trHeight w:val="277"/>
          <w:del w:id="9830" w:author="阿毛" w:date="2021-05-21T17:53:00Z"/>
        </w:trPr>
        <w:tc>
          <w:tcPr>
            <w:tcW w:w="1548" w:type="dxa"/>
            <w:tcBorders>
              <w:top w:val="single" w:sz="8" w:space="0" w:color="000000"/>
              <w:bottom w:val="single" w:sz="8" w:space="0" w:color="000000"/>
              <w:right w:val="single" w:sz="8" w:space="0" w:color="000000"/>
            </w:tcBorders>
            <w:shd w:val="clear" w:color="auto" w:fill="F3F3F3"/>
          </w:tcPr>
          <w:p w14:paraId="5082E89A" w14:textId="28EB3B86" w:rsidR="00E24265" w:rsidRPr="00615D4B" w:rsidDel="00CB3FDD" w:rsidRDefault="00E24265" w:rsidP="005F76AD">
            <w:pPr>
              <w:rPr>
                <w:del w:id="9831" w:author="阿毛" w:date="2021-05-21T17:53:00Z"/>
                <w:rFonts w:ascii="標楷體" w:eastAsia="標楷體" w:hAnsi="標楷體"/>
              </w:rPr>
            </w:pPr>
            <w:del w:id="9832" w:author="阿毛" w:date="2021-05-21T17:53:00Z">
              <w:r w:rsidRPr="00615D4B" w:rsidDel="00CB3FDD">
                <w:rPr>
                  <w:rFonts w:ascii="標楷體" w:eastAsia="標楷體" w:hAnsi="標楷體"/>
                </w:rPr>
                <w:delText>進入條件</w:delText>
              </w:r>
            </w:del>
          </w:p>
        </w:tc>
        <w:tc>
          <w:tcPr>
            <w:tcW w:w="6318" w:type="dxa"/>
            <w:tcBorders>
              <w:top w:val="single" w:sz="8" w:space="0" w:color="000000"/>
              <w:left w:val="single" w:sz="8" w:space="0" w:color="000000"/>
              <w:bottom w:val="single" w:sz="8" w:space="0" w:color="000000"/>
            </w:tcBorders>
          </w:tcPr>
          <w:p w14:paraId="49224E49" w14:textId="63573C06" w:rsidR="00E24265" w:rsidRPr="00615D4B" w:rsidDel="00CB3FDD" w:rsidRDefault="00E24265" w:rsidP="005F76AD">
            <w:pPr>
              <w:rPr>
                <w:del w:id="9833" w:author="阿毛" w:date="2021-05-21T17:53:00Z"/>
                <w:rFonts w:ascii="標楷體" w:eastAsia="標楷體" w:hAnsi="標楷體"/>
              </w:rPr>
            </w:pPr>
          </w:p>
        </w:tc>
      </w:tr>
      <w:tr w:rsidR="00E24265" w:rsidRPr="00615D4B" w:rsidDel="00CB3FDD" w14:paraId="05F93089" w14:textId="0434B532" w:rsidTr="005F76AD">
        <w:trPr>
          <w:trHeight w:val="773"/>
          <w:del w:id="9834" w:author="阿毛" w:date="2021-05-21T17:53:00Z"/>
        </w:trPr>
        <w:tc>
          <w:tcPr>
            <w:tcW w:w="1548" w:type="dxa"/>
            <w:tcBorders>
              <w:top w:val="single" w:sz="8" w:space="0" w:color="000000"/>
              <w:bottom w:val="single" w:sz="8" w:space="0" w:color="000000"/>
              <w:right w:val="single" w:sz="8" w:space="0" w:color="000000"/>
            </w:tcBorders>
            <w:shd w:val="clear" w:color="auto" w:fill="F3F3F3"/>
          </w:tcPr>
          <w:p w14:paraId="6D4E6EEF" w14:textId="39901D57" w:rsidR="00E24265" w:rsidRPr="00615D4B" w:rsidDel="00CB3FDD" w:rsidRDefault="00E24265" w:rsidP="005F76AD">
            <w:pPr>
              <w:rPr>
                <w:del w:id="9835" w:author="阿毛" w:date="2021-05-21T17:53:00Z"/>
                <w:rFonts w:ascii="標楷體" w:eastAsia="標楷體" w:hAnsi="標楷體"/>
              </w:rPr>
            </w:pPr>
            <w:del w:id="9836" w:author="阿毛" w:date="2021-05-21T17:53:00Z">
              <w:r w:rsidRPr="00615D4B" w:rsidDel="00CB3FDD">
                <w:rPr>
                  <w:rFonts w:ascii="標楷體" w:eastAsia="標楷體" w:hAnsi="標楷體"/>
                </w:rPr>
                <w:delText xml:space="preserve">基本流程 </w:delText>
              </w:r>
            </w:del>
          </w:p>
        </w:tc>
        <w:tc>
          <w:tcPr>
            <w:tcW w:w="6318" w:type="dxa"/>
            <w:tcBorders>
              <w:top w:val="single" w:sz="8" w:space="0" w:color="000000"/>
              <w:left w:val="single" w:sz="8" w:space="0" w:color="000000"/>
              <w:bottom w:val="single" w:sz="8" w:space="0" w:color="000000"/>
            </w:tcBorders>
          </w:tcPr>
          <w:p w14:paraId="7502C2D4" w14:textId="68C261F4" w:rsidR="00E24265" w:rsidRPr="00615D4B" w:rsidDel="00CB3FDD" w:rsidRDefault="00E24265" w:rsidP="005F76AD">
            <w:pPr>
              <w:rPr>
                <w:del w:id="9837" w:author="阿毛" w:date="2021-05-21T17:53:00Z"/>
                <w:rFonts w:ascii="標楷體" w:eastAsia="標楷體" w:hAnsi="標楷體"/>
              </w:rPr>
            </w:pPr>
          </w:p>
        </w:tc>
      </w:tr>
      <w:tr w:rsidR="00E24265" w:rsidRPr="00615D4B" w:rsidDel="00CB3FDD" w14:paraId="507039D7" w14:textId="308D7BA5" w:rsidTr="005F76AD">
        <w:trPr>
          <w:trHeight w:val="321"/>
          <w:del w:id="9838" w:author="阿毛" w:date="2021-05-21T17:53:00Z"/>
        </w:trPr>
        <w:tc>
          <w:tcPr>
            <w:tcW w:w="1548" w:type="dxa"/>
            <w:tcBorders>
              <w:top w:val="single" w:sz="8" w:space="0" w:color="000000"/>
              <w:bottom w:val="single" w:sz="8" w:space="0" w:color="000000"/>
              <w:right w:val="single" w:sz="8" w:space="0" w:color="000000"/>
            </w:tcBorders>
            <w:shd w:val="clear" w:color="auto" w:fill="F3F3F3"/>
          </w:tcPr>
          <w:p w14:paraId="43C7B270" w14:textId="32EC8D71" w:rsidR="00E24265" w:rsidRPr="00615D4B" w:rsidDel="00CB3FDD" w:rsidRDefault="00E24265" w:rsidP="005F76AD">
            <w:pPr>
              <w:rPr>
                <w:del w:id="9839" w:author="阿毛" w:date="2021-05-21T17:53:00Z"/>
                <w:rFonts w:ascii="標楷體" w:eastAsia="標楷體" w:hAnsi="標楷體"/>
              </w:rPr>
            </w:pPr>
            <w:del w:id="9840" w:author="阿毛" w:date="2021-05-21T17:53:00Z">
              <w:r w:rsidRPr="00615D4B" w:rsidDel="00CB3FDD">
                <w:rPr>
                  <w:rFonts w:ascii="標楷體" w:eastAsia="標楷體" w:hAnsi="標楷體"/>
                </w:rPr>
                <w:delText>選用流程</w:delText>
              </w:r>
            </w:del>
          </w:p>
        </w:tc>
        <w:tc>
          <w:tcPr>
            <w:tcW w:w="6318" w:type="dxa"/>
            <w:tcBorders>
              <w:top w:val="single" w:sz="8" w:space="0" w:color="000000"/>
              <w:left w:val="single" w:sz="8" w:space="0" w:color="000000"/>
              <w:bottom w:val="single" w:sz="8" w:space="0" w:color="000000"/>
            </w:tcBorders>
          </w:tcPr>
          <w:p w14:paraId="5F155524" w14:textId="37FAEE1C" w:rsidR="00E24265" w:rsidRPr="00615D4B" w:rsidDel="00CB3FDD" w:rsidRDefault="00E24265" w:rsidP="005F76AD">
            <w:pPr>
              <w:rPr>
                <w:del w:id="9841" w:author="阿毛" w:date="2021-05-21T17:53:00Z"/>
                <w:rFonts w:ascii="標楷體" w:eastAsia="標楷體" w:hAnsi="標楷體"/>
              </w:rPr>
            </w:pPr>
          </w:p>
        </w:tc>
      </w:tr>
      <w:tr w:rsidR="00E24265" w:rsidRPr="00615D4B" w:rsidDel="00CB3FDD" w14:paraId="4922D96C" w14:textId="09A325C9" w:rsidTr="005F76AD">
        <w:trPr>
          <w:trHeight w:val="1311"/>
          <w:del w:id="9842" w:author="阿毛" w:date="2021-05-21T17:53:00Z"/>
        </w:trPr>
        <w:tc>
          <w:tcPr>
            <w:tcW w:w="1548" w:type="dxa"/>
            <w:tcBorders>
              <w:top w:val="single" w:sz="8" w:space="0" w:color="000000"/>
              <w:bottom w:val="single" w:sz="8" w:space="0" w:color="000000"/>
              <w:right w:val="single" w:sz="8" w:space="0" w:color="000000"/>
            </w:tcBorders>
            <w:shd w:val="clear" w:color="auto" w:fill="F3F3F3"/>
          </w:tcPr>
          <w:p w14:paraId="7C67DF4B" w14:textId="5FC7AF85" w:rsidR="00E24265" w:rsidRPr="00615D4B" w:rsidDel="00CB3FDD" w:rsidRDefault="00E24265" w:rsidP="005F76AD">
            <w:pPr>
              <w:rPr>
                <w:del w:id="9843" w:author="阿毛" w:date="2021-05-21T17:53:00Z"/>
                <w:rFonts w:ascii="標楷體" w:eastAsia="標楷體" w:hAnsi="標楷體"/>
              </w:rPr>
            </w:pPr>
            <w:del w:id="9844" w:author="阿毛" w:date="2021-05-21T17:53:00Z">
              <w:r w:rsidRPr="00615D4B" w:rsidDel="00CB3FDD">
                <w:rPr>
                  <w:rFonts w:ascii="標楷體" w:eastAsia="標楷體" w:hAnsi="標楷體"/>
                </w:rPr>
                <w:delText>例外流程</w:delText>
              </w:r>
            </w:del>
          </w:p>
        </w:tc>
        <w:tc>
          <w:tcPr>
            <w:tcW w:w="6318" w:type="dxa"/>
            <w:tcBorders>
              <w:top w:val="single" w:sz="8" w:space="0" w:color="000000"/>
              <w:left w:val="single" w:sz="8" w:space="0" w:color="000000"/>
              <w:bottom w:val="single" w:sz="8" w:space="0" w:color="000000"/>
            </w:tcBorders>
          </w:tcPr>
          <w:p w14:paraId="37EE398E" w14:textId="0AA57C6D" w:rsidR="00E24265" w:rsidRPr="00615D4B" w:rsidDel="00CB3FDD" w:rsidRDefault="00E24265" w:rsidP="005F76AD">
            <w:pPr>
              <w:rPr>
                <w:del w:id="9845" w:author="阿毛" w:date="2021-05-21T17:53:00Z"/>
                <w:rFonts w:ascii="標楷體" w:eastAsia="標楷體" w:hAnsi="標楷體"/>
              </w:rPr>
            </w:pPr>
          </w:p>
        </w:tc>
      </w:tr>
      <w:tr w:rsidR="00E24265" w:rsidRPr="00615D4B" w:rsidDel="00CB3FDD" w14:paraId="57241BD7" w14:textId="43D1939A" w:rsidTr="005F76AD">
        <w:trPr>
          <w:trHeight w:val="278"/>
          <w:del w:id="9846" w:author="阿毛" w:date="2021-05-21T17:53:00Z"/>
        </w:trPr>
        <w:tc>
          <w:tcPr>
            <w:tcW w:w="1548" w:type="dxa"/>
            <w:tcBorders>
              <w:top w:val="single" w:sz="8" w:space="0" w:color="000000"/>
              <w:bottom w:val="single" w:sz="8" w:space="0" w:color="000000"/>
              <w:right w:val="single" w:sz="8" w:space="0" w:color="000000"/>
            </w:tcBorders>
            <w:shd w:val="clear" w:color="auto" w:fill="F3F3F3"/>
          </w:tcPr>
          <w:p w14:paraId="58FBE018" w14:textId="10F65A31" w:rsidR="00E24265" w:rsidRPr="00615D4B" w:rsidDel="00CB3FDD" w:rsidRDefault="00E24265" w:rsidP="005F76AD">
            <w:pPr>
              <w:rPr>
                <w:del w:id="9847" w:author="阿毛" w:date="2021-05-21T17:53:00Z"/>
                <w:rFonts w:ascii="標楷體" w:eastAsia="標楷體" w:hAnsi="標楷體"/>
              </w:rPr>
            </w:pPr>
            <w:del w:id="9848" w:author="阿毛" w:date="2021-05-21T17:53:00Z">
              <w:r w:rsidRPr="00615D4B" w:rsidDel="00CB3FDD">
                <w:rPr>
                  <w:rFonts w:ascii="標楷體" w:eastAsia="標楷體" w:hAnsi="標楷體"/>
                </w:rPr>
                <w:delText xml:space="preserve">執行後狀況 </w:delText>
              </w:r>
            </w:del>
          </w:p>
        </w:tc>
        <w:tc>
          <w:tcPr>
            <w:tcW w:w="6318" w:type="dxa"/>
            <w:tcBorders>
              <w:top w:val="single" w:sz="8" w:space="0" w:color="000000"/>
              <w:left w:val="single" w:sz="8" w:space="0" w:color="000000"/>
              <w:bottom w:val="single" w:sz="8" w:space="0" w:color="000000"/>
            </w:tcBorders>
          </w:tcPr>
          <w:p w14:paraId="51D0ED15" w14:textId="55EEC392" w:rsidR="00E24265" w:rsidRPr="00615D4B" w:rsidDel="00CB3FDD" w:rsidRDefault="00E24265" w:rsidP="005F76AD">
            <w:pPr>
              <w:rPr>
                <w:del w:id="9849" w:author="阿毛" w:date="2021-05-21T17:53:00Z"/>
                <w:rFonts w:ascii="標楷體" w:eastAsia="標楷體" w:hAnsi="標楷體"/>
              </w:rPr>
            </w:pPr>
          </w:p>
        </w:tc>
      </w:tr>
      <w:tr w:rsidR="00E24265" w:rsidRPr="00615D4B" w:rsidDel="00CB3FDD" w14:paraId="1C518F12" w14:textId="2D3147F4" w:rsidTr="005F76AD">
        <w:trPr>
          <w:trHeight w:val="358"/>
          <w:del w:id="9850" w:author="阿毛" w:date="2021-05-21T17:53:00Z"/>
        </w:trPr>
        <w:tc>
          <w:tcPr>
            <w:tcW w:w="1548" w:type="dxa"/>
            <w:tcBorders>
              <w:top w:val="single" w:sz="8" w:space="0" w:color="000000"/>
              <w:bottom w:val="single" w:sz="8" w:space="0" w:color="000000"/>
              <w:right w:val="single" w:sz="8" w:space="0" w:color="000000"/>
            </w:tcBorders>
            <w:shd w:val="clear" w:color="auto" w:fill="F3F3F3"/>
          </w:tcPr>
          <w:p w14:paraId="1F4CDF73" w14:textId="7245B704" w:rsidR="00E24265" w:rsidRPr="00615D4B" w:rsidDel="00CB3FDD" w:rsidRDefault="00E24265" w:rsidP="005F76AD">
            <w:pPr>
              <w:rPr>
                <w:del w:id="9851" w:author="阿毛" w:date="2021-05-21T17:53:00Z"/>
                <w:rFonts w:ascii="標楷體" w:eastAsia="標楷體" w:hAnsi="標楷體"/>
              </w:rPr>
            </w:pPr>
            <w:del w:id="9852" w:author="阿毛" w:date="2021-05-21T17:53:00Z">
              <w:r w:rsidRPr="00615D4B" w:rsidDel="00CB3FDD">
                <w:rPr>
                  <w:rFonts w:ascii="標楷體" w:eastAsia="標楷體" w:hAnsi="標楷體"/>
                </w:rPr>
                <w:delText>特別需求</w:delText>
              </w:r>
            </w:del>
          </w:p>
        </w:tc>
        <w:tc>
          <w:tcPr>
            <w:tcW w:w="6318" w:type="dxa"/>
            <w:tcBorders>
              <w:top w:val="single" w:sz="8" w:space="0" w:color="000000"/>
              <w:left w:val="single" w:sz="8" w:space="0" w:color="000000"/>
              <w:bottom w:val="single" w:sz="8" w:space="0" w:color="000000"/>
            </w:tcBorders>
          </w:tcPr>
          <w:p w14:paraId="6324F82C" w14:textId="778B11A8" w:rsidR="00E24265" w:rsidRPr="00615D4B" w:rsidDel="00CB3FDD" w:rsidRDefault="00E24265" w:rsidP="005F76AD">
            <w:pPr>
              <w:rPr>
                <w:del w:id="9853" w:author="阿毛" w:date="2021-05-21T17:53:00Z"/>
                <w:rFonts w:ascii="標楷體" w:eastAsia="標楷體" w:hAnsi="標楷體"/>
              </w:rPr>
            </w:pPr>
          </w:p>
        </w:tc>
      </w:tr>
      <w:tr w:rsidR="00E24265" w:rsidRPr="00615D4B" w:rsidDel="00CB3FDD" w14:paraId="7B38B2FD" w14:textId="0841A0C1" w:rsidTr="005F76AD">
        <w:trPr>
          <w:trHeight w:val="278"/>
          <w:del w:id="9854" w:author="阿毛" w:date="2021-05-21T17:53:00Z"/>
        </w:trPr>
        <w:tc>
          <w:tcPr>
            <w:tcW w:w="1548" w:type="dxa"/>
            <w:tcBorders>
              <w:top w:val="single" w:sz="8" w:space="0" w:color="000000"/>
              <w:bottom w:val="single" w:sz="8" w:space="0" w:color="000000"/>
              <w:right w:val="single" w:sz="8" w:space="0" w:color="000000"/>
            </w:tcBorders>
            <w:shd w:val="clear" w:color="auto" w:fill="F3F3F3"/>
          </w:tcPr>
          <w:p w14:paraId="7FEA6C45" w14:textId="3FA0D730" w:rsidR="00E24265" w:rsidRPr="00615D4B" w:rsidDel="00CB3FDD" w:rsidRDefault="00E24265" w:rsidP="005F76AD">
            <w:pPr>
              <w:rPr>
                <w:del w:id="9855" w:author="阿毛" w:date="2021-05-21T17:53:00Z"/>
                <w:rFonts w:ascii="標楷體" w:eastAsia="標楷體" w:hAnsi="標楷體"/>
              </w:rPr>
            </w:pPr>
            <w:del w:id="9856" w:author="阿毛" w:date="2021-05-21T17:53:00Z">
              <w:r w:rsidRPr="00615D4B" w:rsidDel="00CB3FDD">
                <w:rPr>
                  <w:rFonts w:ascii="標楷體" w:eastAsia="標楷體" w:hAnsi="標楷體"/>
                </w:rPr>
                <w:delText xml:space="preserve">參考 </w:delText>
              </w:r>
            </w:del>
          </w:p>
        </w:tc>
        <w:tc>
          <w:tcPr>
            <w:tcW w:w="6318" w:type="dxa"/>
            <w:tcBorders>
              <w:top w:val="single" w:sz="8" w:space="0" w:color="000000"/>
              <w:left w:val="single" w:sz="8" w:space="0" w:color="000000"/>
              <w:bottom w:val="single" w:sz="8" w:space="0" w:color="000000"/>
            </w:tcBorders>
          </w:tcPr>
          <w:p w14:paraId="5F487EE3" w14:textId="186C27DA" w:rsidR="00E24265" w:rsidRPr="00615D4B" w:rsidDel="00CB3FDD" w:rsidRDefault="00E24265" w:rsidP="005F76AD">
            <w:pPr>
              <w:rPr>
                <w:del w:id="9857" w:author="阿毛" w:date="2021-05-21T17:53:00Z"/>
                <w:rFonts w:ascii="標楷體" w:eastAsia="標楷體" w:hAnsi="標楷體"/>
              </w:rPr>
            </w:pPr>
          </w:p>
        </w:tc>
      </w:tr>
    </w:tbl>
    <w:p w14:paraId="49377CA9" w14:textId="58C0B553" w:rsidR="00E24265" w:rsidDel="00CB3FDD" w:rsidRDefault="00E24265" w:rsidP="00E24265">
      <w:pPr>
        <w:rPr>
          <w:del w:id="9858" w:author="阿毛" w:date="2021-05-21T17:53:00Z"/>
        </w:rPr>
      </w:pPr>
    </w:p>
    <w:p w14:paraId="70B636D5" w14:textId="613D05C5" w:rsidR="00E24265" w:rsidRPr="00615D4B" w:rsidDel="00CB3FDD" w:rsidRDefault="00E24265">
      <w:pPr>
        <w:pStyle w:val="a"/>
        <w:rPr>
          <w:del w:id="9859" w:author="阿毛" w:date="2021-05-21T17:53:00Z"/>
        </w:rPr>
      </w:pPr>
      <w:del w:id="9860" w:author="阿毛" w:date="2021-05-21T17:53:00Z">
        <w:r w:rsidRPr="00615D4B" w:rsidDel="00CB3FDD">
          <w:delText>UI畫面</w:delText>
        </w:r>
      </w:del>
    </w:p>
    <w:p w14:paraId="1962889C" w14:textId="6568699D" w:rsidR="00E24265" w:rsidDel="00CB3FDD" w:rsidRDefault="00E24265" w:rsidP="00E24265">
      <w:pPr>
        <w:pStyle w:val="42"/>
        <w:spacing w:after="72"/>
        <w:ind w:left="1133"/>
        <w:rPr>
          <w:del w:id="9861" w:author="阿毛" w:date="2021-05-21T17:53:00Z"/>
          <w:rFonts w:hAnsi="標楷體"/>
        </w:rPr>
      </w:pPr>
      <w:del w:id="9862" w:author="阿毛" w:date="2021-05-21T17:53:00Z">
        <w:r w:rsidRPr="00743962" w:rsidDel="00CB3FDD">
          <w:rPr>
            <w:rFonts w:hAnsi="標楷體" w:hint="eastAsia"/>
          </w:rPr>
          <w:delText>輸入畫面：</w:delText>
        </w:r>
      </w:del>
    </w:p>
    <w:p w14:paraId="741F8CA1" w14:textId="7AAD3181" w:rsidR="00E24265" w:rsidRPr="00830081" w:rsidDel="00CB3FDD" w:rsidRDefault="00E24265" w:rsidP="00E24265">
      <w:pPr>
        <w:pStyle w:val="42"/>
        <w:spacing w:after="72"/>
        <w:ind w:leftChars="0" w:left="0"/>
        <w:rPr>
          <w:del w:id="9863" w:author="阿毛" w:date="2021-05-21T17:53:00Z"/>
          <w:rFonts w:hAnsi="標楷體"/>
        </w:rPr>
      </w:pPr>
      <w:del w:id="9864" w:author="阿毛" w:date="2021-05-21T17:53:00Z">
        <w:r w:rsidRPr="00F43031" w:rsidDel="00CB3FDD">
          <w:rPr>
            <w:rFonts w:hAnsi="標楷體"/>
            <w:noProof/>
          </w:rPr>
          <w:drawing>
            <wp:inline distT="0" distB="0" distL="0" distR="0" wp14:anchorId="0C927149" wp14:editId="6910AAA0">
              <wp:extent cx="6600099" cy="3063240"/>
              <wp:effectExtent l="0" t="0" r="0" b="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6603392" cy="3064769"/>
                      </a:xfrm>
                      <a:prstGeom prst="rect">
                        <a:avLst/>
                      </a:prstGeom>
                    </pic:spPr>
                  </pic:pic>
                </a:graphicData>
              </a:graphic>
            </wp:inline>
          </w:drawing>
        </w:r>
      </w:del>
    </w:p>
    <w:p w14:paraId="7962F306" w14:textId="615112A1" w:rsidR="00E24265" w:rsidDel="00CB3FDD" w:rsidRDefault="00E24265" w:rsidP="00E24265">
      <w:pPr>
        <w:pStyle w:val="1text"/>
        <w:rPr>
          <w:del w:id="9865" w:author="阿毛" w:date="2021-05-21T17:53:00Z"/>
          <w:rFonts w:ascii="Times New Roman" w:hAnsi="Times New Roman"/>
        </w:rPr>
      </w:pPr>
    </w:p>
    <w:p w14:paraId="641214CE" w14:textId="46410E0E" w:rsidR="00E24265" w:rsidRPr="003972CE" w:rsidDel="00CB3FDD" w:rsidRDefault="00E24265">
      <w:pPr>
        <w:pStyle w:val="a"/>
        <w:rPr>
          <w:del w:id="9866" w:author="阿毛" w:date="2021-05-21T17:53:00Z"/>
        </w:rPr>
      </w:pPr>
      <w:del w:id="9867" w:author="阿毛" w:date="2021-05-21T17:53:00Z">
        <w:r w:rsidRPr="00615D4B" w:rsidDel="00CB3FDD">
          <w:rPr>
            <w:rFonts w:hint="eastAsia"/>
          </w:rPr>
          <w:delText>輸入</w:delText>
        </w:r>
        <w:r w:rsidRPr="003972CE" w:rsidDel="00CB3FDD">
          <w:delText>畫面資料說明</w:delText>
        </w:r>
      </w:del>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7"/>
        <w:gridCol w:w="1576"/>
        <w:gridCol w:w="1300"/>
        <w:gridCol w:w="1300"/>
        <w:gridCol w:w="1119"/>
        <w:gridCol w:w="623"/>
        <w:gridCol w:w="623"/>
        <w:gridCol w:w="3422"/>
      </w:tblGrid>
      <w:tr w:rsidR="00E24265" w:rsidRPr="00615D4B" w:rsidDel="00CB3FDD" w14:paraId="59BB0EC9" w14:textId="73C8C9C5" w:rsidTr="005F76AD">
        <w:trPr>
          <w:trHeight w:val="388"/>
          <w:jc w:val="center"/>
          <w:del w:id="9868" w:author="阿毛" w:date="2021-05-21T17:53:00Z"/>
        </w:trPr>
        <w:tc>
          <w:tcPr>
            <w:tcW w:w="219" w:type="pct"/>
            <w:vMerge w:val="restart"/>
          </w:tcPr>
          <w:p w14:paraId="24B504C5" w14:textId="4761FB63" w:rsidR="00E24265" w:rsidRPr="00615D4B" w:rsidDel="00CB3FDD" w:rsidRDefault="00E24265" w:rsidP="005F76AD">
            <w:pPr>
              <w:rPr>
                <w:del w:id="9869" w:author="阿毛" w:date="2021-05-21T17:53:00Z"/>
                <w:rFonts w:ascii="標楷體" w:eastAsia="標楷體" w:hAnsi="標楷體"/>
              </w:rPr>
            </w:pPr>
            <w:del w:id="9870" w:author="阿毛" w:date="2021-05-21T17:53:00Z">
              <w:r w:rsidRPr="00615D4B" w:rsidDel="00CB3FDD">
                <w:rPr>
                  <w:rFonts w:ascii="標楷體" w:eastAsia="標楷體" w:hAnsi="標楷體"/>
                </w:rPr>
                <w:delText>序號</w:delText>
              </w:r>
            </w:del>
          </w:p>
        </w:tc>
        <w:tc>
          <w:tcPr>
            <w:tcW w:w="756" w:type="pct"/>
            <w:vMerge w:val="restart"/>
          </w:tcPr>
          <w:p w14:paraId="4F84BC8D" w14:textId="3512D1CC" w:rsidR="00E24265" w:rsidRPr="00615D4B" w:rsidDel="00CB3FDD" w:rsidRDefault="00E24265" w:rsidP="005F76AD">
            <w:pPr>
              <w:rPr>
                <w:del w:id="9871" w:author="阿毛" w:date="2021-05-21T17:53:00Z"/>
                <w:rFonts w:ascii="標楷體" w:eastAsia="標楷體" w:hAnsi="標楷體"/>
              </w:rPr>
            </w:pPr>
            <w:del w:id="9872" w:author="阿毛" w:date="2021-05-21T17:53:00Z">
              <w:r w:rsidRPr="00615D4B" w:rsidDel="00CB3FDD">
                <w:rPr>
                  <w:rFonts w:ascii="標楷體" w:eastAsia="標楷體" w:hAnsi="標楷體"/>
                </w:rPr>
                <w:delText>欄位</w:delText>
              </w:r>
            </w:del>
          </w:p>
        </w:tc>
        <w:tc>
          <w:tcPr>
            <w:tcW w:w="2382" w:type="pct"/>
            <w:gridSpan w:val="5"/>
          </w:tcPr>
          <w:p w14:paraId="324255E6" w14:textId="68EF6AD6" w:rsidR="00E24265" w:rsidRPr="00615D4B" w:rsidDel="00CB3FDD" w:rsidRDefault="00E24265" w:rsidP="005F76AD">
            <w:pPr>
              <w:jc w:val="center"/>
              <w:rPr>
                <w:del w:id="9873" w:author="阿毛" w:date="2021-05-21T17:53:00Z"/>
                <w:rFonts w:ascii="標楷體" w:eastAsia="標楷體" w:hAnsi="標楷體"/>
              </w:rPr>
            </w:pPr>
            <w:del w:id="9874" w:author="阿毛" w:date="2021-05-21T17:53:00Z">
              <w:r w:rsidRPr="00615D4B" w:rsidDel="00CB3FDD">
                <w:rPr>
                  <w:rFonts w:ascii="標楷體" w:eastAsia="標楷體" w:hAnsi="標楷體"/>
                </w:rPr>
                <w:delText>說明</w:delText>
              </w:r>
            </w:del>
          </w:p>
        </w:tc>
        <w:tc>
          <w:tcPr>
            <w:tcW w:w="1643" w:type="pct"/>
            <w:vMerge w:val="restart"/>
          </w:tcPr>
          <w:p w14:paraId="35E628E1" w14:textId="66555C74" w:rsidR="00E24265" w:rsidRPr="00615D4B" w:rsidDel="00CB3FDD" w:rsidRDefault="00E24265" w:rsidP="005F76AD">
            <w:pPr>
              <w:rPr>
                <w:del w:id="9875" w:author="阿毛" w:date="2021-05-21T17:53:00Z"/>
                <w:rFonts w:ascii="標楷體" w:eastAsia="標楷體" w:hAnsi="標楷體"/>
              </w:rPr>
            </w:pPr>
            <w:del w:id="9876" w:author="阿毛" w:date="2021-05-21T17:53:00Z">
              <w:r w:rsidRPr="00615D4B" w:rsidDel="00CB3FDD">
                <w:rPr>
                  <w:rFonts w:ascii="標楷體" w:eastAsia="標楷體" w:hAnsi="標楷體"/>
                </w:rPr>
                <w:delText>處理邏輯及注意事項</w:delText>
              </w:r>
            </w:del>
          </w:p>
        </w:tc>
      </w:tr>
      <w:tr w:rsidR="00E24265" w:rsidRPr="00615D4B" w:rsidDel="00CB3FDD" w14:paraId="24E9E5F0" w14:textId="6F080AAB" w:rsidTr="005F76AD">
        <w:trPr>
          <w:trHeight w:val="244"/>
          <w:jc w:val="center"/>
          <w:del w:id="9877" w:author="阿毛" w:date="2021-05-21T17:53:00Z"/>
        </w:trPr>
        <w:tc>
          <w:tcPr>
            <w:tcW w:w="219" w:type="pct"/>
            <w:vMerge/>
          </w:tcPr>
          <w:p w14:paraId="7833270F" w14:textId="78F17F87" w:rsidR="00E24265" w:rsidRPr="00615D4B" w:rsidDel="00CB3FDD" w:rsidRDefault="00E24265" w:rsidP="005F76AD">
            <w:pPr>
              <w:rPr>
                <w:del w:id="9878" w:author="阿毛" w:date="2021-05-21T17:53:00Z"/>
                <w:rFonts w:ascii="標楷體" w:eastAsia="標楷體" w:hAnsi="標楷體"/>
              </w:rPr>
            </w:pPr>
          </w:p>
        </w:tc>
        <w:tc>
          <w:tcPr>
            <w:tcW w:w="756" w:type="pct"/>
            <w:vMerge/>
          </w:tcPr>
          <w:p w14:paraId="5D6E55D2" w14:textId="63B64CB6" w:rsidR="00E24265" w:rsidRPr="00615D4B" w:rsidDel="00CB3FDD" w:rsidRDefault="00E24265" w:rsidP="005F76AD">
            <w:pPr>
              <w:rPr>
                <w:del w:id="9879" w:author="阿毛" w:date="2021-05-21T17:53:00Z"/>
                <w:rFonts w:ascii="標楷體" w:eastAsia="標楷體" w:hAnsi="標楷體"/>
              </w:rPr>
            </w:pPr>
          </w:p>
        </w:tc>
        <w:tc>
          <w:tcPr>
            <w:tcW w:w="624" w:type="pct"/>
          </w:tcPr>
          <w:p w14:paraId="6CDF3E5D" w14:textId="034024CC" w:rsidR="00E24265" w:rsidRPr="00615D4B" w:rsidDel="00CB3FDD" w:rsidRDefault="00E24265" w:rsidP="005F76AD">
            <w:pPr>
              <w:rPr>
                <w:del w:id="9880" w:author="阿毛" w:date="2021-05-21T17:53:00Z"/>
                <w:rFonts w:ascii="標楷體" w:eastAsia="標楷體" w:hAnsi="標楷體"/>
              </w:rPr>
            </w:pPr>
            <w:del w:id="9881" w:author="阿毛" w:date="2021-05-21T17:53:00Z">
              <w:r w:rsidRPr="00615D4B" w:rsidDel="00CB3FDD">
                <w:rPr>
                  <w:rFonts w:ascii="標楷體" w:eastAsia="標楷體" w:hAnsi="標楷體" w:hint="eastAsia"/>
                </w:rPr>
                <w:delText>資料型態長度</w:delText>
              </w:r>
            </w:del>
          </w:p>
        </w:tc>
        <w:tc>
          <w:tcPr>
            <w:tcW w:w="624" w:type="pct"/>
          </w:tcPr>
          <w:p w14:paraId="4B687743" w14:textId="2BCA0CFE" w:rsidR="00E24265" w:rsidRPr="00615D4B" w:rsidDel="00CB3FDD" w:rsidRDefault="00E24265" w:rsidP="005F76AD">
            <w:pPr>
              <w:rPr>
                <w:del w:id="9882" w:author="阿毛" w:date="2021-05-21T17:53:00Z"/>
                <w:rFonts w:ascii="標楷體" w:eastAsia="標楷體" w:hAnsi="標楷體"/>
              </w:rPr>
            </w:pPr>
            <w:del w:id="9883" w:author="阿毛" w:date="2021-05-21T17:53:00Z">
              <w:r w:rsidRPr="00615D4B" w:rsidDel="00CB3FDD">
                <w:rPr>
                  <w:rFonts w:ascii="標楷體" w:eastAsia="標楷體" w:hAnsi="標楷體"/>
                </w:rPr>
                <w:delText>預設值</w:delText>
              </w:r>
            </w:del>
          </w:p>
        </w:tc>
        <w:tc>
          <w:tcPr>
            <w:tcW w:w="537" w:type="pct"/>
          </w:tcPr>
          <w:p w14:paraId="01B41A63" w14:textId="0AD18376" w:rsidR="00E24265" w:rsidRPr="00615D4B" w:rsidDel="00CB3FDD" w:rsidRDefault="00E24265" w:rsidP="005F76AD">
            <w:pPr>
              <w:rPr>
                <w:del w:id="9884" w:author="阿毛" w:date="2021-05-21T17:53:00Z"/>
                <w:rFonts w:ascii="標楷體" w:eastAsia="標楷體" w:hAnsi="標楷體"/>
              </w:rPr>
            </w:pPr>
            <w:del w:id="9885" w:author="阿毛" w:date="2021-05-21T17:53:00Z">
              <w:r w:rsidRPr="00615D4B" w:rsidDel="00CB3FDD">
                <w:rPr>
                  <w:rFonts w:ascii="標楷體" w:eastAsia="標楷體" w:hAnsi="標楷體"/>
                </w:rPr>
                <w:delText>選單內容</w:delText>
              </w:r>
            </w:del>
          </w:p>
        </w:tc>
        <w:tc>
          <w:tcPr>
            <w:tcW w:w="299" w:type="pct"/>
          </w:tcPr>
          <w:p w14:paraId="756501A8" w14:textId="62D20C07" w:rsidR="00E24265" w:rsidRPr="00615D4B" w:rsidDel="00CB3FDD" w:rsidRDefault="00E24265" w:rsidP="005F76AD">
            <w:pPr>
              <w:rPr>
                <w:del w:id="9886" w:author="阿毛" w:date="2021-05-21T17:53:00Z"/>
                <w:rFonts w:ascii="標楷體" w:eastAsia="標楷體" w:hAnsi="標楷體"/>
              </w:rPr>
            </w:pPr>
            <w:del w:id="9887" w:author="阿毛" w:date="2021-05-21T17:53:00Z">
              <w:r w:rsidRPr="00615D4B" w:rsidDel="00CB3FDD">
                <w:rPr>
                  <w:rFonts w:ascii="標楷體" w:eastAsia="標楷體" w:hAnsi="標楷體"/>
                </w:rPr>
                <w:delText>必填</w:delText>
              </w:r>
            </w:del>
          </w:p>
        </w:tc>
        <w:tc>
          <w:tcPr>
            <w:tcW w:w="299" w:type="pct"/>
          </w:tcPr>
          <w:p w14:paraId="3EFD84FE" w14:textId="1D14EB2C" w:rsidR="00E24265" w:rsidRPr="00615D4B" w:rsidDel="00CB3FDD" w:rsidRDefault="00E24265" w:rsidP="005F76AD">
            <w:pPr>
              <w:rPr>
                <w:del w:id="9888" w:author="阿毛" w:date="2021-05-21T17:53:00Z"/>
                <w:rFonts w:ascii="標楷體" w:eastAsia="標楷體" w:hAnsi="標楷體"/>
              </w:rPr>
            </w:pPr>
            <w:del w:id="9889" w:author="阿毛" w:date="2021-05-21T17:53:00Z">
              <w:r w:rsidRPr="00615D4B" w:rsidDel="00CB3FDD">
                <w:rPr>
                  <w:rFonts w:ascii="標楷體" w:eastAsia="標楷體" w:hAnsi="標楷體"/>
                </w:rPr>
                <w:delText>R/W</w:delText>
              </w:r>
            </w:del>
          </w:p>
        </w:tc>
        <w:tc>
          <w:tcPr>
            <w:tcW w:w="1643" w:type="pct"/>
            <w:vMerge/>
          </w:tcPr>
          <w:p w14:paraId="1EE3D187" w14:textId="468ECAD4" w:rsidR="00E24265" w:rsidRPr="00615D4B" w:rsidDel="00CB3FDD" w:rsidRDefault="00E24265" w:rsidP="005F76AD">
            <w:pPr>
              <w:rPr>
                <w:del w:id="9890" w:author="阿毛" w:date="2021-05-21T17:53:00Z"/>
                <w:rFonts w:ascii="標楷體" w:eastAsia="標楷體" w:hAnsi="標楷體"/>
              </w:rPr>
            </w:pPr>
          </w:p>
        </w:tc>
      </w:tr>
      <w:tr w:rsidR="00E24265" w:rsidRPr="00615D4B" w:rsidDel="00CB3FDD" w14:paraId="1FA203AD" w14:textId="152E64FF" w:rsidTr="005F76AD">
        <w:trPr>
          <w:trHeight w:val="291"/>
          <w:jc w:val="center"/>
          <w:del w:id="9891" w:author="阿毛" w:date="2021-05-21T17:53:00Z"/>
        </w:trPr>
        <w:tc>
          <w:tcPr>
            <w:tcW w:w="219" w:type="pct"/>
          </w:tcPr>
          <w:p w14:paraId="3C26DD03" w14:textId="442C1793" w:rsidR="00E24265" w:rsidRPr="00615D4B" w:rsidDel="00CB3FDD" w:rsidRDefault="00E24265" w:rsidP="005F76AD">
            <w:pPr>
              <w:rPr>
                <w:del w:id="9892" w:author="阿毛" w:date="2021-05-21T17:53:00Z"/>
                <w:rFonts w:ascii="標楷體" w:eastAsia="標楷體" w:hAnsi="標楷體"/>
              </w:rPr>
            </w:pPr>
            <w:del w:id="9893" w:author="阿毛" w:date="2021-05-21T17:53:00Z">
              <w:r w:rsidDel="00CB3FDD">
                <w:rPr>
                  <w:rFonts w:ascii="標楷體" w:eastAsia="標楷體" w:hAnsi="標楷體" w:hint="eastAsia"/>
                </w:rPr>
                <w:delText>1</w:delText>
              </w:r>
            </w:del>
          </w:p>
        </w:tc>
        <w:tc>
          <w:tcPr>
            <w:tcW w:w="756" w:type="pct"/>
          </w:tcPr>
          <w:p w14:paraId="39F9981A" w14:textId="61A9BDB8" w:rsidR="00E24265" w:rsidRPr="00615D4B" w:rsidDel="00CB3FDD" w:rsidRDefault="00E24265" w:rsidP="005F76AD">
            <w:pPr>
              <w:rPr>
                <w:del w:id="9894" w:author="阿毛" w:date="2021-05-21T17:53:00Z"/>
                <w:rFonts w:ascii="標楷體" w:eastAsia="標楷體" w:hAnsi="標楷體"/>
              </w:rPr>
            </w:pPr>
            <w:del w:id="9895" w:author="阿毛" w:date="2021-05-21T17:53:00Z">
              <w:r w:rsidRPr="00071BBA" w:rsidDel="00CB3FDD">
                <w:rPr>
                  <w:rFonts w:ascii="標楷體" w:eastAsia="標楷體" w:hAnsi="標楷體" w:hint="eastAsia"/>
                </w:rPr>
                <w:delText>交易代碼</w:delText>
              </w:r>
            </w:del>
          </w:p>
        </w:tc>
        <w:tc>
          <w:tcPr>
            <w:tcW w:w="624" w:type="pct"/>
          </w:tcPr>
          <w:p w14:paraId="374CF962" w14:textId="47E020B2" w:rsidR="00E24265" w:rsidRPr="00615D4B" w:rsidDel="00CB3FDD" w:rsidRDefault="00E24265" w:rsidP="005F76AD">
            <w:pPr>
              <w:rPr>
                <w:del w:id="9896" w:author="阿毛" w:date="2021-05-21T17:53:00Z"/>
                <w:rFonts w:ascii="標楷體" w:eastAsia="標楷體" w:hAnsi="標楷體"/>
              </w:rPr>
            </w:pPr>
          </w:p>
        </w:tc>
        <w:tc>
          <w:tcPr>
            <w:tcW w:w="624" w:type="pct"/>
          </w:tcPr>
          <w:p w14:paraId="1F07F993" w14:textId="7C53393B" w:rsidR="00E24265" w:rsidRPr="00615D4B" w:rsidDel="00CB3FDD" w:rsidRDefault="00E24265" w:rsidP="005F76AD">
            <w:pPr>
              <w:rPr>
                <w:del w:id="9897" w:author="阿毛" w:date="2021-05-21T17:53:00Z"/>
                <w:rFonts w:ascii="標楷體" w:eastAsia="標楷體" w:hAnsi="標楷體"/>
              </w:rPr>
            </w:pPr>
          </w:p>
        </w:tc>
        <w:tc>
          <w:tcPr>
            <w:tcW w:w="537" w:type="pct"/>
          </w:tcPr>
          <w:p w14:paraId="0FFE2F22" w14:textId="468D6DD3" w:rsidR="00E24265" w:rsidRPr="00615D4B" w:rsidDel="00CB3FDD" w:rsidRDefault="00E24265" w:rsidP="005F76AD">
            <w:pPr>
              <w:rPr>
                <w:del w:id="9898" w:author="阿毛" w:date="2021-05-21T17:53:00Z"/>
                <w:rFonts w:ascii="標楷體" w:eastAsia="標楷體" w:hAnsi="標楷體"/>
              </w:rPr>
            </w:pPr>
            <w:del w:id="9899" w:author="阿毛" w:date="2021-05-21T17:53:00Z">
              <w:r w:rsidDel="00CB3FDD">
                <w:rPr>
                  <w:rFonts w:ascii="標楷體" w:eastAsia="標楷體" w:hAnsi="標楷體" w:hint="eastAsia"/>
                </w:rPr>
                <w:delText>下拉式選單</w:delText>
              </w:r>
            </w:del>
          </w:p>
        </w:tc>
        <w:tc>
          <w:tcPr>
            <w:tcW w:w="299" w:type="pct"/>
          </w:tcPr>
          <w:p w14:paraId="2562DDB5" w14:textId="3ABB16D0" w:rsidR="00E24265" w:rsidRPr="00615D4B" w:rsidDel="00CB3FDD" w:rsidRDefault="00E24265" w:rsidP="005F76AD">
            <w:pPr>
              <w:rPr>
                <w:del w:id="9900" w:author="阿毛" w:date="2021-05-21T17:53:00Z"/>
                <w:rFonts w:ascii="標楷體" w:eastAsia="標楷體" w:hAnsi="標楷體"/>
              </w:rPr>
            </w:pPr>
          </w:p>
        </w:tc>
        <w:tc>
          <w:tcPr>
            <w:tcW w:w="299" w:type="pct"/>
          </w:tcPr>
          <w:p w14:paraId="5CE01EA0" w14:textId="3666F744" w:rsidR="00E24265" w:rsidRPr="00615D4B" w:rsidDel="00CB3FDD" w:rsidRDefault="00E24265" w:rsidP="005F76AD">
            <w:pPr>
              <w:rPr>
                <w:del w:id="9901" w:author="阿毛" w:date="2021-05-21T17:53:00Z"/>
                <w:rFonts w:ascii="標楷體" w:eastAsia="標楷體" w:hAnsi="標楷體"/>
              </w:rPr>
            </w:pPr>
          </w:p>
        </w:tc>
        <w:tc>
          <w:tcPr>
            <w:tcW w:w="1643" w:type="pct"/>
          </w:tcPr>
          <w:p w14:paraId="1D03D0F8" w14:textId="6C7303C3" w:rsidR="00E24265" w:rsidRPr="00EC503A" w:rsidDel="00CB3FDD" w:rsidRDefault="00E24265" w:rsidP="005F76AD">
            <w:pPr>
              <w:rPr>
                <w:del w:id="9902" w:author="阿毛" w:date="2021-05-21T17:53:00Z"/>
                <w:rFonts w:ascii="標楷體" w:eastAsia="標楷體" w:hAnsi="標楷體"/>
              </w:rPr>
            </w:pPr>
            <w:del w:id="9903" w:author="阿毛" w:date="2021-05-21T17:53:00Z">
              <w:r w:rsidDel="00CB3FDD">
                <w:rPr>
                  <w:rFonts w:ascii="標楷體" w:eastAsia="標楷體" w:hAnsi="標楷體" w:hint="eastAsia"/>
                </w:rPr>
                <w:delText>1:</w:delText>
              </w:r>
              <w:r w:rsidRPr="00EC503A" w:rsidDel="00CB3FDD">
                <w:rPr>
                  <w:rFonts w:ascii="標楷體" w:eastAsia="標楷體" w:hAnsi="標楷體" w:hint="eastAsia"/>
                </w:rPr>
                <w:delText>新增</w:delText>
              </w:r>
            </w:del>
          </w:p>
          <w:p w14:paraId="367482B3" w14:textId="240A5428" w:rsidR="00E24265" w:rsidRPr="00EC503A" w:rsidDel="00CB3FDD" w:rsidRDefault="00E24265" w:rsidP="005F76AD">
            <w:pPr>
              <w:rPr>
                <w:del w:id="9904" w:author="阿毛" w:date="2021-05-21T17:53:00Z"/>
                <w:rFonts w:ascii="標楷體" w:eastAsia="標楷體" w:hAnsi="標楷體"/>
              </w:rPr>
            </w:pPr>
            <w:del w:id="9905" w:author="阿毛" w:date="2021-05-21T17:53:00Z">
              <w:r w:rsidDel="00CB3FDD">
                <w:rPr>
                  <w:rFonts w:ascii="標楷體" w:eastAsia="標楷體" w:hAnsi="標楷體" w:hint="eastAsia"/>
                </w:rPr>
                <w:delText>2:</w:delText>
              </w:r>
              <w:r w:rsidRPr="00EC503A" w:rsidDel="00CB3FDD">
                <w:rPr>
                  <w:rFonts w:ascii="標楷體" w:eastAsia="標楷體" w:hAnsi="標楷體" w:hint="eastAsia"/>
                </w:rPr>
                <w:delText>異動</w:delText>
              </w:r>
            </w:del>
          </w:p>
          <w:p w14:paraId="2EC6E73E" w14:textId="5FA69852" w:rsidR="00E24265" w:rsidRPr="00615D4B" w:rsidDel="00CB3FDD" w:rsidRDefault="00E24265" w:rsidP="005F76AD">
            <w:pPr>
              <w:rPr>
                <w:del w:id="9906" w:author="阿毛" w:date="2021-05-21T17:53:00Z"/>
                <w:rFonts w:ascii="標楷體" w:eastAsia="標楷體" w:hAnsi="標楷體"/>
              </w:rPr>
            </w:pPr>
            <w:del w:id="9907" w:author="阿毛" w:date="2021-05-21T17:53:00Z">
              <w:r w:rsidDel="00CB3FDD">
                <w:rPr>
                  <w:rFonts w:ascii="標楷體" w:eastAsia="標楷體" w:hAnsi="標楷體" w:hint="eastAsia"/>
                </w:rPr>
                <w:delText>4:</w:delText>
              </w:r>
              <w:r w:rsidRPr="00EC503A" w:rsidDel="00CB3FDD">
                <w:rPr>
                  <w:rFonts w:ascii="標楷體" w:eastAsia="標楷體" w:hAnsi="標楷體" w:hint="eastAsia"/>
                </w:rPr>
                <w:delText>刪除</w:delText>
              </w:r>
            </w:del>
          </w:p>
        </w:tc>
      </w:tr>
      <w:tr w:rsidR="00E24265" w:rsidRPr="00615D4B" w:rsidDel="00CB3FDD" w14:paraId="69C61353" w14:textId="439C307E" w:rsidTr="005F76AD">
        <w:trPr>
          <w:trHeight w:val="291"/>
          <w:jc w:val="center"/>
          <w:del w:id="9908" w:author="阿毛" w:date="2021-05-21T17:53:00Z"/>
        </w:trPr>
        <w:tc>
          <w:tcPr>
            <w:tcW w:w="219" w:type="pct"/>
          </w:tcPr>
          <w:p w14:paraId="2573C8A2" w14:textId="0B610F9F" w:rsidR="00E24265" w:rsidRPr="00615D4B" w:rsidDel="00CB3FDD" w:rsidRDefault="00E24265" w:rsidP="005F76AD">
            <w:pPr>
              <w:rPr>
                <w:del w:id="9909" w:author="阿毛" w:date="2021-05-21T17:53:00Z"/>
                <w:rFonts w:ascii="標楷體" w:eastAsia="標楷體" w:hAnsi="標楷體"/>
              </w:rPr>
            </w:pPr>
            <w:del w:id="9910" w:author="阿毛" w:date="2021-05-21T17:53:00Z">
              <w:r w:rsidDel="00CB3FDD">
                <w:rPr>
                  <w:rFonts w:ascii="標楷體" w:eastAsia="標楷體" w:hAnsi="標楷體" w:hint="eastAsia"/>
                </w:rPr>
                <w:delText>2</w:delText>
              </w:r>
            </w:del>
          </w:p>
        </w:tc>
        <w:tc>
          <w:tcPr>
            <w:tcW w:w="756" w:type="pct"/>
          </w:tcPr>
          <w:p w14:paraId="65E4BEF3" w14:textId="06EDB05D" w:rsidR="00E24265" w:rsidRPr="00615D4B" w:rsidDel="00CB3FDD" w:rsidRDefault="00E24265" w:rsidP="005F76AD">
            <w:pPr>
              <w:rPr>
                <w:del w:id="9911" w:author="阿毛" w:date="2021-05-21T17:53:00Z"/>
                <w:rFonts w:ascii="標楷體" w:eastAsia="標楷體" w:hAnsi="標楷體"/>
              </w:rPr>
            </w:pPr>
            <w:del w:id="9912" w:author="阿毛" w:date="2021-05-21T17:53:00Z">
              <w:r w:rsidRPr="00071BBA" w:rsidDel="00CB3FDD">
                <w:rPr>
                  <w:rFonts w:ascii="標楷體" w:eastAsia="標楷體" w:hAnsi="標楷體" w:hint="eastAsia"/>
                </w:rPr>
                <w:delText>債務人IDN</w:delText>
              </w:r>
            </w:del>
          </w:p>
        </w:tc>
        <w:tc>
          <w:tcPr>
            <w:tcW w:w="624" w:type="pct"/>
          </w:tcPr>
          <w:p w14:paraId="137E50CA" w14:textId="67939E46" w:rsidR="00E24265" w:rsidRPr="00615D4B" w:rsidDel="00CB3FDD" w:rsidRDefault="00E24265" w:rsidP="005F76AD">
            <w:pPr>
              <w:rPr>
                <w:del w:id="9913" w:author="阿毛" w:date="2021-05-21T17:53:00Z"/>
                <w:rFonts w:ascii="標楷體" w:eastAsia="標楷體" w:hAnsi="標楷體"/>
              </w:rPr>
            </w:pPr>
          </w:p>
        </w:tc>
        <w:tc>
          <w:tcPr>
            <w:tcW w:w="624" w:type="pct"/>
          </w:tcPr>
          <w:p w14:paraId="6FEE070F" w14:textId="252BD001" w:rsidR="00E24265" w:rsidRPr="00615D4B" w:rsidDel="00CB3FDD" w:rsidRDefault="00E24265" w:rsidP="005F76AD">
            <w:pPr>
              <w:rPr>
                <w:del w:id="9914" w:author="阿毛" w:date="2021-05-21T17:53:00Z"/>
                <w:rFonts w:ascii="標楷體" w:eastAsia="標楷體" w:hAnsi="標楷體"/>
              </w:rPr>
            </w:pPr>
          </w:p>
        </w:tc>
        <w:tc>
          <w:tcPr>
            <w:tcW w:w="537" w:type="pct"/>
          </w:tcPr>
          <w:p w14:paraId="1991B4B3" w14:textId="1CD77169" w:rsidR="00E24265" w:rsidRPr="00615D4B" w:rsidDel="00CB3FDD" w:rsidRDefault="00E24265" w:rsidP="005F76AD">
            <w:pPr>
              <w:rPr>
                <w:del w:id="9915" w:author="阿毛" w:date="2021-05-21T17:53:00Z"/>
                <w:rFonts w:ascii="標楷體" w:eastAsia="標楷體" w:hAnsi="標楷體"/>
              </w:rPr>
            </w:pPr>
          </w:p>
        </w:tc>
        <w:tc>
          <w:tcPr>
            <w:tcW w:w="299" w:type="pct"/>
          </w:tcPr>
          <w:p w14:paraId="05CE0063" w14:textId="102681B8" w:rsidR="00E24265" w:rsidRPr="00615D4B" w:rsidDel="00CB3FDD" w:rsidRDefault="00E24265" w:rsidP="005F76AD">
            <w:pPr>
              <w:rPr>
                <w:del w:id="9916" w:author="阿毛" w:date="2021-05-21T17:53:00Z"/>
                <w:rFonts w:ascii="標楷體" w:eastAsia="標楷體" w:hAnsi="標楷體"/>
              </w:rPr>
            </w:pPr>
          </w:p>
        </w:tc>
        <w:tc>
          <w:tcPr>
            <w:tcW w:w="299" w:type="pct"/>
          </w:tcPr>
          <w:p w14:paraId="4AF182C6" w14:textId="304B28A4" w:rsidR="00E24265" w:rsidRPr="00615D4B" w:rsidDel="00CB3FDD" w:rsidRDefault="00E24265" w:rsidP="005F76AD">
            <w:pPr>
              <w:rPr>
                <w:del w:id="9917" w:author="阿毛" w:date="2021-05-21T17:53:00Z"/>
                <w:rFonts w:ascii="標楷體" w:eastAsia="標楷體" w:hAnsi="標楷體"/>
              </w:rPr>
            </w:pPr>
          </w:p>
        </w:tc>
        <w:tc>
          <w:tcPr>
            <w:tcW w:w="1643" w:type="pct"/>
          </w:tcPr>
          <w:p w14:paraId="2E32B13C" w14:textId="4E62E947" w:rsidR="00E24265" w:rsidRPr="00615D4B" w:rsidDel="00CB3FDD" w:rsidRDefault="00E24265" w:rsidP="005F76AD">
            <w:pPr>
              <w:rPr>
                <w:del w:id="9918" w:author="阿毛" w:date="2021-05-21T17:53:00Z"/>
                <w:rFonts w:ascii="標楷體" w:eastAsia="標楷體" w:hAnsi="標楷體"/>
              </w:rPr>
            </w:pPr>
          </w:p>
        </w:tc>
      </w:tr>
      <w:tr w:rsidR="00E24265" w:rsidRPr="00615D4B" w:rsidDel="00CB3FDD" w14:paraId="6CB3FEE7" w14:textId="56389E54" w:rsidTr="005F76AD">
        <w:trPr>
          <w:trHeight w:val="291"/>
          <w:jc w:val="center"/>
          <w:del w:id="9919" w:author="阿毛" w:date="2021-05-21T17:53:00Z"/>
        </w:trPr>
        <w:tc>
          <w:tcPr>
            <w:tcW w:w="219" w:type="pct"/>
          </w:tcPr>
          <w:p w14:paraId="6EE050C2" w14:textId="62BDDDD7" w:rsidR="00E24265" w:rsidRPr="00615D4B" w:rsidDel="00CB3FDD" w:rsidRDefault="00E24265" w:rsidP="005F76AD">
            <w:pPr>
              <w:rPr>
                <w:del w:id="9920" w:author="阿毛" w:date="2021-05-21T17:53:00Z"/>
                <w:rFonts w:ascii="標楷體" w:eastAsia="標楷體" w:hAnsi="標楷體"/>
              </w:rPr>
            </w:pPr>
            <w:del w:id="9921" w:author="阿毛" w:date="2021-05-21T17:53:00Z">
              <w:r w:rsidDel="00CB3FDD">
                <w:rPr>
                  <w:rFonts w:ascii="標楷體" w:eastAsia="標楷體" w:hAnsi="標楷體" w:hint="eastAsia"/>
                </w:rPr>
                <w:delText>3</w:delText>
              </w:r>
            </w:del>
          </w:p>
        </w:tc>
        <w:tc>
          <w:tcPr>
            <w:tcW w:w="756" w:type="pct"/>
          </w:tcPr>
          <w:p w14:paraId="2E871B1D" w14:textId="44376638" w:rsidR="00E24265" w:rsidRPr="00615D4B" w:rsidDel="00CB3FDD" w:rsidRDefault="00E24265" w:rsidP="005F76AD">
            <w:pPr>
              <w:rPr>
                <w:del w:id="9922" w:author="阿毛" w:date="2021-05-21T17:53:00Z"/>
                <w:rFonts w:ascii="標楷體" w:eastAsia="標楷體" w:hAnsi="標楷體"/>
              </w:rPr>
            </w:pPr>
            <w:del w:id="9923" w:author="阿毛" w:date="2021-05-21T17:53:00Z">
              <w:r w:rsidRPr="00071BBA" w:rsidDel="00CB3FDD">
                <w:rPr>
                  <w:rFonts w:ascii="標楷體" w:eastAsia="標楷體" w:hAnsi="標楷體" w:hint="eastAsia"/>
                </w:rPr>
                <w:delText>報送單位代號</w:delText>
              </w:r>
            </w:del>
          </w:p>
        </w:tc>
        <w:tc>
          <w:tcPr>
            <w:tcW w:w="624" w:type="pct"/>
          </w:tcPr>
          <w:p w14:paraId="1027EC19" w14:textId="1C5956AD" w:rsidR="00E24265" w:rsidRPr="00615D4B" w:rsidDel="00CB3FDD" w:rsidRDefault="00E24265" w:rsidP="005F76AD">
            <w:pPr>
              <w:rPr>
                <w:del w:id="9924" w:author="阿毛" w:date="2021-05-21T17:53:00Z"/>
                <w:rFonts w:ascii="標楷體" w:eastAsia="標楷體" w:hAnsi="標楷體"/>
              </w:rPr>
            </w:pPr>
          </w:p>
        </w:tc>
        <w:tc>
          <w:tcPr>
            <w:tcW w:w="624" w:type="pct"/>
          </w:tcPr>
          <w:p w14:paraId="66993646" w14:textId="2A5EE6A4" w:rsidR="00E24265" w:rsidRPr="00615D4B" w:rsidDel="00CB3FDD" w:rsidRDefault="00E24265" w:rsidP="005F76AD">
            <w:pPr>
              <w:rPr>
                <w:del w:id="9925" w:author="阿毛" w:date="2021-05-21T17:53:00Z"/>
                <w:rFonts w:ascii="標楷體" w:eastAsia="標楷體" w:hAnsi="標楷體"/>
              </w:rPr>
            </w:pPr>
          </w:p>
        </w:tc>
        <w:tc>
          <w:tcPr>
            <w:tcW w:w="537" w:type="pct"/>
          </w:tcPr>
          <w:p w14:paraId="1EC4084E" w14:textId="15C2F979" w:rsidR="00E24265" w:rsidRPr="00615D4B" w:rsidDel="00CB3FDD" w:rsidRDefault="00E24265" w:rsidP="005F76AD">
            <w:pPr>
              <w:rPr>
                <w:del w:id="9926" w:author="阿毛" w:date="2021-05-21T17:53:00Z"/>
                <w:rFonts w:ascii="標楷體" w:eastAsia="標楷體" w:hAnsi="標楷體"/>
              </w:rPr>
            </w:pPr>
          </w:p>
        </w:tc>
        <w:tc>
          <w:tcPr>
            <w:tcW w:w="299" w:type="pct"/>
          </w:tcPr>
          <w:p w14:paraId="617F48E3" w14:textId="73E94CE7" w:rsidR="00E24265" w:rsidRPr="00615D4B" w:rsidDel="00CB3FDD" w:rsidRDefault="00E24265" w:rsidP="005F76AD">
            <w:pPr>
              <w:rPr>
                <w:del w:id="9927" w:author="阿毛" w:date="2021-05-21T17:53:00Z"/>
                <w:rFonts w:ascii="標楷體" w:eastAsia="標楷體" w:hAnsi="標楷體"/>
              </w:rPr>
            </w:pPr>
          </w:p>
        </w:tc>
        <w:tc>
          <w:tcPr>
            <w:tcW w:w="299" w:type="pct"/>
          </w:tcPr>
          <w:p w14:paraId="6B1C2147" w14:textId="583831BA" w:rsidR="00E24265" w:rsidRPr="00615D4B" w:rsidDel="00CB3FDD" w:rsidRDefault="00E24265" w:rsidP="005F76AD">
            <w:pPr>
              <w:rPr>
                <w:del w:id="9928" w:author="阿毛" w:date="2021-05-21T17:53:00Z"/>
                <w:rFonts w:ascii="標楷體" w:eastAsia="標楷體" w:hAnsi="標楷體"/>
              </w:rPr>
            </w:pPr>
          </w:p>
        </w:tc>
        <w:tc>
          <w:tcPr>
            <w:tcW w:w="1643" w:type="pct"/>
          </w:tcPr>
          <w:p w14:paraId="31358174" w14:textId="7ED8977D" w:rsidR="00E24265" w:rsidRPr="00615D4B" w:rsidDel="00CB3FDD" w:rsidRDefault="00E24265" w:rsidP="005F76AD">
            <w:pPr>
              <w:rPr>
                <w:del w:id="9929" w:author="阿毛" w:date="2021-05-21T17:53:00Z"/>
                <w:rFonts w:ascii="標楷體" w:eastAsia="標楷體" w:hAnsi="標楷體"/>
              </w:rPr>
            </w:pPr>
          </w:p>
        </w:tc>
      </w:tr>
      <w:tr w:rsidR="00E24265" w:rsidRPr="00615D4B" w:rsidDel="00CB3FDD" w14:paraId="3A41F3A3" w14:textId="142DC133" w:rsidTr="005F76AD">
        <w:trPr>
          <w:trHeight w:val="291"/>
          <w:jc w:val="center"/>
          <w:del w:id="9930" w:author="阿毛" w:date="2021-05-21T17:53:00Z"/>
        </w:trPr>
        <w:tc>
          <w:tcPr>
            <w:tcW w:w="219" w:type="pct"/>
          </w:tcPr>
          <w:p w14:paraId="5046D3DC" w14:textId="1DF211A0" w:rsidR="00E24265" w:rsidRPr="00615D4B" w:rsidDel="00CB3FDD" w:rsidRDefault="00E24265" w:rsidP="005F76AD">
            <w:pPr>
              <w:rPr>
                <w:del w:id="9931" w:author="阿毛" w:date="2021-05-21T17:53:00Z"/>
                <w:rFonts w:ascii="標楷體" w:eastAsia="標楷體" w:hAnsi="標楷體"/>
              </w:rPr>
            </w:pPr>
            <w:del w:id="9932" w:author="阿毛" w:date="2021-05-21T17:53:00Z">
              <w:r w:rsidDel="00CB3FDD">
                <w:rPr>
                  <w:rFonts w:ascii="標楷體" w:eastAsia="標楷體" w:hAnsi="標楷體" w:hint="eastAsia"/>
                </w:rPr>
                <w:delText>4</w:delText>
              </w:r>
            </w:del>
          </w:p>
        </w:tc>
        <w:tc>
          <w:tcPr>
            <w:tcW w:w="756" w:type="pct"/>
          </w:tcPr>
          <w:p w14:paraId="483A8726" w14:textId="548FB749" w:rsidR="00E24265" w:rsidRPr="00615D4B" w:rsidDel="00CB3FDD" w:rsidRDefault="00E24265" w:rsidP="005F76AD">
            <w:pPr>
              <w:rPr>
                <w:del w:id="9933" w:author="阿毛" w:date="2021-05-21T17:53:00Z"/>
                <w:rFonts w:ascii="標楷體" w:eastAsia="標楷體" w:hAnsi="標楷體"/>
              </w:rPr>
            </w:pPr>
            <w:del w:id="9934" w:author="阿毛" w:date="2021-05-21T17:53:00Z">
              <w:r w:rsidRPr="00071BBA" w:rsidDel="00CB3FDD">
                <w:rPr>
                  <w:rFonts w:ascii="標楷體" w:eastAsia="標楷體" w:hAnsi="標楷體" w:hint="eastAsia"/>
                </w:rPr>
                <w:delText>協商申請日</w:delText>
              </w:r>
            </w:del>
          </w:p>
        </w:tc>
        <w:tc>
          <w:tcPr>
            <w:tcW w:w="624" w:type="pct"/>
          </w:tcPr>
          <w:p w14:paraId="085F89AF" w14:textId="28774A75" w:rsidR="00E24265" w:rsidRPr="00615D4B" w:rsidDel="00CB3FDD" w:rsidRDefault="00E24265" w:rsidP="005F76AD">
            <w:pPr>
              <w:rPr>
                <w:del w:id="9935" w:author="阿毛" w:date="2021-05-21T17:53:00Z"/>
                <w:rFonts w:ascii="標楷體" w:eastAsia="標楷體" w:hAnsi="標楷體"/>
              </w:rPr>
            </w:pPr>
          </w:p>
        </w:tc>
        <w:tc>
          <w:tcPr>
            <w:tcW w:w="624" w:type="pct"/>
          </w:tcPr>
          <w:p w14:paraId="5431BFFC" w14:textId="0370234E" w:rsidR="00E24265" w:rsidRPr="00615D4B" w:rsidDel="00CB3FDD" w:rsidRDefault="00E24265" w:rsidP="005F76AD">
            <w:pPr>
              <w:rPr>
                <w:del w:id="9936" w:author="阿毛" w:date="2021-05-21T17:53:00Z"/>
                <w:rFonts w:ascii="標楷體" w:eastAsia="標楷體" w:hAnsi="標楷體"/>
              </w:rPr>
            </w:pPr>
          </w:p>
        </w:tc>
        <w:tc>
          <w:tcPr>
            <w:tcW w:w="537" w:type="pct"/>
          </w:tcPr>
          <w:p w14:paraId="139F1658" w14:textId="00070EAD" w:rsidR="00E24265" w:rsidRPr="00615D4B" w:rsidDel="00CB3FDD" w:rsidRDefault="00E24265" w:rsidP="005F76AD">
            <w:pPr>
              <w:rPr>
                <w:del w:id="9937" w:author="阿毛" w:date="2021-05-21T17:53:00Z"/>
                <w:rFonts w:ascii="標楷體" w:eastAsia="標楷體" w:hAnsi="標楷體"/>
              </w:rPr>
            </w:pPr>
          </w:p>
        </w:tc>
        <w:tc>
          <w:tcPr>
            <w:tcW w:w="299" w:type="pct"/>
          </w:tcPr>
          <w:p w14:paraId="5928E1BE" w14:textId="29CAC430" w:rsidR="00E24265" w:rsidRPr="00615D4B" w:rsidDel="00CB3FDD" w:rsidRDefault="00E24265" w:rsidP="005F76AD">
            <w:pPr>
              <w:rPr>
                <w:del w:id="9938" w:author="阿毛" w:date="2021-05-21T17:53:00Z"/>
                <w:rFonts w:ascii="標楷體" w:eastAsia="標楷體" w:hAnsi="標楷體"/>
              </w:rPr>
            </w:pPr>
          </w:p>
        </w:tc>
        <w:tc>
          <w:tcPr>
            <w:tcW w:w="299" w:type="pct"/>
          </w:tcPr>
          <w:p w14:paraId="10692392" w14:textId="62D527E6" w:rsidR="00E24265" w:rsidRPr="00615D4B" w:rsidDel="00CB3FDD" w:rsidRDefault="00E24265" w:rsidP="005F76AD">
            <w:pPr>
              <w:rPr>
                <w:del w:id="9939" w:author="阿毛" w:date="2021-05-21T17:53:00Z"/>
                <w:rFonts w:ascii="標楷體" w:eastAsia="標楷體" w:hAnsi="標楷體"/>
              </w:rPr>
            </w:pPr>
          </w:p>
        </w:tc>
        <w:tc>
          <w:tcPr>
            <w:tcW w:w="1643" w:type="pct"/>
          </w:tcPr>
          <w:p w14:paraId="2C8660F2" w14:textId="26688E74" w:rsidR="00E24265" w:rsidRPr="00615D4B" w:rsidDel="00CB3FDD" w:rsidRDefault="00E24265" w:rsidP="005F76AD">
            <w:pPr>
              <w:rPr>
                <w:del w:id="9940" w:author="阿毛" w:date="2021-05-21T17:53:00Z"/>
                <w:rFonts w:ascii="標楷體" w:eastAsia="標楷體" w:hAnsi="標楷體"/>
              </w:rPr>
            </w:pPr>
          </w:p>
        </w:tc>
      </w:tr>
      <w:tr w:rsidR="00E24265" w:rsidRPr="00615D4B" w:rsidDel="00CB3FDD" w14:paraId="1A704FF0" w14:textId="256C6E2C" w:rsidTr="005F76AD">
        <w:trPr>
          <w:trHeight w:val="291"/>
          <w:jc w:val="center"/>
          <w:del w:id="9941" w:author="阿毛" w:date="2021-05-21T17:53:00Z"/>
        </w:trPr>
        <w:tc>
          <w:tcPr>
            <w:tcW w:w="219" w:type="pct"/>
          </w:tcPr>
          <w:p w14:paraId="0F2C983F" w14:textId="157D1271" w:rsidR="00E24265" w:rsidRPr="00615D4B" w:rsidDel="00CB3FDD" w:rsidRDefault="00E24265" w:rsidP="005F76AD">
            <w:pPr>
              <w:rPr>
                <w:del w:id="9942" w:author="阿毛" w:date="2021-05-21T17:53:00Z"/>
                <w:rFonts w:ascii="標楷體" w:eastAsia="標楷體" w:hAnsi="標楷體"/>
              </w:rPr>
            </w:pPr>
            <w:del w:id="9943" w:author="阿毛" w:date="2021-05-21T17:53:00Z">
              <w:r w:rsidDel="00CB3FDD">
                <w:rPr>
                  <w:rFonts w:ascii="標楷體" w:eastAsia="標楷體" w:hAnsi="標楷體" w:hint="eastAsia"/>
                </w:rPr>
                <w:delText>5</w:delText>
              </w:r>
            </w:del>
          </w:p>
        </w:tc>
        <w:tc>
          <w:tcPr>
            <w:tcW w:w="756" w:type="pct"/>
          </w:tcPr>
          <w:p w14:paraId="3CD96F2C" w14:textId="015C46F7" w:rsidR="00E24265" w:rsidRPr="00615D4B" w:rsidDel="00CB3FDD" w:rsidRDefault="00E24265" w:rsidP="005F76AD">
            <w:pPr>
              <w:rPr>
                <w:del w:id="9944" w:author="阿毛" w:date="2021-05-21T17:53:00Z"/>
                <w:rFonts w:ascii="標楷體" w:eastAsia="標楷體" w:hAnsi="標楷體"/>
              </w:rPr>
            </w:pPr>
            <w:del w:id="9945" w:author="阿毛" w:date="2021-05-21T17:53:00Z">
              <w:r w:rsidRPr="00071BBA" w:rsidDel="00CB3FDD">
                <w:rPr>
                  <w:rFonts w:ascii="標楷體" w:eastAsia="標楷體" w:hAnsi="標楷體" w:hint="eastAsia"/>
                </w:rPr>
                <w:delText>最大債權金融機構代號</w:delText>
              </w:r>
            </w:del>
          </w:p>
        </w:tc>
        <w:tc>
          <w:tcPr>
            <w:tcW w:w="624" w:type="pct"/>
          </w:tcPr>
          <w:p w14:paraId="7C8AACFE" w14:textId="4C1B2368" w:rsidR="00E24265" w:rsidRPr="00615D4B" w:rsidDel="00CB3FDD" w:rsidRDefault="00E24265" w:rsidP="005F76AD">
            <w:pPr>
              <w:rPr>
                <w:del w:id="9946" w:author="阿毛" w:date="2021-05-21T17:53:00Z"/>
                <w:rFonts w:ascii="標楷體" w:eastAsia="標楷體" w:hAnsi="標楷體"/>
              </w:rPr>
            </w:pPr>
          </w:p>
        </w:tc>
        <w:tc>
          <w:tcPr>
            <w:tcW w:w="624" w:type="pct"/>
          </w:tcPr>
          <w:p w14:paraId="6F1B8D72" w14:textId="482A3708" w:rsidR="00E24265" w:rsidRPr="00615D4B" w:rsidDel="00CB3FDD" w:rsidRDefault="00E24265" w:rsidP="005F76AD">
            <w:pPr>
              <w:rPr>
                <w:del w:id="9947" w:author="阿毛" w:date="2021-05-21T17:53:00Z"/>
                <w:rFonts w:ascii="標楷體" w:eastAsia="標楷體" w:hAnsi="標楷體"/>
              </w:rPr>
            </w:pPr>
          </w:p>
        </w:tc>
        <w:tc>
          <w:tcPr>
            <w:tcW w:w="537" w:type="pct"/>
          </w:tcPr>
          <w:p w14:paraId="0F0E5450" w14:textId="168E0294" w:rsidR="00E24265" w:rsidRPr="00615D4B" w:rsidDel="00CB3FDD" w:rsidRDefault="00E24265" w:rsidP="005F76AD">
            <w:pPr>
              <w:rPr>
                <w:del w:id="9948" w:author="阿毛" w:date="2021-05-21T17:53:00Z"/>
                <w:rFonts w:ascii="標楷體" w:eastAsia="標楷體" w:hAnsi="標楷體"/>
              </w:rPr>
            </w:pPr>
          </w:p>
        </w:tc>
        <w:tc>
          <w:tcPr>
            <w:tcW w:w="299" w:type="pct"/>
          </w:tcPr>
          <w:p w14:paraId="33C54B51" w14:textId="6105A4FB" w:rsidR="00E24265" w:rsidRPr="00615D4B" w:rsidDel="00CB3FDD" w:rsidRDefault="00E24265" w:rsidP="005F76AD">
            <w:pPr>
              <w:rPr>
                <w:del w:id="9949" w:author="阿毛" w:date="2021-05-21T17:53:00Z"/>
                <w:rFonts w:ascii="標楷體" w:eastAsia="標楷體" w:hAnsi="標楷體"/>
              </w:rPr>
            </w:pPr>
          </w:p>
        </w:tc>
        <w:tc>
          <w:tcPr>
            <w:tcW w:w="299" w:type="pct"/>
          </w:tcPr>
          <w:p w14:paraId="32E73C7E" w14:textId="30971A62" w:rsidR="00E24265" w:rsidRPr="00615D4B" w:rsidDel="00CB3FDD" w:rsidRDefault="00E24265" w:rsidP="005F76AD">
            <w:pPr>
              <w:rPr>
                <w:del w:id="9950" w:author="阿毛" w:date="2021-05-21T17:53:00Z"/>
                <w:rFonts w:ascii="標楷體" w:eastAsia="標楷體" w:hAnsi="標楷體"/>
              </w:rPr>
            </w:pPr>
          </w:p>
        </w:tc>
        <w:tc>
          <w:tcPr>
            <w:tcW w:w="1643" w:type="pct"/>
          </w:tcPr>
          <w:p w14:paraId="6C086DFC" w14:textId="2FDBFC57" w:rsidR="00E24265" w:rsidRPr="00615D4B" w:rsidDel="00CB3FDD" w:rsidRDefault="00E24265" w:rsidP="005F76AD">
            <w:pPr>
              <w:rPr>
                <w:del w:id="9951" w:author="阿毛" w:date="2021-05-21T17:53:00Z"/>
                <w:rFonts w:ascii="標楷體" w:eastAsia="標楷體" w:hAnsi="標楷體"/>
              </w:rPr>
            </w:pPr>
          </w:p>
        </w:tc>
      </w:tr>
      <w:tr w:rsidR="00E24265" w:rsidRPr="00615D4B" w:rsidDel="00CB3FDD" w14:paraId="29C85956" w14:textId="6F4EEEA2" w:rsidTr="005F76AD">
        <w:trPr>
          <w:trHeight w:val="291"/>
          <w:jc w:val="center"/>
          <w:del w:id="9952" w:author="阿毛" w:date="2021-05-21T17:53:00Z"/>
        </w:trPr>
        <w:tc>
          <w:tcPr>
            <w:tcW w:w="219" w:type="pct"/>
          </w:tcPr>
          <w:p w14:paraId="61B77989" w14:textId="53A02F3D" w:rsidR="00E24265" w:rsidRPr="00615D4B" w:rsidDel="00CB3FDD" w:rsidRDefault="00E24265" w:rsidP="005F76AD">
            <w:pPr>
              <w:rPr>
                <w:del w:id="9953" w:author="阿毛" w:date="2021-05-21T17:53:00Z"/>
                <w:rFonts w:ascii="標楷體" w:eastAsia="標楷體" w:hAnsi="標楷體"/>
              </w:rPr>
            </w:pPr>
            <w:del w:id="9954" w:author="阿毛" w:date="2021-05-21T17:53:00Z">
              <w:r w:rsidDel="00CB3FDD">
                <w:rPr>
                  <w:rFonts w:ascii="標楷體" w:eastAsia="標楷體" w:hAnsi="標楷體" w:hint="eastAsia"/>
                </w:rPr>
                <w:delText>6</w:delText>
              </w:r>
            </w:del>
          </w:p>
        </w:tc>
        <w:tc>
          <w:tcPr>
            <w:tcW w:w="756" w:type="pct"/>
          </w:tcPr>
          <w:p w14:paraId="56BE6452" w14:textId="3543DB7F" w:rsidR="00E24265" w:rsidRPr="00615D4B" w:rsidDel="00CB3FDD" w:rsidRDefault="00E24265" w:rsidP="005F76AD">
            <w:pPr>
              <w:rPr>
                <w:del w:id="9955" w:author="阿毛" w:date="2021-05-21T17:53:00Z"/>
                <w:rFonts w:ascii="標楷體" w:eastAsia="標楷體" w:hAnsi="標楷體"/>
              </w:rPr>
            </w:pPr>
            <w:del w:id="9956" w:author="阿毛" w:date="2021-05-21T17:53:00Z">
              <w:r w:rsidRPr="00071BBA" w:rsidDel="00CB3FDD">
                <w:rPr>
                  <w:rFonts w:ascii="標楷體" w:eastAsia="標楷體" w:hAnsi="標楷體" w:hint="eastAsia"/>
                </w:rPr>
                <w:delText>帳號</w:delText>
              </w:r>
            </w:del>
          </w:p>
        </w:tc>
        <w:tc>
          <w:tcPr>
            <w:tcW w:w="624" w:type="pct"/>
          </w:tcPr>
          <w:p w14:paraId="611B78AD" w14:textId="07486823" w:rsidR="00E24265" w:rsidRPr="00615D4B" w:rsidDel="00CB3FDD" w:rsidRDefault="00E24265" w:rsidP="005F76AD">
            <w:pPr>
              <w:rPr>
                <w:del w:id="9957" w:author="阿毛" w:date="2021-05-21T17:53:00Z"/>
                <w:rFonts w:ascii="標楷體" w:eastAsia="標楷體" w:hAnsi="標楷體"/>
              </w:rPr>
            </w:pPr>
          </w:p>
        </w:tc>
        <w:tc>
          <w:tcPr>
            <w:tcW w:w="624" w:type="pct"/>
          </w:tcPr>
          <w:p w14:paraId="75F16B59" w14:textId="7FCFC7C0" w:rsidR="00E24265" w:rsidRPr="00615D4B" w:rsidDel="00CB3FDD" w:rsidRDefault="00E24265" w:rsidP="005F76AD">
            <w:pPr>
              <w:rPr>
                <w:del w:id="9958" w:author="阿毛" w:date="2021-05-21T17:53:00Z"/>
                <w:rFonts w:ascii="標楷體" w:eastAsia="標楷體" w:hAnsi="標楷體"/>
              </w:rPr>
            </w:pPr>
          </w:p>
        </w:tc>
        <w:tc>
          <w:tcPr>
            <w:tcW w:w="537" w:type="pct"/>
          </w:tcPr>
          <w:p w14:paraId="49B021C1" w14:textId="612F0410" w:rsidR="00E24265" w:rsidRPr="00615D4B" w:rsidDel="00CB3FDD" w:rsidRDefault="00E24265" w:rsidP="005F76AD">
            <w:pPr>
              <w:rPr>
                <w:del w:id="9959" w:author="阿毛" w:date="2021-05-21T17:53:00Z"/>
                <w:rFonts w:ascii="標楷體" w:eastAsia="標楷體" w:hAnsi="標楷體"/>
              </w:rPr>
            </w:pPr>
          </w:p>
        </w:tc>
        <w:tc>
          <w:tcPr>
            <w:tcW w:w="299" w:type="pct"/>
          </w:tcPr>
          <w:p w14:paraId="050BBCAA" w14:textId="63BBC8A1" w:rsidR="00E24265" w:rsidRPr="00615D4B" w:rsidDel="00CB3FDD" w:rsidRDefault="00E24265" w:rsidP="005F76AD">
            <w:pPr>
              <w:rPr>
                <w:del w:id="9960" w:author="阿毛" w:date="2021-05-21T17:53:00Z"/>
                <w:rFonts w:ascii="標楷體" w:eastAsia="標楷體" w:hAnsi="標楷體"/>
              </w:rPr>
            </w:pPr>
          </w:p>
        </w:tc>
        <w:tc>
          <w:tcPr>
            <w:tcW w:w="299" w:type="pct"/>
          </w:tcPr>
          <w:p w14:paraId="2E51672D" w14:textId="360CBB21" w:rsidR="00E24265" w:rsidRPr="00615D4B" w:rsidDel="00CB3FDD" w:rsidRDefault="00E24265" w:rsidP="005F76AD">
            <w:pPr>
              <w:rPr>
                <w:del w:id="9961" w:author="阿毛" w:date="2021-05-21T17:53:00Z"/>
                <w:rFonts w:ascii="標楷體" w:eastAsia="標楷體" w:hAnsi="標楷體"/>
              </w:rPr>
            </w:pPr>
          </w:p>
        </w:tc>
        <w:tc>
          <w:tcPr>
            <w:tcW w:w="1643" w:type="pct"/>
          </w:tcPr>
          <w:p w14:paraId="03F003A4" w14:textId="2173B762" w:rsidR="00E24265" w:rsidRPr="00615D4B" w:rsidDel="00CB3FDD" w:rsidRDefault="00E24265" w:rsidP="005F76AD">
            <w:pPr>
              <w:rPr>
                <w:del w:id="9962" w:author="阿毛" w:date="2021-05-21T17:53:00Z"/>
                <w:rFonts w:ascii="標楷體" w:eastAsia="標楷體" w:hAnsi="標楷體"/>
              </w:rPr>
            </w:pPr>
          </w:p>
        </w:tc>
      </w:tr>
      <w:tr w:rsidR="00E24265" w:rsidRPr="00615D4B" w:rsidDel="00CB3FDD" w14:paraId="674B3BF8" w14:textId="35AA9C33" w:rsidTr="005F76AD">
        <w:trPr>
          <w:trHeight w:val="291"/>
          <w:jc w:val="center"/>
          <w:del w:id="9963" w:author="阿毛" w:date="2021-05-21T17:53:00Z"/>
        </w:trPr>
        <w:tc>
          <w:tcPr>
            <w:tcW w:w="219" w:type="pct"/>
          </w:tcPr>
          <w:p w14:paraId="0617F8E9" w14:textId="3C6B187D" w:rsidR="00E24265" w:rsidRPr="00615D4B" w:rsidDel="00CB3FDD" w:rsidRDefault="00E24265" w:rsidP="005F76AD">
            <w:pPr>
              <w:rPr>
                <w:del w:id="9964" w:author="阿毛" w:date="2021-05-21T17:53:00Z"/>
                <w:rFonts w:ascii="標楷體" w:eastAsia="標楷體" w:hAnsi="標楷體"/>
              </w:rPr>
            </w:pPr>
            <w:del w:id="9965" w:author="阿毛" w:date="2021-05-21T17:53:00Z">
              <w:r w:rsidDel="00CB3FDD">
                <w:rPr>
                  <w:rFonts w:ascii="標楷體" w:eastAsia="標楷體" w:hAnsi="標楷體" w:hint="eastAsia"/>
                </w:rPr>
                <w:delText>7</w:delText>
              </w:r>
            </w:del>
          </w:p>
        </w:tc>
        <w:tc>
          <w:tcPr>
            <w:tcW w:w="756" w:type="pct"/>
          </w:tcPr>
          <w:p w14:paraId="60B4ACC1" w14:textId="0EB1FF78" w:rsidR="00E24265" w:rsidRPr="00615D4B" w:rsidDel="00CB3FDD" w:rsidRDefault="00E24265" w:rsidP="005F76AD">
            <w:pPr>
              <w:rPr>
                <w:del w:id="9966" w:author="阿毛" w:date="2021-05-21T17:53:00Z"/>
                <w:rFonts w:ascii="標楷體" w:eastAsia="標楷體" w:hAnsi="標楷體"/>
              </w:rPr>
            </w:pPr>
            <w:del w:id="9967" w:author="阿毛" w:date="2021-05-21T17:53:00Z">
              <w:r w:rsidRPr="00071BBA" w:rsidDel="00CB3FDD">
                <w:rPr>
                  <w:rFonts w:ascii="標楷體" w:eastAsia="標楷體" w:hAnsi="標楷體" w:hint="eastAsia"/>
                </w:rPr>
                <w:delText>擔保品類別</w:delText>
              </w:r>
            </w:del>
          </w:p>
        </w:tc>
        <w:tc>
          <w:tcPr>
            <w:tcW w:w="624" w:type="pct"/>
          </w:tcPr>
          <w:p w14:paraId="0E54451A" w14:textId="5DA2501F" w:rsidR="00E24265" w:rsidRPr="00615D4B" w:rsidDel="00CB3FDD" w:rsidRDefault="00E24265" w:rsidP="005F76AD">
            <w:pPr>
              <w:rPr>
                <w:del w:id="9968" w:author="阿毛" w:date="2021-05-21T17:53:00Z"/>
                <w:rFonts w:ascii="標楷體" w:eastAsia="標楷體" w:hAnsi="標楷體"/>
              </w:rPr>
            </w:pPr>
          </w:p>
        </w:tc>
        <w:tc>
          <w:tcPr>
            <w:tcW w:w="624" w:type="pct"/>
          </w:tcPr>
          <w:p w14:paraId="51EBB9E1" w14:textId="36E89193" w:rsidR="00E24265" w:rsidRPr="00615D4B" w:rsidDel="00CB3FDD" w:rsidRDefault="00E24265" w:rsidP="005F76AD">
            <w:pPr>
              <w:rPr>
                <w:del w:id="9969" w:author="阿毛" w:date="2021-05-21T17:53:00Z"/>
                <w:rFonts w:ascii="標楷體" w:eastAsia="標楷體" w:hAnsi="標楷體"/>
              </w:rPr>
            </w:pPr>
          </w:p>
        </w:tc>
        <w:tc>
          <w:tcPr>
            <w:tcW w:w="537" w:type="pct"/>
          </w:tcPr>
          <w:p w14:paraId="5B46D8DC" w14:textId="218CC0AF" w:rsidR="00E24265" w:rsidRPr="00615D4B" w:rsidDel="00CB3FDD" w:rsidRDefault="00E24265" w:rsidP="005F76AD">
            <w:pPr>
              <w:rPr>
                <w:del w:id="9970" w:author="阿毛" w:date="2021-05-21T17:53:00Z"/>
                <w:rFonts w:ascii="標楷體" w:eastAsia="標楷體" w:hAnsi="標楷體"/>
              </w:rPr>
            </w:pPr>
            <w:del w:id="9971" w:author="阿毛" w:date="2021-05-21T17:53:00Z">
              <w:r w:rsidDel="00CB3FDD">
                <w:rPr>
                  <w:rFonts w:ascii="標楷體" w:eastAsia="標楷體" w:hAnsi="標楷體" w:hint="eastAsia"/>
                </w:rPr>
                <w:delText>下拉式選單</w:delText>
              </w:r>
            </w:del>
          </w:p>
        </w:tc>
        <w:tc>
          <w:tcPr>
            <w:tcW w:w="299" w:type="pct"/>
          </w:tcPr>
          <w:p w14:paraId="47FA4DE2" w14:textId="2FC8ADCD" w:rsidR="00E24265" w:rsidRPr="00615D4B" w:rsidDel="00CB3FDD" w:rsidRDefault="00E24265" w:rsidP="005F76AD">
            <w:pPr>
              <w:rPr>
                <w:del w:id="9972" w:author="阿毛" w:date="2021-05-21T17:53:00Z"/>
                <w:rFonts w:ascii="標楷體" w:eastAsia="標楷體" w:hAnsi="標楷體"/>
              </w:rPr>
            </w:pPr>
          </w:p>
        </w:tc>
        <w:tc>
          <w:tcPr>
            <w:tcW w:w="299" w:type="pct"/>
          </w:tcPr>
          <w:p w14:paraId="688AA866" w14:textId="40C05C1A" w:rsidR="00E24265" w:rsidRPr="00615D4B" w:rsidDel="00CB3FDD" w:rsidRDefault="00E24265" w:rsidP="005F76AD">
            <w:pPr>
              <w:rPr>
                <w:del w:id="9973" w:author="阿毛" w:date="2021-05-21T17:53:00Z"/>
                <w:rFonts w:ascii="標楷體" w:eastAsia="標楷體" w:hAnsi="標楷體"/>
              </w:rPr>
            </w:pPr>
          </w:p>
        </w:tc>
        <w:tc>
          <w:tcPr>
            <w:tcW w:w="1643" w:type="pct"/>
          </w:tcPr>
          <w:p w14:paraId="2A6B2DF8" w14:textId="03323B01" w:rsidR="00E24265" w:rsidRPr="00EC503A" w:rsidDel="00CB3FDD" w:rsidRDefault="00E24265" w:rsidP="005F76AD">
            <w:pPr>
              <w:rPr>
                <w:del w:id="9974" w:author="阿毛" w:date="2021-05-21T17:53:00Z"/>
                <w:rFonts w:ascii="標楷體" w:eastAsia="標楷體" w:hAnsi="標楷體"/>
              </w:rPr>
            </w:pPr>
            <w:del w:id="9975" w:author="阿毛" w:date="2021-05-21T17:53:00Z">
              <w:r w:rsidRPr="00EC503A" w:rsidDel="00CB3FDD">
                <w:rPr>
                  <w:rFonts w:ascii="標楷體" w:eastAsia="標楷體" w:hAnsi="標楷體" w:hint="eastAsia"/>
                </w:rPr>
                <w:delText>1:純信用</w:delText>
              </w:r>
            </w:del>
          </w:p>
          <w:p w14:paraId="6CCF3F8F" w14:textId="2B30A499" w:rsidR="00E24265" w:rsidRPr="00EC503A" w:rsidDel="00CB3FDD" w:rsidRDefault="00E24265" w:rsidP="005F76AD">
            <w:pPr>
              <w:rPr>
                <w:del w:id="9976" w:author="阿毛" w:date="2021-05-21T17:53:00Z"/>
                <w:rFonts w:ascii="標楷體" w:eastAsia="標楷體" w:hAnsi="標楷體"/>
              </w:rPr>
            </w:pPr>
            <w:del w:id="9977" w:author="阿毛" w:date="2021-05-21T17:53:00Z">
              <w:r w:rsidRPr="00EC503A" w:rsidDel="00CB3FDD">
                <w:rPr>
                  <w:rFonts w:ascii="標楷體" w:eastAsia="標楷體" w:hAnsi="標楷體" w:hint="eastAsia"/>
                </w:rPr>
                <w:delText>2:信用保險</w:delText>
              </w:r>
            </w:del>
          </w:p>
          <w:p w14:paraId="65C64131" w14:textId="7892F72A" w:rsidR="00E24265" w:rsidRPr="00EC503A" w:rsidDel="00CB3FDD" w:rsidRDefault="00E24265" w:rsidP="005F76AD">
            <w:pPr>
              <w:rPr>
                <w:del w:id="9978" w:author="阿毛" w:date="2021-05-21T17:53:00Z"/>
                <w:rFonts w:ascii="標楷體" w:eastAsia="標楷體" w:hAnsi="標楷體"/>
              </w:rPr>
            </w:pPr>
            <w:del w:id="9979" w:author="阿毛" w:date="2021-05-21T17:53:00Z">
              <w:r w:rsidRPr="00EC503A" w:rsidDel="00CB3FDD">
                <w:rPr>
                  <w:rFonts w:ascii="標楷體" w:eastAsia="標楷體" w:hAnsi="標楷體" w:hint="eastAsia"/>
                </w:rPr>
                <w:delText>3:政府(或金融機構)保證</w:delText>
              </w:r>
            </w:del>
          </w:p>
          <w:p w14:paraId="01BFD28A" w14:textId="0379DE95" w:rsidR="00E24265" w:rsidRPr="00EC503A" w:rsidDel="00CB3FDD" w:rsidRDefault="00E24265" w:rsidP="005F76AD">
            <w:pPr>
              <w:rPr>
                <w:del w:id="9980" w:author="阿毛" w:date="2021-05-21T17:53:00Z"/>
                <w:rFonts w:ascii="標楷體" w:eastAsia="標楷體" w:hAnsi="標楷體"/>
              </w:rPr>
            </w:pPr>
            <w:del w:id="9981" w:author="阿毛" w:date="2021-05-21T17:53:00Z">
              <w:r w:rsidRPr="00EC503A" w:rsidDel="00CB3FDD">
                <w:rPr>
                  <w:rFonts w:ascii="標楷體" w:eastAsia="標楷體" w:hAnsi="標楷體" w:hint="eastAsia"/>
                </w:rPr>
                <w:delText>4:其他機構保證</w:delText>
              </w:r>
            </w:del>
          </w:p>
          <w:p w14:paraId="36FCB487" w14:textId="20F47B7A" w:rsidR="00E24265" w:rsidRPr="00EC503A" w:rsidDel="00CB3FDD" w:rsidRDefault="00E24265" w:rsidP="005F76AD">
            <w:pPr>
              <w:rPr>
                <w:del w:id="9982" w:author="阿毛" w:date="2021-05-21T17:53:00Z"/>
                <w:rFonts w:ascii="標楷體" w:eastAsia="標楷體" w:hAnsi="標楷體"/>
              </w:rPr>
            </w:pPr>
            <w:del w:id="9983" w:author="阿毛" w:date="2021-05-21T17:53:00Z">
              <w:r w:rsidRPr="00EC503A" w:rsidDel="00CB3FDD">
                <w:rPr>
                  <w:rFonts w:ascii="標楷體" w:eastAsia="標楷體" w:hAnsi="標楷體" w:hint="eastAsia"/>
                </w:rPr>
                <w:delText>5:中小企業信用保證基金保證</w:delText>
              </w:r>
            </w:del>
          </w:p>
          <w:p w14:paraId="17A661F6" w14:textId="7D24146E" w:rsidR="00E24265" w:rsidRPr="00EC503A" w:rsidDel="00CB3FDD" w:rsidRDefault="00E24265" w:rsidP="005F76AD">
            <w:pPr>
              <w:rPr>
                <w:del w:id="9984" w:author="阿毛" w:date="2021-05-21T17:53:00Z"/>
                <w:rFonts w:ascii="標楷體" w:eastAsia="標楷體" w:hAnsi="標楷體"/>
              </w:rPr>
            </w:pPr>
            <w:del w:id="9985" w:author="阿毛" w:date="2021-05-21T17:53:00Z">
              <w:r w:rsidRPr="00EC503A" w:rsidDel="00CB3FDD">
                <w:rPr>
                  <w:rFonts w:ascii="標楷體" w:eastAsia="標楷體" w:hAnsi="標楷體" w:hint="eastAsia"/>
                </w:rPr>
                <w:delText>6:農業信用保證基金保證</w:delText>
              </w:r>
            </w:del>
          </w:p>
          <w:p w14:paraId="6508C659" w14:textId="1D4611BF" w:rsidR="00E24265" w:rsidRPr="00EC503A" w:rsidDel="00CB3FDD" w:rsidRDefault="00E24265" w:rsidP="005F76AD">
            <w:pPr>
              <w:rPr>
                <w:del w:id="9986" w:author="阿毛" w:date="2021-05-21T17:53:00Z"/>
                <w:rFonts w:ascii="標楷體" w:eastAsia="標楷體" w:hAnsi="標楷體"/>
              </w:rPr>
            </w:pPr>
            <w:del w:id="9987" w:author="阿毛" w:date="2021-05-21T17:53:00Z">
              <w:r w:rsidRPr="00EC503A" w:rsidDel="00CB3FDD">
                <w:rPr>
                  <w:rFonts w:ascii="標楷體" w:eastAsia="標楷體" w:hAnsi="標楷體" w:hint="eastAsia"/>
                </w:rPr>
                <w:delText>7:華僑貸款信用保證基金保證</w:delText>
              </w:r>
            </w:del>
          </w:p>
          <w:p w14:paraId="1CAE3613" w14:textId="5136F651" w:rsidR="00E24265" w:rsidRPr="00EC503A" w:rsidDel="00CB3FDD" w:rsidRDefault="00E24265" w:rsidP="005F76AD">
            <w:pPr>
              <w:rPr>
                <w:del w:id="9988" w:author="阿毛" w:date="2021-05-21T17:53:00Z"/>
                <w:rFonts w:ascii="標楷體" w:eastAsia="標楷體" w:hAnsi="標楷體"/>
              </w:rPr>
            </w:pPr>
            <w:del w:id="9989" w:author="阿毛" w:date="2021-05-21T17:53:00Z">
              <w:r w:rsidRPr="00EC503A" w:rsidDel="00CB3FDD">
                <w:rPr>
                  <w:rFonts w:ascii="標楷體" w:eastAsia="標楷體" w:hAnsi="標楷體" w:hint="eastAsia"/>
                </w:rPr>
                <w:delText>8:國際合作發展基金會信用保證</w:delText>
              </w:r>
            </w:del>
          </w:p>
          <w:p w14:paraId="625D4666" w14:textId="4AA4640A" w:rsidR="00E24265" w:rsidRPr="00EC503A" w:rsidDel="00CB3FDD" w:rsidRDefault="00E24265" w:rsidP="005F76AD">
            <w:pPr>
              <w:rPr>
                <w:del w:id="9990" w:author="阿毛" w:date="2021-05-21T17:53:00Z"/>
                <w:rFonts w:ascii="標楷體" w:eastAsia="標楷體" w:hAnsi="標楷體"/>
              </w:rPr>
            </w:pPr>
            <w:del w:id="9991" w:author="阿毛" w:date="2021-05-21T17:53:00Z">
              <w:r w:rsidRPr="00EC503A" w:rsidDel="00CB3FDD">
                <w:rPr>
                  <w:rFonts w:ascii="標楷體" w:eastAsia="標楷體" w:hAnsi="標楷體" w:hint="eastAsia"/>
                </w:rPr>
                <w:delText>9:原住民族綜合發展基金信用保證</w:delText>
              </w:r>
            </w:del>
          </w:p>
          <w:p w14:paraId="2F62AC8B" w14:textId="599607A1" w:rsidR="00E24265" w:rsidRPr="00EC503A" w:rsidDel="00CB3FDD" w:rsidRDefault="00E24265" w:rsidP="005F76AD">
            <w:pPr>
              <w:rPr>
                <w:del w:id="9992" w:author="阿毛" w:date="2021-05-21T17:53:00Z"/>
                <w:rFonts w:ascii="標楷體" w:eastAsia="標楷體" w:hAnsi="標楷體"/>
              </w:rPr>
            </w:pPr>
            <w:del w:id="9993" w:author="阿毛" w:date="2021-05-21T17:53:00Z">
              <w:r w:rsidRPr="00EC503A" w:rsidDel="00CB3FDD">
                <w:rPr>
                  <w:rFonts w:ascii="標楷體" w:eastAsia="標楷體" w:hAnsi="標楷體" w:hint="eastAsia"/>
                </w:rPr>
                <w:delText>10:債券(公債)</w:delText>
              </w:r>
            </w:del>
          </w:p>
          <w:p w14:paraId="77822324" w14:textId="6054435C" w:rsidR="00E24265" w:rsidRPr="00EC503A" w:rsidDel="00CB3FDD" w:rsidRDefault="00E24265" w:rsidP="005F76AD">
            <w:pPr>
              <w:rPr>
                <w:del w:id="9994" w:author="阿毛" w:date="2021-05-21T17:53:00Z"/>
                <w:rFonts w:ascii="標楷體" w:eastAsia="標楷體" w:hAnsi="標楷體"/>
              </w:rPr>
            </w:pPr>
            <w:del w:id="9995" w:author="阿毛" w:date="2021-05-21T17:53:00Z">
              <w:r w:rsidRPr="00EC503A" w:rsidDel="00CB3FDD">
                <w:rPr>
                  <w:rFonts w:ascii="標楷體" w:eastAsia="標楷體" w:hAnsi="標楷體" w:hint="eastAsia"/>
                </w:rPr>
                <w:delText>11:擔保公司債</w:delText>
              </w:r>
            </w:del>
          </w:p>
          <w:p w14:paraId="568B0354" w14:textId="08492689" w:rsidR="00E24265" w:rsidRPr="00EC503A" w:rsidDel="00CB3FDD" w:rsidRDefault="00E24265" w:rsidP="005F76AD">
            <w:pPr>
              <w:rPr>
                <w:del w:id="9996" w:author="阿毛" w:date="2021-05-21T17:53:00Z"/>
                <w:rFonts w:ascii="標楷體" w:eastAsia="標楷體" w:hAnsi="標楷體"/>
              </w:rPr>
            </w:pPr>
            <w:del w:id="9997" w:author="阿毛" w:date="2021-05-21T17:53:00Z">
              <w:r w:rsidRPr="00EC503A" w:rsidDel="00CB3FDD">
                <w:rPr>
                  <w:rFonts w:ascii="標楷體" w:eastAsia="標楷體" w:hAnsi="標楷體" w:hint="eastAsia"/>
                </w:rPr>
                <w:delText>12:無擔保公司債</w:delText>
              </w:r>
            </w:del>
          </w:p>
          <w:p w14:paraId="2E0B930B" w14:textId="6978A1AA" w:rsidR="00E24265" w:rsidRPr="00EC503A" w:rsidDel="00CB3FDD" w:rsidRDefault="00E24265" w:rsidP="005F76AD">
            <w:pPr>
              <w:rPr>
                <w:del w:id="9998" w:author="阿毛" w:date="2021-05-21T17:53:00Z"/>
                <w:rFonts w:ascii="標楷體" w:eastAsia="標楷體" w:hAnsi="標楷體"/>
              </w:rPr>
            </w:pPr>
            <w:del w:id="9999" w:author="阿毛" w:date="2021-05-21T17:53:00Z">
              <w:r w:rsidRPr="00EC503A" w:rsidDel="00CB3FDD">
                <w:rPr>
                  <w:rFonts w:ascii="標楷體" w:eastAsia="標楷體" w:hAnsi="標楷體" w:hint="eastAsia"/>
                </w:rPr>
                <w:delText>13:金融債券</w:delText>
              </w:r>
            </w:del>
          </w:p>
          <w:p w14:paraId="0D14EB8F" w14:textId="2757F037" w:rsidR="00E24265" w:rsidRPr="00EC503A" w:rsidDel="00CB3FDD" w:rsidRDefault="00E24265" w:rsidP="005F76AD">
            <w:pPr>
              <w:rPr>
                <w:del w:id="10000" w:author="阿毛" w:date="2021-05-21T17:53:00Z"/>
                <w:rFonts w:ascii="標楷體" w:eastAsia="標楷體" w:hAnsi="標楷體"/>
              </w:rPr>
            </w:pPr>
            <w:del w:id="10001" w:author="阿毛" w:date="2021-05-21T17:53:00Z">
              <w:r w:rsidRPr="00EC503A" w:rsidDel="00CB3FDD">
                <w:rPr>
                  <w:rFonts w:ascii="標楷體" w:eastAsia="標楷體" w:hAnsi="標楷體" w:hint="eastAsia"/>
                </w:rPr>
                <w:delText>14:股票(或股權憑證)</w:delText>
              </w:r>
            </w:del>
          </w:p>
          <w:p w14:paraId="769D8943" w14:textId="79592838" w:rsidR="00E24265" w:rsidRPr="00EC503A" w:rsidDel="00CB3FDD" w:rsidRDefault="00E24265" w:rsidP="005F76AD">
            <w:pPr>
              <w:rPr>
                <w:del w:id="10002" w:author="阿毛" w:date="2021-05-21T17:53:00Z"/>
                <w:rFonts w:ascii="標楷體" w:eastAsia="標楷體" w:hAnsi="標楷體"/>
              </w:rPr>
            </w:pPr>
            <w:del w:id="10003" w:author="阿毛" w:date="2021-05-21T17:53:00Z">
              <w:r w:rsidRPr="00EC503A" w:rsidDel="00CB3FDD">
                <w:rPr>
                  <w:rFonts w:ascii="標楷體" w:eastAsia="標楷體" w:hAnsi="標楷體" w:hint="eastAsia"/>
                </w:rPr>
                <w:delText>15:證券融資</w:delText>
              </w:r>
            </w:del>
          </w:p>
          <w:p w14:paraId="14A7D803" w14:textId="17E72A5C" w:rsidR="00E24265" w:rsidRPr="00EC503A" w:rsidDel="00CB3FDD" w:rsidRDefault="00E24265" w:rsidP="005F76AD">
            <w:pPr>
              <w:rPr>
                <w:del w:id="10004" w:author="阿毛" w:date="2021-05-21T17:53:00Z"/>
                <w:rFonts w:ascii="標楷體" w:eastAsia="標楷體" w:hAnsi="標楷體"/>
              </w:rPr>
            </w:pPr>
            <w:del w:id="10005" w:author="阿毛" w:date="2021-05-21T17:53:00Z">
              <w:r w:rsidRPr="00EC503A" w:rsidDel="00CB3FDD">
                <w:rPr>
                  <w:rFonts w:ascii="標楷體" w:eastAsia="標楷體" w:hAnsi="標楷體" w:hint="eastAsia"/>
                </w:rPr>
                <w:delText>16:國庫券</w:delText>
              </w:r>
            </w:del>
          </w:p>
          <w:p w14:paraId="0616AA8F" w14:textId="0F027666" w:rsidR="00E24265" w:rsidRPr="00EC503A" w:rsidDel="00CB3FDD" w:rsidRDefault="00E24265" w:rsidP="005F76AD">
            <w:pPr>
              <w:rPr>
                <w:del w:id="10006" w:author="阿毛" w:date="2021-05-21T17:53:00Z"/>
                <w:rFonts w:ascii="標楷體" w:eastAsia="標楷體" w:hAnsi="標楷體"/>
              </w:rPr>
            </w:pPr>
            <w:del w:id="10007" w:author="阿毛" w:date="2021-05-21T17:53:00Z">
              <w:r w:rsidRPr="00EC503A" w:rsidDel="00CB3FDD">
                <w:rPr>
                  <w:rFonts w:ascii="標楷體" w:eastAsia="標楷體" w:hAnsi="標楷體" w:hint="eastAsia"/>
                </w:rPr>
                <w:delText>17:儲蓄券</w:delText>
              </w:r>
            </w:del>
          </w:p>
          <w:p w14:paraId="2E99DDA8" w14:textId="0C0C315F" w:rsidR="00E24265" w:rsidRPr="00EC503A" w:rsidDel="00CB3FDD" w:rsidRDefault="00E24265" w:rsidP="005F76AD">
            <w:pPr>
              <w:rPr>
                <w:del w:id="10008" w:author="阿毛" w:date="2021-05-21T17:53:00Z"/>
                <w:rFonts w:ascii="標楷體" w:eastAsia="標楷體" w:hAnsi="標楷體"/>
              </w:rPr>
            </w:pPr>
            <w:del w:id="10009" w:author="阿毛" w:date="2021-05-21T17:53:00Z">
              <w:r w:rsidRPr="00EC503A" w:rsidDel="00CB3FDD">
                <w:rPr>
                  <w:rFonts w:ascii="標楷體" w:eastAsia="標楷體" w:hAnsi="標楷體" w:hint="eastAsia"/>
                </w:rPr>
                <w:delText>18:中央銀行可轉讓定期存單</w:delText>
              </w:r>
            </w:del>
          </w:p>
          <w:p w14:paraId="5FD9483A" w14:textId="1D77D0F2" w:rsidR="00E24265" w:rsidRPr="00EC503A" w:rsidDel="00CB3FDD" w:rsidRDefault="00E24265" w:rsidP="005F76AD">
            <w:pPr>
              <w:rPr>
                <w:del w:id="10010" w:author="阿毛" w:date="2021-05-21T17:53:00Z"/>
                <w:rFonts w:ascii="標楷體" w:eastAsia="標楷體" w:hAnsi="標楷體"/>
              </w:rPr>
            </w:pPr>
            <w:del w:id="10011" w:author="阿毛" w:date="2021-05-21T17:53:00Z">
              <w:r w:rsidRPr="00EC503A" w:rsidDel="00CB3FDD">
                <w:rPr>
                  <w:rFonts w:ascii="標楷體" w:eastAsia="標楷體" w:hAnsi="標楷體" w:hint="eastAsia"/>
                </w:rPr>
                <w:delText>19:一般金融機構可轉讓定期存單</w:delText>
              </w:r>
            </w:del>
          </w:p>
          <w:p w14:paraId="2DB4BCE0" w14:textId="0EE00B76" w:rsidR="00E24265" w:rsidRPr="00EC503A" w:rsidDel="00CB3FDD" w:rsidRDefault="00E24265" w:rsidP="005F76AD">
            <w:pPr>
              <w:rPr>
                <w:del w:id="10012" w:author="阿毛" w:date="2021-05-21T17:53:00Z"/>
                <w:rFonts w:ascii="標楷體" w:eastAsia="標楷體" w:hAnsi="標楷體"/>
              </w:rPr>
            </w:pPr>
            <w:del w:id="10013" w:author="阿毛" w:date="2021-05-21T17:53:00Z">
              <w:r w:rsidRPr="00EC503A" w:rsidDel="00CB3FDD">
                <w:rPr>
                  <w:rFonts w:ascii="標楷體" w:eastAsia="標楷體" w:hAnsi="標楷體" w:hint="eastAsia"/>
                </w:rPr>
                <w:delText>20:匯票</w:delText>
              </w:r>
            </w:del>
          </w:p>
          <w:p w14:paraId="09BEB51F" w14:textId="1AFBDF3B" w:rsidR="00E24265" w:rsidRPr="00EC503A" w:rsidDel="00CB3FDD" w:rsidRDefault="00E24265" w:rsidP="005F76AD">
            <w:pPr>
              <w:rPr>
                <w:del w:id="10014" w:author="阿毛" w:date="2021-05-21T17:53:00Z"/>
                <w:rFonts w:ascii="標楷體" w:eastAsia="標楷體" w:hAnsi="標楷體"/>
              </w:rPr>
            </w:pPr>
            <w:del w:id="10015" w:author="阿毛" w:date="2021-05-21T17:53:00Z">
              <w:r w:rsidRPr="00EC503A" w:rsidDel="00CB3FDD">
                <w:rPr>
                  <w:rFonts w:ascii="標楷體" w:eastAsia="標楷體" w:hAnsi="標楷體" w:hint="eastAsia"/>
                </w:rPr>
                <w:delText>21:本票</w:delText>
              </w:r>
            </w:del>
          </w:p>
          <w:p w14:paraId="74370E45" w14:textId="16121446" w:rsidR="00E24265" w:rsidRPr="00EC503A" w:rsidDel="00CB3FDD" w:rsidRDefault="00E24265" w:rsidP="005F76AD">
            <w:pPr>
              <w:rPr>
                <w:del w:id="10016" w:author="阿毛" w:date="2021-05-21T17:53:00Z"/>
                <w:rFonts w:ascii="標楷體" w:eastAsia="標楷體" w:hAnsi="標楷體"/>
              </w:rPr>
            </w:pPr>
            <w:del w:id="10017" w:author="阿毛" w:date="2021-05-21T17:53:00Z">
              <w:r w:rsidRPr="00EC503A" w:rsidDel="00CB3FDD">
                <w:rPr>
                  <w:rFonts w:ascii="標楷體" w:eastAsia="標楷體" w:hAnsi="標楷體" w:hint="eastAsia"/>
                </w:rPr>
                <w:delText>22:應收票據(含支票)</w:delText>
              </w:r>
            </w:del>
          </w:p>
          <w:p w14:paraId="7F2B6D1E" w14:textId="5A55A39B" w:rsidR="00E24265" w:rsidRPr="00EC503A" w:rsidDel="00CB3FDD" w:rsidRDefault="00E24265" w:rsidP="005F76AD">
            <w:pPr>
              <w:rPr>
                <w:del w:id="10018" w:author="阿毛" w:date="2021-05-21T17:53:00Z"/>
                <w:rFonts w:ascii="標楷體" w:eastAsia="標楷體" w:hAnsi="標楷體"/>
              </w:rPr>
            </w:pPr>
            <w:del w:id="10019" w:author="阿毛" w:date="2021-05-21T17:53:00Z">
              <w:r w:rsidRPr="00EC503A" w:rsidDel="00CB3FDD">
                <w:rPr>
                  <w:rFonts w:ascii="標楷體" w:eastAsia="標楷體" w:hAnsi="標楷體" w:hint="eastAsia"/>
                </w:rPr>
                <w:delText>23:信託憑證</w:delText>
              </w:r>
            </w:del>
          </w:p>
          <w:p w14:paraId="40060212" w14:textId="7F0724A3" w:rsidR="00E24265" w:rsidRPr="00EC503A" w:rsidDel="00CB3FDD" w:rsidRDefault="00E24265" w:rsidP="005F76AD">
            <w:pPr>
              <w:rPr>
                <w:del w:id="10020" w:author="阿毛" w:date="2021-05-21T17:53:00Z"/>
                <w:rFonts w:ascii="標楷體" w:eastAsia="標楷體" w:hAnsi="標楷體"/>
              </w:rPr>
            </w:pPr>
            <w:del w:id="10021" w:author="阿毛" w:date="2021-05-21T17:53:00Z">
              <w:r w:rsidRPr="00EC503A" w:rsidDel="00CB3FDD">
                <w:rPr>
                  <w:rFonts w:ascii="標楷體" w:eastAsia="標楷體" w:hAnsi="標楷體" w:hint="eastAsia"/>
                </w:rPr>
                <w:delText>24:受益憑證</w:delText>
              </w:r>
            </w:del>
          </w:p>
          <w:p w14:paraId="418A5537" w14:textId="4E77478B" w:rsidR="00E24265" w:rsidRPr="00EC503A" w:rsidDel="00CB3FDD" w:rsidRDefault="00E24265" w:rsidP="005F76AD">
            <w:pPr>
              <w:rPr>
                <w:del w:id="10022" w:author="阿毛" w:date="2021-05-21T17:53:00Z"/>
                <w:rFonts w:ascii="標楷體" w:eastAsia="標楷體" w:hAnsi="標楷體"/>
              </w:rPr>
            </w:pPr>
            <w:del w:id="10023" w:author="阿毛" w:date="2021-05-21T17:53:00Z">
              <w:r w:rsidRPr="00EC503A" w:rsidDel="00CB3FDD">
                <w:rPr>
                  <w:rFonts w:ascii="標楷體" w:eastAsia="標楷體" w:hAnsi="標楷體" w:hint="eastAsia"/>
                </w:rPr>
                <w:delText>25:信用狀</w:delText>
              </w:r>
            </w:del>
          </w:p>
          <w:p w14:paraId="72F3EF4D" w14:textId="5228E448" w:rsidR="00E24265" w:rsidRPr="00EC503A" w:rsidDel="00CB3FDD" w:rsidRDefault="00E24265" w:rsidP="005F76AD">
            <w:pPr>
              <w:rPr>
                <w:del w:id="10024" w:author="阿毛" w:date="2021-05-21T17:53:00Z"/>
                <w:rFonts w:ascii="標楷體" w:eastAsia="標楷體" w:hAnsi="標楷體"/>
              </w:rPr>
            </w:pPr>
            <w:del w:id="10025" w:author="阿毛" w:date="2021-05-21T17:53:00Z">
              <w:r w:rsidRPr="00EC503A" w:rsidDel="00CB3FDD">
                <w:rPr>
                  <w:rFonts w:ascii="標楷體" w:eastAsia="標楷體" w:hAnsi="標楷體" w:hint="eastAsia"/>
                </w:rPr>
                <w:delText>26:存單</w:delText>
              </w:r>
            </w:del>
          </w:p>
          <w:p w14:paraId="13305263" w14:textId="789C415E" w:rsidR="00E24265" w:rsidRPr="00EC503A" w:rsidDel="00CB3FDD" w:rsidRDefault="00E24265" w:rsidP="005F76AD">
            <w:pPr>
              <w:rPr>
                <w:del w:id="10026" w:author="阿毛" w:date="2021-05-21T17:53:00Z"/>
                <w:rFonts w:ascii="標楷體" w:eastAsia="標楷體" w:hAnsi="標楷體"/>
              </w:rPr>
            </w:pPr>
            <w:del w:id="10027" w:author="阿毛" w:date="2021-05-21T17:53:00Z">
              <w:r w:rsidRPr="00EC503A" w:rsidDel="00CB3FDD">
                <w:rPr>
                  <w:rFonts w:ascii="標楷體" w:eastAsia="標楷體" w:hAnsi="標楷體" w:hint="eastAsia"/>
                </w:rPr>
                <w:delText>27:保險(單)</w:delText>
              </w:r>
            </w:del>
          </w:p>
          <w:p w14:paraId="3FD56BB8" w14:textId="4E6EE534" w:rsidR="00E24265" w:rsidRPr="00EC503A" w:rsidDel="00CB3FDD" w:rsidRDefault="00E24265" w:rsidP="005F76AD">
            <w:pPr>
              <w:rPr>
                <w:del w:id="10028" w:author="阿毛" w:date="2021-05-21T17:53:00Z"/>
                <w:rFonts w:ascii="標楷體" w:eastAsia="標楷體" w:hAnsi="標楷體"/>
              </w:rPr>
            </w:pPr>
            <w:del w:id="10029" w:author="阿毛" w:date="2021-05-21T17:53:00Z">
              <w:r w:rsidRPr="00EC503A" w:rsidDel="00CB3FDD">
                <w:rPr>
                  <w:rFonts w:ascii="標楷體" w:eastAsia="標楷體" w:hAnsi="標楷體" w:hint="eastAsia"/>
                </w:rPr>
                <w:delText>28:倉單</w:delText>
              </w:r>
            </w:del>
          </w:p>
          <w:p w14:paraId="79923DD1" w14:textId="6C81774C" w:rsidR="00E24265" w:rsidRPr="00EC503A" w:rsidDel="00CB3FDD" w:rsidRDefault="00E24265" w:rsidP="005F76AD">
            <w:pPr>
              <w:rPr>
                <w:del w:id="10030" w:author="阿毛" w:date="2021-05-21T17:53:00Z"/>
                <w:rFonts w:ascii="標楷體" w:eastAsia="標楷體" w:hAnsi="標楷體"/>
              </w:rPr>
            </w:pPr>
            <w:del w:id="10031" w:author="阿毛" w:date="2021-05-21T17:53:00Z">
              <w:r w:rsidRPr="00EC503A" w:rsidDel="00CB3FDD">
                <w:rPr>
                  <w:rFonts w:ascii="標楷體" w:eastAsia="標楷體" w:hAnsi="標楷體" w:hint="eastAsia"/>
                </w:rPr>
                <w:delText>29:其他票券</w:delText>
              </w:r>
            </w:del>
          </w:p>
          <w:p w14:paraId="7A5A822B" w14:textId="32611AD6" w:rsidR="00E24265" w:rsidRPr="00EC503A" w:rsidDel="00CB3FDD" w:rsidRDefault="00E24265" w:rsidP="005F76AD">
            <w:pPr>
              <w:rPr>
                <w:del w:id="10032" w:author="阿毛" w:date="2021-05-21T17:53:00Z"/>
                <w:rFonts w:ascii="標楷體" w:eastAsia="標楷體" w:hAnsi="標楷體"/>
              </w:rPr>
            </w:pPr>
            <w:del w:id="10033" w:author="阿毛" w:date="2021-05-21T17:53:00Z">
              <w:r w:rsidRPr="00EC503A" w:rsidDel="00CB3FDD">
                <w:rPr>
                  <w:rFonts w:ascii="標楷體" w:eastAsia="標楷體" w:hAnsi="標楷體" w:hint="eastAsia"/>
                </w:rPr>
                <w:delText>30:應收帳款債權</w:delText>
              </w:r>
            </w:del>
          </w:p>
          <w:p w14:paraId="7D40A693" w14:textId="59D54B71" w:rsidR="00E24265" w:rsidRPr="00EC503A" w:rsidDel="00CB3FDD" w:rsidRDefault="00E24265" w:rsidP="005F76AD">
            <w:pPr>
              <w:rPr>
                <w:del w:id="10034" w:author="阿毛" w:date="2021-05-21T17:53:00Z"/>
                <w:rFonts w:ascii="標楷體" w:eastAsia="標楷體" w:hAnsi="標楷體"/>
              </w:rPr>
            </w:pPr>
            <w:del w:id="10035" w:author="阿毛" w:date="2021-05-21T17:53:00Z">
              <w:r w:rsidRPr="00EC503A" w:rsidDel="00CB3FDD">
                <w:rPr>
                  <w:rFonts w:ascii="標楷體" w:eastAsia="標楷體" w:hAnsi="標楷體" w:hint="eastAsia"/>
                </w:rPr>
                <w:delText>31:其他有價證券</w:delText>
              </w:r>
            </w:del>
          </w:p>
          <w:p w14:paraId="34435874" w14:textId="693A67D0" w:rsidR="00E24265" w:rsidRPr="00EC503A" w:rsidDel="00CB3FDD" w:rsidRDefault="00E24265" w:rsidP="005F76AD">
            <w:pPr>
              <w:rPr>
                <w:del w:id="10036" w:author="阿毛" w:date="2021-05-21T17:53:00Z"/>
                <w:rFonts w:ascii="標楷體" w:eastAsia="標楷體" w:hAnsi="標楷體"/>
              </w:rPr>
            </w:pPr>
            <w:del w:id="10037" w:author="阿毛" w:date="2021-05-21T17:53:00Z">
              <w:r w:rsidRPr="00EC503A" w:rsidDel="00CB3FDD">
                <w:rPr>
                  <w:rFonts w:ascii="標楷體" w:eastAsia="標楷體" w:hAnsi="標楷體" w:hint="eastAsia"/>
                </w:rPr>
                <w:delText>32:其他權利質權</w:delText>
              </w:r>
            </w:del>
          </w:p>
          <w:p w14:paraId="16A52825" w14:textId="108DAA52" w:rsidR="00E24265" w:rsidRPr="00EC503A" w:rsidDel="00CB3FDD" w:rsidRDefault="00E24265" w:rsidP="005F76AD">
            <w:pPr>
              <w:rPr>
                <w:del w:id="10038" w:author="阿毛" w:date="2021-05-21T17:53:00Z"/>
                <w:rFonts w:ascii="標楷體" w:eastAsia="標楷體" w:hAnsi="標楷體"/>
              </w:rPr>
            </w:pPr>
            <w:del w:id="10039" w:author="阿毛" w:date="2021-05-21T17:53:00Z">
              <w:r w:rsidRPr="00EC503A" w:rsidDel="00CB3FDD">
                <w:rPr>
                  <w:rFonts w:ascii="標楷體" w:eastAsia="標楷體" w:hAnsi="標楷體" w:hint="eastAsia"/>
                </w:rPr>
                <w:delText>33:房地建地(不含建物)</w:delText>
              </w:r>
            </w:del>
          </w:p>
          <w:p w14:paraId="5901CA4A" w14:textId="631E7317" w:rsidR="00E24265" w:rsidRPr="00EC503A" w:rsidDel="00CB3FDD" w:rsidRDefault="00E24265" w:rsidP="005F76AD">
            <w:pPr>
              <w:rPr>
                <w:del w:id="10040" w:author="阿毛" w:date="2021-05-21T17:53:00Z"/>
                <w:rFonts w:ascii="標楷體" w:eastAsia="標楷體" w:hAnsi="標楷體"/>
              </w:rPr>
            </w:pPr>
            <w:del w:id="10041" w:author="阿毛" w:date="2021-05-21T17:53:00Z">
              <w:r w:rsidRPr="00EC503A" w:rsidDel="00CB3FDD">
                <w:rPr>
                  <w:rFonts w:ascii="標楷體" w:eastAsia="標楷體" w:hAnsi="標楷體" w:hint="eastAsia"/>
                </w:rPr>
                <w:delText>34:空地</w:delText>
              </w:r>
            </w:del>
          </w:p>
          <w:p w14:paraId="34BA5139" w14:textId="59AED13B" w:rsidR="00E24265" w:rsidRPr="00EC503A" w:rsidDel="00CB3FDD" w:rsidRDefault="00E24265" w:rsidP="005F76AD">
            <w:pPr>
              <w:rPr>
                <w:del w:id="10042" w:author="阿毛" w:date="2021-05-21T17:53:00Z"/>
                <w:rFonts w:ascii="標楷體" w:eastAsia="標楷體" w:hAnsi="標楷體"/>
              </w:rPr>
            </w:pPr>
            <w:del w:id="10043" w:author="阿毛" w:date="2021-05-21T17:53:00Z">
              <w:r w:rsidRPr="00EC503A" w:rsidDel="00CB3FDD">
                <w:rPr>
                  <w:rFonts w:ascii="標楷體" w:eastAsia="標楷體" w:hAnsi="標楷體" w:hint="eastAsia"/>
                </w:rPr>
                <w:delText>35:農地</w:delText>
              </w:r>
            </w:del>
          </w:p>
          <w:p w14:paraId="6ACAD777" w14:textId="70C66D27" w:rsidR="00E24265" w:rsidRPr="00EC503A" w:rsidDel="00CB3FDD" w:rsidRDefault="00E24265" w:rsidP="005F76AD">
            <w:pPr>
              <w:rPr>
                <w:del w:id="10044" w:author="阿毛" w:date="2021-05-21T17:53:00Z"/>
                <w:rFonts w:ascii="標楷體" w:eastAsia="標楷體" w:hAnsi="標楷體"/>
              </w:rPr>
            </w:pPr>
            <w:del w:id="10045" w:author="阿毛" w:date="2021-05-21T17:53:00Z">
              <w:r w:rsidRPr="00EC503A" w:rsidDel="00CB3FDD">
                <w:rPr>
                  <w:rFonts w:ascii="標楷體" w:eastAsia="標楷體" w:hAnsi="標楷體" w:hint="eastAsia"/>
                </w:rPr>
                <w:delText>36:林地</w:delText>
              </w:r>
            </w:del>
          </w:p>
          <w:p w14:paraId="02B8CF52" w14:textId="048EA8FC" w:rsidR="00E24265" w:rsidRPr="00EC503A" w:rsidDel="00CB3FDD" w:rsidRDefault="00E24265" w:rsidP="005F76AD">
            <w:pPr>
              <w:rPr>
                <w:del w:id="10046" w:author="阿毛" w:date="2021-05-21T17:53:00Z"/>
                <w:rFonts w:ascii="標楷體" w:eastAsia="標楷體" w:hAnsi="標楷體"/>
              </w:rPr>
            </w:pPr>
            <w:del w:id="10047" w:author="阿毛" w:date="2021-05-21T17:53:00Z">
              <w:r w:rsidRPr="00EC503A" w:rsidDel="00CB3FDD">
                <w:rPr>
                  <w:rFonts w:ascii="標楷體" w:eastAsia="標楷體" w:hAnsi="標楷體" w:hint="eastAsia"/>
                </w:rPr>
                <w:delText>37:養殖地</w:delText>
              </w:r>
            </w:del>
          </w:p>
          <w:p w14:paraId="06F61D3D" w14:textId="4CF806F5" w:rsidR="00E24265" w:rsidRPr="00EC503A" w:rsidDel="00CB3FDD" w:rsidRDefault="00E24265" w:rsidP="005F76AD">
            <w:pPr>
              <w:rPr>
                <w:del w:id="10048" w:author="阿毛" w:date="2021-05-21T17:53:00Z"/>
                <w:rFonts w:ascii="標楷體" w:eastAsia="標楷體" w:hAnsi="標楷體"/>
              </w:rPr>
            </w:pPr>
            <w:del w:id="10049" w:author="阿毛" w:date="2021-05-21T17:53:00Z">
              <w:r w:rsidRPr="00EC503A" w:rsidDel="00CB3FDD">
                <w:rPr>
                  <w:rFonts w:ascii="標楷體" w:eastAsia="標楷體" w:hAnsi="標楷體" w:hint="eastAsia"/>
                </w:rPr>
                <w:delText>38:土地及建物(住宅用)</w:delText>
              </w:r>
            </w:del>
          </w:p>
          <w:p w14:paraId="2ACC533A" w14:textId="2323E94B" w:rsidR="00E24265" w:rsidRPr="00EC503A" w:rsidDel="00CB3FDD" w:rsidRDefault="00E24265" w:rsidP="005F76AD">
            <w:pPr>
              <w:rPr>
                <w:del w:id="10050" w:author="阿毛" w:date="2021-05-21T17:53:00Z"/>
                <w:rFonts w:ascii="標楷體" w:eastAsia="標楷體" w:hAnsi="標楷體"/>
              </w:rPr>
            </w:pPr>
            <w:del w:id="10051" w:author="阿毛" w:date="2021-05-21T17:53:00Z">
              <w:r w:rsidRPr="00EC503A" w:rsidDel="00CB3FDD">
                <w:rPr>
                  <w:rFonts w:ascii="標楷體" w:eastAsia="標楷體" w:hAnsi="標楷體" w:hint="eastAsia"/>
                </w:rPr>
                <w:delText>39:土地及廠房</w:delText>
              </w:r>
            </w:del>
          </w:p>
          <w:p w14:paraId="7BA1AD07" w14:textId="7A89962C" w:rsidR="00E24265" w:rsidRPr="00EC503A" w:rsidDel="00CB3FDD" w:rsidRDefault="00E24265" w:rsidP="005F76AD">
            <w:pPr>
              <w:rPr>
                <w:del w:id="10052" w:author="阿毛" w:date="2021-05-21T17:53:00Z"/>
                <w:rFonts w:ascii="標楷體" w:eastAsia="標楷體" w:hAnsi="標楷體"/>
              </w:rPr>
            </w:pPr>
            <w:del w:id="10053" w:author="阿毛" w:date="2021-05-21T17:53:00Z">
              <w:r w:rsidRPr="00EC503A" w:rsidDel="00CB3FDD">
                <w:rPr>
                  <w:rFonts w:ascii="標楷體" w:eastAsia="標楷體" w:hAnsi="標楷體" w:hint="eastAsia"/>
                </w:rPr>
                <w:delText>40:不含土地之建物(住宅用)</w:delText>
              </w:r>
            </w:del>
          </w:p>
          <w:p w14:paraId="0477D5C1" w14:textId="60850111" w:rsidR="00E24265" w:rsidRPr="00EC503A" w:rsidDel="00CB3FDD" w:rsidRDefault="00E24265" w:rsidP="005F76AD">
            <w:pPr>
              <w:rPr>
                <w:del w:id="10054" w:author="阿毛" w:date="2021-05-21T17:53:00Z"/>
                <w:rFonts w:ascii="標楷體" w:eastAsia="標楷體" w:hAnsi="標楷體"/>
              </w:rPr>
            </w:pPr>
            <w:del w:id="10055" w:author="阿毛" w:date="2021-05-21T17:53:00Z">
              <w:r w:rsidRPr="00EC503A" w:rsidDel="00CB3FDD">
                <w:rPr>
                  <w:rFonts w:ascii="標楷體" w:eastAsia="標楷體" w:hAnsi="標楷體" w:hint="eastAsia"/>
                </w:rPr>
                <w:delText>41:不含土地之廠房</w:delText>
              </w:r>
            </w:del>
          </w:p>
          <w:p w14:paraId="044FEDB6" w14:textId="3ABFD48C" w:rsidR="00E24265" w:rsidRPr="00EC503A" w:rsidDel="00CB3FDD" w:rsidRDefault="00E24265" w:rsidP="005F76AD">
            <w:pPr>
              <w:rPr>
                <w:del w:id="10056" w:author="阿毛" w:date="2021-05-21T17:53:00Z"/>
                <w:rFonts w:ascii="標楷體" w:eastAsia="標楷體" w:hAnsi="標楷體"/>
              </w:rPr>
            </w:pPr>
            <w:del w:id="10057" w:author="阿毛" w:date="2021-05-21T17:53:00Z">
              <w:r w:rsidRPr="00EC503A" w:rsidDel="00CB3FDD">
                <w:rPr>
                  <w:rFonts w:ascii="標楷體" w:eastAsia="標楷體" w:hAnsi="標楷體" w:hint="eastAsia"/>
                </w:rPr>
                <w:delText>42:高爾夫球場</w:delText>
              </w:r>
            </w:del>
          </w:p>
          <w:p w14:paraId="095F131F" w14:textId="42A51C15" w:rsidR="00E24265" w:rsidRPr="00EC503A" w:rsidDel="00CB3FDD" w:rsidRDefault="00E24265" w:rsidP="005F76AD">
            <w:pPr>
              <w:rPr>
                <w:del w:id="10058" w:author="阿毛" w:date="2021-05-21T17:53:00Z"/>
                <w:rFonts w:ascii="標楷體" w:eastAsia="標楷體" w:hAnsi="標楷體"/>
              </w:rPr>
            </w:pPr>
            <w:del w:id="10059" w:author="阿毛" w:date="2021-05-21T17:53:00Z">
              <w:r w:rsidRPr="00EC503A" w:rsidDel="00CB3FDD">
                <w:rPr>
                  <w:rFonts w:ascii="標楷體" w:eastAsia="標楷體" w:hAnsi="標楷體" w:hint="eastAsia"/>
                </w:rPr>
                <w:delText>43:土地及建物(商業用)</w:delText>
              </w:r>
            </w:del>
          </w:p>
          <w:p w14:paraId="1F6D41FD" w14:textId="7648F9DD" w:rsidR="00E24265" w:rsidRPr="00EC503A" w:rsidDel="00CB3FDD" w:rsidRDefault="00E24265" w:rsidP="005F76AD">
            <w:pPr>
              <w:rPr>
                <w:del w:id="10060" w:author="阿毛" w:date="2021-05-21T17:53:00Z"/>
                <w:rFonts w:ascii="標楷體" w:eastAsia="標楷體" w:hAnsi="標楷體"/>
              </w:rPr>
            </w:pPr>
            <w:del w:id="10061" w:author="阿毛" w:date="2021-05-21T17:53:00Z">
              <w:r w:rsidRPr="00EC503A" w:rsidDel="00CB3FDD">
                <w:rPr>
                  <w:rFonts w:ascii="標楷體" w:eastAsia="標楷體" w:hAnsi="標楷體" w:hint="eastAsia"/>
                </w:rPr>
                <w:delText>44:不含土地之建物(商業用)</w:delText>
              </w:r>
            </w:del>
          </w:p>
          <w:p w14:paraId="3D894374" w14:textId="6D450E91" w:rsidR="00E24265" w:rsidRPr="00EC503A" w:rsidDel="00CB3FDD" w:rsidRDefault="00E24265" w:rsidP="005F76AD">
            <w:pPr>
              <w:rPr>
                <w:del w:id="10062" w:author="阿毛" w:date="2021-05-21T17:53:00Z"/>
                <w:rFonts w:ascii="標楷體" w:eastAsia="標楷體" w:hAnsi="標楷體"/>
              </w:rPr>
            </w:pPr>
            <w:del w:id="10063" w:author="阿毛" w:date="2021-05-21T17:53:00Z">
              <w:r w:rsidRPr="00EC503A" w:rsidDel="00CB3FDD">
                <w:rPr>
                  <w:rFonts w:ascii="標楷體" w:eastAsia="標楷體" w:hAnsi="標楷體" w:hint="eastAsia"/>
                </w:rPr>
                <w:delText>45:其他不動產</w:delText>
              </w:r>
            </w:del>
          </w:p>
          <w:p w14:paraId="55ED89FD" w14:textId="2E94F7CF" w:rsidR="00E24265" w:rsidRPr="00EC503A" w:rsidDel="00CB3FDD" w:rsidRDefault="00E24265" w:rsidP="005F76AD">
            <w:pPr>
              <w:rPr>
                <w:del w:id="10064" w:author="阿毛" w:date="2021-05-21T17:53:00Z"/>
                <w:rFonts w:ascii="標楷體" w:eastAsia="標楷體" w:hAnsi="標楷體"/>
              </w:rPr>
            </w:pPr>
            <w:del w:id="10065" w:author="阿毛" w:date="2021-05-21T17:53:00Z">
              <w:r w:rsidRPr="00EC503A" w:rsidDel="00CB3FDD">
                <w:rPr>
                  <w:rFonts w:ascii="標楷體" w:eastAsia="標楷體" w:hAnsi="標楷體" w:hint="eastAsia"/>
                </w:rPr>
                <w:delText>46:機器設備</w:delText>
              </w:r>
            </w:del>
          </w:p>
          <w:p w14:paraId="14D38861" w14:textId="6512EEB8" w:rsidR="00E24265" w:rsidRPr="00EC503A" w:rsidDel="00CB3FDD" w:rsidRDefault="00E24265" w:rsidP="005F76AD">
            <w:pPr>
              <w:rPr>
                <w:del w:id="10066" w:author="阿毛" w:date="2021-05-21T17:53:00Z"/>
                <w:rFonts w:ascii="標楷體" w:eastAsia="標楷體" w:hAnsi="標楷體"/>
              </w:rPr>
            </w:pPr>
            <w:del w:id="10067" w:author="阿毛" w:date="2021-05-21T17:53:00Z">
              <w:r w:rsidRPr="00EC503A" w:rsidDel="00CB3FDD">
                <w:rPr>
                  <w:rFonts w:ascii="標楷體" w:eastAsia="標楷體" w:hAnsi="標楷體" w:hint="eastAsia"/>
                </w:rPr>
                <w:delText>47:車輛</w:delText>
              </w:r>
            </w:del>
          </w:p>
          <w:p w14:paraId="1223A012" w14:textId="14AB743E" w:rsidR="00E24265" w:rsidRPr="00EC503A" w:rsidDel="00CB3FDD" w:rsidRDefault="00E24265" w:rsidP="005F76AD">
            <w:pPr>
              <w:rPr>
                <w:del w:id="10068" w:author="阿毛" w:date="2021-05-21T17:53:00Z"/>
                <w:rFonts w:ascii="標楷體" w:eastAsia="標楷體" w:hAnsi="標楷體"/>
              </w:rPr>
            </w:pPr>
            <w:del w:id="10069" w:author="阿毛" w:date="2021-05-21T17:53:00Z">
              <w:r w:rsidRPr="00EC503A" w:rsidDel="00CB3FDD">
                <w:rPr>
                  <w:rFonts w:ascii="標楷體" w:eastAsia="標楷體" w:hAnsi="標楷體" w:hint="eastAsia"/>
                </w:rPr>
                <w:delText>48:船舶</w:delText>
              </w:r>
            </w:del>
          </w:p>
          <w:p w14:paraId="7BC09A2B" w14:textId="293E2E98" w:rsidR="00E24265" w:rsidRPr="00EC503A" w:rsidDel="00CB3FDD" w:rsidRDefault="00E24265" w:rsidP="005F76AD">
            <w:pPr>
              <w:rPr>
                <w:del w:id="10070" w:author="阿毛" w:date="2021-05-21T17:53:00Z"/>
                <w:rFonts w:ascii="標楷體" w:eastAsia="標楷體" w:hAnsi="標楷體"/>
              </w:rPr>
            </w:pPr>
            <w:del w:id="10071" w:author="阿毛" w:date="2021-05-21T17:53:00Z">
              <w:r w:rsidRPr="00EC503A" w:rsidDel="00CB3FDD">
                <w:rPr>
                  <w:rFonts w:ascii="標楷體" w:eastAsia="標楷體" w:hAnsi="標楷體" w:hint="eastAsia"/>
                </w:rPr>
                <w:delText>49:漁船</w:delText>
              </w:r>
            </w:del>
          </w:p>
          <w:p w14:paraId="26E75657" w14:textId="34A98C30" w:rsidR="00E24265" w:rsidRPr="00EC503A" w:rsidDel="00CB3FDD" w:rsidRDefault="00E24265" w:rsidP="005F76AD">
            <w:pPr>
              <w:rPr>
                <w:del w:id="10072" w:author="阿毛" w:date="2021-05-21T17:53:00Z"/>
                <w:rFonts w:ascii="標楷體" w:eastAsia="標楷體" w:hAnsi="標楷體"/>
              </w:rPr>
            </w:pPr>
            <w:del w:id="10073" w:author="阿毛" w:date="2021-05-21T17:53:00Z">
              <w:r w:rsidRPr="00EC503A" w:rsidDel="00CB3FDD">
                <w:rPr>
                  <w:rFonts w:ascii="標楷體" w:eastAsia="標楷體" w:hAnsi="標楷體" w:hint="eastAsia"/>
                </w:rPr>
                <w:delText>50:航空器</w:delText>
              </w:r>
            </w:del>
          </w:p>
          <w:p w14:paraId="13E7FEAE" w14:textId="7770A14C" w:rsidR="00E24265" w:rsidRPr="00EC503A" w:rsidDel="00CB3FDD" w:rsidRDefault="00E24265" w:rsidP="005F76AD">
            <w:pPr>
              <w:rPr>
                <w:del w:id="10074" w:author="阿毛" w:date="2021-05-21T17:53:00Z"/>
                <w:rFonts w:ascii="標楷體" w:eastAsia="標楷體" w:hAnsi="標楷體"/>
              </w:rPr>
            </w:pPr>
            <w:del w:id="10075" w:author="阿毛" w:date="2021-05-21T17:53:00Z">
              <w:r w:rsidRPr="00EC503A" w:rsidDel="00CB3FDD">
                <w:rPr>
                  <w:rFonts w:ascii="標楷體" w:eastAsia="標楷體" w:hAnsi="標楷體" w:hint="eastAsia"/>
                </w:rPr>
                <w:delText>51:工具</w:delText>
              </w:r>
            </w:del>
          </w:p>
          <w:p w14:paraId="46222018" w14:textId="794B708F" w:rsidR="00E24265" w:rsidRPr="00EC503A" w:rsidDel="00CB3FDD" w:rsidRDefault="00E24265" w:rsidP="005F76AD">
            <w:pPr>
              <w:rPr>
                <w:del w:id="10076" w:author="阿毛" w:date="2021-05-21T17:53:00Z"/>
                <w:rFonts w:ascii="標楷體" w:eastAsia="標楷體" w:hAnsi="標楷體"/>
              </w:rPr>
            </w:pPr>
            <w:del w:id="10077" w:author="阿毛" w:date="2021-05-21T17:53:00Z">
              <w:r w:rsidRPr="00EC503A" w:rsidDel="00CB3FDD">
                <w:rPr>
                  <w:rFonts w:ascii="標楷體" w:eastAsia="標楷體" w:hAnsi="標楷體" w:hint="eastAsia"/>
                </w:rPr>
                <w:delText>52:原料</w:delText>
              </w:r>
            </w:del>
          </w:p>
          <w:p w14:paraId="26360C1E" w14:textId="1139F948" w:rsidR="00E24265" w:rsidRPr="00EC503A" w:rsidDel="00CB3FDD" w:rsidRDefault="00E24265" w:rsidP="005F76AD">
            <w:pPr>
              <w:rPr>
                <w:del w:id="10078" w:author="阿毛" w:date="2021-05-21T17:53:00Z"/>
                <w:rFonts w:ascii="標楷體" w:eastAsia="標楷體" w:hAnsi="標楷體"/>
              </w:rPr>
            </w:pPr>
            <w:del w:id="10079" w:author="阿毛" w:date="2021-05-21T17:53:00Z">
              <w:r w:rsidRPr="00EC503A" w:rsidDel="00CB3FDD">
                <w:rPr>
                  <w:rFonts w:ascii="標楷體" w:eastAsia="標楷體" w:hAnsi="標楷體" w:hint="eastAsia"/>
                </w:rPr>
                <w:delText>53:半製品</w:delText>
              </w:r>
            </w:del>
          </w:p>
          <w:p w14:paraId="027B94BF" w14:textId="6BC16BB7" w:rsidR="00E24265" w:rsidRPr="00EC503A" w:rsidDel="00CB3FDD" w:rsidRDefault="00E24265" w:rsidP="005F76AD">
            <w:pPr>
              <w:rPr>
                <w:del w:id="10080" w:author="阿毛" w:date="2021-05-21T17:53:00Z"/>
                <w:rFonts w:ascii="標楷體" w:eastAsia="標楷體" w:hAnsi="標楷體"/>
              </w:rPr>
            </w:pPr>
            <w:del w:id="10081" w:author="阿毛" w:date="2021-05-21T17:53:00Z">
              <w:r w:rsidRPr="00EC503A" w:rsidDel="00CB3FDD">
                <w:rPr>
                  <w:rFonts w:ascii="標楷體" w:eastAsia="標楷體" w:hAnsi="標楷體" w:hint="eastAsia"/>
                </w:rPr>
                <w:delText>54:商品</w:delText>
              </w:r>
            </w:del>
          </w:p>
          <w:p w14:paraId="5A061F8E" w14:textId="58499032" w:rsidR="00E24265" w:rsidRPr="00EC503A" w:rsidDel="00CB3FDD" w:rsidRDefault="00E24265" w:rsidP="005F76AD">
            <w:pPr>
              <w:rPr>
                <w:del w:id="10082" w:author="阿毛" w:date="2021-05-21T17:53:00Z"/>
                <w:rFonts w:ascii="標楷體" w:eastAsia="標楷體" w:hAnsi="標楷體"/>
              </w:rPr>
            </w:pPr>
            <w:del w:id="10083" w:author="阿毛" w:date="2021-05-21T17:53:00Z">
              <w:r w:rsidRPr="00EC503A" w:rsidDel="00CB3FDD">
                <w:rPr>
                  <w:rFonts w:ascii="標楷體" w:eastAsia="標楷體" w:hAnsi="標楷體" w:hint="eastAsia"/>
                </w:rPr>
                <w:delText>55:農林漁牧產品</w:delText>
              </w:r>
            </w:del>
          </w:p>
          <w:p w14:paraId="37F55EF5" w14:textId="5864D206" w:rsidR="00E24265" w:rsidRPr="00EC503A" w:rsidDel="00CB3FDD" w:rsidRDefault="00E24265" w:rsidP="005F76AD">
            <w:pPr>
              <w:rPr>
                <w:del w:id="10084" w:author="阿毛" w:date="2021-05-21T17:53:00Z"/>
                <w:rFonts w:ascii="標楷體" w:eastAsia="標楷體" w:hAnsi="標楷體"/>
              </w:rPr>
            </w:pPr>
            <w:del w:id="10085" w:author="阿毛" w:date="2021-05-21T17:53:00Z">
              <w:r w:rsidRPr="00EC503A" w:rsidDel="00CB3FDD">
                <w:rPr>
                  <w:rFonts w:ascii="標楷體" w:eastAsia="標楷體" w:hAnsi="標楷體" w:hint="eastAsia"/>
                </w:rPr>
                <w:delText>56:畜牧</w:delText>
              </w:r>
            </w:del>
          </w:p>
          <w:p w14:paraId="5B48BBB6" w14:textId="305F5391" w:rsidR="00E24265" w:rsidRPr="00EC503A" w:rsidDel="00CB3FDD" w:rsidRDefault="00E24265" w:rsidP="005F76AD">
            <w:pPr>
              <w:rPr>
                <w:del w:id="10086" w:author="阿毛" w:date="2021-05-21T17:53:00Z"/>
                <w:rFonts w:ascii="標楷體" w:eastAsia="標楷體" w:hAnsi="標楷體"/>
              </w:rPr>
            </w:pPr>
            <w:del w:id="10087" w:author="阿毛" w:date="2021-05-21T17:53:00Z">
              <w:r w:rsidRPr="00EC503A" w:rsidDel="00CB3FDD">
                <w:rPr>
                  <w:rFonts w:ascii="標楷體" w:eastAsia="標楷體" w:hAnsi="標楷體" w:hint="eastAsia"/>
                </w:rPr>
                <w:delText>57:其他動產</w:delText>
              </w:r>
            </w:del>
          </w:p>
          <w:p w14:paraId="105625BD" w14:textId="076B8D81" w:rsidR="00E24265" w:rsidRPr="00EC503A" w:rsidDel="00CB3FDD" w:rsidRDefault="00E24265" w:rsidP="005F76AD">
            <w:pPr>
              <w:rPr>
                <w:del w:id="10088" w:author="阿毛" w:date="2021-05-21T17:53:00Z"/>
                <w:rFonts w:ascii="標楷體" w:eastAsia="標楷體" w:hAnsi="標楷體"/>
              </w:rPr>
            </w:pPr>
            <w:del w:id="10089" w:author="阿毛" w:date="2021-05-21T17:53:00Z">
              <w:r w:rsidRPr="00EC503A" w:rsidDel="00CB3FDD">
                <w:rPr>
                  <w:rFonts w:ascii="標楷體" w:eastAsia="標楷體" w:hAnsi="標楷體" w:hint="eastAsia"/>
                </w:rPr>
                <w:delText>58:黃金</w:delText>
              </w:r>
            </w:del>
          </w:p>
          <w:p w14:paraId="53F2775C" w14:textId="6CC8E573" w:rsidR="00E24265" w:rsidRPr="00EC503A" w:rsidDel="00CB3FDD" w:rsidRDefault="00E24265" w:rsidP="005F76AD">
            <w:pPr>
              <w:rPr>
                <w:del w:id="10090" w:author="阿毛" w:date="2021-05-21T17:53:00Z"/>
                <w:rFonts w:ascii="標楷體" w:eastAsia="標楷體" w:hAnsi="標楷體"/>
              </w:rPr>
            </w:pPr>
            <w:del w:id="10091" w:author="阿毛" w:date="2021-05-21T17:53:00Z">
              <w:r w:rsidRPr="00EC503A" w:rsidDel="00CB3FDD">
                <w:rPr>
                  <w:rFonts w:ascii="標楷體" w:eastAsia="標楷體" w:hAnsi="標楷體" w:hint="eastAsia"/>
                </w:rPr>
                <w:delText>59:珠寶</w:delText>
              </w:r>
            </w:del>
          </w:p>
          <w:p w14:paraId="17D9EB00" w14:textId="4AE6792B" w:rsidR="00E24265" w:rsidRPr="00EC503A" w:rsidDel="00CB3FDD" w:rsidRDefault="00E24265" w:rsidP="005F76AD">
            <w:pPr>
              <w:rPr>
                <w:del w:id="10092" w:author="阿毛" w:date="2021-05-21T17:53:00Z"/>
                <w:rFonts w:ascii="標楷體" w:eastAsia="標楷體" w:hAnsi="標楷體"/>
              </w:rPr>
            </w:pPr>
            <w:del w:id="10093" w:author="阿毛" w:date="2021-05-21T17:53:00Z">
              <w:r w:rsidRPr="00EC503A" w:rsidDel="00CB3FDD">
                <w:rPr>
                  <w:rFonts w:ascii="標楷體" w:eastAsia="標楷體" w:hAnsi="標楷體" w:hint="eastAsia"/>
                </w:rPr>
                <w:delText>60:古董</w:delText>
              </w:r>
            </w:del>
          </w:p>
          <w:p w14:paraId="1E192C07" w14:textId="3FED4FB8" w:rsidR="00E24265" w:rsidRPr="00EC503A" w:rsidDel="00CB3FDD" w:rsidRDefault="00E24265" w:rsidP="005F76AD">
            <w:pPr>
              <w:rPr>
                <w:del w:id="10094" w:author="阿毛" w:date="2021-05-21T17:53:00Z"/>
                <w:rFonts w:ascii="標楷體" w:eastAsia="標楷體" w:hAnsi="標楷體"/>
              </w:rPr>
            </w:pPr>
            <w:del w:id="10095" w:author="阿毛" w:date="2021-05-21T17:53:00Z">
              <w:r w:rsidRPr="00EC503A" w:rsidDel="00CB3FDD">
                <w:rPr>
                  <w:rFonts w:ascii="標楷體" w:eastAsia="標楷體" w:hAnsi="標楷體" w:hint="eastAsia"/>
                </w:rPr>
                <w:delText>61:字畫</w:delText>
              </w:r>
            </w:del>
          </w:p>
          <w:p w14:paraId="46BAD7E4" w14:textId="60923C3D" w:rsidR="00E24265" w:rsidRPr="00EC503A" w:rsidDel="00CB3FDD" w:rsidRDefault="00E24265" w:rsidP="005F76AD">
            <w:pPr>
              <w:rPr>
                <w:del w:id="10096" w:author="阿毛" w:date="2021-05-21T17:53:00Z"/>
                <w:rFonts w:ascii="標楷體" w:eastAsia="標楷體" w:hAnsi="標楷體"/>
              </w:rPr>
            </w:pPr>
            <w:del w:id="10097" w:author="阿毛" w:date="2021-05-21T17:53:00Z">
              <w:r w:rsidRPr="00EC503A" w:rsidDel="00CB3FDD">
                <w:rPr>
                  <w:rFonts w:ascii="標楷體" w:eastAsia="標楷體" w:hAnsi="標楷體" w:hint="eastAsia"/>
                </w:rPr>
                <w:delText>62:藝品</w:delText>
              </w:r>
            </w:del>
          </w:p>
          <w:p w14:paraId="08F92D62" w14:textId="4E95A5AD" w:rsidR="00E24265" w:rsidRPr="00EC503A" w:rsidDel="00CB3FDD" w:rsidRDefault="00E24265" w:rsidP="005F76AD">
            <w:pPr>
              <w:rPr>
                <w:del w:id="10098" w:author="阿毛" w:date="2021-05-21T17:53:00Z"/>
                <w:rFonts w:ascii="標楷體" w:eastAsia="標楷體" w:hAnsi="標楷體"/>
              </w:rPr>
            </w:pPr>
            <w:del w:id="10099" w:author="阿毛" w:date="2021-05-21T17:53:00Z">
              <w:r w:rsidRPr="00EC503A" w:rsidDel="00CB3FDD">
                <w:rPr>
                  <w:rFonts w:ascii="標楷體" w:eastAsia="標楷體" w:hAnsi="標楷體" w:hint="eastAsia"/>
                </w:rPr>
                <w:delText>63:其他貴重物品</w:delText>
              </w:r>
            </w:del>
          </w:p>
          <w:p w14:paraId="5A4EBD20" w14:textId="75CE4AFF" w:rsidR="00E24265" w:rsidRPr="00EC503A" w:rsidDel="00CB3FDD" w:rsidRDefault="00E24265" w:rsidP="005F76AD">
            <w:pPr>
              <w:rPr>
                <w:del w:id="10100" w:author="阿毛" w:date="2021-05-21T17:53:00Z"/>
                <w:rFonts w:ascii="標楷體" w:eastAsia="標楷體" w:hAnsi="標楷體"/>
              </w:rPr>
            </w:pPr>
            <w:del w:id="10101" w:author="阿毛" w:date="2021-05-21T17:53:00Z">
              <w:r w:rsidRPr="00EC503A" w:rsidDel="00CB3FDD">
                <w:rPr>
                  <w:rFonts w:ascii="標楷體" w:eastAsia="標楷體" w:hAnsi="標楷體" w:hint="eastAsia"/>
                </w:rPr>
                <w:delText>64:中小企業信保回報有擔</w:delText>
              </w:r>
            </w:del>
          </w:p>
          <w:p w14:paraId="19BA5B21" w14:textId="201CEC7E" w:rsidR="00E24265" w:rsidRPr="00EC503A" w:rsidDel="00CB3FDD" w:rsidRDefault="00E24265" w:rsidP="005F76AD">
            <w:pPr>
              <w:rPr>
                <w:del w:id="10102" w:author="阿毛" w:date="2021-05-21T17:53:00Z"/>
                <w:rFonts w:ascii="標楷體" w:eastAsia="標楷體" w:hAnsi="標楷體"/>
              </w:rPr>
            </w:pPr>
            <w:del w:id="10103" w:author="阿毛" w:date="2021-05-21T17:53:00Z">
              <w:r w:rsidRPr="00EC503A" w:rsidDel="00CB3FDD">
                <w:rPr>
                  <w:rFonts w:ascii="標楷體" w:eastAsia="標楷體" w:hAnsi="標楷體" w:hint="eastAsia"/>
                </w:rPr>
                <w:delText>65:農業信保回報有擔</w:delText>
              </w:r>
            </w:del>
          </w:p>
          <w:p w14:paraId="1D46C70C" w14:textId="4FF80A1A" w:rsidR="00E24265" w:rsidRPr="00EC503A" w:rsidDel="00CB3FDD" w:rsidRDefault="00E24265" w:rsidP="005F76AD">
            <w:pPr>
              <w:rPr>
                <w:del w:id="10104" w:author="阿毛" w:date="2021-05-21T17:53:00Z"/>
                <w:rFonts w:ascii="標楷體" w:eastAsia="標楷體" w:hAnsi="標楷體"/>
              </w:rPr>
            </w:pPr>
            <w:del w:id="10105" w:author="阿毛" w:date="2021-05-21T17:53:00Z">
              <w:r w:rsidRPr="00EC503A" w:rsidDel="00CB3FDD">
                <w:rPr>
                  <w:rFonts w:ascii="標楷體" w:eastAsia="標楷體" w:hAnsi="標楷體" w:hint="eastAsia"/>
                </w:rPr>
                <w:delText>66:華僑放款信保回報有擔</w:delText>
              </w:r>
            </w:del>
          </w:p>
          <w:p w14:paraId="3F4EEAD4" w14:textId="6A59610F" w:rsidR="00E24265" w:rsidRPr="00EC503A" w:rsidDel="00CB3FDD" w:rsidRDefault="00E24265" w:rsidP="005F76AD">
            <w:pPr>
              <w:rPr>
                <w:del w:id="10106" w:author="阿毛" w:date="2021-05-21T17:53:00Z"/>
                <w:rFonts w:ascii="標楷體" w:eastAsia="標楷體" w:hAnsi="標楷體"/>
              </w:rPr>
            </w:pPr>
            <w:del w:id="10107" w:author="阿毛" w:date="2021-05-21T17:53:00Z">
              <w:r w:rsidRPr="00EC503A" w:rsidDel="00CB3FDD">
                <w:rPr>
                  <w:rFonts w:ascii="標楷體" w:eastAsia="標楷體" w:hAnsi="標楷體" w:hint="eastAsia"/>
                </w:rPr>
                <w:delText>67:國合會信保回報有擔</w:delText>
              </w:r>
            </w:del>
          </w:p>
          <w:p w14:paraId="5193AE31" w14:textId="6DFED1C3" w:rsidR="00E24265" w:rsidRPr="00EC503A" w:rsidDel="00CB3FDD" w:rsidRDefault="00E24265" w:rsidP="005F76AD">
            <w:pPr>
              <w:rPr>
                <w:del w:id="10108" w:author="阿毛" w:date="2021-05-21T17:53:00Z"/>
                <w:rFonts w:ascii="標楷體" w:eastAsia="標楷體" w:hAnsi="標楷體"/>
              </w:rPr>
            </w:pPr>
            <w:del w:id="10109" w:author="阿毛" w:date="2021-05-21T17:53:00Z">
              <w:r w:rsidRPr="00EC503A" w:rsidDel="00CB3FDD">
                <w:rPr>
                  <w:rFonts w:ascii="標楷體" w:eastAsia="標楷體" w:hAnsi="標楷體" w:hint="eastAsia"/>
                </w:rPr>
                <w:delText>68:原住民族信保回報有擔</w:delText>
              </w:r>
            </w:del>
          </w:p>
          <w:p w14:paraId="298E6C36" w14:textId="71EA27B2" w:rsidR="00E24265" w:rsidRPr="00EC503A" w:rsidDel="00CB3FDD" w:rsidRDefault="00E24265" w:rsidP="005F76AD">
            <w:pPr>
              <w:rPr>
                <w:del w:id="10110" w:author="阿毛" w:date="2021-05-21T17:53:00Z"/>
                <w:rFonts w:ascii="標楷體" w:eastAsia="標楷體" w:hAnsi="標楷體"/>
              </w:rPr>
            </w:pPr>
            <w:del w:id="10111" w:author="阿毛" w:date="2021-05-21T17:53:00Z">
              <w:r w:rsidRPr="00EC503A" w:rsidDel="00CB3FDD">
                <w:rPr>
                  <w:rFonts w:ascii="標楷體" w:eastAsia="標楷體" w:hAnsi="標楷體" w:hint="eastAsia"/>
                </w:rPr>
                <w:delText>69:保證人有資力</w:delText>
              </w:r>
            </w:del>
          </w:p>
          <w:p w14:paraId="57DA285C" w14:textId="3CBCE504" w:rsidR="00E24265" w:rsidRPr="00615D4B" w:rsidDel="00CB3FDD" w:rsidRDefault="00E24265" w:rsidP="005F76AD">
            <w:pPr>
              <w:rPr>
                <w:del w:id="10112" w:author="阿毛" w:date="2021-05-21T17:53:00Z"/>
                <w:rFonts w:ascii="標楷體" w:eastAsia="標楷體" w:hAnsi="標楷體"/>
              </w:rPr>
            </w:pPr>
            <w:del w:id="10113" w:author="阿毛" w:date="2021-05-21T17:53:00Z">
              <w:r w:rsidRPr="00EC503A" w:rsidDel="00CB3FDD">
                <w:rPr>
                  <w:rFonts w:ascii="標楷體" w:eastAsia="標楷體" w:hAnsi="標楷體" w:hint="eastAsia"/>
                </w:rPr>
                <w:delText>70:保證債務無須代負履行責任</w:delText>
              </w:r>
            </w:del>
          </w:p>
        </w:tc>
      </w:tr>
      <w:tr w:rsidR="00E24265" w:rsidRPr="00615D4B" w:rsidDel="00CB3FDD" w14:paraId="351A5A68" w14:textId="785862CB" w:rsidTr="005F76AD">
        <w:trPr>
          <w:trHeight w:val="291"/>
          <w:jc w:val="center"/>
          <w:del w:id="10114" w:author="阿毛" w:date="2021-05-21T17:53:00Z"/>
        </w:trPr>
        <w:tc>
          <w:tcPr>
            <w:tcW w:w="219" w:type="pct"/>
          </w:tcPr>
          <w:p w14:paraId="4C487E2C" w14:textId="795B3E91" w:rsidR="00E24265" w:rsidRPr="00615D4B" w:rsidDel="00CB3FDD" w:rsidRDefault="00E24265" w:rsidP="005F76AD">
            <w:pPr>
              <w:rPr>
                <w:del w:id="10115" w:author="阿毛" w:date="2021-05-21T17:53:00Z"/>
                <w:rFonts w:ascii="標楷體" w:eastAsia="標楷體" w:hAnsi="標楷體"/>
              </w:rPr>
            </w:pPr>
            <w:del w:id="10116" w:author="阿毛" w:date="2021-05-21T17:53:00Z">
              <w:r w:rsidDel="00CB3FDD">
                <w:rPr>
                  <w:rFonts w:ascii="標楷體" w:eastAsia="標楷體" w:hAnsi="標楷體" w:hint="eastAsia"/>
                </w:rPr>
                <w:delText>8</w:delText>
              </w:r>
            </w:del>
          </w:p>
        </w:tc>
        <w:tc>
          <w:tcPr>
            <w:tcW w:w="756" w:type="pct"/>
          </w:tcPr>
          <w:p w14:paraId="141D391A" w14:textId="03C6A107" w:rsidR="00E24265" w:rsidRPr="00615D4B" w:rsidDel="00CB3FDD" w:rsidRDefault="00E24265" w:rsidP="005F76AD">
            <w:pPr>
              <w:rPr>
                <w:del w:id="10117" w:author="阿毛" w:date="2021-05-21T17:53:00Z"/>
                <w:rFonts w:ascii="標楷體" w:eastAsia="標楷體" w:hAnsi="標楷體"/>
              </w:rPr>
            </w:pPr>
            <w:del w:id="10118" w:author="阿毛" w:date="2021-05-21T17:53:00Z">
              <w:r w:rsidRPr="00071BBA" w:rsidDel="00CB3FDD">
                <w:rPr>
                  <w:rFonts w:ascii="標楷體" w:eastAsia="標楷體" w:hAnsi="標楷體" w:hint="eastAsia"/>
                </w:rPr>
                <w:delText>原借款金額</w:delText>
              </w:r>
            </w:del>
          </w:p>
        </w:tc>
        <w:tc>
          <w:tcPr>
            <w:tcW w:w="624" w:type="pct"/>
          </w:tcPr>
          <w:p w14:paraId="40244920" w14:textId="761C324D" w:rsidR="00E24265" w:rsidRPr="00615D4B" w:rsidDel="00CB3FDD" w:rsidRDefault="00E24265" w:rsidP="005F76AD">
            <w:pPr>
              <w:rPr>
                <w:del w:id="10119" w:author="阿毛" w:date="2021-05-21T17:53:00Z"/>
                <w:rFonts w:ascii="標楷體" w:eastAsia="標楷體" w:hAnsi="標楷體"/>
              </w:rPr>
            </w:pPr>
          </w:p>
        </w:tc>
        <w:tc>
          <w:tcPr>
            <w:tcW w:w="624" w:type="pct"/>
          </w:tcPr>
          <w:p w14:paraId="4B1630AF" w14:textId="32C2ACFC" w:rsidR="00E24265" w:rsidRPr="00615D4B" w:rsidDel="00CB3FDD" w:rsidRDefault="00E24265" w:rsidP="005F76AD">
            <w:pPr>
              <w:rPr>
                <w:del w:id="10120" w:author="阿毛" w:date="2021-05-21T17:53:00Z"/>
                <w:rFonts w:ascii="標楷體" w:eastAsia="標楷體" w:hAnsi="標楷體"/>
              </w:rPr>
            </w:pPr>
          </w:p>
        </w:tc>
        <w:tc>
          <w:tcPr>
            <w:tcW w:w="537" w:type="pct"/>
          </w:tcPr>
          <w:p w14:paraId="2D567E2B" w14:textId="71730082" w:rsidR="00E24265" w:rsidRPr="00615D4B" w:rsidDel="00CB3FDD" w:rsidRDefault="00E24265" w:rsidP="005F76AD">
            <w:pPr>
              <w:rPr>
                <w:del w:id="10121" w:author="阿毛" w:date="2021-05-21T17:53:00Z"/>
                <w:rFonts w:ascii="標楷體" w:eastAsia="標楷體" w:hAnsi="標楷體"/>
              </w:rPr>
            </w:pPr>
          </w:p>
        </w:tc>
        <w:tc>
          <w:tcPr>
            <w:tcW w:w="299" w:type="pct"/>
          </w:tcPr>
          <w:p w14:paraId="6A33143B" w14:textId="63E76792" w:rsidR="00E24265" w:rsidRPr="00615D4B" w:rsidDel="00CB3FDD" w:rsidRDefault="00E24265" w:rsidP="005F76AD">
            <w:pPr>
              <w:rPr>
                <w:del w:id="10122" w:author="阿毛" w:date="2021-05-21T17:53:00Z"/>
                <w:rFonts w:ascii="標楷體" w:eastAsia="標楷體" w:hAnsi="標楷體"/>
              </w:rPr>
            </w:pPr>
          </w:p>
        </w:tc>
        <w:tc>
          <w:tcPr>
            <w:tcW w:w="299" w:type="pct"/>
          </w:tcPr>
          <w:p w14:paraId="449C08C1" w14:textId="3F7D3F0E" w:rsidR="00E24265" w:rsidRPr="00615D4B" w:rsidDel="00CB3FDD" w:rsidRDefault="00E24265" w:rsidP="005F76AD">
            <w:pPr>
              <w:rPr>
                <w:del w:id="10123" w:author="阿毛" w:date="2021-05-21T17:53:00Z"/>
                <w:rFonts w:ascii="標楷體" w:eastAsia="標楷體" w:hAnsi="標楷體"/>
              </w:rPr>
            </w:pPr>
          </w:p>
        </w:tc>
        <w:tc>
          <w:tcPr>
            <w:tcW w:w="1643" w:type="pct"/>
          </w:tcPr>
          <w:p w14:paraId="3108AE7A" w14:textId="42E8CEF5" w:rsidR="00E24265" w:rsidRPr="00615D4B" w:rsidDel="00CB3FDD" w:rsidRDefault="00E24265" w:rsidP="005F76AD">
            <w:pPr>
              <w:rPr>
                <w:del w:id="10124" w:author="阿毛" w:date="2021-05-21T17:53:00Z"/>
                <w:rFonts w:ascii="標楷體" w:eastAsia="標楷體" w:hAnsi="標楷體"/>
              </w:rPr>
            </w:pPr>
          </w:p>
        </w:tc>
      </w:tr>
      <w:tr w:rsidR="00E24265" w:rsidRPr="00615D4B" w:rsidDel="00CB3FDD" w14:paraId="15060C24" w14:textId="776FF78A" w:rsidTr="005F76AD">
        <w:trPr>
          <w:trHeight w:val="291"/>
          <w:jc w:val="center"/>
          <w:del w:id="10125" w:author="阿毛" w:date="2021-05-21T17:53:00Z"/>
        </w:trPr>
        <w:tc>
          <w:tcPr>
            <w:tcW w:w="219" w:type="pct"/>
          </w:tcPr>
          <w:p w14:paraId="4F0B2AB0" w14:textId="47786E5F" w:rsidR="00E24265" w:rsidRPr="00615D4B" w:rsidDel="00CB3FDD" w:rsidRDefault="00E24265" w:rsidP="005F76AD">
            <w:pPr>
              <w:rPr>
                <w:del w:id="10126" w:author="阿毛" w:date="2021-05-21T17:53:00Z"/>
                <w:rFonts w:ascii="標楷體" w:eastAsia="標楷體" w:hAnsi="標楷體"/>
              </w:rPr>
            </w:pPr>
            <w:del w:id="10127" w:author="阿毛" w:date="2021-05-21T17:53:00Z">
              <w:r w:rsidDel="00CB3FDD">
                <w:rPr>
                  <w:rFonts w:ascii="標楷體" w:eastAsia="標楷體" w:hAnsi="標楷體" w:hint="eastAsia"/>
                </w:rPr>
                <w:delText>9</w:delText>
              </w:r>
            </w:del>
          </w:p>
        </w:tc>
        <w:tc>
          <w:tcPr>
            <w:tcW w:w="756" w:type="pct"/>
          </w:tcPr>
          <w:p w14:paraId="7A7172C8" w14:textId="12F69EFD" w:rsidR="00E24265" w:rsidRPr="00615D4B" w:rsidDel="00CB3FDD" w:rsidRDefault="00E24265" w:rsidP="005F76AD">
            <w:pPr>
              <w:rPr>
                <w:del w:id="10128" w:author="阿毛" w:date="2021-05-21T17:53:00Z"/>
                <w:rFonts w:ascii="標楷體" w:eastAsia="標楷體" w:hAnsi="標楷體"/>
              </w:rPr>
            </w:pPr>
            <w:del w:id="10129" w:author="阿毛" w:date="2021-05-21T17:53:00Z">
              <w:r w:rsidRPr="00071BBA" w:rsidDel="00CB3FDD">
                <w:rPr>
                  <w:rFonts w:ascii="標楷體" w:eastAsia="標楷體" w:hAnsi="標楷體" w:hint="eastAsia"/>
                </w:rPr>
                <w:delText>授信餘額</w:delText>
              </w:r>
            </w:del>
          </w:p>
        </w:tc>
        <w:tc>
          <w:tcPr>
            <w:tcW w:w="624" w:type="pct"/>
          </w:tcPr>
          <w:p w14:paraId="6D4D627B" w14:textId="1A3E1812" w:rsidR="00E24265" w:rsidRPr="00615D4B" w:rsidDel="00CB3FDD" w:rsidRDefault="00E24265" w:rsidP="005F76AD">
            <w:pPr>
              <w:rPr>
                <w:del w:id="10130" w:author="阿毛" w:date="2021-05-21T17:53:00Z"/>
                <w:rFonts w:ascii="標楷體" w:eastAsia="標楷體" w:hAnsi="標楷體"/>
              </w:rPr>
            </w:pPr>
          </w:p>
        </w:tc>
        <w:tc>
          <w:tcPr>
            <w:tcW w:w="624" w:type="pct"/>
          </w:tcPr>
          <w:p w14:paraId="4CC80464" w14:textId="5B2E1AF1" w:rsidR="00E24265" w:rsidRPr="00615D4B" w:rsidDel="00CB3FDD" w:rsidRDefault="00E24265" w:rsidP="005F76AD">
            <w:pPr>
              <w:rPr>
                <w:del w:id="10131" w:author="阿毛" w:date="2021-05-21T17:53:00Z"/>
                <w:rFonts w:ascii="標楷體" w:eastAsia="標楷體" w:hAnsi="標楷體"/>
              </w:rPr>
            </w:pPr>
          </w:p>
        </w:tc>
        <w:tc>
          <w:tcPr>
            <w:tcW w:w="537" w:type="pct"/>
          </w:tcPr>
          <w:p w14:paraId="305D45F9" w14:textId="12CC766E" w:rsidR="00E24265" w:rsidRPr="00615D4B" w:rsidDel="00CB3FDD" w:rsidRDefault="00E24265" w:rsidP="005F76AD">
            <w:pPr>
              <w:rPr>
                <w:del w:id="10132" w:author="阿毛" w:date="2021-05-21T17:53:00Z"/>
                <w:rFonts w:ascii="標楷體" w:eastAsia="標楷體" w:hAnsi="標楷體"/>
              </w:rPr>
            </w:pPr>
          </w:p>
        </w:tc>
        <w:tc>
          <w:tcPr>
            <w:tcW w:w="299" w:type="pct"/>
          </w:tcPr>
          <w:p w14:paraId="05522C8A" w14:textId="48E81C7F" w:rsidR="00E24265" w:rsidRPr="00615D4B" w:rsidDel="00CB3FDD" w:rsidRDefault="00E24265" w:rsidP="005F76AD">
            <w:pPr>
              <w:rPr>
                <w:del w:id="10133" w:author="阿毛" w:date="2021-05-21T17:53:00Z"/>
                <w:rFonts w:ascii="標楷體" w:eastAsia="標楷體" w:hAnsi="標楷體"/>
              </w:rPr>
            </w:pPr>
          </w:p>
        </w:tc>
        <w:tc>
          <w:tcPr>
            <w:tcW w:w="299" w:type="pct"/>
          </w:tcPr>
          <w:p w14:paraId="3C835DC2" w14:textId="0B9A195E" w:rsidR="00E24265" w:rsidRPr="00615D4B" w:rsidDel="00CB3FDD" w:rsidRDefault="00E24265" w:rsidP="005F76AD">
            <w:pPr>
              <w:rPr>
                <w:del w:id="10134" w:author="阿毛" w:date="2021-05-21T17:53:00Z"/>
                <w:rFonts w:ascii="標楷體" w:eastAsia="標楷體" w:hAnsi="標楷體"/>
              </w:rPr>
            </w:pPr>
          </w:p>
        </w:tc>
        <w:tc>
          <w:tcPr>
            <w:tcW w:w="1643" w:type="pct"/>
          </w:tcPr>
          <w:p w14:paraId="16B0BB17" w14:textId="31CBEDD6" w:rsidR="00E24265" w:rsidRPr="00615D4B" w:rsidDel="00CB3FDD" w:rsidRDefault="00E24265" w:rsidP="005F76AD">
            <w:pPr>
              <w:rPr>
                <w:del w:id="10135" w:author="阿毛" w:date="2021-05-21T17:53:00Z"/>
                <w:rFonts w:ascii="標楷體" w:eastAsia="標楷體" w:hAnsi="標楷體"/>
              </w:rPr>
            </w:pPr>
          </w:p>
        </w:tc>
      </w:tr>
      <w:tr w:rsidR="00E24265" w:rsidRPr="00615D4B" w:rsidDel="00CB3FDD" w14:paraId="40C3519B" w14:textId="085B4E0E" w:rsidTr="005F76AD">
        <w:trPr>
          <w:trHeight w:val="291"/>
          <w:jc w:val="center"/>
          <w:del w:id="10136" w:author="阿毛" w:date="2021-05-21T17:53:00Z"/>
        </w:trPr>
        <w:tc>
          <w:tcPr>
            <w:tcW w:w="219" w:type="pct"/>
          </w:tcPr>
          <w:p w14:paraId="240C900E" w14:textId="30792DE3" w:rsidR="00E24265" w:rsidRPr="00615D4B" w:rsidDel="00CB3FDD" w:rsidRDefault="00E24265" w:rsidP="005F76AD">
            <w:pPr>
              <w:rPr>
                <w:del w:id="10137" w:author="阿毛" w:date="2021-05-21T17:53:00Z"/>
                <w:rFonts w:ascii="標楷體" w:eastAsia="標楷體" w:hAnsi="標楷體"/>
              </w:rPr>
            </w:pPr>
            <w:del w:id="10138" w:author="阿毛" w:date="2021-05-21T17:53:00Z">
              <w:r w:rsidDel="00CB3FDD">
                <w:rPr>
                  <w:rFonts w:ascii="標楷體" w:eastAsia="標楷體" w:hAnsi="標楷體" w:hint="eastAsia"/>
                </w:rPr>
                <w:delText>10</w:delText>
              </w:r>
            </w:del>
          </w:p>
        </w:tc>
        <w:tc>
          <w:tcPr>
            <w:tcW w:w="756" w:type="pct"/>
          </w:tcPr>
          <w:p w14:paraId="10FF2DCC" w14:textId="086D9D24" w:rsidR="00E24265" w:rsidRPr="00615D4B" w:rsidDel="00CB3FDD" w:rsidRDefault="00E24265" w:rsidP="005F76AD">
            <w:pPr>
              <w:rPr>
                <w:del w:id="10139" w:author="阿毛" w:date="2021-05-21T17:53:00Z"/>
                <w:rFonts w:ascii="標楷體" w:eastAsia="標楷體" w:hAnsi="標楷體"/>
              </w:rPr>
            </w:pPr>
            <w:del w:id="10140" w:author="阿毛" w:date="2021-05-21T17:53:00Z">
              <w:r w:rsidRPr="00071BBA" w:rsidDel="00CB3FDD">
                <w:rPr>
                  <w:rFonts w:ascii="標楷體" w:eastAsia="標楷體" w:hAnsi="標楷體" w:hint="eastAsia"/>
                </w:rPr>
                <w:delText>每期應付金額</w:delText>
              </w:r>
            </w:del>
          </w:p>
        </w:tc>
        <w:tc>
          <w:tcPr>
            <w:tcW w:w="624" w:type="pct"/>
          </w:tcPr>
          <w:p w14:paraId="288CB43E" w14:textId="70322539" w:rsidR="00E24265" w:rsidRPr="00615D4B" w:rsidDel="00CB3FDD" w:rsidRDefault="00E24265" w:rsidP="005F76AD">
            <w:pPr>
              <w:rPr>
                <w:del w:id="10141" w:author="阿毛" w:date="2021-05-21T17:53:00Z"/>
                <w:rFonts w:ascii="標楷體" w:eastAsia="標楷體" w:hAnsi="標楷體"/>
              </w:rPr>
            </w:pPr>
          </w:p>
        </w:tc>
        <w:tc>
          <w:tcPr>
            <w:tcW w:w="624" w:type="pct"/>
          </w:tcPr>
          <w:p w14:paraId="38EB6CCA" w14:textId="4ECAEFEC" w:rsidR="00E24265" w:rsidRPr="00615D4B" w:rsidDel="00CB3FDD" w:rsidRDefault="00E24265" w:rsidP="005F76AD">
            <w:pPr>
              <w:rPr>
                <w:del w:id="10142" w:author="阿毛" w:date="2021-05-21T17:53:00Z"/>
                <w:rFonts w:ascii="標楷體" w:eastAsia="標楷體" w:hAnsi="標楷體"/>
              </w:rPr>
            </w:pPr>
          </w:p>
        </w:tc>
        <w:tc>
          <w:tcPr>
            <w:tcW w:w="537" w:type="pct"/>
          </w:tcPr>
          <w:p w14:paraId="3AB9590D" w14:textId="5A630015" w:rsidR="00E24265" w:rsidRPr="00615D4B" w:rsidDel="00CB3FDD" w:rsidRDefault="00E24265" w:rsidP="005F76AD">
            <w:pPr>
              <w:rPr>
                <w:del w:id="10143" w:author="阿毛" w:date="2021-05-21T17:53:00Z"/>
                <w:rFonts w:ascii="標楷體" w:eastAsia="標楷體" w:hAnsi="標楷體"/>
              </w:rPr>
            </w:pPr>
          </w:p>
        </w:tc>
        <w:tc>
          <w:tcPr>
            <w:tcW w:w="299" w:type="pct"/>
          </w:tcPr>
          <w:p w14:paraId="739A0F20" w14:textId="23070D2F" w:rsidR="00E24265" w:rsidRPr="00615D4B" w:rsidDel="00CB3FDD" w:rsidRDefault="00E24265" w:rsidP="005F76AD">
            <w:pPr>
              <w:rPr>
                <w:del w:id="10144" w:author="阿毛" w:date="2021-05-21T17:53:00Z"/>
                <w:rFonts w:ascii="標楷體" w:eastAsia="標楷體" w:hAnsi="標楷體"/>
              </w:rPr>
            </w:pPr>
          </w:p>
        </w:tc>
        <w:tc>
          <w:tcPr>
            <w:tcW w:w="299" w:type="pct"/>
          </w:tcPr>
          <w:p w14:paraId="784342CC" w14:textId="60917899" w:rsidR="00E24265" w:rsidRPr="00615D4B" w:rsidDel="00CB3FDD" w:rsidRDefault="00E24265" w:rsidP="005F76AD">
            <w:pPr>
              <w:rPr>
                <w:del w:id="10145" w:author="阿毛" w:date="2021-05-21T17:53:00Z"/>
                <w:rFonts w:ascii="標楷體" w:eastAsia="標楷體" w:hAnsi="標楷體"/>
              </w:rPr>
            </w:pPr>
          </w:p>
        </w:tc>
        <w:tc>
          <w:tcPr>
            <w:tcW w:w="1643" w:type="pct"/>
          </w:tcPr>
          <w:p w14:paraId="476675D5" w14:textId="47CC6C15" w:rsidR="00E24265" w:rsidRPr="00615D4B" w:rsidDel="00CB3FDD" w:rsidRDefault="00E24265" w:rsidP="005F76AD">
            <w:pPr>
              <w:rPr>
                <w:del w:id="10146" w:author="阿毛" w:date="2021-05-21T17:53:00Z"/>
                <w:rFonts w:ascii="標楷體" w:eastAsia="標楷體" w:hAnsi="標楷體"/>
              </w:rPr>
            </w:pPr>
          </w:p>
        </w:tc>
      </w:tr>
      <w:tr w:rsidR="00E24265" w:rsidRPr="00615D4B" w:rsidDel="00CB3FDD" w14:paraId="30124649" w14:textId="773E2030" w:rsidTr="005F76AD">
        <w:trPr>
          <w:trHeight w:val="291"/>
          <w:jc w:val="center"/>
          <w:del w:id="10147" w:author="阿毛" w:date="2021-05-21T17:53:00Z"/>
        </w:trPr>
        <w:tc>
          <w:tcPr>
            <w:tcW w:w="219" w:type="pct"/>
          </w:tcPr>
          <w:p w14:paraId="201E905C" w14:textId="4B1C6AFA" w:rsidR="00E24265" w:rsidRPr="00615D4B" w:rsidDel="00CB3FDD" w:rsidRDefault="00E24265" w:rsidP="005F76AD">
            <w:pPr>
              <w:rPr>
                <w:del w:id="10148" w:author="阿毛" w:date="2021-05-21T17:53:00Z"/>
                <w:rFonts w:ascii="標楷體" w:eastAsia="標楷體" w:hAnsi="標楷體"/>
              </w:rPr>
            </w:pPr>
            <w:del w:id="10149" w:author="阿毛" w:date="2021-05-21T17:53:00Z">
              <w:r w:rsidDel="00CB3FDD">
                <w:rPr>
                  <w:rFonts w:ascii="標楷體" w:eastAsia="標楷體" w:hAnsi="標楷體" w:hint="eastAsia"/>
                </w:rPr>
                <w:delText>11</w:delText>
              </w:r>
            </w:del>
          </w:p>
        </w:tc>
        <w:tc>
          <w:tcPr>
            <w:tcW w:w="756" w:type="pct"/>
          </w:tcPr>
          <w:p w14:paraId="4F94E639" w14:textId="7E8DC72D" w:rsidR="00E24265" w:rsidRPr="00615D4B" w:rsidDel="00CB3FDD" w:rsidRDefault="00E24265" w:rsidP="005F76AD">
            <w:pPr>
              <w:rPr>
                <w:del w:id="10150" w:author="阿毛" w:date="2021-05-21T17:53:00Z"/>
                <w:rFonts w:ascii="標楷體" w:eastAsia="標楷體" w:hAnsi="標楷體"/>
              </w:rPr>
            </w:pPr>
            <w:del w:id="10151" w:author="阿毛" w:date="2021-05-21T17:53:00Z">
              <w:r w:rsidRPr="00071BBA" w:rsidDel="00CB3FDD">
                <w:rPr>
                  <w:rFonts w:ascii="標楷體" w:eastAsia="標楷體" w:hAnsi="標楷體" w:hint="eastAsia"/>
                </w:rPr>
                <w:delText>最近一期繳款金額</w:delText>
              </w:r>
            </w:del>
          </w:p>
        </w:tc>
        <w:tc>
          <w:tcPr>
            <w:tcW w:w="624" w:type="pct"/>
          </w:tcPr>
          <w:p w14:paraId="1E50F984" w14:textId="201EF3E6" w:rsidR="00E24265" w:rsidRPr="00615D4B" w:rsidDel="00CB3FDD" w:rsidRDefault="00E24265" w:rsidP="005F76AD">
            <w:pPr>
              <w:rPr>
                <w:del w:id="10152" w:author="阿毛" w:date="2021-05-21T17:53:00Z"/>
                <w:rFonts w:ascii="標楷體" w:eastAsia="標楷體" w:hAnsi="標楷體"/>
              </w:rPr>
            </w:pPr>
          </w:p>
        </w:tc>
        <w:tc>
          <w:tcPr>
            <w:tcW w:w="624" w:type="pct"/>
          </w:tcPr>
          <w:p w14:paraId="23810A82" w14:textId="5E7F7D6B" w:rsidR="00E24265" w:rsidRPr="00615D4B" w:rsidDel="00CB3FDD" w:rsidRDefault="00E24265" w:rsidP="005F76AD">
            <w:pPr>
              <w:rPr>
                <w:del w:id="10153" w:author="阿毛" w:date="2021-05-21T17:53:00Z"/>
                <w:rFonts w:ascii="標楷體" w:eastAsia="標楷體" w:hAnsi="標楷體"/>
              </w:rPr>
            </w:pPr>
          </w:p>
        </w:tc>
        <w:tc>
          <w:tcPr>
            <w:tcW w:w="537" w:type="pct"/>
          </w:tcPr>
          <w:p w14:paraId="287CD0A1" w14:textId="5BFB5AEB" w:rsidR="00E24265" w:rsidRPr="00615D4B" w:rsidDel="00CB3FDD" w:rsidRDefault="00E24265" w:rsidP="005F76AD">
            <w:pPr>
              <w:rPr>
                <w:del w:id="10154" w:author="阿毛" w:date="2021-05-21T17:53:00Z"/>
                <w:rFonts w:ascii="標楷體" w:eastAsia="標楷體" w:hAnsi="標楷體"/>
              </w:rPr>
            </w:pPr>
          </w:p>
        </w:tc>
        <w:tc>
          <w:tcPr>
            <w:tcW w:w="299" w:type="pct"/>
          </w:tcPr>
          <w:p w14:paraId="575C7B31" w14:textId="54DBDC89" w:rsidR="00E24265" w:rsidRPr="00615D4B" w:rsidDel="00CB3FDD" w:rsidRDefault="00E24265" w:rsidP="005F76AD">
            <w:pPr>
              <w:rPr>
                <w:del w:id="10155" w:author="阿毛" w:date="2021-05-21T17:53:00Z"/>
                <w:rFonts w:ascii="標楷體" w:eastAsia="標楷體" w:hAnsi="標楷體"/>
              </w:rPr>
            </w:pPr>
          </w:p>
        </w:tc>
        <w:tc>
          <w:tcPr>
            <w:tcW w:w="299" w:type="pct"/>
          </w:tcPr>
          <w:p w14:paraId="11EEE450" w14:textId="11A85494" w:rsidR="00E24265" w:rsidRPr="00615D4B" w:rsidDel="00CB3FDD" w:rsidRDefault="00E24265" w:rsidP="005F76AD">
            <w:pPr>
              <w:rPr>
                <w:del w:id="10156" w:author="阿毛" w:date="2021-05-21T17:53:00Z"/>
                <w:rFonts w:ascii="標楷體" w:eastAsia="標楷體" w:hAnsi="標楷體"/>
              </w:rPr>
            </w:pPr>
          </w:p>
        </w:tc>
        <w:tc>
          <w:tcPr>
            <w:tcW w:w="1643" w:type="pct"/>
          </w:tcPr>
          <w:p w14:paraId="14B99EEA" w14:textId="01C17F52" w:rsidR="00E24265" w:rsidRPr="00615D4B" w:rsidDel="00CB3FDD" w:rsidRDefault="00E24265" w:rsidP="005F76AD">
            <w:pPr>
              <w:rPr>
                <w:del w:id="10157" w:author="阿毛" w:date="2021-05-21T17:53:00Z"/>
                <w:rFonts w:ascii="標楷體" w:eastAsia="標楷體" w:hAnsi="標楷體"/>
              </w:rPr>
            </w:pPr>
          </w:p>
        </w:tc>
      </w:tr>
      <w:tr w:rsidR="00E24265" w:rsidRPr="00615D4B" w:rsidDel="00CB3FDD" w14:paraId="715954CD" w14:textId="1BEBADF8" w:rsidTr="005F76AD">
        <w:trPr>
          <w:trHeight w:val="291"/>
          <w:jc w:val="center"/>
          <w:del w:id="10158" w:author="阿毛" w:date="2021-05-21T17:53:00Z"/>
        </w:trPr>
        <w:tc>
          <w:tcPr>
            <w:tcW w:w="219" w:type="pct"/>
          </w:tcPr>
          <w:p w14:paraId="481F18BD" w14:textId="4BE3C360" w:rsidR="00E24265" w:rsidRPr="00615D4B" w:rsidDel="00CB3FDD" w:rsidRDefault="00E24265" w:rsidP="005F76AD">
            <w:pPr>
              <w:rPr>
                <w:del w:id="10159" w:author="阿毛" w:date="2021-05-21T17:53:00Z"/>
                <w:rFonts w:ascii="標楷體" w:eastAsia="標楷體" w:hAnsi="標楷體"/>
              </w:rPr>
            </w:pPr>
            <w:del w:id="10160" w:author="阿毛" w:date="2021-05-21T17:53:00Z">
              <w:r w:rsidDel="00CB3FDD">
                <w:rPr>
                  <w:rFonts w:ascii="標楷體" w:eastAsia="標楷體" w:hAnsi="標楷體" w:hint="eastAsia"/>
                </w:rPr>
                <w:delText>12</w:delText>
              </w:r>
            </w:del>
          </w:p>
        </w:tc>
        <w:tc>
          <w:tcPr>
            <w:tcW w:w="756" w:type="pct"/>
          </w:tcPr>
          <w:p w14:paraId="6C04E9AB" w14:textId="3B582747" w:rsidR="00E24265" w:rsidRPr="00615D4B" w:rsidDel="00CB3FDD" w:rsidRDefault="00E24265" w:rsidP="005F76AD">
            <w:pPr>
              <w:rPr>
                <w:del w:id="10161" w:author="阿毛" w:date="2021-05-21T17:53:00Z"/>
                <w:rFonts w:ascii="標楷體" w:eastAsia="標楷體" w:hAnsi="標楷體"/>
              </w:rPr>
            </w:pPr>
            <w:del w:id="10162" w:author="阿毛" w:date="2021-05-21T17:53:00Z">
              <w:r w:rsidRPr="00071BBA" w:rsidDel="00CB3FDD">
                <w:rPr>
                  <w:rFonts w:ascii="標楷體" w:eastAsia="標楷體" w:hAnsi="標楷體" w:hint="eastAsia"/>
                </w:rPr>
                <w:delText>最後繳息日</w:delText>
              </w:r>
            </w:del>
          </w:p>
        </w:tc>
        <w:tc>
          <w:tcPr>
            <w:tcW w:w="624" w:type="pct"/>
          </w:tcPr>
          <w:p w14:paraId="13852B40" w14:textId="3FE7AF60" w:rsidR="00E24265" w:rsidRPr="00615D4B" w:rsidDel="00CB3FDD" w:rsidRDefault="00E24265" w:rsidP="005F76AD">
            <w:pPr>
              <w:rPr>
                <w:del w:id="10163" w:author="阿毛" w:date="2021-05-21T17:53:00Z"/>
                <w:rFonts w:ascii="標楷體" w:eastAsia="標楷體" w:hAnsi="標楷體"/>
              </w:rPr>
            </w:pPr>
          </w:p>
        </w:tc>
        <w:tc>
          <w:tcPr>
            <w:tcW w:w="624" w:type="pct"/>
          </w:tcPr>
          <w:p w14:paraId="76D8FFE7" w14:textId="363FD4E3" w:rsidR="00E24265" w:rsidRPr="00615D4B" w:rsidDel="00CB3FDD" w:rsidRDefault="00E24265" w:rsidP="005F76AD">
            <w:pPr>
              <w:rPr>
                <w:del w:id="10164" w:author="阿毛" w:date="2021-05-21T17:53:00Z"/>
                <w:rFonts w:ascii="標楷體" w:eastAsia="標楷體" w:hAnsi="標楷體"/>
              </w:rPr>
            </w:pPr>
          </w:p>
        </w:tc>
        <w:tc>
          <w:tcPr>
            <w:tcW w:w="537" w:type="pct"/>
          </w:tcPr>
          <w:p w14:paraId="7DDE2FF5" w14:textId="49D6C83B" w:rsidR="00E24265" w:rsidRPr="00615D4B" w:rsidDel="00CB3FDD" w:rsidRDefault="00E24265" w:rsidP="005F76AD">
            <w:pPr>
              <w:rPr>
                <w:del w:id="10165" w:author="阿毛" w:date="2021-05-21T17:53:00Z"/>
                <w:rFonts w:ascii="標楷體" w:eastAsia="標楷體" w:hAnsi="標楷體"/>
              </w:rPr>
            </w:pPr>
          </w:p>
        </w:tc>
        <w:tc>
          <w:tcPr>
            <w:tcW w:w="299" w:type="pct"/>
          </w:tcPr>
          <w:p w14:paraId="4FE2D1B3" w14:textId="4FCC4903" w:rsidR="00E24265" w:rsidRPr="00615D4B" w:rsidDel="00CB3FDD" w:rsidRDefault="00E24265" w:rsidP="005F76AD">
            <w:pPr>
              <w:rPr>
                <w:del w:id="10166" w:author="阿毛" w:date="2021-05-21T17:53:00Z"/>
                <w:rFonts w:ascii="標楷體" w:eastAsia="標楷體" w:hAnsi="標楷體"/>
              </w:rPr>
            </w:pPr>
          </w:p>
        </w:tc>
        <w:tc>
          <w:tcPr>
            <w:tcW w:w="299" w:type="pct"/>
          </w:tcPr>
          <w:p w14:paraId="4B939811" w14:textId="6B19E02A" w:rsidR="00E24265" w:rsidRPr="00615D4B" w:rsidDel="00CB3FDD" w:rsidRDefault="00E24265" w:rsidP="005F76AD">
            <w:pPr>
              <w:rPr>
                <w:del w:id="10167" w:author="阿毛" w:date="2021-05-21T17:53:00Z"/>
                <w:rFonts w:ascii="標楷體" w:eastAsia="標楷體" w:hAnsi="標楷體"/>
              </w:rPr>
            </w:pPr>
          </w:p>
        </w:tc>
        <w:tc>
          <w:tcPr>
            <w:tcW w:w="1643" w:type="pct"/>
          </w:tcPr>
          <w:p w14:paraId="783DAE6C" w14:textId="5AB9908F" w:rsidR="00E24265" w:rsidRPr="00615D4B" w:rsidDel="00CB3FDD" w:rsidRDefault="00E24265" w:rsidP="005F76AD">
            <w:pPr>
              <w:rPr>
                <w:del w:id="10168" w:author="阿毛" w:date="2021-05-21T17:53:00Z"/>
                <w:rFonts w:ascii="標楷體" w:eastAsia="標楷體" w:hAnsi="標楷體"/>
              </w:rPr>
            </w:pPr>
          </w:p>
        </w:tc>
      </w:tr>
      <w:tr w:rsidR="00E24265" w:rsidRPr="00615D4B" w:rsidDel="00CB3FDD" w14:paraId="45A09D8B" w14:textId="31F32789" w:rsidTr="005F76AD">
        <w:trPr>
          <w:trHeight w:val="291"/>
          <w:jc w:val="center"/>
          <w:del w:id="10169" w:author="阿毛" w:date="2021-05-21T17:53:00Z"/>
        </w:trPr>
        <w:tc>
          <w:tcPr>
            <w:tcW w:w="219" w:type="pct"/>
          </w:tcPr>
          <w:p w14:paraId="0B172826" w14:textId="63FF4C1C" w:rsidR="00E24265" w:rsidRPr="00615D4B" w:rsidDel="00CB3FDD" w:rsidRDefault="00E24265" w:rsidP="005F76AD">
            <w:pPr>
              <w:rPr>
                <w:del w:id="10170" w:author="阿毛" w:date="2021-05-21T17:53:00Z"/>
                <w:rFonts w:ascii="標楷體" w:eastAsia="標楷體" w:hAnsi="標楷體"/>
              </w:rPr>
            </w:pPr>
            <w:del w:id="10171" w:author="阿毛" w:date="2021-05-21T17:53:00Z">
              <w:r w:rsidDel="00CB3FDD">
                <w:rPr>
                  <w:rFonts w:ascii="標楷體" w:eastAsia="標楷體" w:hAnsi="標楷體" w:hint="eastAsia"/>
                </w:rPr>
                <w:delText>13</w:delText>
              </w:r>
            </w:del>
          </w:p>
        </w:tc>
        <w:tc>
          <w:tcPr>
            <w:tcW w:w="756" w:type="pct"/>
          </w:tcPr>
          <w:p w14:paraId="126BEE08" w14:textId="2DF685D6" w:rsidR="00E24265" w:rsidRPr="00615D4B" w:rsidDel="00CB3FDD" w:rsidRDefault="00E24265" w:rsidP="005F76AD">
            <w:pPr>
              <w:rPr>
                <w:del w:id="10172" w:author="阿毛" w:date="2021-05-21T17:53:00Z"/>
                <w:rFonts w:ascii="標楷體" w:eastAsia="標楷體" w:hAnsi="標楷體"/>
              </w:rPr>
            </w:pPr>
            <w:del w:id="10173" w:author="阿毛" w:date="2021-05-21T17:53:00Z">
              <w:r w:rsidRPr="00071BBA" w:rsidDel="00CB3FDD">
                <w:rPr>
                  <w:rFonts w:ascii="標楷體" w:eastAsia="標楷體" w:hAnsi="標楷體" w:hint="eastAsia"/>
                </w:rPr>
                <w:delText>已到期尚未清償金額</w:delText>
              </w:r>
            </w:del>
          </w:p>
        </w:tc>
        <w:tc>
          <w:tcPr>
            <w:tcW w:w="624" w:type="pct"/>
          </w:tcPr>
          <w:p w14:paraId="51977389" w14:textId="65792F51" w:rsidR="00E24265" w:rsidRPr="00615D4B" w:rsidDel="00CB3FDD" w:rsidRDefault="00E24265" w:rsidP="005F76AD">
            <w:pPr>
              <w:rPr>
                <w:del w:id="10174" w:author="阿毛" w:date="2021-05-21T17:53:00Z"/>
                <w:rFonts w:ascii="標楷體" w:eastAsia="標楷體" w:hAnsi="標楷體"/>
              </w:rPr>
            </w:pPr>
          </w:p>
        </w:tc>
        <w:tc>
          <w:tcPr>
            <w:tcW w:w="624" w:type="pct"/>
          </w:tcPr>
          <w:p w14:paraId="3A382550" w14:textId="751928B0" w:rsidR="00E24265" w:rsidRPr="00615D4B" w:rsidDel="00CB3FDD" w:rsidRDefault="00E24265" w:rsidP="005F76AD">
            <w:pPr>
              <w:rPr>
                <w:del w:id="10175" w:author="阿毛" w:date="2021-05-21T17:53:00Z"/>
                <w:rFonts w:ascii="標楷體" w:eastAsia="標楷體" w:hAnsi="標楷體"/>
              </w:rPr>
            </w:pPr>
          </w:p>
        </w:tc>
        <w:tc>
          <w:tcPr>
            <w:tcW w:w="537" w:type="pct"/>
          </w:tcPr>
          <w:p w14:paraId="16FC4009" w14:textId="613AE837" w:rsidR="00E24265" w:rsidRPr="00615D4B" w:rsidDel="00CB3FDD" w:rsidRDefault="00E24265" w:rsidP="005F76AD">
            <w:pPr>
              <w:rPr>
                <w:del w:id="10176" w:author="阿毛" w:date="2021-05-21T17:53:00Z"/>
                <w:rFonts w:ascii="標楷體" w:eastAsia="標楷體" w:hAnsi="標楷體"/>
              </w:rPr>
            </w:pPr>
          </w:p>
        </w:tc>
        <w:tc>
          <w:tcPr>
            <w:tcW w:w="299" w:type="pct"/>
          </w:tcPr>
          <w:p w14:paraId="6631682B" w14:textId="2BEB5E9F" w:rsidR="00E24265" w:rsidRPr="00615D4B" w:rsidDel="00CB3FDD" w:rsidRDefault="00E24265" w:rsidP="005F76AD">
            <w:pPr>
              <w:rPr>
                <w:del w:id="10177" w:author="阿毛" w:date="2021-05-21T17:53:00Z"/>
                <w:rFonts w:ascii="標楷體" w:eastAsia="標楷體" w:hAnsi="標楷體"/>
              </w:rPr>
            </w:pPr>
          </w:p>
        </w:tc>
        <w:tc>
          <w:tcPr>
            <w:tcW w:w="299" w:type="pct"/>
          </w:tcPr>
          <w:p w14:paraId="10761DBB" w14:textId="7F99CF07" w:rsidR="00E24265" w:rsidRPr="00615D4B" w:rsidDel="00CB3FDD" w:rsidRDefault="00E24265" w:rsidP="005F76AD">
            <w:pPr>
              <w:rPr>
                <w:del w:id="10178" w:author="阿毛" w:date="2021-05-21T17:53:00Z"/>
                <w:rFonts w:ascii="標楷體" w:eastAsia="標楷體" w:hAnsi="標楷體"/>
              </w:rPr>
            </w:pPr>
          </w:p>
        </w:tc>
        <w:tc>
          <w:tcPr>
            <w:tcW w:w="1643" w:type="pct"/>
          </w:tcPr>
          <w:p w14:paraId="1E5F35D3" w14:textId="4AA83481" w:rsidR="00E24265" w:rsidRPr="00615D4B" w:rsidDel="00CB3FDD" w:rsidRDefault="00E24265" w:rsidP="005F76AD">
            <w:pPr>
              <w:rPr>
                <w:del w:id="10179" w:author="阿毛" w:date="2021-05-21T17:53:00Z"/>
                <w:rFonts w:ascii="標楷體" w:eastAsia="標楷體" w:hAnsi="標楷體"/>
              </w:rPr>
            </w:pPr>
          </w:p>
        </w:tc>
      </w:tr>
      <w:tr w:rsidR="00E24265" w:rsidRPr="00615D4B" w:rsidDel="00CB3FDD" w14:paraId="0164D557" w14:textId="22987192" w:rsidTr="005F76AD">
        <w:trPr>
          <w:trHeight w:val="291"/>
          <w:jc w:val="center"/>
          <w:del w:id="10180" w:author="阿毛" w:date="2021-05-21T17:53:00Z"/>
        </w:trPr>
        <w:tc>
          <w:tcPr>
            <w:tcW w:w="219" w:type="pct"/>
          </w:tcPr>
          <w:p w14:paraId="3DC8B8AF" w14:textId="3B401DCF" w:rsidR="00E24265" w:rsidRPr="00615D4B" w:rsidDel="00CB3FDD" w:rsidRDefault="00E24265" w:rsidP="005F76AD">
            <w:pPr>
              <w:rPr>
                <w:del w:id="10181" w:author="阿毛" w:date="2021-05-21T17:53:00Z"/>
                <w:rFonts w:ascii="標楷體" w:eastAsia="標楷體" w:hAnsi="標楷體"/>
              </w:rPr>
            </w:pPr>
            <w:del w:id="10182" w:author="阿毛" w:date="2021-05-21T17:53:00Z">
              <w:r w:rsidDel="00CB3FDD">
                <w:rPr>
                  <w:rFonts w:ascii="標楷體" w:eastAsia="標楷體" w:hAnsi="標楷體" w:hint="eastAsia"/>
                </w:rPr>
                <w:delText>14</w:delText>
              </w:r>
            </w:del>
          </w:p>
        </w:tc>
        <w:tc>
          <w:tcPr>
            <w:tcW w:w="756" w:type="pct"/>
          </w:tcPr>
          <w:p w14:paraId="5861ED96" w14:textId="7776E03B" w:rsidR="00E24265" w:rsidRPr="00615D4B" w:rsidDel="00CB3FDD" w:rsidRDefault="00E24265" w:rsidP="005F76AD">
            <w:pPr>
              <w:rPr>
                <w:del w:id="10183" w:author="阿毛" w:date="2021-05-21T17:53:00Z"/>
                <w:rFonts w:ascii="標楷體" w:eastAsia="標楷體" w:hAnsi="標楷體"/>
              </w:rPr>
            </w:pPr>
            <w:del w:id="10184" w:author="阿毛" w:date="2021-05-21T17:53:00Z">
              <w:r w:rsidRPr="00071BBA" w:rsidDel="00CB3FDD">
                <w:rPr>
                  <w:rFonts w:ascii="標楷體" w:eastAsia="標楷體" w:hAnsi="標楷體" w:hint="eastAsia"/>
                </w:rPr>
                <w:delText>每月應還款日</w:delText>
              </w:r>
            </w:del>
          </w:p>
        </w:tc>
        <w:tc>
          <w:tcPr>
            <w:tcW w:w="624" w:type="pct"/>
          </w:tcPr>
          <w:p w14:paraId="3FE46F6E" w14:textId="26851DA3" w:rsidR="00E24265" w:rsidRPr="00615D4B" w:rsidDel="00CB3FDD" w:rsidRDefault="00E24265" w:rsidP="005F76AD">
            <w:pPr>
              <w:rPr>
                <w:del w:id="10185" w:author="阿毛" w:date="2021-05-21T17:53:00Z"/>
                <w:rFonts w:ascii="標楷體" w:eastAsia="標楷體" w:hAnsi="標楷體"/>
              </w:rPr>
            </w:pPr>
          </w:p>
        </w:tc>
        <w:tc>
          <w:tcPr>
            <w:tcW w:w="624" w:type="pct"/>
          </w:tcPr>
          <w:p w14:paraId="3993A3EE" w14:textId="5BCEC6C3" w:rsidR="00E24265" w:rsidRPr="00615D4B" w:rsidDel="00CB3FDD" w:rsidRDefault="00E24265" w:rsidP="005F76AD">
            <w:pPr>
              <w:rPr>
                <w:del w:id="10186" w:author="阿毛" w:date="2021-05-21T17:53:00Z"/>
                <w:rFonts w:ascii="標楷體" w:eastAsia="標楷體" w:hAnsi="標楷體"/>
              </w:rPr>
            </w:pPr>
          </w:p>
        </w:tc>
        <w:tc>
          <w:tcPr>
            <w:tcW w:w="537" w:type="pct"/>
          </w:tcPr>
          <w:p w14:paraId="7004BA8C" w14:textId="26AC0ACC" w:rsidR="00E24265" w:rsidRPr="00615D4B" w:rsidDel="00CB3FDD" w:rsidRDefault="00E24265" w:rsidP="005F76AD">
            <w:pPr>
              <w:rPr>
                <w:del w:id="10187" w:author="阿毛" w:date="2021-05-21T17:53:00Z"/>
                <w:rFonts w:ascii="標楷體" w:eastAsia="標楷體" w:hAnsi="標楷體"/>
              </w:rPr>
            </w:pPr>
          </w:p>
        </w:tc>
        <w:tc>
          <w:tcPr>
            <w:tcW w:w="299" w:type="pct"/>
          </w:tcPr>
          <w:p w14:paraId="00758BF1" w14:textId="3126F36D" w:rsidR="00E24265" w:rsidRPr="00615D4B" w:rsidDel="00CB3FDD" w:rsidRDefault="00E24265" w:rsidP="005F76AD">
            <w:pPr>
              <w:rPr>
                <w:del w:id="10188" w:author="阿毛" w:date="2021-05-21T17:53:00Z"/>
                <w:rFonts w:ascii="標楷體" w:eastAsia="標楷體" w:hAnsi="標楷體"/>
              </w:rPr>
            </w:pPr>
          </w:p>
        </w:tc>
        <w:tc>
          <w:tcPr>
            <w:tcW w:w="299" w:type="pct"/>
          </w:tcPr>
          <w:p w14:paraId="3886526D" w14:textId="3E5562BB" w:rsidR="00E24265" w:rsidRPr="00615D4B" w:rsidDel="00CB3FDD" w:rsidRDefault="00E24265" w:rsidP="005F76AD">
            <w:pPr>
              <w:rPr>
                <w:del w:id="10189" w:author="阿毛" w:date="2021-05-21T17:53:00Z"/>
                <w:rFonts w:ascii="標楷體" w:eastAsia="標楷體" w:hAnsi="標楷體"/>
              </w:rPr>
            </w:pPr>
          </w:p>
        </w:tc>
        <w:tc>
          <w:tcPr>
            <w:tcW w:w="1643" w:type="pct"/>
          </w:tcPr>
          <w:p w14:paraId="1414EA15" w14:textId="6CB97A5F" w:rsidR="00E24265" w:rsidRPr="00615D4B" w:rsidDel="00CB3FDD" w:rsidRDefault="00E24265" w:rsidP="005F76AD">
            <w:pPr>
              <w:rPr>
                <w:del w:id="10190" w:author="阿毛" w:date="2021-05-21T17:53:00Z"/>
                <w:rFonts w:ascii="標楷體" w:eastAsia="標楷體" w:hAnsi="標楷體"/>
              </w:rPr>
            </w:pPr>
          </w:p>
        </w:tc>
      </w:tr>
      <w:tr w:rsidR="00E24265" w:rsidRPr="00615D4B" w:rsidDel="00CB3FDD" w14:paraId="27E6316B" w14:textId="2D6C2922" w:rsidTr="005F76AD">
        <w:trPr>
          <w:trHeight w:val="291"/>
          <w:jc w:val="center"/>
          <w:del w:id="10191" w:author="阿毛" w:date="2021-05-21T17:53:00Z"/>
        </w:trPr>
        <w:tc>
          <w:tcPr>
            <w:tcW w:w="219" w:type="pct"/>
          </w:tcPr>
          <w:p w14:paraId="14591671" w14:textId="1D898DD5" w:rsidR="00E24265" w:rsidRPr="00615D4B" w:rsidDel="00CB3FDD" w:rsidRDefault="00E24265" w:rsidP="005F76AD">
            <w:pPr>
              <w:rPr>
                <w:del w:id="10192" w:author="阿毛" w:date="2021-05-21T17:53:00Z"/>
                <w:rFonts w:ascii="標楷體" w:eastAsia="標楷體" w:hAnsi="標楷體"/>
              </w:rPr>
            </w:pPr>
            <w:del w:id="10193" w:author="阿毛" w:date="2021-05-21T17:53:00Z">
              <w:r w:rsidDel="00CB3FDD">
                <w:rPr>
                  <w:rFonts w:ascii="標楷體" w:eastAsia="標楷體" w:hAnsi="標楷體" w:hint="eastAsia"/>
                </w:rPr>
                <w:delText>15</w:delText>
              </w:r>
            </w:del>
          </w:p>
        </w:tc>
        <w:tc>
          <w:tcPr>
            <w:tcW w:w="756" w:type="pct"/>
          </w:tcPr>
          <w:p w14:paraId="38BEAA7E" w14:textId="0EDDD0F8" w:rsidR="00E24265" w:rsidRPr="00615D4B" w:rsidDel="00CB3FDD" w:rsidRDefault="00E24265" w:rsidP="005F76AD">
            <w:pPr>
              <w:rPr>
                <w:del w:id="10194" w:author="阿毛" w:date="2021-05-21T17:53:00Z"/>
                <w:rFonts w:ascii="標楷體" w:eastAsia="標楷體" w:hAnsi="標楷體"/>
              </w:rPr>
            </w:pPr>
            <w:del w:id="10195" w:author="阿毛" w:date="2021-05-21T17:53:00Z">
              <w:r w:rsidRPr="00071BBA" w:rsidDel="00CB3FDD">
                <w:rPr>
                  <w:rFonts w:ascii="標楷體" w:eastAsia="標楷體" w:hAnsi="標楷體" w:hint="eastAsia"/>
                </w:rPr>
                <w:delText>契約起始年月</w:delText>
              </w:r>
            </w:del>
          </w:p>
        </w:tc>
        <w:tc>
          <w:tcPr>
            <w:tcW w:w="624" w:type="pct"/>
          </w:tcPr>
          <w:p w14:paraId="059F8705" w14:textId="6EA67C8D" w:rsidR="00E24265" w:rsidRPr="00615D4B" w:rsidDel="00CB3FDD" w:rsidRDefault="00E24265" w:rsidP="005F76AD">
            <w:pPr>
              <w:rPr>
                <w:del w:id="10196" w:author="阿毛" w:date="2021-05-21T17:53:00Z"/>
                <w:rFonts w:ascii="標楷體" w:eastAsia="標楷體" w:hAnsi="標楷體"/>
              </w:rPr>
            </w:pPr>
          </w:p>
        </w:tc>
        <w:tc>
          <w:tcPr>
            <w:tcW w:w="624" w:type="pct"/>
          </w:tcPr>
          <w:p w14:paraId="540B8183" w14:textId="040531DA" w:rsidR="00E24265" w:rsidRPr="00615D4B" w:rsidDel="00CB3FDD" w:rsidRDefault="00E24265" w:rsidP="005F76AD">
            <w:pPr>
              <w:rPr>
                <w:del w:id="10197" w:author="阿毛" w:date="2021-05-21T17:53:00Z"/>
                <w:rFonts w:ascii="標楷體" w:eastAsia="標楷體" w:hAnsi="標楷體"/>
              </w:rPr>
            </w:pPr>
          </w:p>
        </w:tc>
        <w:tc>
          <w:tcPr>
            <w:tcW w:w="537" w:type="pct"/>
          </w:tcPr>
          <w:p w14:paraId="58746F5B" w14:textId="565618CA" w:rsidR="00E24265" w:rsidRPr="00615D4B" w:rsidDel="00CB3FDD" w:rsidRDefault="00E24265" w:rsidP="005F76AD">
            <w:pPr>
              <w:rPr>
                <w:del w:id="10198" w:author="阿毛" w:date="2021-05-21T17:53:00Z"/>
                <w:rFonts w:ascii="標楷體" w:eastAsia="標楷體" w:hAnsi="標楷體"/>
              </w:rPr>
            </w:pPr>
          </w:p>
        </w:tc>
        <w:tc>
          <w:tcPr>
            <w:tcW w:w="299" w:type="pct"/>
          </w:tcPr>
          <w:p w14:paraId="05E0DE10" w14:textId="4001D7BF" w:rsidR="00E24265" w:rsidRPr="00615D4B" w:rsidDel="00CB3FDD" w:rsidRDefault="00E24265" w:rsidP="005F76AD">
            <w:pPr>
              <w:rPr>
                <w:del w:id="10199" w:author="阿毛" w:date="2021-05-21T17:53:00Z"/>
                <w:rFonts w:ascii="標楷體" w:eastAsia="標楷體" w:hAnsi="標楷體"/>
              </w:rPr>
            </w:pPr>
          </w:p>
        </w:tc>
        <w:tc>
          <w:tcPr>
            <w:tcW w:w="299" w:type="pct"/>
          </w:tcPr>
          <w:p w14:paraId="1EB3C3C9" w14:textId="21BE967A" w:rsidR="00E24265" w:rsidRPr="00615D4B" w:rsidDel="00CB3FDD" w:rsidRDefault="00E24265" w:rsidP="005F76AD">
            <w:pPr>
              <w:rPr>
                <w:del w:id="10200" w:author="阿毛" w:date="2021-05-21T17:53:00Z"/>
                <w:rFonts w:ascii="標楷體" w:eastAsia="標楷體" w:hAnsi="標楷體"/>
              </w:rPr>
            </w:pPr>
          </w:p>
        </w:tc>
        <w:tc>
          <w:tcPr>
            <w:tcW w:w="1643" w:type="pct"/>
          </w:tcPr>
          <w:p w14:paraId="716AC3CB" w14:textId="279F82DD" w:rsidR="00E24265" w:rsidRPr="00615D4B" w:rsidDel="00CB3FDD" w:rsidRDefault="00E24265" w:rsidP="005F76AD">
            <w:pPr>
              <w:rPr>
                <w:del w:id="10201" w:author="阿毛" w:date="2021-05-21T17:53:00Z"/>
                <w:rFonts w:ascii="標楷體" w:eastAsia="標楷體" w:hAnsi="標楷體"/>
              </w:rPr>
            </w:pPr>
          </w:p>
        </w:tc>
      </w:tr>
      <w:tr w:rsidR="00E24265" w:rsidRPr="00615D4B" w:rsidDel="00CB3FDD" w14:paraId="6346B4B6" w14:textId="662B439B" w:rsidTr="005F76AD">
        <w:trPr>
          <w:trHeight w:val="291"/>
          <w:jc w:val="center"/>
          <w:del w:id="10202" w:author="阿毛" w:date="2021-05-21T17:53:00Z"/>
        </w:trPr>
        <w:tc>
          <w:tcPr>
            <w:tcW w:w="219" w:type="pct"/>
          </w:tcPr>
          <w:p w14:paraId="45029449" w14:textId="35A7E51F" w:rsidR="00E24265" w:rsidRPr="00615D4B" w:rsidDel="00CB3FDD" w:rsidRDefault="00E24265" w:rsidP="005F76AD">
            <w:pPr>
              <w:rPr>
                <w:del w:id="10203" w:author="阿毛" w:date="2021-05-21T17:53:00Z"/>
                <w:rFonts w:ascii="標楷體" w:eastAsia="標楷體" w:hAnsi="標楷體"/>
              </w:rPr>
            </w:pPr>
            <w:del w:id="10204" w:author="阿毛" w:date="2021-05-21T17:53:00Z">
              <w:r w:rsidDel="00CB3FDD">
                <w:rPr>
                  <w:rFonts w:ascii="標楷體" w:eastAsia="標楷體" w:hAnsi="標楷體" w:hint="eastAsia"/>
                </w:rPr>
                <w:delText>16</w:delText>
              </w:r>
            </w:del>
          </w:p>
        </w:tc>
        <w:tc>
          <w:tcPr>
            <w:tcW w:w="756" w:type="pct"/>
          </w:tcPr>
          <w:p w14:paraId="0EFF9A20" w14:textId="766F268A" w:rsidR="00E24265" w:rsidRPr="00615D4B" w:rsidDel="00CB3FDD" w:rsidRDefault="00E24265" w:rsidP="005F76AD">
            <w:pPr>
              <w:rPr>
                <w:del w:id="10205" w:author="阿毛" w:date="2021-05-21T17:53:00Z"/>
                <w:rFonts w:ascii="標楷體" w:eastAsia="標楷體" w:hAnsi="標楷體"/>
              </w:rPr>
            </w:pPr>
            <w:del w:id="10206" w:author="阿毛" w:date="2021-05-21T17:53:00Z">
              <w:r w:rsidRPr="00071BBA" w:rsidDel="00CB3FDD">
                <w:rPr>
                  <w:rFonts w:ascii="標楷體" w:eastAsia="標楷體" w:hAnsi="標楷體" w:hint="eastAsia"/>
                </w:rPr>
                <w:delText>契約截止年月</w:delText>
              </w:r>
            </w:del>
          </w:p>
        </w:tc>
        <w:tc>
          <w:tcPr>
            <w:tcW w:w="624" w:type="pct"/>
          </w:tcPr>
          <w:p w14:paraId="7EC87CC9" w14:textId="21267FDC" w:rsidR="00E24265" w:rsidRPr="00615D4B" w:rsidDel="00CB3FDD" w:rsidRDefault="00E24265" w:rsidP="005F76AD">
            <w:pPr>
              <w:rPr>
                <w:del w:id="10207" w:author="阿毛" w:date="2021-05-21T17:53:00Z"/>
                <w:rFonts w:ascii="標楷體" w:eastAsia="標楷體" w:hAnsi="標楷體"/>
              </w:rPr>
            </w:pPr>
          </w:p>
        </w:tc>
        <w:tc>
          <w:tcPr>
            <w:tcW w:w="624" w:type="pct"/>
          </w:tcPr>
          <w:p w14:paraId="6C682FF1" w14:textId="5D03DAFC" w:rsidR="00E24265" w:rsidRPr="00615D4B" w:rsidDel="00CB3FDD" w:rsidRDefault="00E24265" w:rsidP="005F76AD">
            <w:pPr>
              <w:rPr>
                <w:del w:id="10208" w:author="阿毛" w:date="2021-05-21T17:53:00Z"/>
                <w:rFonts w:ascii="標楷體" w:eastAsia="標楷體" w:hAnsi="標楷體"/>
              </w:rPr>
            </w:pPr>
          </w:p>
        </w:tc>
        <w:tc>
          <w:tcPr>
            <w:tcW w:w="537" w:type="pct"/>
          </w:tcPr>
          <w:p w14:paraId="74041361" w14:textId="77F4DAFF" w:rsidR="00E24265" w:rsidRPr="00615D4B" w:rsidDel="00CB3FDD" w:rsidRDefault="00E24265" w:rsidP="005F76AD">
            <w:pPr>
              <w:rPr>
                <w:del w:id="10209" w:author="阿毛" w:date="2021-05-21T17:53:00Z"/>
                <w:rFonts w:ascii="標楷體" w:eastAsia="標楷體" w:hAnsi="標楷體"/>
              </w:rPr>
            </w:pPr>
          </w:p>
        </w:tc>
        <w:tc>
          <w:tcPr>
            <w:tcW w:w="299" w:type="pct"/>
          </w:tcPr>
          <w:p w14:paraId="5B68608E" w14:textId="07826698" w:rsidR="00E24265" w:rsidRPr="00615D4B" w:rsidDel="00CB3FDD" w:rsidRDefault="00E24265" w:rsidP="005F76AD">
            <w:pPr>
              <w:rPr>
                <w:del w:id="10210" w:author="阿毛" w:date="2021-05-21T17:53:00Z"/>
                <w:rFonts w:ascii="標楷體" w:eastAsia="標楷體" w:hAnsi="標楷體"/>
              </w:rPr>
            </w:pPr>
          </w:p>
        </w:tc>
        <w:tc>
          <w:tcPr>
            <w:tcW w:w="299" w:type="pct"/>
          </w:tcPr>
          <w:p w14:paraId="4E4D0C37" w14:textId="30A695BC" w:rsidR="00E24265" w:rsidRPr="00615D4B" w:rsidDel="00CB3FDD" w:rsidRDefault="00E24265" w:rsidP="005F76AD">
            <w:pPr>
              <w:rPr>
                <w:del w:id="10211" w:author="阿毛" w:date="2021-05-21T17:53:00Z"/>
                <w:rFonts w:ascii="標楷體" w:eastAsia="標楷體" w:hAnsi="標楷體"/>
              </w:rPr>
            </w:pPr>
          </w:p>
        </w:tc>
        <w:tc>
          <w:tcPr>
            <w:tcW w:w="1643" w:type="pct"/>
          </w:tcPr>
          <w:p w14:paraId="7CDA71A5" w14:textId="01CB0FD6" w:rsidR="00E24265" w:rsidRPr="00615D4B" w:rsidDel="00CB3FDD" w:rsidRDefault="00E24265" w:rsidP="005F76AD">
            <w:pPr>
              <w:rPr>
                <w:del w:id="10212" w:author="阿毛" w:date="2021-05-21T17:53:00Z"/>
                <w:rFonts w:ascii="標楷體" w:eastAsia="標楷體" w:hAnsi="標楷體"/>
              </w:rPr>
            </w:pPr>
          </w:p>
        </w:tc>
      </w:tr>
      <w:tr w:rsidR="00E24265" w:rsidRPr="00615D4B" w:rsidDel="00CB3FDD" w14:paraId="7868F296" w14:textId="63D2B48D" w:rsidTr="005F76AD">
        <w:trPr>
          <w:trHeight w:val="291"/>
          <w:jc w:val="center"/>
          <w:del w:id="10213" w:author="阿毛" w:date="2021-05-21T17:53:00Z"/>
        </w:trPr>
        <w:tc>
          <w:tcPr>
            <w:tcW w:w="219" w:type="pct"/>
          </w:tcPr>
          <w:p w14:paraId="2A8F8801" w14:textId="79DBFF39" w:rsidR="00E24265" w:rsidRPr="00615D4B" w:rsidDel="00CB3FDD" w:rsidRDefault="00E24265" w:rsidP="005F76AD">
            <w:pPr>
              <w:rPr>
                <w:del w:id="10214" w:author="阿毛" w:date="2021-05-21T17:53:00Z"/>
                <w:rFonts w:ascii="標楷體" w:eastAsia="標楷體" w:hAnsi="標楷體"/>
              </w:rPr>
            </w:pPr>
            <w:del w:id="10215" w:author="阿毛" w:date="2021-05-21T17:53:00Z">
              <w:r w:rsidDel="00CB3FDD">
                <w:rPr>
                  <w:rFonts w:ascii="標楷體" w:eastAsia="標楷體" w:hAnsi="標楷體" w:hint="eastAsia"/>
                </w:rPr>
                <w:delText>17</w:delText>
              </w:r>
            </w:del>
          </w:p>
        </w:tc>
        <w:tc>
          <w:tcPr>
            <w:tcW w:w="756" w:type="pct"/>
          </w:tcPr>
          <w:p w14:paraId="5F6158B1" w14:textId="0E4BCD84" w:rsidR="00E24265" w:rsidRPr="00615D4B" w:rsidDel="00CB3FDD" w:rsidRDefault="00E24265" w:rsidP="005F76AD">
            <w:pPr>
              <w:rPr>
                <w:del w:id="10216" w:author="阿毛" w:date="2021-05-21T17:53:00Z"/>
                <w:rFonts w:ascii="標楷體" w:eastAsia="標楷體" w:hAnsi="標楷體"/>
              </w:rPr>
            </w:pPr>
            <w:del w:id="10217" w:author="阿毛" w:date="2021-05-21T17:53:00Z">
              <w:r w:rsidRPr="00071BBA" w:rsidDel="00CB3FDD">
                <w:rPr>
                  <w:rFonts w:ascii="標楷體" w:eastAsia="標楷體" w:hAnsi="標楷體" w:hint="eastAsia"/>
                </w:rPr>
                <w:delText>轉JCIC文字檔日期</w:delText>
              </w:r>
            </w:del>
          </w:p>
        </w:tc>
        <w:tc>
          <w:tcPr>
            <w:tcW w:w="624" w:type="pct"/>
          </w:tcPr>
          <w:p w14:paraId="34945F55" w14:textId="0D180A89" w:rsidR="00E24265" w:rsidRPr="00615D4B" w:rsidDel="00CB3FDD" w:rsidRDefault="00E24265" w:rsidP="005F76AD">
            <w:pPr>
              <w:rPr>
                <w:del w:id="10218" w:author="阿毛" w:date="2021-05-21T17:53:00Z"/>
                <w:rFonts w:ascii="標楷體" w:eastAsia="標楷體" w:hAnsi="標楷體"/>
              </w:rPr>
            </w:pPr>
          </w:p>
        </w:tc>
        <w:tc>
          <w:tcPr>
            <w:tcW w:w="624" w:type="pct"/>
          </w:tcPr>
          <w:p w14:paraId="3B1A2256" w14:textId="6E58EB7B" w:rsidR="00E24265" w:rsidRPr="00615D4B" w:rsidDel="00CB3FDD" w:rsidRDefault="00E24265" w:rsidP="005F76AD">
            <w:pPr>
              <w:rPr>
                <w:del w:id="10219" w:author="阿毛" w:date="2021-05-21T17:53:00Z"/>
                <w:rFonts w:ascii="標楷體" w:eastAsia="標楷體" w:hAnsi="標楷體"/>
              </w:rPr>
            </w:pPr>
          </w:p>
        </w:tc>
        <w:tc>
          <w:tcPr>
            <w:tcW w:w="537" w:type="pct"/>
          </w:tcPr>
          <w:p w14:paraId="74A40AA4" w14:textId="644EB2FC" w:rsidR="00E24265" w:rsidRPr="00615D4B" w:rsidDel="00CB3FDD" w:rsidRDefault="00E24265" w:rsidP="005F76AD">
            <w:pPr>
              <w:rPr>
                <w:del w:id="10220" w:author="阿毛" w:date="2021-05-21T17:53:00Z"/>
                <w:rFonts w:ascii="標楷體" w:eastAsia="標楷體" w:hAnsi="標楷體"/>
              </w:rPr>
            </w:pPr>
          </w:p>
        </w:tc>
        <w:tc>
          <w:tcPr>
            <w:tcW w:w="299" w:type="pct"/>
          </w:tcPr>
          <w:p w14:paraId="543927C5" w14:textId="3A355D91" w:rsidR="00E24265" w:rsidRPr="00615D4B" w:rsidDel="00CB3FDD" w:rsidRDefault="00E24265" w:rsidP="005F76AD">
            <w:pPr>
              <w:rPr>
                <w:del w:id="10221" w:author="阿毛" w:date="2021-05-21T17:53:00Z"/>
                <w:rFonts w:ascii="標楷體" w:eastAsia="標楷體" w:hAnsi="標楷體"/>
              </w:rPr>
            </w:pPr>
          </w:p>
        </w:tc>
        <w:tc>
          <w:tcPr>
            <w:tcW w:w="299" w:type="pct"/>
          </w:tcPr>
          <w:p w14:paraId="2FB78383" w14:textId="2C534C5C" w:rsidR="00E24265" w:rsidRPr="00615D4B" w:rsidDel="00CB3FDD" w:rsidRDefault="00E24265" w:rsidP="005F76AD">
            <w:pPr>
              <w:rPr>
                <w:del w:id="10222" w:author="阿毛" w:date="2021-05-21T17:53:00Z"/>
                <w:rFonts w:ascii="標楷體" w:eastAsia="標楷體" w:hAnsi="標楷體"/>
              </w:rPr>
            </w:pPr>
          </w:p>
        </w:tc>
        <w:tc>
          <w:tcPr>
            <w:tcW w:w="1643" w:type="pct"/>
          </w:tcPr>
          <w:p w14:paraId="2E3D155A" w14:textId="12A5203E" w:rsidR="00E24265" w:rsidRPr="00615D4B" w:rsidDel="00CB3FDD" w:rsidRDefault="00E24265" w:rsidP="005F76AD">
            <w:pPr>
              <w:rPr>
                <w:del w:id="10223" w:author="阿毛" w:date="2021-05-21T17:53:00Z"/>
                <w:rFonts w:ascii="標楷體" w:eastAsia="標楷體" w:hAnsi="標楷體"/>
              </w:rPr>
            </w:pPr>
          </w:p>
        </w:tc>
      </w:tr>
    </w:tbl>
    <w:p w14:paraId="6D2F5CF9" w14:textId="256570BF" w:rsidR="00E24265" w:rsidDel="00CB3FDD" w:rsidRDefault="00E24265" w:rsidP="00F62379">
      <w:pPr>
        <w:pStyle w:val="42"/>
        <w:spacing w:after="72"/>
        <w:ind w:leftChars="0" w:left="0"/>
        <w:rPr>
          <w:del w:id="10224" w:author="阿毛" w:date="2021-05-21T17:53:00Z"/>
          <w:rFonts w:hAnsi="標楷體"/>
        </w:rPr>
      </w:pPr>
    </w:p>
    <w:p w14:paraId="4D0EBFA8" w14:textId="6F749EA1" w:rsidR="00E24265" w:rsidDel="00CB3FDD" w:rsidRDefault="00E24265">
      <w:pPr>
        <w:widowControl/>
        <w:rPr>
          <w:del w:id="10225" w:author="阿毛" w:date="2021-05-21T17:53:00Z"/>
          <w:rFonts w:ascii="Arial" w:eastAsia="標楷體" w:hAnsi="標楷體" w:cs="標楷體"/>
          <w:kern w:val="0"/>
          <w:szCs w:val="28"/>
        </w:rPr>
      </w:pPr>
      <w:del w:id="10226" w:author="阿毛" w:date="2021-05-21T17:53:00Z">
        <w:r w:rsidDel="00CB3FDD">
          <w:rPr>
            <w:rFonts w:hAnsi="標楷體"/>
          </w:rPr>
          <w:br w:type="page"/>
        </w:r>
      </w:del>
    </w:p>
    <w:p w14:paraId="49DB6BF8" w14:textId="2A948D71" w:rsidR="00E24265" w:rsidRPr="00A03472" w:rsidDel="00CB3FDD" w:rsidRDefault="00E24265">
      <w:pPr>
        <w:pStyle w:val="3"/>
        <w:numPr>
          <w:ilvl w:val="2"/>
          <w:numId w:val="91"/>
        </w:numPr>
        <w:rPr>
          <w:del w:id="10227" w:author="阿毛" w:date="2021-05-21T17:53:00Z"/>
          <w:rFonts w:ascii="標楷體" w:hAnsi="標楷體"/>
        </w:rPr>
        <w:pPrChange w:id="10228" w:author="智誠 楊" w:date="2021-05-10T09:49:00Z">
          <w:pPr>
            <w:pStyle w:val="3"/>
            <w:numPr>
              <w:ilvl w:val="2"/>
              <w:numId w:val="1"/>
            </w:numPr>
            <w:ind w:left="1247" w:hanging="680"/>
          </w:pPr>
        </w:pPrChange>
      </w:pPr>
      <w:del w:id="10229" w:author="阿毛" w:date="2021-05-21T17:53:00Z">
        <w:r w:rsidDel="00CB3FDD">
          <w:rPr>
            <w:rFonts w:ascii="標楷體" w:hAnsi="標楷體"/>
          </w:rPr>
          <w:delText>L</w:delText>
        </w:r>
        <w:r w:rsidDel="00CB3FDD">
          <w:rPr>
            <w:rFonts w:ascii="標楷體" w:hAnsi="標楷體" w:hint="eastAsia"/>
          </w:rPr>
          <w:delText>8305</w:delText>
        </w:r>
        <w:r w:rsidRPr="001C4189" w:rsidDel="00CB3FDD">
          <w:rPr>
            <w:rFonts w:ascii="標楷體" w:hAnsi="標楷體" w:hint="eastAsia"/>
          </w:rPr>
          <w:delText>請求同意債務清償方案通知資料</w:delText>
        </w:r>
      </w:del>
    </w:p>
    <w:p w14:paraId="01C9DE11" w14:textId="29CC0EC9" w:rsidR="00E24265" w:rsidRPr="003972CE" w:rsidDel="00CB3FDD" w:rsidRDefault="00E24265">
      <w:pPr>
        <w:pStyle w:val="a"/>
        <w:rPr>
          <w:del w:id="10230" w:author="阿毛" w:date="2021-05-21T17:53:00Z"/>
        </w:rPr>
      </w:pPr>
      <w:del w:id="10231" w:author="阿毛" w:date="2021-05-21T17:53:00Z">
        <w:r w:rsidRPr="00615D4B" w:rsidDel="00CB3FDD">
          <w:delText>功能說明</w:delText>
        </w:r>
      </w:del>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E24265" w:rsidRPr="00615D4B" w:rsidDel="00CB3FDD" w14:paraId="01061C18" w14:textId="108A64CB" w:rsidTr="005F76AD">
        <w:trPr>
          <w:trHeight w:val="277"/>
          <w:del w:id="10232" w:author="阿毛" w:date="2021-05-21T17:53:00Z"/>
        </w:trPr>
        <w:tc>
          <w:tcPr>
            <w:tcW w:w="1548" w:type="dxa"/>
            <w:tcBorders>
              <w:top w:val="single" w:sz="8" w:space="0" w:color="000000"/>
              <w:bottom w:val="single" w:sz="8" w:space="0" w:color="000000"/>
              <w:right w:val="single" w:sz="8" w:space="0" w:color="000000"/>
            </w:tcBorders>
            <w:shd w:val="clear" w:color="auto" w:fill="F3F3F3"/>
          </w:tcPr>
          <w:p w14:paraId="3858E4E7" w14:textId="5C30F9D0" w:rsidR="00E24265" w:rsidRPr="00615D4B" w:rsidDel="00CB3FDD" w:rsidRDefault="00E24265" w:rsidP="005F76AD">
            <w:pPr>
              <w:rPr>
                <w:del w:id="10233" w:author="阿毛" w:date="2021-05-21T17:53:00Z"/>
                <w:rFonts w:ascii="標楷體" w:eastAsia="標楷體" w:hAnsi="標楷體"/>
              </w:rPr>
            </w:pPr>
            <w:del w:id="10234" w:author="阿毛" w:date="2021-05-21T17:53:00Z">
              <w:r w:rsidRPr="00615D4B" w:rsidDel="00CB3FDD">
                <w:rPr>
                  <w:rFonts w:ascii="標楷體" w:eastAsia="標楷體" w:hAnsi="標楷體"/>
                </w:rPr>
                <w:delText xml:space="preserve">功能名稱 </w:delText>
              </w:r>
            </w:del>
          </w:p>
        </w:tc>
        <w:tc>
          <w:tcPr>
            <w:tcW w:w="6318" w:type="dxa"/>
            <w:tcBorders>
              <w:top w:val="single" w:sz="8" w:space="0" w:color="000000"/>
              <w:left w:val="single" w:sz="8" w:space="0" w:color="000000"/>
              <w:bottom w:val="single" w:sz="8" w:space="0" w:color="000000"/>
            </w:tcBorders>
          </w:tcPr>
          <w:p w14:paraId="45524AA3" w14:textId="53B637E0" w:rsidR="00E24265" w:rsidRPr="00615D4B" w:rsidDel="00CB3FDD" w:rsidRDefault="00E24265" w:rsidP="005F76AD">
            <w:pPr>
              <w:rPr>
                <w:del w:id="10235" w:author="阿毛" w:date="2021-05-21T17:53:00Z"/>
                <w:rFonts w:ascii="標楷體" w:eastAsia="標楷體" w:hAnsi="標楷體"/>
              </w:rPr>
            </w:pPr>
            <w:del w:id="10236" w:author="阿毛" w:date="2021-05-21T17:53:00Z">
              <w:r w:rsidRPr="001C4189" w:rsidDel="00CB3FDD">
                <w:rPr>
                  <w:rFonts w:ascii="標楷體" w:eastAsia="標楷體" w:hAnsi="標楷體" w:hint="eastAsia"/>
                </w:rPr>
                <w:delText>請求同意債務清償方案通知資料</w:delText>
              </w:r>
            </w:del>
          </w:p>
        </w:tc>
      </w:tr>
      <w:tr w:rsidR="00E24265" w:rsidRPr="00615D4B" w:rsidDel="00CB3FDD" w14:paraId="6F56D142" w14:textId="5CE1E696" w:rsidTr="005F76AD">
        <w:trPr>
          <w:trHeight w:val="277"/>
          <w:del w:id="10237" w:author="阿毛" w:date="2021-05-21T17:53:00Z"/>
        </w:trPr>
        <w:tc>
          <w:tcPr>
            <w:tcW w:w="1548" w:type="dxa"/>
            <w:tcBorders>
              <w:top w:val="single" w:sz="8" w:space="0" w:color="000000"/>
              <w:bottom w:val="single" w:sz="8" w:space="0" w:color="000000"/>
              <w:right w:val="single" w:sz="8" w:space="0" w:color="000000"/>
            </w:tcBorders>
            <w:shd w:val="clear" w:color="auto" w:fill="F3F3F3"/>
          </w:tcPr>
          <w:p w14:paraId="62708621" w14:textId="26C48D23" w:rsidR="00E24265" w:rsidRPr="00615D4B" w:rsidDel="00CB3FDD" w:rsidRDefault="00E24265" w:rsidP="005F76AD">
            <w:pPr>
              <w:rPr>
                <w:del w:id="10238" w:author="阿毛" w:date="2021-05-21T17:53:00Z"/>
                <w:rFonts w:ascii="標楷體" w:eastAsia="標楷體" w:hAnsi="標楷體"/>
              </w:rPr>
            </w:pPr>
            <w:del w:id="10239" w:author="阿毛" w:date="2021-05-21T17:53:00Z">
              <w:r w:rsidRPr="00615D4B" w:rsidDel="00CB3FDD">
                <w:rPr>
                  <w:rFonts w:ascii="標楷體" w:eastAsia="標楷體" w:hAnsi="標楷體"/>
                </w:rPr>
                <w:delText>進入條件</w:delText>
              </w:r>
            </w:del>
          </w:p>
        </w:tc>
        <w:tc>
          <w:tcPr>
            <w:tcW w:w="6318" w:type="dxa"/>
            <w:tcBorders>
              <w:top w:val="single" w:sz="8" w:space="0" w:color="000000"/>
              <w:left w:val="single" w:sz="8" w:space="0" w:color="000000"/>
              <w:bottom w:val="single" w:sz="8" w:space="0" w:color="000000"/>
            </w:tcBorders>
          </w:tcPr>
          <w:p w14:paraId="11D68FC9" w14:textId="5D673ED2" w:rsidR="00E24265" w:rsidRPr="00615D4B" w:rsidDel="00CB3FDD" w:rsidRDefault="00E24265" w:rsidP="005F76AD">
            <w:pPr>
              <w:rPr>
                <w:del w:id="10240" w:author="阿毛" w:date="2021-05-21T17:53:00Z"/>
                <w:rFonts w:ascii="標楷體" w:eastAsia="標楷體" w:hAnsi="標楷體"/>
              </w:rPr>
            </w:pPr>
          </w:p>
        </w:tc>
      </w:tr>
      <w:tr w:rsidR="00E24265" w:rsidRPr="00615D4B" w:rsidDel="00CB3FDD" w14:paraId="0EA75EDD" w14:textId="11AFB880" w:rsidTr="005F76AD">
        <w:trPr>
          <w:trHeight w:val="773"/>
          <w:del w:id="10241" w:author="阿毛" w:date="2021-05-21T17:53:00Z"/>
        </w:trPr>
        <w:tc>
          <w:tcPr>
            <w:tcW w:w="1548" w:type="dxa"/>
            <w:tcBorders>
              <w:top w:val="single" w:sz="8" w:space="0" w:color="000000"/>
              <w:bottom w:val="single" w:sz="8" w:space="0" w:color="000000"/>
              <w:right w:val="single" w:sz="8" w:space="0" w:color="000000"/>
            </w:tcBorders>
            <w:shd w:val="clear" w:color="auto" w:fill="F3F3F3"/>
          </w:tcPr>
          <w:p w14:paraId="70A6B680" w14:textId="432BB361" w:rsidR="00E24265" w:rsidRPr="00615D4B" w:rsidDel="00CB3FDD" w:rsidRDefault="00E24265" w:rsidP="005F76AD">
            <w:pPr>
              <w:rPr>
                <w:del w:id="10242" w:author="阿毛" w:date="2021-05-21T17:53:00Z"/>
                <w:rFonts w:ascii="標楷體" w:eastAsia="標楷體" w:hAnsi="標楷體"/>
              </w:rPr>
            </w:pPr>
            <w:del w:id="10243" w:author="阿毛" w:date="2021-05-21T17:53:00Z">
              <w:r w:rsidRPr="00615D4B" w:rsidDel="00CB3FDD">
                <w:rPr>
                  <w:rFonts w:ascii="標楷體" w:eastAsia="標楷體" w:hAnsi="標楷體"/>
                </w:rPr>
                <w:delText xml:space="preserve">基本流程 </w:delText>
              </w:r>
            </w:del>
          </w:p>
        </w:tc>
        <w:tc>
          <w:tcPr>
            <w:tcW w:w="6318" w:type="dxa"/>
            <w:tcBorders>
              <w:top w:val="single" w:sz="8" w:space="0" w:color="000000"/>
              <w:left w:val="single" w:sz="8" w:space="0" w:color="000000"/>
              <w:bottom w:val="single" w:sz="8" w:space="0" w:color="000000"/>
            </w:tcBorders>
          </w:tcPr>
          <w:p w14:paraId="46B4517F" w14:textId="7E8D66DA" w:rsidR="00E24265" w:rsidRPr="00615D4B" w:rsidDel="00CB3FDD" w:rsidRDefault="00E24265" w:rsidP="005F76AD">
            <w:pPr>
              <w:rPr>
                <w:del w:id="10244" w:author="阿毛" w:date="2021-05-21T17:53:00Z"/>
                <w:rFonts w:ascii="標楷體" w:eastAsia="標楷體" w:hAnsi="標楷體"/>
              </w:rPr>
            </w:pPr>
          </w:p>
        </w:tc>
      </w:tr>
      <w:tr w:rsidR="00E24265" w:rsidRPr="00615D4B" w:rsidDel="00CB3FDD" w14:paraId="60658178" w14:textId="67E4ECBE" w:rsidTr="005F76AD">
        <w:trPr>
          <w:trHeight w:val="321"/>
          <w:del w:id="10245" w:author="阿毛" w:date="2021-05-21T17:53:00Z"/>
        </w:trPr>
        <w:tc>
          <w:tcPr>
            <w:tcW w:w="1548" w:type="dxa"/>
            <w:tcBorders>
              <w:top w:val="single" w:sz="8" w:space="0" w:color="000000"/>
              <w:bottom w:val="single" w:sz="8" w:space="0" w:color="000000"/>
              <w:right w:val="single" w:sz="8" w:space="0" w:color="000000"/>
            </w:tcBorders>
            <w:shd w:val="clear" w:color="auto" w:fill="F3F3F3"/>
          </w:tcPr>
          <w:p w14:paraId="45EF0313" w14:textId="1A7D5525" w:rsidR="00E24265" w:rsidRPr="00615D4B" w:rsidDel="00CB3FDD" w:rsidRDefault="00E24265" w:rsidP="005F76AD">
            <w:pPr>
              <w:rPr>
                <w:del w:id="10246" w:author="阿毛" w:date="2021-05-21T17:53:00Z"/>
                <w:rFonts w:ascii="標楷體" w:eastAsia="標楷體" w:hAnsi="標楷體"/>
              </w:rPr>
            </w:pPr>
            <w:del w:id="10247" w:author="阿毛" w:date="2021-05-21T17:53:00Z">
              <w:r w:rsidRPr="00615D4B" w:rsidDel="00CB3FDD">
                <w:rPr>
                  <w:rFonts w:ascii="標楷體" w:eastAsia="標楷體" w:hAnsi="標楷體"/>
                </w:rPr>
                <w:delText>選用流程</w:delText>
              </w:r>
            </w:del>
          </w:p>
        </w:tc>
        <w:tc>
          <w:tcPr>
            <w:tcW w:w="6318" w:type="dxa"/>
            <w:tcBorders>
              <w:top w:val="single" w:sz="8" w:space="0" w:color="000000"/>
              <w:left w:val="single" w:sz="8" w:space="0" w:color="000000"/>
              <w:bottom w:val="single" w:sz="8" w:space="0" w:color="000000"/>
            </w:tcBorders>
          </w:tcPr>
          <w:p w14:paraId="7D55D1FB" w14:textId="5538320C" w:rsidR="00E24265" w:rsidRPr="00615D4B" w:rsidDel="00CB3FDD" w:rsidRDefault="00E24265" w:rsidP="005F76AD">
            <w:pPr>
              <w:rPr>
                <w:del w:id="10248" w:author="阿毛" w:date="2021-05-21T17:53:00Z"/>
                <w:rFonts w:ascii="標楷體" w:eastAsia="標楷體" w:hAnsi="標楷體"/>
              </w:rPr>
            </w:pPr>
          </w:p>
        </w:tc>
      </w:tr>
      <w:tr w:rsidR="00E24265" w:rsidRPr="00615D4B" w:rsidDel="00CB3FDD" w14:paraId="3765FF68" w14:textId="472754EC" w:rsidTr="005F76AD">
        <w:trPr>
          <w:trHeight w:val="1311"/>
          <w:del w:id="10249" w:author="阿毛" w:date="2021-05-21T17:53:00Z"/>
        </w:trPr>
        <w:tc>
          <w:tcPr>
            <w:tcW w:w="1548" w:type="dxa"/>
            <w:tcBorders>
              <w:top w:val="single" w:sz="8" w:space="0" w:color="000000"/>
              <w:bottom w:val="single" w:sz="8" w:space="0" w:color="000000"/>
              <w:right w:val="single" w:sz="8" w:space="0" w:color="000000"/>
            </w:tcBorders>
            <w:shd w:val="clear" w:color="auto" w:fill="F3F3F3"/>
          </w:tcPr>
          <w:p w14:paraId="3124B907" w14:textId="4A0A4442" w:rsidR="00E24265" w:rsidRPr="00615D4B" w:rsidDel="00CB3FDD" w:rsidRDefault="00E24265" w:rsidP="005F76AD">
            <w:pPr>
              <w:rPr>
                <w:del w:id="10250" w:author="阿毛" w:date="2021-05-21T17:53:00Z"/>
                <w:rFonts w:ascii="標楷體" w:eastAsia="標楷體" w:hAnsi="標楷體"/>
              </w:rPr>
            </w:pPr>
            <w:del w:id="10251" w:author="阿毛" w:date="2021-05-21T17:53:00Z">
              <w:r w:rsidRPr="00615D4B" w:rsidDel="00CB3FDD">
                <w:rPr>
                  <w:rFonts w:ascii="標楷體" w:eastAsia="標楷體" w:hAnsi="標楷體"/>
                </w:rPr>
                <w:delText>例外流程</w:delText>
              </w:r>
            </w:del>
          </w:p>
        </w:tc>
        <w:tc>
          <w:tcPr>
            <w:tcW w:w="6318" w:type="dxa"/>
            <w:tcBorders>
              <w:top w:val="single" w:sz="8" w:space="0" w:color="000000"/>
              <w:left w:val="single" w:sz="8" w:space="0" w:color="000000"/>
              <w:bottom w:val="single" w:sz="8" w:space="0" w:color="000000"/>
            </w:tcBorders>
          </w:tcPr>
          <w:p w14:paraId="68DB129D" w14:textId="06E981DB" w:rsidR="00E24265" w:rsidRPr="00615D4B" w:rsidDel="00CB3FDD" w:rsidRDefault="00E24265" w:rsidP="005F76AD">
            <w:pPr>
              <w:rPr>
                <w:del w:id="10252" w:author="阿毛" w:date="2021-05-21T17:53:00Z"/>
                <w:rFonts w:ascii="標楷體" w:eastAsia="標楷體" w:hAnsi="標楷體"/>
              </w:rPr>
            </w:pPr>
          </w:p>
        </w:tc>
      </w:tr>
      <w:tr w:rsidR="00E24265" w:rsidRPr="00615D4B" w:rsidDel="00CB3FDD" w14:paraId="28F7A989" w14:textId="160696B6" w:rsidTr="005F76AD">
        <w:trPr>
          <w:trHeight w:val="278"/>
          <w:del w:id="10253" w:author="阿毛" w:date="2021-05-21T17:53:00Z"/>
        </w:trPr>
        <w:tc>
          <w:tcPr>
            <w:tcW w:w="1548" w:type="dxa"/>
            <w:tcBorders>
              <w:top w:val="single" w:sz="8" w:space="0" w:color="000000"/>
              <w:bottom w:val="single" w:sz="8" w:space="0" w:color="000000"/>
              <w:right w:val="single" w:sz="8" w:space="0" w:color="000000"/>
            </w:tcBorders>
            <w:shd w:val="clear" w:color="auto" w:fill="F3F3F3"/>
          </w:tcPr>
          <w:p w14:paraId="5F04019C" w14:textId="76C95A4A" w:rsidR="00E24265" w:rsidRPr="00615D4B" w:rsidDel="00CB3FDD" w:rsidRDefault="00E24265" w:rsidP="005F76AD">
            <w:pPr>
              <w:rPr>
                <w:del w:id="10254" w:author="阿毛" w:date="2021-05-21T17:53:00Z"/>
                <w:rFonts w:ascii="標楷體" w:eastAsia="標楷體" w:hAnsi="標楷體"/>
              </w:rPr>
            </w:pPr>
            <w:del w:id="10255" w:author="阿毛" w:date="2021-05-21T17:53:00Z">
              <w:r w:rsidRPr="00615D4B" w:rsidDel="00CB3FDD">
                <w:rPr>
                  <w:rFonts w:ascii="標楷體" w:eastAsia="標楷體" w:hAnsi="標楷體"/>
                </w:rPr>
                <w:delText xml:space="preserve">執行後狀況 </w:delText>
              </w:r>
            </w:del>
          </w:p>
        </w:tc>
        <w:tc>
          <w:tcPr>
            <w:tcW w:w="6318" w:type="dxa"/>
            <w:tcBorders>
              <w:top w:val="single" w:sz="8" w:space="0" w:color="000000"/>
              <w:left w:val="single" w:sz="8" w:space="0" w:color="000000"/>
              <w:bottom w:val="single" w:sz="8" w:space="0" w:color="000000"/>
            </w:tcBorders>
          </w:tcPr>
          <w:p w14:paraId="37BEACCB" w14:textId="2599BD79" w:rsidR="00E24265" w:rsidRPr="00615D4B" w:rsidDel="00CB3FDD" w:rsidRDefault="00E24265" w:rsidP="005F76AD">
            <w:pPr>
              <w:rPr>
                <w:del w:id="10256" w:author="阿毛" w:date="2021-05-21T17:53:00Z"/>
                <w:rFonts w:ascii="標楷體" w:eastAsia="標楷體" w:hAnsi="標楷體"/>
              </w:rPr>
            </w:pPr>
          </w:p>
        </w:tc>
      </w:tr>
      <w:tr w:rsidR="00E24265" w:rsidRPr="00615D4B" w:rsidDel="00CB3FDD" w14:paraId="2632A272" w14:textId="0970C3E1" w:rsidTr="005F76AD">
        <w:trPr>
          <w:trHeight w:val="358"/>
          <w:del w:id="10257" w:author="阿毛" w:date="2021-05-21T17:53:00Z"/>
        </w:trPr>
        <w:tc>
          <w:tcPr>
            <w:tcW w:w="1548" w:type="dxa"/>
            <w:tcBorders>
              <w:top w:val="single" w:sz="8" w:space="0" w:color="000000"/>
              <w:bottom w:val="single" w:sz="8" w:space="0" w:color="000000"/>
              <w:right w:val="single" w:sz="8" w:space="0" w:color="000000"/>
            </w:tcBorders>
            <w:shd w:val="clear" w:color="auto" w:fill="F3F3F3"/>
          </w:tcPr>
          <w:p w14:paraId="402FB2AE" w14:textId="7D34C999" w:rsidR="00E24265" w:rsidRPr="00615D4B" w:rsidDel="00CB3FDD" w:rsidRDefault="00E24265" w:rsidP="005F76AD">
            <w:pPr>
              <w:rPr>
                <w:del w:id="10258" w:author="阿毛" w:date="2021-05-21T17:53:00Z"/>
                <w:rFonts w:ascii="標楷體" w:eastAsia="標楷體" w:hAnsi="標楷體"/>
              </w:rPr>
            </w:pPr>
            <w:del w:id="10259" w:author="阿毛" w:date="2021-05-21T17:53:00Z">
              <w:r w:rsidRPr="00615D4B" w:rsidDel="00CB3FDD">
                <w:rPr>
                  <w:rFonts w:ascii="標楷體" w:eastAsia="標楷體" w:hAnsi="標楷體"/>
                </w:rPr>
                <w:delText>特別需求</w:delText>
              </w:r>
            </w:del>
          </w:p>
        </w:tc>
        <w:tc>
          <w:tcPr>
            <w:tcW w:w="6318" w:type="dxa"/>
            <w:tcBorders>
              <w:top w:val="single" w:sz="8" w:space="0" w:color="000000"/>
              <w:left w:val="single" w:sz="8" w:space="0" w:color="000000"/>
              <w:bottom w:val="single" w:sz="8" w:space="0" w:color="000000"/>
            </w:tcBorders>
          </w:tcPr>
          <w:p w14:paraId="00E682C0" w14:textId="6D26ED76" w:rsidR="00E24265" w:rsidRPr="00615D4B" w:rsidDel="00CB3FDD" w:rsidRDefault="00E24265" w:rsidP="005F76AD">
            <w:pPr>
              <w:rPr>
                <w:del w:id="10260" w:author="阿毛" w:date="2021-05-21T17:53:00Z"/>
                <w:rFonts w:ascii="標楷體" w:eastAsia="標楷體" w:hAnsi="標楷體"/>
              </w:rPr>
            </w:pPr>
          </w:p>
        </w:tc>
      </w:tr>
      <w:tr w:rsidR="00E24265" w:rsidRPr="00615D4B" w:rsidDel="00CB3FDD" w14:paraId="40F11A93" w14:textId="2C30B148" w:rsidTr="005F76AD">
        <w:trPr>
          <w:trHeight w:val="278"/>
          <w:del w:id="10261" w:author="阿毛" w:date="2021-05-21T17:53:00Z"/>
        </w:trPr>
        <w:tc>
          <w:tcPr>
            <w:tcW w:w="1548" w:type="dxa"/>
            <w:tcBorders>
              <w:top w:val="single" w:sz="8" w:space="0" w:color="000000"/>
              <w:bottom w:val="single" w:sz="8" w:space="0" w:color="000000"/>
              <w:right w:val="single" w:sz="8" w:space="0" w:color="000000"/>
            </w:tcBorders>
            <w:shd w:val="clear" w:color="auto" w:fill="F3F3F3"/>
          </w:tcPr>
          <w:p w14:paraId="7F8EA6B5" w14:textId="161A127E" w:rsidR="00E24265" w:rsidRPr="00615D4B" w:rsidDel="00CB3FDD" w:rsidRDefault="00E24265" w:rsidP="005F76AD">
            <w:pPr>
              <w:rPr>
                <w:del w:id="10262" w:author="阿毛" w:date="2021-05-21T17:53:00Z"/>
                <w:rFonts w:ascii="標楷體" w:eastAsia="標楷體" w:hAnsi="標楷體"/>
              </w:rPr>
            </w:pPr>
            <w:del w:id="10263" w:author="阿毛" w:date="2021-05-21T17:53:00Z">
              <w:r w:rsidRPr="00615D4B" w:rsidDel="00CB3FDD">
                <w:rPr>
                  <w:rFonts w:ascii="標楷體" w:eastAsia="標楷體" w:hAnsi="標楷體"/>
                </w:rPr>
                <w:delText xml:space="preserve">參考 </w:delText>
              </w:r>
            </w:del>
          </w:p>
        </w:tc>
        <w:tc>
          <w:tcPr>
            <w:tcW w:w="6318" w:type="dxa"/>
            <w:tcBorders>
              <w:top w:val="single" w:sz="8" w:space="0" w:color="000000"/>
              <w:left w:val="single" w:sz="8" w:space="0" w:color="000000"/>
              <w:bottom w:val="single" w:sz="8" w:space="0" w:color="000000"/>
            </w:tcBorders>
          </w:tcPr>
          <w:p w14:paraId="1E9E7B69" w14:textId="014416F0" w:rsidR="00E24265" w:rsidRPr="00615D4B" w:rsidDel="00CB3FDD" w:rsidRDefault="00E24265" w:rsidP="005F76AD">
            <w:pPr>
              <w:rPr>
                <w:del w:id="10264" w:author="阿毛" w:date="2021-05-21T17:53:00Z"/>
                <w:rFonts w:ascii="標楷體" w:eastAsia="標楷體" w:hAnsi="標楷體"/>
              </w:rPr>
            </w:pPr>
          </w:p>
        </w:tc>
      </w:tr>
    </w:tbl>
    <w:p w14:paraId="7C95526A" w14:textId="630DE48E" w:rsidR="00E24265" w:rsidDel="00CB3FDD" w:rsidRDefault="00E24265" w:rsidP="00E24265">
      <w:pPr>
        <w:rPr>
          <w:del w:id="10265" w:author="阿毛" w:date="2021-05-21T17:53:00Z"/>
        </w:rPr>
      </w:pPr>
    </w:p>
    <w:p w14:paraId="0787A49F" w14:textId="3BA23534" w:rsidR="00E24265" w:rsidRPr="00615D4B" w:rsidDel="00CB3FDD" w:rsidRDefault="00E24265">
      <w:pPr>
        <w:pStyle w:val="a"/>
        <w:rPr>
          <w:del w:id="10266" w:author="阿毛" w:date="2021-05-21T17:53:00Z"/>
        </w:rPr>
      </w:pPr>
      <w:del w:id="10267" w:author="阿毛" w:date="2021-05-21T17:53:00Z">
        <w:r w:rsidRPr="00615D4B" w:rsidDel="00CB3FDD">
          <w:delText>UI畫面</w:delText>
        </w:r>
      </w:del>
    </w:p>
    <w:p w14:paraId="79C321D4" w14:textId="200CEDA7" w:rsidR="00E24265" w:rsidDel="00CB3FDD" w:rsidRDefault="00E24265" w:rsidP="00E24265">
      <w:pPr>
        <w:pStyle w:val="42"/>
        <w:spacing w:after="72"/>
        <w:ind w:left="1133"/>
        <w:rPr>
          <w:del w:id="10268" w:author="阿毛" w:date="2021-05-21T17:53:00Z"/>
          <w:rFonts w:hAnsi="標楷體"/>
        </w:rPr>
      </w:pPr>
      <w:del w:id="10269" w:author="阿毛" w:date="2021-05-21T17:53:00Z">
        <w:r w:rsidRPr="00743962" w:rsidDel="00CB3FDD">
          <w:rPr>
            <w:rFonts w:hAnsi="標楷體" w:hint="eastAsia"/>
          </w:rPr>
          <w:delText>輸入畫面：</w:delText>
        </w:r>
      </w:del>
    </w:p>
    <w:p w14:paraId="4DF5B973" w14:textId="594B4E70" w:rsidR="00E24265" w:rsidDel="00CB3FDD" w:rsidRDefault="00E24265" w:rsidP="00E24265">
      <w:pPr>
        <w:pStyle w:val="42"/>
        <w:spacing w:after="72"/>
        <w:ind w:leftChars="0" w:left="0"/>
        <w:rPr>
          <w:del w:id="10270" w:author="阿毛" w:date="2021-05-21T17:53:00Z"/>
          <w:rFonts w:hAnsi="標楷體"/>
        </w:rPr>
      </w:pPr>
      <w:del w:id="10271" w:author="阿毛" w:date="2021-05-21T17:53:00Z">
        <w:r w:rsidRPr="00F43031" w:rsidDel="00CB3FDD">
          <w:rPr>
            <w:rFonts w:hAnsi="標楷體"/>
            <w:noProof/>
          </w:rPr>
          <w:drawing>
            <wp:inline distT="0" distB="0" distL="0" distR="0" wp14:anchorId="3F6EBA4C" wp14:editId="15EDBBAC">
              <wp:extent cx="6477630" cy="3444240"/>
              <wp:effectExtent l="0" t="0" r="0"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6477630" cy="3444240"/>
                      </a:xfrm>
                      <a:prstGeom prst="rect">
                        <a:avLst/>
                      </a:prstGeom>
                    </pic:spPr>
                  </pic:pic>
                </a:graphicData>
              </a:graphic>
            </wp:inline>
          </w:drawing>
        </w:r>
        <w:r w:rsidRPr="00F43031" w:rsidDel="00CB3FDD">
          <w:rPr>
            <w:noProof/>
          </w:rPr>
          <w:delText xml:space="preserve"> </w:delText>
        </w:r>
        <w:r w:rsidRPr="00F43031" w:rsidDel="00CB3FDD">
          <w:rPr>
            <w:rFonts w:hAnsi="標楷體"/>
            <w:noProof/>
          </w:rPr>
          <w:drawing>
            <wp:inline distT="0" distB="0" distL="0" distR="0" wp14:anchorId="5C456297" wp14:editId="6CE42208">
              <wp:extent cx="6573473" cy="2453640"/>
              <wp:effectExtent l="0" t="0" r="0"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6573473" cy="2453640"/>
                      </a:xfrm>
                      <a:prstGeom prst="rect">
                        <a:avLst/>
                      </a:prstGeom>
                    </pic:spPr>
                  </pic:pic>
                </a:graphicData>
              </a:graphic>
            </wp:inline>
          </w:drawing>
        </w:r>
      </w:del>
    </w:p>
    <w:p w14:paraId="66D85F4B" w14:textId="390D154D" w:rsidR="00E24265" w:rsidDel="00CB3FDD" w:rsidRDefault="00E24265" w:rsidP="00E24265">
      <w:pPr>
        <w:pStyle w:val="42"/>
        <w:spacing w:after="72"/>
        <w:ind w:leftChars="0" w:left="0"/>
        <w:rPr>
          <w:del w:id="10272" w:author="阿毛" w:date="2021-05-21T17:53:00Z"/>
          <w:rFonts w:hAnsi="標楷體"/>
        </w:rPr>
      </w:pPr>
    </w:p>
    <w:p w14:paraId="15CCBD61" w14:textId="45F6F30E" w:rsidR="00E24265" w:rsidDel="00CB3FDD" w:rsidRDefault="00E24265" w:rsidP="00E24265">
      <w:pPr>
        <w:pStyle w:val="1text"/>
        <w:ind w:left="0"/>
        <w:rPr>
          <w:del w:id="10273" w:author="阿毛" w:date="2021-05-21T17:53:00Z"/>
          <w:rFonts w:ascii="Times New Roman" w:hAnsi="Times New Roman"/>
        </w:rPr>
      </w:pPr>
    </w:p>
    <w:p w14:paraId="6A89F2C0" w14:textId="598C939B" w:rsidR="00E24265" w:rsidRPr="003972CE" w:rsidDel="00CB3FDD" w:rsidRDefault="00E24265">
      <w:pPr>
        <w:pStyle w:val="a"/>
        <w:rPr>
          <w:del w:id="10274" w:author="阿毛" w:date="2021-05-21T17:53:00Z"/>
        </w:rPr>
      </w:pPr>
      <w:del w:id="10275" w:author="阿毛" w:date="2021-05-21T17:53:00Z">
        <w:r w:rsidRPr="00615D4B" w:rsidDel="00CB3FDD">
          <w:rPr>
            <w:rFonts w:hint="eastAsia"/>
          </w:rPr>
          <w:delText>輸入</w:delText>
        </w:r>
        <w:r w:rsidRPr="003972CE" w:rsidDel="00CB3FDD">
          <w:delText>畫面資料說明</w:delText>
        </w:r>
      </w:del>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7"/>
        <w:gridCol w:w="1576"/>
        <w:gridCol w:w="1300"/>
        <w:gridCol w:w="1300"/>
        <w:gridCol w:w="1119"/>
        <w:gridCol w:w="623"/>
        <w:gridCol w:w="623"/>
        <w:gridCol w:w="3422"/>
      </w:tblGrid>
      <w:tr w:rsidR="00E24265" w:rsidRPr="00615D4B" w:rsidDel="00CB3FDD" w14:paraId="129B7D25" w14:textId="594878B0" w:rsidTr="005F76AD">
        <w:trPr>
          <w:trHeight w:val="388"/>
          <w:jc w:val="center"/>
          <w:del w:id="10276" w:author="阿毛" w:date="2021-05-21T17:53:00Z"/>
        </w:trPr>
        <w:tc>
          <w:tcPr>
            <w:tcW w:w="219" w:type="pct"/>
            <w:vMerge w:val="restart"/>
          </w:tcPr>
          <w:p w14:paraId="493298A6" w14:textId="194838BE" w:rsidR="00E24265" w:rsidRPr="00615D4B" w:rsidDel="00CB3FDD" w:rsidRDefault="00E24265" w:rsidP="005F76AD">
            <w:pPr>
              <w:rPr>
                <w:del w:id="10277" w:author="阿毛" w:date="2021-05-21T17:53:00Z"/>
                <w:rFonts w:ascii="標楷體" w:eastAsia="標楷體" w:hAnsi="標楷體"/>
              </w:rPr>
            </w:pPr>
            <w:del w:id="10278" w:author="阿毛" w:date="2021-05-21T17:53:00Z">
              <w:r w:rsidRPr="00615D4B" w:rsidDel="00CB3FDD">
                <w:rPr>
                  <w:rFonts w:ascii="標楷體" w:eastAsia="標楷體" w:hAnsi="標楷體"/>
                </w:rPr>
                <w:delText>序號</w:delText>
              </w:r>
            </w:del>
          </w:p>
        </w:tc>
        <w:tc>
          <w:tcPr>
            <w:tcW w:w="756" w:type="pct"/>
            <w:vMerge w:val="restart"/>
          </w:tcPr>
          <w:p w14:paraId="3516FD89" w14:textId="0C2CB733" w:rsidR="00E24265" w:rsidRPr="00615D4B" w:rsidDel="00CB3FDD" w:rsidRDefault="00E24265" w:rsidP="005F76AD">
            <w:pPr>
              <w:rPr>
                <w:del w:id="10279" w:author="阿毛" w:date="2021-05-21T17:53:00Z"/>
                <w:rFonts w:ascii="標楷體" w:eastAsia="標楷體" w:hAnsi="標楷體"/>
              </w:rPr>
            </w:pPr>
            <w:del w:id="10280" w:author="阿毛" w:date="2021-05-21T17:53:00Z">
              <w:r w:rsidRPr="00615D4B" w:rsidDel="00CB3FDD">
                <w:rPr>
                  <w:rFonts w:ascii="標楷體" w:eastAsia="標楷體" w:hAnsi="標楷體"/>
                </w:rPr>
                <w:delText>欄位</w:delText>
              </w:r>
            </w:del>
          </w:p>
        </w:tc>
        <w:tc>
          <w:tcPr>
            <w:tcW w:w="2382" w:type="pct"/>
            <w:gridSpan w:val="5"/>
          </w:tcPr>
          <w:p w14:paraId="4E093375" w14:textId="104376C8" w:rsidR="00E24265" w:rsidRPr="00615D4B" w:rsidDel="00CB3FDD" w:rsidRDefault="00E24265" w:rsidP="005F76AD">
            <w:pPr>
              <w:jc w:val="center"/>
              <w:rPr>
                <w:del w:id="10281" w:author="阿毛" w:date="2021-05-21T17:53:00Z"/>
                <w:rFonts w:ascii="標楷體" w:eastAsia="標楷體" w:hAnsi="標楷體"/>
              </w:rPr>
            </w:pPr>
            <w:del w:id="10282" w:author="阿毛" w:date="2021-05-21T17:53:00Z">
              <w:r w:rsidRPr="00615D4B" w:rsidDel="00CB3FDD">
                <w:rPr>
                  <w:rFonts w:ascii="標楷體" w:eastAsia="標楷體" w:hAnsi="標楷體"/>
                </w:rPr>
                <w:delText>說明</w:delText>
              </w:r>
            </w:del>
          </w:p>
        </w:tc>
        <w:tc>
          <w:tcPr>
            <w:tcW w:w="1643" w:type="pct"/>
            <w:vMerge w:val="restart"/>
          </w:tcPr>
          <w:p w14:paraId="5207DC4E" w14:textId="6AD71B8A" w:rsidR="00E24265" w:rsidRPr="00615D4B" w:rsidDel="00CB3FDD" w:rsidRDefault="00E24265" w:rsidP="005F76AD">
            <w:pPr>
              <w:rPr>
                <w:del w:id="10283" w:author="阿毛" w:date="2021-05-21T17:53:00Z"/>
                <w:rFonts w:ascii="標楷體" w:eastAsia="標楷體" w:hAnsi="標楷體"/>
              </w:rPr>
            </w:pPr>
            <w:del w:id="10284" w:author="阿毛" w:date="2021-05-21T17:53:00Z">
              <w:r w:rsidRPr="00615D4B" w:rsidDel="00CB3FDD">
                <w:rPr>
                  <w:rFonts w:ascii="標楷體" w:eastAsia="標楷體" w:hAnsi="標楷體"/>
                </w:rPr>
                <w:delText>處理邏輯及注意事項</w:delText>
              </w:r>
            </w:del>
          </w:p>
        </w:tc>
      </w:tr>
      <w:tr w:rsidR="00E24265" w:rsidRPr="00615D4B" w:rsidDel="00CB3FDD" w14:paraId="49E38952" w14:textId="0EF5080A" w:rsidTr="005F76AD">
        <w:trPr>
          <w:trHeight w:val="244"/>
          <w:jc w:val="center"/>
          <w:del w:id="10285" w:author="阿毛" w:date="2021-05-21T17:53:00Z"/>
        </w:trPr>
        <w:tc>
          <w:tcPr>
            <w:tcW w:w="219" w:type="pct"/>
            <w:vMerge/>
          </w:tcPr>
          <w:p w14:paraId="721CC1FD" w14:textId="4C4AE602" w:rsidR="00E24265" w:rsidRPr="00615D4B" w:rsidDel="00CB3FDD" w:rsidRDefault="00E24265" w:rsidP="005F76AD">
            <w:pPr>
              <w:rPr>
                <w:del w:id="10286" w:author="阿毛" w:date="2021-05-21T17:53:00Z"/>
                <w:rFonts w:ascii="標楷體" w:eastAsia="標楷體" w:hAnsi="標楷體"/>
              </w:rPr>
            </w:pPr>
          </w:p>
        </w:tc>
        <w:tc>
          <w:tcPr>
            <w:tcW w:w="756" w:type="pct"/>
            <w:vMerge/>
          </w:tcPr>
          <w:p w14:paraId="544B0709" w14:textId="7066AE0B" w:rsidR="00E24265" w:rsidRPr="00615D4B" w:rsidDel="00CB3FDD" w:rsidRDefault="00E24265" w:rsidP="005F76AD">
            <w:pPr>
              <w:rPr>
                <w:del w:id="10287" w:author="阿毛" w:date="2021-05-21T17:53:00Z"/>
                <w:rFonts w:ascii="標楷體" w:eastAsia="標楷體" w:hAnsi="標楷體"/>
              </w:rPr>
            </w:pPr>
          </w:p>
        </w:tc>
        <w:tc>
          <w:tcPr>
            <w:tcW w:w="624" w:type="pct"/>
          </w:tcPr>
          <w:p w14:paraId="5D59D57C" w14:textId="7D08634E" w:rsidR="00E24265" w:rsidRPr="00615D4B" w:rsidDel="00CB3FDD" w:rsidRDefault="00E24265" w:rsidP="005F76AD">
            <w:pPr>
              <w:rPr>
                <w:del w:id="10288" w:author="阿毛" w:date="2021-05-21T17:53:00Z"/>
                <w:rFonts w:ascii="標楷體" w:eastAsia="標楷體" w:hAnsi="標楷體"/>
              </w:rPr>
            </w:pPr>
            <w:del w:id="10289" w:author="阿毛" w:date="2021-05-21T17:53:00Z">
              <w:r w:rsidRPr="00615D4B" w:rsidDel="00CB3FDD">
                <w:rPr>
                  <w:rFonts w:ascii="標楷體" w:eastAsia="標楷體" w:hAnsi="標楷體" w:hint="eastAsia"/>
                </w:rPr>
                <w:delText>資料型態長度</w:delText>
              </w:r>
            </w:del>
          </w:p>
        </w:tc>
        <w:tc>
          <w:tcPr>
            <w:tcW w:w="624" w:type="pct"/>
          </w:tcPr>
          <w:p w14:paraId="5A5FE17E" w14:textId="57114903" w:rsidR="00E24265" w:rsidRPr="00615D4B" w:rsidDel="00CB3FDD" w:rsidRDefault="00E24265" w:rsidP="005F76AD">
            <w:pPr>
              <w:rPr>
                <w:del w:id="10290" w:author="阿毛" w:date="2021-05-21T17:53:00Z"/>
                <w:rFonts w:ascii="標楷體" w:eastAsia="標楷體" w:hAnsi="標楷體"/>
              </w:rPr>
            </w:pPr>
            <w:del w:id="10291" w:author="阿毛" w:date="2021-05-21T17:53:00Z">
              <w:r w:rsidRPr="00615D4B" w:rsidDel="00CB3FDD">
                <w:rPr>
                  <w:rFonts w:ascii="標楷體" w:eastAsia="標楷體" w:hAnsi="標楷體"/>
                </w:rPr>
                <w:delText>預設值</w:delText>
              </w:r>
            </w:del>
          </w:p>
        </w:tc>
        <w:tc>
          <w:tcPr>
            <w:tcW w:w="537" w:type="pct"/>
          </w:tcPr>
          <w:p w14:paraId="2B5A8ABF" w14:textId="0305D81F" w:rsidR="00E24265" w:rsidRPr="00615D4B" w:rsidDel="00CB3FDD" w:rsidRDefault="00E24265" w:rsidP="005F76AD">
            <w:pPr>
              <w:rPr>
                <w:del w:id="10292" w:author="阿毛" w:date="2021-05-21T17:53:00Z"/>
                <w:rFonts w:ascii="標楷體" w:eastAsia="標楷體" w:hAnsi="標楷體"/>
              </w:rPr>
            </w:pPr>
            <w:del w:id="10293" w:author="阿毛" w:date="2021-05-21T17:53:00Z">
              <w:r w:rsidRPr="00615D4B" w:rsidDel="00CB3FDD">
                <w:rPr>
                  <w:rFonts w:ascii="標楷體" w:eastAsia="標楷體" w:hAnsi="標楷體"/>
                </w:rPr>
                <w:delText>選單內容</w:delText>
              </w:r>
            </w:del>
          </w:p>
        </w:tc>
        <w:tc>
          <w:tcPr>
            <w:tcW w:w="299" w:type="pct"/>
          </w:tcPr>
          <w:p w14:paraId="4B899169" w14:textId="5D2A0219" w:rsidR="00E24265" w:rsidRPr="00615D4B" w:rsidDel="00CB3FDD" w:rsidRDefault="00E24265" w:rsidP="005F76AD">
            <w:pPr>
              <w:rPr>
                <w:del w:id="10294" w:author="阿毛" w:date="2021-05-21T17:53:00Z"/>
                <w:rFonts w:ascii="標楷體" w:eastAsia="標楷體" w:hAnsi="標楷體"/>
              </w:rPr>
            </w:pPr>
            <w:del w:id="10295" w:author="阿毛" w:date="2021-05-21T17:53:00Z">
              <w:r w:rsidRPr="00615D4B" w:rsidDel="00CB3FDD">
                <w:rPr>
                  <w:rFonts w:ascii="標楷體" w:eastAsia="標楷體" w:hAnsi="標楷體"/>
                </w:rPr>
                <w:delText>必填</w:delText>
              </w:r>
            </w:del>
          </w:p>
        </w:tc>
        <w:tc>
          <w:tcPr>
            <w:tcW w:w="299" w:type="pct"/>
          </w:tcPr>
          <w:p w14:paraId="779C42AE" w14:textId="10C69C2F" w:rsidR="00E24265" w:rsidRPr="00615D4B" w:rsidDel="00CB3FDD" w:rsidRDefault="00E24265" w:rsidP="005F76AD">
            <w:pPr>
              <w:rPr>
                <w:del w:id="10296" w:author="阿毛" w:date="2021-05-21T17:53:00Z"/>
                <w:rFonts w:ascii="標楷體" w:eastAsia="標楷體" w:hAnsi="標楷體"/>
              </w:rPr>
            </w:pPr>
            <w:del w:id="10297" w:author="阿毛" w:date="2021-05-21T17:53:00Z">
              <w:r w:rsidRPr="00615D4B" w:rsidDel="00CB3FDD">
                <w:rPr>
                  <w:rFonts w:ascii="標楷體" w:eastAsia="標楷體" w:hAnsi="標楷體"/>
                </w:rPr>
                <w:delText>R/W</w:delText>
              </w:r>
            </w:del>
          </w:p>
        </w:tc>
        <w:tc>
          <w:tcPr>
            <w:tcW w:w="1643" w:type="pct"/>
            <w:vMerge/>
          </w:tcPr>
          <w:p w14:paraId="40B70FBC" w14:textId="2E625F76" w:rsidR="00E24265" w:rsidRPr="00615D4B" w:rsidDel="00CB3FDD" w:rsidRDefault="00E24265" w:rsidP="005F76AD">
            <w:pPr>
              <w:rPr>
                <w:del w:id="10298" w:author="阿毛" w:date="2021-05-21T17:53:00Z"/>
                <w:rFonts w:ascii="標楷體" w:eastAsia="標楷體" w:hAnsi="標楷體"/>
              </w:rPr>
            </w:pPr>
          </w:p>
        </w:tc>
      </w:tr>
      <w:tr w:rsidR="00E24265" w:rsidRPr="00615D4B" w:rsidDel="00CB3FDD" w14:paraId="5F0F5B03" w14:textId="06AB87CC" w:rsidTr="005F76AD">
        <w:trPr>
          <w:trHeight w:val="291"/>
          <w:jc w:val="center"/>
          <w:del w:id="10299" w:author="阿毛" w:date="2021-05-21T17:53:00Z"/>
        </w:trPr>
        <w:tc>
          <w:tcPr>
            <w:tcW w:w="219" w:type="pct"/>
          </w:tcPr>
          <w:p w14:paraId="3917E974" w14:textId="694216C3" w:rsidR="00E24265" w:rsidRPr="00D6003A" w:rsidDel="00CB3FDD" w:rsidRDefault="00E24265" w:rsidP="005F76AD">
            <w:pPr>
              <w:pStyle w:val="af9"/>
              <w:numPr>
                <w:ilvl w:val="0"/>
                <w:numId w:val="34"/>
              </w:numPr>
              <w:ind w:leftChars="0"/>
              <w:rPr>
                <w:del w:id="10300" w:author="阿毛" w:date="2021-05-21T17:53:00Z"/>
                <w:rFonts w:ascii="標楷體" w:eastAsia="標楷體" w:hAnsi="標楷體"/>
              </w:rPr>
            </w:pPr>
          </w:p>
        </w:tc>
        <w:tc>
          <w:tcPr>
            <w:tcW w:w="756" w:type="pct"/>
          </w:tcPr>
          <w:p w14:paraId="6563D8BC" w14:textId="12AF8434" w:rsidR="00E24265" w:rsidRPr="00615D4B" w:rsidDel="00CB3FDD" w:rsidRDefault="00E24265" w:rsidP="005F76AD">
            <w:pPr>
              <w:rPr>
                <w:del w:id="10301" w:author="阿毛" w:date="2021-05-21T17:53:00Z"/>
                <w:rFonts w:ascii="標楷體" w:eastAsia="標楷體" w:hAnsi="標楷體"/>
              </w:rPr>
            </w:pPr>
            <w:del w:id="10302" w:author="阿毛" w:date="2021-05-21T17:53:00Z">
              <w:r w:rsidRPr="00461CA9" w:rsidDel="00CB3FDD">
                <w:rPr>
                  <w:rFonts w:ascii="標楷體" w:eastAsia="標楷體" w:hAnsi="標楷體" w:hint="eastAsia"/>
                </w:rPr>
                <w:delText>交易代碼</w:delText>
              </w:r>
            </w:del>
          </w:p>
        </w:tc>
        <w:tc>
          <w:tcPr>
            <w:tcW w:w="624" w:type="pct"/>
          </w:tcPr>
          <w:p w14:paraId="427E9D15" w14:textId="726F7762" w:rsidR="00E24265" w:rsidRPr="00615D4B" w:rsidDel="00CB3FDD" w:rsidRDefault="00E24265" w:rsidP="005F76AD">
            <w:pPr>
              <w:rPr>
                <w:del w:id="10303" w:author="阿毛" w:date="2021-05-21T17:53:00Z"/>
                <w:rFonts w:ascii="標楷體" w:eastAsia="標楷體" w:hAnsi="標楷體"/>
              </w:rPr>
            </w:pPr>
          </w:p>
        </w:tc>
        <w:tc>
          <w:tcPr>
            <w:tcW w:w="624" w:type="pct"/>
          </w:tcPr>
          <w:p w14:paraId="0E5D00FA" w14:textId="3943E928" w:rsidR="00E24265" w:rsidRPr="00615D4B" w:rsidDel="00CB3FDD" w:rsidRDefault="00E24265" w:rsidP="005F76AD">
            <w:pPr>
              <w:rPr>
                <w:del w:id="10304" w:author="阿毛" w:date="2021-05-21T17:53:00Z"/>
                <w:rFonts w:ascii="標楷體" w:eastAsia="標楷體" w:hAnsi="標楷體"/>
              </w:rPr>
            </w:pPr>
          </w:p>
        </w:tc>
        <w:tc>
          <w:tcPr>
            <w:tcW w:w="537" w:type="pct"/>
          </w:tcPr>
          <w:p w14:paraId="20FB4233" w14:textId="2C29C4E5" w:rsidR="00E24265" w:rsidRPr="00615D4B" w:rsidDel="00CB3FDD" w:rsidRDefault="00E24265" w:rsidP="005F76AD">
            <w:pPr>
              <w:rPr>
                <w:del w:id="10305" w:author="阿毛" w:date="2021-05-21T17:53:00Z"/>
                <w:rFonts w:ascii="標楷體" w:eastAsia="標楷體" w:hAnsi="標楷體"/>
              </w:rPr>
            </w:pPr>
            <w:del w:id="10306" w:author="阿毛" w:date="2021-05-21T17:53:00Z">
              <w:r w:rsidDel="00CB3FDD">
                <w:rPr>
                  <w:rFonts w:ascii="標楷體" w:eastAsia="標楷體" w:hAnsi="標楷體" w:hint="eastAsia"/>
                </w:rPr>
                <w:delText>下拉式選單</w:delText>
              </w:r>
            </w:del>
          </w:p>
        </w:tc>
        <w:tc>
          <w:tcPr>
            <w:tcW w:w="299" w:type="pct"/>
          </w:tcPr>
          <w:p w14:paraId="62276E06" w14:textId="5973470D" w:rsidR="00E24265" w:rsidRPr="00615D4B" w:rsidDel="00CB3FDD" w:rsidRDefault="00E24265" w:rsidP="005F76AD">
            <w:pPr>
              <w:rPr>
                <w:del w:id="10307" w:author="阿毛" w:date="2021-05-21T17:53:00Z"/>
                <w:rFonts w:ascii="標楷體" w:eastAsia="標楷體" w:hAnsi="標楷體"/>
              </w:rPr>
            </w:pPr>
          </w:p>
        </w:tc>
        <w:tc>
          <w:tcPr>
            <w:tcW w:w="299" w:type="pct"/>
          </w:tcPr>
          <w:p w14:paraId="1DB4D1AB" w14:textId="3679B0F7" w:rsidR="00E24265" w:rsidRPr="00615D4B" w:rsidDel="00CB3FDD" w:rsidRDefault="00E24265" w:rsidP="005F76AD">
            <w:pPr>
              <w:rPr>
                <w:del w:id="10308" w:author="阿毛" w:date="2021-05-21T17:53:00Z"/>
                <w:rFonts w:ascii="標楷體" w:eastAsia="標楷體" w:hAnsi="標楷體"/>
              </w:rPr>
            </w:pPr>
          </w:p>
        </w:tc>
        <w:tc>
          <w:tcPr>
            <w:tcW w:w="1643" w:type="pct"/>
          </w:tcPr>
          <w:p w14:paraId="3CDC5FC4" w14:textId="6EB3E626" w:rsidR="00E24265" w:rsidDel="00CB3FDD" w:rsidRDefault="00E24265" w:rsidP="005F76AD">
            <w:pPr>
              <w:rPr>
                <w:del w:id="10309" w:author="阿毛" w:date="2021-05-21T17:53:00Z"/>
                <w:rFonts w:ascii="標楷體" w:eastAsia="標楷體" w:hAnsi="標楷體"/>
              </w:rPr>
            </w:pPr>
            <w:del w:id="10310" w:author="阿毛" w:date="2021-05-21T17:53:00Z">
              <w:r w:rsidDel="00CB3FDD">
                <w:rPr>
                  <w:rFonts w:ascii="標楷體" w:eastAsia="標楷體" w:hAnsi="標楷體" w:hint="eastAsia"/>
                </w:rPr>
                <w:delText>1:新增</w:delText>
              </w:r>
            </w:del>
          </w:p>
          <w:p w14:paraId="6D52C974" w14:textId="43280969" w:rsidR="00E24265" w:rsidDel="00CB3FDD" w:rsidRDefault="00E24265" w:rsidP="005F76AD">
            <w:pPr>
              <w:rPr>
                <w:del w:id="10311" w:author="阿毛" w:date="2021-05-21T17:53:00Z"/>
                <w:rFonts w:ascii="標楷體" w:eastAsia="標楷體" w:hAnsi="標楷體"/>
              </w:rPr>
            </w:pPr>
            <w:del w:id="10312" w:author="阿毛" w:date="2021-05-21T17:53:00Z">
              <w:r w:rsidDel="00CB3FDD">
                <w:rPr>
                  <w:rFonts w:ascii="標楷體" w:eastAsia="標楷體" w:hAnsi="標楷體" w:hint="eastAsia"/>
                </w:rPr>
                <w:delText>2:異動</w:delText>
              </w:r>
            </w:del>
          </w:p>
          <w:p w14:paraId="1C074C85" w14:textId="41FC49E4" w:rsidR="00E24265" w:rsidRPr="00615D4B" w:rsidDel="00CB3FDD" w:rsidRDefault="00E24265" w:rsidP="005F76AD">
            <w:pPr>
              <w:rPr>
                <w:del w:id="10313" w:author="阿毛" w:date="2021-05-21T17:53:00Z"/>
                <w:rFonts w:ascii="標楷體" w:eastAsia="標楷體" w:hAnsi="標楷體"/>
              </w:rPr>
            </w:pPr>
            <w:del w:id="10314" w:author="阿毛" w:date="2021-05-21T17:53:00Z">
              <w:r w:rsidDel="00CB3FDD">
                <w:rPr>
                  <w:rFonts w:ascii="標楷體" w:eastAsia="標楷體" w:hAnsi="標楷體" w:hint="eastAsia"/>
                </w:rPr>
                <w:delText>3:補件</w:delText>
              </w:r>
            </w:del>
          </w:p>
        </w:tc>
      </w:tr>
      <w:tr w:rsidR="00E24265" w:rsidRPr="00615D4B" w:rsidDel="00CB3FDD" w14:paraId="74274A5C" w14:textId="13D60D6E" w:rsidTr="005F76AD">
        <w:trPr>
          <w:trHeight w:val="291"/>
          <w:jc w:val="center"/>
          <w:del w:id="10315" w:author="阿毛" w:date="2021-05-21T17:53:00Z"/>
        </w:trPr>
        <w:tc>
          <w:tcPr>
            <w:tcW w:w="219" w:type="pct"/>
          </w:tcPr>
          <w:p w14:paraId="6B2373FB" w14:textId="7D855A06" w:rsidR="00E24265" w:rsidRPr="00D6003A" w:rsidDel="00CB3FDD" w:rsidRDefault="00E24265" w:rsidP="005F76AD">
            <w:pPr>
              <w:pStyle w:val="af9"/>
              <w:numPr>
                <w:ilvl w:val="0"/>
                <w:numId w:val="34"/>
              </w:numPr>
              <w:ind w:leftChars="0"/>
              <w:rPr>
                <w:del w:id="10316" w:author="阿毛" w:date="2021-05-21T17:53:00Z"/>
                <w:rFonts w:ascii="標楷體" w:eastAsia="標楷體" w:hAnsi="標楷體"/>
              </w:rPr>
            </w:pPr>
          </w:p>
        </w:tc>
        <w:tc>
          <w:tcPr>
            <w:tcW w:w="756" w:type="pct"/>
          </w:tcPr>
          <w:p w14:paraId="4A25419E" w14:textId="03EE7828" w:rsidR="00E24265" w:rsidRPr="00615D4B" w:rsidDel="00CB3FDD" w:rsidRDefault="00E24265" w:rsidP="005F76AD">
            <w:pPr>
              <w:rPr>
                <w:del w:id="10317" w:author="阿毛" w:date="2021-05-21T17:53:00Z"/>
                <w:rFonts w:ascii="標楷體" w:eastAsia="標楷體" w:hAnsi="標楷體"/>
              </w:rPr>
            </w:pPr>
            <w:del w:id="10318" w:author="阿毛" w:date="2021-05-21T17:53:00Z">
              <w:r w:rsidRPr="00461CA9" w:rsidDel="00CB3FDD">
                <w:rPr>
                  <w:rFonts w:ascii="標楷體" w:eastAsia="標楷體" w:hAnsi="標楷體" w:hint="eastAsia"/>
                </w:rPr>
                <w:delText>債務人IDN</w:delText>
              </w:r>
            </w:del>
          </w:p>
        </w:tc>
        <w:tc>
          <w:tcPr>
            <w:tcW w:w="624" w:type="pct"/>
          </w:tcPr>
          <w:p w14:paraId="125337B9" w14:textId="6E845385" w:rsidR="00E24265" w:rsidRPr="00615D4B" w:rsidDel="00CB3FDD" w:rsidRDefault="00E24265" w:rsidP="005F76AD">
            <w:pPr>
              <w:rPr>
                <w:del w:id="10319" w:author="阿毛" w:date="2021-05-21T17:53:00Z"/>
                <w:rFonts w:ascii="標楷體" w:eastAsia="標楷體" w:hAnsi="標楷體"/>
              </w:rPr>
            </w:pPr>
          </w:p>
        </w:tc>
        <w:tc>
          <w:tcPr>
            <w:tcW w:w="624" w:type="pct"/>
          </w:tcPr>
          <w:p w14:paraId="1D8D6836" w14:textId="65850FF9" w:rsidR="00E24265" w:rsidRPr="00615D4B" w:rsidDel="00CB3FDD" w:rsidRDefault="00E24265" w:rsidP="005F76AD">
            <w:pPr>
              <w:rPr>
                <w:del w:id="10320" w:author="阿毛" w:date="2021-05-21T17:53:00Z"/>
                <w:rFonts w:ascii="標楷體" w:eastAsia="標楷體" w:hAnsi="標楷體"/>
              </w:rPr>
            </w:pPr>
          </w:p>
        </w:tc>
        <w:tc>
          <w:tcPr>
            <w:tcW w:w="537" w:type="pct"/>
          </w:tcPr>
          <w:p w14:paraId="54E39557" w14:textId="3CC2AAA2" w:rsidR="00E24265" w:rsidRPr="00615D4B" w:rsidDel="00CB3FDD" w:rsidRDefault="00E24265" w:rsidP="005F76AD">
            <w:pPr>
              <w:rPr>
                <w:del w:id="10321" w:author="阿毛" w:date="2021-05-21T17:53:00Z"/>
                <w:rFonts w:ascii="標楷體" w:eastAsia="標楷體" w:hAnsi="標楷體"/>
              </w:rPr>
            </w:pPr>
          </w:p>
        </w:tc>
        <w:tc>
          <w:tcPr>
            <w:tcW w:w="299" w:type="pct"/>
          </w:tcPr>
          <w:p w14:paraId="39E50D83" w14:textId="1318E744" w:rsidR="00E24265" w:rsidRPr="00615D4B" w:rsidDel="00CB3FDD" w:rsidRDefault="00E24265" w:rsidP="005F76AD">
            <w:pPr>
              <w:rPr>
                <w:del w:id="10322" w:author="阿毛" w:date="2021-05-21T17:53:00Z"/>
                <w:rFonts w:ascii="標楷體" w:eastAsia="標楷體" w:hAnsi="標楷體"/>
              </w:rPr>
            </w:pPr>
          </w:p>
        </w:tc>
        <w:tc>
          <w:tcPr>
            <w:tcW w:w="299" w:type="pct"/>
          </w:tcPr>
          <w:p w14:paraId="23442B71" w14:textId="3D6CCA16" w:rsidR="00E24265" w:rsidRPr="00615D4B" w:rsidDel="00CB3FDD" w:rsidRDefault="00E24265" w:rsidP="005F76AD">
            <w:pPr>
              <w:rPr>
                <w:del w:id="10323" w:author="阿毛" w:date="2021-05-21T17:53:00Z"/>
                <w:rFonts w:ascii="標楷體" w:eastAsia="標楷體" w:hAnsi="標楷體"/>
              </w:rPr>
            </w:pPr>
          </w:p>
        </w:tc>
        <w:tc>
          <w:tcPr>
            <w:tcW w:w="1643" w:type="pct"/>
          </w:tcPr>
          <w:p w14:paraId="09434128" w14:textId="1191722E" w:rsidR="00E24265" w:rsidRPr="00615D4B" w:rsidDel="00CB3FDD" w:rsidRDefault="00E24265" w:rsidP="005F76AD">
            <w:pPr>
              <w:rPr>
                <w:del w:id="10324" w:author="阿毛" w:date="2021-05-21T17:53:00Z"/>
                <w:rFonts w:ascii="標楷體" w:eastAsia="標楷體" w:hAnsi="標楷體"/>
              </w:rPr>
            </w:pPr>
          </w:p>
        </w:tc>
      </w:tr>
      <w:tr w:rsidR="00E24265" w:rsidRPr="00615D4B" w:rsidDel="00CB3FDD" w14:paraId="13D9FD12" w14:textId="29A6A18A" w:rsidTr="005F76AD">
        <w:trPr>
          <w:trHeight w:val="291"/>
          <w:jc w:val="center"/>
          <w:del w:id="10325" w:author="阿毛" w:date="2021-05-21T17:53:00Z"/>
        </w:trPr>
        <w:tc>
          <w:tcPr>
            <w:tcW w:w="219" w:type="pct"/>
          </w:tcPr>
          <w:p w14:paraId="225C996B" w14:textId="15CDE9B7" w:rsidR="00E24265" w:rsidRPr="00D6003A" w:rsidDel="00CB3FDD" w:rsidRDefault="00E24265" w:rsidP="005F76AD">
            <w:pPr>
              <w:pStyle w:val="af9"/>
              <w:numPr>
                <w:ilvl w:val="0"/>
                <w:numId w:val="34"/>
              </w:numPr>
              <w:ind w:leftChars="0"/>
              <w:rPr>
                <w:del w:id="10326" w:author="阿毛" w:date="2021-05-21T17:53:00Z"/>
                <w:rFonts w:ascii="標楷體" w:eastAsia="標楷體" w:hAnsi="標楷體"/>
              </w:rPr>
            </w:pPr>
          </w:p>
        </w:tc>
        <w:tc>
          <w:tcPr>
            <w:tcW w:w="756" w:type="pct"/>
          </w:tcPr>
          <w:p w14:paraId="55766A39" w14:textId="6757C4F3" w:rsidR="00E24265" w:rsidRPr="00615D4B" w:rsidDel="00CB3FDD" w:rsidRDefault="00E24265" w:rsidP="005F76AD">
            <w:pPr>
              <w:rPr>
                <w:del w:id="10327" w:author="阿毛" w:date="2021-05-21T17:53:00Z"/>
                <w:rFonts w:ascii="標楷體" w:eastAsia="標楷體" w:hAnsi="標楷體"/>
              </w:rPr>
            </w:pPr>
            <w:del w:id="10328" w:author="阿毛" w:date="2021-05-21T17:53:00Z">
              <w:r w:rsidRPr="00461CA9" w:rsidDel="00CB3FDD">
                <w:rPr>
                  <w:rFonts w:ascii="標楷體" w:eastAsia="標楷體" w:hAnsi="標楷體" w:hint="eastAsia"/>
                </w:rPr>
                <w:delText>報送單位代號</w:delText>
              </w:r>
            </w:del>
          </w:p>
        </w:tc>
        <w:tc>
          <w:tcPr>
            <w:tcW w:w="624" w:type="pct"/>
          </w:tcPr>
          <w:p w14:paraId="3AD5EA11" w14:textId="2D2B993C" w:rsidR="00E24265" w:rsidRPr="00615D4B" w:rsidDel="00CB3FDD" w:rsidRDefault="00E24265" w:rsidP="005F76AD">
            <w:pPr>
              <w:rPr>
                <w:del w:id="10329" w:author="阿毛" w:date="2021-05-21T17:53:00Z"/>
                <w:rFonts w:ascii="標楷體" w:eastAsia="標楷體" w:hAnsi="標楷體"/>
              </w:rPr>
            </w:pPr>
          </w:p>
        </w:tc>
        <w:tc>
          <w:tcPr>
            <w:tcW w:w="624" w:type="pct"/>
          </w:tcPr>
          <w:p w14:paraId="3B817474" w14:textId="7CA26F68" w:rsidR="00E24265" w:rsidRPr="00615D4B" w:rsidDel="00CB3FDD" w:rsidRDefault="00E24265" w:rsidP="005F76AD">
            <w:pPr>
              <w:rPr>
                <w:del w:id="10330" w:author="阿毛" w:date="2021-05-21T17:53:00Z"/>
                <w:rFonts w:ascii="標楷體" w:eastAsia="標楷體" w:hAnsi="標楷體"/>
              </w:rPr>
            </w:pPr>
          </w:p>
        </w:tc>
        <w:tc>
          <w:tcPr>
            <w:tcW w:w="537" w:type="pct"/>
          </w:tcPr>
          <w:p w14:paraId="705D5DA7" w14:textId="7E98D619" w:rsidR="00E24265" w:rsidRPr="00615D4B" w:rsidDel="00CB3FDD" w:rsidRDefault="00E24265" w:rsidP="005F76AD">
            <w:pPr>
              <w:rPr>
                <w:del w:id="10331" w:author="阿毛" w:date="2021-05-21T17:53:00Z"/>
                <w:rFonts w:ascii="標楷體" w:eastAsia="標楷體" w:hAnsi="標楷體"/>
              </w:rPr>
            </w:pPr>
          </w:p>
        </w:tc>
        <w:tc>
          <w:tcPr>
            <w:tcW w:w="299" w:type="pct"/>
          </w:tcPr>
          <w:p w14:paraId="48DED5DD" w14:textId="485A7DE2" w:rsidR="00E24265" w:rsidRPr="00615D4B" w:rsidDel="00CB3FDD" w:rsidRDefault="00E24265" w:rsidP="005F76AD">
            <w:pPr>
              <w:rPr>
                <w:del w:id="10332" w:author="阿毛" w:date="2021-05-21T17:53:00Z"/>
                <w:rFonts w:ascii="標楷體" w:eastAsia="標楷體" w:hAnsi="標楷體"/>
              </w:rPr>
            </w:pPr>
          </w:p>
        </w:tc>
        <w:tc>
          <w:tcPr>
            <w:tcW w:w="299" w:type="pct"/>
          </w:tcPr>
          <w:p w14:paraId="27BF656A" w14:textId="529C2A3B" w:rsidR="00E24265" w:rsidRPr="00615D4B" w:rsidDel="00CB3FDD" w:rsidRDefault="00E24265" w:rsidP="005F76AD">
            <w:pPr>
              <w:rPr>
                <w:del w:id="10333" w:author="阿毛" w:date="2021-05-21T17:53:00Z"/>
                <w:rFonts w:ascii="標楷體" w:eastAsia="標楷體" w:hAnsi="標楷體"/>
              </w:rPr>
            </w:pPr>
          </w:p>
        </w:tc>
        <w:tc>
          <w:tcPr>
            <w:tcW w:w="1643" w:type="pct"/>
          </w:tcPr>
          <w:p w14:paraId="74A25D16" w14:textId="4C0CFF30" w:rsidR="00E24265" w:rsidRPr="00615D4B" w:rsidDel="00CB3FDD" w:rsidRDefault="00E24265" w:rsidP="005F76AD">
            <w:pPr>
              <w:rPr>
                <w:del w:id="10334" w:author="阿毛" w:date="2021-05-21T17:53:00Z"/>
                <w:rFonts w:ascii="標楷體" w:eastAsia="標楷體" w:hAnsi="標楷體"/>
              </w:rPr>
            </w:pPr>
          </w:p>
        </w:tc>
      </w:tr>
      <w:tr w:rsidR="00E24265" w:rsidRPr="00615D4B" w:rsidDel="00CB3FDD" w14:paraId="4ABC12F4" w14:textId="278CBCD7" w:rsidTr="005F76AD">
        <w:trPr>
          <w:trHeight w:val="291"/>
          <w:jc w:val="center"/>
          <w:del w:id="10335" w:author="阿毛" w:date="2021-05-21T17:53:00Z"/>
        </w:trPr>
        <w:tc>
          <w:tcPr>
            <w:tcW w:w="219" w:type="pct"/>
          </w:tcPr>
          <w:p w14:paraId="2CCE5A8E" w14:textId="78900172" w:rsidR="00E24265" w:rsidRPr="00D6003A" w:rsidDel="00CB3FDD" w:rsidRDefault="00E24265" w:rsidP="005F76AD">
            <w:pPr>
              <w:pStyle w:val="af9"/>
              <w:numPr>
                <w:ilvl w:val="0"/>
                <w:numId w:val="34"/>
              </w:numPr>
              <w:ind w:leftChars="0"/>
              <w:rPr>
                <w:del w:id="10336" w:author="阿毛" w:date="2021-05-21T17:53:00Z"/>
                <w:rFonts w:ascii="標楷體" w:eastAsia="標楷體" w:hAnsi="標楷體"/>
              </w:rPr>
            </w:pPr>
          </w:p>
        </w:tc>
        <w:tc>
          <w:tcPr>
            <w:tcW w:w="756" w:type="pct"/>
          </w:tcPr>
          <w:p w14:paraId="0374CA36" w14:textId="266DD898" w:rsidR="00E24265" w:rsidRPr="00615D4B" w:rsidDel="00CB3FDD" w:rsidRDefault="00E24265" w:rsidP="005F76AD">
            <w:pPr>
              <w:rPr>
                <w:del w:id="10337" w:author="阿毛" w:date="2021-05-21T17:53:00Z"/>
                <w:rFonts w:ascii="標楷體" w:eastAsia="標楷體" w:hAnsi="標楷體"/>
              </w:rPr>
            </w:pPr>
            <w:del w:id="10338" w:author="阿毛" w:date="2021-05-21T17:53:00Z">
              <w:r w:rsidRPr="00461CA9" w:rsidDel="00CB3FDD">
                <w:rPr>
                  <w:rFonts w:ascii="標楷體" w:eastAsia="標楷體" w:hAnsi="標楷體" w:hint="eastAsia"/>
                </w:rPr>
                <w:delText>協商申請日</w:delText>
              </w:r>
            </w:del>
          </w:p>
        </w:tc>
        <w:tc>
          <w:tcPr>
            <w:tcW w:w="624" w:type="pct"/>
          </w:tcPr>
          <w:p w14:paraId="327E3E2D" w14:textId="5F1B02CD" w:rsidR="00E24265" w:rsidRPr="00615D4B" w:rsidDel="00CB3FDD" w:rsidRDefault="00E24265" w:rsidP="005F76AD">
            <w:pPr>
              <w:rPr>
                <w:del w:id="10339" w:author="阿毛" w:date="2021-05-21T17:53:00Z"/>
                <w:rFonts w:ascii="標楷體" w:eastAsia="標楷體" w:hAnsi="標楷體"/>
              </w:rPr>
            </w:pPr>
          </w:p>
        </w:tc>
        <w:tc>
          <w:tcPr>
            <w:tcW w:w="624" w:type="pct"/>
          </w:tcPr>
          <w:p w14:paraId="302425E8" w14:textId="2A476C88" w:rsidR="00E24265" w:rsidRPr="00615D4B" w:rsidDel="00CB3FDD" w:rsidRDefault="00E24265" w:rsidP="005F76AD">
            <w:pPr>
              <w:rPr>
                <w:del w:id="10340" w:author="阿毛" w:date="2021-05-21T17:53:00Z"/>
                <w:rFonts w:ascii="標楷體" w:eastAsia="標楷體" w:hAnsi="標楷體"/>
              </w:rPr>
            </w:pPr>
          </w:p>
        </w:tc>
        <w:tc>
          <w:tcPr>
            <w:tcW w:w="537" w:type="pct"/>
          </w:tcPr>
          <w:p w14:paraId="75CEFBC9" w14:textId="111B7321" w:rsidR="00E24265" w:rsidRPr="00615D4B" w:rsidDel="00CB3FDD" w:rsidRDefault="00E24265" w:rsidP="005F76AD">
            <w:pPr>
              <w:rPr>
                <w:del w:id="10341" w:author="阿毛" w:date="2021-05-21T17:53:00Z"/>
                <w:rFonts w:ascii="標楷體" w:eastAsia="標楷體" w:hAnsi="標楷體"/>
              </w:rPr>
            </w:pPr>
          </w:p>
        </w:tc>
        <w:tc>
          <w:tcPr>
            <w:tcW w:w="299" w:type="pct"/>
          </w:tcPr>
          <w:p w14:paraId="209E4B4D" w14:textId="651C64AB" w:rsidR="00E24265" w:rsidRPr="00615D4B" w:rsidDel="00CB3FDD" w:rsidRDefault="00E24265" w:rsidP="005F76AD">
            <w:pPr>
              <w:rPr>
                <w:del w:id="10342" w:author="阿毛" w:date="2021-05-21T17:53:00Z"/>
                <w:rFonts w:ascii="標楷體" w:eastAsia="標楷體" w:hAnsi="標楷體"/>
              </w:rPr>
            </w:pPr>
          </w:p>
        </w:tc>
        <w:tc>
          <w:tcPr>
            <w:tcW w:w="299" w:type="pct"/>
          </w:tcPr>
          <w:p w14:paraId="73BB976B" w14:textId="0D4EF05B" w:rsidR="00E24265" w:rsidRPr="00615D4B" w:rsidDel="00CB3FDD" w:rsidRDefault="00E24265" w:rsidP="005F76AD">
            <w:pPr>
              <w:rPr>
                <w:del w:id="10343" w:author="阿毛" w:date="2021-05-21T17:53:00Z"/>
                <w:rFonts w:ascii="標楷體" w:eastAsia="標楷體" w:hAnsi="標楷體"/>
              </w:rPr>
            </w:pPr>
          </w:p>
        </w:tc>
        <w:tc>
          <w:tcPr>
            <w:tcW w:w="1643" w:type="pct"/>
          </w:tcPr>
          <w:p w14:paraId="7EACEAE3" w14:textId="28678CAE" w:rsidR="00E24265" w:rsidRPr="00615D4B" w:rsidDel="00CB3FDD" w:rsidRDefault="00E24265" w:rsidP="005F76AD">
            <w:pPr>
              <w:rPr>
                <w:del w:id="10344" w:author="阿毛" w:date="2021-05-21T17:53:00Z"/>
                <w:rFonts w:ascii="標楷體" w:eastAsia="標楷體" w:hAnsi="標楷體"/>
              </w:rPr>
            </w:pPr>
          </w:p>
        </w:tc>
      </w:tr>
      <w:tr w:rsidR="00E24265" w:rsidRPr="00615D4B" w:rsidDel="00CB3FDD" w14:paraId="30D5E1E7" w14:textId="1F6D9649" w:rsidTr="005F76AD">
        <w:trPr>
          <w:trHeight w:val="291"/>
          <w:jc w:val="center"/>
          <w:del w:id="10345" w:author="阿毛" w:date="2021-05-21T17:53:00Z"/>
        </w:trPr>
        <w:tc>
          <w:tcPr>
            <w:tcW w:w="219" w:type="pct"/>
          </w:tcPr>
          <w:p w14:paraId="2C300AA9" w14:textId="5D353E79" w:rsidR="00E24265" w:rsidRPr="00D6003A" w:rsidDel="00CB3FDD" w:rsidRDefault="00E24265" w:rsidP="005F76AD">
            <w:pPr>
              <w:pStyle w:val="af9"/>
              <w:numPr>
                <w:ilvl w:val="0"/>
                <w:numId w:val="34"/>
              </w:numPr>
              <w:ind w:leftChars="0"/>
              <w:rPr>
                <w:del w:id="10346" w:author="阿毛" w:date="2021-05-21T17:53:00Z"/>
                <w:rFonts w:ascii="標楷體" w:eastAsia="標楷體" w:hAnsi="標楷體"/>
              </w:rPr>
            </w:pPr>
          </w:p>
        </w:tc>
        <w:tc>
          <w:tcPr>
            <w:tcW w:w="756" w:type="pct"/>
          </w:tcPr>
          <w:p w14:paraId="4A15BE13" w14:textId="511F3FCD" w:rsidR="00E24265" w:rsidRPr="00615D4B" w:rsidDel="00CB3FDD" w:rsidRDefault="00E24265" w:rsidP="005F76AD">
            <w:pPr>
              <w:rPr>
                <w:del w:id="10347" w:author="阿毛" w:date="2021-05-21T17:53:00Z"/>
                <w:rFonts w:ascii="標楷體" w:eastAsia="標楷體" w:hAnsi="標楷體"/>
              </w:rPr>
            </w:pPr>
            <w:del w:id="10348" w:author="阿毛" w:date="2021-05-21T17:53:00Z">
              <w:r w:rsidRPr="00461CA9" w:rsidDel="00CB3FDD">
                <w:rPr>
                  <w:rFonts w:ascii="標楷體" w:eastAsia="標楷體" w:hAnsi="標楷體" w:hint="eastAsia"/>
                </w:rPr>
                <w:delText>負債主因</w:delText>
              </w:r>
            </w:del>
          </w:p>
        </w:tc>
        <w:tc>
          <w:tcPr>
            <w:tcW w:w="624" w:type="pct"/>
          </w:tcPr>
          <w:p w14:paraId="3F29C016" w14:textId="36DF8C2A" w:rsidR="00E24265" w:rsidRPr="00615D4B" w:rsidDel="00CB3FDD" w:rsidRDefault="00E24265" w:rsidP="005F76AD">
            <w:pPr>
              <w:rPr>
                <w:del w:id="10349" w:author="阿毛" w:date="2021-05-21T17:53:00Z"/>
                <w:rFonts w:ascii="標楷體" w:eastAsia="標楷體" w:hAnsi="標楷體"/>
              </w:rPr>
            </w:pPr>
          </w:p>
        </w:tc>
        <w:tc>
          <w:tcPr>
            <w:tcW w:w="624" w:type="pct"/>
          </w:tcPr>
          <w:p w14:paraId="3FBAD606" w14:textId="3911084A" w:rsidR="00E24265" w:rsidRPr="00615D4B" w:rsidDel="00CB3FDD" w:rsidRDefault="00E24265" w:rsidP="005F76AD">
            <w:pPr>
              <w:rPr>
                <w:del w:id="10350" w:author="阿毛" w:date="2021-05-21T17:53:00Z"/>
                <w:rFonts w:ascii="標楷體" w:eastAsia="標楷體" w:hAnsi="標楷體"/>
              </w:rPr>
            </w:pPr>
          </w:p>
        </w:tc>
        <w:tc>
          <w:tcPr>
            <w:tcW w:w="537" w:type="pct"/>
          </w:tcPr>
          <w:p w14:paraId="7DB16956" w14:textId="5B0C9401" w:rsidR="00E24265" w:rsidRPr="00615D4B" w:rsidDel="00CB3FDD" w:rsidRDefault="00E24265" w:rsidP="005F76AD">
            <w:pPr>
              <w:rPr>
                <w:del w:id="10351" w:author="阿毛" w:date="2021-05-21T17:53:00Z"/>
                <w:rFonts w:ascii="標楷體" w:eastAsia="標楷體" w:hAnsi="標楷體"/>
              </w:rPr>
            </w:pPr>
            <w:del w:id="10352" w:author="阿毛" w:date="2021-05-21T17:53:00Z">
              <w:r w:rsidDel="00CB3FDD">
                <w:rPr>
                  <w:rFonts w:ascii="標楷體" w:eastAsia="標楷體" w:hAnsi="標楷體" w:hint="eastAsia"/>
                </w:rPr>
                <w:delText>下拉式選單</w:delText>
              </w:r>
            </w:del>
          </w:p>
        </w:tc>
        <w:tc>
          <w:tcPr>
            <w:tcW w:w="299" w:type="pct"/>
          </w:tcPr>
          <w:p w14:paraId="1A22FB2F" w14:textId="0C96DC8F" w:rsidR="00E24265" w:rsidRPr="00615D4B" w:rsidDel="00CB3FDD" w:rsidRDefault="00E24265" w:rsidP="005F76AD">
            <w:pPr>
              <w:rPr>
                <w:del w:id="10353" w:author="阿毛" w:date="2021-05-21T17:53:00Z"/>
                <w:rFonts w:ascii="標楷體" w:eastAsia="標楷體" w:hAnsi="標楷體"/>
              </w:rPr>
            </w:pPr>
          </w:p>
        </w:tc>
        <w:tc>
          <w:tcPr>
            <w:tcW w:w="299" w:type="pct"/>
          </w:tcPr>
          <w:p w14:paraId="4B0B0620" w14:textId="12980689" w:rsidR="00E24265" w:rsidRPr="00615D4B" w:rsidDel="00CB3FDD" w:rsidRDefault="00E24265" w:rsidP="005F76AD">
            <w:pPr>
              <w:rPr>
                <w:del w:id="10354" w:author="阿毛" w:date="2021-05-21T17:53:00Z"/>
                <w:rFonts w:ascii="標楷體" w:eastAsia="標楷體" w:hAnsi="標楷體"/>
              </w:rPr>
            </w:pPr>
          </w:p>
        </w:tc>
        <w:tc>
          <w:tcPr>
            <w:tcW w:w="1643" w:type="pct"/>
          </w:tcPr>
          <w:p w14:paraId="00F6E17B" w14:textId="7B0CD425" w:rsidR="00E24265" w:rsidRPr="00683E9E" w:rsidDel="00CB3FDD" w:rsidRDefault="00E24265" w:rsidP="005F76AD">
            <w:pPr>
              <w:rPr>
                <w:del w:id="10355" w:author="阿毛" w:date="2021-05-21T17:53:00Z"/>
                <w:rFonts w:ascii="標楷體" w:eastAsia="標楷體" w:hAnsi="標楷體"/>
              </w:rPr>
            </w:pPr>
            <w:del w:id="10356" w:author="阿毛" w:date="2021-05-21T17:53:00Z">
              <w:r w:rsidRPr="00683E9E" w:rsidDel="00CB3FDD">
                <w:rPr>
                  <w:rFonts w:ascii="標楷體" w:eastAsia="標楷體" w:hAnsi="標楷體" w:hint="eastAsia"/>
                </w:rPr>
                <w:delText>1:投資或創業失敗</w:delText>
              </w:r>
            </w:del>
          </w:p>
          <w:p w14:paraId="1A34D5B9" w14:textId="4FED9B39" w:rsidR="00E24265" w:rsidRPr="00683E9E" w:rsidDel="00CB3FDD" w:rsidRDefault="00E24265" w:rsidP="005F76AD">
            <w:pPr>
              <w:rPr>
                <w:del w:id="10357" w:author="阿毛" w:date="2021-05-21T17:53:00Z"/>
                <w:rFonts w:ascii="標楷體" w:eastAsia="標楷體" w:hAnsi="標楷體"/>
              </w:rPr>
            </w:pPr>
            <w:del w:id="10358" w:author="阿毛" w:date="2021-05-21T17:53:00Z">
              <w:r w:rsidRPr="00683E9E" w:rsidDel="00CB3FDD">
                <w:rPr>
                  <w:rFonts w:ascii="標楷體" w:eastAsia="標楷體" w:hAnsi="標楷體" w:hint="eastAsia"/>
                </w:rPr>
                <w:delText>2:過度消費,以債養債</w:delText>
              </w:r>
            </w:del>
          </w:p>
          <w:p w14:paraId="77F7C9DC" w14:textId="01656675" w:rsidR="00E24265" w:rsidRPr="00683E9E" w:rsidDel="00CB3FDD" w:rsidRDefault="00E24265" w:rsidP="005F76AD">
            <w:pPr>
              <w:rPr>
                <w:del w:id="10359" w:author="阿毛" w:date="2021-05-21T17:53:00Z"/>
                <w:rFonts w:ascii="標楷體" w:eastAsia="標楷體" w:hAnsi="標楷體"/>
              </w:rPr>
            </w:pPr>
            <w:del w:id="10360" w:author="阿毛" w:date="2021-05-21T17:53:00Z">
              <w:r w:rsidRPr="00683E9E" w:rsidDel="00CB3FDD">
                <w:rPr>
                  <w:rFonts w:ascii="標楷體" w:eastAsia="標楷體" w:hAnsi="標楷體" w:hint="eastAsia"/>
                </w:rPr>
                <w:delText>3:遭逢重大傷病或災變</w:delText>
              </w:r>
            </w:del>
          </w:p>
          <w:p w14:paraId="7807F657" w14:textId="05F2658F" w:rsidR="00E24265" w:rsidRPr="00683E9E" w:rsidDel="00CB3FDD" w:rsidRDefault="00E24265" w:rsidP="005F76AD">
            <w:pPr>
              <w:rPr>
                <w:del w:id="10361" w:author="阿毛" w:date="2021-05-21T17:53:00Z"/>
                <w:rFonts w:ascii="標楷體" w:eastAsia="標楷體" w:hAnsi="標楷體"/>
              </w:rPr>
            </w:pPr>
            <w:del w:id="10362" w:author="阿毛" w:date="2021-05-21T17:53:00Z">
              <w:r w:rsidRPr="00683E9E" w:rsidDel="00CB3FDD">
                <w:rPr>
                  <w:rFonts w:ascii="標楷體" w:eastAsia="標楷體" w:hAnsi="標楷體" w:hint="eastAsia"/>
                </w:rPr>
                <w:delText>4:個人與家庭收入減少(含失業、減薪)</w:delText>
              </w:r>
            </w:del>
          </w:p>
          <w:p w14:paraId="6482621C" w14:textId="783680FB" w:rsidR="00E24265" w:rsidRPr="00683E9E" w:rsidDel="00CB3FDD" w:rsidRDefault="00E24265" w:rsidP="005F76AD">
            <w:pPr>
              <w:rPr>
                <w:del w:id="10363" w:author="阿毛" w:date="2021-05-21T17:53:00Z"/>
                <w:rFonts w:ascii="標楷體" w:eastAsia="標楷體" w:hAnsi="標楷體"/>
              </w:rPr>
            </w:pPr>
            <w:del w:id="10364" w:author="阿毛" w:date="2021-05-21T17:53:00Z">
              <w:r w:rsidRPr="00683E9E" w:rsidDel="00CB3FDD">
                <w:rPr>
                  <w:rFonts w:ascii="標楷體" w:eastAsia="標楷體" w:hAnsi="標楷體" w:hint="eastAsia"/>
                </w:rPr>
                <w:delText>5:收入穩定但支付超過能力可負擔之費用、如昂貴教育、補習學雜費用或購置不動產</w:delText>
              </w:r>
            </w:del>
          </w:p>
          <w:p w14:paraId="78FACBC6" w14:textId="006D677F" w:rsidR="00E24265" w:rsidRPr="00683E9E" w:rsidDel="00CB3FDD" w:rsidRDefault="00E24265" w:rsidP="005F76AD">
            <w:pPr>
              <w:rPr>
                <w:del w:id="10365" w:author="阿毛" w:date="2021-05-21T17:53:00Z"/>
                <w:rFonts w:ascii="標楷體" w:eastAsia="標楷體" w:hAnsi="標楷體"/>
              </w:rPr>
            </w:pPr>
            <w:del w:id="10366" w:author="阿毛" w:date="2021-05-21T17:53:00Z">
              <w:r w:rsidRPr="00683E9E" w:rsidDel="00CB3FDD">
                <w:rPr>
                  <w:rFonts w:ascii="標楷體" w:eastAsia="標楷體" w:hAnsi="標楷體" w:hint="eastAsia"/>
                </w:rPr>
                <w:delText>6:收入穩定但因銀行或政府政策改變提高月付金,導致無法負荷</w:delText>
              </w:r>
            </w:del>
          </w:p>
          <w:p w14:paraId="48685195" w14:textId="604D54F5" w:rsidR="00E24265" w:rsidRPr="00683E9E" w:rsidDel="00CB3FDD" w:rsidRDefault="00E24265" w:rsidP="005F76AD">
            <w:pPr>
              <w:rPr>
                <w:del w:id="10367" w:author="阿毛" w:date="2021-05-21T17:53:00Z"/>
                <w:rFonts w:ascii="標楷體" w:eastAsia="標楷體" w:hAnsi="標楷體"/>
              </w:rPr>
            </w:pPr>
            <w:del w:id="10368" w:author="阿毛" w:date="2021-05-21T17:53:00Z">
              <w:r w:rsidRPr="00683E9E" w:rsidDel="00CB3FDD">
                <w:rPr>
                  <w:rFonts w:ascii="標楷體" w:eastAsia="標楷體" w:hAnsi="標楷體" w:hint="eastAsia"/>
                </w:rPr>
                <w:delText>7:被詐騙集團詐騙</w:delText>
              </w:r>
            </w:del>
          </w:p>
          <w:p w14:paraId="650E9545" w14:textId="60C69EF8" w:rsidR="00E24265" w:rsidRPr="00683E9E" w:rsidDel="00CB3FDD" w:rsidRDefault="00E24265" w:rsidP="005F76AD">
            <w:pPr>
              <w:rPr>
                <w:del w:id="10369" w:author="阿毛" w:date="2021-05-21T17:53:00Z"/>
                <w:rFonts w:ascii="標楷體" w:eastAsia="標楷體" w:hAnsi="標楷體"/>
              </w:rPr>
            </w:pPr>
            <w:del w:id="10370" w:author="阿毛" w:date="2021-05-21T17:53:00Z">
              <w:r w:rsidRPr="00683E9E" w:rsidDel="00CB3FDD">
                <w:rPr>
                  <w:rFonts w:ascii="標楷體" w:eastAsia="標楷體" w:hAnsi="標楷體" w:hint="eastAsia"/>
                </w:rPr>
                <w:delText>8:為他人做保或遭他人倒帳</w:delText>
              </w:r>
            </w:del>
          </w:p>
          <w:p w14:paraId="7B817797" w14:textId="28033DFB" w:rsidR="00E24265" w:rsidRPr="00615D4B" w:rsidDel="00CB3FDD" w:rsidRDefault="00E24265" w:rsidP="005F76AD">
            <w:pPr>
              <w:rPr>
                <w:del w:id="10371" w:author="阿毛" w:date="2021-05-21T17:53:00Z"/>
                <w:rFonts w:ascii="標楷體" w:eastAsia="標楷體" w:hAnsi="標楷體"/>
              </w:rPr>
            </w:pPr>
            <w:del w:id="10372" w:author="阿毛" w:date="2021-05-21T17:53:00Z">
              <w:r w:rsidRPr="00683E9E" w:rsidDel="00CB3FDD">
                <w:rPr>
                  <w:rFonts w:ascii="標楷體" w:eastAsia="標楷體" w:hAnsi="標楷體" w:hint="eastAsia"/>
                </w:rPr>
                <w:delText>9:繼承債務</w:delText>
              </w:r>
            </w:del>
          </w:p>
        </w:tc>
      </w:tr>
      <w:tr w:rsidR="00E24265" w:rsidRPr="00615D4B" w:rsidDel="00CB3FDD" w14:paraId="5D6DE2E1" w14:textId="2E723D03" w:rsidTr="005F76AD">
        <w:trPr>
          <w:trHeight w:val="291"/>
          <w:jc w:val="center"/>
          <w:del w:id="10373" w:author="阿毛" w:date="2021-05-21T17:53:00Z"/>
        </w:trPr>
        <w:tc>
          <w:tcPr>
            <w:tcW w:w="219" w:type="pct"/>
          </w:tcPr>
          <w:p w14:paraId="1848331C" w14:textId="4A2B28AA" w:rsidR="00E24265" w:rsidRPr="00D6003A" w:rsidDel="00CB3FDD" w:rsidRDefault="00E24265" w:rsidP="005F76AD">
            <w:pPr>
              <w:pStyle w:val="af9"/>
              <w:numPr>
                <w:ilvl w:val="0"/>
                <w:numId w:val="34"/>
              </w:numPr>
              <w:ind w:leftChars="0"/>
              <w:rPr>
                <w:del w:id="10374" w:author="阿毛" w:date="2021-05-21T17:53:00Z"/>
                <w:rFonts w:ascii="標楷體" w:eastAsia="標楷體" w:hAnsi="標楷體"/>
              </w:rPr>
            </w:pPr>
          </w:p>
        </w:tc>
        <w:tc>
          <w:tcPr>
            <w:tcW w:w="756" w:type="pct"/>
          </w:tcPr>
          <w:p w14:paraId="24DD8AFF" w14:textId="1887515C" w:rsidR="00E24265" w:rsidRPr="00615D4B" w:rsidDel="00CB3FDD" w:rsidRDefault="00E24265" w:rsidP="005F76AD">
            <w:pPr>
              <w:rPr>
                <w:del w:id="10375" w:author="阿毛" w:date="2021-05-21T17:53:00Z"/>
                <w:rFonts w:ascii="標楷體" w:eastAsia="標楷體" w:hAnsi="標楷體"/>
              </w:rPr>
            </w:pPr>
            <w:del w:id="10376" w:author="阿毛" w:date="2021-05-21T17:53:00Z">
              <w:r w:rsidRPr="00461CA9" w:rsidDel="00CB3FDD">
                <w:rPr>
                  <w:rFonts w:ascii="標楷體" w:eastAsia="標楷體" w:hAnsi="標楷體" w:hint="eastAsia"/>
                </w:rPr>
                <w:delText>無擔保金融債務協商總金額</w:delText>
              </w:r>
            </w:del>
          </w:p>
        </w:tc>
        <w:tc>
          <w:tcPr>
            <w:tcW w:w="624" w:type="pct"/>
          </w:tcPr>
          <w:p w14:paraId="622A1999" w14:textId="1A48FFC8" w:rsidR="00E24265" w:rsidRPr="00615D4B" w:rsidDel="00CB3FDD" w:rsidRDefault="00E24265" w:rsidP="005F76AD">
            <w:pPr>
              <w:rPr>
                <w:del w:id="10377" w:author="阿毛" w:date="2021-05-21T17:53:00Z"/>
                <w:rFonts w:ascii="標楷體" w:eastAsia="標楷體" w:hAnsi="標楷體"/>
              </w:rPr>
            </w:pPr>
          </w:p>
        </w:tc>
        <w:tc>
          <w:tcPr>
            <w:tcW w:w="624" w:type="pct"/>
          </w:tcPr>
          <w:p w14:paraId="0424EEEF" w14:textId="7D894876" w:rsidR="00E24265" w:rsidRPr="00615D4B" w:rsidDel="00CB3FDD" w:rsidRDefault="00E24265" w:rsidP="005F76AD">
            <w:pPr>
              <w:rPr>
                <w:del w:id="10378" w:author="阿毛" w:date="2021-05-21T17:53:00Z"/>
                <w:rFonts w:ascii="標楷體" w:eastAsia="標楷體" w:hAnsi="標楷體"/>
              </w:rPr>
            </w:pPr>
          </w:p>
        </w:tc>
        <w:tc>
          <w:tcPr>
            <w:tcW w:w="537" w:type="pct"/>
          </w:tcPr>
          <w:p w14:paraId="17EEECF7" w14:textId="16ADC889" w:rsidR="00E24265" w:rsidRPr="00615D4B" w:rsidDel="00CB3FDD" w:rsidRDefault="00E24265" w:rsidP="005F76AD">
            <w:pPr>
              <w:rPr>
                <w:del w:id="10379" w:author="阿毛" w:date="2021-05-21T17:53:00Z"/>
                <w:rFonts w:ascii="標楷體" w:eastAsia="標楷體" w:hAnsi="標楷體"/>
              </w:rPr>
            </w:pPr>
          </w:p>
        </w:tc>
        <w:tc>
          <w:tcPr>
            <w:tcW w:w="299" w:type="pct"/>
          </w:tcPr>
          <w:p w14:paraId="440584AA" w14:textId="23F2F861" w:rsidR="00E24265" w:rsidRPr="00615D4B" w:rsidDel="00CB3FDD" w:rsidRDefault="00E24265" w:rsidP="005F76AD">
            <w:pPr>
              <w:rPr>
                <w:del w:id="10380" w:author="阿毛" w:date="2021-05-21T17:53:00Z"/>
                <w:rFonts w:ascii="標楷體" w:eastAsia="標楷體" w:hAnsi="標楷體"/>
              </w:rPr>
            </w:pPr>
          </w:p>
        </w:tc>
        <w:tc>
          <w:tcPr>
            <w:tcW w:w="299" w:type="pct"/>
          </w:tcPr>
          <w:p w14:paraId="22BF4BCC" w14:textId="3B2F5517" w:rsidR="00E24265" w:rsidRPr="00615D4B" w:rsidDel="00CB3FDD" w:rsidRDefault="00E24265" w:rsidP="005F76AD">
            <w:pPr>
              <w:rPr>
                <w:del w:id="10381" w:author="阿毛" w:date="2021-05-21T17:53:00Z"/>
                <w:rFonts w:ascii="標楷體" w:eastAsia="標楷體" w:hAnsi="標楷體"/>
              </w:rPr>
            </w:pPr>
          </w:p>
        </w:tc>
        <w:tc>
          <w:tcPr>
            <w:tcW w:w="1643" w:type="pct"/>
          </w:tcPr>
          <w:p w14:paraId="1FCB8304" w14:textId="21E02182" w:rsidR="00E24265" w:rsidRPr="00615D4B" w:rsidDel="00CB3FDD" w:rsidRDefault="00E24265" w:rsidP="005F76AD">
            <w:pPr>
              <w:rPr>
                <w:del w:id="10382" w:author="阿毛" w:date="2021-05-21T17:53:00Z"/>
                <w:rFonts w:ascii="標楷體" w:eastAsia="標楷體" w:hAnsi="標楷體"/>
              </w:rPr>
            </w:pPr>
          </w:p>
        </w:tc>
      </w:tr>
      <w:tr w:rsidR="00E24265" w:rsidRPr="00615D4B" w:rsidDel="00CB3FDD" w14:paraId="50E3B0EF" w14:textId="47286428" w:rsidTr="005F76AD">
        <w:trPr>
          <w:trHeight w:val="291"/>
          <w:jc w:val="center"/>
          <w:del w:id="10383" w:author="阿毛" w:date="2021-05-21T17:53:00Z"/>
        </w:trPr>
        <w:tc>
          <w:tcPr>
            <w:tcW w:w="219" w:type="pct"/>
          </w:tcPr>
          <w:p w14:paraId="5BA5B4F1" w14:textId="6F9B6C30" w:rsidR="00E24265" w:rsidRPr="00D6003A" w:rsidDel="00CB3FDD" w:rsidRDefault="00E24265" w:rsidP="005F76AD">
            <w:pPr>
              <w:pStyle w:val="af9"/>
              <w:numPr>
                <w:ilvl w:val="0"/>
                <w:numId w:val="34"/>
              </w:numPr>
              <w:ind w:leftChars="0"/>
              <w:rPr>
                <w:del w:id="10384" w:author="阿毛" w:date="2021-05-21T17:53:00Z"/>
                <w:rFonts w:ascii="標楷體" w:eastAsia="標楷體" w:hAnsi="標楷體"/>
              </w:rPr>
            </w:pPr>
          </w:p>
        </w:tc>
        <w:tc>
          <w:tcPr>
            <w:tcW w:w="756" w:type="pct"/>
          </w:tcPr>
          <w:p w14:paraId="7F1B6E45" w14:textId="5FC514F4" w:rsidR="00E24265" w:rsidRPr="00615D4B" w:rsidDel="00CB3FDD" w:rsidRDefault="00E24265" w:rsidP="005F76AD">
            <w:pPr>
              <w:rPr>
                <w:del w:id="10385" w:author="阿毛" w:date="2021-05-21T17:53:00Z"/>
                <w:rFonts w:ascii="標楷體" w:eastAsia="標楷體" w:hAnsi="標楷體"/>
              </w:rPr>
            </w:pPr>
            <w:del w:id="10386" w:author="阿毛" w:date="2021-05-21T17:53:00Z">
              <w:r w:rsidRPr="00461CA9" w:rsidDel="00CB3FDD">
                <w:rPr>
                  <w:rFonts w:ascii="標楷體" w:eastAsia="標楷體" w:hAnsi="標楷體" w:hint="eastAsia"/>
                </w:rPr>
                <w:delText>期數</w:delText>
              </w:r>
            </w:del>
          </w:p>
        </w:tc>
        <w:tc>
          <w:tcPr>
            <w:tcW w:w="624" w:type="pct"/>
          </w:tcPr>
          <w:p w14:paraId="5A623C69" w14:textId="26C1BEE4" w:rsidR="00E24265" w:rsidRPr="00615D4B" w:rsidDel="00CB3FDD" w:rsidRDefault="00E24265" w:rsidP="005F76AD">
            <w:pPr>
              <w:rPr>
                <w:del w:id="10387" w:author="阿毛" w:date="2021-05-21T17:53:00Z"/>
                <w:rFonts w:ascii="標楷體" w:eastAsia="標楷體" w:hAnsi="標楷體"/>
              </w:rPr>
            </w:pPr>
          </w:p>
        </w:tc>
        <w:tc>
          <w:tcPr>
            <w:tcW w:w="624" w:type="pct"/>
          </w:tcPr>
          <w:p w14:paraId="05B45EFE" w14:textId="71C4FA08" w:rsidR="00E24265" w:rsidRPr="00615D4B" w:rsidDel="00CB3FDD" w:rsidRDefault="00E24265" w:rsidP="005F76AD">
            <w:pPr>
              <w:rPr>
                <w:del w:id="10388" w:author="阿毛" w:date="2021-05-21T17:53:00Z"/>
                <w:rFonts w:ascii="標楷體" w:eastAsia="標楷體" w:hAnsi="標楷體"/>
              </w:rPr>
            </w:pPr>
          </w:p>
        </w:tc>
        <w:tc>
          <w:tcPr>
            <w:tcW w:w="537" w:type="pct"/>
          </w:tcPr>
          <w:p w14:paraId="73ACD764" w14:textId="2CB8F081" w:rsidR="00E24265" w:rsidRPr="00615D4B" w:rsidDel="00CB3FDD" w:rsidRDefault="00E24265" w:rsidP="005F76AD">
            <w:pPr>
              <w:rPr>
                <w:del w:id="10389" w:author="阿毛" w:date="2021-05-21T17:53:00Z"/>
                <w:rFonts w:ascii="標楷體" w:eastAsia="標楷體" w:hAnsi="標楷體"/>
              </w:rPr>
            </w:pPr>
          </w:p>
        </w:tc>
        <w:tc>
          <w:tcPr>
            <w:tcW w:w="299" w:type="pct"/>
          </w:tcPr>
          <w:p w14:paraId="48CFFC1B" w14:textId="4DEF5868" w:rsidR="00E24265" w:rsidRPr="00615D4B" w:rsidDel="00CB3FDD" w:rsidRDefault="00E24265" w:rsidP="005F76AD">
            <w:pPr>
              <w:rPr>
                <w:del w:id="10390" w:author="阿毛" w:date="2021-05-21T17:53:00Z"/>
                <w:rFonts w:ascii="標楷體" w:eastAsia="標楷體" w:hAnsi="標楷體"/>
              </w:rPr>
            </w:pPr>
          </w:p>
        </w:tc>
        <w:tc>
          <w:tcPr>
            <w:tcW w:w="299" w:type="pct"/>
          </w:tcPr>
          <w:p w14:paraId="6E077D7C" w14:textId="721F7BEC" w:rsidR="00E24265" w:rsidRPr="00615D4B" w:rsidDel="00CB3FDD" w:rsidRDefault="00E24265" w:rsidP="005F76AD">
            <w:pPr>
              <w:rPr>
                <w:del w:id="10391" w:author="阿毛" w:date="2021-05-21T17:53:00Z"/>
                <w:rFonts w:ascii="標楷體" w:eastAsia="標楷體" w:hAnsi="標楷體"/>
              </w:rPr>
            </w:pPr>
          </w:p>
        </w:tc>
        <w:tc>
          <w:tcPr>
            <w:tcW w:w="1643" w:type="pct"/>
          </w:tcPr>
          <w:p w14:paraId="3065EA8B" w14:textId="3CE20D63" w:rsidR="00E24265" w:rsidRPr="00615D4B" w:rsidDel="00CB3FDD" w:rsidRDefault="00E24265" w:rsidP="005F76AD">
            <w:pPr>
              <w:rPr>
                <w:del w:id="10392" w:author="阿毛" w:date="2021-05-21T17:53:00Z"/>
                <w:rFonts w:ascii="標楷體" w:eastAsia="標楷體" w:hAnsi="標楷體"/>
              </w:rPr>
            </w:pPr>
          </w:p>
        </w:tc>
      </w:tr>
      <w:tr w:rsidR="00E24265" w:rsidRPr="00615D4B" w:rsidDel="00CB3FDD" w14:paraId="770EE278" w14:textId="30A1EFDF" w:rsidTr="005F76AD">
        <w:trPr>
          <w:trHeight w:val="291"/>
          <w:jc w:val="center"/>
          <w:del w:id="10393" w:author="阿毛" w:date="2021-05-21T17:53:00Z"/>
        </w:trPr>
        <w:tc>
          <w:tcPr>
            <w:tcW w:w="219" w:type="pct"/>
          </w:tcPr>
          <w:p w14:paraId="4A07A3E1" w14:textId="73974086" w:rsidR="00E24265" w:rsidRPr="00D6003A" w:rsidDel="00CB3FDD" w:rsidRDefault="00E24265" w:rsidP="005F76AD">
            <w:pPr>
              <w:pStyle w:val="af9"/>
              <w:numPr>
                <w:ilvl w:val="0"/>
                <w:numId w:val="34"/>
              </w:numPr>
              <w:ind w:leftChars="0"/>
              <w:rPr>
                <w:del w:id="10394" w:author="阿毛" w:date="2021-05-21T17:53:00Z"/>
                <w:rFonts w:ascii="標楷體" w:eastAsia="標楷體" w:hAnsi="標楷體"/>
              </w:rPr>
            </w:pPr>
          </w:p>
        </w:tc>
        <w:tc>
          <w:tcPr>
            <w:tcW w:w="756" w:type="pct"/>
          </w:tcPr>
          <w:p w14:paraId="2226CD86" w14:textId="0926CB21" w:rsidR="00E24265" w:rsidRPr="00615D4B" w:rsidDel="00CB3FDD" w:rsidRDefault="00E24265" w:rsidP="005F76AD">
            <w:pPr>
              <w:rPr>
                <w:del w:id="10395" w:author="阿毛" w:date="2021-05-21T17:53:00Z"/>
                <w:rFonts w:ascii="標楷體" w:eastAsia="標楷體" w:hAnsi="標楷體"/>
              </w:rPr>
            </w:pPr>
            <w:del w:id="10396" w:author="阿毛" w:date="2021-05-21T17:53:00Z">
              <w:r w:rsidRPr="00461CA9" w:rsidDel="00CB3FDD">
                <w:rPr>
                  <w:rFonts w:ascii="標楷體" w:eastAsia="標楷體" w:hAnsi="標楷體" w:hint="eastAsia"/>
                </w:rPr>
                <w:delText>利率</w:delText>
              </w:r>
            </w:del>
          </w:p>
        </w:tc>
        <w:tc>
          <w:tcPr>
            <w:tcW w:w="624" w:type="pct"/>
          </w:tcPr>
          <w:p w14:paraId="45A75EE7" w14:textId="304B77DF" w:rsidR="00E24265" w:rsidRPr="00615D4B" w:rsidDel="00CB3FDD" w:rsidRDefault="00E24265" w:rsidP="005F76AD">
            <w:pPr>
              <w:rPr>
                <w:del w:id="10397" w:author="阿毛" w:date="2021-05-21T17:53:00Z"/>
                <w:rFonts w:ascii="標楷體" w:eastAsia="標楷體" w:hAnsi="標楷體"/>
              </w:rPr>
            </w:pPr>
          </w:p>
        </w:tc>
        <w:tc>
          <w:tcPr>
            <w:tcW w:w="624" w:type="pct"/>
          </w:tcPr>
          <w:p w14:paraId="40F099DC" w14:textId="5A427968" w:rsidR="00E24265" w:rsidRPr="00615D4B" w:rsidDel="00CB3FDD" w:rsidRDefault="00E24265" w:rsidP="005F76AD">
            <w:pPr>
              <w:rPr>
                <w:del w:id="10398" w:author="阿毛" w:date="2021-05-21T17:53:00Z"/>
                <w:rFonts w:ascii="標楷體" w:eastAsia="標楷體" w:hAnsi="標楷體"/>
              </w:rPr>
            </w:pPr>
          </w:p>
        </w:tc>
        <w:tc>
          <w:tcPr>
            <w:tcW w:w="537" w:type="pct"/>
          </w:tcPr>
          <w:p w14:paraId="694B73DF" w14:textId="43386AFD" w:rsidR="00E24265" w:rsidRPr="00615D4B" w:rsidDel="00CB3FDD" w:rsidRDefault="00E24265" w:rsidP="005F76AD">
            <w:pPr>
              <w:rPr>
                <w:del w:id="10399" w:author="阿毛" w:date="2021-05-21T17:53:00Z"/>
                <w:rFonts w:ascii="標楷體" w:eastAsia="標楷體" w:hAnsi="標楷體"/>
              </w:rPr>
            </w:pPr>
          </w:p>
        </w:tc>
        <w:tc>
          <w:tcPr>
            <w:tcW w:w="299" w:type="pct"/>
          </w:tcPr>
          <w:p w14:paraId="0EA921E2" w14:textId="666D4E70" w:rsidR="00E24265" w:rsidRPr="00615D4B" w:rsidDel="00CB3FDD" w:rsidRDefault="00E24265" w:rsidP="005F76AD">
            <w:pPr>
              <w:rPr>
                <w:del w:id="10400" w:author="阿毛" w:date="2021-05-21T17:53:00Z"/>
                <w:rFonts w:ascii="標楷體" w:eastAsia="標楷體" w:hAnsi="標楷體"/>
              </w:rPr>
            </w:pPr>
          </w:p>
        </w:tc>
        <w:tc>
          <w:tcPr>
            <w:tcW w:w="299" w:type="pct"/>
          </w:tcPr>
          <w:p w14:paraId="098595D9" w14:textId="0A67196C" w:rsidR="00E24265" w:rsidRPr="00615D4B" w:rsidDel="00CB3FDD" w:rsidRDefault="00E24265" w:rsidP="005F76AD">
            <w:pPr>
              <w:rPr>
                <w:del w:id="10401" w:author="阿毛" w:date="2021-05-21T17:53:00Z"/>
                <w:rFonts w:ascii="標楷體" w:eastAsia="標楷體" w:hAnsi="標楷體"/>
              </w:rPr>
            </w:pPr>
          </w:p>
        </w:tc>
        <w:tc>
          <w:tcPr>
            <w:tcW w:w="1643" w:type="pct"/>
          </w:tcPr>
          <w:p w14:paraId="64D268E4" w14:textId="30470BF1" w:rsidR="00E24265" w:rsidRPr="00615D4B" w:rsidDel="00CB3FDD" w:rsidRDefault="00E24265" w:rsidP="005F76AD">
            <w:pPr>
              <w:rPr>
                <w:del w:id="10402" w:author="阿毛" w:date="2021-05-21T17:53:00Z"/>
                <w:rFonts w:ascii="標楷體" w:eastAsia="標楷體" w:hAnsi="標楷體"/>
              </w:rPr>
            </w:pPr>
          </w:p>
        </w:tc>
      </w:tr>
      <w:tr w:rsidR="00E24265" w:rsidRPr="00615D4B" w:rsidDel="00CB3FDD" w14:paraId="065FE772" w14:textId="00DF0652" w:rsidTr="005F76AD">
        <w:trPr>
          <w:trHeight w:val="291"/>
          <w:jc w:val="center"/>
          <w:del w:id="10403" w:author="阿毛" w:date="2021-05-21T17:53:00Z"/>
        </w:trPr>
        <w:tc>
          <w:tcPr>
            <w:tcW w:w="219" w:type="pct"/>
          </w:tcPr>
          <w:p w14:paraId="1113082A" w14:textId="4F7C1740" w:rsidR="00E24265" w:rsidRPr="00D6003A" w:rsidDel="00CB3FDD" w:rsidRDefault="00E24265" w:rsidP="005F76AD">
            <w:pPr>
              <w:pStyle w:val="af9"/>
              <w:numPr>
                <w:ilvl w:val="0"/>
                <w:numId w:val="34"/>
              </w:numPr>
              <w:ind w:leftChars="0"/>
              <w:rPr>
                <w:del w:id="10404" w:author="阿毛" w:date="2021-05-21T17:53:00Z"/>
                <w:rFonts w:ascii="標楷體" w:eastAsia="標楷體" w:hAnsi="標楷體"/>
              </w:rPr>
            </w:pPr>
          </w:p>
        </w:tc>
        <w:tc>
          <w:tcPr>
            <w:tcW w:w="756" w:type="pct"/>
          </w:tcPr>
          <w:p w14:paraId="222CDC65" w14:textId="7751E9E9" w:rsidR="00E24265" w:rsidRPr="00615D4B" w:rsidDel="00CB3FDD" w:rsidRDefault="00E24265" w:rsidP="005F76AD">
            <w:pPr>
              <w:rPr>
                <w:del w:id="10405" w:author="阿毛" w:date="2021-05-21T17:53:00Z"/>
                <w:rFonts w:ascii="標楷體" w:eastAsia="標楷體" w:hAnsi="標楷體"/>
              </w:rPr>
            </w:pPr>
            <w:del w:id="10406" w:author="阿毛" w:date="2021-05-21T17:53:00Z">
              <w:r w:rsidRPr="00461CA9" w:rsidDel="00CB3FDD">
                <w:rPr>
                  <w:rFonts w:ascii="標楷體" w:eastAsia="標楷體" w:hAnsi="標楷體" w:hint="eastAsia"/>
                </w:rPr>
                <w:delText>協商方案估計月付金</w:delText>
              </w:r>
            </w:del>
          </w:p>
        </w:tc>
        <w:tc>
          <w:tcPr>
            <w:tcW w:w="624" w:type="pct"/>
          </w:tcPr>
          <w:p w14:paraId="2E0FDDD1" w14:textId="1C87813D" w:rsidR="00E24265" w:rsidRPr="00615D4B" w:rsidDel="00CB3FDD" w:rsidRDefault="00E24265" w:rsidP="005F76AD">
            <w:pPr>
              <w:rPr>
                <w:del w:id="10407" w:author="阿毛" w:date="2021-05-21T17:53:00Z"/>
                <w:rFonts w:ascii="標楷體" w:eastAsia="標楷體" w:hAnsi="標楷體"/>
              </w:rPr>
            </w:pPr>
          </w:p>
        </w:tc>
        <w:tc>
          <w:tcPr>
            <w:tcW w:w="624" w:type="pct"/>
          </w:tcPr>
          <w:p w14:paraId="31BD6D93" w14:textId="1575C2BA" w:rsidR="00E24265" w:rsidRPr="00615D4B" w:rsidDel="00CB3FDD" w:rsidRDefault="00E24265" w:rsidP="005F76AD">
            <w:pPr>
              <w:rPr>
                <w:del w:id="10408" w:author="阿毛" w:date="2021-05-21T17:53:00Z"/>
                <w:rFonts w:ascii="標楷體" w:eastAsia="標楷體" w:hAnsi="標楷體"/>
              </w:rPr>
            </w:pPr>
          </w:p>
        </w:tc>
        <w:tc>
          <w:tcPr>
            <w:tcW w:w="537" w:type="pct"/>
          </w:tcPr>
          <w:p w14:paraId="4B21614A" w14:textId="61BC0A92" w:rsidR="00E24265" w:rsidRPr="00615D4B" w:rsidDel="00CB3FDD" w:rsidRDefault="00E24265" w:rsidP="005F76AD">
            <w:pPr>
              <w:rPr>
                <w:del w:id="10409" w:author="阿毛" w:date="2021-05-21T17:53:00Z"/>
                <w:rFonts w:ascii="標楷體" w:eastAsia="標楷體" w:hAnsi="標楷體"/>
              </w:rPr>
            </w:pPr>
          </w:p>
        </w:tc>
        <w:tc>
          <w:tcPr>
            <w:tcW w:w="299" w:type="pct"/>
          </w:tcPr>
          <w:p w14:paraId="5A9E3942" w14:textId="05EE7B4E" w:rsidR="00E24265" w:rsidRPr="00615D4B" w:rsidDel="00CB3FDD" w:rsidRDefault="00E24265" w:rsidP="005F76AD">
            <w:pPr>
              <w:rPr>
                <w:del w:id="10410" w:author="阿毛" w:date="2021-05-21T17:53:00Z"/>
                <w:rFonts w:ascii="標楷體" w:eastAsia="標楷體" w:hAnsi="標楷體"/>
              </w:rPr>
            </w:pPr>
          </w:p>
        </w:tc>
        <w:tc>
          <w:tcPr>
            <w:tcW w:w="299" w:type="pct"/>
          </w:tcPr>
          <w:p w14:paraId="03078FF7" w14:textId="28FD00E8" w:rsidR="00E24265" w:rsidRPr="00615D4B" w:rsidDel="00CB3FDD" w:rsidRDefault="00E24265" w:rsidP="005F76AD">
            <w:pPr>
              <w:rPr>
                <w:del w:id="10411" w:author="阿毛" w:date="2021-05-21T17:53:00Z"/>
                <w:rFonts w:ascii="標楷體" w:eastAsia="標楷體" w:hAnsi="標楷體"/>
              </w:rPr>
            </w:pPr>
          </w:p>
        </w:tc>
        <w:tc>
          <w:tcPr>
            <w:tcW w:w="1643" w:type="pct"/>
          </w:tcPr>
          <w:p w14:paraId="542ABB4A" w14:textId="0D188626" w:rsidR="00E24265" w:rsidRPr="00615D4B" w:rsidDel="00CB3FDD" w:rsidRDefault="00E24265" w:rsidP="005F76AD">
            <w:pPr>
              <w:rPr>
                <w:del w:id="10412" w:author="阿毛" w:date="2021-05-21T17:53:00Z"/>
                <w:rFonts w:ascii="標楷體" w:eastAsia="標楷體" w:hAnsi="標楷體"/>
              </w:rPr>
            </w:pPr>
          </w:p>
        </w:tc>
      </w:tr>
      <w:tr w:rsidR="00E24265" w:rsidRPr="00615D4B" w:rsidDel="00CB3FDD" w14:paraId="66B38EFA" w14:textId="6C4643EA" w:rsidTr="005F76AD">
        <w:trPr>
          <w:trHeight w:val="291"/>
          <w:jc w:val="center"/>
          <w:del w:id="10413" w:author="阿毛" w:date="2021-05-21T17:53:00Z"/>
        </w:trPr>
        <w:tc>
          <w:tcPr>
            <w:tcW w:w="219" w:type="pct"/>
          </w:tcPr>
          <w:p w14:paraId="283EB790" w14:textId="07023935" w:rsidR="00E24265" w:rsidRPr="00D6003A" w:rsidDel="00CB3FDD" w:rsidRDefault="00E24265" w:rsidP="005F76AD">
            <w:pPr>
              <w:pStyle w:val="af9"/>
              <w:numPr>
                <w:ilvl w:val="0"/>
                <w:numId w:val="34"/>
              </w:numPr>
              <w:ind w:leftChars="0"/>
              <w:rPr>
                <w:del w:id="10414" w:author="阿毛" w:date="2021-05-21T17:53:00Z"/>
                <w:rFonts w:ascii="標楷體" w:eastAsia="標楷體" w:hAnsi="標楷體"/>
              </w:rPr>
            </w:pPr>
          </w:p>
        </w:tc>
        <w:tc>
          <w:tcPr>
            <w:tcW w:w="756" w:type="pct"/>
          </w:tcPr>
          <w:p w14:paraId="0914DD2B" w14:textId="2B5EB46E" w:rsidR="00E24265" w:rsidRPr="00615D4B" w:rsidDel="00CB3FDD" w:rsidRDefault="00E24265" w:rsidP="005F76AD">
            <w:pPr>
              <w:rPr>
                <w:del w:id="10415" w:author="阿毛" w:date="2021-05-21T17:53:00Z"/>
                <w:rFonts w:ascii="標楷體" w:eastAsia="標楷體" w:hAnsi="標楷體"/>
              </w:rPr>
            </w:pPr>
            <w:del w:id="10416" w:author="阿毛" w:date="2021-05-21T17:53:00Z">
              <w:r w:rsidRPr="00461CA9" w:rsidDel="00CB3FDD">
                <w:rPr>
                  <w:rFonts w:ascii="標楷體" w:eastAsia="標楷體" w:hAnsi="標楷體" w:hint="eastAsia"/>
                </w:rPr>
                <w:delText>最近年度綜合所得總額</w:delText>
              </w:r>
            </w:del>
          </w:p>
        </w:tc>
        <w:tc>
          <w:tcPr>
            <w:tcW w:w="624" w:type="pct"/>
          </w:tcPr>
          <w:p w14:paraId="00756389" w14:textId="6B3CB5E7" w:rsidR="00E24265" w:rsidRPr="00615D4B" w:rsidDel="00CB3FDD" w:rsidRDefault="00E24265" w:rsidP="005F76AD">
            <w:pPr>
              <w:rPr>
                <w:del w:id="10417" w:author="阿毛" w:date="2021-05-21T17:53:00Z"/>
                <w:rFonts w:ascii="標楷體" w:eastAsia="標楷體" w:hAnsi="標楷體"/>
              </w:rPr>
            </w:pPr>
          </w:p>
        </w:tc>
        <w:tc>
          <w:tcPr>
            <w:tcW w:w="624" w:type="pct"/>
          </w:tcPr>
          <w:p w14:paraId="327838FD" w14:textId="131B45DF" w:rsidR="00E24265" w:rsidRPr="00615D4B" w:rsidDel="00CB3FDD" w:rsidRDefault="00E24265" w:rsidP="005F76AD">
            <w:pPr>
              <w:rPr>
                <w:del w:id="10418" w:author="阿毛" w:date="2021-05-21T17:53:00Z"/>
                <w:rFonts w:ascii="標楷體" w:eastAsia="標楷體" w:hAnsi="標楷體"/>
              </w:rPr>
            </w:pPr>
          </w:p>
        </w:tc>
        <w:tc>
          <w:tcPr>
            <w:tcW w:w="537" w:type="pct"/>
          </w:tcPr>
          <w:p w14:paraId="492F20EC" w14:textId="185445AB" w:rsidR="00E24265" w:rsidRPr="00615D4B" w:rsidDel="00CB3FDD" w:rsidRDefault="00E24265" w:rsidP="005F76AD">
            <w:pPr>
              <w:rPr>
                <w:del w:id="10419" w:author="阿毛" w:date="2021-05-21T17:53:00Z"/>
                <w:rFonts w:ascii="標楷體" w:eastAsia="標楷體" w:hAnsi="標楷體"/>
              </w:rPr>
            </w:pPr>
          </w:p>
        </w:tc>
        <w:tc>
          <w:tcPr>
            <w:tcW w:w="299" w:type="pct"/>
          </w:tcPr>
          <w:p w14:paraId="300EC900" w14:textId="740179CC" w:rsidR="00E24265" w:rsidRPr="00615D4B" w:rsidDel="00CB3FDD" w:rsidRDefault="00E24265" w:rsidP="005F76AD">
            <w:pPr>
              <w:rPr>
                <w:del w:id="10420" w:author="阿毛" w:date="2021-05-21T17:53:00Z"/>
                <w:rFonts w:ascii="標楷體" w:eastAsia="標楷體" w:hAnsi="標楷體"/>
              </w:rPr>
            </w:pPr>
          </w:p>
        </w:tc>
        <w:tc>
          <w:tcPr>
            <w:tcW w:w="299" w:type="pct"/>
          </w:tcPr>
          <w:p w14:paraId="4241DD44" w14:textId="77AA8EA7" w:rsidR="00E24265" w:rsidRPr="00615D4B" w:rsidDel="00CB3FDD" w:rsidRDefault="00E24265" w:rsidP="005F76AD">
            <w:pPr>
              <w:rPr>
                <w:del w:id="10421" w:author="阿毛" w:date="2021-05-21T17:53:00Z"/>
                <w:rFonts w:ascii="標楷體" w:eastAsia="標楷體" w:hAnsi="標楷體"/>
              </w:rPr>
            </w:pPr>
          </w:p>
        </w:tc>
        <w:tc>
          <w:tcPr>
            <w:tcW w:w="1643" w:type="pct"/>
          </w:tcPr>
          <w:p w14:paraId="73D2527E" w14:textId="652F8D22" w:rsidR="00E24265" w:rsidRPr="00615D4B" w:rsidDel="00CB3FDD" w:rsidRDefault="00E24265" w:rsidP="005F76AD">
            <w:pPr>
              <w:rPr>
                <w:del w:id="10422" w:author="阿毛" w:date="2021-05-21T17:53:00Z"/>
                <w:rFonts w:ascii="標楷體" w:eastAsia="標楷體" w:hAnsi="標楷體"/>
              </w:rPr>
            </w:pPr>
          </w:p>
        </w:tc>
      </w:tr>
      <w:tr w:rsidR="00E24265" w:rsidRPr="00615D4B" w:rsidDel="00CB3FDD" w14:paraId="55EDA1C3" w14:textId="5343042D" w:rsidTr="005F76AD">
        <w:trPr>
          <w:trHeight w:val="291"/>
          <w:jc w:val="center"/>
          <w:del w:id="10423" w:author="阿毛" w:date="2021-05-21T17:53:00Z"/>
        </w:trPr>
        <w:tc>
          <w:tcPr>
            <w:tcW w:w="219" w:type="pct"/>
          </w:tcPr>
          <w:p w14:paraId="1180F98B" w14:textId="5EA85DCB" w:rsidR="00E24265" w:rsidRPr="00D6003A" w:rsidDel="00CB3FDD" w:rsidRDefault="00E24265" w:rsidP="005F76AD">
            <w:pPr>
              <w:pStyle w:val="af9"/>
              <w:numPr>
                <w:ilvl w:val="0"/>
                <w:numId w:val="34"/>
              </w:numPr>
              <w:ind w:leftChars="0"/>
              <w:rPr>
                <w:del w:id="10424" w:author="阿毛" w:date="2021-05-21T17:53:00Z"/>
                <w:rFonts w:ascii="標楷體" w:eastAsia="標楷體" w:hAnsi="標楷體"/>
              </w:rPr>
            </w:pPr>
          </w:p>
        </w:tc>
        <w:tc>
          <w:tcPr>
            <w:tcW w:w="756" w:type="pct"/>
          </w:tcPr>
          <w:p w14:paraId="1BF2127B" w14:textId="6B0CBE78" w:rsidR="00E24265" w:rsidRPr="00615D4B" w:rsidDel="00CB3FDD" w:rsidRDefault="00E24265" w:rsidP="005F76AD">
            <w:pPr>
              <w:rPr>
                <w:del w:id="10425" w:author="阿毛" w:date="2021-05-21T17:53:00Z"/>
                <w:rFonts w:ascii="標楷體" w:eastAsia="標楷體" w:hAnsi="標楷體"/>
              </w:rPr>
            </w:pPr>
            <w:del w:id="10426" w:author="阿毛" w:date="2021-05-21T17:53:00Z">
              <w:r w:rsidRPr="00461CA9" w:rsidDel="00CB3FDD">
                <w:rPr>
                  <w:rFonts w:ascii="標楷體" w:eastAsia="標楷體" w:hAnsi="標楷體" w:hint="eastAsia"/>
                </w:rPr>
                <w:delText>最近年度別</w:delText>
              </w:r>
            </w:del>
          </w:p>
        </w:tc>
        <w:tc>
          <w:tcPr>
            <w:tcW w:w="624" w:type="pct"/>
          </w:tcPr>
          <w:p w14:paraId="30BBA903" w14:textId="62F3E89E" w:rsidR="00E24265" w:rsidRPr="00615D4B" w:rsidDel="00CB3FDD" w:rsidRDefault="00E24265" w:rsidP="005F76AD">
            <w:pPr>
              <w:rPr>
                <w:del w:id="10427" w:author="阿毛" w:date="2021-05-21T17:53:00Z"/>
                <w:rFonts w:ascii="標楷體" w:eastAsia="標楷體" w:hAnsi="標楷體"/>
              </w:rPr>
            </w:pPr>
          </w:p>
        </w:tc>
        <w:tc>
          <w:tcPr>
            <w:tcW w:w="624" w:type="pct"/>
          </w:tcPr>
          <w:p w14:paraId="2A4FB800" w14:textId="422FEC4F" w:rsidR="00E24265" w:rsidRPr="00615D4B" w:rsidDel="00CB3FDD" w:rsidRDefault="00E24265" w:rsidP="005F76AD">
            <w:pPr>
              <w:rPr>
                <w:del w:id="10428" w:author="阿毛" w:date="2021-05-21T17:53:00Z"/>
                <w:rFonts w:ascii="標楷體" w:eastAsia="標楷體" w:hAnsi="標楷體"/>
              </w:rPr>
            </w:pPr>
          </w:p>
        </w:tc>
        <w:tc>
          <w:tcPr>
            <w:tcW w:w="537" w:type="pct"/>
          </w:tcPr>
          <w:p w14:paraId="4F529EA8" w14:textId="438976A7" w:rsidR="00E24265" w:rsidRPr="00615D4B" w:rsidDel="00CB3FDD" w:rsidRDefault="00E24265" w:rsidP="005F76AD">
            <w:pPr>
              <w:rPr>
                <w:del w:id="10429" w:author="阿毛" w:date="2021-05-21T17:53:00Z"/>
                <w:rFonts w:ascii="標楷體" w:eastAsia="標楷體" w:hAnsi="標楷體"/>
              </w:rPr>
            </w:pPr>
          </w:p>
        </w:tc>
        <w:tc>
          <w:tcPr>
            <w:tcW w:w="299" w:type="pct"/>
          </w:tcPr>
          <w:p w14:paraId="2F9D77E3" w14:textId="0B99CA59" w:rsidR="00E24265" w:rsidRPr="00615D4B" w:rsidDel="00CB3FDD" w:rsidRDefault="00E24265" w:rsidP="005F76AD">
            <w:pPr>
              <w:rPr>
                <w:del w:id="10430" w:author="阿毛" w:date="2021-05-21T17:53:00Z"/>
                <w:rFonts w:ascii="標楷體" w:eastAsia="標楷體" w:hAnsi="標楷體"/>
              </w:rPr>
            </w:pPr>
          </w:p>
        </w:tc>
        <w:tc>
          <w:tcPr>
            <w:tcW w:w="299" w:type="pct"/>
          </w:tcPr>
          <w:p w14:paraId="470D05AC" w14:textId="25F47E78" w:rsidR="00E24265" w:rsidRPr="00615D4B" w:rsidDel="00CB3FDD" w:rsidRDefault="00E24265" w:rsidP="005F76AD">
            <w:pPr>
              <w:rPr>
                <w:del w:id="10431" w:author="阿毛" w:date="2021-05-21T17:53:00Z"/>
                <w:rFonts w:ascii="標楷體" w:eastAsia="標楷體" w:hAnsi="標楷體"/>
              </w:rPr>
            </w:pPr>
          </w:p>
        </w:tc>
        <w:tc>
          <w:tcPr>
            <w:tcW w:w="1643" w:type="pct"/>
          </w:tcPr>
          <w:p w14:paraId="599F78E4" w14:textId="2FA475AC" w:rsidR="00E24265" w:rsidRPr="00615D4B" w:rsidDel="00CB3FDD" w:rsidRDefault="00E24265" w:rsidP="005F76AD">
            <w:pPr>
              <w:rPr>
                <w:del w:id="10432" w:author="阿毛" w:date="2021-05-21T17:53:00Z"/>
                <w:rFonts w:ascii="標楷體" w:eastAsia="標楷體" w:hAnsi="標楷體"/>
              </w:rPr>
            </w:pPr>
          </w:p>
        </w:tc>
      </w:tr>
      <w:tr w:rsidR="00E24265" w:rsidRPr="00615D4B" w:rsidDel="00CB3FDD" w14:paraId="0D24AC81" w14:textId="490F7F7D" w:rsidTr="005F76AD">
        <w:trPr>
          <w:trHeight w:val="291"/>
          <w:jc w:val="center"/>
          <w:del w:id="10433" w:author="阿毛" w:date="2021-05-21T17:53:00Z"/>
        </w:trPr>
        <w:tc>
          <w:tcPr>
            <w:tcW w:w="219" w:type="pct"/>
          </w:tcPr>
          <w:p w14:paraId="18639500" w14:textId="4D041122" w:rsidR="00E24265" w:rsidRPr="00D6003A" w:rsidDel="00CB3FDD" w:rsidRDefault="00E24265" w:rsidP="005F76AD">
            <w:pPr>
              <w:pStyle w:val="af9"/>
              <w:numPr>
                <w:ilvl w:val="0"/>
                <w:numId w:val="34"/>
              </w:numPr>
              <w:ind w:leftChars="0"/>
              <w:rPr>
                <w:del w:id="10434" w:author="阿毛" w:date="2021-05-21T17:53:00Z"/>
                <w:rFonts w:ascii="標楷體" w:eastAsia="標楷體" w:hAnsi="標楷體"/>
              </w:rPr>
            </w:pPr>
          </w:p>
        </w:tc>
        <w:tc>
          <w:tcPr>
            <w:tcW w:w="756" w:type="pct"/>
          </w:tcPr>
          <w:p w14:paraId="3F57EEB3" w14:textId="40F8DB58" w:rsidR="00E24265" w:rsidRPr="00615D4B" w:rsidDel="00CB3FDD" w:rsidRDefault="00E24265" w:rsidP="005F76AD">
            <w:pPr>
              <w:rPr>
                <w:del w:id="10435" w:author="阿毛" w:date="2021-05-21T17:53:00Z"/>
                <w:rFonts w:ascii="標楷體" w:eastAsia="標楷體" w:hAnsi="標楷體"/>
              </w:rPr>
            </w:pPr>
            <w:del w:id="10436" w:author="阿毛" w:date="2021-05-21T17:53:00Z">
              <w:r w:rsidRPr="00461CA9" w:rsidDel="00CB3FDD">
                <w:rPr>
                  <w:rFonts w:ascii="標楷體" w:eastAsia="標楷體" w:hAnsi="標楷體" w:hint="eastAsia"/>
                </w:rPr>
                <w:delText>前二年度綜合所得總額</w:delText>
              </w:r>
            </w:del>
          </w:p>
        </w:tc>
        <w:tc>
          <w:tcPr>
            <w:tcW w:w="624" w:type="pct"/>
          </w:tcPr>
          <w:p w14:paraId="2B6D30BB" w14:textId="2603A5EC" w:rsidR="00E24265" w:rsidRPr="00615D4B" w:rsidDel="00CB3FDD" w:rsidRDefault="00E24265" w:rsidP="005F76AD">
            <w:pPr>
              <w:rPr>
                <w:del w:id="10437" w:author="阿毛" w:date="2021-05-21T17:53:00Z"/>
                <w:rFonts w:ascii="標楷體" w:eastAsia="標楷體" w:hAnsi="標楷體"/>
              </w:rPr>
            </w:pPr>
          </w:p>
        </w:tc>
        <w:tc>
          <w:tcPr>
            <w:tcW w:w="624" w:type="pct"/>
          </w:tcPr>
          <w:p w14:paraId="16F33866" w14:textId="7501183C" w:rsidR="00E24265" w:rsidRPr="00615D4B" w:rsidDel="00CB3FDD" w:rsidRDefault="00E24265" w:rsidP="005F76AD">
            <w:pPr>
              <w:rPr>
                <w:del w:id="10438" w:author="阿毛" w:date="2021-05-21T17:53:00Z"/>
                <w:rFonts w:ascii="標楷體" w:eastAsia="標楷體" w:hAnsi="標楷體"/>
              </w:rPr>
            </w:pPr>
          </w:p>
        </w:tc>
        <w:tc>
          <w:tcPr>
            <w:tcW w:w="537" w:type="pct"/>
          </w:tcPr>
          <w:p w14:paraId="0BC758F4" w14:textId="460BBD44" w:rsidR="00E24265" w:rsidRPr="00615D4B" w:rsidDel="00CB3FDD" w:rsidRDefault="00E24265" w:rsidP="005F76AD">
            <w:pPr>
              <w:rPr>
                <w:del w:id="10439" w:author="阿毛" w:date="2021-05-21T17:53:00Z"/>
                <w:rFonts w:ascii="標楷體" w:eastAsia="標楷體" w:hAnsi="標楷體"/>
              </w:rPr>
            </w:pPr>
          </w:p>
        </w:tc>
        <w:tc>
          <w:tcPr>
            <w:tcW w:w="299" w:type="pct"/>
          </w:tcPr>
          <w:p w14:paraId="79AC4F72" w14:textId="4B68C320" w:rsidR="00E24265" w:rsidRPr="00615D4B" w:rsidDel="00CB3FDD" w:rsidRDefault="00E24265" w:rsidP="005F76AD">
            <w:pPr>
              <w:rPr>
                <w:del w:id="10440" w:author="阿毛" w:date="2021-05-21T17:53:00Z"/>
                <w:rFonts w:ascii="標楷體" w:eastAsia="標楷體" w:hAnsi="標楷體"/>
              </w:rPr>
            </w:pPr>
          </w:p>
        </w:tc>
        <w:tc>
          <w:tcPr>
            <w:tcW w:w="299" w:type="pct"/>
          </w:tcPr>
          <w:p w14:paraId="6270BB34" w14:textId="0D129246" w:rsidR="00E24265" w:rsidRPr="00615D4B" w:rsidDel="00CB3FDD" w:rsidRDefault="00E24265" w:rsidP="005F76AD">
            <w:pPr>
              <w:rPr>
                <w:del w:id="10441" w:author="阿毛" w:date="2021-05-21T17:53:00Z"/>
                <w:rFonts w:ascii="標楷體" w:eastAsia="標楷體" w:hAnsi="標楷體"/>
              </w:rPr>
            </w:pPr>
          </w:p>
        </w:tc>
        <w:tc>
          <w:tcPr>
            <w:tcW w:w="1643" w:type="pct"/>
          </w:tcPr>
          <w:p w14:paraId="19CA9E39" w14:textId="1C822D45" w:rsidR="00E24265" w:rsidRPr="00615D4B" w:rsidDel="00CB3FDD" w:rsidRDefault="00E24265" w:rsidP="005F76AD">
            <w:pPr>
              <w:rPr>
                <w:del w:id="10442" w:author="阿毛" w:date="2021-05-21T17:53:00Z"/>
                <w:rFonts w:ascii="標楷體" w:eastAsia="標楷體" w:hAnsi="標楷體"/>
              </w:rPr>
            </w:pPr>
          </w:p>
        </w:tc>
      </w:tr>
      <w:tr w:rsidR="00E24265" w:rsidRPr="00615D4B" w:rsidDel="00CB3FDD" w14:paraId="5E0FF3B5" w14:textId="1AE818FD" w:rsidTr="005F76AD">
        <w:trPr>
          <w:trHeight w:val="291"/>
          <w:jc w:val="center"/>
          <w:del w:id="10443" w:author="阿毛" w:date="2021-05-21T17:53:00Z"/>
        </w:trPr>
        <w:tc>
          <w:tcPr>
            <w:tcW w:w="219" w:type="pct"/>
          </w:tcPr>
          <w:p w14:paraId="52FA8264" w14:textId="729ACCED" w:rsidR="00E24265" w:rsidRPr="00D6003A" w:rsidDel="00CB3FDD" w:rsidRDefault="00E24265" w:rsidP="005F76AD">
            <w:pPr>
              <w:pStyle w:val="af9"/>
              <w:numPr>
                <w:ilvl w:val="0"/>
                <w:numId w:val="34"/>
              </w:numPr>
              <w:ind w:leftChars="0"/>
              <w:rPr>
                <w:del w:id="10444" w:author="阿毛" w:date="2021-05-21T17:53:00Z"/>
                <w:rFonts w:ascii="標楷體" w:eastAsia="標楷體" w:hAnsi="標楷體"/>
              </w:rPr>
            </w:pPr>
          </w:p>
        </w:tc>
        <w:tc>
          <w:tcPr>
            <w:tcW w:w="756" w:type="pct"/>
          </w:tcPr>
          <w:p w14:paraId="6F6912A3" w14:textId="2700A119" w:rsidR="00E24265" w:rsidRPr="00615D4B" w:rsidDel="00CB3FDD" w:rsidRDefault="00E24265" w:rsidP="005F76AD">
            <w:pPr>
              <w:rPr>
                <w:del w:id="10445" w:author="阿毛" w:date="2021-05-21T17:53:00Z"/>
                <w:rFonts w:ascii="標楷體" w:eastAsia="標楷體" w:hAnsi="標楷體"/>
              </w:rPr>
            </w:pPr>
            <w:del w:id="10446" w:author="阿毛" w:date="2021-05-21T17:53:00Z">
              <w:r w:rsidRPr="00461CA9" w:rsidDel="00CB3FDD">
                <w:rPr>
                  <w:rFonts w:ascii="標楷體" w:eastAsia="標楷體" w:hAnsi="標楷體" w:hint="eastAsia"/>
                </w:rPr>
                <w:delText>前二年度別</w:delText>
              </w:r>
            </w:del>
          </w:p>
        </w:tc>
        <w:tc>
          <w:tcPr>
            <w:tcW w:w="624" w:type="pct"/>
          </w:tcPr>
          <w:p w14:paraId="2CFCEF07" w14:textId="5E310C8E" w:rsidR="00E24265" w:rsidRPr="00615D4B" w:rsidDel="00CB3FDD" w:rsidRDefault="00E24265" w:rsidP="005F76AD">
            <w:pPr>
              <w:rPr>
                <w:del w:id="10447" w:author="阿毛" w:date="2021-05-21T17:53:00Z"/>
                <w:rFonts w:ascii="標楷體" w:eastAsia="標楷體" w:hAnsi="標楷體"/>
              </w:rPr>
            </w:pPr>
          </w:p>
        </w:tc>
        <w:tc>
          <w:tcPr>
            <w:tcW w:w="624" w:type="pct"/>
          </w:tcPr>
          <w:p w14:paraId="7E6AA419" w14:textId="1ABB8093" w:rsidR="00E24265" w:rsidRPr="00615D4B" w:rsidDel="00CB3FDD" w:rsidRDefault="00E24265" w:rsidP="005F76AD">
            <w:pPr>
              <w:rPr>
                <w:del w:id="10448" w:author="阿毛" w:date="2021-05-21T17:53:00Z"/>
                <w:rFonts w:ascii="標楷體" w:eastAsia="標楷體" w:hAnsi="標楷體"/>
              </w:rPr>
            </w:pPr>
          </w:p>
        </w:tc>
        <w:tc>
          <w:tcPr>
            <w:tcW w:w="537" w:type="pct"/>
          </w:tcPr>
          <w:p w14:paraId="5C265B00" w14:textId="26404AD7" w:rsidR="00E24265" w:rsidRPr="00615D4B" w:rsidDel="00CB3FDD" w:rsidRDefault="00E24265" w:rsidP="005F76AD">
            <w:pPr>
              <w:rPr>
                <w:del w:id="10449" w:author="阿毛" w:date="2021-05-21T17:53:00Z"/>
                <w:rFonts w:ascii="標楷體" w:eastAsia="標楷體" w:hAnsi="標楷體"/>
              </w:rPr>
            </w:pPr>
          </w:p>
        </w:tc>
        <w:tc>
          <w:tcPr>
            <w:tcW w:w="299" w:type="pct"/>
          </w:tcPr>
          <w:p w14:paraId="467DFC05" w14:textId="0B83DFDE" w:rsidR="00E24265" w:rsidRPr="00615D4B" w:rsidDel="00CB3FDD" w:rsidRDefault="00E24265" w:rsidP="005F76AD">
            <w:pPr>
              <w:rPr>
                <w:del w:id="10450" w:author="阿毛" w:date="2021-05-21T17:53:00Z"/>
                <w:rFonts w:ascii="標楷體" w:eastAsia="標楷體" w:hAnsi="標楷體"/>
              </w:rPr>
            </w:pPr>
          </w:p>
        </w:tc>
        <w:tc>
          <w:tcPr>
            <w:tcW w:w="299" w:type="pct"/>
          </w:tcPr>
          <w:p w14:paraId="6A3A30AB" w14:textId="5D2FFF3E" w:rsidR="00E24265" w:rsidRPr="00615D4B" w:rsidDel="00CB3FDD" w:rsidRDefault="00E24265" w:rsidP="005F76AD">
            <w:pPr>
              <w:rPr>
                <w:del w:id="10451" w:author="阿毛" w:date="2021-05-21T17:53:00Z"/>
                <w:rFonts w:ascii="標楷體" w:eastAsia="標楷體" w:hAnsi="標楷體"/>
              </w:rPr>
            </w:pPr>
          </w:p>
        </w:tc>
        <w:tc>
          <w:tcPr>
            <w:tcW w:w="1643" w:type="pct"/>
          </w:tcPr>
          <w:p w14:paraId="5569FCB1" w14:textId="155FE530" w:rsidR="00E24265" w:rsidRPr="00615D4B" w:rsidDel="00CB3FDD" w:rsidRDefault="00E24265" w:rsidP="005F76AD">
            <w:pPr>
              <w:rPr>
                <w:del w:id="10452" w:author="阿毛" w:date="2021-05-21T17:53:00Z"/>
                <w:rFonts w:ascii="標楷體" w:eastAsia="標楷體" w:hAnsi="標楷體"/>
              </w:rPr>
            </w:pPr>
          </w:p>
        </w:tc>
      </w:tr>
      <w:tr w:rsidR="00E24265" w:rsidRPr="00615D4B" w:rsidDel="00CB3FDD" w14:paraId="7A5DAE44" w14:textId="311110F5" w:rsidTr="005F76AD">
        <w:trPr>
          <w:trHeight w:val="291"/>
          <w:jc w:val="center"/>
          <w:del w:id="10453" w:author="阿毛" w:date="2021-05-21T17:53:00Z"/>
        </w:trPr>
        <w:tc>
          <w:tcPr>
            <w:tcW w:w="219" w:type="pct"/>
          </w:tcPr>
          <w:p w14:paraId="250545B1" w14:textId="55135E60" w:rsidR="00E24265" w:rsidRPr="00D6003A" w:rsidDel="00CB3FDD" w:rsidRDefault="00E24265" w:rsidP="005F76AD">
            <w:pPr>
              <w:pStyle w:val="af9"/>
              <w:numPr>
                <w:ilvl w:val="0"/>
                <w:numId w:val="34"/>
              </w:numPr>
              <w:ind w:leftChars="0"/>
              <w:rPr>
                <w:del w:id="10454" w:author="阿毛" w:date="2021-05-21T17:53:00Z"/>
                <w:rFonts w:ascii="標楷體" w:eastAsia="標楷體" w:hAnsi="標楷體"/>
              </w:rPr>
            </w:pPr>
          </w:p>
        </w:tc>
        <w:tc>
          <w:tcPr>
            <w:tcW w:w="756" w:type="pct"/>
          </w:tcPr>
          <w:p w14:paraId="564F5018" w14:textId="3CEB517C" w:rsidR="00E24265" w:rsidRPr="00615D4B" w:rsidDel="00CB3FDD" w:rsidRDefault="00E24265" w:rsidP="005F76AD">
            <w:pPr>
              <w:rPr>
                <w:del w:id="10455" w:author="阿毛" w:date="2021-05-21T17:53:00Z"/>
                <w:rFonts w:ascii="標楷體" w:eastAsia="標楷體" w:hAnsi="標楷體"/>
              </w:rPr>
            </w:pPr>
            <w:del w:id="10456" w:author="阿毛" w:date="2021-05-21T17:53:00Z">
              <w:r w:rsidRPr="00461CA9" w:rsidDel="00CB3FDD">
                <w:rPr>
                  <w:rFonts w:ascii="標楷體" w:eastAsia="標楷體" w:hAnsi="標楷體" w:hint="eastAsia"/>
                </w:rPr>
                <w:delText>目前每月收入</w:delText>
              </w:r>
            </w:del>
          </w:p>
        </w:tc>
        <w:tc>
          <w:tcPr>
            <w:tcW w:w="624" w:type="pct"/>
          </w:tcPr>
          <w:p w14:paraId="3BC09CC9" w14:textId="2AA1D6DE" w:rsidR="00E24265" w:rsidRPr="00615D4B" w:rsidDel="00CB3FDD" w:rsidRDefault="00E24265" w:rsidP="005F76AD">
            <w:pPr>
              <w:rPr>
                <w:del w:id="10457" w:author="阿毛" w:date="2021-05-21T17:53:00Z"/>
                <w:rFonts w:ascii="標楷體" w:eastAsia="標楷體" w:hAnsi="標楷體"/>
              </w:rPr>
            </w:pPr>
          </w:p>
        </w:tc>
        <w:tc>
          <w:tcPr>
            <w:tcW w:w="624" w:type="pct"/>
          </w:tcPr>
          <w:p w14:paraId="674B8C5B" w14:textId="1DBCCDCE" w:rsidR="00E24265" w:rsidRPr="00615D4B" w:rsidDel="00CB3FDD" w:rsidRDefault="00E24265" w:rsidP="005F76AD">
            <w:pPr>
              <w:rPr>
                <w:del w:id="10458" w:author="阿毛" w:date="2021-05-21T17:53:00Z"/>
                <w:rFonts w:ascii="標楷體" w:eastAsia="標楷體" w:hAnsi="標楷體"/>
              </w:rPr>
            </w:pPr>
          </w:p>
        </w:tc>
        <w:tc>
          <w:tcPr>
            <w:tcW w:w="537" w:type="pct"/>
          </w:tcPr>
          <w:p w14:paraId="585467E2" w14:textId="6F30126D" w:rsidR="00E24265" w:rsidRPr="00615D4B" w:rsidDel="00CB3FDD" w:rsidRDefault="00E24265" w:rsidP="005F76AD">
            <w:pPr>
              <w:rPr>
                <w:del w:id="10459" w:author="阿毛" w:date="2021-05-21T17:53:00Z"/>
                <w:rFonts w:ascii="標楷體" w:eastAsia="標楷體" w:hAnsi="標楷體"/>
              </w:rPr>
            </w:pPr>
          </w:p>
        </w:tc>
        <w:tc>
          <w:tcPr>
            <w:tcW w:w="299" w:type="pct"/>
          </w:tcPr>
          <w:p w14:paraId="3922275D" w14:textId="223FE173" w:rsidR="00E24265" w:rsidRPr="00615D4B" w:rsidDel="00CB3FDD" w:rsidRDefault="00E24265" w:rsidP="005F76AD">
            <w:pPr>
              <w:rPr>
                <w:del w:id="10460" w:author="阿毛" w:date="2021-05-21T17:53:00Z"/>
                <w:rFonts w:ascii="標楷體" w:eastAsia="標楷體" w:hAnsi="標楷體"/>
              </w:rPr>
            </w:pPr>
          </w:p>
        </w:tc>
        <w:tc>
          <w:tcPr>
            <w:tcW w:w="299" w:type="pct"/>
          </w:tcPr>
          <w:p w14:paraId="6E4CE197" w14:textId="07B8CA61" w:rsidR="00E24265" w:rsidRPr="00615D4B" w:rsidDel="00CB3FDD" w:rsidRDefault="00E24265" w:rsidP="005F76AD">
            <w:pPr>
              <w:rPr>
                <w:del w:id="10461" w:author="阿毛" w:date="2021-05-21T17:53:00Z"/>
                <w:rFonts w:ascii="標楷體" w:eastAsia="標楷體" w:hAnsi="標楷體"/>
              </w:rPr>
            </w:pPr>
          </w:p>
        </w:tc>
        <w:tc>
          <w:tcPr>
            <w:tcW w:w="1643" w:type="pct"/>
          </w:tcPr>
          <w:p w14:paraId="167750A6" w14:textId="5738974C" w:rsidR="00E24265" w:rsidRPr="00615D4B" w:rsidDel="00CB3FDD" w:rsidRDefault="00E24265" w:rsidP="005F76AD">
            <w:pPr>
              <w:rPr>
                <w:del w:id="10462" w:author="阿毛" w:date="2021-05-21T17:53:00Z"/>
                <w:rFonts w:ascii="標楷體" w:eastAsia="標楷體" w:hAnsi="標楷體"/>
              </w:rPr>
            </w:pPr>
          </w:p>
        </w:tc>
      </w:tr>
      <w:tr w:rsidR="00E24265" w:rsidRPr="00615D4B" w:rsidDel="00CB3FDD" w14:paraId="647C3CCB" w14:textId="6B246350" w:rsidTr="005F76AD">
        <w:trPr>
          <w:trHeight w:val="291"/>
          <w:jc w:val="center"/>
          <w:del w:id="10463" w:author="阿毛" w:date="2021-05-21T17:53:00Z"/>
        </w:trPr>
        <w:tc>
          <w:tcPr>
            <w:tcW w:w="219" w:type="pct"/>
          </w:tcPr>
          <w:p w14:paraId="76F36F38" w14:textId="76C45261" w:rsidR="00E24265" w:rsidRPr="00D6003A" w:rsidDel="00CB3FDD" w:rsidRDefault="00E24265" w:rsidP="005F76AD">
            <w:pPr>
              <w:pStyle w:val="af9"/>
              <w:numPr>
                <w:ilvl w:val="0"/>
                <w:numId w:val="34"/>
              </w:numPr>
              <w:ind w:leftChars="0"/>
              <w:rPr>
                <w:del w:id="10464" w:author="阿毛" w:date="2021-05-21T17:53:00Z"/>
                <w:rFonts w:ascii="標楷體" w:eastAsia="標楷體" w:hAnsi="標楷體"/>
              </w:rPr>
            </w:pPr>
          </w:p>
        </w:tc>
        <w:tc>
          <w:tcPr>
            <w:tcW w:w="756" w:type="pct"/>
          </w:tcPr>
          <w:p w14:paraId="73FEB5BF" w14:textId="679639A4" w:rsidR="00E24265" w:rsidRPr="00615D4B" w:rsidDel="00CB3FDD" w:rsidRDefault="00E24265" w:rsidP="005F76AD">
            <w:pPr>
              <w:rPr>
                <w:del w:id="10465" w:author="阿毛" w:date="2021-05-21T17:53:00Z"/>
                <w:rFonts w:ascii="標楷體" w:eastAsia="標楷體" w:hAnsi="標楷體"/>
              </w:rPr>
            </w:pPr>
            <w:del w:id="10466" w:author="阿毛" w:date="2021-05-21T17:53:00Z">
              <w:r w:rsidRPr="00461CA9" w:rsidDel="00CB3FDD">
                <w:rPr>
                  <w:rFonts w:ascii="標楷體" w:eastAsia="標楷體" w:hAnsi="標楷體" w:hint="eastAsia"/>
                </w:rPr>
                <w:delText>生活支出總額</w:delText>
              </w:r>
            </w:del>
          </w:p>
        </w:tc>
        <w:tc>
          <w:tcPr>
            <w:tcW w:w="624" w:type="pct"/>
          </w:tcPr>
          <w:p w14:paraId="0D8F4AB7" w14:textId="092E488F" w:rsidR="00E24265" w:rsidRPr="00615D4B" w:rsidDel="00CB3FDD" w:rsidRDefault="00E24265" w:rsidP="005F76AD">
            <w:pPr>
              <w:rPr>
                <w:del w:id="10467" w:author="阿毛" w:date="2021-05-21T17:53:00Z"/>
                <w:rFonts w:ascii="標楷體" w:eastAsia="標楷體" w:hAnsi="標楷體"/>
              </w:rPr>
            </w:pPr>
          </w:p>
        </w:tc>
        <w:tc>
          <w:tcPr>
            <w:tcW w:w="624" w:type="pct"/>
          </w:tcPr>
          <w:p w14:paraId="4D31F85D" w14:textId="4FA252B7" w:rsidR="00E24265" w:rsidRPr="00615D4B" w:rsidDel="00CB3FDD" w:rsidRDefault="00E24265" w:rsidP="005F76AD">
            <w:pPr>
              <w:rPr>
                <w:del w:id="10468" w:author="阿毛" w:date="2021-05-21T17:53:00Z"/>
                <w:rFonts w:ascii="標楷體" w:eastAsia="標楷體" w:hAnsi="標楷體"/>
              </w:rPr>
            </w:pPr>
          </w:p>
        </w:tc>
        <w:tc>
          <w:tcPr>
            <w:tcW w:w="537" w:type="pct"/>
          </w:tcPr>
          <w:p w14:paraId="1111F63C" w14:textId="214C1C3C" w:rsidR="00E24265" w:rsidRPr="00615D4B" w:rsidDel="00CB3FDD" w:rsidRDefault="00E24265" w:rsidP="005F76AD">
            <w:pPr>
              <w:rPr>
                <w:del w:id="10469" w:author="阿毛" w:date="2021-05-21T17:53:00Z"/>
                <w:rFonts w:ascii="標楷體" w:eastAsia="標楷體" w:hAnsi="標楷體"/>
              </w:rPr>
            </w:pPr>
          </w:p>
        </w:tc>
        <w:tc>
          <w:tcPr>
            <w:tcW w:w="299" w:type="pct"/>
          </w:tcPr>
          <w:p w14:paraId="7920053B" w14:textId="7FE3F6E5" w:rsidR="00E24265" w:rsidRPr="00615D4B" w:rsidDel="00CB3FDD" w:rsidRDefault="00E24265" w:rsidP="005F76AD">
            <w:pPr>
              <w:rPr>
                <w:del w:id="10470" w:author="阿毛" w:date="2021-05-21T17:53:00Z"/>
                <w:rFonts w:ascii="標楷體" w:eastAsia="標楷體" w:hAnsi="標楷體"/>
              </w:rPr>
            </w:pPr>
          </w:p>
        </w:tc>
        <w:tc>
          <w:tcPr>
            <w:tcW w:w="299" w:type="pct"/>
          </w:tcPr>
          <w:p w14:paraId="5C75936E" w14:textId="6783ABDF" w:rsidR="00E24265" w:rsidRPr="00615D4B" w:rsidDel="00CB3FDD" w:rsidRDefault="00E24265" w:rsidP="005F76AD">
            <w:pPr>
              <w:rPr>
                <w:del w:id="10471" w:author="阿毛" w:date="2021-05-21T17:53:00Z"/>
                <w:rFonts w:ascii="標楷體" w:eastAsia="標楷體" w:hAnsi="標楷體"/>
              </w:rPr>
            </w:pPr>
          </w:p>
        </w:tc>
        <w:tc>
          <w:tcPr>
            <w:tcW w:w="1643" w:type="pct"/>
          </w:tcPr>
          <w:p w14:paraId="25A5CB7D" w14:textId="41656D71" w:rsidR="00E24265" w:rsidRPr="00615D4B" w:rsidDel="00CB3FDD" w:rsidRDefault="00E24265" w:rsidP="005F76AD">
            <w:pPr>
              <w:rPr>
                <w:del w:id="10472" w:author="阿毛" w:date="2021-05-21T17:53:00Z"/>
                <w:rFonts w:ascii="標楷體" w:eastAsia="標楷體" w:hAnsi="標楷體"/>
              </w:rPr>
            </w:pPr>
          </w:p>
        </w:tc>
      </w:tr>
      <w:tr w:rsidR="00E24265" w:rsidRPr="00615D4B" w:rsidDel="00CB3FDD" w14:paraId="47DC771F" w14:textId="02920E41" w:rsidTr="005F76AD">
        <w:trPr>
          <w:trHeight w:val="291"/>
          <w:jc w:val="center"/>
          <w:del w:id="10473" w:author="阿毛" w:date="2021-05-21T17:53:00Z"/>
        </w:trPr>
        <w:tc>
          <w:tcPr>
            <w:tcW w:w="219" w:type="pct"/>
          </w:tcPr>
          <w:p w14:paraId="0D353567" w14:textId="6E02D70A" w:rsidR="00E24265" w:rsidRPr="00D6003A" w:rsidDel="00CB3FDD" w:rsidRDefault="00E24265" w:rsidP="005F76AD">
            <w:pPr>
              <w:pStyle w:val="af9"/>
              <w:numPr>
                <w:ilvl w:val="0"/>
                <w:numId w:val="34"/>
              </w:numPr>
              <w:ind w:leftChars="0"/>
              <w:rPr>
                <w:del w:id="10474" w:author="阿毛" w:date="2021-05-21T17:53:00Z"/>
                <w:rFonts w:ascii="標楷體" w:eastAsia="標楷體" w:hAnsi="標楷體"/>
              </w:rPr>
            </w:pPr>
          </w:p>
        </w:tc>
        <w:tc>
          <w:tcPr>
            <w:tcW w:w="756" w:type="pct"/>
          </w:tcPr>
          <w:p w14:paraId="4D4E7B59" w14:textId="77F618D9" w:rsidR="00E24265" w:rsidRPr="00615D4B" w:rsidDel="00CB3FDD" w:rsidRDefault="00E24265" w:rsidP="005F76AD">
            <w:pPr>
              <w:rPr>
                <w:del w:id="10475" w:author="阿毛" w:date="2021-05-21T17:53:00Z"/>
                <w:rFonts w:ascii="標楷體" w:eastAsia="標楷體" w:hAnsi="標楷體"/>
              </w:rPr>
            </w:pPr>
            <w:del w:id="10476" w:author="阿毛" w:date="2021-05-21T17:53:00Z">
              <w:r w:rsidRPr="00461CA9" w:rsidDel="00CB3FDD">
                <w:rPr>
                  <w:rFonts w:ascii="標楷體" w:eastAsia="標楷體" w:hAnsi="標楷體" w:hint="eastAsia"/>
                </w:rPr>
                <w:delText>目前主要所得來源公司名稱</w:delText>
              </w:r>
            </w:del>
          </w:p>
        </w:tc>
        <w:tc>
          <w:tcPr>
            <w:tcW w:w="624" w:type="pct"/>
          </w:tcPr>
          <w:p w14:paraId="56DED162" w14:textId="37243BB0" w:rsidR="00E24265" w:rsidRPr="00615D4B" w:rsidDel="00CB3FDD" w:rsidRDefault="00E24265" w:rsidP="005F76AD">
            <w:pPr>
              <w:rPr>
                <w:del w:id="10477" w:author="阿毛" w:date="2021-05-21T17:53:00Z"/>
                <w:rFonts w:ascii="標楷體" w:eastAsia="標楷體" w:hAnsi="標楷體"/>
              </w:rPr>
            </w:pPr>
          </w:p>
        </w:tc>
        <w:tc>
          <w:tcPr>
            <w:tcW w:w="624" w:type="pct"/>
          </w:tcPr>
          <w:p w14:paraId="3D138474" w14:textId="04129659" w:rsidR="00E24265" w:rsidRPr="00615D4B" w:rsidDel="00CB3FDD" w:rsidRDefault="00E24265" w:rsidP="005F76AD">
            <w:pPr>
              <w:rPr>
                <w:del w:id="10478" w:author="阿毛" w:date="2021-05-21T17:53:00Z"/>
                <w:rFonts w:ascii="標楷體" w:eastAsia="標楷體" w:hAnsi="標楷體"/>
              </w:rPr>
            </w:pPr>
          </w:p>
        </w:tc>
        <w:tc>
          <w:tcPr>
            <w:tcW w:w="537" w:type="pct"/>
          </w:tcPr>
          <w:p w14:paraId="30CD268A" w14:textId="581E8BC7" w:rsidR="00E24265" w:rsidRPr="00615D4B" w:rsidDel="00CB3FDD" w:rsidRDefault="00E24265" w:rsidP="005F76AD">
            <w:pPr>
              <w:rPr>
                <w:del w:id="10479" w:author="阿毛" w:date="2021-05-21T17:53:00Z"/>
                <w:rFonts w:ascii="標楷體" w:eastAsia="標楷體" w:hAnsi="標楷體"/>
              </w:rPr>
            </w:pPr>
          </w:p>
        </w:tc>
        <w:tc>
          <w:tcPr>
            <w:tcW w:w="299" w:type="pct"/>
          </w:tcPr>
          <w:p w14:paraId="494C5226" w14:textId="26E53B05" w:rsidR="00E24265" w:rsidRPr="00615D4B" w:rsidDel="00CB3FDD" w:rsidRDefault="00E24265" w:rsidP="005F76AD">
            <w:pPr>
              <w:rPr>
                <w:del w:id="10480" w:author="阿毛" w:date="2021-05-21T17:53:00Z"/>
                <w:rFonts w:ascii="標楷體" w:eastAsia="標楷體" w:hAnsi="標楷體"/>
              </w:rPr>
            </w:pPr>
          </w:p>
        </w:tc>
        <w:tc>
          <w:tcPr>
            <w:tcW w:w="299" w:type="pct"/>
          </w:tcPr>
          <w:p w14:paraId="0FF869BA" w14:textId="4315ED9B" w:rsidR="00E24265" w:rsidRPr="00615D4B" w:rsidDel="00CB3FDD" w:rsidRDefault="00E24265" w:rsidP="005F76AD">
            <w:pPr>
              <w:rPr>
                <w:del w:id="10481" w:author="阿毛" w:date="2021-05-21T17:53:00Z"/>
                <w:rFonts w:ascii="標楷體" w:eastAsia="標楷體" w:hAnsi="標楷體"/>
              </w:rPr>
            </w:pPr>
          </w:p>
        </w:tc>
        <w:tc>
          <w:tcPr>
            <w:tcW w:w="1643" w:type="pct"/>
          </w:tcPr>
          <w:p w14:paraId="47FCC9F4" w14:textId="3B493564" w:rsidR="00E24265" w:rsidRPr="00615D4B" w:rsidDel="00CB3FDD" w:rsidRDefault="00E24265" w:rsidP="005F76AD">
            <w:pPr>
              <w:rPr>
                <w:del w:id="10482" w:author="阿毛" w:date="2021-05-21T17:53:00Z"/>
                <w:rFonts w:ascii="標楷體" w:eastAsia="標楷體" w:hAnsi="標楷體"/>
              </w:rPr>
            </w:pPr>
          </w:p>
        </w:tc>
      </w:tr>
      <w:tr w:rsidR="00E24265" w:rsidRPr="00615D4B" w:rsidDel="00CB3FDD" w14:paraId="4264B31F" w14:textId="6D444ADF" w:rsidTr="005F76AD">
        <w:trPr>
          <w:trHeight w:val="291"/>
          <w:jc w:val="center"/>
          <w:del w:id="10483" w:author="阿毛" w:date="2021-05-21T17:53:00Z"/>
        </w:trPr>
        <w:tc>
          <w:tcPr>
            <w:tcW w:w="219" w:type="pct"/>
          </w:tcPr>
          <w:p w14:paraId="6FD2C629" w14:textId="38398DAF" w:rsidR="00E24265" w:rsidRPr="00D6003A" w:rsidDel="00CB3FDD" w:rsidRDefault="00E24265" w:rsidP="005F76AD">
            <w:pPr>
              <w:pStyle w:val="af9"/>
              <w:numPr>
                <w:ilvl w:val="0"/>
                <w:numId w:val="34"/>
              </w:numPr>
              <w:ind w:leftChars="0"/>
              <w:rPr>
                <w:del w:id="10484" w:author="阿毛" w:date="2021-05-21T17:53:00Z"/>
                <w:rFonts w:ascii="標楷體" w:eastAsia="標楷體" w:hAnsi="標楷體"/>
              </w:rPr>
            </w:pPr>
          </w:p>
        </w:tc>
        <w:tc>
          <w:tcPr>
            <w:tcW w:w="756" w:type="pct"/>
          </w:tcPr>
          <w:p w14:paraId="0409144D" w14:textId="19191651" w:rsidR="00E24265" w:rsidRPr="00615D4B" w:rsidDel="00CB3FDD" w:rsidRDefault="00E24265" w:rsidP="005F76AD">
            <w:pPr>
              <w:rPr>
                <w:del w:id="10485" w:author="阿毛" w:date="2021-05-21T17:53:00Z"/>
                <w:rFonts w:ascii="標楷體" w:eastAsia="標楷體" w:hAnsi="標楷體"/>
              </w:rPr>
            </w:pPr>
            <w:del w:id="10486" w:author="阿毛" w:date="2021-05-21T17:53:00Z">
              <w:r w:rsidRPr="00461CA9" w:rsidDel="00CB3FDD">
                <w:rPr>
                  <w:rFonts w:ascii="標楷體" w:eastAsia="標楷體" w:hAnsi="標楷體" w:hint="eastAsia"/>
                </w:rPr>
                <w:delText>目前主要所得公司統編</w:delText>
              </w:r>
            </w:del>
          </w:p>
        </w:tc>
        <w:tc>
          <w:tcPr>
            <w:tcW w:w="624" w:type="pct"/>
          </w:tcPr>
          <w:p w14:paraId="6B5C75C2" w14:textId="7279E130" w:rsidR="00E24265" w:rsidRPr="00615D4B" w:rsidDel="00CB3FDD" w:rsidRDefault="00E24265" w:rsidP="005F76AD">
            <w:pPr>
              <w:rPr>
                <w:del w:id="10487" w:author="阿毛" w:date="2021-05-21T17:53:00Z"/>
                <w:rFonts w:ascii="標楷體" w:eastAsia="標楷體" w:hAnsi="標楷體"/>
              </w:rPr>
            </w:pPr>
          </w:p>
        </w:tc>
        <w:tc>
          <w:tcPr>
            <w:tcW w:w="624" w:type="pct"/>
          </w:tcPr>
          <w:p w14:paraId="551E7EA0" w14:textId="48C0DE61" w:rsidR="00E24265" w:rsidRPr="00615D4B" w:rsidDel="00CB3FDD" w:rsidRDefault="00E24265" w:rsidP="005F76AD">
            <w:pPr>
              <w:rPr>
                <w:del w:id="10488" w:author="阿毛" w:date="2021-05-21T17:53:00Z"/>
                <w:rFonts w:ascii="標楷體" w:eastAsia="標楷體" w:hAnsi="標楷體"/>
              </w:rPr>
            </w:pPr>
          </w:p>
        </w:tc>
        <w:tc>
          <w:tcPr>
            <w:tcW w:w="537" w:type="pct"/>
          </w:tcPr>
          <w:p w14:paraId="0DEC9060" w14:textId="2A201777" w:rsidR="00E24265" w:rsidRPr="00615D4B" w:rsidDel="00CB3FDD" w:rsidRDefault="00E24265" w:rsidP="005F76AD">
            <w:pPr>
              <w:rPr>
                <w:del w:id="10489" w:author="阿毛" w:date="2021-05-21T17:53:00Z"/>
                <w:rFonts w:ascii="標楷體" w:eastAsia="標楷體" w:hAnsi="標楷體"/>
              </w:rPr>
            </w:pPr>
          </w:p>
        </w:tc>
        <w:tc>
          <w:tcPr>
            <w:tcW w:w="299" w:type="pct"/>
          </w:tcPr>
          <w:p w14:paraId="476B7AF5" w14:textId="2C30FD1C" w:rsidR="00E24265" w:rsidRPr="00615D4B" w:rsidDel="00CB3FDD" w:rsidRDefault="00E24265" w:rsidP="005F76AD">
            <w:pPr>
              <w:rPr>
                <w:del w:id="10490" w:author="阿毛" w:date="2021-05-21T17:53:00Z"/>
                <w:rFonts w:ascii="標楷體" w:eastAsia="標楷體" w:hAnsi="標楷體"/>
              </w:rPr>
            </w:pPr>
          </w:p>
        </w:tc>
        <w:tc>
          <w:tcPr>
            <w:tcW w:w="299" w:type="pct"/>
          </w:tcPr>
          <w:p w14:paraId="0158D8CF" w14:textId="6E6ADC95" w:rsidR="00E24265" w:rsidRPr="00615D4B" w:rsidDel="00CB3FDD" w:rsidRDefault="00E24265" w:rsidP="005F76AD">
            <w:pPr>
              <w:rPr>
                <w:del w:id="10491" w:author="阿毛" w:date="2021-05-21T17:53:00Z"/>
                <w:rFonts w:ascii="標楷體" w:eastAsia="標楷體" w:hAnsi="標楷體"/>
              </w:rPr>
            </w:pPr>
          </w:p>
        </w:tc>
        <w:tc>
          <w:tcPr>
            <w:tcW w:w="1643" w:type="pct"/>
          </w:tcPr>
          <w:p w14:paraId="48821B78" w14:textId="149D2FED" w:rsidR="00E24265" w:rsidRPr="00615D4B" w:rsidDel="00CB3FDD" w:rsidRDefault="00E24265" w:rsidP="005F76AD">
            <w:pPr>
              <w:rPr>
                <w:del w:id="10492" w:author="阿毛" w:date="2021-05-21T17:53:00Z"/>
                <w:rFonts w:ascii="標楷體" w:eastAsia="標楷體" w:hAnsi="標楷體"/>
              </w:rPr>
            </w:pPr>
          </w:p>
        </w:tc>
      </w:tr>
      <w:tr w:rsidR="00E24265" w:rsidRPr="00615D4B" w:rsidDel="00CB3FDD" w14:paraId="79B76B1F" w14:textId="75540669" w:rsidTr="005F76AD">
        <w:trPr>
          <w:trHeight w:val="291"/>
          <w:jc w:val="center"/>
          <w:del w:id="10493" w:author="阿毛" w:date="2021-05-21T17:53:00Z"/>
        </w:trPr>
        <w:tc>
          <w:tcPr>
            <w:tcW w:w="219" w:type="pct"/>
          </w:tcPr>
          <w:p w14:paraId="2C387A1D" w14:textId="6FF93A8E" w:rsidR="00E24265" w:rsidRPr="00D6003A" w:rsidDel="00CB3FDD" w:rsidRDefault="00E24265" w:rsidP="005F76AD">
            <w:pPr>
              <w:pStyle w:val="af9"/>
              <w:numPr>
                <w:ilvl w:val="0"/>
                <w:numId w:val="34"/>
              </w:numPr>
              <w:ind w:leftChars="0"/>
              <w:rPr>
                <w:del w:id="10494" w:author="阿毛" w:date="2021-05-21T17:53:00Z"/>
                <w:rFonts w:ascii="標楷體" w:eastAsia="標楷體" w:hAnsi="標楷體"/>
              </w:rPr>
            </w:pPr>
          </w:p>
        </w:tc>
        <w:tc>
          <w:tcPr>
            <w:tcW w:w="756" w:type="pct"/>
          </w:tcPr>
          <w:p w14:paraId="0DB179D0" w14:textId="3B258919" w:rsidR="00E24265" w:rsidRPr="00615D4B" w:rsidDel="00CB3FDD" w:rsidRDefault="00E24265" w:rsidP="005F76AD">
            <w:pPr>
              <w:rPr>
                <w:del w:id="10495" w:author="阿毛" w:date="2021-05-21T17:53:00Z"/>
                <w:rFonts w:ascii="標楷體" w:eastAsia="標楷體" w:hAnsi="標楷體"/>
              </w:rPr>
            </w:pPr>
            <w:del w:id="10496" w:author="阿毛" w:date="2021-05-21T17:53:00Z">
              <w:r w:rsidRPr="00461CA9" w:rsidDel="00CB3FDD">
                <w:rPr>
                  <w:rFonts w:ascii="標楷體" w:eastAsia="標楷體" w:hAnsi="標楷體" w:hint="eastAsia"/>
                </w:rPr>
                <w:delText>債務人名下車輛數量</w:delText>
              </w:r>
            </w:del>
          </w:p>
        </w:tc>
        <w:tc>
          <w:tcPr>
            <w:tcW w:w="624" w:type="pct"/>
          </w:tcPr>
          <w:p w14:paraId="6C9ADAC8" w14:textId="2A0966D7" w:rsidR="00E24265" w:rsidRPr="00615D4B" w:rsidDel="00CB3FDD" w:rsidRDefault="00E24265" w:rsidP="005F76AD">
            <w:pPr>
              <w:rPr>
                <w:del w:id="10497" w:author="阿毛" w:date="2021-05-21T17:53:00Z"/>
                <w:rFonts w:ascii="標楷體" w:eastAsia="標楷體" w:hAnsi="標楷體"/>
              </w:rPr>
            </w:pPr>
          </w:p>
        </w:tc>
        <w:tc>
          <w:tcPr>
            <w:tcW w:w="624" w:type="pct"/>
          </w:tcPr>
          <w:p w14:paraId="0BC809AB" w14:textId="45BB0904" w:rsidR="00E24265" w:rsidRPr="00615D4B" w:rsidDel="00CB3FDD" w:rsidRDefault="00E24265" w:rsidP="005F76AD">
            <w:pPr>
              <w:rPr>
                <w:del w:id="10498" w:author="阿毛" w:date="2021-05-21T17:53:00Z"/>
                <w:rFonts w:ascii="標楷體" w:eastAsia="標楷體" w:hAnsi="標楷體"/>
              </w:rPr>
            </w:pPr>
          </w:p>
        </w:tc>
        <w:tc>
          <w:tcPr>
            <w:tcW w:w="537" w:type="pct"/>
          </w:tcPr>
          <w:p w14:paraId="1427A4E3" w14:textId="3355C029" w:rsidR="00E24265" w:rsidRPr="00615D4B" w:rsidDel="00CB3FDD" w:rsidRDefault="00E24265" w:rsidP="005F76AD">
            <w:pPr>
              <w:rPr>
                <w:del w:id="10499" w:author="阿毛" w:date="2021-05-21T17:53:00Z"/>
                <w:rFonts w:ascii="標楷體" w:eastAsia="標楷體" w:hAnsi="標楷體"/>
              </w:rPr>
            </w:pPr>
          </w:p>
        </w:tc>
        <w:tc>
          <w:tcPr>
            <w:tcW w:w="299" w:type="pct"/>
          </w:tcPr>
          <w:p w14:paraId="4FED620B" w14:textId="7BB9B956" w:rsidR="00E24265" w:rsidRPr="00615D4B" w:rsidDel="00CB3FDD" w:rsidRDefault="00E24265" w:rsidP="005F76AD">
            <w:pPr>
              <w:rPr>
                <w:del w:id="10500" w:author="阿毛" w:date="2021-05-21T17:53:00Z"/>
                <w:rFonts w:ascii="標楷體" w:eastAsia="標楷體" w:hAnsi="標楷體"/>
              </w:rPr>
            </w:pPr>
          </w:p>
        </w:tc>
        <w:tc>
          <w:tcPr>
            <w:tcW w:w="299" w:type="pct"/>
          </w:tcPr>
          <w:p w14:paraId="60D72812" w14:textId="1F080D48" w:rsidR="00E24265" w:rsidRPr="00615D4B" w:rsidDel="00CB3FDD" w:rsidRDefault="00E24265" w:rsidP="005F76AD">
            <w:pPr>
              <w:rPr>
                <w:del w:id="10501" w:author="阿毛" w:date="2021-05-21T17:53:00Z"/>
                <w:rFonts w:ascii="標楷體" w:eastAsia="標楷體" w:hAnsi="標楷體"/>
              </w:rPr>
            </w:pPr>
          </w:p>
        </w:tc>
        <w:tc>
          <w:tcPr>
            <w:tcW w:w="1643" w:type="pct"/>
          </w:tcPr>
          <w:p w14:paraId="39291FD8" w14:textId="12F25282" w:rsidR="00E24265" w:rsidRPr="00615D4B" w:rsidDel="00CB3FDD" w:rsidRDefault="00E24265" w:rsidP="005F76AD">
            <w:pPr>
              <w:rPr>
                <w:del w:id="10502" w:author="阿毛" w:date="2021-05-21T17:53:00Z"/>
                <w:rFonts w:ascii="標楷體" w:eastAsia="標楷體" w:hAnsi="標楷體"/>
              </w:rPr>
            </w:pPr>
          </w:p>
        </w:tc>
      </w:tr>
      <w:tr w:rsidR="00E24265" w:rsidRPr="00615D4B" w:rsidDel="00CB3FDD" w14:paraId="413C457C" w14:textId="1C6D114E" w:rsidTr="005F76AD">
        <w:trPr>
          <w:trHeight w:val="291"/>
          <w:jc w:val="center"/>
          <w:del w:id="10503" w:author="阿毛" w:date="2021-05-21T17:53:00Z"/>
        </w:trPr>
        <w:tc>
          <w:tcPr>
            <w:tcW w:w="219" w:type="pct"/>
          </w:tcPr>
          <w:p w14:paraId="0C95734F" w14:textId="3386EB66" w:rsidR="00E24265" w:rsidRPr="00D6003A" w:rsidDel="00CB3FDD" w:rsidRDefault="00E24265" w:rsidP="005F76AD">
            <w:pPr>
              <w:pStyle w:val="af9"/>
              <w:numPr>
                <w:ilvl w:val="0"/>
                <w:numId w:val="34"/>
              </w:numPr>
              <w:ind w:leftChars="0"/>
              <w:rPr>
                <w:del w:id="10504" w:author="阿毛" w:date="2021-05-21T17:53:00Z"/>
                <w:rFonts w:ascii="標楷體" w:eastAsia="標楷體" w:hAnsi="標楷體"/>
              </w:rPr>
            </w:pPr>
          </w:p>
        </w:tc>
        <w:tc>
          <w:tcPr>
            <w:tcW w:w="756" w:type="pct"/>
          </w:tcPr>
          <w:p w14:paraId="5C7558AB" w14:textId="0309EC19" w:rsidR="00E24265" w:rsidRPr="00615D4B" w:rsidDel="00CB3FDD" w:rsidRDefault="00E24265" w:rsidP="005F76AD">
            <w:pPr>
              <w:rPr>
                <w:del w:id="10505" w:author="阿毛" w:date="2021-05-21T17:53:00Z"/>
                <w:rFonts w:ascii="標楷體" w:eastAsia="標楷體" w:hAnsi="標楷體"/>
              </w:rPr>
            </w:pPr>
            <w:del w:id="10506" w:author="阿毛" w:date="2021-05-21T17:53:00Z">
              <w:r w:rsidRPr="00461CA9" w:rsidDel="00CB3FDD">
                <w:rPr>
                  <w:rFonts w:ascii="標楷體" w:eastAsia="標楷體" w:hAnsi="標楷體" w:hint="eastAsia"/>
                </w:rPr>
                <w:delText>債務人名下建物筆數</w:delText>
              </w:r>
            </w:del>
          </w:p>
        </w:tc>
        <w:tc>
          <w:tcPr>
            <w:tcW w:w="624" w:type="pct"/>
          </w:tcPr>
          <w:p w14:paraId="1CD77017" w14:textId="2EB32412" w:rsidR="00E24265" w:rsidRPr="00615D4B" w:rsidDel="00CB3FDD" w:rsidRDefault="00E24265" w:rsidP="005F76AD">
            <w:pPr>
              <w:rPr>
                <w:del w:id="10507" w:author="阿毛" w:date="2021-05-21T17:53:00Z"/>
                <w:rFonts w:ascii="標楷體" w:eastAsia="標楷體" w:hAnsi="標楷體"/>
              </w:rPr>
            </w:pPr>
          </w:p>
        </w:tc>
        <w:tc>
          <w:tcPr>
            <w:tcW w:w="624" w:type="pct"/>
          </w:tcPr>
          <w:p w14:paraId="0FF3DF47" w14:textId="297B87BB" w:rsidR="00E24265" w:rsidRPr="00615D4B" w:rsidDel="00CB3FDD" w:rsidRDefault="00E24265" w:rsidP="005F76AD">
            <w:pPr>
              <w:rPr>
                <w:del w:id="10508" w:author="阿毛" w:date="2021-05-21T17:53:00Z"/>
                <w:rFonts w:ascii="標楷體" w:eastAsia="標楷體" w:hAnsi="標楷體"/>
              </w:rPr>
            </w:pPr>
          </w:p>
        </w:tc>
        <w:tc>
          <w:tcPr>
            <w:tcW w:w="537" w:type="pct"/>
          </w:tcPr>
          <w:p w14:paraId="19C94DC2" w14:textId="0312DC77" w:rsidR="00E24265" w:rsidRPr="00615D4B" w:rsidDel="00CB3FDD" w:rsidRDefault="00E24265" w:rsidP="005F76AD">
            <w:pPr>
              <w:rPr>
                <w:del w:id="10509" w:author="阿毛" w:date="2021-05-21T17:53:00Z"/>
                <w:rFonts w:ascii="標楷體" w:eastAsia="標楷體" w:hAnsi="標楷體"/>
              </w:rPr>
            </w:pPr>
          </w:p>
        </w:tc>
        <w:tc>
          <w:tcPr>
            <w:tcW w:w="299" w:type="pct"/>
          </w:tcPr>
          <w:p w14:paraId="5AB8D056" w14:textId="05A0784F" w:rsidR="00E24265" w:rsidRPr="00615D4B" w:rsidDel="00CB3FDD" w:rsidRDefault="00E24265" w:rsidP="005F76AD">
            <w:pPr>
              <w:rPr>
                <w:del w:id="10510" w:author="阿毛" w:date="2021-05-21T17:53:00Z"/>
                <w:rFonts w:ascii="標楷體" w:eastAsia="標楷體" w:hAnsi="標楷體"/>
              </w:rPr>
            </w:pPr>
          </w:p>
        </w:tc>
        <w:tc>
          <w:tcPr>
            <w:tcW w:w="299" w:type="pct"/>
          </w:tcPr>
          <w:p w14:paraId="7F1D4A4E" w14:textId="78340F38" w:rsidR="00E24265" w:rsidRPr="00615D4B" w:rsidDel="00CB3FDD" w:rsidRDefault="00E24265" w:rsidP="005F76AD">
            <w:pPr>
              <w:rPr>
                <w:del w:id="10511" w:author="阿毛" w:date="2021-05-21T17:53:00Z"/>
                <w:rFonts w:ascii="標楷體" w:eastAsia="標楷體" w:hAnsi="標楷體"/>
              </w:rPr>
            </w:pPr>
          </w:p>
        </w:tc>
        <w:tc>
          <w:tcPr>
            <w:tcW w:w="1643" w:type="pct"/>
          </w:tcPr>
          <w:p w14:paraId="21B89517" w14:textId="0038C1BD" w:rsidR="00E24265" w:rsidRPr="00615D4B" w:rsidDel="00CB3FDD" w:rsidRDefault="00E24265" w:rsidP="005F76AD">
            <w:pPr>
              <w:rPr>
                <w:del w:id="10512" w:author="阿毛" w:date="2021-05-21T17:53:00Z"/>
                <w:rFonts w:ascii="標楷體" w:eastAsia="標楷體" w:hAnsi="標楷體"/>
              </w:rPr>
            </w:pPr>
          </w:p>
        </w:tc>
      </w:tr>
      <w:tr w:rsidR="00E24265" w:rsidRPr="00615D4B" w:rsidDel="00CB3FDD" w14:paraId="650E021F" w14:textId="537886EA" w:rsidTr="005F76AD">
        <w:trPr>
          <w:trHeight w:val="291"/>
          <w:jc w:val="center"/>
          <w:del w:id="10513" w:author="阿毛" w:date="2021-05-21T17:53:00Z"/>
        </w:trPr>
        <w:tc>
          <w:tcPr>
            <w:tcW w:w="219" w:type="pct"/>
          </w:tcPr>
          <w:p w14:paraId="40426D61" w14:textId="1F3DA62C" w:rsidR="00E24265" w:rsidRPr="00D6003A" w:rsidDel="00CB3FDD" w:rsidRDefault="00E24265" w:rsidP="005F76AD">
            <w:pPr>
              <w:pStyle w:val="af9"/>
              <w:numPr>
                <w:ilvl w:val="0"/>
                <w:numId w:val="34"/>
              </w:numPr>
              <w:ind w:leftChars="0"/>
              <w:rPr>
                <w:del w:id="10514" w:author="阿毛" w:date="2021-05-21T17:53:00Z"/>
                <w:rFonts w:ascii="標楷體" w:eastAsia="標楷體" w:hAnsi="標楷體"/>
              </w:rPr>
            </w:pPr>
          </w:p>
        </w:tc>
        <w:tc>
          <w:tcPr>
            <w:tcW w:w="756" w:type="pct"/>
          </w:tcPr>
          <w:p w14:paraId="4F6AF914" w14:textId="32D09A32" w:rsidR="00E24265" w:rsidRPr="00615D4B" w:rsidDel="00CB3FDD" w:rsidRDefault="00E24265" w:rsidP="005F76AD">
            <w:pPr>
              <w:rPr>
                <w:del w:id="10515" w:author="阿毛" w:date="2021-05-21T17:53:00Z"/>
                <w:rFonts w:ascii="標楷體" w:eastAsia="標楷體" w:hAnsi="標楷體"/>
              </w:rPr>
            </w:pPr>
            <w:del w:id="10516" w:author="阿毛" w:date="2021-05-21T17:53:00Z">
              <w:r w:rsidRPr="00461CA9" w:rsidDel="00CB3FDD">
                <w:rPr>
                  <w:rFonts w:ascii="標楷體" w:eastAsia="標楷體" w:hAnsi="標楷體" w:hint="eastAsia"/>
                </w:rPr>
                <w:delText>債務人名下土地筆數</w:delText>
              </w:r>
            </w:del>
          </w:p>
        </w:tc>
        <w:tc>
          <w:tcPr>
            <w:tcW w:w="624" w:type="pct"/>
          </w:tcPr>
          <w:p w14:paraId="55E2621C" w14:textId="07B84476" w:rsidR="00E24265" w:rsidRPr="00615D4B" w:rsidDel="00CB3FDD" w:rsidRDefault="00E24265" w:rsidP="005F76AD">
            <w:pPr>
              <w:rPr>
                <w:del w:id="10517" w:author="阿毛" w:date="2021-05-21T17:53:00Z"/>
                <w:rFonts w:ascii="標楷體" w:eastAsia="標楷體" w:hAnsi="標楷體"/>
              </w:rPr>
            </w:pPr>
          </w:p>
        </w:tc>
        <w:tc>
          <w:tcPr>
            <w:tcW w:w="624" w:type="pct"/>
          </w:tcPr>
          <w:p w14:paraId="68DAB0F3" w14:textId="4327239B" w:rsidR="00E24265" w:rsidRPr="00615D4B" w:rsidDel="00CB3FDD" w:rsidRDefault="00E24265" w:rsidP="005F76AD">
            <w:pPr>
              <w:rPr>
                <w:del w:id="10518" w:author="阿毛" w:date="2021-05-21T17:53:00Z"/>
                <w:rFonts w:ascii="標楷體" w:eastAsia="標楷體" w:hAnsi="標楷體"/>
              </w:rPr>
            </w:pPr>
          </w:p>
        </w:tc>
        <w:tc>
          <w:tcPr>
            <w:tcW w:w="537" w:type="pct"/>
          </w:tcPr>
          <w:p w14:paraId="28C33FE2" w14:textId="4F8DC8C0" w:rsidR="00E24265" w:rsidRPr="00615D4B" w:rsidDel="00CB3FDD" w:rsidRDefault="00E24265" w:rsidP="005F76AD">
            <w:pPr>
              <w:rPr>
                <w:del w:id="10519" w:author="阿毛" w:date="2021-05-21T17:53:00Z"/>
                <w:rFonts w:ascii="標楷體" w:eastAsia="標楷體" w:hAnsi="標楷體"/>
              </w:rPr>
            </w:pPr>
          </w:p>
        </w:tc>
        <w:tc>
          <w:tcPr>
            <w:tcW w:w="299" w:type="pct"/>
          </w:tcPr>
          <w:p w14:paraId="65768044" w14:textId="0D5B469E" w:rsidR="00E24265" w:rsidRPr="00615D4B" w:rsidDel="00CB3FDD" w:rsidRDefault="00E24265" w:rsidP="005F76AD">
            <w:pPr>
              <w:rPr>
                <w:del w:id="10520" w:author="阿毛" w:date="2021-05-21T17:53:00Z"/>
                <w:rFonts w:ascii="標楷體" w:eastAsia="標楷體" w:hAnsi="標楷體"/>
              </w:rPr>
            </w:pPr>
          </w:p>
        </w:tc>
        <w:tc>
          <w:tcPr>
            <w:tcW w:w="299" w:type="pct"/>
          </w:tcPr>
          <w:p w14:paraId="0E238F44" w14:textId="01B0DF36" w:rsidR="00E24265" w:rsidRPr="00615D4B" w:rsidDel="00CB3FDD" w:rsidRDefault="00E24265" w:rsidP="005F76AD">
            <w:pPr>
              <w:rPr>
                <w:del w:id="10521" w:author="阿毛" w:date="2021-05-21T17:53:00Z"/>
                <w:rFonts w:ascii="標楷體" w:eastAsia="標楷體" w:hAnsi="標楷體"/>
              </w:rPr>
            </w:pPr>
          </w:p>
        </w:tc>
        <w:tc>
          <w:tcPr>
            <w:tcW w:w="1643" w:type="pct"/>
          </w:tcPr>
          <w:p w14:paraId="053BE006" w14:textId="796FDCDA" w:rsidR="00E24265" w:rsidRPr="00615D4B" w:rsidDel="00CB3FDD" w:rsidRDefault="00E24265" w:rsidP="005F76AD">
            <w:pPr>
              <w:rPr>
                <w:del w:id="10522" w:author="阿毛" w:date="2021-05-21T17:53:00Z"/>
                <w:rFonts w:ascii="標楷體" w:eastAsia="標楷體" w:hAnsi="標楷體"/>
              </w:rPr>
            </w:pPr>
          </w:p>
        </w:tc>
      </w:tr>
      <w:tr w:rsidR="00E24265" w:rsidRPr="00615D4B" w:rsidDel="00CB3FDD" w14:paraId="77FCF785" w14:textId="2FD4EE46" w:rsidTr="005F76AD">
        <w:trPr>
          <w:trHeight w:val="291"/>
          <w:jc w:val="center"/>
          <w:del w:id="10523" w:author="阿毛" w:date="2021-05-21T17:53:00Z"/>
        </w:trPr>
        <w:tc>
          <w:tcPr>
            <w:tcW w:w="219" w:type="pct"/>
          </w:tcPr>
          <w:p w14:paraId="65744516" w14:textId="51DCA92E" w:rsidR="00E24265" w:rsidRPr="00D6003A" w:rsidDel="00CB3FDD" w:rsidRDefault="00E24265" w:rsidP="005F76AD">
            <w:pPr>
              <w:pStyle w:val="af9"/>
              <w:numPr>
                <w:ilvl w:val="0"/>
                <w:numId w:val="34"/>
              </w:numPr>
              <w:ind w:leftChars="0"/>
              <w:rPr>
                <w:del w:id="10524" w:author="阿毛" w:date="2021-05-21T17:53:00Z"/>
                <w:rFonts w:ascii="標楷體" w:eastAsia="標楷體" w:hAnsi="標楷體"/>
              </w:rPr>
            </w:pPr>
          </w:p>
        </w:tc>
        <w:tc>
          <w:tcPr>
            <w:tcW w:w="756" w:type="pct"/>
          </w:tcPr>
          <w:p w14:paraId="388B576D" w14:textId="27BDF06B" w:rsidR="00E24265" w:rsidRPr="00615D4B" w:rsidDel="00CB3FDD" w:rsidRDefault="00E24265" w:rsidP="005F76AD">
            <w:pPr>
              <w:rPr>
                <w:del w:id="10525" w:author="阿毛" w:date="2021-05-21T17:53:00Z"/>
                <w:rFonts w:ascii="標楷體" w:eastAsia="標楷體" w:hAnsi="標楷體"/>
              </w:rPr>
            </w:pPr>
            <w:del w:id="10526" w:author="阿毛" w:date="2021-05-21T17:53:00Z">
              <w:r w:rsidRPr="00461CA9" w:rsidDel="00CB3FDD">
                <w:rPr>
                  <w:rFonts w:ascii="標楷體" w:eastAsia="標楷體" w:hAnsi="標楷體" w:hint="eastAsia"/>
                </w:rPr>
                <w:delText>撫養子女人數</w:delText>
              </w:r>
            </w:del>
          </w:p>
        </w:tc>
        <w:tc>
          <w:tcPr>
            <w:tcW w:w="624" w:type="pct"/>
          </w:tcPr>
          <w:p w14:paraId="54A5C2CB" w14:textId="3CBD0C0B" w:rsidR="00E24265" w:rsidRPr="00615D4B" w:rsidDel="00CB3FDD" w:rsidRDefault="00E24265" w:rsidP="005F76AD">
            <w:pPr>
              <w:rPr>
                <w:del w:id="10527" w:author="阿毛" w:date="2021-05-21T17:53:00Z"/>
                <w:rFonts w:ascii="標楷體" w:eastAsia="標楷體" w:hAnsi="標楷體"/>
              </w:rPr>
            </w:pPr>
          </w:p>
        </w:tc>
        <w:tc>
          <w:tcPr>
            <w:tcW w:w="624" w:type="pct"/>
          </w:tcPr>
          <w:p w14:paraId="762EC98C" w14:textId="3B83CD4D" w:rsidR="00E24265" w:rsidRPr="00615D4B" w:rsidDel="00CB3FDD" w:rsidRDefault="00E24265" w:rsidP="005F76AD">
            <w:pPr>
              <w:rPr>
                <w:del w:id="10528" w:author="阿毛" w:date="2021-05-21T17:53:00Z"/>
                <w:rFonts w:ascii="標楷體" w:eastAsia="標楷體" w:hAnsi="標楷體"/>
              </w:rPr>
            </w:pPr>
          </w:p>
        </w:tc>
        <w:tc>
          <w:tcPr>
            <w:tcW w:w="537" w:type="pct"/>
          </w:tcPr>
          <w:p w14:paraId="7BF6FDF6" w14:textId="4A67CB81" w:rsidR="00E24265" w:rsidRPr="00615D4B" w:rsidDel="00CB3FDD" w:rsidRDefault="00E24265" w:rsidP="005F76AD">
            <w:pPr>
              <w:rPr>
                <w:del w:id="10529" w:author="阿毛" w:date="2021-05-21T17:53:00Z"/>
                <w:rFonts w:ascii="標楷體" w:eastAsia="標楷體" w:hAnsi="標楷體"/>
              </w:rPr>
            </w:pPr>
          </w:p>
        </w:tc>
        <w:tc>
          <w:tcPr>
            <w:tcW w:w="299" w:type="pct"/>
          </w:tcPr>
          <w:p w14:paraId="4D79BB2E" w14:textId="0AF6E71D" w:rsidR="00E24265" w:rsidRPr="00615D4B" w:rsidDel="00CB3FDD" w:rsidRDefault="00E24265" w:rsidP="005F76AD">
            <w:pPr>
              <w:rPr>
                <w:del w:id="10530" w:author="阿毛" w:date="2021-05-21T17:53:00Z"/>
                <w:rFonts w:ascii="標楷體" w:eastAsia="標楷體" w:hAnsi="標楷體"/>
              </w:rPr>
            </w:pPr>
          </w:p>
        </w:tc>
        <w:tc>
          <w:tcPr>
            <w:tcW w:w="299" w:type="pct"/>
          </w:tcPr>
          <w:p w14:paraId="520EB471" w14:textId="3D0CEF72" w:rsidR="00E24265" w:rsidRPr="00615D4B" w:rsidDel="00CB3FDD" w:rsidRDefault="00E24265" w:rsidP="005F76AD">
            <w:pPr>
              <w:rPr>
                <w:del w:id="10531" w:author="阿毛" w:date="2021-05-21T17:53:00Z"/>
                <w:rFonts w:ascii="標楷體" w:eastAsia="標楷體" w:hAnsi="標楷體"/>
              </w:rPr>
            </w:pPr>
          </w:p>
        </w:tc>
        <w:tc>
          <w:tcPr>
            <w:tcW w:w="1643" w:type="pct"/>
          </w:tcPr>
          <w:p w14:paraId="192D4000" w14:textId="344AACD3" w:rsidR="00E24265" w:rsidRPr="00615D4B" w:rsidDel="00CB3FDD" w:rsidRDefault="00E24265" w:rsidP="005F76AD">
            <w:pPr>
              <w:rPr>
                <w:del w:id="10532" w:author="阿毛" w:date="2021-05-21T17:53:00Z"/>
                <w:rFonts w:ascii="標楷體" w:eastAsia="標楷體" w:hAnsi="標楷體"/>
              </w:rPr>
            </w:pPr>
          </w:p>
        </w:tc>
      </w:tr>
      <w:tr w:rsidR="00E24265" w:rsidRPr="00615D4B" w:rsidDel="00CB3FDD" w14:paraId="2F9332CF" w14:textId="26395102" w:rsidTr="005F76AD">
        <w:trPr>
          <w:trHeight w:val="291"/>
          <w:jc w:val="center"/>
          <w:del w:id="10533" w:author="阿毛" w:date="2021-05-21T17:53:00Z"/>
        </w:trPr>
        <w:tc>
          <w:tcPr>
            <w:tcW w:w="219" w:type="pct"/>
          </w:tcPr>
          <w:p w14:paraId="3EB09A02" w14:textId="16C5C22F" w:rsidR="00E24265" w:rsidRPr="00D6003A" w:rsidDel="00CB3FDD" w:rsidRDefault="00E24265" w:rsidP="005F76AD">
            <w:pPr>
              <w:pStyle w:val="af9"/>
              <w:numPr>
                <w:ilvl w:val="0"/>
                <w:numId w:val="34"/>
              </w:numPr>
              <w:ind w:leftChars="0"/>
              <w:rPr>
                <w:del w:id="10534" w:author="阿毛" w:date="2021-05-21T17:53:00Z"/>
                <w:rFonts w:ascii="標楷體" w:eastAsia="標楷體" w:hAnsi="標楷體"/>
              </w:rPr>
            </w:pPr>
          </w:p>
        </w:tc>
        <w:tc>
          <w:tcPr>
            <w:tcW w:w="756" w:type="pct"/>
          </w:tcPr>
          <w:p w14:paraId="18111FC3" w14:textId="7E74713A" w:rsidR="00E24265" w:rsidRPr="00615D4B" w:rsidDel="00CB3FDD" w:rsidRDefault="00E24265" w:rsidP="005F76AD">
            <w:pPr>
              <w:rPr>
                <w:del w:id="10535" w:author="阿毛" w:date="2021-05-21T17:53:00Z"/>
                <w:rFonts w:ascii="標楷體" w:eastAsia="標楷體" w:hAnsi="標楷體"/>
              </w:rPr>
            </w:pPr>
            <w:del w:id="10536" w:author="阿毛" w:date="2021-05-21T17:53:00Z">
              <w:r w:rsidRPr="00461CA9" w:rsidDel="00CB3FDD">
                <w:rPr>
                  <w:rFonts w:ascii="標楷體" w:eastAsia="標楷體" w:hAnsi="標楷體" w:hint="eastAsia"/>
                </w:rPr>
                <w:delText>撫養子女責任比率</w:delText>
              </w:r>
            </w:del>
          </w:p>
        </w:tc>
        <w:tc>
          <w:tcPr>
            <w:tcW w:w="624" w:type="pct"/>
          </w:tcPr>
          <w:p w14:paraId="63FC37EE" w14:textId="5428C7F0" w:rsidR="00E24265" w:rsidRPr="00615D4B" w:rsidDel="00CB3FDD" w:rsidRDefault="00E24265" w:rsidP="005F76AD">
            <w:pPr>
              <w:rPr>
                <w:del w:id="10537" w:author="阿毛" w:date="2021-05-21T17:53:00Z"/>
                <w:rFonts w:ascii="標楷體" w:eastAsia="標楷體" w:hAnsi="標楷體"/>
              </w:rPr>
            </w:pPr>
          </w:p>
        </w:tc>
        <w:tc>
          <w:tcPr>
            <w:tcW w:w="624" w:type="pct"/>
          </w:tcPr>
          <w:p w14:paraId="5DFA9939" w14:textId="3B8B246B" w:rsidR="00E24265" w:rsidRPr="00615D4B" w:rsidDel="00CB3FDD" w:rsidRDefault="00E24265" w:rsidP="005F76AD">
            <w:pPr>
              <w:rPr>
                <w:del w:id="10538" w:author="阿毛" w:date="2021-05-21T17:53:00Z"/>
                <w:rFonts w:ascii="標楷體" w:eastAsia="標楷體" w:hAnsi="標楷體"/>
              </w:rPr>
            </w:pPr>
          </w:p>
        </w:tc>
        <w:tc>
          <w:tcPr>
            <w:tcW w:w="537" w:type="pct"/>
          </w:tcPr>
          <w:p w14:paraId="71D511E5" w14:textId="6400FBBA" w:rsidR="00E24265" w:rsidRPr="00615D4B" w:rsidDel="00CB3FDD" w:rsidRDefault="00E24265" w:rsidP="005F76AD">
            <w:pPr>
              <w:rPr>
                <w:del w:id="10539" w:author="阿毛" w:date="2021-05-21T17:53:00Z"/>
                <w:rFonts w:ascii="標楷體" w:eastAsia="標楷體" w:hAnsi="標楷體"/>
              </w:rPr>
            </w:pPr>
          </w:p>
        </w:tc>
        <w:tc>
          <w:tcPr>
            <w:tcW w:w="299" w:type="pct"/>
          </w:tcPr>
          <w:p w14:paraId="161C7781" w14:textId="14C60D21" w:rsidR="00E24265" w:rsidRPr="00615D4B" w:rsidDel="00CB3FDD" w:rsidRDefault="00E24265" w:rsidP="005F76AD">
            <w:pPr>
              <w:rPr>
                <w:del w:id="10540" w:author="阿毛" w:date="2021-05-21T17:53:00Z"/>
                <w:rFonts w:ascii="標楷體" w:eastAsia="標楷體" w:hAnsi="標楷體"/>
              </w:rPr>
            </w:pPr>
          </w:p>
        </w:tc>
        <w:tc>
          <w:tcPr>
            <w:tcW w:w="299" w:type="pct"/>
          </w:tcPr>
          <w:p w14:paraId="5D214656" w14:textId="0CF25673" w:rsidR="00E24265" w:rsidRPr="00615D4B" w:rsidDel="00CB3FDD" w:rsidRDefault="00E24265" w:rsidP="005F76AD">
            <w:pPr>
              <w:rPr>
                <w:del w:id="10541" w:author="阿毛" w:date="2021-05-21T17:53:00Z"/>
                <w:rFonts w:ascii="標楷體" w:eastAsia="標楷體" w:hAnsi="標楷體"/>
              </w:rPr>
            </w:pPr>
          </w:p>
        </w:tc>
        <w:tc>
          <w:tcPr>
            <w:tcW w:w="1643" w:type="pct"/>
          </w:tcPr>
          <w:p w14:paraId="60942D1A" w14:textId="47EB3ABD" w:rsidR="00E24265" w:rsidRPr="00615D4B" w:rsidDel="00CB3FDD" w:rsidRDefault="00E24265" w:rsidP="005F76AD">
            <w:pPr>
              <w:rPr>
                <w:del w:id="10542" w:author="阿毛" w:date="2021-05-21T17:53:00Z"/>
                <w:rFonts w:ascii="標楷體" w:eastAsia="標楷體" w:hAnsi="標楷體"/>
              </w:rPr>
            </w:pPr>
          </w:p>
        </w:tc>
      </w:tr>
      <w:tr w:rsidR="00E24265" w:rsidRPr="00615D4B" w:rsidDel="00CB3FDD" w14:paraId="5830489D" w14:textId="479DD4B3" w:rsidTr="005F76AD">
        <w:trPr>
          <w:trHeight w:val="291"/>
          <w:jc w:val="center"/>
          <w:del w:id="10543" w:author="阿毛" w:date="2021-05-21T17:53:00Z"/>
        </w:trPr>
        <w:tc>
          <w:tcPr>
            <w:tcW w:w="219" w:type="pct"/>
          </w:tcPr>
          <w:p w14:paraId="3D110C69" w14:textId="7FE5863A" w:rsidR="00E24265" w:rsidRPr="00D6003A" w:rsidDel="00CB3FDD" w:rsidRDefault="00E24265" w:rsidP="005F76AD">
            <w:pPr>
              <w:pStyle w:val="af9"/>
              <w:numPr>
                <w:ilvl w:val="0"/>
                <w:numId w:val="34"/>
              </w:numPr>
              <w:ind w:leftChars="0"/>
              <w:rPr>
                <w:del w:id="10544" w:author="阿毛" w:date="2021-05-21T17:53:00Z"/>
                <w:rFonts w:ascii="標楷體" w:eastAsia="標楷體" w:hAnsi="標楷體"/>
              </w:rPr>
            </w:pPr>
          </w:p>
        </w:tc>
        <w:tc>
          <w:tcPr>
            <w:tcW w:w="756" w:type="pct"/>
          </w:tcPr>
          <w:p w14:paraId="5215F07C" w14:textId="0040D630" w:rsidR="00E24265" w:rsidRPr="00615D4B" w:rsidDel="00CB3FDD" w:rsidRDefault="00E24265" w:rsidP="005F76AD">
            <w:pPr>
              <w:rPr>
                <w:del w:id="10545" w:author="阿毛" w:date="2021-05-21T17:53:00Z"/>
                <w:rFonts w:ascii="標楷體" w:eastAsia="標楷體" w:hAnsi="標楷體"/>
              </w:rPr>
            </w:pPr>
            <w:del w:id="10546" w:author="阿毛" w:date="2021-05-21T17:53:00Z">
              <w:r w:rsidRPr="00461CA9" w:rsidDel="00CB3FDD">
                <w:rPr>
                  <w:rFonts w:ascii="標楷體" w:eastAsia="標楷體" w:hAnsi="標楷體" w:hint="eastAsia"/>
                </w:rPr>
                <w:delText>撫養父母人數</w:delText>
              </w:r>
            </w:del>
          </w:p>
        </w:tc>
        <w:tc>
          <w:tcPr>
            <w:tcW w:w="624" w:type="pct"/>
          </w:tcPr>
          <w:p w14:paraId="2EB7A4CE" w14:textId="5265A157" w:rsidR="00E24265" w:rsidRPr="00615D4B" w:rsidDel="00CB3FDD" w:rsidRDefault="00E24265" w:rsidP="005F76AD">
            <w:pPr>
              <w:rPr>
                <w:del w:id="10547" w:author="阿毛" w:date="2021-05-21T17:53:00Z"/>
                <w:rFonts w:ascii="標楷體" w:eastAsia="標楷體" w:hAnsi="標楷體"/>
              </w:rPr>
            </w:pPr>
          </w:p>
        </w:tc>
        <w:tc>
          <w:tcPr>
            <w:tcW w:w="624" w:type="pct"/>
          </w:tcPr>
          <w:p w14:paraId="563A51EB" w14:textId="1FEB5F66" w:rsidR="00E24265" w:rsidRPr="00615D4B" w:rsidDel="00CB3FDD" w:rsidRDefault="00E24265" w:rsidP="005F76AD">
            <w:pPr>
              <w:rPr>
                <w:del w:id="10548" w:author="阿毛" w:date="2021-05-21T17:53:00Z"/>
                <w:rFonts w:ascii="標楷體" w:eastAsia="標楷體" w:hAnsi="標楷體"/>
              </w:rPr>
            </w:pPr>
          </w:p>
        </w:tc>
        <w:tc>
          <w:tcPr>
            <w:tcW w:w="537" w:type="pct"/>
          </w:tcPr>
          <w:p w14:paraId="16659178" w14:textId="23B79749" w:rsidR="00E24265" w:rsidRPr="00615D4B" w:rsidDel="00CB3FDD" w:rsidRDefault="00E24265" w:rsidP="005F76AD">
            <w:pPr>
              <w:rPr>
                <w:del w:id="10549" w:author="阿毛" w:date="2021-05-21T17:53:00Z"/>
                <w:rFonts w:ascii="標楷體" w:eastAsia="標楷體" w:hAnsi="標楷體"/>
              </w:rPr>
            </w:pPr>
          </w:p>
        </w:tc>
        <w:tc>
          <w:tcPr>
            <w:tcW w:w="299" w:type="pct"/>
          </w:tcPr>
          <w:p w14:paraId="518A6E0D" w14:textId="55338D15" w:rsidR="00E24265" w:rsidRPr="00615D4B" w:rsidDel="00CB3FDD" w:rsidRDefault="00E24265" w:rsidP="005F76AD">
            <w:pPr>
              <w:rPr>
                <w:del w:id="10550" w:author="阿毛" w:date="2021-05-21T17:53:00Z"/>
                <w:rFonts w:ascii="標楷體" w:eastAsia="標楷體" w:hAnsi="標楷體"/>
              </w:rPr>
            </w:pPr>
          </w:p>
        </w:tc>
        <w:tc>
          <w:tcPr>
            <w:tcW w:w="299" w:type="pct"/>
          </w:tcPr>
          <w:p w14:paraId="46ACD12C" w14:textId="35B835FF" w:rsidR="00E24265" w:rsidRPr="00615D4B" w:rsidDel="00CB3FDD" w:rsidRDefault="00E24265" w:rsidP="005F76AD">
            <w:pPr>
              <w:rPr>
                <w:del w:id="10551" w:author="阿毛" w:date="2021-05-21T17:53:00Z"/>
                <w:rFonts w:ascii="標楷體" w:eastAsia="標楷體" w:hAnsi="標楷體"/>
              </w:rPr>
            </w:pPr>
          </w:p>
        </w:tc>
        <w:tc>
          <w:tcPr>
            <w:tcW w:w="1643" w:type="pct"/>
          </w:tcPr>
          <w:p w14:paraId="6EE166C3" w14:textId="76FC4988" w:rsidR="00E24265" w:rsidRPr="00615D4B" w:rsidDel="00CB3FDD" w:rsidRDefault="00E24265" w:rsidP="005F76AD">
            <w:pPr>
              <w:rPr>
                <w:del w:id="10552" w:author="阿毛" w:date="2021-05-21T17:53:00Z"/>
                <w:rFonts w:ascii="標楷體" w:eastAsia="標楷體" w:hAnsi="標楷體"/>
              </w:rPr>
            </w:pPr>
          </w:p>
        </w:tc>
      </w:tr>
      <w:tr w:rsidR="00E24265" w:rsidRPr="00615D4B" w:rsidDel="00CB3FDD" w14:paraId="584CFFFA" w14:textId="75FCDC5A" w:rsidTr="005F76AD">
        <w:trPr>
          <w:trHeight w:val="291"/>
          <w:jc w:val="center"/>
          <w:del w:id="10553" w:author="阿毛" w:date="2021-05-21T17:53:00Z"/>
        </w:trPr>
        <w:tc>
          <w:tcPr>
            <w:tcW w:w="219" w:type="pct"/>
          </w:tcPr>
          <w:p w14:paraId="4F5E9FF4" w14:textId="0CF5BF42" w:rsidR="00E24265" w:rsidRPr="00D6003A" w:rsidDel="00CB3FDD" w:rsidRDefault="00E24265" w:rsidP="005F76AD">
            <w:pPr>
              <w:pStyle w:val="af9"/>
              <w:numPr>
                <w:ilvl w:val="0"/>
                <w:numId w:val="34"/>
              </w:numPr>
              <w:ind w:leftChars="0"/>
              <w:rPr>
                <w:del w:id="10554" w:author="阿毛" w:date="2021-05-21T17:53:00Z"/>
                <w:rFonts w:ascii="標楷體" w:eastAsia="標楷體" w:hAnsi="標楷體"/>
              </w:rPr>
            </w:pPr>
          </w:p>
        </w:tc>
        <w:tc>
          <w:tcPr>
            <w:tcW w:w="756" w:type="pct"/>
          </w:tcPr>
          <w:p w14:paraId="7C2B2336" w14:textId="66C1BC2F" w:rsidR="00E24265" w:rsidRPr="00615D4B" w:rsidDel="00CB3FDD" w:rsidRDefault="00E24265" w:rsidP="005F76AD">
            <w:pPr>
              <w:rPr>
                <w:del w:id="10555" w:author="阿毛" w:date="2021-05-21T17:53:00Z"/>
                <w:rFonts w:ascii="標楷體" w:eastAsia="標楷體" w:hAnsi="標楷體"/>
              </w:rPr>
            </w:pPr>
            <w:del w:id="10556" w:author="阿毛" w:date="2021-05-21T17:53:00Z">
              <w:r w:rsidRPr="00461CA9" w:rsidDel="00CB3FDD">
                <w:rPr>
                  <w:rFonts w:ascii="標楷體" w:eastAsia="標楷體" w:hAnsi="標楷體" w:hint="eastAsia"/>
                </w:rPr>
                <w:delText>撫養父母責任比率</w:delText>
              </w:r>
            </w:del>
          </w:p>
        </w:tc>
        <w:tc>
          <w:tcPr>
            <w:tcW w:w="624" w:type="pct"/>
          </w:tcPr>
          <w:p w14:paraId="1DF2CB13" w14:textId="315D46DE" w:rsidR="00E24265" w:rsidRPr="00615D4B" w:rsidDel="00CB3FDD" w:rsidRDefault="00E24265" w:rsidP="005F76AD">
            <w:pPr>
              <w:rPr>
                <w:del w:id="10557" w:author="阿毛" w:date="2021-05-21T17:53:00Z"/>
                <w:rFonts w:ascii="標楷體" w:eastAsia="標楷體" w:hAnsi="標楷體"/>
              </w:rPr>
            </w:pPr>
          </w:p>
        </w:tc>
        <w:tc>
          <w:tcPr>
            <w:tcW w:w="624" w:type="pct"/>
          </w:tcPr>
          <w:p w14:paraId="06656682" w14:textId="62748CC9" w:rsidR="00E24265" w:rsidRPr="00615D4B" w:rsidDel="00CB3FDD" w:rsidRDefault="00E24265" w:rsidP="005F76AD">
            <w:pPr>
              <w:rPr>
                <w:del w:id="10558" w:author="阿毛" w:date="2021-05-21T17:53:00Z"/>
                <w:rFonts w:ascii="標楷體" w:eastAsia="標楷體" w:hAnsi="標楷體"/>
              </w:rPr>
            </w:pPr>
          </w:p>
        </w:tc>
        <w:tc>
          <w:tcPr>
            <w:tcW w:w="537" w:type="pct"/>
          </w:tcPr>
          <w:p w14:paraId="7B1A2B17" w14:textId="2C49E891" w:rsidR="00E24265" w:rsidRPr="00615D4B" w:rsidDel="00CB3FDD" w:rsidRDefault="00E24265" w:rsidP="005F76AD">
            <w:pPr>
              <w:rPr>
                <w:del w:id="10559" w:author="阿毛" w:date="2021-05-21T17:53:00Z"/>
                <w:rFonts w:ascii="標楷體" w:eastAsia="標楷體" w:hAnsi="標楷體"/>
              </w:rPr>
            </w:pPr>
          </w:p>
        </w:tc>
        <w:tc>
          <w:tcPr>
            <w:tcW w:w="299" w:type="pct"/>
          </w:tcPr>
          <w:p w14:paraId="35F41574" w14:textId="2A6BCB95" w:rsidR="00E24265" w:rsidRPr="00615D4B" w:rsidDel="00CB3FDD" w:rsidRDefault="00E24265" w:rsidP="005F76AD">
            <w:pPr>
              <w:rPr>
                <w:del w:id="10560" w:author="阿毛" w:date="2021-05-21T17:53:00Z"/>
                <w:rFonts w:ascii="標楷體" w:eastAsia="標楷體" w:hAnsi="標楷體"/>
              </w:rPr>
            </w:pPr>
          </w:p>
        </w:tc>
        <w:tc>
          <w:tcPr>
            <w:tcW w:w="299" w:type="pct"/>
          </w:tcPr>
          <w:p w14:paraId="6FE7E5F8" w14:textId="046DE2DB" w:rsidR="00E24265" w:rsidRPr="00615D4B" w:rsidDel="00CB3FDD" w:rsidRDefault="00E24265" w:rsidP="005F76AD">
            <w:pPr>
              <w:rPr>
                <w:del w:id="10561" w:author="阿毛" w:date="2021-05-21T17:53:00Z"/>
                <w:rFonts w:ascii="標楷體" w:eastAsia="標楷體" w:hAnsi="標楷體"/>
              </w:rPr>
            </w:pPr>
          </w:p>
        </w:tc>
        <w:tc>
          <w:tcPr>
            <w:tcW w:w="1643" w:type="pct"/>
          </w:tcPr>
          <w:p w14:paraId="2E6E4B56" w14:textId="06A4A93A" w:rsidR="00E24265" w:rsidRPr="00615D4B" w:rsidDel="00CB3FDD" w:rsidRDefault="00E24265" w:rsidP="005F76AD">
            <w:pPr>
              <w:rPr>
                <w:del w:id="10562" w:author="阿毛" w:date="2021-05-21T17:53:00Z"/>
                <w:rFonts w:ascii="標楷體" w:eastAsia="標楷體" w:hAnsi="標楷體"/>
              </w:rPr>
            </w:pPr>
          </w:p>
        </w:tc>
      </w:tr>
      <w:tr w:rsidR="00E24265" w:rsidRPr="00615D4B" w:rsidDel="00CB3FDD" w14:paraId="5BAE6BA7" w14:textId="7924451E" w:rsidTr="005F76AD">
        <w:trPr>
          <w:trHeight w:val="291"/>
          <w:jc w:val="center"/>
          <w:del w:id="10563" w:author="阿毛" w:date="2021-05-21T17:53:00Z"/>
        </w:trPr>
        <w:tc>
          <w:tcPr>
            <w:tcW w:w="219" w:type="pct"/>
          </w:tcPr>
          <w:p w14:paraId="1D04FC94" w14:textId="009E5113" w:rsidR="00E24265" w:rsidRPr="00D6003A" w:rsidDel="00CB3FDD" w:rsidRDefault="00E24265" w:rsidP="005F76AD">
            <w:pPr>
              <w:pStyle w:val="af9"/>
              <w:numPr>
                <w:ilvl w:val="0"/>
                <w:numId w:val="34"/>
              </w:numPr>
              <w:ind w:leftChars="0"/>
              <w:rPr>
                <w:del w:id="10564" w:author="阿毛" w:date="2021-05-21T17:53:00Z"/>
                <w:rFonts w:ascii="標楷體" w:eastAsia="標楷體" w:hAnsi="標楷體"/>
              </w:rPr>
            </w:pPr>
          </w:p>
        </w:tc>
        <w:tc>
          <w:tcPr>
            <w:tcW w:w="756" w:type="pct"/>
          </w:tcPr>
          <w:p w14:paraId="635A7CAD" w14:textId="0BCC0E1B" w:rsidR="00E24265" w:rsidRPr="00615D4B" w:rsidDel="00CB3FDD" w:rsidRDefault="00E24265" w:rsidP="005F76AD">
            <w:pPr>
              <w:rPr>
                <w:del w:id="10565" w:author="阿毛" w:date="2021-05-21T17:53:00Z"/>
                <w:rFonts w:ascii="標楷體" w:eastAsia="標楷體" w:hAnsi="標楷體"/>
              </w:rPr>
            </w:pPr>
            <w:del w:id="10566" w:author="阿毛" w:date="2021-05-21T17:53:00Z">
              <w:r w:rsidRPr="00461CA9" w:rsidDel="00CB3FDD">
                <w:rPr>
                  <w:rFonts w:ascii="標楷體" w:eastAsia="標楷體" w:hAnsi="標楷體" w:hint="eastAsia"/>
                </w:rPr>
                <w:delText>其他法定撫養人數</w:delText>
              </w:r>
            </w:del>
          </w:p>
        </w:tc>
        <w:tc>
          <w:tcPr>
            <w:tcW w:w="624" w:type="pct"/>
          </w:tcPr>
          <w:p w14:paraId="216DDA8E" w14:textId="2E45CCF8" w:rsidR="00E24265" w:rsidRPr="00615D4B" w:rsidDel="00CB3FDD" w:rsidRDefault="00E24265" w:rsidP="005F76AD">
            <w:pPr>
              <w:rPr>
                <w:del w:id="10567" w:author="阿毛" w:date="2021-05-21T17:53:00Z"/>
                <w:rFonts w:ascii="標楷體" w:eastAsia="標楷體" w:hAnsi="標楷體"/>
              </w:rPr>
            </w:pPr>
          </w:p>
        </w:tc>
        <w:tc>
          <w:tcPr>
            <w:tcW w:w="624" w:type="pct"/>
          </w:tcPr>
          <w:p w14:paraId="0E664E09" w14:textId="46D5118C" w:rsidR="00E24265" w:rsidRPr="00615D4B" w:rsidDel="00CB3FDD" w:rsidRDefault="00E24265" w:rsidP="005F76AD">
            <w:pPr>
              <w:rPr>
                <w:del w:id="10568" w:author="阿毛" w:date="2021-05-21T17:53:00Z"/>
                <w:rFonts w:ascii="標楷體" w:eastAsia="標楷體" w:hAnsi="標楷體"/>
              </w:rPr>
            </w:pPr>
          </w:p>
        </w:tc>
        <w:tc>
          <w:tcPr>
            <w:tcW w:w="537" w:type="pct"/>
          </w:tcPr>
          <w:p w14:paraId="05CC5796" w14:textId="770EFE53" w:rsidR="00E24265" w:rsidRPr="00615D4B" w:rsidDel="00CB3FDD" w:rsidRDefault="00E24265" w:rsidP="005F76AD">
            <w:pPr>
              <w:rPr>
                <w:del w:id="10569" w:author="阿毛" w:date="2021-05-21T17:53:00Z"/>
                <w:rFonts w:ascii="標楷體" w:eastAsia="標楷體" w:hAnsi="標楷體"/>
              </w:rPr>
            </w:pPr>
          </w:p>
        </w:tc>
        <w:tc>
          <w:tcPr>
            <w:tcW w:w="299" w:type="pct"/>
          </w:tcPr>
          <w:p w14:paraId="0B48BE55" w14:textId="153FA786" w:rsidR="00E24265" w:rsidRPr="00615D4B" w:rsidDel="00CB3FDD" w:rsidRDefault="00E24265" w:rsidP="005F76AD">
            <w:pPr>
              <w:rPr>
                <w:del w:id="10570" w:author="阿毛" w:date="2021-05-21T17:53:00Z"/>
                <w:rFonts w:ascii="標楷體" w:eastAsia="標楷體" w:hAnsi="標楷體"/>
              </w:rPr>
            </w:pPr>
          </w:p>
        </w:tc>
        <w:tc>
          <w:tcPr>
            <w:tcW w:w="299" w:type="pct"/>
          </w:tcPr>
          <w:p w14:paraId="00BA7622" w14:textId="460A6C69" w:rsidR="00E24265" w:rsidRPr="00615D4B" w:rsidDel="00CB3FDD" w:rsidRDefault="00E24265" w:rsidP="005F76AD">
            <w:pPr>
              <w:rPr>
                <w:del w:id="10571" w:author="阿毛" w:date="2021-05-21T17:53:00Z"/>
                <w:rFonts w:ascii="標楷體" w:eastAsia="標楷體" w:hAnsi="標楷體"/>
              </w:rPr>
            </w:pPr>
          </w:p>
        </w:tc>
        <w:tc>
          <w:tcPr>
            <w:tcW w:w="1643" w:type="pct"/>
          </w:tcPr>
          <w:p w14:paraId="0C52B31F" w14:textId="18EDE2D8" w:rsidR="00E24265" w:rsidRPr="00615D4B" w:rsidDel="00CB3FDD" w:rsidRDefault="00E24265" w:rsidP="005F76AD">
            <w:pPr>
              <w:rPr>
                <w:del w:id="10572" w:author="阿毛" w:date="2021-05-21T17:53:00Z"/>
                <w:rFonts w:ascii="標楷體" w:eastAsia="標楷體" w:hAnsi="標楷體"/>
              </w:rPr>
            </w:pPr>
          </w:p>
        </w:tc>
      </w:tr>
      <w:tr w:rsidR="00E24265" w:rsidRPr="00615D4B" w:rsidDel="00CB3FDD" w14:paraId="41B9EBFB" w14:textId="670E51C0" w:rsidTr="005F76AD">
        <w:trPr>
          <w:trHeight w:val="291"/>
          <w:jc w:val="center"/>
          <w:del w:id="10573" w:author="阿毛" w:date="2021-05-21T17:53:00Z"/>
        </w:trPr>
        <w:tc>
          <w:tcPr>
            <w:tcW w:w="219" w:type="pct"/>
          </w:tcPr>
          <w:p w14:paraId="4D64BE45" w14:textId="7F7C8921" w:rsidR="00E24265" w:rsidRPr="00D6003A" w:rsidDel="00CB3FDD" w:rsidRDefault="00E24265" w:rsidP="005F76AD">
            <w:pPr>
              <w:pStyle w:val="af9"/>
              <w:numPr>
                <w:ilvl w:val="0"/>
                <w:numId w:val="34"/>
              </w:numPr>
              <w:ind w:leftChars="0"/>
              <w:rPr>
                <w:del w:id="10574" w:author="阿毛" w:date="2021-05-21T17:53:00Z"/>
                <w:rFonts w:ascii="標楷體" w:eastAsia="標楷體" w:hAnsi="標楷體"/>
              </w:rPr>
            </w:pPr>
          </w:p>
        </w:tc>
        <w:tc>
          <w:tcPr>
            <w:tcW w:w="756" w:type="pct"/>
          </w:tcPr>
          <w:p w14:paraId="2CE44212" w14:textId="5ADC2B45" w:rsidR="00E24265" w:rsidRPr="00615D4B" w:rsidDel="00CB3FDD" w:rsidRDefault="00E24265" w:rsidP="005F76AD">
            <w:pPr>
              <w:rPr>
                <w:del w:id="10575" w:author="阿毛" w:date="2021-05-21T17:53:00Z"/>
                <w:rFonts w:ascii="標楷體" w:eastAsia="標楷體" w:hAnsi="標楷體"/>
              </w:rPr>
            </w:pPr>
            <w:del w:id="10576" w:author="阿毛" w:date="2021-05-21T17:53:00Z">
              <w:r w:rsidRPr="00461CA9" w:rsidDel="00CB3FDD">
                <w:rPr>
                  <w:rFonts w:ascii="標楷體" w:eastAsia="標楷體" w:hAnsi="標楷體" w:hint="eastAsia"/>
                </w:rPr>
                <w:delText>其他法定撫養人之責任比率</w:delText>
              </w:r>
            </w:del>
          </w:p>
        </w:tc>
        <w:tc>
          <w:tcPr>
            <w:tcW w:w="624" w:type="pct"/>
          </w:tcPr>
          <w:p w14:paraId="4BC780AF" w14:textId="4B74ECE7" w:rsidR="00E24265" w:rsidRPr="00615D4B" w:rsidDel="00CB3FDD" w:rsidRDefault="00E24265" w:rsidP="005F76AD">
            <w:pPr>
              <w:rPr>
                <w:del w:id="10577" w:author="阿毛" w:date="2021-05-21T17:53:00Z"/>
                <w:rFonts w:ascii="標楷體" w:eastAsia="標楷體" w:hAnsi="標楷體"/>
              </w:rPr>
            </w:pPr>
          </w:p>
        </w:tc>
        <w:tc>
          <w:tcPr>
            <w:tcW w:w="624" w:type="pct"/>
          </w:tcPr>
          <w:p w14:paraId="3FA092BD" w14:textId="5FB136E7" w:rsidR="00E24265" w:rsidRPr="00615D4B" w:rsidDel="00CB3FDD" w:rsidRDefault="00E24265" w:rsidP="005F76AD">
            <w:pPr>
              <w:rPr>
                <w:del w:id="10578" w:author="阿毛" w:date="2021-05-21T17:53:00Z"/>
                <w:rFonts w:ascii="標楷體" w:eastAsia="標楷體" w:hAnsi="標楷體"/>
              </w:rPr>
            </w:pPr>
          </w:p>
        </w:tc>
        <w:tc>
          <w:tcPr>
            <w:tcW w:w="537" w:type="pct"/>
          </w:tcPr>
          <w:p w14:paraId="0E2A3C59" w14:textId="2C9425B8" w:rsidR="00E24265" w:rsidRPr="00615D4B" w:rsidDel="00CB3FDD" w:rsidRDefault="00E24265" w:rsidP="005F76AD">
            <w:pPr>
              <w:rPr>
                <w:del w:id="10579" w:author="阿毛" w:date="2021-05-21T17:53:00Z"/>
                <w:rFonts w:ascii="標楷體" w:eastAsia="標楷體" w:hAnsi="標楷體"/>
              </w:rPr>
            </w:pPr>
          </w:p>
        </w:tc>
        <w:tc>
          <w:tcPr>
            <w:tcW w:w="299" w:type="pct"/>
          </w:tcPr>
          <w:p w14:paraId="0559D417" w14:textId="4A77C99A" w:rsidR="00E24265" w:rsidRPr="00615D4B" w:rsidDel="00CB3FDD" w:rsidRDefault="00E24265" w:rsidP="005F76AD">
            <w:pPr>
              <w:rPr>
                <w:del w:id="10580" w:author="阿毛" w:date="2021-05-21T17:53:00Z"/>
                <w:rFonts w:ascii="標楷體" w:eastAsia="標楷體" w:hAnsi="標楷體"/>
              </w:rPr>
            </w:pPr>
          </w:p>
        </w:tc>
        <w:tc>
          <w:tcPr>
            <w:tcW w:w="299" w:type="pct"/>
          </w:tcPr>
          <w:p w14:paraId="622A1AD8" w14:textId="707DF6E7" w:rsidR="00E24265" w:rsidRPr="00615D4B" w:rsidDel="00CB3FDD" w:rsidRDefault="00E24265" w:rsidP="005F76AD">
            <w:pPr>
              <w:rPr>
                <w:del w:id="10581" w:author="阿毛" w:date="2021-05-21T17:53:00Z"/>
                <w:rFonts w:ascii="標楷體" w:eastAsia="標楷體" w:hAnsi="標楷體"/>
              </w:rPr>
            </w:pPr>
          </w:p>
        </w:tc>
        <w:tc>
          <w:tcPr>
            <w:tcW w:w="1643" w:type="pct"/>
          </w:tcPr>
          <w:p w14:paraId="0454BBEB" w14:textId="2B75F394" w:rsidR="00E24265" w:rsidRPr="00615D4B" w:rsidDel="00CB3FDD" w:rsidRDefault="00E24265" w:rsidP="005F76AD">
            <w:pPr>
              <w:rPr>
                <w:del w:id="10582" w:author="阿毛" w:date="2021-05-21T17:53:00Z"/>
                <w:rFonts w:ascii="標楷體" w:eastAsia="標楷體" w:hAnsi="標楷體"/>
              </w:rPr>
            </w:pPr>
          </w:p>
        </w:tc>
      </w:tr>
      <w:tr w:rsidR="00E24265" w:rsidRPr="00615D4B" w:rsidDel="00CB3FDD" w14:paraId="1510D6AF" w14:textId="20DF93E0" w:rsidTr="005F76AD">
        <w:trPr>
          <w:trHeight w:val="291"/>
          <w:jc w:val="center"/>
          <w:del w:id="10583" w:author="阿毛" w:date="2021-05-21T17:53:00Z"/>
        </w:trPr>
        <w:tc>
          <w:tcPr>
            <w:tcW w:w="219" w:type="pct"/>
          </w:tcPr>
          <w:p w14:paraId="149ECC36" w14:textId="2B631C8D" w:rsidR="00E24265" w:rsidRPr="00D6003A" w:rsidDel="00CB3FDD" w:rsidRDefault="00E24265" w:rsidP="005F76AD">
            <w:pPr>
              <w:pStyle w:val="af9"/>
              <w:numPr>
                <w:ilvl w:val="0"/>
                <w:numId w:val="34"/>
              </w:numPr>
              <w:ind w:leftChars="0"/>
              <w:rPr>
                <w:del w:id="10584" w:author="阿毛" w:date="2021-05-21T17:53:00Z"/>
                <w:rFonts w:ascii="標楷體" w:eastAsia="標楷體" w:hAnsi="標楷體"/>
              </w:rPr>
            </w:pPr>
          </w:p>
        </w:tc>
        <w:tc>
          <w:tcPr>
            <w:tcW w:w="756" w:type="pct"/>
          </w:tcPr>
          <w:p w14:paraId="2B0CE6CB" w14:textId="1F240525" w:rsidR="00E24265" w:rsidRPr="00615D4B" w:rsidDel="00CB3FDD" w:rsidRDefault="00E24265" w:rsidP="005F76AD">
            <w:pPr>
              <w:rPr>
                <w:del w:id="10585" w:author="阿毛" w:date="2021-05-21T17:53:00Z"/>
                <w:rFonts w:ascii="標楷體" w:eastAsia="標楷體" w:hAnsi="標楷體"/>
              </w:rPr>
            </w:pPr>
            <w:del w:id="10586" w:author="阿毛" w:date="2021-05-21T17:53:00Z">
              <w:r w:rsidRPr="00461CA9" w:rsidDel="00CB3FDD">
                <w:rPr>
                  <w:rFonts w:ascii="標楷體" w:eastAsia="標楷體" w:hAnsi="標楷體" w:hint="eastAsia"/>
                </w:rPr>
                <w:delText>屬二階段還款方案之階段註記</w:delText>
              </w:r>
            </w:del>
          </w:p>
        </w:tc>
        <w:tc>
          <w:tcPr>
            <w:tcW w:w="624" w:type="pct"/>
          </w:tcPr>
          <w:p w14:paraId="28FED5E9" w14:textId="43E62DBD" w:rsidR="00E24265" w:rsidRPr="00615D4B" w:rsidDel="00CB3FDD" w:rsidRDefault="00E24265" w:rsidP="005F76AD">
            <w:pPr>
              <w:rPr>
                <w:del w:id="10587" w:author="阿毛" w:date="2021-05-21T17:53:00Z"/>
                <w:rFonts w:ascii="標楷體" w:eastAsia="標楷體" w:hAnsi="標楷體"/>
              </w:rPr>
            </w:pPr>
          </w:p>
        </w:tc>
        <w:tc>
          <w:tcPr>
            <w:tcW w:w="624" w:type="pct"/>
          </w:tcPr>
          <w:p w14:paraId="53610F27" w14:textId="70758892" w:rsidR="00E24265" w:rsidRPr="00615D4B" w:rsidDel="00CB3FDD" w:rsidRDefault="00E24265" w:rsidP="005F76AD">
            <w:pPr>
              <w:rPr>
                <w:del w:id="10588" w:author="阿毛" w:date="2021-05-21T17:53:00Z"/>
                <w:rFonts w:ascii="標楷體" w:eastAsia="標楷體" w:hAnsi="標楷體"/>
              </w:rPr>
            </w:pPr>
          </w:p>
        </w:tc>
        <w:tc>
          <w:tcPr>
            <w:tcW w:w="537" w:type="pct"/>
          </w:tcPr>
          <w:p w14:paraId="4D8F3E42" w14:textId="68052BDE" w:rsidR="00E24265" w:rsidRPr="00615D4B" w:rsidDel="00CB3FDD" w:rsidRDefault="00E24265" w:rsidP="005F76AD">
            <w:pPr>
              <w:rPr>
                <w:del w:id="10589" w:author="阿毛" w:date="2021-05-21T17:53:00Z"/>
                <w:rFonts w:ascii="標楷體" w:eastAsia="標楷體" w:hAnsi="標楷體"/>
              </w:rPr>
            </w:pPr>
          </w:p>
        </w:tc>
        <w:tc>
          <w:tcPr>
            <w:tcW w:w="299" w:type="pct"/>
          </w:tcPr>
          <w:p w14:paraId="0B5443D2" w14:textId="2970D3F8" w:rsidR="00E24265" w:rsidRPr="00615D4B" w:rsidDel="00CB3FDD" w:rsidRDefault="00E24265" w:rsidP="005F76AD">
            <w:pPr>
              <w:rPr>
                <w:del w:id="10590" w:author="阿毛" w:date="2021-05-21T17:53:00Z"/>
                <w:rFonts w:ascii="標楷體" w:eastAsia="標楷體" w:hAnsi="標楷體"/>
              </w:rPr>
            </w:pPr>
          </w:p>
        </w:tc>
        <w:tc>
          <w:tcPr>
            <w:tcW w:w="299" w:type="pct"/>
          </w:tcPr>
          <w:p w14:paraId="3ABA7A99" w14:textId="68808F48" w:rsidR="00E24265" w:rsidRPr="00615D4B" w:rsidDel="00CB3FDD" w:rsidRDefault="00E24265" w:rsidP="005F76AD">
            <w:pPr>
              <w:rPr>
                <w:del w:id="10591" w:author="阿毛" w:date="2021-05-21T17:53:00Z"/>
                <w:rFonts w:ascii="標楷體" w:eastAsia="標楷體" w:hAnsi="標楷體"/>
              </w:rPr>
            </w:pPr>
          </w:p>
        </w:tc>
        <w:tc>
          <w:tcPr>
            <w:tcW w:w="1643" w:type="pct"/>
          </w:tcPr>
          <w:p w14:paraId="1EFE18F9" w14:textId="2705B438" w:rsidR="00E24265" w:rsidRPr="00615D4B" w:rsidDel="00CB3FDD" w:rsidRDefault="00E24265" w:rsidP="005F76AD">
            <w:pPr>
              <w:rPr>
                <w:del w:id="10592" w:author="阿毛" w:date="2021-05-21T17:53:00Z"/>
                <w:rFonts w:ascii="標楷體" w:eastAsia="標楷體" w:hAnsi="標楷體"/>
              </w:rPr>
            </w:pPr>
          </w:p>
        </w:tc>
      </w:tr>
      <w:tr w:rsidR="00E24265" w:rsidRPr="00615D4B" w:rsidDel="00CB3FDD" w14:paraId="25E92619" w14:textId="332E6ED5" w:rsidTr="005F76AD">
        <w:trPr>
          <w:trHeight w:val="291"/>
          <w:jc w:val="center"/>
          <w:del w:id="10593" w:author="阿毛" w:date="2021-05-21T17:53:00Z"/>
        </w:trPr>
        <w:tc>
          <w:tcPr>
            <w:tcW w:w="219" w:type="pct"/>
          </w:tcPr>
          <w:p w14:paraId="4208C354" w14:textId="3C38AF73" w:rsidR="00E24265" w:rsidRPr="00D6003A" w:rsidDel="00CB3FDD" w:rsidRDefault="00E24265" w:rsidP="005F76AD">
            <w:pPr>
              <w:pStyle w:val="af9"/>
              <w:numPr>
                <w:ilvl w:val="0"/>
                <w:numId w:val="34"/>
              </w:numPr>
              <w:ind w:leftChars="0"/>
              <w:rPr>
                <w:del w:id="10594" w:author="阿毛" w:date="2021-05-21T17:53:00Z"/>
                <w:rFonts w:ascii="標楷體" w:eastAsia="標楷體" w:hAnsi="標楷體"/>
              </w:rPr>
            </w:pPr>
          </w:p>
        </w:tc>
        <w:tc>
          <w:tcPr>
            <w:tcW w:w="756" w:type="pct"/>
          </w:tcPr>
          <w:p w14:paraId="653A397E" w14:textId="1C0D47CB" w:rsidR="00E24265" w:rsidRPr="00615D4B" w:rsidDel="00CB3FDD" w:rsidRDefault="00E24265" w:rsidP="005F76AD">
            <w:pPr>
              <w:rPr>
                <w:del w:id="10595" w:author="阿毛" w:date="2021-05-21T17:53:00Z"/>
                <w:rFonts w:ascii="標楷體" w:eastAsia="標楷體" w:hAnsi="標楷體"/>
              </w:rPr>
            </w:pPr>
            <w:del w:id="10596" w:author="阿毛" w:date="2021-05-21T17:53:00Z">
              <w:r w:rsidRPr="00461CA9" w:rsidDel="00CB3FDD">
                <w:rPr>
                  <w:rFonts w:ascii="標楷體" w:eastAsia="標楷體" w:hAnsi="標楷體" w:hint="eastAsia"/>
                </w:rPr>
                <w:delText>第一階段最後一期應繳金額</w:delText>
              </w:r>
            </w:del>
          </w:p>
        </w:tc>
        <w:tc>
          <w:tcPr>
            <w:tcW w:w="624" w:type="pct"/>
          </w:tcPr>
          <w:p w14:paraId="05BC77A9" w14:textId="4487F097" w:rsidR="00E24265" w:rsidRPr="00615D4B" w:rsidDel="00CB3FDD" w:rsidRDefault="00E24265" w:rsidP="005F76AD">
            <w:pPr>
              <w:rPr>
                <w:del w:id="10597" w:author="阿毛" w:date="2021-05-21T17:53:00Z"/>
                <w:rFonts w:ascii="標楷體" w:eastAsia="標楷體" w:hAnsi="標楷體"/>
              </w:rPr>
            </w:pPr>
          </w:p>
        </w:tc>
        <w:tc>
          <w:tcPr>
            <w:tcW w:w="624" w:type="pct"/>
          </w:tcPr>
          <w:p w14:paraId="2A473C8D" w14:textId="2E25B363" w:rsidR="00E24265" w:rsidRPr="00615D4B" w:rsidDel="00CB3FDD" w:rsidRDefault="00E24265" w:rsidP="005F76AD">
            <w:pPr>
              <w:rPr>
                <w:del w:id="10598" w:author="阿毛" w:date="2021-05-21T17:53:00Z"/>
                <w:rFonts w:ascii="標楷體" w:eastAsia="標楷體" w:hAnsi="標楷體"/>
              </w:rPr>
            </w:pPr>
          </w:p>
        </w:tc>
        <w:tc>
          <w:tcPr>
            <w:tcW w:w="537" w:type="pct"/>
          </w:tcPr>
          <w:p w14:paraId="09EAC2DF" w14:textId="775FB155" w:rsidR="00E24265" w:rsidRPr="00615D4B" w:rsidDel="00CB3FDD" w:rsidRDefault="00E24265" w:rsidP="005F76AD">
            <w:pPr>
              <w:rPr>
                <w:del w:id="10599" w:author="阿毛" w:date="2021-05-21T17:53:00Z"/>
                <w:rFonts w:ascii="標楷體" w:eastAsia="標楷體" w:hAnsi="標楷體"/>
              </w:rPr>
            </w:pPr>
          </w:p>
        </w:tc>
        <w:tc>
          <w:tcPr>
            <w:tcW w:w="299" w:type="pct"/>
          </w:tcPr>
          <w:p w14:paraId="0E4289BB" w14:textId="2D22F7F3" w:rsidR="00E24265" w:rsidRPr="00615D4B" w:rsidDel="00CB3FDD" w:rsidRDefault="00E24265" w:rsidP="005F76AD">
            <w:pPr>
              <w:rPr>
                <w:del w:id="10600" w:author="阿毛" w:date="2021-05-21T17:53:00Z"/>
                <w:rFonts w:ascii="標楷體" w:eastAsia="標楷體" w:hAnsi="標楷體"/>
              </w:rPr>
            </w:pPr>
          </w:p>
        </w:tc>
        <w:tc>
          <w:tcPr>
            <w:tcW w:w="299" w:type="pct"/>
          </w:tcPr>
          <w:p w14:paraId="29AA7E90" w14:textId="318EF8AC" w:rsidR="00E24265" w:rsidRPr="00615D4B" w:rsidDel="00CB3FDD" w:rsidRDefault="00E24265" w:rsidP="005F76AD">
            <w:pPr>
              <w:rPr>
                <w:del w:id="10601" w:author="阿毛" w:date="2021-05-21T17:53:00Z"/>
                <w:rFonts w:ascii="標楷體" w:eastAsia="標楷體" w:hAnsi="標楷體"/>
              </w:rPr>
            </w:pPr>
          </w:p>
        </w:tc>
        <w:tc>
          <w:tcPr>
            <w:tcW w:w="1643" w:type="pct"/>
          </w:tcPr>
          <w:p w14:paraId="0CC61390" w14:textId="54E6BEB1" w:rsidR="00E24265" w:rsidRPr="00615D4B" w:rsidDel="00CB3FDD" w:rsidRDefault="00E24265" w:rsidP="005F76AD">
            <w:pPr>
              <w:rPr>
                <w:del w:id="10602" w:author="阿毛" w:date="2021-05-21T17:53:00Z"/>
                <w:rFonts w:ascii="標楷體" w:eastAsia="標楷體" w:hAnsi="標楷體"/>
              </w:rPr>
            </w:pPr>
          </w:p>
        </w:tc>
      </w:tr>
      <w:tr w:rsidR="00E24265" w:rsidRPr="00615D4B" w:rsidDel="00CB3FDD" w14:paraId="50F90A19" w14:textId="52A9F338" w:rsidTr="005F76AD">
        <w:trPr>
          <w:trHeight w:val="291"/>
          <w:jc w:val="center"/>
          <w:del w:id="10603" w:author="阿毛" w:date="2021-05-21T17:53:00Z"/>
        </w:trPr>
        <w:tc>
          <w:tcPr>
            <w:tcW w:w="219" w:type="pct"/>
          </w:tcPr>
          <w:p w14:paraId="7C675C0E" w14:textId="175EB5C0" w:rsidR="00E24265" w:rsidRPr="00D6003A" w:rsidDel="00CB3FDD" w:rsidRDefault="00E24265" w:rsidP="005F76AD">
            <w:pPr>
              <w:pStyle w:val="af9"/>
              <w:numPr>
                <w:ilvl w:val="0"/>
                <w:numId w:val="34"/>
              </w:numPr>
              <w:ind w:leftChars="0"/>
              <w:rPr>
                <w:del w:id="10604" w:author="阿毛" w:date="2021-05-21T17:53:00Z"/>
                <w:rFonts w:ascii="標楷體" w:eastAsia="標楷體" w:hAnsi="標楷體"/>
              </w:rPr>
            </w:pPr>
          </w:p>
        </w:tc>
        <w:tc>
          <w:tcPr>
            <w:tcW w:w="756" w:type="pct"/>
          </w:tcPr>
          <w:p w14:paraId="24437029" w14:textId="7421B1D2" w:rsidR="00E24265" w:rsidRPr="00615D4B" w:rsidDel="00CB3FDD" w:rsidRDefault="00E24265" w:rsidP="005F76AD">
            <w:pPr>
              <w:rPr>
                <w:del w:id="10605" w:author="阿毛" w:date="2021-05-21T17:53:00Z"/>
                <w:rFonts w:ascii="標楷體" w:eastAsia="標楷體" w:hAnsi="標楷體"/>
              </w:rPr>
            </w:pPr>
            <w:del w:id="10606" w:author="阿毛" w:date="2021-05-21T17:53:00Z">
              <w:r w:rsidRPr="00461CA9" w:rsidDel="00CB3FDD">
                <w:rPr>
                  <w:rFonts w:ascii="標楷體" w:eastAsia="標楷體" w:hAnsi="標楷體" w:hint="eastAsia"/>
                </w:rPr>
                <w:delText>第二階段期數</w:delText>
              </w:r>
            </w:del>
          </w:p>
        </w:tc>
        <w:tc>
          <w:tcPr>
            <w:tcW w:w="624" w:type="pct"/>
          </w:tcPr>
          <w:p w14:paraId="4A329E19" w14:textId="4BAFC4E4" w:rsidR="00E24265" w:rsidRPr="00615D4B" w:rsidDel="00CB3FDD" w:rsidRDefault="00E24265" w:rsidP="005F76AD">
            <w:pPr>
              <w:rPr>
                <w:del w:id="10607" w:author="阿毛" w:date="2021-05-21T17:53:00Z"/>
                <w:rFonts w:ascii="標楷體" w:eastAsia="標楷體" w:hAnsi="標楷體"/>
              </w:rPr>
            </w:pPr>
          </w:p>
        </w:tc>
        <w:tc>
          <w:tcPr>
            <w:tcW w:w="624" w:type="pct"/>
          </w:tcPr>
          <w:p w14:paraId="12E810AF" w14:textId="3121458E" w:rsidR="00E24265" w:rsidRPr="00615D4B" w:rsidDel="00CB3FDD" w:rsidRDefault="00E24265" w:rsidP="005F76AD">
            <w:pPr>
              <w:rPr>
                <w:del w:id="10608" w:author="阿毛" w:date="2021-05-21T17:53:00Z"/>
                <w:rFonts w:ascii="標楷體" w:eastAsia="標楷體" w:hAnsi="標楷體"/>
              </w:rPr>
            </w:pPr>
          </w:p>
        </w:tc>
        <w:tc>
          <w:tcPr>
            <w:tcW w:w="537" w:type="pct"/>
          </w:tcPr>
          <w:p w14:paraId="6BD4B6C1" w14:textId="6476338C" w:rsidR="00E24265" w:rsidRPr="00615D4B" w:rsidDel="00CB3FDD" w:rsidRDefault="00E24265" w:rsidP="005F76AD">
            <w:pPr>
              <w:rPr>
                <w:del w:id="10609" w:author="阿毛" w:date="2021-05-21T17:53:00Z"/>
                <w:rFonts w:ascii="標楷體" w:eastAsia="標楷體" w:hAnsi="標楷體"/>
              </w:rPr>
            </w:pPr>
          </w:p>
        </w:tc>
        <w:tc>
          <w:tcPr>
            <w:tcW w:w="299" w:type="pct"/>
          </w:tcPr>
          <w:p w14:paraId="5A73F842" w14:textId="25A46F55" w:rsidR="00E24265" w:rsidRPr="00615D4B" w:rsidDel="00CB3FDD" w:rsidRDefault="00E24265" w:rsidP="005F76AD">
            <w:pPr>
              <w:rPr>
                <w:del w:id="10610" w:author="阿毛" w:date="2021-05-21T17:53:00Z"/>
                <w:rFonts w:ascii="標楷體" w:eastAsia="標楷體" w:hAnsi="標楷體"/>
              </w:rPr>
            </w:pPr>
          </w:p>
        </w:tc>
        <w:tc>
          <w:tcPr>
            <w:tcW w:w="299" w:type="pct"/>
          </w:tcPr>
          <w:p w14:paraId="2E07D66B" w14:textId="304FD1D1" w:rsidR="00E24265" w:rsidRPr="00615D4B" w:rsidDel="00CB3FDD" w:rsidRDefault="00E24265" w:rsidP="005F76AD">
            <w:pPr>
              <w:rPr>
                <w:del w:id="10611" w:author="阿毛" w:date="2021-05-21T17:53:00Z"/>
                <w:rFonts w:ascii="標楷體" w:eastAsia="標楷體" w:hAnsi="標楷體"/>
              </w:rPr>
            </w:pPr>
          </w:p>
        </w:tc>
        <w:tc>
          <w:tcPr>
            <w:tcW w:w="1643" w:type="pct"/>
          </w:tcPr>
          <w:p w14:paraId="7DB9838F" w14:textId="013112C6" w:rsidR="00E24265" w:rsidRPr="00615D4B" w:rsidDel="00CB3FDD" w:rsidRDefault="00E24265" w:rsidP="005F76AD">
            <w:pPr>
              <w:rPr>
                <w:del w:id="10612" w:author="阿毛" w:date="2021-05-21T17:53:00Z"/>
                <w:rFonts w:ascii="標楷體" w:eastAsia="標楷體" w:hAnsi="標楷體"/>
              </w:rPr>
            </w:pPr>
          </w:p>
        </w:tc>
      </w:tr>
      <w:tr w:rsidR="00E24265" w:rsidRPr="00615D4B" w:rsidDel="00CB3FDD" w14:paraId="2EB99E0C" w14:textId="196DA15E" w:rsidTr="005F76AD">
        <w:trPr>
          <w:trHeight w:val="291"/>
          <w:jc w:val="center"/>
          <w:del w:id="10613" w:author="阿毛" w:date="2021-05-21T17:53:00Z"/>
        </w:trPr>
        <w:tc>
          <w:tcPr>
            <w:tcW w:w="219" w:type="pct"/>
          </w:tcPr>
          <w:p w14:paraId="7D053260" w14:textId="5CE49B83" w:rsidR="00E24265" w:rsidRPr="00D6003A" w:rsidDel="00CB3FDD" w:rsidRDefault="00E24265" w:rsidP="005F76AD">
            <w:pPr>
              <w:pStyle w:val="af9"/>
              <w:numPr>
                <w:ilvl w:val="0"/>
                <w:numId w:val="34"/>
              </w:numPr>
              <w:ind w:leftChars="0"/>
              <w:rPr>
                <w:del w:id="10614" w:author="阿毛" w:date="2021-05-21T17:53:00Z"/>
                <w:rFonts w:ascii="標楷體" w:eastAsia="標楷體" w:hAnsi="標楷體"/>
              </w:rPr>
            </w:pPr>
          </w:p>
        </w:tc>
        <w:tc>
          <w:tcPr>
            <w:tcW w:w="756" w:type="pct"/>
          </w:tcPr>
          <w:p w14:paraId="4B6A9026" w14:textId="2454E169" w:rsidR="00E24265" w:rsidRPr="00615D4B" w:rsidDel="00CB3FDD" w:rsidRDefault="00E24265" w:rsidP="005F76AD">
            <w:pPr>
              <w:rPr>
                <w:del w:id="10615" w:author="阿毛" w:date="2021-05-21T17:53:00Z"/>
                <w:rFonts w:ascii="標楷體" w:eastAsia="標楷體" w:hAnsi="標楷體"/>
              </w:rPr>
            </w:pPr>
            <w:del w:id="10616" w:author="阿毛" w:date="2021-05-21T17:53:00Z">
              <w:r w:rsidRPr="00461CA9" w:rsidDel="00CB3FDD">
                <w:rPr>
                  <w:rFonts w:ascii="標楷體" w:eastAsia="標楷體" w:hAnsi="標楷體" w:hint="eastAsia"/>
                </w:rPr>
                <w:delText>第二階段利率</w:delText>
              </w:r>
            </w:del>
          </w:p>
        </w:tc>
        <w:tc>
          <w:tcPr>
            <w:tcW w:w="624" w:type="pct"/>
          </w:tcPr>
          <w:p w14:paraId="5228E4A2" w14:textId="67583336" w:rsidR="00E24265" w:rsidRPr="00615D4B" w:rsidDel="00CB3FDD" w:rsidRDefault="00E24265" w:rsidP="005F76AD">
            <w:pPr>
              <w:rPr>
                <w:del w:id="10617" w:author="阿毛" w:date="2021-05-21T17:53:00Z"/>
                <w:rFonts w:ascii="標楷體" w:eastAsia="標楷體" w:hAnsi="標楷體"/>
              </w:rPr>
            </w:pPr>
          </w:p>
        </w:tc>
        <w:tc>
          <w:tcPr>
            <w:tcW w:w="624" w:type="pct"/>
          </w:tcPr>
          <w:p w14:paraId="05D80B19" w14:textId="3DB1960E" w:rsidR="00E24265" w:rsidRPr="00615D4B" w:rsidDel="00CB3FDD" w:rsidRDefault="00E24265" w:rsidP="005F76AD">
            <w:pPr>
              <w:rPr>
                <w:del w:id="10618" w:author="阿毛" w:date="2021-05-21T17:53:00Z"/>
                <w:rFonts w:ascii="標楷體" w:eastAsia="標楷體" w:hAnsi="標楷體"/>
              </w:rPr>
            </w:pPr>
          </w:p>
        </w:tc>
        <w:tc>
          <w:tcPr>
            <w:tcW w:w="537" w:type="pct"/>
          </w:tcPr>
          <w:p w14:paraId="4C2E754E" w14:textId="60D65F17" w:rsidR="00E24265" w:rsidRPr="00615D4B" w:rsidDel="00CB3FDD" w:rsidRDefault="00E24265" w:rsidP="005F76AD">
            <w:pPr>
              <w:rPr>
                <w:del w:id="10619" w:author="阿毛" w:date="2021-05-21T17:53:00Z"/>
                <w:rFonts w:ascii="標楷體" w:eastAsia="標楷體" w:hAnsi="標楷體"/>
              </w:rPr>
            </w:pPr>
          </w:p>
        </w:tc>
        <w:tc>
          <w:tcPr>
            <w:tcW w:w="299" w:type="pct"/>
          </w:tcPr>
          <w:p w14:paraId="2D570628" w14:textId="1B0AE48D" w:rsidR="00E24265" w:rsidRPr="00615D4B" w:rsidDel="00CB3FDD" w:rsidRDefault="00E24265" w:rsidP="005F76AD">
            <w:pPr>
              <w:rPr>
                <w:del w:id="10620" w:author="阿毛" w:date="2021-05-21T17:53:00Z"/>
                <w:rFonts w:ascii="標楷體" w:eastAsia="標楷體" w:hAnsi="標楷體"/>
              </w:rPr>
            </w:pPr>
          </w:p>
        </w:tc>
        <w:tc>
          <w:tcPr>
            <w:tcW w:w="299" w:type="pct"/>
          </w:tcPr>
          <w:p w14:paraId="7E93F7AE" w14:textId="0BEEBDFB" w:rsidR="00E24265" w:rsidRPr="00615D4B" w:rsidDel="00CB3FDD" w:rsidRDefault="00E24265" w:rsidP="005F76AD">
            <w:pPr>
              <w:rPr>
                <w:del w:id="10621" w:author="阿毛" w:date="2021-05-21T17:53:00Z"/>
                <w:rFonts w:ascii="標楷體" w:eastAsia="標楷體" w:hAnsi="標楷體"/>
              </w:rPr>
            </w:pPr>
          </w:p>
        </w:tc>
        <w:tc>
          <w:tcPr>
            <w:tcW w:w="1643" w:type="pct"/>
          </w:tcPr>
          <w:p w14:paraId="0D91D589" w14:textId="60FB07F8" w:rsidR="00E24265" w:rsidRPr="00615D4B" w:rsidDel="00CB3FDD" w:rsidRDefault="00E24265" w:rsidP="005F76AD">
            <w:pPr>
              <w:rPr>
                <w:del w:id="10622" w:author="阿毛" w:date="2021-05-21T17:53:00Z"/>
                <w:rFonts w:ascii="標楷體" w:eastAsia="標楷體" w:hAnsi="標楷體"/>
              </w:rPr>
            </w:pPr>
          </w:p>
        </w:tc>
      </w:tr>
      <w:tr w:rsidR="00E24265" w:rsidRPr="00615D4B" w:rsidDel="00CB3FDD" w14:paraId="7D1532D8" w14:textId="21A8CFD6" w:rsidTr="005F76AD">
        <w:trPr>
          <w:trHeight w:val="291"/>
          <w:jc w:val="center"/>
          <w:del w:id="10623" w:author="阿毛" w:date="2021-05-21T17:53:00Z"/>
        </w:trPr>
        <w:tc>
          <w:tcPr>
            <w:tcW w:w="219" w:type="pct"/>
          </w:tcPr>
          <w:p w14:paraId="21F0EB75" w14:textId="1DD458AF" w:rsidR="00E24265" w:rsidRPr="00D6003A" w:rsidDel="00CB3FDD" w:rsidRDefault="00E24265" w:rsidP="005F76AD">
            <w:pPr>
              <w:pStyle w:val="af9"/>
              <w:numPr>
                <w:ilvl w:val="0"/>
                <w:numId w:val="34"/>
              </w:numPr>
              <w:ind w:leftChars="0"/>
              <w:rPr>
                <w:del w:id="10624" w:author="阿毛" w:date="2021-05-21T17:53:00Z"/>
                <w:rFonts w:ascii="標楷體" w:eastAsia="標楷體" w:hAnsi="標楷體"/>
              </w:rPr>
            </w:pPr>
          </w:p>
        </w:tc>
        <w:tc>
          <w:tcPr>
            <w:tcW w:w="756" w:type="pct"/>
          </w:tcPr>
          <w:p w14:paraId="3285AAB7" w14:textId="1B4DD027" w:rsidR="00E24265" w:rsidRPr="00615D4B" w:rsidDel="00CB3FDD" w:rsidRDefault="00E24265" w:rsidP="005F76AD">
            <w:pPr>
              <w:rPr>
                <w:del w:id="10625" w:author="阿毛" w:date="2021-05-21T17:53:00Z"/>
                <w:rFonts w:ascii="標楷體" w:eastAsia="標楷體" w:hAnsi="標楷體"/>
              </w:rPr>
            </w:pPr>
            <w:del w:id="10626" w:author="阿毛" w:date="2021-05-21T17:53:00Z">
              <w:r w:rsidRPr="00461CA9" w:rsidDel="00CB3FDD">
                <w:rPr>
                  <w:rFonts w:ascii="標楷體" w:eastAsia="標楷體" w:hAnsi="標楷體" w:hint="eastAsia"/>
                </w:rPr>
                <w:delText>第二階段協商方案估計月付金</w:delText>
              </w:r>
            </w:del>
          </w:p>
        </w:tc>
        <w:tc>
          <w:tcPr>
            <w:tcW w:w="624" w:type="pct"/>
          </w:tcPr>
          <w:p w14:paraId="4CF305B2" w14:textId="13371DBF" w:rsidR="00E24265" w:rsidRPr="00615D4B" w:rsidDel="00CB3FDD" w:rsidRDefault="00E24265" w:rsidP="005F76AD">
            <w:pPr>
              <w:rPr>
                <w:del w:id="10627" w:author="阿毛" w:date="2021-05-21T17:53:00Z"/>
                <w:rFonts w:ascii="標楷體" w:eastAsia="標楷體" w:hAnsi="標楷體"/>
              </w:rPr>
            </w:pPr>
          </w:p>
        </w:tc>
        <w:tc>
          <w:tcPr>
            <w:tcW w:w="624" w:type="pct"/>
          </w:tcPr>
          <w:p w14:paraId="222E67FD" w14:textId="447CD6FE" w:rsidR="00E24265" w:rsidRPr="00615D4B" w:rsidDel="00CB3FDD" w:rsidRDefault="00E24265" w:rsidP="005F76AD">
            <w:pPr>
              <w:rPr>
                <w:del w:id="10628" w:author="阿毛" w:date="2021-05-21T17:53:00Z"/>
                <w:rFonts w:ascii="標楷體" w:eastAsia="標楷體" w:hAnsi="標楷體"/>
              </w:rPr>
            </w:pPr>
          </w:p>
        </w:tc>
        <w:tc>
          <w:tcPr>
            <w:tcW w:w="537" w:type="pct"/>
          </w:tcPr>
          <w:p w14:paraId="69582515" w14:textId="0450A75E" w:rsidR="00E24265" w:rsidRPr="00615D4B" w:rsidDel="00CB3FDD" w:rsidRDefault="00E24265" w:rsidP="005F76AD">
            <w:pPr>
              <w:rPr>
                <w:del w:id="10629" w:author="阿毛" w:date="2021-05-21T17:53:00Z"/>
                <w:rFonts w:ascii="標楷體" w:eastAsia="標楷體" w:hAnsi="標楷體"/>
              </w:rPr>
            </w:pPr>
          </w:p>
        </w:tc>
        <w:tc>
          <w:tcPr>
            <w:tcW w:w="299" w:type="pct"/>
          </w:tcPr>
          <w:p w14:paraId="75937E1A" w14:textId="25317381" w:rsidR="00E24265" w:rsidRPr="00615D4B" w:rsidDel="00CB3FDD" w:rsidRDefault="00E24265" w:rsidP="005F76AD">
            <w:pPr>
              <w:rPr>
                <w:del w:id="10630" w:author="阿毛" w:date="2021-05-21T17:53:00Z"/>
                <w:rFonts w:ascii="標楷體" w:eastAsia="標楷體" w:hAnsi="標楷體"/>
              </w:rPr>
            </w:pPr>
          </w:p>
        </w:tc>
        <w:tc>
          <w:tcPr>
            <w:tcW w:w="299" w:type="pct"/>
          </w:tcPr>
          <w:p w14:paraId="3659A5BB" w14:textId="7528D1BC" w:rsidR="00E24265" w:rsidRPr="00615D4B" w:rsidDel="00CB3FDD" w:rsidRDefault="00E24265" w:rsidP="005F76AD">
            <w:pPr>
              <w:rPr>
                <w:del w:id="10631" w:author="阿毛" w:date="2021-05-21T17:53:00Z"/>
                <w:rFonts w:ascii="標楷體" w:eastAsia="標楷體" w:hAnsi="標楷體"/>
              </w:rPr>
            </w:pPr>
          </w:p>
        </w:tc>
        <w:tc>
          <w:tcPr>
            <w:tcW w:w="1643" w:type="pct"/>
          </w:tcPr>
          <w:p w14:paraId="2837BB32" w14:textId="3A030A24" w:rsidR="00E24265" w:rsidRPr="00615D4B" w:rsidDel="00CB3FDD" w:rsidRDefault="00E24265" w:rsidP="005F76AD">
            <w:pPr>
              <w:rPr>
                <w:del w:id="10632" w:author="阿毛" w:date="2021-05-21T17:53:00Z"/>
                <w:rFonts w:ascii="標楷體" w:eastAsia="標楷體" w:hAnsi="標楷體"/>
              </w:rPr>
            </w:pPr>
          </w:p>
        </w:tc>
      </w:tr>
      <w:tr w:rsidR="00E24265" w:rsidRPr="00615D4B" w:rsidDel="00CB3FDD" w14:paraId="7C139773" w14:textId="173636B2" w:rsidTr="005F76AD">
        <w:trPr>
          <w:trHeight w:val="291"/>
          <w:jc w:val="center"/>
          <w:del w:id="10633" w:author="阿毛" w:date="2021-05-21T17:53:00Z"/>
        </w:trPr>
        <w:tc>
          <w:tcPr>
            <w:tcW w:w="219" w:type="pct"/>
          </w:tcPr>
          <w:p w14:paraId="314C85D3" w14:textId="643A0687" w:rsidR="00E24265" w:rsidRPr="00D6003A" w:rsidDel="00CB3FDD" w:rsidRDefault="00E24265" w:rsidP="005F76AD">
            <w:pPr>
              <w:pStyle w:val="af9"/>
              <w:numPr>
                <w:ilvl w:val="0"/>
                <w:numId w:val="34"/>
              </w:numPr>
              <w:ind w:leftChars="0"/>
              <w:rPr>
                <w:del w:id="10634" w:author="阿毛" w:date="2021-05-21T17:53:00Z"/>
                <w:rFonts w:ascii="標楷體" w:eastAsia="標楷體" w:hAnsi="標楷體"/>
              </w:rPr>
            </w:pPr>
          </w:p>
        </w:tc>
        <w:tc>
          <w:tcPr>
            <w:tcW w:w="756" w:type="pct"/>
          </w:tcPr>
          <w:p w14:paraId="5FB6C525" w14:textId="63EAC9F5" w:rsidR="00E24265" w:rsidRPr="00615D4B" w:rsidDel="00CB3FDD" w:rsidRDefault="00E24265" w:rsidP="005F76AD">
            <w:pPr>
              <w:rPr>
                <w:del w:id="10635" w:author="阿毛" w:date="2021-05-21T17:53:00Z"/>
                <w:rFonts w:ascii="標楷體" w:eastAsia="標楷體" w:hAnsi="標楷體"/>
              </w:rPr>
            </w:pPr>
            <w:del w:id="10636" w:author="阿毛" w:date="2021-05-21T17:53:00Z">
              <w:r w:rsidRPr="00461CA9" w:rsidDel="00CB3FDD">
                <w:rPr>
                  <w:rFonts w:ascii="標楷體" w:eastAsia="標楷體" w:hAnsi="標楷體" w:hint="eastAsia"/>
                </w:rPr>
                <w:delText>第二階段最後一期應繳金額</w:delText>
              </w:r>
            </w:del>
          </w:p>
        </w:tc>
        <w:tc>
          <w:tcPr>
            <w:tcW w:w="624" w:type="pct"/>
          </w:tcPr>
          <w:p w14:paraId="01B5FFF3" w14:textId="4152AB6C" w:rsidR="00E24265" w:rsidRPr="00615D4B" w:rsidDel="00CB3FDD" w:rsidRDefault="00E24265" w:rsidP="005F76AD">
            <w:pPr>
              <w:rPr>
                <w:del w:id="10637" w:author="阿毛" w:date="2021-05-21T17:53:00Z"/>
                <w:rFonts w:ascii="標楷體" w:eastAsia="標楷體" w:hAnsi="標楷體"/>
              </w:rPr>
            </w:pPr>
          </w:p>
        </w:tc>
        <w:tc>
          <w:tcPr>
            <w:tcW w:w="624" w:type="pct"/>
          </w:tcPr>
          <w:p w14:paraId="3E28C925" w14:textId="1B872BE6" w:rsidR="00E24265" w:rsidRPr="00615D4B" w:rsidDel="00CB3FDD" w:rsidRDefault="00E24265" w:rsidP="005F76AD">
            <w:pPr>
              <w:rPr>
                <w:del w:id="10638" w:author="阿毛" w:date="2021-05-21T17:53:00Z"/>
                <w:rFonts w:ascii="標楷體" w:eastAsia="標楷體" w:hAnsi="標楷體"/>
              </w:rPr>
            </w:pPr>
          </w:p>
        </w:tc>
        <w:tc>
          <w:tcPr>
            <w:tcW w:w="537" w:type="pct"/>
          </w:tcPr>
          <w:p w14:paraId="3DB96F4E" w14:textId="2BABCBFB" w:rsidR="00E24265" w:rsidRPr="00615D4B" w:rsidDel="00CB3FDD" w:rsidRDefault="00E24265" w:rsidP="005F76AD">
            <w:pPr>
              <w:rPr>
                <w:del w:id="10639" w:author="阿毛" w:date="2021-05-21T17:53:00Z"/>
                <w:rFonts w:ascii="標楷體" w:eastAsia="標楷體" w:hAnsi="標楷體"/>
              </w:rPr>
            </w:pPr>
          </w:p>
        </w:tc>
        <w:tc>
          <w:tcPr>
            <w:tcW w:w="299" w:type="pct"/>
          </w:tcPr>
          <w:p w14:paraId="0DEFCC2B" w14:textId="78BD2336" w:rsidR="00E24265" w:rsidRPr="00615D4B" w:rsidDel="00CB3FDD" w:rsidRDefault="00E24265" w:rsidP="005F76AD">
            <w:pPr>
              <w:rPr>
                <w:del w:id="10640" w:author="阿毛" w:date="2021-05-21T17:53:00Z"/>
                <w:rFonts w:ascii="標楷體" w:eastAsia="標楷體" w:hAnsi="標楷體"/>
              </w:rPr>
            </w:pPr>
          </w:p>
        </w:tc>
        <w:tc>
          <w:tcPr>
            <w:tcW w:w="299" w:type="pct"/>
          </w:tcPr>
          <w:p w14:paraId="43785660" w14:textId="0AFCD651" w:rsidR="00E24265" w:rsidRPr="00615D4B" w:rsidDel="00CB3FDD" w:rsidRDefault="00E24265" w:rsidP="005F76AD">
            <w:pPr>
              <w:rPr>
                <w:del w:id="10641" w:author="阿毛" w:date="2021-05-21T17:53:00Z"/>
                <w:rFonts w:ascii="標楷體" w:eastAsia="標楷體" w:hAnsi="標楷體"/>
              </w:rPr>
            </w:pPr>
          </w:p>
        </w:tc>
        <w:tc>
          <w:tcPr>
            <w:tcW w:w="1643" w:type="pct"/>
          </w:tcPr>
          <w:p w14:paraId="7A968906" w14:textId="20B6931B" w:rsidR="00E24265" w:rsidRPr="00615D4B" w:rsidDel="00CB3FDD" w:rsidRDefault="00E24265" w:rsidP="005F76AD">
            <w:pPr>
              <w:rPr>
                <w:del w:id="10642" w:author="阿毛" w:date="2021-05-21T17:53:00Z"/>
                <w:rFonts w:ascii="標楷體" w:eastAsia="標楷體" w:hAnsi="標楷體"/>
              </w:rPr>
            </w:pPr>
          </w:p>
        </w:tc>
      </w:tr>
      <w:tr w:rsidR="00E24265" w:rsidRPr="00615D4B" w:rsidDel="00CB3FDD" w14:paraId="51DC2728" w14:textId="3DE074DE" w:rsidTr="005F76AD">
        <w:trPr>
          <w:trHeight w:val="291"/>
          <w:jc w:val="center"/>
          <w:del w:id="10643" w:author="阿毛" w:date="2021-05-21T17:53:00Z"/>
        </w:trPr>
        <w:tc>
          <w:tcPr>
            <w:tcW w:w="219" w:type="pct"/>
          </w:tcPr>
          <w:p w14:paraId="16A602C0" w14:textId="15DD13DF" w:rsidR="00E24265" w:rsidRPr="00D6003A" w:rsidDel="00CB3FDD" w:rsidRDefault="00E24265" w:rsidP="005F76AD">
            <w:pPr>
              <w:pStyle w:val="af9"/>
              <w:numPr>
                <w:ilvl w:val="0"/>
                <w:numId w:val="34"/>
              </w:numPr>
              <w:ind w:leftChars="0"/>
              <w:rPr>
                <w:del w:id="10644" w:author="阿毛" w:date="2021-05-21T17:53:00Z"/>
                <w:rFonts w:ascii="標楷體" w:eastAsia="標楷體" w:hAnsi="標楷體"/>
              </w:rPr>
            </w:pPr>
          </w:p>
        </w:tc>
        <w:tc>
          <w:tcPr>
            <w:tcW w:w="756" w:type="pct"/>
          </w:tcPr>
          <w:p w14:paraId="79C44FD8" w14:textId="1CB43F1A" w:rsidR="00E24265" w:rsidRPr="00615D4B" w:rsidDel="00CB3FDD" w:rsidRDefault="00E24265" w:rsidP="005F76AD">
            <w:pPr>
              <w:rPr>
                <w:del w:id="10645" w:author="阿毛" w:date="2021-05-21T17:53:00Z"/>
                <w:rFonts w:ascii="標楷體" w:eastAsia="標楷體" w:hAnsi="標楷體"/>
              </w:rPr>
            </w:pPr>
            <w:del w:id="10646" w:author="阿毛" w:date="2021-05-21T17:53:00Z">
              <w:r w:rsidRPr="00461CA9" w:rsidDel="00CB3FDD">
                <w:rPr>
                  <w:rFonts w:ascii="標楷體" w:eastAsia="標楷體" w:hAnsi="標楷體" w:hint="eastAsia"/>
                </w:rPr>
                <w:delText>轉JCIC文字檔日期</w:delText>
              </w:r>
            </w:del>
          </w:p>
        </w:tc>
        <w:tc>
          <w:tcPr>
            <w:tcW w:w="624" w:type="pct"/>
          </w:tcPr>
          <w:p w14:paraId="7B381856" w14:textId="49E57733" w:rsidR="00E24265" w:rsidRPr="00615D4B" w:rsidDel="00CB3FDD" w:rsidRDefault="00E24265" w:rsidP="005F76AD">
            <w:pPr>
              <w:rPr>
                <w:del w:id="10647" w:author="阿毛" w:date="2021-05-21T17:53:00Z"/>
                <w:rFonts w:ascii="標楷體" w:eastAsia="標楷體" w:hAnsi="標楷體"/>
              </w:rPr>
            </w:pPr>
          </w:p>
        </w:tc>
        <w:tc>
          <w:tcPr>
            <w:tcW w:w="624" w:type="pct"/>
          </w:tcPr>
          <w:p w14:paraId="320A99A6" w14:textId="031AC68F" w:rsidR="00E24265" w:rsidRPr="00615D4B" w:rsidDel="00CB3FDD" w:rsidRDefault="00E24265" w:rsidP="005F76AD">
            <w:pPr>
              <w:rPr>
                <w:del w:id="10648" w:author="阿毛" w:date="2021-05-21T17:53:00Z"/>
                <w:rFonts w:ascii="標楷體" w:eastAsia="標楷體" w:hAnsi="標楷體"/>
              </w:rPr>
            </w:pPr>
          </w:p>
        </w:tc>
        <w:tc>
          <w:tcPr>
            <w:tcW w:w="537" w:type="pct"/>
          </w:tcPr>
          <w:p w14:paraId="5BB53943" w14:textId="3540060F" w:rsidR="00E24265" w:rsidRPr="00615D4B" w:rsidDel="00CB3FDD" w:rsidRDefault="00E24265" w:rsidP="005F76AD">
            <w:pPr>
              <w:rPr>
                <w:del w:id="10649" w:author="阿毛" w:date="2021-05-21T17:53:00Z"/>
                <w:rFonts w:ascii="標楷體" w:eastAsia="標楷體" w:hAnsi="標楷體"/>
              </w:rPr>
            </w:pPr>
          </w:p>
        </w:tc>
        <w:tc>
          <w:tcPr>
            <w:tcW w:w="299" w:type="pct"/>
          </w:tcPr>
          <w:p w14:paraId="5262B5E0" w14:textId="74354A6F" w:rsidR="00E24265" w:rsidRPr="00615D4B" w:rsidDel="00CB3FDD" w:rsidRDefault="00E24265" w:rsidP="005F76AD">
            <w:pPr>
              <w:rPr>
                <w:del w:id="10650" w:author="阿毛" w:date="2021-05-21T17:53:00Z"/>
                <w:rFonts w:ascii="標楷體" w:eastAsia="標楷體" w:hAnsi="標楷體"/>
              </w:rPr>
            </w:pPr>
          </w:p>
        </w:tc>
        <w:tc>
          <w:tcPr>
            <w:tcW w:w="299" w:type="pct"/>
          </w:tcPr>
          <w:p w14:paraId="2FE839DA" w14:textId="3B758520" w:rsidR="00E24265" w:rsidRPr="00615D4B" w:rsidDel="00CB3FDD" w:rsidRDefault="00E24265" w:rsidP="005F76AD">
            <w:pPr>
              <w:rPr>
                <w:del w:id="10651" w:author="阿毛" w:date="2021-05-21T17:53:00Z"/>
                <w:rFonts w:ascii="標楷體" w:eastAsia="標楷體" w:hAnsi="標楷體"/>
              </w:rPr>
            </w:pPr>
          </w:p>
        </w:tc>
        <w:tc>
          <w:tcPr>
            <w:tcW w:w="1643" w:type="pct"/>
          </w:tcPr>
          <w:p w14:paraId="7B00341D" w14:textId="2680FFC2" w:rsidR="00E24265" w:rsidRPr="00615D4B" w:rsidDel="00CB3FDD" w:rsidRDefault="00E24265" w:rsidP="005F76AD">
            <w:pPr>
              <w:rPr>
                <w:del w:id="10652" w:author="阿毛" w:date="2021-05-21T17:53:00Z"/>
                <w:rFonts w:ascii="標楷體" w:eastAsia="標楷體" w:hAnsi="標楷體"/>
              </w:rPr>
            </w:pPr>
          </w:p>
        </w:tc>
      </w:tr>
    </w:tbl>
    <w:p w14:paraId="05D715A8" w14:textId="66F035BF" w:rsidR="00E24265" w:rsidDel="00CB3FDD" w:rsidRDefault="00E24265" w:rsidP="00F62379">
      <w:pPr>
        <w:pStyle w:val="42"/>
        <w:spacing w:after="72"/>
        <w:ind w:leftChars="0" w:left="0"/>
        <w:rPr>
          <w:del w:id="10653" w:author="阿毛" w:date="2021-05-21T17:53:00Z"/>
          <w:rFonts w:hAnsi="標楷體"/>
        </w:rPr>
      </w:pPr>
    </w:p>
    <w:p w14:paraId="276685A1" w14:textId="5B0FB89B" w:rsidR="00E24265" w:rsidDel="00CB3FDD" w:rsidRDefault="00E24265">
      <w:pPr>
        <w:widowControl/>
        <w:rPr>
          <w:del w:id="10654" w:author="阿毛" w:date="2021-05-21T17:53:00Z"/>
          <w:rFonts w:ascii="Arial" w:eastAsia="標楷體" w:hAnsi="標楷體" w:cs="標楷體"/>
          <w:kern w:val="0"/>
          <w:szCs w:val="28"/>
        </w:rPr>
      </w:pPr>
      <w:del w:id="10655" w:author="阿毛" w:date="2021-05-21T17:53:00Z">
        <w:r w:rsidDel="00CB3FDD">
          <w:rPr>
            <w:rFonts w:hAnsi="標楷體"/>
          </w:rPr>
          <w:br w:type="page"/>
        </w:r>
      </w:del>
    </w:p>
    <w:p w14:paraId="232142CA" w14:textId="4FB92574" w:rsidR="00E24265" w:rsidRPr="00A03472" w:rsidDel="00CB3FDD" w:rsidRDefault="00E24265">
      <w:pPr>
        <w:pStyle w:val="3"/>
        <w:numPr>
          <w:ilvl w:val="2"/>
          <w:numId w:val="92"/>
        </w:numPr>
        <w:rPr>
          <w:del w:id="10656" w:author="阿毛" w:date="2021-05-21T17:53:00Z"/>
          <w:rFonts w:ascii="標楷體" w:hAnsi="標楷體"/>
        </w:rPr>
        <w:pPrChange w:id="10657" w:author="智誠 楊" w:date="2021-05-10T09:50:00Z">
          <w:pPr>
            <w:pStyle w:val="3"/>
            <w:numPr>
              <w:ilvl w:val="2"/>
              <w:numId w:val="1"/>
            </w:numPr>
            <w:ind w:left="1247" w:hanging="680"/>
          </w:pPr>
        </w:pPrChange>
      </w:pPr>
      <w:del w:id="10658" w:author="阿毛" w:date="2021-05-21T17:53:00Z">
        <w:r w:rsidDel="00CB3FDD">
          <w:rPr>
            <w:rFonts w:ascii="標楷體" w:hAnsi="標楷體"/>
          </w:rPr>
          <w:delText>L</w:delText>
        </w:r>
        <w:r w:rsidDel="00CB3FDD">
          <w:rPr>
            <w:rFonts w:ascii="標楷體" w:hAnsi="標楷體" w:hint="eastAsia"/>
          </w:rPr>
          <w:delText>8306</w:delText>
        </w:r>
        <w:r w:rsidRPr="00733495" w:rsidDel="00CB3FDD">
          <w:rPr>
            <w:rFonts w:ascii="標楷體" w:hAnsi="標楷體" w:hint="eastAsia"/>
          </w:rPr>
          <w:delText>回報是否同意債務清償方案資料</w:delText>
        </w:r>
      </w:del>
    </w:p>
    <w:p w14:paraId="4E0BF5EE" w14:textId="5659C273" w:rsidR="00E24265" w:rsidRPr="003972CE" w:rsidDel="00CB3FDD" w:rsidRDefault="00E24265">
      <w:pPr>
        <w:pStyle w:val="a"/>
        <w:rPr>
          <w:del w:id="10659" w:author="阿毛" w:date="2021-05-21T17:53:00Z"/>
        </w:rPr>
      </w:pPr>
      <w:del w:id="10660" w:author="阿毛" w:date="2021-05-21T17:53:00Z">
        <w:r w:rsidRPr="00615D4B" w:rsidDel="00CB3FDD">
          <w:delText>功能說明</w:delText>
        </w:r>
      </w:del>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E24265" w:rsidRPr="00615D4B" w:rsidDel="00CB3FDD" w14:paraId="34B1B236" w14:textId="5F10BB25" w:rsidTr="005F76AD">
        <w:trPr>
          <w:trHeight w:val="277"/>
          <w:del w:id="10661" w:author="阿毛" w:date="2021-05-21T17:53:00Z"/>
        </w:trPr>
        <w:tc>
          <w:tcPr>
            <w:tcW w:w="1548" w:type="dxa"/>
            <w:tcBorders>
              <w:top w:val="single" w:sz="8" w:space="0" w:color="000000"/>
              <w:bottom w:val="single" w:sz="8" w:space="0" w:color="000000"/>
              <w:right w:val="single" w:sz="8" w:space="0" w:color="000000"/>
            </w:tcBorders>
            <w:shd w:val="clear" w:color="auto" w:fill="F3F3F3"/>
          </w:tcPr>
          <w:p w14:paraId="3BE68E4B" w14:textId="0D6F339B" w:rsidR="00E24265" w:rsidRPr="00615D4B" w:rsidDel="00CB3FDD" w:rsidRDefault="00E24265" w:rsidP="005F76AD">
            <w:pPr>
              <w:rPr>
                <w:del w:id="10662" w:author="阿毛" w:date="2021-05-21T17:53:00Z"/>
                <w:rFonts w:ascii="標楷體" w:eastAsia="標楷體" w:hAnsi="標楷體"/>
              </w:rPr>
            </w:pPr>
            <w:del w:id="10663" w:author="阿毛" w:date="2021-05-21T17:53:00Z">
              <w:r w:rsidRPr="00615D4B" w:rsidDel="00CB3FDD">
                <w:rPr>
                  <w:rFonts w:ascii="標楷體" w:eastAsia="標楷體" w:hAnsi="標楷體"/>
                </w:rPr>
                <w:delText xml:space="preserve">功能名稱 </w:delText>
              </w:r>
            </w:del>
          </w:p>
        </w:tc>
        <w:tc>
          <w:tcPr>
            <w:tcW w:w="6318" w:type="dxa"/>
            <w:tcBorders>
              <w:top w:val="single" w:sz="8" w:space="0" w:color="000000"/>
              <w:left w:val="single" w:sz="8" w:space="0" w:color="000000"/>
              <w:bottom w:val="single" w:sz="8" w:space="0" w:color="000000"/>
            </w:tcBorders>
          </w:tcPr>
          <w:p w14:paraId="16ED9D21" w14:textId="7CC9A6CB" w:rsidR="00E24265" w:rsidRPr="00615D4B" w:rsidDel="00CB3FDD" w:rsidRDefault="00E24265" w:rsidP="005F76AD">
            <w:pPr>
              <w:rPr>
                <w:del w:id="10664" w:author="阿毛" w:date="2021-05-21T17:53:00Z"/>
                <w:rFonts w:ascii="標楷體" w:eastAsia="標楷體" w:hAnsi="標楷體"/>
              </w:rPr>
            </w:pPr>
            <w:del w:id="10665" w:author="阿毛" w:date="2021-05-21T17:53:00Z">
              <w:r w:rsidRPr="00733495" w:rsidDel="00CB3FDD">
                <w:rPr>
                  <w:rFonts w:ascii="標楷體" w:eastAsia="標楷體" w:hAnsi="標楷體" w:hint="eastAsia"/>
                </w:rPr>
                <w:delText>回報是否同意債務清償方案資料</w:delText>
              </w:r>
            </w:del>
          </w:p>
        </w:tc>
      </w:tr>
      <w:tr w:rsidR="00E24265" w:rsidRPr="00615D4B" w:rsidDel="00CB3FDD" w14:paraId="32EF4610" w14:textId="6506A930" w:rsidTr="005F76AD">
        <w:trPr>
          <w:trHeight w:val="277"/>
          <w:del w:id="10666" w:author="阿毛" w:date="2021-05-21T17:53:00Z"/>
        </w:trPr>
        <w:tc>
          <w:tcPr>
            <w:tcW w:w="1548" w:type="dxa"/>
            <w:tcBorders>
              <w:top w:val="single" w:sz="8" w:space="0" w:color="000000"/>
              <w:bottom w:val="single" w:sz="8" w:space="0" w:color="000000"/>
              <w:right w:val="single" w:sz="8" w:space="0" w:color="000000"/>
            </w:tcBorders>
            <w:shd w:val="clear" w:color="auto" w:fill="F3F3F3"/>
          </w:tcPr>
          <w:p w14:paraId="200E9670" w14:textId="32F571CA" w:rsidR="00E24265" w:rsidRPr="00615D4B" w:rsidDel="00CB3FDD" w:rsidRDefault="00E24265" w:rsidP="005F76AD">
            <w:pPr>
              <w:rPr>
                <w:del w:id="10667" w:author="阿毛" w:date="2021-05-21T17:53:00Z"/>
                <w:rFonts w:ascii="標楷體" w:eastAsia="標楷體" w:hAnsi="標楷體"/>
              </w:rPr>
            </w:pPr>
            <w:del w:id="10668" w:author="阿毛" w:date="2021-05-21T17:53:00Z">
              <w:r w:rsidRPr="00615D4B" w:rsidDel="00CB3FDD">
                <w:rPr>
                  <w:rFonts w:ascii="標楷體" w:eastAsia="標楷體" w:hAnsi="標楷體"/>
                </w:rPr>
                <w:delText>進入條件</w:delText>
              </w:r>
            </w:del>
          </w:p>
        </w:tc>
        <w:tc>
          <w:tcPr>
            <w:tcW w:w="6318" w:type="dxa"/>
            <w:tcBorders>
              <w:top w:val="single" w:sz="8" w:space="0" w:color="000000"/>
              <w:left w:val="single" w:sz="8" w:space="0" w:color="000000"/>
              <w:bottom w:val="single" w:sz="8" w:space="0" w:color="000000"/>
            </w:tcBorders>
          </w:tcPr>
          <w:p w14:paraId="6AAE11D7" w14:textId="0D1B227C" w:rsidR="00E24265" w:rsidRPr="00615D4B" w:rsidDel="00CB3FDD" w:rsidRDefault="00E24265" w:rsidP="005F76AD">
            <w:pPr>
              <w:rPr>
                <w:del w:id="10669" w:author="阿毛" w:date="2021-05-21T17:53:00Z"/>
                <w:rFonts w:ascii="標楷體" w:eastAsia="標楷體" w:hAnsi="標楷體"/>
              </w:rPr>
            </w:pPr>
          </w:p>
        </w:tc>
      </w:tr>
      <w:tr w:rsidR="00E24265" w:rsidRPr="00615D4B" w:rsidDel="00CB3FDD" w14:paraId="30CE4997" w14:textId="6C7C15BB" w:rsidTr="005F76AD">
        <w:trPr>
          <w:trHeight w:val="773"/>
          <w:del w:id="10670" w:author="阿毛" w:date="2021-05-21T17:53:00Z"/>
        </w:trPr>
        <w:tc>
          <w:tcPr>
            <w:tcW w:w="1548" w:type="dxa"/>
            <w:tcBorders>
              <w:top w:val="single" w:sz="8" w:space="0" w:color="000000"/>
              <w:bottom w:val="single" w:sz="8" w:space="0" w:color="000000"/>
              <w:right w:val="single" w:sz="8" w:space="0" w:color="000000"/>
            </w:tcBorders>
            <w:shd w:val="clear" w:color="auto" w:fill="F3F3F3"/>
          </w:tcPr>
          <w:p w14:paraId="205FAF4D" w14:textId="6040FA43" w:rsidR="00E24265" w:rsidRPr="00615D4B" w:rsidDel="00CB3FDD" w:rsidRDefault="00E24265" w:rsidP="005F76AD">
            <w:pPr>
              <w:rPr>
                <w:del w:id="10671" w:author="阿毛" w:date="2021-05-21T17:53:00Z"/>
                <w:rFonts w:ascii="標楷體" w:eastAsia="標楷體" w:hAnsi="標楷體"/>
              </w:rPr>
            </w:pPr>
            <w:del w:id="10672" w:author="阿毛" w:date="2021-05-21T17:53:00Z">
              <w:r w:rsidRPr="00615D4B" w:rsidDel="00CB3FDD">
                <w:rPr>
                  <w:rFonts w:ascii="標楷體" w:eastAsia="標楷體" w:hAnsi="標楷體"/>
                </w:rPr>
                <w:delText xml:space="preserve">基本流程 </w:delText>
              </w:r>
            </w:del>
          </w:p>
        </w:tc>
        <w:tc>
          <w:tcPr>
            <w:tcW w:w="6318" w:type="dxa"/>
            <w:tcBorders>
              <w:top w:val="single" w:sz="8" w:space="0" w:color="000000"/>
              <w:left w:val="single" w:sz="8" w:space="0" w:color="000000"/>
              <w:bottom w:val="single" w:sz="8" w:space="0" w:color="000000"/>
            </w:tcBorders>
          </w:tcPr>
          <w:p w14:paraId="11D4EE7F" w14:textId="37CDC7F0" w:rsidR="00E24265" w:rsidRPr="00615D4B" w:rsidDel="00CB3FDD" w:rsidRDefault="00E24265" w:rsidP="005F76AD">
            <w:pPr>
              <w:rPr>
                <w:del w:id="10673" w:author="阿毛" w:date="2021-05-21T17:53:00Z"/>
                <w:rFonts w:ascii="標楷體" w:eastAsia="標楷體" w:hAnsi="標楷體"/>
              </w:rPr>
            </w:pPr>
          </w:p>
        </w:tc>
      </w:tr>
      <w:tr w:rsidR="00E24265" w:rsidRPr="00615D4B" w:rsidDel="00CB3FDD" w14:paraId="40C21CA1" w14:textId="7D170A11" w:rsidTr="005F76AD">
        <w:trPr>
          <w:trHeight w:val="321"/>
          <w:del w:id="10674" w:author="阿毛" w:date="2021-05-21T17:53:00Z"/>
        </w:trPr>
        <w:tc>
          <w:tcPr>
            <w:tcW w:w="1548" w:type="dxa"/>
            <w:tcBorders>
              <w:top w:val="single" w:sz="8" w:space="0" w:color="000000"/>
              <w:bottom w:val="single" w:sz="8" w:space="0" w:color="000000"/>
              <w:right w:val="single" w:sz="8" w:space="0" w:color="000000"/>
            </w:tcBorders>
            <w:shd w:val="clear" w:color="auto" w:fill="F3F3F3"/>
          </w:tcPr>
          <w:p w14:paraId="74E9FC52" w14:textId="0115FAB5" w:rsidR="00E24265" w:rsidRPr="00615D4B" w:rsidDel="00CB3FDD" w:rsidRDefault="00E24265" w:rsidP="005F76AD">
            <w:pPr>
              <w:rPr>
                <w:del w:id="10675" w:author="阿毛" w:date="2021-05-21T17:53:00Z"/>
                <w:rFonts w:ascii="標楷體" w:eastAsia="標楷體" w:hAnsi="標楷體"/>
              </w:rPr>
            </w:pPr>
            <w:del w:id="10676" w:author="阿毛" w:date="2021-05-21T17:53:00Z">
              <w:r w:rsidRPr="00615D4B" w:rsidDel="00CB3FDD">
                <w:rPr>
                  <w:rFonts w:ascii="標楷體" w:eastAsia="標楷體" w:hAnsi="標楷體"/>
                </w:rPr>
                <w:delText>選用流程</w:delText>
              </w:r>
            </w:del>
          </w:p>
        </w:tc>
        <w:tc>
          <w:tcPr>
            <w:tcW w:w="6318" w:type="dxa"/>
            <w:tcBorders>
              <w:top w:val="single" w:sz="8" w:space="0" w:color="000000"/>
              <w:left w:val="single" w:sz="8" w:space="0" w:color="000000"/>
              <w:bottom w:val="single" w:sz="8" w:space="0" w:color="000000"/>
            </w:tcBorders>
          </w:tcPr>
          <w:p w14:paraId="4F81C728" w14:textId="433FAE85" w:rsidR="00E24265" w:rsidRPr="00615D4B" w:rsidDel="00CB3FDD" w:rsidRDefault="00E24265" w:rsidP="005F76AD">
            <w:pPr>
              <w:rPr>
                <w:del w:id="10677" w:author="阿毛" w:date="2021-05-21T17:53:00Z"/>
                <w:rFonts w:ascii="標楷體" w:eastAsia="標楷體" w:hAnsi="標楷體"/>
              </w:rPr>
            </w:pPr>
          </w:p>
        </w:tc>
      </w:tr>
      <w:tr w:rsidR="00E24265" w:rsidRPr="00615D4B" w:rsidDel="00CB3FDD" w14:paraId="3812F248" w14:textId="0C6D4BC7" w:rsidTr="005F76AD">
        <w:trPr>
          <w:trHeight w:val="1311"/>
          <w:del w:id="10678" w:author="阿毛" w:date="2021-05-21T17:53:00Z"/>
        </w:trPr>
        <w:tc>
          <w:tcPr>
            <w:tcW w:w="1548" w:type="dxa"/>
            <w:tcBorders>
              <w:top w:val="single" w:sz="8" w:space="0" w:color="000000"/>
              <w:bottom w:val="single" w:sz="8" w:space="0" w:color="000000"/>
              <w:right w:val="single" w:sz="8" w:space="0" w:color="000000"/>
            </w:tcBorders>
            <w:shd w:val="clear" w:color="auto" w:fill="F3F3F3"/>
          </w:tcPr>
          <w:p w14:paraId="71D110D2" w14:textId="6DD13342" w:rsidR="00E24265" w:rsidRPr="00615D4B" w:rsidDel="00CB3FDD" w:rsidRDefault="00E24265" w:rsidP="005F76AD">
            <w:pPr>
              <w:rPr>
                <w:del w:id="10679" w:author="阿毛" w:date="2021-05-21T17:53:00Z"/>
                <w:rFonts w:ascii="標楷體" w:eastAsia="標楷體" w:hAnsi="標楷體"/>
              </w:rPr>
            </w:pPr>
            <w:del w:id="10680" w:author="阿毛" w:date="2021-05-21T17:53:00Z">
              <w:r w:rsidRPr="00615D4B" w:rsidDel="00CB3FDD">
                <w:rPr>
                  <w:rFonts w:ascii="標楷體" w:eastAsia="標楷體" w:hAnsi="標楷體"/>
                </w:rPr>
                <w:delText>例外流程</w:delText>
              </w:r>
            </w:del>
          </w:p>
        </w:tc>
        <w:tc>
          <w:tcPr>
            <w:tcW w:w="6318" w:type="dxa"/>
            <w:tcBorders>
              <w:top w:val="single" w:sz="8" w:space="0" w:color="000000"/>
              <w:left w:val="single" w:sz="8" w:space="0" w:color="000000"/>
              <w:bottom w:val="single" w:sz="8" w:space="0" w:color="000000"/>
            </w:tcBorders>
          </w:tcPr>
          <w:p w14:paraId="7C7F3B4D" w14:textId="0DA84BB6" w:rsidR="00E24265" w:rsidRPr="00615D4B" w:rsidDel="00CB3FDD" w:rsidRDefault="00E24265" w:rsidP="005F76AD">
            <w:pPr>
              <w:rPr>
                <w:del w:id="10681" w:author="阿毛" w:date="2021-05-21T17:53:00Z"/>
                <w:rFonts w:ascii="標楷體" w:eastAsia="標楷體" w:hAnsi="標楷體"/>
              </w:rPr>
            </w:pPr>
          </w:p>
        </w:tc>
      </w:tr>
      <w:tr w:rsidR="00E24265" w:rsidRPr="00615D4B" w:rsidDel="00CB3FDD" w14:paraId="7C27D8B6" w14:textId="099BE1DA" w:rsidTr="005F76AD">
        <w:trPr>
          <w:trHeight w:val="278"/>
          <w:del w:id="10682" w:author="阿毛" w:date="2021-05-21T17:53:00Z"/>
        </w:trPr>
        <w:tc>
          <w:tcPr>
            <w:tcW w:w="1548" w:type="dxa"/>
            <w:tcBorders>
              <w:top w:val="single" w:sz="8" w:space="0" w:color="000000"/>
              <w:bottom w:val="single" w:sz="8" w:space="0" w:color="000000"/>
              <w:right w:val="single" w:sz="8" w:space="0" w:color="000000"/>
            </w:tcBorders>
            <w:shd w:val="clear" w:color="auto" w:fill="F3F3F3"/>
          </w:tcPr>
          <w:p w14:paraId="49E590FE" w14:textId="7A1E4A79" w:rsidR="00E24265" w:rsidRPr="00615D4B" w:rsidDel="00CB3FDD" w:rsidRDefault="00E24265" w:rsidP="005F76AD">
            <w:pPr>
              <w:rPr>
                <w:del w:id="10683" w:author="阿毛" w:date="2021-05-21T17:53:00Z"/>
                <w:rFonts w:ascii="標楷體" w:eastAsia="標楷體" w:hAnsi="標楷體"/>
              </w:rPr>
            </w:pPr>
            <w:del w:id="10684" w:author="阿毛" w:date="2021-05-21T17:53:00Z">
              <w:r w:rsidRPr="00615D4B" w:rsidDel="00CB3FDD">
                <w:rPr>
                  <w:rFonts w:ascii="標楷體" w:eastAsia="標楷體" w:hAnsi="標楷體"/>
                </w:rPr>
                <w:delText xml:space="preserve">執行後狀況 </w:delText>
              </w:r>
            </w:del>
          </w:p>
        </w:tc>
        <w:tc>
          <w:tcPr>
            <w:tcW w:w="6318" w:type="dxa"/>
            <w:tcBorders>
              <w:top w:val="single" w:sz="8" w:space="0" w:color="000000"/>
              <w:left w:val="single" w:sz="8" w:space="0" w:color="000000"/>
              <w:bottom w:val="single" w:sz="8" w:space="0" w:color="000000"/>
            </w:tcBorders>
          </w:tcPr>
          <w:p w14:paraId="06F83C24" w14:textId="771C0940" w:rsidR="00E24265" w:rsidRPr="00615D4B" w:rsidDel="00CB3FDD" w:rsidRDefault="00E24265" w:rsidP="005F76AD">
            <w:pPr>
              <w:rPr>
                <w:del w:id="10685" w:author="阿毛" w:date="2021-05-21T17:53:00Z"/>
                <w:rFonts w:ascii="標楷體" w:eastAsia="標楷體" w:hAnsi="標楷體"/>
              </w:rPr>
            </w:pPr>
          </w:p>
        </w:tc>
      </w:tr>
      <w:tr w:rsidR="00E24265" w:rsidRPr="00615D4B" w:rsidDel="00CB3FDD" w14:paraId="6D742256" w14:textId="374ED82C" w:rsidTr="005F76AD">
        <w:trPr>
          <w:trHeight w:val="358"/>
          <w:del w:id="10686" w:author="阿毛" w:date="2021-05-21T17:53:00Z"/>
        </w:trPr>
        <w:tc>
          <w:tcPr>
            <w:tcW w:w="1548" w:type="dxa"/>
            <w:tcBorders>
              <w:top w:val="single" w:sz="8" w:space="0" w:color="000000"/>
              <w:bottom w:val="single" w:sz="8" w:space="0" w:color="000000"/>
              <w:right w:val="single" w:sz="8" w:space="0" w:color="000000"/>
            </w:tcBorders>
            <w:shd w:val="clear" w:color="auto" w:fill="F3F3F3"/>
          </w:tcPr>
          <w:p w14:paraId="1FB1C1B2" w14:textId="3552EFF4" w:rsidR="00E24265" w:rsidRPr="00615D4B" w:rsidDel="00CB3FDD" w:rsidRDefault="00E24265" w:rsidP="005F76AD">
            <w:pPr>
              <w:rPr>
                <w:del w:id="10687" w:author="阿毛" w:date="2021-05-21T17:53:00Z"/>
                <w:rFonts w:ascii="標楷體" w:eastAsia="標楷體" w:hAnsi="標楷體"/>
              </w:rPr>
            </w:pPr>
            <w:del w:id="10688" w:author="阿毛" w:date="2021-05-21T17:53:00Z">
              <w:r w:rsidRPr="00615D4B" w:rsidDel="00CB3FDD">
                <w:rPr>
                  <w:rFonts w:ascii="標楷體" w:eastAsia="標楷體" w:hAnsi="標楷體"/>
                </w:rPr>
                <w:delText>特別需求</w:delText>
              </w:r>
            </w:del>
          </w:p>
        </w:tc>
        <w:tc>
          <w:tcPr>
            <w:tcW w:w="6318" w:type="dxa"/>
            <w:tcBorders>
              <w:top w:val="single" w:sz="8" w:space="0" w:color="000000"/>
              <w:left w:val="single" w:sz="8" w:space="0" w:color="000000"/>
              <w:bottom w:val="single" w:sz="8" w:space="0" w:color="000000"/>
            </w:tcBorders>
          </w:tcPr>
          <w:p w14:paraId="01607BA5" w14:textId="49CC225B" w:rsidR="00E24265" w:rsidRPr="00615D4B" w:rsidDel="00CB3FDD" w:rsidRDefault="00E24265" w:rsidP="005F76AD">
            <w:pPr>
              <w:rPr>
                <w:del w:id="10689" w:author="阿毛" w:date="2021-05-21T17:53:00Z"/>
                <w:rFonts w:ascii="標楷體" w:eastAsia="標楷體" w:hAnsi="標楷體"/>
              </w:rPr>
            </w:pPr>
          </w:p>
        </w:tc>
      </w:tr>
      <w:tr w:rsidR="00E24265" w:rsidRPr="00615D4B" w:rsidDel="00CB3FDD" w14:paraId="2620ADAA" w14:textId="3C484158" w:rsidTr="005F76AD">
        <w:trPr>
          <w:trHeight w:val="278"/>
          <w:del w:id="10690" w:author="阿毛" w:date="2021-05-21T17:53:00Z"/>
        </w:trPr>
        <w:tc>
          <w:tcPr>
            <w:tcW w:w="1548" w:type="dxa"/>
            <w:tcBorders>
              <w:top w:val="single" w:sz="8" w:space="0" w:color="000000"/>
              <w:bottom w:val="single" w:sz="8" w:space="0" w:color="000000"/>
              <w:right w:val="single" w:sz="8" w:space="0" w:color="000000"/>
            </w:tcBorders>
            <w:shd w:val="clear" w:color="auto" w:fill="F3F3F3"/>
          </w:tcPr>
          <w:p w14:paraId="1B561C54" w14:textId="223E718B" w:rsidR="00E24265" w:rsidRPr="00615D4B" w:rsidDel="00CB3FDD" w:rsidRDefault="00E24265" w:rsidP="005F76AD">
            <w:pPr>
              <w:rPr>
                <w:del w:id="10691" w:author="阿毛" w:date="2021-05-21T17:53:00Z"/>
                <w:rFonts w:ascii="標楷體" w:eastAsia="標楷體" w:hAnsi="標楷體"/>
              </w:rPr>
            </w:pPr>
            <w:del w:id="10692" w:author="阿毛" w:date="2021-05-21T17:53:00Z">
              <w:r w:rsidRPr="00615D4B" w:rsidDel="00CB3FDD">
                <w:rPr>
                  <w:rFonts w:ascii="標楷體" w:eastAsia="標楷體" w:hAnsi="標楷體"/>
                </w:rPr>
                <w:delText xml:space="preserve">參考 </w:delText>
              </w:r>
            </w:del>
          </w:p>
        </w:tc>
        <w:tc>
          <w:tcPr>
            <w:tcW w:w="6318" w:type="dxa"/>
            <w:tcBorders>
              <w:top w:val="single" w:sz="8" w:space="0" w:color="000000"/>
              <w:left w:val="single" w:sz="8" w:space="0" w:color="000000"/>
              <w:bottom w:val="single" w:sz="8" w:space="0" w:color="000000"/>
            </w:tcBorders>
          </w:tcPr>
          <w:p w14:paraId="518994DC" w14:textId="509697BE" w:rsidR="00E24265" w:rsidRPr="00615D4B" w:rsidDel="00CB3FDD" w:rsidRDefault="00E24265" w:rsidP="005F76AD">
            <w:pPr>
              <w:rPr>
                <w:del w:id="10693" w:author="阿毛" w:date="2021-05-21T17:53:00Z"/>
                <w:rFonts w:ascii="標楷體" w:eastAsia="標楷體" w:hAnsi="標楷體"/>
              </w:rPr>
            </w:pPr>
          </w:p>
        </w:tc>
      </w:tr>
    </w:tbl>
    <w:p w14:paraId="4EB32242" w14:textId="3AFFA755" w:rsidR="00E24265" w:rsidDel="00CB3FDD" w:rsidRDefault="00E24265" w:rsidP="00E24265">
      <w:pPr>
        <w:rPr>
          <w:del w:id="10694" w:author="阿毛" w:date="2021-05-21T17:53:00Z"/>
        </w:rPr>
      </w:pPr>
    </w:p>
    <w:p w14:paraId="49360D1A" w14:textId="7F30670F" w:rsidR="00E24265" w:rsidRPr="00615D4B" w:rsidDel="00CB3FDD" w:rsidRDefault="00E24265">
      <w:pPr>
        <w:pStyle w:val="a"/>
        <w:rPr>
          <w:del w:id="10695" w:author="阿毛" w:date="2021-05-21T17:53:00Z"/>
        </w:rPr>
      </w:pPr>
      <w:del w:id="10696" w:author="阿毛" w:date="2021-05-21T17:53:00Z">
        <w:r w:rsidRPr="00615D4B" w:rsidDel="00CB3FDD">
          <w:delText>UI畫面</w:delText>
        </w:r>
      </w:del>
    </w:p>
    <w:p w14:paraId="39A17118" w14:textId="25073B23" w:rsidR="00E24265" w:rsidDel="00CB3FDD" w:rsidRDefault="00E24265" w:rsidP="00E24265">
      <w:pPr>
        <w:pStyle w:val="42"/>
        <w:spacing w:after="72"/>
        <w:ind w:left="1133"/>
        <w:rPr>
          <w:del w:id="10697" w:author="阿毛" w:date="2021-05-21T17:53:00Z"/>
          <w:rFonts w:hAnsi="標楷體"/>
        </w:rPr>
      </w:pPr>
      <w:del w:id="10698" w:author="阿毛" w:date="2021-05-21T17:53:00Z">
        <w:r w:rsidRPr="00743962" w:rsidDel="00CB3FDD">
          <w:rPr>
            <w:rFonts w:hAnsi="標楷體" w:hint="eastAsia"/>
          </w:rPr>
          <w:delText>輸入畫面：</w:delText>
        </w:r>
      </w:del>
    </w:p>
    <w:p w14:paraId="017C669C" w14:textId="2174835C" w:rsidR="00E24265" w:rsidDel="00CB3FDD" w:rsidRDefault="00E24265" w:rsidP="00E24265">
      <w:pPr>
        <w:pStyle w:val="42"/>
        <w:spacing w:after="72"/>
        <w:ind w:leftChars="0" w:left="0"/>
        <w:rPr>
          <w:del w:id="10699" w:author="阿毛" w:date="2021-05-21T17:53:00Z"/>
          <w:rFonts w:hAnsi="標楷體"/>
        </w:rPr>
      </w:pPr>
    </w:p>
    <w:p w14:paraId="1C792DB0" w14:textId="46939C77" w:rsidR="00E24265" w:rsidRPr="00F75903" w:rsidDel="00CB3FDD" w:rsidRDefault="00E24265" w:rsidP="00E24265">
      <w:pPr>
        <w:pStyle w:val="42"/>
        <w:spacing w:after="72"/>
        <w:ind w:leftChars="0" w:left="0"/>
        <w:rPr>
          <w:del w:id="10700" w:author="阿毛" w:date="2021-05-21T17:53:00Z"/>
          <w:rFonts w:hAnsi="標楷體"/>
        </w:rPr>
      </w:pPr>
      <w:del w:id="10701" w:author="阿毛" w:date="2021-05-21T17:53:00Z">
        <w:r w:rsidRPr="00F75903" w:rsidDel="00CB3FDD">
          <w:rPr>
            <w:rFonts w:hAnsi="標楷體"/>
            <w:noProof/>
          </w:rPr>
          <w:drawing>
            <wp:inline distT="0" distB="0" distL="0" distR="0" wp14:anchorId="06FA6B52" wp14:editId="4FF3D72B">
              <wp:extent cx="6760029" cy="2278380"/>
              <wp:effectExtent l="0" t="0" r="0" b="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6760029" cy="2278380"/>
                      </a:xfrm>
                      <a:prstGeom prst="rect">
                        <a:avLst/>
                      </a:prstGeom>
                    </pic:spPr>
                  </pic:pic>
                </a:graphicData>
              </a:graphic>
            </wp:inline>
          </w:drawing>
        </w:r>
      </w:del>
    </w:p>
    <w:p w14:paraId="6FDA898F" w14:textId="27E64A5D" w:rsidR="00E24265" w:rsidDel="00CB3FDD" w:rsidRDefault="00E24265" w:rsidP="00E24265">
      <w:pPr>
        <w:pStyle w:val="1text"/>
        <w:rPr>
          <w:del w:id="10702" w:author="阿毛" w:date="2021-05-21T17:53:00Z"/>
          <w:rFonts w:ascii="Times New Roman" w:hAnsi="Times New Roman"/>
        </w:rPr>
      </w:pPr>
    </w:p>
    <w:p w14:paraId="2DDC2960" w14:textId="1D2F35BD" w:rsidR="00E24265" w:rsidRPr="003972CE" w:rsidDel="00CB3FDD" w:rsidRDefault="00E24265">
      <w:pPr>
        <w:pStyle w:val="a"/>
        <w:rPr>
          <w:del w:id="10703" w:author="阿毛" w:date="2021-05-21T17:53:00Z"/>
        </w:rPr>
      </w:pPr>
      <w:del w:id="10704" w:author="阿毛" w:date="2021-05-21T17:53:00Z">
        <w:r w:rsidRPr="00615D4B" w:rsidDel="00CB3FDD">
          <w:rPr>
            <w:rFonts w:hint="eastAsia"/>
          </w:rPr>
          <w:delText>輸入</w:delText>
        </w:r>
        <w:r w:rsidRPr="003972CE" w:rsidDel="00CB3FDD">
          <w:delText>畫面資料說明</w:delText>
        </w:r>
      </w:del>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7"/>
        <w:gridCol w:w="1576"/>
        <w:gridCol w:w="1300"/>
        <w:gridCol w:w="1300"/>
        <w:gridCol w:w="1119"/>
        <w:gridCol w:w="623"/>
        <w:gridCol w:w="623"/>
        <w:gridCol w:w="3422"/>
      </w:tblGrid>
      <w:tr w:rsidR="00E24265" w:rsidRPr="00615D4B" w:rsidDel="00CB3FDD" w14:paraId="31A6EFCE" w14:textId="714D8284" w:rsidTr="005F76AD">
        <w:trPr>
          <w:trHeight w:val="388"/>
          <w:jc w:val="center"/>
          <w:del w:id="10705" w:author="阿毛" w:date="2021-05-21T17:53:00Z"/>
        </w:trPr>
        <w:tc>
          <w:tcPr>
            <w:tcW w:w="219" w:type="pct"/>
            <w:vMerge w:val="restart"/>
          </w:tcPr>
          <w:p w14:paraId="722C11D4" w14:textId="5FAA1467" w:rsidR="00E24265" w:rsidRPr="00615D4B" w:rsidDel="00CB3FDD" w:rsidRDefault="00E24265" w:rsidP="005F76AD">
            <w:pPr>
              <w:rPr>
                <w:del w:id="10706" w:author="阿毛" w:date="2021-05-21T17:53:00Z"/>
                <w:rFonts w:ascii="標楷體" w:eastAsia="標楷體" w:hAnsi="標楷體"/>
              </w:rPr>
            </w:pPr>
            <w:del w:id="10707" w:author="阿毛" w:date="2021-05-21T17:53:00Z">
              <w:r w:rsidRPr="00615D4B" w:rsidDel="00CB3FDD">
                <w:rPr>
                  <w:rFonts w:ascii="標楷體" w:eastAsia="標楷體" w:hAnsi="標楷體"/>
                </w:rPr>
                <w:delText>序號</w:delText>
              </w:r>
            </w:del>
          </w:p>
        </w:tc>
        <w:tc>
          <w:tcPr>
            <w:tcW w:w="756" w:type="pct"/>
            <w:vMerge w:val="restart"/>
          </w:tcPr>
          <w:p w14:paraId="1FB4D692" w14:textId="4194E23C" w:rsidR="00E24265" w:rsidRPr="00615D4B" w:rsidDel="00CB3FDD" w:rsidRDefault="00E24265" w:rsidP="005F76AD">
            <w:pPr>
              <w:rPr>
                <w:del w:id="10708" w:author="阿毛" w:date="2021-05-21T17:53:00Z"/>
                <w:rFonts w:ascii="標楷體" w:eastAsia="標楷體" w:hAnsi="標楷體"/>
              </w:rPr>
            </w:pPr>
            <w:del w:id="10709" w:author="阿毛" w:date="2021-05-21T17:53:00Z">
              <w:r w:rsidRPr="00615D4B" w:rsidDel="00CB3FDD">
                <w:rPr>
                  <w:rFonts w:ascii="標楷體" w:eastAsia="標楷體" w:hAnsi="標楷體"/>
                </w:rPr>
                <w:delText>欄位</w:delText>
              </w:r>
            </w:del>
          </w:p>
        </w:tc>
        <w:tc>
          <w:tcPr>
            <w:tcW w:w="2382" w:type="pct"/>
            <w:gridSpan w:val="5"/>
          </w:tcPr>
          <w:p w14:paraId="77986FE2" w14:textId="34E0A15B" w:rsidR="00E24265" w:rsidRPr="00615D4B" w:rsidDel="00CB3FDD" w:rsidRDefault="00E24265" w:rsidP="005F76AD">
            <w:pPr>
              <w:jc w:val="center"/>
              <w:rPr>
                <w:del w:id="10710" w:author="阿毛" w:date="2021-05-21T17:53:00Z"/>
                <w:rFonts w:ascii="標楷體" w:eastAsia="標楷體" w:hAnsi="標楷體"/>
              </w:rPr>
            </w:pPr>
            <w:del w:id="10711" w:author="阿毛" w:date="2021-05-21T17:53:00Z">
              <w:r w:rsidRPr="00615D4B" w:rsidDel="00CB3FDD">
                <w:rPr>
                  <w:rFonts w:ascii="標楷體" w:eastAsia="標楷體" w:hAnsi="標楷體"/>
                </w:rPr>
                <w:delText>說明</w:delText>
              </w:r>
            </w:del>
          </w:p>
        </w:tc>
        <w:tc>
          <w:tcPr>
            <w:tcW w:w="1643" w:type="pct"/>
            <w:vMerge w:val="restart"/>
          </w:tcPr>
          <w:p w14:paraId="2E0930EE" w14:textId="5B694A20" w:rsidR="00E24265" w:rsidRPr="00615D4B" w:rsidDel="00CB3FDD" w:rsidRDefault="00E24265" w:rsidP="005F76AD">
            <w:pPr>
              <w:rPr>
                <w:del w:id="10712" w:author="阿毛" w:date="2021-05-21T17:53:00Z"/>
                <w:rFonts w:ascii="標楷體" w:eastAsia="標楷體" w:hAnsi="標楷體"/>
              </w:rPr>
            </w:pPr>
            <w:del w:id="10713" w:author="阿毛" w:date="2021-05-21T17:53:00Z">
              <w:r w:rsidRPr="00615D4B" w:rsidDel="00CB3FDD">
                <w:rPr>
                  <w:rFonts w:ascii="標楷體" w:eastAsia="標楷體" w:hAnsi="標楷體"/>
                </w:rPr>
                <w:delText>處理邏輯及注意事項</w:delText>
              </w:r>
            </w:del>
          </w:p>
        </w:tc>
      </w:tr>
      <w:tr w:rsidR="00E24265" w:rsidRPr="00615D4B" w:rsidDel="00CB3FDD" w14:paraId="55611B56" w14:textId="42415D55" w:rsidTr="005F76AD">
        <w:trPr>
          <w:trHeight w:val="244"/>
          <w:jc w:val="center"/>
          <w:del w:id="10714" w:author="阿毛" w:date="2021-05-21T17:53:00Z"/>
        </w:trPr>
        <w:tc>
          <w:tcPr>
            <w:tcW w:w="219" w:type="pct"/>
            <w:vMerge/>
          </w:tcPr>
          <w:p w14:paraId="6C4A8767" w14:textId="4594FA70" w:rsidR="00E24265" w:rsidRPr="00615D4B" w:rsidDel="00CB3FDD" w:rsidRDefault="00E24265" w:rsidP="005F76AD">
            <w:pPr>
              <w:rPr>
                <w:del w:id="10715" w:author="阿毛" w:date="2021-05-21T17:53:00Z"/>
                <w:rFonts w:ascii="標楷體" w:eastAsia="標楷體" w:hAnsi="標楷體"/>
              </w:rPr>
            </w:pPr>
          </w:p>
        </w:tc>
        <w:tc>
          <w:tcPr>
            <w:tcW w:w="756" w:type="pct"/>
            <w:vMerge/>
          </w:tcPr>
          <w:p w14:paraId="023964E5" w14:textId="7F587785" w:rsidR="00E24265" w:rsidRPr="00615D4B" w:rsidDel="00CB3FDD" w:rsidRDefault="00E24265" w:rsidP="005F76AD">
            <w:pPr>
              <w:rPr>
                <w:del w:id="10716" w:author="阿毛" w:date="2021-05-21T17:53:00Z"/>
                <w:rFonts w:ascii="標楷體" w:eastAsia="標楷體" w:hAnsi="標楷體"/>
              </w:rPr>
            </w:pPr>
          </w:p>
        </w:tc>
        <w:tc>
          <w:tcPr>
            <w:tcW w:w="624" w:type="pct"/>
          </w:tcPr>
          <w:p w14:paraId="6EE05D03" w14:textId="6F0941A5" w:rsidR="00E24265" w:rsidRPr="00615D4B" w:rsidDel="00CB3FDD" w:rsidRDefault="00E24265" w:rsidP="005F76AD">
            <w:pPr>
              <w:rPr>
                <w:del w:id="10717" w:author="阿毛" w:date="2021-05-21T17:53:00Z"/>
                <w:rFonts w:ascii="標楷體" w:eastAsia="標楷體" w:hAnsi="標楷體"/>
              </w:rPr>
            </w:pPr>
            <w:del w:id="10718" w:author="阿毛" w:date="2021-05-21T17:53:00Z">
              <w:r w:rsidRPr="00615D4B" w:rsidDel="00CB3FDD">
                <w:rPr>
                  <w:rFonts w:ascii="標楷體" w:eastAsia="標楷體" w:hAnsi="標楷體" w:hint="eastAsia"/>
                </w:rPr>
                <w:delText>資料型態長度</w:delText>
              </w:r>
            </w:del>
          </w:p>
        </w:tc>
        <w:tc>
          <w:tcPr>
            <w:tcW w:w="624" w:type="pct"/>
          </w:tcPr>
          <w:p w14:paraId="305D224C" w14:textId="107F1C67" w:rsidR="00E24265" w:rsidRPr="00615D4B" w:rsidDel="00CB3FDD" w:rsidRDefault="00E24265" w:rsidP="005F76AD">
            <w:pPr>
              <w:rPr>
                <w:del w:id="10719" w:author="阿毛" w:date="2021-05-21T17:53:00Z"/>
                <w:rFonts w:ascii="標楷體" w:eastAsia="標楷體" w:hAnsi="標楷體"/>
              </w:rPr>
            </w:pPr>
            <w:del w:id="10720" w:author="阿毛" w:date="2021-05-21T17:53:00Z">
              <w:r w:rsidRPr="00615D4B" w:rsidDel="00CB3FDD">
                <w:rPr>
                  <w:rFonts w:ascii="標楷體" w:eastAsia="標楷體" w:hAnsi="標楷體"/>
                </w:rPr>
                <w:delText>預設值</w:delText>
              </w:r>
            </w:del>
          </w:p>
        </w:tc>
        <w:tc>
          <w:tcPr>
            <w:tcW w:w="537" w:type="pct"/>
          </w:tcPr>
          <w:p w14:paraId="7FF97EDE" w14:textId="52598870" w:rsidR="00E24265" w:rsidRPr="00615D4B" w:rsidDel="00CB3FDD" w:rsidRDefault="00E24265" w:rsidP="005F76AD">
            <w:pPr>
              <w:rPr>
                <w:del w:id="10721" w:author="阿毛" w:date="2021-05-21T17:53:00Z"/>
                <w:rFonts w:ascii="標楷體" w:eastAsia="標楷體" w:hAnsi="標楷體"/>
              </w:rPr>
            </w:pPr>
            <w:del w:id="10722" w:author="阿毛" w:date="2021-05-21T17:53:00Z">
              <w:r w:rsidRPr="00615D4B" w:rsidDel="00CB3FDD">
                <w:rPr>
                  <w:rFonts w:ascii="標楷體" w:eastAsia="標楷體" w:hAnsi="標楷體"/>
                </w:rPr>
                <w:delText>選單內容</w:delText>
              </w:r>
            </w:del>
          </w:p>
        </w:tc>
        <w:tc>
          <w:tcPr>
            <w:tcW w:w="299" w:type="pct"/>
          </w:tcPr>
          <w:p w14:paraId="218512DF" w14:textId="16A457B3" w:rsidR="00E24265" w:rsidRPr="00615D4B" w:rsidDel="00CB3FDD" w:rsidRDefault="00E24265" w:rsidP="005F76AD">
            <w:pPr>
              <w:rPr>
                <w:del w:id="10723" w:author="阿毛" w:date="2021-05-21T17:53:00Z"/>
                <w:rFonts w:ascii="標楷體" w:eastAsia="標楷體" w:hAnsi="標楷體"/>
              </w:rPr>
            </w:pPr>
            <w:del w:id="10724" w:author="阿毛" w:date="2021-05-21T17:53:00Z">
              <w:r w:rsidRPr="00615D4B" w:rsidDel="00CB3FDD">
                <w:rPr>
                  <w:rFonts w:ascii="標楷體" w:eastAsia="標楷體" w:hAnsi="標楷體"/>
                </w:rPr>
                <w:delText>必填</w:delText>
              </w:r>
            </w:del>
          </w:p>
        </w:tc>
        <w:tc>
          <w:tcPr>
            <w:tcW w:w="299" w:type="pct"/>
          </w:tcPr>
          <w:p w14:paraId="0931B12F" w14:textId="59DFAC54" w:rsidR="00E24265" w:rsidRPr="00615D4B" w:rsidDel="00CB3FDD" w:rsidRDefault="00E24265" w:rsidP="005F76AD">
            <w:pPr>
              <w:rPr>
                <w:del w:id="10725" w:author="阿毛" w:date="2021-05-21T17:53:00Z"/>
                <w:rFonts w:ascii="標楷體" w:eastAsia="標楷體" w:hAnsi="標楷體"/>
              </w:rPr>
            </w:pPr>
            <w:del w:id="10726" w:author="阿毛" w:date="2021-05-21T17:53:00Z">
              <w:r w:rsidRPr="00615D4B" w:rsidDel="00CB3FDD">
                <w:rPr>
                  <w:rFonts w:ascii="標楷體" w:eastAsia="標楷體" w:hAnsi="標楷體"/>
                </w:rPr>
                <w:delText>R/W</w:delText>
              </w:r>
            </w:del>
          </w:p>
        </w:tc>
        <w:tc>
          <w:tcPr>
            <w:tcW w:w="1643" w:type="pct"/>
            <w:vMerge/>
          </w:tcPr>
          <w:p w14:paraId="52670614" w14:textId="74E2F797" w:rsidR="00E24265" w:rsidRPr="00615D4B" w:rsidDel="00CB3FDD" w:rsidRDefault="00E24265" w:rsidP="005F76AD">
            <w:pPr>
              <w:rPr>
                <w:del w:id="10727" w:author="阿毛" w:date="2021-05-21T17:53:00Z"/>
                <w:rFonts w:ascii="標楷體" w:eastAsia="標楷體" w:hAnsi="標楷體"/>
              </w:rPr>
            </w:pPr>
          </w:p>
        </w:tc>
      </w:tr>
      <w:tr w:rsidR="00E24265" w:rsidRPr="00615D4B" w:rsidDel="00CB3FDD" w14:paraId="585DB591" w14:textId="24910DA3" w:rsidTr="005F76AD">
        <w:trPr>
          <w:trHeight w:val="291"/>
          <w:jc w:val="center"/>
          <w:del w:id="10728" w:author="阿毛" w:date="2021-05-21T17:53:00Z"/>
        </w:trPr>
        <w:tc>
          <w:tcPr>
            <w:tcW w:w="219" w:type="pct"/>
          </w:tcPr>
          <w:p w14:paraId="09628591" w14:textId="60A65AEC" w:rsidR="00E24265" w:rsidRPr="00D6003A" w:rsidDel="00CB3FDD" w:rsidRDefault="00E24265" w:rsidP="005F76AD">
            <w:pPr>
              <w:pStyle w:val="af9"/>
              <w:numPr>
                <w:ilvl w:val="0"/>
                <w:numId w:val="35"/>
              </w:numPr>
              <w:ind w:leftChars="0"/>
              <w:rPr>
                <w:del w:id="10729" w:author="阿毛" w:date="2021-05-21T17:53:00Z"/>
                <w:rFonts w:ascii="標楷體" w:eastAsia="標楷體" w:hAnsi="標楷體"/>
              </w:rPr>
            </w:pPr>
          </w:p>
        </w:tc>
        <w:tc>
          <w:tcPr>
            <w:tcW w:w="756" w:type="pct"/>
          </w:tcPr>
          <w:p w14:paraId="23AABE8E" w14:textId="7DCE1356" w:rsidR="00E24265" w:rsidRPr="00615D4B" w:rsidDel="00CB3FDD" w:rsidRDefault="00E24265" w:rsidP="005F76AD">
            <w:pPr>
              <w:rPr>
                <w:del w:id="10730" w:author="阿毛" w:date="2021-05-21T17:53:00Z"/>
                <w:rFonts w:ascii="標楷體" w:eastAsia="標楷體" w:hAnsi="標楷體"/>
              </w:rPr>
            </w:pPr>
            <w:del w:id="10731" w:author="阿毛" w:date="2021-05-21T17:53:00Z">
              <w:r w:rsidRPr="00F4452F" w:rsidDel="00CB3FDD">
                <w:rPr>
                  <w:rFonts w:ascii="標楷體" w:eastAsia="標楷體" w:hAnsi="標楷體" w:hint="eastAsia"/>
                </w:rPr>
                <w:delText>交易代碼</w:delText>
              </w:r>
            </w:del>
          </w:p>
        </w:tc>
        <w:tc>
          <w:tcPr>
            <w:tcW w:w="624" w:type="pct"/>
          </w:tcPr>
          <w:p w14:paraId="685D0DDF" w14:textId="65C8CD37" w:rsidR="00E24265" w:rsidRPr="00615D4B" w:rsidDel="00CB3FDD" w:rsidRDefault="00E24265" w:rsidP="005F76AD">
            <w:pPr>
              <w:rPr>
                <w:del w:id="10732" w:author="阿毛" w:date="2021-05-21T17:53:00Z"/>
                <w:rFonts w:ascii="標楷體" w:eastAsia="標楷體" w:hAnsi="標楷體"/>
              </w:rPr>
            </w:pPr>
          </w:p>
        </w:tc>
        <w:tc>
          <w:tcPr>
            <w:tcW w:w="624" w:type="pct"/>
          </w:tcPr>
          <w:p w14:paraId="54EA1E5E" w14:textId="6375A44D" w:rsidR="00E24265" w:rsidRPr="00615D4B" w:rsidDel="00CB3FDD" w:rsidRDefault="00E24265" w:rsidP="005F76AD">
            <w:pPr>
              <w:rPr>
                <w:del w:id="10733" w:author="阿毛" w:date="2021-05-21T17:53:00Z"/>
                <w:rFonts w:ascii="標楷體" w:eastAsia="標楷體" w:hAnsi="標楷體"/>
              </w:rPr>
            </w:pPr>
          </w:p>
        </w:tc>
        <w:tc>
          <w:tcPr>
            <w:tcW w:w="537" w:type="pct"/>
          </w:tcPr>
          <w:p w14:paraId="349BEDBE" w14:textId="5F3FD754" w:rsidR="00E24265" w:rsidRPr="00615D4B" w:rsidDel="00CB3FDD" w:rsidRDefault="00E24265" w:rsidP="005F76AD">
            <w:pPr>
              <w:rPr>
                <w:del w:id="10734" w:author="阿毛" w:date="2021-05-21T17:53:00Z"/>
                <w:rFonts w:ascii="標楷體" w:eastAsia="標楷體" w:hAnsi="標楷體"/>
              </w:rPr>
            </w:pPr>
            <w:del w:id="10735" w:author="阿毛" w:date="2021-05-21T17:53:00Z">
              <w:r w:rsidDel="00CB3FDD">
                <w:rPr>
                  <w:rFonts w:ascii="標楷體" w:eastAsia="標楷體" w:hAnsi="標楷體" w:hint="eastAsia"/>
                </w:rPr>
                <w:delText>下拉式選單</w:delText>
              </w:r>
            </w:del>
          </w:p>
        </w:tc>
        <w:tc>
          <w:tcPr>
            <w:tcW w:w="299" w:type="pct"/>
          </w:tcPr>
          <w:p w14:paraId="5CFC5396" w14:textId="2F34946C" w:rsidR="00E24265" w:rsidRPr="00615D4B" w:rsidDel="00CB3FDD" w:rsidRDefault="00E24265" w:rsidP="005F76AD">
            <w:pPr>
              <w:rPr>
                <w:del w:id="10736" w:author="阿毛" w:date="2021-05-21T17:53:00Z"/>
                <w:rFonts w:ascii="標楷體" w:eastAsia="標楷體" w:hAnsi="標楷體"/>
              </w:rPr>
            </w:pPr>
          </w:p>
        </w:tc>
        <w:tc>
          <w:tcPr>
            <w:tcW w:w="299" w:type="pct"/>
          </w:tcPr>
          <w:p w14:paraId="571F78DC" w14:textId="0F2EC416" w:rsidR="00E24265" w:rsidRPr="00615D4B" w:rsidDel="00CB3FDD" w:rsidRDefault="00E24265" w:rsidP="005F76AD">
            <w:pPr>
              <w:rPr>
                <w:del w:id="10737" w:author="阿毛" w:date="2021-05-21T17:53:00Z"/>
                <w:rFonts w:ascii="標楷體" w:eastAsia="標楷體" w:hAnsi="標楷體"/>
              </w:rPr>
            </w:pPr>
          </w:p>
        </w:tc>
        <w:tc>
          <w:tcPr>
            <w:tcW w:w="1643" w:type="pct"/>
          </w:tcPr>
          <w:p w14:paraId="6D6C61D1" w14:textId="32876BEE" w:rsidR="00E24265" w:rsidDel="00CB3FDD" w:rsidRDefault="00E24265" w:rsidP="005F76AD">
            <w:pPr>
              <w:rPr>
                <w:del w:id="10738" w:author="阿毛" w:date="2021-05-21T17:53:00Z"/>
                <w:rFonts w:ascii="標楷體" w:eastAsia="標楷體" w:hAnsi="標楷體"/>
              </w:rPr>
            </w:pPr>
            <w:del w:id="10739" w:author="阿毛" w:date="2021-05-21T17:53:00Z">
              <w:r w:rsidDel="00CB3FDD">
                <w:rPr>
                  <w:rFonts w:ascii="標楷體" w:eastAsia="標楷體" w:hAnsi="標楷體" w:hint="eastAsia"/>
                </w:rPr>
                <w:delText>1</w:delText>
              </w:r>
              <w:r w:rsidRPr="000D1F0F" w:rsidDel="00CB3FDD">
                <w:rPr>
                  <w:rFonts w:ascii="標楷體" w:eastAsia="標楷體" w:hAnsi="標楷體" w:hint="eastAsia"/>
                </w:rPr>
                <w:delText>:新增</w:delText>
              </w:r>
            </w:del>
          </w:p>
          <w:p w14:paraId="71F17D38" w14:textId="6F36CE31" w:rsidR="00E24265" w:rsidRPr="00615D4B" w:rsidDel="00CB3FDD" w:rsidRDefault="00E24265" w:rsidP="005F76AD">
            <w:pPr>
              <w:rPr>
                <w:del w:id="10740" w:author="阿毛" w:date="2021-05-21T17:53:00Z"/>
                <w:rFonts w:ascii="標楷體" w:eastAsia="標楷體" w:hAnsi="標楷體"/>
              </w:rPr>
            </w:pPr>
            <w:del w:id="10741" w:author="阿毛" w:date="2021-05-21T17:53:00Z">
              <w:r w:rsidRPr="000D1F0F" w:rsidDel="00CB3FDD">
                <w:rPr>
                  <w:rFonts w:ascii="標楷體" w:eastAsia="標楷體" w:hAnsi="標楷體" w:hint="eastAsia"/>
                </w:rPr>
                <w:delText>2:異動</w:delText>
              </w:r>
            </w:del>
          </w:p>
        </w:tc>
      </w:tr>
      <w:tr w:rsidR="00E24265" w:rsidRPr="00615D4B" w:rsidDel="00CB3FDD" w14:paraId="75981FB3" w14:textId="4BCA14F6" w:rsidTr="005F76AD">
        <w:trPr>
          <w:trHeight w:val="291"/>
          <w:jc w:val="center"/>
          <w:del w:id="10742" w:author="阿毛" w:date="2021-05-21T17:53:00Z"/>
        </w:trPr>
        <w:tc>
          <w:tcPr>
            <w:tcW w:w="219" w:type="pct"/>
          </w:tcPr>
          <w:p w14:paraId="1E0B6EFE" w14:textId="6BC4E5FA" w:rsidR="00E24265" w:rsidRPr="00D6003A" w:rsidDel="00CB3FDD" w:rsidRDefault="00E24265" w:rsidP="005F76AD">
            <w:pPr>
              <w:pStyle w:val="af9"/>
              <w:numPr>
                <w:ilvl w:val="0"/>
                <w:numId w:val="35"/>
              </w:numPr>
              <w:ind w:leftChars="0"/>
              <w:rPr>
                <w:del w:id="10743" w:author="阿毛" w:date="2021-05-21T17:53:00Z"/>
                <w:rFonts w:ascii="標楷體" w:eastAsia="標楷體" w:hAnsi="標楷體"/>
              </w:rPr>
            </w:pPr>
          </w:p>
        </w:tc>
        <w:tc>
          <w:tcPr>
            <w:tcW w:w="756" w:type="pct"/>
          </w:tcPr>
          <w:p w14:paraId="37ADCEA8" w14:textId="10E3E521" w:rsidR="00E24265" w:rsidRPr="00615D4B" w:rsidDel="00CB3FDD" w:rsidRDefault="00E24265" w:rsidP="005F76AD">
            <w:pPr>
              <w:rPr>
                <w:del w:id="10744" w:author="阿毛" w:date="2021-05-21T17:53:00Z"/>
                <w:rFonts w:ascii="標楷體" w:eastAsia="標楷體" w:hAnsi="標楷體"/>
              </w:rPr>
            </w:pPr>
            <w:del w:id="10745" w:author="阿毛" w:date="2021-05-21T17:53:00Z">
              <w:r w:rsidRPr="00F4452F" w:rsidDel="00CB3FDD">
                <w:rPr>
                  <w:rFonts w:ascii="標楷體" w:eastAsia="標楷體" w:hAnsi="標楷體" w:hint="eastAsia"/>
                </w:rPr>
                <w:delText>債務人IDN</w:delText>
              </w:r>
            </w:del>
          </w:p>
        </w:tc>
        <w:tc>
          <w:tcPr>
            <w:tcW w:w="624" w:type="pct"/>
          </w:tcPr>
          <w:p w14:paraId="21DDC858" w14:textId="11D9EB5F" w:rsidR="00E24265" w:rsidRPr="00615D4B" w:rsidDel="00CB3FDD" w:rsidRDefault="00E24265" w:rsidP="005F76AD">
            <w:pPr>
              <w:rPr>
                <w:del w:id="10746" w:author="阿毛" w:date="2021-05-21T17:53:00Z"/>
                <w:rFonts w:ascii="標楷體" w:eastAsia="標楷體" w:hAnsi="標楷體"/>
              </w:rPr>
            </w:pPr>
          </w:p>
        </w:tc>
        <w:tc>
          <w:tcPr>
            <w:tcW w:w="624" w:type="pct"/>
          </w:tcPr>
          <w:p w14:paraId="545B8C1E" w14:textId="702760D1" w:rsidR="00E24265" w:rsidRPr="00615D4B" w:rsidDel="00CB3FDD" w:rsidRDefault="00E24265" w:rsidP="005F76AD">
            <w:pPr>
              <w:rPr>
                <w:del w:id="10747" w:author="阿毛" w:date="2021-05-21T17:53:00Z"/>
                <w:rFonts w:ascii="標楷體" w:eastAsia="標楷體" w:hAnsi="標楷體"/>
              </w:rPr>
            </w:pPr>
          </w:p>
        </w:tc>
        <w:tc>
          <w:tcPr>
            <w:tcW w:w="537" w:type="pct"/>
          </w:tcPr>
          <w:p w14:paraId="571B44EC" w14:textId="31BA32CE" w:rsidR="00E24265" w:rsidRPr="00615D4B" w:rsidDel="00CB3FDD" w:rsidRDefault="00E24265" w:rsidP="005F76AD">
            <w:pPr>
              <w:rPr>
                <w:del w:id="10748" w:author="阿毛" w:date="2021-05-21T17:53:00Z"/>
                <w:rFonts w:ascii="標楷體" w:eastAsia="標楷體" w:hAnsi="標楷體"/>
              </w:rPr>
            </w:pPr>
          </w:p>
        </w:tc>
        <w:tc>
          <w:tcPr>
            <w:tcW w:w="299" w:type="pct"/>
          </w:tcPr>
          <w:p w14:paraId="4C2FEC66" w14:textId="4F3BCC7F" w:rsidR="00E24265" w:rsidRPr="00615D4B" w:rsidDel="00CB3FDD" w:rsidRDefault="00E24265" w:rsidP="005F76AD">
            <w:pPr>
              <w:rPr>
                <w:del w:id="10749" w:author="阿毛" w:date="2021-05-21T17:53:00Z"/>
                <w:rFonts w:ascii="標楷體" w:eastAsia="標楷體" w:hAnsi="標楷體"/>
              </w:rPr>
            </w:pPr>
          </w:p>
        </w:tc>
        <w:tc>
          <w:tcPr>
            <w:tcW w:w="299" w:type="pct"/>
          </w:tcPr>
          <w:p w14:paraId="658CD6A6" w14:textId="4420FECD" w:rsidR="00E24265" w:rsidRPr="00615D4B" w:rsidDel="00CB3FDD" w:rsidRDefault="00E24265" w:rsidP="005F76AD">
            <w:pPr>
              <w:rPr>
                <w:del w:id="10750" w:author="阿毛" w:date="2021-05-21T17:53:00Z"/>
                <w:rFonts w:ascii="標楷體" w:eastAsia="標楷體" w:hAnsi="標楷體"/>
              </w:rPr>
            </w:pPr>
          </w:p>
        </w:tc>
        <w:tc>
          <w:tcPr>
            <w:tcW w:w="1643" w:type="pct"/>
          </w:tcPr>
          <w:p w14:paraId="67139716" w14:textId="40DBD012" w:rsidR="00E24265" w:rsidRPr="00615D4B" w:rsidDel="00CB3FDD" w:rsidRDefault="00E24265" w:rsidP="005F76AD">
            <w:pPr>
              <w:rPr>
                <w:del w:id="10751" w:author="阿毛" w:date="2021-05-21T17:53:00Z"/>
                <w:rFonts w:ascii="標楷體" w:eastAsia="標楷體" w:hAnsi="標楷體"/>
              </w:rPr>
            </w:pPr>
          </w:p>
        </w:tc>
      </w:tr>
      <w:tr w:rsidR="00E24265" w:rsidRPr="00615D4B" w:rsidDel="00CB3FDD" w14:paraId="3B9E6223" w14:textId="4E4A562B" w:rsidTr="005F76AD">
        <w:trPr>
          <w:trHeight w:val="291"/>
          <w:jc w:val="center"/>
          <w:del w:id="10752" w:author="阿毛" w:date="2021-05-21T17:53:00Z"/>
        </w:trPr>
        <w:tc>
          <w:tcPr>
            <w:tcW w:w="219" w:type="pct"/>
          </w:tcPr>
          <w:p w14:paraId="680507C4" w14:textId="2292F3B7" w:rsidR="00E24265" w:rsidRPr="00D6003A" w:rsidDel="00CB3FDD" w:rsidRDefault="00E24265" w:rsidP="005F76AD">
            <w:pPr>
              <w:pStyle w:val="af9"/>
              <w:numPr>
                <w:ilvl w:val="0"/>
                <w:numId w:val="35"/>
              </w:numPr>
              <w:ind w:leftChars="0"/>
              <w:rPr>
                <w:del w:id="10753" w:author="阿毛" w:date="2021-05-21T17:53:00Z"/>
                <w:rFonts w:ascii="標楷體" w:eastAsia="標楷體" w:hAnsi="標楷體"/>
              </w:rPr>
            </w:pPr>
          </w:p>
        </w:tc>
        <w:tc>
          <w:tcPr>
            <w:tcW w:w="756" w:type="pct"/>
          </w:tcPr>
          <w:p w14:paraId="2407E038" w14:textId="60BB8D6B" w:rsidR="00E24265" w:rsidRPr="00615D4B" w:rsidDel="00CB3FDD" w:rsidRDefault="00E24265" w:rsidP="005F76AD">
            <w:pPr>
              <w:rPr>
                <w:del w:id="10754" w:author="阿毛" w:date="2021-05-21T17:53:00Z"/>
                <w:rFonts w:ascii="標楷體" w:eastAsia="標楷體" w:hAnsi="標楷體"/>
              </w:rPr>
            </w:pPr>
            <w:del w:id="10755" w:author="阿毛" w:date="2021-05-21T17:53:00Z">
              <w:r w:rsidRPr="00F4452F" w:rsidDel="00CB3FDD">
                <w:rPr>
                  <w:rFonts w:ascii="標楷體" w:eastAsia="標楷體" w:hAnsi="標楷體" w:hint="eastAsia"/>
                </w:rPr>
                <w:delText>報送單位代號</w:delText>
              </w:r>
            </w:del>
          </w:p>
        </w:tc>
        <w:tc>
          <w:tcPr>
            <w:tcW w:w="624" w:type="pct"/>
          </w:tcPr>
          <w:p w14:paraId="5D317B0A" w14:textId="162D3770" w:rsidR="00E24265" w:rsidRPr="00615D4B" w:rsidDel="00CB3FDD" w:rsidRDefault="00E24265" w:rsidP="005F76AD">
            <w:pPr>
              <w:rPr>
                <w:del w:id="10756" w:author="阿毛" w:date="2021-05-21T17:53:00Z"/>
                <w:rFonts w:ascii="標楷體" w:eastAsia="標楷體" w:hAnsi="標楷體"/>
              </w:rPr>
            </w:pPr>
          </w:p>
        </w:tc>
        <w:tc>
          <w:tcPr>
            <w:tcW w:w="624" w:type="pct"/>
          </w:tcPr>
          <w:p w14:paraId="4E4A1F66" w14:textId="5FB476F0" w:rsidR="00E24265" w:rsidRPr="00615D4B" w:rsidDel="00CB3FDD" w:rsidRDefault="00E24265" w:rsidP="005F76AD">
            <w:pPr>
              <w:rPr>
                <w:del w:id="10757" w:author="阿毛" w:date="2021-05-21T17:53:00Z"/>
                <w:rFonts w:ascii="標楷體" w:eastAsia="標楷體" w:hAnsi="標楷體"/>
              </w:rPr>
            </w:pPr>
          </w:p>
        </w:tc>
        <w:tc>
          <w:tcPr>
            <w:tcW w:w="537" w:type="pct"/>
          </w:tcPr>
          <w:p w14:paraId="0CA3740F" w14:textId="2943B852" w:rsidR="00E24265" w:rsidRPr="00615D4B" w:rsidDel="00CB3FDD" w:rsidRDefault="00E24265" w:rsidP="005F76AD">
            <w:pPr>
              <w:rPr>
                <w:del w:id="10758" w:author="阿毛" w:date="2021-05-21T17:53:00Z"/>
                <w:rFonts w:ascii="標楷體" w:eastAsia="標楷體" w:hAnsi="標楷體"/>
              </w:rPr>
            </w:pPr>
          </w:p>
        </w:tc>
        <w:tc>
          <w:tcPr>
            <w:tcW w:w="299" w:type="pct"/>
          </w:tcPr>
          <w:p w14:paraId="75A81B6B" w14:textId="2602E12E" w:rsidR="00E24265" w:rsidRPr="00615D4B" w:rsidDel="00CB3FDD" w:rsidRDefault="00E24265" w:rsidP="005F76AD">
            <w:pPr>
              <w:rPr>
                <w:del w:id="10759" w:author="阿毛" w:date="2021-05-21T17:53:00Z"/>
                <w:rFonts w:ascii="標楷體" w:eastAsia="標楷體" w:hAnsi="標楷體"/>
              </w:rPr>
            </w:pPr>
          </w:p>
        </w:tc>
        <w:tc>
          <w:tcPr>
            <w:tcW w:w="299" w:type="pct"/>
          </w:tcPr>
          <w:p w14:paraId="4D30CC02" w14:textId="57856ED0" w:rsidR="00E24265" w:rsidRPr="00615D4B" w:rsidDel="00CB3FDD" w:rsidRDefault="00E24265" w:rsidP="005F76AD">
            <w:pPr>
              <w:rPr>
                <w:del w:id="10760" w:author="阿毛" w:date="2021-05-21T17:53:00Z"/>
                <w:rFonts w:ascii="標楷體" w:eastAsia="標楷體" w:hAnsi="標楷體"/>
              </w:rPr>
            </w:pPr>
          </w:p>
        </w:tc>
        <w:tc>
          <w:tcPr>
            <w:tcW w:w="1643" w:type="pct"/>
          </w:tcPr>
          <w:p w14:paraId="640F578B" w14:textId="34F8F7E2" w:rsidR="00E24265" w:rsidRPr="00615D4B" w:rsidDel="00CB3FDD" w:rsidRDefault="00E24265" w:rsidP="005F76AD">
            <w:pPr>
              <w:rPr>
                <w:del w:id="10761" w:author="阿毛" w:date="2021-05-21T17:53:00Z"/>
                <w:rFonts w:ascii="標楷體" w:eastAsia="標楷體" w:hAnsi="標楷體"/>
              </w:rPr>
            </w:pPr>
          </w:p>
        </w:tc>
      </w:tr>
      <w:tr w:rsidR="00E24265" w:rsidRPr="00615D4B" w:rsidDel="00CB3FDD" w14:paraId="3F557857" w14:textId="472832FF" w:rsidTr="005F76AD">
        <w:trPr>
          <w:trHeight w:val="291"/>
          <w:jc w:val="center"/>
          <w:del w:id="10762" w:author="阿毛" w:date="2021-05-21T17:53:00Z"/>
        </w:trPr>
        <w:tc>
          <w:tcPr>
            <w:tcW w:w="219" w:type="pct"/>
          </w:tcPr>
          <w:p w14:paraId="4627AF1B" w14:textId="14D88AE3" w:rsidR="00E24265" w:rsidRPr="00D6003A" w:rsidDel="00CB3FDD" w:rsidRDefault="00E24265" w:rsidP="005F76AD">
            <w:pPr>
              <w:pStyle w:val="af9"/>
              <w:numPr>
                <w:ilvl w:val="0"/>
                <w:numId w:val="35"/>
              </w:numPr>
              <w:ind w:leftChars="0"/>
              <w:rPr>
                <w:del w:id="10763" w:author="阿毛" w:date="2021-05-21T17:53:00Z"/>
                <w:rFonts w:ascii="標楷體" w:eastAsia="標楷體" w:hAnsi="標楷體"/>
              </w:rPr>
            </w:pPr>
          </w:p>
        </w:tc>
        <w:tc>
          <w:tcPr>
            <w:tcW w:w="756" w:type="pct"/>
          </w:tcPr>
          <w:p w14:paraId="7B758934" w14:textId="1D987473" w:rsidR="00E24265" w:rsidRPr="00615D4B" w:rsidDel="00CB3FDD" w:rsidRDefault="00E24265" w:rsidP="005F76AD">
            <w:pPr>
              <w:rPr>
                <w:del w:id="10764" w:author="阿毛" w:date="2021-05-21T17:53:00Z"/>
                <w:rFonts w:ascii="標楷體" w:eastAsia="標楷體" w:hAnsi="標楷體"/>
              </w:rPr>
            </w:pPr>
            <w:del w:id="10765" w:author="阿毛" w:date="2021-05-21T17:53:00Z">
              <w:r w:rsidRPr="00F4452F" w:rsidDel="00CB3FDD">
                <w:rPr>
                  <w:rFonts w:ascii="標楷體" w:eastAsia="標楷體" w:hAnsi="標楷體" w:hint="eastAsia"/>
                </w:rPr>
                <w:delText>協商申請日</w:delText>
              </w:r>
            </w:del>
          </w:p>
        </w:tc>
        <w:tc>
          <w:tcPr>
            <w:tcW w:w="624" w:type="pct"/>
          </w:tcPr>
          <w:p w14:paraId="671D8D65" w14:textId="7CB80EC1" w:rsidR="00E24265" w:rsidRPr="00615D4B" w:rsidDel="00CB3FDD" w:rsidRDefault="00E24265" w:rsidP="005F76AD">
            <w:pPr>
              <w:rPr>
                <w:del w:id="10766" w:author="阿毛" w:date="2021-05-21T17:53:00Z"/>
                <w:rFonts w:ascii="標楷體" w:eastAsia="標楷體" w:hAnsi="標楷體"/>
              </w:rPr>
            </w:pPr>
          </w:p>
        </w:tc>
        <w:tc>
          <w:tcPr>
            <w:tcW w:w="624" w:type="pct"/>
          </w:tcPr>
          <w:p w14:paraId="73C63F1E" w14:textId="3C1AFE0C" w:rsidR="00E24265" w:rsidRPr="00615D4B" w:rsidDel="00CB3FDD" w:rsidRDefault="00E24265" w:rsidP="005F76AD">
            <w:pPr>
              <w:rPr>
                <w:del w:id="10767" w:author="阿毛" w:date="2021-05-21T17:53:00Z"/>
                <w:rFonts w:ascii="標楷體" w:eastAsia="標楷體" w:hAnsi="標楷體"/>
              </w:rPr>
            </w:pPr>
          </w:p>
        </w:tc>
        <w:tc>
          <w:tcPr>
            <w:tcW w:w="537" w:type="pct"/>
          </w:tcPr>
          <w:p w14:paraId="17706387" w14:textId="7290D69E" w:rsidR="00E24265" w:rsidRPr="00615D4B" w:rsidDel="00CB3FDD" w:rsidRDefault="00E24265" w:rsidP="005F76AD">
            <w:pPr>
              <w:rPr>
                <w:del w:id="10768" w:author="阿毛" w:date="2021-05-21T17:53:00Z"/>
                <w:rFonts w:ascii="標楷體" w:eastAsia="標楷體" w:hAnsi="標楷體"/>
              </w:rPr>
            </w:pPr>
          </w:p>
        </w:tc>
        <w:tc>
          <w:tcPr>
            <w:tcW w:w="299" w:type="pct"/>
          </w:tcPr>
          <w:p w14:paraId="4DA6EECF" w14:textId="39865772" w:rsidR="00E24265" w:rsidRPr="00615D4B" w:rsidDel="00CB3FDD" w:rsidRDefault="00E24265" w:rsidP="005F76AD">
            <w:pPr>
              <w:rPr>
                <w:del w:id="10769" w:author="阿毛" w:date="2021-05-21T17:53:00Z"/>
                <w:rFonts w:ascii="標楷體" w:eastAsia="標楷體" w:hAnsi="標楷體"/>
              </w:rPr>
            </w:pPr>
          </w:p>
        </w:tc>
        <w:tc>
          <w:tcPr>
            <w:tcW w:w="299" w:type="pct"/>
          </w:tcPr>
          <w:p w14:paraId="182460F4" w14:textId="71D5878E" w:rsidR="00E24265" w:rsidRPr="00615D4B" w:rsidDel="00CB3FDD" w:rsidRDefault="00E24265" w:rsidP="005F76AD">
            <w:pPr>
              <w:rPr>
                <w:del w:id="10770" w:author="阿毛" w:date="2021-05-21T17:53:00Z"/>
                <w:rFonts w:ascii="標楷體" w:eastAsia="標楷體" w:hAnsi="標楷體"/>
              </w:rPr>
            </w:pPr>
          </w:p>
        </w:tc>
        <w:tc>
          <w:tcPr>
            <w:tcW w:w="1643" w:type="pct"/>
          </w:tcPr>
          <w:p w14:paraId="46A83DBE" w14:textId="27BE35F1" w:rsidR="00E24265" w:rsidRPr="00615D4B" w:rsidDel="00CB3FDD" w:rsidRDefault="00E24265" w:rsidP="005F76AD">
            <w:pPr>
              <w:rPr>
                <w:del w:id="10771" w:author="阿毛" w:date="2021-05-21T17:53:00Z"/>
                <w:rFonts w:ascii="標楷體" w:eastAsia="標楷體" w:hAnsi="標楷體"/>
              </w:rPr>
            </w:pPr>
          </w:p>
        </w:tc>
      </w:tr>
      <w:tr w:rsidR="00E24265" w:rsidRPr="00615D4B" w:rsidDel="00CB3FDD" w14:paraId="344B7D3E" w14:textId="75A7FC55" w:rsidTr="005F76AD">
        <w:trPr>
          <w:trHeight w:val="291"/>
          <w:jc w:val="center"/>
          <w:del w:id="10772" w:author="阿毛" w:date="2021-05-21T17:53:00Z"/>
        </w:trPr>
        <w:tc>
          <w:tcPr>
            <w:tcW w:w="219" w:type="pct"/>
          </w:tcPr>
          <w:p w14:paraId="4CF68509" w14:textId="6C392F4F" w:rsidR="00E24265" w:rsidRPr="00D6003A" w:rsidDel="00CB3FDD" w:rsidRDefault="00E24265" w:rsidP="005F76AD">
            <w:pPr>
              <w:pStyle w:val="af9"/>
              <w:numPr>
                <w:ilvl w:val="0"/>
                <w:numId w:val="35"/>
              </w:numPr>
              <w:ind w:leftChars="0"/>
              <w:rPr>
                <w:del w:id="10773" w:author="阿毛" w:date="2021-05-21T17:53:00Z"/>
                <w:rFonts w:ascii="標楷體" w:eastAsia="標楷體" w:hAnsi="標楷體"/>
              </w:rPr>
            </w:pPr>
          </w:p>
        </w:tc>
        <w:tc>
          <w:tcPr>
            <w:tcW w:w="756" w:type="pct"/>
          </w:tcPr>
          <w:p w14:paraId="285A8589" w14:textId="62F9E707" w:rsidR="00E24265" w:rsidRPr="00615D4B" w:rsidDel="00CB3FDD" w:rsidRDefault="00E24265" w:rsidP="005F76AD">
            <w:pPr>
              <w:rPr>
                <w:del w:id="10774" w:author="阿毛" w:date="2021-05-21T17:53:00Z"/>
                <w:rFonts w:ascii="標楷體" w:eastAsia="標楷體" w:hAnsi="標楷體"/>
              </w:rPr>
            </w:pPr>
            <w:del w:id="10775" w:author="阿毛" w:date="2021-05-21T17:53:00Z">
              <w:r w:rsidRPr="00F4452F" w:rsidDel="00CB3FDD">
                <w:rPr>
                  <w:rFonts w:ascii="標楷體" w:eastAsia="標楷體" w:hAnsi="標楷體" w:hint="eastAsia"/>
                </w:rPr>
                <w:delText>最大債權金融機構代號</w:delText>
              </w:r>
            </w:del>
          </w:p>
        </w:tc>
        <w:tc>
          <w:tcPr>
            <w:tcW w:w="624" w:type="pct"/>
          </w:tcPr>
          <w:p w14:paraId="33C19563" w14:textId="2820E1A5" w:rsidR="00E24265" w:rsidRPr="00615D4B" w:rsidDel="00CB3FDD" w:rsidRDefault="00E24265" w:rsidP="005F76AD">
            <w:pPr>
              <w:rPr>
                <w:del w:id="10776" w:author="阿毛" w:date="2021-05-21T17:53:00Z"/>
                <w:rFonts w:ascii="標楷體" w:eastAsia="標楷體" w:hAnsi="標楷體"/>
              </w:rPr>
            </w:pPr>
          </w:p>
        </w:tc>
        <w:tc>
          <w:tcPr>
            <w:tcW w:w="624" w:type="pct"/>
          </w:tcPr>
          <w:p w14:paraId="248CCEC8" w14:textId="107D3237" w:rsidR="00E24265" w:rsidRPr="00615D4B" w:rsidDel="00CB3FDD" w:rsidRDefault="00E24265" w:rsidP="005F76AD">
            <w:pPr>
              <w:rPr>
                <w:del w:id="10777" w:author="阿毛" w:date="2021-05-21T17:53:00Z"/>
                <w:rFonts w:ascii="標楷體" w:eastAsia="標楷體" w:hAnsi="標楷體"/>
              </w:rPr>
            </w:pPr>
          </w:p>
        </w:tc>
        <w:tc>
          <w:tcPr>
            <w:tcW w:w="537" w:type="pct"/>
          </w:tcPr>
          <w:p w14:paraId="48E5A400" w14:textId="2DFC0F18" w:rsidR="00E24265" w:rsidRPr="00615D4B" w:rsidDel="00CB3FDD" w:rsidRDefault="00E24265" w:rsidP="005F76AD">
            <w:pPr>
              <w:rPr>
                <w:del w:id="10778" w:author="阿毛" w:date="2021-05-21T17:53:00Z"/>
                <w:rFonts w:ascii="標楷體" w:eastAsia="標楷體" w:hAnsi="標楷體"/>
              </w:rPr>
            </w:pPr>
          </w:p>
        </w:tc>
        <w:tc>
          <w:tcPr>
            <w:tcW w:w="299" w:type="pct"/>
          </w:tcPr>
          <w:p w14:paraId="2CD16992" w14:textId="39DBDE84" w:rsidR="00E24265" w:rsidRPr="00615D4B" w:rsidDel="00CB3FDD" w:rsidRDefault="00E24265" w:rsidP="005F76AD">
            <w:pPr>
              <w:rPr>
                <w:del w:id="10779" w:author="阿毛" w:date="2021-05-21T17:53:00Z"/>
                <w:rFonts w:ascii="標楷體" w:eastAsia="標楷體" w:hAnsi="標楷體"/>
              </w:rPr>
            </w:pPr>
          </w:p>
        </w:tc>
        <w:tc>
          <w:tcPr>
            <w:tcW w:w="299" w:type="pct"/>
          </w:tcPr>
          <w:p w14:paraId="78CBCA25" w14:textId="42F43CC7" w:rsidR="00E24265" w:rsidRPr="00615D4B" w:rsidDel="00CB3FDD" w:rsidRDefault="00E24265" w:rsidP="005F76AD">
            <w:pPr>
              <w:rPr>
                <w:del w:id="10780" w:author="阿毛" w:date="2021-05-21T17:53:00Z"/>
                <w:rFonts w:ascii="標楷體" w:eastAsia="標楷體" w:hAnsi="標楷體"/>
              </w:rPr>
            </w:pPr>
          </w:p>
        </w:tc>
        <w:tc>
          <w:tcPr>
            <w:tcW w:w="1643" w:type="pct"/>
          </w:tcPr>
          <w:p w14:paraId="3D16F1EA" w14:textId="2ECC7B6E" w:rsidR="00E24265" w:rsidRPr="00615D4B" w:rsidDel="00CB3FDD" w:rsidRDefault="00E24265" w:rsidP="005F76AD">
            <w:pPr>
              <w:rPr>
                <w:del w:id="10781" w:author="阿毛" w:date="2021-05-21T17:53:00Z"/>
                <w:rFonts w:ascii="標楷體" w:eastAsia="標楷體" w:hAnsi="標楷體"/>
              </w:rPr>
            </w:pPr>
          </w:p>
        </w:tc>
      </w:tr>
      <w:tr w:rsidR="00E24265" w:rsidRPr="00615D4B" w:rsidDel="00CB3FDD" w14:paraId="760533DC" w14:textId="06333DDB" w:rsidTr="005F76AD">
        <w:trPr>
          <w:trHeight w:val="291"/>
          <w:jc w:val="center"/>
          <w:del w:id="10782" w:author="阿毛" w:date="2021-05-21T17:53:00Z"/>
        </w:trPr>
        <w:tc>
          <w:tcPr>
            <w:tcW w:w="219" w:type="pct"/>
          </w:tcPr>
          <w:p w14:paraId="4F108831" w14:textId="48882CC2" w:rsidR="00E24265" w:rsidRPr="00D6003A" w:rsidDel="00CB3FDD" w:rsidRDefault="00E24265" w:rsidP="005F76AD">
            <w:pPr>
              <w:pStyle w:val="af9"/>
              <w:numPr>
                <w:ilvl w:val="0"/>
                <w:numId w:val="35"/>
              </w:numPr>
              <w:ind w:leftChars="0"/>
              <w:rPr>
                <w:del w:id="10783" w:author="阿毛" w:date="2021-05-21T17:53:00Z"/>
                <w:rFonts w:ascii="標楷體" w:eastAsia="標楷體" w:hAnsi="標楷體"/>
              </w:rPr>
            </w:pPr>
          </w:p>
        </w:tc>
        <w:tc>
          <w:tcPr>
            <w:tcW w:w="756" w:type="pct"/>
          </w:tcPr>
          <w:p w14:paraId="4845A361" w14:textId="027FF491" w:rsidR="00E24265" w:rsidRPr="00615D4B" w:rsidDel="00CB3FDD" w:rsidRDefault="00E24265" w:rsidP="005F76AD">
            <w:pPr>
              <w:rPr>
                <w:del w:id="10784" w:author="阿毛" w:date="2021-05-21T17:53:00Z"/>
                <w:rFonts w:ascii="標楷體" w:eastAsia="標楷體" w:hAnsi="標楷體"/>
              </w:rPr>
            </w:pPr>
            <w:del w:id="10785" w:author="阿毛" w:date="2021-05-21T17:53:00Z">
              <w:r w:rsidRPr="00F4452F" w:rsidDel="00CB3FDD">
                <w:rPr>
                  <w:rFonts w:ascii="標楷體" w:eastAsia="標楷體" w:hAnsi="標楷體" w:hint="eastAsia"/>
                </w:rPr>
                <w:delText>是否同意債務清償方案</w:delText>
              </w:r>
            </w:del>
          </w:p>
        </w:tc>
        <w:tc>
          <w:tcPr>
            <w:tcW w:w="624" w:type="pct"/>
          </w:tcPr>
          <w:p w14:paraId="3299A970" w14:textId="01D60E42" w:rsidR="00E24265" w:rsidRPr="00615D4B" w:rsidDel="00CB3FDD" w:rsidRDefault="00E24265" w:rsidP="005F76AD">
            <w:pPr>
              <w:rPr>
                <w:del w:id="10786" w:author="阿毛" w:date="2021-05-21T17:53:00Z"/>
                <w:rFonts w:ascii="標楷體" w:eastAsia="標楷體" w:hAnsi="標楷體"/>
              </w:rPr>
            </w:pPr>
          </w:p>
        </w:tc>
        <w:tc>
          <w:tcPr>
            <w:tcW w:w="624" w:type="pct"/>
          </w:tcPr>
          <w:p w14:paraId="4C06086D" w14:textId="0BEDBA92" w:rsidR="00E24265" w:rsidRPr="00615D4B" w:rsidDel="00CB3FDD" w:rsidRDefault="00E24265" w:rsidP="005F76AD">
            <w:pPr>
              <w:rPr>
                <w:del w:id="10787" w:author="阿毛" w:date="2021-05-21T17:53:00Z"/>
                <w:rFonts w:ascii="標楷體" w:eastAsia="標楷體" w:hAnsi="標楷體"/>
              </w:rPr>
            </w:pPr>
          </w:p>
        </w:tc>
        <w:tc>
          <w:tcPr>
            <w:tcW w:w="537" w:type="pct"/>
          </w:tcPr>
          <w:p w14:paraId="1E7E162A" w14:textId="3A1B2D2E" w:rsidR="00E24265" w:rsidRPr="00615D4B" w:rsidDel="00CB3FDD" w:rsidRDefault="00E24265" w:rsidP="005F76AD">
            <w:pPr>
              <w:rPr>
                <w:del w:id="10788" w:author="阿毛" w:date="2021-05-21T17:53:00Z"/>
                <w:rFonts w:ascii="標楷體" w:eastAsia="標楷體" w:hAnsi="標楷體"/>
              </w:rPr>
            </w:pPr>
          </w:p>
        </w:tc>
        <w:tc>
          <w:tcPr>
            <w:tcW w:w="299" w:type="pct"/>
          </w:tcPr>
          <w:p w14:paraId="6625178E" w14:textId="3FA10E21" w:rsidR="00E24265" w:rsidRPr="00615D4B" w:rsidDel="00CB3FDD" w:rsidRDefault="00E24265" w:rsidP="005F76AD">
            <w:pPr>
              <w:rPr>
                <w:del w:id="10789" w:author="阿毛" w:date="2021-05-21T17:53:00Z"/>
                <w:rFonts w:ascii="標楷體" w:eastAsia="標楷體" w:hAnsi="標楷體"/>
              </w:rPr>
            </w:pPr>
          </w:p>
        </w:tc>
        <w:tc>
          <w:tcPr>
            <w:tcW w:w="299" w:type="pct"/>
          </w:tcPr>
          <w:p w14:paraId="38059BAC" w14:textId="20A7D624" w:rsidR="00E24265" w:rsidRPr="00615D4B" w:rsidDel="00CB3FDD" w:rsidRDefault="00E24265" w:rsidP="005F76AD">
            <w:pPr>
              <w:rPr>
                <w:del w:id="10790" w:author="阿毛" w:date="2021-05-21T17:53:00Z"/>
                <w:rFonts w:ascii="標楷體" w:eastAsia="標楷體" w:hAnsi="標楷體"/>
              </w:rPr>
            </w:pPr>
          </w:p>
        </w:tc>
        <w:tc>
          <w:tcPr>
            <w:tcW w:w="1643" w:type="pct"/>
          </w:tcPr>
          <w:p w14:paraId="4A31DD57" w14:textId="1666F0DE" w:rsidR="00E24265" w:rsidRPr="00615D4B" w:rsidDel="00CB3FDD" w:rsidRDefault="00E24265" w:rsidP="005F76AD">
            <w:pPr>
              <w:rPr>
                <w:del w:id="10791" w:author="阿毛" w:date="2021-05-21T17:53:00Z"/>
                <w:rFonts w:ascii="標楷體" w:eastAsia="標楷體" w:hAnsi="標楷體"/>
              </w:rPr>
            </w:pPr>
            <w:del w:id="10792" w:author="阿毛" w:date="2021-05-21T17:53:00Z">
              <w:r w:rsidRPr="00676AFE" w:rsidDel="00CB3FDD">
                <w:rPr>
                  <w:rFonts w:ascii="標楷體" w:eastAsia="標楷體" w:hAnsi="標楷體" w:hint="eastAsia"/>
                </w:rPr>
                <w:delText>輸入Y或N</w:delText>
              </w:r>
            </w:del>
          </w:p>
        </w:tc>
      </w:tr>
      <w:tr w:rsidR="00E24265" w:rsidRPr="00615D4B" w:rsidDel="00CB3FDD" w14:paraId="31222F92" w14:textId="0470501F" w:rsidTr="005F76AD">
        <w:trPr>
          <w:trHeight w:val="291"/>
          <w:jc w:val="center"/>
          <w:del w:id="10793" w:author="阿毛" w:date="2021-05-21T17:53:00Z"/>
        </w:trPr>
        <w:tc>
          <w:tcPr>
            <w:tcW w:w="219" w:type="pct"/>
          </w:tcPr>
          <w:p w14:paraId="40A37648" w14:textId="76D8BFCA" w:rsidR="00E24265" w:rsidRPr="00D6003A" w:rsidDel="00CB3FDD" w:rsidRDefault="00E24265" w:rsidP="005F76AD">
            <w:pPr>
              <w:pStyle w:val="af9"/>
              <w:numPr>
                <w:ilvl w:val="0"/>
                <w:numId w:val="35"/>
              </w:numPr>
              <w:ind w:leftChars="0"/>
              <w:rPr>
                <w:del w:id="10794" w:author="阿毛" w:date="2021-05-21T17:53:00Z"/>
                <w:rFonts w:ascii="標楷體" w:eastAsia="標楷體" w:hAnsi="標楷體"/>
              </w:rPr>
            </w:pPr>
          </w:p>
        </w:tc>
        <w:tc>
          <w:tcPr>
            <w:tcW w:w="756" w:type="pct"/>
          </w:tcPr>
          <w:p w14:paraId="59FD8FA2" w14:textId="0410AF43" w:rsidR="00E24265" w:rsidRPr="00615D4B" w:rsidDel="00CB3FDD" w:rsidRDefault="00E24265" w:rsidP="005F76AD">
            <w:pPr>
              <w:rPr>
                <w:del w:id="10795" w:author="阿毛" w:date="2021-05-21T17:53:00Z"/>
                <w:rFonts w:ascii="標楷體" w:eastAsia="標楷體" w:hAnsi="標楷體"/>
              </w:rPr>
            </w:pPr>
            <w:del w:id="10796" w:author="阿毛" w:date="2021-05-21T17:53:00Z">
              <w:r w:rsidRPr="00F4452F" w:rsidDel="00CB3FDD">
                <w:rPr>
                  <w:rFonts w:ascii="標楷體" w:eastAsia="標楷體" w:hAnsi="標楷體" w:hint="eastAsia"/>
                </w:rPr>
                <w:delText>轉JCIC文字檔日期</w:delText>
              </w:r>
            </w:del>
          </w:p>
        </w:tc>
        <w:tc>
          <w:tcPr>
            <w:tcW w:w="624" w:type="pct"/>
          </w:tcPr>
          <w:p w14:paraId="6F7C0DC5" w14:textId="0F205A43" w:rsidR="00E24265" w:rsidRPr="00615D4B" w:rsidDel="00CB3FDD" w:rsidRDefault="00E24265" w:rsidP="005F76AD">
            <w:pPr>
              <w:rPr>
                <w:del w:id="10797" w:author="阿毛" w:date="2021-05-21T17:53:00Z"/>
                <w:rFonts w:ascii="標楷體" w:eastAsia="標楷體" w:hAnsi="標楷體"/>
              </w:rPr>
            </w:pPr>
          </w:p>
        </w:tc>
        <w:tc>
          <w:tcPr>
            <w:tcW w:w="624" w:type="pct"/>
          </w:tcPr>
          <w:p w14:paraId="05292931" w14:textId="6733634D" w:rsidR="00E24265" w:rsidRPr="00615D4B" w:rsidDel="00CB3FDD" w:rsidRDefault="00E24265" w:rsidP="005F76AD">
            <w:pPr>
              <w:rPr>
                <w:del w:id="10798" w:author="阿毛" w:date="2021-05-21T17:53:00Z"/>
                <w:rFonts w:ascii="標楷體" w:eastAsia="標楷體" w:hAnsi="標楷體"/>
              </w:rPr>
            </w:pPr>
          </w:p>
        </w:tc>
        <w:tc>
          <w:tcPr>
            <w:tcW w:w="537" w:type="pct"/>
          </w:tcPr>
          <w:p w14:paraId="171E0290" w14:textId="39756C32" w:rsidR="00E24265" w:rsidRPr="00615D4B" w:rsidDel="00CB3FDD" w:rsidRDefault="00E24265" w:rsidP="005F76AD">
            <w:pPr>
              <w:rPr>
                <w:del w:id="10799" w:author="阿毛" w:date="2021-05-21T17:53:00Z"/>
                <w:rFonts w:ascii="標楷體" w:eastAsia="標楷體" w:hAnsi="標楷體"/>
              </w:rPr>
            </w:pPr>
          </w:p>
        </w:tc>
        <w:tc>
          <w:tcPr>
            <w:tcW w:w="299" w:type="pct"/>
          </w:tcPr>
          <w:p w14:paraId="755505E8" w14:textId="68C4913B" w:rsidR="00E24265" w:rsidRPr="00615D4B" w:rsidDel="00CB3FDD" w:rsidRDefault="00E24265" w:rsidP="005F76AD">
            <w:pPr>
              <w:rPr>
                <w:del w:id="10800" w:author="阿毛" w:date="2021-05-21T17:53:00Z"/>
                <w:rFonts w:ascii="標楷體" w:eastAsia="標楷體" w:hAnsi="標楷體"/>
              </w:rPr>
            </w:pPr>
          </w:p>
        </w:tc>
        <w:tc>
          <w:tcPr>
            <w:tcW w:w="299" w:type="pct"/>
          </w:tcPr>
          <w:p w14:paraId="59D08CF1" w14:textId="580460D2" w:rsidR="00E24265" w:rsidRPr="00615D4B" w:rsidDel="00CB3FDD" w:rsidRDefault="00E24265" w:rsidP="005F76AD">
            <w:pPr>
              <w:rPr>
                <w:del w:id="10801" w:author="阿毛" w:date="2021-05-21T17:53:00Z"/>
                <w:rFonts w:ascii="標楷體" w:eastAsia="標楷體" w:hAnsi="標楷體"/>
              </w:rPr>
            </w:pPr>
          </w:p>
        </w:tc>
        <w:tc>
          <w:tcPr>
            <w:tcW w:w="1643" w:type="pct"/>
          </w:tcPr>
          <w:p w14:paraId="30BBD68A" w14:textId="3B0330B4" w:rsidR="00E24265" w:rsidRPr="00615D4B" w:rsidDel="00CB3FDD" w:rsidRDefault="00E24265" w:rsidP="005F76AD">
            <w:pPr>
              <w:rPr>
                <w:del w:id="10802" w:author="阿毛" w:date="2021-05-21T17:53:00Z"/>
                <w:rFonts w:ascii="標楷體" w:eastAsia="標楷體" w:hAnsi="標楷體"/>
              </w:rPr>
            </w:pPr>
          </w:p>
        </w:tc>
      </w:tr>
    </w:tbl>
    <w:p w14:paraId="0787B9CD" w14:textId="63BE69DC" w:rsidR="00E24265" w:rsidDel="00CB3FDD" w:rsidRDefault="00E24265" w:rsidP="00E24265">
      <w:pPr>
        <w:widowControl/>
        <w:rPr>
          <w:del w:id="10803" w:author="阿毛" w:date="2021-05-21T17:53:00Z"/>
        </w:rPr>
      </w:pPr>
    </w:p>
    <w:p w14:paraId="7CEFA511" w14:textId="2B26EBBD" w:rsidR="00E24265" w:rsidRPr="00A03472" w:rsidDel="00CB3FDD" w:rsidRDefault="00E24265">
      <w:pPr>
        <w:pStyle w:val="3"/>
        <w:numPr>
          <w:ilvl w:val="2"/>
          <w:numId w:val="93"/>
        </w:numPr>
        <w:rPr>
          <w:del w:id="10804" w:author="阿毛" w:date="2021-05-21T17:53:00Z"/>
          <w:rFonts w:ascii="標楷體" w:hAnsi="標楷體"/>
        </w:rPr>
        <w:pPrChange w:id="10805" w:author="智誠 楊" w:date="2021-05-10T09:50:00Z">
          <w:pPr>
            <w:pStyle w:val="3"/>
            <w:numPr>
              <w:ilvl w:val="2"/>
              <w:numId w:val="1"/>
            </w:numPr>
            <w:ind w:left="1247" w:hanging="680"/>
          </w:pPr>
        </w:pPrChange>
      </w:pPr>
      <w:del w:id="10806" w:author="阿毛" w:date="2021-05-21T17:53:00Z">
        <w:r w:rsidDel="00CB3FDD">
          <w:rPr>
            <w:rFonts w:ascii="標楷體" w:hAnsi="標楷體"/>
          </w:rPr>
          <w:delText>L</w:delText>
        </w:r>
        <w:r w:rsidDel="00CB3FDD">
          <w:rPr>
            <w:rFonts w:ascii="標楷體" w:hAnsi="標楷體" w:hint="eastAsia"/>
          </w:rPr>
          <w:delText>8307</w:delText>
        </w:r>
        <w:r w:rsidRPr="00733495" w:rsidDel="00CB3FDD">
          <w:rPr>
            <w:rFonts w:ascii="標楷體" w:hAnsi="標楷體" w:hint="eastAsia"/>
          </w:rPr>
          <w:delText>結案通知資料檔案格式</w:delText>
        </w:r>
      </w:del>
    </w:p>
    <w:p w14:paraId="109C74D7" w14:textId="04DBDF82" w:rsidR="00E24265" w:rsidRPr="003972CE" w:rsidDel="00CB3FDD" w:rsidRDefault="00E24265">
      <w:pPr>
        <w:pStyle w:val="a"/>
        <w:rPr>
          <w:del w:id="10807" w:author="阿毛" w:date="2021-05-21T17:53:00Z"/>
        </w:rPr>
      </w:pPr>
      <w:del w:id="10808" w:author="阿毛" w:date="2021-05-21T17:53:00Z">
        <w:r w:rsidRPr="00615D4B" w:rsidDel="00CB3FDD">
          <w:delText>功能說明</w:delText>
        </w:r>
      </w:del>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E24265" w:rsidRPr="00615D4B" w:rsidDel="00CB3FDD" w14:paraId="446D2945" w14:textId="26F31C70" w:rsidTr="005F76AD">
        <w:trPr>
          <w:trHeight w:val="277"/>
          <w:del w:id="10809" w:author="阿毛" w:date="2021-05-21T17:53:00Z"/>
        </w:trPr>
        <w:tc>
          <w:tcPr>
            <w:tcW w:w="1548" w:type="dxa"/>
            <w:tcBorders>
              <w:top w:val="single" w:sz="8" w:space="0" w:color="000000"/>
              <w:bottom w:val="single" w:sz="8" w:space="0" w:color="000000"/>
              <w:right w:val="single" w:sz="8" w:space="0" w:color="000000"/>
            </w:tcBorders>
            <w:shd w:val="clear" w:color="auto" w:fill="F3F3F3"/>
          </w:tcPr>
          <w:p w14:paraId="5D3B12BA" w14:textId="76625FF3" w:rsidR="00E24265" w:rsidRPr="00615D4B" w:rsidDel="00CB3FDD" w:rsidRDefault="00E24265" w:rsidP="005F76AD">
            <w:pPr>
              <w:rPr>
                <w:del w:id="10810" w:author="阿毛" w:date="2021-05-21T17:53:00Z"/>
                <w:rFonts w:ascii="標楷體" w:eastAsia="標楷體" w:hAnsi="標楷體"/>
              </w:rPr>
            </w:pPr>
            <w:del w:id="10811" w:author="阿毛" w:date="2021-05-21T17:53:00Z">
              <w:r w:rsidRPr="00615D4B" w:rsidDel="00CB3FDD">
                <w:rPr>
                  <w:rFonts w:ascii="標楷體" w:eastAsia="標楷體" w:hAnsi="標楷體"/>
                </w:rPr>
                <w:delText xml:space="preserve">功能名稱 </w:delText>
              </w:r>
            </w:del>
          </w:p>
        </w:tc>
        <w:tc>
          <w:tcPr>
            <w:tcW w:w="6318" w:type="dxa"/>
            <w:tcBorders>
              <w:top w:val="single" w:sz="8" w:space="0" w:color="000000"/>
              <w:left w:val="single" w:sz="8" w:space="0" w:color="000000"/>
              <w:bottom w:val="single" w:sz="8" w:space="0" w:color="000000"/>
            </w:tcBorders>
          </w:tcPr>
          <w:p w14:paraId="3E4A535F" w14:textId="43657981" w:rsidR="00E24265" w:rsidRPr="00615D4B" w:rsidDel="00CB3FDD" w:rsidRDefault="00E24265" w:rsidP="005F76AD">
            <w:pPr>
              <w:rPr>
                <w:del w:id="10812" w:author="阿毛" w:date="2021-05-21T17:53:00Z"/>
                <w:rFonts w:ascii="標楷體" w:eastAsia="標楷體" w:hAnsi="標楷體"/>
              </w:rPr>
            </w:pPr>
            <w:del w:id="10813" w:author="阿毛" w:date="2021-05-21T17:53:00Z">
              <w:r w:rsidRPr="00733495" w:rsidDel="00CB3FDD">
                <w:rPr>
                  <w:rFonts w:ascii="標楷體" w:eastAsia="標楷體" w:hAnsi="標楷體" w:hint="eastAsia"/>
                </w:rPr>
                <w:delText>結案通知資料檔案格式</w:delText>
              </w:r>
            </w:del>
          </w:p>
        </w:tc>
      </w:tr>
      <w:tr w:rsidR="00E24265" w:rsidRPr="00615D4B" w:rsidDel="00CB3FDD" w14:paraId="5987C804" w14:textId="6DC045DB" w:rsidTr="005F76AD">
        <w:trPr>
          <w:trHeight w:val="277"/>
          <w:del w:id="10814" w:author="阿毛" w:date="2021-05-21T17:53:00Z"/>
        </w:trPr>
        <w:tc>
          <w:tcPr>
            <w:tcW w:w="1548" w:type="dxa"/>
            <w:tcBorders>
              <w:top w:val="single" w:sz="8" w:space="0" w:color="000000"/>
              <w:bottom w:val="single" w:sz="8" w:space="0" w:color="000000"/>
              <w:right w:val="single" w:sz="8" w:space="0" w:color="000000"/>
            </w:tcBorders>
            <w:shd w:val="clear" w:color="auto" w:fill="F3F3F3"/>
          </w:tcPr>
          <w:p w14:paraId="2AD51A07" w14:textId="4AB559CF" w:rsidR="00E24265" w:rsidRPr="00615D4B" w:rsidDel="00CB3FDD" w:rsidRDefault="00E24265" w:rsidP="005F76AD">
            <w:pPr>
              <w:rPr>
                <w:del w:id="10815" w:author="阿毛" w:date="2021-05-21T17:53:00Z"/>
                <w:rFonts w:ascii="標楷體" w:eastAsia="標楷體" w:hAnsi="標楷體"/>
              </w:rPr>
            </w:pPr>
            <w:del w:id="10816" w:author="阿毛" w:date="2021-05-21T17:53:00Z">
              <w:r w:rsidRPr="00615D4B" w:rsidDel="00CB3FDD">
                <w:rPr>
                  <w:rFonts w:ascii="標楷體" w:eastAsia="標楷體" w:hAnsi="標楷體"/>
                </w:rPr>
                <w:delText>進入條件</w:delText>
              </w:r>
            </w:del>
          </w:p>
        </w:tc>
        <w:tc>
          <w:tcPr>
            <w:tcW w:w="6318" w:type="dxa"/>
            <w:tcBorders>
              <w:top w:val="single" w:sz="8" w:space="0" w:color="000000"/>
              <w:left w:val="single" w:sz="8" w:space="0" w:color="000000"/>
              <w:bottom w:val="single" w:sz="8" w:space="0" w:color="000000"/>
            </w:tcBorders>
          </w:tcPr>
          <w:p w14:paraId="4C544FD7" w14:textId="2A432A73" w:rsidR="00E24265" w:rsidRPr="00615D4B" w:rsidDel="00CB3FDD" w:rsidRDefault="00E24265" w:rsidP="005F76AD">
            <w:pPr>
              <w:rPr>
                <w:del w:id="10817" w:author="阿毛" w:date="2021-05-21T17:53:00Z"/>
                <w:rFonts w:ascii="標楷體" w:eastAsia="標楷體" w:hAnsi="標楷體"/>
              </w:rPr>
            </w:pPr>
          </w:p>
        </w:tc>
      </w:tr>
      <w:tr w:rsidR="00E24265" w:rsidRPr="00615D4B" w:rsidDel="00CB3FDD" w14:paraId="5A5FFCA4" w14:textId="60C979A7" w:rsidTr="005F76AD">
        <w:trPr>
          <w:trHeight w:val="773"/>
          <w:del w:id="10818" w:author="阿毛" w:date="2021-05-21T17:53:00Z"/>
        </w:trPr>
        <w:tc>
          <w:tcPr>
            <w:tcW w:w="1548" w:type="dxa"/>
            <w:tcBorders>
              <w:top w:val="single" w:sz="8" w:space="0" w:color="000000"/>
              <w:bottom w:val="single" w:sz="8" w:space="0" w:color="000000"/>
              <w:right w:val="single" w:sz="8" w:space="0" w:color="000000"/>
            </w:tcBorders>
            <w:shd w:val="clear" w:color="auto" w:fill="F3F3F3"/>
          </w:tcPr>
          <w:p w14:paraId="49112449" w14:textId="50F90180" w:rsidR="00E24265" w:rsidRPr="00615D4B" w:rsidDel="00CB3FDD" w:rsidRDefault="00E24265" w:rsidP="005F76AD">
            <w:pPr>
              <w:rPr>
                <w:del w:id="10819" w:author="阿毛" w:date="2021-05-21T17:53:00Z"/>
                <w:rFonts w:ascii="標楷體" w:eastAsia="標楷體" w:hAnsi="標楷體"/>
              </w:rPr>
            </w:pPr>
            <w:del w:id="10820" w:author="阿毛" w:date="2021-05-21T17:53:00Z">
              <w:r w:rsidRPr="00615D4B" w:rsidDel="00CB3FDD">
                <w:rPr>
                  <w:rFonts w:ascii="標楷體" w:eastAsia="標楷體" w:hAnsi="標楷體"/>
                </w:rPr>
                <w:delText xml:space="preserve">基本流程 </w:delText>
              </w:r>
            </w:del>
          </w:p>
        </w:tc>
        <w:tc>
          <w:tcPr>
            <w:tcW w:w="6318" w:type="dxa"/>
            <w:tcBorders>
              <w:top w:val="single" w:sz="8" w:space="0" w:color="000000"/>
              <w:left w:val="single" w:sz="8" w:space="0" w:color="000000"/>
              <w:bottom w:val="single" w:sz="8" w:space="0" w:color="000000"/>
            </w:tcBorders>
          </w:tcPr>
          <w:p w14:paraId="31A9CE66" w14:textId="7BBB7020" w:rsidR="00E24265" w:rsidRPr="00615D4B" w:rsidDel="00CB3FDD" w:rsidRDefault="00E24265" w:rsidP="005F76AD">
            <w:pPr>
              <w:rPr>
                <w:del w:id="10821" w:author="阿毛" w:date="2021-05-21T17:53:00Z"/>
                <w:rFonts w:ascii="標楷體" w:eastAsia="標楷體" w:hAnsi="標楷體"/>
              </w:rPr>
            </w:pPr>
          </w:p>
        </w:tc>
      </w:tr>
      <w:tr w:rsidR="00E24265" w:rsidRPr="00615D4B" w:rsidDel="00CB3FDD" w14:paraId="1A26AA37" w14:textId="4084ED7B" w:rsidTr="005F76AD">
        <w:trPr>
          <w:trHeight w:val="321"/>
          <w:del w:id="10822" w:author="阿毛" w:date="2021-05-21T17:53:00Z"/>
        </w:trPr>
        <w:tc>
          <w:tcPr>
            <w:tcW w:w="1548" w:type="dxa"/>
            <w:tcBorders>
              <w:top w:val="single" w:sz="8" w:space="0" w:color="000000"/>
              <w:bottom w:val="single" w:sz="8" w:space="0" w:color="000000"/>
              <w:right w:val="single" w:sz="8" w:space="0" w:color="000000"/>
            </w:tcBorders>
            <w:shd w:val="clear" w:color="auto" w:fill="F3F3F3"/>
          </w:tcPr>
          <w:p w14:paraId="2F6BF466" w14:textId="1DAA0B3E" w:rsidR="00E24265" w:rsidRPr="00615D4B" w:rsidDel="00CB3FDD" w:rsidRDefault="00E24265" w:rsidP="005F76AD">
            <w:pPr>
              <w:rPr>
                <w:del w:id="10823" w:author="阿毛" w:date="2021-05-21T17:53:00Z"/>
                <w:rFonts w:ascii="標楷體" w:eastAsia="標楷體" w:hAnsi="標楷體"/>
              </w:rPr>
            </w:pPr>
            <w:del w:id="10824" w:author="阿毛" w:date="2021-05-21T17:53:00Z">
              <w:r w:rsidRPr="00615D4B" w:rsidDel="00CB3FDD">
                <w:rPr>
                  <w:rFonts w:ascii="標楷體" w:eastAsia="標楷體" w:hAnsi="標楷體"/>
                </w:rPr>
                <w:delText>選用流程</w:delText>
              </w:r>
            </w:del>
          </w:p>
        </w:tc>
        <w:tc>
          <w:tcPr>
            <w:tcW w:w="6318" w:type="dxa"/>
            <w:tcBorders>
              <w:top w:val="single" w:sz="8" w:space="0" w:color="000000"/>
              <w:left w:val="single" w:sz="8" w:space="0" w:color="000000"/>
              <w:bottom w:val="single" w:sz="8" w:space="0" w:color="000000"/>
            </w:tcBorders>
          </w:tcPr>
          <w:p w14:paraId="5B8BB835" w14:textId="1F7E04A5" w:rsidR="00E24265" w:rsidRPr="00615D4B" w:rsidDel="00CB3FDD" w:rsidRDefault="00E24265" w:rsidP="005F76AD">
            <w:pPr>
              <w:rPr>
                <w:del w:id="10825" w:author="阿毛" w:date="2021-05-21T17:53:00Z"/>
                <w:rFonts w:ascii="標楷體" w:eastAsia="標楷體" w:hAnsi="標楷體"/>
              </w:rPr>
            </w:pPr>
          </w:p>
        </w:tc>
      </w:tr>
      <w:tr w:rsidR="00E24265" w:rsidRPr="00615D4B" w:rsidDel="00CB3FDD" w14:paraId="4E72EE55" w14:textId="5989D676" w:rsidTr="005F76AD">
        <w:trPr>
          <w:trHeight w:val="1311"/>
          <w:del w:id="10826" w:author="阿毛" w:date="2021-05-21T17:53:00Z"/>
        </w:trPr>
        <w:tc>
          <w:tcPr>
            <w:tcW w:w="1548" w:type="dxa"/>
            <w:tcBorders>
              <w:top w:val="single" w:sz="8" w:space="0" w:color="000000"/>
              <w:bottom w:val="single" w:sz="8" w:space="0" w:color="000000"/>
              <w:right w:val="single" w:sz="8" w:space="0" w:color="000000"/>
            </w:tcBorders>
            <w:shd w:val="clear" w:color="auto" w:fill="F3F3F3"/>
          </w:tcPr>
          <w:p w14:paraId="585CB51A" w14:textId="38B32148" w:rsidR="00E24265" w:rsidRPr="00615D4B" w:rsidDel="00CB3FDD" w:rsidRDefault="00E24265" w:rsidP="005F76AD">
            <w:pPr>
              <w:rPr>
                <w:del w:id="10827" w:author="阿毛" w:date="2021-05-21T17:53:00Z"/>
                <w:rFonts w:ascii="標楷體" w:eastAsia="標楷體" w:hAnsi="標楷體"/>
              </w:rPr>
            </w:pPr>
            <w:del w:id="10828" w:author="阿毛" w:date="2021-05-21T17:53:00Z">
              <w:r w:rsidRPr="00615D4B" w:rsidDel="00CB3FDD">
                <w:rPr>
                  <w:rFonts w:ascii="標楷體" w:eastAsia="標楷體" w:hAnsi="標楷體"/>
                </w:rPr>
                <w:delText>例外流程</w:delText>
              </w:r>
            </w:del>
          </w:p>
        </w:tc>
        <w:tc>
          <w:tcPr>
            <w:tcW w:w="6318" w:type="dxa"/>
            <w:tcBorders>
              <w:top w:val="single" w:sz="8" w:space="0" w:color="000000"/>
              <w:left w:val="single" w:sz="8" w:space="0" w:color="000000"/>
              <w:bottom w:val="single" w:sz="8" w:space="0" w:color="000000"/>
            </w:tcBorders>
          </w:tcPr>
          <w:p w14:paraId="779C9E54" w14:textId="4B10AB56" w:rsidR="00E24265" w:rsidRPr="00615D4B" w:rsidDel="00CB3FDD" w:rsidRDefault="00E24265" w:rsidP="005F76AD">
            <w:pPr>
              <w:rPr>
                <w:del w:id="10829" w:author="阿毛" w:date="2021-05-21T17:53:00Z"/>
                <w:rFonts w:ascii="標楷體" w:eastAsia="標楷體" w:hAnsi="標楷體"/>
              </w:rPr>
            </w:pPr>
          </w:p>
        </w:tc>
      </w:tr>
      <w:tr w:rsidR="00E24265" w:rsidRPr="00615D4B" w:rsidDel="00CB3FDD" w14:paraId="148E2E28" w14:textId="34EC8677" w:rsidTr="005F76AD">
        <w:trPr>
          <w:trHeight w:val="278"/>
          <w:del w:id="10830" w:author="阿毛" w:date="2021-05-21T17:53:00Z"/>
        </w:trPr>
        <w:tc>
          <w:tcPr>
            <w:tcW w:w="1548" w:type="dxa"/>
            <w:tcBorders>
              <w:top w:val="single" w:sz="8" w:space="0" w:color="000000"/>
              <w:bottom w:val="single" w:sz="8" w:space="0" w:color="000000"/>
              <w:right w:val="single" w:sz="8" w:space="0" w:color="000000"/>
            </w:tcBorders>
            <w:shd w:val="clear" w:color="auto" w:fill="F3F3F3"/>
          </w:tcPr>
          <w:p w14:paraId="2A2E096C" w14:textId="33C270CE" w:rsidR="00E24265" w:rsidRPr="00615D4B" w:rsidDel="00CB3FDD" w:rsidRDefault="00E24265" w:rsidP="005F76AD">
            <w:pPr>
              <w:rPr>
                <w:del w:id="10831" w:author="阿毛" w:date="2021-05-21T17:53:00Z"/>
                <w:rFonts w:ascii="標楷體" w:eastAsia="標楷體" w:hAnsi="標楷體"/>
              </w:rPr>
            </w:pPr>
            <w:del w:id="10832" w:author="阿毛" w:date="2021-05-21T17:53:00Z">
              <w:r w:rsidRPr="00615D4B" w:rsidDel="00CB3FDD">
                <w:rPr>
                  <w:rFonts w:ascii="標楷體" w:eastAsia="標楷體" w:hAnsi="標楷體"/>
                </w:rPr>
                <w:delText xml:space="preserve">執行後狀況 </w:delText>
              </w:r>
            </w:del>
          </w:p>
        </w:tc>
        <w:tc>
          <w:tcPr>
            <w:tcW w:w="6318" w:type="dxa"/>
            <w:tcBorders>
              <w:top w:val="single" w:sz="8" w:space="0" w:color="000000"/>
              <w:left w:val="single" w:sz="8" w:space="0" w:color="000000"/>
              <w:bottom w:val="single" w:sz="8" w:space="0" w:color="000000"/>
            </w:tcBorders>
          </w:tcPr>
          <w:p w14:paraId="432C4635" w14:textId="456E562B" w:rsidR="00E24265" w:rsidRPr="00615D4B" w:rsidDel="00CB3FDD" w:rsidRDefault="00E24265" w:rsidP="005F76AD">
            <w:pPr>
              <w:rPr>
                <w:del w:id="10833" w:author="阿毛" w:date="2021-05-21T17:53:00Z"/>
                <w:rFonts w:ascii="標楷體" w:eastAsia="標楷體" w:hAnsi="標楷體"/>
              </w:rPr>
            </w:pPr>
          </w:p>
        </w:tc>
      </w:tr>
      <w:tr w:rsidR="00E24265" w:rsidRPr="00615D4B" w:rsidDel="00CB3FDD" w14:paraId="26D15B78" w14:textId="71603B24" w:rsidTr="005F76AD">
        <w:trPr>
          <w:trHeight w:val="358"/>
          <w:del w:id="10834" w:author="阿毛" w:date="2021-05-21T17:53:00Z"/>
        </w:trPr>
        <w:tc>
          <w:tcPr>
            <w:tcW w:w="1548" w:type="dxa"/>
            <w:tcBorders>
              <w:top w:val="single" w:sz="8" w:space="0" w:color="000000"/>
              <w:bottom w:val="single" w:sz="8" w:space="0" w:color="000000"/>
              <w:right w:val="single" w:sz="8" w:space="0" w:color="000000"/>
            </w:tcBorders>
            <w:shd w:val="clear" w:color="auto" w:fill="F3F3F3"/>
          </w:tcPr>
          <w:p w14:paraId="2D8D7246" w14:textId="27120CE6" w:rsidR="00E24265" w:rsidRPr="00615D4B" w:rsidDel="00CB3FDD" w:rsidRDefault="00E24265" w:rsidP="005F76AD">
            <w:pPr>
              <w:rPr>
                <w:del w:id="10835" w:author="阿毛" w:date="2021-05-21T17:53:00Z"/>
                <w:rFonts w:ascii="標楷體" w:eastAsia="標楷體" w:hAnsi="標楷體"/>
              </w:rPr>
            </w:pPr>
            <w:del w:id="10836" w:author="阿毛" w:date="2021-05-21T17:53:00Z">
              <w:r w:rsidRPr="00615D4B" w:rsidDel="00CB3FDD">
                <w:rPr>
                  <w:rFonts w:ascii="標楷體" w:eastAsia="標楷體" w:hAnsi="標楷體"/>
                </w:rPr>
                <w:delText>特別需求</w:delText>
              </w:r>
            </w:del>
          </w:p>
        </w:tc>
        <w:tc>
          <w:tcPr>
            <w:tcW w:w="6318" w:type="dxa"/>
            <w:tcBorders>
              <w:top w:val="single" w:sz="8" w:space="0" w:color="000000"/>
              <w:left w:val="single" w:sz="8" w:space="0" w:color="000000"/>
              <w:bottom w:val="single" w:sz="8" w:space="0" w:color="000000"/>
            </w:tcBorders>
          </w:tcPr>
          <w:p w14:paraId="2665B4AF" w14:textId="7A8592DE" w:rsidR="00E24265" w:rsidRPr="00615D4B" w:rsidDel="00CB3FDD" w:rsidRDefault="00E24265" w:rsidP="005F76AD">
            <w:pPr>
              <w:rPr>
                <w:del w:id="10837" w:author="阿毛" w:date="2021-05-21T17:53:00Z"/>
                <w:rFonts w:ascii="標楷體" w:eastAsia="標楷體" w:hAnsi="標楷體"/>
              </w:rPr>
            </w:pPr>
          </w:p>
        </w:tc>
      </w:tr>
      <w:tr w:rsidR="00E24265" w:rsidRPr="00615D4B" w:rsidDel="00CB3FDD" w14:paraId="53BC850A" w14:textId="21D6A0A3" w:rsidTr="005F76AD">
        <w:trPr>
          <w:trHeight w:val="278"/>
          <w:del w:id="10838" w:author="阿毛" w:date="2021-05-21T17:53:00Z"/>
        </w:trPr>
        <w:tc>
          <w:tcPr>
            <w:tcW w:w="1548" w:type="dxa"/>
            <w:tcBorders>
              <w:top w:val="single" w:sz="8" w:space="0" w:color="000000"/>
              <w:bottom w:val="single" w:sz="8" w:space="0" w:color="000000"/>
              <w:right w:val="single" w:sz="8" w:space="0" w:color="000000"/>
            </w:tcBorders>
            <w:shd w:val="clear" w:color="auto" w:fill="F3F3F3"/>
          </w:tcPr>
          <w:p w14:paraId="48AEBF6B" w14:textId="1CF39067" w:rsidR="00E24265" w:rsidRPr="00615D4B" w:rsidDel="00CB3FDD" w:rsidRDefault="00E24265" w:rsidP="005F76AD">
            <w:pPr>
              <w:rPr>
                <w:del w:id="10839" w:author="阿毛" w:date="2021-05-21T17:53:00Z"/>
                <w:rFonts w:ascii="標楷體" w:eastAsia="標楷體" w:hAnsi="標楷體"/>
              </w:rPr>
            </w:pPr>
            <w:del w:id="10840" w:author="阿毛" w:date="2021-05-21T17:53:00Z">
              <w:r w:rsidRPr="00615D4B" w:rsidDel="00CB3FDD">
                <w:rPr>
                  <w:rFonts w:ascii="標楷體" w:eastAsia="標楷體" w:hAnsi="標楷體"/>
                </w:rPr>
                <w:delText xml:space="preserve">參考 </w:delText>
              </w:r>
            </w:del>
          </w:p>
        </w:tc>
        <w:tc>
          <w:tcPr>
            <w:tcW w:w="6318" w:type="dxa"/>
            <w:tcBorders>
              <w:top w:val="single" w:sz="8" w:space="0" w:color="000000"/>
              <w:left w:val="single" w:sz="8" w:space="0" w:color="000000"/>
              <w:bottom w:val="single" w:sz="8" w:space="0" w:color="000000"/>
            </w:tcBorders>
          </w:tcPr>
          <w:p w14:paraId="72F247E1" w14:textId="46F78C85" w:rsidR="00E24265" w:rsidRPr="00615D4B" w:rsidDel="00CB3FDD" w:rsidRDefault="00E24265" w:rsidP="005F76AD">
            <w:pPr>
              <w:rPr>
                <w:del w:id="10841" w:author="阿毛" w:date="2021-05-21T17:53:00Z"/>
                <w:rFonts w:ascii="標楷體" w:eastAsia="標楷體" w:hAnsi="標楷體"/>
              </w:rPr>
            </w:pPr>
          </w:p>
        </w:tc>
      </w:tr>
    </w:tbl>
    <w:p w14:paraId="0248A5AE" w14:textId="41DD4A48" w:rsidR="00E24265" w:rsidDel="00CB3FDD" w:rsidRDefault="00E24265" w:rsidP="00E24265">
      <w:pPr>
        <w:rPr>
          <w:del w:id="10842" w:author="阿毛" w:date="2021-05-21T17:53:00Z"/>
        </w:rPr>
      </w:pPr>
    </w:p>
    <w:p w14:paraId="3808BDE8" w14:textId="3E14E103" w:rsidR="00E24265" w:rsidRPr="00615D4B" w:rsidDel="00CB3FDD" w:rsidRDefault="00E24265">
      <w:pPr>
        <w:pStyle w:val="a"/>
        <w:rPr>
          <w:del w:id="10843" w:author="阿毛" w:date="2021-05-21T17:53:00Z"/>
        </w:rPr>
      </w:pPr>
      <w:del w:id="10844" w:author="阿毛" w:date="2021-05-21T17:53:00Z">
        <w:r w:rsidRPr="00615D4B" w:rsidDel="00CB3FDD">
          <w:delText>UI畫面</w:delText>
        </w:r>
      </w:del>
    </w:p>
    <w:p w14:paraId="426A41E1" w14:textId="6F2248E4" w:rsidR="00E24265" w:rsidDel="00CB3FDD" w:rsidRDefault="00E24265" w:rsidP="00E24265">
      <w:pPr>
        <w:pStyle w:val="42"/>
        <w:spacing w:after="72"/>
        <w:ind w:left="1133"/>
        <w:rPr>
          <w:del w:id="10845" w:author="阿毛" w:date="2021-05-21T17:53:00Z"/>
          <w:rFonts w:hAnsi="標楷體"/>
        </w:rPr>
      </w:pPr>
      <w:del w:id="10846" w:author="阿毛" w:date="2021-05-21T17:53:00Z">
        <w:r w:rsidRPr="00743962" w:rsidDel="00CB3FDD">
          <w:rPr>
            <w:rFonts w:hAnsi="標楷體" w:hint="eastAsia"/>
          </w:rPr>
          <w:delText>輸入畫面：</w:delText>
        </w:r>
      </w:del>
    </w:p>
    <w:p w14:paraId="016E21FE" w14:textId="12B2BFEA" w:rsidR="00E24265" w:rsidRPr="00F75903" w:rsidDel="00CB3FDD" w:rsidRDefault="00E24265" w:rsidP="00E24265">
      <w:pPr>
        <w:pStyle w:val="42"/>
        <w:spacing w:after="72"/>
        <w:ind w:leftChars="0" w:left="0"/>
        <w:rPr>
          <w:del w:id="10847" w:author="阿毛" w:date="2021-05-21T17:53:00Z"/>
          <w:rFonts w:hAnsi="標楷體"/>
        </w:rPr>
      </w:pPr>
      <w:del w:id="10848" w:author="阿毛" w:date="2021-05-21T17:53:00Z">
        <w:r w:rsidRPr="00F75903" w:rsidDel="00CB3FDD">
          <w:rPr>
            <w:rFonts w:hAnsi="標楷體"/>
            <w:noProof/>
          </w:rPr>
          <w:drawing>
            <wp:inline distT="0" distB="0" distL="0" distR="0" wp14:anchorId="5892772B" wp14:editId="05F291B4">
              <wp:extent cx="6558278" cy="2164080"/>
              <wp:effectExtent l="0" t="0" r="0" b="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6558278" cy="2164080"/>
                      </a:xfrm>
                      <a:prstGeom prst="rect">
                        <a:avLst/>
                      </a:prstGeom>
                    </pic:spPr>
                  </pic:pic>
                </a:graphicData>
              </a:graphic>
            </wp:inline>
          </w:drawing>
        </w:r>
      </w:del>
    </w:p>
    <w:p w14:paraId="791ACB29" w14:textId="6E793A37" w:rsidR="00E24265" w:rsidDel="00CB3FDD" w:rsidRDefault="00E24265" w:rsidP="00E24265">
      <w:pPr>
        <w:pStyle w:val="1text"/>
        <w:rPr>
          <w:del w:id="10849" w:author="阿毛" w:date="2021-05-21T17:53:00Z"/>
          <w:rFonts w:ascii="Times New Roman" w:hAnsi="Times New Roman"/>
        </w:rPr>
      </w:pPr>
    </w:p>
    <w:p w14:paraId="13F0E573" w14:textId="391E33B7" w:rsidR="00E24265" w:rsidRPr="003972CE" w:rsidDel="00CB3FDD" w:rsidRDefault="00E24265">
      <w:pPr>
        <w:pStyle w:val="a"/>
        <w:rPr>
          <w:del w:id="10850" w:author="阿毛" w:date="2021-05-21T17:53:00Z"/>
        </w:rPr>
      </w:pPr>
      <w:del w:id="10851" w:author="阿毛" w:date="2021-05-21T17:53:00Z">
        <w:r w:rsidRPr="00615D4B" w:rsidDel="00CB3FDD">
          <w:rPr>
            <w:rFonts w:hint="eastAsia"/>
          </w:rPr>
          <w:delText>輸入</w:delText>
        </w:r>
        <w:r w:rsidRPr="003972CE" w:rsidDel="00CB3FDD">
          <w:delText>畫面資料說明</w:delText>
        </w:r>
      </w:del>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7"/>
        <w:gridCol w:w="1576"/>
        <w:gridCol w:w="1300"/>
        <w:gridCol w:w="1300"/>
        <w:gridCol w:w="1119"/>
        <w:gridCol w:w="623"/>
        <w:gridCol w:w="623"/>
        <w:gridCol w:w="3422"/>
      </w:tblGrid>
      <w:tr w:rsidR="00E24265" w:rsidRPr="00615D4B" w:rsidDel="00CB3FDD" w14:paraId="377296A9" w14:textId="43B8385B" w:rsidTr="005F76AD">
        <w:trPr>
          <w:trHeight w:val="388"/>
          <w:jc w:val="center"/>
          <w:del w:id="10852" w:author="阿毛" w:date="2021-05-21T17:53:00Z"/>
        </w:trPr>
        <w:tc>
          <w:tcPr>
            <w:tcW w:w="219" w:type="pct"/>
            <w:vMerge w:val="restart"/>
          </w:tcPr>
          <w:p w14:paraId="1B9F2E0B" w14:textId="22A9E96A" w:rsidR="00E24265" w:rsidRPr="00615D4B" w:rsidDel="00CB3FDD" w:rsidRDefault="00E24265" w:rsidP="005F76AD">
            <w:pPr>
              <w:rPr>
                <w:del w:id="10853" w:author="阿毛" w:date="2021-05-21T17:53:00Z"/>
                <w:rFonts w:ascii="標楷體" w:eastAsia="標楷體" w:hAnsi="標楷體"/>
              </w:rPr>
            </w:pPr>
            <w:del w:id="10854" w:author="阿毛" w:date="2021-05-21T17:53:00Z">
              <w:r w:rsidRPr="00615D4B" w:rsidDel="00CB3FDD">
                <w:rPr>
                  <w:rFonts w:ascii="標楷體" w:eastAsia="標楷體" w:hAnsi="標楷體"/>
                </w:rPr>
                <w:delText>序號</w:delText>
              </w:r>
            </w:del>
          </w:p>
        </w:tc>
        <w:tc>
          <w:tcPr>
            <w:tcW w:w="756" w:type="pct"/>
            <w:vMerge w:val="restart"/>
          </w:tcPr>
          <w:p w14:paraId="44B6177D" w14:textId="345E8D5B" w:rsidR="00E24265" w:rsidRPr="00615D4B" w:rsidDel="00CB3FDD" w:rsidRDefault="00E24265" w:rsidP="005F76AD">
            <w:pPr>
              <w:rPr>
                <w:del w:id="10855" w:author="阿毛" w:date="2021-05-21T17:53:00Z"/>
                <w:rFonts w:ascii="標楷體" w:eastAsia="標楷體" w:hAnsi="標楷體"/>
              </w:rPr>
            </w:pPr>
            <w:del w:id="10856" w:author="阿毛" w:date="2021-05-21T17:53:00Z">
              <w:r w:rsidRPr="00615D4B" w:rsidDel="00CB3FDD">
                <w:rPr>
                  <w:rFonts w:ascii="標楷體" w:eastAsia="標楷體" w:hAnsi="標楷體"/>
                </w:rPr>
                <w:delText>欄位</w:delText>
              </w:r>
            </w:del>
          </w:p>
        </w:tc>
        <w:tc>
          <w:tcPr>
            <w:tcW w:w="2382" w:type="pct"/>
            <w:gridSpan w:val="5"/>
          </w:tcPr>
          <w:p w14:paraId="18AFF8CB" w14:textId="7EB7AAD0" w:rsidR="00E24265" w:rsidRPr="00615D4B" w:rsidDel="00CB3FDD" w:rsidRDefault="00E24265" w:rsidP="005F76AD">
            <w:pPr>
              <w:jc w:val="center"/>
              <w:rPr>
                <w:del w:id="10857" w:author="阿毛" w:date="2021-05-21T17:53:00Z"/>
                <w:rFonts w:ascii="標楷體" w:eastAsia="標楷體" w:hAnsi="標楷體"/>
              </w:rPr>
            </w:pPr>
            <w:del w:id="10858" w:author="阿毛" w:date="2021-05-21T17:53:00Z">
              <w:r w:rsidRPr="00615D4B" w:rsidDel="00CB3FDD">
                <w:rPr>
                  <w:rFonts w:ascii="標楷體" w:eastAsia="標楷體" w:hAnsi="標楷體"/>
                </w:rPr>
                <w:delText>說明</w:delText>
              </w:r>
            </w:del>
          </w:p>
        </w:tc>
        <w:tc>
          <w:tcPr>
            <w:tcW w:w="1643" w:type="pct"/>
            <w:vMerge w:val="restart"/>
          </w:tcPr>
          <w:p w14:paraId="31E84A2E" w14:textId="75A48611" w:rsidR="00E24265" w:rsidRPr="00615D4B" w:rsidDel="00CB3FDD" w:rsidRDefault="00E24265" w:rsidP="005F76AD">
            <w:pPr>
              <w:rPr>
                <w:del w:id="10859" w:author="阿毛" w:date="2021-05-21T17:53:00Z"/>
                <w:rFonts w:ascii="標楷體" w:eastAsia="標楷體" w:hAnsi="標楷體"/>
              </w:rPr>
            </w:pPr>
            <w:del w:id="10860" w:author="阿毛" w:date="2021-05-21T17:53:00Z">
              <w:r w:rsidRPr="00615D4B" w:rsidDel="00CB3FDD">
                <w:rPr>
                  <w:rFonts w:ascii="標楷體" w:eastAsia="標楷體" w:hAnsi="標楷體"/>
                </w:rPr>
                <w:delText>處理邏輯及注意事項</w:delText>
              </w:r>
            </w:del>
          </w:p>
        </w:tc>
      </w:tr>
      <w:tr w:rsidR="00E24265" w:rsidRPr="00615D4B" w:rsidDel="00CB3FDD" w14:paraId="762A6CA8" w14:textId="103539E5" w:rsidTr="005F76AD">
        <w:trPr>
          <w:trHeight w:val="244"/>
          <w:jc w:val="center"/>
          <w:del w:id="10861" w:author="阿毛" w:date="2021-05-21T17:53:00Z"/>
        </w:trPr>
        <w:tc>
          <w:tcPr>
            <w:tcW w:w="219" w:type="pct"/>
            <w:vMerge/>
          </w:tcPr>
          <w:p w14:paraId="420AA3F7" w14:textId="0D56D068" w:rsidR="00E24265" w:rsidRPr="00615D4B" w:rsidDel="00CB3FDD" w:rsidRDefault="00E24265" w:rsidP="005F76AD">
            <w:pPr>
              <w:rPr>
                <w:del w:id="10862" w:author="阿毛" w:date="2021-05-21T17:53:00Z"/>
                <w:rFonts w:ascii="標楷體" w:eastAsia="標楷體" w:hAnsi="標楷體"/>
              </w:rPr>
            </w:pPr>
          </w:p>
        </w:tc>
        <w:tc>
          <w:tcPr>
            <w:tcW w:w="756" w:type="pct"/>
            <w:vMerge/>
          </w:tcPr>
          <w:p w14:paraId="2D411B04" w14:textId="5685D4FC" w:rsidR="00E24265" w:rsidRPr="00615D4B" w:rsidDel="00CB3FDD" w:rsidRDefault="00E24265" w:rsidP="005F76AD">
            <w:pPr>
              <w:rPr>
                <w:del w:id="10863" w:author="阿毛" w:date="2021-05-21T17:53:00Z"/>
                <w:rFonts w:ascii="標楷體" w:eastAsia="標楷體" w:hAnsi="標楷體"/>
              </w:rPr>
            </w:pPr>
          </w:p>
        </w:tc>
        <w:tc>
          <w:tcPr>
            <w:tcW w:w="624" w:type="pct"/>
          </w:tcPr>
          <w:p w14:paraId="35B62B97" w14:textId="6AE247ED" w:rsidR="00E24265" w:rsidRPr="00615D4B" w:rsidDel="00CB3FDD" w:rsidRDefault="00E24265" w:rsidP="005F76AD">
            <w:pPr>
              <w:rPr>
                <w:del w:id="10864" w:author="阿毛" w:date="2021-05-21T17:53:00Z"/>
                <w:rFonts w:ascii="標楷體" w:eastAsia="標楷體" w:hAnsi="標楷體"/>
              </w:rPr>
            </w:pPr>
            <w:del w:id="10865" w:author="阿毛" w:date="2021-05-21T17:53:00Z">
              <w:r w:rsidRPr="00615D4B" w:rsidDel="00CB3FDD">
                <w:rPr>
                  <w:rFonts w:ascii="標楷體" w:eastAsia="標楷體" w:hAnsi="標楷體" w:hint="eastAsia"/>
                </w:rPr>
                <w:delText>資料型態長度</w:delText>
              </w:r>
            </w:del>
          </w:p>
        </w:tc>
        <w:tc>
          <w:tcPr>
            <w:tcW w:w="624" w:type="pct"/>
          </w:tcPr>
          <w:p w14:paraId="28B3101B" w14:textId="1D7447A0" w:rsidR="00E24265" w:rsidRPr="00615D4B" w:rsidDel="00CB3FDD" w:rsidRDefault="00E24265" w:rsidP="005F76AD">
            <w:pPr>
              <w:rPr>
                <w:del w:id="10866" w:author="阿毛" w:date="2021-05-21T17:53:00Z"/>
                <w:rFonts w:ascii="標楷體" w:eastAsia="標楷體" w:hAnsi="標楷體"/>
              </w:rPr>
            </w:pPr>
            <w:del w:id="10867" w:author="阿毛" w:date="2021-05-21T17:53:00Z">
              <w:r w:rsidRPr="00615D4B" w:rsidDel="00CB3FDD">
                <w:rPr>
                  <w:rFonts w:ascii="標楷體" w:eastAsia="標楷體" w:hAnsi="標楷體"/>
                </w:rPr>
                <w:delText>預設值</w:delText>
              </w:r>
            </w:del>
          </w:p>
        </w:tc>
        <w:tc>
          <w:tcPr>
            <w:tcW w:w="537" w:type="pct"/>
          </w:tcPr>
          <w:p w14:paraId="787DA3E3" w14:textId="5D5C80C7" w:rsidR="00E24265" w:rsidRPr="00615D4B" w:rsidDel="00CB3FDD" w:rsidRDefault="00E24265" w:rsidP="005F76AD">
            <w:pPr>
              <w:rPr>
                <w:del w:id="10868" w:author="阿毛" w:date="2021-05-21T17:53:00Z"/>
                <w:rFonts w:ascii="標楷體" w:eastAsia="標楷體" w:hAnsi="標楷體"/>
              </w:rPr>
            </w:pPr>
            <w:del w:id="10869" w:author="阿毛" w:date="2021-05-21T17:53:00Z">
              <w:r w:rsidRPr="00615D4B" w:rsidDel="00CB3FDD">
                <w:rPr>
                  <w:rFonts w:ascii="標楷體" w:eastAsia="標楷體" w:hAnsi="標楷體"/>
                </w:rPr>
                <w:delText>選單內容</w:delText>
              </w:r>
            </w:del>
          </w:p>
        </w:tc>
        <w:tc>
          <w:tcPr>
            <w:tcW w:w="299" w:type="pct"/>
          </w:tcPr>
          <w:p w14:paraId="070531A1" w14:textId="676BC3D3" w:rsidR="00E24265" w:rsidRPr="00615D4B" w:rsidDel="00CB3FDD" w:rsidRDefault="00E24265" w:rsidP="005F76AD">
            <w:pPr>
              <w:rPr>
                <w:del w:id="10870" w:author="阿毛" w:date="2021-05-21T17:53:00Z"/>
                <w:rFonts w:ascii="標楷體" w:eastAsia="標楷體" w:hAnsi="標楷體"/>
              </w:rPr>
            </w:pPr>
            <w:del w:id="10871" w:author="阿毛" w:date="2021-05-21T17:53:00Z">
              <w:r w:rsidRPr="00615D4B" w:rsidDel="00CB3FDD">
                <w:rPr>
                  <w:rFonts w:ascii="標楷體" w:eastAsia="標楷體" w:hAnsi="標楷體"/>
                </w:rPr>
                <w:delText>必填</w:delText>
              </w:r>
            </w:del>
          </w:p>
        </w:tc>
        <w:tc>
          <w:tcPr>
            <w:tcW w:w="299" w:type="pct"/>
          </w:tcPr>
          <w:p w14:paraId="6D4DB232" w14:textId="5498FBB6" w:rsidR="00E24265" w:rsidRPr="00615D4B" w:rsidDel="00CB3FDD" w:rsidRDefault="00E24265" w:rsidP="005F76AD">
            <w:pPr>
              <w:rPr>
                <w:del w:id="10872" w:author="阿毛" w:date="2021-05-21T17:53:00Z"/>
                <w:rFonts w:ascii="標楷體" w:eastAsia="標楷體" w:hAnsi="標楷體"/>
              </w:rPr>
            </w:pPr>
            <w:del w:id="10873" w:author="阿毛" w:date="2021-05-21T17:53:00Z">
              <w:r w:rsidRPr="00615D4B" w:rsidDel="00CB3FDD">
                <w:rPr>
                  <w:rFonts w:ascii="標楷體" w:eastAsia="標楷體" w:hAnsi="標楷體"/>
                </w:rPr>
                <w:delText>R/W</w:delText>
              </w:r>
            </w:del>
          </w:p>
        </w:tc>
        <w:tc>
          <w:tcPr>
            <w:tcW w:w="1643" w:type="pct"/>
            <w:vMerge/>
          </w:tcPr>
          <w:p w14:paraId="58BA17A8" w14:textId="0BFD51BB" w:rsidR="00E24265" w:rsidRPr="00615D4B" w:rsidDel="00CB3FDD" w:rsidRDefault="00E24265" w:rsidP="005F76AD">
            <w:pPr>
              <w:rPr>
                <w:del w:id="10874" w:author="阿毛" w:date="2021-05-21T17:53:00Z"/>
                <w:rFonts w:ascii="標楷體" w:eastAsia="標楷體" w:hAnsi="標楷體"/>
              </w:rPr>
            </w:pPr>
          </w:p>
        </w:tc>
      </w:tr>
      <w:tr w:rsidR="00E24265" w:rsidRPr="00615D4B" w:rsidDel="00CB3FDD" w14:paraId="04C08CA1" w14:textId="015CCA2B" w:rsidTr="005F76AD">
        <w:trPr>
          <w:trHeight w:val="291"/>
          <w:jc w:val="center"/>
          <w:del w:id="10875" w:author="阿毛" w:date="2021-05-21T17:53:00Z"/>
        </w:trPr>
        <w:tc>
          <w:tcPr>
            <w:tcW w:w="219" w:type="pct"/>
          </w:tcPr>
          <w:p w14:paraId="5497670F" w14:textId="64FABA31" w:rsidR="00E24265" w:rsidRPr="00D6003A" w:rsidDel="00CB3FDD" w:rsidRDefault="00E24265" w:rsidP="005F76AD">
            <w:pPr>
              <w:pStyle w:val="af9"/>
              <w:numPr>
                <w:ilvl w:val="0"/>
                <w:numId w:val="36"/>
              </w:numPr>
              <w:ind w:leftChars="0"/>
              <w:rPr>
                <w:del w:id="10876" w:author="阿毛" w:date="2021-05-21T17:53:00Z"/>
                <w:rFonts w:ascii="標楷體" w:eastAsia="標楷體" w:hAnsi="標楷體"/>
              </w:rPr>
            </w:pPr>
          </w:p>
        </w:tc>
        <w:tc>
          <w:tcPr>
            <w:tcW w:w="756" w:type="pct"/>
          </w:tcPr>
          <w:p w14:paraId="4F59985E" w14:textId="1B45785F" w:rsidR="00E24265" w:rsidRPr="00615D4B" w:rsidDel="00CB3FDD" w:rsidRDefault="00E24265" w:rsidP="005F76AD">
            <w:pPr>
              <w:rPr>
                <w:del w:id="10877" w:author="阿毛" w:date="2021-05-21T17:53:00Z"/>
                <w:rFonts w:ascii="標楷體" w:eastAsia="標楷體" w:hAnsi="標楷體"/>
              </w:rPr>
            </w:pPr>
            <w:del w:id="10878" w:author="阿毛" w:date="2021-05-21T17:53:00Z">
              <w:r w:rsidRPr="00F4452F" w:rsidDel="00CB3FDD">
                <w:rPr>
                  <w:rFonts w:ascii="標楷體" w:eastAsia="標楷體" w:hAnsi="標楷體" w:hint="eastAsia"/>
                </w:rPr>
                <w:delText>交易代碼</w:delText>
              </w:r>
            </w:del>
          </w:p>
        </w:tc>
        <w:tc>
          <w:tcPr>
            <w:tcW w:w="624" w:type="pct"/>
          </w:tcPr>
          <w:p w14:paraId="3B3739E5" w14:textId="5327A55C" w:rsidR="00E24265" w:rsidRPr="00615D4B" w:rsidDel="00CB3FDD" w:rsidRDefault="00E24265" w:rsidP="005F76AD">
            <w:pPr>
              <w:rPr>
                <w:del w:id="10879" w:author="阿毛" w:date="2021-05-21T17:53:00Z"/>
                <w:rFonts w:ascii="標楷體" w:eastAsia="標楷體" w:hAnsi="標楷體"/>
              </w:rPr>
            </w:pPr>
          </w:p>
        </w:tc>
        <w:tc>
          <w:tcPr>
            <w:tcW w:w="624" w:type="pct"/>
          </w:tcPr>
          <w:p w14:paraId="50B4E7AC" w14:textId="32FFAAE4" w:rsidR="00E24265" w:rsidRPr="00615D4B" w:rsidDel="00CB3FDD" w:rsidRDefault="00E24265" w:rsidP="005F76AD">
            <w:pPr>
              <w:rPr>
                <w:del w:id="10880" w:author="阿毛" w:date="2021-05-21T17:53:00Z"/>
                <w:rFonts w:ascii="標楷體" w:eastAsia="標楷體" w:hAnsi="標楷體"/>
              </w:rPr>
            </w:pPr>
          </w:p>
        </w:tc>
        <w:tc>
          <w:tcPr>
            <w:tcW w:w="537" w:type="pct"/>
          </w:tcPr>
          <w:p w14:paraId="47289763" w14:textId="15035776" w:rsidR="00E24265" w:rsidRPr="00615D4B" w:rsidDel="00CB3FDD" w:rsidRDefault="00E24265" w:rsidP="005F76AD">
            <w:pPr>
              <w:rPr>
                <w:del w:id="10881" w:author="阿毛" w:date="2021-05-21T17:53:00Z"/>
                <w:rFonts w:ascii="標楷體" w:eastAsia="標楷體" w:hAnsi="標楷體"/>
              </w:rPr>
            </w:pPr>
            <w:del w:id="10882" w:author="阿毛" w:date="2021-05-21T17:53:00Z">
              <w:r w:rsidDel="00CB3FDD">
                <w:rPr>
                  <w:rFonts w:ascii="標楷體" w:eastAsia="標楷體" w:hAnsi="標楷體" w:hint="eastAsia"/>
                </w:rPr>
                <w:delText>下拉式選單</w:delText>
              </w:r>
            </w:del>
          </w:p>
        </w:tc>
        <w:tc>
          <w:tcPr>
            <w:tcW w:w="299" w:type="pct"/>
          </w:tcPr>
          <w:p w14:paraId="7B448C00" w14:textId="3C3F1625" w:rsidR="00E24265" w:rsidRPr="00615D4B" w:rsidDel="00CB3FDD" w:rsidRDefault="00E24265" w:rsidP="005F76AD">
            <w:pPr>
              <w:rPr>
                <w:del w:id="10883" w:author="阿毛" w:date="2021-05-21T17:53:00Z"/>
                <w:rFonts w:ascii="標楷體" w:eastAsia="標楷體" w:hAnsi="標楷體"/>
              </w:rPr>
            </w:pPr>
          </w:p>
        </w:tc>
        <w:tc>
          <w:tcPr>
            <w:tcW w:w="299" w:type="pct"/>
          </w:tcPr>
          <w:p w14:paraId="0FBBD071" w14:textId="5B415FD5" w:rsidR="00E24265" w:rsidRPr="00615D4B" w:rsidDel="00CB3FDD" w:rsidRDefault="00E24265" w:rsidP="005F76AD">
            <w:pPr>
              <w:rPr>
                <w:del w:id="10884" w:author="阿毛" w:date="2021-05-21T17:53:00Z"/>
                <w:rFonts w:ascii="標楷體" w:eastAsia="標楷體" w:hAnsi="標楷體"/>
              </w:rPr>
            </w:pPr>
          </w:p>
        </w:tc>
        <w:tc>
          <w:tcPr>
            <w:tcW w:w="1643" w:type="pct"/>
          </w:tcPr>
          <w:p w14:paraId="33383D05" w14:textId="50A602C1" w:rsidR="00E24265" w:rsidDel="00CB3FDD" w:rsidRDefault="00E24265" w:rsidP="005F76AD">
            <w:pPr>
              <w:rPr>
                <w:del w:id="10885" w:author="阿毛" w:date="2021-05-21T17:53:00Z"/>
                <w:rFonts w:ascii="標楷體" w:eastAsia="標楷體" w:hAnsi="標楷體"/>
              </w:rPr>
            </w:pPr>
            <w:del w:id="10886" w:author="阿毛" w:date="2021-05-21T17:53:00Z">
              <w:r w:rsidRPr="00142550" w:rsidDel="00CB3FDD">
                <w:rPr>
                  <w:rFonts w:ascii="標楷體" w:eastAsia="標楷體" w:hAnsi="標楷體" w:hint="eastAsia"/>
                </w:rPr>
                <w:delText>1:新增</w:delText>
              </w:r>
            </w:del>
          </w:p>
          <w:p w14:paraId="0F89A49D" w14:textId="7E206D43" w:rsidR="00E24265" w:rsidDel="00CB3FDD" w:rsidRDefault="00E24265" w:rsidP="005F76AD">
            <w:pPr>
              <w:rPr>
                <w:del w:id="10887" w:author="阿毛" w:date="2021-05-21T17:53:00Z"/>
                <w:rFonts w:ascii="標楷體" w:eastAsia="標楷體" w:hAnsi="標楷體"/>
              </w:rPr>
            </w:pPr>
            <w:del w:id="10888" w:author="阿毛" w:date="2021-05-21T17:53:00Z">
              <w:r w:rsidRPr="00142550" w:rsidDel="00CB3FDD">
                <w:rPr>
                  <w:rFonts w:ascii="標楷體" w:eastAsia="標楷體" w:hAnsi="標楷體" w:hint="eastAsia"/>
                </w:rPr>
                <w:delText>2:異動</w:delText>
              </w:r>
            </w:del>
          </w:p>
          <w:p w14:paraId="2E7CCC90" w14:textId="2412D407" w:rsidR="00E24265" w:rsidRPr="00615D4B" w:rsidDel="00CB3FDD" w:rsidRDefault="00E24265" w:rsidP="005F76AD">
            <w:pPr>
              <w:rPr>
                <w:del w:id="10889" w:author="阿毛" w:date="2021-05-21T17:53:00Z"/>
                <w:rFonts w:ascii="標楷體" w:eastAsia="標楷體" w:hAnsi="標楷體"/>
              </w:rPr>
            </w:pPr>
            <w:del w:id="10890" w:author="阿毛" w:date="2021-05-21T17:53:00Z">
              <w:r w:rsidRPr="00142550" w:rsidDel="00CB3FDD">
                <w:rPr>
                  <w:rFonts w:ascii="標楷體" w:eastAsia="標楷體" w:hAnsi="標楷體" w:hint="eastAsia"/>
                </w:rPr>
                <w:delText>4:刪除</w:delText>
              </w:r>
            </w:del>
          </w:p>
        </w:tc>
      </w:tr>
      <w:tr w:rsidR="00E24265" w:rsidRPr="00615D4B" w:rsidDel="00CB3FDD" w14:paraId="2D6B4D69" w14:textId="60271A28" w:rsidTr="005F76AD">
        <w:trPr>
          <w:trHeight w:val="291"/>
          <w:jc w:val="center"/>
          <w:del w:id="10891" w:author="阿毛" w:date="2021-05-21T17:53:00Z"/>
        </w:trPr>
        <w:tc>
          <w:tcPr>
            <w:tcW w:w="219" w:type="pct"/>
          </w:tcPr>
          <w:p w14:paraId="69DFA792" w14:textId="5FC47AE2" w:rsidR="00E24265" w:rsidRPr="00D6003A" w:rsidDel="00CB3FDD" w:rsidRDefault="00E24265" w:rsidP="005F76AD">
            <w:pPr>
              <w:pStyle w:val="af9"/>
              <w:numPr>
                <w:ilvl w:val="0"/>
                <w:numId w:val="36"/>
              </w:numPr>
              <w:ind w:leftChars="0"/>
              <w:rPr>
                <w:del w:id="10892" w:author="阿毛" w:date="2021-05-21T17:53:00Z"/>
                <w:rFonts w:ascii="標楷體" w:eastAsia="標楷體" w:hAnsi="標楷體"/>
              </w:rPr>
            </w:pPr>
          </w:p>
        </w:tc>
        <w:tc>
          <w:tcPr>
            <w:tcW w:w="756" w:type="pct"/>
          </w:tcPr>
          <w:p w14:paraId="442C76E3" w14:textId="2C4B2241" w:rsidR="00E24265" w:rsidRPr="00615D4B" w:rsidDel="00CB3FDD" w:rsidRDefault="00E24265" w:rsidP="005F76AD">
            <w:pPr>
              <w:rPr>
                <w:del w:id="10893" w:author="阿毛" w:date="2021-05-21T17:53:00Z"/>
                <w:rFonts w:ascii="標楷體" w:eastAsia="標楷體" w:hAnsi="標楷體"/>
              </w:rPr>
            </w:pPr>
            <w:del w:id="10894" w:author="阿毛" w:date="2021-05-21T17:53:00Z">
              <w:r w:rsidRPr="00F4452F" w:rsidDel="00CB3FDD">
                <w:rPr>
                  <w:rFonts w:ascii="標楷體" w:eastAsia="標楷體" w:hAnsi="標楷體" w:hint="eastAsia"/>
                </w:rPr>
                <w:delText>債務人IDN</w:delText>
              </w:r>
            </w:del>
          </w:p>
        </w:tc>
        <w:tc>
          <w:tcPr>
            <w:tcW w:w="624" w:type="pct"/>
          </w:tcPr>
          <w:p w14:paraId="78D9BD0D" w14:textId="596DD13B" w:rsidR="00E24265" w:rsidRPr="00615D4B" w:rsidDel="00CB3FDD" w:rsidRDefault="00E24265" w:rsidP="005F76AD">
            <w:pPr>
              <w:rPr>
                <w:del w:id="10895" w:author="阿毛" w:date="2021-05-21T17:53:00Z"/>
                <w:rFonts w:ascii="標楷體" w:eastAsia="標楷體" w:hAnsi="標楷體"/>
              </w:rPr>
            </w:pPr>
          </w:p>
        </w:tc>
        <w:tc>
          <w:tcPr>
            <w:tcW w:w="624" w:type="pct"/>
          </w:tcPr>
          <w:p w14:paraId="54368CB7" w14:textId="6500B86C" w:rsidR="00E24265" w:rsidRPr="00615D4B" w:rsidDel="00CB3FDD" w:rsidRDefault="00E24265" w:rsidP="005F76AD">
            <w:pPr>
              <w:rPr>
                <w:del w:id="10896" w:author="阿毛" w:date="2021-05-21T17:53:00Z"/>
                <w:rFonts w:ascii="標楷體" w:eastAsia="標楷體" w:hAnsi="標楷體"/>
              </w:rPr>
            </w:pPr>
          </w:p>
        </w:tc>
        <w:tc>
          <w:tcPr>
            <w:tcW w:w="537" w:type="pct"/>
          </w:tcPr>
          <w:p w14:paraId="4BC11F06" w14:textId="67AFE7F7" w:rsidR="00E24265" w:rsidRPr="00615D4B" w:rsidDel="00CB3FDD" w:rsidRDefault="00E24265" w:rsidP="005F76AD">
            <w:pPr>
              <w:rPr>
                <w:del w:id="10897" w:author="阿毛" w:date="2021-05-21T17:53:00Z"/>
                <w:rFonts w:ascii="標楷體" w:eastAsia="標楷體" w:hAnsi="標楷體"/>
              </w:rPr>
            </w:pPr>
          </w:p>
        </w:tc>
        <w:tc>
          <w:tcPr>
            <w:tcW w:w="299" w:type="pct"/>
          </w:tcPr>
          <w:p w14:paraId="4ACFFB27" w14:textId="6262DBAD" w:rsidR="00E24265" w:rsidRPr="00615D4B" w:rsidDel="00CB3FDD" w:rsidRDefault="00E24265" w:rsidP="005F76AD">
            <w:pPr>
              <w:rPr>
                <w:del w:id="10898" w:author="阿毛" w:date="2021-05-21T17:53:00Z"/>
                <w:rFonts w:ascii="標楷體" w:eastAsia="標楷體" w:hAnsi="標楷體"/>
              </w:rPr>
            </w:pPr>
          </w:p>
        </w:tc>
        <w:tc>
          <w:tcPr>
            <w:tcW w:w="299" w:type="pct"/>
          </w:tcPr>
          <w:p w14:paraId="27E2D612" w14:textId="059259BD" w:rsidR="00E24265" w:rsidRPr="00615D4B" w:rsidDel="00CB3FDD" w:rsidRDefault="00E24265" w:rsidP="005F76AD">
            <w:pPr>
              <w:rPr>
                <w:del w:id="10899" w:author="阿毛" w:date="2021-05-21T17:53:00Z"/>
                <w:rFonts w:ascii="標楷體" w:eastAsia="標楷體" w:hAnsi="標楷體"/>
              </w:rPr>
            </w:pPr>
          </w:p>
        </w:tc>
        <w:tc>
          <w:tcPr>
            <w:tcW w:w="1643" w:type="pct"/>
          </w:tcPr>
          <w:p w14:paraId="443B2E48" w14:textId="5A894BA0" w:rsidR="00E24265" w:rsidRPr="00615D4B" w:rsidDel="00CB3FDD" w:rsidRDefault="00E24265" w:rsidP="005F76AD">
            <w:pPr>
              <w:rPr>
                <w:del w:id="10900" w:author="阿毛" w:date="2021-05-21T17:53:00Z"/>
                <w:rFonts w:ascii="標楷體" w:eastAsia="標楷體" w:hAnsi="標楷體"/>
              </w:rPr>
            </w:pPr>
          </w:p>
        </w:tc>
      </w:tr>
      <w:tr w:rsidR="00E24265" w:rsidRPr="00615D4B" w:rsidDel="00CB3FDD" w14:paraId="27D1C49A" w14:textId="50949A30" w:rsidTr="005F76AD">
        <w:trPr>
          <w:trHeight w:val="291"/>
          <w:jc w:val="center"/>
          <w:del w:id="10901" w:author="阿毛" w:date="2021-05-21T17:53:00Z"/>
        </w:trPr>
        <w:tc>
          <w:tcPr>
            <w:tcW w:w="219" w:type="pct"/>
          </w:tcPr>
          <w:p w14:paraId="0885730A" w14:textId="572352FC" w:rsidR="00E24265" w:rsidRPr="00D6003A" w:rsidDel="00CB3FDD" w:rsidRDefault="00E24265" w:rsidP="005F76AD">
            <w:pPr>
              <w:pStyle w:val="af9"/>
              <w:numPr>
                <w:ilvl w:val="0"/>
                <w:numId w:val="36"/>
              </w:numPr>
              <w:ind w:leftChars="0"/>
              <w:rPr>
                <w:del w:id="10902" w:author="阿毛" w:date="2021-05-21T17:53:00Z"/>
                <w:rFonts w:ascii="標楷體" w:eastAsia="標楷體" w:hAnsi="標楷體"/>
              </w:rPr>
            </w:pPr>
          </w:p>
        </w:tc>
        <w:tc>
          <w:tcPr>
            <w:tcW w:w="756" w:type="pct"/>
          </w:tcPr>
          <w:p w14:paraId="029AFB76" w14:textId="2FF4A5E4" w:rsidR="00E24265" w:rsidRPr="00615D4B" w:rsidDel="00CB3FDD" w:rsidRDefault="00E24265" w:rsidP="005F76AD">
            <w:pPr>
              <w:rPr>
                <w:del w:id="10903" w:author="阿毛" w:date="2021-05-21T17:53:00Z"/>
                <w:rFonts w:ascii="標楷體" w:eastAsia="標楷體" w:hAnsi="標楷體"/>
              </w:rPr>
            </w:pPr>
            <w:del w:id="10904" w:author="阿毛" w:date="2021-05-21T17:53:00Z">
              <w:r w:rsidRPr="00F4452F" w:rsidDel="00CB3FDD">
                <w:rPr>
                  <w:rFonts w:ascii="標楷體" w:eastAsia="標楷體" w:hAnsi="標楷體" w:hint="eastAsia"/>
                </w:rPr>
                <w:delText>報送單位代號</w:delText>
              </w:r>
            </w:del>
          </w:p>
        </w:tc>
        <w:tc>
          <w:tcPr>
            <w:tcW w:w="624" w:type="pct"/>
          </w:tcPr>
          <w:p w14:paraId="0EAD9385" w14:textId="578CEEC6" w:rsidR="00E24265" w:rsidRPr="00615D4B" w:rsidDel="00CB3FDD" w:rsidRDefault="00E24265" w:rsidP="005F76AD">
            <w:pPr>
              <w:rPr>
                <w:del w:id="10905" w:author="阿毛" w:date="2021-05-21T17:53:00Z"/>
                <w:rFonts w:ascii="標楷體" w:eastAsia="標楷體" w:hAnsi="標楷體"/>
              </w:rPr>
            </w:pPr>
          </w:p>
        </w:tc>
        <w:tc>
          <w:tcPr>
            <w:tcW w:w="624" w:type="pct"/>
          </w:tcPr>
          <w:p w14:paraId="34010AE5" w14:textId="54B10A31" w:rsidR="00E24265" w:rsidRPr="00615D4B" w:rsidDel="00CB3FDD" w:rsidRDefault="00E24265" w:rsidP="005F76AD">
            <w:pPr>
              <w:rPr>
                <w:del w:id="10906" w:author="阿毛" w:date="2021-05-21T17:53:00Z"/>
                <w:rFonts w:ascii="標楷體" w:eastAsia="標楷體" w:hAnsi="標楷體"/>
              </w:rPr>
            </w:pPr>
          </w:p>
        </w:tc>
        <w:tc>
          <w:tcPr>
            <w:tcW w:w="537" w:type="pct"/>
          </w:tcPr>
          <w:p w14:paraId="270BB8CD" w14:textId="26E0DD4F" w:rsidR="00E24265" w:rsidRPr="00615D4B" w:rsidDel="00CB3FDD" w:rsidRDefault="00E24265" w:rsidP="005F76AD">
            <w:pPr>
              <w:rPr>
                <w:del w:id="10907" w:author="阿毛" w:date="2021-05-21T17:53:00Z"/>
                <w:rFonts w:ascii="標楷體" w:eastAsia="標楷體" w:hAnsi="標楷體"/>
              </w:rPr>
            </w:pPr>
          </w:p>
        </w:tc>
        <w:tc>
          <w:tcPr>
            <w:tcW w:w="299" w:type="pct"/>
          </w:tcPr>
          <w:p w14:paraId="07BD6080" w14:textId="1B96DB92" w:rsidR="00E24265" w:rsidRPr="00615D4B" w:rsidDel="00CB3FDD" w:rsidRDefault="00E24265" w:rsidP="005F76AD">
            <w:pPr>
              <w:rPr>
                <w:del w:id="10908" w:author="阿毛" w:date="2021-05-21T17:53:00Z"/>
                <w:rFonts w:ascii="標楷體" w:eastAsia="標楷體" w:hAnsi="標楷體"/>
              </w:rPr>
            </w:pPr>
          </w:p>
        </w:tc>
        <w:tc>
          <w:tcPr>
            <w:tcW w:w="299" w:type="pct"/>
          </w:tcPr>
          <w:p w14:paraId="072BC1AE" w14:textId="0572288A" w:rsidR="00E24265" w:rsidRPr="00615D4B" w:rsidDel="00CB3FDD" w:rsidRDefault="00E24265" w:rsidP="005F76AD">
            <w:pPr>
              <w:rPr>
                <w:del w:id="10909" w:author="阿毛" w:date="2021-05-21T17:53:00Z"/>
                <w:rFonts w:ascii="標楷體" w:eastAsia="標楷體" w:hAnsi="標楷體"/>
              </w:rPr>
            </w:pPr>
          </w:p>
        </w:tc>
        <w:tc>
          <w:tcPr>
            <w:tcW w:w="1643" w:type="pct"/>
          </w:tcPr>
          <w:p w14:paraId="34B1E603" w14:textId="0789E7F7" w:rsidR="00E24265" w:rsidRPr="00615D4B" w:rsidDel="00CB3FDD" w:rsidRDefault="00E24265" w:rsidP="005F76AD">
            <w:pPr>
              <w:rPr>
                <w:del w:id="10910" w:author="阿毛" w:date="2021-05-21T17:53:00Z"/>
                <w:rFonts w:ascii="標楷體" w:eastAsia="標楷體" w:hAnsi="標楷體"/>
              </w:rPr>
            </w:pPr>
          </w:p>
        </w:tc>
      </w:tr>
      <w:tr w:rsidR="00E24265" w:rsidRPr="00615D4B" w:rsidDel="00CB3FDD" w14:paraId="14718538" w14:textId="65B347C3" w:rsidTr="005F76AD">
        <w:trPr>
          <w:trHeight w:val="291"/>
          <w:jc w:val="center"/>
          <w:del w:id="10911" w:author="阿毛" w:date="2021-05-21T17:53:00Z"/>
        </w:trPr>
        <w:tc>
          <w:tcPr>
            <w:tcW w:w="219" w:type="pct"/>
          </w:tcPr>
          <w:p w14:paraId="357014AC" w14:textId="6FEC0AC3" w:rsidR="00E24265" w:rsidRPr="00D6003A" w:rsidDel="00CB3FDD" w:rsidRDefault="00E24265" w:rsidP="005F76AD">
            <w:pPr>
              <w:pStyle w:val="af9"/>
              <w:numPr>
                <w:ilvl w:val="0"/>
                <w:numId w:val="36"/>
              </w:numPr>
              <w:ind w:leftChars="0"/>
              <w:rPr>
                <w:del w:id="10912" w:author="阿毛" w:date="2021-05-21T17:53:00Z"/>
                <w:rFonts w:ascii="標楷體" w:eastAsia="標楷體" w:hAnsi="標楷體"/>
              </w:rPr>
            </w:pPr>
          </w:p>
        </w:tc>
        <w:tc>
          <w:tcPr>
            <w:tcW w:w="756" w:type="pct"/>
          </w:tcPr>
          <w:p w14:paraId="27D5E453" w14:textId="54974917" w:rsidR="00E24265" w:rsidRPr="00615D4B" w:rsidDel="00CB3FDD" w:rsidRDefault="00E24265" w:rsidP="005F76AD">
            <w:pPr>
              <w:rPr>
                <w:del w:id="10913" w:author="阿毛" w:date="2021-05-21T17:53:00Z"/>
                <w:rFonts w:ascii="標楷體" w:eastAsia="標楷體" w:hAnsi="標楷體"/>
              </w:rPr>
            </w:pPr>
            <w:del w:id="10914" w:author="阿毛" w:date="2021-05-21T17:53:00Z">
              <w:r w:rsidRPr="00F4452F" w:rsidDel="00CB3FDD">
                <w:rPr>
                  <w:rFonts w:ascii="標楷體" w:eastAsia="標楷體" w:hAnsi="標楷體" w:hint="eastAsia"/>
                </w:rPr>
                <w:delText>協商申請日</w:delText>
              </w:r>
            </w:del>
          </w:p>
        </w:tc>
        <w:tc>
          <w:tcPr>
            <w:tcW w:w="624" w:type="pct"/>
          </w:tcPr>
          <w:p w14:paraId="53A515D3" w14:textId="4ADBCA3A" w:rsidR="00E24265" w:rsidRPr="00615D4B" w:rsidDel="00CB3FDD" w:rsidRDefault="00E24265" w:rsidP="005F76AD">
            <w:pPr>
              <w:rPr>
                <w:del w:id="10915" w:author="阿毛" w:date="2021-05-21T17:53:00Z"/>
                <w:rFonts w:ascii="標楷體" w:eastAsia="標楷體" w:hAnsi="標楷體"/>
              </w:rPr>
            </w:pPr>
          </w:p>
        </w:tc>
        <w:tc>
          <w:tcPr>
            <w:tcW w:w="624" w:type="pct"/>
          </w:tcPr>
          <w:p w14:paraId="7F43190A" w14:textId="6CE9E8DC" w:rsidR="00E24265" w:rsidRPr="00615D4B" w:rsidDel="00CB3FDD" w:rsidRDefault="00E24265" w:rsidP="005F76AD">
            <w:pPr>
              <w:rPr>
                <w:del w:id="10916" w:author="阿毛" w:date="2021-05-21T17:53:00Z"/>
                <w:rFonts w:ascii="標楷體" w:eastAsia="標楷體" w:hAnsi="標楷體"/>
              </w:rPr>
            </w:pPr>
          </w:p>
        </w:tc>
        <w:tc>
          <w:tcPr>
            <w:tcW w:w="537" w:type="pct"/>
          </w:tcPr>
          <w:p w14:paraId="4C248939" w14:textId="64973F4C" w:rsidR="00E24265" w:rsidRPr="00615D4B" w:rsidDel="00CB3FDD" w:rsidRDefault="00E24265" w:rsidP="005F76AD">
            <w:pPr>
              <w:rPr>
                <w:del w:id="10917" w:author="阿毛" w:date="2021-05-21T17:53:00Z"/>
                <w:rFonts w:ascii="標楷體" w:eastAsia="標楷體" w:hAnsi="標楷體"/>
              </w:rPr>
            </w:pPr>
          </w:p>
        </w:tc>
        <w:tc>
          <w:tcPr>
            <w:tcW w:w="299" w:type="pct"/>
          </w:tcPr>
          <w:p w14:paraId="30B11B76" w14:textId="19643EB9" w:rsidR="00E24265" w:rsidRPr="00615D4B" w:rsidDel="00CB3FDD" w:rsidRDefault="00E24265" w:rsidP="005F76AD">
            <w:pPr>
              <w:rPr>
                <w:del w:id="10918" w:author="阿毛" w:date="2021-05-21T17:53:00Z"/>
                <w:rFonts w:ascii="標楷體" w:eastAsia="標楷體" w:hAnsi="標楷體"/>
              </w:rPr>
            </w:pPr>
          </w:p>
        </w:tc>
        <w:tc>
          <w:tcPr>
            <w:tcW w:w="299" w:type="pct"/>
          </w:tcPr>
          <w:p w14:paraId="157749D9" w14:textId="35C6F934" w:rsidR="00E24265" w:rsidRPr="00615D4B" w:rsidDel="00CB3FDD" w:rsidRDefault="00E24265" w:rsidP="005F76AD">
            <w:pPr>
              <w:rPr>
                <w:del w:id="10919" w:author="阿毛" w:date="2021-05-21T17:53:00Z"/>
                <w:rFonts w:ascii="標楷體" w:eastAsia="標楷體" w:hAnsi="標楷體"/>
              </w:rPr>
            </w:pPr>
          </w:p>
        </w:tc>
        <w:tc>
          <w:tcPr>
            <w:tcW w:w="1643" w:type="pct"/>
          </w:tcPr>
          <w:p w14:paraId="1C58C45B" w14:textId="2D5309FF" w:rsidR="00E24265" w:rsidRPr="00615D4B" w:rsidDel="00CB3FDD" w:rsidRDefault="00E24265" w:rsidP="005F76AD">
            <w:pPr>
              <w:rPr>
                <w:del w:id="10920" w:author="阿毛" w:date="2021-05-21T17:53:00Z"/>
                <w:rFonts w:ascii="標楷體" w:eastAsia="標楷體" w:hAnsi="標楷體"/>
              </w:rPr>
            </w:pPr>
          </w:p>
        </w:tc>
      </w:tr>
      <w:tr w:rsidR="00E24265" w:rsidRPr="00615D4B" w:rsidDel="00CB3FDD" w14:paraId="4393CA14" w14:textId="5DD283D2" w:rsidTr="005F76AD">
        <w:trPr>
          <w:trHeight w:val="291"/>
          <w:jc w:val="center"/>
          <w:del w:id="10921" w:author="阿毛" w:date="2021-05-21T17:53:00Z"/>
        </w:trPr>
        <w:tc>
          <w:tcPr>
            <w:tcW w:w="219" w:type="pct"/>
          </w:tcPr>
          <w:p w14:paraId="6210649F" w14:textId="29D4F2A9" w:rsidR="00E24265" w:rsidRPr="00D6003A" w:rsidDel="00CB3FDD" w:rsidRDefault="00E24265" w:rsidP="005F76AD">
            <w:pPr>
              <w:pStyle w:val="af9"/>
              <w:numPr>
                <w:ilvl w:val="0"/>
                <w:numId w:val="36"/>
              </w:numPr>
              <w:ind w:leftChars="0"/>
              <w:rPr>
                <w:del w:id="10922" w:author="阿毛" w:date="2021-05-21T17:53:00Z"/>
                <w:rFonts w:ascii="標楷體" w:eastAsia="標楷體" w:hAnsi="標楷體"/>
              </w:rPr>
            </w:pPr>
          </w:p>
        </w:tc>
        <w:tc>
          <w:tcPr>
            <w:tcW w:w="756" w:type="pct"/>
          </w:tcPr>
          <w:p w14:paraId="29F11934" w14:textId="3D75E1E1" w:rsidR="00E24265" w:rsidRPr="00615D4B" w:rsidDel="00CB3FDD" w:rsidRDefault="00E24265" w:rsidP="005F76AD">
            <w:pPr>
              <w:rPr>
                <w:del w:id="10923" w:author="阿毛" w:date="2021-05-21T17:53:00Z"/>
                <w:rFonts w:ascii="標楷體" w:eastAsia="標楷體" w:hAnsi="標楷體"/>
              </w:rPr>
            </w:pPr>
            <w:del w:id="10924" w:author="阿毛" w:date="2021-05-21T17:53:00Z">
              <w:r w:rsidRPr="00F4452F" w:rsidDel="00CB3FDD">
                <w:rPr>
                  <w:rFonts w:ascii="標楷體" w:eastAsia="標楷體" w:hAnsi="標楷體" w:hint="eastAsia"/>
                </w:rPr>
                <w:delText>結案原因代號</w:delText>
              </w:r>
            </w:del>
          </w:p>
        </w:tc>
        <w:tc>
          <w:tcPr>
            <w:tcW w:w="624" w:type="pct"/>
          </w:tcPr>
          <w:p w14:paraId="2160B9E2" w14:textId="6E6738C5" w:rsidR="00E24265" w:rsidRPr="00615D4B" w:rsidDel="00CB3FDD" w:rsidRDefault="00E24265" w:rsidP="005F76AD">
            <w:pPr>
              <w:rPr>
                <w:del w:id="10925" w:author="阿毛" w:date="2021-05-21T17:53:00Z"/>
                <w:rFonts w:ascii="標楷體" w:eastAsia="標楷體" w:hAnsi="標楷體"/>
              </w:rPr>
            </w:pPr>
          </w:p>
        </w:tc>
        <w:tc>
          <w:tcPr>
            <w:tcW w:w="624" w:type="pct"/>
          </w:tcPr>
          <w:p w14:paraId="16C7CC5A" w14:textId="08F9DB13" w:rsidR="00E24265" w:rsidRPr="00615D4B" w:rsidDel="00CB3FDD" w:rsidRDefault="00E24265" w:rsidP="005F76AD">
            <w:pPr>
              <w:rPr>
                <w:del w:id="10926" w:author="阿毛" w:date="2021-05-21T17:53:00Z"/>
                <w:rFonts w:ascii="標楷體" w:eastAsia="標楷體" w:hAnsi="標楷體"/>
              </w:rPr>
            </w:pPr>
          </w:p>
        </w:tc>
        <w:tc>
          <w:tcPr>
            <w:tcW w:w="537" w:type="pct"/>
          </w:tcPr>
          <w:p w14:paraId="09F7437C" w14:textId="27D5195C" w:rsidR="00E24265" w:rsidRPr="00615D4B" w:rsidDel="00CB3FDD" w:rsidRDefault="00E24265" w:rsidP="005F76AD">
            <w:pPr>
              <w:rPr>
                <w:del w:id="10927" w:author="阿毛" w:date="2021-05-21T17:53:00Z"/>
                <w:rFonts w:ascii="標楷體" w:eastAsia="標楷體" w:hAnsi="標楷體"/>
              </w:rPr>
            </w:pPr>
            <w:del w:id="10928" w:author="阿毛" w:date="2021-05-21T17:53:00Z">
              <w:r w:rsidDel="00CB3FDD">
                <w:rPr>
                  <w:rFonts w:ascii="標楷體" w:eastAsia="標楷體" w:hAnsi="標楷體" w:hint="eastAsia"/>
                </w:rPr>
                <w:delText>下拉式選單</w:delText>
              </w:r>
            </w:del>
          </w:p>
        </w:tc>
        <w:tc>
          <w:tcPr>
            <w:tcW w:w="299" w:type="pct"/>
          </w:tcPr>
          <w:p w14:paraId="6DE494A8" w14:textId="353A9B31" w:rsidR="00E24265" w:rsidRPr="00615D4B" w:rsidDel="00CB3FDD" w:rsidRDefault="00E24265" w:rsidP="005F76AD">
            <w:pPr>
              <w:rPr>
                <w:del w:id="10929" w:author="阿毛" w:date="2021-05-21T17:53:00Z"/>
                <w:rFonts w:ascii="標楷體" w:eastAsia="標楷體" w:hAnsi="標楷體"/>
              </w:rPr>
            </w:pPr>
          </w:p>
        </w:tc>
        <w:tc>
          <w:tcPr>
            <w:tcW w:w="299" w:type="pct"/>
          </w:tcPr>
          <w:p w14:paraId="7527DC1A" w14:textId="24606631" w:rsidR="00E24265" w:rsidRPr="00615D4B" w:rsidDel="00CB3FDD" w:rsidRDefault="00E24265" w:rsidP="005F76AD">
            <w:pPr>
              <w:rPr>
                <w:del w:id="10930" w:author="阿毛" w:date="2021-05-21T17:53:00Z"/>
                <w:rFonts w:ascii="標楷體" w:eastAsia="標楷體" w:hAnsi="標楷體"/>
              </w:rPr>
            </w:pPr>
          </w:p>
        </w:tc>
        <w:tc>
          <w:tcPr>
            <w:tcW w:w="1643" w:type="pct"/>
          </w:tcPr>
          <w:p w14:paraId="1533C104" w14:textId="1B81473B" w:rsidR="00E24265" w:rsidRPr="00142550" w:rsidDel="00CB3FDD" w:rsidRDefault="00E24265" w:rsidP="005F76AD">
            <w:pPr>
              <w:rPr>
                <w:del w:id="10931" w:author="阿毛" w:date="2021-05-21T17:53:00Z"/>
                <w:rFonts w:ascii="標楷體" w:eastAsia="標楷體" w:hAnsi="標楷體"/>
              </w:rPr>
            </w:pPr>
            <w:del w:id="10932" w:author="阿毛" w:date="2021-05-21T17:53:00Z">
              <w:r w:rsidRPr="00142550" w:rsidDel="00CB3FDD">
                <w:rPr>
                  <w:rFonts w:ascii="標楷體" w:eastAsia="標楷體" w:hAnsi="標楷體" w:hint="eastAsia"/>
                </w:rPr>
                <w:delText>1:毀諾</w:delText>
              </w:r>
            </w:del>
          </w:p>
          <w:p w14:paraId="7D807BC2" w14:textId="6F5BE1BC" w:rsidR="00E24265" w:rsidRPr="00142550" w:rsidDel="00CB3FDD" w:rsidRDefault="00E24265" w:rsidP="005F76AD">
            <w:pPr>
              <w:rPr>
                <w:del w:id="10933" w:author="阿毛" w:date="2021-05-21T17:53:00Z"/>
                <w:rFonts w:ascii="標楷體" w:eastAsia="標楷體" w:hAnsi="標楷體"/>
              </w:rPr>
            </w:pPr>
            <w:del w:id="10934" w:author="阿毛" w:date="2021-05-21T17:53:00Z">
              <w:r w:rsidRPr="00142550" w:rsidDel="00CB3FDD">
                <w:rPr>
                  <w:rFonts w:ascii="標楷體" w:eastAsia="標楷體" w:hAnsi="標楷體" w:hint="eastAsia"/>
                </w:rPr>
                <w:delText>2:協商終止</w:delText>
              </w:r>
            </w:del>
          </w:p>
          <w:p w14:paraId="4518C25A" w14:textId="519870CE" w:rsidR="00E24265" w:rsidRPr="00142550" w:rsidDel="00CB3FDD" w:rsidRDefault="00E24265" w:rsidP="005F76AD">
            <w:pPr>
              <w:rPr>
                <w:del w:id="10935" w:author="阿毛" w:date="2021-05-21T17:53:00Z"/>
                <w:rFonts w:ascii="標楷體" w:eastAsia="標楷體" w:hAnsi="標楷體"/>
              </w:rPr>
            </w:pPr>
            <w:del w:id="10936" w:author="阿毛" w:date="2021-05-21T17:53:00Z">
              <w:r w:rsidRPr="00142550" w:rsidDel="00CB3FDD">
                <w:rPr>
                  <w:rFonts w:ascii="標楷體" w:eastAsia="標楷體" w:hAnsi="標楷體" w:hint="eastAsia"/>
                </w:rPr>
                <w:delText>3:未能接受足以負擔之還款方案</w:delText>
              </w:r>
            </w:del>
          </w:p>
          <w:p w14:paraId="61E4E0B8" w14:textId="789A497C" w:rsidR="00E24265" w:rsidRPr="00142550" w:rsidDel="00CB3FDD" w:rsidRDefault="00E24265" w:rsidP="005F76AD">
            <w:pPr>
              <w:rPr>
                <w:del w:id="10937" w:author="阿毛" w:date="2021-05-21T17:53:00Z"/>
                <w:rFonts w:ascii="標楷體" w:eastAsia="標楷體" w:hAnsi="標楷體"/>
              </w:rPr>
            </w:pPr>
            <w:del w:id="10938" w:author="阿毛" w:date="2021-05-21T17:53:00Z">
              <w:r w:rsidRPr="00142550" w:rsidDel="00CB3FDD">
                <w:rPr>
                  <w:rFonts w:ascii="標楷體" w:eastAsia="標楷體" w:hAnsi="標楷體" w:hint="eastAsia"/>
                </w:rPr>
                <w:delText>4:要求折讓本金未為金融機構所接受</w:delText>
              </w:r>
            </w:del>
          </w:p>
          <w:p w14:paraId="248DCD82" w14:textId="26C02EB9" w:rsidR="00E24265" w:rsidRPr="00142550" w:rsidDel="00CB3FDD" w:rsidRDefault="00E24265" w:rsidP="005F76AD">
            <w:pPr>
              <w:rPr>
                <w:del w:id="10939" w:author="阿毛" w:date="2021-05-21T17:53:00Z"/>
                <w:rFonts w:ascii="標楷體" w:eastAsia="標楷體" w:hAnsi="標楷體"/>
              </w:rPr>
            </w:pPr>
            <w:del w:id="10940" w:author="阿毛" w:date="2021-05-21T17:53:00Z">
              <w:r w:rsidRPr="00142550" w:rsidDel="00CB3FDD">
                <w:rPr>
                  <w:rFonts w:ascii="標楷體" w:eastAsia="標楷體" w:hAnsi="標楷體" w:hint="eastAsia"/>
                </w:rPr>
                <w:delText>5:要求撤銷原已協商通過之還款方案並要求更優惠還款方案</w:delText>
              </w:r>
            </w:del>
          </w:p>
          <w:p w14:paraId="6F11C5D2" w14:textId="776B0B8E" w:rsidR="00E24265" w:rsidRPr="00142550" w:rsidDel="00CB3FDD" w:rsidRDefault="00E24265" w:rsidP="005F76AD">
            <w:pPr>
              <w:rPr>
                <w:del w:id="10941" w:author="阿毛" w:date="2021-05-21T17:53:00Z"/>
                <w:rFonts w:ascii="標楷體" w:eastAsia="標楷體" w:hAnsi="標楷體"/>
              </w:rPr>
            </w:pPr>
            <w:del w:id="10942" w:author="阿毛" w:date="2021-05-21T17:53:00Z">
              <w:r w:rsidRPr="00142550" w:rsidDel="00CB3FDD">
                <w:rPr>
                  <w:rFonts w:ascii="標楷體" w:eastAsia="標楷體" w:hAnsi="標楷體" w:hint="eastAsia"/>
                </w:rPr>
                <w:delText>6:無法負擔任何還款條件</w:delText>
              </w:r>
            </w:del>
          </w:p>
          <w:p w14:paraId="17DF0214" w14:textId="79E943FD" w:rsidR="00E24265" w:rsidRPr="00142550" w:rsidDel="00CB3FDD" w:rsidRDefault="00E24265" w:rsidP="005F76AD">
            <w:pPr>
              <w:rPr>
                <w:del w:id="10943" w:author="阿毛" w:date="2021-05-21T17:53:00Z"/>
                <w:rFonts w:ascii="標楷體" w:eastAsia="標楷體" w:hAnsi="標楷體"/>
              </w:rPr>
            </w:pPr>
            <w:del w:id="10944" w:author="阿毛" w:date="2021-05-21T17:53:00Z">
              <w:r w:rsidRPr="00142550" w:rsidDel="00CB3FDD">
                <w:rPr>
                  <w:rFonts w:ascii="標楷體" w:eastAsia="標楷體" w:hAnsi="標楷體" w:hint="eastAsia"/>
                </w:rPr>
                <w:delText>7:本行/本公司未能於文件齊全後30日內開始協商</w:delText>
              </w:r>
            </w:del>
          </w:p>
          <w:p w14:paraId="615F653F" w14:textId="61089EAE" w:rsidR="00E24265" w:rsidRPr="00142550" w:rsidDel="00CB3FDD" w:rsidRDefault="00E24265" w:rsidP="005F76AD">
            <w:pPr>
              <w:rPr>
                <w:del w:id="10945" w:author="阿毛" w:date="2021-05-21T17:53:00Z"/>
                <w:rFonts w:ascii="標楷體" w:eastAsia="標楷體" w:hAnsi="標楷體"/>
              </w:rPr>
            </w:pPr>
            <w:del w:id="10946" w:author="阿毛" w:date="2021-05-21T17:53:00Z">
              <w:r w:rsidRPr="00142550" w:rsidDel="00CB3FDD">
                <w:rPr>
                  <w:rFonts w:ascii="標楷體" w:eastAsia="標楷體" w:hAnsi="標楷體" w:hint="eastAsia"/>
                </w:rPr>
                <w:delText>8:協商意願低落</w:delText>
              </w:r>
            </w:del>
          </w:p>
          <w:p w14:paraId="23BC13A1" w14:textId="3C554859" w:rsidR="00E24265" w:rsidRPr="00142550" w:rsidDel="00CB3FDD" w:rsidRDefault="00E24265" w:rsidP="005F76AD">
            <w:pPr>
              <w:rPr>
                <w:del w:id="10947" w:author="阿毛" w:date="2021-05-21T17:53:00Z"/>
                <w:rFonts w:ascii="標楷體" w:eastAsia="標楷體" w:hAnsi="標楷體"/>
              </w:rPr>
            </w:pPr>
            <w:del w:id="10948" w:author="阿毛" w:date="2021-05-21T17:53:00Z">
              <w:r w:rsidRPr="00142550" w:rsidDel="00CB3FDD">
                <w:rPr>
                  <w:rFonts w:ascii="標楷體" w:eastAsia="標楷體" w:hAnsi="標楷體" w:hint="eastAsia"/>
                </w:rPr>
                <w:delText>9:債務人於協商前大量借款或密集消費</w:delText>
              </w:r>
            </w:del>
          </w:p>
          <w:p w14:paraId="0149D6FE" w14:textId="78ED6CCA" w:rsidR="00E24265" w:rsidRPr="00142550" w:rsidDel="00CB3FDD" w:rsidRDefault="00E24265" w:rsidP="005F76AD">
            <w:pPr>
              <w:rPr>
                <w:del w:id="10949" w:author="阿毛" w:date="2021-05-21T17:53:00Z"/>
                <w:rFonts w:ascii="標楷體" w:eastAsia="標楷體" w:hAnsi="標楷體"/>
              </w:rPr>
            </w:pPr>
            <w:del w:id="10950" w:author="阿毛" w:date="2021-05-21T17:53:00Z">
              <w:r w:rsidRPr="00142550" w:rsidDel="00CB3FDD">
                <w:rPr>
                  <w:rFonts w:ascii="標楷體" w:eastAsia="標楷體" w:hAnsi="標楷體" w:hint="eastAsia"/>
                </w:rPr>
                <w:delText>10:債務人於最大債權金融機構通知簽署協議書10日曆天內未完成簽約手續</w:delText>
              </w:r>
            </w:del>
          </w:p>
          <w:p w14:paraId="08C9770A" w14:textId="0682E4E5" w:rsidR="00E24265" w:rsidRPr="00142550" w:rsidDel="00CB3FDD" w:rsidRDefault="00E24265" w:rsidP="005F76AD">
            <w:pPr>
              <w:rPr>
                <w:del w:id="10951" w:author="阿毛" w:date="2021-05-21T17:53:00Z"/>
                <w:rFonts w:ascii="標楷體" w:eastAsia="標楷體" w:hAnsi="標楷體"/>
              </w:rPr>
            </w:pPr>
            <w:del w:id="10952" w:author="阿毛" w:date="2021-05-21T17:53:00Z">
              <w:r w:rsidRPr="00142550" w:rsidDel="00CB3FDD">
                <w:rPr>
                  <w:rFonts w:ascii="標楷體" w:eastAsia="標楷體" w:hAnsi="標楷體" w:hint="eastAsia"/>
                </w:rPr>
                <w:delText>11:資產大於負債</w:delText>
              </w:r>
            </w:del>
          </w:p>
          <w:p w14:paraId="33E866EB" w14:textId="6F7E25B5" w:rsidR="00E24265" w:rsidRPr="00142550" w:rsidDel="00CB3FDD" w:rsidRDefault="00E24265" w:rsidP="005F76AD">
            <w:pPr>
              <w:rPr>
                <w:del w:id="10953" w:author="阿毛" w:date="2021-05-21T17:53:00Z"/>
                <w:rFonts w:ascii="標楷體" w:eastAsia="標楷體" w:hAnsi="標楷體"/>
              </w:rPr>
            </w:pPr>
            <w:del w:id="10954" w:author="阿毛" w:date="2021-05-21T17:53:00Z">
              <w:r w:rsidRPr="00142550" w:rsidDel="00CB3FDD">
                <w:rPr>
                  <w:rFonts w:ascii="標楷體" w:eastAsia="標楷體" w:hAnsi="標楷體" w:hint="eastAsia"/>
                </w:rPr>
                <w:delText>12:其他(協商不成立)</w:delText>
              </w:r>
            </w:del>
          </w:p>
          <w:p w14:paraId="75C111C2" w14:textId="79307FE8" w:rsidR="00E24265" w:rsidRPr="00142550" w:rsidDel="00CB3FDD" w:rsidRDefault="00E24265" w:rsidP="005F76AD">
            <w:pPr>
              <w:rPr>
                <w:del w:id="10955" w:author="阿毛" w:date="2021-05-21T17:53:00Z"/>
                <w:rFonts w:ascii="標楷體" w:eastAsia="標楷體" w:hAnsi="標楷體"/>
              </w:rPr>
            </w:pPr>
            <w:del w:id="10956" w:author="阿毛" w:date="2021-05-21T17:53:00Z">
              <w:r w:rsidRPr="00142550" w:rsidDel="00CB3FDD">
                <w:rPr>
                  <w:rFonts w:ascii="標楷體" w:eastAsia="標楷體" w:hAnsi="標楷體" w:hint="eastAsia"/>
                </w:rPr>
                <w:delText>13:經最大債權金融機構通知面談後兩次無故不到場面談</w:delText>
              </w:r>
            </w:del>
          </w:p>
          <w:p w14:paraId="0AD33382" w14:textId="493F1D24" w:rsidR="00E24265" w:rsidRPr="00142550" w:rsidDel="00CB3FDD" w:rsidRDefault="00E24265" w:rsidP="005F76AD">
            <w:pPr>
              <w:rPr>
                <w:del w:id="10957" w:author="阿毛" w:date="2021-05-21T17:53:00Z"/>
                <w:rFonts w:ascii="標楷體" w:eastAsia="標楷體" w:hAnsi="標楷體"/>
              </w:rPr>
            </w:pPr>
            <w:del w:id="10958" w:author="阿毛" w:date="2021-05-21T17:53:00Z">
              <w:r w:rsidRPr="00142550" w:rsidDel="00CB3FDD">
                <w:rPr>
                  <w:rFonts w:ascii="標楷體" w:eastAsia="標楷體" w:hAnsi="標楷體" w:hint="eastAsia"/>
                </w:rPr>
                <w:delText>14:債務人主動撤案，終止協商</w:delText>
              </w:r>
            </w:del>
          </w:p>
          <w:p w14:paraId="636BAD02" w14:textId="2E075283" w:rsidR="00E24265" w:rsidRPr="00142550" w:rsidDel="00CB3FDD" w:rsidRDefault="00E24265" w:rsidP="005F76AD">
            <w:pPr>
              <w:rPr>
                <w:del w:id="10959" w:author="阿毛" w:date="2021-05-21T17:53:00Z"/>
                <w:rFonts w:ascii="標楷體" w:eastAsia="標楷體" w:hAnsi="標楷體"/>
              </w:rPr>
            </w:pPr>
            <w:del w:id="10960" w:author="阿毛" w:date="2021-05-21T17:53:00Z">
              <w:r w:rsidRPr="00142550" w:rsidDel="00CB3FDD">
                <w:rPr>
                  <w:rFonts w:ascii="標楷體" w:eastAsia="標楷體" w:hAnsi="標楷體" w:hint="eastAsia"/>
                </w:rPr>
                <w:delText>15:與債務人聯絡多日（多次），仍無法聯繫上</w:delText>
              </w:r>
            </w:del>
          </w:p>
          <w:p w14:paraId="34D91B11" w14:textId="2F6552E7" w:rsidR="00E24265" w:rsidRPr="00142550" w:rsidDel="00CB3FDD" w:rsidRDefault="00E24265" w:rsidP="005F76AD">
            <w:pPr>
              <w:rPr>
                <w:del w:id="10961" w:author="阿毛" w:date="2021-05-21T17:53:00Z"/>
                <w:rFonts w:ascii="標楷體" w:eastAsia="標楷體" w:hAnsi="標楷體"/>
              </w:rPr>
            </w:pPr>
            <w:del w:id="10962" w:author="阿毛" w:date="2021-05-21T17:53:00Z">
              <w:r w:rsidRPr="00142550" w:rsidDel="00CB3FDD">
                <w:rPr>
                  <w:rFonts w:ascii="標楷體" w:eastAsia="標楷體" w:hAnsi="標楷體" w:hint="eastAsia"/>
                </w:rPr>
                <w:delText>16:其他(協商自始未開始)</w:delText>
              </w:r>
            </w:del>
          </w:p>
          <w:p w14:paraId="07F01FE4" w14:textId="4B84159C" w:rsidR="00E24265" w:rsidRPr="00142550" w:rsidDel="00CB3FDD" w:rsidRDefault="00E24265" w:rsidP="005F76AD">
            <w:pPr>
              <w:rPr>
                <w:del w:id="10963" w:author="阿毛" w:date="2021-05-21T17:53:00Z"/>
                <w:rFonts w:ascii="標楷體" w:eastAsia="標楷體" w:hAnsi="標楷體"/>
              </w:rPr>
            </w:pPr>
            <w:del w:id="10964" w:author="阿毛" w:date="2021-05-21T17:53:00Z">
              <w:r w:rsidRPr="00142550" w:rsidDel="00CB3FDD">
                <w:rPr>
                  <w:rFonts w:ascii="標楷體" w:eastAsia="標楷體" w:hAnsi="標楷體" w:hint="eastAsia"/>
                </w:rPr>
                <w:delText>17:毀諾後清償全部債務</w:delText>
              </w:r>
            </w:del>
          </w:p>
          <w:p w14:paraId="22041099" w14:textId="394E73CC" w:rsidR="00E24265" w:rsidRPr="00142550" w:rsidDel="00CB3FDD" w:rsidRDefault="00E24265" w:rsidP="005F76AD">
            <w:pPr>
              <w:rPr>
                <w:del w:id="10965" w:author="阿毛" w:date="2021-05-21T17:53:00Z"/>
                <w:rFonts w:ascii="標楷體" w:eastAsia="標楷體" w:hAnsi="標楷體"/>
              </w:rPr>
            </w:pPr>
            <w:del w:id="10966" w:author="阿毛" w:date="2021-05-21T17:53:00Z">
              <w:r w:rsidRPr="00142550" w:rsidDel="00CB3FDD">
                <w:rPr>
                  <w:rFonts w:ascii="標楷體" w:eastAsia="標楷體" w:hAnsi="標楷體" w:hint="eastAsia"/>
                </w:rPr>
                <w:delText>18:申請資格不符</w:delText>
              </w:r>
            </w:del>
          </w:p>
          <w:p w14:paraId="10FD7BDA" w14:textId="1C613DF1" w:rsidR="00E24265" w:rsidRPr="00142550" w:rsidDel="00CB3FDD" w:rsidRDefault="00E24265" w:rsidP="005F76AD">
            <w:pPr>
              <w:rPr>
                <w:del w:id="10967" w:author="阿毛" w:date="2021-05-21T17:53:00Z"/>
                <w:rFonts w:ascii="標楷體" w:eastAsia="標楷體" w:hAnsi="標楷體"/>
              </w:rPr>
            </w:pPr>
            <w:del w:id="10968" w:author="阿毛" w:date="2021-05-21T17:53:00Z">
              <w:r w:rsidRPr="00142550" w:rsidDel="00CB3FDD">
                <w:rPr>
                  <w:rFonts w:ascii="標楷體" w:eastAsia="標楷體" w:hAnsi="標楷體" w:hint="eastAsia"/>
                </w:rPr>
                <w:delText>19:債務人透過代辦業者申請，經勸導自行撤件。</w:delText>
              </w:r>
            </w:del>
          </w:p>
          <w:p w14:paraId="67850B7F" w14:textId="720CB192" w:rsidR="00E24265" w:rsidRPr="00142550" w:rsidDel="00CB3FDD" w:rsidRDefault="00E24265" w:rsidP="005F76AD">
            <w:pPr>
              <w:rPr>
                <w:del w:id="10969" w:author="阿毛" w:date="2021-05-21T17:53:00Z"/>
                <w:rFonts w:ascii="標楷體" w:eastAsia="標楷體" w:hAnsi="標楷體"/>
              </w:rPr>
            </w:pPr>
            <w:del w:id="10970" w:author="阿毛" w:date="2021-05-21T17:53:00Z">
              <w:r w:rsidRPr="00142550" w:rsidDel="00CB3FDD">
                <w:rPr>
                  <w:rFonts w:ascii="標楷體" w:eastAsia="標楷體" w:hAnsi="標楷體" w:hint="eastAsia"/>
                </w:rPr>
                <w:delText>20:資料key值報送錯誤，本行結案</w:delText>
              </w:r>
            </w:del>
          </w:p>
          <w:p w14:paraId="7616F4E7" w14:textId="1D920B86" w:rsidR="00E24265" w:rsidRPr="00142550" w:rsidDel="00CB3FDD" w:rsidRDefault="00E24265" w:rsidP="005F76AD">
            <w:pPr>
              <w:rPr>
                <w:del w:id="10971" w:author="阿毛" w:date="2021-05-21T17:53:00Z"/>
                <w:rFonts w:ascii="標楷體" w:eastAsia="標楷體" w:hAnsi="標楷體"/>
              </w:rPr>
            </w:pPr>
            <w:del w:id="10972" w:author="阿毛" w:date="2021-05-21T17:53:00Z">
              <w:r w:rsidRPr="00142550" w:rsidDel="00CB3FDD">
                <w:rPr>
                  <w:rFonts w:ascii="標楷體" w:eastAsia="標楷體" w:hAnsi="標楷體" w:hint="eastAsia"/>
                </w:rPr>
                <w:delText>21:依規定轉他行承辦，本行結案</w:delText>
              </w:r>
            </w:del>
          </w:p>
          <w:p w14:paraId="69BE4617" w14:textId="23F3DF84" w:rsidR="00E24265" w:rsidRPr="00615D4B" w:rsidDel="00CB3FDD" w:rsidRDefault="00E24265" w:rsidP="005F76AD">
            <w:pPr>
              <w:rPr>
                <w:del w:id="10973" w:author="阿毛" w:date="2021-05-21T17:53:00Z"/>
                <w:rFonts w:ascii="標楷體" w:eastAsia="標楷體" w:hAnsi="標楷體"/>
              </w:rPr>
            </w:pPr>
            <w:del w:id="10974" w:author="阿毛" w:date="2021-05-21T17:53:00Z">
              <w:r w:rsidRPr="00142550" w:rsidDel="00CB3FDD">
                <w:rPr>
                  <w:rFonts w:ascii="標楷體" w:eastAsia="標楷體" w:hAnsi="標楷體" w:hint="eastAsia"/>
                </w:rPr>
                <w:delText>22:依債務清償方案履行完畢</w:delText>
              </w:r>
            </w:del>
          </w:p>
        </w:tc>
      </w:tr>
      <w:tr w:rsidR="00E24265" w:rsidRPr="00615D4B" w:rsidDel="00CB3FDD" w14:paraId="7CFF70E7" w14:textId="639EB2FD" w:rsidTr="005F76AD">
        <w:trPr>
          <w:trHeight w:val="291"/>
          <w:jc w:val="center"/>
          <w:del w:id="10975" w:author="阿毛" w:date="2021-05-21T17:53:00Z"/>
        </w:trPr>
        <w:tc>
          <w:tcPr>
            <w:tcW w:w="219" w:type="pct"/>
          </w:tcPr>
          <w:p w14:paraId="17BC466C" w14:textId="70180A52" w:rsidR="00E24265" w:rsidRPr="00D6003A" w:rsidDel="00CB3FDD" w:rsidRDefault="00E24265" w:rsidP="005F76AD">
            <w:pPr>
              <w:pStyle w:val="af9"/>
              <w:numPr>
                <w:ilvl w:val="0"/>
                <w:numId w:val="36"/>
              </w:numPr>
              <w:ind w:leftChars="0"/>
              <w:rPr>
                <w:del w:id="10976" w:author="阿毛" w:date="2021-05-21T17:53:00Z"/>
                <w:rFonts w:ascii="標楷體" w:eastAsia="標楷體" w:hAnsi="標楷體"/>
              </w:rPr>
            </w:pPr>
          </w:p>
        </w:tc>
        <w:tc>
          <w:tcPr>
            <w:tcW w:w="756" w:type="pct"/>
          </w:tcPr>
          <w:p w14:paraId="2CE658F4" w14:textId="6830326C" w:rsidR="00E24265" w:rsidRPr="00615D4B" w:rsidDel="00CB3FDD" w:rsidRDefault="00E24265" w:rsidP="005F76AD">
            <w:pPr>
              <w:rPr>
                <w:del w:id="10977" w:author="阿毛" w:date="2021-05-21T17:53:00Z"/>
                <w:rFonts w:ascii="標楷體" w:eastAsia="標楷體" w:hAnsi="標楷體"/>
              </w:rPr>
            </w:pPr>
            <w:del w:id="10978" w:author="阿毛" w:date="2021-05-21T17:53:00Z">
              <w:r w:rsidRPr="00F4452F" w:rsidDel="00CB3FDD">
                <w:rPr>
                  <w:rFonts w:ascii="標楷體" w:eastAsia="標楷體" w:hAnsi="標楷體" w:hint="eastAsia"/>
                </w:rPr>
                <w:delText>毀諾原因代號</w:delText>
              </w:r>
            </w:del>
          </w:p>
        </w:tc>
        <w:tc>
          <w:tcPr>
            <w:tcW w:w="624" w:type="pct"/>
          </w:tcPr>
          <w:p w14:paraId="1BEF5991" w14:textId="1C0B3AF2" w:rsidR="00E24265" w:rsidRPr="00615D4B" w:rsidDel="00CB3FDD" w:rsidRDefault="00E24265" w:rsidP="005F76AD">
            <w:pPr>
              <w:rPr>
                <w:del w:id="10979" w:author="阿毛" w:date="2021-05-21T17:53:00Z"/>
                <w:rFonts w:ascii="標楷體" w:eastAsia="標楷體" w:hAnsi="標楷體"/>
              </w:rPr>
            </w:pPr>
          </w:p>
        </w:tc>
        <w:tc>
          <w:tcPr>
            <w:tcW w:w="624" w:type="pct"/>
          </w:tcPr>
          <w:p w14:paraId="484BC9BF" w14:textId="75E103FE" w:rsidR="00E24265" w:rsidRPr="00615D4B" w:rsidDel="00CB3FDD" w:rsidRDefault="00E24265" w:rsidP="005F76AD">
            <w:pPr>
              <w:rPr>
                <w:del w:id="10980" w:author="阿毛" w:date="2021-05-21T17:53:00Z"/>
                <w:rFonts w:ascii="標楷體" w:eastAsia="標楷體" w:hAnsi="標楷體"/>
              </w:rPr>
            </w:pPr>
          </w:p>
        </w:tc>
        <w:tc>
          <w:tcPr>
            <w:tcW w:w="537" w:type="pct"/>
          </w:tcPr>
          <w:p w14:paraId="1E877576" w14:textId="7941F869" w:rsidR="00E24265" w:rsidRPr="00615D4B" w:rsidDel="00CB3FDD" w:rsidRDefault="00E24265" w:rsidP="005F76AD">
            <w:pPr>
              <w:rPr>
                <w:del w:id="10981" w:author="阿毛" w:date="2021-05-21T17:53:00Z"/>
                <w:rFonts w:ascii="標楷體" w:eastAsia="標楷體" w:hAnsi="標楷體"/>
              </w:rPr>
            </w:pPr>
            <w:del w:id="10982" w:author="阿毛" w:date="2021-05-21T17:53:00Z">
              <w:r w:rsidDel="00CB3FDD">
                <w:rPr>
                  <w:rFonts w:ascii="標楷體" w:eastAsia="標楷體" w:hAnsi="標楷體" w:hint="eastAsia"/>
                </w:rPr>
                <w:delText>下拉式選單</w:delText>
              </w:r>
            </w:del>
          </w:p>
        </w:tc>
        <w:tc>
          <w:tcPr>
            <w:tcW w:w="299" w:type="pct"/>
          </w:tcPr>
          <w:p w14:paraId="4DB1F7DF" w14:textId="72E3BBB1" w:rsidR="00E24265" w:rsidRPr="00615D4B" w:rsidDel="00CB3FDD" w:rsidRDefault="00E24265" w:rsidP="005F76AD">
            <w:pPr>
              <w:rPr>
                <w:del w:id="10983" w:author="阿毛" w:date="2021-05-21T17:53:00Z"/>
                <w:rFonts w:ascii="標楷體" w:eastAsia="標楷體" w:hAnsi="標楷體"/>
              </w:rPr>
            </w:pPr>
          </w:p>
        </w:tc>
        <w:tc>
          <w:tcPr>
            <w:tcW w:w="299" w:type="pct"/>
          </w:tcPr>
          <w:p w14:paraId="3F7F1535" w14:textId="25A476B4" w:rsidR="00E24265" w:rsidRPr="00615D4B" w:rsidDel="00CB3FDD" w:rsidRDefault="00E24265" w:rsidP="005F76AD">
            <w:pPr>
              <w:rPr>
                <w:del w:id="10984" w:author="阿毛" w:date="2021-05-21T17:53:00Z"/>
                <w:rFonts w:ascii="標楷體" w:eastAsia="標楷體" w:hAnsi="標楷體"/>
              </w:rPr>
            </w:pPr>
          </w:p>
        </w:tc>
        <w:tc>
          <w:tcPr>
            <w:tcW w:w="1643" w:type="pct"/>
          </w:tcPr>
          <w:p w14:paraId="095D5B03" w14:textId="168EBC42" w:rsidR="00E24265" w:rsidRPr="00142550" w:rsidDel="00CB3FDD" w:rsidRDefault="00E24265" w:rsidP="005F76AD">
            <w:pPr>
              <w:rPr>
                <w:del w:id="10985" w:author="阿毛" w:date="2021-05-21T17:53:00Z"/>
                <w:rFonts w:ascii="標楷體" w:eastAsia="標楷體" w:hAnsi="標楷體"/>
              </w:rPr>
            </w:pPr>
            <w:del w:id="10986" w:author="阿毛" w:date="2021-05-21T17:53:00Z">
              <w:r w:rsidRPr="00142550" w:rsidDel="00CB3FDD">
                <w:rPr>
                  <w:rFonts w:ascii="標楷體" w:eastAsia="標楷體" w:hAnsi="標楷體" w:hint="eastAsia"/>
                </w:rPr>
                <w:delText>1:債務人失業</w:delText>
              </w:r>
            </w:del>
          </w:p>
          <w:p w14:paraId="5D7943E0" w14:textId="4A12974C" w:rsidR="00E24265" w:rsidRPr="00142550" w:rsidDel="00CB3FDD" w:rsidRDefault="00E24265" w:rsidP="005F76AD">
            <w:pPr>
              <w:rPr>
                <w:del w:id="10987" w:author="阿毛" w:date="2021-05-21T17:53:00Z"/>
                <w:rFonts w:ascii="標楷體" w:eastAsia="標楷體" w:hAnsi="標楷體"/>
              </w:rPr>
            </w:pPr>
            <w:del w:id="10988" w:author="阿毛" w:date="2021-05-21T17:53:00Z">
              <w:r w:rsidRPr="00142550" w:rsidDel="00CB3FDD">
                <w:rPr>
                  <w:rFonts w:ascii="標楷體" w:eastAsia="標楷體" w:hAnsi="標楷體" w:hint="eastAsia"/>
                </w:rPr>
                <w:delText>2:債務人收入減少</w:delText>
              </w:r>
            </w:del>
          </w:p>
          <w:p w14:paraId="102DD4A6" w14:textId="74E14A45" w:rsidR="00E24265" w:rsidRPr="00142550" w:rsidDel="00CB3FDD" w:rsidRDefault="00E24265" w:rsidP="005F76AD">
            <w:pPr>
              <w:rPr>
                <w:del w:id="10989" w:author="阿毛" w:date="2021-05-21T17:53:00Z"/>
                <w:rFonts w:ascii="標楷體" w:eastAsia="標楷體" w:hAnsi="標楷體"/>
              </w:rPr>
            </w:pPr>
            <w:del w:id="10990" w:author="阿毛" w:date="2021-05-21T17:53:00Z">
              <w:r w:rsidRPr="00142550" w:rsidDel="00CB3FDD">
                <w:rPr>
                  <w:rFonts w:ascii="標楷體" w:eastAsia="標楷體" w:hAnsi="標楷體" w:hint="eastAsia"/>
                </w:rPr>
                <w:delText>3:債務人支出增加</w:delText>
              </w:r>
            </w:del>
          </w:p>
          <w:p w14:paraId="4943A9D7" w14:textId="0513346A" w:rsidR="00E24265" w:rsidRPr="00142550" w:rsidDel="00CB3FDD" w:rsidRDefault="00E24265" w:rsidP="005F76AD">
            <w:pPr>
              <w:rPr>
                <w:del w:id="10991" w:author="阿毛" w:date="2021-05-21T17:53:00Z"/>
                <w:rFonts w:ascii="標楷體" w:eastAsia="標楷體" w:hAnsi="標楷體"/>
              </w:rPr>
            </w:pPr>
            <w:del w:id="10992" w:author="阿毛" w:date="2021-05-21T17:53:00Z">
              <w:r w:rsidRPr="00142550" w:rsidDel="00CB3FDD">
                <w:rPr>
                  <w:rFonts w:ascii="標楷體" w:eastAsia="標楷體" w:hAnsi="標楷體" w:hint="eastAsia"/>
                </w:rPr>
                <w:delText>4:債務人往生</w:delText>
              </w:r>
            </w:del>
          </w:p>
          <w:p w14:paraId="43D76629" w14:textId="261B34A2" w:rsidR="00E24265" w:rsidRPr="00142550" w:rsidDel="00CB3FDD" w:rsidRDefault="00E24265" w:rsidP="005F76AD">
            <w:pPr>
              <w:rPr>
                <w:del w:id="10993" w:author="阿毛" w:date="2021-05-21T17:53:00Z"/>
                <w:rFonts w:ascii="標楷體" w:eastAsia="標楷體" w:hAnsi="標楷體"/>
              </w:rPr>
            </w:pPr>
            <w:del w:id="10994" w:author="阿毛" w:date="2021-05-21T17:53:00Z">
              <w:r w:rsidRPr="00142550" w:rsidDel="00CB3FDD">
                <w:rPr>
                  <w:rFonts w:ascii="標楷體" w:eastAsia="標楷體" w:hAnsi="標楷體" w:hint="eastAsia"/>
                </w:rPr>
                <w:delText>5:債務人入獄</w:delText>
              </w:r>
            </w:del>
          </w:p>
          <w:p w14:paraId="3977108E" w14:textId="26E6AC7B" w:rsidR="00E24265" w:rsidRPr="00142550" w:rsidDel="00CB3FDD" w:rsidRDefault="00E24265" w:rsidP="005F76AD">
            <w:pPr>
              <w:rPr>
                <w:del w:id="10995" w:author="阿毛" w:date="2021-05-21T17:53:00Z"/>
                <w:rFonts w:ascii="標楷體" w:eastAsia="標楷體" w:hAnsi="標楷體"/>
              </w:rPr>
            </w:pPr>
            <w:del w:id="10996" w:author="阿毛" w:date="2021-05-21T17:53:00Z">
              <w:r w:rsidRPr="00142550" w:rsidDel="00CB3FDD">
                <w:rPr>
                  <w:rFonts w:ascii="標楷體" w:eastAsia="標楷體" w:hAnsi="標楷體" w:hint="eastAsia"/>
                </w:rPr>
                <w:delText>6:債務人欲聲請前置調解/更生/清算</w:delText>
              </w:r>
            </w:del>
          </w:p>
          <w:p w14:paraId="27C2F360" w14:textId="29CAC971" w:rsidR="00E24265" w:rsidRPr="00615D4B" w:rsidDel="00CB3FDD" w:rsidRDefault="00E24265" w:rsidP="005F76AD">
            <w:pPr>
              <w:rPr>
                <w:del w:id="10997" w:author="阿毛" w:date="2021-05-21T17:53:00Z"/>
                <w:rFonts w:ascii="標楷體" w:eastAsia="標楷體" w:hAnsi="標楷體"/>
              </w:rPr>
            </w:pPr>
            <w:del w:id="10998" w:author="阿毛" w:date="2021-05-21T17:53:00Z">
              <w:r w:rsidRPr="00142550" w:rsidDel="00CB3FDD">
                <w:rPr>
                  <w:rFonts w:ascii="標楷體" w:eastAsia="標楷體" w:hAnsi="標楷體" w:hint="eastAsia"/>
                </w:rPr>
                <w:delText>7:債務人失聯或聯絡困難</w:delText>
              </w:r>
            </w:del>
          </w:p>
        </w:tc>
      </w:tr>
      <w:tr w:rsidR="00E24265" w:rsidRPr="00615D4B" w:rsidDel="00CB3FDD" w14:paraId="3BD63EC8" w14:textId="26D9C20A" w:rsidTr="005F76AD">
        <w:trPr>
          <w:trHeight w:val="291"/>
          <w:jc w:val="center"/>
          <w:del w:id="10999" w:author="阿毛" w:date="2021-05-21T17:53:00Z"/>
        </w:trPr>
        <w:tc>
          <w:tcPr>
            <w:tcW w:w="219" w:type="pct"/>
          </w:tcPr>
          <w:p w14:paraId="6E9B559C" w14:textId="5A4583ED" w:rsidR="00E24265" w:rsidRPr="00D6003A" w:rsidDel="00CB3FDD" w:rsidRDefault="00E24265" w:rsidP="005F76AD">
            <w:pPr>
              <w:pStyle w:val="af9"/>
              <w:numPr>
                <w:ilvl w:val="0"/>
                <w:numId w:val="36"/>
              </w:numPr>
              <w:ind w:leftChars="0"/>
              <w:rPr>
                <w:del w:id="11000" w:author="阿毛" w:date="2021-05-21T17:53:00Z"/>
                <w:rFonts w:ascii="標楷體" w:eastAsia="標楷體" w:hAnsi="標楷體"/>
              </w:rPr>
            </w:pPr>
          </w:p>
        </w:tc>
        <w:tc>
          <w:tcPr>
            <w:tcW w:w="756" w:type="pct"/>
          </w:tcPr>
          <w:p w14:paraId="58304013" w14:textId="1C08E843" w:rsidR="00E24265" w:rsidRPr="00615D4B" w:rsidDel="00CB3FDD" w:rsidRDefault="00E24265" w:rsidP="005F76AD">
            <w:pPr>
              <w:rPr>
                <w:del w:id="11001" w:author="阿毛" w:date="2021-05-21T17:53:00Z"/>
                <w:rFonts w:ascii="標楷體" w:eastAsia="標楷體" w:hAnsi="標楷體"/>
              </w:rPr>
            </w:pPr>
            <w:del w:id="11002" w:author="阿毛" w:date="2021-05-21T17:53:00Z">
              <w:r w:rsidRPr="00F4452F" w:rsidDel="00CB3FDD">
                <w:rPr>
                  <w:rFonts w:ascii="標楷體" w:eastAsia="標楷體" w:hAnsi="標楷體" w:hint="eastAsia"/>
                </w:rPr>
                <w:delText>結案日期</w:delText>
              </w:r>
            </w:del>
          </w:p>
        </w:tc>
        <w:tc>
          <w:tcPr>
            <w:tcW w:w="624" w:type="pct"/>
          </w:tcPr>
          <w:p w14:paraId="4E17033A" w14:textId="1CC31C5F" w:rsidR="00E24265" w:rsidRPr="00615D4B" w:rsidDel="00CB3FDD" w:rsidRDefault="00E24265" w:rsidP="005F76AD">
            <w:pPr>
              <w:rPr>
                <w:del w:id="11003" w:author="阿毛" w:date="2021-05-21T17:53:00Z"/>
                <w:rFonts w:ascii="標楷體" w:eastAsia="標楷體" w:hAnsi="標楷體"/>
              </w:rPr>
            </w:pPr>
          </w:p>
        </w:tc>
        <w:tc>
          <w:tcPr>
            <w:tcW w:w="624" w:type="pct"/>
          </w:tcPr>
          <w:p w14:paraId="63E3983E" w14:textId="04242DAD" w:rsidR="00E24265" w:rsidRPr="00615D4B" w:rsidDel="00CB3FDD" w:rsidRDefault="00E24265" w:rsidP="005F76AD">
            <w:pPr>
              <w:rPr>
                <w:del w:id="11004" w:author="阿毛" w:date="2021-05-21T17:53:00Z"/>
                <w:rFonts w:ascii="標楷體" w:eastAsia="標楷體" w:hAnsi="標楷體"/>
              </w:rPr>
            </w:pPr>
          </w:p>
        </w:tc>
        <w:tc>
          <w:tcPr>
            <w:tcW w:w="537" w:type="pct"/>
          </w:tcPr>
          <w:p w14:paraId="2D546A00" w14:textId="7AF8EC0F" w:rsidR="00E24265" w:rsidRPr="00615D4B" w:rsidDel="00CB3FDD" w:rsidRDefault="00E24265" w:rsidP="005F76AD">
            <w:pPr>
              <w:rPr>
                <w:del w:id="11005" w:author="阿毛" w:date="2021-05-21T17:53:00Z"/>
                <w:rFonts w:ascii="標楷體" w:eastAsia="標楷體" w:hAnsi="標楷體"/>
              </w:rPr>
            </w:pPr>
          </w:p>
        </w:tc>
        <w:tc>
          <w:tcPr>
            <w:tcW w:w="299" w:type="pct"/>
          </w:tcPr>
          <w:p w14:paraId="1A7355EC" w14:textId="3A84EDB7" w:rsidR="00E24265" w:rsidRPr="00615D4B" w:rsidDel="00CB3FDD" w:rsidRDefault="00E24265" w:rsidP="005F76AD">
            <w:pPr>
              <w:rPr>
                <w:del w:id="11006" w:author="阿毛" w:date="2021-05-21T17:53:00Z"/>
                <w:rFonts w:ascii="標楷體" w:eastAsia="標楷體" w:hAnsi="標楷體"/>
              </w:rPr>
            </w:pPr>
          </w:p>
        </w:tc>
        <w:tc>
          <w:tcPr>
            <w:tcW w:w="299" w:type="pct"/>
          </w:tcPr>
          <w:p w14:paraId="55B402FE" w14:textId="18A05F79" w:rsidR="00E24265" w:rsidRPr="00615D4B" w:rsidDel="00CB3FDD" w:rsidRDefault="00E24265" w:rsidP="005F76AD">
            <w:pPr>
              <w:rPr>
                <w:del w:id="11007" w:author="阿毛" w:date="2021-05-21T17:53:00Z"/>
                <w:rFonts w:ascii="標楷體" w:eastAsia="標楷體" w:hAnsi="標楷體"/>
              </w:rPr>
            </w:pPr>
          </w:p>
        </w:tc>
        <w:tc>
          <w:tcPr>
            <w:tcW w:w="1643" w:type="pct"/>
          </w:tcPr>
          <w:p w14:paraId="75E3B651" w14:textId="5B7B5E33" w:rsidR="00E24265" w:rsidRPr="00615D4B" w:rsidDel="00CB3FDD" w:rsidRDefault="00E24265" w:rsidP="005F76AD">
            <w:pPr>
              <w:rPr>
                <w:del w:id="11008" w:author="阿毛" w:date="2021-05-21T17:53:00Z"/>
                <w:rFonts w:ascii="標楷體" w:eastAsia="標楷體" w:hAnsi="標楷體"/>
              </w:rPr>
            </w:pPr>
          </w:p>
        </w:tc>
      </w:tr>
      <w:tr w:rsidR="00E24265" w:rsidRPr="00615D4B" w:rsidDel="00CB3FDD" w14:paraId="535D3E43" w14:textId="1D1F7FD6" w:rsidTr="005F76AD">
        <w:trPr>
          <w:trHeight w:val="291"/>
          <w:jc w:val="center"/>
          <w:del w:id="11009" w:author="阿毛" w:date="2021-05-21T17:53:00Z"/>
        </w:trPr>
        <w:tc>
          <w:tcPr>
            <w:tcW w:w="219" w:type="pct"/>
          </w:tcPr>
          <w:p w14:paraId="25335427" w14:textId="0AF5C89C" w:rsidR="00E24265" w:rsidRPr="00D6003A" w:rsidDel="00CB3FDD" w:rsidRDefault="00E24265" w:rsidP="005F76AD">
            <w:pPr>
              <w:pStyle w:val="af9"/>
              <w:numPr>
                <w:ilvl w:val="0"/>
                <w:numId w:val="36"/>
              </w:numPr>
              <w:ind w:leftChars="0"/>
              <w:rPr>
                <w:del w:id="11010" w:author="阿毛" w:date="2021-05-21T17:53:00Z"/>
                <w:rFonts w:ascii="標楷體" w:eastAsia="標楷體" w:hAnsi="標楷體"/>
              </w:rPr>
            </w:pPr>
          </w:p>
        </w:tc>
        <w:tc>
          <w:tcPr>
            <w:tcW w:w="756" w:type="pct"/>
          </w:tcPr>
          <w:p w14:paraId="3D30194F" w14:textId="3DA1A6FB" w:rsidR="00E24265" w:rsidRPr="00615D4B" w:rsidDel="00CB3FDD" w:rsidRDefault="00E24265" w:rsidP="005F76AD">
            <w:pPr>
              <w:rPr>
                <w:del w:id="11011" w:author="阿毛" w:date="2021-05-21T17:53:00Z"/>
                <w:rFonts w:ascii="標楷體" w:eastAsia="標楷體" w:hAnsi="標楷體"/>
              </w:rPr>
            </w:pPr>
            <w:del w:id="11012" w:author="阿毛" w:date="2021-05-21T17:53:00Z">
              <w:r w:rsidRPr="00F4452F" w:rsidDel="00CB3FDD">
                <w:rPr>
                  <w:rFonts w:ascii="標楷體" w:eastAsia="標楷體" w:hAnsi="標楷體" w:hint="eastAsia"/>
                </w:rPr>
                <w:delText>轉JCIC文字檔日期</w:delText>
              </w:r>
            </w:del>
          </w:p>
        </w:tc>
        <w:tc>
          <w:tcPr>
            <w:tcW w:w="624" w:type="pct"/>
          </w:tcPr>
          <w:p w14:paraId="7947CDED" w14:textId="7D8FB296" w:rsidR="00E24265" w:rsidRPr="00615D4B" w:rsidDel="00CB3FDD" w:rsidRDefault="00E24265" w:rsidP="005F76AD">
            <w:pPr>
              <w:rPr>
                <w:del w:id="11013" w:author="阿毛" w:date="2021-05-21T17:53:00Z"/>
                <w:rFonts w:ascii="標楷體" w:eastAsia="標楷體" w:hAnsi="標楷體"/>
              </w:rPr>
            </w:pPr>
          </w:p>
        </w:tc>
        <w:tc>
          <w:tcPr>
            <w:tcW w:w="624" w:type="pct"/>
          </w:tcPr>
          <w:p w14:paraId="52B40252" w14:textId="0CC328AB" w:rsidR="00E24265" w:rsidRPr="00615D4B" w:rsidDel="00CB3FDD" w:rsidRDefault="00E24265" w:rsidP="005F76AD">
            <w:pPr>
              <w:rPr>
                <w:del w:id="11014" w:author="阿毛" w:date="2021-05-21T17:53:00Z"/>
                <w:rFonts w:ascii="標楷體" w:eastAsia="標楷體" w:hAnsi="標楷體"/>
              </w:rPr>
            </w:pPr>
          </w:p>
        </w:tc>
        <w:tc>
          <w:tcPr>
            <w:tcW w:w="537" w:type="pct"/>
          </w:tcPr>
          <w:p w14:paraId="5EC9DC21" w14:textId="35FBEB7C" w:rsidR="00E24265" w:rsidRPr="00615D4B" w:rsidDel="00CB3FDD" w:rsidRDefault="00E24265" w:rsidP="005F76AD">
            <w:pPr>
              <w:rPr>
                <w:del w:id="11015" w:author="阿毛" w:date="2021-05-21T17:53:00Z"/>
                <w:rFonts w:ascii="標楷體" w:eastAsia="標楷體" w:hAnsi="標楷體"/>
              </w:rPr>
            </w:pPr>
          </w:p>
        </w:tc>
        <w:tc>
          <w:tcPr>
            <w:tcW w:w="299" w:type="pct"/>
          </w:tcPr>
          <w:p w14:paraId="010EBDC0" w14:textId="1C85B2D7" w:rsidR="00E24265" w:rsidRPr="00615D4B" w:rsidDel="00CB3FDD" w:rsidRDefault="00E24265" w:rsidP="005F76AD">
            <w:pPr>
              <w:rPr>
                <w:del w:id="11016" w:author="阿毛" w:date="2021-05-21T17:53:00Z"/>
                <w:rFonts w:ascii="標楷體" w:eastAsia="標楷體" w:hAnsi="標楷體"/>
              </w:rPr>
            </w:pPr>
          </w:p>
        </w:tc>
        <w:tc>
          <w:tcPr>
            <w:tcW w:w="299" w:type="pct"/>
          </w:tcPr>
          <w:p w14:paraId="2D922779" w14:textId="502A9DD3" w:rsidR="00E24265" w:rsidRPr="00615D4B" w:rsidDel="00CB3FDD" w:rsidRDefault="00E24265" w:rsidP="005F76AD">
            <w:pPr>
              <w:rPr>
                <w:del w:id="11017" w:author="阿毛" w:date="2021-05-21T17:53:00Z"/>
                <w:rFonts w:ascii="標楷體" w:eastAsia="標楷體" w:hAnsi="標楷體"/>
              </w:rPr>
            </w:pPr>
          </w:p>
        </w:tc>
        <w:tc>
          <w:tcPr>
            <w:tcW w:w="1643" w:type="pct"/>
          </w:tcPr>
          <w:p w14:paraId="5B0113B0" w14:textId="0DF57894" w:rsidR="00E24265" w:rsidRPr="00615D4B" w:rsidDel="00CB3FDD" w:rsidRDefault="00E24265" w:rsidP="005F76AD">
            <w:pPr>
              <w:rPr>
                <w:del w:id="11018" w:author="阿毛" w:date="2021-05-21T17:53:00Z"/>
                <w:rFonts w:ascii="標楷體" w:eastAsia="標楷體" w:hAnsi="標楷體"/>
              </w:rPr>
            </w:pPr>
          </w:p>
        </w:tc>
      </w:tr>
    </w:tbl>
    <w:p w14:paraId="3B2A611D" w14:textId="5C7805D0" w:rsidR="00E24265" w:rsidDel="00CB3FDD" w:rsidRDefault="00E24265" w:rsidP="00F62379">
      <w:pPr>
        <w:pStyle w:val="42"/>
        <w:spacing w:after="72"/>
        <w:ind w:leftChars="0" w:left="0"/>
        <w:rPr>
          <w:del w:id="11019" w:author="阿毛" w:date="2021-05-21T17:53:00Z"/>
          <w:rFonts w:hAnsi="標楷體"/>
        </w:rPr>
      </w:pPr>
    </w:p>
    <w:p w14:paraId="63DC6808" w14:textId="76D89BA7" w:rsidR="00E24265" w:rsidDel="00CB3FDD" w:rsidRDefault="00E24265">
      <w:pPr>
        <w:widowControl/>
        <w:rPr>
          <w:del w:id="11020" w:author="阿毛" w:date="2021-05-21T17:53:00Z"/>
          <w:rFonts w:ascii="Arial" w:eastAsia="標楷體" w:hAnsi="標楷體" w:cs="標楷體"/>
          <w:kern w:val="0"/>
          <w:szCs w:val="28"/>
        </w:rPr>
      </w:pPr>
      <w:del w:id="11021" w:author="阿毛" w:date="2021-05-21T17:53:00Z">
        <w:r w:rsidDel="00CB3FDD">
          <w:rPr>
            <w:rFonts w:hAnsi="標楷體"/>
          </w:rPr>
          <w:br w:type="page"/>
        </w:r>
      </w:del>
    </w:p>
    <w:p w14:paraId="198FD439" w14:textId="4887C6C0" w:rsidR="00E24265" w:rsidRPr="00A03472" w:rsidDel="00CB3FDD" w:rsidRDefault="00E24265">
      <w:pPr>
        <w:pStyle w:val="3"/>
        <w:numPr>
          <w:ilvl w:val="2"/>
          <w:numId w:val="94"/>
        </w:numPr>
        <w:rPr>
          <w:del w:id="11022" w:author="阿毛" w:date="2021-05-21T17:53:00Z"/>
          <w:rFonts w:ascii="標楷體" w:hAnsi="標楷體"/>
        </w:rPr>
        <w:pPrChange w:id="11023" w:author="智誠 楊" w:date="2021-05-10T09:50:00Z">
          <w:pPr>
            <w:pStyle w:val="3"/>
            <w:numPr>
              <w:ilvl w:val="2"/>
              <w:numId w:val="1"/>
            </w:numPr>
            <w:ind w:left="1247" w:hanging="680"/>
          </w:pPr>
        </w:pPrChange>
      </w:pPr>
      <w:del w:id="11024" w:author="阿毛" w:date="2021-05-21T17:53:00Z">
        <w:r w:rsidDel="00CB3FDD">
          <w:rPr>
            <w:rFonts w:ascii="標楷體" w:hAnsi="標楷體"/>
          </w:rPr>
          <w:delText>L</w:delText>
        </w:r>
        <w:r w:rsidDel="00CB3FDD">
          <w:rPr>
            <w:rFonts w:ascii="標楷體" w:hAnsi="標楷體" w:hint="eastAsia"/>
          </w:rPr>
          <w:delText>8308</w:delText>
        </w:r>
        <w:r w:rsidRPr="00733495" w:rsidDel="00CB3FDD">
          <w:rPr>
            <w:rFonts w:ascii="標楷體" w:hAnsi="標楷體" w:hint="eastAsia"/>
          </w:rPr>
          <w:delText>金融機構無擔保債務協議資料檔案</w:delText>
        </w:r>
      </w:del>
    </w:p>
    <w:p w14:paraId="3DCD55F7" w14:textId="12035BC1" w:rsidR="00E24265" w:rsidRPr="003972CE" w:rsidDel="00CB3FDD" w:rsidRDefault="00E24265">
      <w:pPr>
        <w:pStyle w:val="a"/>
        <w:rPr>
          <w:del w:id="11025" w:author="阿毛" w:date="2021-05-21T17:53:00Z"/>
        </w:rPr>
      </w:pPr>
      <w:del w:id="11026" w:author="阿毛" w:date="2021-05-21T17:53:00Z">
        <w:r w:rsidRPr="00615D4B" w:rsidDel="00CB3FDD">
          <w:delText>功能說明</w:delText>
        </w:r>
      </w:del>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E24265" w:rsidRPr="00615D4B" w:rsidDel="00CB3FDD" w14:paraId="0E53F40D" w14:textId="2F05CC6A" w:rsidTr="005F76AD">
        <w:trPr>
          <w:trHeight w:val="277"/>
          <w:del w:id="11027" w:author="阿毛" w:date="2021-05-21T17:53:00Z"/>
        </w:trPr>
        <w:tc>
          <w:tcPr>
            <w:tcW w:w="1548" w:type="dxa"/>
            <w:tcBorders>
              <w:top w:val="single" w:sz="8" w:space="0" w:color="000000"/>
              <w:bottom w:val="single" w:sz="8" w:space="0" w:color="000000"/>
              <w:right w:val="single" w:sz="8" w:space="0" w:color="000000"/>
            </w:tcBorders>
            <w:shd w:val="clear" w:color="auto" w:fill="F3F3F3"/>
          </w:tcPr>
          <w:p w14:paraId="0967B49C" w14:textId="0AA64AFF" w:rsidR="00E24265" w:rsidRPr="00615D4B" w:rsidDel="00CB3FDD" w:rsidRDefault="00E24265" w:rsidP="005F76AD">
            <w:pPr>
              <w:rPr>
                <w:del w:id="11028" w:author="阿毛" w:date="2021-05-21T17:53:00Z"/>
                <w:rFonts w:ascii="標楷體" w:eastAsia="標楷體" w:hAnsi="標楷體"/>
              </w:rPr>
            </w:pPr>
            <w:del w:id="11029" w:author="阿毛" w:date="2021-05-21T17:53:00Z">
              <w:r w:rsidRPr="00615D4B" w:rsidDel="00CB3FDD">
                <w:rPr>
                  <w:rFonts w:ascii="標楷體" w:eastAsia="標楷體" w:hAnsi="標楷體"/>
                </w:rPr>
                <w:delText xml:space="preserve">功能名稱 </w:delText>
              </w:r>
            </w:del>
          </w:p>
        </w:tc>
        <w:tc>
          <w:tcPr>
            <w:tcW w:w="6318" w:type="dxa"/>
            <w:tcBorders>
              <w:top w:val="single" w:sz="8" w:space="0" w:color="000000"/>
              <w:left w:val="single" w:sz="8" w:space="0" w:color="000000"/>
              <w:bottom w:val="single" w:sz="8" w:space="0" w:color="000000"/>
            </w:tcBorders>
          </w:tcPr>
          <w:p w14:paraId="6A8869E9" w14:textId="63221ED5" w:rsidR="00E24265" w:rsidRPr="00615D4B" w:rsidDel="00CB3FDD" w:rsidRDefault="00E24265" w:rsidP="005F76AD">
            <w:pPr>
              <w:rPr>
                <w:del w:id="11030" w:author="阿毛" w:date="2021-05-21T17:53:00Z"/>
                <w:rFonts w:ascii="標楷體" w:eastAsia="標楷體" w:hAnsi="標楷體"/>
              </w:rPr>
            </w:pPr>
            <w:del w:id="11031" w:author="阿毛" w:date="2021-05-21T17:53:00Z">
              <w:r w:rsidRPr="00733495" w:rsidDel="00CB3FDD">
                <w:rPr>
                  <w:rFonts w:ascii="標楷體" w:eastAsia="標楷體" w:hAnsi="標楷體" w:hint="eastAsia"/>
                </w:rPr>
                <w:delText>金融機構無擔保債務協議資料檔案</w:delText>
              </w:r>
            </w:del>
          </w:p>
        </w:tc>
      </w:tr>
      <w:tr w:rsidR="00E24265" w:rsidRPr="00615D4B" w:rsidDel="00CB3FDD" w14:paraId="3E75D79D" w14:textId="072D4FE3" w:rsidTr="005F76AD">
        <w:trPr>
          <w:trHeight w:val="277"/>
          <w:del w:id="11032" w:author="阿毛" w:date="2021-05-21T17:53:00Z"/>
        </w:trPr>
        <w:tc>
          <w:tcPr>
            <w:tcW w:w="1548" w:type="dxa"/>
            <w:tcBorders>
              <w:top w:val="single" w:sz="8" w:space="0" w:color="000000"/>
              <w:bottom w:val="single" w:sz="8" w:space="0" w:color="000000"/>
              <w:right w:val="single" w:sz="8" w:space="0" w:color="000000"/>
            </w:tcBorders>
            <w:shd w:val="clear" w:color="auto" w:fill="F3F3F3"/>
          </w:tcPr>
          <w:p w14:paraId="45C6597C" w14:textId="1B519169" w:rsidR="00E24265" w:rsidRPr="00615D4B" w:rsidDel="00CB3FDD" w:rsidRDefault="00E24265" w:rsidP="005F76AD">
            <w:pPr>
              <w:rPr>
                <w:del w:id="11033" w:author="阿毛" w:date="2021-05-21T17:53:00Z"/>
                <w:rFonts w:ascii="標楷體" w:eastAsia="標楷體" w:hAnsi="標楷體"/>
              </w:rPr>
            </w:pPr>
            <w:del w:id="11034" w:author="阿毛" w:date="2021-05-21T17:53:00Z">
              <w:r w:rsidRPr="00615D4B" w:rsidDel="00CB3FDD">
                <w:rPr>
                  <w:rFonts w:ascii="標楷體" w:eastAsia="標楷體" w:hAnsi="標楷體"/>
                </w:rPr>
                <w:delText>進入條件</w:delText>
              </w:r>
            </w:del>
          </w:p>
        </w:tc>
        <w:tc>
          <w:tcPr>
            <w:tcW w:w="6318" w:type="dxa"/>
            <w:tcBorders>
              <w:top w:val="single" w:sz="8" w:space="0" w:color="000000"/>
              <w:left w:val="single" w:sz="8" w:space="0" w:color="000000"/>
              <w:bottom w:val="single" w:sz="8" w:space="0" w:color="000000"/>
            </w:tcBorders>
          </w:tcPr>
          <w:p w14:paraId="6563BDD1" w14:textId="23441D86" w:rsidR="00E24265" w:rsidRPr="00615D4B" w:rsidDel="00CB3FDD" w:rsidRDefault="00E24265" w:rsidP="005F76AD">
            <w:pPr>
              <w:rPr>
                <w:del w:id="11035" w:author="阿毛" w:date="2021-05-21T17:53:00Z"/>
                <w:rFonts w:ascii="標楷體" w:eastAsia="標楷體" w:hAnsi="標楷體"/>
              </w:rPr>
            </w:pPr>
          </w:p>
        </w:tc>
      </w:tr>
      <w:tr w:rsidR="00E24265" w:rsidRPr="00615D4B" w:rsidDel="00CB3FDD" w14:paraId="27936B23" w14:textId="4C51E592" w:rsidTr="005F76AD">
        <w:trPr>
          <w:trHeight w:val="773"/>
          <w:del w:id="11036" w:author="阿毛" w:date="2021-05-21T17:53:00Z"/>
        </w:trPr>
        <w:tc>
          <w:tcPr>
            <w:tcW w:w="1548" w:type="dxa"/>
            <w:tcBorders>
              <w:top w:val="single" w:sz="8" w:space="0" w:color="000000"/>
              <w:bottom w:val="single" w:sz="8" w:space="0" w:color="000000"/>
              <w:right w:val="single" w:sz="8" w:space="0" w:color="000000"/>
            </w:tcBorders>
            <w:shd w:val="clear" w:color="auto" w:fill="F3F3F3"/>
          </w:tcPr>
          <w:p w14:paraId="49DD6FF6" w14:textId="6D5DBDEF" w:rsidR="00E24265" w:rsidRPr="00615D4B" w:rsidDel="00CB3FDD" w:rsidRDefault="00E24265" w:rsidP="005F76AD">
            <w:pPr>
              <w:rPr>
                <w:del w:id="11037" w:author="阿毛" w:date="2021-05-21T17:53:00Z"/>
                <w:rFonts w:ascii="標楷體" w:eastAsia="標楷體" w:hAnsi="標楷體"/>
              </w:rPr>
            </w:pPr>
            <w:del w:id="11038" w:author="阿毛" w:date="2021-05-21T17:53:00Z">
              <w:r w:rsidRPr="00615D4B" w:rsidDel="00CB3FDD">
                <w:rPr>
                  <w:rFonts w:ascii="標楷體" w:eastAsia="標楷體" w:hAnsi="標楷體"/>
                </w:rPr>
                <w:delText xml:space="preserve">基本流程 </w:delText>
              </w:r>
            </w:del>
          </w:p>
        </w:tc>
        <w:tc>
          <w:tcPr>
            <w:tcW w:w="6318" w:type="dxa"/>
            <w:tcBorders>
              <w:top w:val="single" w:sz="8" w:space="0" w:color="000000"/>
              <w:left w:val="single" w:sz="8" w:space="0" w:color="000000"/>
              <w:bottom w:val="single" w:sz="8" w:space="0" w:color="000000"/>
            </w:tcBorders>
          </w:tcPr>
          <w:p w14:paraId="4F1D069C" w14:textId="404C5B28" w:rsidR="00E24265" w:rsidRPr="00615D4B" w:rsidDel="00CB3FDD" w:rsidRDefault="00E24265" w:rsidP="005F76AD">
            <w:pPr>
              <w:rPr>
                <w:del w:id="11039" w:author="阿毛" w:date="2021-05-21T17:53:00Z"/>
                <w:rFonts w:ascii="標楷體" w:eastAsia="標楷體" w:hAnsi="標楷體"/>
              </w:rPr>
            </w:pPr>
          </w:p>
        </w:tc>
      </w:tr>
      <w:tr w:rsidR="00E24265" w:rsidRPr="00615D4B" w:rsidDel="00CB3FDD" w14:paraId="011C9542" w14:textId="47981B45" w:rsidTr="005F76AD">
        <w:trPr>
          <w:trHeight w:val="321"/>
          <w:del w:id="11040" w:author="阿毛" w:date="2021-05-21T17:53:00Z"/>
        </w:trPr>
        <w:tc>
          <w:tcPr>
            <w:tcW w:w="1548" w:type="dxa"/>
            <w:tcBorders>
              <w:top w:val="single" w:sz="8" w:space="0" w:color="000000"/>
              <w:bottom w:val="single" w:sz="8" w:space="0" w:color="000000"/>
              <w:right w:val="single" w:sz="8" w:space="0" w:color="000000"/>
            </w:tcBorders>
            <w:shd w:val="clear" w:color="auto" w:fill="F3F3F3"/>
          </w:tcPr>
          <w:p w14:paraId="5D81D6BC" w14:textId="5E3B6C16" w:rsidR="00E24265" w:rsidRPr="00615D4B" w:rsidDel="00CB3FDD" w:rsidRDefault="00E24265" w:rsidP="005F76AD">
            <w:pPr>
              <w:rPr>
                <w:del w:id="11041" w:author="阿毛" w:date="2021-05-21T17:53:00Z"/>
                <w:rFonts w:ascii="標楷體" w:eastAsia="標楷體" w:hAnsi="標楷體"/>
              </w:rPr>
            </w:pPr>
            <w:del w:id="11042" w:author="阿毛" w:date="2021-05-21T17:53:00Z">
              <w:r w:rsidRPr="00615D4B" w:rsidDel="00CB3FDD">
                <w:rPr>
                  <w:rFonts w:ascii="標楷體" w:eastAsia="標楷體" w:hAnsi="標楷體"/>
                </w:rPr>
                <w:delText>選用流程</w:delText>
              </w:r>
            </w:del>
          </w:p>
        </w:tc>
        <w:tc>
          <w:tcPr>
            <w:tcW w:w="6318" w:type="dxa"/>
            <w:tcBorders>
              <w:top w:val="single" w:sz="8" w:space="0" w:color="000000"/>
              <w:left w:val="single" w:sz="8" w:space="0" w:color="000000"/>
              <w:bottom w:val="single" w:sz="8" w:space="0" w:color="000000"/>
            </w:tcBorders>
          </w:tcPr>
          <w:p w14:paraId="5917CCE7" w14:textId="28AE73AA" w:rsidR="00E24265" w:rsidRPr="00615D4B" w:rsidDel="00CB3FDD" w:rsidRDefault="00E24265" w:rsidP="005F76AD">
            <w:pPr>
              <w:rPr>
                <w:del w:id="11043" w:author="阿毛" w:date="2021-05-21T17:53:00Z"/>
                <w:rFonts w:ascii="標楷體" w:eastAsia="標楷體" w:hAnsi="標楷體"/>
              </w:rPr>
            </w:pPr>
          </w:p>
        </w:tc>
      </w:tr>
      <w:tr w:rsidR="00E24265" w:rsidRPr="00615D4B" w:rsidDel="00CB3FDD" w14:paraId="5207FDE8" w14:textId="797D26ED" w:rsidTr="005F76AD">
        <w:trPr>
          <w:trHeight w:val="1311"/>
          <w:del w:id="11044" w:author="阿毛" w:date="2021-05-21T17:53:00Z"/>
        </w:trPr>
        <w:tc>
          <w:tcPr>
            <w:tcW w:w="1548" w:type="dxa"/>
            <w:tcBorders>
              <w:top w:val="single" w:sz="8" w:space="0" w:color="000000"/>
              <w:bottom w:val="single" w:sz="8" w:space="0" w:color="000000"/>
              <w:right w:val="single" w:sz="8" w:space="0" w:color="000000"/>
            </w:tcBorders>
            <w:shd w:val="clear" w:color="auto" w:fill="F3F3F3"/>
          </w:tcPr>
          <w:p w14:paraId="4096C890" w14:textId="0D851D06" w:rsidR="00E24265" w:rsidRPr="00615D4B" w:rsidDel="00CB3FDD" w:rsidRDefault="00E24265" w:rsidP="005F76AD">
            <w:pPr>
              <w:rPr>
                <w:del w:id="11045" w:author="阿毛" w:date="2021-05-21T17:53:00Z"/>
                <w:rFonts w:ascii="標楷體" w:eastAsia="標楷體" w:hAnsi="標楷體"/>
              </w:rPr>
            </w:pPr>
            <w:del w:id="11046" w:author="阿毛" w:date="2021-05-21T17:53:00Z">
              <w:r w:rsidRPr="00615D4B" w:rsidDel="00CB3FDD">
                <w:rPr>
                  <w:rFonts w:ascii="標楷體" w:eastAsia="標楷體" w:hAnsi="標楷體"/>
                </w:rPr>
                <w:delText>例外流程</w:delText>
              </w:r>
            </w:del>
          </w:p>
        </w:tc>
        <w:tc>
          <w:tcPr>
            <w:tcW w:w="6318" w:type="dxa"/>
            <w:tcBorders>
              <w:top w:val="single" w:sz="8" w:space="0" w:color="000000"/>
              <w:left w:val="single" w:sz="8" w:space="0" w:color="000000"/>
              <w:bottom w:val="single" w:sz="8" w:space="0" w:color="000000"/>
            </w:tcBorders>
          </w:tcPr>
          <w:p w14:paraId="73991001" w14:textId="46B71A6A" w:rsidR="00E24265" w:rsidRPr="00615D4B" w:rsidDel="00CB3FDD" w:rsidRDefault="00E24265" w:rsidP="005F76AD">
            <w:pPr>
              <w:rPr>
                <w:del w:id="11047" w:author="阿毛" w:date="2021-05-21T17:53:00Z"/>
                <w:rFonts w:ascii="標楷體" w:eastAsia="標楷體" w:hAnsi="標楷體"/>
              </w:rPr>
            </w:pPr>
          </w:p>
        </w:tc>
      </w:tr>
      <w:tr w:rsidR="00E24265" w:rsidRPr="00615D4B" w:rsidDel="00CB3FDD" w14:paraId="5FF67231" w14:textId="6187A9DD" w:rsidTr="005F76AD">
        <w:trPr>
          <w:trHeight w:val="278"/>
          <w:del w:id="11048" w:author="阿毛" w:date="2021-05-21T17:53:00Z"/>
        </w:trPr>
        <w:tc>
          <w:tcPr>
            <w:tcW w:w="1548" w:type="dxa"/>
            <w:tcBorders>
              <w:top w:val="single" w:sz="8" w:space="0" w:color="000000"/>
              <w:bottom w:val="single" w:sz="8" w:space="0" w:color="000000"/>
              <w:right w:val="single" w:sz="8" w:space="0" w:color="000000"/>
            </w:tcBorders>
            <w:shd w:val="clear" w:color="auto" w:fill="F3F3F3"/>
          </w:tcPr>
          <w:p w14:paraId="17A49DC0" w14:textId="1AAF8723" w:rsidR="00E24265" w:rsidRPr="00615D4B" w:rsidDel="00CB3FDD" w:rsidRDefault="00E24265" w:rsidP="005F76AD">
            <w:pPr>
              <w:rPr>
                <w:del w:id="11049" w:author="阿毛" w:date="2021-05-21T17:53:00Z"/>
                <w:rFonts w:ascii="標楷體" w:eastAsia="標楷體" w:hAnsi="標楷體"/>
              </w:rPr>
            </w:pPr>
            <w:del w:id="11050" w:author="阿毛" w:date="2021-05-21T17:53:00Z">
              <w:r w:rsidRPr="00615D4B" w:rsidDel="00CB3FDD">
                <w:rPr>
                  <w:rFonts w:ascii="標楷體" w:eastAsia="標楷體" w:hAnsi="標楷體"/>
                </w:rPr>
                <w:delText xml:space="preserve">執行後狀況 </w:delText>
              </w:r>
            </w:del>
          </w:p>
        </w:tc>
        <w:tc>
          <w:tcPr>
            <w:tcW w:w="6318" w:type="dxa"/>
            <w:tcBorders>
              <w:top w:val="single" w:sz="8" w:space="0" w:color="000000"/>
              <w:left w:val="single" w:sz="8" w:space="0" w:color="000000"/>
              <w:bottom w:val="single" w:sz="8" w:space="0" w:color="000000"/>
            </w:tcBorders>
          </w:tcPr>
          <w:p w14:paraId="21449AE1" w14:textId="5AE014B7" w:rsidR="00E24265" w:rsidRPr="00615D4B" w:rsidDel="00CB3FDD" w:rsidRDefault="00E24265" w:rsidP="005F76AD">
            <w:pPr>
              <w:rPr>
                <w:del w:id="11051" w:author="阿毛" w:date="2021-05-21T17:53:00Z"/>
                <w:rFonts w:ascii="標楷體" w:eastAsia="標楷體" w:hAnsi="標楷體"/>
              </w:rPr>
            </w:pPr>
          </w:p>
        </w:tc>
      </w:tr>
      <w:tr w:rsidR="00E24265" w:rsidRPr="00615D4B" w:rsidDel="00CB3FDD" w14:paraId="329CBE73" w14:textId="526567FD" w:rsidTr="005F76AD">
        <w:trPr>
          <w:trHeight w:val="358"/>
          <w:del w:id="11052" w:author="阿毛" w:date="2021-05-21T17:53:00Z"/>
        </w:trPr>
        <w:tc>
          <w:tcPr>
            <w:tcW w:w="1548" w:type="dxa"/>
            <w:tcBorders>
              <w:top w:val="single" w:sz="8" w:space="0" w:color="000000"/>
              <w:bottom w:val="single" w:sz="8" w:space="0" w:color="000000"/>
              <w:right w:val="single" w:sz="8" w:space="0" w:color="000000"/>
            </w:tcBorders>
            <w:shd w:val="clear" w:color="auto" w:fill="F3F3F3"/>
          </w:tcPr>
          <w:p w14:paraId="0C87B472" w14:textId="2158D53A" w:rsidR="00E24265" w:rsidRPr="00615D4B" w:rsidDel="00CB3FDD" w:rsidRDefault="00E24265" w:rsidP="005F76AD">
            <w:pPr>
              <w:rPr>
                <w:del w:id="11053" w:author="阿毛" w:date="2021-05-21T17:53:00Z"/>
                <w:rFonts w:ascii="標楷體" w:eastAsia="標楷體" w:hAnsi="標楷體"/>
              </w:rPr>
            </w:pPr>
            <w:del w:id="11054" w:author="阿毛" w:date="2021-05-21T17:53:00Z">
              <w:r w:rsidRPr="00615D4B" w:rsidDel="00CB3FDD">
                <w:rPr>
                  <w:rFonts w:ascii="標楷體" w:eastAsia="標楷體" w:hAnsi="標楷體"/>
                </w:rPr>
                <w:delText>特別需求</w:delText>
              </w:r>
            </w:del>
          </w:p>
        </w:tc>
        <w:tc>
          <w:tcPr>
            <w:tcW w:w="6318" w:type="dxa"/>
            <w:tcBorders>
              <w:top w:val="single" w:sz="8" w:space="0" w:color="000000"/>
              <w:left w:val="single" w:sz="8" w:space="0" w:color="000000"/>
              <w:bottom w:val="single" w:sz="8" w:space="0" w:color="000000"/>
            </w:tcBorders>
          </w:tcPr>
          <w:p w14:paraId="4D222971" w14:textId="67F8E490" w:rsidR="00E24265" w:rsidRPr="00615D4B" w:rsidDel="00CB3FDD" w:rsidRDefault="00E24265" w:rsidP="005F76AD">
            <w:pPr>
              <w:rPr>
                <w:del w:id="11055" w:author="阿毛" w:date="2021-05-21T17:53:00Z"/>
                <w:rFonts w:ascii="標楷體" w:eastAsia="標楷體" w:hAnsi="標楷體"/>
              </w:rPr>
            </w:pPr>
          </w:p>
        </w:tc>
      </w:tr>
      <w:tr w:rsidR="00E24265" w:rsidRPr="00615D4B" w:rsidDel="00CB3FDD" w14:paraId="16E3FDDE" w14:textId="30EDB2BC" w:rsidTr="005F76AD">
        <w:trPr>
          <w:trHeight w:val="278"/>
          <w:del w:id="11056" w:author="阿毛" w:date="2021-05-21T17:53:00Z"/>
        </w:trPr>
        <w:tc>
          <w:tcPr>
            <w:tcW w:w="1548" w:type="dxa"/>
            <w:tcBorders>
              <w:top w:val="single" w:sz="8" w:space="0" w:color="000000"/>
              <w:bottom w:val="single" w:sz="8" w:space="0" w:color="000000"/>
              <w:right w:val="single" w:sz="8" w:space="0" w:color="000000"/>
            </w:tcBorders>
            <w:shd w:val="clear" w:color="auto" w:fill="F3F3F3"/>
          </w:tcPr>
          <w:p w14:paraId="424318EB" w14:textId="698534C2" w:rsidR="00E24265" w:rsidRPr="00615D4B" w:rsidDel="00CB3FDD" w:rsidRDefault="00E24265" w:rsidP="005F76AD">
            <w:pPr>
              <w:rPr>
                <w:del w:id="11057" w:author="阿毛" w:date="2021-05-21T17:53:00Z"/>
                <w:rFonts w:ascii="標楷體" w:eastAsia="標楷體" w:hAnsi="標楷體"/>
              </w:rPr>
            </w:pPr>
            <w:del w:id="11058" w:author="阿毛" w:date="2021-05-21T17:53:00Z">
              <w:r w:rsidRPr="00615D4B" w:rsidDel="00CB3FDD">
                <w:rPr>
                  <w:rFonts w:ascii="標楷體" w:eastAsia="標楷體" w:hAnsi="標楷體"/>
                </w:rPr>
                <w:delText xml:space="preserve">參考 </w:delText>
              </w:r>
            </w:del>
          </w:p>
        </w:tc>
        <w:tc>
          <w:tcPr>
            <w:tcW w:w="6318" w:type="dxa"/>
            <w:tcBorders>
              <w:top w:val="single" w:sz="8" w:space="0" w:color="000000"/>
              <w:left w:val="single" w:sz="8" w:space="0" w:color="000000"/>
              <w:bottom w:val="single" w:sz="8" w:space="0" w:color="000000"/>
            </w:tcBorders>
          </w:tcPr>
          <w:p w14:paraId="231FD2BA" w14:textId="3645DAF5" w:rsidR="00E24265" w:rsidRPr="00615D4B" w:rsidDel="00CB3FDD" w:rsidRDefault="00E24265" w:rsidP="005F76AD">
            <w:pPr>
              <w:rPr>
                <w:del w:id="11059" w:author="阿毛" w:date="2021-05-21T17:53:00Z"/>
                <w:rFonts w:ascii="標楷體" w:eastAsia="標楷體" w:hAnsi="標楷體"/>
              </w:rPr>
            </w:pPr>
          </w:p>
        </w:tc>
      </w:tr>
    </w:tbl>
    <w:p w14:paraId="438EEE63" w14:textId="29EEA5F3" w:rsidR="00E24265" w:rsidDel="00CB3FDD" w:rsidRDefault="00E24265" w:rsidP="00E24265">
      <w:pPr>
        <w:rPr>
          <w:del w:id="11060" w:author="阿毛" w:date="2021-05-21T17:53:00Z"/>
        </w:rPr>
      </w:pPr>
    </w:p>
    <w:p w14:paraId="5D5C2368" w14:textId="31C068B5" w:rsidR="00E24265" w:rsidRPr="00615D4B" w:rsidDel="00CB3FDD" w:rsidRDefault="00E24265">
      <w:pPr>
        <w:pStyle w:val="a"/>
        <w:rPr>
          <w:del w:id="11061" w:author="阿毛" w:date="2021-05-21T17:53:00Z"/>
        </w:rPr>
      </w:pPr>
      <w:del w:id="11062" w:author="阿毛" w:date="2021-05-21T17:53:00Z">
        <w:r w:rsidRPr="00615D4B" w:rsidDel="00CB3FDD">
          <w:delText>UI畫面</w:delText>
        </w:r>
      </w:del>
    </w:p>
    <w:p w14:paraId="32C725A6" w14:textId="1D252E22" w:rsidR="00E24265" w:rsidDel="00CB3FDD" w:rsidRDefault="00E24265" w:rsidP="00E24265">
      <w:pPr>
        <w:pStyle w:val="42"/>
        <w:spacing w:after="72"/>
        <w:ind w:left="1133"/>
        <w:rPr>
          <w:del w:id="11063" w:author="阿毛" w:date="2021-05-21T17:53:00Z"/>
          <w:rFonts w:hAnsi="標楷體"/>
        </w:rPr>
      </w:pPr>
      <w:del w:id="11064" w:author="阿毛" w:date="2021-05-21T17:53:00Z">
        <w:r w:rsidRPr="00743962" w:rsidDel="00CB3FDD">
          <w:rPr>
            <w:rFonts w:hAnsi="標楷體" w:hint="eastAsia"/>
          </w:rPr>
          <w:delText>輸入畫面：</w:delText>
        </w:r>
      </w:del>
    </w:p>
    <w:p w14:paraId="1CFC151E" w14:textId="2F9AB890" w:rsidR="00E24265" w:rsidRPr="007D12BB" w:rsidDel="00CB3FDD" w:rsidRDefault="00E24265" w:rsidP="00E24265">
      <w:pPr>
        <w:pStyle w:val="42"/>
        <w:spacing w:after="72"/>
        <w:ind w:leftChars="0" w:left="0"/>
        <w:rPr>
          <w:del w:id="11065" w:author="阿毛" w:date="2021-05-21T17:53:00Z"/>
          <w:rFonts w:hAnsi="標楷體"/>
        </w:rPr>
      </w:pPr>
      <w:del w:id="11066" w:author="阿毛" w:date="2021-05-21T17:53:00Z">
        <w:r w:rsidRPr="007D12BB" w:rsidDel="00CB3FDD">
          <w:rPr>
            <w:rFonts w:hAnsi="標楷體"/>
            <w:noProof/>
          </w:rPr>
          <w:drawing>
            <wp:inline distT="0" distB="0" distL="0" distR="0" wp14:anchorId="45CC5B24" wp14:editId="4BD1491F">
              <wp:extent cx="6526990" cy="3246120"/>
              <wp:effectExtent l="0" t="0" r="0"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6528509" cy="3246876"/>
                      </a:xfrm>
                      <a:prstGeom prst="rect">
                        <a:avLst/>
                      </a:prstGeom>
                    </pic:spPr>
                  </pic:pic>
                </a:graphicData>
              </a:graphic>
            </wp:inline>
          </w:drawing>
        </w:r>
        <w:r w:rsidRPr="007D12BB" w:rsidDel="00CB3FDD">
          <w:rPr>
            <w:noProof/>
          </w:rPr>
          <w:delText xml:space="preserve"> </w:delText>
        </w:r>
        <w:r w:rsidRPr="007D12BB" w:rsidDel="00CB3FDD">
          <w:rPr>
            <w:rFonts w:hAnsi="標楷體"/>
            <w:noProof/>
          </w:rPr>
          <w:drawing>
            <wp:inline distT="0" distB="0" distL="0" distR="0" wp14:anchorId="36EF0A52" wp14:editId="0B6BC063">
              <wp:extent cx="6464138" cy="2225040"/>
              <wp:effectExtent l="0" t="0" r="0" b="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6464138" cy="2225040"/>
                      </a:xfrm>
                      <a:prstGeom prst="rect">
                        <a:avLst/>
                      </a:prstGeom>
                    </pic:spPr>
                  </pic:pic>
                </a:graphicData>
              </a:graphic>
            </wp:inline>
          </w:drawing>
        </w:r>
      </w:del>
    </w:p>
    <w:p w14:paraId="0DC2E223" w14:textId="5DA7367D" w:rsidR="00E24265" w:rsidDel="00CB3FDD" w:rsidRDefault="00E24265" w:rsidP="00E24265">
      <w:pPr>
        <w:pStyle w:val="1text"/>
        <w:rPr>
          <w:del w:id="11067" w:author="阿毛" w:date="2021-05-21T17:53:00Z"/>
          <w:rFonts w:ascii="Times New Roman" w:hAnsi="Times New Roman"/>
        </w:rPr>
      </w:pPr>
    </w:p>
    <w:p w14:paraId="086A2213" w14:textId="4E1797FC" w:rsidR="00E24265" w:rsidRPr="003972CE" w:rsidDel="00CB3FDD" w:rsidRDefault="00E24265">
      <w:pPr>
        <w:pStyle w:val="a"/>
        <w:rPr>
          <w:del w:id="11068" w:author="阿毛" w:date="2021-05-21T17:53:00Z"/>
        </w:rPr>
      </w:pPr>
      <w:del w:id="11069" w:author="阿毛" w:date="2021-05-21T17:53:00Z">
        <w:r w:rsidRPr="00615D4B" w:rsidDel="00CB3FDD">
          <w:rPr>
            <w:rFonts w:hint="eastAsia"/>
          </w:rPr>
          <w:delText>輸入</w:delText>
        </w:r>
        <w:r w:rsidRPr="003972CE" w:rsidDel="00CB3FDD">
          <w:delText>畫面資料說明</w:delText>
        </w:r>
      </w:del>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7"/>
        <w:gridCol w:w="1576"/>
        <w:gridCol w:w="1300"/>
        <w:gridCol w:w="1300"/>
        <w:gridCol w:w="1119"/>
        <w:gridCol w:w="623"/>
        <w:gridCol w:w="623"/>
        <w:gridCol w:w="3422"/>
      </w:tblGrid>
      <w:tr w:rsidR="00E24265" w:rsidRPr="00615D4B" w:rsidDel="00CB3FDD" w14:paraId="576F8B1F" w14:textId="0709ED99" w:rsidTr="005F76AD">
        <w:trPr>
          <w:trHeight w:val="388"/>
          <w:jc w:val="center"/>
          <w:del w:id="11070" w:author="阿毛" w:date="2021-05-21T17:53:00Z"/>
        </w:trPr>
        <w:tc>
          <w:tcPr>
            <w:tcW w:w="219" w:type="pct"/>
            <w:vMerge w:val="restart"/>
          </w:tcPr>
          <w:p w14:paraId="6AA9DFB5" w14:textId="62C4CB88" w:rsidR="00E24265" w:rsidRPr="00615D4B" w:rsidDel="00CB3FDD" w:rsidRDefault="00E24265" w:rsidP="005F76AD">
            <w:pPr>
              <w:rPr>
                <w:del w:id="11071" w:author="阿毛" w:date="2021-05-21T17:53:00Z"/>
                <w:rFonts w:ascii="標楷體" w:eastAsia="標楷體" w:hAnsi="標楷體"/>
              </w:rPr>
            </w:pPr>
            <w:del w:id="11072" w:author="阿毛" w:date="2021-05-21T17:53:00Z">
              <w:r w:rsidRPr="00615D4B" w:rsidDel="00CB3FDD">
                <w:rPr>
                  <w:rFonts w:ascii="標楷體" w:eastAsia="標楷體" w:hAnsi="標楷體"/>
                </w:rPr>
                <w:delText>序號</w:delText>
              </w:r>
            </w:del>
          </w:p>
        </w:tc>
        <w:tc>
          <w:tcPr>
            <w:tcW w:w="756" w:type="pct"/>
            <w:vMerge w:val="restart"/>
          </w:tcPr>
          <w:p w14:paraId="11F8146C" w14:textId="3554DA9F" w:rsidR="00E24265" w:rsidRPr="00615D4B" w:rsidDel="00CB3FDD" w:rsidRDefault="00E24265" w:rsidP="005F76AD">
            <w:pPr>
              <w:rPr>
                <w:del w:id="11073" w:author="阿毛" w:date="2021-05-21T17:53:00Z"/>
                <w:rFonts w:ascii="標楷體" w:eastAsia="標楷體" w:hAnsi="標楷體"/>
              </w:rPr>
            </w:pPr>
            <w:del w:id="11074" w:author="阿毛" w:date="2021-05-21T17:53:00Z">
              <w:r w:rsidRPr="00615D4B" w:rsidDel="00CB3FDD">
                <w:rPr>
                  <w:rFonts w:ascii="標楷體" w:eastAsia="標楷體" w:hAnsi="標楷體"/>
                </w:rPr>
                <w:delText>欄位</w:delText>
              </w:r>
            </w:del>
          </w:p>
        </w:tc>
        <w:tc>
          <w:tcPr>
            <w:tcW w:w="2382" w:type="pct"/>
            <w:gridSpan w:val="5"/>
          </w:tcPr>
          <w:p w14:paraId="75343BC3" w14:textId="12ECB1AC" w:rsidR="00E24265" w:rsidRPr="00615D4B" w:rsidDel="00CB3FDD" w:rsidRDefault="00E24265" w:rsidP="005F76AD">
            <w:pPr>
              <w:jc w:val="center"/>
              <w:rPr>
                <w:del w:id="11075" w:author="阿毛" w:date="2021-05-21T17:53:00Z"/>
                <w:rFonts w:ascii="標楷體" w:eastAsia="標楷體" w:hAnsi="標楷體"/>
              </w:rPr>
            </w:pPr>
            <w:del w:id="11076" w:author="阿毛" w:date="2021-05-21T17:53:00Z">
              <w:r w:rsidRPr="00615D4B" w:rsidDel="00CB3FDD">
                <w:rPr>
                  <w:rFonts w:ascii="標楷體" w:eastAsia="標楷體" w:hAnsi="標楷體"/>
                </w:rPr>
                <w:delText>說明</w:delText>
              </w:r>
            </w:del>
          </w:p>
        </w:tc>
        <w:tc>
          <w:tcPr>
            <w:tcW w:w="1643" w:type="pct"/>
            <w:vMerge w:val="restart"/>
          </w:tcPr>
          <w:p w14:paraId="6FE5A172" w14:textId="5A90FB6A" w:rsidR="00E24265" w:rsidRPr="00615D4B" w:rsidDel="00CB3FDD" w:rsidRDefault="00E24265" w:rsidP="005F76AD">
            <w:pPr>
              <w:rPr>
                <w:del w:id="11077" w:author="阿毛" w:date="2021-05-21T17:53:00Z"/>
                <w:rFonts w:ascii="標楷體" w:eastAsia="標楷體" w:hAnsi="標楷體"/>
              </w:rPr>
            </w:pPr>
            <w:del w:id="11078" w:author="阿毛" w:date="2021-05-21T17:53:00Z">
              <w:r w:rsidRPr="00615D4B" w:rsidDel="00CB3FDD">
                <w:rPr>
                  <w:rFonts w:ascii="標楷體" w:eastAsia="標楷體" w:hAnsi="標楷體"/>
                </w:rPr>
                <w:delText>處理邏輯及注意事項</w:delText>
              </w:r>
            </w:del>
          </w:p>
        </w:tc>
      </w:tr>
      <w:tr w:rsidR="00E24265" w:rsidRPr="00615D4B" w:rsidDel="00CB3FDD" w14:paraId="1C9B4264" w14:textId="6F723A42" w:rsidTr="005F76AD">
        <w:trPr>
          <w:trHeight w:val="244"/>
          <w:jc w:val="center"/>
          <w:del w:id="11079" w:author="阿毛" w:date="2021-05-21T17:53:00Z"/>
        </w:trPr>
        <w:tc>
          <w:tcPr>
            <w:tcW w:w="219" w:type="pct"/>
            <w:vMerge/>
          </w:tcPr>
          <w:p w14:paraId="6D391613" w14:textId="22ECC320" w:rsidR="00E24265" w:rsidRPr="00615D4B" w:rsidDel="00CB3FDD" w:rsidRDefault="00E24265" w:rsidP="005F76AD">
            <w:pPr>
              <w:rPr>
                <w:del w:id="11080" w:author="阿毛" w:date="2021-05-21T17:53:00Z"/>
                <w:rFonts w:ascii="標楷體" w:eastAsia="標楷體" w:hAnsi="標楷體"/>
              </w:rPr>
            </w:pPr>
          </w:p>
        </w:tc>
        <w:tc>
          <w:tcPr>
            <w:tcW w:w="756" w:type="pct"/>
            <w:vMerge/>
          </w:tcPr>
          <w:p w14:paraId="4210D3BC" w14:textId="70067378" w:rsidR="00E24265" w:rsidRPr="00615D4B" w:rsidDel="00CB3FDD" w:rsidRDefault="00E24265" w:rsidP="005F76AD">
            <w:pPr>
              <w:rPr>
                <w:del w:id="11081" w:author="阿毛" w:date="2021-05-21T17:53:00Z"/>
                <w:rFonts w:ascii="標楷體" w:eastAsia="標楷體" w:hAnsi="標楷體"/>
              </w:rPr>
            </w:pPr>
          </w:p>
        </w:tc>
        <w:tc>
          <w:tcPr>
            <w:tcW w:w="624" w:type="pct"/>
          </w:tcPr>
          <w:p w14:paraId="1A979E74" w14:textId="13977E95" w:rsidR="00E24265" w:rsidRPr="00615D4B" w:rsidDel="00CB3FDD" w:rsidRDefault="00E24265" w:rsidP="005F76AD">
            <w:pPr>
              <w:rPr>
                <w:del w:id="11082" w:author="阿毛" w:date="2021-05-21T17:53:00Z"/>
                <w:rFonts w:ascii="標楷體" w:eastAsia="標楷體" w:hAnsi="標楷體"/>
              </w:rPr>
            </w:pPr>
            <w:del w:id="11083" w:author="阿毛" w:date="2021-05-21T17:53:00Z">
              <w:r w:rsidRPr="00615D4B" w:rsidDel="00CB3FDD">
                <w:rPr>
                  <w:rFonts w:ascii="標楷體" w:eastAsia="標楷體" w:hAnsi="標楷體" w:hint="eastAsia"/>
                </w:rPr>
                <w:delText>資料型態長度</w:delText>
              </w:r>
            </w:del>
          </w:p>
        </w:tc>
        <w:tc>
          <w:tcPr>
            <w:tcW w:w="624" w:type="pct"/>
          </w:tcPr>
          <w:p w14:paraId="45A682BC" w14:textId="653BAC5A" w:rsidR="00E24265" w:rsidRPr="00615D4B" w:rsidDel="00CB3FDD" w:rsidRDefault="00E24265" w:rsidP="005F76AD">
            <w:pPr>
              <w:rPr>
                <w:del w:id="11084" w:author="阿毛" w:date="2021-05-21T17:53:00Z"/>
                <w:rFonts w:ascii="標楷體" w:eastAsia="標楷體" w:hAnsi="標楷體"/>
              </w:rPr>
            </w:pPr>
            <w:del w:id="11085" w:author="阿毛" w:date="2021-05-21T17:53:00Z">
              <w:r w:rsidRPr="00615D4B" w:rsidDel="00CB3FDD">
                <w:rPr>
                  <w:rFonts w:ascii="標楷體" w:eastAsia="標楷體" w:hAnsi="標楷體"/>
                </w:rPr>
                <w:delText>預設值</w:delText>
              </w:r>
            </w:del>
          </w:p>
        </w:tc>
        <w:tc>
          <w:tcPr>
            <w:tcW w:w="537" w:type="pct"/>
          </w:tcPr>
          <w:p w14:paraId="1FF241C9" w14:textId="3AF07C12" w:rsidR="00E24265" w:rsidRPr="00615D4B" w:rsidDel="00CB3FDD" w:rsidRDefault="00E24265" w:rsidP="005F76AD">
            <w:pPr>
              <w:rPr>
                <w:del w:id="11086" w:author="阿毛" w:date="2021-05-21T17:53:00Z"/>
                <w:rFonts w:ascii="標楷體" w:eastAsia="標楷體" w:hAnsi="標楷體"/>
              </w:rPr>
            </w:pPr>
            <w:del w:id="11087" w:author="阿毛" w:date="2021-05-21T17:53:00Z">
              <w:r w:rsidRPr="00615D4B" w:rsidDel="00CB3FDD">
                <w:rPr>
                  <w:rFonts w:ascii="標楷體" w:eastAsia="標楷體" w:hAnsi="標楷體"/>
                </w:rPr>
                <w:delText>選單內容</w:delText>
              </w:r>
            </w:del>
          </w:p>
        </w:tc>
        <w:tc>
          <w:tcPr>
            <w:tcW w:w="299" w:type="pct"/>
          </w:tcPr>
          <w:p w14:paraId="2BD28D8B" w14:textId="14203BD6" w:rsidR="00E24265" w:rsidRPr="00615D4B" w:rsidDel="00CB3FDD" w:rsidRDefault="00E24265" w:rsidP="005F76AD">
            <w:pPr>
              <w:rPr>
                <w:del w:id="11088" w:author="阿毛" w:date="2021-05-21T17:53:00Z"/>
                <w:rFonts w:ascii="標楷體" w:eastAsia="標楷體" w:hAnsi="標楷體"/>
              </w:rPr>
            </w:pPr>
            <w:del w:id="11089" w:author="阿毛" w:date="2021-05-21T17:53:00Z">
              <w:r w:rsidRPr="00615D4B" w:rsidDel="00CB3FDD">
                <w:rPr>
                  <w:rFonts w:ascii="標楷體" w:eastAsia="標楷體" w:hAnsi="標楷體"/>
                </w:rPr>
                <w:delText>必填</w:delText>
              </w:r>
            </w:del>
          </w:p>
        </w:tc>
        <w:tc>
          <w:tcPr>
            <w:tcW w:w="299" w:type="pct"/>
          </w:tcPr>
          <w:p w14:paraId="478CD8F3" w14:textId="3FC15F81" w:rsidR="00E24265" w:rsidRPr="00615D4B" w:rsidDel="00CB3FDD" w:rsidRDefault="00E24265" w:rsidP="005F76AD">
            <w:pPr>
              <w:rPr>
                <w:del w:id="11090" w:author="阿毛" w:date="2021-05-21T17:53:00Z"/>
                <w:rFonts w:ascii="標楷體" w:eastAsia="標楷體" w:hAnsi="標楷體"/>
              </w:rPr>
            </w:pPr>
            <w:del w:id="11091" w:author="阿毛" w:date="2021-05-21T17:53:00Z">
              <w:r w:rsidRPr="00615D4B" w:rsidDel="00CB3FDD">
                <w:rPr>
                  <w:rFonts w:ascii="標楷體" w:eastAsia="標楷體" w:hAnsi="標楷體"/>
                </w:rPr>
                <w:delText>R/W</w:delText>
              </w:r>
            </w:del>
          </w:p>
        </w:tc>
        <w:tc>
          <w:tcPr>
            <w:tcW w:w="1643" w:type="pct"/>
            <w:vMerge/>
          </w:tcPr>
          <w:p w14:paraId="016BB8C0" w14:textId="7879B06D" w:rsidR="00E24265" w:rsidRPr="00615D4B" w:rsidDel="00CB3FDD" w:rsidRDefault="00E24265" w:rsidP="005F76AD">
            <w:pPr>
              <w:rPr>
                <w:del w:id="11092" w:author="阿毛" w:date="2021-05-21T17:53:00Z"/>
                <w:rFonts w:ascii="標楷體" w:eastAsia="標楷體" w:hAnsi="標楷體"/>
              </w:rPr>
            </w:pPr>
          </w:p>
        </w:tc>
      </w:tr>
      <w:tr w:rsidR="00E24265" w:rsidRPr="00615D4B" w:rsidDel="00CB3FDD" w14:paraId="119A1E6E" w14:textId="08381754" w:rsidTr="005F76AD">
        <w:trPr>
          <w:trHeight w:val="291"/>
          <w:jc w:val="center"/>
          <w:del w:id="11093" w:author="阿毛" w:date="2021-05-21T17:53:00Z"/>
        </w:trPr>
        <w:tc>
          <w:tcPr>
            <w:tcW w:w="219" w:type="pct"/>
          </w:tcPr>
          <w:p w14:paraId="0B4EC95A" w14:textId="0C31EF24" w:rsidR="00E24265" w:rsidRPr="00D6003A" w:rsidDel="00CB3FDD" w:rsidRDefault="00E24265" w:rsidP="005F76AD">
            <w:pPr>
              <w:pStyle w:val="af9"/>
              <w:numPr>
                <w:ilvl w:val="0"/>
                <w:numId w:val="37"/>
              </w:numPr>
              <w:ind w:leftChars="0"/>
              <w:rPr>
                <w:del w:id="11094" w:author="阿毛" w:date="2021-05-21T17:53:00Z"/>
                <w:rFonts w:ascii="標楷體" w:eastAsia="標楷體" w:hAnsi="標楷體"/>
              </w:rPr>
            </w:pPr>
          </w:p>
        </w:tc>
        <w:tc>
          <w:tcPr>
            <w:tcW w:w="756" w:type="pct"/>
          </w:tcPr>
          <w:p w14:paraId="688F4A90" w14:textId="6048CB23" w:rsidR="00E24265" w:rsidRPr="00615D4B" w:rsidDel="00CB3FDD" w:rsidRDefault="00E24265" w:rsidP="005F76AD">
            <w:pPr>
              <w:rPr>
                <w:del w:id="11095" w:author="阿毛" w:date="2021-05-21T17:53:00Z"/>
                <w:rFonts w:ascii="標楷體" w:eastAsia="標楷體" w:hAnsi="標楷體"/>
              </w:rPr>
            </w:pPr>
            <w:del w:id="11096" w:author="阿毛" w:date="2021-05-21T17:53:00Z">
              <w:r w:rsidRPr="00F4452F" w:rsidDel="00CB3FDD">
                <w:rPr>
                  <w:rFonts w:ascii="標楷體" w:eastAsia="標楷體" w:hAnsi="標楷體" w:hint="eastAsia"/>
                </w:rPr>
                <w:delText>交易代碼</w:delText>
              </w:r>
            </w:del>
          </w:p>
        </w:tc>
        <w:tc>
          <w:tcPr>
            <w:tcW w:w="624" w:type="pct"/>
          </w:tcPr>
          <w:p w14:paraId="5C2C55BB" w14:textId="63A5F154" w:rsidR="00E24265" w:rsidRPr="00615D4B" w:rsidDel="00CB3FDD" w:rsidRDefault="00E24265" w:rsidP="005F76AD">
            <w:pPr>
              <w:rPr>
                <w:del w:id="11097" w:author="阿毛" w:date="2021-05-21T17:53:00Z"/>
                <w:rFonts w:ascii="標楷體" w:eastAsia="標楷體" w:hAnsi="標楷體"/>
              </w:rPr>
            </w:pPr>
          </w:p>
        </w:tc>
        <w:tc>
          <w:tcPr>
            <w:tcW w:w="624" w:type="pct"/>
          </w:tcPr>
          <w:p w14:paraId="2BE1E02B" w14:textId="702807C4" w:rsidR="00E24265" w:rsidRPr="00615D4B" w:rsidDel="00CB3FDD" w:rsidRDefault="00E24265" w:rsidP="005F76AD">
            <w:pPr>
              <w:rPr>
                <w:del w:id="11098" w:author="阿毛" w:date="2021-05-21T17:53:00Z"/>
                <w:rFonts w:ascii="標楷體" w:eastAsia="標楷體" w:hAnsi="標楷體"/>
              </w:rPr>
            </w:pPr>
          </w:p>
        </w:tc>
        <w:tc>
          <w:tcPr>
            <w:tcW w:w="537" w:type="pct"/>
          </w:tcPr>
          <w:p w14:paraId="1361A76B" w14:textId="19672734" w:rsidR="00E24265" w:rsidRPr="00615D4B" w:rsidDel="00CB3FDD" w:rsidRDefault="00E24265" w:rsidP="005F76AD">
            <w:pPr>
              <w:rPr>
                <w:del w:id="11099" w:author="阿毛" w:date="2021-05-21T17:53:00Z"/>
                <w:rFonts w:ascii="標楷體" w:eastAsia="標楷體" w:hAnsi="標楷體"/>
              </w:rPr>
            </w:pPr>
            <w:del w:id="11100" w:author="阿毛" w:date="2021-05-21T17:53:00Z">
              <w:r w:rsidDel="00CB3FDD">
                <w:rPr>
                  <w:rFonts w:ascii="標楷體" w:eastAsia="標楷體" w:hAnsi="標楷體" w:hint="eastAsia"/>
                </w:rPr>
                <w:delText>下拉式選單</w:delText>
              </w:r>
            </w:del>
          </w:p>
        </w:tc>
        <w:tc>
          <w:tcPr>
            <w:tcW w:w="299" w:type="pct"/>
          </w:tcPr>
          <w:p w14:paraId="24606686" w14:textId="2557B26F" w:rsidR="00E24265" w:rsidRPr="00615D4B" w:rsidDel="00CB3FDD" w:rsidRDefault="00E24265" w:rsidP="005F76AD">
            <w:pPr>
              <w:rPr>
                <w:del w:id="11101" w:author="阿毛" w:date="2021-05-21T17:53:00Z"/>
                <w:rFonts w:ascii="標楷體" w:eastAsia="標楷體" w:hAnsi="標楷體"/>
              </w:rPr>
            </w:pPr>
          </w:p>
        </w:tc>
        <w:tc>
          <w:tcPr>
            <w:tcW w:w="299" w:type="pct"/>
          </w:tcPr>
          <w:p w14:paraId="2149F46E" w14:textId="30651D2C" w:rsidR="00E24265" w:rsidRPr="00615D4B" w:rsidDel="00CB3FDD" w:rsidRDefault="00E24265" w:rsidP="005F76AD">
            <w:pPr>
              <w:rPr>
                <w:del w:id="11102" w:author="阿毛" w:date="2021-05-21T17:53:00Z"/>
                <w:rFonts w:ascii="標楷體" w:eastAsia="標楷體" w:hAnsi="標楷體"/>
              </w:rPr>
            </w:pPr>
          </w:p>
        </w:tc>
        <w:tc>
          <w:tcPr>
            <w:tcW w:w="1643" w:type="pct"/>
          </w:tcPr>
          <w:p w14:paraId="2D32D9F5" w14:textId="2ED03217" w:rsidR="00E24265" w:rsidDel="00CB3FDD" w:rsidRDefault="00E24265" w:rsidP="005F76AD">
            <w:pPr>
              <w:rPr>
                <w:del w:id="11103" w:author="阿毛" w:date="2021-05-21T17:53:00Z"/>
                <w:rFonts w:ascii="標楷體" w:eastAsia="標楷體" w:hAnsi="標楷體"/>
              </w:rPr>
            </w:pPr>
            <w:del w:id="11104" w:author="阿毛" w:date="2021-05-21T17:53:00Z">
              <w:r w:rsidRPr="006D5E94" w:rsidDel="00CB3FDD">
                <w:rPr>
                  <w:rFonts w:ascii="標楷體" w:eastAsia="標楷體" w:hAnsi="標楷體" w:hint="eastAsia"/>
                </w:rPr>
                <w:delText>1:新增</w:delText>
              </w:r>
            </w:del>
          </w:p>
          <w:p w14:paraId="12E0561C" w14:textId="2ECDCFD0" w:rsidR="00E24265" w:rsidDel="00CB3FDD" w:rsidRDefault="00E24265" w:rsidP="005F76AD">
            <w:pPr>
              <w:rPr>
                <w:del w:id="11105" w:author="阿毛" w:date="2021-05-21T17:53:00Z"/>
                <w:rFonts w:ascii="標楷體" w:eastAsia="標楷體" w:hAnsi="標楷體"/>
              </w:rPr>
            </w:pPr>
            <w:del w:id="11106" w:author="阿毛" w:date="2021-05-21T17:53:00Z">
              <w:r w:rsidRPr="006D5E94" w:rsidDel="00CB3FDD">
                <w:rPr>
                  <w:rFonts w:ascii="標楷體" w:eastAsia="標楷體" w:hAnsi="標楷體" w:hint="eastAsia"/>
                </w:rPr>
                <w:delText>2:異動</w:delText>
              </w:r>
            </w:del>
          </w:p>
          <w:p w14:paraId="43543C4D" w14:textId="2C710E23" w:rsidR="00E24265" w:rsidRPr="00615D4B" w:rsidDel="00CB3FDD" w:rsidRDefault="00E24265" w:rsidP="005F76AD">
            <w:pPr>
              <w:rPr>
                <w:del w:id="11107" w:author="阿毛" w:date="2021-05-21T17:53:00Z"/>
                <w:rFonts w:ascii="標楷體" w:eastAsia="標楷體" w:hAnsi="標楷體"/>
              </w:rPr>
            </w:pPr>
            <w:del w:id="11108" w:author="阿毛" w:date="2021-05-21T17:53:00Z">
              <w:r w:rsidRPr="006D5E94" w:rsidDel="00CB3FDD">
                <w:rPr>
                  <w:rFonts w:ascii="標楷體" w:eastAsia="標楷體" w:hAnsi="標楷體" w:hint="eastAsia"/>
                </w:rPr>
                <w:delText>4:刪除</w:delText>
              </w:r>
            </w:del>
          </w:p>
        </w:tc>
      </w:tr>
      <w:tr w:rsidR="00E24265" w:rsidRPr="00615D4B" w:rsidDel="00CB3FDD" w14:paraId="0D89DEF2" w14:textId="6865F5D4" w:rsidTr="005F76AD">
        <w:trPr>
          <w:trHeight w:val="291"/>
          <w:jc w:val="center"/>
          <w:del w:id="11109" w:author="阿毛" w:date="2021-05-21T17:53:00Z"/>
        </w:trPr>
        <w:tc>
          <w:tcPr>
            <w:tcW w:w="219" w:type="pct"/>
          </w:tcPr>
          <w:p w14:paraId="608E2E3C" w14:textId="6AE3B759" w:rsidR="00E24265" w:rsidRPr="00D6003A" w:rsidDel="00CB3FDD" w:rsidRDefault="00E24265" w:rsidP="005F76AD">
            <w:pPr>
              <w:pStyle w:val="af9"/>
              <w:numPr>
                <w:ilvl w:val="0"/>
                <w:numId w:val="37"/>
              </w:numPr>
              <w:ind w:leftChars="0"/>
              <w:rPr>
                <w:del w:id="11110" w:author="阿毛" w:date="2021-05-21T17:53:00Z"/>
                <w:rFonts w:ascii="標楷體" w:eastAsia="標楷體" w:hAnsi="標楷體"/>
              </w:rPr>
            </w:pPr>
          </w:p>
        </w:tc>
        <w:tc>
          <w:tcPr>
            <w:tcW w:w="756" w:type="pct"/>
          </w:tcPr>
          <w:p w14:paraId="4990B08D" w14:textId="52EB861C" w:rsidR="00E24265" w:rsidRPr="00615D4B" w:rsidDel="00CB3FDD" w:rsidRDefault="00E24265" w:rsidP="005F76AD">
            <w:pPr>
              <w:rPr>
                <w:del w:id="11111" w:author="阿毛" w:date="2021-05-21T17:53:00Z"/>
                <w:rFonts w:ascii="標楷體" w:eastAsia="標楷體" w:hAnsi="標楷體"/>
              </w:rPr>
            </w:pPr>
            <w:del w:id="11112" w:author="阿毛" w:date="2021-05-21T17:53:00Z">
              <w:r w:rsidRPr="00F4452F" w:rsidDel="00CB3FDD">
                <w:rPr>
                  <w:rFonts w:ascii="標楷體" w:eastAsia="標楷體" w:hAnsi="標楷體" w:hint="eastAsia"/>
                </w:rPr>
                <w:delText>債務人IDN</w:delText>
              </w:r>
            </w:del>
          </w:p>
        </w:tc>
        <w:tc>
          <w:tcPr>
            <w:tcW w:w="624" w:type="pct"/>
          </w:tcPr>
          <w:p w14:paraId="4ED1FB9F" w14:textId="3084BB83" w:rsidR="00E24265" w:rsidRPr="00615D4B" w:rsidDel="00CB3FDD" w:rsidRDefault="00E24265" w:rsidP="005F76AD">
            <w:pPr>
              <w:rPr>
                <w:del w:id="11113" w:author="阿毛" w:date="2021-05-21T17:53:00Z"/>
                <w:rFonts w:ascii="標楷體" w:eastAsia="標楷體" w:hAnsi="標楷體"/>
              </w:rPr>
            </w:pPr>
          </w:p>
        </w:tc>
        <w:tc>
          <w:tcPr>
            <w:tcW w:w="624" w:type="pct"/>
          </w:tcPr>
          <w:p w14:paraId="68AED9E7" w14:textId="6F1A542C" w:rsidR="00E24265" w:rsidRPr="00615D4B" w:rsidDel="00CB3FDD" w:rsidRDefault="00E24265" w:rsidP="005F76AD">
            <w:pPr>
              <w:rPr>
                <w:del w:id="11114" w:author="阿毛" w:date="2021-05-21T17:53:00Z"/>
                <w:rFonts w:ascii="標楷體" w:eastAsia="標楷體" w:hAnsi="標楷體"/>
              </w:rPr>
            </w:pPr>
          </w:p>
        </w:tc>
        <w:tc>
          <w:tcPr>
            <w:tcW w:w="537" w:type="pct"/>
          </w:tcPr>
          <w:p w14:paraId="16EA5647" w14:textId="601C160A" w:rsidR="00E24265" w:rsidRPr="00615D4B" w:rsidDel="00CB3FDD" w:rsidRDefault="00E24265" w:rsidP="005F76AD">
            <w:pPr>
              <w:rPr>
                <w:del w:id="11115" w:author="阿毛" w:date="2021-05-21T17:53:00Z"/>
                <w:rFonts w:ascii="標楷體" w:eastAsia="標楷體" w:hAnsi="標楷體"/>
              </w:rPr>
            </w:pPr>
          </w:p>
        </w:tc>
        <w:tc>
          <w:tcPr>
            <w:tcW w:w="299" w:type="pct"/>
          </w:tcPr>
          <w:p w14:paraId="36FC8FBA" w14:textId="308679CA" w:rsidR="00E24265" w:rsidRPr="00615D4B" w:rsidDel="00CB3FDD" w:rsidRDefault="00E24265" w:rsidP="005F76AD">
            <w:pPr>
              <w:rPr>
                <w:del w:id="11116" w:author="阿毛" w:date="2021-05-21T17:53:00Z"/>
                <w:rFonts w:ascii="標楷體" w:eastAsia="標楷體" w:hAnsi="標楷體"/>
              </w:rPr>
            </w:pPr>
          </w:p>
        </w:tc>
        <w:tc>
          <w:tcPr>
            <w:tcW w:w="299" w:type="pct"/>
          </w:tcPr>
          <w:p w14:paraId="12229350" w14:textId="31FB1366" w:rsidR="00E24265" w:rsidRPr="00615D4B" w:rsidDel="00CB3FDD" w:rsidRDefault="00E24265" w:rsidP="005F76AD">
            <w:pPr>
              <w:rPr>
                <w:del w:id="11117" w:author="阿毛" w:date="2021-05-21T17:53:00Z"/>
                <w:rFonts w:ascii="標楷體" w:eastAsia="標楷體" w:hAnsi="標楷體"/>
              </w:rPr>
            </w:pPr>
          </w:p>
        </w:tc>
        <w:tc>
          <w:tcPr>
            <w:tcW w:w="1643" w:type="pct"/>
          </w:tcPr>
          <w:p w14:paraId="537A1524" w14:textId="082401CE" w:rsidR="00E24265" w:rsidRPr="00615D4B" w:rsidDel="00CB3FDD" w:rsidRDefault="00E24265" w:rsidP="005F76AD">
            <w:pPr>
              <w:rPr>
                <w:del w:id="11118" w:author="阿毛" w:date="2021-05-21T17:53:00Z"/>
                <w:rFonts w:ascii="標楷體" w:eastAsia="標楷體" w:hAnsi="標楷體"/>
              </w:rPr>
            </w:pPr>
          </w:p>
        </w:tc>
      </w:tr>
      <w:tr w:rsidR="00E24265" w:rsidRPr="00615D4B" w:rsidDel="00CB3FDD" w14:paraId="3793D03E" w14:textId="0A8EA230" w:rsidTr="005F76AD">
        <w:trPr>
          <w:trHeight w:val="291"/>
          <w:jc w:val="center"/>
          <w:del w:id="11119" w:author="阿毛" w:date="2021-05-21T17:53:00Z"/>
        </w:trPr>
        <w:tc>
          <w:tcPr>
            <w:tcW w:w="219" w:type="pct"/>
          </w:tcPr>
          <w:p w14:paraId="7D3AADB9" w14:textId="2A94B67C" w:rsidR="00E24265" w:rsidRPr="00D6003A" w:rsidDel="00CB3FDD" w:rsidRDefault="00E24265" w:rsidP="005F76AD">
            <w:pPr>
              <w:pStyle w:val="af9"/>
              <w:numPr>
                <w:ilvl w:val="0"/>
                <w:numId w:val="37"/>
              </w:numPr>
              <w:ind w:leftChars="0"/>
              <w:rPr>
                <w:del w:id="11120" w:author="阿毛" w:date="2021-05-21T17:53:00Z"/>
                <w:rFonts w:ascii="標楷體" w:eastAsia="標楷體" w:hAnsi="標楷體"/>
              </w:rPr>
            </w:pPr>
          </w:p>
        </w:tc>
        <w:tc>
          <w:tcPr>
            <w:tcW w:w="756" w:type="pct"/>
          </w:tcPr>
          <w:p w14:paraId="4F277ACE" w14:textId="2100A9CE" w:rsidR="00E24265" w:rsidRPr="00615D4B" w:rsidDel="00CB3FDD" w:rsidRDefault="00E24265" w:rsidP="005F76AD">
            <w:pPr>
              <w:rPr>
                <w:del w:id="11121" w:author="阿毛" w:date="2021-05-21T17:53:00Z"/>
                <w:rFonts w:ascii="標楷體" w:eastAsia="標楷體" w:hAnsi="標楷體"/>
              </w:rPr>
            </w:pPr>
            <w:del w:id="11122" w:author="阿毛" w:date="2021-05-21T17:53:00Z">
              <w:r w:rsidRPr="00F4452F" w:rsidDel="00CB3FDD">
                <w:rPr>
                  <w:rFonts w:ascii="標楷體" w:eastAsia="標楷體" w:hAnsi="標楷體" w:hint="eastAsia"/>
                </w:rPr>
                <w:delText>報送單位代號</w:delText>
              </w:r>
            </w:del>
          </w:p>
        </w:tc>
        <w:tc>
          <w:tcPr>
            <w:tcW w:w="624" w:type="pct"/>
          </w:tcPr>
          <w:p w14:paraId="389F208E" w14:textId="317F101D" w:rsidR="00E24265" w:rsidRPr="00615D4B" w:rsidDel="00CB3FDD" w:rsidRDefault="00E24265" w:rsidP="005F76AD">
            <w:pPr>
              <w:rPr>
                <w:del w:id="11123" w:author="阿毛" w:date="2021-05-21T17:53:00Z"/>
                <w:rFonts w:ascii="標楷體" w:eastAsia="標楷體" w:hAnsi="標楷體"/>
              </w:rPr>
            </w:pPr>
          </w:p>
        </w:tc>
        <w:tc>
          <w:tcPr>
            <w:tcW w:w="624" w:type="pct"/>
          </w:tcPr>
          <w:p w14:paraId="4BB0BAC2" w14:textId="7299FEED" w:rsidR="00E24265" w:rsidRPr="00615D4B" w:rsidDel="00CB3FDD" w:rsidRDefault="00E24265" w:rsidP="005F76AD">
            <w:pPr>
              <w:rPr>
                <w:del w:id="11124" w:author="阿毛" w:date="2021-05-21T17:53:00Z"/>
                <w:rFonts w:ascii="標楷體" w:eastAsia="標楷體" w:hAnsi="標楷體"/>
              </w:rPr>
            </w:pPr>
          </w:p>
        </w:tc>
        <w:tc>
          <w:tcPr>
            <w:tcW w:w="537" w:type="pct"/>
          </w:tcPr>
          <w:p w14:paraId="55F96FC7" w14:textId="18D5B480" w:rsidR="00E24265" w:rsidRPr="00615D4B" w:rsidDel="00CB3FDD" w:rsidRDefault="00E24265" w:rsidP="005F76AD">
            <w:pPr>
              <w:rPr>
                <w:del w:id="11125" w:author="阿毛" w:date="2021-05-21T17:53:00Z"/>
                <w:rFonts w:ascii="標楷體" w:eastAsia="標楷體" w:hAnsi="標楷體"/>
              </w:rPr>
            </w:pPr>
          </w:p>
        </w:tc>
        <w:tc>
          <w:tcPr>
            <w:tcW w:w="299" w:type="pct"/>
          </w:tcPr>
          <w:p w14:paraId="5D42142F" w14:textId="597A4347" w:rsidR="00E24265" w:rsidRPr="00615D4B" w:rsidDel="00CB3FDD" w:rsidRDefault="00E24265" w:rsidP="005F76AD">
            <w:pPr>
              <w:rPr>
                <w:del w:id="11126" w:author="阿毛" w:date="2021-05-21T17:53:00Z"/>
                <w:rFonts w:ascii="標楷體" w:eastAsia="標楷體" w:hAnsi="標楷體"/>
              </w:rPr>
            </w:pPr>
          </w:p>
        </w:tc>
        <w:tc>
          <w:tcPr>
            <w:tcW w:w="299" w:type="pct"/>
          </w:tcPr>
          <w:p w14:paraId="4B0D48AF" w14:textId="4273DE26" w:rsidR="00E24265" w:rsidRPr="00615D4B" w:rsidDel="00CB3FDD" w:rsidRDefault="00E24265" w:rsidP="005F76AD">
            <w:pPr>
              <w:rPr>
                <w:del w:id="11127" w:author="阿毛" w:date="2021-05-21T17:53:00Z"/>
                <w:rFonts w:ascii="標楷體" w:eastAsia="標楷體" w:hAnsi="標楷體"/>
              </w:rPr>
            </w:pPr>
          </w:p>
        </w:tc>
        <w:tc>
          <w:tcPr>
            <w:tcW w:w="1643" w:type="pct"/>
          </w:tcPr>
          <w:p w14:paraId="57AA33D8" w14:textId="721E2C19" w:rsidR="00E24265" w:rsidRPr="00615D4B" w:rsidDel="00CB3FDD" w:rsidRDefault="00E24265" w:rsidP="005F76AD">
            <w:pPr>
              <w:rPr>
                <w:del w:id="11128" w:author="阿毛" w:date="2021-05-21T17:53:00Z"/>
                <w:rFonts w:ascii="標楷體" w:eastAsia="標楷體" w:hAnsi="標楷體"/>
              </w:rPr>
            </w:pPr>
          </w:p>
        </w:tc>
      </w:tr>
      <w:tr w:rsidR="00E24265" w:rsidRPr="00615D4B" w:rsidDel="00CB3FDD" w14:paraId="7D8929B0" w14:textId="431AEDB8" w:rsidTr="005F76AD">
        <w:trPr>
          <w:trHeight w:val="291"/>
          <w:jc w:val="center"/>
          <w:del w:id="11129" w:author="阿毛" w:date="2021-05-21T17:53:00Z"/>
        </w:trPr>
        <w:tc>
          <w:tcPr>
            <w:tcW w:w="219" w:type="pct"/>
          </w:tcPr>
          <w:p w14:paraId="3CA8AE25" w14:textId="1CF0BC85" w:rsidR="00E24265" w:rsidRPr="00D6003A" w:rsidDel="00CB3FDD" w:rsidRDefault="00E24265" w:rsidP="005F76AD">
            <w:pPr>
              <w:pStyle w:val="af9"/>
              <w:numPr>
                <w:ilvl w:val="0"/>
                <w:numId w:val="37"/>
              </w:numPr>
              <w:ind w:leftChars="0"/>
              <w:rPr>
                <w:del w:id="11130" w:author="阿毛" w:date="2021-05-21T17:53:00Z"/>
                <w:rFonts w:ascii="標楷體" w:eastAsia="標楷體" w:hAnsi="標楷體"/>
              </w:rPr>
            </w:pPr>
          </w:p>
        </w:tc>
        <w:tc>
          <w:tcPr>
            <w:tcW w:w="756" w:type="pct"/>
          </w:tcPr>
          <w:p w14:paraId="2E2D9031" w14:textId="0595F81A" w:rsidR="00E24265" w:rsidRPr="00615D4B" w:rsidDel="00CB3FDD" w:rsidRDefault="00E24265" w:rsidP="005F76AD">
            <w:pPr>
              <w:rPr>
                <w:del w:id="11131" w:author="阿毛" w:date="2021-05-21T17:53:00Z"/>
                <w:rFonts w:ascii="標楷體" w:eastAsia="標楷體" w:hAnsi="標楷體"/>
              </w:rPr>
            </w:pPr>
            <w:del w:id="11132" w:author="阿毛" w:date="2021-05-21T17:53:00Z">
              <w:r w:rsidRPr="00F4452F" w:rsidDel="00CB3FDD">
                <w:rPr>
                  <w:rFonts w:ascii="標楷體" w:eastAsia="標楷體" w:hAnsi="標楷體" w:hint="eastAsia"/>
                </w:rPr>
                <w:delText>協商申請日</w:delText>
              </w:r>
            </w:del>
          </w:p>
        </w:tc>
        <w:tc>
          <w:tcPr>
            <w:tcW w:w="624" w:type="pct"/>
          </w:tcPr>
          <w:p w14:paraId="25017DF8" w14:textId="655BBFAE" w:rsidR="00E24265" w:rsidRPr="00615D4B" w:rsidDel="00CB3FDD" w:rsidRDefault="00E24265" w:rsidP="005F76AD">
            <w:pPr>
              <w:rPr>
                <w:del w:id="11133" w:author="阿毛" w:date="2021-05-21T17:53:00Z"/>
                <w:rFonts w:ascii="標楷體" w:eastAsia="標楷體" w:hAnsi="標楷體"/>
              </w:rPr>
            </w:pPr>
          </w:p>
        </w:tc>
        <w:tc>
          <w:tcPr>
            <w:tcW w:w="624" w:type="pct"/>
          </w:tcPr>
          <w:p w14:paraId="454A6896" w14:textId="0BD565EF" w:rsidR="00E24265" w:rsidRPr="00615D4B" w:rsidDel="00CB3FDD" w:rsidRDefault="00E24265" w:rsidP="005F76AD">
            <w:pPr>
              <w:rPr>
                <w:del w:id="11134" w:author="阿毛" w:date="2021-05-21T17:53:00Z"/>
                <w:rFonts w:ascii="標楷體" w:eastAsia="標楷體" w:hAnsi="標楷體"/>
              </w:rPr>
            </w:pPr>
          </w:p>
        </w:tc>
        <w:tc>
          <w:tcPr>
            <w:tcW w:w="537" w:type="pct"/>
          </w:tcPr>
          <w:p w14:paraId="529B25FF" w14:textId="14B42EA2" w:rsidR="00E24265" w:rsidRPr="00615D4B" w:rsidDel="00CB3FDD" w:rsidRDefault="00E24265" w:rsidP="005F76AD">
            <w:pPr>
              <w:rPr>
                <w:del w:id="11135" w:author="阿毛" w:date="2021-05-21T17:53:00Z"/>
                <w:rFonts w:ascii="標楷體" w:eastAsia="標楷體" w:hAnsi="標楷體"/>
              </w:rPr>
            </w:pPr>
          </w:p>
        </w:tc>
        <w:tc>
          <w:tcPr>
            <w:tcW w:w="299" w:type="pct"/>
          </w:tcPr>
          <w:p w14:paraId="250D89DF" w14:textId="5F6DC827" w:rsidR="00E24265" w:rsidRPr="00615D4B" w:rsidDel="00CB3FDD" w:rsidRDefault="00E24265" w:rsidP="005F76AD">
            <w:pPr>
              <w:rPr>
                <w:del w:id="11136" w:author="阿毛" w:date="2021-05-21T17:53:00Z"/>
                <w:rFonts w:ascii="標楷體" w:eastAsia="標楷體" w:hAnsi="標楷體"/>
              </w:rPr>
            </w:pPr>
          </w:p>
        </w:tc>
        <w:tc>
          <w:tcPr>
            <w:tcW w:w="299" w:type="pct"/>
          </w:tcPr>
          <w:p w14:paraId="136EE883" w14:textId="11A46F11" w:rsidR="00E24265" w:rsidRPr="00615D4B" w:rsidDel="00CB3FDD" w:rsidRDefault="00E24265" w:rsidP="005F76AD">
            <w:pPr>
              <w:rPr>
                <w:del w:id="11137" w:author="阿毛" w:date="2021-05-21T17:53:00Z"/>
                <w:rFonts w:ascii="標楷體" w:eastAsia="標楷體" w:hAnsi="標楷體"/>
              </w:rPr>
            </w:pPr>
          </w:p>
        </w:tc>
        <w:tc>
          <w:tcPr>
            <w:tcW w:w="1643" w:type="pct"/>
          </w:tcPr>
          <w:p w14:paraId="20DA9B6B" w14:textId="6C458C0E" w:rsidR="00E24265" w:rsidRPr="00615D4B" w:rsidDel="00CB3FDD" w:rsidRDefault="00E24265" w:rsidP="005F76AD">
            <w:pPr>
              <w:rPr>
                <w:del w:id="11138" w:author="阿毛" w:date="2021-05-21T17:53:00Z"/>
                <w:rFonts w:ascii="標楷體" w:eastAsia="標楷體" w:hAnsi="標楷體"/>
              </w:rPr>
            </w:pPr>
          </w:p>
        </w:tc>
      </w:tr>
      <w:tr w:rsidR="00E24265" w:rsidRPr="00615D4B" w:rsidDel="00CB3FDD" w14:paraId="2F22E099" w14:textId="6A0BF95D" w:rsidTr="005F76AD">
        <w:trPr>
          <w:trHeight w:val="291"/>
          <w:jc w:val="center"/>
          <w:del w:id="11139" w:author="阿毛" w:date="2021-05-21T17:53:00Z"/>
        </w:trPr>
        <w:tc>
          <w:tcPr>
            <w:tcW w:w="219" w:type="pct"/>
          </w:tcPr>
          <w:p w14:paraId="121152A1" w14:textId="7B1E96C3" w:rsidR="00E24265" w:rsidRPr="00D6003A" w:rsidDel="00CB3FDD" w:rsidRDefault="00E24265" w:rsidP="005F76AD">
            <w:pPr>
              <w:pStyle w:val="af9"/>
              <w:numPr>
                <w:ilvl w:val="0"/>
                <w:numId w:val="37"/>
              </w:numPr>
              <w:ind w:leftChars="0"/>
              <w:rPr>
                <w:del w:id="11140" w:author="阿毛" w:date="2021-05-21T17:53:00Z"/>
                <w:rFonts w:ascii="標楷體" w:eastAsia="標楷體" w:hAnsi="標楷體"/>
              </w:rPr>
            </w:pPr>
          </w:p>
        </w:tc>
        <w:tc>
          <w:tcPr>
            <w:tcW w:w="756" w:type="pct"/>
          </w:tcPr>
          <w:p w14:paraId="3D9BB08C" w14:textId="68C5057F" w:rsidR="00E24265" w:rsidRPr="00615D4B" w:rsidDel="00CB3FDD" w:rsidRDefault="00E24265" w:rsidP="005F76AD">
            <w:pPr>
              <w:rPr>
                <w:del w:id="11141" w:author="阿毛" w:date="2021-05-21T17:53:00Z"/>
                <w:rFonts w:ascii="標楷體" w:eastAsia="標楷體" w:hAnsi="標楷體"/>
              </w:rPr>
            </w:pPr>
            <w:del w:id="11142" w:author="阿毛" w:date="2021-05-21T17:53:00Z">
              <w:r w:rsidRPr="00F4452F" w:rsidDel="00CB3FDD">
                <w:rPr>
                  <w:rFonts w:ascii="標楷體" w:eastAsia="標楷體" w:hAnsi="標楷體" w:hint="eastAsia"/>
                </w:rPr>
                <w:delText>期數</w:delText>
              </w:r>
            </w:del>
          </w:p>
        </w:tc>
        <w:tc>
          <w:tcPr>
            <w:tcW w:w="624" w:type="pct"/>
          </w:tcPr>
          <w:p w14:paraId="18D0BE55" w14:textId="6970BDFD" w:rsidR="00E24265" w:rsidRPr="00615D4B" w:rsidDel="00CB3FDD" w:rsidRDefault="00E24265" w:rsidP="005F76AD">
            <w:pPr>
              <w:rPr>
                <w:del w:id="11143" w:author="阿毛" w:date="2021-05-21T17:53:00Z"/>
                <w:rFonts w:ascii="標楷體" w:eastAsia="標楷體" w:hAnsi="標楷體"/>
              </w:rPr>
            </w:pPr>
          </w:p>
        </w:tc>
        <w:tc>
          <w:tcPr>
            <w:tcW w:w="624" w:type="pct"/>
          </w:tcPr>
          <w:p w14:paraId="1B2283B2" w14:textId="25357F7C" w:rsidR="00E24265" w:rsidRPr="00615D4B" w:rsidDel="00CB3FDD" w:rsidRDefault="00E24265" w:rsidP="005F76AD">
            <w:pPr>
              <w:rPr>
                <w:del w:id="11144" w:author="阿毛" w:date="2021-05-21T17:53:00Z"/>
                <w:rFonts w:ascii="標楷體" w:eastAsia="標楷體" w:hAnsi="標楷體"/>
              </w:rPr>
            </w:pPr>
          </w:p>
        </w:tc>
        <w:tc>
          <w:tcPr>
            <w:tcW w:w="537" w:type="pct"/>
          </w:tcPr>
          <w:p w14:paraId="1622FBB7" w14:textId="10687318" w:rsidR="00E24265" w:rsidRPr="00615D4B" w:rsidDel="00CB3FDD" w:rsidRDefault="00E24265" w:rsidP="005F76AD">
            <w:pPr>
              <w:rPr>
                <w:del w:id="11145" w:author="阿毛" w:date="2021-05-21T17:53:00Z"/>
                <w:rFonts w:ascii="標楷體" w:eastAsia="標楷體" w:hAnsi="標楷體"/>
              </w:rPr>
            </w:pPr>
          </w:p>
        </w:tc>
        <w:tc>
          <w:tcPr>
            <w:tcW w:w="299" w:type="pct"/>
          </w:tcPr>
          <w:p w14:paraId="571F49DC" w14:textId="1214184B" w:rsidR="00E24265" w:rsidRPr="00615D4B" w:rsidDel="00CB3FDD" w:rsidRDefault="00E24265" w:rsidP="005F76AD">
            <w:pPr>
              <w:rPr>
                <w:del w:id="11146" w:author="阿毛" w:date="2021-05-21T17:53:00Z"/>
                <w:rFonts w:ascii="標楷體" w:eastAsia="標楷體" w:hAnsi="標楷體"/>
              </w:rPr>
            </w:pPr>
          </w:p>
        </w:tc>
        <w:tc>
          <w:tcPr>
            <w:tcW w:w="299" w:type="pct"/>
          </w:tcPr>
          <w:p w14:paraId="66616778" w14:textId="27F4AE0B" w:rsidR="00E24265" w:rsidRPr="00615D4B" w:rsidDel="00CB3FDD" w:rsidRDefault="00E24265" w:rsidP="005F76AD">
            <w:pPr>
              <w:rPr>
                <w:del w:id="11147" w:author="阿毛" w:date="2021-05-21T17:53:00Z"/>
                <w:rFonts w:ascii="標楷體" w:eastAsia="標楷體" w:hAnsi="標楷體"/>
              </w:rPr>
            </w:pPr>
          </w:p>
        </w:tc>
        <w:tc>
          <w:tcPr>
            <w:tcW w:w="1643" w:type="pct"/>
          </w:tcPr>
          <w:p w14:paraId="41CB4BAC" w14:textId="70C5A9B2" w:rsidR="00E24265" w:rsidRPr="00615D4B" w:rsidDel="00CB3FDD" w:rsidRDefault="00E24265" w:rsidP="005F76AD">
            <w:pPr>
              <w:rPr>
                <w:del w:id="11148" w:author="阿毛" w:date="2021-05-21T17:53:00Z"/>
                <w:rFonts w:ascii="標楷體" w:eastAsia="標楷體" w:hAnsi="標楷體"/>
              </w:rPr>
            </w:pPr>
          </w:p>
        </w:tc>
      </w:tr>
      <w:tr w:rsidR="00E24265" w:rsidRPr="00615D4B" w:rsidDel="00CB3FDD" w14:paraId="5D7A4C4D" w14:textId="125E484B" w:rsidTr="005F76AD">
        <w:trPr>
          <w:trHeight w:val="291"/>
          <w:jc w:val="center"/>
          <w:del w:id="11149" w:author="阿毛" w:date="2021-05-21T17:53:00Z"/>
        </w:trPr>
        <w:tc>
          <w:tcPr>
            <w:tcW w:w="219" w:type="pct"/>
          </w:tcPr>
          <w:p w14:paraId="680F22A0" w14:textId="686A4D9C" w:rsidR="00E24265" w:rsidRPr="00D6003A" w:rsidDel="00CB3FDD" w:rsidRDefault="00E24265" w:rsidP="005F76AD">
            <w:pPr>
              <w:pStyle w:val="af9"/>
              <w:numPr>
                <w:ilvl w:val="0"/>
                <w:numId w:val="37"/>
              </w:numPr>
              <w:ind w:leftChars="0"/>
              <w:rPr>
                <w:del w:id="11150" w:author="阿毛" w:date="2021-05-21T17:53:00Z"/>
                <w:rFonts w:ascii="標楷體" w:eastAsia="標楷體" w:hAnsi="標楷體"/>
              </w:rPr>
            </w:pPr>
          </w:p>
        </w:tc>
        <w:tc>
          <w:tcPr>
            <w:tcW w:w="756" w:type="pct"/>
          </w:tcPr>
          <w:p w14:paraId="27B0342F" w14:textId="41DE92A2" w:rsidR="00E24265" w:rsidRPr="00615D4B" w:rsidDel="00CB3FDD" w:rsidRDefault="00E24265" w:rsidP="005F76AD">
            <w:pPr>
              <w:rPr>
                <w:del w:id="11151" w:author="阿毛" w:date="2021-05-21T17:53:00Z"/>
                <w:rFonts w:ascii="標楷體" w:eastAsia="標楷體" w:hAnsi="標楷體"/>
              </w:rPr>
            </w:pPr>
            <w:del w:id="11152" w:author="阿毛" w:date="2021-05-21T17:53:00Z">
              <w:r w:rsidRPr="00F4452F" w:rsidDel="00CB3FDD">
                <w:rPr>
                  <w:rFonts w:ascii="標楷體" w:eastAsia="標楷體" w:hAnsi="標楷體" w:hint="eastAsia"/>
                </w:rPr>
                <w:delText>利率</w:delText>
              </w:r>
            </w:del>
          </w:p>
        </w:tc>
        <w:tc>
          <w:tcPr>
            <w:tcW w:w="624" w:type="pct"/>
          </w:tcPr>
          <w:p w14:paraId="2DCEC3AB" w14:textId="12AC1D48" w:rsidR="00E24265" w:rsidRPr="00615D4B" w:rsidDel="00CB3FDD" w:rsidRDefault="00E24265" w:rsidP="005F76AD">
            <w:pPr>
              <w:rPr>
                <w:del w:id="11153" w:author="阿毛" w:date="2021-05-21T17:53:00Z"/>
                <w:rFonts w:ascii="標楷體" w:eastAsia="標楷體" w:hAnsi="標楷體"/>
              </w:rPr>
            </w:pPr>
          </w:p>
        </w:tc>
        <w:tc>
          <w:tcPr>
            <w:tcW w:w="624" w:type="pct"/>
          </w:tcPr>
          <w:p w14:paraId="703553BB" w14:textId="6FEC111F" w:rsidR="00E24265" w:rsidRPr="00615D4B" w:rsidDel="00CB3FDD" w:rsidRDefault="00E24265" w:rsidP="005F76AD">
            <w:pPr>
              <w:rPr>
                <w:del w:id="11154" w:author="阿毛" w:date="2021-05-21T17:53:00Z"/>
                <w:rFonts w:ascii="標楷體" w:eastAsia="標楷體" w:hAnsi="標楷體"/>
              </w:rPr>
            </w:pPr>
          </w:p>
        </w:tc>
        <w:tc>
          <w:tcPr>
            <w:tcW w:w="537" w:type="pct"/>
          </w:tcPr>
          <w:p w14:paraId="48DA1A41" w14:textId="4E59B46B" w:rsidR="00E24265" w:rsidRPr="00615D4B" w:rsidDel="00CB3FDD" w:rsidRDefault="00E24265" w:rsidP="005F76AD">
            <w:pPr>
              <w:rPr>
                <w:del w:id="11155" w:author="阿毛" w:date="2021-05-21T17:53:00Z"/>
                <w:rFonts w:ascii="標楷體" w:eastAsia="標楷體" w:hAnsi="標楷體"/>
              </w:rPr>
            </w:pPr>
          </w:p>
        </w:tc>
        <w:tc>
          <w:tcPr>
            <w:tcW w:w="299" w:type="pct"/>
          </w:tcPr>
          <w:p w14:paraId="722E0A0D" w14:textId="626B44E9" w:rsidR="00E24265" w:rsidRPr="00615D4B" w:rsidDel="00CB3FDD" w:rsidRDefault="00E24265" w:rsidP="005F76AD">
            <w:pPr>
              <w:rPr>
                <w:del w:id="11156" w:author="阿毛" w:date="2021-05-21T17:53:00Z"/>
                <w:rFonts w:ascii="標楷體" w:eastAsia="標楷體" w:hAnsi="標楷體"/>
              </w:rPr>
            </w:pPr>
          </w:p>
        </w:tc>
        <w:tc>
          <w:tcPr>
            <w:tcW w:w="299" w:type="pct"/>
          </w:tcPr>
          <w:p w14:paraId="6B4477C7" w14:textId="483F88E5" w:rsidR="00E24265" w:rsidRPr="00615D4B" w:rsidDel="00CB3FDD" w:rsidRDefault="00E24265" w:rsidP="005F76AD">
            <w:pPr>
              <w:rPr>
                <w:del w:id="11157" w:author="阿毛" w:date="2021-05-21T17:53:00Z"/>
                <w:rFonts w:ascii="標楷體" w:eastAsia="標楷體" w:hAnsi="標楷體"/>
              </w:rPr>
            </w:pPr>
          </w:p>
        </w:tc>
        <w:tc>
          <w:tcPr>
            <w:tcW w:w="1643" w:type="pct"/>
          </w:tcPr>
          <w:p w14:paraId="3CB3EC3A" w14:textId="48738265" w:rsidR="00E24265" w:rsidRPr="00615D4B" w:rsidDel="00CB3FDD" w:rsidRDefault="00E24265" w:rsidP="005F76AD">
            <w:pPr>
              <w:rPr>
                <w:del w:id="11158" w:author="阿毛" w:date="2021-05-21T17:53:00Z"/>
                <w:rFonts w:ascii="標楷體" w:eastAsia="標楷體" w:hAnsi="標楷體"/>
              </w:rPr>
            </w:pPr>
          </w:p>
        </w:tc>
      </w:tr>
      <w:tr w:rsidR="00E24265" w:rsidRPr="00615D4B" w:rsidDel="00CB3FDD" w14:paraId="01AF79D4" w14:textId="3CF7DE50" w:rsidTr="005F76AD">
        <w:trPr>
          <w:trHeight w:val="291"/>
          <w:jc w:val="center"/>
          <w:del w:id="11159" w:author="阿毛" w:date="2021-05-21T17:53:00Z"/>
        </w:trPr>
        <w:tc>
          <w:tcPr>
            <w:tcW w:w="219" w:type="pct"/>
          </w:tcPr>
          <w:p w14:paraId="37CE2101" w14:textId="4608126E" w:rsidR="00E24265" w:rsidRPr="00D6003A" w:rsidDel="00CB3FDD" w:rsidRDefault="00E24265" w:rsidP="005F76AD">
            <w:pPr>
              <w:pStyle w:val="af9"/>
              <w:numPr>
                <w:ilvl w:val="0"/>
                <w:numId w:val="37"/>
              </w:numPr>
              <w:ind w:leftChars="0"/>
              <w:rPr>
                <w:del w:id="11160" w:author="阿毛" w:date="2021-05-21T17:53:00Z"/>
                <w:rFonts w:ascii="標楷體" w:eastAsia="標楷體" w:hAnsi="標楷體"/>
              </w:rPr>
            </w:pPr>
          </w:p>
        </w:tc>
        <w:tc>
          <w:tcPr>
            <w:tcW w:w="756" w:type="pct"/>
          </w:tcPr>
          <w:p w14:paraId="79D506F1" w14:textId="2C5CCC50" w:rsidR="00E24265" w:rsidRPr="00615D4B" w:rsidDel="00CB3FDD" w:rsidRDefault="00E24265" w:rsidP="005F76AD">
            <w:pPr>
              <w:rPr>
                <w:del w:id="11161" w:author="阿毛" w:date="2021-05-21T17:53:00Z"/>
                <w:rFonts w:ascii="標楷體" w:eastAsia="標楷體" w:hAnsi="標楷體"/>
              </w:rPr>
            </w:pPr>
            <w:del w:id="11162" w:author="阿毛" w:date="2021-05-21T17:53:00Z">
              <w:r w:rsidRPr="00F4452F" w:rsidDel="00CB3FDD">
                <w:rPr>
                  <w:rFonts w:ascii="標楷體" w:eastAsia="標楷體" w:hAnsi="標楷體" w:hint="eastAsia"/>
                </w:rPr>
                <w:delText>信用貸款債務簽約總金額</w:delText>
              </w:r>
            </w:del>
          </w:p>
        </w:tc>
        <w:tc>
          <w:tcPr>
            <w:tcW w:w="624" w:type="pct"/>
          </w:tcPr>
          <w:p w14:paraId="7C7834BF" w14:textId="7F16EE2D" w:rsidR="00E24265" w:rsidRPr="00615D4B" w:rsidDel="00CB3FDD" w:rsidRDefault="00E24265" w:rsidP="005F76AD">
            <w:pPr>
              <w:rPr>
                <w:del w:id="11163" w:author="阿毛" w:date="2021-05-21T17:53:00Z"/>
                <w:rFonts w:ascii="標楷體" w:eastAsia="標楷體" w:hAnsi="標楷體"/>
              </w:rPr>
            </w:pPr>
          </w:p>
        </w:tc>
        <w:tc>
          <w:tcPr>
            <w:tcW w:w="624" w:type="pct"/>
          </w:tcPr>
          <w:p w14:paraId="2A8C847D" w14:textId="2DBC41BD" w:rsidR="00E24265" w:rsidRPr="00615D4B" w:rsidDel="00CB3FDD" w:rsidRDefault="00E24265" w:rsidP="005F76AD">
            <w:pPr>
              <w:rPr>
                <w:del w:id="11164" w:author="阿毛" w:date="2021-05-21T17:53:00Z"/>
                <w:rFonts w:ascii="標楷體" w:eastAsia="標楷體" w:hAnsi="標楷體"/>
              </w:rPr>
            </w:pPr>
          </w:p>
        </w:tc>
        <w:tc>
          <w:tcPr>
            <w:tcW w:w="537" w:type="pct"/>
          </w:tcPr>
          <w:p w14:paraId="6BC3880C" w14:textId="2A32C036" w:rsidR="00E24265" w:rsidRPr="00615D4B" w:rsidDel="00CB3FDD" w:rsidRDefault="00E24265" w:rsidP="005F76AD">
            <w:pPr>
              <w:rPr>
                <w:del w:id="11165" w:author="阿毛" w:date="2021-05-21T17:53:00Z"/>
                <w:rFonts w:ascii="標楷體" w:eastAsia="標楷體" w:hAnsi="標楷體"/>
              </w:rPr>
            </w:pPr>
          </w:p>
        </w:tc>
        <w:tc>
          <w:tcPr>
            <w:tcW w:w="299" w:type="pct"/>
          </w:tcPr>
          <w:p w14:paraId="47472FFE" w14:textId="78049535" w:rsidR="00E24265" w:rsidRPr="00615D4B" w:rsidDel="00CB3FDD" w:rsidRDefault="00E24265" w:rsidP="005F76AD">
            <w:pPr>
              <w:rPr>
                <w:del w:id="11166" w:author="阿毛" w:date="2021-05-21T17:53:00Z"/>
                <w:rFonts w:ascii="標楷體" w:eastAsia="標楷體" w:hAnsi="標楷體"/>
              </w:rPr>
            </w:pPr>
          </w:p>
        </w:tc>
        <w:tc>
          <w:tcPr>
            <w:tcW w:w="299" w:type="pct"/>
          </w:tcPr>
          <w:p w14:paraId="1108F207" w14:textId="62DCF7EE" w:rsidR="00E24265" w:rsidRPr="00615D4B" w:rsidDel="00CB3FDD" w:rsidRDefault="00E24265" w:rsidP="005F76AD">
            <w:pPr>
              <w:rPr>
                <w:del w:id="11167" w:author="阿毛" w:date="2021-05-21T17:53:00Z"/>
                <w:rFonts w:ascii="標楷體" w:eastAsia="標楷體" w:hAnsi="標楷體"/>
              </w:rPr>
            </w:pPr>
          </w:p>
        </w:tc>
        <w:tc>
          <w:tcPr>
            <w:tcW w:w="1643" w:type="pct"/>
          </w:tcPr>
          <w:p w14:paraId="1F39A659" w14:textId="52205208" w:rsidR="00E24265" w:rsidRPr="00615D4B" w:rsidDel="00CB3FDD" w:rsidRDefault="00E24265" w:rsidP="005F76AD">
            <w:pPr>
              <w:rPr>
                <w:del w:id="11168" w:author="阿毛" w:date="2021-05-21T17:53:00Z"/>
                <w:rFonts w:ascii="標楷體" w:eastAsia="標楷體" w:hAnsi="標楷體"/>
              </w:rPr>
            </w:pPr>
          </w:p>
        </w:tc>
      </w:tr>
      <w:tr w:rsidR="00E24265" w:rsidRPr="00615D4B" w:rsidDel="00CB3FDD" w14:paraId="06B32C02" w14:textId="15F42F51" w:rsidTr="005F76AD">
        <w:trPr>
          <w:trHeight w:val="291"/>
          <w:jc w:val="center"/>
          <w:del w:id="11169" w:author="阿毛" w:date="2021-05-21T17:53:00Z"/>
        </w:trPr>
        <w:tc>
          <w:tcPr>
            <w:tcW w:w="219" w:type="pct"/>
          </w:tcPr>
          <w:p w14:paraId="43E17728" w14:textId="0C188200" w:rsidR="00E24265" w:rsidRPr="00D6003A" w:rsidDel="00CB3FDD" w:rsidRDefault="00E24265" w:rsidP="005F76AD">
            <w:pPr>
              <w:pStyle w:val="af9"/>
              <w:numPr>
                <w:ilvl w:val="0"/>
                <w:numId w:val="37"/>
              </w:numPr>
              <w:ind w:leftChars="0"/>
              <w:rPr>
                <w:del w:id="11170" w:author="阿毛" w:date="2021-05-21T17:53:00Z"/>
                <w:rFonts w:ascii="標楷體" w:eastAsia="標楷體" w:hAnsi="標楷體"/>
              </w:rPr>
            </w:pPr>
          </w:p>
        </w:tc>
        <w:tc>
          <w:tcPr>
            <w:tcW w:w="756" w:type="pct"/>
          </w:tcPr>
          <w:p w14:paraId="3BA51BC4" w14:textId="55AC6D61" w:rsidR="00E24265" w:rsidRPr="00615D4B" w:rsidDel="00CB3FDD" w:rsidRDefault="00E24265" w:rsidP="005F76AD">
            <w:pPr>
              <w:rPr>
                <w:del w:id="11171" w:author="阿毛" w:date="2021-05-21T17:53:00Z"/>
                <w:rFonts w:ascii="標楷體" w:eastAsia="標楷體" w:hAnsi="標楷體"/>
              </w:rPr>
            </w:pPr>
            <w:del w:id="11172" w:author="阿毛" w:date="2021-05-21T17:53:00Z">
              <w:r w:rsidRPr="00F4452F" w:rsidDel="00CB3FDD">
                <w:rPr>
                  <w:rFonts w:ascii="標楷體" w:eastAsia="標楷體" w:hAnsi="標楷體" w:hint="eastAsia"/>
                </w:rPr>
                <w:delText>依民法第323條計算之信用貸款債務總金額</w:delText>
              </w:r>
            </w:del>
          </w:p>
        </w:tc>
        <w:tc>
          <w:tcPr>
            <w:tcW w:w="624" w:type="pct"/>
          </w:tcPr>
          <w:p w14:paraId="4826FDB4" w14:textId="52ED007F" w:rsidR="00E24265" w:rsidRPr="00615D4B" w:rsidDel="00CB3FDD" w:rsidRDefault="00E24265" w:rsidP="005F76AD">
            <w:pPr>
              <w:rPr>
                <w:del w:id="11173" w:author="阿毛" w:date="2021-05-21T17:53:00Z"/>
                <w:rFonts w:ascii="標楷體" w:eastAsia="標楷體" w:hAnsi="標楷體"/>
              </w:rPr>
            </w:pPr>
          </w:p>
        </w:tc>
        <w:tc>
          <w:tcPr>
            <w:tcW w:w="624" w:type="pct"/>
          </w:tcPr>
          <w:p w14:paraId="1ADFB184" w14:textId="6938F54E" w:rsidR="00E24265" w:rsidRPr="00615D4B" w:rsidDel="00CB3FDD" w:rsidRDefault="00E24265" w:rsidP="005F76AD">
            <w:pPr>
              <w:rPr>
                <w:del w:id="11174" w:author="阿毛" w:date="2021-05-21T17:53:00Z"/>
                <w:rFonts w:ascii="標楷體" w:eastAsia="標楷體" w:hAnsi="標楷體"/>
              </w:rPr>
            </w:pPr>
          </w:p>
        </w:tc>
        <w:tc>
          <w:tcPr>
            <w:tcW w:w="537" w:type="pct"/>
          </w:tcPr>
          <w:p w14:paraId="12A9E79A" w14:textId="4927A420" w:rsidR="00E24265" w:rsidRPr="00615D4B" w:rsidDel="00CB3FDD" w:rsidRDefault="00E24265" w:rsidP="005F76AD">
            <w:pPr>
              <w:rPr>
                <w:del w:id="11175" w:author="阿毛" w:date="2021-05-21T17:53:00Z"/>
                <w:rFonts w:ascii="標楷體" w:eastAsia="標楷體" w:hAnsi="標楷體"/>
              </w:rPr>
            </w:pPr>
          </w:p>
        </w:tc>
        <w:tc>
          <w:tcPr>
            <w:tcW w:w="299" w:type="pct"/>
          </w:tcPr>
          <w:p w14:paraId="1B26BFD6" w14:textId="10D043F5" w:rsidR="00E24265" w:rsidRPr="00615D4B" w:rsidDel="00CB3FDD" w:rsidRDefault="00E24265" w:rsidP="005F76AD">
            <w:pPr>
              <w:rPr>
                <w:del w:id="11176" w:author="阿毛" w:date="2021-05-21T17:53:00Z"/>
                <w:rFonts w:ascii="標楷體" w:eastAsia="標楷體" w:hAnsi="標楷體"/>
              </w:rPr>
            </w:pPr>
          </w:p>
        </w:tc>
        <w:tc>
          <w:tcPr>
            <w:tcW w:w="299" w:type="pct"/>
          </w:tcPr>
          <w:p w14:paraId="389A33C2" w14:textId="20CBC9CD" w:rsidR="00E24265" w:rsidRPr="00615D4B" w:rsidDel="00CB3FDD" w:rsidRDefault="00E24265" w:rsidP="005F76AD">
            <w:pPr>
              <w:rPr>
                <w:del w:id="11177" w:author="阿毛" w:date="2021-05-21T17:53:00Z"/>
                <w:rFonts w:ascii="標楷體" w:eastAsia="標楷體" w:hAnsi="標楷體"/>
              </w:rPr>
            </w:pPr>
          </w:p>
        </w:tc>
        <w:tc>
          <w:tcPr>
            <w:tcW w:w="1643" w:type="pct"/>
          </w:tcPr>
          <w:p w14:paraId="0EC06A1A" w14:textId="45096F00" w:rsidR="00E24265" w:rsidRPr="00615D4B" w:rsidDel="00CB3FDD" w:rsidRDefault="00E24265" w:rsidP="005F76AD">
            <w:pPr>
              <w:rPr>
                <w:del w:id="11178" w:author="阿毛" w:date="2021-05-21T17:53:00Z"/>
                <w:rFonts w:ascii="標楷體" w:eastAsia="標楷體" w:hAnsi="標楷體"/>
              </w:rPr>
            </w:pPr>
          </w:p>
        </w:tc>
      </w:tr>
      <w:tr w:rsidR="00E24265" w:rsidRPr="00615D4B" w:rsidDel="00CB3FDD" w14:paraId="5EE5B2BC" w14:textId="02A03D3A" w:rsidTr="005F76AD">
        <w:trPr>
          <w:trHeight w:val="291"/>
          <w:jc w:val="center"/>
          <w:del w:id="11179" w:author="阿毛" w:date="2021-05-21T17:53:00Z"/>
        </w:trPr>
        <w:tc>
          <w:tcPr>
            <w:tcW w:w="219" w:type="pct"/>
          </w:tcPr>
          <w:p w14:paraId="22AC03EC" w14:textId="53C7E182" w:rsidR="00E24265" w:rsidRPr="00D6003A" w:rsidDel="00CB3FDD" w:rsidRDefault="00E24265" w:rsidP="005F76AD">
            <w:pPr>
              <w:pStyle w:val="af9"/>
              <w:numPr>
                <w:ilvl w:val="0"/>
                <w:numId w:val="37"/>
              </w:numPr>
              <w:ind w:leftChars="0"/>
              <w:rPr>
                <w:del w:id="11180" w:author="阿毛" w:date="2021-05-21T17:53:00Z"/>
                <w:rFonts w:ascii="標楷體" w:eastAsia="標楷體" w:hAnsi="標楷體"/>
              </w:rPr>
            </w:pPr>
          </w:p>
        </w:tc>
        <w:tc>
          <w:tcPr>
            <w:tcW w:w="756" w:type="pct"/>
          </w:tcPr>
          <w:p w14:paraId="3C1F3B3E" w14:textId="7D056A7D" w:rsidR="00E24265" w:rsidRPr="00615D4B" w:rsidDel="00CB3FDD" w:rsidRDefault="00E24265" w:rsidP="005F76AD">
            <w:pPr>
              <w:rPr>
                <w:del w:id="11181" w:author="阿毛" w:date="2021-05-21T17:53:00Z"/>
                <w:rFonts w:ascii="標楷體" w:eastAsia="標楷體" w:hAnsi="標楷體"/>
              </w:rPr>
            </w:pPr>
            <w:del w:id="11182" w:author="阿毛" w:date="2021-05-21T17:53:00Z">
              <w:r w:rsidRPr="00F4452F" w:rsidDel="00CB3FDD">
                <w:rPr>
                  <w:rFonts w:ascii="標楷體" w:eastAsia="標楷體" w:hAnsi="標楷體" w:hint="eastAsia"/>
                </w:rPr>
                <w:delText>現金卡債務簽約總金額</w:delText>
              </w:r>
            </w:del>
          </w:p>
        </w:tc>
        <w:tc>
          <w:tcPr>
            <w:tcW w:w="624" w:type="pct"/>
          </w:tcPr>
          <w:p w14:paraId="15309071" w14:textId="53D32E67" w:rsidR="00E24265" w:rsidRPr="00615D4B" w:rsidDel="00CB3FDD" w:rsidRDefault="00E24265" w:rsidP="005F76AD">
            <w:pPr>
              <w:rPr>
                <w:del w:id="11183" w:author="阿毛" w:date="2021-05-21T17:53:00Z"/>
                <w:rFonts w:ascii="標楷體" w:eastAsia="標楷體" w:hAnsi="標楷體"/>
              </w:rPr>
            </w:pPr>
          </w:p>
        </w:tc>
        <w:tc>
          <w:tcPr>
            <w:tcW w:w="624" w:type="pct"/>
          </w:tcPr>
          <w:p w14:paraId="03220D81" w14:textId="67A7FBF5" w:rsidR="00E24265" w:rsidRPr="00615D4B" w:rsidDel="00CB3FDD" w:rsidRDefault="00E24265" w:rsidP="005F76AD">
            <w:pPr>
              <w:rPr>
                <w:del w:id="11184" w:author="阿毛" w:date="2021-05-21T17:53:00Z"/>
                <w:rFonts w:ascii="標楷體" w:eastAsia="標楷體" w:hAnsi="標楷體"/>
              </w:rPr>
            </w:pPr>
          </w:p>
        </w:tc>
        <w:tc>
          <w:tcPr>
            <w:tcW w:w="537" w:type="pct"/>
          </w:tcPr>
          <w:p w14:paraId="4C6CC828" w14:textId="3279DE57" w:rsidR="00E24265" w:rsidRPr="00615D4B" w:rsidDel="00CB3FDD" w:rsidRDefault="00E24265" w:rsidP="005F76AD">
            <w:pPr>
              <w:rPr>
                <w:del w:id="11185" w:author="阿毛" w:date="2021-05-21T17:53:00Z"/>
                <w:rFonts w:ascii="標楷體" w:eastAsia="標楷體" w:hAnsi="標楷體"/>
              </w:rPr>
            </w:pPr>
          </w:p>
        </w:tc>
        <w:tc>
          <w:tcPr>
            <w:tcW w:w="299" w:type="pct"/>
          </w:tcPr>
          <w:p w14:paraId="04478C84" w14:textId="08537E82" w:rsidR="00E24265" w:rsidRPr="00615D4B" w:rsidDel="00CB3FDD" w:rsidRDefault="00E24265" w:rsidP="005F76AD">
            <w:pPr>
              <w:rPr>
                <w:del w:id="11186" w:author="阿毛" w:date="2021-05-21T17:53:00Z"/>
                <w:rFonts w:ascii="標楷體" w:eastAsia="標楷體" w:hAnsi="標楷體"/>
              </w:rPr>
            </w:pPr>
          </w:p>
        </w:tc>
        <w:tc>
          <w:tcPr>
            <w:tcW w:w="299" w:type="pct"/>
          </w:tcPr>
          <w:p w14:paraId="47E6503C" w14:textId="0628FEF9" w:rsidR="00E24265" w:rsidRPr="00615D4B" w:rsidDel="00CB3FDD" w:rsidRDefault="00E24265" w:rsidP="005F76AD">
            <w:pPr>
              <w:rPr>
                <w:del w:id="11187" w:author="阿毛" w:date="2021-05-21T17:53:00Z"/>
                <w:rFonts w:ascii="標楷體" w:eastAsia="標楷體" w:hAnsi="標楷體"/>
              </w:rPr>
            </w:pPr>
          </w:p>
        </w:tc>
        <w:tc>
          <w:tcPr>
            <w:tcW w:w="1643" w:type="pct"/>
          </w:tcPr>
          <w:p w14:paraId="69A0F50C" w14:textId="6DCA3D58" w:rsidR="00E24265" w:rsidRPr="00615D4B" w:rsidDel="00CB3FDD" w:rsidRDefault="00E24265" w:rsidP="005F76AD">
            <w:pPr>
              <w:rPr>
                <w:del w:id="11188" w:author="阿毛" w:date="2021-05-21T17:53:00Z"/>
                <w:rFonts w:ascii="標楷體" w:eastAsia="標楷體" w:hAnsi="標楷體"/>
              </w:rPr>
            </w:pPr>
          </w:p>
        </w:tc>
      </w:tr>
      <w:tr w:rsidR="00E24265" w:rsidRPr="00615D4B" w:rsidDel="00CB3FDD" w14:paraId="72FDC7AD" w14:textId="46527CE2" w:rsidTr="005F76AD">
        <w:trPr>
          <w:trHeight w:val="291"/>
          <w:jc w:val="center"/>
          <w:del w:id="11189" w:author="阿毛" w:date="2021-05-21T17:53:00Z"/>
        </w:trPr>
        <w:tc>
          <w:tcPr>
            <w:tcW w:w="219" w:type="pct"/>
          </w:tcPr>
          <w:p w14:paraId="2D06CD49" w14:textId="58598F0B" w:rsidR="00E24265" w:rsidRPr="00D6003A" w:rsidDel="00CB3FDD" w:rsidRDefault="00E24265" w:rsidP="005F76AD">
            <w:pPr>
              <w:pStyle w:val="af9"/>
              <w:numPr>
                <w:ilvl w:val="0"/>
                <w:numId w:val="37"/>
              </w:numPr>
              <w:ind w:leftChars="0"/>
              <w:rPr>
                <w:del w:id="11190" w:author="阿毛" w:date="2021-05-21T17:53:00Z"/>
                <w:rFonts w:ascii="標楷體" w:eastAsia="標楷體" w:hAnsi="標楷體"/>
              </w:rPr>
            </w:pPr>
          </w:p>
        </w:tc>
        <w:tc>
          <w:tcPr>
            <w:tcW w:w="756" w:type="pct"/>
          </w:tcPr>
          <w:p w14:paraId="78FE2E13" w14:textId="23E601CF" w:rsidR="00E24265" w:rsidRPr="00615D4B" w:rsidDel="00CB3FDD" w:rsidRDefault="00E24265" w:rsidP="005F76AD">
            <w:pPr>
              <w:rPr>
                <w:del w:id="11191" w:author="阿毛" w:date="2021-05-21T17:53:00Z"/>
                <w:rFonts w:ascii="標楷體" w:eastAsia="標楷體" w:hAnsi="標楷體"/>
              </w:rPr>
            </w:pPr>
            <w:del w:id="11192" w:author="阿毛" w:date="2021-05-21T17:53:00Z">
              <w:r w:rsidRPr="00F4452F" w:rsidDel="00CB3FDD">
                <w:rPr>
                  <w:rFonts w:ascii="標楷體" w:eastAsia="標楷體" w:hAnsi="標楷體" w:hint="eastAsia"/>
                </w:rPr>
                <w:delText>依民法第323條計算之現金卡債務總金額</w:delText>
              </w:r>
            </w:del>
          </w:p>
        </w:tc>
        <w:tc>
          <w:tcPr>
            <w:tcW w:w="624" w:type="pct"/>
          </w:tcPr>
          <w:p w14:paraId="4A3A96D2" w14:textId="49E037FE" w:rsidR="00E24265" w:rsidRPr="00615D4B" w:rsidDel="00CB3FDD" w:rsidRDefault="00E24265" w:rsidP="005F76AD">
            <w:pPr>
              <w:rPr>
                <w:del w:id="11193" w:author="阿毛" w:date="2021-05-21T17:53:00Z"/>
                <w:rFonts w:ascii="標楷體" w:eastAsia="標楷體" w:hAnsi="標楷體"/>
              </w:rPr>
            </w:pPr>
          </w:p>
        </w:tc>
        <w:tc>
          <w:tcPr>
            <w:tcW w:w="624" w:type="pct"/>
          </w:tcPr>
          <w:p w14:paraId="44B8E34F" w14:textId="39D0E44A" w:rsidR="00E24265" w:rsidRPr="00615D4B" w:rsidDel="00CB3FDD" w:rsidRDefault="00E24265" w:rsidP="005F76AD">
            <w:pPr>
              <w:rPr>
                <w:del w:id="11194" w:author="阿毛" w:date="2021-05-21T17:53:00Z"/>
                <w:rFonts w:ascii="標楷體" w:eastAsia="標楷體" w:hAnsi="標楷體"/>
              </w:rPr>
            </w:pPr>
          </w:p>
        </w:tc>
        <w:tc>
          <w:tcPr>
            <w:tcW w:w="537" w:type="pct"/>
          </w:tcPr>
          <w:p w14:paraId="03F5328F" w14:textId="1DD2BCA2" w:rsidR="00E24265" w:rsidRPr="00615D4B" w:rsidDel="00CB3FDD" w:rsidRDefault="00E24265" w:rsidP="005F76AD">
            <w:pPr>
              <w:rPr>
                <w:del w:id="11195" w:author="阿毛" w:date="2021-05-21T17:53:00Z"/>
                <w:rFonts w:ascii="標楷體" w:eastAsia="標楷體" w:hAnsi="標楷體"/>
              </w:rPr>
            </w:pPr>
          </w:p>
        </w:tc>
        <w:tc>
          <w:tcPr>
            <w:tcW w:w="299" w:type="pct"/>
          </w:tcPr>
          <w:p w14:paraId="70A137CB" w14:textId="389B4CD9" w:rsidR="00E24265" w:rsidRPr="00615D4B" w:rsidDel="00CB3FDD" w:rsidRDefault="00E24265" w:rsidP="005F76AD">
            <w:pPr>
              <w:rPr>
                <w:del w:id="11196" w:author="阿毛" w:date="2021-05-21T17:53:00Z"/>
                <w:rFonts w:ascii="標楷體" w:eastAsia="標楷體" w:hAnsi="標楷體"/>
              </w:rPr>
            </w:pPr>
          </w:p>
        </w:tc>
        <w:tc>
          <w:tcPr>
            <w:tcW w:w="299" w:type="pct"/>
          </w:tcPr>
          <w:p w14:paraId="73E64826" w14:textId="38DFEAF0" w:rsidR="00E24265" w:rsidRPr="00615D4B" w:rsidDel="00CB3FDD" w:rsidRDefault="00E24265" w:rsidP="005F76AD">
            <w:pPr>
              <w:rPr>
                <w:del w:id="11197" w:author="阿毛" w:date="2021-05-21T17:53:00Z"/>
                <w:rFonts w:ascii="標楷體" w:eastAsia="標楷體" w:hAnsi="標楷體"/>
              </w:rPr>
            </w:pPr>
          </w:p>
        </w:tc>
        <w:tc>
          <w:tcPr>
            <w:tcW w:w="1643" w:type="pct"/>
          </w:tcPr>
          <w:p w14:paraId="646ADF1A" w14:textId="0144C552" w:rsidR="00E24265" w:rsidRPr="00615D4B" w:rsidDel="00CB3FDD" w:rsidRDefault="00E24265" w:rsidP="005F76AD">
            <w:pPr>
              <w:rPr>
                <w:del w:id="11198" w:author="阿毛" w:date="2021-05-21T17:53:00Z"/>
                <w:rFonts w:ascii="標楷體" w:eastAsia="標楷體" w:hAnsi="標楷體"/>
              </w:rPr>
            </w:pPr>
          </w:p>
        </w:tc>
      </w:tr>
      <w:tr w:rsidR="00E24265" w:rsidRPr="00615D4B" w:rsidDel="00CB3FDD" w14:paraId="7C356665" w14:textId="3587B5BD" w:rsidTr="005F76AD">
        <w:trPr>
          <w:trHeight w:val="291"/>
          <w:jc w:val="center"/>
          <w:del w:id="11199" w:author="阿毛" w:date="2021-05-21T17:53:00Z"/>
        </w:trPr>
        <w:tc>
          <w:tcPr>
            <w:tcW w:w="219" w:type="pct"/>
          </w:tcPr>
          <w:p w14:paraId="0CE232E2" w14:textId="658DB661" w:rsidR="00E24265" w:rsidRPr="00D6003A" w:rsidDel="00CB3FDD" w:rsidRDefault="00E24265" w:rsidP="005F76AD">
            <w:pPr>
              <w:pStyle w:val="af9"/>
              <w:numPr>
                <w:ilvl w:val="0"/>
                <w:numId w:val="37"/>
              </w:numPr>
              <w:ind w:leftChars="0"/>
              <w:rPr>
                <w:del w:id="11200" w:author="阿毛" w:date="2021-05-21T17:53:00Z"/>
                <w:rFonts w:ascii="標楷體" w:eastAsia="標楷體" w:hAnsi="標楷體"/>
              </w:rPr>
            </w:pPr>
          </w:p>
        </w:tc>
        <w:tc>
          <w:tcPr>
            <w:tcW w:w="756" w:type="pct"/>
          </w:tcPr>
          <w:p w14:paraId="5CC6C577" w14:textId="2B8A401A" w:rsidR="00E24265" w:rsidRPr="00615D4B" w:rsidDel="00CB3FDD" w:rsidRDefault="00E24265" w:rsidP="005F76AD">
            <w:pPr>
              <w:rPr>
                <w:del w:id="11201" w:author="阿毛" w:date="2021-05-21T17:53:00Z"/>
                <w:rFonts w:ascii="標楷體" w:eastAsia="標楷體" w:hAnsi="標楷體"/>
              </w:rPr>
            </w:pPr>
            <w:del w:id="11202" w:author="阿毛" w:date="2021-05-21T17:53:00Z">
              <w:r w:rsidRPr="00F4452F" w:rsidDel="00CB3FDD">
                <w:rPr>
                  <w:rFonts w:ascii="標楷體" w:eastAsia="標楷體" w:hAnsi="標楷體" w:hint="eastAsia"/>
                </w:rPr>
                <w:delText>信用卡債務簽約總金額</w:delText>
              </w:r>
            </w:del>
          </w:p>
        </w:tc>
        <w:tc>
          <w:tcPr>
            <w:tcW w:w="624" w:type="pct"/>
          </w:tcPr>
          <w:p w14:paraId="50925D5E" w14:textId="71C9EBE0" w:rsidR="00E24265" w:rsidRPr="00615D4B" w:rsidDel="00CB3FDD" w:rsidRDefault="00E24265" w:rsidP="005F76AD">
            <w:pPr>
              <w:rPr>
                <w:del w:id="11203" w:author="阿毛" w:date="2021-05-21T17:53:00Z"/>
                <w:rFonts w:ascii="標楷體" w:eastAsia="標楷體" w:hAnsi="標楷體"/>
              </w:rPr>
            </w:pPr>
          </w:p>
        </w:tc>
        <w:tc>
          <w:tcPr>
            <w:tcW w:w="624" w:type="pct"/>
          </w:tcPr>
          <w:p w14:paraId="1A14B1A6" w14:textId="6A6AE6AF" w:rsidR="00E24265" w:rsidRPr="00615D4B" w:rsidDel="00CB3FDD" w:rsidRDefault="00E24265" w:rsidP="005F76AD">
            <w:pPr>
              <w:rPr>
                <w:del w:id="11204" w:author="阿毛" w:date="2021-05-21T17:53:00Z"/>
                <w:rFonts w:ascii="標楷體" w:eastAsia="標楷體" w:hAnsi="標楷體"/>
              </w:rPr>
            </w:pPr>
          </w:p>
        </w:tc>
        <w:tc>
          <w:tcPr>
            <w:tcW w:w="537" w:type="pct"/>
          </w:tcPr>
          <w:p w14:paraId="26EFE042" w14:textId="2220C096" w:rsidR="00E24265" w:rsidRPr="00615D4B" w:rsidDel="00CB3FDD" w:rsidRDefault="00E24265" w:rsidP="005F76AD">
            <w:pPr>
              <w:rPr>
                <w:del w:id="11205" w:author="阿毛" w:date="2021-05-21T17:53:00Z"/>
                <w:rFonts w:ascii="標楷體" w:eastAsia="標楷體" w:hAnsi="標楷體"/>
              </w:rPr>
            </w:pPr>
          </w:p>
        </w:tc>
        <w:tc>
          <w:tcPr>
            <w:tcW w:w="299" w:type="pct"/>
          </w:tcPr>
          <w:p w14:paraId="5B7B0B3B" w14:textId="5D88FB61" w:rsidR="00E24265" w:rsidRPr="00615D4B" w:rsidDel="00CB3FDD" w:rsidRDefault="00E24265" w:rsidP="005F76AD">
            <w:pPr>
              <w:rPr>
                <w:del w:id="11206" w:author="阿毛" w:date="2021-05-21T17:53:00Z"/>
                <w:rFonts w:ascii="標楷體" w:eastAsia="標楷體" w:hAnsi="標楷體"/>
              </w:rPr>
            </w:pPr>
          </w:p>
        </w:tc>
        <w:tc>
          <w:tcPr>
            <w:tcW w:w="299" w:type="pct"/>
          </w:tcPr>
          <w:p w14:paraId="1A6ACCAC" w14:textId="6B209D9D" w:rsidR="00E24265" w:rsidRPr="00615D4B" w:rsidDel="00CB3FDD" w:rsidRDefault="00E24265" w:rsidP="005F76AD">
            <w:pPr>
              <w:rPr>
                <w:del w:id="11207" w:author="阿毛" w:date="2021-05-21T17:53:00Z"/>
                <w:rFonts w:ascii="標楷體" w:eastAsia="標楷體" w:hAnsi="標楷體"/>
              </w:rPr>
            </w:pPr>
          </w:p>
        </w:tc>
        <w:tc>
          <w:tcPr>
            <w:tcW w:w="1643" w:type="pct"/>
          </w:tcPr>
          <w:p w14:paraId="0E3AAE17" w14:textId="5D4B8705" w:rsidR="00E24265" w:rsidRPr="00615D4B" w:rsidDel="00CB3FDD" w:rsidRDefault="00E24265" w:rsidP="005F76AD">
            <w:pPr>
              <w:rPr>
                <w:del w:id="11208" w:author="阿毛" w:date="2021-05-21T17:53:00Z"/>
                <w:rFonts w:ascii="標楷體" w:eastAsia="標楷體" w:hAnsi="標楷體"/>
              </w:rPr>
            </w:pPr>
          </w:p>
        </w:tc>
      </w:tr>
      <w:tr w:rsidR="00E24265" w:rsidRPr="00615D4B" w:rsidDel="00CB3FDD" w14:paraId="44EC8119" w14:textId="37B39ED7" w:rsidTr="005F76AD">
        <w:trPr>
          <w:trHeight w:val="291"/>
          <w:jc w:val="center"/>
          <w:del w:id="11209" w:author="阿毛" w:date="2021-05-21T17:53:00Z"/>
        </w:trPr>
        <w:tc>
          <w:tcPr>
            <w:tcW w:w="219" w:type="pct"/>
          </w:tcPr>
          <w:p w14:paraId="27A619D1" w14:textId="3253F538" w:rsidR="00E24265" w:rsidRPr="00D6003A" w:rsidDel="00CB3FDD" w:rsidRDefault="00E24265" w:rsidP="005F76AD">
            <w:pPr>
              <w:pStyle w:val="af9"/>
              <w:numPr>
                <w:ilvl w:val="0"/>
                <w:numId w:val="37"/>
              </w:numPr>
              <w:ind w:leftChars="0"/>
              <w:rPr>
                <w:del w:id="11210" w:author="阿毛" w:date="2021-05-21T17:53:00Z"/>
                <w:rFonts w:ascii="標楷體" w:eastAsia="標楷體" w:hAnsi="標楷體"/>
              </w:rPr>
            </w:pPr>
          </w:p>
        </w:tc>
        <w:tc>
          <w:tcPr>
            <w:tcW w:w="756" w:type="pct"/>
          </w:tcPr>
          <w:p w14:paraId="2A393AC6" w14:textId="161E5B35" w:rsidR="00E24265" w:rsidRPr="00615D4B" w:rsidDel="00CB3FDD" w:rsidRDefault="00E24265" w:rsidP="005F76AD">
            <w:pPr>
              <w:rPr>
                <w:del w:id="11211" w:author="阿毛" w:date="2021-05-21T17:53:00Z"/>
                <w:rFonts w:ascii="標楷體" w:eastAsia="標楷體" w:hAnsi="標楷體"/>
              </w:rPr>
            </w:pPr>
            <w:del w:id="11212" w:author="阿毛" w:date="2021-05-21T17:53:00Z">
              <w:r w:rsidRPr="00F4452F" w:rsidDel="00CB3FDD">
                <w:rPr>
                  <w:rFonts w:ascii="標楷體" w:eastAsia="標楷體" w:hAnsi="標楷體" w:hint="eastAsia"/>
                </w:rPr>
                <w:delText>依民法第323條計算之信用卡債務總金額</w:delText>
              </w:r>
            </w:del>
          </w:p>
        </w:tc>
        <w:tc>
          <w:tcPr>
            <w:tcW w:w="624" w:type="pct"/>
          </w:tcPr>
          <w:p w14:paraId="70907B38" w14:textId="259DC005" w:rsidR="00E24265" w:rsidRPr="00615D4B" w:rsidDel="00CB3FDD" w:rsidRDefault="00E24265" w:rsidP="005F76AD">
            <w:pPr>
              <w:rPr>
                <w:del w:id="11213" w:author="阿毛" w:date="2021-05-21T17:53:00Z"/>
                <w:rFonts w:ascii="標楷體" w:eastAsia="標楷體" w:hAnsi="標楷體"/>
              </w:rPr>
            </w:pPr>
          </w:p>
        </w:tc>
        <w:tc>
          <w:tcPr>
            <w:tcW w:w="624" w:type="pct"/>
          </w:tcPr>
          <w:p w14:paraId="71D40382" w14:textId="2FDC4966" w:rsidR="00E24265" w:rsidRPr="00615D4B" w:rsidDel="00CB3FDD" w:rsidRDefault="00E24265" w:rsidP="005F76AD">
            <w:pPr>
              <w:rPr>
                <w:del w:id="11214" w:author="阿毛" w:date="2021-05-21T17:53:00Z"/>
                <w:rFonts w:ascii="標楷體" w:eastAsia="標楷體" w:hAnsi="標楷體"/>
              </w:rPr>
            </w:pPr>
          </w:p>
        </w:tc>
        <w:tc>
          <w:tcPr>
            <w:tcW w:w="537" w:type="pct"/>
          </w:tcPr>
          <w:p w14:paraId="6D978F48" w14:textId="30F88FC5" w:rsidR="00E24265" w:rsidRPr="00615D4B" w:rsidDel="00CB3FDD" w:rsidRDefault="00E24265" w:rsidP="005F76AD">
            <w:pPr>
              <w:rPr>
                <w:del w:id="11215" w:author="阿毛" w:date="2021-05-21T17:53:00Z"/>
                <w:rFonts w:ascii="標楷體" w:eastAsia="標楷體" w:hAnsi="標楷體"/>
              </w:rPr>
            </w:pPr>
          </w:p>
        </w:tc>
        <w:tc>
          <w:tcPr>
            <w:tcW w:w="299" w:type="pct"/>
          </w:tcPr>
          <w:p w14:paraId="6A609D23" w14:textId="4AB03781" w:rsidR="00E24265" w:rsidRPr="00615D4B" w:rsidDel="00CB3FDD" w:rsidRDefault="00E24265" w:rsidP="005F76AD">
            <w:pPr>
              <w:rPr>
                <w:del w:id="11216" w:author="阿毛" w:date="2021-05-21T17:53:00Z"/>
                <w:rFonts w:ascii="標楷體" w:eastAsia="標楷體" w:hAnsi="標楷體"/>
              </w:rPr>
            </w:pPr>
          </w:p>
        </w:tc>
        <w:tc>
          <w:tcPr>
            <w:tcW w:w="299" w:type="pct"/>
          </w:tcPr>
          <w:p w14:paraId="17793BC8" w14:textId="654E3FE1" w:rsidR="00E24265" w:rsidRPr="00615D4B" w:rsidDel="00CB3FDD" w:rsidRDefault="00E24265" w:rsidP="005F76AD">
            <w:pPr>
              <w:rPr>
                <w:del w:id="11217" w:author="阿毛" w:date="2021-05-21T17:53:00Z"/>
                <w:rFonts w:ascii="標楷體" w:eastAsia="標楷體" w:hAnsi="標楷體"/>
              </w:rPr>
            </w:pPr>
          </w:p>
        </w:tc>
        <w:tc>
          <w:tcPr>
            <w:tcW w:w="1643" w:type="pct"/>
          </w:tcPr>
          <w:p w14:paraId="20F728FF" w14:textId="05F589C9" w:rsidR="00E24265" w:rsidRPr="00615D4B" w:rsidDel="00CB3FDD" w:rsidRDefault="00E24265" w:rsidP="005F76AD">
            <w:pPr>
              <w:rPr>
                <w:del w:id="11218" w:author="阿毛" w:date="2021-05-21T17:53:00Z"/>
                <w:rFonts w:ascii="標楷體" w:eastAsia="標楷體" w:hAnsi="標楷體"/>
              </w:rPr>
            </w:pPr>
          </w:p>
        </w:tc>
      </w:tr>
      <w:tr w:rsidR="00E24265" w:rsidRPr="00615D4B" w:rsidDel="00CB3FDD" w14:paraId="2F0A03EB" w14:textId="0231BC89" w:rsidTr="005F76AD">
        <w:trPr>
          <w:trHeight w:val="291"/>
          <w:jc w:val="center"/>
          <w:del w:id="11219" w:author="阿毛" w:date="2021-05-21T17:53:00Z"/>
        </w:trPr>
        <w:tc>
          <w:tcPr>
            <w:tcW w:w="219" w:type="pct"/>
          </w:tcPr>
          <w:p w14:paraId="40217A58" w14:textId="00E16824" w:rsidR="00E24265" w:rsidRPr="00D6003A" w:rsidDel="00CB3FDD" w:rsidRDefault="00E24265" w:rsidP="005F76AD">
            <w:pPr>
              <w:pStyle w:val="af9"/>
              <w:numPr>
                <w:ilvl w:val="0"/>
                <w:numId w:val="37"/>
              </w:numPr>
              <w:ind w:leftChars="0"/>
              <w:rPr>
                <w:del w:id="11220" w:author="阿毛" w:date="2021-05-21T17:53:00Z"/>
                <w:rFonts w:ascii="標楷體" w:eastAsia="標楷體" w:hAnsi="標楷體"/>
              </w:rPr>
            </w:pPr>
          </w:p>
        </w:tc>
        <w:tc>
          <w:tcPr>
            <w:tcW w:w="756" w:type="pct"/>
          </w:tcPr>
          <w:p w14:paraId="5F5F48C6" w14:textId="4FEE1CF4" w:rsidR="00E24265" w:rsidRPr="00615D4B" w:rsidDel="00CB3FDD" w:rsidRDefault="00E24265" w:rsidP="005F76AD">
            <w:pPr>
              <w:rPr>
                <w:del w:id="11221" w:author="阿毛" w:date="2021-05-21T17:53:00Z"/>
                <w:rFonts w:ascii="標楷體" w:eastAsia="標楷體" w:hAnsi="標楷體"/>
              </w:rPr>
            </w:pPr>
            <w:del w:id="11222" w:author="阿毛" w:date="2021-05-21T17:53:00Z">
              <w:r w:rsidRPr="00F4452F" w:rsidDel="00CB3FDD">
                <w:rPr>
                  <w:rFonts w:ascii="標楷體" w:eastAsia="標楷體" w:hAnsi="標楷體" w:hint="eastAsia"/>
                </w:rPr>
                <w:delText>簽約總債務金額</w:delText>
              </w:r>
            </w:del>
          </w:p>
        </w:tc>
        <w:tc>
          <w:tcPr>
            <w:tcW w:w="624" w:type="pct"/>
          </w:tcPr>
          <w:p w14:paraId="6577C6B8" w14:textId="7CD99401" w:rsidR="00E24265" w:rsidRPr="00615D4B" w:rsidDel="00CB3FDD" w:rsidRDefault="00E24265" w:rsidP="005F76AD">
            <w:pPr>
              <w:rPr>
                <w:del w:id="11223" w:author="阿毛" w:date="2021-05-21T17:53:00Z"/>
                <w:rFonts w:ascii="標楷體" w:eastAsia="標楷體" w:hAnsi="標楷體"/>
              </w:rPr>
            </w:pPr>
          </w:p>
        </w:tc>
        <w:tc>
          <w:tcPr>
            <w:tcW w:w="624" w:type="pct"/>
          </w:tcPr>
          <w:p w14:paraId="3F0F652C" w14:textId="420FE2A0" w:rsidR="00E24265" w:rsidRPr="00615D4B" w:rsidDel="00CB3FDD" w:rsidRDefault="00E24265" w:rsidP="005F76AD">
            <w:pPr>
              <w:rPr>
                <w:del w:id="11224" w:author="阿毛" w:date="2021-05-21T17:53:00Z"/>
                <w:rFonts w:ascii="標楷體" w:eastAsia="標楷體" w:hAnsi="標楷體"/>
              </w:rPr>
            </w:pPr>
          </w:p>
        </w:tc>
        <w:tc>
          <w:tcPr>
            <w:tcW w:w="537" w:type="pct"/>
          </w:tcPr>
          <w:p w14:paraId="4CA92B24" w14:textId="7675DC21" w:rsidR="00E24265" w:rsidRPr="00615D4B" w:rsidDel="00CB3FDD" w:rsidRDefault="00E24265" w:rsidP="005F76AD">
            <w:pPr>
              <w:rPr>
                <w:del w:id="11225" w:author="阿毛" w:date="2021-05-21T17:53:00Z"/>
                <w:rFonts w:ascii="標楷體" w:eastAsia="標楷體" w:hAnsi="標楷體"/>
              </w:rPr>
            </w:pPr>
          </w:p>
        </w:tc>
        <w:tc>
          <w:tcPr>
            <w:tcW w:w="299" w:type="pct"/>
          </w:tcPr>
          <w:p w14:paraId="10E8DBF9" w14:textId="228ACD2F" w:rsidR="00E24265" w:rsidRPr="00615D4B" w:rsidDel="00CB3FDD" w:rsidRDefault="00E24265" w:rsidP="005F76AD">
            <w:pPr>
              <w:rPr>
                <w:del w:id="11226" w:author="阿毛" w:date="2021-05-21T17:53:00Z"/>
                <w:rFonts w:ascii="標楷體" w:eastAsia="標楷體" w:hAnsi="標楷體"/>
              </w:rPr>
            </w:pPr>
          </w:p>
        </w:tc>
        <w:tc>
          <w:tcPr>
            <w:tcW w:w="299" w:type="pct"/>
          </w:tcPr>
          <w:p w14:paraId="504B9568" w14:textId="41EE4CD4" w:rsidR="00E24265" w:rsidRPr="00615D4B" w:rsidDel="00CB3FDD" w:rsidRDefault="00E24265" w:rsidP="005F76AD">
            <w:pPr>
              <w:rPr>
                <w:del w:id="11227" w:author="阿毛" w:date="2021-05-21T17:53:00Z"/>
                <w:rFonts w:ascii="標楷體" w:eastAsia="標楷體" w:hAnsi="標楷體"/>
              </w:rPr>
            </w:pPr>
          </w:p>
        </w:tc>
        <w:tc>
          <w:tcPr>
            <w:tcW w:w="1643" w:type="pct"/>
          </w:tcPr>
          <w:p w14:paraId="7EAF883A" w14:textId="6E06492A" w:rsidR="00E24265" w:rsidRPr="00615D4B" w:rsidDel="00CB3FDD" w:rsidRDefault="00E24265" w:rsidP="005F76AD">
            <w:pPr>
              <w:rPr>
                <w:del w:id="11228" w:author="阿毛" w:date="2021-05-21T17:53:00Z"/>
                <w:rFonts w:ascii="標楷體" w:eastAsia="標楷體" w:hAnsi="標楷體"/>
              </w:rPr>
            </w:pPr>
          </w:p>
        </w:tc>
      </w:tr>
      <w:tr w:rsidR="00E24265" w:rsidRPr="00615D4B" w:rsidDel="00CB3FDD" w14:paraId="0A9A43D5" w14:textId="15E75EF3" w:rsidTr="005F76AD">
        <w:trPr>
          <w:trHeight w:val="291"/>
          <w:jc w:val="center"/>
          <w:del w:id="11229" w:author="阿毛" w:date="2021-05-21T17:53:00Z"/>
        </w:trPr>
        <w:tc>
          <w:tcPr>
            <w:tcW w:w="219" w:type="pct"/>
          </w:tcPr>
          <w:p w14:paraId="2E45291C" w14:textId="491A7304" w:rsidR="00E24265" w:rsidRPr="00D6003A" w:rsidDel="00CB3FDD" w:rsidRDefault="00E24265" w:rsidP="005F76AD">
            <w:pPr>
              <w:pStyle w:val="af9"/>
              <w:numPr>
                <w:ilvl w:val="0"/>
                <w:numId w:val="37"/>
              </w:numPr>
              <w:ind w:leftChars="0"/>
              <w:rPr>
                <w:del w:id="11230" w:author="阿毛" w:date="2021-05-21T17:53:00Z"/>
                <w:rFonts w:ascii="標楷體" w:eastAsia="標楷體" w:hAnsi="標楷體"/>
              </w:rPr>
            </w:pPr>
          </w:p>
        </w:tc>
        <w:tc>
          <w:tcPr>
            <w:tcW w:w="756" w:type="pct"/>
          </w:tcPr>
          <w:p w14:paraId="2E46EFBD" w14:textId="2B94E8F0" w:rsidR="00E24265" w:rsidRPr="00615D4B" w:rsidDel="00CB3FDD" w:rsidRDefault="00E24265" w:rsidP="005F76AD">
            <w:pPr>
              <w:rPr>
                <w:del w:id="11231" w:author="阿毛" w:date="2021-05-21T17:53:00Z"/>
                <w:rFonts w:ascii="標楷體" w:eastAsia="標楷體" w:hAnsi="標楷體"/>
              </w:rPr>
            </w:pPr>
            <w:del w:id="11232" w:author="阿毛" w:date="2021-05-21T17:53:00Z">
              <w:r w:rsidRPr="00F4452F" w:rsidDel="00CB3FDD">
                <w:rPr>
                  <w:rFonts w:ascii="標楷體" w:eastAsia="標楷體" w:hAnsi="標楷體" w:hint="eastAsia"/>
                </w:rPr>
                <w:delText>依民法第323條計算之債務總金額</w:delText>
              </w:r>
            </w:del>
          </w:p>
        </w:tc>
        <w:tc>
          <w:tcPr>
            <w:tcW w:w="624" w:type="pct"/>
          </w:tcPr>
          <w:p w14:paraId="7267F3F5" w14:textId="0AB90BD8" w:rsidR="00E24265" w:rsidRPr="00615D4B" w:rsidDel="00CB3FDD" w:rsidRDefault="00E24265" w:rsidP="005F76AD">
            <w:pPr>
              <w:rPr>
                <w:del w:id="11233" w:author="阿毛" w:date="2021-05-21T17:53:00Z"/>
                <w:rFonts w:ascii="標楷體" w:eastAsia="標楷體" w:hAnsi="標楷體"/>
              </w:rPr>
            </w:pPr>
          </w:p>
        </w:tc>
        <w:tc>
          <w:tcPr>
            <w:tcW w:w="624" w:type="pct"/>
          </w:tcPr>
          <w:p w14:paraId="1906F717" w14:textId="780809F9" w:rsidR="00E24265" w:rsidRPr="00615D4B" w:rsidDel="00CB3FDD" w:rsidRDefault="00E24265" w:rsidP="005F76AD">
            <w:pPr>
              <w:rPr>
                <w:del w:id="11234" w:author="阿毛" w:date="2021-05-21T17:53:00Z"/>
                <w:rFonts w:ascii="標楷體" w:eastAsia="標楷體" w:hAnsi="標楷體"/>
              </w:rPr>
            </w:pPr>
          </w:p>
        </w:tc>
        <w:tc>
          <w:tcPr>
            <w:tcW w:w="537" w:type="pct"/>
          </w:tcPr>
          <w:p w14:paraId="3B41F536" w14:textId="6773919C" w:rsidR="00E24265" w:rsidRPr="00615D4B" w:rsidDel="00CB3FDD" w:rsidRDefault="00E24265" w:rsidP="005F76AD">
            <w:pPr>
              <w:rPr>
                <w:del w:id="11235" w:author="阿毛" w:date="2021-05-21T17:53:00Z"/>
                <w:rFonts w:ascii="標楷體" w:eastAsia="標楷體" w:hAnsi="標楷體"/>
              </w:rPr>
            </w:pPr>
          </w:p>
        </w:tc>
        <w:tc>
          <w:tcPr>
            <w:tcW w:w="299" w:type="pct"/>
          </w:tcPr>
          <w:p w14:paraId="6C68F9DF" w14:textId="57A60D20" w:rsidR="00E24265" w:rsidRPr="00615D4B" w:rsidDel="00CB3FDD" w:rsidRDefault="00E24265" w:rsidP="005F76AD">
            <w:pPr>
              <w:rPr>
                <w:del w:id="11236" w:author="阿毛" w:date="2021-05-21T17:53:00Z"/>
                <w:rFonts w:ascii="標楷體" w:eastAsia="標楷體" w:hAnsi="標楷體"/>
              </w:rPr>
            </w:pPr>
          </w:p>
        </w:tc>
        <w:tc>
          <w:tcPr>
            <w:tcW w:w="299" w:type="pct"/>
          </w:tcPr>
          <w:p w14:paraId="1246D760" w14:textId="18525D58" w:rsidR="00E24265" w:rsidRPr="00615D4B" w:rsidDel="00CB3FDD" w:rsidRDefault="00E24265" w:rsidP="005F76AD">
            <w:pPr>
              <w:rPr>
                <w:del w:id="11237" w:author="阿毛" w:date="2021-05-21T17:53:00Z"/>
                <w:rFonts w:ascii="標楷體" w:eastAsia="標楷體" w:hAnsi="標楷體"/>
              </w:rPr>
            </w:pPr>
          </w:p>
        </w:tc>
        <w:tc>
          <w:tcPr>
            <w:tcW w:w="1643" w:type="pct"/>
          </w:tcPr>
          <w:p w14:paraId="42C13EFD" w14:textId="2AD3AED8" w:rsidR="00E24265" w:rsidRPr="00615D4B" w:rsidDel="00CB3FDD" w:rsidRDefault="00E24265" w:rsidP="005F76AD">
            <w:pPr>
              <w:rPr>
                <w:del w:id="11238" w:author="阿毛" w:date="2021-05-21T17:53:00Z"/>
                <w:rFonts w:ascii="標楷體" w:eastAsia="標楷體" w:hAnsi="標楷體"/>
              </w:rPr>
            </w:pPr>
          </w:p>
        </w:tc>
      </w:tr>
      <w:tr w:rsidR="00E24265" w:rsidRPr="00615D4B" w:rsidDel="00CB3FDD" w14:paraId="21AA3DDF" w14:textId="15230023" w:rsidTr="005F76AD">
        <w:trPr>
          <w:trHeight w:val="291"/>
          <w:jc w:val="center"/>
          <w:del w:id="11239" w:author="阿毛" w:date="2021-05-21T17:53:00Z"/>
        </w:trPr>
        <w:tc>
          <w:tcPr>
            <w:tcW w:w="219" w:type="pct"/>
          </w:tcPr>
          <w:p w14:paraId="5B2906A3" w14:textId="683258E1" w:rsidR="00E24265" w:rsidRPr="00D6003A" w:rsidDel="00CB3FDD" w:rsidRDefault="00E24265" w:rsidP="005F76AD">
            <w:pPr>
              <w:pStyle w:val="af9"/>
              <w:numPr>
                <w:ilvl w:val="0"/>
                <w:numId w:val="37"/>
              </w:numPr>
              <w:ind w:leftChars="0"/>
              <w:rPr>
                <w:del w:id="11240" w:author="阿毛" w:date="2021-05-21T17:53:00Z"/>
                <w:rFonts w:ascii="標楷體" w:eastAsia="標楷體" w:hAnsi="標楷體"/>
              </w:rPr>
            </w:pPr>
          </w:p>
        </w:tc>
        <w:tc>
          <w:tcPr>
            <w:tcW w:w="756" w:type="pct"/>
          </w:tcPr>
          <w:p w14:paraId="4FF08743" w14:textId="0CE0E194" w:rsidR="00E24265" w:rsidRPr="00615D4B" w:rsidDel="00CB3FDD" w:rsidRDefault="00E24265" w:rsidP="005F76AD">
            <w:pPr>
              <w:rPr>
                <w:del w:id="11241" w:author="阿毛" w:date="2021-05-21T17:53:00Z"/>
                <w:rFonts w:ascii="標楷體" w:eastAsia="標楷體" w:hAnsi="標楷體"/>
              </w:rPr>
            </w:pPr>
            <w:del w:id="11242" w:author="阿毛" w:date="2021-05-21T17:53:00Z">
              <w:r w:rsidRPr="00F4452F" w:rsidDel="00CB3FDD">
                <w:rPr>
                  <w:rFonts w:ascii="標楷體" w:eastAsia="標楷體" w:hAnsi="標楷體" w:hint="eastAsia"/>
                </w:rPr>
                <w:delText>面談日期</w:delText>
              </w:r>
            </w:del>
          </w:p>
        </w:tc>
        <w:tc>
          <w:tcPr>
            <w:tcW w:w="624" w:type="pct"/>
          </w:tcPr>
          <w:p w14:paraId="5981EC55" w14:textId="2A3AAFA0" w:rsidR="00E24265" w:rsidRPr="00615D4B" w:rsidDel="00CB3FDD" w:rsidRDefault="00E24265" w:rsidP="005F76AD">
            <w:pPr>
              <w:rPr>
                <w:del w:id="11243" w:author="阿毛" w:date="2021-05-21T17:53:00Z"/>
                <w:rFonts w:ascii="標楷體" w:eastAsia="標楷體" w:hAnsi="標楷體"/>
              </w:rPr>
            </w:pPr>
          </w:p>
        </w:tc>
        <w:tc>
          <w:tcPr>
            <w:tcW w:w="624" w:type="pct"/>
          </w:tcPr>
          <w:p w14:paraId="68544E4C" w14:textId="28706432" w:rsidR="00E24265" w:rsidRPr="00615D4B" w:rsidDel="00CB3FDD" w:rsidRDefault="00E24265" w:rsidP="005F76AD">
            <w:pPr>
              <w:rPr>
                <w:del w:id="11244" w:author="阿毛" w:date="2021-05-21T17:53:00Z"/>
                <w:rFonts w:ascii="標楷體" w:eastAsia="標楷體" w:hAnsi="標楷體"/>
              </w:rPr>
            </w:pPr>
          </w:p>
        </w:tc>
        <w:tc>
          <w:tcPr>
            <w:tcW w:w="537" w:type="pct"/>
          </w:tcPr>
          <w:p w14:paraId="054C9626" w14:textId="7AC0882F" w:rsidR="00E24265" w:rsidRPr="00615D4B" w:rsidDel="00CB3FDD" w:rsidRDefault="00E24265" w:rsidP="005F76AD">
            <w:pPr>
              <w:rPr>
                <w:del w:id="11245" w:author="阿毛" w:date="2021-05-21T17:53:00Z"/>
                <w:rFonts w:ascii="標楷體" w:eastAsia="標楷體" w:hAnsi="標楷體"/>
              </w:rPr>
            </w:pPr>
          </w:p>
        </w:tc>
        <w:tc>
          <w:tcPr>
            <w:tcW w:w="299" w:type="pct"/>
          </w:tcPr>
          <w:p w14:paraId="6628EFCB" w14:textId="473571DA" w:rsidR="00E24265" w:rsidRPr="00615D4B" w:rsidDel="00CB3FDD" w:rsidRDefault="00E24265" w:rsidP="005F76AD">
            <w:pPr>
              <w:rPr>
                <w:del w:id="11246" w:author="阿毛" w:date="2021-05-21T17:53:00Z"/>
                <w:rFonts w:ascii="標楷體" w:eastAsia="標楷體" w:hAnsi="標楷體"/>
              </w:rPr>
            </w:pPr>
          </w:p>
        </w:tc>
        <w:tc>
          <w:tcPr>
            <w:tcW w:w="299" w:type="pct"/>
          </w:tcPr>
          <w:p w14:paraId="4B841D3B" w14:textId="685D9EEB" w:rsidR="00E24265" w:rsidRPr="00615D4B" w:rsidDel="00CB3FDD" w:rsidRDefault="00E24265" w:rsidP="005F76AD">
            <w:pPr>
              <w:rPr>
                <w:del w:id="11247" w:author="阿毛" w:date="2021-05-21T17:53:00Z"/>
                <w:rFonts w:ascii="標楷體" w:eastAsia="標楷體" w:hAnsi="標楷體"/>
              </w:rPr>
            </w:pPr>
          </w:p>
        </w:tc>
        <w:tc>
          <w:tcPr>
            <w:tcW w:w="1643" w:type="pct"/>
          </w:tcPr>
          <w:p w14:paraId="26623C26" w14:textId="6AA69EB2" w:rsidR="00E24265" w:rsidRPr="00615D4B" w:rsidDel="00CB3FDD" w:rsidRDefault="00E24265" w:rsidP="005F76AD">
            <w:pPr>
              <w:rPr>
                <w:del w:id="11248" w:author="阿毛" w:date="2021-05-21T17:53:00Z"/>
                <w:rFonts w:ascii="標楷體" w:eastAsia="標楷體" w:hAnsi="標楷體"/>
              </w:rPr>
            </w:pPr>
          </w:p>
        </w:tc>
      </w:tr>
      <w:tr w:rsidR="00E24265" w:rsidRPr="00615D4B" w:rsidDel="00CB3FDD" w14:paraId="566FB4D9" w14:textId="3BA98348" w:rsidTr="005F76AD">
        <w:trPr>
          <w:trHeight w:val="291"/>
          <w:jc w:val="center"/>
          <w:del w:id="11249" w:author="阿毛" w:date="2021-05-21T17:53:00Z"/>
        </w:trPr>
        <w:tc>
          <w:tcPr>
            <w:tcW w:w="219" w:type="pct"/>
          </w:tcPr>
          <w:p w14:paraId="1B14531B" w14:textId="7AC900A6" w:rsidR="00E24265" w:rsidRPr="00D6003A" w:rsidDel="00CB3FDD" w:rsidRDefault="00E24265" w:rsidP="005F76AD">
            <w:pPr>
              <w:pStyle w:val="af9"/>
              <w:numPr>
                <w:ilvl w:val="0"/>
                <w:numId w:val="37"/>
              </w:numPr>
              <w:ind w:leftChars="0"/>
              <w:rPr>
                <w:del w:id="11250" w:author="阿毛" w:date="2021-05-21T17:53:00Z"/>
                <w:rFonts w:ascii="標楷體" w:eastAsia="標楷體" w:hAnsi="標楷體"/>
              </w:rPr>
            </w:pPr>
          </w:p>
        </w:tc>
        <w:tc>
          <w:tcPr>
            <w:tcW w:w="756" w:type="pct"/>
          </w:tcPr>
          <w:p w14:paraId="75C4E409" w14:textId="630DB751" w:rsidR="00E24265" w:rsidRPr="00615D4B" w:rsidDel="00CB3FDD" w:rsidRDefault="00E24265" w:rsidP="005F76AD">
            <w:pPr>
              <w:rPr>
                <w:del w:id="11251" w:author="阿毛" w:date="2021-05-21T17:53:00Z"/>
                <w:rFonts w:ascii="標楷體" w:eastAsia="標楷體" w:hAnsi="標楷體"/>
              </w:rPr>
            </w:pPr>
            <w:del w:id="11252" w:author="阿毛" w:date="2021-05-21T17:53:00Z">
              <w:r w:rsidRPr="00F4452F" w:rsidDel="00CB3FDD">
                <w:rPr>
                  <w:rFonts w:ascii="標楷體" w:eastAsia="標楷體" w:hAnsi="標楷體" w:hint="eastAsia"/>
                </w:rPr>
                <w:delText>協議完成日</w:delText>
              </w:r>
            </w:del>
          </w:p>
        </w:tc>
        <w:tc>
          <w:tcPr>
            <w:tcW w:w="624" w:type="pct"/>
          </w:tcPr>
          <w:p w14:paraId="1D6D1413" w14:textId="203E9590" w:rsidR="00E24265" w:rsidRPr="00615D4B" w:rsidDel="00CB3FDD" w:rsidRDefault="00E24265" w:rsidP="005F76AD">
            <w:pPr>
              <w:rPr>
                <w:del w:id="11253" w:author="阿毛" w:date="2021-05-21T17:53:00Z"/>
                <w:rFonts w:ascii="標楷體" w:eastAsia="標楷體" w:hAnsi="標楷體"/>
              </w:rPr>
            </w:pPr>
          </w:p>
        </w:tc>
        <w:tc>
          <w:tcPr>
            <w:tcW w:w="624" w:type="pct"/>
          </w:tcPr>
          <w:p w14:paraId="7CA7D878" w14:textId="1BFC87D0" w:rsidR="00E24265" w:rsidRPr="00615D4B" w:rsidDel="00CB3FDD" w:rsidRDefault="00E24265" w:rsidP="005F76AD">
            <w:pPr>
              <w:rPr>
                <w:del w:id="11254" w:author="阿毛" w:date="2021-05-21T17:53:00Z"/>
                <w:rFonts w:ascii="標楷體" w:eastAsia="標楷體" w:hAnsi="標楷體"/>
              </w:rPr>
            </w:pPr>
          </w:p>
        </w:tc>
        <w:tc>
          <w:tcPr>
            <w:tcW w:w="537" w:type="pct"/>
          </w:tcPr>
          <w:p w14:paraId="4E285CF1" w14:textId="41F2E984" w:rsidR="00E24265" w:rsidRPr="00615D4B" w:rsidDel="00CB3FDD" w:rsidRDefault="00E24265" w:rsidP="005F76AD">
            <w:pPr>
              <w:rPr>
                <w:del w:id="11255" w:author="阿毛" w:date="2021-05-21T17:53:00Z"/>
                <w:rFonts w:ascii="標楷體" w:eastAsia="標楷體" w:hAnsi="標楷體"/>
              </w:rPr>
            </w:pPr>
          </w:p>
        </w:tc>
        <w:tc>
          <w:tcPr>
            <w:tcW w:w="299" w:type="pct"/>
          </w:tcPr>
          <w:p w14:paraId="7D82725F" w14:textId="1EF53436" w:rsidR="00E24265" w:rsidRPr="00615D4B" w:rsidDel="00CB3FDD" w:rsidRDefault="00E24265" w:rsidP="005F76AD">
            <w:pPr>
              <w:rPr>
                <w:del w:id="11256" w:author="阿毛" w:date="2021-05-21T17:53:00Z"/>
                <w:rFonts w:ascii="標楷體" w:eastAsia="標楷體" w:hAnsi="標楷體"/>
              </w:rPr>
            </w:pPr>
          </w:p>
        </w:tc>
        <w:tc>
          <w:tcPr>
            <w:tcW w:w="299" w:type="pct"/>
          </w:tcPr>
          <w:p w14:paraId="106AAB23" w14:textId="3FE0CB7E" w:rsidR="00E24265" w:rsidRPr="00615D4B" w:rsidDel="00CB3FDD" w:rsidRDefault="00E24265" w:rsidP="005F76AD">
            <w:pPr>
              <w:rPr>
                <w:del w:id="11257" w:author="阿毛" w:date="2021-05-21T17:53:00Z"/>
                <w:rFonts w:ascii="標楷體" w:eastAsia="標楷體" w:hAnsi="標楷體"/>
              </w:rPr>
            </w:pPr>
          </w:p>
        </w:tc>
        <w:tc>
          <w:tcPr>
            <w:tcW w:w="1643" w:type="pct"/>
          </w:tcPr>
          <w:p w14:paraId="673424AB" w14:textId="2DEB6C61" w:rsidR="00E24265" w:rsidRPr="00615D4B" w:rsidDel="00CB3FDD" w:rsidRDefault="00E24265" w:rsidP="005F76AD">
            <w:pPr>
              <w:rPr>
                <w:del w:id="11258" w:author="阿毛" w:date="2021-05-21T17:53:00Z"/>
                <w:rFonts w:ascii="標楷體" w:eastAsia="標楷體" w:hAnsi="標楷體"/>
              </w:rPr>
            </w:pPr>
          </w:p>
        </w:tc>
      </w:tr>
      <w:tr w:rsidR="00E24265" w:rsidRPr="00615D4B" w:rsidDel="00CB3FDD" w14:paraId="298E40AF" w14:textId="5DCAE29B" w:rsidTr="005F76AD">
        <w:trPr>
          <w:trHeight w:val="291"/>
          <w:jc w:val="center"/>
          <w:del w:id="11259" w:author="阿毛" w:date="2021-05-21T17:53:00Z"/>
        </w:trPr>
        <w:tc>
          <w:tcPr>
            <w:tcW w:w="219" w:type="pct"/>
          </w:tcPr>
          <w:p w14:paraId="1679C4EC" w14:textId="711E23EA" w:rsidR="00E24265" w:rsidRPr="00D6003A" w:rsidDel="00CB3FDD" w:rsidRDefault="00E24265" w:rsidP="005F76AD">
            <w:pPr>
              <w:pStyle w:val="af9"/>
              <w:numPr>
                <w:ilvl w:val="0"/>
                <w:numId w:val="37"/>
              </w:numPr>
              <w:ind w:leftChars="0"/>
              <w:rPr>
                <w:del w:id="11260" w:author="阿毛" w:date="2021-05-21T17:53:00Z"/>
                <w:rFonts w:ascii="標楷體" w:eastAsia="標楷體" w:hAnsi="標楷體"/>
              </w:rPr>
            </w:pPr>
          </w:p>
        </w:tc>
        <w:tc>
          <w:tcPr>
            <w:tcW w:w="756" w:type="pct"/>
          </w:tcPr>
          <w:p w14:paraId="58844E46" w14:textId="4AA8BBEA" w:rsidR="00E24265" w:rsidRPr="00615D4B" w:rsidDel="00CB3FDD" w:rsidRDefault="00E24265" w:rsidP="005F76AD">
            <w:pPr>
              <w:rPr>
                <w:del w:id="11261" w:author="阿毛" w:date="2021-05-21T17:53:00Z"/>
                <w:rFonts w:ascii="標楷體" w:eastAsia="標楷體" w:hAnsi="標楷體"/>
              </w:rPr>
            </w:pPr>
            <w:del w:id="11262" w:author="阿毛" w:date="2021-05-21T17:53:00Z">
              <w:r w:rsidRPr="00F4452F" w:rsidDel="00CB3FDD">
                <w:rPr>
                  <w:rFonts w:ascii="標楷體" w:eastAsia="標楷體" w:hAnsi="標楷體" w:hint="eastAsia"/>
                </w:rPr>
                <w:delText>前置協商註記訊息揭露期限</w:delText>
              </w:r>
            </w:del>
          </w:p>
        </w:tc>
        <w:tc>
          <w:tcPr>
            <w:tcW w:w="624" w:type="pct"/>
          </w:tcPr>
          <w:p w14:paraId="66BBCAA3" w14:textId="463DDBDF" w:rsidR="00E24265" w:rsidRPr="00615D4B" w:rsidDel="00CB3FDD" w:rsidRDefault="00E24265" w:rsidP="005F76AD">
            <w:pPr>
              <w:rPr>
                <w:del w:id="11263" w:author="阿毛" w:date="2021-05-21T17:53:00Z"/>
                <w:rFonts w:ascii="標楷體" w:eastAsia="標楷體" w:hAnsi="標楷體"/>
              </w:rPr>
            </w:pPr>
          </w:p>
        </w:tc>
        <w:tc>
          <w:tcPr>
            <w:tcW w:w="624" w:type="pct"/>
          </w:tcPr>
          <w:p w14:paraId="4D59CF0B" w14:textId="4E28C803" w:rsidR="00E24265" w:rsidRPr="00615D4B" w:rsidDel="00CB3FDD" w:rsidRDefault="00E24265" w:rsidP="005F76AD">
            <w:pPr>
              <w:rPr>
                <w:del w:id="11264" w:author="阿毛" w:date="2021-05-21T17:53:00Z"/>
                <w:rFonts w:ascii="標楷體" w:eastAsia="標楷體" w:hAnsi="標楷體"/>
              </w:rPr>
            </w:pPr>
          </w:p>
        </w:tc>
        <w:tc>
          <w:tcPr>
            <w:tcW w:w="537" w:type="pct"/>
          </w:tcPr>
          <w:p w14:paraId="0968AE31" w14:textId="0D8DF84E" w:rsidR="00E24265" w:rsidRPr="00615D4B" w:rsidDel="00CB3FDD" w:rsidRDefault="00E24265" w:rsidP="005F76AD">
            <w:pPr>
              <w:rPr>
                <w:del w:id="11265" w:author="阿毛" w:date="2021-05-21T17:53:00Z"/>
                <w:rFonts w:ascii="標楷體" w:eastAsia="標楷體" w:hAnsi="標楷體"/>
              </w:rPr>
            </w:pPr>
          </w:p>
        </w:tc>
        <w:tc>
          <w:tcPr>
            <w:tcW w:w="299" w:type="pct"/>
          </w:tcPr>
          <w:p w14:paraId="0FEF556F" w14:textId="1A7B7A51" w:rsidR="00E24265" w:rsidRPr="00615D4B" w:rsidDel="00CB3FDD" w:rsidRDefault="00E24265" w:rsidP="005F76AD">
            <w:pPr>
              <w:rPr>
                <w:del w:id="11266" w:author="阿毛" w:date="2021-05-21T17:53:00Z"/>
                <w:rFonts w:ascii="標楷體" w:eastAsia="標楷體" w:hAnsi="標楷體"/>
              </w:rPr>
            </w:pPr>
          </w:p>
        </w:tc>
        <w:tc>
          <w:tcPr>
            <w:tcW w:w="299" w:type="pct"/>
          </w:tcPr>
          <w:p w14:paraId="6BAD4FAC" w14:textId="0E102ED3" w:rsidR="00E24265" w:rsidRPr="00615D4B" w:rsidDel="00CB3FDD" w:rsidRDefault="00E24265" w:rsidP="005F76AD">
            <w:pPr>
              <w:rPr>
                <w:del w:id="11267" w:author="阿毛" w:date="2021-05-21T17:53:00Z"/>
                <w:rFonts w:ascii="標楷體" w:eastAsia="標楷體" w:hAnsi="標楷體"/>
              </w:rPr>
            </w:pPr>
          </w:p>
        </w:tc>
        <w:tc>
          <w:tcPr>
            <w:tcW w:w="1643" w:type="pct"/>
          </w:tcPr>
          <w:p w14:paraId="72D67D35" w14:textId="1DE10D60" w:rsidR="00E24265" w:rsidRPr="00615D4B" w:rsidDel="00CB3FDD" w:rsidRDefault="00E24265" w:rsidP="005F76AD">
            <w:pPr>
              <w:rPr>
                <w:del w:id="11268" w:author="阿毛" w:date="2021-05-21T17:53:00Z"/>
                <w:rFonts w:ascii="標楷體" w:eastAsia="標楷體" w:hAnsi="標楷體"/>
              </w:rPr>
            </w:pPr>
          </w:p>
        </w:tc>
      </w:tr>
      <w:tr w:rsidR="00E24265" w:rsidRPr="00615D4B" w:rsidDel="00CB3FDD" w14:paraId="326B6A44" w14:textId="2C41F6B3" w:rsidTr="005F76AD">
        <w:trPr>
          <w:trHeight w:val="291"/>
          <w:jc w:val="center"/>
          <w:del w:id="11269" w:author="阿毛" w:date="2021-05-21T17:53:00Z"/>
        </w:trPr>
        <w:tc>
          <w:tcPr>
            <w:tcW w:w="219" w:type="pct"/>
          </w:tcPr>
          <w:p w14:paraId="515438BD" w14:textId="4B644021" w:rsidR="00E24265" w:rsidRPr="00D6003A" w:rsidDel="00CB3FDD" w:rsidRDefault="00E24265" w:rsidP="005F76AD">
            <w:pPr>
              <w:pStyle w:val="af9"/>
              <w:numPr>
                <w:ilvl w:val="0"/>
                <w:numId w:val="37"/>
              </w:numPr>
              <w:ind w:leftChars="0"/>
              <w:rPr>
                <w:del w:id="11270" w:author="阿毛" w:date="2021-05-21T17:53:00Z"/>
                <w:rFonts w:ascii="標楷體" w:eastAsia="標楷體" w:hAnsi="標楷體"/>
              </w:rPr>
            </w:pPr>
          </w:p>
        </w:tc>
        <w:tc>
          <w:tcPr>
            <w:tcW w:w="756" w:type="pct"/>
          </w:tcPr>
          <w:p w14:paraId="27118939" w14:textId="0BEC1C79" w:rsidR="00E24265" w:rsidRPr="00615D4B" w:rsidDel="00CB3FDD" w:rsidRDefault="00E24265" w:rsidP="005F76AD">
            <w:pPr>
              <w:rPr>
                <w:del w:id="11271" w:author="阿毛" w:date="2021-05-21T17:53:00Z"/>
                <w:rFonts w:ascii="標楷體" w:eastAsia="標楷體" w:hAnsi="標楷體"/>
              </w:rPr>
            </w:pPr>
            <w:del w:id="11272" w:author="阿毛" w:date="2021-05-21T17:53:00Z">
              <w:r w:rsidRPr="00F4452F" w:rsidDel="00CB3FDD">
                <w:rPr>
                  <w:rFonts w:ascii="標楷體" w:eastAsia="標楷體" w:hAnsi="標楷體" w:hint="eastAsia"/>
                </w:rPr>
                <w:delText>簽約完成日期</w:delText>
              </w:r>
            </w:del>
          </w:p>
        </w:tc>
        <w:tc>
          <w:tcPr>
            <w:tcW w:w="624" w:type="pct"/>
          </w:tcPr>
          <w:p w14:paraId="66CA0C06" w14:textId="7C0D0301" w:rsidR="00E24265" w:rsidRPr="00615D4B" w:rsidDel="00CB3FDD" w:rsidRDefault="00E24265" w:rsidP="005F76AD">
            <w:pPr>
              <w:rPr>
                <w:del w:id="11273" w:author="阿毛" w:date="2021-05-21T17:53:00Z"/>
                <w:rFonts w:ascii="標楷體" w:eastAsia="標楷體" w:hAnsi="標楷體"/>
              </w:rPr>
            </w:pPr>
          </w:p>
        </w:tc>
        <w:tc>
          <w:tcPr>
            <w:tcW w:w="624" w:type="pct"/>
          </w:tcPr>
          <w:p w14:paraId="703C247C" w14:textId="1A392E48" w:rsidR="00E24265" w:rsidRPr="00615D4B" w:rsidDel="00CB3FDD" w:rsidRDefault="00E24265" w:rsidP="005F76AD">
            <w:pPr>
              <w:rPr>
                <w:del w:id="11274" w:author="阿毛" w:date="2021-05-21T17:53:00Z"/>
                <w:rFonts w:ascii="標楷體" w:eastAsia="標楷體" w:hAnsi="標楷體"/>
              </w:rPr>
            </w:pPr>
          </w:p>
        </w:tc>
        <w:tc>
          <w:tcPr>
            <w:tcW w:w="537" w:type="pct"/>
          </w:tcPr>
          <w:p w14:paraId="4E508EE0" w14:textId="1EB14FCF" w:rsidR="00E24265" w:rsidRPr="00615D4B" w:rsidDel="00CB3FDD" w:rsidRDefault="00E24265" w:rsidP="005F76AD">
            <w:pPr>
              <w:rPr>
                <w:del w:id="11275" w:author="阿毛" w:date="2021-05-21T17:53:00Z"/>
                <w:rFonts w:ascii="標楷體" w:eastAsia="標楷體" w:hAnsi="標楷體"/>
              </w:rPr>
            </w:pPr>
          </w:p>
        </w:tc>
        <w:tc>
          <w:tcPr>
            <w:tcW w:w="299" w:type="pct"/>
          </w:tcPr>
          <w:p w14:paraId="0385FB86" w14:textId="134F6EE6" w:rsidR="00E24265" w:rsidRPr="00615D4B" w:rsidDel="00CB3FDD" w:rsidRDefault="00E24265" w:rsidP="005F76AD">
            <w:pPr>
              <w:rPr>
                <w:del w:id="11276" w:author="阿毛" w:date="2021-05-21T17:53:00Z"/>
                <w:rFonts w:ascii="標楷體" w:eastAsia="標楷體" w:hAnsi="標楷體"/>
              </w:rPr>
            </w:pPr>
          </w:p>
        </w:tc>
        <w:tc>
          <w:tcPr>
            <w:tcW w:w="299" w:type="pct"/>
          </w:tcPr>
          <w:p w14:paraId="460EF67B" w14:textId="695E37F5" w:rsidR="00E24265" w:rsidRPr="00615D4B" w:rsidDel="00CB3FDD" w:rsidRDefault="00E24265" w:rsidP="005F76AD">
            <w:pPr>
              <w:rPr>
                <w:del w:id="11277" w:author="阿毛" w:date="2021-05-21T17:53:00Z"/>
                <w:rFonts w:ascii="標楷體" w:eastAsia="標楷體" w:hAnsi="標楷體"/>
              </w:rPr>
            </w:pPr>
          </w:p>
        </w:tc>
        <w:tc>
          <w:tcPr>
            <w:tcW w:w="1643" w:type="pct"/>
          </w:tcPr>
          <w:p w14:paraId="4712AC5E" w14:textId="5E959A01" w:rsidR="00E24265" w:rsidRPr="00615D4B" w:rsidDel="00CB3FDD" w:rsidRDefault="00E24265" w:rsidP="005F76AD">
            <w:pPr>
              <w:rPr>
                <w:del w:id="11278" w:author="阿毛" w:date="2021-05-21T17:53:00Z"/>
                <w:rFonts w:ascii="標楷體" w:eastAsia="標楷體" w:hAnsi="標楷體"/>
              </w:rPr>
            </w:pPr>
          </w:p>
        </w:tc>
      </w:tr>
      <w:tr w:rsidR="00E24265" w:rsidRPr="00615D4B" w:rsidDel="00CB3FDD" w14:paraId="528FE847" w14:textId="192827DD" w:rsidTr="005F76AD">
        <w:trPr>
          <w:trHeight w:val="291"/>
          <w:jc w:val="center"/>
          <w:del w:id="11279" w:author="阿毛" w:date="2021-05-21T17:53:00Z"/>
        </w:trPr>
        <w:tc>
          <w:tcPr>
            <w:tcW w:w="219" w:type="pct"/>
          </w:tcPr>
          <w:p w14:paraId="5DD87D8E" w14:textId="79A1FECD" w:rsidR="00E24265" w:rsidRPr="00D6003A" w:rsidDel="00CB3FDD" w:rsidRDefault="00E24265" w:rsidP="005F76AD">
            <w:pPr>
              <w:pStyle w:val="af9"/>
              <w:numPr>
                <w:ilvl w:val="0"/>
                <w:numId w:val="37"/>
              </w:numPr>
              <w:ind w:leftChars="0"/>
              <w:rPr>
                <w:del w:id="11280" w:author="阿毛" w:date="2021-05-21T17:53:00Z"/>
                <w:rFonts w:ascii="標楷體" w:eastAsia="標楷體" w:hAnsi="標楷體"/>
              </w:rPr>
            </w:pPr>
          </w:p>
        </w:tc>
        <w:tc>
          <w:tcPr>
            <w:tcW w:w="756" w:type="pct"/>
          </w:tcPr>
          <w:p w14:paraId="55559C08" w14:textId="0F6E62DC" w:rsidR="00E24265" w:rsidRPr="00615D4B" w:rsidDel="00CB3FDD" w:rsidRDefault="00E24265" w:rsidP="005F76AD">
            <w:pPr>
              <w:rPr>
                <w:del w:id="11281" w:author="阿毛" w:date="2021-05-21T17:53:00Z"/>
                <w:rFonts w:ascii="標楷體" w:eastAsia="標楷體" w:hAnsi="標楷體"/>
              </w:rPr>
            </w:pPr>
            <w:del w:id="11282" w:author="阿毛" w:date="2021-05-21T17:53:00Z">
              <w:r w:rsidRPr="00F4452F" w:rsidDel="00CB3FDD">
                <w:rPr>
                  <w:rFonts w:ascii="標楷體" w:eastAsia="標楷體" w:hAnsi="標楷體" w:hint="eastAsia"/>
                </w:rPr>
                <w:delText>月付金</w:delText>
              </w:r>
            </w:del>
          </w:p>
        </w:tc>
        <w:tc>
          <w:tcPr>
            <w:tcW w:w="624" w:type="pct"/>
          </w:tcPr>
          <w:p w14:paraId="504FCAE1" w14:textId="18D3512A" w:rsidR="00E24265" w:rsidRPr="00615D4B" w:rsidDel="00CB3FDD" w:rsidRDefault="00E24265" w:rsidP="005F76AD">
            <w:pPr>
              <w:rPr>
                <w:del w:id="11283" w:author="阿毛" w:date="2021-05-21T17:53:00Z"/>
                <w:rFonts w:ascii="標楷體" w:eastAsia="標楷體" w:hAnsi="標楷體"/>
              </w:rPr>
            </w:pPr>
          </w:p>
        </w:tc>
        <w:tc>
          <w:tcPr>
            <w:tcW w:w="624" w:type="pct"/>
          </w:tcPr>
          <w:p w14:paraId="2026E9C4" w14:textId="7DDD776B" w:rsidR="00E24265" w:rsidRPr="00615D4B" w:rsidDel="00CB3FDD" w:rsidRDefault="00E24265" w:rsidP="005F76AD">
            <w:pPr>
              <w:rPr>
                <w:del w:id="11284" w:author="阿毛" w:date="2021-05-21T17:53:00Z"/>
                <w:rFonts w:ascii="標楷體" w:eastAsia="標楷體" w:hAnsi="標楷體"/>
              </w:rPr>
            </w:pPr>
          </w:p>
        </w:tc>
        <w:tc>
          <w:tcPr>
            <w:tcW w:w="537" w:type="pct"/>
          </w:tcPr>
          <w:p w14:paraId="0FE2B762" w14:textId="343B48CC" w:rsidR="00E24265" w:rsidRPr="00615D4B" w:rsidDel="00CB3FDD" w:rsidRDefault="00E24265" w:rsidP="005F76AD">
            <w:pPr>
              <w:rPr>
                <w:del w:id="11285" w:author="阿毛" w:date="2021-05-21T17:53:00Z"/>
                <w:rFonts w:ascii="標楷體" w:eastAsia="標楷體" w:hAnsi="標楷體"/>
              </w:rPr>
            </w:pPr>
          </w:p>
        </w:tc>
        <w:tc>
          <w:tcPr>
            <w:tcW w:w="299" w:type="pct"/>
          </w:tcPr>
          <w:p w14:paraId="07A1E067" w14:textId="61647693" w:rsidR="00E24265" w:rsidRPr="00615D4B" w:rsidDel="00CB3FDD" w:rsidRDefault="00E24265" w:rsidP="005F76AD">
            <w:pPr>
              <w:rPr>
                <w:del w:id="11286" w:author="阿毛" w:date="2021-05-21T17:53:00Z"/>
                <w:rFonts w:ascii="標楷體" w:eastAsia="標楷體" w:hAnsi="標楷體"/>
              </w:rPr>
            </w:pPr>
          </w:p>
        </w:tc>
        <w:tc>
          <w:tcPr>
            <w:tcW w:w="299" w:type="pct"/>
          </w:tcPr>
          <w:p w14:paraId="682A92ED" w14:textId="6625D5A5" w:rsidR="00E24265" w:rsidRPr="00615D4B" w:rsidDel="00CB3FDD" w:rsidRDefault="00E24265" w:rsidP="005F76AD">
            <w:pPr>
              <w:rPr>
                <w:del w:id="11287" w:author="阿毛" w:date="2021-05-21T17:53:00Z"/>
                <w:rFonts w:ascii="標楷體" w:eastAsia="標楷體" w:hAnsi="標楷體"/>
              </w:rPr>
            </w:pPr>
          </w:p>
        </w:tc>
        <w:tc>
          <w:tcPr>
            <w:tcW w:w="1643" w:type="pct"/>
          </w:tcPr>
          <w:p w14:paraId="44538130" w14:textId="5481F887" w:rsidR="00E24265" w:rsidRPr="00615D4B" w:rsidDel="00CB3FDD" w:rsidRDefault="00E24265" w:rsidP="005F76AD">
            <w:pPr>
              <w:rPr>
                <w:del w:id="11288" w:author="阿毛" w:date="2021-05-21T17:53:00Z"/>
                <w:rFonts w:ascii="標楷體" w:eastAsia="標楷體" w:hAnsi="標楷體"/>
              </w:rPr>
            </w:pPr>
          </w:p>
        </w:tc>
      </w:tr>
      <w:tr w:rsidR="00E24265" w:rsidRPr="00615D4B" w:rsidDel="00CB3FDD" w14:paraId="6AB1875E" w14:textId="30BE5803" w:rsidTr="005F76AD">
        <w:trPr>
          <w:trHeight w:val="291"/>
          <w:jc w:val="center"/>
          <w:del w:id="11289" w:author="阿毛" w:date="2021-05-21T17:53:00Z"/>
        </w:trPr>
        <w:tc>
          <w:tcPr>
            <w:tcW w:w="219" w:type="pct"/>
          </w:tcPr>
          <w:p w14:paraId="75CEBD76" w14:textId="348E1470" w:rsidR="00E24265" w:rsidRPr="00D6003A" w:rsidDel="00CB3FDD" w:rsidRDefault="00E24265" w:rsidP="005F76AD">
            <w:pPr>
              <w:pStyle w:val="af9"/>
              <w:numPr>
                <w:ilvl w:val="0"/>
                <w:numId w:val="37"/>
              </w:numPr>
              <w:ind w:leftChars="0"/>
              <w:rPr>
                <w:del w:id="11290" w:author="阿毛" w:date="2021-05-21T17:53:00Z"/>
                <w:rFonts w:ascii="標楷體" w:eastAsia="標楷體" w:hAnsi="標楷體"/>
              </w:rPr>
            </w:pPr>
          </w:p>
        </w:tc>
        <w:tc>
          <w:tcPr>
            <w:tcW w:w="756" w:type="pct"/>
          </w:tcPr>
          <w:p w14:paraId="1747579F" w14:textId="7053AE6D" w:rsidR="00E24265" w:rsidRPr="00615D4B" w:rsidDel="00CB3FDD" w:rsidRDefault="00E24265" w:rsidP="005F76AD">
            <w:pPr>
              <w:rPr>
                <w:del w:id="11291" w:author="阿毛" w:date="2021-05-21T17:53:00Z"/>
                <w:rFonts w:ascii="標楷體" w:eastAsia="標楷體" w:hAnsi="標楷體"/>
              </w:rPr>
            </w:pPr>
            <w:del w:id="11292" w:author="阿毛" w:date="2021-05-21T17:53:00Z">
              <w:r w:rsidRPr="00F4452F" w:rsidDel="00CB3FDD">
                <w:rPr>
                  <w:rFonts w:ascii="標楷體" w:eastAsia="標楷體" w:hAnsi="標楷體" w:hint="eastAsia"/>
                </w:rPr>
                <w:delText>首期應繳日</w:delText>
              </w:r>
            </w:del>
          </w:p>
        </w:tc>
        <w:tc>
          <w:tcPr>
            <w:tcW w:w="624" w:type="pct"/>
          </w:tcPr>
          <w:p w14:paraId="26F93D10" w14:textId="5557837B" w:rsidR="00E24265" w:rsidRPr="00615D4B" w:rsidDel="00CB3FDD" w:rsidRDefault="00E24265" w:rsidP="005F76AD">
            <w:pPr>
              <w:rPr>
                <w:del w:id="11293" w:author="阿毛" w:date="2021-05-21T17:53:00Z"/>
                <w:rFonts w:ascii="標楷體" w:eastAsia="標楷體" w:hAnsi="標楷體"/>
              </w:rPr>
            </w:pPr>
          </w:p>
        </w:tc>
        <w:tc>
          <w:tcPr>
            <w:tcW w:w="624" w:type="pct"/>
          </w:tcPr>
          <w:p w14:paraId="42A86189" w14:textId="195BF781" w:rsidR="00E24265" w:rsidRPr="00615D4B" w:rsidDel="00CB3FDD" w:rsidRDefault="00E24265" w:rsidP="005F76AD">
            <w:pPr>
              <w:rPr>
                <w:del w:id="11294" w:author="阿毛" w:date="2021-05-21T17:53:00Z"/>
                <w:rFonts w:ascii="標楷體" w:eastAsia="標楷體" w:hAnsi="標楷體"/>
              </w:rPr>
            </w:pPr>
          </w:p>
        </w:tc>
        <w:tc>
          <w:tcPr>
            <w:tcW w:w="537" w:type="pct"/>
          </w:tcPr>
          <w:p w14:paraId="50B28CA0" w14:textId="7832BFF7" w:rsidR="00E24265" w:rsidRPr="00615D4B" w:rsidDel="00CB3FDD" w:rsidRDefault="00E24265" w:rsidP="005F76AD">
            <w:pPr>
              <w:rPr>
                <w:del w:id="11295" w:author="阿毛" w:date="2021-05-21T17:53:00Z"/>
                <w:rFonts w:ascii="標楷體" w:eastAsia="標楷體" w:hAnsi="標楷體"/>
              </w:rPr>
            </w:pPr>
          </w:p>
        </w:tc>
        <w:tc>
          <w:tcPr>
            <w:tcW w:w="299" w:type="pct"/>
          </w:tcPr>
          <w:p w14:paraId="6CC9B761" w14:textId="4DFB5819" w:rsidR="00E24265" w:rsidRPr="00615D4B" w:rsidDel="00CB3FDD" w:rsidRDefault="00E24265" w:rsidP="005F76AD">
            <w:pPr>
              <w:rPr>
                <w:del w:id="11296" w:author="阿毛" w:date="2021-05-21T17:53:00Z"/>
                <w:rFonts w:ascii="標楷體" w:eastAsia="標楷體" w:hAnsi="標楷體"/>
              </w:rPr>
            </w:pPr>
          </w:p>
        </w:tc>
        <w:tc>
          <w:tcPr>
            <w:tcW w:w="299" w:type="pct"/>
          </w:tcPr>
          <w:p w14:paraId="118CFB9A" w14:textId="3E6F8A2E" w:rsidR="00E24265" w:rsidRPr="00615D4B" w:rsidDel="00CB3FDD" w:rsidRDefault="00E24265" w:rsidP="005F76AD">
            <w:pPr>
              <w:rPr>
                <w:del w:id="11297" w:author="阿毛" w:date="2021-05-21T17:53:00Z"/>
                <w:rFonts w:ascii="標楷體" w:eastAsia="標楷體" w:hAnsi="標楷體"/>
              </w:rPr>
            </w:pPr>
          </w:p>
        </w:tc>
        <w:tc>
          <w:tcPr>
            <w:tcW w:w="1643" w:type="pct"/>
          </w:tcPr>
          <w:p w14:paraId="689D040E" w14:textId="5814CB0B" w:rsidR="00E24265" w:rsidRPr="00615D4B" w:rsidDel="00CB3FDD" w:rsidRDefault="00E24265" w:rsidP="005F76AD">
            <w:pPr>
              <w:rPr>
                <w:del w:id="11298" w:author="阿毛" w:date="2021-05-21T17:53:00Z"/>
                <w:rFonts w:ascii="標楷體" w:eastAsia="標楷體" w:hAnsi="標楷體"/>
              </w:rPr>
            </w:pPr>
          </w:p>
        </w:tc>
      </w:tr>
      <w:tr w:rsidR="00E24265" w:rsidRPr="00615D4B" w:rsidDel="00CB3FDD" w14:paraId="0564733C" w14:textId="4981BD25" w:rsidTr="005F76AD">
        <w:trPr>
          <w:trHeight w:val="291"/>
          <w:jc w:val="center"/>
          <w:del w:id="11299" w:author="阿毛" w:date="2021-05-21T17:53:00Z"/>
        </w:trPr>
        <w:tc>
          <w:tcPr>
            <w:tcW w:w="219" w:type="pct"/>
          </w:tcPr>
          <w:p w14:paraId="37A30BC6" w14:textId="11433DF7" w:rsidR="00E24265" w:rsidRPr="00D6003A" w:rsidDel="00CB3FDD" w:rsidRDefault="00E24265" w:rsidP="005F76AD">
            <w:pPr>
              <w:pStyle w:val="af9"/>
              <w:numPr>
                <w:ilvl w:val="0"/>
                <w:numId w:val="37"/>
              </w:numPr>
              <w:ind w:leftChars="0"/>
              <w:rPr>
                <w:del w:id="11300" w:author="阿毛" w:date="2021-05-21T17:53:00Z"/>
                <w:rFonts w:ascii="標楷體" w:eastAsia="標楷體" w:hAnsi="標楷體"/>
              </w:rPr>
            </w:pPr>
          </w:p>
        </w:tc>
        <w:tc>
          <w:tcPr>
            <w:tcW w:w="756" w:type="pct"/>
          </w:tcPr>
          <w:p w14:paraId="0507709E" w14:textId="1186E9EA" w:rsidR="00E24265" w:rsidRPr="00615D4B" w:rsidDel="00CB3FDD" w:rsidRDefault="00E24265" w:rsidP="005F76AD">
            <w:pPr>
              <w:rPr>
                <w:del w:id="11301" w:author="阿毛" w:date="2021-05-21T17:53:00Z"/>
                <w:rFonts w:ascii="標楷體" w:eastAsia="標楷體" w:hAnsi="標楷體"/>
              </w:rPr>
            </w:pPr>
            <w:del w:id="11302" w:author="阿毛" w:date="2021-05-21T17:53:00Z">
              <w:r w:rsidRPr="00F4452F" w:rsidDel="00CB3FDD">
                <w:rPr>
                  <w:rFonts w:ascii="標楷體" w:eastAsia="標楷體" w:hAnsi="標楷體" w:hint="eastAsia"/>
                </w:rPr>
                <w:delText>屬二階段還款方案之階段註記</w:delText>
              </w:r>
            </w:del>
          </w:p>
        </w:tc>
        <w:tc>
          <w:tcPr>
            <w:tcW w:w="624" w:type="pct"/>
          </w:tcPr>
          <w:p w14:paraId="09780E08" w14:textId="7FC86163" w:rsidR="00E24265" w:rsidRPr="00615D4B" w:rsidDel="00CB3FDD" w:rsidRDefault="00E24265" w:rsidP="005F76AD">
            <w:pPr>
              <w:rPr>
                <w:del w:id="11303" w:author="阿毛" w:date="2021-05-21T17:53:00Z"/>
                <w:rFonts w:ascii="標楷體" w:eastAsia="標楷體" w:hAnsi="標楷體"/>
              </w:rPr>
            </w:pPr>
          </w:p>
        </w:tc>
        <w:tc>
          <w:tcPr>
            <w:tcW w:w="624" w:type="pct"/>
          </w:tcPr>
          <w:p w14:paraId="5DBEF7F6" w14:textId="454D19B0" w:rsidR="00E24265" w:rsidRPr="00615D4B" w:rsidDel="00CB3FDD" w:rsidRDefault="00E24265" w:rsidP="005F76AD">
            <w:pPr>
              <w:rPr>
                <w:del w:id="11304" w:author="阿毛" w:date="2021-05-21T17:53:00Z"/>
                <w:rFonts w:ascii="標楷體" w:eastAsia="標楷體" w:hAnsi="標楷體"/>
              </w:rPr>
            </w:pPr>
          </w:p>
        </w:tc>
        <w:tc>
          <w:tcPr>
            <w:tcW w:w="537" w:type="pct"/>
          </w:tcPr>
          <w:p w14:paraId="023B74E8" w14:textId="448814DD" w:rsidR="00E24265" w:rsidRPr="00615D4B" w:rsidDel="00CB3FDD" w:rsidRDefault="00E24265" w:rsidP="005F76AD">
            <w:pPr>
              <w:rPr>
                <w:del w:id="11305" w:author="阿毛" w:date="2021-05-21T17:53:00Z"/>
                <w:rFonts w:ascii="標楷體" w:eastAsia="標楷體" w:hAnsi="標楷體"/>
              </w:rPr>
            </w:pPr>
            <w:del w:id="11306" w:author="阿毛" w:date="2021-05-21T17:53:00Z">
              <w:r w:rsidDel="00CB3FDD">
                <w:rPr>
                  <w:rFonts w:ascii="標楷體" w:eastAsia="標楷體" w:hAnsi="標楷體" w:hint="eastAsia"/>
                </w:rPr>
                <w:delText>下拉式選單</w:delText>
              </w:r>
            </w:del>
          </w:p>
        </w:tc>
        <w:tc>
          <w:tcPr>
            <w:tcW w:w="299" w:type="pct"/>
          </w:tcPr>
          <w:p w14:paraId="3E00A845" w14:textId="339548DD" w:rsidR="00E24265" w:rsidRPr="00615D4B" w:rsidDel="00CB3FDD" w:rsidRDefault="00E24265" w:rsidP="005F76AD">
            <w:pPr>
              <w:rPr>
                <w:del w:id="11307" w:author="阿毛" w:date="2021-05-21T17:53:00Z"/>
                <w:rFonts w:ascii="標楷體" w:eastAsia="標楷體" w:hAnsi="標楷體"/>
              </w:rPr>
            </w:pPr>
          </w:p>
        </w:tc>
        <w:tc>
          <w:tcPr>
            <w:tcW w:w="299" w:type="pct"/>
          </w:tcPr>
          <w:p w14:paraId="3A443D8E" w14:textId="01191351" w:rsidR="00E24265" w:rsidRPr="00615D4B" w:rsidDel="00CB3FDD" w:rsidRDefault="00E24265" w:rsidP="005F76AD">
            <w:pPr>
              <w:rPr>
                <w:del w:id="11308" w:author="阿毛" w:date="2021-05-21T17:53:00Z"/>
                <w:rFonts w:ascii="標楷體" w:eastAsia="標楷體" w:hAnsi="標楷體"/>
              </w:rPr>
            </w:pPr>
          </w:p>
        </w:tc>
        <w:tc>
          <w:tcPr>
            <w:tcW w:w="1643" w:type="pct"/>
          </w:tcPr>
          <w:p w14:paraId="66FA3CF0" w14:textId="432A5504" w:rsidR="00E24265" w:rsidRPr="006D5E94" w:rsidDel="00CB3FDD" w:rsidRDefault="00E24265" w:rsidP="005F76AD">
            <w:pPr>
              <w:rPr>
                <w:del w:id="11309" w:author="阿毛" w:date="2021-05-21T17:53:00Z"/>
                <w:rFonts w:ascii="標楷體" w:eastAsia="標楷體" w:hAnsi="標楷體"/>
              </w:rPr>
            </w:pPr>
            <w:del w:id="11310" w:author="阿毛" w:date="2021-05-21T17:53:00Z">
              <w:r w:rsidRPr="006D5E94" w:rsidDel="00CB3FDD">
                <w:rPr>
                  <w:rFonts w:ascii="標楷體" w:eastAsia="標楷體" w:hAnsi="標楷體" w:hint="eastAsia"/>
                </w:rPr>
                <w:delText>0:非屬二階段還款</w:delText>
              </w:r>
            </w:del>
          </w:p>
          <w:p w14:paraId="2900A08D" w14:textId="23C0BFFC" w:rsidR="00E24265" w:rsidRPr="006D5E94" w:rsidDel="00CB3FDD" w:rsidRDefault="00E24265" w:rsidP="005F76AD">
            <w:pPr>
              <w:rPr>
                <w:del w:id="11311" w:author="阿毛" w:date="2021-05-21T17:53:00Z"/>
                <w:rFonts w:ascii="標楷體" w:eastAsia="標楷體" w:hAnsi="標楷體"/>
              </w:rPr>
            </w:pPr>
            <w:del w:id="11312" w:author="阿毛" w:date="2021-05-21T17:53:00Z">
              <w:r w:rsidRPr="006D5E94" w:rsidDel="00CB3FDD">
                <w:rPr>
                  <w:rFonts w:ascii="標楷體" w:eastAsia="標楷體" w:hAnsi="標楷體" w:hint="eastAsia"/>
                </w:rPr>
                <w:delText>1:第一階段</w:delText>
              </w:r>
            </w:del>
          </w:p>
          <w:p w14:paraId="181C0124" w14:textId="576B46A3" w:rsidR="00E24265" w:rsidRPr="00615D4B" w:rsidDel="00CB3FDD" w:rsidRDefault="00E24265" w:rsidP="005F76AD">
            <w:pPr>
              <w:rPr>
                <w:del w:id="11313" w:author="阿毛" w:date="2021-05-21T17:53:00Z"/>
                <w:rFonts w:ascii="標楷體" w:eastAsia="標楷體" w:hAnsi="標楷體"/>
              </w:rPr>
            </w:pPr>
            <w:del w:id="11314" w:author="阿毛" w:date="2021-05-21T17:53:00Z">
              <w:r w:rsidRPr="006D5E94" w:rsidDel="00CB3FDD">
                <w:rPr>
                  <w:rFonts w:ascii="標楷體" w:eastAsia="標楷體" w:hAnsi="標楷體" w:hint="eastAsia"/>
                </w:rPr>
                <w:delText>2:第二階段</w:delText>
              </w:r>
            </w:del>
          </w:p>
        </w:tc>
      </w:tr>
      <w:tr w:rsidR="00E24265" w:rsidRPr="00615D4B" w:rsidDel="00CB3FDD" w14:paraId="6D6A18C9" w14:textId="2DAC643E" w:rsidTr="005F76AD">
        <w:trPr>
          <w:trHeight w:val="291"/>
          <w:jc w:val="center"/>
          <w:del w:id="11315" w:author="阿毛" w:date="2021-05-21T17:53:00Z"/>
        </w:trPr>
        <w:tc>
          <w:tcPr>
            <w:tcW w:w="219" w:type="pct"/>
          </w:tcPr>
          <w:p w14:paraId="79A57E44" w14:textId="11421DCB" w:rsidR="00E24265" w:rsidRPr="00D6003A" w:rsidDel="00CB3FDD" w:rsidRDefault="00E24265" w:rsidP="005F76AD">
            <w:pPr>
              <w:pStyle w:val="af9"/>
              <w:numPr>
                <w:ilvl w:val="0"/>
                <w:numId w:val="37"/>
              </w:numPr>
              <w:ind w:leftChars="0"/>
              <w:rPr>
                <w:del w:id="11316" w:author="阿毛" w:date="2021-05-21T17:53:00Z"/>
                <w:rFonts w:ascii="標楷體" w:eastAsia="標楷體" w:hAnsi="標楷體"/>
              </w:rPr>
            </w:pPr>
          </w:p>
        </w:tc>
        <w:tc>
          <w:tcPr>
            <w:tcW w:w="756" w:type="pct"/>
          </w:tcPr>
          <w:p w14:paraId="5CE9DCC1" w14:textId="61E48AC5" w:rsidR="00E24265" w:rsidRPr="00615D4B" w:rsidDel="00CB3FDD" w:rsidRDefault="00E24265" w:rsidP="005F76AD">
            <w:pPr>
              <w:rPr>
                <w:del w:id="11317" w:author="阿毛" w:date="2021-05-21T17:53:00Z"/>
                <w:rFonts w:ascii="標楷體" w:eastAsia="標楷體" w:hAnsi="標楷體"/>
              </w:rPr>
            </w:pPr>
            <w:del w:id="11318" w:author="阿毛" w:date="2021-05-21T17:53:00Z">
              <w:r w:rsidRPr="00F4452F" w:rsidDel="00CB3FDD">
                <w:rPr>
                  <w:rFonts w:ascii="標楷體" w:eastAsia="標楷體" w:hAnsi="標楷體" w:hint="eastAsia"/>
                </w:rPr>
                <w:delText>第一階段最後一期應繳金額</w:delText>
              </w:r>
            </w:del>
          </w:p>
        </w:tc>
        <w:tc>
          <w:tcPr>
            <w:tcW w:w="624" w:type="pct"/>
          </w:tcPr>
          <w:p w14:paraId="12C6C13E" w14:textId="17AC9CFB" w:rsidR="00E24265" w:rsidRPr="00615D4B" w:rsidDel="00CB3FDD" w:rsidRDefault="00E24265" w:rsidP="005F76AD">
            <w:pPr>
              <w:rPr>
                <w:del w:id="11319" w:author="阿毛" w:date="2021-05-21T17:53:00Z"/>
                <w:rFonts w:ascii="標楷體" w:eastAsia="標楷體" w:hAnsi="標楷體"/>
              </w:rPr>
            </w:pPr>
          </w:p>
        </w:tc>
        <w:tc>
          <w:tcPr>
            <w:tcW w:w="624" w:type="pct"/>
          </w:tcPr>
          <w:p w14:paraId="6DF014ED" w14:textId="540F14DC" w:rsidR="00E24265" w:rsidRPr="00615D4B" w:rsidDel="00CB3FDD" w:rsidRDefault="00E24265" w:rsidP="005F76AD">
            <w:pPr>
              <w:rPr>
                <w:del w:id="11320" w:author="阿毛" w:date="2021-05-21T17:53:00Z"/>
                <w:rFonts w:ascii="標楷體" w:eastAsia="標楷體" w:hAnsi="標楷體"/>
              </w:rPr>
            </w:pPr>
          </w:p>
        </w:tc>
        <w:tc>
          <w:tcPr>
            <w:tcW w:w="537" w:type="pct"/>
          </w:tcPr>
          <w:p w14:paraId="2E5FCB26" w14:textId="61A0274B" w:rsidR="00E24265" w:rsidRPr="00615D4B" w:rsidDel="00CB3FDD" w:rsidRDefault="00E24265" w:rsidP="005F76AD">
            <w:pPr>
              <w:rPr>
                <w:del w:id="11321" w:author="阿毛" w:date="2021-05-21T17:53:00Z"/>
                <w:rFonts w:ascii="標楷體" w:eastAsia="標楷體" w:hAnsi="標楷體"/>
              </w:rPr>
            </w:pPr>
          </w:p>
        </w:tc>
        <w:tc>
          <w:tcPr>
            <w:tcW w:w="299" w:type="pct"/>
          </w:tcPr>
          <w:p w14:paraId="2C013ECE" w14:textId="58104D40" w:rsidR="00E24265" w:rsidRPr="00615D4B" w:rsidDel="00CB3FDD" w:rsidRDefault="00E24265" w:rsidP="005F76AD">
            <w:pPr>
              <w:rPr>
                <w:del w:id="11322" w:author="阿毛" w:date="2021-05-21T17:53:00Z"/>
                <w:rFonts w:ascii="標楷體" w:eastAsia="標楷體" w:hAnsi="標楷體"/>
              </w:rPr>
            </w:pPr>
          </w:p>
        </w:tc>
        <w:tc>
          <w:tcPr>
            <w:tcW w:w="299" w:type="pct"/>
          </w:tcPr>
          <w:p w14:paraId="46D3420C" w14:textId="04706466" w:rsidR="00E24265" w:rsidRPr="00615D4B" w:rsidDel="00CB3FDD" w:rsidRDefault="00E24265" w:rsidP="005F76AD">
            <w:pPr>
              <w:rPr>
                <w:del w:id="11323" w:author="阿毛" w:date="2021-05-21T17:53:00Z"/>
                <w:rFonts w:ascii="標楷體" w:eastAsia="標楷體" w:hAnsi="標楷體"/>
              </w:rPr>
            </w:pPr>
          </w:p>
        </w:tc>
        <w:tc>
          <w:tcPr>
            <w:tcW w:w="1643" w:type="pct"/>
          </w:tcPr>
          <w:p w14:paraId="31999EB3" w14:textId="66C84FDB" w:rsidR="00E24265" w:rsidRPr="00615D4B" w:rsidDel="00CB3FDD" w:rsidRDefault="00E24265" w:rsidP="005F76AD">
            <w:pPr>
              <w:rPr>
                <w:del w:id="11324" w:author="阿毛" w:date="2021-05-21T17:53:00Z"/>
                <w:rFonts w:ascii="標楷體" w:eastAsia="標楷體" w:hAnsi="標楷體"/>
              </w:rPr>
            </w:pPr>
          </w:p>
        </w:tc>
      </w:tr>
      <w:tr w:rsidR="00E24265" w:rsidRPr="00615D4B" w:rsidDel="00CB3FDD" w14:paraId="560B21A1" w14:textId="5CB5B65E" w:rsidTr="005F76AD">
        <w:trPr>
          <w:trHeight w:val="291"/>
          <w:jc w:val="center"/>
          <w:del w:id="11325" w:author="阿毛" w:date="2021-05-21T17:53:00Z"/>
        </w:trPr>
        <w:tc>
          <w:tcPr>
            <w:tcW w:w="219" w:type="pct"/>
          </w:tcPr>
          <w:p w14:paraId="1A45B61B" w14:textId="498E76A4" w:rsidR="00E24265" w:rsidRPr="00D6003A" w:rsidDel="00CB3FDD" w:rsidRDefault="00E24265" w:rsidP="005F76AD">
            <w:pPr>
              <w:pStyle w:val="af9"/>
              <w:numPr>
                <w:ilvl w:val="0"/>
                <w:numId w:val="37"/>
              </w:numPr>
              <w:ind w:leftChars="0"/>
              <w:rPr>
                <w:del w:id="11326" w:author="阿毛" w:date="2021-05-21T17:53:00Z"/>
                <w:rFonts w:ascii="標楷體" w:eastAsia="標楷體" w:hAnsi="標楷體"/>
              </w:rPr>
            </w:pPr>
          </w:p>
        </w:tc>
        <w:tc>
          <w:tcPr>
            <w:tcW w:w="756" w:type="pct"/>
          </w:tcPr>
          <w:p w14:paraId="7F67F09D" w14:textId="7B9D3368" w:rsidR="00E24265" w:rsidRPr="00615D4B" w:rsidDel="00CB3FDD" w:rsidRDefault="00E24265" w:rsidP="005F76AD">
            <w:pPr>
              <w:rPr>
                <w:del w:id="11327" w:author="阿毛" w:date="2021-05-21T17:53:00Z"/>
                <w:rFonts w:ascii="標楷體" w:eastAsia="標楷體" w:hAnsi="標楷體"/>
              </w:rPr>
            </w:pPr>
            <w:del w:id="11328" w:author="阿毛" w:date="2021-05-21T17:53:00Z">
              <w:r w:rsidRPr="00F4452F" w:rsidDel="00CB3FDD">
                <w:rPr>
                  <w:rFonts w:ascii="標楷體" w:eastAsia="標楷體" w:hAnsi="標楷體" w:hint="eastAsia"/>
                </w:rPr>
                <w:delText>第二階段期數</w:delText>
              </w:r>
            </w:del>
          </w:p>
        </w:tc>
        <w:tc>
          <w:tcPr>
            <w:tcW w:w="624" w:type="pct"/>
          </w:tcPr>
          <w:p w14:paraId="5186A9D3" w14:textId="58CA08E7" w:rsidR="00E24265" w:rsidRPr="00615D4B" w:rsidDel="00CB3FDD" w:rsidRDefault="00E24265" w:rsidP="005F76AD">
            <w:pPr>
              <w:rPr>
                <w:del w:id="11329" w:author="阿毛" w:date="2021-05-21T17:53:00Z"/>
                <w:rFonts w:ascii="標楷體" w:eastAsia="標楷體" w:hAnsi="標楷體"/>
              </w:rPr>
            </w:pPr>
          </w:p>
        </w:tc>
        <w:tc>
          <w:tcPr>
            <w:tcW w:w="624" w:type="pct"/>
          </w:tcPr>
          <w:p w14:paraId="362DE7FB" w14:textId="59C463F4" w:rsidR="00E24265" w:rsidRPr="00615D4B" w:rsidDel="00CB3FDD" w:rsidRDefault="00E24265" w:rsidP="005F76AD">
            <w:pPr>
              <w:rPr>
                <w:del w:id="11330" w:author="阿毛" w:date="2021-05-21T17:53:00Z"/>
                <w:rFonts w:ascii="標楷體" w:eastAsia="標楷體" w:hAnsi="標楷體"/>
              </w:rPr>
            </w:pPr>
          </w:p>
        </w:tc>
        <w:tc>
          <w:tcPr>
            <w:tcW w:w="537" w:type="pct"/>
          </w:tcPr>
          <w:p w14:paraId="1A296A58" w14:textId="5E3B5FE8" w:rsidR="00E24265" w:rsidRPr="00615D4B" w:rsidDel="00CB3FDD" w:rsidRDefault="00E24265" w:rsidP="005F76AD">
            <w:pPr>
              <w:rPr>
                <w:del w:id="11331" w:author="阿毛" w:date="2021-05-21T17:53:00Z"/>
                <w:rFonts w:ascii="標楷體" w:eastAsia="標楷體" w:hAnsi="標楷體"/>
              </w:rPr>
            </w:pPr>
          </w:p>
        </w:tc>
        <w:tc>
          <w:tcPr>
            <w:tcW w:w="299" w:type="pct"/>
          </w:tcPr>
          <w:p w14:paraId="41E1637F" w14:textId="26DB2013" w:rsidR="00E24265" w:rsidRPr="00615D4B" w:rsidDel="00CB3FDD" w:rsidRDefault="00E24265" w:rsidP="005F76AD">
            <w:pPr>
              <w:rPr>
                <w:del w:id="11332" w:author="阿毛" w:date="2021-05-21T17:53:00Z"/>
                <w:rFonts w:ascii="標楷體" w:eastAsia="標楷體" w:hAnsi="標楷體"/>
              </w:rPr>
            </w:pPr>
          </w:p>
        </w:tc>
        <w:tc>
          <w:tcPr>
            <w:tcW w:w="299" w:type="pct"/>
          </w:tcPr>
          <w:p w14:paraId="7EB2DB72" w14:textId="3F6A35BF" w:rsidR="00E24265" w:rsidRPr="00615D4B" w:rsidDel="00CB3FDD" w:rsidRDefault="00E24265" w:rsidP="005F76AD">
            <w:pPr>
              <w:rPr>
                <w:del w:id="11333" w:author="阿毛" w:date="2021-05-21T17:53:00Z"/>
                <w:rFonts w:ascii="標楷體" w:eastAsia="標楷體" w:hAnsi="標楷體"/>
              </w:rPr>
            </w:pPr>
          </w:p>
        </w:tc>
        <w:tc>
          <w:tcPr>
            <w:tcW w:w="1643" w:type="pct"/>
          </w:tcPr>
          <w:p w14:paraId="2E999C3A" w14:textId="689CA6BE" w:rsidR="00E24265" w:rsidRPr="00615D4B" w:rsidDel="00CB3FDD" w:rsidRDefault="00E24265" w:rsidP="005F76AD">
            <w:pPr>
              <w:rPr>
                <w:del w:id="11334" w:author="阿毛" w:date="2021-05-21T17:53:00Z"/>
                <w:rFonts w:ascii="標楷體" w:eastAsia="標楷體" w:hAnsi="標楷體"/>
              </w:rPr>
            </w:pPr>
          </w:p>
        </w:tc>
      </w:tr>
      <w:tr w:rsidR="00E24265" w:rsidRPr="00615D4B" w:rsidDel="00CB3FDD" w14:paraId="6C650F51" w14:textId="29E61F15" w:rsidTr="005F76AD">
        <w:trPr>
          <w:trHeight w:val="291"/>
          <w:jc w:val="center"/>
          <w:del w:id="11335" w:author="阿毛" w:date="2021-05-21T17:53:00Z"/>
        </w:trPr>
        <w:tc>
          <w:tcPr>
            <w:tcW w:w="219" w:type="pct"/>
          </w:tcPr>
          <w:p w14:paraId="0415FF0D" w14:textId="42220AD7" w:rsidR="00E24265" w:rsidRPr="00D6003A" w:rsidDel="00CB3FDD" w:rsidRDefault="00E24265" w:rsidP="005F76AD">
            <w:pPr>
              <w:pStyle w:val="af9"/>
              <w:numPr>
                <w:ilvl w:val="0"/>
                <w:numId w:val="37"/>
              </w:numPr>
              <w:ind w:leftChars="0"/>
              <w:rPr>
                <w:del w:id="11336" w:author="阿毛" w:date="2021-05-21T17:53:00Z"/>
                <w:rFonts w:ascii="標楷體" w:eastAsia="標楷體" w:hAnsi="標楷體"/>
              </w:rPr>
            </w:pPr>
          </w:p>
        </w:tc>
        <w:tc>
          <w:tcPr>
            <w:tcW w:w="756" w:type="pct"/>
          </w:tcPr>
          <w:p w14:paraId="5AE635DE" w14:textId="301AF21D" w:rsidR="00E24265" w:rsidRPr="00615D4B" w:rsidDel="00CB3FDD" w:rsidRDefault="00E24265" w:rsidP="005F76AD">
            <w:pPr>
              <w:rPr>
                <w:del w:id="11337" w:author="阿毛" w:date="2021-05-21T17:53:00Z"/>
                <w:rFonts w:ascii="標楷體" w:eastAsia="標楷體" w:hAnsi="標楷體"/>
              </w:rPr>
            </w:pPr>
            <w:del w:id="11338" w:author="阿毛" w:date="2021-05-21T17:53:00Z">
              <w:r w:rsidRPr="00F4452F" w:rsidDel="00CB3FDD">
                <w:rPr>
                  <w:rFonts w:ascii="標楷體" w:eastAsia="標楷體" w:hAnsi="標楷體" w:hint="eastAsia"/>
                </w:rPr>
                <w:delText>第二階段利率</w:delText>
              </w:r>
            </w:del>
          </w:p>
        </w:tc>
        <w:tc>
          <w:tcPr>
            <w:tcW w:w="624" w:type="pct"/>
          </w:tcPr>
          <w:p w14:paraId="4CAD5C91" w14:textId="14C70107" w:rsidR="00E24265" w:rsidRPr="00615D4B" w:rsidDel="00CB3FDD" w:rsidRDefault="00E24265" w:rsidP="005F76AD">
            <w:pPr>
              <w:rPr>
                <w:del w:id="11339" w:author="阿毛" w:date="2021-05-21T17:53:00Z"/>
                <w:rFonts w:ascii="標楷體" w:eastAsia="標楷體" w:hAnsi="標楷體"/>
              </w:rPr>
            </w:pPr>
          </w:p>
        </w:tc>
        <w:tc>
          <w:tcPr>
            <w:tcW w:w="624" w:type="pct"/>
          </w:tcPr>
          <w:p w14:paraId="31C4F520" w14:textId="317F2FC1" w:rsidR="00E24265" w:rsidRPr="00615D4B" w:rsidDel="00CB3FDD" w:rsidRDefault="00E24265" w:rsidP="005F76AD">
            <w:pPr>
              <w:rPr>
                <w:del w:id="11340" w:author="阿毛" w:date="2021-05-21T17:53:00Z"/>
                <w:rFonts w:ascii="標楷體" w:eastAsia="標楷體" w:hAnsi="標楷體"/>
              </w:rPr>
            </w:pPr>
          </w:p>
        </w:tc>
        <w:tc>
          <w:tcPr>
            <w:tcW w:w="537" w:type="pct"/>
          </w:tcPr>
          <w:p w14:paraId="6BFCAD48" w14:textId="7757BA27" w:rsidR="00E24265" w:rsidRPr="00615D4B" w:rsidDel="00CB3FDD" w:rsidRDefault="00E24265" w:rsidP="005F76AD">
            <w:pPr>
              <w:rPr>
                <w:del w:id="11341" w:author="阿毛" w:date="2021-05-21T17:53:00Z"/>
                <w:rFonts w:ascii="標楷體" w:eastAsia="標楷體" w:hAnsi="標楷體"/>
              </w:rPr>
            </w:pPr>
          </w:p>
        </w:tc>
        <w:tc>
          <w:tcPr>
            <w:tcW w:w="299" w:type="pct"/>
          </w:tcPr>
          <w:p w14:paraId="57908922" w14:textId="7B8D6F76" w:rsidR="00E24265" w:rsidRPr="00615D4B" w:rsidDel="00CB3FDD" w:rsidRDefault="00E24265" w:rsidP="005F76AD">
            <w:pPr>
              <w:rPr>
                <w:del w:id="11342" w:author="阿毛" w:date="2021-05-21T17:53:00Z"/>
                <w:rFonts w:ascii="標楷體" w:eastAsia="標楷體" w:hAnsi="標楷體"/>
              </w:rPr>
            </w:pPr>
          </w:p>
        </w:tc>
        <w:tc>
          <w:tcPr>
            <w:tcW w:w="299" w:type="pct"/>
          </w:tcPr>
          <w:p w14:paraId="5EE9BF6E" w14:textId="7BFA0776" w:rsidR="00E24265" w:rsidRPr="00615D4B" w:rsidDel="00CB3FDD" w:rsidRDefault="00E24265" w:rsidP="005F76AD">
            <w:pPr>
              <w:rPr>
                <w:del w:id="11343" w:author="阿毛" w:date="2021-05-21T17:53:00Z"/>
                <w:rFonts w:ascii="標楷體" w:eastAsia="標楷體" w:hAnsi="標楷體"/>
              </w:rPr>
            </w:pPr>
          </w:p>
        </w:tc>
        <w:tc>
          <w:tcPr>
            <w:tcW w:w="1643" w:type="pct"/>
          </w:tcPr>
          <w:p w14:paraId="4861D63F" w14:textId="41FD34F9" w:rsidR="00E24265" w:rsidRPr="00615D4B" w:rsidDel="00CB3FDD" w:rsidRDefault="00E24265" w:rsidP="005F76AD">
            <w:pPr>
              <w:rPr>
                <w:del w:id="11344" w:author="阿毛" w:date="2021-05-21T17:53:00Z"/>
                <w:rFonts w:ascii="標楷體" w:eastAsia="標楷體" w:hAnsi="標楷體"/>
              </w:rPr>
            </w:pPr>
          </w:p>
        </w:tc>
      </w:tr>
      <w:tr w:rsidR="00E24265" w:rsidRPr="00615D4B" w:rsidDel="00CB3FDD" w14:paraId="6026F9F1" w14:textId="54AEDA4E" w:rsidTr="005F76AD">
        <w:trPr>
          <w:trHeight w:val="291"/>
          <w:jc w:val="center"/>
          <w:del w:id="11345" w:author="阿毛" w:date="2021-05-21T17:53:00Z"/>
        </w:trPr>
        <w:tc>
          <w:tcPr>
            <w:tcW w:w="219" w:type="pct"/>
          </w:tcPr>
          <w:p w14:paraId="7C098DDC" w14:textId="7C432E4F" w:rsidR="00E24265" w:rsidRPr="00D6003A" w:rsidDel="00CB3FDD" w:rsidRDefault="00E24265" w:rsidP="005F76AD">
            <w:pPr>
              <w:pStyle w:val="af9"/>
              <w:numPr>
                <w:ilvl w:val="0"/>
                <w:numId w:val="37"/>
              </w:numPr>
              <w:ind w:leftChars="0"/>
              <w:rPr>
                <w:del w:id="11346" w:author="阿毛" w:date="2021-05-21T17:53:00Z"/>
                <w:rFonts w:ascii="標楷體" w:eastAsia="標楷體" w:hAnsi="標楷體"/>
              </w:rPr>
            </w:pPr>
          </w:p>
        </w:tc>
        <w:tc>
          <w:tcPr>
            <w:tcW w:w="756" w:type="pct"/>
          </w:tcPr>
          <w:p w14:paraId="15941F72" w14:textId="1E411095" w:rsidR="00E24265" w:rsidRPr="00615D4B" w:rsidDel="00CB3FDD" w:rsidRDefault="00E24265" w:rsidP="005F76AD">
            <w:pPr>
              <w:rPr>
                <w:del w:id="11347" w:author="阿毛" w:date="2021-05-21T17:53:00Z"/>
                <w:rFonts w:ascii="標楷體" w:eastAsia="標楷體" w:hAnsi="標楷體"/>
              </w:rPr>
            </w:pPr>
            <w:del w:id="11348" w:author="阿毛" w:date="2021-05-21T17:53:00Z">
              <w:r w:rsidRPr="00F4452F" w:rsidDel="00CB3FDD">
                <w:rPr>
                  <w:rFonts w:ascii="標楷體" w:eastAsia="標楷體" w:hAnsi="標楷體" w:hint="eastAsia"/>
                </w:rPr>
                <w:delText>第二階段協商方案估計月付金</w:delText>
              </w:r>
            </w:del>
          </w:p>
        </w:tc>
        <w:tc>
          <w:tcPr>
            <w:tcW w:w="624" w:type="pct"/>
          </w:tcPr>
          <w:p w14:paraId="6E8708E4" w14:textId="4125E145" w:rsidR="00E24265" w:rsidRPr="00615D4B" w:rsidDel="00CB3FDD" w:rsidRDefault="00E24265" w:rsidP="005F76AD">
            <w:pPr>
              <w:rPr>
                <w:del w:id="11349" w:author="阿毛" w:date="2021-05-21T17:53:00Z"/>
                <w:rFonts w:ascii="標楷體" w:eastAsia="標楷體" w:hAnsi="標楷體"/>
              </w:rPr>
            </w:pPr>
          </w:p>
        </w:tc>
        <w:tc>
          <w:tcPr>
            <w:tcW w:w="624" w:type="pct"/>
          </w:tcPr>
          <w:p w14:paraId="4D6D00AC" w14:textId="653FF64C" w:rsidR="00E24265" w:rsidRPr="00615D4B" w:rsidDel="00CB3FDD" w:rsidRDefault="00E24265" w:rsidP="005F76AD">
            <w:pPr>
              <w:rPr>
                <w:del w:id="11350" w:author="阿毛" w:date="2021-05-21T17:53:00Z"/>
                <w:rFonts w:ascii="標楷體" w:eastAsia="標楷體" w:hAnsi="標楷體"/>
              </w:rPr>
            </w:pPr>
          </w:p>
        </w:tc>
        <w:tc>
          <w:tcPr>
            <w:tcW w:w="537" w:type="pct"/>
          </w:tcPr>
          <w:p w14:paraId="69BFAB69" w14:textId="61D8A078" w:rsidR="00E24265" w:rsidRPr="00615D4B" w:rsidDel="00CB3FDD" w:rsidRDefault="00E24265" w:rsidP="005F76AD">
            <w:pPr>
              <w:rPr>
                <w:del w:id="11351" w:author="阿毛" w:date="2021-05-21T17:53:00Z"/>
                <w:rFonts w:ascii="標楷體" w:eastAsia="標楷體" w:hAnsi="標楷體"/>
              </w:rPr>
            </w:pPr>
          </w:p>
        </w:tc>
        <w:tc>
          <w:tcPr>
            <w:tcW w:w="299" w:type="pct"/>
          </w:tcPr>
          <w:p w14:paraId="791FCEAE" w14:textId="4E90F3C9" w:rsidR="00E24265" w:rsidRPr="00615D4B" w:rsidDel="00CB3FDD" w:rsidRDefault="00E24265" w:rsidP="005F76AD">
            <w:pPr>
              <w:rPr>
                <w:del w:id="11352" w:author="阿毛" w:date="2021-05-21T17:53:00Z"/>
                <w:rFonts w:ascii="標楷體" w:eastAsia="標楷體" w:hAnsi="標楷體"/>
              </w:rPr>
            </w:pPr>
          </w:p>
        </w:tc>
        <w:tc>
          <w:tcPr>
            <w:tcW w:w="299" w:type="pct"/>
          </w:tcPr>
          <w:p w14:paraId="5448ECDC" w14:textId="29E537D8" w:rsidR="00E24265" w:rsidRPr="00615D4B" w:rsidDel="00CB3FDD" w:rsidRDefault="00E24265" w:rsidP="005F76AD">
            <w:pPr>
              <w:rPr>
                <w:del w:id="11353" w:author="阿毛" w:date="2021-05-21T17:53:00Z"/>
                <w:rFonts w:ascii="標楷體" w:eastAsia="標楷體" w:hAnsi="標楷體"/>
              </w:rPr>
            </w:pPr>
          </w:p>
        </w:tc>
        <w:tc>
          <w:tcPr>
            <w:tcW w:w="1643" w:type="pct"/>
          </w:tcPr>
          <w:p w14:paraId="0CB3934F" w14:textId="599C1A6E" w:rsidR="00E24265" w:rsidRPr="00615D4B" w:rsidDel="00CB3FDD" w:rsidRDefault="00E24265" w:rsidP="005F76AD">
            <w:pPr>
              <w:rPr>
                <w:del w:id="11354" w:author="阿毛" w:date="2021-05-21T17:53:00Z"/>
                <w:rFonts w:ascii="標楷體" w:eastAsia="標楷體" w:hAnsi="標楷體"/>
              </w:rPr>
            </w:pPr>
          </w:p>
        </w:tc>
      </w:tr>
      <w:tr w:rsidR="00E24265" w:rsidRPr="00615D4B" w:rsidDel="00CB3FDD" w14:paraId="4405170E" w14:textId="721FFBB7" w:rsidTr="005F76AD">
        <w:trPr>
          <w:trHeight w:val="291"/>
          <w:jc w:val="center"/>
          <w:del w:id="11355" w:author="阿毛" w:date="2021-05-21T17:53:00Z"/>
        </w:trPr>
        <w:tc>
          <w:tcPr>
            <w:tcW w:w="219" w:type="pct"/>
          </w:tcPr>
          <w:p w14:paraId="524F6DE3" w14:textId="52F9D533" w:rsidR="00E24265" w:rsidRPr="00D6003A" w:rsidDel="00CB3FDD" w:rsidRDefault="00E24265" w:rsidP="005F76AD">
            <w:pPr>
              <w:pStyle w:val="af9"/>
              <w:numPr>
                <w:ilvl w:val="0"/>
                <w:numId w:val="37"/>
              </w:numPr>
              <w:ind w:leftChars="0"/>
              <w:rPr>
                <w:del w:id="11356" w:author="阿毛" w:date="2021-05-21T17:53:00Z"/>
                <w:rFonts w:ascii="標楷體" w:eastAsia="標楷體" w:hAnsi="標楷體"/>
              </w:rPr>
            </w:pPr>
          </w:p>
        </w:tc>
        <w:tc>
          <w:tcPr>
            <w:tcW w:w="756" w:type="pct"/>
          </w:tcPr>
          <w:p w14:paraId="4C37876A" w14:textId="0247ACB1" w:rsidR="00E24265" w:rsidRPr="00615D4B" w:rsidDel="00CB3FDD" w:rsidRDefault="00E24265" w:rsidP="005F76AD">
            <w:pPr>
              <w:rPr>
                <w:del w:id="11357" w:author="阿毛" w:date="2021-05-21T17:53:00Z"/>
                <w:rFonts w:ascii="標楷體" w:eastAsia="標楷體" w:hAnsi="標楷體"/>
              </w:rPr>
            </w:pPr>
            <w:del w:id="11358" w:author="阿毛" w:date="2021-05-21T17:53:00Z">
              <w:r w:rsidRPr="00F4452F" w:rsidDel="00CB3FDD">
                <w:rPr>
                  <w:rFonts w:ascii="標楷體" w:eastAsia="標楷體" w:hAnsi="標楷體" w:hint="eastAsia"/>
                </w:rPr>
                <w:delText>第二階段最後一期應繳金額</w:delText>
              </w:r>
            </w:del>
          </w:p>
        </w:tc>
        <w:tc>
          <w:tcPr>
            <w:tcW w:w="624" w:type="pct"/>
          </w:tcPr>
          <w:p w14:paraId="0952C135" w14:textId="12B8B435" w:rsidR="00E24265" w:rsidRPr="00615D4B" w:rsidDel="00CB3FDD" w:rsidRDefault="00E24265" w:rsidP="005F76AD">
            <w:pPr>
              <w:rPr>
                <w:del w:id="11359" w:author="阿毛" w:date="2021-05-21T17:53:00Z"/>
                <w:rFonts w:ascii="標楷體" w:eastAsia="標楷體" w:hAnsi="標楷體"/>
              </w:rPr>
            </w:pPr>
          </w:p>
        </w:tc>
        <w:tc>
          <w:tcPr>
            <w:tcW w:w="624" w:type="pct"/>
          </w:tcPr>
          <w:p w14:paraId="46CABD9C" w14:textId="52E607AF" w:rsidR="00E24265" w:rsidRPr="00615D4B" w:rsidDel="00CB3FDD" w:rsidRDefault="00E24265" w:rsidP="005F76AD">
            <w:pPr>
              <w:rPr>
                <w:del w:id="11360" w:author="阿毛" w:date="2021-05-21T17:53:00Z"/>
                <w:rFonts w:ascii="標楷體" w:eastAsia="標楷體" w:hAnsi="標楷體"/>
              </w:rPr>
            </w:pPr>
          </w:p>
        </w:tc>
        <w:tc>
          <w:tcPr>
            <w:tcW w:w="537" w:type="pct"/>
          </w:tcPr>
          <w:p w14:paraId="6AD8DBB7" w14:textId="5DC1986B" w:rsidR="00E24265" w:rsidRPr="00615D4B" w:rsidDel="00CB3FDD" w:rsidRDefault="00E24265" w:rsidP="005F76AD">
            <w:pPr>
              <w:rPr>
                <w:del w:id="11361" w:author="阿毛" w:date="2021-05-21T17:53:00Z"/>
                <w:rFonts w:ascii="標楷體" w:eastAsia="標楷體" w:hAnsi="標楷體"/>
              </w:rPr>
            </w:pPr>
          </w:p>
        </w:tc>
        <w:tc>
          <w:tcPr>
            <w:tcW w:w="299" w:type="pct"/>
          </w:tcPr>
          <w:p w14:paraId="1C71F7B7" w14:textId="67012486" w:rsidR="00E24265" w:rsidRPr="00615D4B" w:rsidDel="00CB3FDD" w:rsidRDefault="00E24265" w:rsidP="005F76AD">
            <w:pPr>
              <w:rPr>
                <w:del w:id="11362" w:author="阿毛" w:date="2021-05-21T17:53:00Z"/>
                <w:rFonts w:ascii="標楷體" w:eastAsia="標楷體" w:hAnsi="標楷體"/>
              </w:rPr>
            </w:pPr>
          </w:p>
        </w:tc>
        <w:tc>
          <w:tcPr>
            <w:tcW w:w="299" w:type="pct"/>
          </w:tcPr>
          <w:p w14:paraId="5B38E140" w14:textId="31E318D9" w:rsidR="00E24265" w:rsidRPr="00615D4B" w:rsidDel="00CB3FDD" w:rsidRDefault="00E24265" w:rsidP="005F76AD">
            <w:pPr>
              <w:rPr>
                <w:del w:id="11363" w:author="阿毛" w:date="2021-05-21T17:53:00Z"/>
                <w:rFonts w:ascii="標楷體" w:eastAsia="標楷體" w:hAnsi="標楷體"/>
              </w:rPr>
            </w:pPr>
          </w:p>
        </w:tc>
        <w:tc>
          <w:tcPr>
            <w:tcW w:w="1643" w:type="pct"/>
          </w:tcPr>
          <w:p w14:paraId="30262FD0" w14:textId="703D1372" w:rsidR="00E24265" w:rsidRPr="00615D4B" w:rsidDel="00CB3FDD" w:rsidRDefault="00E24265" w:rsidP="005F76AD">
            <w:pPr>
              <w:rPr>
                <w:del w:id="11364" w:author="阿毛" w:date="2021-05-21T17:53:00Z"/>
                <w:rFonts w:ascii="標楷體" w:eastAsia="標楷體" w:hAnsi="標楷體"/>
              </w:rPr>
            </w:pPr>
          </w:p>
        </w:tc>
      </w:tr>
      <w:tr w:rsidR="00E24265" w:rsidRPr="00615D4B" w:rsidDel="00CB3FDD" w14:paraId="3F1D8C4D" w14:textId="26A952A1" w:rsidTr="005F76AD">
        <w:trPr>
          <w:trHeight w:val="291"/>
          <w:jc w:val="center"/>
          <w:del w:id="11365" w:author="阿毛" w:date="2021-05-21T17:53:00Z"/>
        </w:trPr>
        <w:tc>
          <w:tcPr>
            <w:tcW w:w="219" w:type="pct"/>
          </w:tcPr>
          <w:p w14:paraId="12523B6C" w14:textId="50088CB2" w:rsidR="00E24265" w:rsidRPr="00D6003A" w:rsidDel="00CB3FDD" w:rsidRDefault="00E24265" w:rsidP="005F76AD">
            <w:pPr>
              <w:pStyle w:val="af9"/>
              <w:numPr>
                <w:ilvl w:val="0"/>
                <w:numId w:val="37"/>
              </w:numPr>
              <w:ind w:leftChars="0"/>
              <w:rPr>
                <w:del w:id="11366" w:author="阿毛" w:date="2021-05-21T17:53:00Z"/>
                <w:rFonts w:ascii="標楷體" w:eastAsia="標楷體" w:hAnsi="標楷體"/>
              </w:rPr>
            </w:pPr>
          </w:p>
        </w:tc>
        <w:tc>
          <w:tcPr>
            <w:tcW w:w="756" w:type="pct"/>
          </w:tcPr>
          <w:p w14:paraId="77BE4EB6" w14:textId="73182203" w:rsidR="00E24265" w:rsidRPr="00615D4B" w:rsidDel="00CB3FDD" w:rsidRDefault="00E24265" w:rsidP="005F76AD">
            <w:pPr>
              <w:rPr>
                <w:del w:id="11367" w:author="阿毛" w:date="2021-05-21T17:53:00Z"/>
                <w:rFonts w:ascii="標楷體" w:eastAsia="標楷體" w:hAnsi="標楷體"/>
              </w:rPr>
            </w:pPr>
            <w:del w:id="11368" w:author="阿毛" w:date="2021-05-21T17:53:00Z">
              <w:r w:rsidRPr="00F4452F" w:rsidDel="00CB3FDD">
                <w:rPr>
                  <w:rFonts w:ascii="標楷體" w:eastAsia="標楷體" w:hAnsi="標楷體" w:hint="eastAsia"/>
                </w:rPr>
                <w:delText>繳款帳號</w:delText>
              </w:r>
            </w:del>
          </w:p>
        </w:tc>
        <w:tc>
          <w:tcPr>
            <w:tcW w:w="624" w:type="pct"/>
          </w:tcPr>
          <w:p w14:paraId="5ADE89F6" w14:textId="7FDDBF80" w:rsidR="00E24265" w:rsidRPr="00615D4B" w:rsidDel="00CB3FDD" w:rsidRDefault="00E24265" w:rsidP="005F76AD">
            <w:pPr>
              <w:rPr>
                <w:del w:id="11369" w:author="阿毛" w:date="2021-05-21T17:53:00Z"/>
                <w:rFonts w:ascii="標楷體" w:eastAsia="標楷體" w:hAnsi="標楷體"/>
              </w:rPr>
            </w:pPr>
          </w:p>
        </w:tc>
        <w:tc>
          <w:tcPr>
            <w:tcW w:w="624" w:type="pct"/>
          </w:tcPr>
          <w:p w14:paraId="265F874C" w14:textId="79089FC9" w:rsidR="00E24265" w:rsidRPr="00615D4B" w:rsidDel="00CB3FDD" w:rsidRDefault="00E24265" w:rsidP="005F76AD">
            <w:pPr>
              <w:rPr>
                <w:del w:id="11370" w:author="阿毛" w:date="2021-05-21T17:53:00Z"/>
                <w:rFonts w:ascii="標楷體" w:eastAsia="標楷體" w:hAnsi="標楷體"/>
              </w:rPr>
            </w:pPr>
          </w:p>
        </w:tc>
        <w:tc>
          <w:tcPr>
            <w:tcW w:w="537" w:type="pct"/>
          </w:tcPr>
          <w:p w14:paraId="39D63BC9" w14:textId="5AE6DFD3" w:rsidR="00E24265" w:rsidRPr="00615D4B" w:rsidDel="00CB3FDD" w:rsidRDefault="00E24265" w:rsidP="005F76AD">
            <w:pPr>
              <w:rPr>
                <w:del w:id="11371" w:author="阿毛" w:date="2021-05-21T17:53:00Z"/>
                <w:rFonts w:ascii="標楷體" w:eastAsia="標楷體" w:hAnsi="標楷體"/>
              </w:rPr>
            </w:pPr>
          </w:p>
        </w:tc>
        <w:tc>
          <w:tcPr>
            <w:tcW w:w="299" w:type="pct"/>
          </w:tcPr>
          <w:p w14:paraId="6AC06B4E" w14:textId="66257A97" w:rsidR="00E24265" w:rsidRPr="00615D4B" w:rsidDel="00CB3FDD" w:rsidRDefault="00E24265" w:rsidP="005F76AD">
            <w:pPr>
              <w:rPr>
                <w:del w:id="11372" w:author="阿毛" w:date="2021-05-21T17:53:00Z"/>
                <w:rFonts w:ascii="標楷體" w:eastAsia="標楷體" w:hAnsi="標楷體"/>
              </w:rPr>
            </w:pPr>
          </w:p>
        </w:tc>
        <w:tc>
          <w:tcPr>
            <w:tcW w:w="299" w:type="pct"/>
          </w:tcPr>
          <w:p w14:paraId="72E16EA4" w14:textId="46DCE3FF" w:rsidR="00E24265" w:rsidRPr="00615D4B" w:rsidDel="00CB3FDD" w:rsidRDefault="00E24265" w:rsidP="005F76AD">
            <w:pPr>
              <w:rPr>
                <w:del w:id="11373" w:author="阿毛" w:date="2021-05-21T17:53:00Z"/>
                <w:rFonts w:ascii="標楷體" w:eastAsia="標楷體" w:hAnsi="標楷體"/>
              </w:rPr>
            </w:pPr>
          </w:p>
        </w:tc>
        <w:tc>
          <w:tcPr>
            <w:tcW w:w="1643" w:type="pct"/>
          </w:tcPr>
          <w:p w14:paraId="4D5E8B94" w14:textId="2323921E" w:rsidR="00E24265" w:rsidRPr="00615D4B" w:rsidDel="00CB3FDD" w:rsidRDefault="00E24265" w:rsidP="005F76AD">
            <w:pPr>
              <w:rPr>
                <w:del w:id="11374" w:author="阿毛" w:date="2021-05-21T17:53:00Z"/>
                <w:rFonts w:ascii="標楷體" w:eastAsia="標楷體" w:hAnsi="標楷體"/>
              </w:rPr>
            </w:pPr>
          </w:p>
        </w:tc>
      </w:tr>
      <w:tr w:rsidR="00E24265" w:rsidRPr="00615D4B" w:rsidDel="00CB3FDD" w14:paraId="67B38AA5" w14:textId="4B033131" w:rsidTr="005F76AD">
        <w:trPr>
          <w:trHeight w:val="291"/>
          <w:jc w:val="center"/>
          <w:del w:id="11375" w:author="阿毛" w:date="2021-05-21T17:53:00Z"/>
        </w:trPr>
        <w:tc>
          <w:tcPr>
            <w:tcW w:w="219" w:type="pct"/>
          </w:tcPr>
          <w:p w14:paraId="6B9C3026" w14:textId="48D3BA23" w:rsidR="00E24265" w:rsidRPr="00D6003A" w:rsidDel="00CB3FDD" w:rsidRDefault="00E24265" w:rsidP="005F76AD">
            <w:pPr>
              <w:pStyle w:val="af9"/>
              <w:numPr>
                <w:ilvl w:val="0"/>
                <w:numId w:val="37"/>
              </w:numPr>
              <w:ind w:leftChars="0"/>
              <w:rPr>
                <w:del w:id="11376" w:author="阿毛" w:date="2021-05-21T17:53:00Z"/>
                <w:rFonts w:ascii="標楷體" w:eastAsia="標楷體" w:hAnsi="標楷體"/>
              </w:rPr>
            </w:pPr>
          </w:p>
        </w:tc>
        <w:tc>
          <w:tcPr>
            <w:tcW w:w="756" w:type="pct"/>
          </w:tcPr>
          <w:p w14:paraId="61F01B43" w14:textId="654F75B2" w:rsidR="00E24265" w:rsidRPr="00615D4B" w:rsidDel="00CB3FDD" w:rsidRDefault="00E24265" w:rsidP="005F76AD">
            <w:pPr>
              <w:rPr>
                <w:del w:id="11377" w:author="阿毛" w:date="2021-05-21T17:53:00Z"/>
                <w:rFonts w:ascii="標楷體" w:eastAsia="標楷體" w:hAnsi="標楷體"/>
              </w:rPr>
            </w:pPr>
            <w:del w:id="11378" w:author="阿毛" w:date="2021-05-21T17:53:00Z">
              <w:r w:rsidRPr="00F4452F" w:rsidDel="00CB3FDD">
                <w:rPr>
                  <w:rFonts w:ascii="標楷體" w:eastAsia="標楷體" w:hAnsi="標楷體" w:hint="eastAsia"/>
                </w:rPr>
                <w:delText>最大債權金融機構聲請狀送達地址</w:delText>
              </w:r>
            </w:del>
          </w:p>
        </w:tc>
        <w:tc>
          <w:tcPr>
            <w:tcW w:w="624" w:type="pct"/>
          </w:tcPr>
          <w:p w14:paraId="5352C41D" w14:textId="346315BE" w:rsidR="00E24265" w:rsidRPr="00615D4B" w:rsidDel="00CB3FDD" w:rsidRDefault="00E24265" w:rsidP="005F76AD">
            <w:pPr>
              <w:rPr>
                <w:del w:id="11379" w:author="阿毛" w:date="2021-05-21T17:53:00Z"/>
                <w:rFonts w:ascii="標楷體" w:eastAsia="標楷體" w:hAnsi="標楷體"/>
              </w:rPr>
            </w:pPr>
          </w:p>
        </w:tc>
        <w:tc>
          <w:tcPr>
            <w:tcW w:w="624" w:type="pct"/>
          </w:tcPr>
          <w:p w14:paraId="293A6028" w14:textId="5845D8F6" w:rsidR="00E24265" w:rsidRPr="00615D4B" w:rsidDel="00CB3FDD" w:rsidRDefault="00E24265" w:rsidP="005F76AD">
            <w:pPr>
              <w:rPr>
                <w:del w:id="11380" w:author="阿毛" w:date="2021-05-21T17:53:00Z"/>
                <w:rFonts w:ascii="標楷體" w:eastAsia="標楷體" w:hAnsi="標楷體"/>
              </w:rPr>
            </w:pPr>
          </w:p>
        </w:tc>
        <w:tc>
          <w:tcPr>
            <w:tcW w:w="537" w:type="pct"/>
          </w:tcPr>
          <w:p w14:paraId="3F87AD48" w14:textId="0AA14563" w:rsidR="00E24265" w:rsidRPr="00615D4B" w:rsidDel="00CB3FDD" w:rsidRDefault="00E24265" w:rsidP="005F76AD">
            <w:pPr>
              <w:rPr>
                <w:del w:id="11381" w:author="阿毛" w:date="2021-05-21T17:53:00Z"/>
                <w:rFonts w:ascii="標楷體" w:eastAsia="標楷體" w:hAnsi="標楷體"/>
              </w:rPr>
            </w:pPr>
          </w:p>
        </w:tc>
        <w:tc>
          <w:tcPr>
            <w:tcW w:w="299" w:type="pct"/>
          </w:tcPr>
          <w:p w14:paraId="530F7953" w14:textId="67EFAFA5" w:rsidR="00E24265" w:rsidRPr="00615D4B" w:rsidDel="00CB3FDD" w:rsidRDefault="00E24265" w:rsidP="005F76AD">
            <w:pPr>
              <w:rPr>
                <w:del w:id="11382" w:author="阿毛" w:date="2021-05-21T17:53:00Z"/>
                <w:rFonts w:ascii="標楷體" w:eastAsia="標楷體" w:hAnsi="標楷體"/>
              </w:rPr>
            </w:pPr>
          </w:p>
        </w:tc>
        <w:tc>
          <w:tcPr>
            <w:tcW w:w="299" w:type="pct"/>
          </w:tcPr>
          <w:p w14:paraId="13AE3AA6" w14:textId="71322E1F" w:rsidR="00E24265" w:rsidRPr="00615D4B" w:rsidDel="00CB3FDD" w:rsidRDefault="00E24265" w:rsidP="005F76AD">
            <w:pPr>
              <w:rPr>
                <w:del w:id="11383" w:author="阿毛" w:date="2021-05-21T17:53:00Z"/>
                <w:rFonts w:ascii="標楷體" w:eastAsia="標楷體" w:hAnsi="標楷體"/>
              </w:rPr>
            </w:pPr>
          </w:p>
        </w:tc>
        <w:tc>
          <w:tcPr>
            <w:tcW w:w="1643" w:type="pct"/>
          </w:tcPr>
          <w:p w14:paraId="1E0CAF73" w14:textId="2D204BA8" w:rsidR="00E24265" w:rsidRPr="00615D4B" w:rsidDel="00CB3FDD" w:rsidRDefault="00E24265" w:rsidP="005F76AD">
            <w:pPr>
              <w:rPr>
                <w:del w:id="11384" w:author="阿毛" w:date="2021-05-21T17:53:00Z"/>
                <w:rFonts w:ascii="標楷體" w:eastAsia="標楷體" w:hAnsi="標楷體"/>
              </w:rPr>
            </w:pPr>
          </w:p>
        </w:tc>
      </w:tr>
      <w:tr w:rsidR="00E24265" w:rsidRPr="00615D4B" w:rsidDel="00CB3FDD" w14:paraId="22EBD618" w14:textId="703C13E5" w:rsidTr="005F76AD">
        <w:trPr>
          <w:trHeight w:val="291"/>
          <w:jc w:val="center"/>
          <w:del w:id="11385" w:author="阿毛" w:date="2021-05-21T17:53:00Z"/>
        </w:trPr>
        <w:tc>
          <w:tcPr>
            <w:tcW w:w="219" w:type="pct"/>
          </w:tcPr>
          <w:p w14:paraId="6DDABACC" w14:textId="5482F160" w:rsidR="00E24265" w:rsidRPr="00D6003A" w:rsidDel="00CB3FDD" w:rsidRDefault="00E24265" w:rsidP="005F76AD">
            <w:pPr>
              <w:pStyle w:val="af9"/>
              <w:numPr>
                <w:ilvl w:val="0"/>
                <w:numId w:val="37"/>
              </w:numPr>
              <w:ind w:leftChars="0"/>
              <w:rPr>
                <w:del w:id="11386" w:author="阿毛" w:date="2021-05-21T17:53:00Z"/>
                <w:rFonts w:ascii="標楷體" w:eastAsia="標楷體" w:hAnsi="標楷體"/>
              </w:rPr>
            </w:pPr>
          </w:p>
        </w:tc>
        <w:tc>
          <w:tcPr>
            <w:tcW w:w="756" w:type="pct"/>
          </w:tcPr>
          <w:p w14:paraId="7B3D22A9" w14:textId="45054647" w:rsidR="00E24265" w:rsidRPr="00615D4B" w:rsidDel="00CB3FDD" w:rsidRDefault="00E24265" w:rsidP="005F76AD">
            <w:pPr>
              <w:rPr>
                <w:del w:id="11387" w:author="阿毛" w:date="2021-05-21T17:53:00Z"/>
                <w:rFonts w:ascii="標楷體" w:eastAsia="標楷體" w:hAnsi="標楷體"/>
              </w:rPr>
            </w:pPr>
            <w:del w:id="11388" w:author="阿毛" w:date="2021-05-21T17:53:00Z">
              <w:r w:rsidRPr="00F4452F" w:rsidDel="00CB3FDD">
                <w:rPr>
                  <w:rFonts w:ascii="標楷體" w:eastAsia="標楷體" w:hAnsi="標楷體" w:hint="eastAsia"/>
                </w:rPr>
                <w:delText>轉JCIC文字檔日期</w:delText>
              </w:r>
            </w:del>
          </w:p>
        </w:tc>
        <w:tc>
          <w:tcPr>
            <w:tcW w:w="624" w:type="pct"/>
          </w:tcPr>
          <w:p w14:paraId="7367A5A7" w14:textId="7665E064" w:rsidR="00E24265" w:rsidRPr="00615D4B" w:rsidDel="00CB3FDD" w:rsidRDefault="00E24265" w:rsidP="005F76AD">
            <w:pPr>
              <w:rPr>
                <w:del w:id="11389" w:author="阿毛" w:date="2021-05-21T17:53:00Z"/>
                <w:rFonts w:ascii="標楷體" w:eastAsia="標楷體" w:hAnsi="標楷體"/>
              </w:rPr>
            </w:pPr>
          </w:p>
        </w:tc>
        <w:tc>
          <w:tcPr>
            <w:tcW w:w="624" w:type="pct"/>
          </w:tcPr>
          <w:p w14:paraId="6A4AE609" w14:textId="3D5E4AEC" w:rsidR="00E24265" w:rsidRPr="00615D4B" w:rsidDel="00CB3FDD" w:rsidRDefault="00E24265" w:rsidP="005F76AD">
            <w:pPr>
              <w:rPr>
                <w:del w:id="11390" w:author="阿毛" w:date="2021-05-21T17:53:00Z"/>
                <w:rFonts w:ascii="標楷體" w:eastAsia="標楷體" w:hAnsi="標楷體"/>
              </w:rPr>
            </w:pPr>
          </w:p>
        </w:tc>
        <w:tc>
          <w:tcPr>
            <w:tcW w:w="537" w:type="pct"/>
          </w:tcPr>
          <w:p w14:paraId="5667D689" w14:textId="656D1D78" w:rsidR="00E24265" w:rsidRPr="00615D4B" w:rsidDel="00CB3FDD" w:rsidRDefault="00E24265" w:rsidP="005F76AD">
            <w:pPr>
              <w:rPr>
                <w:del w:id="11391" w:author="阿毛" w:date="2021-05-21T17:53:00Z"/>
                <w:rFonts w:ascii="標楷體" w:eastAsia="標楷體" w:hAnsi="標楷體"/>
              </w:rPr>
            </w:pPr>
          </w:p>
        </w:tc>
        <w:tc>
          <w:tcPr>
            <w:tcW w:w="299" w:type="pct"/>
          </w:tcPr>
          <w:p w14:paraId="689E3BDB" w14:textId="2610675A" w:rsidR="00E24265" w:rsidRPr="00615D4B" w:rsidDel="00CB3FDD" w:rsidRDefault="00E24265" w:rsidP="005F76AD">
            <w:pPr>
              <w:rPr>
                <w:del w:id="11392" w:author="阿毛" w:date="2021-05-21T17:53:00Z"/>
                <w:rFonts w:ascii="標楷體" w:eastAsia="標楷體" w:hAnsi="標楷體"/>
              </w:rPr>
            </w:pPr>
          </w:p>
        </w:tc>
        <w:tc>
          <w:tcPr>
            <w:tcW w:w="299" w:type="pct"/>
          </w:tcPr>
          <w:p w14:paraId="196B2497" w14:textId="5E59AA9B" w:rsidR="00E24265" w:rsidRPr="00615D4B" w:rsidDel="00CB3FDD" w:rsidRDefault="00E24265" w:rsidP="005F76AD">
            <w:pPr>
              <w:rPr>
                <w:del w:id="11393" w:author="阿毛" w:date="2021-05-21T17:53:00Z"/>
                <w:rFonts w:ascii="標楷體" w:eastAsia="標楷體" w:hAnsi="標楷體"/>
              </w:rPr>
            </w:pPr>
          </w:p>
        </w:tc>
        <w:tc>
          <w:tcPr>
            <w:tcW w:w="1643" w:type="pct"/>
          </w:tcPr>
          <w:p w14:paraId="3E677B23" w14:textId="30F2DE04" w:rsidR="00E24265" w:rsidRPr="00615D4B" w:rsidDel="00CB3FDD" w:rsidRDefault="00E24265" w:rsidP="005F76AD">
            <w:pPr>
              <w:rPr>
                <w:del w:id="11394" w:author="阿毛" w:date="2021-05-21T17:53:00Z"/>
                <w:rFonts w:ascii="標楷體" w:eastAsia="標楷體" w:hAnsi="標楷體"/>
              </w:rPr>
            </w:pPr>
          </w:p>
        </w:tc>
      </w:tr>
    </w:tbl>
    <w:p w14:paraId="4C810B2B" w14:textId="4BD42D3B" w:rsidR="00E24265" w:rsidDel="00CB3FDD" w:rsidRDefault="00E24265" w:rsidP="00F62379">
      <w:pPr>
        <w:pStyle w:val="42"/>
        <w:spacing w:after="72"/>
        <w:ind w:leftChars="0" w:left="0"/>
        <w:rPr>
          <w:del w:id="11395" w:author="阿毛" w:date="2021-05-21T17:53:00Z"/>
          <w:rFonts w:hAnsi="標楷體"/>
        </w:rPr>
      </w:pPr>
    </w:p>
    <w:p w14:paraId="0D965028" w14:textId="6A7C8334" w:rsidR="00E24265" w:rsidDel="00CB3FDD" w:rsidRDefault="00E24265">
      <w:pPr>
        <w:widowControl/>
        <w:rPr>
          <w:del w:id="11396" w:author="阿毛" w:date="2021-05-21T17:53:00Z"/>
          <w:rFonts w:ascii="Arial" w:eastAsia="標楷體" w:hAnsi="標楷體" w:cs="標楷體"/>
          <w:kern w:val="0"/>
          <w:szCs w:val="28"/>
        </w:rPr>
      </w:pPr>
      <w:del w:id="11397" w:author="阿毛" w:date="2021-05-21T17:53:00Z">
        <w:r w:rsidDel="00CB3FDD">
          <w:rPr>
            <w:rFonts w:hAnsi="標楷體"/>
          </w:rPr>
          <w:br w:type="page"/>
        </w:r>
      </w:del>
    </w:p>
    <w:p w14:paraId="5A8DD8B5" w14:textId="7058AD48" w:rsidR="00E24265" w:rsidRPr="00A03472" w:rsidDel="00CB3FDD" w:rsidRDefault="00E24265">
      <w:pPr>
        <w:pStyle w:val="3"/>
        <w:numPr>
          <w:ilvl w:val="2"/>
          <w:numId w:val="95"/>
        </w:numPr>
        <w:rPr>
          <w:del w:id="11398" w:author="阿毛" w:date="2021-05-21T17:53:00Z"/>
          <w:rFonts w:ascii="標楷體" w:hAnsi="標楷體"/>
        </w:rPr>
        <w:pPrChange w:id="11399" w:author="智誠 楊" w:date="2021-05-10T09:50:00Z">
          <w:pPr>
            <w:pStyle w:val="3"/>
            <w:numPr>
              <w:ilvl w:val="2"/>
              <w:numId w:val="1"/>
            </w:numPr>
            <w:ind w:left="1247" w:hanging="680"/>
          </w:pPr>
        </w:pPrChange>
      </w:pPr>
      <w:del w:id="11400" w:author="阿毛" w:date="2021-05-21T17:53:00Z">
        <w:r w:rsidDel="00CB3FDD">
          <w:rPr>
            <w:rFonts w:ascii="標楷體" w:hAnsi="標楷體"/>
          </w:rPr>
          <w:delText>L</w:delText>
        </w:r>
        <w:r w:rsidDel="00CB3FDD">
          <w:rPr>
            <w:rFonts w:ascii="標楷體" w:hAnsi="標楷體" w:hint="eastAsia"/>
          </w:rPr>
          <w:delText>8309</w:delText>
        </w:r>
        <w:r w:rsidRPr="00FC5454" w:rsidDel="00CB3FDD">
          <w:rPr>
            <w:rFonts w:ascii="標楷體" w:hAnsi="標楷體" w:hint="eastAsia"/>
          </w:rPr>
          <w:delText>債務人基本資料</w:delText>
        </w:r>
      </w:del>
    </w:p>
    <w:p w14:paraId="0EBF9137" w14:textId="175CB403" w:rsidR="00E24265" w:rsidRPr="003972CE" w:rsidDel="00CB3FDD" w:rsidRDefault="00E24265">
      <w:pPr>
        <w:pStyle w:val="a"/>
        <w:rPr>
          <w:del w:id="11401" w:author="阿毛" w:date="2021-05-21T17:53:00Z"/>
        </w:rPr>
      </w:pPr>
      <w:del w:id="11402" w:author="阿毛" w:date="2021-05-21T17:53:00Z">
        <w:r w:rsidRPr="00615D4B" w:rsidDel="00CB3FDD">
          <w:delText>功能說明</w:delText>
        </w:r>
      </w:del>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E24265" w:rsidRPr="00615D4B" w:rsidDel="00CB3FDD" w14:paraId="60BD6922" w14:textId="61881954" w:rsidTr="005F76AD">
        <w:trPr>
          <w:trHeight w:val="277"/>
          <w:del w:id="11403" w:author="阿毛" w:date="2021-05-21T17:53:00Z"/>
        </w:trPr>
        <w:tc>
          <w:tcPr>
            <w:tcW w:w="1548" w:type="dxa"/>
            <w:tcBorders>
              <w:top w:val="single" w:sz="8" w:space="0" w:color="000000"/>
              <w:bottom w:val="single" w:sz="8" w:space="0" w:color="000000"/>
              <w:right w:val="single" w:sz="8" w:space="0" w:color="000000"/>
            </w:tcBorders>
            <w:shd w:val="clear" w:color="auto" w:fill="F3F3F3"/>
          </w:tcPr>
          <w:p w14:paraId="6632AF50" w14:textId="6A2BBF54" w:rsidR="00E24265" w:rsidRPr="00615D4B" w:rsidDel="00CB3FDD" w:rsidRDefault="00E24265" w:rsidP="005F76AD">
            <w:pPr>
              <w:rPr>
                <w:del w:id="11404" w:author="阿毛" w:date="2021-05-21T17:53:00Z"/>
                <w:rFonts w:ascii="標楷體" w:eastAsia="標楷體" w:hAnsi="標楷體"/>
              </w:rPr>
            </w:pPr>
            <w:del w:id="11405" w:author="阿毛" w:date="2021-05-21T17:53:00Z">
              <w:r w:rsidRPr="00615D4B" w:rsidDel="00CB3FDD">
                <w:rPr>
                  <w:rFonts w:ascii="標楷體" w:eastAsia="標楷體" w:hAnsi="標楷體"/>
                </w:rPr>
                <w:delText xml:space="preserve">功能名稱 </w:delText>
              </w:r>
            </w:del>
          </w:p>
        </w:tc>
        <w:tc>
          <w:tcPr>
            <w:tcW w:w="6318" w:type="dxa"/>
            <w:tcBorders>
              <w:top w:val="single" w:sz="8" w:space="0" w:color="000000"/>
              <w:left w:val="single" w:sz="8" w:space="0" w:color="000000"/>
              <w:bottom w:val="single" w:sz="8" w:space="0" w:color="000000"/>
            </w:tcBorders>
          </w:tcPr>
          <w:p w14:paraId="417C8314" w14:textId="657C02E6" w:rsidR="00E24265" w:rsidRPr="00615D4B" w:rsidDel="00CB3FDD" w:rsidRDefault="00E24265" w:rsidP="005F76AD">
            <w:pPr>
              <w:rPr>
                <w:del w:id="11406" w:author="阿毛" w:date="2021-05-21T17:53:00Z"/>
                <w:rFonts w:ascii="標楷體" w:eastAsia="標楷體" w:hAnsi="標楷體"/>
              </w:rPr>
            </w:pPr>
            <w:del w:id="11407" w:author="阿毛" w:date="2021-05-21T17:53:00Z">
              <w:r w:rsidRPr="00FC5454" w:rsidDel="00CB3FDD">
                <w:rPr>
                  <w:rFonts w:ascii="標楷體" w:eastAsia="標楷體" w:hAnsi="標楷體" w:hint="eastAsia"/>
                </w:rPr>
                <w:delText>債務人基本資料</w:delText>
              </w:r>
            </w:del>
          </w:p>
        </w:tc>
      </w:tr>
      <w:tr w:rsidR="00E24265" w:rsidRPr="00615D4B" w:rsidDel="00CB3FDD" w14:paraId="30FD6145" w14:textId="64F7B9F0" w:rsidTr="005F76AD">
        <w:trPr>
          <w:trHeight w:val="277"/>
          <w:del w:id="11408" w:author="阿毛" w:date="2021-05-21T17:53:00Z"/>
        </w:trPr>
        <w:tc>
          <w:tcPr>
            <w:tcW w:w="1548" w:type="dxa"/>
            <w:tcBorders>
              <w:top w:val="single" w:sz="8" w:space="0" w:color="000000"/>
              <w:bottom w:val="single" w:sz="8" w:space="0" w:color="000000"/>
              <w:right w:val="single" w:sz="8" w:space="0" w:color="000000"/>
            </w:tcBorders>
            <w:shd w:val="clear" w:color="auto" w:fill="F3F3F3"/>
          </w:tcPr>
          <w:p w14:paraId="5D773982" w14:textId="7292FFD6" w:rsidR="00E24265" w:rsidRPr="00615D4B" w:rsidDel="00CB3FDD" w:rsidRDefault="00E24265" w:rsidP="005F76AD">
            <w:pPr>
              <w:rPr>
                <w:del w:id="11409" w:author="阿毛" w:date="2021-05-21T17:53:00Z"/>
                <w:rFonts w:ascii="標楷體" w:eastAsia="標楷體" w:hAnsi="標楷體"/>
              </w:rPr>
            </w:pPr>
            <w:del w:id="11410" w:author="阿毛" w:date="2021-05-21T17:53:00Z">
              <w:r w:rsidRPr="00615D4B" w:rsidDel="00CB3FDD">
                <w:rPr>
                  <w:rFonts w:ascii="標楷體" w:eastAsia="標楷體" w:hAnsi="標楷體"/>
                </w:rPr>
                <w:delText>進入條件</w:delText>
              </w:r>
            </w:del>
          </w:p>
        </w:tc>
        <w:tc>
          <w:tcPr>
            <w:tcW w:w="6318" w:type="dxa"/>
            <w:tcBorders>
              <w:top w:val="single" w:sz="8" w:space="0" w:color="000000"/>
              <w:left w:val="single" w:sz="8" w:space="0" w:color="000000"/>
              <w:bottom w:val="single" w:sz="8" w:space="0" w:color="000000"/>
            </w:tcBorders>
          </w:tcPr>
          <w:p w14:paraId="41E6093E" w14:textId="0C6DA24A" w:rsidR="00E24265" w:rsidRPr="00615D4B" w:rsidDel="00CB3FDD" w:rsidRDefault="00E24265" w:rsidP="005F76AD">
            <w:pPr>
              <w:rPr>
                <w:del w:id="11411" w:author="阿毛" w:date="2021-05-21T17:53:00Z"/>
                <w:rFonts w:ascii="標楷體" w:eastAsia="標楷體" w:hAnsi="標楷體"/>
              </w:rPr>
            </w:pPr>
          </w:p>
        </w:tc>
      </w:tr>
      <w:tr w:rsidR="00E24265" w:rsidRPr="00615D4B" w:rsidDel="00CB3FDD" w14:paraId="14E61C85" w14:textId="38E5F33B" w:rsidTr="005F76AD">
        <w:trPr>
          <w:trHeight w:val="773"/>
          <w:del w:id="11412" w:author="阿毛" w:date="2021-05-21T17:53:00Z"/>
        </w:trPr>
        <w:tc>
          <w:tcPr>
            <w:tcW w:w="1548" w:type="dxa"/>
            <w:tcBorders>
              <w:top w:val="single" w:sz="8" w:space="0" w:color="000000"/>
              <w:bottom w:val="single" w:sz="8" w:space="0" w:color="000000"/>
              <w:right w:val="single" w:sz="8" w:space="0" w:color="000000"/>
            </w:tcBorders>
            <w:shd w:val="clear" w:color="auto" w:fill="F3F3F3"/>
          </w:tcPr>
          <w:p w14:paraId="0389746E" w14:textId="45198BCB" w:rsidR="00E24265" w:rsidRPr="00615D4B" w:rsidDel="00CB3FDD" w:rsidRDefault="00E24265" w:rsidP="005F76AD">
            <w:pPr>
              <w:rPr>
                <w:del w:id="11413" w:author="阿毛" w:date="2021-05-21T17:53:00Z"/>
                <w:rFonts w:ascii="標楷體" w:eastAsia="標楷體" w:hAnsi="標楷體"/>
              </w:rPr>
            </w:pPr>
            <w:del w:id="11414" w:author="阿毛" w:date="2021-05-21T17:53:00Z">
              <w:r w:rsidRPr="00615D4B" w:rsidDel="00CB3FDD">
                <w:rPr>
                  <w:rFonts w:ascii="標楷體" w:eastAsia="標楷體" w:hAnsi="標楷體"/>
                </w:rPr>
                <w:delText xml:space="preserve">基本流程 </w:delText>
              </w:r>
            </w:del>
          </w:p>
        </w:tc>
        <w:tc>
          <w:tcPr>
            <w:tcW w:w="6318" w:type="dxa"/>
            <w:tcBorders>
              <w:top w:val="single" w:sz="8" w:space="0" w:color="000000"/>
              <w:left w:val="single" w:sz="8" w:space="0" w:color="000000"/>
              <w:bottom w:val="single" w:sz="8" w:space="0" w:color="000000"/>
            </w:tcBorders>
          </w:tcPr>
          <w:p w14:paraId="4B4443B4" w14:textId="0014CC15" w:rsidR="00E24265" w:rsidRPr="00615D4B" w:rsidDel="00CB3FDD" w:rsidRDefault="00E24265" w:rsidP="005F76AD">
            <w:pPr>
              <w:rPr>
                <w:del w:id="11415" w:author="阿毛" w:date="2021-05-21T17:53:00Z"/>
                <w:rFonts w:ascii="標楷體" w:eastAsia="標楷體" w:hAnsi="標楷體"/>
              </w:rPr>
            </w:pPr>
          </w:p>
        </w:tc>
      </w:tr>
      <w:tr w:rsidR="00E24265" w:rsidRPr="00615D4B" w:rsidDel="00CB3FDD" w14:paraId="46BDD1A5" w14:textId="12E9869F" w:rsidTr="005F76AD">
        <w:trPr>
          <w:trHeight w:val="321"/>
          <w:del w:id="11416" w:author="阿毛" w:date="2021-05-21T17:53:00Z"/>
        </w:trPr>
        <w:tc>
          <w:tcPr>
            <w:tcW w:w="1548" w:type="dxa"/>
            <w:tcBorders>
              <w:top w:val="single" w:sz="8" w:space="0" w:color="000000"/>
              <w:bottom w:val="single" w:sz="8" w:space="0" w:color="000000"/>
              <w:right w:val="single" w:sz="8" w:space="0" w:color="000000"/>
            </w:tcBorders>
            <w:shd w:val="clear" w:color="auto" w:fill="F3F3F3"/>
          </w:tcPr>
          <w:p w14:paraId="5AE0E2C5" w14:textId="699BA471" w:rsidR="00E24265" w:rsidRPr="00615D4B" w:rsidDel="00CB3FDD" w:rsidRDefault="00E24265" w:rsidP="005F76AD">
            <w:pPr>
              <w:rPr>
                <w:del w:id="11417" w:author="阿毛" w:date="2021-05-21T17:53:00Z"/>
                <w:rFonts w:ascii="標楷體" w:eastAsia="標楷體" w:hAnsi="標楷體"/>
              </w:rPr>
            </w:pPr>
            <w:del w:id="11418" w:author="阿毛" w:date="2021-05-21T17:53:00Z">
              <w:r w:rsidRPr="00615D4B" w:rsidDel="00CB3FDD">
                <w:rPr>
                  <w:rFonts w:ascii="標楷體" w:eastAsia="標楷體" w:hAnsi="標楷體"/>
                </w:rPr>
                <w:delText>選用流程</w:delText>
              </w:r>
            </w:del>
          </w:p>
        </w:tc>
        <w:tc>
          <w:tcPr>
            <w:tcW w:w="6318" w:type="dxa"/>
            <w:tcBorders>
              <w:top w:val="single" w:sz="8" w:space="0" w:color="000000"/>
              <w:left w:val="single" w:sz="8" w:space="0" w:color="000000"/>
              <w:bottom w:val="single" w:sz="8" w:space="0" w:color="000000"/>
            </w:tcBorders>
          </w:tcPr>
          <w:p w14:paraId="00689236" w14:textId="13007086" w:rsidR="00E24265" w:rsidRPr="00615D4B" w:rsidDel="00CB3FDD" w:rsidRDefault="00E24265" w:rsidP="005F76AD">
            <w:pPr>
              <w:rPr>
                <w:del w:id="11419" w:author="阿毛" w:date="2021-05-21T17:53:00Z"/>
                <w:rFonts w:ascii="標楷體" w:eastAsia="標楷體" w:hAnsi="標楷體"/>
              </w:rPr>
            </w:pPr>
          </w:p>
        </w:tc>
      </w:tr>
      <w:tr w:rsidR="00E24265" w:rsidRPr="00615D4B" w:rsidDel="00CB3FDD" w14:paraId="3396A2FD" w14:textId="5889DD92" w:rsidTr="005F76AD">
        <w:trPr>
          <w:trHeight w:val="1311"/>
          <w:del w:id="11420" w:author="阿毛" w:date="2021-05-21T17:53:00Z"/>
        </w:trPr>
        <w:tc>
          <w:tcPr>
            <w:tcW w:w="1548" w:type="dxa"/>
            <w:tcBorders>
              <w:top w:val="single" w:sz="8" w:space="0" w:color="000000"/>
              <w:bottom w:val="single" w:sz="8" w:space="0" w:color="000000"/>
              <w:right w:val="single" w:sz="8" w:space="0" w:color="000000"/>
            </w:tcBorders>
            <w:shd w:val="clear" w:color="auto" w:fill="F3F3F3"/>
          </w:tcPr>
          <w:p w14:paraId="7B209156" w14:textId="1DC7412E" w:rsidR="00E24265" w:rsidRPr="00615D4B" w:rsidDel="00CB3FDD" w:rsidRDefault="00E24265" w:rsidP="005F76AD">
            <w:pPr>
              <w:rPr>
                <w:del w:id="11421" w:author="阿毛" w:date="2021-05-21T17:53:00Z"/>
                <w:rFonts w:ascii="標楷體" w:eastAsia="標楷體" w:hAnsi="標楷體"/>
              </w:rPr>
            </w:pPr>
            <w:del w:id="11422" w:author="阿毛" w:date="2021-05-21T17:53:00Z">
              <w:r w:rsidRPr="00615D4B" w:rsidDel="00CB3FDD">
                <w:rPr>
                  <w:rFonts w:ascii="標楷體" w:eastAsia="標楷體" w:hAnsi="標楷體"/>
                </w:rPr>
                <w:delText>例外流程</w:delText>
              </w:r>
            </w:del>
          </w:p>
        </w:tc>
        <w:tc>
          <w:tcPr>
            <w:tcW w:w="6318" w:type="dxa"/>
            <w:tcBorders>
              <w:top w:val="single" w:sz="8" w:space="0" w:color="000000"/>
              <w:left w:val="single" w:sz="8" w:space="0" w:color="000000"/>
              <w:bottom w:val="single" w:sz="8" w:space="0" w:color="000000"/>
            </w:tcBorders>
          </w:tcPr>
          <w:p w14:paraId="2B749C23" w14:textId="001C4B85" w:rsidR="00E24265" w:rsidRPr="00615D4B" w:rsidDel="00CB3FDD" w:rsidRDefault="00E24265" w:rsidP="005F76AD">
            <w:pPr>
              <w:rPr>
                <w:del w:id="11423" w:author="阿毛" w:date="2021-05-21T17:53:00Z"/>
                <w:rFonts w:ascii="標楷體" w:eastAsia="標楷體" w:hAnsi="標楷體"/>
              </w:rPr>
            </w:pPr>
          </w:p>
        </w:tc>
      </w:tr>
      <w:tr w:rsidR="00E24265" w:rsidRPr="00615D4B" w:rsidDel="00CB3FDD" w14:paraId="052BA78A" w14:textId="3B1F0EE5" w:rsidTr="005F76AD">
        <w:trPr>
          <w:trHeight w:val="278"/>
          <w:del w:id="11424" w:author="阿毛" w:date="2021-05-21T17:53:00Z"/>
        </w:trPr>
        <w:tc>
          <w:tcPr>
            <w:tcW w:w="1548" w:type="dxa"/>
            <w:tcBorders>
              <w:top w:val="single" w:sz="8" w:space="0" w:color="000000"/>
              <w:bottom w:val="single" w:sz="8" w:space="0" w:color="000000"/>
              <w:right w:val="single" w:sz="8" w:space="0" w:color="000000"/>
            </w:tcBorders>
            <w:shd w:val="clear" w:color="auto" w:fill="F3F3F3"/>
          </w:tcPr>
          <w:p w14:paraId="34F78732" w14:textId="0824A605" w:rsidR="00E24265" w:rsidRPr="00615D4B" w:rsidDel="00CB3FDD" w:rsidRDefault="00E24265" w:rsidP="005F76AD">
            <w:pPr>
              <w:rPr>
                <w:del w:id="11425" w:author="阿毛" w:date="2021-05-21T17:53:00Z"/>
                <w:rFonts w:ascii="標楷體" w:eastAsia="標楷體" w:hAnsi="標楷體"/>
              </w:rPr>
            </w:pPr>
            <w:del w:id="11426" w:author="阿毛" w:date="2021-05-21T17:53:00Z">
              <w:r w:rsidRPr="00615D4B" w:rsidDel="00CB3FDD">
                <w:rPr>
                  <w:rFonts w:ascii="標楷體" w:eastAsia="標楷體" w:hAnsi="標楷體"/>
                </w:rPr>
                <w:delText xml:space="preserve">執行後狀況 </w:delText>
              </w:r>
            </w:del>
          </w:p>
        </w:tc>
        <w:tc>
          <w:tcPr>
            <w:tcW w:w="6318" w:type="dxa"/>
            <w:tcBorders>
              <w:top w:val="single" w:sz="8" w:space="0" w:color="000000"/>
              <w:left w:val="single" w:sz="8" w:space="0" w:color="000000"/>
              <w:bottom w:val="single" w:sz="8" w:space="0" w:color="000000"/>
            </w:tcBorders>
          </w:tcPr>
          <w:p w14:paraId="170A675A" w14:textId="0101BF93" w:rsidR="00E24265" w:rsidRPr="00615D4B" w:rsidDel="00CB3FDD" w:rsidRDefault="00E24265" w:rsidP="005F76AD">
            <w:pPr>
              <w:rPr>
                <w:del w:id="11427" w:author="阿毛" w:date="2021-05-21T17:53:00Z"/>
                <w:rFonts w:ascii="標楷體" w:eastAsia="標楷體" w:hAnsi="標楷體"/>
              </w:rPr>
            </w:pPr>
          </w:p>
        </w:tc>
      </w:tr>
      <w:tr w:rsidR="00E24265" w:rsidRPr="00615D4B" w:rsidDel="00CB3FDD" w14:paraId="16B55512" w14:textId="68CE41DC" w:rsidTr="005F76AD">
        <w:trPr>
          <w:trHeight w:val="358"/>
          <w:del w:id="11428" w:author="阿毛" w:date="2021-05-21T17:53:00Z"/>
        </w:trPr>
        <w:tc>
          <w:tcPr>
            <w:tcW w:w="1548" w:type="dxa"/>
            <w:tcBorders>
              <w:top w:val="single" w:sz="8" w:space="0" w:color="000000"/>
              <w:bottom w:val="single" w:sz="8" w:space="0" w:color="000000"/>
              <w:right w:val="single" w:sz="8" w:space="0" w:color="000000"/>
            </w:tcBorders>
            <w:shd w:val="clear" w:color="auto" w:fill="F3F3F3"/>
          </w:tcPr>
          <w:p w14:paraId="76C70350" w14:textId="432E70DE" w:rsidR="00E24265" w:rsidRPr="00615D4B" w:rsidDel="00CB3FDD" w:rsidRDefault="00E24265" w:rsidP="005F76AD">
            <w:pPr>
              <w:rPr>
                <w:del w:id="11429" w:author="阿毛" w:date="2021-05-21T17:53:00Z"/>
                <w:rFonts w:ascii="標楷體" w:eastAsia="標楷體" w:hAnsi="標楷體"/>
              </w:rPr>
            </w:pPr>
            <w:del w:id="11430" w:author="阿毛" w:date="2021-05-21T17:53:00Z">
              <w:r w:rsidRPr="00615D4B" w:rsidDel="00CB3FDD">
                <w:rPr>
                  <w:rFonts w:ascii="標楷體" w:eastAsia="標楷體" w:hAnsi="標楷體"/>
                </w:rPr>
                <w:delText>特別需求</w:delText>
              </w:r>
            </w:del>
          </w:p>
        </w:tc>
        <w:tc>
          <w:tcPr>
            <w:tcW w:w="6318" w:type="dxa"/>
            <w:tcBorders>
              <w:top w:val="single" w:sz="8" w:space="0" w:color="000000"/>
              <w:left w:val="single" w:sz="8" w:space="0" w:color="000000"/>
              <w:bottom w:val="single" w:sz="8" w:space="0" w:color="000000"/>
            </w:tcBorders>
          </w:tcPr>
          <w:p w14:paraId="4BD71E61" w14:textId="67ACBCA7" w:rsidR="00E24265" w:rsidRPr="00615D4B" w:rsidDel="00CB3FDD" w:rsidRDefault="00E24265" w:rsidP="005F76AD">
            <w:pPr>
              <w:rPr>
                <w:del w:id="11431" w:author="阿毛" w:date="2021-05-21T17:53:00Z"/>
                <w:rFonts w:ascii="標楷體" w:eastAsia="標楷體" w:hAnsi="標楷體"/>
              </w:rPr>
            </w:pPr>
          </w:p>
        </w:tc>
      </w:tr>
      <w:tr w:rsidR="00E24265" w:rsidRPr="00615D4B" w:rsidDel="00CB3FDD" w14:paraId="23FD696F" w14:textId="291F1DB2" w:rsidTr="005F76AD">
        <w:trPr>
          <w:trHeight w:val="278"/>
          <w:del w:id="11432" w:author="阿毛" w:date="2021-05-21T17:53:00Z"/>
        </w:trPr>
        <w:tc>
          <w:tcPr>
            <w:tcW w:w="1548" w:type="dxa"/>
            <w:tcBorders>
              <w:top w:val="single" w:sz="8" w:space="0" w:color="000000"/>
              <w:bottom w:val="single" w:sz="8" w:space="0" w:color="000000"/>
              <w:right w:val="single" w:sz="8" w:space="0" w:color="000000"/>
            </w:tcBorders>
            <w:shd w:val="clear" w:color="auto" w:fill="F3F3F3"/>
          </w:tcPr>
          <w:p w14:paraId="458D413F" w14:textId="6814F3ED" w:rsidR="00E24265" w:rsidRPr="00615D4B" w:rsidDel="00CB3FDD" w:rsidRDefault="00E24265" w:rsidP="005F76AD">
            <w:pPr>
              <w:rPr>
                <w:del w:id="11433" w:author="阿毛" w:date="2021-05-21T17:53:00Z"/>
                <w:rFonts w:ascii="標楷體" w:eastAsia="標楷體" w:hAnsi="標楷體"/>
              </w:rPr>
            </w:pPr>
            <w:del w:id="11434" w:author="阿毛" w:date="2021-05-21T17:53:00Z">
              <w:r w:rsidRPr="00615D4B" w:rsidDel="00CB3FDD">
                <w:rPr>
                  <w:rFonts w:ascii="標楷體" w:eastAsia="標楷體" w:hAnsi="標楷體"/>
                </w:rPr>
                <w:delText xml:space="preserve">參考 </w:delText>
              </w:r>
            </w:del>
          </w:p>
        </w:tc>
        <w:tc>
          <w:tcPr>
            <w:tcW w:w="6318" w:type="dxa"/>
            <w:tcBorders>
              <w:top w:val="single" w:sz="8" w:space="0" w:color="000000"/>
              <w:left w:val="single" w:sz="8" w:space="0" w:color="000000"/>
              <w:bottom w:val="single" w:sz="8" w:space="0" w:color="000000"/>
            </w:tcBorders>
          </w:tcPr>
          <w:p w14:paraId="570CE015" w14:textId="06DEB700" w:rsidR="00E24265" w:rsidRPr="00615D4B" w:rsidDel="00CB3FDD" w:rsidRDefault="00E24265" w:rsidP="005F76AD">
            <w:pPr>
              <w:rPr>
                <w:del w:id="11435" w:author="阿毛" w:date="2021-05-21T17:53:00Z"/>
                <w:rFonts w:ascii="標楷體" w:eastAsia="標楷體" w:hAnsi="標楷體"/>
              </w:rPr>
            </w:pPr>
          </w:p>
        </w:tc>
      </w:tr>
    </w:tbl>
    <w:p w14:paraId="4BC29F11" w14:textId="29C2ECF6" w:rsidR="00E24265" w:rsidDel="00CB3FDD" w:rsidRDefault="00E24265" w:rsidP="00E24265">
      <w:pPr>
        <w:rPr>
          <w:del w:id="11436" w:author="阿毛" w:date="2021-05-21T17:53:00Z"/>
        </w:rPr>
      </w:pPr>
    </w:p>
    <w:p w14:paraId="045D1D8E" w14:textId="6DFFE3A4" w:rsidR="00E24265" w:rsidRPr="00615D4B" w:rsidDel="00CB3FDD" w:rsidRDefault="00E24265">
      <w:pPr>
        <w:pStyle w:val="a"/>
        <w:rPr>
          <w:del w:id="11437" w:author="阿毛" w:date="2021-05-21T17:53:00Z"/>
        </w:rPr>
      </w:pPr>
      <w:del w:id="11438" w:author="阿毛" w:date="2021-05-21T17:53:00Z">
        <w:r w:rsidRPr="00615D4B" w:rsidDel="00CB3FDD">
          <w:delText>UI畫面</w:delText>
        </w:r>
      </w:del>
    </w:p>
    <w:p w14:paraId="034383EA" w14:textId="30DB8FB6" w:rsidR="00E24265" w:rsidDel="00CB3FDD" w:rsidRDefault="00E24265" w:rsidP="00E24265">
      <w:pPr>
        <w:pStyle w:val="42"/>
        <w:spacing w:after="72"/>
        <w:ind w:left="1133"/>
        <w:rPr>
          <w:del w:id="11439" w:author="阿毛" w:date="2021-05-21T17:53:00Z"/>
          <w:rFonts w:hAnsi="標楷體"/>
        </w:rPr>
      </w:pPr>
      <w:del w:id="11440" w:author="阿毛" w:date="2021-05-21T17:53:00Z">
        <w:r w:rsidRPr="00743962" w:rsidDel="00CB3FDD">
          <w:rPr>
            <w:rFonts w:hAnsi="標楷體" w:hint="eastAsia"/>
          </w:rPr>
          <w:delText>輸入畫面：</w:delText>
        </w:r>
      </w:del>
    </w:p>
    <w:p w14:paraId="50286BBE" w14:textId="3E03B53F" w:rsidR="00E24265" w:rsidRPr="006425F6" w:rsidDel="00CB3FDD" w:rsidRDefault="00E24265" w:rsidP="00E24265">
      <w:pPr>
        <w:pStyle w:val="42"/>
        <w:spacing w:after="72"/>
        <w:ind w:leftChars="0" w:left="0"/>
        <w:rPr>
          <w:del w:id="11441" w:author="阿毛" w:date="2021-05-21T17:53:00Z"/>
          <w:rFonts w:hAnsi="標楷體"/>
        </w:rPr>
      </w:pPr>
      <w:del w:id="11442" w:author="阿毛" w:date="2021-05-21T17:53:00Z">
        <w:r w:rsidRPr="006425F6" w:rsidDel="00CB3FDD">
          <w:rPr>
            <w:rFonts w:hAnsi="標楷體"/>
            <w:noProof/>
          </w:rPr>
          <w:drawing>
            <wp:inline distT="0" distB="0" distL="0" distR="0" wp14:anchorId="3FC04C37" wp14:editId="4F38A0F0">
              <wp:extent cx="6665255" cy="2552700"/>
              <wp:effectExtent l="0" t="0" r="0" b="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6665255" cy="2552700"/>
                      </a:xfrm>
                      <a:prstGeom prst="rect">
                        <a:avLst/>
                      </a:prstGeom>
                    </pic:spPr>
                  </pic:pic>
                </a:graphicData>
              </a:graphic>
            </wp:inline>
          </w:drawing>
        </w:r>
      </w:del>
    </w:p>
    <w:p w14:paraId="39BA39A8" w14:textId="2F4D0CA0" w:rsidR="00E24265" w:rsidDel="00CB3FDD" w:rsidRDefault="00E24265" w:rsidP="00E24265">
      <w:pPr>
        <w:pStyle w:val="1text"/>
        <w:rPr>
          <w:del w:id="11443" w:author="阿毛" w:date="2021-05-21T17:53:00Z"/>
          <w:rFonts w:ascii="Times New Roman" w:hAnsi="Times New Roman"/>
        </w:rPr>
      </w:pPr>
    </w:p>
    <w:p w14:paraId="3842C683" w14:textId="7DB988AA" w:rsidR="00E24265" w:rsidRPr="003972CE" w:rsidDel="00CB3FDD" w:rsidRDefault="00E24265">
      <w:pPr>
        <w:pStyle w:val="a"/>
        <w:rPr>
          <w:del w:id="11444" w:author="阿毛" w:date="2021-05-21T17:53:00Z"/>
        </w:rPr>
      </w:pPr>
      <w:del w:id="11445" w:author="阿毛" w:date="2021-05-21T17:53:00Z">
        <w:r w:rsidRPr="00615D4B" w:rsidDel="00CB3FDD">
          <w:rPr>
            <w:rFonts w:hint="eastAsia"/>
          </w:rPr>
          <w:delText>輸入</w:delText>
        </w:r>
        <w:r w:rsidRPr="003972CE" w:rsidDel="00CB3FDD">
          <w:delText>畫面資料說明</w:delText>
        </w:r>
      </w:del>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7"/>
        <w:gridCol w:w="1576"/>
        <w:gridCol w:w="1300"/>
        <w:gridCol w:w="1300"/>
        <w:gridCol w:w="1119"/>
        <w:gridCol w:w="623"/>
        <w:gridCol w:w="623"/>
        <w:gridCol w:w="3422"/>
      </w:tblGrid>
      <w:tr w:rsidR="00E24265" w:rsidRPr="00615D4B" w:rsidDel="00CB3FDD" w14:paraId="5CB00CEE" w14:textId="079E64D3" w:rsidTr="005F76AD">
        <w:trPr>
          <w:trHeight w:val="388"/>
          <w:jc w:val="center"/>
          <w:del w:id="11446" w:author="阿毛" w:date="2021-05-21T17:53:00Z"/>
        </w:trPr>
        <w:tc>
          <w:tcPr>
            <w:tcW w:w="219" w:type="pct"/>
            <w:vMerge w:val="restart"/>
          </w:tcPr>
          <w:p w14:paraId="74C65951" w14:textId="53838B27" w:rsidR="00E24265" w:rsidRPr="00615D4B" w:rsidDel="00CB3FDD" w:rsidRDefault="00E24265" w:rsidP="005F76AD">
            <w:pPr>
              <w:rPr>
                <w:del w:id="11447" w:author="阿毛" w:date="2021-05-21T17:53:00Z"/>
                <w:rFonts w:ascii="標楷體" w:eastAsia="標楷體" w:hAnsi="標楷體"/>
              </w:rPr>
            </w:pPr>
            <w:del w:id="11448" w:author="阿毛" w:date="2021-05-21T17:53:00Z">
              <w:r w:rsidRPr="00615D4B" w:rsidDel="00CB3FDD">
                <w:rPr>
                  <w:rFonts w:ascii="標楷體" w:eastAsia="標楷體" w:hAnsi="標楷體"/>
                </w:rPr>
                <w:delText>序號</w:delText>
              </w:r>
            </w:del>
          </w:p>
        </w:tc>
        <w:tc>
          <w:tcPr>
            <w:tcW w:w="756" w:type="pct"/>
            <w:vMerge w:val="restart"/>
          </w:tcPr>
          <w:p w14:paraId="785D6E6F" w14:textId="1BE30EA2" w:rsidR="00E24265" w:rsidRPr="00615D4B" w:rsidDel="00CB3FDD" w:rsidRDefault="00E24265" w:rsidP="005F76AD">
            <w:pPr>
              <w:rPr>
                <w:del w:id="11449" w:author="阿毛" w:date="2021-05-21T17:53:00Z"/>
                <w:rFonts w:ascii="標楷體" w:eastAsia="標楷體" w:hAnsi="標楷體"/>
              </w:rPr>
            </w:pPr>
            <w:del w:id="11450" w:author="阿毛" w:date="2021-05-21T17:53:00Z">
              <w:r w:rsidRPr="00615D4B" w:rsidDel="00CB3FDD">
                <w:rPr>
                  <w:rFonts w:ascii="標楷體" w:eastAsia="標楷體" w:hAnsi="標楷體"/>
                </w:rPr>
                <w:delText>欄位</w:delText>
              </w:r>
            </w:del>
          </w:p>
        </w:tc>
        <w:tc>
          <w:tcPr>
            <w:tcW w:w="2382" w:type="pct"/>
            <w:gridSpan w:val="5"/>
          </w:tcPr>
          <w:p w14:paraId="33629BD3" w14:textId="7122CB70" w:rsidR="00E24265" w:rsidRPr="00615D4B" w:rsidDel="00CB3FDD" w:rsidRDefault="00E24265" w:rsidP="005F76AD">
            <w:pPr>
              <w:jc w:val="center"/>
              <w:rPr>
                <w:del w:id="11451" w:author="阿毛" w:date="2021-05-21T17:53:00Z"/>
                <w:rFonts w:ascii="標楷體" w:eastAsia="標楷體" w:hAnsi="標楷體"/>
              </w:rPr>
            </w:pPr>
            <w:del w:id="11452" w:author="阿毛" w:date="2021-05-21T17:53:00Z">
              <w:r w:rsidRPr="00615D4B" w:rsidDel="00CB3FDD">
                <w:rPr>
                  <w:rFonts w:ascii="標楷體" w:eastAsia="標楷體" w:hAnsi="標楷體"/>
                </w:rPr>
                <w:delText>說明</w:delText>
              </w:r>
            </w:del>
          </w:p>
        </w:tc>
        <w:tc>
          <w:tcPr>
            <w:tcW w:w="1643" w:type="pct"/>
            <w:vMerge w:val="restart"/>
          </w:tcPr>
          <w:p w14:paraId="6900BF19" w14:textId="58D89379" w:rsidR="00E24265" w:rsidRPr="00615D4B" w:rsidDel="00CB3FDD" w:rsidRDefault="00E24265" w:rsidP="005F76AD">
            <w:pPr>
              <w:rPr>
                <w:del w:id="11453" w:author="阿毛" w:date="2021-05-21T17:53:00Z"/>
                <w:rFonts w:ascii="標楷體" w:eastAsia="標楷體" w:hAnsi="標楷體"/>
              </w:rPr>
            </w:pPr>
            <w:del w:id="11454" w:author="阿毛" w:date="2021-05-21T17:53:00Z">
              <w:r w:rsidRPr="00615D4B" w:rsidDel="00CB3FDD">
                <w:rPr>
                  <w:rFonts w:ascii="標楷體" w:eastAsia="標楷體" w:hAnsi="標楷體"/>
                </w:rPr>
                <w:delText>處理邏輯及注意事項</w:delText>
              </w:r>
            </w:del>
          </w:p>
        </w:tc>
      </w:tr>
      <w:tr w:rsidR="00E24265" w:rsidRPr="00615D4B" w:rsidDel="00CB3FDD" w14:paraId="09AAC6D5" w14:textId="7E16F9C4" w:rsidTr="005F76AD">
        <w:trPr>
          <w:trHeight w:val="244"/>
          <w:jc w:val="center"/>
          <w:del w:id="11455" w:author="阿毛" w:date="2021-05-21T17:53:00Z"/>
        </w:trPr>
        <w:tc>
          <w:tcPr>
            <w:tcW w:w="219" w:type="pct"/>
            <w:vMerge/>
          </w:tcPr>
          <w:p w14:paraId="68ECE10C" w14:textId="628E9A4A" w:rsidR="00E24265" w:rsidRPr="00615D4B" w:rsidDel="00CB3FDD" w:rsidRDefault="00E24265" w:rsidP="005F76AD">
            <w:pPr>
              <w:rPr>
                <w:del w:id="11456" w:author="阿毛" w:date="2021-05-21T17:53:00Z"/>
                <w:rFonts w:ascii="標楷體" w:eastAsia="標楷體" w:hAnsi="標楷體"/>
              </w:rPr>
            </w:pPr>
          </w:p>
        </w:tc>
        <w:tc>
          <w:tcPr>
            <w:tcW w:w="756" w:type="pct"/>
            <w:vMerge/>
          </w:tcPr>
          <w:p w14:paraId="62827A59" w14:textId="13C1E619" w:rsidR="00E24265" w:rsidRPr="00615D4B" w:rsidDel="00CB3FDD" w:rsidRDefault="00E24265" w:rsidP="005F76AD">
            <w:pPr>
              <w:rPr>
                <w:del w:id="11457" w:author="阿毛" w:date="2021-05-21T17:53:00Z"/>
                <w:rFonts w:ascii="標楷體" w:eastAsia="標楷體" w:hAnsi="標楷體"/>
              </w:rPr>
            </w:pPr>
          </w:p>
        </w:tc>
        <w:tc>
          <w:tcPr>
            <w:tcW w:w="624" w:type="pct"/>
          </w:tcPr>
          <w:p w14:paraId="429CA53D" w14:textId="24D9C236" w:rsidR="00E24265" w:rsidRPr="00615D4B" w:rsidDel="00CB3FDD" w:rsidRDefault="00E24265" w:rsidP="005F76AD">
            <w:pPr>
              <w:rPr>
                <w:del w:id="11458" w:author="阿毛" w:date="2021-05-21T17:53:00Z"/>
                <w:rFonts w:ascii="標楷體" w:eastAsia="標楷體" w:hAnsi="標楷體"/>
              </w:rPr>
            </w:pPr>
            <w:del w:id="11459" w:author="阿毛" w:date="2021-05-21T17:53:00Z">
              <w:r w:rsidRPr="00615D4B" w:rsidDel="00CB3FDD">
                <w:rPr>
                  <w:rFonts w:ascii="標楷體" w:eastAsia="標楷體" w:hAnsi="標楷體" w:hint="eastAsia"/>
                </w:rPr>
                <w:delText>資料型態長度</w:delText>
              </w:r>
            </w:del>
          </w:p>
        </w:tc>
        <w:tc>
          <w:tcPr>
            <w:tcW w:w="624" w:type="pct"/>
          </w:tcPr>
          <w:p w14:paraId="0E7BE723" w14:textId="79BCB256" w:rsidR="00E24265" w:rsidRPr="00615D4B" w:rsidDel="00CB3FDD" w:rsidRDefault="00E24265" w:rsidP="005F76AD">
            <w:pPr>
              <w:rPr>
                <w:del w:id="11460" w:author="阿毛" w:date="2021-05-21T17:53:00Z"/>
                <w:rFonts w:ascii="標楷體" w:eastAsia="標楷體" w:hAnsi="標楷體"/>
              </w:rPr>
            </w:pPr>
            <w:del w:id="11461" w:author="阿毛" w:date="2021-05-21T17:53:00Z">
              <w:r w:rsidRPr="00615D4B" w:rsidDel="00CB3FDD">
                <w:rPr>
                  <w:rFonts w:ascii="標楷體" w:eastAsia="標楷體" w:hAnsi="標楷體"/>
                </w:rPr>
                <w:delText>預設值</w:delText>
              </w:r>
            </w:del>
          </w:p>
        </w:tc>
        <w:tc>
          <w:tcPr>
            <w:tcW w:w="537" w:type="pct"/>
          </w:tcPr>
          <w:p w14:paraId="425ED240" w14:textId="7ABB4356" w:rsidR="00E24265" w:rsidRPr="00615D4B" w:rsidDel="00CB3FDD" w:rsidRDefault="00E24265" w:rsidP="005F76AD">
            <w:pPr>
              <w:rPr>
                <w:del w:id="11462" w:author="阿毛" w:date="2021-05-21T17:53:00Z"/>
                <w:rFonts w:ascii="標楷體" w:eastAsia="標楷體" w:hAnsi="標楷體"/>
              </w:rPr>
            </w:pPr>
            <w:del w:id="11463" w:author="阿毛" w:date="2021-05-21T17:53:00Z">
              <w:r w:rsidRPr="00615D4B" w:rsidDel="00CB3FDD">
                <w:rPr>
                  <w:rFonts w:ascii="標楷體" w:eastAsia="標楷體" w:hAnsi="標楷體"/>
                </w:rPr>
                <w:delText>選單內容</w:delText>
              </w:r>
            </w:del>
          </w:p>
        </w:tc>
        <w:tc>
          <w:tcPr>
            <w:tcW w:w="299" w:type="pct"/>
          </w:tcPr>
          <w:p w14:paraId="4AB4C55B" w14:textId="623241B7" w:rsidR="00E24265" w:rsidRPr="00615D4B" w:rsidDel="00CB3FDD" w:rsidRDefault="00E24265" w:rsidP="005F76AD">
            <w:pPr>
              <w:rPr>
                <w:del w:id="11464" w:author="阿毛" w:date="2021-05-21T17:53:00Z"/>
                <w:rFonts w:ascii="標楷體" w:eastAsia="標楷體" w:hAnsi="標楷體"/>
              </w:rPr>
            </w:pPr>
            <w:del w:id="11465" w:author="阿毛" w:date="2021-05-21T17:53:00Z">
              <w:r w:rsidRPr="00615D4B" w:rsidDel="00CB3FDD">
                <w:rPr>
                  <w:rFonts w:ascii="標楷體" w:eastAsia="標楷體" w:hAnsi="標楷體"/>
                </w:rPr>
                <w:delText>必填</w:delText>
              </w:r>
            </w:del>
          </w:p>
        </w:tc>
        <w:tc>
          <w:tcPr>
            <w:tcW w:w="299" w:type="pct"/>
          </w:tcPr>
          <w:p w14:paraId="14040150" w14:textId="256E1404" w:rsidR="00E24265" w:rsidRPr="00615D4B" w:rsidDel="00CB3FDD" w:rsidRDefault="00E24265" w:rsidP="005F76AD">
            <w:pPr>
              <w:rPr>
                <w:del w:id="11466" w:author="阿毛" w:date="2021-05-21T17:53:00Z"/>
                <w:rFonts w:ascii="標楷體" w:eastAsia="標楷體" w:hAnsi="標楷體"/>
              </w:rPr>
            </w:pPr>
            <w:del w:id="11467" w:author="阿毛" w:date="2021-05-21T17:53:00Z">
              <w:r w:rsidRPr="00615D4B" w:rsidDel="00CB3FDD">
                <w:rPr>
                  <w:rFonts w:ascii="標楷體" w:eastAsia="標楷體" w:hAnsi="標楷體"/>
                </w:rPr>
                <w:delText>R/W</w:delText>
              </w:r>
            </w:del>
          </w:p>
        </w:tc>
        <w:tc>
          <w:tcPr>
            <w:tcW w:w="1643" w:type="pct"/>
            <w:vMerge/>
          </w:tcPr>
          <w:p w14:paraId="78B317F3" w14:textId="0B029B92" w:rsidR="00E24265" w:rsidRPr="00615D4B" w:rsidDel="00CB3FDD" w:rsidRDefault="00E24265" w:rsidP="005F76AD">
            <w:pPr>
              <w:rPr>
                <w:del w:id="11468" w:author="阿毛" w:date="2021-05-21T17:53:00Z"/>
                <w:rFonts w:ascii="標楷體" w:eastAsia="標楷體" w:hAnsi="標楷體"/>
              </w:rPr>
            </w:pPr>
          </w:p>
        </w:tc>
      </w:tr>
      <w:tr w:rsidR="00E24265" w:rsidRPr="00615D4B" w:rsidDel="00CB3FDD" w14:paraId="7BB6DA06" w14:textId="4A64ABAA" w:rsidTr="005F76AD">
        <w:trPr>
          <w:trHeight w:val="291"/>
          <w:jc w:val="center"/>
          <w:del w:id="11469" w:author="阿毛" w:date="2021-05-21T17:53:00Z"/>
        </w:trPr>
        <w:tc>
          <w:tcPr>
            <w:tcW w:w="219" w:type="pct"/>
          </w:tcPr>
          <w:p w14:paraId="779A8F19" w14:textId="5278CA37" w:rsidR="00E24265" w:rsidRPr="00D6003A" w:rsidDel="00CB3FDD" w:rsidRDefault="00E24265" w:rsidP="005F76AD">
            <w:pPr>
              <w:pStyle w:val="af9"/>
              <w:numPr>
                <w:ilvl w:val="0"/>
                <w:numId w:val="38"/>
              </w:numPr>
              <w:ind w:leftChars="0"/>
              <w:rPr>
                <w:del w:id="11470" w:author="阿毛" w:date="2021-05-21T17:53:00Z"/>
                <w:rFonts w:ascii="標楷體" w:eastAsia="標楷體" w:hAnsi="標楷體"/>
              </w:rPr>
            </w:pPr>
          </w:p>
        </w:tc>
        <w:tc>
          <w:tcPr>
            <w:tcW w:w="756" w:type="pct"/>
          </w:tcPr>
          <w:p w14:paraId="7F70BB59" w14:textId="37B6B945" w:rsidR="00E24265" w:rsidRPr="00615D4B" w:rsidDel="00CB3FDD" w:rsidRDefault="00E24265" w:rsidP="005F76AD">
            <w:pPr>
              <w:rPr>
                <w:del w:id="11471" w:author="阿毛" w:date="2021-05-21T17:53:00Z"/>
                <w:rFonts w:ascii="標楷體" w:eastAsia="標楷體" w:hAnsi="標楷體"/>
              </w:rPr>
            </w:pPr>
            <w:del w:id="11472" w:author="阿毛" w:date="2021-05-21T17:53:00Z">
              <w:r w:rsidRPr="006350AF" w:rsidDel="00CB3FDD">
                <w:rPr>
                  <w:rFonts w:ascii="標楷體" w:eastAsia="標楷體" w:hAnsi="標楷體" w:hint="eastAsia"/>
                </w:rPr>
                <w:delText>交易代碼</w:delText>
              </w:r>
            </w:del>
          </w:p>
        </w:tc>
        <w:tc>
          <w:tcPr>
            <w:tcW w:w="624" w:type="pct"/>
          </w:tcPr>
          <w:p w14:paraId="22D03C8C" w14:textId="77EE7018" w:rsidR="00E24265" w:rsidRPr="00615D4B" w:rsidDel="00CB3FDD" w:rsidRDefault="00E24265" w:rsidP="005F76AD">
            <w:pPr>
              <w:rPr>
                <w:del w:id="11473" w:author="阿毛" w:date="2021-05-21T17:53:00Z"/>
                <w:rFonts w:ascii="標楷體" w:eastAsia="標楷體" w:hAnsi="標楷體"/>
              </w:rPr>
            </w:pPr>
          </w:p>
        </w:tc>
        <w:tc>
          <w:tcPr>
            <w:tcW w:w="624" w:type="pct"/>
          </w:tcPr>
          <w:p w14:paraId="29AF7A09" w14:textId="114F355E" w:rsidR="00E24265" w:rsidRPr="00615D4B" w:rsidDel="00CB3FDD" w:rsidRDefault="00E24265" w:rsidP="005F76AD">
            <w:pPr>
              <w:rPr>
                <w:del w:id="11474" w:author="阿毛" w:date="2021-05-21T17:53:00Z"/>
                <w:rFonts w:ascii="標楷體" w:eastAsia="標楷體" w:hAnsi="標楷體"/>
              </w:rPr>
            </w:pPr>
          </w:p>
        </w:tc>
        <w:tc>
          <w:tcPr>
            <w:tcW w:w="537" w:type="pct"/>
          </w:tcPr>
          <w:p w14:paraId="4BE9876E" w14:textId="0C3AD474" w:rsidR="00E24265" w:rsidRPr="00615D4B" w:rsidDel="00CB3FDD" w:rsidRDefault="00E24265" w:rsidP="005F76AD">
            <w:pPr>
              <w:rPr>
                <w:del w:id="11475" w:author="阿毛" w:date="2021-05-21T17:53:00Z"/>
                <w:rFonts w:ascii="標楷體" w:eastAsia="標楷體" w:hAnsi="標楷體"/>
              </w:rPr>
            </w:pPr>
            <w:del w:id="11476" w:author="阿毛" w:date="2021-05-21T17:53:00Z">
              <w:r w:rsidDel="00CB3FDD">
                <w:rPr>
                  <w:rFonts w:ascii="標楷體" w:eastAsia="標楷體" w:hAnsi="標楷體" w:hint="eastAsia"/>
                </w:rPr>
                <w:delText>下拉式選單</w:delText>
              </w:r>
            </w:del>
          </w:p>
        </w:tc>
        <w:tc>
          <w:tcPr>
            <w:tcW w:w="299" w:type="pct"/>
          </w:tcPr>
          <w:p w14:paraId="58FD70D5" w14:textId="47F51712" w:rsidR="00E24265" w:rsidRPr="00615D4B" w:rsidDel="00CB3FDD" w:rsidRDefault="00E24265" w:rsidP="005F76AD">
            <w:pPr>
              <w:rPr>
                <w:del w:id="11477" w:author="阿毛" w:date="2021-05-21T17:53:00Z"/>
                <w:rFonts w:ascii="標楷體" w:eastAsia="標楷體" w:hAnsi="標楷體"/>
              </w:rPr>
            </w:pPr>
          </w:p>
        </w:tc>
        <w:tc>
          <w:tcPr>
            <w:tcW w:w="299" w:type="pct"/>
          </w:tcPr>
          <w:p w14:paraId="0DDE8E79" w14:textId="2082D878" w:rsidR="00E24265" w:rsidRPr="00615D4B" w:rsidDel="00CB3FDD" w:rsidRDefault="00E24265" w:rsidP="005F76AD">
            <w:pPr>
              <w:rPr>
                <w:del w:id="11478" w:author="阿毛" w:date="2021-05-21T17:53:00Z"/>
                <w:rFonts w:ascii="標楷體" w:eastAsia="標楷體" w:hAnsi="標楷體"/>
              </w:rPr>
            </w:pPr>
          </w:p>
        </w:tc>
        <w:tc>
          <w:tcPr>
            <w:tcW w:w="1643" w:type="pct"/>
          </w:tcPr>
          <w:p w14:paraId="2E0C6B6F" w14:textId="6E203024" w:rsidR="00E24265" w:rsidDel="00CB3FDD" w:rsidRDefault="00E24265" w:rsidP="005F76AD">
            <w:pPr>
              <w:rPr>
                <w:del w:id="11479" w:author="阿毛" w:date="2021-05-21T17:53:00Z"/>
                <w:rFonts w:ascii="標楷體" w:eastAsia="標楷體" w:hAnsi="標楷體"/>
              </w:rPr>
            </w:pPr>
            <w:del w:id="11480" w:author="阿毛" w:date="2021-05-21T17:53:00Z">
              <w:r w:rsidRPr="0082426C" w:rsidDel="00CB3FDD">
                <w:rPr>
                  <w:rFonts w:ascii="標楷體" w:eastAsia="標楷體" w:hAnsi="標楷體" w:hint="eastAsia"/>
                </w:rPr>
                <w:delText>1:新增</w:delText>
              </w:r>
            </w:del>
          </w:p>
          <w:p w14:paraId="2D8252FF" w14:textId="08DE11FC" w:rsidR="00E24265" w:rsidRPr="00615D4B" w:rsidDel="00CB3FDD" w:rsidRDefault="00E24265" w:rsidP="005F76AD">
            <w:pPr>
              <w:rPr>
                <w:del w:id="11481" w:author="阿毛" w:date="2021-05-21T17:53:00Z"/>
                <w:rFonts w:ascii="標楷體" w:eastAsia="標楷體" w:hAnsi="標楷體"/>
              </w:rPr>
            </w:pPr>
            <w:del w:id="11482" w:author="阿毛" w:date="2021-05-21T17:53:00Z">
              <w:r w:rsidRPr="0082426C" w:rsidDel="00CB3FDD">
                <w:rPr>
                  <w:rFonts w:ascii="標楷體" w:eastAsia="標楷體" w:hAnsi="標楷體" w:hint="eastAsia"/>
                </w:rPr>
                <w:delText>2:異動</w:delText>
              </w:r>
            </w:del>
          </w:p>
        </w:tc>
      </w:tr>
      <w:tr w:rsidR="00E24265" w:rsidRPr="00615D4B" w:rsidDel="00CB3FDD" w14:paraId="27FD1170" w14:textId="7B26B1F1" w:rsidTr="005F76AD">
        <w:trPr>
          <w:trHeight w:val="291"/>
          <w:jc w:val="center"/>
          <w:del w:id="11483" w:author="阿毛" w:date="2021-05-21T17:53:00Z"/>
        </w:trPr>
        <w:tc>
          <w:tcPr>
            <w:tcW w:w="219" w:type="pct"/>
          </w:tcPr>
          <w:p w14:paraId="30D70CC5" w14:textId="131A7EAA" w:rsidR="00E24265" w:rsidRPr="00D6003A" w:rsidDel="00CB3FDD" w:rsidRDefault="00E24265" w:rsidP="005F76AD">
            <w:pPr>
              <w:pStyle w:val="af9"/>
              <w:numPr>
                <w:ilvl w:val="0"/>
                <w:numId w:val="38"/>
              </w:numPr>
              <w:ind w:leftChars="0"/>
              <w:rPr>
                <w:del w:id="11484" w:author="阿毛" w:date="2021-05-21T17:53:00Z"/>
                <w:rFonts w:ascii="標楷體" w:eastAsia="標楷體" w:hAnsi="標楷體"/>
              </w:rPr>
            </w:pPr>
          </w:p>
        </w:tc>
        <w:tc>
          <w:tcPr>
            <w:tcW w:w="756" w:type="pct"/>
          </w:tcPr>
          <w:p w14:paraId="4511AD52" w14:textId="12527163" w:rsidR="00E24265" w:rsidRPr="00615D4B" w:rsidDel="00CB3FDD" w:rsidRDefault="00E24265" w:rsidP="005F76AD">
            <w:pPr>
              <w:rPr>
                <w:del w:id="11485" w:author="阿毛" w:date="2021-05-21T17:53:00Z"/>
                <w:rFonts w:ascii="標楷體" w:eastAsia="標楷體" w:hAnsi="標楷體"/>
              </w:rPr>
            </w:pPr>
            <w:del w:id="11486" w:author="阿毛" w:date="2021-05-21T17:53:00Z">
              <w:r w:rsidRPr="006350AF" w:rsidDel="00CB3FDD">
                <w:rPr>
                  <w:rFonts w:ascii="標楷體" w:eastAsia="標楷體" w:hAnsi="標楷體" w:hint="eastAsia"/>
                </w:rPr>
                <w:delText>債務人IDN</w:delText>
              </w:r>
            </w:del>
          </w:p>
        </w:tc>
        <w:tc>
          <w:tcPr>
            <w:tcW w:w="624" w:type="pct"/>
          </w:tcPr>
          <w:p w14:paraId="5232EEC4" w14:textId="7FD49EC1" w:rsidR="00E24265" w:rsidRPr="00615D4B" w:rsidDel="00CB3FDD" w:rsidRDefault="00E24265" w:rsidP="005F76AD">
            <w:pPr>
              <w:rPr>
                <w:del w:id="11487" w:author="阿毛" w:date="2021-05-21T17:53:00Z"/>
                <w:rFonts w:ascii="標楷體" w:eastAsia="標楷體" w:hAnsi="標楷體"/>
              </w:rPr>
            </w:pPr>
          </w:p>
        </w:tc>
        <w:tc>
          <w:tcPr>
            <w:tcW w:w="624" w:type="pct"/>
          </w:tcPr>
          <w:p w14:paraId="06FEB617" w14:textId="1ADB505F" w:rsidR="00E24265" w:rsidRPr="00615D4B" w:rsidDel="00CB3FDD" w:rsidRDefault="00E24265" w:rsidP="005F76AD">
            <w:pPr>
              <w:rPr>
                <w:del w:id="11488" w:author="阿毛" w:date="2021-05-21T17:53:00Z"/>
                <w:rFonts w:ascii="標楷體" w:eastAsia="標楷體" w:hAnsi="標楷體"/>
              </w:rPr>
            </w:pPr>
          </w:p>
        </w:tc>
        <w:tc>
          <w:tcPr>
            <w:tcW w:w="537" w:type="pct"/>
          </w:tcPr>
          <w:p w14:paraId="749C3E82" w14:textId="6AA70288" w:rsidR="00E24265" w:rsidRPr="00615D4B" w:rsidDel="00CB3FDD" w:rsidRDefault="00E24265" w:rsidP="005F76AD">
            <w:pPr>
              <w:rPr>
                <w:del w:id="11489" w:author="阿毛" w:date="2021-05-21T17:53:00Z"/>
                <w:rFonts w:ascii="標楷體" w:eastAsia="標楷體" w:hAnsi="標楷體"/>
              </w:rPr>
            </w:pPr>
          </w:p>
        </w:tc>
        <w:tc>
          <w:tcPr>
            <w:tcW w:w="299" w:type="pct"/>
          </w:tcPr>
          <w:p w14:paraId="2916FD3C" w14:textId="24191A30" w:rsidR="00E24265" w:rsidRPr="00615D4B" w:rsidDel="00CB3FDD" w:rsidRDefault="00E24265" w:rsidP="005F76AD">
            <w:pPr>
              <w:rPr>
                <w:del w:id="11490" w:author="阿毛" w:date="2021-05-21T17:53:00Z"/>
                <w:rFonts w:ascii="標楷體" w:eastAsia="標楷體" w:hAnsi="標楷體"/>
              </w:rPr>
            </w:pPr>
          </w:p>
        </w:tc>
        <w:tc>
          <w:tcPr>
            <w:tcW w:w="299" w:type="pct"/>
          </w:tcPr>
          <w:p w14:paraId="71FDB1F2" w14:textId="720E63CC" w:rsidR="00E24265" w:rsidRPr="00615D4B" w:rsidDel="00CB3FDD" w:rsidRDefault="00E24265" w:rsidP="005F76AD">
            <w:pPr>
              <w:rPr>
                <w:del w:id="11491" w:author="阿毛" w:date="2021-05-21T17:53:00Z"/>
                <w:rFonts w:ascii="標楷體" w:eastAsia="標楷體" w:hAnsi="標楷體"/>
              </w:rPr>
            </w:pPr>
          </w:p>
        </w:tc>
        <w:tc>
          <w:tcPr>
            <w:tcW w:w="1643" w:type="pct"/>
          </w:tcPr>
          <w:p w14:paraId="2CA0983C" w14:textId="2D178A70" w:rsidR="00E24265" w:rsidRPr="00615D4B" w:rsidDel="00CB3FDD" w:rsidRDefault="00E24265" w:rsidP="005F76AD">
            <w:pPr>
              <w:rPr>
                <w:del w:id="11492" w:author="阿毛" w:date="2021-05-21T17:53:00Z"/>
                <w:rFonts w:ascii="標楷體" w:eastAsia="標楷體" w:hAnsi="標楷體"/>
              </w:rPr>
            </w:pPr>
          </w:p>
        </w:tc>
      </w:tr>
      <w:tr w:rsidR="00E24265" w:rsidRPr="00615D4B" w:rsidDel="00CB3FDD" w14:paraId="03D3EAAE" w14:textId="14399D48" w:rsidTr="005F76AD">
        <w:trPr>
          <w:trHeight w:val="291"/>
          <w:jc w:val="center"/>
          <w:del w:id="11493" w:author="阿毛" w:date="2021-05-21T17:53:00Z"/>
        </w:trPr>
        <w:tc>
          <w:tcPr>
            <w:tcW w:w="219" w:type="pct"/>
          </w:tcPr>
          <w:p w14:paraId="3292AEC9" w14:textId="168560CA" w:rsidR="00E24265" w:rsidRPr="00D6003A" w:rsidDel="00CB3FDD" w:rsidRDefault="00E24265" w:rsidP="005F76AD">
            <w:pPr>
              <w:pStyle w:val="af9"/>
              <w:numPr>
                <w:ilvl w:val="0"/>
                <w:numId w:val="38"/>
              </w:numPr>
              <w:ind w:leftChars="0"/>
              <w:rPr>
                <w:del w:id="11494" w:author="阿毛" w:date="2021-05-21T17:53:00Z"/>
                <w:rFonts w:ascii="標楷體" w:eastAsia="標楷體" w:hAnsi="標楷體"/>
              </w:rPr>
            </w:pPr>
          </w:p>
        </w:tc>
        <w:tc>
          <w:tcPr>
            <w:tcW w:w="756" w:type="pct"/>
          </w:tcPr>
          <w:p w14:paraId="4048183B" w14:textId="24D597B2" w:rsidR="00E24265" w:rsidRPr="00615D4B" w:rsidDel="00CB3FDD" w:rsidRDefault="00E24265" w:rsidP="005F76AD">
            <w:pPr>
              <w:rPr>
                <w:del w:id="11495" w:author="阿毛" w:date="2021-05-21T17:53:00Z"/>
                <w:rFonts w:ascii="標楷體" w:eastAsia="標楷體" w:hAnsi="標楷體"/>
              </w:rPr>
            </w:pPr>
            <w:del w:id="11496" w:author="阿毛" w:date="2021-05-21T17:53:00Z">
              <w:r w:rsidRPr="006350AF" w:rsidDel="00CB3FDD">
                <w:rPr>
                  <w:rFonts w:ascii="標楷體" w:eastAsia="標楷體" w:hAnsi="標楷體" w:hint="eastAsia"/>
                </w:rPr>
                <w:delText>報送單位代號</w:delText>
              </w:r>
            </w:del>
          </w:p>
        </w:tc>
        <w:tc>
          <w:tcPr>
            <w:tcW w:w="624" w:type="pct"/>
          </w:tcPr>
          <w:p w14:paraId="28D666A7" w14:textId="3129422F" w:rsidR="00E24265" w:rsidRPr="00615D4B" w:rsidDel="00CB3FDD" w:rsidRDefault="00E24265" w:rsidP="005F76AD">
            <w:pPr>
              <w:rPr>
                <w:del w:id="11497" w:author="阿毛" w:date="2021-05-21T17:53:00Z"/>
                <w:rFonts w:ascii="標楷體" w:eastAsia="標楷體" w:hAnsi="標楷體"/>
              </w:rPr>
            </w:pPr>
          </w:p>
        </w:tc>
        <w:tc>
          <w:tcPr>
            <w:tcW w:w="624" w:type="pct"/>
          </w:tcPr>
          <w:p w14:paraId="442CD8A1" w14:textId="16DCD999" w:rsidR="00E24265" w:rsidRPr="00615D4B" w:rsidDel="00CB3FDD" w:rsidRDefault="00E24265" w:rsidP="005F76AD">
            <w:pPr>
              <w:rPr>
                <w:del w:id="11498" w:author="阿毛" w:date="2021-05-21T17:53:00Z"/>
                <w:rFonts w:ascii="標楷體" w:eastAsia="標楷體" w:hAnsi="標楷體"/>
              </w:rPr>
            </w:pPr>
          </w:p>
        </w:tc>
        <w:tc>
          <w:tcPr>
            <w:tcW w:w="537" w:type="pct"/>
          </w:tcPr>
          <w:p w14:paraId="077F68AA" w14:textId="319471DD" w:rsidR="00E24265" w:rsidRPr="00615D4B" w:rsidDel="00CB3FDD" w:rsidRDefault="00E24265" w:rsidP="005F76AD">
            <w:pPr>
              <w:rPr>
                <w:del w:id="11499" w:author="阿毛" w:date="2021-05-21T17:53:00Z"/>
                <w:rFonts w:ascii="標楷體" w:eastAsia="標楷體" w:hAnsi="標楷體"/>
              </w:rPr>
            </w:pPr>
          </w:p>
        </w:tc>
        <w:tc>
          <w:tcPr>
            <w:tcW w:w="299" w:type="pct"/>
          </w:tcPr>
          <w:p w14:paraId="3DDF02DF" w14:textId="26E0F65D" w:rsidR="00E24265" w:rsidRPr="00615D4B" w:rsidDel="00CB3FDD" w:rsidRDefault="00E24265" w:rsidP="005F76AD">
            <w:pPr>
              <w:rPr>
                <w:del w:id="11500" w:author="阿毛" w:date="2021-05-21T17:53:00Z"/>
                <w:rFonts w:ascii="標楷體" w:eastAsia="標楷體" w:hAnsi="標楷體"/>
              </w:rPr>
            </w:pPr>
          </w:p>
        </w:tc>
        <w:tc>
          <w:tcPr>
            <w:tcW w:w="299" w:type="pct"/>
          </w:tcPr>
          <w:p w14:paraId="2F7DF8EF" w14:textId="1F5827C7" w:rsidR="00E24265" w:rsidRPr="00615D4B" w:rsidDel="00CB3FDD" w:rsidRDefault="00E24265" w:rsidP="005F76AD">
            <w:pPr>
              <w:rPr>
                <w:del w:id="11501" w:author="阿毛" w:date="2021-05-21T17:53:00Z"/>
                <w:rFonts w:ascii="標楷體" w:eastAsia="標楷體" w:hAnsi="標楷體"/>
              </w:rPr>
            </w:pPr>
          </w:p>
        </w:tc>
        <w:tc>
          <w:tcPr>
            <w:tcW w:w="1643" w:type="pct"/>
          </w:tcPr>
          <w:p w14:paraId="0EC3AD16" w14:textId="13FAB68B" w:rsidR="00E24265" w:rsidRPr="00615D4B" w:rsidDel="00CB3FDD" w:rsidRDefault="00E24265" w:rsidP="005F76AD">
            <w:pPr>
              <w:rPr>
                <w:del w:id="11502" w:author="阿毛" w:date="2021-05-21T17:53:00Z"/>
                <w:rFonts w:ascii="標楷體" w:eastAsia="標楷體" w:hAnsi="標楷體"/>
              </w:rPr>
            </w:pPr>
          </w:p>
        </w:tc>
      </w:tr>
      <w:tr w:rsidR="00E24265" w:rsidRPr="00615D4B" w:rsidDel="00CB3FDD" w14:paraId="3DE15ECB" w14:textId="352FEB08" w:rsidTr="005F76AD">
        <w:trPr>
          <w:trHeight w:val="291"/>
          <w:jc w:val="center"/>
          <w:del w:id="11503" w:author="阿毛" w:date="2021-05-21T17:53:00Z"/>
        </w:trPr>
        <w:tc>
          <w:tcPr>
            <w:tcW w:w="219" w:type="pct"/>
          </w:tcPr>
          <w:p w14:paraId="73DEC5D6" w14:textId="0153A223" w:rsidR="00E24265" w:rsidRPr="00D6003A" w:rsidDel="00CB3FDD" w:rsidRDefault="00E24265" w:rsidP="005F76AD">
            <w:pPr>
              <w:pStyle w:val="af9"/>
              <w:numPr>
                <w:ilvl w:val="0"/>
                <w:numId w:val="38"/>
              </w:numPr>
              <w:ind w:leftChars="0"/>
              <w:rPr>
                <w:del w:id="11504" w:author="阿毛" w:date="2021-05-21T17:53:00Z"/>
                <w:rFonts w:ascii="標楷體" w:eastAsia="標楷體" w:hAnsi="標楷體"/>
              </w:rPr>
            </w:pPr>
          </w:p>
        </w:tc>
        <w:tc>
          <w:tcPr>
            <w:tcW w:w="756" w:type="pct"/>
          </w:tcPr>
          <w:p w14:paraId="44589E86" w14:textId="3E9EA9F2" w:rsidR="00E24265" w:rsidRPr="00615D4B" w:rsidDel="00CB3FDD" w:rsidRDefault="00E24265" w:rsidP="005F76AD">
            <w:pPr>
              <w:rPr>
                <w:del w:id="11505" w:author="阿毛" w:date="2021-05-21T17:53:00Z"/>
                <w:rFonts w:ascii="標楷體" w:eastAsia="標楷體" w:hAnsi="標楷體"/>
              </w:rPr>
            </w:pPr>
            <w:del w:id="11506" w:author="阿毛" w:date="2021-05-21T17:53:00Z">
              <w:r w:rsidRPr="006350AF" w:rsidDel="00CB3FDD">
                <w:rPr>
                  <w:rFonts w:ascii="標楷體" w:eastAsia="標楷體" w:hAnsi="標楷體" w:hint="eastAsia"/>
                </w:rPr>
                <w:delText>協商申請日</w:delText>
              </w:r>
            </w:del>
          </w:p>
        </w:tc>
        <w:tc>
          <w:tcPr>
            <w:tcW w:w="624" w:type="pct"/>
          </w:tcPr>
          <w:p w14:paraId="16C65738" w14:textId="67EA72AD" w:rsidR="00E24265" w:rsidRPr="00615D4B" w:rsidDel="00CB3FDD" w:rsidRDefault="00E24265" w:rsidP="005F76AD">
            <w:pPr>
              <w:rPr>
                <w:del w:id="11507" w:author="阿毛" w:date="2021-05-21T17:53:00Z"/>
                <w:rFonts w:ascii="標楷體" w:eastAsia="標楷體" w:hAnsi="標楷體"/>
              </w:rPr>
            </w:pPr>
          </w:p>
        </w:tc>
        <w:tc>
          <w:tcPr>
            <w:tcW w:w="624" w:type="pct"/>
          </w:tcPr>
          <w:p w14:paraId="520CBF55" w14:textId="283E4C90" w:rsidR="00E24265" w:rsidRPr="00615D4B" w:rsidDel="00CB3FDD" w:rsidRDefault="00E24265" w:rsidP="005F76AD">
            <w:pPr>
              <w:rPr>
                <w:del w:id="11508" w:author="阿毛" w:date="2021-05-21T17:53:00Z"/>
                <w:rFonts w:ascii="標楷體" w:eastAsia="標楷體" w:hAnsi="標楷體"/>
              </w:rPr>
            </w:pPr>
          </w:p>
        </w:tc>
        <w:tc>
          <w:tcPr>
            <w:tcW w:w="537" w:type="pct"/>
          </w:tcPr>
          <w:p w14:paraId="4E14FE5D" w14:textId="790BF17F" w:rsidR="00E24265" w:rsidRPr="00615D4B" w:rsidDel="00CB3FDD" w:rsidRDefault="00E24265" w:rsidP="005F76AD">
            <w:pPr>
              <w:rPr>
                <w:del w:id="11509" w:author="阿毛" w:date="2021-05-21T17:53:00Z"/>
                <w:rFonts w:ascii="標楷體" w:eastAsia="標楷體" w:hAnsi="標楷體"/>
              </w:rPr>
            </w:pPr>
          </w:p>
        </w:tc>
        <w:tc>
          <w:tcPr>
            <w:tcW w:w="299" w:type="pct"/>
          </w:tcPr>
          <w:p w14:paraId="166F1180" w14:textId="5A3C9663" w:rsidR="00E24265" w:rsidRPr="00615D4B" w:rsidDel="00CB3FDD" w:rsidRDefault="00E24265" w:rsidP="005F76AD">
            <w:pPr>
              <w:rPr>
                <w:del w:id="11510" w:author="阿毛" w:date="2021-05-21T17:53:00Z"/>
                <w:rFonts w:ascii="標楷體" w:eastAsia="標楷體" w:hAnsi="標楷體"/>
              </w:rPr>
            </w:pPr>
          </w:p>
        </w:tc>
        <w:tc>
          <w:tcPr>
            <w:tcW w:w="299" w:type="pct"/>
          </w:tcPr>
          <w:p w14:paraId="3DFF1B90" w14:textId="61623A8A" w:rsidR="00E24265" w:rsidRPr="00615D4B" w:rsidDel="00CB3FDD" w:rsidRDefault="00E24265" w:rsidP="005F76AD">
            <w:pPr>
              <w:rPr>
                <w:del w:id="11511" w:author="阿毛" w:date="2021-05-21T17:53:00Z"/>
                <w:rFonts w:ascii="標楷體" w:eastAsia="標楷體" w:hAnsi="標楷體"/>
              </w:rPr>
            </w:pPr>
          </w:p>
        </w:tc>
        <w:tc>
          <w:tcPr>
            <w:tcW w:w="1643" w:type="pct"/>
          </w:tcPr>
          <w:p w14:paraId="7ED148C3" w14:textId="106CB387" w:rsidR="00E24265" w:rsidRPr="00615D4B" w:rsidDel="00CB3FDD" w:rsidRDefault="00E24265" w:rsidP="005F76AD">
            <w:pPr>
              <w:rPr>
                <w:del w:id="11512" w:author="阿毛" w:date="2021-05-21T17:53:00Z"/>
                <w:rFonts w:ascii="標楷體" w:eastAsia="標楷體" w:hAnsi="標楷體"/>
              </w:rPr>
            </w:pPr>
          </w:p>
        </w:tc>
      </w:tr>
      <w:tr w:rsidR="00E24265" w:rsidRPr="00615D4B" w:rsidDel="00CB3FDD" w14:paraId="6345DEC1" w14:textId="1D3F90AE" w:rsidTr="005F76AD">
        <w:trPr>
          <w:trHeight w:val="291"/>
          <w:jc w:val="center"/>
          <w:del w:id="11513" w:author="阿毛" w:date="2021-05-21T17:53:00Z"/>
        </w:trPr>
        <w:tc>
          <w:tcPr>
            <w:tcW w:w="219" w:type="pct"/>
          </w:tcPr>
          <w:p w14:paraId="09FE78A0" w14:textId="0A585319" w:rsidR="00E24265" w:rsidRPr="00D6003A" w:rsidDel="00CB3FDD" w:rsidRDefault="00E24265" w:rsidP="005F76AD">
            <w:pPr>
              <w:pStyle w:val="af9"/>
              <w:numPr>
                <w:ilvl w:val="0"/>
                <w:numId w:val="38"/>
              </w:numPr>
              <w:ind w:leftChars="0"/>
              <w:rPr>
                <w:del w:id="11514" w:author="阿毛" w:date="2021-05-21T17:53:00Z"/>
                <w:rFonts w:ascii="標楷體" w:eastAsia="標楷體" w:hAnsi="標楷體"/>
              </w:rPr>
            </w:pPr>
          </w:p>
        </w:tc>
        <w:tc>
          <w:tcPr>
            <w:tcW w:w="756" w:type="pct"/>
          </w:tcPr>
          <w:p w14:paraId="026654AA" w14:textId="22D012D0" w:rsidR="00E24265" w:rsidRPr="00615D4B" w:rsidDel="00CB3FDD" w:rsidRDefault="00E24265" w:rsidP="005F76AD">
            <w:pPr>
              <w:rPr>
                <w:del w:id="11515" w:author="阿毛" w:date="2021-05-21T17:53:00Z"/>
                <w:rFonts w:ascii="標楷體" w:eastAsia="標楷體" w:hAnsi="標楷體"/>
              </w:rPr>
            </w:pPr>
            <w:del w:id="11516" w:author="阿毛" w:date="2021-05-21T17:53:00Z">
              <w:r w:rsidRPr="006350AF" w:rsidDel="00CB3FDD">
                <w:rPr>
                  <w:rFonts w:ascii="標楷體" w:eastAsia="標楷體" w:hAnsi="標楷體" w:hint="eastAsia"/>
                </w:rPr>
                <w:delText>債務人戶籍之郵遞區號及地址</w:delText>
              </w:r>
            </w:del>
          </w:p>
        </w:tc>
        <w:tc>
          <w:tcPr>
            <w:tcW w:w="624" w:type="pct"/>
          </w:tcPr>
          <w:p w14:paraId="2ACABCA0" w14:textId="236E7B9F" w:rsidR="00E24265" w:rsidRPr="00615D4B" w:rsidDel="00CB3FDD" w:rsidRDefault="00E24265" w:rsidP="005F76AD">
            <w:pPr>
              <w:rPr>
                <w:del w:id="11517" w:author="阿毛" w:date="2021-05-21T17:53:00Z"/>
                <w:rFonts w:ascii="標楷體" w:eastAsia="標楷體" w:hAnsi="標楷體"/>
              </w:rPr>
            </w:pPr>
          </w:p>
        </w:tc>
        <w:tc>
          <w:tcPr>
            <w:tcW w:w="624" w:type="pct"/>
          </w:tcPr>
          <w:p w14:paraId="3EB308D0" w14:textId="6089563B" w:rsidR="00E24265" w:rsidRPr="00615D4B" w:rsidDel="00CB3FDD" w:rsidRDefault="00E24265" w:rsidP="005F76AD">
            <w:pPr>
              <w:rPr>
                <w:del w:id="11518" w:author="阿毛" w:date="2021-05-21T17:53:00Z"/>
                <w:rFonts w:ascii="標楷體" w:eastAsia="標楷體" w:hAnsi="標楷體"/>
              </w:rPr>
            </w:pPr>
          </w:p>
        </w:tc>
        <w:tc>
          <w:tcPr>
            <w:tcW w:w="537" w:type="pct"/>
          </w:tcPr>
          <w:p w14:paraId="7565F75D" w14:textId="0FBDFC9D" w:rsidR="00E24265" w:rsidRPr="00615D4B" w:rsidDel="00CB3FDD" w:rsidRDefault="00E24265" w:rsidP="005F76AD">
            <w:pPr>
              <w:rPr>
                <w:del w:id="11519" w:author="阿毛" w:date="2021-05-21T17:53:00Z"/>
                <w:rFonts w:ascii="標楷體" w:eastAsia="標楷體" w:hAnsi="標楷體"/>
              </w:rPr>
            </w:pPr>
          </w:p>
        </w:tc>
        <w:tc>
          <w:tcPr>
            <w:tcW w:w="299" w:type="pct"/>
          </w:tcPr>
          <w:p w14:paraId="63CFA8E3" w14:textId="0690CB16" w:rsidR="00E24265" w:rsidRPr="00615D4B" w:rsidDel="00CB3FDD" w:rsidRDefault="00E24265" w:rsidP="005F76AD">
            <w:pPr>
              <w:rPr>
                <w:del w:id="11520" w:author="阿毛" w:date="2021-05-21T17:53:00Z"/>
                <w:rFonts w:ascii="標楷體" w:eastAsia="標楷體" w:hAnsi="標楷體"/>
              </w:rPr>
            </w:pPr>
          </w:p>
        </w:tc>
        <w:tc>
          <w:tcPr>
            <w:tcW w:w="299" w:type="pct"/>
          </w:tcPr>
          <w:p w14:paraId="308F0148" w14:textId="7BCBB95F" w:rsidR="00E24265" w:rsidRPr="00615D4B" w:rsidDel="00CB3FDD" w:rsidRDefault="00E24265" w:rsidP="005F76AD">
            <w:pPr>
              <w:rPr>
                <w:del w:id="11521" w:author="阿毛" w:date="2021-05-21T17:53:00Z"/>
                <w:rFonts w:ascii="標楷體" w:eastAsia="標楷體" w:hAnsi="標楷體"/>
              </w:rPr>
            </w:pPr>
          </w:p>
        </w:tc>
        <w:tc>
          <w:tcPr>
            <w:tcW w:w="1643" w:type="pct"/>
          </w:tcPr>
          <w:p w14:paraId="7930E173" w14:textId="51935C0F" w:rsidR="00E24265" w:rsidRPr="00615D4B" w:rsidDel="00CB3FDD" w:rsidRDefault="00E24265" w:rsidP="005F76AD">
            <w:pPr>
              <w:rPr>
                <w:del w:id="11522" w:author="阿毛" w:date="2021-05-21T17:53:00Z"/>
                <w:rFonts w:ascii="標楷體" w:eastAsia="標楷體" w:hAnsi="標楷體"/>
              </w:rPr>
            </w:pPr>
          </w:p>
        </w:tc>
      </w:tr>
      <w:tr w:rsidR="00E24265" w:rsidRPr="00615D4B" w:rsidDel="00CB3FDD" w14:paraId="1A4E96D8" w14:textId="6935C736" w:rsidTr="005F76AD">
        <w:trPr>
          <w:trHeight w:val="291"/>
          <w:jc w:val="center"/>
          <w:del w:id="11523" w:author="阿毛" w:date="2021-05-21T17:53:00Z"/>
        </w:trPr>
        <w:tc>
          <w:tcPr>
            <w:tcW w:w="219" w:type="pct"/>
          </w:tcPr>
          <w:p w14:paraId="0A7F7433" w14:textId="2A9E25E6" w:rsidR="00E24265" w:rsidRPr="00D6003A" w:rsidDel="00CB3FDD" w:rsidRDefault="00E24265" w:rsidP="005F76AD">
            <w:pPr>
              <w:pStyle w:val="af9"/>
              <w:numPr>
                <w:ilvl w:val="0"/>
                <w:numId w:val="38"/>
              </w:numPr>
              <w:ind w:leftChars="0"/>
              <w:rPr>
                <w:del w:id="11524" w:author="阿毛" w:date="2021-05-21T17:53:00Z"/>
                <w:rFonts w:ascii="標楷體" w:eastAsia="標楷體" w:hAnsi="標楷體"/>
              </w:rPr>
            </w:pPr>
          </w:p>
        </w:tc>
        <w:tc>
          <w:tcPr>
            <w:tcW w:w="756" w:type="pct"/>
          </w:tcPr>
          <w:p w14:paraId="56997316" w14:textId="51DA44DD" w:rsidR="00E24265" w:rsidRPr="00615D4B" w:rsidDel="00CB3FDD" w:rsidRDefault="00E24265" w:rsidP="005F76AD">
            <w:pPr>
              <w:rPr>
                <w:del w:id="11525" w:author="阿毛" w:date="2021-05-21T17:53:00Z"/>
                <w:rFonts w:ascii="標楷體" w:eastAsia="標楷體" w:hAnsi="標楷體"/>
              </w:rPr>
            </w:pPr>
            <w:del w:id="11526" w:author="阿毛" w:date="2021-05-21T17:53:00Z">
              <w:r w:rsidRPr="006350AF" w:rsidDel="00CB3FDD">
                <w:rPr>
                  <w:rFonts w:ascii="標楷體" w:eastAsia="標楷體" w:hAnsi="標楷體" w:hint="eastAsia"/>
                </w:rPr>
                <w:delText>債務人通訊地之郵遞區號及地址</w:delText>
              </w:r>
            </w:del>
          </w:p>
        </w:tc>
        <w:tc>
          <w:tcPr>
            <w:tcW w:w="624" w:type="pct"/>
          </w:tcPr>
          <w:p w14:paraId="57E0F36C" w14:textId="3D90C633" w:rsidR="00E24265" w:rsidRPr="00615D4B" w:rsidDel="00CB3FDD" w:rsidRDefault="00E24265" w:rsidP="005F76AD">
            <w:pPr>
              <w:rPr>
                <w:del w:id="11527" w:author="阿毛" w:date="2021-05-21T17:53:00Z"/>
                <w:rFonts w:ascii="標楷體" w:eastAsia="標楷體" w:hAnsi="標楷體"/>
              </w:rPr>
            </w:pPr>
          </w:p>
        </w:tc>
        <w:tc>
          <w:tcPr>
            <w:tcW w:w="624" w:type="pct"/>
          </w:tcPr>
          <w:p w14:paraId="6BE76DAB" w14:textId="76106C4A" w:rsidR="00E24265" w:rsidRPr="00615D4B" w:rsidDel="00CB3FDD" w:rsidRDefault="00E24265" w:rsidP="005F76AD">
            <w:pPr>
              <w:rPr>
                <w:del w:id="11528" w:author="阿毛" w:date="2021-05-21T17:53:00Z"/>
                <w:rFonts w:ascii="標楷體" w:eastAsia="標楷體" w:hAnsi="標楷體"/>
              </w:rPr>
            </w:pPr>
          </w:p>
        </w:tc>
        <w:tc>
          <w:tcPr>
            <w:tcW w:w="537" w:type="pct"/>
          </w:tcPr>
          <w:p w14:paraId="2867277E" w14:textId="6F1743F2" w:rsidR="00E24265" w:rsidRPr="00615D4B" w:rsidDel="00CB3FDD" w:rsidRDefault="00E24265" w:rsidP="005F76AD">
            <w:pPr>
              <w:rPr>
                <w:del w:id="11529" w:author="阿毛" w:date="2021-05-21T17:53:00Z"/>
                <w:rFonts w:ascii="標楷體" w:eastAsia="標楷體" w:hAnsi="標楷體"/>
              </w:rPr>
            </w:pPr>
          </w:p>
        </w:tc>
        <w:tc>
          <w:tcPr>
            <w:tcW w:w="299" w:type="pct"/>
          </w:tcPr>
          <w:p w14:paraId="1862D5AE" w14:textId="6A969EDC" w:rsidR="00E24265" w:rsidRPr="00615D4B" w:rsidDel="00CB3FDD" w:rsidRDefault="00E24265" w:rsidP="005F76AD">
            <w:pPr>
              <w:rPr>
                <w:del w:id="11530" w:author="阿毛" w:date="2021-05-21T17:53:00Z"/>
                <w:rFonts w:ascii="標楷體" w:eastAsia="標楷體" w:hAnsi="標楷體"/>
              </w:rPr>
            </w:pPr>
          </w:p>
        </w:tc>
        <w:tc>
          <w:tcPr>
            <w:tcW w:w="299" w:type="pct"/>
          </w:tcPr>
          <w:p w14:paraId="22AC43F0" w14:textId="2F59592E" w:rsidR="00E24265" w:rsidRPr="00615D4B" w:rsidDel="00CB3FDD" w:rsidRDefault="00E24265" w:rsidP="005F76AD">
            <w:pPr>
              <w:rPr>
                <w:del w:id="11531" w:author="阿毛" w:date="2021-05-21T17:53:00Z"/>
                <w:rFonts w:ascii="標楷體" w:eastAsia="標楷體" w:hAnsi="標楷體"/>
              </w:rPr>
            </w:pPr>
          </w:p>
        </w:tc>
        <w:tc>
          <w:tcPr>
            <w:tcW w:w="1643" w:type="pct"/>
          </w:tcPr>
          <w:p w14:paraId="45B70BDA" w14:textId="11BF0BD6" w:rsidR="00E24265" w:rsidRPr="00615D4B" w:rsidDel="00CB3FDD" w:rsidRDefault="00E24265" w:rsidP="005F76AD">
            <w:pPr>
              <w:rPr>
                <w:del w:id="11532" w:author="阿毛" w:date="2021-05-21T17:53:00Z"/>
                <w:rFonts w:ascii="標楷體" w:eastAsia="標楷體" w:hAnsi="標楷體"/>
              </w:rPr>
            </w:pPr>
          </w:p>
        </w:tc>
      </w:tr>
      <w:tr w:rsidR="00E24265" w:rsidRPr="00615D4B" w:rsidDel="00CB3FDD" w14:paraId="01818046" w14:textId="3637D60D" w:rsidTr="005F76AD">
        <w:trPr>
          <w:trHeight w:val="291"/>
          <w:jc w:val="center"/>
          <w:del w:id="11533" w:author="阿毛" w:date="2021-05-21T17:53:00Z"/>
        </w:trPr>
        <w:tc>
          <w:tcPr>
            <w:tcW w:w="219" w:type="pct"/>
          </w:tcPr>
          <w:p w14:paraId="53FD9E7B" w14:textId="4F2864D8" w:rsidR="00E24265" w:rsidRPr="00D6003A" w:rsidDel="00CB3FDD" w:rsidRDefault="00E24265" w:rsidP="005F76AD">
            <w:pPr>
              <w:pStyle w:val="af9"/>
              <w:numPr>
                <w:ilvl w:val="0"/>
                <w:numId w:val="38"/>
              </w:numPr>
              <w:ind w:leftChars="0"/>
              <w:rPr>
                <w:del w:id="11534" w:author="阿毛" w:date="2021-05-21T17:53:00Z"/>
                <w:rFonts w:ascii="標楷體" w:eastAsia="標楷體" w:hAnsi="標楷體"/>
              </w:rPr>
            </w:pPr>
          </w:p>
        </w:tc>
        <w:tc>
          <w:tcPr>
            <w:tcW w:w="756" w:type="pct"/>
          </w:tcPr>
          <w:p w14:paraId="43B5AF7F" w14:textId="439A58CE" w:rsidR="00E24265" w:rsidRPr="00615D4B" w:rsidDel="00CB3FDD" w:rsidRDefault="00E24265" w:rsidP="005F76AD">
            <w:pPr>
              <w:rPr>
                <w:del w:id="11535" w:author="阿毛" w:date="2021-05-21T17:53:00Z"/>
                <w:rFonts w:ascii="標楷體" w:eastAsia="標楷體" w:hAnsi="標楷體"/>
              </w:rPr>
            </w:pPr>
            <w:del w:id="11536" w:author="阿毛" w:date="2021-05-21T17:53:00Z">
              <w:r w:rsidRPr="006350AF" w:rsidDel="00CB3FDD">
                <w:rPr>
                  <w:rFonts w:ascii="標楷體" w:eastAsia="標楷體" w:hAnsi="標楷體" w:hint="eastAsia"/>
                </w:rPr>
                <w:delText>債務人戶籍電話</w:delText>
              </w:r>
            </w:del>
          </w:p>
        </w:tc>
        <w:tc>
          <w:tcPr>
            <w:tcW w:w="624" w:type="pct"/>
          </w:tcPr>
          <w:p w14:paraId="2C1A7AAC" w14:textId="134DAF2E" w:rsidR="00E24265" w:rsidRPr="00615D4B" w:rsidDel="00CB3FDD" w:rsidRDefault="00E24265" w:rsidP="005F76AD">
            <w:pPr>
              <w:rPr>
                <w:del w:id="11537" w:author="阿毛" w:date="2021-05-21T17:53:00Z"/>
                <w:rFonts w:ascii="標楷體" w:eastAsia="標楷體" w:hAnsi="標楷體"/>
              </w:rPr>
            </w:pPr>
          </w:p>
        </w:tc>
        <w:tc>
          <w:tcPr>
            <w:tcW w:w="624" w:type="pct"/>
          </w:tcPr>
          <w:p w14:paraId="0EE0E2AB" w14:textId="2646311C" w:rsidR="00E24265" w:rsidRPr="00615D4B" w:rsidDel="00CB3FDD" w:rsidRDefault="00E24265" w:rsidP="005F76AD">
            <w:pPr>
              <w:rPr>
                <w:del w:id="11538" w:author="阿毛" w:date="2021-05-21T17:53:00Z"/>
                <w:rFonts w:ascii="標楷體" w:eastAsia="標楷體" w:hAnsi="標楷體"/>
              </w:rPr>
            </w:pPr>
          </w:p>
        </w:tc>
        <w:tc>
          <w:tcPr>
            <w:tcW w:w="537" w:type="pct"/>
          </w:tcPr>
          <w:p w14:paraId="646466DA" w14:textId="6DD6B7E4" w:rsidR="00E24265" w:rsidRPr="00615D4B" w:rsidDel="00CB3FDD" w:rsidRDefault="00E24265" w:rsidP="005F76AD">
            <w:pPr>
              <w:rPr>
                <w:del w:id="11539" w:author="阿毛" w:date="2021-05-21T17:53:00Z"/>
                <w:rFonts w:ascii="標楷體" w:eastAsia="標楷體" w:hAnsi="標楷體"/>
              </w:rPr>
            </w:pPr>
          </w:p>
        </w:tc>
        <w:tc>
          <w:tcPr>
            <w:tcW w:w="299" w:type="pct"/>
          </w:tcPr>
          <w:p w14:paraId="7ACAA3E4" w14:textId="615992EC" w:rsidR="00E24265" w:rsidRPr="00615D4B" w:rsidDel="00CB3FDD" w:rsidRDefault="00E24265" w:rsidP="005F76AD">
            <w:pPr>
              <w:rPr>
                <w:del w:id="11540" w:author="阿毛" w:date="2021-05-21T17:53:00Z"/>
                <w:rFonts w:ascii="標楷體" w:eastAsia="標楷體" w:hAnsi="標楷體"/>
              </w:rPr>
            </w:pPr>
          </w:p>
        </w:tc>
        <w:tc>
          <w:tcPr>
            <w:tcW w:w="299" w:type="pct"/>
          </w:tcPr>
          <w:p w14:paraId="4AFE54D8" w14:textId="4466538E" w:rsidR="00E24265" w:rsidRPr="00615D4B" w:rsidDel="00CB3FDD" w:rsidRDefault="00E24265" w:rsidP="005F76AD">
            <w:pPr>
              <w:rPr>
                <w:del w:id="11541" w:author="阿毛" w:date="2021-05-21T17:53:00Z"/>
                <w:rFonts w:ascii="標楷體" w:eastAsia="標楷體" w:hAnsi="標楷體"/>
              </w:rPr>
            </w:pPr>
          </w:p>
        </w:tc>
        <w:tc>
          <w:tcPr>
            <w:tcW w:w="1643" w:type="pct"/>
          </w:tcPr>
          <w:p w14:paraId="1A09B56B" w14:textId="24A0570A" w:rsidR="00E24265" w:rsidRPr="00615D4B" w:rsidDel="00CB3FDD" w:rsidRDefault="00E24265" w:rsidP="005F76AD">
            <w:pPr>
              <w:rPr>
                <w:del w:id="11542" w:author="阿毛" w:date="2021-05-21T17:53:00Z"/>
                <w:rFonts w:ascii="標楷體" w:eastAsia="標楷體" w:hAnsi="標楷體"/>
              </w:rPr>
            </w:pPr>
          </w:p>
        </w:tc>
      </w:tr>
      <w:tr w:rsidR="00E24265" w:rsidRPr="00615D4B" w:rsidDel="00CB3FDD" w14:paraId="093B5F4F" w14:textId="320E42F9" w:rsidTr="005F76AD">
        <w:trPr>
          <w:trHeight w:val="291"/>
          <w:jc w:val="center"/>
          <w:del w:id="11543" w:author="阿毛" w:date="2021-05-21T17:53:00Z"/>
        </w:trPr>
        <w:tc>
          <w:tcPr>
            <w:tcW w:w="219" w:type="pct"/>
          </w:tcPr>
          <w:p w14:paraId="6022ABF5" w14:textId="171B8C23" w:rsidR="00E24265" w:rsidRPr="00D6003A" w:rsidDel="00CB3FDD" w:rsidRDefault="00E24265" w:rsidP="005F76AD">
            <w:pPr>
              <w:pStyle w:val="af9"/>
              <w:numPr>
                <w:ilvl w:val="0"/>
                <w:numId w:val="38"/>
              </w:numPr>
              <w:ind w:leftChars="0"/>
              <w:rPr>
                <w:del w:id="11544" w:author="阿毛" w:date="2021-05-21T17:53:00Z"/>
                <w:rFonts w:ascii="標楷體" w:eastAsia="標楷體" w:hAnsi="標楷體"/>
              </w:rPr>
            </w:pPr>
          </w:p>
        </w:tc>
        <w:tc>
          <w:tcPr>
            <w:tcW w:w="756" w:type="pct"/>
          </w:tcPr>
          <w:p w14:paraId="2D2BCE7E" w14:textId="0CF757A5" w:rsidR="00E24265" w:rsidRPr="00615D4B" w:rsidDel="00CB3FDD" w:rsidRDefault="00E24265" w:rsidP="005F76AD">
            <w:pPr>
              <w:rPr>
                <w:del w:id="11545" w:author="阿毛" w:date="2021-05-21T17:53:00Z"/>
                <w:rFonts w:ascii="標楷體" w:eastAsia="標楷體" w:hAnsi="標楷體"/>
              </w:rPr>
            </w:pPr>
            <w:del w:id="11546" w:author="阿毛" w:date="2021-05-21T17:53:00Z">
              <w:r w:rsidRPr="006350AF" w:rsidDel="00CB3FDD">
                <w:rPr>
                  <w:rFonts w:ascii="標楷體" w:eastAsia="標楷體" w:hAnsi="標楷體" w:hint="eastAsia"/>
                </w:rPr>
                <w:delText>債務人通訊電話</w:delText>
              </w:r>
            </w:del>
          </w:p>
        </w:tc>
        <w:tc>
          <w:tcPr>
            <w:tcW w:w="624" w:type="pct"/>
          </w:tcPr>
          <w:p w14:paraId="049D79B7" w14:textId="07EA04AD" w:rsidR="00E24265" w:rsidRPr="00615D4B" w:rsidDel="00CB3FDD" w:rsidRDefault="00E24265" w:rsidP="005F76AD">
            <w:pPr>
              <w:rPr>
                <w:del w:id="11547" w:author="阿毛" w:date="2021-05-21T17:53:00Z"/>
                <w:rFonts w:ascii="標楷體" w:eastAsia="標楷體" w:hAnsi="標楷體"/>
              </w:rPr>
            </w:pPr>
          </w:p>
        </w:tc>
        <w:tc>
          <w:tcPr>
            <w:tcW w:w="624" w:type="pct"/>
          </w:tcPr>
          <w:p w14:paraId="28530EF7" w14:textId="37C20903" w:rsidR="00E24265" w:rsidRPr="00615D4B" w:rsidDel="00CB3FDD" w:rsidRDefault="00E24265" w:rsidP="005F76AD">
            <w:pPr>
              <w:rPr>
                <w:del w:id="11548" w:author="阿毛" w:date="2021-05-21T17:53:00Z"/>
                <w:rFonts w:ascii="標楷體" w:eastAsia="標楷體" w:hAnsi="標楷體"/>
              </w:rPr>
            </w:pPr>
          </w:p>
        </w:tc>
        <w:tc>
          <w:tcPr>
            <w:tcW w:w="537" w:type="pct"/>
          </w:tcPr>
          <w:p w14:paraId="1571D706" w14:textId="29E0795B" w:rsidR="00E24265" w:rsidRPr="00615D4B" w:rsidDel="00CB3FDD" w:rsidRDefault="00E24265" w:rsidP="005F76AD">
            <w:pPr>
              <w:rPr>
                <w:del w:id="11549" w:author="阿毛" w:date="2021-05-21T17:53:00Z"/>
                <w:rFonts w:ascii="標楷體" w:eastAsia="標楷體" w:hAnsi="標楷體"/>
              </w:rPr>
            </w:pPr>
          </w:p>
        </w:tc>
        <w:tc>
          <w:tcPr>
            <w:tcW w:w="299" w:type="pct"/>
          </w:tcPr>
          <w:p w14:paraId="4B52CAFC" w14:textId="239C538E" w:rsidR="00E24265" w:rsidRPr="00615D4B" w:rsidDel="00CB3FDD" w:rsidRDefault="00E24265" w:rsidP="005F76AD">
            <w:pPr>
              <w:rPr>
                <w:del w:id="11550" w:author="阿毛" w:date="2021-05-21T17:53:00Z"/>
                <w:rFonts w:ascii="標楷體" w:eastAsia="標楷體" w:hAnsi="標楷體"/>
              </w:rPr>
            </w:pPr>
          </w:p>
        </w:tc>
        <w:tc>
          <w:tcPr>
            <w:tcW w:w="299" w:type="pct"/>
          </w:tcPr>
          <w:p w14:paraId="4241FC2A" w14:textId="3F3E2A9B" w:rsidR="00E24265" w:rsidRPr="00615D4B" w:rsidDel="00CB3FDD" w:rsidRDefault="00E24265" w:rsidP="005F76AD">
            <w:pPr>
              <w:rPr>
                <w:del w:id="11551" w:author="阿毛" w:date="2021-05-21T17:53:00Z"/>
                <w:rFonts w:ascii="標楷體" w:eastAsia="標楷體" w:hAnsi="標楷體"/>
              </w:rPr>
            </w:pPr>
          </w:p>
        </w:tc>
        <w:tc>
          <w:tcPr>
            <w:tcW w:w="1643" w:type="pct"/>
          </w:tcPr>
          <w:p w14:paraId="7873B032" w14:textId="4EF542BE" w:rsidR="00E24265" w:rsidRPr="00615D4B" w:rsidDel="00CB3FDD" w:rsidRDefault="00E24265" w:rsidP="005F76AD">
            <w:pPr>
              <w:rPr>
                <w:del w:id="11552" w:author="阿毛" w:date="2021-05-21T17:53:00Z"/>
                <w:rFonts w:ascii="標楷體" w:eastAsia="標楷體" w:hAnsi="標楷體"/>
              </w:rPr>
            </w:pPr>
          </w:p>
        </w:tc>
      </w:tr>
      <w:tr w:rsidR="00E24265" w:rsidRPr="00615D4B" w:rsidDel="00CB3FDD" w14:paraId="755B489C" w14:textId="279AF694" w:rsidTr="005F76AD">
        <w:trPr>
          <w:trHeight w:val="291"/>
          <w:jc w:val="center"/>
          <w:del w:id="11553" w:author="阿毛" w:date="2021-05-21T17:53:00Z"/>
        </w:trPr>
        <w:tc>
          <w:tcPr>
            <w:tcW w:w="219" w:type="pct"/>
          </w:tcPr>
          <w:p w14:paraId="45C417F7" w14:textId="682C1D07" w:rsidR="00E24265" w:rsidRPr="00D6003A" w:rsidDel="00CB3FDD" w:rsidRDefault="00E24265" w:rsidP="005F76AD">
            <w:pPr>
              <w:pStyle w:val="af9"/>
              <w:numPr>
                <w:ilvl w:val="0"/>
                <w:numId w:val="38"/>
              </w:numPr>
              <w:ind w:leftChars="0"/>
              <w:rPr>
                <w:del w:id="11554" w:author="阿毛" w:date="2021-05-21T17:53:00Z"/>
                <w:rFonts w:ascii="標楷體" w:eastAsia="標楷體" w:hAnsi="標楷體"/>
              </w:rPr>
            </w:pPr>
          </w:p>
        </w:tc>
        <w:tc>
          <w:tcPr>
            <w:tcW w:w="756" w:type="pct"/>
          </w:tcPr>
          <w:p w14:paraId="0ED83666" w14:textId="7F4F0926" w:rsidR="00E24265" w:rsidRPr="00615D4B" w:rsidDel="00CB3FDD" w:rsidRDefault="00E24265" w:rsidP="005F76AD">
            <w:pPr>
              <w:rPr>
                <w:del w:id="11555" w:author="阿毛" w:date="2021-05-21T17:53:00Z"/>
                <w:rFonts w:ascii="標楷體" w:eastAsia="標楷體" w:hAnsi="標楷體"/>
              </w:rPr>
            </w:pPr>
            <w:del w:id="11556" w:author="阿毛" w:date="2021-05-21T17:53:00Z">
              <w:r w:rsidRPr="006350AF" w:rsidDel="00CB3FDD">
                <w:rPr>
                  <w:rFonts w:ascii="標楷體" w:eastAsia="標楷體" w:hAnsi="標楷體" w:hint="eastAsia"/>
                </w:rPr>
                <w:delText>債務人行動電話</w:delText>
              </w:r>
            </w:del>
          </w:p>
        </w:tc>
        <w:tc>
          <w:tcPr>
            <w:tcW w:w="624" w:type="pct"/>
          </w:tcPr>
          <w:p w14:paraId="17ABAE77" w14:textId="161EED6B" w:rsidR="00E24265" w:rsidRPr="00615D4B" w:rsidDel="00CB3FDD" w:rsidRDefault="00E24265" w:rsidP="005F76AD">
            <w:pPr>
              <w:rPr>
                <w:del w:id="11557" w:author="阿毛" w:date="2021-05-21T17:53:00Z"/>
                <w:rFonts w:ascii="標楷體" w:eastAsia="標楷體" w:hAnsi="標楷體"/>
              </w:rPr>
            </w:pPr>
          </w:p>
        </w:tc>
        <w:tc>
          <w:tcPr>
            <w:tcW w:w="624" w:type="pct"/>
          </w:tcPr>
          <w:p w14:paraId="3050C2AE" w14:textId="3B86EA07" w:rsidR="00E24265" w:rsidRPr="00615D4B" w:rsidDel="00CB3FDD" w:rsidRDefault="00E24265" w:rsidP="005F76AD">
            <w:pPr>
              <w:rPr>
                <w:del w:id="11558" w:author="阿毛" w:date="2021-05-21T17:53:00Z"/>
                <w:rFonts w:ascii="標楷體" w:eastAsia="標楷體" w:hAnsi="標楷體"/>
              </w:rPr>
            </w:pPr>
          </w:p>
        </w:tc>
        <w:tc>
          <w:tcPr>
            <w:tcW w:w="537" w:type="pct"/>
          </w:tcPr>
          <w:p w14:paraId="25495093" w14:textId="41CCE54F" w:rsidR="00E24265" w:rsidRPr="00615D4B" w:rsidDel="00CB3FDD" w:rsidRDefault="00E24265" w:rsidP="005F76AD">
            <w:pPr>
              <w:rPr>
                <w:del w:id="11559" w:author="阿毛" w:date="2021-05-21T17:53:00Z"/>
                <w:rFonts w:ascii="標楷體" w:eastAsia="標楷體" w:hAnsi="標楷體"/>
              </w:rPr>
            </w:pPr>
          </w:p>
        </w:tc>
        <w:tc>
          <w:tcPr>
            <w:tcW w:w="299" w:type="pct"/>
          </w:tcPr>
          <w:p w14:paraId="08A4D632" w14:textId="6C85EE93" w:rsidR="00E24265" w:rsidRPr="00615D4B" w:rsidDel="00CB3FDD" w:rsidRDefault="00E24265" w:rsidP="005F76AD">
            <w:pPr>
              <w:rPr>
                <w:del w:id="11560" w:author="阿毛" w:date="2021-05-21T17:53:00Z"/>
                <w:rFonts w:ascii="標楷體" w:eastAsia="標楷體" w:hAnsi="標楷體"/>
              </w:rPr>
            </w:pPr>
          </w:p>
        </w:tc>
        <w:tc>
          <w:tcPr>
            <w:tcW w:w="299" w:type="pct"/>
          </w:tcPr>
          <w:p w14:paraId="36B9F7E2" w14:textId="691E664D" w:rsidR="00E24265" w:rsidRPr="00615D4B" w:rsidDel="00CB3FDD" w:rsidRDefault="00E24265" w:rsidP="005F76AD">
            <w:pPr>
              <w:rPr>
                <w:del w:id="11561" w:author="阿毛" w:date="2021-05-21T17:53:00Z"/>
                <w:rFonts w:ascii="標楷體" w:eastAsia="標楷體" w:hAnsi="標楷體"/>
              </w:rPr>
            </w:pPr>
          </w:p>
        </w:tc>
        <w:tc>
          <w:tcPr>
            <w:tcW w:w="1643" w:type="pct"/>
          </w:tcPr>
          <w:p w14:paraId="17676A07" w14:textId="4E477D33" w:rsidR="00E24265" w:rsidRPr="00615D4B" w:rsidDel="00CB3FDD" w:rsidRDefault="00E24265" w:rsidP="005F76AD">
            <w:pPr>
              <w:rPr>
                <w:del w:id="11562" w:author="阿毛" w:date="2021-05-21T17:53:00Z"/>
                <w:rFonts w:ascii="標楷體" w:eastAsia="標楷體" w:hAnsi="標楷體"/>
              </w:rPr>
            </w:pPr>
          </w:p>
        </w:tc>
      </w:tr>
      <w:tr w:rsidR="00E24265" w:rsidRPr="00615D4B" w:rsidDel="00CB3FDD" w14:paraId="0B8AEC8B" w14:textId="73F64EB3" w:rsidTr="005F76AD">
        <w:trPr>
          <w:trHeight w:val="291"/>
          <w:jc w:val="center"/>
          <w:del w:id="11563" w:author="阿毛" w:date="2021-05-21T17:53:00Z"/>
        </w:trPr>
        <w:tc>
          <w:tcPr>
            <w:tcW w:w="219" w:type="pct"/>
          </w:tcPr>
          <w:p w14:paraId="49FD801B" w14:textId="7EF25890" w:rsidR="00E24265" w:rsidRPr="00D6003A" w:rsidDel="00CB3FDD" w:rsidRDefault="00E24265" w:rsidP="005F76AD">
            <w:pPr>
              <w:pStyle w:val="af9"/>
              <w:numPr>
                <w:ilvl w:val="0"/>
                <w:numId w:val="38"/>
              </w:numPr>
              <w:ind w:leftChars="0"/>
              <w:rPr>
                <w:del w:id="11564" w:author="阿毛" w:date="2021-05-21T17:53:00Z"/>
                <w:rFonts w:ascii="標楷體" w:eastAsia="標楷體" w:hAnsi="標楷體"/>
              </w:rPr>
            </w:pPr>
          </w:p>
        </w:tc>
        <w:tc>
          <w:tcPr>
            <w:tcW w:w="756" w:type="pct"/>
          </w:tcPr>
          <w:p w14:paraId="1D287A55" w14:textId="52A83D09" w:rsidR="00E24265" w:rsidRPr="00615D4B" w:rsidDel="00CB3FDD" w:rsidRDefault="00E24265" w:rsidP="005F76AD">
            <w:pPr>
              <w:rPr>
                <w:del w:id="11565" w:author="阿毛" w:date="2021-05-21T17:53:00Z"/>
                <w:rFonts w:ascii="標楷體" w:eastAsia="標楷體" w:hAnsi="標楷體"/>
              </w:rPr>
            </w:pPr>
            <w:del w:id="11566" w:author="阿毛" w:date="2021-05-21T17:53:00Z">
              <w:r w:rsidRPr="006350AF" w:rsidDel="00CB3FDD">
                <w:rPr>
                  <w:rFonts w:ascii="標楷體" w:eastAsia="標楷體" w:hAnsi="標楷體" w:hint="eastAsia"/>
                </w:rPr>
                <w:delText>轉JCIC文字檔日期</w:delText>
              </w:r>
            </w:del>
          </w:p>
        </w:tc>
        <w:tc>
          <w:tcPr>
            <w:tcW w:w="624" w:type="pct"/>
          </w:tcPr>
          <w:p w14:paraId="34E9BF49" w14:textId="1B3A5FDC" w:rsidR="00E24265" w:rsidRPr="00615D4B" w:rsidDel="00CB3FDD" w:rsidRDefault="00E24265" w:rsidP="005F76AD">
            <w:pPr>
              <w:rPr>
                <w:del w:id="11567" w:author="阿毛" w:date="2021-05-21T17:53:00Z"/>
                <w:rFonts w:ascii="標楷體" w:eastAsia="標楷體" w:hAnsi="標楷體"/>
              </w:rPr>
            </w:pPr>
          </w:p>
        </w:tc>
        <w:tc>
          <w:tcPr>
            <w:tcW w:w="624" w:type="pct"/>
          </w:tcPr>
          <w:p w14:paraId="065C1409" w14:textId="297C2961" w:rsidR="00E24265" w:rsidRPr="00615D4B" w:rsidDel="00CB3FDD" w:rsidRDefault="00E24265" w:rsidP="005F76AD">
            <w:pPr>
              <w:rPr>
                <w:del w:id="11568" w:author="阿毛" w:date="2021-05-21T17:53:00Z"/>
                <w:rFonts w:ascii="標楷體" w:eastAsia="標楷體" w:hAnsi="標楷體"/>
              </w:rPr>
            </w:pPr>
          </w:p>
        </w:tc>
        <w:tc>
          <w:tcPr>
            <w:tcW w:w="537" w:type="pct"/>
          </w:tcPr>
          <w:p w14:paraId="15795FCF" w14:textId="1B4C3965" w:rsidR="00E24265" w:rsidRPr="00615D4B" w:rsidDel="00CB3FDD" w:rsidRDefault="00E24265" w:rsidP="005F76AD">
            <w:pPr>
              <w:rPr>
                <w:del w:id="11569" w:author="阿毛" w:date="2021-05-21T17:53:00Z"/>
                <w:rFonts w:ascii="標楷體" w:eastAsia="標楷體" w:hAnsi="標楷體"/>
              </w:rPr>
            </w:pPr>
          </w:p>
        </w:tc>
        <w:tc>
          <w:tcPr>
            <w:tcW w:w="299" w:type="pct"/>
          </w:tcPr>
          <w:p w14:paraId="6C5D4710" w14:textId="56429249" w:rsidR="00E24265" w:rsidRPr="00615D4B" w:rsidDel="00CB3FDD" w:rsidRDefault="00E24265" w:rsidP="005F76AD">
            <w:pPr>
              <w:rPr>
                <w:del w:id="11570" w:author="阿毛" w:date="2021-05-21T17:53:00Z"/>
                <w:rFonts w:ascii="標楷體" w:eastAsia="標楷體" w:hAnsi="標楷體"/>
              </w:rPr>
            </w:pPr>
          </w:p>
        </w:tc>
        <w:tc>
          <w:tcPr>
            <w:tcW w:w="299" w:type="pct"/>
          </w:tcPr>
          <w:p w14:paraId="517C19DC" w14:textId="52F2D602" w:rsidR="00E24265" w:rsidRPr="00615D4B" w:rsidDel="00CB3FDD" w:rsidRDefault="00E24265" w:rsidP="005F76AD">
            <w:pPr>
              <w:rPr>
                <w:del w:id="11571" w:author="阿毛" w:date="2021-05-21T17:53:00Z"/>
                <w:rFonts w:ascii="標楷體" w:eastAsia="標楷體" w:hAnsi="標楷體"/>
              </w:rPr>
            </w:pPr>
          </w:p>
        </w:tc>
        <w:tc>
          <w:tcPr>
            <w:tcW w:w="1643" w:type="pct"/>
          </w:tcPr>
          <w:p w14:paraId="20F9003D" w14:textId="4908DC40" w:rsidR="00E24265" w:rsidRPr="00615D4B" w:rsidDel="00CB3FDD" w:rsidRDefault="00E24265" w:rsidP="005F76AD">
            <w:pPr>
              <w:rPr>
                <w:del w:id="11572" w:author="阿毛" w:date="2021-05-21T17:53:00Z"/>
                <w:rFonts w:ascii="標楷體" w:eastAsia="標楷體" w:hAnsi="標楷體"/>
              </w:rPr>
            </w:pPr>
          </w:p>
        </w:tc>
      </w:tr>
    </w:tbl>
    <w:p w14:paraId="6BA155CD" w14:textId="4B3625DC" w:rsidR="00E24265" w:rsidDel="00CB3FDD" w:rsidRDefault="00E24265" w:rsidP="00F62379">
      <w:pPr>
        <w:pStyle w:val="42"/>
        <w:spacing w:after="72"/>
        <w:ind w:leftChars="0" w:left="0"/>
        <w:rPr>
          <w:del w:id="11573" w:author="阿毛" w:date="2021-05-21T17:53:00Z"/>
          <w:rFonts w:hAnsi="標楷體"/>
        </w:rPr>
      </w:pPr>
    </w:p>
    <w:p w14:paraId="27659A5A" w14:textId="67759DDC" w:rsidR="00E24265" w:rsidDel="00CB3FDD" w:rsidRDefault="00E24265">
      <w:pPr>
        <w:widowControl/>
        <w:rPr>
          <w:del w:id="11574" w:author="阿毛" w:date="2021-05-21T17:53:00Z"/>
          <w:rFonts w:ascii="Arial" w:eastAsia="標楷體" w:hAnsi="標楷體" w:cs="標楷體"/>
          <w:kern w:val="0"/>
          <w:szCs w:val="28"/>
        </w:rPr>
      </w:pPr>
      <w:del w:id="11575" w:author="阿毛" w:date="2021-05-21T17:53:00Z">
        <w:r w:rsidDel="00CB3FDD">
          <w:rPr>
            <w:rFonts w:hAnsi="標楷體"/>
          </w:rPr>
          <w:br w:type="page"/>
        </w:r>
      </w:del>
    </w:p>
    <w:p w14:paraId="7FDF325A" w14:textId="4BBDAB7D" w:rsidR="00E24265" w:rsidRPr="00A03472" w:rsidDel="00CB3FDD" w:rsidRDefault="00E24265">
      <w:pPr>
        <w:pStyle w:val="3"/>
        <w:numPr>
          <w:ilvl w:val="2"/>
          <w:numId w:val="96"/>
        </w:numPr>
        <w:rPr>
          <w:del w:id="11576" w:author="阿毛" w:date="2021-05-21T17:54:00Z"/>
          <w:rFonts w:ascii="標楷體" w:hAnsi="標楷體"/>
        </w:rPr>
        <w:pPrChange w:id="11577" w:author="阿毛" w:date="2021-05-21T17:54:00Z">
          <w:pPr>
            <w:pStyle w:val="3"/>
            <w:numPr>
              <w:ilvl w:val="2"/>
              <w:numId w:val="1"/>
            </w:numPr>
            <w:ind w:left="1247" w:hanging="680"/>
          </w:pPr>
        </w:pPrChange>
      </w:pPr>
      <w:del w:id="11578" w:author="阿毛" w:date="2021-05-21T17:53:00Z">
        <w:r w:rsidDel="00CB3FDD">
          <w:rPr>
            <w:rFonts w:ascii="標楷體" w:hAnsi="標楷體"/>
          </w:rPr>
          <w:delText>L</w:delText>
        </w:r>
      </w:del>
      <w:del w:id="11579" w:author="阿毛" w:date="2021-05-21T17:54:00Z">
        <w:r w:rsidDel="00CB3FDD">
          <w:rPr>
            <w:rFonts w:ascii="標楷體" w:hAnsi="標楷體" w:hint="eastAsia"/>
          </w:rPr>
          <w:delText>8310</w:delText>
        </w:r>
        <w:r w:rsidRPr="00B4238C" w:rsidDel="00CB3FDD">
          <w:rPr>
            <w:rFonts w:ascii="標楷體" w:hAnsi="標楷體" w:hint="eastAsia"/>
          </w:rPr>
          <w:delText>債務清償方案法院認可資料檔案</w:delText>
        </w:r>
      </w:del>
    </w:p>
    <w:p w14:paraId="309BA7B9" w14:textId="3C672F70" w:rsidR="00E24265" w:rsidRPr="003972CE" w:rsidDel="00CB3FDD" w:rsidRDefault="00E24265">
      <w:pPr>
        <w:pStyle w:val="3"/>
        <w:numPr>
          <w:ilvl w:val="2"/>
          <w:numId w:val="96"/>
        </w:numPr>
        <w:rPr>
          <w:del w:id="11580" w:author="阿毛" w:date="2021-05-21T17:54:00Z"/>
        </w:rPr>
        <w:pPrChange w:id="11581" w:author="阿毛" w:date="2021-05-21T17:54:00Z">
          <w:pPr>
            <w:pStyle w:val="a"/>
          </w:pPr>
        </w:pPrChange>
      </w:pPr>
      <w:del w:id="11582" w:author="阿毛" w:date="2021-05-21T17:54:00Z">
        <w:r w:rsidRPr="00615D4B" w:rsidDel="00CB3FDD">
          <w:delText>功能說明</w:delText>
        </w:r>
      </w:del>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E24265" w:rsidRPr="00615D4B" w:rsidDel="00CB3FDD" w14:paraId="3C01741B" w14:textId="2A1CB920" w:rsidTr="005F76AD">
        <w:trPr>
          <w:trHeight w:val="277"/>
          <w:del w:id="11583" w:author="阿毛" w:date="2021-05-21T17:54:00Z"/>
        </w:trPr>
        <w:tc>
          <w:tcPr>
            <w:tcW w:w="1548" w:type="dxa"/>
            <w:tcBorders>
              <w:top w:val="single" w:sz="8" w:space="0" w:color="000000"/>
              <w:bottom w:val="single" w:sz="8" w:space="0" w:color="000000"/>
              <w:right w:val="single" w:sz="8" w:space="0" w:color="000000"/>
            </w:tcBorders>
            <w:shd w:val="clear" w:color="auto" w:fill="F3F3F3"/>
          </w:tcPr>
          <w:p w14:paraId="5E7E35F4" w14:textId="4B950714" w:rsidR="00E24265" w:rsidRPr="00615D4B" w:rsidDel="00CB3FDD" w:rsidRDefault="00E24265">
            <w:pPr>
              <w:pStyle w:val="3"/>
              <w:numPr>
                <w:ilvl w:val="2"/>
                <w:numId w:val="96"/>
              </w:numPr>
              <w:rPr>
                <w:del w:id="11584" w:author="阿毛" w:date="2021-05-21T17:54:00Z"/>
                <w:rFonts w:ascii="標楷體" w:hAnsi="標楷體"/>
              </w:rPr>
              <w:pPrChange w:id="11585" w:author="阿毛" w:date="2021-05-21T17:54:00Z">
                <w:pPr/>
              </w:pPrChange>
            </w:pPr>
            <w:del w:id="11586" w:author="阿毛" w:date="2021-05-21T17:54:00Z">
              <w:r w:rsidRPr="00615D4B" w:rsidDel="00CB3FDD">
                <w:rPr>
                  <w:rFonts w:ascii="標楷體" w:hAnsi="標楷體"/>
                </w:rPr>
                <w:delText xml:space="preserve">功能名稱 </w:delText>
              </w:r>
            </w:del>
          </w:p>
        </w:tc>
        <w:tc>
          <w:tcPr>
            <w:tcW w:w="6318" w:type="dxa"/>
            <w:tcBorders>
              <w:top w:val="single" w:sz="8" w:space="0" w:color="000000"/>
              <w:left w:val="single" w:sz="8" w:space="0" w:color="000000"/>
              <w:bottom w:val="single" w:sz="8" w:space="0" w:color="000000"/>
            </w:tcBorders>
          </w:tcPr>
          <w:p w14:paraId="2AE8B200" w14:textId="623BC5B6" w:rsidR="00E24265" w:rsidRPr="00615D4B" w:rsidDel="00CB3FDD" w:rsidRDefault="00E24265">
            <w:pPr>
              <w:pStyle w:val="3"/>
              <w:numPr>
                <w:ilvl w:val="2"/>
                <w:numId w:val="96"/>
              </w:numPr>
              <w:rPr>
                <w:del w:id="11587" w:author="阿毛" w:date="2021-05-21T17:54:00Z"/>
                <w:rFonts w:ascii="標楷體" w:hAnsi="標楷體"/>
              </w:rPr>
              <w:pPrChange w:id="11588" w:author="阿毛" w:date="2021-05-21T17:54:00Z">
                <w:pPr/>
              </w:pPrChange>
            </w:pPr>
            <w:del w:id="11589" w:author="阿毛" w:date="2021-05-21T17:54:00Z">
              <w:r w:rsidRPr="00B4238C" w:rsidDel="00CB3FDD">
                <w:rPr>
                  <w:rFonts w:ascii="標楷體" w:hAnsi="標楷體" w:hint="eastAsia"/>
                </w:rPr>
                <w:delText>債務清償方案法院認可資料檔案</w:delText>
              </w:r>
            </w:del>
          </w:p>
        </w:tc>
      </w:tr>
      <w:tr w:rsidR="00E24265" w:rsidRPr="00615D4B" w:rsidDel="00CB3FDD" w14:paraId="3ACFFC38" w14:textId="708F0CEF" w:rsidTr="005F76AD">
        <w:trPr>
          <w:trHeight w:val="277"/>
          <w:del w:id="11590" w:author="阿毛" w:date="2021-05-21T17:54:00Z"/>
        </w:trPr>
        <w:tc>
          <w:tcPr>
            <w:tcW w:w="1548" w:type="dxa"/>
            <w:tcBorders>
              <w:top w:val="single" w:sz="8" w:space="0" w:color="000000"/>
              <w:bottom w:val="single" w:sz="8" w:space="0" w:color="000000"/>
              <w:right w:val="single" w:sz="8" w:space="0" w:color="000000"/>
            </w:tcBorders>
            <w:shd w:val="clear" w:color="auto" w:fill="F3F3F3"/>
          </w:tcPr>
          <w:p w14:paraId="1ECFFBF0" w14:textId="58C67451" w:rsidR="00E24265" w:rsidRPr="00615D4B" w:rsidDel="00CB3FDD" w:rsidRDefault="00E24265">
            <w:pPr>
              <w:pStyle w:val="3"/>
              <w:numPr>
                <w:ilvl w:val="2"/>
                <w:numId w:val="96"/>
              </w:numPr>
              <w:rPr>
                <w:del w:id="11591" w:author="阿毛" w:date="2021-05-21T17:54:00Z"/>
                <w:rFonts w:ascii="標楷體" w:hAnsi="標楷體"/>
              </w:rPr>
              <w:pPrChange w:id="11592" w:author="阿毛" w:date="2021-05-21T17:54:00Z">
                <w:pPr/>
              </w:pPrChange>
            </w:pPr>
            <w:del w:id="11593" w:author="阿毛" w:date="2021-05-21T17:54:00Z">
              <w:r w:rsidRPr="00615D4B" w:rsidDel="00CB3FDD">
                <w:rPr>
                  <w:rFonts w:ascii="標楷體" w:hAnsi="標楷體"/>
                </w:rPr>
                <w:delText>進入條件</w:delText>
              </w:r>
            </w:del>
          </w:p>
        </w:tc>
        <w:tc>
          <w:tcPr>
            <w:tcW w:w="6318" w:type="dxa"/>
            <w:tcBorders>
              <w:top w:val="single" w:sz="8" w:space="0" w:color="000000"/>
              <w:left w:val="single" w:sz="8" w:space="0" w:color="000000"/>
              <w:bottom w:val="single" w:sz="8" w:space="0" w:color="000000"/>
            </w:tcBorders>
          </w:tcPr>
          <w:p w14:paraId="2C00EEA5" w14:textId="50693E7C" w:rsidR="00E24265" w:rsidRPr="00615D4B" w:rsidDel="00CB3FDD" w:rsidRDefault="00E24265">
            <w:pPr>
              <w:pStyle w:val="3"/>
              <w:numPr>
                <w:ilvl w:val="2"/>
                <w:numId w:val="96"/>
              </w:numPr>
              <w:rPr>
                <w:del w:id="11594" w:author="阿毛" w:date="2021-05-21T17:54:00Z"/>
                <w:rFonts w:ascii="標楷體" w:hAnsi="標楷體"/>
              </w:rPr>
              <w:pPrChange w:id="11595" w:author="阿毛" w:date="2021-05-21T17:54:00Z">
                <w:pPr/>
              </w:pPrChange>
            </w:pPr>
          </w:p>
        </w:tc>
      </w:tr>
      <w:tr w:rsidR="00E24265" w:rsidRPr="00615D4B" w:rsidDel="00CB3FDD" w14:paraId="1EC4F7CF" w14:textId="6E5B9453" w:rsidTr="005F76AD">
        <w:trPr>
          <w:trHeight w:val="773"/>
          <w:del w:id="11596" w:author="阿毛" w:date="2021-05-21T17:54:00Z"/>
        </w:trPr>
        <w:tc>
          <w:tcPr>
            <w:tcW w:w="1548" w:type="dxa"/>
            <w:tcBorders>
              <w:top w:val="single" w:sz="8" w:space="0" w:color="000000"/>
              <w:bottom w:val="single" w:sz="8" w:space="0" w:color="000000"/>
              <w:right w:val="single" w:sz="8" w:space="0" w:color="000000"/>
            </w:tcBorders>
            <w:shd w:val="clear" w:color="auto" w:fill="F3F3F3"/>
          </w:tcPr>
          <w:p w14:paraId="580BC6BC" w14:textId="5615CCFE" w:rsidR="00E24265" w:rsidRPr="00615D4B" w:rsidDel="00CB3FDD" w:rsidRDefault="00E24265">
            <w:pPr>
              <w:pStyle w:val="3"/>
              <w:numPr>
                <w:ilvl w:val="2"/>
                <w:numId w:val="96"/>
              </w:numPr>
              <w:rPr>
                <w:del w:id="11597" w:author="阿毛" w:date="2021-05-21T17:54:00Z"/>
                <w:rFonts w:ascii="標楷體" w:hAnsi="標楷體"/>
              </w:rPr>
              <w:pPrChange w:id="11598" w:author="阿毛" w:date="2021-05-21T17:54:00Z">
                <w:pPr/>
              </w:pPrChange>
            </w:pPr>
            <w:del w:id="11599" w:author="阿毛" w:date="2021-05-21T17:54:00Z">
              <w:r w:rsidRPr="00615D4B" w:rsidDel="00CB3FDD">
                <w:rPr>
                  <w:rFonts w:ascii="標楷體" w:hAnsi="標楷體"/>
                </w:rPr>
                <w:delText xml:space="preserve">基本流程 </w:delText>
              </w:r>
            </w:del>
          </w:p>
        </w:tc>
        <w:tc>
          <w:tcPr>
            <w:tcW w:w="6318" w:type="dxa"/>
            <w:tcBorders>
              <w:top w:val="single" w:sz="8" w:space="0" w:color="000000"/>
              <w:left w:val="single" w:sz="8" w:space="0" w:color="000000"/>
              <w:bottom w:val="single" w:sz="8" w:space="0" w:color="000000"/>
            </w:tcBorders>
          </w:tcPr>
          <w:p w14:paraId="56D404B2" w14:textId="1D66085D" w:rsidR="00E24265" w:rsidRPr="00615D4B" w:rsidDel="00CB3FDD" w:rsidRDefault="00E24265">
            <w:pPr>
              <w:pStyle w:val="3"/>
              <w:numPr>
                <w:ilvl w:val="2"/>
                <w:numId w:val="96"/>
              </w:numPr>
              <w:rPr>
                <w:del w:id="11600" w:author="阿毛" w:date="2021-05-21T17:54:00Z"/>
                <w:rFonts w:ascii="標楷體" w:hAnsi="標楷體"/>
              </w:rPr>
              <w:pPrChange w:id="11601" w:author="阿毛" w:date="2021-05-21T17:54:00Z">
                <w:pPr/>
              </w:pPrChange>
            </w:pPr>
          </w:p>
        </w:tc>
      </w:tr>
      <w:tr w:rsidR="00E24265" w:rsidRPr="00615D4B" w:rsidDel="00CB3FDD" w14:paraId="6152A0D2" w14:textId="70452AEF" w:rsidTr="005F76AD">
        <w:trPr>
          <w:trHeight w:val="321"/>
          <w:del w:id="11602" w:author="阿毛" w:date="2021-05-21T17:54:00Z"/>
        </w:trPr>
        <w:tc>
          <w:tcPr>
            <w:tcW w:w="1548" w:type="dxa"/>
            <w:tcBorders>
              <w:top w:val="single" w:sz="8" w:space="0" w:color="000000"/>
              <w:bottom w:val="single" w:sz="8" w:space="0" w:color="000000"/>
              <w:right w:val="single" w:sz="8" w:space="0" w:color="000000"/>
            </w:tcBorders>
            <w:shd w:val="clear" w:color="auto" w:fill="F3F3F3"/>
          </w:tcPr>
          <w:p w14:paraId="05637D32" w14:textId="66CA6853" w:rsidR="00E24265" w:rsidRPr="00615D4B" w:rsidDel="00CB3FDD" w:rsidRDefault="00E24265">
            <w:pPr>
              <w:pStyle w:val="3"/>
              <w:numPr>
                <w:ilvl w:val="2"/>
                <w:numId w:val="96"/>
              </w:numPr>
              <w:rPr>
                <w:del w:id="11603" w:author="阿毛" w:date="2021-05-21T17:54:00Z"/>
                <w:rFonts w:ascii="標楷體" w:hAnsi="標楷體"/>
              </w:rPr>
              <w:pPrChange w:id="11604" w:author="阿毛" w:date="2021-05-21T17:54:00Z">
                <w:pPr/>
              </w:pPrChange>
            </w:pPr>
            <w:del w:id="11605" w:author="阿毛" w:date="2021-05-21T17:54:00Z">
              <w:r w:rsidRPr="00615D4B" w:rsidDel="00CB3FDD">
                <w:rPr>
                  <w:rFonts w:ascii="標楷體" w:hAnsi="標楷體"/>
                </w:rPr>
                <w:delText>選用流程</w:delText>
              </w:r>
            </w:del>
          </w:p>
        </w:tc>
        <w:tc>
          <w:tcPr>
            <w:tcW w:w="6318" w:type="dxa"/>
            <w:tcBorders>
              <w:top w:val="single" w:sz="8" w:space="0" w:color="000000"/>
              <w:left w:val="single" w:sz="8" w:space="0" w:color="000000"/>
              <w:bottom w:val="single" w:sz="8" w:space="0" w:color="000000"/>
            </w:tcBorders>
          </w:tcPr>
          <w:p w14:paraId="54C69518" w14:textId="7E111450" w:rsidR="00E24265" w:rsidRPr="00615D4B" w:rsidDel="00CB3FDD" w:rsidRDefault="00E24265">
            <w:pPr>
              <w:pStyle w:val="3"/>
              <w:numPr>
                <w:ilvl w:val="2"/>
                <w:numId w:val="96"/>
              </w:numPr>
              <w:rPr>
                <w:del w:id="11606" w:author="阿毛" w:date="2021-05-21T17:54:00Z"/>
                <w:rFonts w:ascii="標楷體" w:hAnsi="標楷體"/>
              </w:rPr>
              <w:pPrChange w:id="11607" w:author="阿毛" w:date="2021-05-21T17:54:00Z">
                <w:pPr/>
              </w:pPrChange>
            </w:pPr>
          </w:p>
        </w:tc>
      </w:tr>
      <w:tr w:rsidR="00E24265" w:rsidRPr="00615D4B" w:rsidDel="00CB3FDD" w14:paraId="5AB24948" w14:textId="0AF8F95A" w:rsidTr="005F76AD">
        <w:trPr>
          <w:trHeight w:val="1311"/>
          <w:del w:id="11608" w:author="阿毛" w:date="2021-05-21T17:54:00Z"/>
        </w:trPr>
        <w:tc>
          <w:tcPr>
            <w:tcW w:w="1548" w:type="dxa"/>
            <w:tcBorders>
              <w:top w:val="single" w:sz="8" w:space="0" w:color="000000"/>
              <w:bottom w:val="single" w:sz="8" w:space="0" w:color="000000"/>
              <w:right w:val="single" w:sz="8" w:space="0" w:color="000000"/>
            </w:tcBorders>
            <w:shd w:val="clear" w:color="auto" w:fill="F3F3F3"/>
          </w:tcPr>
          <w:p w14:paraId="39F06FBB" w14:textId="452B9BCB" w:rsidR="00E24265" w:rsidRPr="00615D4B" w:rsidDel="00CB3FDD" w:rsidRDefault="00E24265">
            <w:pPr>
              <w:pStyle w:val="3"/>
              <w:numPr>
                <w:ilvl w:val="2"/>
                <w:numId w:val="96"/>
              </w:numPr>
              <w:rPr>
                <w:del w:id="11609" w:author="阿毛" w:date="2021-05-21T17:54:00Z"/>
                <w:rFonts w:ascii="標楷體" w:hAnsi="標楷體"/>
              </w:rPr>
              <w:pPrChange w:id="11610" w:author="阿毛" w:date="2021-05-21T17:54:00Z">
                <w:pPr/>
              </w:pPrChange>
            </w:pPr>
            <w:del w:id="11611" w:author="阿毛" w:date="2021-05-21T17:54:00Z">
              <w:r w:rsidRPr="00615D4B" w:rsidDel="00CB3FDD">
                <w:rPr>
                  <w:rFonts w:ascii="標楷體" w:hAnsi="標楷體"/>
                </w:rPr>
                <w:delText>例外流程</w:delText>
              </w:r>
            </w:del>
          </w:p>
        </w:tc>
        <w:tc>
          <w:tcPr>
            <w:tcW w:w="6318" w:type="dxa"/>
            <w:tcBorders>
              <w:top w:val="single" w:sz="8" w:space="0" w:color="000000"/>
              <w:left w:val="single" w:sz="8" w:space="0" w:color="000000"/>
              <w:bottom w:val="single" w:sz="8" w:space="0" w:color="000000"/>
            </w:tcBorders>
          </w:tcPr>
          <w:p w14:paraId="57FB31CC" w14:textId="35048F44" w:rsidR="00E24265" w:rsidRPr="00615D4B" w:rsidDel="00CB3FDD" w:rsidRDefault="00E24265">
            <w:pPr>
              <w:pStyle w:val="3"/>
              <w:numPr>
                <w:ilvl w:val="2"/>
                <w:numId w:val="96"/>
              </w:numPr>
              <w:rPr>
                <w:del w:id="11612" w:author="阿毛" w:date="2021-05-21T17:54:00Z"/>
                <w:rFonts w:ascii="標楷體" w:hAnsi="標楷體"/>
              </w:rPr>
              <w:pPrChange w:id="11613" w:author="阿毛" w:date="2021-05-21T17:54:00Z">
                <w:pPr/>
              </w:pPrChange>
            </w:pPr>
          </w:p>
        </w:tc>
      </w:tr>
      <w:tr w:rsidR="00E24265" w:rsidRPr="00615D4B" w:rsidDel="00CB3FDD" w14:paraId="7B6B7C8C" w14:textId="292C1FEE" w:rsidTr="005F76AD">
        <w:trPr>
          <w:trHeight w:val="278"/>
          <w:del w:id="11614" w:author="阿毛" w:date="2021-05-21T17:54:00Z"/>
        </w:trPr>
        <w:tc>
          <w:tcPr>
            <w:tcW w:w="1548" w:type="dxa"/>
            <w:tcBorders>
              <w:top w:val="single" w:sz="8" w:space="0" w:color="000000"/>
              <w:bottom w:val="single" w:sz="8" w:space="0" w:color="000000"/>
              <w:right w:val="single" w:sz="8" w:space="0" w:color="000000"/>
            </w:tcBorders>
            <w:shd w:val="clear" w:color="auto" w:fill="F3F3F3"/>
          </w:tcPr>
          <w:p w14:paraId="04B237C3" w14:textId="57FE3BF5" w:rsidR="00E24265" w:rsidRPr="00615D4B" w:rsidDel="00CB3FDD" w:rsidRDefault="00E24265">
            <w:pPr>
              <w:pStyle w:val="3"/>
              <w:numPr>
                <w:ilvl w:val="2"/>
                <w:numId w:val="96"/>
              </w:numPr>
              <w:rPr>
                <w:del w:id="11615" w:author="阿毛" w:date="2021-05-21T17:54:00Z"/>
                <w:rFonts w:ascii="標楷體" w:hAnsi="標楷體"/>
              </w:rPr>
              <w:pPrChange w:id="11616" w:author="阿毛" w:date="2021-05-21T17:54:00Z">
                <w:pPr/>
              </w:pPrChange>
            </w:pPr>
            <w:del w:id="11617" w:author="阿毛" w:date="2021-05-21T17:54:00Z">
              <w:r w:rsidRPr="00615D4B" w:rsidDel="00CB3FDD">
                <w:rPr>
                  <w:rFonts w:ascii="標楷體" w:hAnsi="標楷體"/>
                </w:rPr>
                <w:delText xml:space="preserve">執行後狀況 </w:delText>
              </w:r>
            </w:del>
          </w:p>
        </w:tc>
        <w:tc>
          <w:tcPr>
            <w:tcW w:w="6318" w:type="dxa"/>
            <w:tcBorders>
              <w:top w:val="single" w:sz="8" w:space="0" w:color="000000"/>
              <w:left w:val="single" w:sz="8" w:space="0" w:color="000000"/>
              <w:bottom w:val="single" w:sz="8" w:space="0" w:color="000000"/>
            </w:tcBorders>
          </w:tcPr>
          <w:p w14:paraId="4411D6D5" w14:textId="4F4F1D84" w:rsidR="00E24265" w:rsidRPr="00615D4B" w:rsidDel="00CB3FDD" w:rsidRDefault="00E24265">
            <w:pPr>
              <w:pStyle w:val="3"/>
              <w:numPr>
                <w:ilvl w:val="2"/>
                <w:numId w:val="96"/>
              </w:numPr>
              <w:rPr>
                <w:del w:id="11618" w:author="阿毛" w:date="2021-05-21T17:54:00Z"/>
                <w:rFonts w:ascii="標楷體" w:hAnsi="標楷體"/>
              </w:rPr>
              <w:pPrChange w:id="11619" w:author="阿毛" w:date="2021-05-21T17:54:00Z">
                <w:pPr/>
              </w:pPrChange>
            </w:pPr>
          </w:p>
        </w:tc>
      </w:tr>
      <w:tr w:rsidR="00E24265" w:rsidRPr="00615D4B" w:rsidDel="00CB3FDD" w14:paraId="5F6D8984" w14:textId="0860EEED" w:rsidTr="005F76AD">
        <w:trPr>
          <w:trHeight w:val="358"/>
          <w:del w:id="11620" w:author="阿毛" w:date="2021-05-21T17:54:00Z"/>
        </w:trPr>
        <w:tc>
          <w:tcPr>
            <w:tcW w:w="1548" w:type="dxa"/>
            <w:tcBorders>
              <w:top w:val="single" w:sz="8" w:space="0" w:color="000000"/>
              <w:bottom w:val="single" w:sz="8" w:space="0" w:color="000000"/>
              <w:right w:val="single" w:sz="8" w:space="0" w:color="000000"/>
            </w:tcBorders>
            <w:shd w:val="clear" w:color="auto" w:fill="F3F3F3"/>
          </w:tcPr>
          <w:p w14:paraId="6595F886" w14:textId="33AD0B1E" w:rsidR="00E24265" w:rsidRPr="00615D4B" w:rsidDel="00CB3FDD" w:rsidRDefault="00E24265">
            <w:pPr>
              <w:pStyle w:val="3"/>
              <w:numPr>
                <w:ilvl w:val="2"/>
                <w:numId w:val="96"/>
              </w:numPr>
              <w:rPr>
                <w:del w:id="11621" w:author="阿毛" w:date="2021-05-21T17:54:00Z"/>
                <w:rFonts w:ascii="標楷體" w:hAnsi="標楷體"/>
              </w:rPr>
              <w:pPrChange w:id="11622" w:author="阿毛" w:date="2021-05-21T17:54:00Z">
                <w:pPr/>
              </w:pPrChange>
            </w:pPr>
            <w:del w:id="11623" w:author="阿毛" w:date="2021-05-21T17:54:00Z">
              <w:r w:rsidRPr="00615D4B" w:rsidDel="00CB3FDD">
                <w:rPr>
                  <w:rFonts w:ascii="標楷體" w:hAnsi="標楷體"/>
                </w:rPr>
                <w:delText>特別需求</w:delText>
              </w:r>
            </w:del>
          </w:p>
        </w:tc>
        <w:tc>
          <w:tcPr>
            <w:tcW w:w="6318" w:type="dxa"/>
            <w:tcBorders>
              <w:top w:val="single" w:sz="8" w:space="0" w:color="000000"/>
              <w:left w:val="single" w:sz="8" w:space="0" w:color="000000"/>
              <w:bottom w:val="single" w:sz="8" w:space="0" w:color="000000"/>
            </w:tcBorders>
          </w:tcPr>
          <w:p w14:paraId="456C1BA6" w14:textId="10903C2B" w:rsidR="00E24265" w:rsidRPr="00615D4B" w:rsidDel="00CB3FDD" w:rsidRDefault="00E24265">
            <w:pPr>
              <w:pStyle w:val="3"/>
              <w:numPr>
                <w:ilvl w:val="2"/>
                <w:numId w:val="96"/>
              </w:numPr>
              <w:rPr>
                <w:del w:id="11624" w:author="阿毛" w:date="2021-05-21T17:54:00Z"/>
                <w:rFonts w:ascii="標楷體" w:hAnsi="標楷體"/>
              </w:rPr>
              <w:pPrChange w:id="11625" w:author="阿毛" w:date="2021-05-21T17:54:00Z">
                <w:pPr/>
              </w:pPrChange>
            </w:pPr>
          </w:p>
        </w:tc>
      </w:tr>
      <w:tr w:rsidR="00E24265" w:rsidRPr="00615D4B" w:rsidDel="00CB3FDD" w14:paraId="1C726257" w14:textId="5491F0DD" w:rsidTr="005F76AD">
        <w:trPr>
          <w:trHeight w:val="278"/>
          <w:del w:id="11626" w:author="阿毛" w:date="2021-05-21T17:54:00Z"/>
        </w:trPr>
        <w:tc>
          <w:tcPr>
            <w:tcW w:w="1548" w:type="dxa"/>
            <w:tcBorders>
              <w:top w:val="single" w:sz="8" w:space="0" w:color="000000"/>
              <w:bottom w:val="single" w:sz="8" w:space="0" w:color="000000"/>
              <w:right w:val="single" w:sz="8" w:space="0" w:color="000000"/>
            </w:tcBorders>
            <w:shd w:val="clear" w:color="auto" w:fill="F3F3F3"/>
          </w:tcPr>
          <w:p w14:paraId="08418178" w14:textId="40636335" w:rsidR="00E24265" w:rsidRPr="00615D4B" w:rsidDel="00CB3FDD" w:rsidRDefault="00E24265">
            <w:pPr>
              <w:pStyle w:val="3"/>
              <w:numPr>
                <w:ilvl w:val="2"/>
                <w:numId w:val="96"/>
              </w:numPr>
              <w:rPr>
                <w:del w:id="11627" w:author="阿毛" w:date="2021-05-21T17:54:00Z"/>
                <w:rFonts w:ascii="標楷體" w:hAnsi="標楷體"/>
              </w:rPr>
              <w:pPrChange w:id="11628" w:author="阿毛" w:date="2021-05-21T17:54:00Z">
                <w:pPr/>
              </w:pPrChange>
            </w:pPr>
            <w:del w:id="11629" w:author="阿毛" w:date="2021-05-21T17:54:00Z">
              <w:r w:rsidRPr="00615D4B" w:rsidDel="00CB3FDD">
                <w:rPr>
                  <w:rFonts w:ascii="標楷體" w:hAnsi="標楷體"/>
                </w:rPr>
                <w:delText xml:space="preserve">參考 </w:delText>
              </w:r>
            </w:del>
          </w:p>
        </w:tc>
        <w:tc>
          <w:tcPr>
            <w:tcW w:w="6318" w:type="dxa"/>
            <w:tcBorders>
              <w:top w:val="single" w:sz="8" w:space="0" w:color="000000"/>
              <w:left w:val="single" w:sz="8" w:space="0" w:color="000000"/>
              <w:bottom w:val="single" w:sz="8" w:space="0" w:color="000000"/>
            </w:tcBorders>
          </w:tcPr>
          <w:p w14:paraId="54109D61" w14:textId="3FE1CD68" w:rsidR="00E24265" w:rsidRPr="00615D4B" w:rsidDel="00CB3FDD" w:rsidRDefault="00E24265">
            <w:pPr>
              <w:pStyle w:val="3"/>
              <w:numPr>
                <w:ilvl w:val="2"/>
                <w:numId w:val="96"/>
              </w:numPr>
              <w:rPr>
                <w:del w:id="11630" w:author="阿毛" w:date="2021-05-21T17:54:00Z"/>
                <w:rFonts w:ascii="標楷體" w:hAnsi="標楷體"/>
              </w:rPr>
              <w:pPrChange w:id="11631" w:author="阿毛" w:date="2021-05-21T17:54:00Z">
                <w:pPr/>
              </w:pPrChange>
            </w:pPr>
          </w:p>
        </w:tc>
      </w:tr>
    </w:tbl>
    <w:p w14:paraId="6B335DBF" w14:textId="7DD21F34" w:rsidR="00E24265" w:rsidDel="00CB3FDD" w:rsidRDefault="00E24265">
      <w:pPr>
        <w:pStyle w:val="3"/>
        <w:numPr>
          <w:ilvl w:val="2"/>
          <w:numId w:val="96"/>
        </w:numPr>
        <w:rPr>
          <w:del w:id="11632" w:author="阿毛" w:date="2021-05-21T17:54:00Z"/>
        </w:rPr>
        <w:pPrChange w:id="11633" w:author="阿毛" w:date="2021-05-21T17:54:00Z">
          <w:pPr/>
        </w:pPrChange>
      </w:pPr>
    </w:p>
    <w:p w14:paraId="2CA066CB" w14:textId="048A9BF9" w:rsidR="00E24265" w:rsidRPr="00615D4B" w:rsidDel="00CB3FDD" w:rsidRDefault="00E24265">
      <w:pPr>
        <w:pStyle w:val="3"/>
        <w:numPr>
          <w:ilvl w:val="2"/>
          <w:numId w:val="96"/>
        </w:numPr>
        <w:rPr>
          <w:del w:id="11634" w:author="阿毛" w:date="2021-05-21T17:54:00Z"/>
        </w:rPr>
        <w:pPrChange w:id="11635" w:author="阿毛" w:date="2021-05-21T17:54:00Z">
          <w:pPr>
            <w:pStyle w:val="a"/>
          </w:pPr>
        </w:pPrChange>
      </w:pPr>
      <w:del w:id="11636" w:author="阿毛" w:date="2021-05-21T17:54:00Z">
        <w:r w:rsidRPr="00615D4B" w:rsidDel="00CB3FDD">
          <w:delText>UI</w:delText>
        </w:r>
        <w:r w:rsidRPr="00615D4B" w:rsidDel="00CB3FDD">
          <w:delText>畫面</w:delText>
        </w:r>
      </w:del>
    </w:p>
    <w:p w14:paraId="20943DB5" w14:textId="719F0D1D" w:rsidR="00E24265" w:rsidDel="00CB3FDD" w:rsidRDefault="00E24265">
      <w:pPr>
        <w:pStyle w:val="3"/>
        <w:numPr>
          <w:ilvl w:val="2"/>
          <w:numId w:val="96"/>
        </w:numPr>
        <w:rPr>
          <w:del w:id="11637" w:author="阿毛" w:date="2021-05-21T17:54:00Z"/>
          <w:rFonts w:hAnsi="標楷體"/>
        </w:rPr>
        <w:pPrChange w:id="11638" w:author="阿毛" w:date="2021-05-21T17:54:00Z">
          <w:pPr>
            <w:pStyle w:val="42"/>
            <w:spacing w:after="72"/>
            <w:ind w:left="1133"/>
          </w:pPr>
        </w:pPrChange>
      </w:pPr>
      <w:del w:id="11639" w:author="阿毛" w:date="2021-05-21T17:54:00Z">
        <w:r w:rsidRPr="00743962" w:rsidDel="00CB3FDD">
          <w:rPr>
            <w:rFonts w:hAnsi="標楷體" w:hint="eastAsia"/>
          </w:rPr>
          <w:delText>輸入畫面：</w:delText>
        </w:r>
      </w:del>
    </w:p>
    <w:p w14:paraId="721018ED" w14:textId="656F9E24" w:rsidR="00E24265" w:rsidRPr="006425F6" w:rsidDel="00CB3FDD" w:rsidRDefault="00E24265">
      <w:pPr>
        <w:pStyle w:val="3"/>
        <w:numPr>
          <w:ilvl w:val="2"/>
          <w:numId w:val="96"/>
        </w:numPr>
        <w:rPr>
          <w:del w:id="11640" w:author="阿毛" w:date="2021-05-21T17:54:00Z"/>
          <w:rFonts w:hAnsi="標楷體"/>
        </w:rPr>
        <w:pPrChange w:id="11641" w:author="阿毛" w:date="2021-05-21T17:54:00Z">
          <w:pPr>
            <w:pStyle w:val="42"/>
            <w:spacing w:after="72"/>
            <w:ind w:leftChars="0" w:left="0"/>
          </w:pPr>
        </w:pPrChange>
      </w:pPr>
      <w:del w:id="11642" w:author="阿毛" w:date="2021-05-21T17:54:00Z">
        <w:r w:rsidRPr="006425F6" w:rsidDel="00CB3FDD">
          <w:rPr>
            <w:rFonts w:hAnsi="標楷體"/>
            <w:noProof/>
          </w:rPr>
          <w:drawing>
            <wp:inline distT="0" distB="0" distL="0" distR="0" wp14:anchorId="4A82F18D" wp14:editId="1C798A50">
              <wp:extent cx="6680894" cy="2461260"/>
              <wp:effectExtent l="0" t="0" r="0" b="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6687197" cy="2463582"/>
                      </a:xfrm>
                      <a:prstGeom prst="rect">
                        <a:avLst/>
                      </a:prstGeom>
                    </pic:spPr>
                  </pic:pic>
                </a:graphicData>
              </a:graphic>
            </wp:inline>
          </w:drawing>
        </w:r>
      </w:del>
    </w:p>
    <w:p w14:paraId="6E992392" w14:textId="0612B302" w:rsidR="00E24265" w:rsidDel="00CB3FDD" w:rsidRDefault="00E24265">
      <w:pPr>
        <w:pStyle w:val="3"/>
        <w:numPr>
          <w:ilvl w:val="2"/>
          <w:numId w:val="96"/>
        </w:numPr>
        <w:rPr>
          <w:del w:id="11643" w:author="阿毛" w:date="2021-05-21T17:54:00Z"/>
        </w:rPr>
        <w:pPrChange w:id="11644" w:author="阿毛" w:date="2021-05-21T17:54:00Z">
          <w:pPr>
            <w:pStyle w:val="1text"/>
          </w:pPr>
        </w:pPrChange>
      </w:pPr>
    </w:p>
    <w:p w14:paraId="03F69267" w14:textId="631DF24F" w:rsidR="00E24265" w:rsidRPr="003972CE" w:rsidDel="00CB3FDD" w:rsidRDefault="00E24265">
      <w:pPr>
        <w:pStyle w:val="3"/>
        <w:numPr>
          <w:ilvl w:val="2"/>
          <w:numId w:val="96"/>
        </w:numPr>
        <w:rPr>
          <w:del w:id="11645" w:author="阿毛" w:date="2021-05-21T17:54:00Z"/>
        </w:rPr>
        <w:pPrChange w:id="11646" w:author="阿毛" w:date="2021-05-21T17:54:00Z">
          <w:pPr>
            <w:pStyle w:val="a"/>
          </w:pPr>
        </w:pPrChange>
      </w:pPr>
      <w:del w:id="11647" w:author="阿毛" w:date="2021-05-21T17:54:00Z">
        <w:r w:rsidRPr="00615D4B" w:rsidDel="00CB3FDD">
          <w:rPr>
            <w:rFonts w:hint="eastAsia"/>
          </w:rPr>
          <w:delText>輸入</w:delText>
        </w:r>
        <w:r w:rsidRPr="003972CE" w:rsidDel="00CB3FDD">
          <w:delText>畫面資料說明</w:delText>
        </w:r>
      </w:del>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82"/>
        <w:gridCol w:w="1282"/>
        <w:gridCol w:w="1283"/>
        <w:gridCol w:w="1283"/>
        <w:gridCol w:w="1283"/>
        <w:gridCol w:w="1283"/>
        <w:gridCol w:w="1362"/>
        <w:gridCol w:w="1362"/>
      </w:tblGrid>
      <w:tr w:rsidR="00E24265" w:rsidRPr="00615D4B" w:rsidDel="00CB3FDD" w14:paraId="5010E312" w14:textId="3C7BBE66" w:rsidTr="005F76AD">
        <w:trPr>
          <w:trHeight w:val="388"/>
          <w:jc w:val="center"/>
          <w:del w:id="11648" w:author="阿毛" w:date="2021-05-21T17:54:00Z"/>
        </w:trPr>
        <w:tc>
          <w:tcPr>
            <w:tcW w:w="219" w:type="pct"/>
            <w:vMerge w:val="restart"/>
          </w:tcPr>
          <w:p w14:paraId="255B1E5C" w14:textId="1B8E58FA" w:rsidR="00E24265" w:rsidRPr="00615D4B" w:rsidDel="00CB3FDD" w:rsidRDefault="00E24265">
            <w:pPr>
              <w:pStyle w:val="3"/>
              <w:numPr>
                <w:ilvl w:val="2"/>
                <w:numId w:val="96"/>
              </w:numPr>
              <w:rPr>
                <w:del w:id="11649" w:author="阿毛" w:date="2021-05-21T17:54:00Z"/>
                <w:rFonts w:ascii="標楷體" w:hAnsi="標楷體"/>
              </w:rPr>
              <w:pPrChange w:id="11650" w:author="阿毛" w:date="2021-05-21T17:54:00Z">
                <w:pPr/>
              </w:pPrChange>
            </w:pPr>
            <w:del w:id="11651" w:author="阿毛" w:date="2021-05-21T17:54:00Z">
              <w:r w:rsidRPr="00615D4B" w:rsidDel="00CB3FDD">
                <w:rPr>
                  <w:rFonts w:ascii="標楷體" w:hAnsi="標楷體"/>
                </w:rPr>
                <w:delText>序號</w:delText>
              </w:r>
            </w:del>
          </w:p>
        </w:tc>
        <w:tc>
          <w:tcPr>
            <w:tcW w:w="756" w:type="pct"/>
            <w:vMerge w:val="restart"/>
          </w:tcPr>
          <w:p w14:paraId="33A877F4" w14:textId="525F373A" w:rsidR="00E24265" w:rsidRPr="00615D4B" w:rsidDel="00CB3FDD" w:rsidRDefault="00E24265">
            <w:pPr>
              <w:pStyle w:val="3"/>
              <w:numPr>
                <w:ilvl w:val="2"/>
                <w:numId w:val="96"/>
              </w:numPr>
              <w:rPr>
                <w:del w:id="11652" w:author="阿毛" w:date="2021-05-21T17:54:00Z"/>
                <w:rFonts w:ascii="標楷體" w:hAnsi="標楷體"/>
              </w:rPr>
              <w:pPrChange w:id="11653" w:author="阿毛" w:date="2021-05-21T17:54:00Z">
                <w:pPr/>
              </w:pPrChange>
            </w:pPr>
            <w:del w:id="11654" w:author="阿毛" w:date="2021-05-21T17:54:00Z">
              <w:r w:rsidRPr="00615D4B" w:rsidDel="00CB3FDD">
                <w:rPr>
                  <w:rFonts w:ascii="標楷體" w:hAnsi="標楷體"/>
                </w:rPr>
                <w:delText>欄位</w:delText>
              </w:r>
            </w:del>
          </w:p>
        </w:tc>
        <w:tc>
          <w:tcPr>
            <w:tcW w:w="2382" w:type="pct"/>
            <w:gridSpan w:val="5"/>
          </w:tcPr>
          <w:p w14:paraId="610E9EE2" w14:textId="25E78CCD" w:rsidR="00E24265" w:rsidRPr="00615D4B" w:rsidDel="00CB3FDD" w:rsidRDefault="00E24265">
            <w:pPr>
              <w:pStyle w:val="3"/>
              <w:numPr>
                <w:ilvl w:val="2"/>
                <w:numId w:val="96"/>
              </w:numPr>
              <w:rPr>
                <w:del w:id="11655" w:author="阿毛" w:date="2021-05-21T17:54:00Z"/>
                <w:rFonts w:ascii="標楷體" w:hAnsi="標楷體"/>
              </w:rPr>
              <w:pPrChange w:id="11656" w:author="阿毛" w:date="2021-05-21T17:54:00Z">
                <w:pPr>
                  <w:jc w:val="center"/>
                </w:pPr>
              </w:pPrChange>
            </w:pPr>
            <w:del w:id="11657" w:author="阿毛" w:date="2021-05-21T17:54:00Z">
              <w:r w:rsidRPr="00615D4B" w:rsidDel="00CB3FDD">
                <w:rPr>
                  <w:rFonts w:ascii="標楷體" w:hAnsi="標楷體"/>
                </w:rPr>
                <w:delText>說明</w:delText>
              </w:r>
            </w:del>
          </w:p>
        </w:tc>
        <w:tc>
          <w:tcPr>
            <w:tcW w:w="1643" w:type="pct"/>
            <w:vMerge w:val="restart"/>
          </w:tcPr>
          <w:p w14:paraId="08F23CBD" w14:textId="183821F7" w:rsidR="00E24265" w:rsidRPr="00615D4B" w:rsidDel="00CB3FDD" w:rsidRDefault="00E24265">
            <w:pPr>
              <w:pStyle w:val="3"/>
              <w:numPr>
                <w:ilvl w:val="2"/>
                <w:numId w:val="96"/>
              </w:numPr>
              <w:rPr>
                <w:del w:id="11658" w:author="阿毛" w:date="2021-05-21T17:54:00Z"/>
                <w:rFonts w:ascii="標楷體" w:hAnsi="標楷體"/>
              </w:rPr>
              <w:pPrChange w:id="11659" w:author="阿毛" w:date="2021-05-21T17:54:00Z">
                <w:pPr/>
              </w:pPrChange>
            </w:pPr>
            <w:del w:id="11660" w:author="阿毛" w:date="2021-05-21T17:54:00Z">
              <w:r w:rsidRPr="00615D4B" w:rsidDel="00CB3FDD">
                <w:rPr>
                  <w:rFonts w:ascii="標楷體" w:hAnsi="標楷體"/>
                </w:rPr>
                <w:delText>處理邏輯及注意事項</w:delText>
              </w:r>
            </w:del>
          </w:p>
        </w:tc>
      </w:tr>
      <w:tr w:rsidR="00E24265" w:rsidRPr="00615D4B" w:rsidDel="00CB3FDD" w14:paraId="56F82AE9" w14:textId="49AAB4AF" w:rsidTr="005F76AD">
        <w:trPr>
          <w:trHeight w:val="244"/>
          <w:jc w:val="center"/>
          <w:del w:id="11661" w:author="阿毛" w:date="2021-05-21T17:54:00Z"/>
        </w:trPr>
        <w:tc>
          <w:tcPr>
            <w:tcW w:w="219" w:type="pct"/>
            <w:vMerge/>
          </w:tcPr>
          <w:p w14:paraId="32E3FD29" w14:textId="72441556" w:rsidR="00E24265" w:rsidRPr="00615D4B" w:rsidDel="00CB3FDD" w:rsidRDefault="00E24265">
            <w:pPr>
              <w:pStyle w:val="3"/>
              <w:numPr>
                <w:ilvl w:val="2"/>
                <w:numId w:val="96"/>
              </w:numPr>
              <w:rPr>
                <w:del w:id="11662" w:author="阿毛" w:date="2021-05-21T17:54:00Z"/>
                <w:rFonts w:ascii="標楷體" w:hAnsi="標楷體"/>
              </w:rPr>
              <w:pPrChange w:id="11663" w:author="阿毛" w:date="2021-05-21T17:54:00Z">
                <w:pPr/>
              </w:pPrChange>
            </w:pPr>
          </w:p>
        </w:tc>
        <w:tc>
          <w:tcPr>
            <w:tcW w:w="756" w:type="pct"/>
            <w:vMerge/>
          </w:tcPr>
          <w:p w14:paraId="6F73DCA4" w14:textId="38F36C9E" w:rsidR="00E24265" w:rsidRPr="00615D4B" w:rsidDel="00CB3FDD" w:rsidRDefault="00E24265">
            <w:pPr>
              <w:pStyle w:val="3"/>
              <w:numPr>
                <w:ilvl w:val="2"/>
                <w:numId w:val="96"/>
              </w:numPr>
              <w:rPr>
                <w:del w:id="11664" w:author="阿毛" w:date="2021-05-21T17:54:00Z"/>
                <w:rFonts w:ascii="標楷體" w:hAnsi="標楷體"/>
              </w:rPr>
              <w:pPrChange w:id="11665" w:author="阿毛" w:date="2021-05-21T17:54:00Z">
                <w:pPr/>
              </w:pPrChange>
            </w:pPr>
          </w:p>
        </w:tc>
        <w:tc>
          <w:tcPr>
            <w:tcW w:w="624" w:type="pct"/>
          </w:tcPr>
          <w:p w14:paraId="4AE47C1C" w14:textId="65690B05" w:rsidR="00E24265" w:rsidRPr="00615D4B" w:rsidDel="00CB3FDD" w:rsidRDefault="00E24265">
            <w:pPr>
              <w:pStyle w:val="3"/>
              <w:numPr>
                <w:ilvl w:val="2"/>
                <w:numId w:val="96"/>
              </w:numPr>
              <w:rPr>
                <w:del w:id="11666" w:author="阿毛" w:date="2021-05-21T17:54:00Z"/>
                <w:rFonts w:ascii="標楷體" w:hAnsi="標楷體"/>
              </w:rPr>
              <w:pPrChange w:id="11667" w:author="阿毛" w:date="2021-05-21T17:54:00Z">
                <w:pPr/>
              </w:pPrChange>
            </w:pPr>
            <w:del w:id="11668" w:author="阿毛" w:date="2021-05-21T17:54:00Z">
              <w:r w:rsidRPr="00615D4B" w:rsidDel="00CB3FDD">
                <w:rPr>
                  <w:rFonts w:ascii="標楷體" w:hAnsi="標楷體" w:hint="eastAsia"/>
                </w:rPr>
                <w:delText>資料型態長度</w:delText>
              </w:r>
            </w:del>
          </w:p>
        </w:tc>
        <w:tc>
          <w:tcPr>
            <w:tcW w:w="624" w:type="pct"/>
          </w:tcPr>
          <w:p w14:paraId="3A7A13D1" w14:textId="582E16A1" w:rsidR="00E24265" w:rsidRPr="00615D4B" w:rsidDel="00CB3FDD" w:rsidRDefault="00E24265">
            <w:pPr>
              <w:pStyle w:val="3"/>
              <w:numPr>
                <w:ilvl w:val="2"/>
                <w:numId w:val="96"/>
              </w:numPr>
              <w:rPr>
                <w:del w:id="11669" w:author="阿毛" w:date="2021-05-21T17:54:00Z"/>
                <w:rFonts w:ascii="標楷體" w:hAnsi="標楷體"/>
              </w:rPr>
              <w:pPrChange w:id="11670" w:author="阿毛" w:date="2021-05-21T17:54:00Z">
                <w:pPr/>
              </w:pPrChange>
            </w:pPr>
            <w:del w:id="11671" w:author="阿毛" w:date="2021-05-21T17:54:00Z">
              <w:r w:rsidRPr="00615D4B" w:rsidDel="00CB3FDD">
                <w:rPr>
                  <w:rFonts w:ascii="標楷體" w:hAnsi="標楷體"/>
                </w:rPr>
                <w:delText>預設值</w:delText>
              </w:r>
            </w:del>
          </w:p>
        </w:tc>
        <w:tc>
          <w:tcPr>
            <w:tcW w:w="537" w:type="pct"/>
          </w:tcPr>
          <w:p w14:paraId="78570400" w14:textId="2311292B" w:rsidR="00E24265" w:rsidRPr="00615D4B" w:rsidDel="00CB3FDD" w:rsidRDefault="00E24265">
            <w:pPr>
              <w:pStyle w:val="3"/>
              <w:numPr>
                <w:ilvl w:val="2"/>
                <w:numId w:val="96"/>
              </w:numPr>
              <w:rPr>
                <w:del w:id="11672" w:author="阿毛" w:date="2021-05-21T17:54:00Z"/>
                <w:rFonts w:ascii="標楷體" w:hAnsi="標楷體"/>
              </w:rPr>
              <w:pPrChange w:id="11673" w:author="阿毛" w:date="2021-05-21T17:54:00Z">
                <w:pPr/>
              </w:pPrChange>
            </w:pPr>
            <w:del w:id="11674" w:author="阿毛" w:date="2021-05-21T17:54:00Z">
              <w:r w:rsidRPr="00615D4B" w:rsidDel="00CB3FDD">
                <w:rPr>
                  <w:rFonts w:ascii="標楷體" w:hAnsi="標楷體"/>
                </w:rPr>
                <w:delText>選單內容</w:delText>
              </w:r>
            </w:del>
          </w:p>
        </w:tc>
        <w:tc>
          <w:tcPr>
            <w:tcW w:w="299" w:type="pct"/>
          </w:tcPr>
          <w:p w14:paraId="3D41745A" w14:textId="183D7956" w:rsidR="00E24265" w:rsidRPr="00615D4B" w:rsidDel="00CB3FDD" w:rsidRDefault="00E24265">
            <w:pPr>
              <w:pStyle w:val="3"/>
              <w:numPr>
                <w:ilvl w:val="2"/>
                <w:numId w:val="96"/>
              </w:numPr>
              <w:rPr>
                <w:del w:id="11675" w:author="阿毛" w:date="2021-05-21T17:54:00Z"/>
                <w:rFonts w:ascii="標楷體" w:hAnsi="標楷體"/>
              </w:rPr>
              <w:pPrChange w:id="11676" w:author="阿毛" w:date="2021-05-21T17:54:00Z">
                <w:pPr/>
              </w:pPrChange>
            </w:pPr>
            <w:del w:id="11677" w:author="阿毛" w:date="2021-05-21T17:54:00Z">
              <w:r w:rsidRPr="00615D4B" w:rsidDel="00CB3FDD">
                <w:rPr>
                  <w:rFonts w:ascii="標楷體" w:hAnsi="標楷體"/>
                </w:rPr>
                <w:delText>必填</w:delText>
              </w:r>
            </w:del>
          </w:p>
        </w:tc>
        <w:tc>
          <w:tcPr>
            <w:tcW w:w="299" w:type="pct"/>
          </w:tcPr>
          <w:p w14:paraId="13198062" w14:textId="7300101D" w:rsidR="00E24265" w:rsidRPr="00615D4B" w:rsidDel="00CB3FDD" w:rsidRDefault="00E24265">
            <w:pPr>
              <w:pStyle w:val="3"/>
              <w:numPr>
                <w:ilvl w:val="2"/>
                <w:numId w:val="96"/>
              </w:numPr>
              <w:rPr>
                <w:del w:id="11678" w:author="阿毛" w:date="2021-05-21T17:54:00Z"/>
                <w:rFonts w:ascii="標楷體" w:hAnsi="標楷體"/>
              </w:rPr>
              <w:pPrChange w:id="11679" w:author="阿毛" w:date="2021-05-21T17:54:00Z">
                <w:pPr/>
              </w:pPrChange>
            </w:pPr>
            <w:del w:id="11680" w:author="阿毛" w:date="2021-05-21T17:54:00Z">
              <w:r w:rsidRPr="00615D4B" w:rsidDel="00CB3FDD">
                <w:rPr>
                  <w:rFonts w:ascii="標楷體" w:hAnsi="標楷體"/>
                </w:rPr>
                <w:delText>R/W</w:delText>
              </w:r>
            </w:del>
          </w:p>
        </w:tc>
        <w:tc>
          <w:tcPr>
            <w:tcW w:w="1643" w:type="pct"/>
            <w:vMerge/>
          </w:tcPr>
          <w:p w14:paraId="545EE15A" w14:textId="647723F1" w:rsidR="00E24265" w:rsidRPr="00615D4B" w:rsidDel="00CB3FDD" w:rsidRDefault="00E24265">
            <w:pPr>
              <w:pStyle w:val="3"/>
              <w:numPr>
                <w:ilvl w:val="2"/>
                <w:numId w:val="96"/>
              </w:numPr>
              <w:rPr>
                <w:del w:id="11681" w:author="阿毛" w:date="2021-05-21T17:54:00Z"/>
                <w:rFonts w:ascii="標楷體" w:hAnsi="標楷體"/>
              </w:rPr>
              <w:pPrChange w:id="11682" w:author="阿毛" w:date="2021-05-21T17:54:00Z">
                <w:pPr/>
              </w:pPrChange>
            </w:pPr>
          </w:p>
        </w:tc>
      </w:tr>
      <w:tr w:rsidR="00E24265" w:rsidRPr="00615D4B" w:rsidDel="00CB3FDD" w14:paraId="52DB5C23" w14:textId="4E4B31BC" w:rsidTr="005F76AD">
        <w:trPr>
          <w:trHeight w:val="291"/>
          <w:jc w:val="center"/>
          <w:del w:id="11683" w:author="阿毛" w:date="2021-05-21T17:54:00Z"/>
        </w:trPr>
        <w:tc>
          <w:tcPr>
            <w:tcW w:w="219" w:type="pct"/>
          </w:tcPr>
          <w:p w14:paraId="09931818" w14:textId="34E27923" w:rsidR="00E24265" w:rsidRPr="00D6003A" w:rsidDel="00CB3FDD" w:rsidRDefault="00E24265">
            <w:pPr>
              <w:pStyle w:val="3"/>
              <w:numPr>
                <w:ilvl w:val="2"/>
                <w:numId w:val="96"/>
              </w:numPr>
              <w:rPr>
                <w:del w:id="11684" w:author="阿毛" w:date="2021-05-21T17:54:00Z"/>
                <w:rFonts w:ascii="標楷體" w:hAnsi="標楷體"/>
              </w:rPr>
              <w:pPrChange w:id="11685" w:author="阿毛" w:date="2021-05-21T17:54:00Z">
                <w:pPr>
                  <w:pStyle w:val="af9"/>
                  <w:numPr>
                    <w:numId w:val="39"/>
                  </w:numPr>
                  <w:ind w:leftChars="0" w:hanging="480"/>
                </w:pPr>
              </w:pPrChange>
            </w:pPr>
          </w:p>
        </w:tc>
        <w:tc>
          <w:tcPr>
            <w:tcW w:w="756" w:type="pct"/>
          </w:tcPr>
          <w:p w14:paraId="6B101653" w14:textId="20371497" w:rsidR="00E24265" w:rsidRPr="00615D4B" w:rsidDel="00CB3FDD" w:rsidRDefault="00E24265">
            <w:pPr>
              <w:pStyle w:val="3"/>
              <w:numPr>
                <w:ilvl w:val="2"/>
                <w:numId w:val="96"/>
              </w:numPr>
              <w:rPr>
                <w:del w:id="11686" w:author="阿毛" w:date="2021-05-21T17:54:00Z"/>
                <w:rFonts w:ascii="標楷體" w:hAnsi="標楷體"/>
              </w:rPr>
              <w:pPrChange w:id="11687" w:author="阿毛" w:date="2021-05-21T17:54:00Z">
                <w:pPr/>
              </w:pPrChange>
            </w:pPr>
            <w:del w:id="11688" w:author="阿毛" w:date="2021-05-21T17:54:00Z">
              <w:r w:rsidRPr="006350AF" w:rsidDel="00CB3FDD">
                <w:rPr>
                  <w:rFonts w:ascii="標楷體" w:hAnsi="標楷體" w:hint="eastAsia"/>
                </w:rPr>
                <w:delText>交易代碼</w:delText>
              </w:r>
            </w:del>
          </w:p>
        </w:tc>
        <w:tc>
          <w:tcPr>
            <w:tcW w:w="624" w:type="pct"/>
          </w:tcPr>
          <w:p w14:paraId="6335648A" w14:textId="7C1D9555" w:rsidR="00E24265" w:rsidRPr="00615D4B" w:rsidDel="00CB3FDD" w:rsidRDefault="00E24265">
            <w:pPr>
              <w:pStyle w:val="3"/>
              <w:numPr>
                <w:ilvl w:val="2"/>
                <w:numId w:val="96"/>
              </w:numPr>
              <w:rPr>
                <w:del w:id="11689" w:author="阿毛" w:date="2021-05-21T17:54:00Z"/>
                <w:rFonts w:ascii="標楷體" w:hAnsi="標楷體"/>
              </w:rPr>
              <w:pPrChange w:id="11690" w:author="阿毛" w:date="2021-05-21T17:54:00Z">
                <w:pPr/>
              </w:pPrChange>
            </w:pPr>
          </w:p>
        </w:tc>
        <w:tc>
          <w:tcPr>
            <w:tcW w:w="624" w:type="pct"/>
          </w:tcPr>
          <w:p w14:paraId="125EDBAD" w14:textId="15F6CBBA" w:rsidR="00E24265" w:rsidRPr="00615D4B" w:rsidDel="00CB3FDD" w:rsidRDefault="00E24265">
            <w:pPr>
              <w:pStyle w:val="3"/>
              <w:numPr>
                <w:ilvl w:val="2"/>
                <w:numId w:val="96"/>
              </w:numPr>
              <w:rPr>
                <w:del w:id="11691" w:author="阿毛" w:date="2021-05-21T17:54:00Z"/>
                <w:rFonts w:ascii="標楷體" w:hAnsi="標楷體"/>
              </w:rPr>
              <w:pPrChange w:id="11692" w:author="阿毛" w:date="2021-05-21T17:54:00Z">
                <w:pPr/>
              </w:pPrChange>
            </w:pPr>
          </w:p>
        </w:tc>
        <w:tc>
          <w:tcPr>
            <w:tcW w:w="537" w:type="pct"/>
          </w:tcPr>
          <w:p w14:paraId="5C1E31A5" w14:textId="67EBD4E4" w:rsidR="00E24265" w:rsidRPr="00615D4B" w:rsidDel="00CB3FDD" w:rsidRDefault="00E24265">
            <w:pPr>
              <w:pStyle w:val="3"/>
              <w:numPr>
                <w:ilvl w:val="2"/>
                <w:numId w:val="96"/>
              </w:numPr>
              <w:rPr>
                <w:del w:id="11693" w:author="阿毛" w:date="2021-05-21T17:54:00Z"/>
                <w:rFonts w:ascii="標楷體" w:hAnsi="標楷體"/>
              </w:rPr>
              <w:pPrChange w:id="11694" w:author="阿毛" w:date="2021-05-21T17:54:00Z">
                <w:pPr/>
              </w:pPrChange>
            </w:pPr>
            <w:del w:id="11695" w:author="阿毛" w:date="2021-05-21T17:54:00Z">
              <w:r w:rsidDel="00CB3FDD">
                <w:rPr>
                  <w:rFonts w:ascii="標楷體" w:hAnsi="標楷體" w:hint="eastAsia"/>
                </w:rPr>
                <w:delText>下拉式選單</w:delText>
              </w:r>
            </w:del>
          </w:p>
        </w:tc>
        <w:tc>
          <w:tcPr>
            <w:tcW w:w="299" w:type="pct"/>
          </w:tcPr>
          <w:p w14:paraId="0D6370D2" w14:textId="5D530C1D" w:rsidR="00E24265" w:rsidRPr="00615D4B" w:rsidDel="00CB3FDD" w:rsidRDefault="00E24265">
            <w:pPr>
              <w:pStyle w:val="3"/>
              <w:numPr>
                <w:ilvl w:val="2"/>
                <w:numId w:val="96"/>
              </w:numPr>
              <w:rPr>
                <w:del w:id="11696" w:author="阿毛" w:date="2021-05-21T17:54:00Z"/>
                <w:rFonts w:ascii="標楷體" w:hAnsi="標楷體"/>
              </w:rPr>
              <w:pPrChange w:id="11697" w:author="阿毛" w:date="2021-05-21T17:54:00Z">
                <w:pPr/>
              </w:pPrChange>
            </w:pPr>
          </w:p>
        </w:tc>
        <w:tc>
          <w:tcPr>
            <w:tcW w:w="299" w:type="pct"/>
          </w:tcPr>
          <w:p w14:paraId="3AEBCEA7" w14:textId="560493D8" w:rsidR="00E24265" w:rsidRPr="00615D4B" w:rsidDel="00CB3FDD" w:rsidRDefault="00E24265">
            <w:pPr>
              <w:pStyle w:val="3"/>
              <w:numPr>
                <w:ilvl w:val="2"/>
                <w:numId w:val="96"/>
              </w:numPr>
              <w:rPr>
                <w:del w:id="11698" w:author="阿毛" w:date="2021-05-21T17:54:00Z"/>
                <w:rFonts w:ascii="標楷體" w:hAnsi="標楷體"/>
              </w:rPr>
              <w:pPrChange w:id="11699" w:author="阿毛" w:date="2021-05-21T17:54:00Z">
                <w:pPr/>
              </w:pPrChange>
            </w:pPr>
          </w:p>
        </w:tc>
        <w:tc>
          <w:tcPr>
            <w:tcW w:w="1643" w:type="pct"/>
          </w:tcPr>
          <w:p w14:paraId="0363B683" w14:textId="5D61E247" w:rsidR="00E24265" w:rsidDel="00CB3FDD" w:rsidRDefault="00E24265">
            <w:pPr>
              <w:pStyle w:val="3"/>
              <w:numPr>
                <w:ilvl w:val="2"/>
                <w:numId w:val="96"/>
              </w:numPr>
              <w:rPr>
                <w:del w:id="11700" w:author="阿毛" w:date="2021-05-21T17:54:00Z"/>
                <w:rFonts w:ascii="標楷體" w:hAnsi="標楷體"/>
              </w:rPr>
              <w:pPrChange w:id="11701" w:author="阿毛" w:date="2021-05-21T17:54:00Z">
                <w:pPr/>
              </w:pPrChange>
            </w:pPr>
            <w:del w:id="11702" w:author="阿毛" w:date="2021-05-21T17:54:00Z">
              <w:r w:rsidRPr="00F54E19" w:rsidDel="00CB3FDD">
                <w:rPr>
                  <w:rFonts w:ascii="標楷體" w:hAnsi="標楷體" w:hint="eastAsia"/>
                </w:rPr>
                <w:delText>1:新增</w:delText>
              </w:r>
            </w:del>
          </w:p>
          <w:p w14:paraId="235D6AE7" w14:textId="56BDBAE5" w:rsidR="00E24265" w:rsidDel="00CB3FDD" w:rsidRDefault="00E24265">
            <w:pPr>
              <w:pStyle w:val="3"/>
              <w:numPr>
                <w:ilvl w:val="2"/>
                <w:numId w:val="96"/>
              </w:numPr>
              <w:rPr>
                <w:del w:id="11703" w:author="阿毛" w:date="2021-05-21T17:54:00Z"/>
                <w:rFonts w:ascii="標楷體" w:hAnsi="標楷體"/>
              </w:rPr>
              <w:pPrChange w:id="11704" w:author="阿毛" w:date="2021-05-21T17:54:00Z">
                <w:pPr/>
              </w:pPrChange>
            </w:pPr>
            <w:del w:id="11705" w:author="阿毛" w:date="2021-05-21T17:54:00Z">
              <w:r w:rsidRPr="00F54E19" w:rsidDel="00CB3FDD">
                <w:rPr>
                  <w:rFonts w:ascii="標楷體" w:hAnsi="標楷體" w:hint="eastAsia"/>
                </w:rPr>
                <w:delText>2:異動</w:delText>
              </w:r>
            </w:del>
          </w:p>
          <w:p w14:paraId="51DAD2F2" w14:textId="62AE2841" w:rsidR="00E24265" w:rsidRPr="00615D4B" w:rsidDel="00CB3FDD" w:rsidRDefault="00E24265">
            <w:pPr>
              <w:pStyle w:val="3"/>
              <w:numPr>
                <w:ilvl w:val="2"/>
                <w:numId w:val="96"/>
              </w:numPr>
              <w:rPr>
                <w:del w:id="11706" w:author="阿毛" w:date="2021-05-21T17:54:00Z"/>
                <w:rFonts w:ascii="標楷體" w:hAnsi="標楷體"/>
              </w:rPr>
              <w:pPrChange w:id="11707" w:author="阿毛" w:date="2021-05-21T17:54:00Z">
                <w:pPr/>
              </w:pPrChange>
            </w:pPr>
            <w:del w:id="11708" w:author="阿毛" w:date="2021-05-21T17:54:00Z">
              <w:r w:rsidRPr="00F54E19" w:rsidDel="00CB3FDD">
                <w:rPr>
                  <w:rFonts w:ascii="標楷體" w:hAnsi="標楷體" w:hint="eastAsia"/>
                </w:rPr>
                <w:delText>3:刪除</w:delText>
              </w:r>
            </w:del>
          </w:p>
        </w:tc>
      </w:tr>
      <w:tr w:rsidR="00E24265" w:rsidRPr="00615D4B" w:rsidDel="00CB3FDD" w14:paraId="751D186D" w14:textId="4B8B3C9B" w:rsidTr="005F76AD">
        <w:trPr>
          <w:trHeight w:val="291"/>
          <w:jc w:val="center"/>
          <w:del w:id="11709" w:author="阿毛" w:date="2021-05-21T17:54:00Z"/>
        </w:trPr>
        <w:tc>
          <w:tcPr>
            <w:tcW w:w="219" w:type="pct"/>
          </w:tcPr>
          <w:p w14:paraId="446A9CD5" w14:textId="35BFD742" w:rsidR="00E24265" w:rsidRPr="00D6003A" w:rsidDel="00CB3FDD" w:rsidRDefault="00E24265">
            <w:pPr>
              <w:pStyle w:val="3"/>
              <w:numPr>
                <w:ilvl w:val="2"/>
                <w:numId w:val="96"/>
              </w:numPr>
              <w:rPr>
                <w:del w:id="11710" w:author="阿毛" w:date="2021-05-21T17:54:00Z"/>
                <w:rFonts w:ascii="標楷體" w:hAnsi="標楷體"/>
              </w:rPr>
              <w:pPrChange w:id="11711" w:author="阿毛" w:date="2021-05-21T17:54:00Z">
                <w:pPr>
                  <w:pStyle w:val="af9"/>
                  <w:numPr>
                    <w:numId w:val="39"/>
                  </w:numPr>
                  <w:ind w:leftChars="0" w:hanging="480"/>
                </w:pPr>
              </w:pPrChange>
            </w:pPr>
          </w:p>
        </w:tc>
        <w:tc>
          <w:tcPr>
            <w:tcW w:w="756" w:type="pct"/>
          </w:tcPr>
          <w:p w14:paraId="490F635B" w14:textId="1F1DEE70" w:rsidR="00E24265" w:rsidRPr="00615D4B" w:rsidDel="00CB3FDD" w:rsidRDefault="00E24265">
            <w:pPr>
              <w:pStyle w:val="3"/>
              <w:numPr>
                <w:ilvl w:val="2"/>
                <w:numId w:val="96"/>
              </w:numPr>
              <w:rPr>
                <w:del w:id="11712" w:author="阿毛" w:date="2021-05-21T17:54:00Z"/>
                <w:rFonts w:ascii="標楷體" w:hAnsi="標楷體"/>
              </w:rPr>
              <w:pPrChange w:id="11713" w:author="阿毛" w:date="2021-05-21T17:54:00Z">
                <w:pPr/>
              </w:pPrChange>
            </w:pPr>
            <w:del w:id="11714" w:author="阿毛" w:date="2021-05-21T17:54:00Z">
              <w:r w:rsidRPr="006350AF" w:rsidDel="00CB3FDD">
                <w:rPr>
                  <w:rFonts w:ascii="標楷體" w:hAnsi="標楷體" w:hint="eastAsia"/>
                </w:rPr>
                <w:delText>債務人IDN</w:delText>
              </w:r>
            </w:del>
          </w:p>
        </w:tc>
        <w:tc>
          <w:tcPr>
            <w:tcW w:w="624" w:type="pct"/>
          </w:tcPr>
          <w:p w14:paraId="6E637AF0" w14:textId="5A510891" w:rsidR="00E24265" w:rsidRPr="00615D4B" w:rsidDel="00CB3FDD" w:rsidRDefault="00E24265">
            <w:pPr>
              <w:pStyle w:val="3"/>
              <w:numPr>
                <w:ilvl w:val="2"/>
                <w:numId w:val="96"/>
              </w:numPr>
              <w:rPr>
                <w:del w:id="11715" w:author="阿毛" w:date="2021-05-21T17:54:00Z"/>
                <w:rFonts w:ascii="標楷體" w:hAnsi="標楷體"/>
              </w:rPr>
              <w:pPrChange w:id="11716" w:author="阿毛" w:date="2021-05-21T17:54:00Z">
                <w:pPr/>
              </w:pPrChange>
            </w:pPr>
          </w:p>
        </w:tc>
        <w:tc>
          <w:tcPr>
            <w:tcW w:w="624" w:type="pct"/>
          </w:tcPr>
          <w:p w14:paraId="79704411" w14:textId="71C28042" w:rsidR="00E24265" w:rsidRPr="00615D4B" w:rsidDel="00CB3FDD" w:rsidRDefault="00E24265">
            <w:pPr>
              <w:pStyle w:val="3"/>
              <w:numPr>
                <w:ilvl w:val="2"/>
                <w:numId w:val="96"/>
              </w:numPr>
              <w:rPr>
                <w:del w:id="11717" w:author="阿毛" w:date="2021-05-21T17:54:00Z"/>
                <w:rFonts w:ascii="標楷體" w:hAnsi="標楷體"/>
              </w:rPr>
              <w:pPrChange w:id="11718" w:author="阿毛" w:date="2021-05-21T17:54:00Z">
                <w:pPr/>
              </w:pPrChange>
            </w:pPr>
          </w:p>
        </w:tc>
        <w:tc>
          <w:tcPr>
            <w:tcW w:w="537" w:type="pct"/>
          </w:tcPr>
          <w:p w14:paraId="62F03C2E" w14:textId="4DBF5F28" w:rsidR="00E24265" w:rsidRPr="00615D4B" w:rsidDel="00CB3FDD" w:rsidRDefault="00E24265">
            <w:pPr>
              <w:pStyle w:val="3"/>
              <w:numPr>
                <w:ilvl w:val="2"/>
                <w:numId w:val="96"/>
              </w:numPr>
              <w:rPr>
                <w:del w:id="11719" w:author="阿毛" w:date="2021-05-21T17:54:00Z"/>
                <w:rFonts w:ascii="標楷體" w:hAnsi="標楷體"/>
              </w:rPr>
              <w:pPrChange w:id="11720" w:author="阿毛" w:date="2021-05-21T17:54:00Z">
                <w:pPr/>
              </w:pPrChange>
            </w:pPr>
          </w:p>
        </w:tc>
        <w:tc>
          <w:tcPr>
            <w:tcW w:w="299" w:type="pct"/>
          </w:tcPr>
          <w:p w14:paraId="3541A23A" w14:textId="41B2730C" w:rsidR="00E24265" w:rsidRPr="00615D4B" w:rsidDel="00CB3FDD" w:rsidRDefault="00E24265">
            <w:pPr>
              <w:pStyle w:val="3"/>
              <w:numPr>
                <w:ilvl w:val="2"/>
                <w:numId w:val="96"/>
              </w:numPr>
              <w:rPr>
                <w:del w:id="11721" w:author="阿毛" w:date="2021-05-21T17:54:00Z"/>
                <w:rFonts w:ascii="標楷體" w:hAnsi="標楷體"/>
              </w:rPr>
              <w:pPrChange w:id="11722" w:author="阿毛" w:date="2021-05-21T17:54:00Z">
                <w:pPr/>
              </w:pPrChange>
            </w:pPr>
          </w:p>
        </w:tc>
        <w:tc>
          <w:tcPr>
            <w:tcW w:w="299" w:type="pct"/>
          </w:tcPr>
          <w:p w14:paraId="31F96C07" w14:textId="75F47450" w:rsidR="00E24265" w:rsidRPr="00615D4B" w:rsidDel="00CB3FDD" w:rsidRDefault="00E24265">
            <w:pPr>
              <w:pStyle w:val="3"/>
              <w:numPr>
                <w:ilvl w:val="2"/>
                <w:numId w:val="96"/>
              </w:numPr>
              <w:rPr>
                <w:del w:id="11723" w:author="阿毛" w:date="2021-05-21T17:54:00Z"/>
                <w:rFonts w:ascii="標楷體" w:hAnsi="標楷體"/>
              </w:rPr>
              <w:pPrChange w:id="11724" w:author="阿毛" w:date="2021-05-21T17:54:00Z">
                <w:pPr/>
              </w:pPrChange>
            </w:pPr>
          </w:p>
        </w:tc>
        <w:tc>
          <w:tcPr>
            <w:tcW w:w="1643" w:type="pct"/>
          </w:tcPr>
          <w:p w14:paraId="48B22408" w14:textId="3E1F22EA" w:rsidR="00E24265" w:rsidRPr="00615D4B" w:rsidDel="00CB3FDD" w:rsidRDefault="00E24265">
            <w:pPr>
              <w:pStyle w:val="3"/>
              <w:numPr>
                <w:ilvl w:val="2"/>
                <w:numId w:val="96"/>
              </w:numPr>
              <w:rPr>
                <w:del w:id="11725" w:author="阿毛" w:date="2021-05-21T17:54:00Z"/>
                <w:rFonts w:ascii="標楷體" w:hAnsi="標楷體"/>
              </w:rPr>
              <w:pPrChange w:id="11726" w:author="阿毛" w:date="2021-05-21T17:54:00Z">
                <w:pPr/>
              </w:pPrChange>
            </w:pPr>
          </w:p>
        </w:tc>
      </w:tr>
      <w:tr w:rsidR="00E24265" w:rsidRPr="00615D4B" w:rsidDel="00CB3FDD" w14:paraId="61147E3E" w14:textId="3656BC76" w:rsidTr="005F76AD">
        <w:trPr>
          <w:trHeight w:val="291"/>
          <w:jc w:val="center"/>
          <w:del w:id="11727" w:author="阿毛" w:date="2021-05-21T17:54:00Z"/>
        </w:trPr>
        <w:tc>
          <w:tcPr>
            <w:tcW w:w="219" w:type="pct"/>
          </w:tcPr>
          <w:p w14:paraId="783EFF69" w14:textId="37A0D8BB" w:rsidR="00E24265" w:rsidRPr="00D6003A" w:rsidDel="00CB3FDD" w:rsidRDefault="00E24265">
            <w:pPr>
              <w:pStyle w:val="3"/>
              <w:numPr>
                <w:ilvl w:val="2"/>
                <w:numId w:val="96"/>
              </w:numPr>
              <w:rPr>
                <w:del w:id="11728" w:author="阿毛" w:date="2021-05-21T17:54:00Z"/>
                <w:rFonts w:ascii="標楷體" w:hAnsi="標楷體"/>
              </w:rPr>
              <w:pPrChange w:id="11729" w:author="阿毛" w:date="2021-05-21T17:54:00Z">
                <w:pPr>
                  <w:pStyle w:val="af9"/>
                  <w:numPr>
                    <w:numId w:val="39"/>
                  </w:numPr>
                  <w:ind w:leftChars="0" w:hanging="480"/>
                </w:pPr>
              </w:pPrChange>
            </w:pPr>
          </w:p>
        </w:tc>
        <w:tc>
          <w:tcPr>
            <w:tcW w:w="756" w:type="pct"/>
          </w:tcPr>
          <w:p w14:paraId="23D95C0D" w14:textId="1DBFA589" w:rsidR="00E24265" w:rsidRPr="00615D4B" w:rsidDel="00CB3FDD" w:rsidRDefault="00E24265">
            <w:pPr>
              <w:pStyle w:val="3"/>
              <w:numPr>
                <w:ilvl w:val="2"/>
                <w:numId w:val="96"/>
              </w:numPr>
              <w:rPr>
                <w:del w:id="11730" w:author="阿毛" w:date="2021-05-21T17:54:00Z"/>
                <w:rFonts w:ascii="標楷體" w:hAnsi="標楷體"/>
              </w:rPr>
              <w:pPrChange w:id="11731" w:author="阿毛" w:date="2021-05-21T17:54:00Z">
                <w:pPr/>
              </w:pPrChange>
            </w:pPr>
            <w:del w:id="11732" w:author="阿毛" w:date="2021-05-21T17:54:00Z">
              <w:r w:rsidRPr="006350AF" w:rsidDel="00CB3FDD">
                <w:rPr>
                  <w:rFonts w:ascii="標楷體" w:hAnsi="標楷體" w:hint="eastAsia"/>
                </w:rPr>
                <w:delText>報送單位代號</w:delText>
              </w:r>
            </w:del>
          </w:p>
        </w:tc>
        <w:tc>
          <w:tcPr>
            <w:tcW w:w="624" w:type="pct"/>
          </w:tcPr>
          <w:p w14:paraId="64AD30C4" w14:textId="5C3E4844" w:rsidR="00E24265" w:rsidRPr="00615D4B" w:rsidDel="00CB3FDD" w:rsidRDefault="00E24265">
            <w:pPr>
              <w:pStyle w:val="3"/>
              <w:numPr>
                <w:ilvl w:val="2"/>
                <w:numId w:val="96"/>
              </w:numPr>
              <w:rPr>
                <w:del w:id="11733" w:author="阿毛" w:date="2021-05-21T17:54:00Z"/>
                <w:rFonts w:ascii="標楷體" w:hAnsi="標楷體"/>
              </w:rPr>
              <w:pPrChange w:id="11734" w:author="阿毛" w:date="2021-05-21T17:54:00Z">
                <w:pPr/>
              </w:pPrChange>
            </w:pPr>
          </w:p>
        </w:tc>
        <w:tc>
          <w:tcPr>
            <w:tcW w:w="624" w:type="pct"/>
          </w:tcPr>
          <w:p w14:paraId="6334CB6F" w14:textId="5C674E30" w:rsidR="00E24265" w:rsidRPr="00615D4B" w:rsidDel="00CB3FDD" w:rsidRDefault="00E24265">
            <w:pPr>
              <w:pStyle w:val="3"/>
              <w:numPr>
                <w:ilvl w:val="2"/>
                <w:numId w:val="96"/>
              </w:numPr>
              <w:rPr>
                <w:del w:id="11735" w:author="阿毛" w:date="2021-05-21T17:54:00Z"/>
                <w:rFonts w:ascii="標楷體" w:hAnsi="標楷體"/>
              </w:rPr>
              <w:pPrChange w:id="11736" w:author="阿毛" w:date="2021-05-21T17:54:00Z">
                <w:pPr/>
              </w:pPrChange>
            </w:pPr>
          </w:p>
        </w:tc>
        <w:tc>
          <w:tcPr>
            <w:tcW w:w="537" w:type="pct"/>
          </w:tcPr>
          <w:p w14:paraId="7B6D414E" w14:textId="022F8073" w:rsidR="00E24265" w:rsidRPr="00615D4B" w:rsidDel="00CB3FDD" w:rsidRDefault="00E24265">
            <w:pPr>
              <w:pStyle w:val="3"/>
              <w:numPr>
                <w:ilvl w:val="2"/>
                <w:numId w:val="96"/>
              </w:numPr>
              <w:rPr>
                <w:del w:id="11737" w:author="阿毛" w:date="2021-05-21T17:54:00Z"/>
                <w:rFonts w:ascii="標楷體" w:hAnsi="標楷體"/>
              </w:rPr>
              <w:pPrChange w:id="11738" w:author="阿毛" w:date="2021-05-21T17:54:00Z">
                <w:pPr/>
              </w:pPrChange>
            </w:pPr>
          </w:p>
        </w:tc>
        <w:tc>
          <w:tcPr>
            <w:tcW w:w="299" w:type="pct"/>
          </w:tcPr>
          <w:p w14:paraId="296F4154" w14:textId="735F7CAA" w:rsidR="00E24265" w:rsidRPr="00615D4B" w:rsidDel="00CB3FDD" w:rsidRDefault="00E24265">
            <w:pPr>
              <w:pStyle w:val="3"/>
              <w:numPr>
                <w:ilvl w:val="2"/>
                <w:numId w:val="96"/>
              </w:numPr>
              <w:rPr>
                <w:del w:id="11739" w:author="阿毛" w:date="2021-05-21T17:54:00Z"/>
                <w:rFonts w:ascii="標楷體" w:hAnsi="標楷體"/>
              </w:rPr>
              <w:pPrChange w:id="11740" w:author="阿毛" w:date="2021-05-21T17:54:00Z">
                <w:pPr/>
              </w:pPrChange>
            </w:pPr>
          </w:p>
        </w:tc>
        <w:tc>
          <w:tcPr>
            <w:tcW w:w="299" w:type="pct"/>
          </w:tcPr>
          <w:p w14:paraId="2C29EDE3" w14:textId="313E6B24" w:rsidR="00E24265" w:rsidRPr="00615D4B" w:rsidDel="00CB3FDD" w:rsidRDefault="00E24265">
            <w:pPr>
              <w:pStyle w:val="3"/>
              <w:numPr>
                <w:ilvl w:val="2"/>
                <w:numId w:val="96"/>
              </w:numPr>
              <w:rPr>
                <w:del w:id="11741" w:author="阿毛" w:date="2021-05-21T17:54:00Z"/>
                <w:rFonts w:ascii="標楷體" w:hAnsi="標楷體"/>
              </w:rPr>
              <w:pPrChange w:id="11742" w:author="阿毛" w:date="2021-05-21T17:54:00Z">
                <w:pPr/>
              </w:pPrChange>
            </w:pPr>
          </w:p>
        </w:tc>
        <w:tc>
          <w:tcPr>
            <w:tcW w:w="1643" w:type="pct"/>
          </w:tcPr>
          <w:p w14:paraId="5F97E40C" w14:textId="42A10557" w:rsidR="00E24265" w:rsidRPr="00615D4B" w:rsidDel="00CB3FDD" w:rsidRDefault="00E24265">
            <w:pPr>
              <w:pStyle w:val="3"/>
              <w:numPr>
                <w:ilvl w:val="2"/>
                <w:numId w:val="96"/>
              </w:numPr>
              <w:rPr>
                <w:del w:id="11743" w:author="阿毛" w:date="2021-05-21T17:54:00Z"/>
                <w:rFonts w:ascii="標楷體" w:hAnsi="標楷體"/>
              </w:rPr>
              <w:pPrChange w:id="11744" w:author="阿毛" w:date="2021-05-21T17:54:00Z">
                <w:pPr/>
              </w:pPrChange>
            </w:pPr>
          </w:p>
        </w:tc>
      </w:tr>
      <w:tr w:rsidR="00E24265" w:rsidRPr="00615D4B" w:rsidDel="00CB3FDD" w14:paraId="0F7A6941" w14:textId="72B95747" w:rsidTr="005F76AD">
        <w:trPr>
          <w:trHeight w:val="291"/>
          <w:jc w:val="center"/>
          <w:del w:id="11745" w:author="阿毛" w:date="2021-05-21T17:54:00Z"/>
        </w:trPr>
        <w:tc>
          <w:tcPr>
            <w:tcW w:w="219" w:type="pct"/>
          </w:tcPr>
          <w:p w14:paraId="6A3C0137" w14:textId="3888DD40" w:rsidR="00E24265" w:rsidRPr="00D6003A" w:rsidDel="00CB3FDD" w:rsidRDefault="00E24265">
            <w:pPr>
              <w:pStyle w:val="3"/>
              <w:numPr>
                <w:ilvl w:val="2"/>
                <w:numId w:val="96"/>
              </w:numPr>
              <w:rPr>
                <w:del w:id="11746" w:author="阿毛" w:date="2021-05-21T17:54:00Z"/>
                <w:rFonts w:ascii="標楷體" w:hAnsi="標楷體"/>
              </w:rPr>
              <w:pPrChange w:id="11747" w:author="阿毛" w:date="2021-05-21T17:54:00Z">
                <w:pPr>
                  <w:pStyle w:val="af9"/>
                  <w:numPr>
                    <w:numId w:val="39"/>
                  </w:numPr>
                  <w:ind w:leftChars="0" w:hanging="480"/>
                </w:pPr>
              </w:pPrChange>
            </w:pPr>
          </w:p>
        </w:tc>
        <w:tc>
          <w:tcPr>
            <w:tcW w:w="756" w:type="pct"/>
          </w:tcPr>
          <w:p w14:paraId="1B077C04" w14:textId="15B35787" w:rsidR="00E24265" w:rsidRPr="00615D4B" w:rsidDel="00CB3FDD" w:rsidRDefault="00E24265">
            <w:pPr>
              <w:pStyle w:val="3"/>
              <w:numPr>
                <w:ilvl w:val="2"/>
                <w:numId w:val="96"/>
              </w:numPr>
              <w:rPr>
                <w:del w:id="11748" w:author="阿毛" w:date="2021-05-21T17:54:00Z"/>
                <w:rFonts w:ascii="標楷體" w:hAnsi="標楷體"/>
              </w:rPr>
              <w:pPrChange w:id="11749" w:author="阿毛" w:date="2021-05-21T17:54:00Z">
                <w:pPr/>
              </w:pPrChange>
            </w:pPr>
            <w:del w:id="11750" w:author="阿毛" w:date="2021-05-21T17:54:00Z">
              <w:r w:rsidRPr="006350AF" w:rsidDel="00CB3FDD">
                <w:rPr>
                  <w:rFonts w:ascii="標楷體" w:hAnsi="標楷體" w:hint="eastAsia"/>
                </w:rPr>
                <w:delText>協商申請日</w:delText>
              </w:r>
            </w:del>
          </w:p>
        </w:tc>
        <w:tc>
          <w:tcPr>
            <w:tcW w:w="624" w:type="pct"/>
          </w:tcPr>
          <w:p w14:paraId="092D618D" w14:textId="1C318254" w:rsidR="00E24265" w:rsidRPr="00615D4B" w:rsidDel="00CB3FDD" w:rsidRDefault="00E24265">
            <w:pPr>
              <w:pStyle w:val="3"/>
              <w:numPr>
                <w:ilvl w:val="2"/>
                <w:numId w:val="96"/>
              </w:numPr>
              <w:rPr>
                <w:del w:id="11751" w:author="阿毛" w:date="2021-05-21T17:54:00Z"/>
                <w:rFonts w:ascii="標楷體" w:hAnsi="標楷體"/>
              </w:rPr>
              <w:pPrChange w:id="11752" w:author="阿毛" w:date="2021-05-21T17:54:00Z">
                <w:pPr/>
              </w:pPrChange>
            </w:pPr>
          </w:p>
        </w:tc>
        <w:tc>
          <w:tcPr>
            <w:tcW w:w="624" w:type="pct"/>
          </w:tcPr>
          <w:p w14:paraId="2D040543" w14:textId="32619168" w:rsidR="00E24265" w:rsidRPr="00615D4B" w:rsidDel="00CB3FDD" w:rsidRDefault="00E24265">
            <w:pPr>
              <w:pStyle w:val="3"/>
              <w:numPr>
                <w:ilvl w:val="2"/>
                <w:numId w:val="96"/>
              </w:numPr>
              <w:rPr>
                <w:del w:id="11753" w:author="阿毛" w:date="2021-05-21T17:54:00Z"/>
                <w:rFonts w:ascii="標楷體" w:hAnsi="標楷體"/>
              </w:rPr>
              <w:pPrChange w:id="11754" w:author="阿毛" w:date="2021-05-21T17:54:00Z">
                <w:pPr/>
              </w:pPrChange>
            </w:pPr>
          </w:p>
        </w:tc>
        <w:tc>
          <w:tcPr>
            <w:tcW w:w="537" w:type="pct"/>
          </w:tcPr>
          <w:p w14:paraId="0E4AA72C" w14:textId="641401CB" w:rsidR="00E24265" w:rsidRPr="00615D4B" w:rsidDel="00CB3FDD" w:rsidRDefault="00E24265">
            <w:pPr>
              <w:pStyle w:val="3"/>
              <w:numPr>
                <w:ilvl w:val="2"/>
                <w:numId w:val="96"/>
              </w:numPr>
              <w:rPr>
                <w:del w:id="11755" w:author="阿毛" w:date="2021-05-21T17:54:00Z"/>
                <w:rFonts w:ascii="標楷體" w:hAnsi="標楷體"/>
              </w:rPr>
              <w:pPrChange w:id="11756" w:author="阿毛" w:date="2021-05-21T17:54:00Z">
                <w:pPr/>
              </w:pPrChange>
            </w:pPr>
          </w:p>
        </w:tc>
        <w:tc>
          <w:tcPr>
            <w:tcW w:w="299" w:type="pct"/>
          </w:tcPr>
          <w:p w14:paraId="60FBEF91" w14:textId="6E95BFBB" w:rsidR="00E24265" w:rsidRPr="00615D4B" w:rsidDel="00CB3FDD" w:rsidRDefault="00E24265">
            <w:pPr>
              <w:pStyle w:val="3"/>
              <w:numPr>
                <w:ilvl w:val="2"/>
                <w:numId w:val="96"/>
              </w:numPr>
              <w:rPr>
                <w:del w:id="11757" w:author="阿毛" w:date="2021-05-21T17:54:00Z"/>
                <w:rFonts w:ascii="標楷體" w:hAnsi="標楷體"/>
              </w:rPr>
              <w:pPrChange w:id="11758" w:author="阿毛" w:date="2021-05-21T17:54:00Z">
                <w:pPr/>
              </w:pPrChange>
            </w:pPr>
          </w:p>
        </w:tc>
        <w:tc>
          <w:tcPr>
            <w:tcW w:w="299" w:type="pct"/>
          </w:tcPr>
          <w:p w14:paraId="3C226A70" w14:textId="01E953DC" w:rsidR="00E24265" w:rsidRPr="00615D4B" w:rsidDel="00CB3FDD" w:rsidRDefault="00E24265">
            <w:pPr>
              <w:pStyle w:val="3"/>
              <w:numPr>
                <w:ilvl w:val="2"/>
                <w:numId w:val="96"/>
              </w:numPr>
              <w:rPr>
                <w:del w:id="11759" w:author="阿毛" w:date="2021-05-21T17:54:00Z"/>
                <w:rFonts w:ascii="標楷體" w:hAnsi="標楷體"/>
              </w:rPr>
              <w:pPrChange w:id="11760" w:author="阿毛" w:date="2021-05-21T17:54:00Z">
                <w:pPr/>
              </w:pPrChange>
            </w:pPr>
          </w:p>
        </w:tc>
        <w:tc>
          <w:tcPr>
            <w:tcW w:w="1643" w:type="pct"/>
          </w:tcPr>
          <w:p w14:paraId="0F5A1F96" w14:textId="6F42DA30" w:rsidR="00E24265" w:rsidRPr="00615D4B" w:rsidDel="00CB3FDD" w:rsidRDefault="00E24265">
            <w:pPr>
              <w:pStyle w:val="3"/>
              <w:numPr>
                <w:ilvl w:val="2"/>
                <w:numId w:val="96"/>
              </w:numPr>
              <w:rPr>
                <w:del w:id="11761" w:author="阿毛" w:date="2021-05-21T17:54:00Z"/>
                <w:rFonts w:ascii="標楷體" w:hAnsi="標楷體"/>
              </w:rPr>
              <w:pPrChange w:id="11762" w:author="阿毛" w:date="2021-05-21T17:54:00Z">
                <w:pPr/>
              </w:pPrChange>
            </w:pPr>
          </w:p>
        </w:tc>
      </w:tr>
      <w:tr w:rsidR="00E24265" w:rsidRPr="00615D4B" w:rsidDel="00CB3FDD" w14:paraId="72F4A2D0" w14:textId="0F8FDC68" w:rsidTr="005F76AD">
        <w:trPr>
          <w:trHeight w:val="291"/>
          <w:jc w:val="center"/>
          <w:del w:id="11763" w:author="阿毛" w:date="2021-05-21T17:54:00Z"/>
        </w:trPr>
        <w:tc>
          <w:tcPr>
            <w:tcW w:w="219" w:type="pct"/>
          </w:tcPr>
          <w:p w14:paraId="66249916" w14:textId="4B5628AB" w:rsidR="00E24265" w:rsidRPr="00D6003A" w:rsidDel="00CB3FDD" w:rsidRDefault="00E24265">
            <w:pPr>
              <w:pStyle w:val="3"/>
              <w:numPr>
                <w:ilvl w:val="2"/>
                <w:numId w:val="96"/>
              </w:numPr>
              <w:rPr>
                <w:del w:id="11764" w:author="阿毛" w:date="2021-05-21T17:54:00Z"/>
                <w:rFonts w:ascii="標楷體" w:hAnsi="標楷體"/>
              </w:rPr>
              <w:pPrChange w:id="11765" w:author="阿毛" w:date="2021-05-21T17:54:00Z">
                <w:pPr>
                  <w:pStyle w:val="af9"/>
                  <w:numPr>
                    <w:numId w:val="39"/>
                  </w:numPr>
                  <w:ind w:leftChars="0" w:hanging="480"/>
                </w:pPr>
              </w:pPrChange>
            </w:pPr>
          </w:p>
        </w:tc>
        <w:tc>
          <w:tcPr>
            <w:tcW w:w="756" w:type="pct"/>
          </w:tcPr>
          <w:p w14:paraId="2511BCDB" w14:textId="465AE28B" w:rsidR="00E24265" w:rsidRPr="00615D4B" w:rsidDel="00CB3FDD" w:rsidRDefault="00E24265">
            <w:pPr>
              <w:pStyle w:val="3"/>
              <w:numPr>
                <w:ilvl w:val="2"/>
                <w:numId w:val="96"/>
              </w:numPr>
              <w:rPr>
                <w:del w:id="11766" w:author="阿毛" w:date="2021-05-21T17:54:00Z"/>
                <w:rFonts w:ascii="標楷體" w:hAnsi="標楷體"/>
              </w:rPr>
              <w:pPrChange w:id="11767" w:author="阿毛" w:date="2021-05-21T17:54:00Z">
                <w:pPr/>
              </w:pPrChange>
            </w:pPr>
            <w:del w:id="11768" w:author="阿毛" w:date="2021-05-21T17:54:00Z">
              <w:r w:rsidRPr="006350AF" w:rsidDel="00CB3FDD">
                <w:rPr>
                  <w:rFonts w:ascii="標楷體" w:hAnsi="標楷體" w:hint="eastAsia"/>
                </w:rPr>
                <w:delText>案件進度</w:delText>
              </w:r>
            </w:del>
          </w:p>
        </w:tc>
        <w:tc>
          <w:tcPr>
            <w:tcW w:w="624" w:type="pct"/>
          </w:tcPr>
          <w:p w14:paraId="3486EB8F" w14:textId="27B1BC0C" w:rsidR="00E24265" w:rsidRPr="00615D4B" w:rsidDel="00CB3FDD" w:rsidRDefault="00E24265">
            <w:pPr>
              <w:pStyle w:val="3"/>
              <w:numPr>
                <w:ilvl w:val="2"/>
                <w:numId w:val="96"/>
              </w:numPr>
              <w:rPr>
                <w:del w:id="11769" w:author="阿毛" w:date="2021-05-21T17:54:00Z"/>
                <w:rFonts w:ascii="標楷體" w:hAnsi="標楷體"/>
              </w:rPr>
              <w:pPrChange w:id="11770" w:author="阿毛" w:date="2021-05-21T17:54:00Z">
                <w:pPr/>
              </w:pPrChange>
            </w:pPr>
          </w:p>
        </w:tc>
        <w:tc>
          <w:tcPr>
            <w:tcW w:w="624" w:type="pct"/>
          </w:tcPr>
          <w:p w14:paraId="3707AA29" w14:textId="6887F21F" w:rsidR="00E24265" w:rsidRPr="00615D4B" w:rsidDel="00CB3FDD" w:rsidRDefault="00E24265">
            <w:pPr>
              <w:pStyle w:val="3"/>
              <w:numPr>
                <w:ilvl w:val="2"/>
                <w:numId w:val="96"/>
              </w:numPr>
              <w:rPr>
                <w:del w:id="11771" w:author="阿毛" w:date="2021-05-21T17:54:00Z"/>
                <w:rFonts w:ascii="標楷體" w:hAnsi="標楷體"/>
              </w:rPr>
              <w:pPrChange w:id="11772" w:author="阿毛" w:date="2021-05-21T17:54:00Z">
                <w:pPr/>
              </w:pPrChange>
            </w:pPr>
          </w:p>
        </w:tc>
        <w:tc>
          <w:tcPr>
            <w:tcW w:w="537" w:type="pct"/>
          </w:tcPr>
          <w:p w14:paraId="3C17BF3C" w14:textId="0B27F408" w:rsidR="00E24265" w:rsidRPr="00615D4B" w:rsidDel="00CB3FDD" w:rsidRDefault="00E24265">
            <w:pPr>
              <w:pStyle w:val="3"/>
              <w:numPr>
                <w:ilvl w:val="2"/>
                <w:numId w:val="96"/>
              </w:numPr>
              <w:rPr>
                <w:del w:id="11773" w:author="阿毛" w:date="2021-05-21T17:54:00Z"/>
                <w:rFonts w:ascii="標楷體" w:hAnsi="標楷體"/>
              </w:rPr>
              <w:pPrChange w:id="11774" w:author="阿毛" w:date="2021-05-21T17:54:00Z">
                <w:pPr/>
              </w:pPrChange>
            </w:pPr>
            <w:del w:id="11775" w:author="阿毛" w:date="2021-05-21T17:54:00Z">
              <w:r w:rsidRPr="00F54E19" w:rsidDel="00CB3FDD">
                <w:rPr>
                  <w:rFonts w:ascii="標楷體" w:hAnsi="標楷體" w:hint="eastAsia"/>
                </w:rPr>
                <w:delText>下拉式選單</w:delText>
              </w:r>
            </w:del>
          </w:p>
        </w:tc>
        <w:tc>
          <w:tcPr>
            <w:tcW w:w="299" w:type="pct"/>
          </w:tcPr>
          <w:p w14:paraId="7610408D" w14:textId="16C97E65" w:rsidR="00E24265" w:rsidRPr="00615D4B" w:rsidDel="00CB3FDD" w:rsidRDefault="00E24265">
            <w:pPr>
              <w:pStyle w:val="3"/>
              <w:numPr>
                <w:ilvl w:val="2"/>
                <w:numId w:val="96"/>
              </w:numPr>
              <w:rPr>
                <w:del w:id="11776" w:author="阿毛" w:date="2021-05-21T17:54:00Z"/>
                <w:rFonts w:ascii="標楷體" w:hAnsi="標楷體"/>
              </w:rPr>
              <w:pPrChange w:id="11777" w:author="阿毛" w:date="2021-05-21T17:54:00Z">
                <w:pPr/>
              </w:pPrChange>
            </w:pPr>
          </w:p>
        </w:tc>
        <w:tc>
          <w:tcPr>
            <w:tcW w:w="299" w:type="pct"/>
          </w:tcPr>
          <w:p w14:paraId="688966AB" w14:textId="4B02B7F7" w:rsidR="00E24265" w:rsidRPr="00615D4B" w:rsidDel="00CB3FDD" w:rsidRDefault="00E24265">
            <w:pPr>
              <w:pStyle w:val="3"/>
              <w:numPr>
                <w:ilvl w:val="2"/>
                <w:numId w:val="96"/>
              </w:numPr>
              <w:rPr>
                <w:del w:id="11778" w:author="阿毛" w:date="2021-05-21T17:54:00Z"/>
                <w:rFonts w:ascii="標楷體" w:hAnsi="標楷體"/>
              </w:rPr>
              <w:pPrChange w:id="11779" w:author="阿毛" w:date="2021-05-21T17:54:00Z">
                <w:pPr/>
              </w:pPrChange>
            </w:pPr>
          </w:p>
        </w:tc>
        <w:tc>
          <w:tcPr>
            <w:tcW w:w="1643" w:type="pct"/>
          </w:tcPr>
          <w:p w14:paraId="7A349B4A" w14:textId="5A451BAA" w:rsidR="00E24265" w:rsidDel="00CB3FDD" w:rsidRDefault="00E24265">
            <w:pPr>
              <w:pStyle w:val="3"/>
              <w:numPr>
                <w:ilvl w:val="2"/>
                <w:numId w:val="96"/>
              </w:numPr>
              <w:rPr>
                <w:del w:id="11780" w:author="阿毛" w:date="2021-05-21T17:54:00Z"/>
                <w:rFonts w:ascii="標楷體" w:hAnsi="標楷體"/>
              </w:rPr>
              <w:pPrChange w:id="11781" w:author="阿毛" w:date="2021-05-21T17:54:00Z">
                <w:pPr/>
              </w:pPrChange>
            </w:pPr>
            <w:del w:id="11782" w:author="阿毛" w:date="2021-05-21T17:54:00Z">
              <w:r w:rsidRPr="00F54E19" w:rsidDel="00CB3FDD">
                <w:rPr>
                  <w:rFonts w:ascii="標楷體" w:hAnsi="標楷體" w:hint="eastAsia"/>
                </w:rPr>
                <w:delText>1:遞狀聲請</w:delText>
              </w:r>
            </w:del>
          </w:p>
          <w:p w14:paraId="4F3658AC" w14:textId="6360B1BF" w:rsidR="00E24265" w:rsidRPr="00615D4B" w:rsidDel="00CB3FDD" w:rsidRDefault="00E24265">
            <w:pPr>
              <w:pStyle w:val="3"/>
              <w:numPr>
                <w:ilvl w:val="2"/>
                <w:numId w:val="96"/>
              </w:numPr>
              <w:rPr>
                <w:del w:id="11783" w:author="阿毛" w:date="2021-05-21T17:54:00Z"/>
                <w:rFonts w:ascii="標楷體" w:hAnsi="標楷體"/>
              </w:rPr>
              <w:pPrChange w:id="11784" w:author="阿毛" w:date="2021-05-21T17:54:00Z">
                <w:pPr/>
              </w:pPrChange>
            </w:pPr>
            <w:del w:id="11785" w:author="阿毛" w:date="2021-05-21T17:54:00Z">
              <w:r w:rsidRPr="00F54E19" w:rsidDel="00CB3FDD">
                <w:rPr>
                  <w:rFonts w:ascii="標楷體" w:hAnsi="標楷體" w:hint="eastAsia"/>
                </w:rPr>
                <w:delText>2:法院裁定</w:delText>
              </w:r>
            </w:del>
          </w:p>
        </w:tc>
      </w:tr>
      <w:tr w:rsidR="00E24265" w:rsidRPr="00615D4B" w:rsidDel="00CB3FDD" w14:paraId="0122299C" w14:textId="33939072" w:rsidTr="005F76AD">
        <w:trPr>
          <w:trHeight w:val="291"/>
          <w:jc w:val="center"/>
          <w:del w:id="11786" w:author="阿毛" w:date="2021-05-21T17:54:00Z"/>
        </w:trPr>
        <w:tc>
          <w:tcPr>
            <w:tcW w:w="219" w:type="pct"/>
          </w:tcPr>
          <w:p w14:paraId="2E16E7B8" w14:textId="1D074A77" w:rsidR="00E24265" w:rsidRPr="00D6003A" w:rsidDel="00CB3FDD" w:rsidRDefault="00E24265">
            <w:pPr>
              <w:pStyle w:val="3"/>
              <w:numPr>
                <w:ilvl w:val="2"/>
                <w:numId w:val="96"/>
              </w:numPr>
              <w:rPr>
                <w:del w:id="11787" w:author="阿毛" w:date="2021-05-21T17:54:00Z"/>
                <w:rFonts w:ascii="標楷體" w:hAnsi="標楷體"/>
              </w:rPr>
              <w:pPrChange w:id="11788" w:author="阿毛" w:date="2021-05-21T17:54:00Z">
                <w:pPr>
                  <w:pStyle w:val="af9"/>
                  <w:numPr>
                    <w:numId w:val="39"/>
                  </w:numPr>
                  <w:ind w:leftChars="0" w:hanging="480"/>
                </w:pPr>
              </w:pPrChange>
            </w:pPr>
          </w:p>
        </w:tc>
        <w:tc>
          <w:tcPr>
            <w:tcW w:w="756" w:type="pct"/>
          </w:tcPr>
          <w:p w14:paraId="3FC455E3" w14:textId="60E426C0" w:rsidR="00E24265" w:rsidRPr="00615D4B" w:rsidDel="00CB3FDD" w:rsidRDefault="00E24265">
            <w:pPr>
              <w:pStyle w:val="3"/>
              <w:numPr>
                <w:ilvl w:val="2"/>
                <w:numId w:val="96"/>
              </w:numPr>
              <w:rPr>
                <w:del w:id="11789" w:author="阿毛" w:date="2021-05-21T17:54:00Z"/>
                <w:rFonts w:ascii="標楷體" w:hAnsi="標楷體"/>
              </w:rPr>
              <w:pPrChange w:id="11790" w:author="阿毛" w:date="2021-05-21T17:54:00Z">
                <w:pPr/>
              </w:pPrChange>
            </w:pPr>
            <w:del w:id="11791" w:author="阿毛" w:date="2021-05-21T17:54:00Z">
              <w:r w:rsidRPr="006350AF" w:rsidDel="00CB3FDD">
                <w:rPr>
                  <w:rFonts w:ascii="標楷體" w:hAnsi="標楷體" w:hint="eastAsia"/>
                </w:rPr>
                <w:delText>遞狀日</w:delText>
              </w:r>
            </w:del>
          </w:p>
        </w:tc>
        <w:tc>
          <w:tcPr>
            <w:tcW w:w="624" w:type="pct"/>
          </w:tcPr>
          <w:p w14:paraId="6A1FA959" w14:textId="2BAF7F46" w:rsidR="00E24265" w:rsidRPr="00615D4B" w:rsidDel="00CB3FDD" w:rsidRDefault="00E24265">
            <w:pPr>
              <w:pStyle w:val="3"/>
              <w:numPr>
                <w:ilvl w:val="2"/>
                <w:numId w:val="96"/>
              </w:numPr>
              <w:rPr>
                <w:del w:id="11792" w:author="阿毛" w:date="2021-05-21T17:54:00Z"/>
                <w:rFonts w:ascii="標楷體" w:hAnsi="標楷體"/>
              </w:rPr>
              <w:pPrChange w:id="11793" w:author="阿毛" w:date="2021-05-21T17:54:00Z">
                <w:pPr/>
              </w:pPrChange>
            </w:pPr>
          </w:p>
        </w:tc>
        <w:tc>
          <w:tcPr>
            <w:tcW w:w="624" w:type="pct"/>
          </w:tcPr>
          <w:p w14:paraId="5BB0AAE6" w14:textId="06B26D03" w:rsidR="00E24265" w:rsidRPr="00615D4B" w:rsidDel="00CB3FDD" w:rsidRDefault="00E24265">
            <w:pPr>
              <w:pStyle w:val="3"/>
              <w:numPr>
                <w:ilvl w:val="2"/>
                <w:numId w:val="96"/>
              </w:numPr>
              <w:rPr>
                <w:del w:id="11794" w:author="阿毛" w:date="2021-05-21T17:54:00Z"/>
                <w:rFonts w:ascii="標楷體" w:hAnsi="標楷體"/>
              </w:rPr>
              <w:pPrChange w:id="11795" w:author="阿毛" w:date="2021-05-21T17:54:00Z">
                <w:pPr/>
              </w:pPrChange>
            </w:pPr>
          </w:p>
        </w:tc>
        <w:tc>
          <w:tcPr>
            <w:tcW w:w="537" w:type="pct"/>
          </w:tcPr>
          <w:p w14:paraId="23992527" w14:textId="060CB1A2" w:rsidR="00E24265" w:rsidRPr="00615D4B" w:rsidDel="00CB3FDD" w:rsidRDefault="00E24265">
            <w:pPr>
              <w:pStyle w:val="3"/>
              <w:numPr>
                <w:ilvl w:val="2"/>
                <w:numId w:val="96"/>
              </w:numPr>
              <w:rPr>
                <w:del w:id="11796" w:author="阿毛" w:date="2021-05-21T17:54:00Z"/>
                <w:rFonts w:ascii="標楷體" w:hAnsi="標楷體"/>
              </w:rPr>
              <w:pPrChange w:id="11797" w:author="阿毛" w:date="2021-05-21T17:54:00Z">
                <w:pPr/>
              </w:pPrChange>
            </w:pPr>
          </w:p>
        </w:tc>
        <w:tc>
          <w:tcPr>
            <w:tcW w:w="299" w:type="pct"/>
          </w:tcPr>
          <w:p w14:paraId="45331CB7" w14:textId="30074767" w:rsidR="00E24265" w:rsidRPr="00615D4B" w:rsidDel="00CB3FDD" w:rsidRDefault="00E24265">
            <w:pPr>
              <w:pStyle w:val="3"/>
              <w:numPr>
                <w:ilvl w:val="2"/>
                <w:numId w:val="96"/>
              </w:numPr>
              <w:rPr>
                <w:del w:id="11798" w:author="阿毛" w:date="2021-05-21T17:54:00Z"/>
                <w:rFonts w:ascii="標楷體" w:hAnsi="標楷體"/>
              </w:rPr>
              <w:pPrChange w:id="11799" w:author="阿毛" w:date="2021-05-21T17:54:00Z">
                <w:pPr/>
              </w:pPrChange>
            </w:pPr>
          </w:p>
        </w:tc>
        <w:tc>
          <w:tcPr>
            <w:tcW w:w="299" w:type="pct"/>
          </w:tcPr>
          <w:p w14:paraId="54E16043" w14:textId="224B130F" w:rsidR="00E24265" w:rsidRPr="00615D4B" w:rsidDel="00CB3FDD" w:rsidRDefault="00E24265">
            <w:pPr>
              <w:pStyle w:val="3"/>
              <w:numPr>
                <w:ilvl w:val="2"/>
                <w:numId w:val="96"/>
              </w:numPr>
              <w:rPr>
                <w:del w:id="11800" w:author="阿毛" w:date="2021-05-21T17:54:00Z"/>
                <w:rFonts w:ascii="標楷體" w:hAnsi="標楷體"/>
              </w:rPr>
              <w:pPrChange w:id="11801" w:author="阿毛" w:date="2021-05-21T17:54:00Z">
                <w:pPr/>
              </w:pPrChange>
            </w:pPr>
          </w:p>
        </w:tc>
        <w:tc>
          <w:tcPr>
            <w:tcW w:w="1643" w:type="pct"/>
          </w:tcPr>
          <w:p w14:paraId="6536C4A0" w14:textId="3526FBB8" w:rsidR="00E24265" w:rsidRPr="00615D4B" w:rsidDel="00CB3FDD" w:rsidRDefault="00E24265">
            <w:pPr>
              <w:pStyle w:val="3"/>
              <w:numPr>
                <w:ilvl w:val="2"/>
                <w:numId w:val="96"/>
              </w:numPr>
              <w:rPr>
                <w:del w:id="11802" w:author="阿毛" w:date="2021-05-21T17:54:00Z"/>
                <w:rFonts w:ascii="標楷體" w:hAnsi="標楷體"/>
              </w:rPr>
              <w:pPrChange w:id="11803" w:author="阿毛" w:date="2021-05-21T17:54:00Z">
                <w:pPr/>
              </w:pPrChange>
            </w:pPr>
          </w:p>
        </w:tc>
      </w:tr>
      <w:tr w:rsidR="00E24265" w:rsidRPr="00615D4B" w:rsidDel="00CB3FDD" w14:paraId="79FA5389" w14:textId="06177BC9" w:rsidTr="005F76AD">
        <w:trPr>
          <w:trHeight w:val="291"/>
          <w:jc w:val="center"/>
          <w:del w:id="11804" w:author="阿毛" w:date="2021-05-21T17:54:00Z"/>
        </w:trPr>
        <w:tc>
          <w:tcPr>
            <w:tcW w:w="219" w:type="pct"/>
          </w:tcPr>
          <w:p w14:paraId="16A30656" w14:textId="3F192DA5" w:rsidR="00E24265" w:rsidRPr="00D6003A" w:rsidDel="00CB3FDD" w:rsidRDefault="00E24265">
            <w:pPr>
              <w:pStyle w:val="3"/>
              <w:numPr>
                <w:ilvl w:val="2"/>
                <w:numId w:val="96"/>
              </w:numPr>
              <w:rPr>
                <w:del w:id="11805" w:author="阿毛" w:date="2021-05-21T17:54:00Z"/>
                <w:rFonts w:ascii="標楷體" w:hAnsi="標楷體"/>
              </w:rPr>
              <w:pPrChange w:id="11806" w:author="阿毛" w:date="2021-05-21T17:54:00Z">
                <w:pPr>
                  <w:pStyle w:val="af9"/>
                  <w:numPr>
                    <w:numId w:val="39"/>
                  </w:numPr>
                  <w:ind w:leftChars="0" w:hanging="480"/>
                </w:pPr>
              </w:pPrChange>
            </w:pPr>
          </w:p>
        </w:tc>
        <w:tc>
          <w:tcPr>
            <w:tcW w:w="756" w:type="pct"/>
          </w:tcPr>
          <w:p w14:paraId="0736E1B8" w14:textId="4035FF9A" w:rsidR="00E24265" w:rsidRPr="00615D4B" w:rsidDel="00CB3FDD" w:rsidRDefault="00E24265">
            <w:pPr>
              <w:pStyle w:val="3"/>
              <w:numPr>
                <w:ilvl w:val="2"/>
                <w:numId w:val="96"/>
              </w:numPr>
              <w:rPr>
                <w:del w:id="11807" w:author="阿毛" w:date="2021-05-21T17:54:00Z"/>
                <w:rFonts w:ascii="標楷體" w:hAnsi="標楷體"/>
              </w:rPr>
              <w:pPrChange w:id="11808" w:author="阿毛" w:date="2021-05-21T17:54:00Z">
                <w:pPr/>
              </w:pPrChange>
            </w:pPr>
            <w:del w:id="11809" w:author="阿毛" w:date="2021-05-21T17:54:00Z">
              <w:r w:rsidRPr="006350AF" w:rsidDel="00CB3FDD">
                <w:rPr>
                  <w:rFonts w:ascii="標楷體" w:hAnsi="標楷體" w:hint="eastAsia"/>
                </w:rPr>
                <w:delText>承審法院代碼</w:delText>
              </w:r>
            </w:del>
          </w:p>
        </w:tc>
        <w:tc>
          <w:tcPr>
            <w:tcW w:w="624" w:type="pct"/>
          </w:tcPr>
          <w:p w14:paraId="5F7E11F7" w14:textId="729BA038" w:rsidR="00E24265" w:rsidRPr="00615D4B" w:rsidDel="00CB3FDD" w:rsidRDefault="00E24265">
            <w:pPr>
              <w:pStyle w:val="3"/>
              <w:numPr>
                <w:ilvl w:val="2"/>
                <w:numId w:val="96"/>
              </w:numPr>
              <w:rPr>
                <w:del w:id="11810" w:author="阿毛" w:date="2021-05-21T17:54:00Z"/>
                <w:rFonts w:ascii="標楷體" w:hAnsi="標楷體"/>
              </w:rPr>
              <w:pPrChange w:id="11811" w:author="阿毛" w:date="2021-05-21T17:54:00Z">
                <w:pPr/>
              </w:pPrChange>
            </w:pPr>
          </w:p>
        </w:tc>
        <w:tc>
          <w:tcPr>
            <w:tcW w:w="624" w:type="pct"/>
          </w:tcPr>
          <w:p w14:paraId="0284292F" w14:textId="575E660D" w:rsidR="00E24265" w:rsidRPr="00615D4B" w:rsidDel="00CB3FDD" w:rsidRDefault="00E24265">
            <w:pPr>
              <w:pStyle w:val="3"/>
              <w:numPr>
                <w:ilvl w:val="2"/>
                <w:numId w:val="96"/>
              </w:numPr>
              <w:rPr>
                <w:del w:id="11812" w:author="阿毛" w:date="2021-05-21T17:54:00Z"/>
                <w:rFonts w:ascii="標楷體" w:hAnsi="標楷體"/>
              </w:rPr>
              <w:pPrChange w:id="11813" w:author="阿毛" w:date="2021-05-21T17:54:00Z">
                <w:pPr/>
              </w:pPrChange>
            </w:pPr>
          </w:p>
        </w:tc>
        <w:tc>
          <w:tcPr>
            <w:tcW w:w="537" w:type="pct"/>
          </w:tcPr>
          <w:p w14:paraId="232C8FD9" w14:textId="0567A14D" w:rsidR="00E24265" w:rsidRPr="00615D4B" w:rsidDel="00CB3FDD" w:rsidRDefault="00E24265">
            <w:pPr>
              <w:pStyle w:val="3"/>
              <w:numPr>
                <w:ilvl w:val="2"/>
                <w:numId w:val="96"/>
              </w:numPr>
              <w:rPr>
                <w:del w:id="11814" w:author="阿毛" w:date="2021-05-21T17:54:00Z"/>
                <w:rFonts w:ascii="標楷體" w:hAnsi="標楷體"/>
              </w:rPr>
              <w:pPrChange w:id="11815" w:author="阿毛" w:date="2021-05-21T17:54:00Z">
                <w:pPr/>
              </w:pPrChange>
            </w:pPr>
            <w:del w:id="11816" w:author="阿毛" w:date="2021-05-21T17:54:00Z">
              <w:r w:rsidRPr="00F54E19" w:rsidDel="00CB3FDD">
                <w:rPr>
                  <w:rFonts w:ascii="標楷體" w:hAnsi="標楷體" w:hint="eastAsia"/>
                </w:rPr>
                <w:delText>下拉式選單</w:delText>
              </w:r>
            </w:del>
          </w:p>
        </w:tc>
        <w:tc>
          <w:tcPr>
            <w:tcW w:w="299" w:type="pct"/>
          </w:tcPr>
          <w:p w14:paraId="7F972BE8" w14:textId="73A3AFCE" w:rsidR="00E24265" w:rsidRPr="00615D4B" w:rsidDel="00CB3FDD" w:rsidRDefault="00E24265">
            <w:pPr>
              <w:pStyle w:val="3"/>
              <w:numPr>
                <w:ilvl w:val="2"/>
                <w:numId w:val="96"/>
              </w:numPr>
              <w:rPr>
                <w:del w:id="11817" w:author="阿毛" w:date="2021-05-21T17:54:00Z"/>
                <w:rFonts w:ascii="標楷體" w:hAnsi="標楷體"/>
              </w:rPr>
              <w:pPrChange w:id="11818" w:author="阿毛" w:date="2021-05-21T17:54:00Z">
                <w:pPr/>
              </w:pPrChange>
            </w:pPr>
          </w:p>
        </w:tc>
        <w:tc>
          <w:tcPr>
            <w:tcW w:w="299" w:type="pct"/>
          </w:tcPr>
          <w:p w14:paraId="657C5D56" w14:textId="699C71D0" w:rsidR="00E24265" w:rsidRPr="00615D4B" w:rsidDel="00CB3FDD" w:rsidRDefault="00E24265">
            <w:pPr>
              <w:pStyle w:val="3"/>
              <w:numPr>
                <w:ilvl w:val="2"/>
                <w:numId w:val="96"/>
              </w:numPr>
              <w:rPr>
                <w:del w:id="11819" w:author="阿毛" w:date="2021-05-21T17:54:00Z"/>
                <w:rFonts w:ascii="標楷體" w:hAnsi="標楷體"/>
              </w:rPr>
              <w:pPrChange w:id="11820" w:author="阿毛" w:date="2021-05-21T17:54:00Z">
                <w:pPr/>
              </w:pPrChange>
            </w:pPr>
          </w:p>
        </w:tc>
        <w:tc>
          <w:tcPr>
            <w:tcW w:w="1643" w:type="pct"/>
          </w:tcPr>
          <w:p w14:paraId="6F15A865" w14:textId="0BAC5531" w:rsidR="00E24265" w:rsidRPr="00343921" w:rsidDel="00CB3FDD" w:rsidRDefault="00E24265">
            <w:pPr>
              <w:pStyle w:val="3"/>
              <w:numPr>
                <w:ilvl w:val="2"/>
                <w:numId w:val="96"/>
              </w:numPr>
              <w:rPr>
                <w:del w:id="11821" w:author="阿毛" w:date="2021-05-21T17:54:00Z"/>
                <w:rFonts w:ascii="標楷體" w:hAnsi="標楷體"/>
              </w:rPr>
              <w:pPrChange w:id="11822" w:author="阿毛" w:date="2021-05-21T17:54:00Z">
                <w:pPr/>
              </w:pPrChange>
            </w:pPr>
            <w:del w:id="11823" w:author="阿毛" w:date="2021-05-21T17:54:00Z">
              <w:r w:rsidRPr="00343921" w:rsidDel="00CB3FDD">
                <w:rPr>
                  <w:rFonts w:ascii="標楷體" w:hAnsi="標楷體" w:hint="eastAsia"/>
                </w:rPr>
                <w:delText>1:臺灣彰化地方法院</w:delText>
              </w:r>
            </w:del>
          </w:p>
          <w:p w14:paraId="2CEA2A12" w14:textId="5EB60AD5" w:rsidR="00E24265" w:rsidRPr="00343921" w:rsidDel="00CB3FDD" w:rsidRDefault="00E24265">
            <w:pPr>
              <w:pStyle w:val="3"/>
              <w:numPr>
                <w:ilvl w:val="2"/>
                <w:numId w:val="96"/>
              </w:numPr>
              <w:rPr>
                <w:del w:id="11824" w:author="阿毛" w:date="2021-05-21T17:54:00Z"/>
                <w:rFonts w:ascii="標楷體" w:hAnsi="標楷體"/>
              </w:rPr>
              <w:pPrChange w:id="11825" w:author="阿毛" w:date="2021-05-21T17:54:00Z">
                <w:pPr/>
              </w:pPrChange>
            </w:pPr>
            <w:del w:id="11826" w:author="阿毛" w:date="2021-05-21T17:54:00Z">
              <w:r w:rsidRPr="00343921" w:rsidDel="00CB3FDD">
                <w:rPr>
                  <w:rFonts w:ascii="標楷體" w:hAnsi="標楷體" w:hint="eastAsia"/>
                </w:rPr>
                <w:delText>2:臺灣橋頭地方法院</w:delText>
              </w:r>
            </w:del>
          </w:p>
          <w:p w14:paraId="2E5CC64A" w14:textId="62DEDE55" w:rsidR="00E24265" w:rsidRPr="00343921" w:rsidDel="00CB3FDD" w:rsidRDefault="00E24265">
            <w:pPr>
              <w:pStyle w:val="3"/>
              <w:numPr>
                <w:ilvl w:val="2"/>
                <w:numId w:val="96"/>
              </w:numPr>
              <w:rPr>
                <w:del w:id="11827" w:author="阿毛" w:date="2021-05-21T17:54:00Z"/>
                <w:rFonts w:ascii="標楷體" w:hAnsi="標楷體"/>
              </w:rPr>
              <w:pPrChange w:id="11828" w:author="阿毛" w:date="2021-05-21T17:54:00Z">
                <w:pPr/>
              </w:pPrChange>
            </w:pPr>
            <w:del w:id="11829" w:author="阿毛" w:date="2021-05-21T17:54:00Z">
              <w:r w:rsidRPr="00343921" w:rsidDel="00CB3FDD">
                <w:rPr>
                  <w:rFonts w:ascii="標楷體" w:hAnsi="標楷體" w:hint="eastAsia"/>
                </w:rPr>
                <w:delText>3:臺灣嘉義地方法院</w:delText>
              </w:r>
            </w:del>
          </w:p>
          <w:p w14:paraId="382FBEE1" w14:textId="527CD4BB" w:rsidR="00E24265" w:rsidRPr="00343921" w:rsidDel="00CB3FDD" w:rsidRDefault="00E24265">
            <w:pPr>
              <w:pStyle w:val="3"/>
              <w:numPr>
                <w:ilvl w:val="2"/>
                <w:numId w:val="96"/>
              </w:numPr>
              <w:rPr>
                <w:del w:id="11830" w:author="阿毛" w:date="2021-05-21T17:54:00Z"/>
                <w:rFonts w:ascii="標楷體" w:hAnsi="標楷體"/>
              </w:rPr>
              <w:pPrChange w:id="11831" w:author="阿毛" w:date="2021-05-21T17:54:00Z">
                <w:pPr/>
              </w:pPrChange>
            </w:pPr>
            <w:del w:id="11832" w:author="阿毛" w:date="2021-05-21T17:54:00Z">
              <w:r w:rsidRPr="00343921" w:rsidDel="00CB3FDD">
                <w:rPr>
                  <w:rFonts w:ascii="標楷體" w:hAnsi="標楷體" w:hint="eastAsia"/>
                </w:rPr>
                <w:delText>4:臺灣花蓮地方法院</w:delText>
              </w:r>
            </w:del>
          </w:p>
          <w:p w14:paraId="1ABA87D8" w14:textId="5CE9ED2D" w:rsidR="00E24265" w:rsidRPr="00343921" w:rsidDel="00CB3FDD" w:rsidRDefault="00E24265">
            <w:pPr>
              <w:pStyle w:val="3"/>
              <w:numPr>
                <w:ilvl w:val="2"/>
                <w:numId w:val="96"/>
              </w:numPr>
              <w:rPr>
                <w:del w:id="11833" w:author="阿毛" w:date="2021-05-21T17:54:00Z"/>
                <w:rFonts w:ascii="標楷體" w:hAnsi="標楷體"/>
              </w:rPr>
              <w:pPrChange w:id="11834" w:author="阿毛" w:date="2021-05-21T17:54:00Z">
                <w:pPr/>
              </w:pPrChange>
            </w:pPr>
            <w:del w:id="11835" w:author="阿毛" w:date="2021-05-21T17:54:00Z">
              <w:r w:rsidRPr="00343921" w:rsidDel="00CB3FDD">
                <w:rPr>
                  <w:rFonts w:ascii="標楷體" w:hAnsi="標楷體" w:hint="eastAsia"/>
                </w:rPr>
                <w:delText>5:臺灣高等法院花蓮分院</w:delText>
              </w:r>
            </w:del>
          </w:p>
          <w:p w14:paraId="00FA359A" w14:textId="36F671A8" w:rsidR="00E24265" w:rsidRPr="00343921" w:rsidDel="00CB3FDD" w:rsidRDefault="00E24265">
            <w:pPr>
              <w:pStyle w:val="3"/>
              <w:numPr>
                <w:ilvl w:val="2"/>
                <w:numId w:val="96"/>
              </w:numPr>
              <w:rPr>
                <w:del w:id="11836" w:author="阿毛" w:date="2021-05-21T17:54:00Z"/>
                <w:rFonts w:ascii="標楷體" w:hAnsi="標楷體"/>
              </w:rPr>
              <w:pPrChange w:id="11837" w:author="阿毛" w:date="2021-05-21T17:54:00Z">
                <w:pPr/>
              </w:pPrChange>
            </w:pPr>
            <w:del w:id="11838" w:author="阿毛" w:date="2021-05-21T17:54:00Z">
              <w:r w:rsidRPr="00343921" w:rsidDel="00CB3FDD">
                <w:rPr>
                  <w:rFonts w:ascii="標楷體" w:hAnsi="標楷體" w:hint="eastAsia"/>
                </w:rPr>
                <w:delText>6:臺灣宜蘭地方法院</w:delText>
              </w:r>
            </w:del>
          </w:p>
          <w:p w14:paraId="19E6F70A" w14:textId="7CDD5B63" w:rsidR="00E24265" w:rsidRPr="00343921" w:rsidDel="00CB3FDD" w:rsidRDefault="00E24265">
            <w:pPr>
              <w:pStyle w:val="3"/>
              <w:numPr>
                <w:ilvl w:val="2"/>
                <w:numId w:val="96"/>
              </w:numPr>
              <w:rPr>
                <w:del w:id="11839" w:author="阿毛" w:date="2021-05-21T17:54:00Z"/>
                <w:rFonts w:ascii="標楷體" w:hAnsi="標楷體"/>
              </w:rPr>
              <w:pPrChange w:id="11840" w:author="阿毛" w:date="2021-05-21T17:54:00Z">
                <w:pPr/>
              </w:pPrChange>
            </w:pPr>
            <w:del w:id="11841" w:author="阿毛" w:date="2021-05-21T17:54:00Z">
              <w:r w:rsidRPr="00343921" w:rsidDel="00CB3FDD">
                <w:rPr>
                  <w:rFonts w:ascii="標楷體" w:hAnsi="標楷體" w:hint="eastAsia"/>
                </w:rPr>
                <w:delText>7:臺灣基隆地方法院</w:delText>
              </w:r>
            </w:del>
          </w:p>
          <w:p w14:paraId="4CA006E9" w14:textId="0C020C92" w:rsidR="00E24265" w:rsidRPr="00343921" w:rsidDel="00CB3FDD" w:rsidRDefault="00E24265">
            <w:pPr>
              <w:pStyle w:val="3"/>
              <w:numPr>
                <w:ilvl w:val="2"/>
                <w:numId w:val="96"/>
              </w:numPr>
              <w:rPr>
                <w:del w:id="11842" w:author="阿毛" w:date="2021-05-21T17:54:00Z"/>
                <w:rFonts w:ascii="標楷體" w:hAnsi="標楷體"/>
              </w:rPr>
              <w:pPrChange w:id="11843" w:author="阿毛" w:date="2021-05-21T17:54:00Z">
                <w:pPr/>
              </w:pPrChange>
            </w:pPr>
            <w:del w:id="11844" w:author="阿毛" w:date="2021-05-21T17:54:00Z">
              <w:r w:rsidRPr="00343921" w:rsidDel="00CB3FDD">
                <w:rPr>
                  <w:rFonts w:ascii="標楷體" w:hAnsi="標楷體" w:hint="eastAsia"/>
                </w:rPr>
                <w:delText>8:福建金門地方法院</w:delText>
              </w:r>
            </w:del>
          </w:p>
          <w:p w14:paraId="3235FA8A" w14:textId="149E5193" w:rsidR="00E24265" w:rsidRPr="00343921" w:rsidDel="00CB3FDD" w:rsidRDefault="00E24265">
            <w:pPr>
              <w:pStyle w:val="3"/>
              <w:numPr>
                <w:ilvl w:val="2"/>
                <w:numId w:val="96"/>
              </w:numPr>
              <w:rPr>
                <w:del w:id="11845" w:author="阿毛" w:date="2021-05-21T17:54:00Z"/>
                <w:rFonts w:ascii="標楷體" w:hAnsi="標楷體"/>
              </w:rPr>
              <w:pPrChange w:id="11846" w:author="阿毛" w:date="2021-05-21T17:54:00Z">
                <w:pPr/>
              </w:pPrChange>
            </w:pPr>
            <w:del w:id="11847" w:author="阿毛" w:date="2021-05-21T17:54:00Z">
              <w:r w:rsidRPr="00343921" w:rsidDel="00CB3FDD">
                <w:rPr>
                  <w:rFonts w:ascii="標楷體" w:hAnsi="標楷體" w:hint="eastAsia"/>
                </w:rPr>
                <w:delText>9:福建高等法院金門分院</w:delText>
              </w:r>
            </w:del>
          </w:p>
          <w:p w14:paraId="5BD952DA" w14:textId="391133B2" w:rsidR="00E24265" w:rsidRPr="00343921" w:rsidDel="00CB3FDD" w:rsidRDefault="00E24265">
            <w:pPr>
              <w:pStyle w:val="3"/>
              <w:numPr>
                <w:ilvl w:val="2"/>
                <w:numId w:val="96"/>
              </w:numPr>
              <w:rPr>
                <w:del w:id="11848" w:author="阿毛" w:date="2021-05-21T17:54:00Z"/>
                <w:rFonts w:ascii="標楷體" w:hAnsi="標楷體"/>
              </w:rPr>
              <w:pPrChange w:id="11849" w:author="阿毛" w:date="2021-05-21T17:54:00Z">
                <w:pPr/>
              </w:pPrChange>
            </w:pPr>
            <w:del w:id="11850" w:author="阿毛" w:date="2021-05-21T17:54:00Z">
              <w:r w:rsidRPr="00343921" w:rsidDel="00CB3FDD">
                <w:rPr>
                  <w:rFonts w:ascii="標楷體" w:hAnsi="標楷體" w:hint="eastAsia"/>
                </w:rPr>
                <w:delText>10:臺灣高雄地方法院</w:delText>
              </w:r>
            </w:del>
          </w:p>
          <w:p w14:paraId="3B4C636A" w14:textId="51E7A1E2" w:rsidR="00E24265" w:rsidRPr="00343921" w:rsidDel="00CB3FDD" w:rsidRDefault="00E24265">
            <w:pPr>
              <w:pStyle w:val="3"/>
              <w:numPr>
                <w:ilvl w:val="2"/>
                <w:numId w:val="96"/>
              </w:numPr>
              <w:rPr>
                <w:del w:id="11851" w:author="阿毛" w:date="2021-05-21T17:54:00Z"/>
                <w:rFonts w:ascii="標楷體" w:hAnsi="標楷體"/>
              </w:rPr>
              <w:pPrChange w:id="11852" w:author="阿毛" w:date="2021-05-21T17:54:00Z">
                <w:pPr/>
              </w:pPrChange>
            </w:pPr>
            <w:del w:id="11853" w:author="阿毛" w:date="2021-05-21T17:54:00Z">
              <w:r w:rsidRPr="00343921" w:rsidDel="00CB3FDD">
                <w:rPr>
                  <w:rFonts w:ascii="標楷體" w:hAnsi="標楷體" w:hint="eastAsia"/>
                </w:rPr>
                <w:delText>11:臺灣高等法院高雄分院</w:delText>
              </w:r>
            </w:del>
          </w:p>
          <w:p w14:paraId="7C8EBAC3" w14:textId="60D77ABB" w:rsidR="00E24265" w:rsidRPr="00343921" w:rsidDel="00CB3FDD" w:rsidRDefault="00E24265">
            <w:pPr>
              <w:pStyle w:val="3"/>
              <w:numPr>
                <w:ilvl w:val="2"/>
                <w:numId w:val="96"/>
              </w:numPr>
              <w:rPr>
                <w:del w:id="11854" w:author="阿毛" w:date="2021-05-21T17:54:00Z"/>
                <w:rFonts w:ascii="標楷體" w:hAnsi="標楷體"/>
              </w:rPr>
              <w:pPrChange w:id="11855" w:author="阿毛" w:date="2021-05-21T17:54:00Z">
                <w:pPr/>
              </w:pPrChange>
            </w:pPr>
            <w:del w:id="11856" w:author="阿毛" w:date="2021-05-21T17:54:00Z">
              <w:r w:rsidRPr="00343921" w:rsidDel="00CB3FDD">
                <w:rPr>
                  <w:rFonts w:ascii="標楷體" w:hAnsi="標楷體" w:hint="eastAsia"/>
                </w:rPr>
                <w:delText>12:福建連江地方法院</w:delText>
              </w:r>
            </w:del>
          </w:p>
          <w:p w14:paraId="0A9FC234" w14:textId="1B2B506D" w:rsidR="00E24265" w:rsidRPr="00343921" w:rsidDel="00CB3FDD" w:rsidRDefault="00E24265">
            <w:pPr>
              <w:pStyle w:val="3"/>
              <w:numPr>
                <w:ilvl w:val="2"/>
                <w:numId w:val="96"/>
              </w:numPr>
              <w:rPr>
                <w:del w:id="11857" w:author="阿毛" w:date="2021-05-21T17:54:00Z"/>
                <w:rFonts w:ascii="標楷體" w:hAnsi="標楷體"/>
              </w:rPr>
              <w:pPrChange w:id="11858" w:author="阿毛" w:date="2021-05-21T17:54:00Z">
                <w:pPr/>
              </w:pPrChange>
            </w:pPr>
            <w:del w:id="11859" w:author="阿毛" w:date="2021-05-21T17:54:00Z">
              <w:r w:rsidRPr="00343921" w:rsidDel="00CB3FDD">
                <w:rPr>
                  <w:rFonts w:ascii="標楷體" w:hAnsi="標楷體" w:hint="eastAsia"/>
                </w:rPr>
                <w:delText>13:臺灣苗栗地方法院</w:delText>
              </w:r>
            </w:del>
          </w:p>
          <w:p w14:paraId="2DEA0601" w14:textId="6F841C25" w:rsidR="00E24265" w:rsidRPr="00343921" w:rsidDel="00CB3FDD" w:rsidRDefault="00E24265">
            <w:pPr>
              <w:pStyle w:val="3"/>
              <w:numPr>
                <w:ilvl w:val="2"/>
                <w:numId w:val="96"/>
              </w:numPr>
              <w:rPr>
                <w:del w:id="11860" w:author="阿毛" w:date="2021-05-21T17:54:00Z"/>
                <w:rFonts w:ascii="標楷體" w:hAnsi="標楷體"/>
              </w:rPr>
              <w:pPrChange w:id="11861" w:author="阿毛" w:date="2021-05-21T17:54:00Z">
                <w:pPr/>
              </w:pPrChange>
            </w:pPr>
            <w:del w:id="11862" w:author="阿毛" w:date="2021-05-21T17:54:00Z">
              <w:r w:rsidRPr="00343921" w:rsidDel="00CB3FDD">
                <w:rPr>
                  <w:rFonts w:ascii="標楷體" w:hAnsi="標楷體" w:hint="eastAsia"/>
                </w:rPr>
                <w:delText>14:臺灣南投地方法院</w:delText>
              </w:r>
            </w:del>
          </w:p>
          <w:p w14:paraId="05F52849" w14:textId="624B12D5" w:rsidR="00E24265" w:rsidRPr="00343921" w:rsidDel="00CB3FDD" w:rsidRDefault="00E24265">
            <w:pPr>
              <w:pStyle w:val="3"/>
              <w:numPr>
                <w:ilvl w:val="2"/>
                <w:numId w:val="96"/>
              </w:numPr>
              <w:rPr>
                <w:del w:id="11863" w:author="阿毛" w:date="2021-05-21T17:54:00Z"/>
                <w:rFonts w:ascii="標楷體" w:hAnsi="標楷體"/>
              </w:rPr>
              <w:pPrChange w:id="11864" w:author="阿毛" w:date="2021-05-21T17:54:00Z">
                <w:pPr/>
              </w:pPrChange>
            </w:pPr>
            <w:del w:id="11865" w:author="阿毛" w:date="2021-05-21T17:54:00Z">
              <w:r w:rsidRPr="00343921" w:rsidDel="00CB3FDD">
                <w:rPr>
                  <w:rFonts w:ascii="標楷體" w:hAnsi="標楷體" w:hint="eastAsia"/>
                </w:rPr>
                <w:delText>15:臺灣板橋地方法院</w:delText>
              </w:r>
            </w:del>
          </w:p>
          <w:p w14:paraId="29173CC8" w14:textId="6EC4E233" w:rsidR="00E24265" w:rsidRPr="00343921" w:rsidDel="00CB3FDD" w:rsidRDefault="00E24265">
            <w:pPr>
              <w:pStyle w:val="3"/>
              <w:numPr>
                <w:ilvl w:val="2"/>
                <w:numId w:val="96"/>
              </w:numPr>
              <w:rPr>
                <w:del w:id="11866" w:author="阿毛" w:date="2021-05-21T17:54:00Z"/>
                <w:rFonts w:ascii="標楷體" w:hAnsi="標楷體"/>
              </w:rPr>
              <w:pPrChange w:id="11867" w:author="阿毛" w:date="2021-05-21T17:54:00Z">
                <w:pPr/>
              </w:pPrChange>
            </w:pPr>
            <w:del w:id="11868" w:author="阿毛" w:date="2021-05-21T17:54:00Z">
              <w:r w:rsidRPr="00343921" w:rsidDel="00CB3FDD">
                <w:rPr>
                  <w:rFonts w:ascii="標楷體" w:hAnsi="標楷體" w:hint="eastAsia"/>
                </w:rPr>
                <w:delText>16:臺灣澎湖地方法院</w:delText>
              </w:r>
            </w:del>
          </w:p>
          <w:p w14:paraId="7B838A56" w14:textId="0208D31E" w:rsidR="00E24265" w:rsidRPr="00343921" w:rsidDel="00CB3FDD" w:rsidRDefault="00E24265">
            <w:pPr>
              <w:pStyle w:val="3"/>
              <w:numPr>
                <w:ilvl w:val="2"/>
                <w:numId w:val="96"/>
              </w:numPr>
              <w:rPr>
                <w:del w:id="11869" w:author="阿毛" w:date="2021-05-21T17:54:00Z"/>
                <w:rFonts w:ascii="標楷體" w:hAnsi="標楷體"/>
              </w:rPr>
              <w:pPrChange w:id="11870" w:author="阿毛" w:date="2021-05-21T17:54:00Z">
                <w:pPr/>
              </w:pPrChange>
            </w:pPr>
            <w:del w:id="11871" w:author="阿毛" w:date="2021-05-21T17:54:00Z">
              <w:r w:rsidRPr="00343921" w:rsidDel="00CB3FDD">
                <w:rPr>
                  <w:rFonts w:ascii="標楷體" w:hAnsi="標楷體" w:hint="eastAsia"/>
                </w:rPr>
                <w:delText>17:臺灣屏東地方法院</w:delText>
              </w:r>
            </w:del>
          </w:p>
          <w:p w14:paraId="005F029A" w14:textId="19F7F862" w:rsidR="00E24265" w:rsidRPr="00343921" w:rsidDel="00CB3FDD" w:rsidRDefault="00E24265">
            <w:pPr>
              <w:pStyle w:val="3"/>
              <w:numPr>
                <w:ilvl w:val="2"/>
                <w:numId w:val="96"/>
              </w:numPr>
              <w:rPr>
                <w:del w:id="11872" w:author="阿毛" w:date="2021-05-21T17:54:00Z"/>
                <w:rFonts w:ascii="標楷體" w:hAnsi="標楷體"/>
              </w:rPr>
              <w:pPrChange w:id="11873" w:author="阿毛" w:date="2021-05-21T17:54:00Z">
                <w:pPr/>
              </w:pPrChange>
            </w:pPr>
            <w:del w:id="11874" w:author="阿毛" w:date="2021-05-21T17:54:00Z">
              <w:r w:rsidRPr="00343921" w:rsidDel="00CB3FDD">
                <w:rPr>
                  <w:rFonts w:ascii="標楷體" w:hAnsi="標楷體" w:hint="eastAsia"/>
                </w:rPr>
                <w:delText>18:臺灣新竹地方法院</w:delText>
              </w:r>
            </w:del>
          </w:p>
          <w:p w14:paraId="57F37D13" w14:textId="7919B264" w:rsidR="00E24265" w:rsidRPr="00343921" w:rsidDel="00CB3FDD" w:rsidRDefault="00E24265">
            <w:pPr>
              <w:pStyle w:val="3"/>
              <w:numPr>
                <w:ilvl w:val="2"/>
                <w:numId w:val="96"/>
              </w:numPr>
              <w:rPr>
                <w:del w:id="11875" w:author="阿毛" w:date="2021-05-21T17:54:00Z"/>
                <w:rFonts w:ascii="標楷體" w:hAnsi="標楷體"/>
              </w:rPr>
              <w:pPrChange w:id="11876" w:author="阿毛" w:date="2021-05-21T17:54:00Z">
                <w:pPr/>
              </w:pPrChange>
            </w:pPr>
            <w:del w:id="11877" w:author="阿毛" w:date="2021-05-21T17:54:00Z">
              <w:r w:rsidRPr="00343921" w:rsidDel="00CB3FDD">
                <w:rPr>
                  <w:rFonts w:ascii="標楷體" w:hAnsi="標楷體" w:hint="eastAsia"/>
                </w:rPr>
                <w:delText>19:臺灣士林地方法院</w:delText>
              </w:r>
            </w:del>
          </w:p>
          <w:p w14:paraId="33122569" w14:textId="1A568AAA" w:rsidR="00E24265" w:rsidRPr="00343921" w:rsidDel="00CB3FDD" w:rsidRDefault="00E24265">
            <w:pPr>
              <w:pStyle w:val="3"/>
              <w:numPr>
                <w:ilvl w:val="2"/>
                <w:numId w:val="96"/>
              </w:numPr>
              <w:rPr>
                <w:del w:id="11878" w:author="阿毛" w:date="2021-05-21T17:54:00Z"/>
                <w:rFonts w:ascii="標楷體" w:hAnsi="標楷體"/>
              </w:rPr>
              <w:pPrChange w:id="11879" w:author="阿毛" w:date="2021-05-21T17:54:00Z">
                <w:pPr/>
              </w:pPrChange>
            </w:pPr>
            <w:del w:id="11880" w:author="阿毛" w:date="2021-05-21T17:54:00Z">
              <w:r w:rsidRPr="00343921" w:rsidDel="00CB3FDD">
                <w:rPr>
                  <w:rFonts w:ascii="標楷體" w:hAnsi="標楷體" w:hint="eastAsia"/>
                </w:rPr>
                <w:delText>20:臺灣臺中地方法院</w:delText>
              </w:r>
            </w:del>
          </w:p>
          <w:p w14:paraId="5A31F766" w14:textId="602D46CD" w:rsidR="00E24265" w:rsidRPr="00343921" w:rsidDel="00CB3FDD" w:rsidRDefault="00E24265">
            <w:pPr>
              <w:pStyle w:val="3"/>
              <w:numPr>
                <w:ilvl w:val="2"/>
                <w:numId w:val="96"/>
              </w:numPr>
              <w:rPr>
                <w:del w:id="11881" w:author="阿毛" w:date="2021-05-21T17:54:00Z"/>
                <w:rFonts w:ascii="標楷體" w:hAnsi="標楷體"/>
              </w:rPr>
              <w:pPrChange w:id="11882" w:author="阿毛" w:date="2021-05-21T17:54:00Z">
                <w:pPr/>
              </w:pPrChange>
            </w:pPr>
            <w:del w:id="11883" w:author="阿毛" w:date="2021-05-21T17:54:00Z">
              <w:r w:rsidRPr="00343921" w:rsidDel="00CB3FDD">
                <w:rPr>
                  <w:rFonts w:ascii="標楷體" w:hAnsi="標楷體" w:hint="eastAsia"/>
                </w:rPr>
                <w:delText>21:臺灣高等法院臺中分院</w:delText>
              </w:r>
            </w:del>
          </w:p>
          <w:p w14:paraId="49ECDE1E" w14:textId="73660DB4" w:rsidR="00E24265" w:rsidRPr="00343921" w:rsidDel="00CB3FDD" w:rsidRDefault="00E24265">
            <w:pPr>
              <w:pStyle w:val="3"/>
              <w:numPr>
                <w:ilvl w:val="2"/>
                <w:numId w:val="96"/>
              </w:numPr>
              <w:rPr>
                <w:del w:id="11884" w:author="阿毛" w:date="2021-05-21T17:54:00Z"/>
                <w:rFonts w:ascii="標楷體" w:hAnsi="標楷體"/>
              </w:rPr>
              <w:pPrChange w:id="11885" w:author="阿毛" w:date="2021-05-21T17:54:00Z">
                <w:pPr/>
              </w:pPrChange>
            </w:pPr>
            <w:del w:id="11886" w:author="阿毛" w:date="2021-05-21T17:54:00Z">
              <w:r w:rsidRPr="00343921" w:rsidDel="00CB3FDD">
                <w:rPr>
                  <w:rFonts w:ascii="標楷體" w:hAnsi="標楷體" w:hint="eastAsia"/>
                </w:rPr>
                <w:delText>22:臺灣臺南地方法院</w:delText>
              </w:r>
            </w:del>
          </w:p>
          <w:p w14:paraId="1F120B7A" w14:textId="76FCF31B" w:rsidR="00E24265" w:rsidRPr="00343921" w:rsidDel="00CB3FDD" w:rsidRDefault="00E24265">
            <w:pPr>
              <w:pStyle w:val="3"/>
              <w:numPr>
                <w:ilvl w:val="2"/>
                <w:numId w:val="96"/>
              </w:numPr>
              <w:rPr>
                <w:del w:id="11887" w:author="阿毛" w:date="2021-05-21T17:54:00Z"/>
                <w:rFonts w:ascii="標楷體" w:hAnsi="標楷體"/>
              </w:rPr>
              <w:pPrChange w:id="11888" w:author="阿毛" w:date="2021-05-21T17:54:00Z">
                <w:pPr/>
              </w:pPrChange>
            </w:pPr>
            <w:del w:id="11889" w:author="阿毛" w:date="2021-05-21T17:54:00Z">
              <w:r w:rsidRPr="00343921" w:rsidDel="00CB3FDD">
                <w:rPr>
                  <w:rFonts w:ascii="標楷體" w:hAnsi="標楷體" w:hint="eastAsia"/>
                </w:rPr>
                <w:delText>23:臺灣高等法院臺南分院</w:delText>
              </w:r>
            </w:del>
          </w:p>
          <w:p w14:paraId="124F145A" w14:textId="2881B538" w:rsidR="00E24265" w:rsidRPr="00343921" w:rsidDel="00CB3FDD" w:rsidRDefault="00E24265">
            <w:pPr>
              <w:pStyle w:val="3"/>
              <w:numPr>
                <w:ilvl w:val="2"/>
                <w:numId w:val="96"/>
              </w:numPr>
              <w:rPr>
                <w:del w:id="11890" w:author="阿毛" w:date="2021-05-21T17:54:00Z"/>
                <w:rFonts w:ascii="標楷體" w:hAnsi="標楷體"/>
              </w:rPr>
              <w:pPrChange w:id="11891" w:author="阿毛" w:date="2021-05-21T17:54:00Z">
                <w:pPr/>
              </w:pPrChange>
            </w:pPr>
            <w:del w:id="11892" w:author="阿毛" w:date="2021-05-21T17:54:00Z">
              <w:r w:rsidRPr="00343921" w:rsidDel="00CB3FDD">
                <w:rPr>
                  <w:rFonts w:ascii="標楷體" w:hAnsi="標楷體" w:hint="eastAsia"/>
                </w:rPr>
                <w:delText>24:臺灣臺北地方法院</w:delText>
              </w:r>
            </w:del>
          </w:p>
          <w:p w14:paraId="7ECC69AD" w14:textId="1AD19726" w:rsidR="00E24265" w:rsidRPr="00343921" w:rsidDel="00CB3FDD" w:rsidRDefault="00E24265">
            <w:pPr>
              <w:pStyle w:val="3"/>
              <w:numPr>
                <w:ilvl w:val="2"/>
                <w:numId w:val="96"/>
              </w:numPr>
              <w:rPr>
                <w:del w:id="11893" w:author="阿毛" w:date="2021-05-21T17:54:00Z"/>
                <w:rFonts w:ascii="標楷體" w:hAnsi="標楷體"/>
              </w:rPr>
              <w:pPrChange w:id="11894" w:author="阿毛" w:date="2021-05-21T17:54:00Z">
                <w:pPr/>
              </w:pPrChange>
            </w:pPr>
            <w:del w:id="11895" w:author="阿毛" w:date="2021-05-21T17:54:00Z">
              <w:r w:rsidRPr="00343921" w:rsidDel="00CB3FDD">
                <w:rPr>
                  <w:rFonts w:ascii="標楷體" w:hAnsi="標楷體" w:hint="eastAsia"/>
                </w:rPr>
                <w:delText>25:臺灣高等法院</w:delText>
              </w:r>
            </w:del>
          </w:p>
          <w:p w14:paraId="02FF1FC4" w14:textId="33D28953" w:rsidR="00E24265" w:rsidRPr="00343921" w:rsidDel="00CB3FDD" w:rsidRDefault="00E24265">
            <w:pPr>
              <w:pStyle w:val="3"/>
              <w:numPr>
                <w:ilvl w:val="2"/>
                <w:numId w:val="96"/>
              </w:numPr>
              <w:rPr>
                <w:del w:id="11896" w:author="阿毛" w:date="2021-05-21T17:54:00Z"/>
                <w:rFonts w:ascii="標楷體" w:hAnsi="標楷體"/>
              </w:rPr>
              <w:pPrChange w:id="11897" w:author="阿毛" w:date="2021-05-21T17:54:00Z">
                <w:pPr/>
              </w:pPrChange>
            </w:pPr>
            <w:del w:id="11898" w:author="阿毛" w:date="2021-05-21T17:54:00Z">
              <w:r w:rsidRPr="00343921" w:rsidDel="00CB3FDD">
                <w:rPr>
                  <w:rFonts w:ascii="標楷體" w:hAnsi="標楷體" w:hint="eastAsia"/>
                </w:rPr>
                <w:delText>26:最高法院</w:delText>
              </w:r>
            </w:del>
          </w:p>
          <w:p w14:paraId="107256E2" w14:textId="2191DE37" w:rsidR="00E24265" w:rsidRPr="00343921" w:rsidDel="00CB3FDD" w:rsidRDefault="00E24265">
            <w:pPr>
              <w:pStyle w:val="3"/>
              <w:numPr>
                <w:ilvl w:val="2"/>
                <w:numId w:val="96"/>
              </w:numPr>
              <w:rPr>
                <w:del w:id="11899" w:author="阿毛" w:date="2021-05-21T17:54:00Z"/>
                <w:rFonts w:ascii="標楷體" w:hAnsi="標楷體"/>
              </w:rPr>
              <w:pPrChange w:id="11900" w:author="阿毛" w:date="2021-05-21T17:54:00Z">
                <w:pPr/>
              </w:pPrChange>
            </w:pPr>
            <w:del w:id="11901" w:author="阿毛" w:date="2021-05-21T17:54:00Z">
              <w:r w:rsidRPr="00343921" w:rsidDel="00CB3FDD">
                <w:rPr>
                  <w:rFonts w:ascii="標楷體" w:hAnsi="標楷體" w:hint="eastAsia"/>
                </w:rPr>
                <w:delText>27:臺灣臺東地方法院</w:delText>
              </w:r>
            </w:del>
          </w:p>
          <w:p w14:paraId="0D7BC3D2" w14:textId="60D1F973" w:rsidR="00E24265" w:rsidRPr="00343921" w:rsidDel="00CB3FDD" w:rsidRDefault="00E24265">
            <w:pPr>
              <w:pStyle w:val="3"/>
              <w:numPr>
                <w:ilvl w:val="2"/>
                <w:numId w:val="96"/>
              </w:numPr>
              <w:rPr>
                <w:del w:id="11902" w:author="阿毛" w:date="2021-05-21T17:54:00Z"/>
                <w:rFonts w:ascii="標楷體" w:hAnsi="標楷體"/>
              </w:rPr>
              <w:pPrChange w:id="11903" w:author="阿毛" w:date="2021-05-21T17:54:00Z">
                <w:pPr/>
              </w:pPrChange>
            </w:pPr>
            <w:del w:id="11904" w:author="阿毛" w:date="2021-05-21T17:54:00Z">
              <w:r w:rsidRPr="00343921" w:rsidDel="00CB3FDD">
                <w:rPr>
                  <w:rFonts w:ascii="標楷體" w:hAnsi="標楷體" w:hint="eastAsia"/>
                </w:rPr>
                <w:delText>28:臺灣桃園地方法院</w:delText>
              </w:r>
            </w:del>
          </w:p>
          <w:p w14:paraId="6013FDBE" w14:textId="06F87E71" w:rsidR="00E24265" w:rsidRPr="00615D4B" w:rsidDel="00CB3FDD" w:rsidRDefault="00E24265">
            <w:pPr>
              <w:pStyle w:val="3"/>
              <w:numPr>
                <w:ilvl w:val="2"/>
                <w:numId w:val="96"/>
              </w:numPr>
              <w:rPr>
                <w:del w:id="11905" w:author="阿毛" w:date="2021-05-21T17:54:00Z"/>
                <w:rFonts w:ascii="標楷體" w:hAnsi="標楷體"/>
              </w:rPr>
              <w:pPrChange w:id="11906" w:author="阿毛" w:date="2021-05-21T17:54:00Z">
                <w:pPr/>
              </w:pPrChange>
            </w:pPr>
            <w:del w:id="11907" w:author="阿毛" w:date="2021-05-21T17:54:00Z">
              <w:r w:rsidRPr="00343921" w:rsidDel="00CB3FDD">
                <w:rPr>
                  <w:rFonts w:ascii="標楷體" w:hAnsi="標楷體" w:hint="eastAsia"/>
                </w:rPr>
                <w:delText>29:臺灣雲林地方法院</w:delText>
              </w:r>
            </w:del>
          </w:p>
        </w:tc>
      </w:tr>
      <w:tr w:rsidR="00E24265" w:rsidRPr="00615D4B" w:rsidDel="00CB3FDD" w14:paraId="6EF7C4B6" w14:textId="0029A9CA" w:rsidTr="005F76AD">
        <w:trPr>
          <w:trHeight w:val="291"/>
          <w:jc w:val="center"/>
          <w:del w:id="11908" w:author="阿毛" w:date="2021-05-21T17:54:00Z"/>
        </w:trPr>
        <w:tc>
          <w:tcPr>
            <w:tcW w:w="219" w:type="pct"/>
          </w:tcPr>
          <w:p w14:paraId="1363B618" w14:textId="4DF4937A" w:rsidR="00E24265" w:rsidRPr="00D6003A" w:rsidDel="00CB3FDD" w:rsidRDefault="00E24265">
            <w:pPr>
              <w:pStyle w:val="3"/>
              <w:numPr>
                <w:ilvl w:val="2"/>
                <w:numId w:val="96"/>
              </w:numPr>
              <w:rPr>
                <w:del w:id="11909" w:author="阿毛" w:date="2021-05-21T17:54:00Z"/>
                <w:rFonts w:ascii="標楷體" w:hAnsi="標楷體"/>
              </w:rPr>
              <w:pPrChange w:id="11910" w:author="阿毛" w:date="2021-05-21T17:54:00Z">
                <w:pPr>
                  <w:pStyle w:val="af9"/>
                  <w:numPr>
                    <w:numId w:val="39"/>
                  </w:numPr>
                  <w:ind w:leftChars="0" w:hanging="480"/>
                </w:pPr>
              </w:pPrChange>
            </w:pPr>
          </w:p>
        </w:tc>
        <w:tc>
          <w:tcPr>
            <w:tcW w:w="756" w:type="pct"/>
          </w:tcPr>
          <w:p w14:paraId="734D6BFD" w14:textId="092D425A" w:rsidR="00E24265" w:rsidRPr="00615D4B" w:rsidDel="00CB3FDD" w:rsidRDefault="00E24265">
            <w:pPr>
              <w:pStyle w:val="3"/>
              <w:numPr>
                <w:ilvl w:val="2"/>
                <w:numId w:val="96"/>
              </w:numPr>
              <w:rPr>
                <w:del w:id="11911" w:author="阿毛" w:date="2021-05-21T17:54:00Z"/>
                <w:rFonts w:ascii="標楷體" w:hAnsi="標楷體"/>
              </w:rPr>
              <w:pPrChange w:id="11912" w:author="阿毛" w:date="2021-05-21T17:54:00Z">
                <w:pPr/>
              </w:pPrChange>
            </w:pPr>
            <w:del w:id="11913" w:author="阿毛" w:date="2021-05-21T17:54:00Z">
              <w:r w:rsidRPr="006350AF" w:rsidDel="00CB3FDD">
                <w:rPr>
                  <w:rFonts w:ascii="標楷體" w:hAnsi="標楷體" w:hint="eastAsia"/>
                </w:rPr>
                <w:delText>年度別</w:delText>
              </w:r>
            </w:del>
          </w:p>
        </w:tc>
        <w:tc>
          <w:tcPr>
            <w:tcW w:w="624" w:type="pct"/>
          </w:tcPr>
          <w:p w14:paraId="7C34CEBB" w14:textId="28572BBF" w:rsidR="00E24265" w:rsidRPr="00615D4B" w:rsidDel="00CB3FDD" w:rsidRDefault="00E24265">
            <w:pPr>
              <w:pStyle w:val="3"/>
              <w:numPr>
                <w:ilvl w:val="2"/>
                <w:numId w:val="96"/>
              </w:numPr>
              <w:rPr>
                <w:del w:id="11914" w:author="阿毛" w:date="2021-05-21T17:54:00Z"/>
                <w:rFonts w:ascii="標楷體" w:hAnsi="標楷體"/>
              </w:rPr>
              <w:pPrChange w:id="11915" w:author="阿毛" w:date="2021-05-21T17:54:00Z">
                <w:pPr/>
              </w:pPrChange>
            </w:pPr>
          </w:p>
        </w:tc>
        <w:tc>
          <w:tcPr>
            <w:tcW w:w="624" w:type="pct"/>
          </w:tcPr>
          <w:p w14:paraId="10EBC5A9" w14:textId="333608F1" w:rsidR="00E24265" w:rsidRPr="00615D4B" w:rsidDel="00CB3FDD" w:rsidRDefault="00E24265">
            <w:pPr>
              <w:pStyle w:val="3"/>
              <w:numPr>
                <w:ilvl w:val="2"/>
                <w:numId w:val="96"/>
              </w:numPr>
              <w:rPr>
                <w:del w:id="11916" w:author="阿毛" w:date="2021-05-21T17:54:00Z"/>
                <w:rFonts w:ascii="標楷體" w:hAnsi="標楷體"/>
              </w:rPr>
              <w:pPrChange w:id="11917" w:author="阿毛" w:date="2021-05-21T17:54:00Z">
                <w:pPr/>
              </w:pPrChange>
            </w:pPr>
          </w:p>
        </w:tc>
        <w:tc>
          <w:tcPr>
            <w:tcW w:w="537" w:type="pct"/>
          </w:tcPr>
          <w:p w14:paraId="400AA342" w14:textId="3B01D520" w:rsidR="00E24265" w:rsidRPr="00615D4B" w:rsidDel="00CB3FDD" w:rsidRDefault="00E24265">
            <w:pPr>
              <w:pStyle w:val="3"/>
              <w:numPr>
                <w:ilvl w:val="2"/>
                <w:numId w:val="96"/>
              </w:numPr>
              <w:rPr>
                <w:del w:id="11918" w:author="阿毛" w:date="2021-05-21T17:54:00Z"/>
                <w:rFonts w:ascii="標楷體" w:hAnsi="標楷體"/>
              </w:rPr>
              <w:pPrChange w:id="11919" w:author="阿毛" w:date="2021-05-21T17:54:00Z">
                <w:pPr/>
              </w:pPrChange>
            </w:pPr>
          </w:p>
        </w:tc>
        <w:tc>
          <w:tcPr>
            <w:tcW w:w="299" w:type="pct"/>
          </w:tcPr>
          <w:p w14:paraId="73260406" w14:textId="505A02B8" w:rsidR="00E24265" w:rsidRPr="00615D4B" w:rsidDel="00CB3FDD" w:rsidRDefault="00E24265">
            <w:pPr>
              <w:pStyle w:val="3"/>
              <w:numPr>
                <w:ilvl w:val="2"/>
                <w:numId w:val="96"/>
              </w:numPr>
              <w:rPr>
                <w:del w:id="11920" w:author="阿毛" w:date="2021-05-21T17:54:00Z"/>
                <w:rFonts w:ascii="標楷體" w:hAnsi="標楷體"/>
              </w:rPr>
              <w:pPrChange w:id="11921" w:author="阿毛" w:date="2021-05-21T17:54:00Z">
                <w:pPr/>
              </w:pPrChange>
            </w:pPr>
          </w:p>
        </w:tc>
        <w:tc>
          <w:tcPr>
            <w:tcW w:w="299" w:type="pct"/>
          </w:tcPr>
          <w:p w14:paraId="14754D59" w14:textId="28271B5F" w:rsidR="00E24265" w:rsidRPr="00615D4B" w:rsidDel="00CB3FDD" w:rsidRDefault="00E24265">
            <w:pPr>
              <w:pStyle w:val="3"/>
              <w:numPr>
                <w:ilvl w:val="2"/>
                <w:numId w:val="96"/>
              </w:numPr>
              <w:rPr>
                <w:del w:id="11922" w:author="阿毛" w:date="2021-05-21T17:54:00Z"/>
                <w:rFonts w:ascii="標楷體" w:hAnsi="標楷體"/>
              </w:rPr>
              <w:pPrChange w:id="11923" w:author="阿毛" w:date="2021-05-21T17:54:00Z">
                <w:pPr/>
              </w:pPrChange>
            </w:pPr>
          </w:p>
        </w:tc>
        <w:tc>
          <w:tcPr>
            <w:tcW w:w="1643" w:type="pct"/>
          </w:tcPr>
          <w:p w14:paraId="732509D9" w14:textId="7F51CCC5" w:rsidR="00E24265" w:rsidRPr="00615D4B" w:rsidDel="00CB3FDD" w:rsidRDefault="00E24265">
            <w:pPr>
              <w:pStyle w:val="3"/>
              <w:numPr>
                <w:ilvl w:val="2"/>
                <w:numId w:val="96"/>
              </w:numPr>
              <w:rPr>
                <w:del w:id="11924" w:author="阿毛" w:date="2021-05-21T17:54:00Z"/>
                <w:rFonts w:ascii="標楷體" w:hAnsi="標楷體"/>
              </w:rPr>
              <w:pPrChange w:id="11925" w:author="阿毛" w:date="2021-05-21T17:54:00Z">
                <w:pPr/>
              </w:pPrChange>
            </w:pPr>
          </w:p>
        </w:tc>
      </w:tr>
      <w:tr w:rsidR="00E24265" w:rsidRPr="00615D4B" w:rsidDel="00CB3FDD" w14:paraId="0C4E4A3E" w14:textId="482C217B" w:rsidTr="005F76AD">
        <w:trPr>
          <w:trHeight w:val="291"/>
          <w:jc w:val="center"/>
          <w:del w:id="11926" w:author="阿毛" w:date="2021-05-21T17:54:00Z"/>
        </w:trPr>
        <w:tc>
          <w:tcPr>
            <w:tcW w:w="219" w:type="pct"/>
          </w:tcPr>
          <w:p w14:paraId="32427620" w14:textId="5963668D" w:rsidR="00E24265" w:rsidRPr="00D6003A" w:rsidDel="00CB3FDD" w:rsidRDefault="00E24265">
            <w:pPr>
              <w:pStyle w:val="3"/>
              <w:numPr>
                <w:ilvl w:val="2"/>
                <w:numId w:val="96"/>
              </w:numPr>
              <w:rPr>
                <w:del w:id="11927" w:author="阿毛" w:date="2021-05-21T17:54:00Z"/>
                <w:rFonts w:ascii="標楷體" w:hAnsi="標楷體"/>
              </w:rPr>
              <w:pPrChange w:id="11928" w:author="阿毛" w:date="2021-05-21T17:54:00Z">
                <w:pPr>
                  <w:pStyle w:val="af9"/>
                  <w:numPr>
                    <w:numId w:val="39"/>
                  </w:numPr>
                  <w:ind w:leftChars="0" w:hanging="480"/>
                </w:pPr>
              </w:pPrChange>
            </w:pPr>
          </w:p>
        </w:tc>
        <w:tc>
          <w:tcPr>
            <w:tcW w:w="756" w:type="pct"/>
          </w:tcPr>
          <w:p w14:paraId="3ABA74C7" w14:textId="2C30B450" w:rsidR="00E24265" w:rsidRPr="00615D4B" w:rsidDel="00CB3FDD" w:rsidRDefault="00E24265">
            <w:pPr>
              <w:pStyle w:val="3"/>
              <w:numPr>
                <w:ilvl w:val="2"/>
                <w:numId w:val="96"/>
              </w:numPr>
              <w:rPr>
                <w:del w:id="11929" w:author="阿毛" w:date="2021-05-21T17:54:00Z"/>
                <w:rFonts w:ascii="標楷體" w:hAnsi="標楷體"/>
              </w:rPr>
              <w:pPrChange w:id="11930" w:author="阿毛" w:date="2021-05-21T17:54:00Z">
                <w:pPr/>
              </w:pPrChange>
            </w:pPr>
            <w:del w:id="11931" w:author="阿毛" w:date="2021-05-21T17:54:00Z">
              <w:r w:rsidRPr="006350AF" w:rsidDel="00CB3FDD">
                <w:rPr>
                  <w:rFonts w:ascii="標楷體" w:hAnsi="標楷體" w:hint="eastAsia"/>
                </w:rPr>
                <w:delText>法院承審股別</w:delText>
              </w:r>
            </w:del>
          </w:p>
        </w:tc>
        <w:tc>
          <w:tcPr>
            <w:tcW w:w="624" w:type="pct"/>
          </w:tcPr>
          <w:p w14:paraId="1E1ED741" w14:textId="63822F96" w:rsidR="00E24265" w:rsidRPr="00615D4B" w:rsidDel="00CB3FDD" w:rsidRDefault="00E24265">
            <w:pPr>
              <w:pStyle w:val="3"/>
              <w:numPr>
                <w:ilvl w:val="2"/>
                <w:numId w:val="96"/>
              </w:numPr>
              <w:rPr>
                <w:del w:id="11932" w:author="阿毛" w:date="2021-05-21T17:54:00Z"/>
                <w:rFonts w:ascii="標楷體" w:hAnsi="標楷體"/>
              </w:rPr>
              <w:pPrChange w:id="11933" w:author="阿毛" w:date="2021-05-21T17:54:00Z">
                <w:pPr/>
              </w:pPrChange>
            </w:pPr>
          </w:p>
        </w:tc>
        <w:tc>
          <w:tcPr>
            <w:tcW w:w="624" w:type="pct"/>
          </w:tcPr>
          <w:p w14:paraId="20348DBD" w14:textId="1468751F" w:rsidR="00E24265" w:rsidRPr="00615D4B" w:rsidDel="00CB3FDD" w:rsidRDefault="00E24265">
            <w:pPr>
              <w:pStyle w:val="3"/>
              <w:numPr>
                <w:ilvl w:val="2"/>
                <w:numId w:val="96"/>
              </w:numPr>
              <w:rPr>
                <w:del w:id="11934" w:author="阿毛" w:date="2021-05-21T17:54:00Z"/>
                <w:rFonts w:ascii="標楷體" w:hAnsi="標楷體"/>
              </w:rPr>
              <w:pPrChange w:id="11935" w:author="阿毛" w:date="2021-05-21T17:54:00Z">
                <w:pPr/>
              </w:pPrChange>
            </w:pPr>
          </w:p>
        </w:tc>
        <w:tc>
          <w:tcPr>
            <w:tcW w:w="537" w:type="pct"/>
          </w:tcPr>
          <w:p w14:paraId="1B2E5D2F" w14:textId="0661E1C2" w:rsidR="00E24265" w:rsidRPr="00615D4B" w:rsidDel="00CB3FDD" w:rsidRDefault="00E24265">
            <w:pPr>
              <w:pStyle w:val="3"/>
              <w:numPr>
                <w:ilvl w:val="2"/>
                <w:numId w:val="96"/>
              </w:numPr>
              <w:rPr>
                <w:del w:id="11936" w:author="阿毛" w:date="2021-05-21T17:54:00Z"/>
                <w:rFonts w:ascii="標楷體" w:hAnsi="標楷體"/>
              </w:rPr>
              <w:pPrChange w:id="11937" w:author="阿毛" w:date="2021-05-21T17:54:00Z">
                <w:pPr/>
              </w:pPrChange>
            </w:pPr>
          </w:p>
        </w:tc>
        <w:tc>
          <w:tcPr>
            <w:tcW w:w="299" w:type="pct"/>
          </w:tcPr>
          <w:p w14:paraId="5CB99F87" w14:textId="741E8B7E" w:rsidR="00E24265" w:rsidRPr="00615D4B" w:rsidDel="00CB3FDD" w:rsidRDefault="00E24265">
            <w:pPr>
              <w:pStyle w:val="3"/>
              <w:numPr>
                <w:ilvl w:val="2"/>
                <w:numId w:val="96"/>
              </w:numPr>
              <w:rPr>
                <w:del w:id="11938" w:author="阿毛" w:date="2021-05-21T17:54:00Z"/>
                <w:rFonts w:ascii="標楷體" w:hAnsi="標楷體"/>
              </w:rPr>
              <w:pPrChange w:id="11939" w:author="阿毛" w:date="2021-05-21T17:54:00Z">
                <w:pPr/>
              </w:pPrChange>
            </w:pPr>
          </w:p>
        </w:tc>
        <w:tc>
          <w:tcPr>
            <w:tcW w:w="299" w:type="pct"/>
          </w:tcPr>
          <w:p w14:paraId="5829D482" w14:textId="52DA4D92" w:rsidR="00E24265" w:rsidRPr="00615D4B" w:rsidDel="00CB3FDD" w:rsidRDefault="00E24265">
            <w:pPr>
              <w:pStyle w:val="3"/>
              <w:numPr>
                <w:ilvl w:val="2"/>
                <w:numId w:val="96"/>
              </w:numPr>
              <w:rPr>
                <w:del w:id="11940" w:author="阿毛" w:date="2021-05-21T17:54:00Z"/>
                <w:rFonts w:ascii="標楷體" w:hAnsi="標楷體"/>
              </w:rPr>
              <w:pPrChange w:id="11941" w:author="阿毛" w:date="2021-05-21T17:54:00Z">
                <w:pPr/>
              </w:pPrChange>
            </w:pPr>
          </w:p>
        </w:tc>
        <w:tc>
          <w:tcPr>
            <w:tcW w:w="1643" w:type="pct"/>
          </w:tcPr>
          <w:p w14:paraId="57CA7098" w14:textId="1BDEA9FD" w:rsidR="00E24265" w:rsidRPr="00615D4B" w:rsidDel="00CB3FDD" w:rsidRDefault="00E24265">
            <w:pPr>
              <w:pStyle w:val="3"/>
              <w:numPr>
                <w:ilvl w:val="2"/>
                <w:numId w:val="96"/>
              </w:numPr>
              <w:rPr>
                <w:del w:id="11942" w:author="阿毛" w:date="2021-05-21T17:54:00Z"/>
                <w:rFonts w:ascii="標楷體" w:hAnsi="標楷體"/>
              </w:rPr>
              <w:pPrChange w:id="11943" w:author="阿毛" w:date="2021-05-21T17:54:00Z">
                <w:pPr/>
              </w:pPrChange>
            </w:pPr>
          </w:p>
        </w:tc>
      </w:tr>
      <w:tr w:rsidR="00E24265" w:rsidRPr="00615D4B" w:rsidDel="00CB3FDD" w14:paraId="6BCCF584" w14:textId="740E4824" w:rsidTr="005F76AD">
        <w:trPr>
          <w:trHeight w:val="291"/>
          <w:jc w:val="center"/>
          <w:del w:id="11944" w:author="阿毛" w:date="2021-05-21T17:54:00Z"/>
        </w:trPr>
        <w:tc>
          <w:tcPr>
            <w:tcW w:w="219" w:type="pct"/>
          </w:tcPr>
          <w:p w14:paraId="3282E9E4" w14:textId="600D4BF7" w:rsidR="00E24265" w:rsidRPr="00D6003A" w:rsidDel="00CB3FDD" w:rsidRDefault="00E24265">
            <w:pPr>
              <w:pStyle w:val="3"/>
              <w:numPr>
                <w:ilvl w:val="2"/>
                <w:numId w:val="96"/>
              </w:numPr>
              <w:rPr>
                <w:del w:id="11945" w:author="阿毛" w:date="2021-05-21T17:54:00Z"/>
                <w:rFonts w:ascii="標楷體" w:hAnsi="標楷體"/>
              </w:rPr>
              <w:pPrChange w:id="11946" w:author="阿毛" w:date="2021-05-21T17:54:00Z">
                <w:pPr>
                  <w:pStyle w:val="af9"/>
                  <w:numPr>
                    <w:numId w:val="39"/>
                  </w:numPr>
                  <w:ind w:leftChars="0" w:hanging="480"/>
                </w:pPr>
              </w:pPrChange>
            </w:pPr>
          </w:p>
        </w:tc>
        <w:tc>
          <w:tcPr>
            <w:tcW w:w="756" w:type="pct"/>
          </w:tcPr>
          <w:p w14:paraId="6353A099" w14:textId="1535A3AF" w:rsidR="00E24265" w:rsidRPr="00615D4B" w:rsidDel="00CB3FDD" w:rsidRDefault="00E24265">
            <w:pPr>
              <w:pStyle w:val="3"/>
              <w:numPr>
                <w:ilvl w:val="2"/>
                <w:numId w:val="96"/>
              </w:numPr>
              <w:rPr>
                <w:del w:id="11947" w:author="阿毛" w:date="2021-05-21T17:54:00Z"/>
                <w:rFonts w:ascii="標楷體" w:hAnsi="標楷體"/>
              </w:rPr>
              <w:pPrChange w:id="11948" w:author="阿毛" w:date="2021-05-21T17:54:00Z">
                <w:pPr/>
              </w:pPrChange>
            </w:pPr>
            <w:del w:id="11949" w:author="阿毛" w:date="2021-05-21T17:54:00Z">
              <w:r w:rsidRPr="006350AF" w:rsidDel="00CB3FDD">
                <w:rPr>
                  <w:rFonts w:ascii="標楷體" w:hAnsi="標楷體" w:hint="eastAsia"/>
                </w:rPr>
                <w:delText>法院案號</w:delText>
              </w:r>
            </w:del>
          </w:p>
        </w:tc>
        <w:tc>
          <w:tcPr>
            <w:tcW w:w="624" w:type="pct"/>
          </w:tcPr>
          <w:p w14:paraId="1A450672" w14:textId="45D538BB" w:rsidR="00E24265" w:rsidRPr="00615D4B" w:rsidDel="00CB3FDD" w:rsidRDefault="00E24265">
            <w:pPr>
              <w:pStyle w:val="3"/>
              <w:numPr>
                <w:ilvl w:val="2"/>
                <w:numId w:val="96"/>
              </w:numPr>
              <w:rPr>
                <w:del w:id="11950" w:author="阿毛" w:date="2021-05-21T17:54:00Z"/>
                <w:rFonts w:ascii="標楷體" w:hAnsi="標楷體"/>
              </w:rPr>
              <w:pPrChange w:id="11951" w:author="阿毛" w:date="2021-05-21T17:54:00Z">
                <w:pPr/>
              </w:pPrChange>
            </w:pPr>
          </w:p>
        </w:tc>
        <w:tc>
          <w:tcPr>
            <w:tcW w:w="624" w:type="pct"/>
          </w:tcPr>
          <w:p w14:paraId="6514F65D" w14:textId="1FEE34B4" w:rsidR="00E24265" w:rsidRPr="00615D4B" w:rsidDel="00CB3FDD" w:rsidRDefault="00E24265">
            <w:pPr>
              <w:pStyle w:val="3"/>
              <w:numPr>
                <w:ilvl w:val="2"/>
                <w:numId w:val="96"/>
              </w:numPr>
              <w:rPr>
                <w:del w:id="11952" w:author="阿毛" w:date="2021-05-21T17:54:00Z"/>
                <w:rFonts w:ascii="標楷體" w:hAnsi="標楷體"/>
              </w:rPr>
              <w:pPrChange w:id="11953" w:author="阿毛" w:date="2021-05-21T17:54:00Z">
                <w:pPr/>
              </w:pPrChange>
            </w:pPr>
          </w:p>
        </w:tc>
        <w:tc>
          <w:tcPr>
            <w:tcW w:w="537" w:type="pct"/>
          </w:tcPr>
          <w:p w14:paraId="703C3B67" w14:textId="10689DE8" w:rsidR="00E24265" w:rsidRPr="00615D4B" w:rsidDel="00CB3FDD" w:rsidRDefault="00E24265">
            <w:pPr>
              <w:pStyle w:val="3"/>
              <w:numPr>
                <w:ilvl w:val="2"/>
                <w:numId w:val="96"/>
              </w:numPr>
              <w:rPr>
                <w:del w:id="11954" w:author="阿毛" w:date="2021-05-21T17:54:00Z"/>
                <w:rFonts w:ascii="標楷體" w:hAnsi="標楷體"/>
              </w:rPr>
              <w:pPrChange w:id="11955" w:author="阿毛" w:date="2021-05-21T17:54:00Z">
                <w:pPr/>
              </w:pPrChange>
            </w:pPr>
          </w:p>
        </w:tc>
        <w:tc>
          <w:tcPr>
            <w:tcW w:w="299" w:type="pct"/>
          </w:tcPr>
          <w:p w14:paraId="51BFD4A7" w14:textId="187E8FD2" w:rsidR="00E24265" w:rsidRPr="00615D4B" w:rsidDel="00CB3FDD" w:rsidRDefault="00E24265">
            <w:pPr>
              <w:pStyle w:val="3"/>
              <w:numPr>
                <w:ilvl w:val="2"/>
                <w:numId w:val="96"/>
              </w:numPr>
              <w:rPr>
                <w:del w:id="11956" w:author="阿毛" w:date="2021-05-21T17:54:00Z"/>
                <w:rFonts w:ascii="標楷體" w:hAnsi="標楷體"/>
              </w:rPr>
              <w:pPrChange w:id="11957" w:author="阿毛" w:date="2021-05-21T17:54:00Z">
                <w:pPr/>
              </w:pPrChange>
            </w:pPr>
          </w:p>
        </w:tc>
        <w:tc>
          <w:tcPr>
            <w:tcW w:w="299" w:type="pct"/>
          </w:tcPr>
          <w:p w14:paraId="474DFCC9" w14:textId="4A602A27" w:rsidR="00E24265" w:rsidRPr="00615D4B" w:rsidDel="00CB3FDD" w:rsidRDefault="00E24265">
            <w:pPr>
              <w:pStyle w:val="3"/>
              <w:numPr>
                <w:ilvl w:val="2"/>
                <w:numId w:val="96"/>
              </w:numPr>
              <w:rPr>
                <w:del w:id="11958" w:author="阿毛" w:date="2021-05-21T17:54:00Z"/>
                <w:rFonts w:ascii="標楷體" w:hAnsi="標楷體"/>
              </w:rPr>
              <w:pPrChange w:id="11959" w:author="阿毛" w:date="2021-05-21T17:54:00Z">
                <w:pPr/>
              </w:pPrChange>
            </w:pPr>
          </w:p>
        </w:tc>
        <w:tc>
          <w:tcPr>
            <w:tcW w:w="1643" w:type="pct"/>
          </w:tcPr>
          <w:p w14:paraId="15E77700" w14:textId="663E0337" w:rsidR="00E24265" w:rsidRPr="00615D4B" w:rsidDel="00CB3FDD" w:rsidRDefault="00E24265">
            <w:pPr>
              <w:pStyle w:val="3"/>
              <w:numPr>
                <w:ilvl w:val="2"/>
                <w:numId w:val="96"/>
              </w:numPr>
              <w:rPr>
                <w:del w:id="11960" w:author="阿毛" w:date="2021-05-21T17:54:00Z"/>
                <w:rFonts w:ascii="標楷體" w:hAnsi="標楷體"/>
              </w:rPr>
              <w:pPrChange w:id="11961" w:author="阿毛" w:date="2021-05-21T17:54:00Z">
                <w:pPr/>
              </w:pPrChange>
            </w:pPr>
          </w:p>
        </w:tc>
      </w:tr>
      <w:tr w:rsidR="00E24265" w:rsidRPr="00615D4B" w:rsidDel="00CB3FDD" w14:paraId="2CAB475F" w14:textId="0ACBCC13" w:rsidTr="005F76AD">
        <w:trPr>
          <w:trHeight w:val="291"/>
          <w:jc w:val="center"/>
          <w:del w:id="11962" w:author="阿毛" w:date="2021-05-21T17:54:00Z"/>
        </w:trPr>
        <w:tc>
          <w:tcPr>
            <w:tcW w:w="219" w:type="pct"/>
          </w:tcPr>
          <w:p w14:paraId="30F3C3D6" w14:textId="62F2943F" w:rsidR="00E24265" w:rsidRPr="00D6003A" w:rsidDel="00CB3FDD" w:rsidRDefault="00E24265">
            <w:pPr>
              <w:pStyle w:val="3"/>
              <w:numPr>
                <w:ilvl w:val="2"/>
                <w:numId w:val="96"/>
              </w:numPr>
              <w:rPr>
                <w:del w:id="11963" w:author="阿毛" w:date="2021-05-21T17:54:00Z"/>
                <w:rFonts w:ascii="標楷體" w:hAnsi="標楷體"/>
              </w:rPr>
              <w:pPrChange w:id="11964" w:author="阿毛" w:date="2021-05-21T17:54:00Z">
                <w:pPr>
                  <w:pStyle w:val="af9"/>
                  <w:numPr>
                    <w:numId w:val="39"/>
                  </w:numPr>
                  <w:ind w:leftChars="0" w:hanging="480"/>
                </w:pPr>
              </w:pPrChange>
            </w:pPr>
          </w:p>
        </w:tc>
        <w:tc>
          <w:tcPr>
            <w:tcW w:w="756" w:type="pct"/>
          </w:tcPr>
          <w:p w14:paraId="12ACBE63" w14:textId="78E01A3C" w:rsidR="00E24265" w:rsidRPr="00615D4B" w:rsidDel="00CB3FDD" w:rsidRDefault="00E24265">
            <w:pPr>
              <w:pStyle w:val="3"/>
              <w:numPr>
                <w:ilvl w:val="2"/>
                <w:numId w:val="96"/>
              </w:numPr>
              <w:rPr>
                <w:del w:id="11965" w:author="阿毛" w:date="2021-05-21T17:54:00Z"/>
                <w:rFonts w:ascii="標楷體" w:hAnsi="標楷體"/>
              </w:rPr>
              <w:pPrChange w:id="11966" w:author="阿毛" w:date="2021-05-21T17:54:00Z">
                <w:pPr/>
              </w:pPrChange>
            </w:pPr>
            <w:del w:id="11967" w:author="阿毛" w:date="2021-05-21T17:54:00Z">
              <w:r w:rsidRPr="006350AF" w:rsidDel="00CB3FDD">
                <w:rPr>
                  <w:rFonts w:ascii="標楷體" w:hAnsi="標楷體" w:hint="eastAsia"/>
                </w:rPr>
                <w:delText>法院認可與否</w:delText>
              </w:r>
            </w:del>
          </w:p>
        </w:tc>
        <w:tc>
          <w:tcPr>
            <w:tcW w:w="624" w:type="pct"/>
          </w:tcPr>
          <w:p w14:paraId="0810A70C" w14:textId="485B60DD" w:rsidR="00E24265" w:rsidRPr="00615D4B" w:rsidDel="00CB3FDD" w:rsidRDefault="00E24265">
            <w:pPr>
              <w:pStyle w:val="3"/>
              <w:numPr>
                <w:ilvl w:val="2"/>
                <w:numId w:val="96"/>
              </w:numPr>
              <w:rPr>
                <w:del w:id="11968" w:author="阿毛" w:date="2021-05-21T17:54:00Z"/>
                <w:rFonts w:ascii="標楷體" w:hAnsi="標楷體"/>
              </w:rPr>
              <w:pPrChange w:id="11969" w:author="阿毛" w:date="2021-05-21T17:54:00Z">
                <w:pPr/>
              </w:pPrChange>
            </w:pPr>
          </w:p>
        </w:tc>
        <w:tc>
          <w:tcPr>
            <w:tcW w:w="624" w:type="pct"/>
          </w:tcPr>
          <w:p w14:paraId="01E52AFD" w14:textId="749FDBDE" w:rsidR="00E24265" w:rsidRPr="00615D4B" w:rsidDel="00CB3FDD" w:rsidRDefault="00E24265">
            <w:pPr>
              <w:pStyle w:val="3"/>
              <w:numPr>
                <w:ilvl w:val="2"/>
                <w:numId w:val="96"/>
              </w:numPr>
              <w:rPr>
                <w:del w:id="11970" w:author="阿毛" w:date="2021-05-21T17:54:00Z"/>
                <w:rFonts w:ascii="標楷體" w:hAnsi="標楷體"/>
              </w:rPr>
              <w:pPrChange w:id="11971" w:author="阿毛" w:date="2021-05-21T17:54:00Z">
                <w:pPr/>
              </w:pPrChange>
            </w:pPr>
          </w:p>
        </w:tc>
        <w:tc>
          <w:tcPr>
            <w:tcW w:w="537" w:type="pct"/>
          </w:tcPr>
          <w:p w14:paraId="4FAEE528" w14:textId="33C2CED5" w:rsidR="00E24265" w:rsidRPr="00615D4B" w:rsidDel="00CB3FDD" w:rsidRDefault="00E24265">
            <w:pPr>
              <w:pStyle w:val="3"/>
              <w:numPr>
                <w:ilvl w:val="2"/>
                <w:numId w:val="96"/>
              </w:numPr>
              <w:rPr>
                <w:del w:id="11972" w:author="阿毛" w:date="2021-05-21T17:54:00Z"/>
                <w:rFonts w:ascii="標楷體" w:hAnsi="標楷體"/>
              </w:rPr>
              <w:pPrChange w:id="11973" w:author="阿毛" w:date="2021-05-21T17:54:00Z">
                <w:pPr/>
              </w:pPrChange>
            </w:pPr>
          </w:p>
        </w:tc>
        <w:tc>
          <w:tcPr>
            <w:tcW w:w="299" w:type="pct"/>
          </w:tcPr>
          <w:p w14:paraId="039A00AF" w14:textId="53858C88" w:rsidR="00E24265" w:rsidRPr="00615D4B" w:rsidDel="00CB3FDD" w:rsidRDefault="00E24265">
            <w:pPr>
              <w:pStyle w:val="3"/>
              <w:numPr>
                <w:ilvl w:val="2"/>
                <w:numId w:val="96"/>
              </w:numPr>
              <w:rPr>
                <w:del w:id="11974" w:author="阿毛" w:date="2021-05-21T17:54:00Z"/>
                <w:rFonts w:ascii="標楷體" w:hAnsi="標楷體"/>
              </w:rPr>
              <w:pPrChange w:id="11975" w:author="阿毛" w:date="2021-05-21T17:54:00Z">
                <w:pPr/>
              </w:pPrChange>
            </w:pPr>
          </w:p>
        </w:tc>
        <w:tc>
          <w:tcPr>
            <w:tcW w:w="299" w:type="pct"/>
          </w:tcPr>
          <w:p w14:paraId="4618F930" w14:textId="456D1E5D" w:rsidR="00E24265" w:rsidRPr="00615D4B" w:rsidDel="00CB3FDD" w:rsidRDefault="00E24265">
            <w:pPr>
              <w:pStyle w:val="3"/>
              <w:numPr>
                <w:ilvl w:val="2"/>
                <w:numId w:val="96"/>
              </w:numPr>
              <w:rPr>
                <w:del w:id="11976" w:author="阿毛" w:date="2021-05-21T17:54:00Z"/>
                <w:rFonts w:ascii="標楷體" w:hAnsi="標楷體"/>
              </w:rPr>
              <w:pPrChange w:id="11977" w:author="阿毛" w:date="2021-05-21T17:54:00Z">
                <w:pPr/>
              </w:pPrChange>
            </w:pPr>
          </w:p>
        </w:tc>
        <w:tc>
          <w:tcPr>
            <w:tcW w:w="1643" w:type="pct"/>
          </w:tcPr>
          <w:p w14:paraId="471C8872" w14:textId="6A319270" w:rsidR="00E24265" w:rsidRPr="00615D4B" w:rsidDel="00CB3FDD" w:rsidRDefault="00E24265">
            <w:pPr>
              <w:pStyle w:val="3"/>
              <w:numPr>
                <w:ilvl w:val="2"/>
                <w:numId w:val="96"/>
              </w:numPr>
              <w:rPr>
                <w:del w:id="11978" w:author="阿毛" w:date="2021-05-21T17:54:00Z"/>
                <w:rFonts w:ascii="標楷體" w:hAnsi="標楷體"/>
              </w:rPr>
              <w:pPrChange w:id="11979" w:author="阿毛" w:date="2021-05-21T17:54:00Z">
                <w:pPr/>
              </w:pPrChange>
            </w:pPr>
            <w:del w:id="11980" w:author="阿毛" w:date="2021-05-21T17:54:00Z">
              <w:r w:rsidRPr="00676AFE" w:rsidDel="00CB3FDD">
                <w:rPr>
                  <w:rFonts w:ascii="標楷體" w:hAnsi="標楷體" w:hint="eastAsia"/>
                </w:rPr>
                <w:delText>輸入Y或N</w:delText>
              </w:r>
            </w:del>
          </w:p>
        </w:tc>
      </w:tr>
      <w:tr w:rsidR="00E24265" w:rsidRPr="00615D4B" w:rsidDel="00CB3FDD" w14:paraId="311C32A1" w14:textId="078A92DF" w:rsidTr="005F76AD">
        <w:trPr>
          <w:trHeight w:val="291"/>
          <w:jc w:val="center"/>
          <w:del w:id="11981" w:author="阿毛" w:date="2021-05-21T17:54:00Z"/>
        </w:trPr>
        <w:tc>
          <w:tcPr>
            <w:tcW w:w="219" w:type="pct"/>
          </w:tcPr>
          <w:p w14:paraId="41DDC5B4" w14:textId="4760B245" w:rsidR="00E24265" w:rsidRPr="00D6003A" w:rsidDel="00CB3FDD" w:rsidRDefault="00E24265">
            <w:pPr>
              <w:pStyle w:val="3"/>
              <w:numPr>
                <w:ilvl w:val="2"/>
                <w:numId w:val="96"/>
              </w:numPr>
              <w:rPr>
                <w:del w:id="11982" w:author="阿毛" w:date="2021-05-21T17:54:00Z"/>
                <w:rFonts w:ascii="標楷體" w:hAnsi="標楷體"/>
              </w:rPr>
              <w:pPrChange w:id="11983" w:author="阿毛" w:date="2021-05-21T17:54:00Z">
                <w:pPr>
                  <w:pStyle w:val="af9"/>
                  <w:numPr>
                    <w:numId w:val="39"/>
                  </w:numPr>
                  <w:ind w:leftChars="0" w:hanging="480"/>
                </w:pPr>
              </w:pPrChange>
            </w:pPr>
          </w:p>
        </w:tc>
        <w:tc>
          <w:tcPr>
            <w:tcW w:w="756" w:type="pct"/>
          </w:tcPr>
          <w:p w14:paraId="73F65B16" w14:textId="1EB5F79B" w:rsidR="00E24265" w:rsidRPr="00615D4B" w:rsidDel="00CB3FDD" w:rsidRDefault="00E24265">
            <w:pPr>
              <w:pStyle w:val="3"/>
              <w:numPr>
                <w:ilvl w:val="2"/>
                <w:numId w:val="96"/>
              </w:numPr>
              <w:rPr>
                <w:del w:id="11984" w:author="阿毛" w:date="2021-05-21T17:54:00Z"/>
                <w:rFonts w:ascii="標楷體" w:hAnsi="標楷體"/>
              </w:rPr>
              <w:pPrChange w:id="11985" w:author="阿毛" w:date="2021-05-21T17:54:00Z">
                <w:pPr/>
              </w:pPrChange>
            </w:pPr>
            <w:del w:id="11986" w:author="阿毛" w:date="2021-05-21T17:54:00Z">
              <w:r w:rsidRPr="006350AF" w:rsidDel="00CB3FDD">
                <w:rPr>
                  <w:rFonts w:ascii="標楷體" w:hAnsi="標楷體" w:hint="eastAsia"/>
                </w:rPr>
                <w:delText>法院裁定日期</w:delText>
              </w:r>
            </w:del>
          </w:p>
        </w:tc>
        <w:tc>
          <w:tcPr>
            <w:tcW w:w="624" w:type="pct"/>
          </w:tcPr>
          <w:p w14:paraId="4D114CE2" w14:textId="45E8A843" w:rsidR="00E24265" w:rsidRPr="00615D4B" w:rsidDel="00CB3FDD" w:rsidRDefault="00E24265">
            <w:pPr>
              <w:pStyle w:val="3"/>
              <w:numPr>
                <w:ilvl w:val="2"/>
                <w:numId w:val="96"/>
              </w:numPr>
              <w:rPr>
                <w:del w:id="11987" w:author="阿毛" w:date="2021-05-21T17:54:00Z"/>
                <w:rFonts w:ascii="標楷體" w:hAnsi="標楷體"/>
              </w:rPr>
              <w:pPrChange w:id="11988" w:author="阿毛" w:date="2021-05-21T17:54:00Z">
                <w:pPr/>
              </w:pPrChange>
            </w:pPr>
          </w:p>
        </w:tc>
        <w:tc>
          <w:tcPr>
            <w:tcW w:w="624" w:type="pct"/>
          </w:tcPr>
          <w:p w14:paraId="2BBF578A" w14:textId="098BD99A" w:rsidR="00E24265" w:rsidRPr="00615D4B" w:rsidDel="00CB3FDD" w:rsidRDefault="00E24265">
            <w:pPr>
              <w:pStyle w:val="3"/>
              <w:numPr>
                <w:ilvl w:val="2"/>
                <w:numId w:val="96"/>
              </w:numPr>
              <w:rPr>
                <w:del w:id="11989" w:author="阿毛" w:date="2021-05-21T17:54:00Z"/>
                <w:rFonts w:ascii="標楷體" w:hAnsi="標楷體"/>
              </w:rPr>
              <w:pPrChange w:id="11990" w:author="阿毛" w:date="2021-05-21T17:54:00Z">
                <w:pPr/>
              </w:pPrChange>
            </w:pPr>
          </w:p>
        </w:tc>
        <w:tc>
          <w:tcPr>
            <w:tcW w:w="537" w:type="pct"/>
          </w:tcPr>
          <w:p w14:paraId="668E1003" w14:textId="55279274" w:rsidR="00E24265" w:rsidRPr="00615D4B" w:rsidDel="00CB3FDD" w:rsidRDefault="00E24265">
            <w:pPr>
              <w:pStyle w:val="3"/>
              <w:numPr>
                <w:ilvl w:val="2"/>
                <w:numId w:val="96"/>
              </w:numPr>
              <w:rPr>
                <w:del w:id="11991" w:author="阿毛" w:date="2021-05-21T17:54:00Z"/>
                <w:rFonts w:ascii="標楷體" w:hAnsi="標楷體"/>
              </w:rPr>
              <w:pPrChange w:id="11992" w:author="阿毛" w:date="2021-05-21T17:54:00Z">
                <w:pPr/>
              </w:pPrChange>
            </w:pPr>
          </w:p>
        </w:tc>
        <w:tc>
          <w:tcPr>
            <w:tcW w:w="299" w:type="pct"/>
          </w:tcPr>
          <w:p w14:paraId="73093CD8" w14:textId="6A2A5E1B" w:rsidR="00E24265" w:rsidRPr="00615D4B" w:rsidDel="00CB3FDD" w:rsidRDefault="00E24265">
            <w:pPr>
              <w:pStyle w:val="3"/>
              <w:numPr>
                <w:ilvl w:val="2"/>
                <w:numId w:val="96"/>
              </w:numPr>
              <w:rPr>
                <w:del w:id="11993" w:author="阿毛" w:date="2021-05-21T17:54:00Z"/>
                <w:rFonts w:ascii="標楷體" w:hAnsi="標楷體"/>
              </w:rPr>
              <w:pPrChange w:id="11994" w:author="阿毛" w:date="2021-05-21T17:54:00Z">
                <w:pPr/>
              </w:pPrChange>
            </w:pPr>
          </w:p>
        </w:tc>
        <w:tc>
          <w:tcPr>
            <w:tcW w:w="299" w:type="pct"/>
          </w:tcPr>
          <w:p w14:paraId="4470310A" w14:textId="76691636" w:rsidR="00E24265" w:rsidRPr="00615D4B" w:rsidDel="00CB3FDD" w:rsidRDefault="00E24265">
            <w:pPr>
              <w:pStyle w:val="3"/>
              <w:numPr>
                <w:ilvl w:val="2"/>
                <w:numId w:val="96"/>
              </w:numPr>
              <w:rPr>
                <w:del w:id="11995" w:author="阿毛" w:date="2021-05-21T17:54:00Z"/>
                <w:rFonts w:ascii="標楷體" w:hAnsi="標楷體"/>
              </w:rPr>
              <w:pPrChange w:id="11996" w:author="阿毛" w:date="2021-05-21T17:54:00Z">
                <w:pPr/>
              </w:pPrChange>
            </w:pPr>
          </w:p>
        </w:tc>
        <w:tc>
          <w:tcPr>
            <w:tcW w:w="1643" w:type="pct"/>
          </w:tcPr>
          <w:p w14:paraId="1F162F2A" w14:textId="3885FEBE" w:rsidR="00E24265" w:rsidRPr="00615D4B" w:rsidDel="00CB3FDD" w:rsidRDefault="00E24265">
            <w:pPr>
              <w:pStyle w:val="3"/>
              <w:numPr>
                <w:ilvl w:val="2"/>
                <w:numId w:val="96"/>
              </w:numPr>
              <w:rPr>
                <w:del w:id="11997" w:author="阿毛" w:date="2021-05-21T17:54:00Z"/>
                <w:rFonts w:ascii="標楷體" w:hAnsi="標楷體"/>
              </w:rPr>
              <w:pPrChange w:id="11998" w:author="阿毛" w:date="2021-05-21T17:54:00Z">
                <w:pPr/>
              </w:pPrChange>
            </w:pPr>
          </w:p>
        </w:tc>
      </w:tr>
      <w:tr w:rsidR="00E24265" w:rsidRPr="00615D4B" w:rsidDel="00CB3FDD" w14:paraId="3D5A422E" w14:textId="665A80FB" w:rsidTr="005F76AD">
        <w:trPr>
          <w:trHeight w:val="291"/>
          <w:jc w:val="center"/>
          <w:del w:id="11999" w:author="阿毛" w:date="2021-05-21T17:54:00Z"/>
        </w:trPr>
        <w:tc>
          <w:tcPr>
            <w:tcW w:w="219" w:type="pct"/>
          </w:tcPr>
          <w:p w14:paraId="21CF1232" w14:textId="6A31324D" w:rsidR="00E24265" w:rsidRPr="00D6003A" w:rsidDel="00CB3FDD" w:rsidRDefault="00E24265">
            <w:pPr>
              <w:pStyle w:val="3"/>
              <w:numPr>
                <w:ilvl w:val="2"/>
                <w:numId w:val="96"/>
              </w:numPr>
              <w:rPr>
                <w:del w:id="12000" w:author="阿毛" w:date="2021-05-21T17:54:00Z"/>
                <w:rFonts w:ascii="標楷體" w:hAnsi="標楷體"/>
              </w:rPr>
              <w:pPrChange w:id="12001" w:author="阿毛" w:date="2021-05-21T17:54:00Z">
                <w:pPr>
                  <w:pStyle w:val="af9"/>
                  <w:numPr>
                    <w:numId w:val="39"/>
                  </w:numPr>
                  <w:ind w:leftChars="0" w:hanging="480"/>
                </w:pPr>
              </w:pPrChange>
            </w:pPr>
          </w:p>
        </w:tc>
        <w:tc>
          <w:tcPr>
            <w:tcW w:w="756" w:type="pct"/>
          </w:tcPr>
          <w:p w14:paraId="1FF9DB7D" w14:textId="042EDD17" w:rsidR="00E24265" w:rsidRPr="00615D4B" w:rsidDel="00CB3FDD" w:rsidRDefault="00E24265">
            <w:pPr>
              <w:pStyle w:val="3"/>
              <w:numPr>
                <w:ilvl w:val="2"/>
                <w:numId w:val="96"/>
              </w:numPr>
              <w:rPr>
                <w:del w:id="12002" w:author="阿毛" w:date="2021-05-21T17:54:00Z"/>
                <w:rFonts w:ascii="標楷體" w:hAnsi="標楷體"/>
              </w:rPr>
              <w:pPrChange w:id="12003" w:author="阿毛" w:date="2021-05-21T17:54:00Z">
                <w:pPr/>
              </w:pPrChange>
            </w:pPr>
            <w:del w:id="12004" w:author="阿毛" w:date="2021-05-21T17:54:00Z">
              <w:r w:rsidRPr="006350AF" w:rsidDel="00CB3FDD">
                <w:rPr>
                  <w:rFonts w:ascii="標楷體" w:hAnsi="標楷體" w:hint="eastAsia"/>
                </w:rPr>
                <w:delText>轉JCIC文字檔日期</w:delText>
              </w:r>
            </w:del>
          </w:p>
        </w:tc>
        <w:tc>
          <w:tcPr>
            <w:tcW w:w="624" w:type="pct"/>
          </w:tcPr>
          <w:p w14:paraId="4F65FD49" w14:textId="14E47979" w:rsidR="00E24265" w:rsidRPr="00615D4B" w:rsidDel="00CB3FDD" w:rsidRDefault="00E24265">
            <w:pPr>
              <w:pStyle w:val="3"/>
              <w:numPr>
                <w:ilvl w:val="2"/>
                <w:numId w:val="96"/>
              </w:numPr>
              <w:rPr>
                <w:del w:id="12005" w:author="阿毛" w:date="2021-05-21T17:54:00Z"/>
                <w:rFonts w:ascii="標楷體" w:hAnsi="標楷體"/>
              </w:rPr>
              <w:pPrChange w:id="12006" w:author="阿毛" w:date="2021-05-21T17:54:00Z">
                <w:pPr/>
              </w:pPrChange>
            </w:pPr>
          </w:p>
        </w:tc>
        <w:tc>
          <w:tcPr>
            <w:tcW w:w="624" w:type="pct"/>
          </w:tcPr>
          <w:p w14:paraId="16B2C02D" w14:textId="1C14E0B0" w:rsidR="00E24265" w:rsidRPr="00615D4B" w:rsidDel="00CB3FDD" w:rsidRDefault="00E24265">
            <w:pPr>
              <w:pStyle w:val="3"/>
              <w:numPr>
                <w:ilvl w:val="2"/>
                <w:numId w:val="96"/>
              </w:numPr>
              <w:rPr>
                <w:del w:id="12007" w:author="阿毛" w:date="2021-05-21T17:54:00Z"/>
                <w:rFonts w:ascii="標楷體" w:hAnsi="標楷體"/>
              </w:rPr>
              <w:pPrChange w:id="12008" w:author="阿毛" w:date="2021-05-21T17:54:00Z">
                <w:pPr/>
              </w:pPrChange>
            </w:pPr>
          </w:p>
        </w:tc>
        <w:tc>
          <w:tcPr>
            <w:tcW w:w="537" w:type="pct"/>
          </w:tcPr>
          <w:p w14:paraId="62832BFA" w14:textId="67FC8F96" w:rsidR="00E24265" w:rsidRPr="00615D4B" w:rsidDel="00CB3FDD" w:rsidRDefault="00E24265">
            <w:pPr>
              <w:pStyle w:val="3"/>
              <w:numPr>
                <w:ilvl w:val="2"/>
                <w:numId w:val="96"/>
              </w:numPr>
              <w:rPr>
                <w:del w:id="12009" w:author="阿毛" w:date="2021-05-21T17:54:00Z"/>
                <w:rFonts w:ascii="標楷體" w:hAnsi="標楷體"/>
              </w:rPr>
              <w:pPrChange w:id="12010" w:author="阿毛" w:date="2021-05-21T17:54:00Z">
                <w:pPr/>
              </w:pPrChange>
            </w:pPr>
          </w:p>
        </w:tc>
        <w:tc>
          <w:tcPr>
            <w:tcW w:w="299" w:type="pct"/>
          </w:tcPr>
          <w:p w14:paraId="5D3B0769" w14:textId="5F1D4A8D" w:rsidR="00E24265" w:rsidRPr="00615D4B" w:rsidDel="00CB3FDD" w:rsidRDefault="00E24265">
            <w:pPr>
              <w:pStyle w:val="3"/>
              <w:numPr>
                <w:ilvl w:val="2"/>
                <w:numId w:val="96"/>
              </w:numPr>
              <w:rPr>
                <w:del w:id="12011" w:author="阿毛" w:date="2021-05-21T17:54:00Z"/>
                <w:rFonts w:ascii="標楷體" w:hAnsi="標楷體"/>
              </w:rPr>
              <w:pPrChange w:id="12012" w:author="阿毛" w:date="2021-05-21T17:54:00Z">
                <w:pPr/>
              </w:pPrChange>
            </w:pPr>
          </w:p>
        </w:tc>
        <w:tc>
          <w:tcPr>
            <w:tcW w:w="299" w:type="pct"/>
          </w:tcPr>
          <w:p w14:paraId="3C982F12" w14:textId="01C1F3FE" w:rsidR="00E24265" w:rsidRPr="00615D4B" w:rsidDel="00CB3FDD" w:rsidRDefault="00E24265">
            <w:pPr>
              <w:pStyle w:val="3"/>
              <w:numPr>
                <w:ilvl w:val="2"/>
                <w:numId w:val="96"/>
              </w:numPr>
              <w:rPr>
                <w:del w:id="12013" w:author="阿毛" w:date="2021-05-21T17:54:00Z"/>
                <w:rFonts w:ascii="標楷體" w:hAnsi="標楷體"/>
              </w:rPr>
              <w:pPrChange w:id="12014" w:author="阿毛" w:date="2021-05-21T17:54:00Z">
                <w:pPr/>
              </w:pPrChange>
            </w:pPr>
          </w:p>
        </w:tc>
        <w:tc>
          <w:tcPr>
            <w:tcW w:w="1643" w:type="pct"/>
          </w:tcPr>
          <w:p w14:paraId="35529CE8" w14:textId="08BA18EA" w:rsidR="00E24265" w:rsidRPr="00615D4B" w:rsidDel="00CB3FDD" w:rsidRDefault="00E24265">
            <w:pPr>
              <w:pStyle w:val="3"/>
              <w:numPr>
                <w:ilvl w:val="2"/>
                <w:numId w:val="96"/>
              </w:numPr>
              <w:rPr>
                <w:del w:id="12015" w:author="阿毛" w:date="2021-05-21T17:54:00Z"/>
                <w:rFonts w:ascii="標楷體" w:hAnsi="標楷體"/>
              </w:rPr>
              <w:pPrChange w:id="12016" w:author="阿毛" w:date="2021-05-21T17:54:00Z">
                <w:pPr/>
              </w:pPrChange>
            </w:pPr>
          </w:p>
        </w:tc>
      </w:tr>
    </w:tbl>
    <w:p w14:paraId="4AA9A6A4" w14:textId="391301F4" w:rsidR="00E24265" w:rsidDel="00CB3FDD" w:rsidRDefault="00E24265">
      <w:pPr>
        <w:pStyle w:val="3"/>
        <w:numPr>
          <w:ilvl w:val="2"/>
          <w:numId w:val="96"/>
        </w:numPr>
        <w:rPr>
          <w:del w:id="12017" w:author="阿毛" w:date="2021-05-21T17:54:00Z"/>
          <w:rFonts w:hAnsi="標楷體"/>
        </w:rPr>
        <w:pPrChange w:id="12018" w:author="阿毛" w:date="2021-05-21T17:54:00Z">
          <w:pPr>
            <w:pStyle w:val="42"/>
            <w:spacing w:after="72"/>
            <w:ind w:leftChars="0" w:left="0"/>
          </w:pPr>
        </w:pPrChange>
      </w:pPr>
    </w:p>
    <w:p w14:paraId="696AC9CD" w14:textId="67F0716E" w:rsidR="00E24265" w:rsidDel="00CB3FDD" w:rsidRDefault="00E24265">
      <w:pPr>
        <w:pStyle w:val="3"/>
        <w:numPr>
          <w:ilvl w:val="2"/>
          <w:numId w:val="96"/>
        </w:numPr>
        <w:rPr>
          <w:del w:id="12019" w:author="阿毛" w:date="2021-05-21T17:54:00Z"/>
          <w:rFonts w:ascii="Arial" w:hAnsi="標楷體" w:cs="標楷體"/>
          <w:kern w:val="0"/>
          <w:szCs w:val="28"/>
        </w:rPr>
        <w:pPrChange w:id="12020" w:author="阿毛" w:date="2021-05-21T17:54:00Z">
          <w:pPr>
            <w:widowControl/>
          </w:pPr>
        </w:pPrChange>
      </w:pPr>
      <w:del w:id="12021" w:author="阿毛" w:date="2021-05-21T17:54:00Z">
        <w:r w:rsidDel="00CB3FDD">
          <w:rPr>
            <w:rFonts w:hAnsi="標楷體"/>
          </w:rPr>
          <w:br w:type="page"/>
        </w:r>
      </w:del>
    </w:p>
    <w:p w14:paraId="40CCB0B6" w14:textId="1CD5B2FC" w:rsidR="00E24265" w:rsidRPr="00A03472" w:rsidDel="00CB3FDD" w:rsidRDefault="00E24265">
      <w:pPr>
        <w:pStyle w:val="3"/>
        <w:numPr>
          <w:ilvl w:val="2"/>
          <w:numId w:val="96"/>
        </w:numPr>
        <w:rPr>
          <w:del w:id="12022" w:author="阿毛" w:date="2021-05-21T17:54:00Z"/>
          <w:rFonts w:ascii="標楷體" w:hAnsi="標楷體"/>
        </w:rPr>
        <w:pPrChange w:id="12023" w:author="阿毛" w:date="2021-05-21T17:54:00Z">
          <w:pPr>
            <w:pStyle w:val="3"/>
            <w:numPr>
              <w:ilvl w:val="2"/>
              <w:numId w:val="1"/>
            </w:numPr>
            <w:ind w:left="1247" w:hanging="680"/>
          </w:pPr>
        </w:pPrChange>
      </w:pPr>
      <w:del w:id="12024" w:author="阿毛" w:date="2021-05-21T17:54:00Z">
        <w:r w:rsidDel="00CB3FDD">
          <w:rPr>
            <w:rFonts w:ascii="標楷體" w:hAnsi="標楷體"/>
          </w:rPr>
          <w:delText>L</w:delText>
        </w:r>
        <w:r w:rsidDel="00CB3FDD">
          <w:rPr>
            <w:rFonts w:ascii="標楷體" w:hAnsi="標楷體" w:hint="eastAsia"/>
          </w:rPr>
          <w:delText>8311</w:delText>
        </w:r>
        <w:r w:rsidRPr="00892921" w:rsidDel="00CB3FDD">
          <w:rPr>
            <w:rFonts w:ascii="標楷體" w:hAnsi="標楷體" w:hint="eastAsia"/>
          </w:rPr>
          <w:delText>債務人繳款資料檔案</w:delText>
        </w:r>
      </w:del>
    </w:p>
    <w:p w14:paraId="07A41DE6" w14:textId="4218A50F" w:rsidR="00E24265" w:rsidRPr="003972CE" w:rsidDel="00CB3FDD" w:rsidRDefault="00E24265">
      <w:pPr>
        <w:pStyle w:val="a"/>
        <w:rPr>
          <w:del w:id="12025" w:author="阿毛" w:date="2021-05-21T17:54:00Z"/>
        </w:rPr>
      </w:pPr>
      <w:del w:id="12026" w:author="阿毛" w:date="2021-05-21T17:54:00Z">
        <w:r w:rsidRPr="00615D4B" w:rsidDel="00CB3FDD">
          <w:delText>功能說明</w:delText>
        </w:r>
      </w:del>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E24265" w:rsidRPr="00615D4B" w:rsidDel="00CB3FDD" w14:paraId="313A391A" w14:textId="57DA107D" w:rsidTr="005F76AD">
        <w:trPr>
          <w:trHeight w:val="277"/>
          <w:del w:id="12027" w:author="阿毛" w:date="2021-05-21T17:54:00Z"/>
        </w:trPr>
        <w:tc>
          <w:tcPr>
            <w:tcW w:w="1548" w:type="dxa"/>
            <w:tcBorders>
              <w:top w:val="single" w:sz="8" w:space="0" w:color="000000"/>
              <w:bottom w:val="single" w:sz="8" w:space="0" w:color="000000"/>
              <w:right w:val="single" w:sz="8" w:space="0" w:color="000000"/>
            </w:tcBorders>
            <w:shd w:val="clear" w:color="auto" w:fill="F3F3F3"/>
          </w:tcPr>
          <w:p w14:paraId="3E1BA39F" w14:textId="1AC80C47" w:rsidR="00E24265" w:rsidRPr="00615D4B" w:rsidDel="00CB3FDD" w:rsidRDefault="00E24265" w:rsidP="005F76AD">
            <w:pPr>
              <w:rPr>
                <w:del w:id="12028" w:author="阿毛" w:date="2021-05-21T17:54:00Z"/>
                <w:rFonts w:ascii="標楷體" w:eastAsia="標楷體" w:hAnsi="標楷體"/>
              </w:rPr>
            </w:pPr>
            <w:del w:id="12029" w:author="阿毛" w:date="2021-05-21T17:54:00Z">
              <w:r w:rsidRPr="00615D4B" w:rsidDel="00CB3FDD">
                <w:rPr>
                  <w:rFonts w:ascii="標楷體" w:eastAsia="標楷體" w:hAnsi="標楷體"/>
                </w:rPr>
                <w:delText xml:space="preserve">功能名稱 </w:delText>
              </w:r>
            </w:del>
          </w:p>
        </w:tc>
        <w:tc>
          <w:tcPr>
            <w:tcW w:w="6318" w:type="dxa"/>
            <w:tcBorders>
              <w:top w:val="single" w:sz="8" w:space="0" w:color="000000"/>
              <w:left w:val="single" w:sz="8" w:space="0" w:color="000000"/>
              <w:bottom w:val="single" w:sz="8" w:space="0" w:color="000000"/>
            </w:tcBorders>
          </w:tcPr>
          <w:p w14:paraId="4560E4E7" w14:textId="1615A7FB" w:rsidR="00E24265" w:rsidRPr="00615D4B" w:rsidDel="00CB3FDD" w:rsidRDefault="00E24265" w:rsidP="005F76AD">
            <w:pPr>
              <w:rPr>
                <w:del w:id="12030" w:author="阿毛" w:date="2021-05-21T17:54:00Z"/>
                <w:rFonts w:ascii="標楷體" w:eastAsia="標楷體" w:hAnsi="標楷體"/>
              </w:rPr>
            </w:pPr>
            <w:del w:id="12031" w:author="阿毛" w:date="2021-05-21T17:54:00Z">
              <w:r w:rsidRPr="00892921" w:rsidDel="00CB3FDD">
                <w:rPr>
                  <w:rFonts w:ascii="標楷體" w:eastAsia="標楷體" w:hAnsi="標楷體" w:hint="eastAsia"/>
                </w:rPr>
                <w:delText>債務人繳款資料檔案</w:delText>
              </w:r>
            </w:del>
          </w:p>
        </w:tc>
      </w:tr>
      <w:tr w:rsidR="00E24265" w:rsidRPr="00615D4B" w:rsidDel="00CB3FDD" w14:paraId="2B2C43E7" w14:textId="61D5A340" w:rsidTr="005F76AD">
        <w:trPr>
          <w:trHeight w:val="277"/>
          <w:del w:id="12032" w:author="阿毛" w:date="2021-05-21T17:54:00Z"/>
        </w:trPr>
        <w:tc>
          <w:tcPr>
            <w:tcW w:w="1548" w:type="dxa"/>
            <w:tcBorders>
              <w:top w:val="single" w:sz="8" w:space="0" w:color="000000"/>
              <w:bottom w:val="single" w:sz="8" w:space="0" w:color="000000"/>
              <w:right w:val="single" w:sz="8" w:space="0" w:color="000000"/>
            </w:tcBorders>
            <w:shd w:val="clear" w:color="auto" w:fill="F3F3F3"/>
          </w:tcPr>
          <w:p w14:paraId="21AD635A" w14:textId="0F54E72C" w:rsidR="00E24265" w:rsidRPr="00615D4B" w:rsidDel="00CB3FDD" w:rsidRDefault="00E24265" w:rsidP="005F76AD">
            <w:pPr>
              <w:rPr>
                <w:del w:id="12033" w:author="阿毛" w:date="2021-05-21T17:54:00Z"/>
                <w:rFonts w:ascii="標楷體" w:eastAsia="標楷體" w:hAnsi="標楷體"/>
              </w:rPr>
            </w:pPr>
            <w:del w:id="12034" w:author="阿毛" w:date="2021-05-21T17:54:00Z">
              <w:r w:rsidRPr="00615D4B" w:rsidDel="00CB3FDD">
                <w:rPr>
                  <w:rFonts w:ascii="標楷體" w:eastAsia="標楷體" w:hAnsi="標楷體"/>
                </w:rPr>
                <w:delText>進入條件</w:delText>
              </w:r>
            </w:del>
          </w:p>
        </w:tc>
        <w:tc>
          <w:tcPr>
            <w:tcW w:w="6318" w:type="dxa"/>
            <w:tcBorders>
              <w:top w:val="single" w:sz="8" w:space="0" w:color="000000"/>
              <w:left w:val="single" w:sz="8" w:space="0" w:color="000000"/>
              <w:bottom w:val="single" w:sz="8" w:space="0" w:color="000000"/>
            </w:tcBorders>
          </w:tcPr>
          <w:p w14:paraId="13C9436C" w14:textId="47354645" w:rsidR="00E24265" w:rsidRPr="00615D4B" w:rsidDel="00CB3FDD" w:rsidRDefault="00E24265" w:rsidP="005F76AD">
            <w:pPr>
              <w:rPr>
                <w:del w:id="12035" w:author="阿毛" w:date="2021-05-21T17:54:00Z"/>
                <w:rFonts w:ascii="標楷體" w:eastAsia="標楷體" w:hAnsi="標楷體"/>
              </w:rPr>
            </w:pPr>
          </w:p>
        </w:tc>
      </w:tr>
      <w:tr w:rsidR="00E24265" w:rsidRPr="00615D4B" w:rsidDel="00CB3FDD" w14:paraId="14AD27BC" w14:textId="21B35A1A" w:rsidTr="005F76AD">
        <w:trPr>
          <w:trHeight w:val="773"/>
          <w:del w:id="12036" w:author="阿毛" w:date="2021-05-21T17:54:00Z"/>
        </w:trPr>
        <w:tc>
          <w:tcPr>
            <w:tcW w:w="1548" w:type="dxa"/>
            <w:tcBorders>
              <w:top w:val="single" w:sz="8" w:space="0" w:color="000000"/>
              <w:bottom w:val="single" w:sz="8" w:space="0" w:color="000000"/>
              <w:right w:val="single" w:sz="8" w:space="0" w:color="000000"/>
            </w:tcBorders>
            <w:shd w:val="clear" w:color="auto" w:fill="F3F3F3"/>
          </w:tcPr>
          <w:p w14:paraId="5C35BB33" w14:textId="3C00C1E4" w:rsidR="00E24265" w:rsidRPr="00615D4B" w:rsidDel="00CB3FDD" w:rsidRDefault="00E24265" w:rsidP="005F76AD">
            <w:pPr>
              <w:rPr>
                <w:del w:id="12037" w:author="阿毛" w:date="2021-05-21T17:54:00Z"/>
                <w:rFonts w:ascii="標楷體" w:eastAsia="標楷體" w:hAnsi="標楷體"/>
              </w:rPr>
            </w:pPr>
            <w:del w:id="12038" w:author="阿毛" w:date="2021-05-21T17:54:00Z">
              <w:r w:rsidRPr="00615D4B" w:rsidDel="00CB3FDD">
                <w:rPr>
                  <w:rFonts w:ascii="標楷體" w:eastAsia="標楷體" w:hAnsi="標楷體"/>
                </w:rPr>
                <w:delText xml:space="preserve">基本流程 </w:delText>
              </w:r>
            </w:del>
          </w:p>
        </w:tc>
        <w:tc>
          <w:tcPr>
            <w:tcW w:w="6318" w:type="dxa"/>
            <w:tcBorders>
              <w:top w:val="single" w:sz="8" w:space="0" w:color="000000"/>
              <w:left w:val="single" w:sz="8" w:space="0" w:color="000000"/>
              <w:bottom w:val="single" w:sz="8" w:space="0" w:color="000000"/>
            </w:tcBorders>
          </w:tcPr>
          <w:p w14:paraId="145B7BE8" w14:textId="041B2DA9" w:rsidR="00E24265" w:rsidRPr="00615D4B" w:rsidDel="00CB3FDD" w:rsidRDefault="00E24265" w:rsidP="005F76AD">
            <w:pPr>
              <w:rPr>
                <w:del w:id="12039" w:author="阿毛" w:date="2021-05-21T17:54:00Z"/>
                <w:rFonts w:ascii="標楷體" w:eastAsia="標楷體" w:hAnsi="標楷體"/>
              </w:rPr>
            </w:pPr>
          </w:p>
        </w:tc>
      </w:tr>
      <w:tr w:rsidR="00E24265" w:rsidRPr="00615D4B" w:rsidDel="00CB3FDD" w14:paraId="389CA007" w14:textId="2457856C" w:rsidTr="005F76AD">
        <w:trPr>
          <w:trHeight w:val="321"/>
          <w:del w:id="12040" w:author="阿毛" w:date="2021-05-21T17:54:00Z"/>
        </w:trPr>
        <w:tc>
          <w:tcPr>
            <w:tcW w:w="1548" w:type="dxa"/>
            <w:tcBorders>
              <w:top w:val="single" w:sz="8" w:space="0" w:color="000000"/>
              <w:bottom w:val="single" w:sz="8" w:space="0" w:color="000000"/>
              <w:right w:val="single" w:sz="8" w:space="0" w:color="000000"/>
            </w:tcBorders>
            <w:shd w:val="clear" w:color="auto" w:fill="F3F3F3"/>
          </w:tcPr>
          <w:p w14:paraId="51DA1077" w14:textId="70A59C61" w:rsidR="00E24265" w:rsidRPr="00615D4B" w:rsidDel="00CB3FDD" w:rsidRDefault="00E24265" w:rsidP="005F76AD">
            <w:pPr>
              <w:rPr>
                <w:del w:id="12041" w:author="阿毛" w:date="2021-05-21T17:54:00Z"/>
                <w:rFonts w:ascii="標楷體" w:eastAsia="標楷體" w:hAnsi="標楷體"/>
              </w:rPr>
            </w:pPr>
            <w:del w:id="12042" w:author="阿毛" w:date="2021-05-21T17:54:00Z">
              <w:r w:rsidRPr="00615D4B" w:rsidDel="00CB3FDD">
                <w:rPr>
                  <w:rFonts w:ascii="標楷體" w:eastAsia="標楷體" w:hAnsi="標楷體"/>
                </w:rPr>
                <w:delText>選用流程</w:delText>
              </w:r>
            </w:del>
          </w:p>
        </w:tc>
        <w:tc>
          <w:tcPr>
            <w:tcW w:w="6318" w:type="dxa"/>
            <w:tcBorders>
              <w:top w:val="single" w:sz="8" w:space="0" w:color="000000"/>
              <w:left w:val="single" w:sz="8" w:space="0" w:color="000000"/>
              <w:bottom w:val="single" w:sz="8" w:space="0" w:color="000000"/>
            </w:tcBorders>
          </w:tcPr>
          <w:p w14:paraId="35B695C6" w14:textId="1C6D3358" w:rsidR="00E24265" w:rsidRPr="00615D4B" w:rsidDel="00CB3FDD" w:rsidRDefault="00E24265" w:rsidP="005F76AD">
            <w:pPr>
              <w:rPr>
                <w:del w:id="12043" w:author="阿毛" w:date="2021-05-21T17:54:00Z"/>
                <w:rFonts w:ascii="標楷體" w:eastAsia="標楷體" w:hAnsi="標楷體"/>
              </w:rPr>
            </w:pPr>
          </w:p>
        </w:tc>
      </w:tr>
      <w:tr w:rsidR="00E24265" w:rsidRPr="00615D4B" w:rsidDel="00CB3FDD" w14:paraId="5B113346" w14:textId="00F4F09C" w:rsidTr="005F76AD">
        <w:trPr>
          <w:trHeight w:val="1311"/>
          <w:del w:id="12044" w:author="阿毛" w:date="2021-05-21T17:54:00Z"/>
        </w:trPr>
        <w:tc>
          <w:tcPr>
            <w:tcW w:w="1548" w:type="dxa"/>
            <w:tcBorders>
              <w:top w:val="single" w:sz="8" w:space="0" w:color="000000"/>
              <w:bottom w:val="single" w:sz="8" w:space="0" w:color="000000"/>
              <w:right w:val="single" w:sz="8" w:space="0" w:color="000000"/>
            </w:tcBorders>
            <w:shd w:val="clear" w:color="auto" w:fill="F3F3F3"/>
          </w:tcPr>
          <w:p w14:paraId="6BB3F0E0" w14:textId="20203306" w:rsidR="00E24265" w:rsidRPr="00615D4B" w:rsidDel="00CB3FDD" w:rsidRDefault="00E24265" w:rsidP="005F76AD">
            <w:pPr>
              <w:rPr>
                <w:del w:id="12045" w:author="阿毛" w:date="2021-05-21T17:54:00Z"/>
                <w:rFonts w:ascii="標楷體" w:eastAsia="標楷體" w:hAnsi="標楷體"/>
              </w:rPr>
            </w:pPr>
            <w:del w:id="12046" w:author="阿毛" w:date="2021-05-21T17:54:00Z">
              <w:r w:rsidRPr="00615D4B" w:rsidDel="00CB3FDD">
                <w:rPr>
                  <w:rFonts w:ascii="標楷體" w:eastAsia="標楷體" w:hAnsi="標楷體"/>
                </w:rPr>
                <w:delText>例外流程</w:delText>
              </w:r>
            </w:del>
          </w:p>
        </w:tc>
        <w:tc>
          <w:tcPr>
            <w:tcW w:w="6318" w:type="dxa"/>
            <w:tcBorders>
              <w:top w:val="single" w:sz="8" w:space="0" w:color="000000"/>
              <w:left w:val="single" w:sz="8" w:space="0" w:color="000000"/>
              <w:bottom w:val="single" w:sz="8" w:space="0" w:color="000000"/>
            </w:tcBorders>
          </w:tcPr>
          <w:p w14:paraId="712CB463" w14:textId="0E5228D3" w:rsidR="00E24265" w:rsidRPr="00615D4B" w:rsidDel="00CB3FDD" w:rsidRDefault="00E24265" w:rsidP="005F76AD">
            <w:pPr>
              <w:rPr>
                <w:del w:id="12047" w:author="阿毛" w:date="2021-05-21T17:54:00Z"/>
                <w:rFonts w:ascii="標楷體" w:eastAsia="標楷體" w:hAnsi="標楷體"/>
              </w:rPr>
            </w:pPr>
          </w:p>
        </w:tc>
      </w:tr>
      <w:tr w:rsidR="00E24265" w:rsidRPr="00615D4B" w:rsidDel="00CB3FDD" w14:paraId="473F8DAD" w14:textId="7396B2A0" w:rsidTr="005F76AD">
        <w:trPr>
          <w:trHeight w:val="278"/>
          <w:del w:id="12048" w:author="阿毛" w:date="2021-05-21T17:54:00Z"/>
        </w:trPr>
        <w:tc>
          <w:tcPr>
            <w:tcW w:w="1548" w:type="dxa"/>
            <w:tcBorders>
              <w:top w:val="single" w:sz="8" w:space="0" w:color="000000"/>
              <w:bottom w:val="single" w:sz="8" w:space="0" w:color="000000"/>
              <w:right w:val="single" w:sz="8" w:space="0" w:color="000000"/>
            </w:tcBorders>
            <w:shd w:val="clear" w:color="auto" w:fill="F3F3F3"/>
          </w:tcPr>
          <w:p w14:paraId="3DE8E144" w14:textId="58004E8A" w:rsidR="00E24265" w:rsidRPr="00615D4B" w:rsidDel="00CB3FDD" w:rsidRDefault="00E24265" w:rsidP="005F76AD">
            <w:pPr>
              <w:rPr>
                <w:del w:id="12049" w:author="阿毛" w:date="2021-05-21T17:54:00Z"/>
                <w:rFonts w:ascii="標楷體" w:eastAsia="標楷體" w:hAnsi="標楷體"/>
              </w:rPr>
            </w:pPr>
            <w:del w:id="12050" w:author="阿毛" w:date="2021-05-21T17:54:00Z">
              <w:r w:rsidRPr="00615D4B" w:rsidDel="00CB3FDD">
                <w:rPr>
                  <w:rFonts w:ascii="標楷體" w:eastAsia="標楷體" w:hAnsi="標楷體"/>
                </w:rPr>
                <w:delText xml:space="preserve">執行後狀況 </w:delText>
              </w:r>
            </w:del>
          </w:p>
        </w:tc>
        <w:tc>
          <w:tcPr>
            <w:tcW w:w="6318" w:type="dxa"/>
            <w:tcBorders>
              <w:top w:val="single" w:sz="8" w:space="0" w:color="000000"/>
              <w:left w:val="single" w:sz="8" w:space="0" w:color="000000"/>
              <w:bottom w:val="single" w:sz="8" w:space="0" w:color="000000"/>
            </w:tcBorders>
          </w:tcPr>
          <w:p w14:paraId="2A16C991" w14:textId="1ED1D9A1" w:rsidR="00E24265" w:rsidRPr="00615D4B" w:rsidDel="00CB3FDD" w:rsidRDefault="00E24265" w:rsidP="005F76AD">
            <w:pPr>
              <w:rPr>
                <w:del w:id="12051" w:author="阿毛" w:date="2021-05-21T17:54:00Z"/>
                <w:rFonts w:ascii="標楷體" w:eastAsia="標楷體" w:hAnsi="標楷體"/>
              </w:rPr>
            </w:pPr>
          </w:p>
        </w:tc>
      </w:tr>
      <w:tr w:rsidR="00E24265" w:rsidRPr="00615D4B" w:rsidDel="00CB3FDD" w14:paraId="190CDB38" w14:textId="240571B7" w:rsidTr="005F76AD">
        <w:trPr>
          <w:trHeight w:val="358"/>
          <w:del w:id="12052" w:author="阿毛" w:date="2021-05-21T17:54:00Z"/>
        </w:trPr>
        <w:tc>
          <w:tcPr>
            <w:tcW w:w="1548" w:type="dxa"/>
            <w:tcBorders>
              <w:top w:val="single" w:sz="8" w:space="0" w:color="000000"/>
              <w:bottom w:val="single" w:sz="8" w:space="0" w:color="000000"/>
              <w:right w:val="single" w:sz="8" w:space="0" w:color="000000"/>
            </w:tcBorders>
            <w:shd w:val="clear" w:color="auto" w:fill="F3F3F3"/>
          </w:tcPr>
          <w:p w14:paraId="6C2B030E" w14:textId="46A1EDC7" w:rsidR="00E24265" w:rsidRPr="00615D4B" w:rsidDel="00CB3FDD" w:rsidRDefault="00E24265" w:rsidP="005F76AD">
            <w:pPr>
              <w:rPr>
                <w:del w:id="12053" w:author="阿毛" w:date="2021-05-21T17:54:00Z"/>
                <w:rFonts w:ascii="標楷體" w:eastAsia="標楷體" w:hAnsi="標楷體"/>
              </w:rPr>
            </w:pPr>
            <w:del w:id="12054" w:author="阿毛" w:date="2021-05-21T17:54:00Z">
              <w:r w:rsidRPr="00615D4B" w:rsidDel="00CB3FDD">
                <w:rPr>
                  <w:rFonts w:ascii="標楷體" w:eastAsia="標楷體" w:hAnsi="標楷體"/>
                </w:rPr>
                <w:delText>特別需求</w:delText>
              </w:r>
            </w:del>
          </w:p>
        </w:tc>
        <w:tc>
          <w:tcPr>
            <w:tcW w:w="6318" w:type="dxa"/>
            <w:tcBorders>
              <w:top w:val="single" w:sz="8" w:space="0" w:color="000000"/>
              <w:left w:val="single" w:sz="8" w:space="0" w:color="000000"/>
              <w:bottom w:val="single" w:sz="8" w:space="0" w:color="000000"/>
            </w:tcBorders>
          </w:tcPr>
          <w:p w14:paraId="49212ECA" w14:textId="4D2BCA87" w:rsidR="00E24265" w:rsidRPr="00615D4B" w:rsidDel="00CB3FDD" w:rsidRDefault="00E24265" w:rsidP="005F76AD">
            <w:pPr>
              <w:rPr>
                <w:del w:id="12055" w:author="阿毛" w:date="2021-05-21T17:54:00Z"/>
                <w:rFonts w:ascii="標楷體" w:eastAsia="標楷體" w:hAnsi="標楷體"/>
              </w:rPr>
            </w:pPr>
          </w:p>
        </w:tc>
      </w:tr>
      <w:tr w:rsidR="00E24265" w:rsidRPr="00615D4B" w:rsidDel="00CB3FDD" w14:paraId="4BD5FDEF" w14:textId="65C4F3D6" w:rsidTr="005F76AD">
        <w:trPr>
          <w:trHeight w:val="278"/>
          <w:del w:id="12056" w:author="阿毛" w:date="2021-05-21T17:54:00Z"/>
        </w:trPr>
        <w:tc>
          <w:tcPr>
            <w:tcW w:w="1548" w:type="dxa"/>
            <w:tcBorders>
              <w:top w:val="single" w:sz="8" w:space="0" w:color="000000"/>
              <w:bottom w:val="single" w:sz="8" w:space="0" w:color="000000"/>
              <w:right w:val="single" w:sz="8" w:space="0" w:color="000000"/>
            </w:tcBorders>
            <w:shd w:val="clear" w:color="auto" w:fill="F3F3F3"/>
          </w:tcPr>
          <w:p w14:paraId="1D42B309" w14:textId="7FDD8005" w:rsidR="00E24265" w:rsidRPr="00615D4B" w:rsidDel="00CB3FDD" w:rsidRDefault="00E24265" w:rsidP="005F76AD">
            <w:pPr>
              <w:rPr>
                <w:del w:id="12057" w:author="阿毛" w:date="2021-05-21T17:54:00Z"/>
                <w:rFonts w:ascii="標楷體" w:eastAsia="標楷體" w:hAnsi="標楷體"/>
              </w:rPr>
            </w:pPr>
            <w:del w:id="12058" w:author="阿毛" w:date="2021-05-21T17:54:00Z">
              <w:r w:rsidRPr="00615D4B" w:rsidDel="00CB3FDD">
                <w:rPr>
                  <w:rFonts w:ascii="標楷體" w:eastAsia="標楷體" w:hAnsi="標楷體"/>
                </w:rPr>
                <w:delText xml:space="preserve">參考 </w:delText>
              </w:r>
            </w:del>
          </w:p>
        </w:tc>
        <w:tc>
          <w:tcPr>
            <w:tcW w:w="6318" w:type="dxa"/>
            <w:tcBorders>
              <w:top w:val="single" w:sz="8" w:space="0" w:color="000000"/>
              <w:left w:val="single" w:sz="8" w:space="0" w:color="000000"/>
              <w:bottom w:val="single" w:sz="8" w:space="0" w:color="000000"/>
            </w:tcBorders>
          </w:tcPr>
          <w:p w14:paraId="22DB22E2" w14:textId="6F853EBE" w:rsidR="00E24265" w:rsidRPr="00615D4B" w:rsidDel="00CB3FDD" w:rsidRDefault="00E24265" w:rsidP="005F76AD">
            <w:pPr>
              <w:rPr>
                <w:del w:id="12059" w:author="阿毛" w:date="2021-05-21T17:54:00Z"/>
                <w:rFonts w:ascii="標楷體" w:eastAsia="標楷體" w:hAnsi="標楷體"/>
              </w:rPr>
            </w:pPr>
          </w:p>
        </w:tc>
      </w:tr>
    </w:tbl>
    <w:p w14:paraId="6B7B9EC0" w14:textId="4FCB3979" w:rsidR="00E24265" w:rsidDel="00CB3FDD" w:rsidRDefault="00E24265" w:rsidP="00E24265">
      <w:pPr>
        <w:rPr>
          <w:del w:id="12060" w:author="阿毛" w:date="2021-05-21T17:54:00Z"/>
        </w:rPr>
      </w:pPr>
    </w:p>
    <w:p w14:paraId="00861F4B" w14:textId="00E5732B" w:rsidR="00E24265" w:rsidRPr="00615D4B" w:rsidDel="00CB3FDD" w:rsidRDefault="00E24265">
      <w:pPr>
        <w:pStyle w:val="a"/>
        <w:rPr>
          <w:del w:id="12061" w:author="阿毛" w:date="2021-05-21T17:54:00Z"/>
        </w:rPr>
      </w:pPr>
      <w:del w:id="12062" w:author="阿毛" w:date="2021-05-21T17:54:00Z">
        <w:r w:rsidRPr="00615D4B" w:rsidDel="00CB3FDD">
          <w:delText>UI畫面</w:delText>
        </w:r>
      </w:del>
    </w:p>
    <w:p w14:paraId="346B3752" w14:textId="30A54057" w:rsidR="00E24265" w:rsidDel="00CB3FDD" w:rsidRDefault="00E24265" w:rsidP="00E24265">
      <w:pPr>
        <w:pStyle w:val="42"/>
        <w:spacing w:after="72"/>
        <w:ind w:left="1133"/>
        <w:rPr>
          <w:del w:id="12063" w:author="阿毛" w:date="2021-05-21T17:54:00Z"/>
          <w:rFonts w:hAnsi="標楷體"/>
        </w:rPr>
      </w:pPr>
      <w:del w:id="12064" w:author="阿毛" w:date="2021-05-21T17:54:00Z">
        <w:r w:rsidRPr="00743962" w:rsidDel="00CB3FDD">
          <w:rPr>
            <w:rFonts w:hAnsi="標楷體" w:hint="eastAsia"/>
          </w:rPr>
          <w:delText>輸入畫面：</w:delText>
        </w:r>
      </w:del>
    </w:p>
    <w:p w14:paraId="10360BAD" w14:textId="602F5ABD" w:rsidR="00E24265" w:rsidRPr="006425F6" w:rsidDel="00CB3FDD" w:rsidRDefault="00E24265" w:rsidP="00E24265">
      <w:pPr>
        <w:pStyle w:val="42"/>
        <w:spacing w:after="72"/>
        <w:ind w:leftChars="0" w:left="0"/>
        <w:rPr>
          <w:del w:id="12065" w:author="阿毛" w:date="2021-05-21T17:54:00Z"/>
          <w:rFonts w:hAnsi="標楷體"/>
        </w:rPr>
      </w:pPr>
      <w:del w:id="12066" w:author="阿毛" w:date="2021-05-21T17:54:00Z">
        <w:r w:rsidRPr="006425F6" w:rsidDel="00CB3FDD">
          <w:rPr>
            <w:rFonts w:hAnsi="標楷體"/>
            <w:noProof/>
          </w:rPr>
          <w:drawing>
            <wp:inline distT="0" distB="0" distL="0" distR="0" wp14:anchorId="7DBBDB9A" wp14:editId="2AE49A28">
              <wp:extent cx="6720581" cy="2057400"/>
              <wp:effectExtent l="0" t="0" r="0" b="0"/>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6733309" cy="2061297"/>
                      </a:xfrm>
                      <a:prstGeom prst="rect">
                        <a:avLst/>
                      </a:prstGeom>
                    </pic:spPr>
                  </pic:pic>
                </a:graphicData>
              </a:graphic>
            </wp:inline>
          </w:drawing>
        </w:r>
      </w:del>
    </w:p>
    <w:p w14:paraId="046AA463" w14:textId="13B8FC66" w:rsidR="00E24265" w:rsidDel="00CB3FDD" w:rsidRDefault="00E24265" w:rsidP="00E24265">
      <w:pPr>
        <w:pStyle w:val="1text"/>
        <w:rPr>
          <w:del w:id="12067" w:author="阿毛" w:date="2021-05-21T17:54:00Z"/>
          <w:rFonts w:ascii="Times New Roman" w:hAnsi="Times New Roman"/>
        </w:rPr>
      </w:pPr>
    </w:p>
    <w:p w14:paraId="0A310C19" w14:textId="2E0E9501" w:rsidR="00E24265" w:rsidRPr="003972CE" w:rsidDel="00CB3FDD" w:rsidRDefault="00E24265">
      <w:pPr>
        <w:pStyle w:val="a"/>
        <w:rPr>
          <w:del w:id="12068" w:author="阿毛" w:date="2021-05-21T17:54:00Z"/>
        </w:rPr>
      </w:pPr>
      <w:del w:id="12069" w:author="阿毛" w:date="2021-05-21T17:54:00Z">
        <w:r w:rsidRPr="00615D4B" w:rsidDel="00CB3FDD">
          <w:rPr>
            <w:rFonts w:hint="eastAsia"/>
          </w:rPr>
          <w:delText>輸入</w:delText>
        </w:r>
        <w:r w:rsidRPr="003972CE" w:rsidDel="00CB3FDD">
          <w:delText>畫面資料說明</w:delText>
        </w:r>
      </w:del>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7"/>
        <w:gridCol w:w="1576"/>
        <w:gridCol w:w="1300"/>
        <w:gridCol w:w="1300"/>
        <w:gridCol w:w="1119"/>
        <w:gridCol w:w="623"/>
        <w:gridCol w:w="623"/>
        <w:gridCol w:w="3422"/>
      </w:tblGrid>
      <w:tr w:rsidR="00E24265" w:rsidRPr="00615D4B" w:rsidDel="00CB3FDD" w14:paraId="19C7B1BE" w14:textId="6AA9771C" w:rsidTr="005F76AD">
        <w:trPr>
          <w:trHeight w:val="388"/>
          <w:jc w:val="center"/>
          <w:del w:id="12070" w:author="阿毛" w:date="2021-05-21T17:54:00Z"/>
        </w:trPr>
        <w:tc>
          <w:tcPr>
            <w:tcW w:w="219" w:type="pct"/>
            <w:vMerge w:val="restart"/>
          </w:tcPr>
          <w:p w14:paraId="16A9D7AA" w14:textId="754A392C" w:rsidR="00E24265" w:rsidRPr="00615D4B" w:rsidDel="00CB3FDD" w:rsidRDefault="00E24265" w:rsidP="005F76AD">
            <w:pPr>
              <w:rPr>
                <w:del w:id="12071" w:author="阿毛" w:date="2021-05-21T17:54:00Z"/>
                <w:rFonts w:ascii="標楷體" w:eastAsia="標楷體" w:hAnsi="標楷體"/>
              </w:rPr>
            </w:pPr>
            <w:del w:id="12072" w:author="阿毛" w:date="2021-05-21T17:54:00Z">
              <w:r w:rsidRPr="00615D4B" w:rsidDel="00CB3FDD">
                <w:rPr>
                  <w:rFonts w:ascii="標楷體" w:eastAsia="標楷體" w:hAnsi="標楷體"/>
                </w:rPr>
                <w:delText>序號</w:delText>
              </w:r>
            </w:del>
          </w:p>
        </w:tc>
        <w:tc>
          <w:tcPr>
            <w:tcW w:w="756" w:type="pct"/>
            <w:vMerge w:val="restart"/>
          </w:tcPr>
          <w:p w14:paraId="0CC355E9" w14:textId="42327DC3" w:rsidR="00E24265" w:rsidRPr="00615D4B" w:rsidDel="00CB3FDD" w:rsidRDefault="00E24265" w:rsidP="005F76AD">
            <w:pPr>
              <w:rPr>
                <w:del w:id="12073" w:author="阿毛" w:date="2021-05-21T17:54:00Z"/>
                <w:rFonts w:ascii="標楷體" w:eastAsia="標楷體" w:hAnsi="標楷體"/>
              </w:rPr>
            </w:pPr>
            <w:del w:id="12074" w:author="阿毛" w:date="2021-05-21T17:54:00Z">
              <w:r w:rsidRPr="00615D4B" w:rsidDel="00CB3FDD">
                <w:rPr>
                  <w:rFonts w:ascii="標楷體" w:eastAsia="標楷體" w:hAnsi="標楷體"/>
                </w:rPr>
                <w:delText>欄位</w:delText>
              </w:r>
            </w:del>
          </w:p>
        </w:tc>
        <w:tc>
          <w:tcPr>
            <w:tcW w:w="2382" w:type="pct"/>
            <w:gridSpan w:val="5"/>
          </w:tcPr>
          <w:p w14:paraId="3CC38FDE" w14:textId="3CEE5E07" w:rsidR="00E24265" w:rsidRPr="00615D4B" w:rsidDel="00CB3FDD" w:rsidRDefault="00E24265" w:rsidP="005F76AD">
            <w:pPr>
              <w:jc w:val="center"/>
              <w:rPr>
                <w:del w:id="12075" w:author="阿毛" w:date="2021-05-21T17:54:00Z"/>
                <w:rFonts w:ascii="標楷體" w:eastAsia="標楷體" w:hAnsi="標楷體"/>
              </w:rPr>
            </w:pPr>
            <w:del w:id="12076" w:author="阿毛" w:date="2021-05-21T17:54:00Z">
              <w:r w:rsidRPr="00615D4B" w:rsidDel="00CB3FDD">
                <w:rPr>
                  <w:rFonts w:ascii="標楷體" w:eastAsia="標楷體" w:hAnsi="標楷體"/>
                </w:rPr>
                <w:delText>說明</w:delText>
              </w:r>
            </w:del>
          </w:p>
        </w:tc>
        <w:tc>
          <w:tcPr>
            <w:tcW w:w="1643" w:type="pct"/>
            <w:vMerge w:val="restart"/>
          </w:tcPr>
          <w:p w14:paraId="35730D08" w14:textId="72E58843" w:rsidR="00E24265" w:rsidRPr="00615D4B" w:rsidDel="00CB3FDD" w:rsidRDefault="00E24265" w:rsidP="005F76AD">
            <w:pPr>
              <w:rPr>
                <w:del w:id="12077" w:author="阿毛" w:date="2021-05-21T17:54:00Z"/>
                <w:rFonts w:ascii="標楷體" w:eastAsia="標楷體" w:hAnsi="標楷體"/>
              </w:rPr>
            </w:pPr>
            <w:del w:id="12078" w:author="阿毛" w:date="2021-05-21T17:54:00Z">
              <w:r w:rsidRPr="00615D4B" w:rsidDel="00CB3FDD">
                <w:rPr>
                  <w:rFonts w:ascii="標楷體" w:eastAsia="標楷體" w:hAnsi="標楷體"/>
                </w:rPr>
                <w:delText>處理邏輯及注意事項</w:delText>
              </w:r>
            </w:del>
          </w:p>
        </w:tc>
      </w:tr>
      <w:tr w:rsidR="00E24265" w:rsidRPr="00615D4B" w:rsidDel="00CB3FDD" w14:paraId="514A0801" w14:textId="60B3753C" w:rsidTr="005F76AD">
        <w:trPr>
          <w:trHeight w:val="244"/>
          <w:jc w:val="center"/>
          <w:del w:id="12079" w:author="阿毛" w:date="2021-05-21T17:54:00Z"/>
        </w:trPr>
        <w:tc>
          <w:tcPr>
            <w:tcW w:w="219" w:type="pct"/>
            <w:vMerge/>
          </w:tcPr>
          <w:p w14:paraId="1CFA8497" w14:textId="024B6848" w:rsidR="00E24265" w:rsidRPr="00615D4B" w:rsidDel="00CB3FDD" w:rsidRDefault="00E24265" w:rsidP="005F76AD">
            <w:pPr>
              <w:rPr>
                <w:del w:id="12080" w:author="阿毛" w:date="2021-05-21T17:54:00Z"/>
                <w:rFonts w:ascii="標楷體" w:eastAsia="標楷體" w:hAnsi="標楷體"/>
              </w:rPr>
            </w:pPr>
          </w:p>
        </w:tc>
        <w:tc>
          <w:tcPr>
            <w:tcW w:w="756" w:type="pct"/>
            <w:vMerge/>
          </w:tcPr>
          <w:p w14:paraId="51BD6208" w14:textId="21EC5658" w:rsidR="00E24265" w:rsidRPr="00615D4B" w:rsidDel="00CB3FDD" w:rsidRDefault="00E24265" w:rsidP="005F76AD">
            <w:pPr>
              <w:rPr>
                <w:del w:id="12081" w:author="阿毛" w:date="2021-05-21T17:54:00Z"/>
                <w:rFonts w:ascii="標楷體" w:eastAsia="標楷體" w:hAnsi="標楷體"/>
              </w:rPr>
            </w:pPr>
          </w:p>
        </w:tc>
        <w:tc>
          <w:tcPr>
            <w:tcW w:w="624" w:type="pct"/>
          </w:tcPr>
          <w:p w14:paraId="6966AA31" w14:textId="14F427B1" w:rsidR="00E24265" w:rsidRPr="00615D4B" w:rsidDel="00CB3FDD" w:rsidRDefault="00E24265" w:rsidP="005F76AD">
            <w:pPr>
              <w:rPr>
                <w:del w:id="12082" w:author="阿毛" w:date="2021-05-21T17:54:00Z"/>
                <w:rFonts w:ascii="標楷體" w:eastAsia="標楷體" w:hAnsi="標楷體"/>
              </w:rPr>
            </w:pPr>
            <w:del w:id="12083" w:author="阿毛" w:date="2021-05-21T17:54:00Z">
              <w:r w:rsidRPr="00615D4B" w:rsidDel="00CB3FDD">
                <w:rPr>
                  <w:rFonts w:ascii="標楷體" w:eastAsia="標楷體" w:hAnsi="標楷體" w:hint="eastAsia"/>
                </w:rPr>
                <w:delText>資料型態長度</w:delText>
              </w:r>
            </w:del>
          </w:p>
        </w:tc>
        <w:tc>
          <w:tcPr>
            <w:tcW w:w="624" w:type="pct"/>
          </w:tcPr>
          <w:p w14:paraId="229BF91D" w14:textId="1C0A04AE" w:rsidR="00E24265" w:rsidRPr="00615D4B" w:rsidDel="00CB3FDD" w:rsidRDefault="00E24265" w:rsidP="005F76AD">
            <w:pPr>
              <w:rPr>
                <w:del w:id="12084" w:author="阿毛" w:date="2021-05-21T17:54:00Z"/>
                <w:rFonts w:ascii="標楷體" w:eastAsia="標楷體" w:hAnsi="標楷體"/>
              </w:rPr>
            </w:pPr>
            <w:del w:id="12085" w:author="阿毛" w:date="2021-05-21T17:54:00Z">
              <w:r w:rsidRPr="00615D4B" w:rsidDel="00CB3FDD">
                <w:rPr>
                  <w:rFonts w:ascii="標楷體" w:eastAsia="標楷體" w:hAnsi="標楷體"/>
                </w:rPr>
                <w:delText>預設值</w:delText>
              </w:r>
            </w:del>
          </w:p>
        </w:tc>
        <w:tc>
          <w:tcPr>
            <w:tcW w:w="537" w:type="pct"/>
          </w:tcPr>
          <w:p w14:paraId="54B082CF" w14:textId="220A1A3A" w:rsidR="00E24265" w:rsidRPr="00615D4B" w:rsidDel="00CB3FDD" w:rsidRDefault="00E24265" w:rsidP="005F76AD">
            <w:pPr>
              <w:rPr>
                <w:del w:id="12086" w:author="阿毛" w:date="2021-05-21T17:54:00Z"/>
                <w:rFonts w:ascii="標楷體" w:eastAsia="標楷體" w:hAnsi="標楷體"/>
              </w:rPr>
            </w:pPr>
            <w:del w:id="12087" w:author="阿毛" w:date="2021-05-21T17:54:00Z">
              <w:r w:rsidRPr="00615D4B" w:rsidDel="00CB3FDD">
                <w:rPr>
                  <w:rFonts w:ascii="標楷體" w:eastAsia="標楷體" w:hAnsi="標楷體"/>
                </w:rPr>
                <w:delText>選單內容</w:delText>
              </w:r>
            </w:del>
          </w:p>
        </w:tc>
        <w:tc>
          <w:tcPr>
            <w:tcW w:w="299" w:type="pct"/>
          </w:tcPr>
          <w:p w14:paraId="12971EA9" w14:textId="376621EC" w:rsidR="00E24265" w:rsidRPr="00615D4B" w:rsidDel="00CB3FDD" w:rsidRDefault="00E24265" w:rsidP="005F76AD">
            <w:pPr>
              <w:rPr>
                <w:del w:id="12088" w:author="阿毛" w:date="2021-05-21T17:54:00Z"/>
                <w:rFonts w:ascii="標楷體" w:eastAsia="標楷體" w:hAnsi="標楷體"/>
              </w:rPr>
            </w:pPr>
            <w:del w:id="12089" w:author="阿毛" w:date="2021-05-21T17:54:00Z">
              <w:r w:rsidRPr="00615D4B" w:rsidDel="00CB3FDD">
                <w:rPr>
                  <w:rFonts w:ascii="標楷體" w:eastAsia="標楷體" w:hAnsi="標楷體"/>
                </w:rPr>
                <w:delText>必填</w:delText>
              </w:r>
            </w:del>
          </w:p>
        </w:tc>
        <w:tc>
          <w:tcPr>
            <w:tcW w:w="299" w:type="pct"/>
          </w:tcPr>
          <w:p w14:paraId="4A7FFC9B" w14:textId="29D92C01" w:rsidR="00E24265" w:rsidRPr="00615D4B" w:rsidDel="00CB3FDD" w:rsidRDefault="00E24265" w:rsidP="005F76AD">
            <w:pPr>
              <w:rPr>
                <w:del w:id="12090" w:author="阿毛" w:date="2021-05-21T17:54:00Z"/>
                <w:rFonts w:ascii="標楷體" w:eastAsia="標楷體" w:hAnsi="標楷體"/>
              </w:rPr>
            </w:pPr>
            <w:del w:id="12091" w:author="阿毛" w:date="2021-05-21T17:54:00Z">
              <w:r w:rsidRPr="00615D4B" w:rsidDel="00CB3FDD">
                <w:rPr>
                  <w:rFonts w:ascii="標楷體" w:eastAsia="標楷體" w:hAnsi="標楷體"/>
                </w:rPr>
                <w:delText>R/W</w:delText>
              </w:r>
            </w:del>
          </w:p>
        </w:tc>
        <w:tc>
          <w:tcPr>
            <w:tcW w:w="1643" w:type="pct"/>
            <w:vMerge/>
          </w:tcPr>
          <w:p w14:paraId="2B0A9D87" w14:textId="0B79F4DD" w:rsidR="00E24265" w:rsidRPr="00615D4B" w:rsidDel="00CB3FDD" w:rsidRDefault="00E24265" w:rsidP="005F76AD">
            <w:pPr>
              <w:rPr>
                <w:del w:id="12092" w:author="阿毛" w:date="2021-05-21T17:54:00Z"/>
                <w:rFonts w:ascii="標楷體" w:eastAsia="標楷體" w:hAnsi="標楷體"/>
              </w:rPr>
            </w:pPr>
          </w:p>
        </w:tc>
      </w:tr>
      <w:tr w:rsidR="00E24265" w:rsidRPr="00615D4B" w:rsidDel="00CB3FDD" w14:paraId="03F50A74" w14:textId="00F4FE59" w:rsidTr="005F76AD">
        <w:trPr>
          <w:trHeight w:val="291"/>
          <w:jc w:val="center"/>
          <w:del w:id="12093" w:author="阿毛" w:date="2021-05-21T17:54:00Z"/>
        </w:trPr>
        <w:tc>
          <w:tcPr>
            <w:tcW w:w="219" w:type="pct"/>
          </w:tcPr>
          <w:p w14:paraId="2021DE8A" w14:textId="5FA56C6A" w:rsidR="00E24265" w:rsidRPr="00D6003A" w:rsidDel="00CB3FDD" w:rsidRDefault="00E24265" w:rsidP="005F76AD">
            <w:pPr>
              <w:pStyle w:val="af9"/>
              <w:numPr>
                <w:ilvl w:val="0"/>
                <w:numId w:val="40"/>
              </w:numPr>
              <w:ind w:leftChars="0"/>
              <w:rPr>
                <w:del w:id="12094" w:author="阿毛" w:date="2021-05-21T17:54:00Z"/>
                <w:rFonts w:ascii="標楷體" w:eastAsia="標楷體" w:hAnsi="標楷體"/>
              </w:rPr>
            </w:pPr>
          </w:p>
        </w:tc>
        <w:tc>
          <w:tcPr>
            <w:tcW w:w="756" w:type="pct"/>
          </w:tcPr>
          <w:p w14:paraId="4E63153F" w14:textId="0A51AEFE" w:rsidR="00E24265" w:rsidRPr="00615D4B" w:rsidDel="00CB3FDD" w:rsidRDefault="00E24265" w:rsidP="005F76AD">
            <w:pPr>
              <w:rPr>
                <w:del w:id="12095" w:author="阿毛" w:date="2021-05-21T17:54:00Z"/>
                <w:rFonts w:ascii="標楷體" w:eastAsia="標楷體" w:hAnsi="標楷體"/>
              </w:rPr>
            </w:pPr>
            <w:del w:id="12096" w:author="阿毛" w:date="2021-05-21T17:54:00Z">
              <w:r w:rsidRPr="00AA2F33" w:rsidDel="00CB3FDD">
                <w:rPr>
                  <w:rFonts w:ascii="標楷體" w:eastAsia="標楷體" w:hAnsi="標楷體" w:hint="eastAsia"/>
                </w:rPr>
                <w:delText>交易代碼</w:delText>
              </w:r>
            </w:del>
          </w:p>
        </w:tc>
        <w:tc>
          <w:tcPr>
            <w:tcW w:w="624" w:type="pct"/>
          </w:tcPr>
          <w:p w14:paraId="4A32E5CE" w14:textId="7AB30450" w:rsidR="00E24265" w:rsidRPr="00615D4B" w:rsidDel="00CB3FDD" w:rsidRDefault="00E24265" w:rsidP="005F76AD">
            <w:pPr>
              <w:rPr>
                <w:del w:id="12097" w:author="阿毛" w:date="2021-05-21T17:54:00Z"/>
                <w:rFonts w:ascii="標楷體" w:eastAsia="標楷體" w:hAnsi="標楷體"/>
              </w:rPr>
            </w:pPr>
          </w:p>
        </w:tc>
        <w:tc>
          <w:tcPr>
            <w:tcW w:w="624" w:type="pct"/>
          </w:tcPr>
          <w:p w14:paraId="1DA6FA76" w14:textId="40B95A30" w:rsidR="00E24265" w:rsidRPr="00615D4B" w:rsidDel="00CB3FDD" w:rsidRDefault="00E24265" w:rsidP="005F76AD">
            <w:pPr>
              <w:rPr>
                <w:del w:id="12098" w:author="阿毛" w:date="2021-05-21T17:54:00Z"/>
                <w:rFonts w:ascii="標楷體" w:eastAsia="標楷體" w:hAnsi="標楷體"/>
              </w:rPr>
            </w:pPr>
          </w:p>
        </w:tc>
        <w:tc>
          <w:tcPr>
            <w:tcW w:w="537" w:type="pct"/>
          </w:tcPr>
          <w:p w14:paraId="29E3468D" w14:textId="391528D0" w:rsidR="00E24265" w:rsidRPr="00615D4B" w:rsidDel="00CB3FDD" w:rsidRDefault="00E24265" w:rsidP="005F76AD">
            <w:pPr>
              <w:rPr>
                <w:del w:id="12099" w:author="阿毛" w:date="2021-05-21T17:54:00Z"/>
                <w:rFonts w:ascii="標楷體" w:eastAsia="標楷體" w:hAnsi="標楷體"/>
              </w:rPr>
            </w:pPr>
            <w:del w:id="12100" w:author="阿毛" w:date="2021-05-21T17:54:00Z">
              <w:r w:rsidRPr="00F54E19" w:rsidDel="00CB3FDD">
                <w:rPr>
                  <w:rFonts w:ascii="標楷體" w:eastAsia="標楷體" w:hAnsi="標楷體" w:hint="eastAsia"/>
                </w:rPr>
                <w:delText>下拉式選單</w:delText>
              </w:r>
            </w:del>
          </w:p>
        </w:tc>
        <w:tc>
          <w:tcPr>
            <w:tcW w:w="299" w:type="pct"/>
          </w:tcPr>
          <w:p w14:paraId="0F166638" w14:textId="7BCB7D5D" w:rsidR="00E24265" w:rsidRPr="00615D4B" w:rsidDel="00CB3FDD" w:rsidRDefault="00E24265" w:rsidP="005F76AD">
            <w:pPr>
              <w:rPr>
                <w:del w:id="12101" w:author="阿毛" w:date="2021-05-21T17:54:00Z"/>
                <w:rFonts w:ascii="標楷體" w:eastAsia="標楷體" w:hAnsi="標楷體"/>
              </w:rPr>
            </w:pPr>
          </w:p>
        </w:tc>
        <w:tc>
          <w:tcPr>
            <w:tcW w:w="299" w:type="pct"/>
          </w:tcPr>
          <w:p w14:paraId="695C2166" w14:textId="489555C4" w:rsidR="00E24265" w:rsidRPr="00615D4B" w:rsidDel="00CB3FDD" w:rsidRDefault="00E24265" w:rsidP="005F76AD">
            <w:pPr>
              <w:rPr>
                <w:del w:id="12102" w:author="阿毛" w:date="2021-05-21T17:54:00Z"/>
                <w:rFonts w:ascii="標楷體" w:eastAsia="標楷體" w:hAnsi="標楷體"/>
              </w:rPr>
            </w:pPr>
          </w:p>
        </w:tc>
        <w:tc>
          <w:tcPr>
            <w:tcW w:w="1643" w:type="pct"/>
          </w:tcPr>
          <w:p w14:paraId="0E7A2298" w14:textId="155327D3" w:rsidR="00E24265" w:rsidDel="00CB3FDD" w:rsidRDefault="00E24265" w:rsidP="005F76AD">
            <w:pPr>
              <w:rPr>
                <w:del w:id="12103" w:author="阿毛" w:date="2021-05-21T17:54:00Z"/>
                <w:rFonts w:ascii="標楷體" w:eastAsia="標楷體" w:hAnsi="標楷體"/>
              </w:rPr>
            </w:pPr>
            <w:del w:id="12104" w:author="阿毛" w:date="2021-05-21T17:54:00Z">
              <w:r w:rsidRPr="00AA161E" w:rsidDel="00CB3FDD">
                <w:rPr>
                  <w:rFonts w:ascii="標楷體" w:eastAsia="標楷體" w:hAnsi="標楷體" w:hint="eastAsia"/>
                </w:rPr>
                <w:delText>1:新增</w:delText>
              </w:r>
            </w:del>
          </w:p>
          <w:p w14:paraId="7E8DE134" w14:textId="45AB0250" w:rsidR="00E24265" w:rsidDel="00CB3FDD" w:rsidRDefault="00E24265" w:rsidP="005F76AD">
            <w:pPr>
              <w:rPr>
                <w:del w:id="12105" w:author="阿毛" w:date="2021-05-21T17:54:00Z"/>
                <w:rFonts w:ascii="標楷體" w:eastAsia="標楷體" w:hAnsi="標楷體"/>
              </w:rPr>
            </w:pPr>
            <w:del w:id="12106" w:author="阿毛" w:date="2021-05-21T17:54:00Z">
              <w:r w:rsidRPr="00AA161E" w:rsidDel="00CB3FDD">
                <w:rPr>
                  <w:rFonts w:ascii="標楷體" w:eastAsia="標楷體" w:hAnsi="標楷體" w:hint="eastAsia"/>
                </w:rPr>
                <w:delText>2:異動</w:delText>
              </w:r>
            </w:del>
          </w:p>
          <w:p w14:paraId="24058CBE" w14:textId="2B94A7C5" w:rsidR="00E24265" w:rsidRPr="00615D4B" w:rsidDel="00CB3FDD" w:rsidRDefault="00E24265" w:rsidP="005F76AD">
            <w:pPr>
              <w:rPr>
                <w:del w:id="12107" w:author="阿毛" w:date="2021-05-21T17:54:00Z"/>
                <w:rFonts w:ascii="標楷體" w:eastAsia="標楷體" w:hAnsi="標楷體"/>
              </w:rPr>
            </w:pPr>
            <w:del w:id="12108" w:author="阿毛" w:date="2021-05-21T17:54:00Z">
              <w:r w:rsidRPr="00AA161E" w:rsidDel="00CB3FDD">
                <w:rPr>
                  <w:rFonts w:ascii="標楷體" w:eastAsia="標楷體" w:hAnsi="標楷體" w:hint="eastAsia"/>
                </w:rPr>
                <w:delText>4:刪除</w:delText>
              </w:r>
            </w:del>
          </w:p>
        </w:tc>
      </w:tr>
      <w:tr w:rsidR="00E24265" w:rsidRPr="00615D4B" w:rsidDel="00CB3FDD" w14:paraId="7BA23F88" w14:textId="56873F1C" w:rsidTr="005F76AD">
        <w:trPr>
          <w:trHeight w:val="291"/>
          <w:jc w:val="center"/>
          <w:del w:id="12109" w:author="阿毛" w:date="2021-05-21T17:54:00Z"/>
        </w:trPr>
        <w:tc>
          <w:tcPr>
            <w:tcW w:w="219" w:type="pct"/>
          </w:tcPr>
          <w:p w14:paraId="6A9EA4CF" w14:textId="51CE3E46" w:rsidR="00E24265" w:rsidRPr="00D6003A" w:rsidDel="00CB3FDD" w:rsidRDefault="00E24265" w:rsidP="005F76AD">
            <w:pPr>
              <w:pStyle w:val="af9"/>
              <w:numPr>
                <w:ilvl w:val="0"/>
                <w:numId w:val="40"/>
              </w:numPr>
              <w:ind w:leftChars="0"/>
              <w:rPr>
                <w:del w:id="12110" w:author="阿毛" w:date="2021-05-21T17:54:00Z"/>
                <w:rFonts w:ascii="標楷體" w:eastAsia="標楷體" w:hAnsi="標楷體"/>
              </w:rPr>
            </w:pPr>
          </w:p>
        </w:tc>
        <w:tc>
          <w:tcPr>
            <w:tcW w:w="756" w:type="pct"/>
          </w:tcPr>
          <w:p w14:paraId="63257A87" w14:textId="1721FF69" w:rsidR="00E24265" w:rsidRPr="00615D4B" w:rsidDel="00CB3FDD" w:rsidRDefault="00E24265" w:rsidP="005F76AD">
            <w:pPr>
              <w:rPr>
                <w:del w:id="12111" w:author="阿毛" w:date="2021-05-21T17:54:00Z"/>
                <w:rFonts w:ascii="標楷體" w:eastAsia="標楷體" w:hAnsi="標楷體"/>
              </w:rPr>
            </w:pPr>
            <w:del w:id="12112" w:author="阿毛" w:date="2021-05-21T17:54:00Z">
              <w:r w:rsidRPr="00AA2F33" w:rsidDel="00CB3FDD">
                <w:rPr>
                  <w:rFonts w:ascii="標楷體" w:eastAsia="標楷體" w:hAnsi="標楷體" w:hint="eastAsia"/>
                </w:rPr>
                <w:delText>債務人IDN</w:delText>
              </w:r>
            </w:del>
          </w:p>
        </w:tc>
        <w:tc>
          <w:tcPr>
            <w:tcW w:w="624" w:type="pct"/>
          </w:tcPr>
          <w:p w14:paraId="2FDA8B60" w14:textId="0E502CA0" w:rsidR="00E24265" w:rsidRPr="00615D4B" w:rsidDel="00CB3FDD" w:rsidRDefault="00E24265" w:rsidP="005F76AD">
            <w:pPr>
              <w:rPr>
                <w:del w:id="12113" w:author="阿毛" w:date="2021-05-21T17:54:00Z"/>
                <w:rFonts w:ascii="標楷體" w:eastAsia="標楷體" w:hAnsi="標楷體"/>
              </w:rPr>
            </w:pPr>
          </w:p>
        </w:tc>
        <w:tc>
          <w:tcPr>
            <w:tcW w:w="624" w:type="pct"/>
          </w:tcPr>
          <w:p w14:paraId="6E219ECA" w14:textId="34CCA28F" w:rsidR="00E24265" w:rsidRPr="00615D4B" w:rsidDel="00CB3FDD" w:rsidRDefault="00E24265" w:rsidP="005F76AD">
            <w:pPr>
              <w:rPr>
                <w:del w:id="12114" w:author="阿毛" w:date="2021-05-21T17:54:00Z"/>
                <w:rFonts w:ascii="標楷體" w:eastAsia="標楷體" w:hAnsi="標楷體"/>
              </w:rPr>
            </w:pPr>
          </w:p>
        </w:tc>
        <w:tc>
          <w:tcPr>
            <w:tcW w:w="537" w:type="pct"/>
          </w:tcPr>
          <w:p w14:paraId="1AD59F13" w14:textId="298516C7" w:rsidR="00E24265" w:rsidRPr="00615D4B" w:rsidDel="00CB3FDD" w:rsidRDefault="00E24265" w:rsidP="005F76AD">
            <w:pPr>
              <w:rPr>
                <w:del w:id="12115" w:author="阿毛" w:date="2021-05-21T17:54:00Z"/>
                <w:rFonts w:ascii="標楷體" w:eastAsia="標楷體" w:hAnsi="標楷體"/>
              </w:rPr>
            </w:pPr>
          </w:p>
        </w:tc>
        <w:tc>
          <w:tcPr>
            <w:tcW w:w="299" w:type="pct"/>
          </w:tcPr>
          <w:p w14:paraId="104460C4" w14:textId="71C78710" w:rsidR="00E24265" w:rsidRPr="00615D4B" w:rsidDel="00CB3FDD" w:rsidRDefault="00E24265" w:rsidP="005F76AD">
            <w:pPr>
              <w:rPr>
                <w:del w:id="12116" w:author="阿毛" w:date="2021-05-21T17:54:00Z"/>
                <w:rFonts w:ascii="標楷體" w:eastAsia="標楷體" w:hAnsi="標楷體"/>
              </w:rPr>
            </w:pPr>
          </w:p>
        </w:tc>
        <w:tc>
          <w:tcPr>
            <w:tcW w:w="299" w:type="pct"/>
          </w:tcPr>
          <w:p w14:paraId="2A40EFE8" w14:textId="0E95688D" w:rsidR="00E24265" w:rsidRPr="00615D4B" w:rsidDel="00CB3FDD" w:rsidRDefault="00E24265" w:rsidP="005F76AD">
            <w:pPr>
              <w:rPr>
                <w:del w:id="12117" w:author="阿毛" w:date="2021-05-21T17:54:00Z"/>
                <w:rFonts w:ascii="標楷體" w:eastAsia="標楷體" w:hAnsi="標楷體"/>
              </w:rPr>
            </w:pPr>
          </w:p>
        </w:tc>
        <w:tc>
          <w:tcPr>
            <w:tcW w:w="1643" w:type="pct"/>
          </w:tcPr>
          <w:p w14:paraId="184073AC" w14:textId="14D8A6E4" w:rsidR="00E24265" w:rsidRPr="00615D4B" w:rsidDel="00CB3FDD" w:rsidRDefault="00E24265" w:rsidP="005F76AD">
            <w:pPr>
              <w:rPr>
                <w:del w:id="12118" w:author="阿毛" w:date="2021-05-21T17:54:00Z"/>
                <w:rFonts w:ascii="標楷體" w:eastAsia="標楷體" w:hAnsi="標楷體"/>
              </w:rPr>
            </w:pPr>
          </w:p>
        </w:tc>
      </w:tr>
      <w:tr w:rsidR="00E24265" w:rsidRPr="00615D4B" w:rsidDel="00CB3FDD" w14:paraId="4DBB9CAF" w14:textId="28CAC55F" w:rsidTr="005F76AD">
        <w:trPr>
          <w:trHeight w:val="291"/>
          <w:jc w:val="center"/>
          <w:del w:id="12119" w:author="阿毛" w:date="2021-05-21T17:54:00Z"/>
        </w:trPr>
        <w:tc>
          <w:tcPr>
            <w:tcW w:w="219" w:type="pct"/>
          </w:tcPr>
          <w:p w14:paraId="1A6C5180" w14:textId="1D8CFD8D" w:rsidR="00E24265" w:rsidRPr="00D6003A" w:rsidDel="00CB3FDD" w:rsidRDefault="00E24265" w:rsidP="005F76AD">
            <w:pPr>
              <w:pStyle w:val="af9"/>
              <w:numPr>
                <w:ilvl w:val="0"/>
                <w:numId w:val="40"/>
              </w:numPr>
              <w:ind w:leftChars="0"/>
              <w:rPr>
                <w:del w:id="12120" w:author="阿毛" w:date="2021-05-21T17:54:00Z"/>
                <w:rFonts w:ascii="標楷體" w:eastAsia="標楷體" w:hAnsi="標楷體"/>
              </w:rPr>
            </w:pPr>
          </w:p>
        </w:tc>
        <w:tc>
          <w:tcPr>
            <w:tcW w:w="756" w:type="pct"/>
          </w:tcPr>
          <w:p w14:paraId="487F502D" w14:textId="098AAC06" w:rsidR="00E24265" w:rsidRPr="00615D4B" w:rsidDel="00CB3FDD" w:rsidRDefault="00E24265" w:rsidP="005F76AD">
            <w:pPr>
              <w:rPr>
                <w:del w:id="12121" w:author="阿毛" w:date="2021-05-21T17:54:00Z"/>
                <w:rFonts w:ascii="標楷體" w:eastAsia="標楷體" w:hAnsi="標楷體"/>
              </w:rPr>
            </w:pPr>
            <w:del w:id="12122" w:author="阿毛" w:date="2021-05-21T17:54:00Z">
              <w:r w:rsidRPr="00AA2F33" w:rsidDel="00CB3FDD">
                <w:rPr>
                  <w:rFonts w:ascii="標楷體" w:eastAsia="標楷體" w:hAnsi="標楷體" w:hint="eastAsia"/>
                </w:rPr>
                <w:delText>報送單位代號</w:delText>
              </w:r>
            </w:del>
          </w:p>
        </w:tc>
        <w:tc>
          <w:tcPr>
            <w:tcW w:w="624" w:type="pct"/>
          </w:tcPr>
          <w:p w14:paraId="57339C6C" w14:textId="27F605FF" w:rsidR="00E24265" w:rsidRPr="00615D4B" w:rsidDel="00CB3FDD" w:rsidRDefault="00E24265" w:rsidP="005F76AD">
            <w:pPr>
              <w:rPr>
                <w:del w:id="12123" w:author="阿毛" w:date="2021-05-21T17:54:00Z"/>
                <w:rFonts w:ascii="標楷體" w:eastAsia="標楷體" w:hAnsi="標楷體"/>
              </w:rPr>
            </w:pPr>
          </w:p>
        </w:tc>
        <w:tc>
          <w:tcPr>
            <w:tcW w:w="624" w:type="pct"/>
          </w:tcPr>
          <w:p w14:paraId="7204BF69" w14:textId="2450DABC" w:rsidR="00E24265" w:rsidRPr="00615D4B" w:rsidDel="00CB3FDD" w:rsidRDefault="00E24265" w:rsidP="005F76AD">
            <w:pPr>
              <w:rPr>
                <w:del w:id="12124" w:author="阿毛" w:date="2021-05-21T17:54:00Z"/>
                <w:rFonts w:ascii="標楷體" w:eastAsia="標楷體" w:hAnsi="標楷體"/>
              </w:rPr>
            </w:pPr>
          </w:p>
        </w:tc>
        <w:tc>
          <w:tcPr>
            <w:tcW w:w="537" w:type="pct"/>
          </w:tcPr>
          <w:p w14:paraId="3B3019BA" w14:textId="4CE422A2" w:rsidR="00E24265" w:rsidRPr="00615D4B" w:rsidDel="00CB3FDD" w:rsidRDefault="00E24265" w:rsidP="005F76AD">
            <w:pPr>
              <w:rPr>
                <w:del w:id="12125" w:author="阿毛" w:date="2021-05-21T17:54:00Z"/>
                <w:rFonts w:ascii="標楷體" w:eastAsia="標楷體" w:hAnsi="標楷體"/>
              </w:rPr>
            </w:pPr>
          </w:p>
        </w:tc>
        <w:tc>
          <w:tcPr>
            <w:tcW w:w="299" w:type="pct"/>
          </w:tcPr>
          <w:p w14:paraId="3F57D4B4" w14:textId="67116D80" w:rsidR="00E24265" w:rsidRPr="00615D4B" w:rsidDel="00CB3FDD" w:rsidRDefault="00E24265" w:rsidP="005F76AD">
            <w:pPr>
              <w:rPr>
                <w:del w:id="12126" w:author="阿毛" w:date="2021-05-21T17:54:00Z"/>
                <w:rFonts w:ascii="標楷體" w:eastAsia="標楷體" w:hAnsi="標楷體"/>
              </w:rPr>
            </w:pPr>
          </w:p>
        </w:tc>
        <w:tc>
          <w:tcPr>
            <w:tcW w:w="299" w:type="pct"/>
          </w:tcPr>
          <w:p w14:paraId="2787D8F4" w14:textId="22A2C0BC" w:rsidR="00E24265" w:rsidRPr="00615D4B" w:rsidDel="00CB3FDD" w:rsidRDefault="00E24265" w:rsidP="005F76AD">
            <w:pPr>
              <w:rPr>
                <w:del w:id="12127" w:author="阿毛" w:date="2021-05-21T17:54:00Z"/>
                <w:rFonts w:ascii="標楷體" w:eastAsia="標楷體" w:hAnsi="標楷體"/>
              </w:rPr>
            </w:pPr>
          </w:p>
        </w:tc>
        <w:tc>
          <w:tcPr>
            <w:tcW w:w="1643" w:type="pct"/>
          </w:tcPr>
          <w:p w14:paraId="219AE122" w14:textId="58C8C217" w:rsidR="00E24265" w:rsidRPr="00615D4B" w:rsidDel="00CB3FDD" w:rsidRDefault="00E24265" w:rsidP="005F76AD">
            <w:pPr>
              <w:rPr>
                <w:del w:id="12128" w:author="阿毛" w:date="2021-05-21T17:54:00Z"/>
                <w:rFonts w:ascii="標楷體" w:eastAsia="標楷體" w:hAnsi="標楷體"/>
              </w:rPr>
            </w:pPr>
          </w:p>
        </w:tc>
      </w:tr>
      <w:tr w:rsidR="00E24265" w:rsidRPr="00615D4B" w:rsidDel="00CB3FDD" w14:paraId="4E90AE2D" w14:textId="3CB1A22B" w:rsidTr="005F76AD">
        <w:trPr>
          <w:trHeight w:val="291"/>
          <w:jc w:val="center"/>
          <w:del w:id="12129" w:author="阿毛" w:date="2021-05-21T17:54:00Z"/>
        </w:trPr>
        <w:tc>
          <w:tcPr>
            <w:tcW w:w="219" w:type="pct"/>
          </w:tcPr>
          <w:p w14:paraId="3176BC6B" w14:textId="06029F43" w:rsidR="00E24265" w:rsidRPr="00D6003A" w:rsidDel="00CB3FDD" w:rsidRDefault="00E24265" w:rsidP="005F76AD">
            <w:pPr>
              <w:pStyle w:val="af9"/>
              <w:numPr>
                <w:ilvl w:val="0"/>
                <w:numId w:val="40"/>
              </w:numPr>
              <w:ind w:leftChars="0"/>
              <w:rPr>
                <w:del w:id="12130" w:author="阿毛" w:date="2021-05-21T17:54:00Z"/>
                <w:rFonts w:ascii="標楷體" w:eastAsia="標楷體" w:hAnsi="標楷體"/>
              </w:rPr>
            </w:pPr>
          </w:p>
        </w:tc>
        <w:tc>
          <w:tcPr>
            <w:tcW w:w="756" w:type="pct"/>
          </w:tcPr>
          <w:p w14:paraId="33271C5B" w14:textId="1BE8B859" w:rsidR="00E24265" w:rsidRPr="00615D4B" w:rsidDel="00CB3FDD" w:rsidRDefault="00E24265" w:rsidP="005F76AD">
            <w:pPr>
              <w:rPr>
                <w:del w:id="12131" w:author="阿毛" w:date="2021-05-21T17:54:00Z"/>
                <w:rFonts w:ascii="標楷體" w:eastAsia="標楷體" w:hAnsi="標楷體"/>
              </w:rPr>
            </w:pPr>
            <w:del w:id="12132" w:author="阿毛" w:date="2021-05-21T17:54:00Z">
              <w:r w:rsidRPr="00AA2F33" w:rsidDel="00CB3FDD">
                <w:rPr>
                  <w:rFonts w:ascii="標楷體" w:eastAsia="標楷體" w:hAnsi="標楷體" w:hint="eastAsia"/>
                </w:rPr>
                <w:delText>協商申請日</w:delText>
              </w:r>
            </w:del>
          </w:p>
        </w:tc>
        <w:tc>
          <w:tcPr>
            <w:tcW w:w="624" w:type="pct"/>
          </w:tcPr>
          <w:p w14:paraId="7E778D78" w14:textId="49F4FA75" w:rsidR="00E24265" w:rsidRPr="00615D4B" w:rsidDel="00CB3FDD" w:rsidRDefault="00E24265" w:rsidP="005F76AD">
            <w:pPr>
              <w:rPr>
                <w:del w:id="12133" w:author="阿毛" w:date="2021-05-21T17:54:00Z"/>
                <w:rFonts w:ascii="標楷體" w:eastAsia="標楷體" w:hAnsi="標楷體"/>
              </w:rPr>
            </w:pPr>
          </w:p>
        </w:tc>
        <w:tc>
          <w:tcPr>
            <w:tcW w:w="624" w:type="pct"/>
          </w:tcPr>
          <w:p w14:paraId="4B7B408F" w14:textId="56394952" w:rsidR="00E24265" w:rsidRPr="00615D4B" w:rsidDel="00CB3FDD" w:rsidRDefault="00E24265" w:rsidP="005F76AD">
            <w:pPr>
              <w:rPr>
                <w:del w:id="12134" w:author="阿毛" w:date="2021-05-21T17:54:00Z"/>
                <w:rFonts w:ascii="標楷體" w:eastAsia="標楷體" w:hAnsi="標楷體"/>
              </w:rPr>
            </w:pPr>
          </w:p>
        </w:tc>
        <w:tc>
          <w:tcPr>
            <w:tcW w:w="537" w:type="pct"/>
          </w:tcPr>
          <w:p w14:paraId="5268937A" w14:textId="6EBEC16D" w:rsidR="00E24265" w:rsidRPr="00615D4B" w:rsidDel="00CB3FDD" w:rsidRDefault="00E24265" w:rsidP="005F76AD">
            <w:pPr>
              <w:rPr>
                <w:del w:id="12135" w:author="阿毛" w:date="2021-05-21T17:54:00Z"/>
                <w:rFonts w:ascii="標楷體" w:eastAsia="標楷體" w:hAnsi="標楷體"/>
              </w:rPr>
            </w:pPr>
          </w:p>
        </w:tc>
        <w:tc>
          <w:tcPr>
            <w:tcW w:w="299" w:type="pct"/>
          </w:tcPr>
          <w:p w14:paraId="10EE8DE2" w14:textId="270F6F5B" w:rsidR="00E24265" w:rsidRPr="00615D4B" w:rsidDel="00CB3FDD" w:rsidRDefault="00E24265" w:rsidP="005F76AD">
            <w:pPr>
              <w:rPr>
                <w:del w:id="12136" w:author="阿毛" w:date="2021-05-21T17:54:00Z"/>
                <w:rFonts w:ascii="標楷體" w:eastAsia="標楷體" w:hAnsi="標楷體"/>
              </w:rPr>
            </w:pPr>
          </w:p>
        </w:tc>
        <w:tc>
          <w:tcPr>
            <w:tcW w:w="299" w:type="pct"/>
          </w:tcPr>
          <w:p w14:paraId="2AC5D36C" w14:textId="162FBA2C" w:rsidR="00E24265" w:rsidRPr="00615D4B" w:rsidDel="00CB3FDD" w:rsidRDefault="00E24265" w:rsidP="005F76AD">
            <w:pPr>
              <w:rPr>
                <w:del w:id="12137" w:author="阿毛" w:date="2021-05-21T17:54:00Z"/>
                <w:rFonts w:ascii="標楷體" w:eastAsia="標楷體" w:hAnsi="標楷體"/>
              </w:rPr>
            </w:pPr>
          </w:p>
        </w:tc>
        <w:tc>
          <w:tcPr>
            <w:tcW w:w="1643" w:type="pct"/>
          </w:tcPr>
          <w:p w14:paraId="024C922E" w14:textId="4005E1BB" w:rsidR="00E24265" w:rsidRPr="00615D4B" w:rsidDel="00CB3FDD" w:rsidRDefault="00E24265" w:rsidP="005F76AD">
            <w:pPr>
              <w:rPr>
                <w:del w:id="12138" w:author="阿毛" w:date="2021-05-21T17:54:00Z"/>
                <w:rFonts w:ascii="標楷體" w:eastAsia="標楷體" w:hAnsi="標楷體"/>
              </w:rPr>
            </w:pPr>
          </w:p>
        </w:tc>
      </w:tr>
      <w:tr w:rsidR="00E24265" w:rsidRPr="00615D4B" w:rsidDel="00CB3FDD" w14:paraId="244631B9" w14:textId="7F4D927C" w:rsidTr="005F76AD">
        <w:trPr>
          <w:trHeight w:val="291"/>
          <w:jc w:val="center"/>
          <w:del w:id="12139" w:author="阿毛" w:date="2021-05-21T17:54:00Z"/>
        </w:trPr>
        <w:tc>
          <w:tcPr>
            <w:tcW w:w="219" w:type="pct"/>
          </w:tcPr>
          <w:p w14:paraId="1F76C86C" w14:textId="05A7204B" w:rsidR="00E24265" w:rsidRPr="00D6003A" w:rsidDel="00CB3FDD" w:rsidRDefault="00E24265" w:rsidP="005F76AD">
            <w:pPr>
              <w:pStyle w:val="af9"/>
              <w:numPr>
                <w:ilvl w:val="0"/>
                <w:numId w:val="40"/>
              </w:numPr>
              <w:ind w:leftChars="0"/>
              <w:rPr>
                <w:del w:id="12140" w:author="阿毛" w:date="2021-05-21T17:54:00Z"/>
                <w:rFonts w:ascii="標楷體" w:eastAsia="標楷體" w:hAnsi="標楷體"/>
              </w:rPr>
            </w:pPr>
          </w:p>
        </w:tc>
        <w:tc>
          <w:tcPr>
            <w:tcW w:w="756" w:type="pct"/>
          </w:tcPr>
          <w:p w14:paraId="2AF39A12" w14:textId="34C88A11" w:rsidR="00E24265" w:rsidRPr="00615D4B" w:rsidDel="00CB3FDD" w:rsidRDefault="00E24265" w:rsidP="005F76AD">
            <w:pPr>
              <w:rPr>
                <w:del w:id="12141" w:author="阿毛" w:date="2021-05-21T17:54:00Z"/>
                <w:rFonts w:ascii="標楷體" w:eastAsia="標楷體" w:hAnsi="標楷體"/>
              </w:rPr>
            </w:pPr>
            <w:del w:id="12142" w:author="阿毛" w:date="2021-05-21T17:54:00Z">
              <w:r w:rsidRPr="00AA2F33" w:rsidDel="00CB3FDD">
                <w:rPr>
                  <w:rFonts w:ascii="標楷體" w:eastAsia="標楷體" w:hAnsi="標楷體" w:hint="eastAsia"/>
                </w:rPr>
                <w:delText>繳款日期</w:delText>
              </w:r>
            </w:del>
          </w:p>
        </w:tc>
        <w:tc>
          <w:tcPr>
            <w:tcW w:w="624" w:type="pct"/>
          </w:tcPr>
          <w:p w14:paraId="5E6A7F47" w14:textId="0C6588EB" w:rsidR="00E24265" w:rsidRPr="00615D4B" w:rsidDel="00CB3FDD" w:rsidRDefault="00E24265" w:rsidP="005F76AD">
            <w:pPr>
              <w:rPr>
                <w:del w:id="12143" w:author="阿毛" w:date="2021-05-21T17:54:00Z"/>
                <w:rFonts w:ascii="標楷體" w:eastAsia="標楷體" w:hAnsi="標楷體"/>
              </w:rPr>
            </w:pPr>
          </w:p>
        </w:tc>
        <w:tc>
          <w:tcPr>
            <w:tcW w:w="624" w:type="pct"/>
          </w:tcPr>
          <w:p w14:paraId="36A19F5C" w14:textId="2E425193" w:rsidR="00E24265" w:rsidRPr="00615D4B" w:rsidDel="00CB3FDD" w:rsidRDefault="00E24265" w:rsidP="005F76AD">
            <w:pPr>
              <w:rPr>
                <w:del w:id="12144" w:author="阿毛" w:date="2021-05-21T17:54:00Z"/>
                <w:rFonts w:ascii="標楷體" w:eastAsia="標楷體" w:hAnsi="標楷體"/>
              </w:rPr>
            </w:pPr>
          </w:p>
        </w:tc>
        <w:tc>
          <w:tcPr>
            <w:tcW w:w="537" w:type="pct"/>
          </w:tcPr>
          <w:p w14:paraId="716B5AB8" w14:textId="414042B4" w:rsidR="00E24265" w:rsidRPr="00615D4B" w:rsidDel="00CB3FDD" w:rsidRDefault="00E24265" w:rsidP="005F76AD">
            <w:pPr>
              <w:rPr>
                <w:del w:id="12145" w:author="阿毛" w:date="2021-05-21T17:54:00Z"/>
                <w:rFonts w:ascii="標楷體" w:eastAsia="標楷體" w:hAnsi="標楷體"/>
              </w:rPr>
            </w:pPr>
          </w:p>
        </w:tc>
        <w:tc>
          <w:tcPr>
            <w:tcW w:w="299" w:type="pct"/>
          </w:tcPr>
          <w:p w14:paraId="3E843DEE" w14:textId="594BC61C" w:rsidR="00E24265" w:rsidRPr="00615D4B" w:rsidDel="00CB3FDD" w:rsidRDefault="00E24265" w:rsidP="005F76AD">
            <w:pPr>
              <w:rPr>
                <w:del w:id="12146" w:author="阿毛" w:date="2021-05-21T17:54:00Z"/>
                <w:rFonts w:ascii="標楷體" w:eastAsia="標楷體" w:hAnsi="標楷體"/>
              </w:rPr>
            </w:pPr>
          </w:p>
        </w:tc>
        <w:tc>
          <w:tcPr>
            <w:tcW w:w="299" w:type="pct"/>
          </w:tcPr>
          <w:p w14:paraId="72489B50" w14:textId="4AFC0E64" w:rsidR="00E24265" w:rsidRPr="00615D4B" w:rsidDel="00CB3FDD" w:rsidRDefault="00E24265" w:rsidP="005F76AD">
            <w:pPr>
              <w:rPr>
                <w:del w:id="12147" w:author="阿毛" w:date="2021-05-21T17:54:00Z"/>
                <w:rFonts w:ascii="標楷體" w:eastAsia="標楷體" w:hAnsi="標楷體"/>
              </w:rPr>
            </w:pPr>
          </w:p>
        </w:tc>
        <w:tc>
          <w:tcPr>
            <w:tcW w:w="1643" w:type="pct"/>
          </w:tcPr>
          <w:p w14:paraId="667B53AE" w14:textId="42C0F396" w:rsidR="00E24265" w:rsidRPr="00615D4B" w:rsidDel="00CB3FDD" w:rsidRDefault="00E24265" w:rsidP="005F76AD">
            <w:pPr>
              <w:rPr>
                <w:del w:id="12148" w:author="阿毛" w:date="2021-05-21T17:54:00Z"/>
                <w:rFonts w:ascii="標楷體" w:eastAsia="標楷體" w:hAnsi="標楷體"/>
              </w:rPr>
            </w:pPr>
          </w:p>
        </w:tc>
      </w:tr>
      <w:tr w:rsidR="00E24265" w:rsidRPr="00615D4B" w:rsidDel="00CB3FDD" w14:paraId="4A25C3B1" w14:textId="721CEBE1" w:rsidTr="005F76AD">
        <w:trPr>
          <w:trHeight w:val="291"/>
          <w:jc w:val="center"/>
          <w:del w:id="12149" w:author="阿毛" w:date="2021-05-21T17:54:00Z"/>
        </w:trPr>
        <w:tc>
          <w:tcPr>
            <w:tcW w:w="219" w:type="pct"/>
          </w:tcPr>
          <w:p w14:paraId="33EE552F" w14:textId="5DF9ACCF" w:rsidR="00E24265" w:rsidRPr="00D6003A" w:rsidDel="00CB3FDD" w:rsidRDefault="00E24265" w:rsidP="005F76AD">
            <w:pPr>
              <w:pStyle w:val="af9"/>
              <w:numPr>
                <w:ilvl w:val="0"/>
                <w:numId w:val="40"/>
              </w:numPr>
              <w:ind w:leftChars="0"/>
              <w:rPr>
                <w:del w:id="12150" w:author="阿毛" w:date="2021-05-21T17:54:00Z"/>
                <w:rFonts w:ascii="標楷體" w:eastAsia="標楷體" w:hAnsi="標楷體"/>
              </w:rPr>
            </w:pPr>
          </w:p>
        </w:tc>
        <w:tc>
          <w:tcPr>
            <w:tcW w:w="756" w:type="pct"/>
          </w:tcPr>
          <w:p w14:paraId="5946B0C8" w14:textId="71EDB455" w:rsidR="00E24265" w:rsidRPr="00615D4B" w:rsidDel="00CB3FDD" w:rsidRDefault="00E24265" w:rsidP="005F76AD">
            <w:pPr>
              <w:rPr>
                <w:del w:id="12151" w:author="阿毛" w:date="2021-05-21T17:54:00Z"/>
                <w:rFonts w:ascii="標楷體" w:eastAsia="標楷體" w:hAnsi="標楷體"/>
              </w:rPr>
            </w:pPr>
            <w:del w:id="12152" w:author="阿毛" w:date="2021-05-21T17:54:00Z">
              <w:r w:rsidRPr="00AA2F33" w:rsidDel="00CB3FDD">
                <w:rPr>
                  <w:rFonts w:ascii="標楷體" w:eastAsia="標楷體" w:hAnsi="標楷體" w:hint="eastAsia"/>
                </w:rPr>
                <w:delText>本次繳款金額</w:delText>
              </w:r>
            </w:del>
          </w:p>
        </w:tc>
        <w:tc>
          <w:tcPr>
            <w:tcW w:w="624" w:type="pct"/>
          </w:tcPr>
          <w:p w14:paraId="07F8D827" w14:textId="472C0C8D" w:rsidR="00E24265" w:rsidRPr="00615D4B" w:rsidDel="00CB3FDD" w:rsidRDefault="00E24265" w:rsidP="005F76AD">
            <w:pPr>
              <w:rPr>
                <w:del w:id="12153" w:author="阿毛" w:date="2021-05-21T17:54:00Z"/>
                <w:rFonts w:ascii="標楷體" w:eastAsia="標楷體" w:hAnsi="標楷體"/>
              </w:rPr>
            </w:pPr>
          </w:p>
        </w:tc>
        <w:tc>
          <w:tcPr>
            <w:tcW w:w="624" w:type="pct"/>
          </w:tcPr>
          <w:p w14:paraId="70890E6E" w14:textId="7FEA57CF" w:rsidR="00E24265" w:rsidRPr="00615D4B" w:rsidDel="00CB3FDD" w:rsidRDefault="00E24265" w:rsidP="005F76AD">
            <w:pPr>
              <w:rPr>
                <w:del w:id="12154" w:author="阿毛" w:date="2021-05-21T17:54:00Z"/>
                <w:rFonts w:ascii="標楷體" w:eastAsia="標楷體" w:hAnsi="標楷體"/>
              </w:rPr>
            </w:pPr>
          </w:p>
        </w:tc>
        <w:tc>
          <w:tcPr>
            <w:tcW w:w="537" w:type="pct"/>
          </w:tcPr>
          <w:p w14:paraId="54FB8FFD" w14:textId="5C379131" w:rsidR="00E24265" w:rsidRPr="00615D4B" w:rsidDel="00CB3FDD" w:rsidRDefault="00E24265" w:rsidP="005F76AD">
            <w:pPr>
              <w:rPr>
                <w:del w:id="12155" w:author="阿毛" w:date="2021-05-21T17:54:00Z"/>
                <w:rFonts w:ascii="標楷體" w:eastAsia="標楷體" w:hAnsi="標楷體"/>
              </w:rPr>
            </w:pPr>
          </w:p>
        </w:tc>
        <w:tc>
          <w:tcPr>
            <w:tcW w:w="299" w:type="pct"/>
          </w:tcPr>
          <w:p w14:paraId="51CFCAD4" w14:textId="5AC9DB57" w:rsidR="00E24265" w:rsidRPr="00615D4B" w:rsidDel="00CB3FDD" w:rsidRDefault="00E24265" w:rsidP="005F76AD">
            <w:pPr>
              <w:rPr>
                <w:del w:id="12156" w:author="阿毛" w:date="2021-05-21T17:54:00Z"/>
                <w:rFonts w:ascii="標楷體" w:eastAsia="標楷體" w:hAnsi="標楷體"/>
              </w:rPr>
            </w:pPr>
          </w:p>
        </w:tc>
        <w:tc>
          <w:tcPr>
            <w:tcW w:w="299" w:type="pct"/>
          </w:tcPr>
          <w:p w14:paraId="2BA512C4" w14:textId="0CF090F2" w:rsidR="00E24265" w:rsidRPr="00615D4B" w:rsidDel="00CB3FDD" w:rsidRDefault="00E24265" w:rsidP="005F76AD">
            <w:pPr>
              <w:rPr>
                <w:del w:id="12157" w:author="阿毛" w:date="2021-05-21T17:54:00Z"/>
                <w:rFonts w:ascii="標楷體" w:eastAsia="標楷體" w:hAnsi="標楷體"/>
              </w:rPr>
            </w:pPr>
          </w:p>
        </w:tc>
        <w:tc>
          <w:tcPr>
            <w:tcW w:w="1643" w:type="pct"/>
          </w:tcPr>
          <w:p w14:paraId="76CDA452" w14:textId="03F53C74" w:rsidR="00E24265" w:rsidRPr="00615D4B" w:rsidDel="00CB3FDD" w:rsidRDefault="00E24265" w:rsidP="005F76AD">
            <w:pPr>
              <w:rPr>
                <w:del w:id="12158" w:author="阿毛" w:date="2021-05-21T17:54:00Z"/>
                <w:rFonts w:ascii="標楷體" w:eastAsia="標楷體" w:hAnsi="標楷體"/>
              </w:rPr>
            </w:pPr>
          </w:p>
        </w:tc>
      </w:tr>
      <w:tr w:rsidR="00E24265" w:rsidRPr="00615D4B" w:rsidDel="00CB3FDD" w14:paraId="2704029D" w14:textId="1298A67C" w:rsidTr="005F76AD">
        <w:trPr>
          <w:trHeight w:val="291"/>
          <w:jc w:val="center"/>
          <w:del w:id="12159" w:author="阿毛" w:date="2021-05-21T17:54:00Z"/>
        </w:trPr>
        <w:tc>
          <w:tcPr>
            <w:tcW w:w="219" w:type="pct"/>
          </w:tcPr>
          <w:p w14:paraId="25D13857" w14:textId="5A920A5A" w:rsidR="00E24265" w:rsidRPr="00D6003A" w:rsidDel="00CB3FDD" w:rsidRDefault="00E24265" w:rsidP="005F76AD">
            <w:pPr>
              <w:pStyle w:val="af9"/>
              <w:numPr>
                <w:ilvl w:val="0"/>
                <w:numId w:val="40"/>
              </w:numPr>
              <w:ind w:leftChars="0"/>
              <w:rPr>
                <w:del w:id="12160" w:author="阿毛" w:date="2021-05-21T17:54:00Z"/>
                <w:rFonts w:ascii="標楷體" w:eastAsia="標楷體" w:hAnsi="標楷體"/>
              </w:rPr>
            </w:pPr>
          </w:p>
        </w:tc>
        <w:tc>
          <w:tcPr>
            <w:tcW w:w="756" w:type="pct"/>
          </w:tcPr>
          <w:p w14:paraId="666B2FAE" w14:textId="4214DF56" w:rsidR="00E24265" w:rsidRPr="00615D4B" w:rsidDel="00CB3FDD" w:rsidRDefault="00E24265" w:rsidP="005F76AD">
            <w:pPr>
              <w:rPr>
                <w:del w:id="12161" w:author="阿毛" w:date="2021-05-21T17:54:00Z"/>
                <w:rFonts w:ascii="標楷體" w:eastAsia="標楷體" w:hAnsi="標楷體"/>
              </w:rPr>
            </w:pPr>
            <w:del w:id="12162" w:author="阿毛" w:date="2021-05-21T17:54:00Z">
              <w:r w:rsidRPr="00AA2F33" w:rsidDel="00CB3FDD">
                <w:rPr>
                  <w:rFonts w:ascii="標楷體" w:eastAsia="標楷體" w:hAnsi="標楷體" w:hint="eastAsia"/>
                </w:rPr>
                <w:delText>累計實際還款金額</w:delText>
              </w:r>
            </w:del>
          </w:p>
        </w:tc>
        <w:tc>
          <w:tcPr>
            <w:tcW w:w="624" w:type="pct"/>
          </w:tcPr>
          <w:p w14:paraId="39110A64" w14:textId="35C8BE22" w:rsidR="00E24265" w:rsidRPr="00615D4B" w:rsidDel="00CB3FDD" w:rsidRDefault="00E24265" w:rsidP="005F76AD">
            <w:pPr>
              <w:rPr>
                <w:del w:id="12163" w:author="阿毛" w:date="2021-05-21T17:54:00Z"/>
                <w:rFonts w:ascii="標楷體" w:eastAsia="標楷體" w:hAnsi="標楷體"/>
              </w:rPr>
            </w:pPr>
          </w:p>
        </w:tc>
        <w:tc>
          <w:tcPr>
            <w:tcW w:w="624" w:type="pct"/>
          </w:tcPr>
          <w:p w14:paraId="5DC8728C" w14:textId="7132FAA9" w:rsidR="00E24265" w:rsidRPr="00615D4B" w:rsidDel="00CB3FDD" w:rsidRDefault="00E24265" w:rsidP="005F76AD">
            <w:pPr>
              <w:rPr>
                <w:del w:id="12164" w:author="阿毛" w:date="2021-05-21T17:54:00Z"/>
                <w:rFonts w:ascii="標楷體" w:eastAsia="標楷體" w:hAnsi="標楷體"/>
              </w:rPr>
            </w:pPr>
          </w:p>
        </w:tc>
        <w:tc>
          <w:tcPr>
            <w:tcW w:w="537" w:type="pct"/>
          </w:tcPr>
          <w:p w14:paraId="6DDF44FD" w14:textId="4BC71D34" w:rsidR="00E24265" w:rsidRPr="00615D4B" w:rsidDel="00CB3FDD" w:rsidRDefault="00E24265" w:rsidP="005F76AD">
            <w:pPr>
              <w:rPr>
                <w:del w:id="12165" w:author="阿毛" w:date="2021-05-21T17:54:00Z"/>
                <w:rFonts w:ascii="標楷體" w:eastAsia="標楷體" w:hAnsi="標楷體"/>
              </w:rPr>
            </w:pPr>
          </w:p>
        </w:tc>
        <w:tc>
          <w:tcPr>
            <w:tcW w:w="299" w:type="pct"/>
          </w:tcPr>
          <w:p w14:paraId="29669FD6" w14:textId="30B83ED1" w:rsidR="00E24265" w:rsidRPr="00615D4B" w:rsidDel="00CB3FDD" w:rsidRDefault="00E24265" w:rsidP="005F76AD">
            <w:pPr>
              <w:rPr>
                <w:del w:id="12166" w:author="阿毛" w:date="2021-05-21T17:54:00Z"/>
                <w:rFonts w:ascii="標楷體" w:eastAsia="標楷體" w:hAnsi="標楷體"/>
              </w:rPr>
            </w:pPr>
          </w:p>
        </w:tc>
        <w:tc>
          <w:tcPr>
            <w:tcW w:w="299" w:type="pct"/>
          </w:tcPr>
          <w:p w14:paraId="610EAD61" w14:textId="274E931F" w:rsidR="00E24265" w:rsidRPr="00615D4B" w:rsidDel="00CB3FDD" w:rsidRDefault="00E24265" w:rsidP="005F76AD">
            <w:pPr>
              <w:rPr>
                <w:del w:id="12167" w:author="阿毛" w:date="2021-05-21T17:54:00Z"/>
                <w:rFonts w:ascii="標楷體" w:eastAsia="標楷體" w:hAnsi="標楷體"/>
              </w:rPr>
            </w:pPr>
          </w:p>
        </w:tc>
        <w:tc>
          <w:tcPr>
            <w:tcW w:w="1643" w:type="pct"/>
          </w:tcPr>
          <w:p w14:paraId="0B1E5DE0" w14:textId="0C6ED2C6" w:rsidR="00E24265" w:rsidRPr="00615D4B" w:rsidDel="00CB3FDD" w:rsidRDefault="00E24265" w:rsidP="005F76AD">
            <w:pPr>
              <w:rPr>
                <w:del w:id="12168" w:author="阿毛" w:date="2021-05-21T17:54:00Z"/>
                <w:rFonts w:ascii="標楷體" w:eastAsia="標楷體" w:hAnsi="標楷體"/>
              </w:rPr>
            </w:pPr>
          </w:p>
        </w:tc>
      </w:tr>
      <w:tr w:rsidR="00E24265" w:rsidRPr="00615D4B" w:rsidDel="00CB3FDD" w14:paraId="3DD6F5DD" w14:textId="5AFBEF41" w:rsidTr="005F76AD">
        <w:trPr>
          <w:trHeight w:val="291"/>
          <w:jc w:val="center"/>
          <w:del w:id="12169" w:author="阿毛" w:date="2021-05-21T17:54:00Z"/>
        </w:trPr>
        <w:tc>
          <w:tcPr>
            <w:tcW w:w="219" w:type="pct"/>
          </w:tcPr>
          <w:p w14:paraId="5FE50944" w14:textId="0537B180" w:rsidR="00E24265" w:rsidRPr="00D6003A" w:rsidDel="00CB3FDD" w:rsidRDefault="00E24265" w:rsidP="005F76AD">
            <w:pPr>
              <w:pStyle w:val="af9"/>
              <w:numPr>
                <w:ilvl w:val="0"/>
                <w:numId w:val="40"/>
              </w:numPr>
              <w:ind w:leftChars="0"/>
              <w:rPr>
                <w:del w:id="12170" w:author="阿毛" w:date="2021-05-21T17:54:00Z"/>
                <w:rFonts w:ascii="標楷體" w:eastAsia="標楷體" w:hAnsi="標楷體"/>
              </w:rPr>
            </w:pPr>
          </w:p>
        </w:tc>
        <w:tc>
          <w:tcPr>
            <w:tcW w:w="756" w:type="pct"/>
          </w:tcPr>
          <w:p w14:paraId="70A15370" w14:textId="779992B8" w:rsidR="00E24265" w:rsidRPr="00615D4B" w:rsidDel="00CB3FDD" w:rsidRDefault="00E24265" w:rsidP="005F76AD">
            <w:pPr>
              <w:rPr>
                <w:del w:id="12171" w:author="阿毛" w:date="2021-05-21T17:54:00Z"/>
                <w:rFonts w:ascii="標楷體" w:eastAsia="標楷體" w:hAnsi="標楷體"/>
              </w:rPr>
            </w:pPr>
            <w:del w:id="12172" w:author="阿毛" w:date="2021-05-21T17:54:00Z">
              <w:r w:rsidRPr="00AA2F33" w:rsidDel="00CB3FDD">
                <w:rPr>
                  <w:rFonts w:ascii="標楷體" w:eastAsia="標楷體" w:hAnsi="標楷體" w:hint="eastAsia"/>
                </w:rPr>
                <w:delText>累計應還款金額</w:delText>
              </w:r>
            </w:del>
          </w:p>
        </w:tc>
        <w:tc>
          <w:tcPr>
            <w:tcW w:w="624" w:type="pct"/>
          </w:tcPr>
          <w:p w14:paraId="780AD271" w14:textId="599EA536" w:rsidR="00E24265" w:rsidRPr="00615D4B" w:rsidDel="00CB3FDD" w:rsidRDefault="00E24265" w:rsidP="005F76AD">
            <w:pPr>
              <w:rPr>
                <w:del w:id="12173" w:author="阿毛" w:date="2021-05-21T17:54:00Z"/>
                <w:rFonts w:ascii="標楷體" w:eastAsia="標楷體" w:hAnsi="標楷體"/>
              </w:rPr>
            </w:pPr>
          </w:p>
        </w:tc>
        <w:tc>
          <w:tcPr>
            <w:tcW w:w="624" w:type="pct"/>
          </w:tcPr>
          <w:p w14:paraId="52382279" w14:textId="3634F8F0" w:rsidR="00E24265" w:rsidRPr="00615D4B" w:rsidDel="00CB3FDD" w:rsidRDefault="00E24265" w:rsidP="005F76AD">
            <w:pPr>
              <w:rPr>
                <w:del w:id="12174" w:author="阿毛" w:date="2021-05-21T17:54:00Z"/>
                <w:rFonts w:ascii="標楷體" w:eastAsia="標楷體" w:hAnsi="標楷體"/>
              </w:rPr>
            </w:pPr>
          </w:p>
        </w:tc>
        <w:tc>
          <w:tcPr>
            <w:tcW w:w="537" w:type="pct"/>
          </w:tcPr>
          <w:p w14:paraId="4E8F6BAD" w14:textId="293ECD61" w:rsidR="00E24265" w:rsidRPr="00615D4B" w:rsidDel="00CB3FDD" w:rsidRDefault="00E24265" w:rsidP="005F76AD">
            <w:pPr>
              <w:rPr>
                <w:del w:id="12175" w:author="阿毛" w:date="2021-05-21T17:54:00Z"/>
                <w:rFonts w:ascii="標楷體" w:eastAsia="標楷體" w:hAnsi="標楷體"/>
              </w:rPr>
            </w:pPr>
          </w:p>
        </w:tc>
        <w:tc>
          <w:tcPr>
            <w:tcW w:w="299" w:type="pct"/>
          </w:tcPr>
          <w:p w14:paraId="6F229F04" w14:textId="6959D2EF" w:rsidR="00E24265" w:rsidRPr="00615D4B" w:rsidDel="00CB3FDD" w:rsidRDefault="00E24265" w:rsidP="005F76AD">
            <w:pPr>
              <w:rPr>
                <w:del w:id="12176" w:author="阿毛" w:date="2021-05-21T17:54:00Z"/>
                <w:rFonts w:ascii="標楷體" w:eastAsia="標楷體" w:hAnsi="標楷體"/>
              </w:rPr>
            </w:pPr>
          </w:p>
        </w:tc>
        <w:tc>
          <w:tcPr>
            <w:tcW w:w="299" w:type="pct"/>
          </w:tcPr>
          <w:p w14:paraId="1E3B4E1F" w14:textId="35FE0CB7" w:rsidR="00E24265" w:rsidRPr="00615D4B" w:rsidDel="00CB3FDD" w:rsidRDefault="00E24265" w:rsidP="005F76AD">
            <w:pPr>
              <w:rPr>
                <w:del w:id="12177" w:author="阿毛" w:date="2021-05-21T17:54:00Z"/>
                <w:rFonts w:ascii="標楷體" w:eastAsia="標楷體" w:hAnsi="標楷體"/>
              </w:rPr>
            </w:pPr>
          </w:p>
        </w:tc>
        <w:tc>
          <w:tcPr>
            <w:tcW w:w="1643" w:type="pct"/>
          </w:tcPr>
          <w:p w14:paraId="6430C3DE" w14:textId="6E3AA5EA" w:rsidR="00E24265" w:rsidRPr="00615D4B" w:rsidDel="00CB3FDD" w:rsidRDefault="00E24265" w:rsidP="005F76AD">
            <w:pPr>
              <w:rPr>
                <w:del w:id="12178" w:author="阿毛" w:date="2021-05-21T17:54:00Z"/>
                <w:rFonts w:ascii="標楷體" w:eastAsia="標楷體" w:hAnsi="標楷體"/>
              </w:rPr>
            </w:pPr>
          </w:p>
        </w:tc>
      </w:tr>
      <w:tr w:rsidR="00E24265" w:rsidRPr="00615D4B" w:rsidDel="00CB3FDD" w14:paraId="2A7222E0" w14:textId="666E8814" w:rsidTr="005F76AD">
        <w:trPr>
          <w:trHeight w:val="291"/>
          <w:jc w:val="center"/>
          <w:del w:id="12179" w:author="阿毛" w:date="2021-05-21T17:54:00Z"/>
        </w:trPr>
        <w:tc>
          <w:tcPr>
            <w:tcW w:w="219" w:type="pct"/>
          </w:tcPr>
          <w:p w14:paraId="7AA2ED6F" w14:textId="0E166429" w:rsidR="00E24265" w:rsidRPr="00D6003A" w:rsidDel="00CB3FDD" w:rsidRDefault="00E24265" w:rsidP="005F76AD">
            <w:pPr>
              <w:pStyle w:val="af9"/>
              <w:numPr>
                <w:ilvl w:val="0"/>
                <w:numId w:val="40"/>
              </w:numPr>
              <w:ind w:leftChars="0"/>
              <w:rPr>
                <w:del w:id="12180" w:author="阿毛" w:date="2021-05-21T17:54:00Z"/>
                <w:rFonts w:ascii="標楷體" w:eastAsia="標楷體" w:hAnsi="標楷體"/>
              </w:rPr>
            </w:pPr>
          </w:p>
        </w:tc>
        <w:tc>
          <w:tcPr>
            <w:tcW w:w="756" w:type="pct"/>
          </w:tcPr>
          <w:p w14:paraId="577BA678" w14:textId="73770722" w:rsidR="00E24265" w:rsidRPr="00615D4B" w:rsidDel="00CB3FDD" w:rsidRDefault="00E24265" w:rsidP="005F76AD">
            <w:pPr>
              <w:rPr>
                <w:del w:id="12181" w:author="阿毛" w:date="2021-05-21T17:54:00Z"/>
                <w:rFonts w:ascii="標楷體" w:eastAsia="標楷體" w:hAnsi="標楷體"/>
              </w:rPr>
            </w:pPr>
            <w:del w:id="12182" w:author="阿毛" w:date="2021-05-21T17:54:00Z">
              <w:r w:rsidRPr="00AA2F33" w:rsidDel="00CB3FDD">
                <w:rPr>
                  <w:rFonts w:ascii="標楷體" w:eastAsia="標楷體" w:hAnsi="標楷體" w:hint="eastAsia"/>
                </w:rPr>
                <w:delText>債權結案註記</w:delText>
              </w:r>
            </w:del>
          </w:p>
        </w:tc>
        <w:tc>
          <w:tcPr>
            <w:tcW w:w="624" w:type="pct"/>
          </w:tcPr>
          <w:p w14:paraId="3DAE4035" w14:textId="38599ED6" w:rsidR="00E24265" w:rsidRPr="00615D4B" w:rsidDel="00CB3FDD" w:rsidRDefault="00E24265" w:rsidP="005F76AD">
            <w:pPr>
              <w:rPr>
                <w:del w:id="12183" w:author="阿毛" w:date="2021-05-21T17:54:00Z"/>
                <w:rFonts w:ascii="標楷體" w:eastAsia="標楷體" w:hAnsi="標楷體"/>
              </w:rPr>
            </w:pPr>
          </w:p>
        </w:tc>
        <w:tc>
          <w:tcPr>
            <w:tcW w:w="624" w:type="pct"/>
          </w:tcPr>
          <w:p w14:paraId="60E1F955" w14:textId="612F3867" w:rsidR="00E24265" w:rsidRPr="00615D4B" w:rsidDel="00CB3FDD" w:rsidRDefault="00E24265" w:rsidP="005F76AD">
            <w:pPr>
              <w:rPr>
                <w:del w:id="12184" w:author="阿毛" w:date="2021-05-21T17:54:00Z"/>
                <w:rFonts w:ascii="標楷體" w:eastAsia="標楷體" w:hAnsi="標楷體"/>
              </w:rPr>
            </w:pPr>
          </w:p>
        </w:tc>
        <w:tc>
          <w:tcPr>
            <w:tcW w:w="537" w:type="pct"/>
          </w:tcPr>
          <w:p w14:paraId="5827280A" w14:textId="1DF6A09A" w:rsidR="00E24265" w:rsidRPr="00615D4B" w:rsidDel="00CB3FDD" w:rsidRDefault="00E24265" w:rsidP="005F76AD">
            <w:pPr>
              <w:rPr>
                <w:del w:id="12185" w:author="阿毛" w:date="2021-05-21T17:54:00Z"/>
                <w:rFonts w:ascii="標楷體" w:eastAsia="標楷體" w:hAnsi="標楷體"/>
              </w:rPr>
            </w:pPr>
            <w:del w:id="12186" w:author="阿毛" w:date="2021-05-21T17:54:00Z">
              <w:r w:rsidRPr="00F54E19" w:rsidDel="00CB3FDD">
                <w:rPr>
                  <w:rFonts w:ascii="標楷體" w:eastAsia="標楷體" w:hAnsi="標楷體" w:hint="eastAsia"/>
                </w:rPr>
                <w:delText>下拉式選單</w:delText>
              </w:r>
            </w:del>
          </w:p>
        </w:tc>
        <w:tc>
          <w:tcPr>
            <w:tcW w:w="299" w:type="pct"/>
          </w:tcPr>
          <w:p w14:paraId="7137F2A1" w14:textId="197BF775" w:rsidR="00E24265" w:rsidRPr="00615D4B" w:rsidDel="00CB3FDD" w:rsidRDefault="00E24265" w:rsidP="005F76AD">
            <w:pPr>
              <w:rPr>
                <w:del w:id="12187" w:author="阿毛" w:date="2021-05-21T17:54:00Z"/>
                <w:rFonts w:ascii="標楷體" w:eastAsia="標楷體" w:hAnsi="標楷體"/>
              </w:rPr>
            </w:pPr>
          </w:p>
        </w:tc>
        <w:tc>
          <w:tcPr>
            <w:tcW w:w="299" w:type="pct"/>
          </w:tcPr>
          <w:p w14:paraId="0A63F304" w14:textId="43D1103B" w:rsidR="00E24265" w:rsidRPr="00615D4B" w:rsidDel="00CB3FDD" w:rsidRDefault="00E24265" w:rsidP="005F76AD">
            <w:pPr>
              <w:rPr>
                <w:del w:id="12188" w:author="阿毛" w:date="2021-05-21T17:54:00Z"/>
                <w:rFonts w:ascii="標楷體" w:eastAsia="標楷體" w:hAnsi="標楷體"/>
              </w:rPr>
            </w:pPr>
          </w:p>
        </w:tc>
        <w:tc>
          <w:tcPr>
            <w:tcW w:w="1643" w:type="pct"/>
          </w:tcPr>
          <w:p w14:paraId="376EA2EA" w14:textId="168CBAD6" w:rsidR="00E24265" w:rsidRPr="00AA161E" w:rsidDel="00CB3FDD" w:rsidRDefault="00E24265" w:rsidP="005F76AD">
            <w:pPr>
              <w:rPr>
                <w:del w:id="12189" w:author="阿毛" w:date="2021-05-21T17:54:00Z"/>
                <w:rFonts w:ascii="標楷體" w:eastAsia="標楷體" w:hAnsi="標楷體"/>
              </w:rPr>
            </w:pPr>
            <w:del w:id="12190" w:author="阿毛" w:date="2021-05-21T17:54:00Z">
              <w:r w:rsidRPr="00AA161E" w:rsidDel="00CB3FDD">
                <w:rPr>
                  <w:rFonts w:ascii="標楷體" w:eastAsia="標楷體" w:hAnsi="標楷體" w:hint="eastAsia"/>
                </w:rPr>
                <w:delText>1:債務全數清償</w:delText>
              </w:r>
            </w:del>
          </w:p>
          <w:p w14:paraId="2A6CC945" w14:textId="6E9F0ACF" w:rsidR="00E24265" w:rsidRPr="00615D4B" w:rsidDel="00CB3FDD" w:rsidRDefault="00E24265" w:rsidP="005F76AD">
            <w:pPr>
              <w:rPr>
                <w:del w:id="12191" w:author="阿毛" w:date="2021-05-21T17:54:00Z"/>
                <w:rFonts w:ascii="標楷體" w:eastAsia="標楷體" w:hAnsi="標楷體"/>
              </w:rPr>
            </w:pPr>
            <w:del w:id="12192" w:author="阿毛" w:date="2021-05-21T17:54:00Z">
              <w:r w:rsidRPr="00AA161E" w:rsidDel="00CB3FDD">
                <w:rPr>
                  <w:rFonts w:ascii="標楷體" w:eastAsia="標楷體" w:hAnsi="標楷體" w:hint="eastAsia"/>
                </w:rPr>
                <w:delText>2:債務尚未全數清償</w:delText>
              </w:r>
            </w:del>
          </w:p>
        </w:tc>
      </w:tr>
      <w:tr w:rsidR="00E24265" w:rsidRPr="00615D4B" w:rsidDel="00CB3FDD" w14:paraId="131DF519" w14:textId="7F5F9AE1" w:rsidTr="005F76AD">
        <w:trPr>
          <w:trHeight w:val="291"/>
          <w:jc w:val="center"/>
          <w:del w:id="12193" w:author="阿毛" w:date="2021-05-21T17:54:00Z"/>
        </w:trPr>
        <w:tc>
          <w:tcPr>
            <w:tcW w:w="219" w:type="pct"/>
          </w:tcPr>
          <w:p w14:paraId="77B0B7CC" w14:textId="39676239" w:rsidR="00E24265" w:rsidRPr="00D6003A" w:rsidDel="00CB3FDD" w:rsidRDefault="00E24265" w:rsidP="005F76AD">
            <w:pPr>
              <w:pStyle w:val="af9"/>
              <w:numPr>
                <w:ilvl w:val="0"/>
                <w:numId w:val="40"/>
              </w:numPr>
              <w:ind w:leftChars="0"/>
              <w:rPr>
                <w:del w:id="12194" w:author="阿毛" w:date="2021-05-21T17:54:00Z"/>
                <w:rFonts w:ascii="標楷體" w:eastAsia="標楷體" w:hAnsi="標楷體"/>
              </w:rPr>
            </w:pPr>
          </w:p>
        </w:tc>
        <w:tc>
          <w:tcPr>
            <w:tcW w:w="756" w:type="pct"/>
          </w:tcPr>
          <w:p w14:paraId="518817CD" w14:textId="22AF6DC0" w:rsidR="00E24265" w:rsidRPr="00615D4B" w:rsidDel="00CB3FDD" w:rsidRDefault="00E24265" w:rsidP="005F76AD">
            <w:pPr>
              <w:rPr>
                <w:del w:id="12195" w:author="阿毛" w:date="2021-05-21T17:54:00Z"/>
                <w:rFonts w:ascii="標楷體" w:eastAsia="標楷體" w:hAnsi="標楷體"/>
              </w:rPr>
            </w:pPr>
            <w:del w:id="12196" w:author="阿毛" w:date="2021-05-21T17:54:00Z">
              <w:r w:rsidRPr="00AA2F33" w:rsidDel="00CB3FDD">
                <w:rPr>
                  <w:rFonts w:ascii="標楷體" w:eastAsia="標楷體" w:hAnsi="標楷體" w:hint="eastAsia"/>
                </w:rPr>
                <w:delText>進入第二階梯還款年月</w:delText>
              </w:r>
            </w:del>
          </w:p>
        </w:tc>
        <w:tc>
          <w:tcPr>
            <w:tcW w:w="624" w:type="pct"/>
          </w:tcPr>
          <w:p w14:paraId="6D05F5B4" w14:textId="3F1212C0" w:rsidR="00E24265" w:rsidRPr="00615D4B" w:rsidDel="00CB3FDD" w:rsidRDefault="00E24265" w:rsidP="005F76AD">
            <w:pPr>
              <w:rPr>
                <w:del w:id="12197" w:author="阿毛" w:date="2021-05-21T17:54:00Z"/>
                <w:rFonts w:ascii="標楷體" w:eastAsia="標楷體" w:hAnsi="標楷體"/>
              </w:rPr>
            </w:pPr>
          </w:p>
        </w:tc>
        <w:tc>
          <w:tcPr>
            <w:tcW w:w="624" w:type="pct"/>
          </w:tcPr>
          <w:p w14:paraId="18AFD941" w14:textId="33662BD7" w:rsidR="00E24265" w:rsidRPr="00615D4B" w:rsidDel="00CB3FDD" w:rsidRDefault="00E24265" w:rsidP="005F76AD">
            <w:pPr>
              <w:rPr>
                <w:del w:id="12198" w:author="阿毛" w:date="2021-05-21T17:54:00Z"/>
                <w:rFonts w:ascii="標楷體" w:eastAsia="標楷體" w:hAnsi="標楷體"/>
              </w:rPr>
            </w:pPr>
          </w:p>
        </w:tc>
        <w:tc>
          <w:tcPr>
            <w:tcW w:w="537" w:type="pct"/>
          </w:tcPr>
          <w:p w14:paraId="2D2E4498" w14:textId="71AC93A5" w:rsidR="00E24265" w:rsidRPr="00615D4B" w:rsidDel="00CB3FDD" w:rsidRDefault="00E24265" w:rsidP="005F76AD">
            <w:pPr>
              <w:rPr>
                <w:del w:id="12199" w:author="阿毛" w:date="2021-05-21T17:54:00Z"/>
                <w:rFonts w:ascii="標楷體" w:eastAsia="標楷體" w:hAnsi="標楷體"/>
              </w:rPr>
            </w:pPr>
          </w:p>
        </w:tc>
        <w:tc>
          <w:tcPr>
            <w:tcW w:w="299" w:type="pct"/>
          </w:tcPr>
          <w:p w14:paraId="630A349D" w14:textId="04A91828" w:rsidR="00E24265" w:rsidRPr="00615D4B" w:rsidDel="00CB3FDD" w:rsidRDefault="00E24265" w:rsidP="005F76AD">
            <w:pPr>
              <w:rPr>
                <w:del w:id="12200" w:author="阿毛" w:date="2021-05-21T17:54:00Z"/>
                <w:rFonts w:ascii="標楷體" w:eastAsia="標楷體" w:hAnsi="標楷體"/>
              </w:rPr>
            </w:pPr>
          </w:p>
        </w:tc>
        <w:tc>
          <w:tcPr>
            <w:tcW w:w="299" w:type="pct"/>
          </w:tcPr>
          <w:p w14:paraId="19914A1F" w14:textId="661069B5" w:rsidR="00E24265" w:rsidRPr="00615D4B" w:rsidDel="00CB3FDD" w:rsidRDefault="00E24265" w:rsidP="005F76AD">
            <w:pPr>
              <w:rPr>
                <w:del w:id="12201" w:author="阿毛" w:date="2021-05-21T17:54:00Z"/>
                <w:rFonts w:ascii="標楷體" w:eastAsia="標楷體" w:hAnsi="標楷體"/>
              </w:rPr>
            </w:pPr>
          </w:p>
        </w:tc>
        <w:tc>
          <w:tcPr>
            <w:tcW w:w="1643" w:type="pct"/>
          </w:tcPr>
          <w:p w14:paraId="75D54DFE" w14:textId="1EB420EB" w:rsidR="00E24265" w:rsidRPr="00615D4B" w:rsidDel="00CB3FDD" w:rsidRDefault="00E24265" w:rsidP="005F76AD">
            <w:pPr>
              <w:rPr>
                <w:del w:id="12202" w:author="阿毛" w:date="2021-05-21T17:54:00Z"/>
                <w:rFonts w:ascii="標楷體" w:eastAsia="標楷體" w:hAnsi="標楷體"/>
              </w:rPr>
            </w:pPr>
          </w:p>
        </w:tc>
      </w:tr>
      <w:tr w:rsidR="00E24265" w:rsidRPr="00615D4B" w:rsidDel="00CB3FDD" w14:paraId="7DDDC626" w14:textId="5E8C2291" w:rsidTr="005F76AD">
        <w:trPr>
          <w:trHeight w:val="291"/>
          <w:jc w:val="center"/>
          <w:del w:id="12203" w:author="阿毛" w:date="2021-05-21T17:54:00Z"/>
        </w:trPr>
        <w:tc>
          <w:tcPr>
            <w:tcW w:w="219" w:type="pct"/>
          </w:tcPr>
          <w:p w14:paraId="7F50823D" w14:textId="11C59CD5" w:rsidR="00E24265" w:rsidRPr="00D6003A" w:rsidDel="00CB3FDD" w:rsidRDefault="00E24265" w:rsidP="005F76AD">
            <w:pPr>
              <w:pStyle w:val="af9"/>
              <w:numPr>
                <w:ilvl w:val="0"/>
                <w:numId w:val="40"/>
              </w:numPr>
              <w:ind w:leftChars="0"/>
              <w:rPr>
                <w:del w:id="12204" w:author="阿毛" w:date="2021-05-21T17:54:00Z"/>
                <w:rFonts w:ascii="標楷體" w:eastAsia="標楷體" w:hAnsi="標楷體"/>
              </w:rPr>
            </w:pPr>
          </w:p>
        </w:tc>
        <w:tc>
          <w:tcPr>
            <w:tcW w:w="756" w:type="pct"/>
          </w:tcPr>
          <w:p w14:paraId="4EA16D46" w14:textId="70C0C9E0" w:rsidR="00E24265" w:rsidRPr="00615D4B" w:rsidDel="00CB3FDD" w:rsidRDefault="00E24265" w:rsidP="005F76AD">
            <w:pPr>
              <w:rPr>
                <w:del w:id="12205" w:author="阿毛" w:date="2021-05-21T17:54:00Z"/>
                <w:rFonts w:ascii="標楷體" w:eastAsia="標楷體" w:hAnsi="標楷體"/>
              </w:rPr>
            </w:pPr>
            <w:del w:id="12206" w:author="阿毛" w:date="2021-05-21T17:54:00Z">
              <w:r w:rsidRPr="00AA2F33" w:rsidDel="00CB3FDD">
                <w:rPr>
                  <w:rFonts w:ascii="標楷體" w:eastAsia="標楷體" w:hAnsi="標楷體" w:hint="eastAsia"/>
                </w:rPr>
                <w:delText>轉JCIC文字檔日期</w:delText>
              </w:r>
            </w:del>
          </w:p>
        </w:tc>
        <w:tc>
          <w:tcPr>
            <w:tcW w:w="624" w:type="pct"/>
          </w:tcPr>
          <w:p w14:paraId="21E9EDE0" w14:textId="2F0D887E" w:rsidR="00E24265" w:rsidRPr="00615D4B" w:rsidDel="00CB3FDD" w:rsidRDefault="00E24265" w:rsidP="005F76AD">
            <w:pPr>
              <w:rPr>
                <w:del w:id="12207" w:author="阿毛" w:date="2021-05-21T17:54:00Z"/>
                <w:rFonts w:ascii="標楷體" w:eastAsia="標楷體" w:hAnsi="標楷體"/>
              </w:rPr>
            </w:pPr>
          </w:p>
        </w:tc>
        <w:tc>
          <w:tcPr>
            <w:tcW w:w="624" w:type="pct"/>
          </w:tcPr>
          <w:p w14:paraId="26575CE1" w14:textId="353A15D4" w:rsidR="00E24265" w:rsidRPr="00615D4B" w:rsidDel="00CB3FDD" w:rsidRDefault="00E24265" w:rsidP="005F76AD">
            <w:pPr>
              <w:rPr>
                <w:del w:id="12208" w:author="阿毛" w:date="2021-05-21T17:54:00Z"/>
                <w:rFonts w:ascii="標楷體" w:eastAsia="標楷體" w:hAnsi="標楷體"/>
              </w:rPr>
            </w:pPr>
          </w:p>
        </w:tc>
        <w:tc>
          <w:tcPr>
            <w:tcW w:w="537" w:type="pct"/>
          </w:tcPr>
          <w:p w14:paraId="0092E78D" w14:textId="10642782" w:rsidR="00E24265" w:rsidRPr="00615D4B" w:rsidDel="00CB3FDD" w:rsidRDefault="00E24265" w:rsidP="005F76AD">
            <w:pPr>
              <w:rPr>
                <w:del w:id="12209" w:author="阿毛" w:date="2021-05-21T17:54:00Z"/>
                <w:rFonts w:ascii="標楷體" w:eastAsia="標楷體" w:hAnsi="標楷體"/>
              </w:rPr>
            </w:pPr>
          </w:p>
        </w:tc>
        <w:tc>
          <w:tcPr>
            <w:tcW w:w="299" w:type="pct"/>
          </w:tcPr>
          <w:p w14:paraId="1EC9CE76" w14:textId="6D4C5042" w:rsidR="00E24265" w:rsidRPr="00615D4B" w:rsidDel="00CB3FDD" w:rsidRDefault="00E24265" w:rsidP="005F76AD">
            <w:pPr>
              <w:rPr>
                <w:del w:id="12210" w:author="阿毛" w:date="2021-05-21T17:54:00Z"/>
                <w:rFonts w:ascii="標楷體" w:eastAsia="標楷體" w:hAnsi="標楷體"/>
              </w:rPr>
            </w:pPr>
          </w:p>
        </w:tc>
        <w:tc>
          <w:tcPr>
            <w:tcW w:w="299" w:type="pct"/>
          </w:tcPr>
          <w:p w14:paraId="3F024E39" w14:textId="23AFF05C" w:rsidR="00E24265" w:rsidRPr="00615D4B" w:rsidDel="00CB3FDD" w:rsidRDefault="00E24265" w:rsidP="005F76AD">
            <w:pPr>
              <w:rPr>
                <w:del w:id="12211" w:author="阿毛" w:date="2021-05-21T17:54:00Z"/>
                <w:rFonts w:ascii="標楷體" w:eastAsia="標楷體" w:hAnsi="標楷體"/>
              </w:rPr>
            </w:pPr>
          </w:p>
        </w:tc>
        <w:tc>
          <w:tcPr>
            <w:tcW w:w="1643" w:type="pct"/>
          </w:tcPr>
          <w:p w14:paraId="567FBF61" w14:textId="2FA4C0FB" w:rsidR="00E24265" w:rsidRPr="00615D4B" w:rsidDel="00CB3FDD" w:rsidRDefault="00E24265" w:rsidP="005F76AD">
            <w:pPr>
              <w:rPr>
                <w:del w:id="12212" w:author="阿毛" w:date="2021-05-21T17:54:00Z"/>
                <w:rFonts w:ascii="標楷體" w:eastAsia="標楷體" w:hAnsi="標楷體"/>
              </w:rPr>
            </w:pPr>
          </w:p>
        </w:tc>
      </w:tr>
    </w:tbl>
    <w:p w14:paraId="40079ECF" w14:textId="4116F628" w:rsidR="00E24265" w:rsidDel="00CB3FDD" w:rsidRDefault="00E24265" w:rsidP="00F62379">
      <w:pPr>
        <w:pStyle w:val="42"/>
        <w:spacing w:after="72"/>
        <w:ind w:leftChars="0" w:left="0"/>
        <w:rPr>
          <w:del w:id="12213" w:author="阿毛" w:date="2021-05-21T17:54:00Z"/>
          <w:rFonts w:hAnsi="標楷體"/>
        </w:rPr>
      </w:pPr>
    </w:p>
    <w:p w14:paraId="7F64408A" w14:textId="5777775C" w:rsidR="00E24265" w:rsidDel="00CB3FDD" w:rsidRDefault="00E24265">
      <w:pPr>
        <w:widowControl/>
        <w:rPr>
          <w:del w:id="12214" w:author="阿毛" w:date="2021-05-21T17:54:00Z"/>
          <w:rFonts w:ascii="Arial" w:eastAsia="標楷體" w:hAnsi="標楷體" w:cs="標楷體"/>
          <w:kern w:val="0"/>
          <w:szCs w:val="28"/>
        </w:rPr>
      </w:pPr>
      <w:del w:id="12215" w:author="阿毛" w:date="2021-05-21T17:54:00Z">
        <w:r w:rsidDel="00CB3FDD">
          <w:rPr>
            <w:rFonts w:hAnsi="標楷體"/>
          </w:rPr>
          <w:br w:type="page"/>
        </w:r>
      </w:del>
    </w:p>
    <w:p w14:paraId="440CEA10" w14:textId="2A8E4478" w:rsidR="00E24265" w:rsidRPr="00A03472" w:rsidDel="00CB3FDD" w:rsidRDefault="00E24265">
      <w:pPr>
        <w:pStyle w:val="3"/>
        <w:numPr>
          <w:ilvl w:val="2"/>
          <w:numId w:val="98"/>
        </w:numPr>
        <w:rPr>
          <w:del w:id="12216" w:author="阿毛" w:date="2021-05-21T17:54:00Z"/>
          <w:rFonts w:ascii="標楷體" w:hAnsi="標楷體"/>
        </w:rPr>
        <w:pPrChange w:id="12217" w:author="智誠 楊" w:date="2021-05-10T09:50:00Z">
          <w:pPr>
            <w:pStyle w:val="3"/>
            <w:numPr>
              <w:ilvl w:val="2"/>
              <w:numId w:val="1"/>
            </w:numPr>
            <w:ind w:left="1247" w:hanging="680"/>
          </w:pPr>
        </w:pPrChange>
      </w:pPr>
      <w:del w:id="12218" w:author="阿毛" w:date="2021-05-21T17:54:00Z">
        <w:r w:rsidDel="00CB3FDD">
          <w:rPr>
            <w:rFonts w:ascii="標楷體" w:hAnsi="標楷體"/>
          </w:rPr>
          <w:delText>L</w:delText>
        </w:r>
        <w:r w:rsidDel="00CB3FDD">
          <w:rPr>
            <w:rFonts w:ascii="標楷體" w:hAnsi="標楷體" w:hint="eastAsia"/>
          </w:rPr>
          <w:delText>8312</w:delText>
        </w:r>
        <w:r w:rsidRPr="00892921" w:rsidDel="00CB3FDD">
          <w:rPr>
            <w:rFonts w:ascii="標楷體" w:hAnsi="標楷體" w:hint="eastAsia"/>
          </w:rPr>
          <w:delText>延期繳款（喘息期）資料檔案</w:delText>
        </w:r>
      </w:del>
    </w:p>
    <w:p w14:paraId="3E7C5270" w14:textId="32BD0833" w:rsidR="00E24265" w:rsidRPr="003972CE" w:rsidDel="00CB3FDD" w:rsidRDefault="00E24265">
      <w:pPr>
        <w:pStyle w:val="a"/>
        <w:rPr>
          <w:del w:id="12219" w:author="阿毛" w:date="2021-05-21T17:54:00Z"/>
        </w:rPr>
      </w:pPr>
      <w:del w:id="12220" w:author="阿毛" w:date="2021-05-21T17:54:00Z">
        <w:r w:rsidRPr="00615D4B" w:rsidDel="00CB3FDD">
          <w:delText>功能說明</w:delText>
        </w:r>
      </w:del>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E24265" w:rsidRPr="00615D4B" w:rsidDel="00CB3FDD" w14:paraId="75502947" w14:textId="01542795" w:rsidTr="005F76AD">
        <w:trPr>
          <w:trHeight w:val="277"/>
          <w:del w:id="12221" w:author="阿毛" w:date="2021-05-21T17:54:00Z"/>
        </w:trPr>
        <w:tc>
          <w:tcPr>
            <w:tcW w:w="1548" w:type="dxa"/>
            <w:tcBorders>
              <w:top w:val="single" w:sz="8" w:space="0" w:color="000000"/>
              <w:bottom w:val="single" w:sz="8" w:space="0" w:color="000000"/>
              <w:right w:val="single" w:sz="8" w:space="0" w:color="000000"/>
            </w:tcBorders>
            <w:shd w:val="clear" w:color="auto" w:fill="F3F3F3"/>
          </w:tcPr>
          <w:p w14:paraId="4273585F" w14:textId="1E1219A3" w:rsidR="00E24265" w:rsidRPr="00615D4B" w:rsidDel="00CB3FDD" w:rsidRDefault="00E24265" w:rsidP="005F76AD">
            <w:pPr>
              <w:rPr>
                <w:del w:id="12222" w:author="阿毛" w:date="2021-05-21T17:54:00Z"/>
                <w:rFonts w:ascii="標楷體" w:eastAsia="標楷體" w:hAnsi="標楷體"/>
              </w:rPr>
            </w:pPr>
            <w:del w:id="12223" w:author="阿毛" w:date="2021-05-21T17:54:00Z">
              <w:r w:rsidRPr="00615D4B" w:rsidDel="00CB3FDD">
                <w:rPr>
                  <w:rFonts w:ascii="標楷體" w:eastAsia="標楷體" w:hAnsi="標楷體"/>
                </w:rPr>
                <w:delText xml:space="preserve">功能名稱 </w:delText>
              </w:r>
            </w:del>
          </w:p>
        </w:tc>
        <w:tc>
          <w:tcPr>
            <w:tcW w:w="6318" w:type="dxa"/>
            <w:tcBorders>
              <w:top w:val="single" w:sz="8" w:space="0" w:color="000000"/>
              <w:left w:val="single" w:sz="8" w:space="0" w:color="000000"/>
              <w:bottom w:val="single" w:sz="8" w:space="0" w:color="000000"/>
            </w:tcBorders>
          </w:tcPr>
          <w:p w14:paraId="5E120B81" w14:textId="1DFCABB6" w:rsidR="00E24265" w:rsidRPr="00615D4B" w:rsidDel="00CB3FDD" w:rsidRDefault="00E24265" w:rsidP="005F76AD">
            <w:pPr>
              <w:rPr>
                <w:del w:id="12224" w:author="阿毛" w:date="2021-05-21T17:54:00Z"/>
                <w:rFonts w:ascii="標楷體" w:eastAsia="標楷體" w:hAnsi="標楷體"/>
              </w:rPr>
            </w:pPr>
            <w:del w:id="12225" w:author="阿毛" w:date="2021-05-21T17:54:00Z">
              <w:r w:rsidRPr="00892921" w:rsidDel="00CB3FDD">
                <w:rPr>
                  <w:rFonts w:ascii="標楷體" w:eastAsia="標楷體" w:hAnsi="標楷體" w:hint="eastAsia"/>
                </w:rPr>
                <w:delText>延期繳款（喘息期）資料檔案</w:delText>
              </w:r>
            </w:del>
          </w:p>
        </w:tc>
      </w:tr>
      <w:tr w:rsidR="00E24265" w:rsidRPr="00615D4B" w:rsidDel="00CB3FDD" w14:paraId="1D3B2407" w14:textId="5A4308C6" w:rsidTr="005F76AD">
        <w:trPr>
          <w:trHeight w:val="277"/>
          <w:del w:id="12226" w:author="阿毛" w:date="2021-05-21T17:54:00Z"/>
        </w:trPr>
        <w:tc>
          <w:tcPr>
            <w:tcW w:w="1548" w:type="dxa"/>
            <w:tcBorders>
              <w:top w:val="single" w:sz="8" w:space="0" w:color="000000"/>
              <w:bottom w:val="single" w:sz="8" w:space="0" w:color="000000"/>
              <w:right w:val="single" w:sz="8" w:space="0" w:color="000000"/>
            </w:tcBorders>
            <w:shd w:val="clear" w:color="auto" w:fill="F3F3F3"/>
          </w:tcPr>
          <w:p w14:paraId="1F4C8BB2" w14:textId="6F6ECE59" w:rsidR="00E24265" w:rsidRPr="00615D4B" w:rsidDel="00CB3FDD" w:rsidRDefault="00E24265" w:rsidP="005F76AD">
            <w:pPr>
              <w:rPr>
                <w:del w:id="12227" w:author="阿毛" w:date="2021-05-21T17:54:00Z"/>
                <w:rFonts w:ascii="標楷體" w:eastAsia="標楷體" w:hAnsi="標楷體"/>
              </w:rPr>
            </w:pPr>
            <w:del w:id="12228" w:author="阿毛" w:date="2021-05-21T17:54:00Z">
              <w:r w:rsidRPr="00615D4B" w:rsidDel="00CB3FDD">
                <w:rPr>
                  <w:rFonts w:ascii="標楷體" w:eastAsia="標楷體" w:hAnsi="標楷體"/>
                </w:rPr>
                <w:delText>進入條件</w:delText>
              </w:r>
            </w:del>
          </w:p>
        </w:tc>
        <w:tc>
          <w:tcPr>
            <w:tcW w:w="6318" w:type="dxa"/>
            <w:tcBorders>
              <w:top w:val="single" w:sz="8" w:space="0" w:color="000000"/>
              <w:left w:val="single" w:sz="8" w:space="0" w:color="000000"/>
              <w:bottom w:val="single" w:sz="8" w:space="0" w:color="000000"/>
            </w:tcBorders>
          </w:tcPr>
          <w:p w14:paraId="5697EBBA" w14:textId="08EF2AA1" w:rsidR="00E24265" w:rsidRPr="00615D4B" w:rsidDel="00CB3FDD" w:rsidRDefault="00E24265" w:rsidP="005F76AD">
            <w:pPr>
              <w:rPr>
                <w:del w:id="12229" w:author="阿毛" w:date="2021-05-21T17:54:00Z"/>
                <w:rFonts w:ascii="標楷體" w:eastAsia="標楷體" w:hAnsi="標楷體"/>
              </w:rPr>
            </w:pPr>
          </w:p>
        </w:tc>
      </w:tr>
      <w:tr w:rsidR="00E24265" w:rsidRPr="00615D4B" w:rsidDel="00CB3FDD" w14:paraId="1D264D15" w14:textId="102CAF38" w:rsidTr="005F76AD">
        <w:trPr>
          <w:trHeight w:val="773"/>
          <w:del w:id="12230" w:author="阿毛" w:date="2021-05-21T17:54:00Z"/>
        </w:trPr>
        <w:tc>
          <w:tcPr>
            <w:tcW w:w="1548" w:type="dxa"/>
            <w:tcBorders>
              <w:top w:val="single" w:sz="8" w:space="0" w:color="000000"/>
              <w:bottom w:val="single" w:sz="8" w:space="0" w:color="000000"/>
              <w:right w:val="single" w:sz="8" w:space="0" w:color="000000"/>
            </w:tcBorders>
            <w:shd w:val="clear" w:color="auto" w:fill="F3F3F3"/>
          </w:tcPr>
          <w:p w14:paraId="00E1D1C6" w14:textId="6CC37DBC" w:rsidR="00E24265" w:rsidRPr="00615D4B" w:rsidDel="00CB3FDD" w:rsidRDefault="00E24265" w:rsidP="005F76AD">
            <w:pPr>
              <w:rPr>
                <w:del w:id="12231" w:author="阿毛" w:date="2021-05-21T17:54:00Z"/>
                <w:rFonts w:ascii="標楷體" w:eastAsia="標楷體" w:hAnsi="標楷體"/>
              </w:rPr>
            </w:pPr>
            <w:del w:id="12232" w:author="阿毛" w:date="2021-05-21T17:54:00Z">
              <w:r w:rsidRPr="00615D4B" w:rsidDel="00CB3FDD">
                <w:rPr>
                  <w:rFonts w:ascii="標楷體" w:eastAsia="標楷體" w:hAnsi="標楷體"/>
                </w:rPr>
                <w:delText xml:space="preserve">基本流程 </w:delText>
              </w:r>
            </w:del>
          </w:p>
        </w:tc>
        <w:tc>
          <w:tcPr>
            <w:tcW w:w="6318" w:type="dxa"/>
            <w:tcBorders>
              <w:top w:val="single" w:sz="8" w:space="0" w:color="000000"/>
              <w:left w:val="single" w:sz="8" w:space="0" w:color="000000"/>
              <w:bottom w:val="single" w:sz="8" w:space="0" w:color="000000"/>
            </w:tcBorders>
          </w:tcPr>
          <w:p w14:paraId="7239595E" w14:textId="22BB8D69" w:rsidR="00E24265" w:rsidRPr="00615D4B" w:rsidDel="00CB3FDD" w:rsidRDefault="00E24265" w:rsidP="005F76AD">
            <w:pPr>
              <w:rPr>
                <w:del w:id="12233" w:author="阿毛" w:date="2021-05-21T17:54:00Z"/>
                <w:rFonts w:ascii="標楷體" w:eastAsia="標楷體" w:hAnsi="標楷體"/>
              </w:rPr>
            </w:pPr>
          </w:p>
        </w:tc>
      </w:tr>
      <w:tr w:rsidR="00E24265" w:rsidRPr="00615D4B" w:rsidDel="00CB3FDD" w14:paraId="2F2D2F7F" w14:textId="5F4BF9FA" w:rsidTr="005F76AD">
        <w:trPr>
          <w:trHeight w:val="321"/>
          <w:del w:id="12234" w:author="阿毛" w:date="2021-05-21T17:54:00Z"/>
        </w:trPr>
        <w:tc>
          <w:tcPr>
            <w:tcW w:w="1548" w:type="dxa"/>
            <w:tcBorders>
              <w:top w:val="single" w:sz="8" w:space="0" w:color="000000"/>
              <w:bottom w:val="single" w:sz="8" w:space="0" w:color="000000"/>
              <w:right w:val="single" w:sz="8" w:space="0" w:color="000000"/>
            </w:tcBorders>
            <w:shd w:val="clear" w:color="auto" w:fill="F3F3F3"/>
          </w:tcPr>
          <w:p w14:paraId="6167ED3A" w14:textId="5337BB17" w:rsidR="00E24265" w:rsidRPr="00615D4B" w:rsidDel="00CB3FDD" w:rsidRDefault="00E24265" w:rsidP="005F76AD">
            <w:pPr>
              <w:rPr>
                <w:del w:id="12235" w:author="阿毛" w:date="2021-05-21T17:54:00Z"/>
                <w:rFonts w:ascii="標楷體" w:eastAsia="標楷體" w:hAnsi="標楷體"/>
              </w:rPr>
            </w:pPr>
            <w:del w:id="12236" w:author="阿毛" w:date="2021-05-21T17:54:00Z">
              <w:r w:rsidRPr="00615D4B" w:rsidDel="00CB3FDD">
                <w:rPr>
                  <w:rFonts w:ascii="標楷體" w:eastAsia="標楷體" w:hAnsi="標楷體"/>
                </w:rPr>
                <w:delText>選用流程</w:delText>
              </w:r>
            </w:del>
          </w:p>
        </w:tc>
        <w:tc>
          <w:tcPr>
            <w:tcW w:w="6318" w:type="dxa"/>
            <w:tcBorders>
              <w:top w:val="single" w:sz="8" w:space="0" w:color="000000"/>
              <w:left w:val="single" w:sz="8" w:space="0" w:color="000000"/>
              <w:bottom w:val="single" w:sz="8" w:space="0" w:color="000000"/>
            </w:tcBorders>
          </w:tcPr>
          <w:p w14:paraId="6B04B8AA" w14:textId="1C11508D" w:rsidR="00E24265" w:rsidRPr="00615D4B" w:rsidDel="00CB3FDD" w:rsidRDefault="00E24265" w:rsidP="005F76AD">
            <w:pPr>
              <w:rPr>
                <w:del w:id="12237" w:author="阿毛" w:date="2021-05-21T17:54:00Z"/>
                <w:rFonts w:ascii="標楷體" w:eastAsia="標楷體" w:hAnsi="標楷體"/>
              </w:rPr>
            </w:pPr>
          </w:p>
        </w:tc>
      </w:tr>
      <w:tr w:rsidR="00E24265" w:rsidRPr="00615D4B" w:rsidDel="00CB3FDD" w14:paraId="4100522C" w14:textId="089D0222" w:rsidTr="005F76AD">
        <w:trPr>
          <w:trHeight w:val="1311"/>
          <w:del w:id="12238" w:author="阿毛" w:date="2021-05-21T17:54:00Z"/>
        </w:trPr>
        <w:tc>
          <w:tcPr>
            <w:tcW w:w="1548" w:type="dxa"/>
            <w:tcBorders>
              <w:top w:val="single" w:sz="8" w:space="0" w:color="000000"/>
              <w:bottom w:val="single" w:sz="8" w:space="0" w:color="000000"/>
              <w:right w:val="single" w:sz="8" w:space="0" w:color="000000"/>
            </w:tcBorders>
            <w:shd w:val="clear" w:color="auto" w:fill="F3F3F3"/>
          </w:tcPr>
          <w:p w14:paraId="7383D79A" w14:textId="26EDBD5E" w:rsidR="00E24265" w:rsidRPr="00615D4B" w:rsidDel="00CB3FDD" w:rsidRDefault="00E24265" w:rsidP="005F76AD">
            <w:pPr>
              <w:rPr>
                <w:del w:id="12239" w:author="阿毛" w:date="2021-05-21T17:54:00Z"/>
                <w:rFonts w:ascii="標楷體" w:eastAsia="標楷體" w:hAnsi="標楷體"/>
              </w:rPr>
            </w:pPr>
            <w:del w:id="12240" w:author="阿毛" w:date="2021-05-21T17:54:00Z">
              <w:r w:rsidRPr="00615D4B" w:rsidDel="00CB3FDD">
                <w:rPr>
                  <w:rFonts w:ascii="標楷體" w:eastAsia="標楷體" w:hAnsi="標楷體"/>
                </w:rPr>
                <w:delText>例外流程</w:delText>
              </w:r>
            </w:del>
          </w:p>
        </w:tc>
        <w:tc>
          <w:tcPr>
            <w:tcW w:w="6318" w:type="dxa"/>
            <w:tcBorders>
              <w:top w:val="single" w:sz="8" w:space="0" w:color="000000"/>
              <w:left w:val="single" w:sz="8" w:space="0" w:color="000000"/>
              <w:bottom w:val="single" w:sz="8" w:space="0" w:color="000000"/>
            </w:tcBorders>
          </w:tcPr>
          <w:p w14:paraId="23F31F31" w14:textId="098684B0" w:rsidR="00E24265" w:rsidRPr="00615D4B" w:rsidDel="00CB3FDD" w:rsidRDefault="00E24265" w:rsidP="005F76AD">
            <w:pPr>
              <w:rPr>
                <w:del w:id="12241" w:author="阿毛" w:date="2021-05-21T17:54:00Z"/>
                <w:rFonts w:ascii="標楷體" w:eastAsia="標楷體" w:hAnsi="標楷體"/>
              </w:rPr>
            </w:pPr>
          </w:p>
        </w:tc>
      </w:tr>
      <w:tr w:rsidR="00E24265" w:rsidRPr="00615D4B" w:rsidDel="00CB3FDD" w14:paraId="5C5B8588" w14:textId="2C0ECD4D" w:rsidTr="005F76AD">
        <w:trPr>
          <w:trHeight w:val="278"/>
          <w:del w:id="12242" w:author="阿毛" w:date="2021-05-21T17:54:00Z"/>
        </w:trPr>
        <w:tc>
          <w:tcPr>
            <w:tcW w:w="1548" w:type="dxa"/>
            <w:tcBorders>
              <w:top w:val="single" w:sz="8" w:space="0" w:color="000000"/>
              <w:bottom w:val="single" w:sz="8" w:space="0" w:color="000000"/>
              <w:right w:val="single" w:sz="8" w:space="0" w:color="000000"/>
            </w:tcBorders>
            <w:shd w:val="clear" w:color="auto" w:fill="F3F3F3"/>
          </w:tcPr>
          <w:p w14:paraId="445D44BD" w14:textId="1AE31A61" w:rsidR="00E24265" w:rsidRPr="00615D4B" w:rsidDel="00CB3FDD" w:rsidRDefault="00E24265" w:rsidP="005F76AD">
            <w:pPr>
              <w:rPr>
                <w:del w:id="12243" w:author="阿毛" w:date="2021-05-21T17:54:00Z"/>
                <w:rFonts w:ascii="標楷體" w:eastAsia="標楷體" w:hAnsi="標楷體"/>
              </w:rPr>
            </w:pPr>
            <w:del w:id="12244" w:author="阿毛" w:date="2021-05-21T17:54:00Z">
              <w:r w:rsidRPr="00615D4B" w:rsidDel="00CB3FDD">
                <w:rPr>
                  <w:rFonts w:ascii="標楷體" w:eastAsia="標楷體" w:hAnsi="標楷體"/>
                </w:rPr>
                <w:delText xml:space="preserve">執行後狀況 </w:delText>
              </w:r>
            </w:del>
          </w:p>
        </w:tc>
        <w:tc>
          <w:tcPr>
            <w:tcW w:w="6318" w:type="dxa"/>
            <w:tcBorders>
              <w:top w:val="single" w:sz="8" w:space="0" w:color="000000"/>
              <w:left w:val="single" w:sz="8" w:space="0" w:color="000000"/>
              <w:bottom w:val="single" w:sz="8" w:space="0" w:color="000000"/>
            </w:tcBorders>
          </w:tcPr>
          <w:p w14:paraId="4922EFEF" w14:textId="1577B2B0" w:rsidR="00E24265" w:rsidRPr="00615D4B" w:rsidDel="00CB3FDD" w:rsidRDefault="00E24265" w:rsidP="005F76AD">
            <w:pPr>
              <w:rPr>
                <w:del w:id="12245" w:author="阿毛" w:date="2021-05-21T17:54:00Z"/>
                <w:rFonts w:ascii="標楷體" w:eastAsia="標楷體" w:hAnsi="標楷體"/>
              </w:rPr>
            </w:pPr>
          </w:p>
        </w:tc>
      </w:tr>
      <w:tr w:rsidR="00E24265" w:rsidRPr="00615D4B" w:rsidDel="00CB3FDD" w14:paraId="038E6537" w14:textId="5604F277" w:rsidTr="005F76AD">
        <w:trPr>
          <w:trHeight w:val="358"/>
          <w:del w:id="12246" w:author="阿毛" w:date="2021-05-21T17:54:00Z"/>
        </w:trPr>
        <w:tc>
          <w:tcPr>
            <w:tcW w:w="1548" w:type="dxa"/>
            <w:tcBorders>
              <w:top w:val="single" w:sz="8" w:space="0" w:color="000000"/>
              <w:bottom w:val="single" w:sz="8" w:space="0" w:color="000000"/>
              <w:right w:val="single" w:sz="8" w:space="0" w:color="000000"/>
            </w:tcBorders>
            <w:shd w:val="clear" w:color="auto" w:fill="F3F3F3"/>
          </w:tcPr>
          <w:p w14:paraId="3E1E86DA" w14:textId="05A437ED" w:rsidR="00E24265" w:rsidRPr="00615D4B" w:rsidDel="00CB3FDD" w:rsidRDefault="00E24265" w:rsidP="005F76AD">
            <w:pPr>
              <w:rPr>
                <w:del w:id="12247" w:author="阿毛" w:date="2021-05-21T17:54:00Z"/>
                <w:rFonts w:ascii="標楷體" w:eastAsia="標楷體" w:hAnsi="標楷體"/>
              </w:rPr>
            </w:pPr>
            <w:del w:id="12248" w:author="阿毛" w:date="2021-05-21T17:54:00Z">
              <w:r w:rsidRPr="00615D4B" w:rsidDel="00CB3FDD">
                <w:rPr>
                  <w:rFonts w:ascii="標楷體" w:eastAsia="標楷體" w:hAnsi="標楷體"/>
                </w:rPr>
                <w:delText>特別需求</w:delText>
              </w:r>
            </w:del>
          </w:p>
        </w:tc>
        <w:tc>
          <w:tcPr>
            <w:tcW w:w="6318" w:type="dxa"/>
            <w:tcBorders>
              <w:top w:val="single" w:sz="8" w:space="0" w:color="000000"/>
              <w:left w:val="single" w:sz="8" w:space="0" w:color="000000"/>
              <w:bottom w:val="single" w:sz="8" w:space="0" w:color="000000"/>
            </w:tcBorders>
          </w:tcPr>
          <w:p w14:paraId="342827DF" w14:textId="080229A9" w:rsidR="00E24265" w:rsidRPr="00615D4B" w:rsidDel="00CB3FDD" w:rsidRDefault="00E24265" w:rsidP="005F76AD">
            <w:pPr>
              <w:rPr>
                <w:del w:id="12249" w:author="阿毛" w:date="2021-05-21T17:54:00Z"/>
                <w:rFonts w:ascii="標楷體" w:eastAsia="標楷體" w:hAnsi="標楷體"/>
              </w:rPr>
            </w:pPr>
          </w:p>
        </w:tc>
      </w:tr>
      <w:tr w:rsidR="00E24265" w:rsidRPr="00615D4B" w:rsidDel="00CB3FDD" w14:paraId="43B13E11" w14:textId="70DB1638" w:rsidTr="005F76AD">
        <w:trPr>
          <w:trHeight w:val="278"/>
          <w:del w:id="12250" w:author="阿毛" w:date="2021-05-21T17:54:00Z"/>
        </w:trPr>
        <w:tc>
          <w:tcPr>
            <w:tcW w:w="1548" w:type="dxa"/>
            <w:tcBorders>
              <w:top w:val="single" w:sz="8" w:space="0" w:color="000000"/>
              <w:bottom w:val="single" w:sz="8" w:space="0" w:color="000000"/>
              <w:right w:val="single" w:sz="8" w:space="0" w:color="000000"/>
            </w:tcBorders>
            <w:shd w:val="clear" w:color="auto" w:fill="F3F3F3"/>
          </w:tcPr>
          <w:p w14:paraId="08CDA23C" w14:textId="5B94A0CC" w:rsidR="00E24265" w:rsidRPr="00615D4B" w:rsidDel="00CB3FDD" w:rsidRDefault="00E24265" w:rsidP="005F76AD">
            <w:pPr>
              <w:rPr>
                <w:del w:id="12251" w:author="阿毛" w:date="2021-05-21T17:54:00Z"/>
                <w:rFonts w:ascii="標楷體" w:eastAsia="標楷體" w:hAnsi="標楷體"/>
              </w:rPr>
            </w:pPr>
            <w:del w:id="12252" w:author="阿毛" w:date="2021-05-21T17:54:00Z">
              <w:r w:rsidRPr="00615D4B" w:rsidDel="00CB3FDD">
                <w:rPr>
                  <w:rFonts w:ascii="標楷體" w:eastAsia="標楷體" w:hAnsi="標楷體"/>
                </w:rPr>
                <w:delText xml:space="preserve">參考 </w:delText>
              </w:r>
            </w:del>
          </w:p>
        </w:tc>
        <w:tc>
          <w:tcPr>
            <w:tcW w:w="6318" w:type="dxa"/>
            <w:tcBorders>
              <w:top w:val="single" w:sz="8" w:space="0" w:color="000000"/>
              <w:left w:val="single" w:sz="8" w:space="0" w:color="000000"/>
              <w:bottom w:val="single" w:sz="8" w:space="0" w:color="000000"/>
            </w:tcBorders>
          </w:tcPr>
          <w:p w14:paraId="53D59490" w14:textId="6FE9A13A" w:rsidR="00E24265" w:rsidRPr="00615D4B" w:rsidDel="00CB3FDD" w:rsidRDefault="00E24265" w:rsidP="005F76AD">
            <w:pPr>
              <w:rPr>
                <w:del w:id="12253" w:author="阿毛" w:date="2021-05-21T17:54:00Z"/>
                <w:rFonts w:ascii="標楷體" w:eastAsia="標楷體" w:hAnsi="標楷體"/>
              </w:rPr>
            </w:pPr>
          </w:p>
        </w:tc>
      </w:tr>
    </w:tbl>
    <w:p w14:paraId="01A6DF48" w14:textId="1FF04EC4" w:rsidR="00E24265" w:rsidDel="00CB3FDD" w:rsidRDefault="00E24265" w:rsidP="00E24265">
      <w:pPr>
        <w:rPr>
          <w:del w:id="12254" w:author="阿毛" w:date="2021-05-21T17:54:00Z"/>
        </w:rPr>
      </w:pPr>
    </w:p>
    <w:p w14:paraId="79D07D1B" w14:textId="13D43CB3" w:rsidR="00E24265" w:rsidRPr="00615D4B" w:rsidDel="00CB3FDD" w:rsidRDefault="00E24265">
      <w:pPr>
        <w:pStyle w:val="a"/>
        <w:rPr>
          <w:del w:id="12255" w:author="阿毛" w:date="2021-05-21T17:54:00Z"/>
        </w:rPr>
      </w:pPr>
      <w:del w:id="12256" w:author="阿毛" w:date="2021-05-21T17:54:00Z">
        <w:r w:rsidRPr="00615D4B" w:rsidDel="00CB3FDD">
          <w:delText>UI畫面</w:delText>
        </w:r>
      </w:del>
    </w:p>
    <w:p w14:paraId="4E5C7E9A" w14:textId="5B9CB88D" w:rsidR="00E24265" w:rsidDel="00CB3FDD" w:rsidRDefault="00E24265" w:rsidP="00E24265">
      <w:pPr>
        <w:pStyle w:val="42"/>
        <w:spacing w:after="72"/>
        <w:ind w:left="1133"/>
        <w:rPr>
          <w:del w:id="12257" w:author="阿毛" w:date="2021-05-21T17:54:00Z"/>
          <w:rFonts w:hAnsi="標楷體"/>
        </w:rPr>
      </w:pPr>
      <w:del w:id="12258" w:author="阿毛" w:date="2021-05-21T17:54:00Z">
        <w:r w:rsidRPr="00743962" w:rsidDel="00CB3FDD">
          <w:rPr>
            <w:rFonts w:hAnsi="標楷體" w:hint="eastAsia"/>
          </w:rPr>
          <w:delText>輸入畫面：</w:delText>
        </w:r>
      </w:del>
    </w:p>
    <w:p w14:paraId="4D71C0D2" w14:textId="57C449A5" w:rsidR="00E24265" w:rsidRPr="006425F6" w:rsidDel="00CB3FDD" w:rsidRDefault="00E24265" w:rsidP="00E24265">
      <w:pPr>
        <w:pStyle w:val="42"/>
        <w:spacing w:after="72"/>
        <w:ind w:leftChars="0" w:left="0"/>
        <w:rPr>
          <w:del w:id="12259" w:author="阿毛" w:date="2021-05-21T17:54:00Z"/>
          <w:rFonts w:hAnsi="標楷體"/>
        </w:rPr>
      </w:pPr>
      <w:del w:id="12260" w:author="阿毛" w:date="2021-05-21T17:54:00Z">
        <w:r w:rsidRPr="006425F6" w:rsidDel="00CB3FDD">
          <w:rPr>
            <w:rFonts w:hAnsi="標楷體"/>
            <w:noProof/>
          </w:rPr>
          <w:drawing>
            <wp:inline distT="0" distB="0" distL="0" distR="0" wp14:anchorId="1EFACA13" wp14:editId="1626F0B4">
              <wp:extent cx="6656804" cy="2011680"/>
              <wp:effectExtent l="0" t="0" r="0" b="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6656804" cy="2011680"/>
                      </a:xfrm>
                      <a:prstGeom prst="rect">
                        <a:avLst/>
                      </a:prstGeom>
                    </pic:spPr>
                  </pic:pic>
                </a:graphicData>
              </a:graphic>
            </wp:inline>
          </w:drawing>
        </w:r>
      </w:del>
    </w:p>
    <w:p w14:paraId="1FFF2131" w14:textId="204A285E" w:rsidR="00E24265" w:rsidDel="00CB3FDD" w:rsidRDefault="00E24265" w:rsidP="00E24265">
      <w:pPr>
        <w:pStyle w:val="1text"/>
        <w:rPr>
          <w:del w:id="12261" w:author="阿毛" w:date="2021-05-21T17:54:00Z"/>
          <w:rFonts w:ascii="Times New Roman" w:hAnsi="Times New Roman"/>
        </w:rPr>
      </w:pPr>
    </w:p>
    <w:p w14:paraId="19A913AB" w14:textId="55D521AE" w:rsidR="00E24265" w:rsidRPr="003972CE" w:rsidDel="00CB3FDD" w:rsidRDefault="00E24265">
      <w:pPr>
        <w:pStyle w:val="a"/>
        <w:rPr>
          <w:del w:id="12262" w:author="阿毛" w:date="2021-05-21T17:54:00Z"/>
        </w:rPr>
      </w:pPr>
      <w:del w:id="12263" w:author="阿毛" w:date="2021-05-21T17:54:00Z">
        <w:r w:rsidRPr="00615D4B" w:rsidDel="00CB3FDD">
          <w:rPr>
            <w:rFonts w:hint="eastAsia"/>
          </w:rPr>
          <w:delText>輸入</w:delText>
        </w:r>
        <w:r w:rsidRPr="003972CE" w:rsidDel="00CB3FDD">
          <w:delText>畫面資料說明</w:delText>
        </w:r>
      </w:del>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7"/>
        <w:gridCol w:w="1576"/>
        <w:gridCol w:w="1300"/>
        <w:gridCol w:w="1300"/>
        <w:gridCol w:w="1119"/>
        <w:gridCol w:w="623"/>
        <w:gridCol w:w="623"/>
        <w:gridCol w:w="3422"/>
      </w:tblGrid>
      <w:tr w:rsidR="00E24265" w:rsidRPr="00615D4B" w:rsidDel="00CB3FDD" w14:paraId="64E67C83" w14:textId="30082F1C" w:rsidTr="005F76AD">
        <w:trPr>
          <w:trHeight w:val="388"/>
          <w:jc w:val="center"/>
          <w:del w:id="12264" w:author="阿毛" w:date="2021-05-21T17:54:00Z"/>
        </w:trPr>
        <w:tc>
          <w:tcPr>
            <w:tcW w:w="219" w:type="pct"/>
            <w:vMerge w:val="restart"/>
          </w:tcPr>
          <w:p w14:paraId="066449D0" w14:textId="1F2E22B4" w:rsidR="00E24265" w:rsidRPr="00615D4B" w:rsidDel="00CB3FDD" w:rsidRDefault="00E24265" w:rsidP="005F76AD">
            <w:pPr>
              <w:rPr>
                <w:del w:id="12265" w:author="阿毛" w:date="2021-05-21T17:54:00Z"/>
                <w:rFonts w:ascii="標楷體" w:eastAsia="標楷體" w:hAnsi="標楷體"/>
              </w:rPr>
            </w:pPr>
            <w:del w:id="12266" w:author="阿毛" w:date="2021-05-21T17:54:00Z">
              <w:r w:rsidRPr="00615D4B" w:rsidDel="00CB3FDD">
                <w:rPr>
                  <w:rFonts w:ascii="標楷體" w:eastAsia="標楷體" w:hAnsi="標楷體"/>
                </w:rPr>
                <w:delText>序號</w:delText>
              </w:r>
            </w:del>
          </w:p>
        </w:tc>
        <w:tc>
          <w:tcPr>
            <w:tcW w:w="756" w:type="pct"/>
            <w:vMerge w:val="restart"/>
          </w:tcPr>
          <w:p w14:paraId="50705700" w14:textId="466C2D8F" w:rsidR="00E24265" w:rsidRPr="00615D4B" w:rsidDel="00CB3FDD" w:rsidRDefault="00E24265" w:rsidP="005F76AD">
            <w:pPr>
              <w:rPr>
                <w:del w:id="12267" w:author="阿毛" w:date="2021-05-21T17:54:00Z"/>
                <w:rFonts w:ascii="標楷體" w:eastAsia="標楷體" w:hAnsi="標楷體"/>
              </w:rPr>
            </w:pPr>
            <w:del w:id="12268" w:author="阿毛" w:date="2021-05-21T17:54:00Z">
              <w:r w:rsidRPr="00615D4B" w:rsidDel="00CB3FDD">
                <w:rPr>
                  <w:rFonts w:ascii="標楷體" w:eastAsia="標楷體" w:hAnsi="標楷體"/>
                </w:rPr>
                <w:delText>欄位</w:delText>
              </w:r>
            </w:del>
          </w:p>
        </w:tc>
        <w:tc>
          <w:tcPr>
            <w:tcW w:w="2382" w:type="pct"/>
            <w:gridSpan w:val="5"/>
          </w:tcPr>
          <w:p w14:paraId="00C67BD0" w14:textId="48C9F19F" w:rsidR="00E24265" w:rsidRPr="00615D4B" w:rsidDel="00CB3FDD" w:rsidRDefault="00E24265" w:rsidP="005F76AD">
            <w:pPr>
              <w:jc w:val="center"/>
              <w:rPr>
                <w:del w:id="12269" w:author="阿毛" w:date="2021-05-21T17:54:00Z"/>
                <w:rFonts w:ascii="標楷體" w:eastAsia="標楷體" w:hAnsi="標楷體"/>
              </w:rPr>
            </w:pPr>
            <w:del w:id="12270" w:author="阿毛" w:date="2021-05-21T17:54:00Z">
              <w:r w:rsidRPr="00615D4B" w:rsidDel="00CB3FDD">
                <w:rPr>
                  <w:rFonts w:ascii="標楷體" w:eastAsia="標楷體" w:hAnsi="標楷體"/>
                </w:rPr>
                <w:delText>說明</w:delText>
              </w:r>
            </w:del>
          </w:p>
        </w:tc>
        <w:tc>
          <w:tcPr>
            <w:tcW w:w="1643" w:type="pct"/>
            <w:vMerge w:val="restart"/>
          </w:tcPr>
          <w:p w14:paraId="598881C0" w14:textId="785D580F" w:rsidR="00E24265" w:rsidRPr="00615D4B" w:rsidDel="00CB3FDD" w:rsidRDefault="00E24265" w:rsidP="005F76AD">
            <w:pPr>
              <w:rPr>
                <w:del w:id="12271" w:author="阿毛" w:date="2021-05-21T17:54:00Z"/>
                <w:rFonts w:ascii="標楷體" w:eastAsia="標楷體" w:hAnsi="標楷體"/>
              </w:rPr>
            </w:pPr>
            <w:del w:id="12272" w:author="阿毛" w:date="2021-05-21T17:54:00Z">
              <w:r w:rsidRPr="00615D4B" w:rsidDel="00CB3FDD">
                <w:rPr>
                  <w:rFonts w:ascii="標楷體" w:eastAsia="標楷體" w:hAnsi="標楷體"/>
                </w:rPr>
                <w:delText>處理邏輯及注意事項</w:delText>
              </w:r>
            </w:del>
          </w:p>
        </w:tc>
      </w:tr>
      <w:tr w:rsidR="00E24265" w:rsidRPr="00615D4B" w:rsidDel="00CB3FDD" w14:paraId="1E1E1D28" w14:textId="19610EF5" w:rsidTr="005F76AD">
        <w:trPr>
          <w:trHeight w:val="244"/>
          <w:jc w:val="center"/>
          <w:del w:id="12273" w:author="阿毛" w:date="2021-05-21T17:54:00Z"/>
        </w:trPr>
        <w:tc>
          <w:tcPr>
            <w:tcW w:w="219" w:type="pct"/>
            <w:vMerge/>
          </w:tcPr>
          <w:p w14:paraId="7943AA1E" w14:textId="45042228" w:rsidR="00E24265" w:rsidRPr="00615D4B" w:rsidDel="00CB3FDD" w:rsidRDefault="00E24265" w:rsidP="005F76AD">
            <w:pPr>
              <w:rPr>
                <w:del w:id="12274" w:author="阿毛" w:date="2021-05-21T17:54:00Z"/>
                <w:rFonts w:ascii="標楷體" w:eastAsia="標楷體" w:hAnsi="標楷體"/>
              </w:rPr>
            </w:pPr>
          </w:p>
        </w:tc>
        <w:tc>
          <w:tcPr>
            <w:tcW w:w="756" w:type="pct"/>
            <w:vMerge/>
          </w:tcPr>
          <w:p w14:paraId="33E23CC2" w14:textId="4A9F4254" w:rsidR="00E24265" w:rsidRPr="00615D4B" w:rsidDel="00CB3FDD" w:rsidRDefault="00E24265" w:rsidP="005F76AD">
            <w:pPr>
              <w:rPr>
                <w:del w:id="12275" w:author="阿毛" w:date="2021-05-21T17:54:00Z"/>
                <w:rFonts w:ascii="標楷體" w:eastAsia="標楷體" w:hAnsi="標楷體"/>
              </w:rPr>
            </w:pPr>
          </w:p>
        </w:tc>
        <w:tc>
          <w:tcPr>
            <w:tcW w:w="624" w:type="pct"/>
          </w:tcPr>
          <w:p w14:paraId="09419BB2" w14:textId="257A572D" w:rsidR="00E24265" w:rsidRPr="00615D4B" w:rsidDel="00CB3FDD" w:rsidRDefault="00E24265" w:rsidP="005F76AD">
            <w:pPr>
              <w:rPr>
                <w:del w:id="12276" w:author="阿毛" w:date="2021-05-21T17:54:00Z"/>
                <w:rFonts w:ascii="標楷體" w:eastAsia="標楷體" w:hAnsi="標楷體"/>
              </w:rPr>
            </w:pPr>
            <w:del w:id="12277" w:author="阿毛" w:date="2021-05-21T17:54:00Z">
              <w:r w:rsidRPr="00615D4B" w:rsidDel="00CB3FDD">
                <w:rPr>
                  <w:rFonts w:ascii="標楷體" w:eastAsia="標楷體" w:hAnsi="標楷體" w:hint="eastAsia"/>
                </w:rPr>
                <w:delText>資料型態長度</w:delText>
              </w:r>
            </w:del>
          </w:p>
        </w:tc>
        <w:tc>
          <w:tcPr>
            <w:tcW w:w="624" w:type="pct"/>
          </w:tcPr>
          <w:p w14:paraId="34FEBE80" w14:textId="00C3D8DB" w:rsidR="00E24265" w:rsidRPr="00615D4B" w:rsidDel="00CB3FDD" w:rsidRDefault="00E24265" w:rsidP="005F76AD">
            <w:pPr>
              <w:rPr>
                <w:del w:id="12278" w:author="阿毛" w:date="2021-05-21T17:54:00Z"/>
                <w:rFonts w:ascii="標楷體" w:eastAsia="標楷體" w:hAnsi="標楷體"/>
              </w:rPr>
            </w:pPr>
            <w:del w:id="12279" w:author="阿毛" w:date="2021-05-21T17:54:00Z">
              <w:r w:rsidRPr="00615D4B" w:rsidDel="00CB3FDD">
                <w:rPr>
                  <w:rFonts w:ascii="標楷體" w:eastAsia="標楷體" w:hAnsi="標楷體"/>
                </w:rPr>
                <w:delText>預設值</w:delText>
              </w:r>
            </w:del>
          </w:p>
        </w:tc>
        <w:tc>
          <w:tcPr>
            <w:tcW w:w="537" w:type="pct"/>
          </w:tcPr>
          <w:p w14:paraId="2BDF0F3D" w14:textId="15EB046D" w:rsidR="00E24265" w:rsidRPr="00615D4B" w:rsidDel="00CB3FDD" w:rsidRDefault="00E24265" w:rsidP="005F76AD">
            <w:pPr>
              <w:rPr>
                <w:del w:id="12280" w:author="阿毛" w:date="2021-05-21T17:54:00Z"/>
                <w:rFonts w:ascii="標楷體" w:eastAsia="標楷體" w:hAnsi="標楷體"/>
              </w:rPr>
            </w:pPr>
            <w:del w:id="12281" w:author="阿毛" w:date="2021-05-21T17:54:00Z">
              <w:r w:rsidRPr="00615D4B" w:rsidDel="00CB3FDD">
                <w:rPr>
                  <w:rFonts w:ascii="標楷體" w:eastAsia="標楷體" w:hAnsi="標楷體"/>
                </w:rPr>
                <w:delText>選單內容</w:delText>
              </w:r>
            </w:del>
          </w:p>
        </w:tc>
        <w:tc>
          <w:tcPr>
            <w:tcW w:w="299" w:type="pct"/>
          </w:tcPr>
          <w:p w14:paraId="27586FBA" w14:textId="79B67930" w:rsidR="00E24265" w:rsidRPr="00615D4B" w:rsidDel="00CB3FDD" w:rsidRDefault="00E24265" w:rsidP="005F76AD">
            <w:pPr>
              <w:rPr>
                <w:del w:id="12282" w:author="阿毛" w:date="2021-05-21T17:54:00Z"/>
                <w:rFonts w:ascii="標楷體" w:eastAsia="標楷體" w:hAnsi="標楷體"/>
              </w:rPr>
            </w:pPr>
            <w:del w:id="12283" w:author="阿毛" w:date="2021-05-21T17:54:00Z">
              <w:r w:rsidRPr="00615D4B" w:rsidDel="00CB3FDD">
                <w:rPr>
                  <w:rFonts w:ascii="標楷體" w:eastAsia="標楷體" w:hAnsi="標楷體"/>
                </w:rPr>
                <w:delText>必填</w:delText>
              </w:r>
            </w:del>
          </w:p>
        </w:tc>
        <w:tc>
          <w:tcPr>
            <w:tcW w:w="299" w:type="pct"/>
          </w:tcPr>
          <w:p w14:paraId="06C300E0" w14:textId="7FCE2E26" w:rsidR="00E24265" w:rsidRPr="00615D4B" w:rsidDel="00CB3FDD" w:rsidRDefault="00E24265" w:rsidP="005F76AD">
            <w:pPr>
              <w:rPr>
                <w:del w:id="12284" w:author="阿毛" w:date="2021-05-21T17:54:00Z"/>
                <w:rFonts w:ascii="標楷體" w:eastAsia="標楷體" w:hAnsi="標楷體"/>
              </w:rPr>
            </w:pPr>
            <w:del w:id="12285" w:author="阿毛" w:date="2021-05-21T17:54:00Z">
              <w:r w:rsidRPr="00615D4B" w:rsidDel="00CB3FDD">
                <w:rPr>
                  <w:rFonts w:ascii="標楷體" w:eastAsia="標楷體" w:hAnsi="標楷體"/>
                </w:rPr>
                <w:delText>R/W</w:delText>
              </w:r>
            </w:del>
          </w:p>
        </w:tc>
        <w:tc>
          <w:tcPr>
            <w:tcW w:w="1643" w:type="pct"/>
            <w:vMerge/>
          </w:tcPr>
          <w:p w14:paraId="02053DBD" w14:textId="23CD6324" w:rsidR="00E24265" w:rsidRPr="00615D4B" w:rsidDel="00CB3FDD" w:rsidRDefault="00E24265" w:rsidP="005F76AD">
            <w:pPr>
              <w:rPr>
                <w:del w:id="12286" w:author="阿毛" w:date="2021-05-21T17:54:00Z"/>
                <w:rFonts w:ascii="標楷體" w:eastAsia="標楷體" w:hAnsi="標楷體"/>
              </w:rPr>
            </w:pPr>
          </w:p>
        </w:tc>
      </w:tr>
      <w:tr w:rsidR="00E24265" w:rsidRPr="00615D4B" w:rsidDel="00CB3FDD" w14:paraId="61043543" w14:textId="20630A3C" w:rsidTr="005F76AD">
        <w:trPr>
          <w:trHeight w:val="291"/>
          <w:jc w:val="center"/>
          <w:del w:id="12287" w:author="阿毛" w:date="2021-05-21T17:54:00Z"/>
        </w:trPr>
        <w:tc>
          <w:tcPr>
            <w:tcW w:w="219" w:type="pct"/>
          </w:tcPr>
          <w:p w14:paraId="0451426E" w14:textId="3B878D4B" w:rsidR="00E24265" w:rsidRPr="00D6003A" w:rsidDel="00CB3FDD" w:rsidRDefault="00E24265" w:rsidP="005F76AD">
            <w:pPr>
              <w:pStyle w:val="af9"/>
              <w:numPr>
                <w:ilvl w:val="0"/>
                <w:numId w:val="41"/>
              </w:numPr>
              <w:ind w:leftChars="0"/>
              <w:rPr>
                <w:del w:id="12288" w:author="阿毛" w:date="2021-05-21T17:54:00Z"/>
                <w:rFonts w:ascii="標楷體" w:eastAsia="標楷體" w:hAnsi="標楷體"/>
              </w:rPr>
            </w:pPr>
          </w:p>
        </w:tc>
        <w:tc>
          <w:tcPr>
            <w:tcW w:w="756" w:type="pct"/>
          </w:tcPr>
          <w:p w14:paraId="3C6E3799" w14:textId="08E0F7C1" w:rsidR="00E24265" w:rsidRPr="00615D4B" w:rsidDel="00CB3FDD" w:rsidRDefault="00E24265" w:rsidP="005F76AD">
            <w:pPr>
              <w:rPr>
                <w:del w:id="12289" w:author="阿毛" w:date="2021-05-21T17:54:00Z"/>
                <w:rFonts w:ascii="標楷體" w:eastAsia="標楷體" w:hAnsi="標楷體"/>
              </w:rPr>
            </w:pPr>
            <w:del w:id="12290" w:author="阿毛" w:date="2021-05-21T17:54:00Z">
              <w:r w:rsidRPr="00326E22" w:rsidDel="00CB3FDD">
                <w:rPr>
                  <w:rFonts w:ascii="標楷體" w:eastAsia="標楷體" w:hAnsi="標楷體" w:hint="eastAsia"/>
                </w:rPr>
                <w:delText>交易代碼</w:delText>
              </w:r>
            </w:del>
          </w:p>
        </w:tc>
        <w:tc>
          <w:tcPr>
            <w:tcW w:w="624" w:type="pct"/>
          </w:tcPr>
          <w:p w14:paraId="6B57C6EA" w14:textId="398D68AD" w:rsidR="00E24265" w:rsidRPr="00615D4B" w:rsidDel="00CB3FDD" w:rsidRDefault="00E24265" w:rsidP="005F76AD">
            <w:pPr>
              <w:rPr>
                <w:del w:id="12291" w:author="阿毛" w:date="2021-05-21T17:54:00Z"/>
                <w:rFonts w:ascii="標楷體" w:eastAsia="標楷體" w:hAnsi="標楷體"/>
              </w:rPr>
            </w:pPr>
          </w:p>
        </w:tc>
        <w:tc>
          <w:tcPr>
            <w:tcW w:w="624" w:type="pct"/>
          </w:tcPr>
          <w:p w14:paraId="2176F326" w14:textId="00F58C38" w:rsidR="00E24265" w:rsidRPr="00615D4B" w:rsidDel="00CB3FDD" w:rsidRDefault="00E24265" w:rsidP="005F76AD">
            <w:pPr>
              <w:rPr>
                <w:del w:id="12292" w:author="阿毛" w:date="2021-05-21T17:54:00Z"/>
                <w:rFonts w:ascii="標楷體" w:eastAsia="標楷體" w:hAnsi="標楷體"/>
              </w:rPr>
            </w:pPr>
          </w:p>
        </w:tc>
        <w:tc>
          <w:tcPr>
            <w:tcW w:w="537" w:type="pct"/>
          </w:tcPr>
          <w:p w14:paraId="6B5AC142" w14:textId="0F35DEAD" w:rsidR="00E24265" w:rsidRPr="00615D4B" w:rsidDel="00CB3FDD" w:rsidRDefault="00E24265" w:rsidP="005F76AD">
            <w:pPr>
              <w:rPr>
                <w:del w:id="12293" w:author="阿毛" w:date="2021-05-21T17:54:00Z"/>
                <w:rFonts w:ascii="標楷體" w:eastAsia="標楷體" w:hAnsi="標楷體"/>
              </w:rPr>
            </w:pPr>
            <w:del w:id="12294" w:author="阿毛" w:date="2021-05-21T17:54:00Z">
              <w:r w:rsidDel="00CB3FDD">
                <w:rPr>
                  <w:rFonts w:ascii="標楷體" w:eastAsia="標楷體" w:hAnsi="標楷體" w:hint="eastAsia"/>
                </w:rPr>
                <w:delText>下拉式選單</w:delText>
              </w:r>
            </w:del>
          </w:p>
        </w:tc>
        <w:tc>
          <w:tcPr>
            <w:tcW w:w="299" w:type="pct"/>
          </w:tcPr>
          <w:p w14:paraId="13B4F39F" w14:textId="20AC39D0" w:rsidR="00E24265" w:rsidRPr="00615D4B" w:rsidDel="00CB3FDD" w:rsidRDefault="00E24265" w:rsidP="005F76AD">
            <w:pPr>
              <w:rPr>
                <w:del w:id="12295" w:author="阿毛" w:date="2021-05-21T17:54:00Z"/>
                <w:rFonts w:ascii="標楷體" w:eastAsia="標楷體" w:hAnsi="標楷體"/>
              </w:rPr>
            </w:pPr>
          </w:p>
        </w:tc>
        <w:tc>
          <w:tcPr>
            <w:tcW w:w="299" w:type="pct"/>
          </w:tcPr>
          <w:p w14:paraId="1FF2CAF1" w14:textId="0A32A56D" w:rsidR="00E24265" w:rsidRPr="00615D4B" w:rsidDel="00CB3FDD" w:rsidRDefault="00E24265" w:rsidP="005F76AD">
            <w:pPr>
              <w:rPr>
                <w:del w:id="12296" w:author="阿毛" w:date="2021-05-21T17:54:00Z"/>
                <w:rFonts w:ascii="標楷體" w:eastAsia="標楷體" w:hAnsi="標楷體"/>
              </w:rPr>
            </w:pPr>
          </w:p>
        </w:tc>
        <w:tc>
          <w:tcPr>
            <w:tcW w:w="1643" w:type="pct"/>
          </w:tcPr>
          <w:p w14:paraId="40605186" w14:textId="06389ED7" w:rsidR="00E24265" w:rsidDel="00CB3FDD" w:rsidRDefault="00E24265" w:rsidP="005F76AD">
            <w:pPr>
              <w:rPr>
                <w:del w:id="12297" w:author="阿毛" w:date="2021-05-21T17:54:00Z"/>
                <w:rFonts w:ascii="標楷體" w:eastAsia="標楷體" w:hAnsi="標楷體"/>
              </w:rPr>
            </w:pPr>
            <w:del w:id="12298" w:author="阿毛" w:date="2021-05-21T17:54:00Z">
              <w:r w:rsidRPr="00DE3CF7" w:rsidDel="00CB3FDD">
                <w:rPr>
                  <w:rFonts w:ascii="標楷體" w:eastAsia="標楷體" w:hAnsi="標楷體" w:hint="eastAsia"/>
                </w:rPr>
                <w:delText>1:新增</w:delText>
              </w:r>
            </w:del>
          </w:p>
          <w:p w14:paraId="4A245094" w14:textId="2F0BC10F" w:rsidR="00E24265" w:rsidDel="00CB3FDD" w:rsidRDefault="00E24265" w:rsidP="005F76AD">
            <w:pPr>
              <w:rPr>
                <w:del w:id="12299" w:author="阿毛" w:date="2021-05-21T17:54:00Z"/>
                <w:rFonts w:ascii="標楷體" w:eastAsia="標楷體" w:hAnsi="標楷體"/>
              </w:rPr>
            </w:pPr>
            <w:del w:id="12300" w:author="阿毛" w:date="2021-05-21T17:54:00Z">
              <w:r w:rsidRPr="00DE3CF7" w:rsidDel="00CB3FDD">
                <w:rPr>
                  <w:rFonts w:ascii="標楷體" w:eastAsia="標楷體" w:hAnsi="標楷體" w:hint="eastAsia"/>
                </w:rPr>
                <w:delText>2:異動</w:delText>
              </w:r>
            </w:del>
          </w:p>
          <w:p w14:paraId="6E3421DE" w14:textId="4DD5DBEE" w:rsidR="00E24265" w:rsidRPr="00615D4B" w:rsidDel="00CB3FDD" w:rsidRDefault="00E24265" w:rsidP="005F76AD">
            <w:pPr>
              <w:rPr>
                <w:del w:id="12301" w:author="阿毛" w:date="2021-05-21T17:54:00Z"/>
                <w:rFonts w:ascii="標楷體" w:eastAsia="標楷體" w:hAnsi="標楷體"/>
              </w:rPr>
            </w:pPr>
            <w:del w:id="12302" w:author="阿毛" w:date="2021-05-21T17:54:00Z">
              <w:r w:rsidRPr="00DE3CF7" w:rsidDel="00CB3FDD">
                <w:rPr>
                  <w:rFonts w:ascii="標楷體" w:eastAsia="標楷體" w:hAnsi="標楷體" w:hint="eastAsia"/>
                </w:rPr>
                <w:delText>4:刪除</w:delText>
              </w:r>
            </w:del>
          </w:p>
        </w:tc>
      </w:tr>
      <w:tr w:rsidR="00E24265" w:rsidRPr="00615D4B" w:rsidDel="00CB3FDD" w14:paraId="5C72225C" w14:textId="0BD6D518" w:rsidTr="005F76AD">
        <w:trPr>
          <w:trHeight w:val="291"/>
          <w:jc w:val="center"/>
          <w:del w:id="12303" w:author="阿毛" w:date="2021-05-21T17:54:00Z"/>
        </w:trPr>
        <w:tc>
          <w:tcPr>
            <w:tcW w:w="219" w:type="pct"/>
          </w:tcPr>
          <w:p w14:paraId="797C2FAA" w14:textId="128C724C" w:rsidR="00E24265" w:rsidRPr="00D6003A" w:rsidDel="00CB3FDD" w:rsidRDefault="00E24265" w:rsidP="005F76AD">
            <w:pPr>
              <w:pStyle w:val="af9"/>
              <w:numPr>
                <w:ilvl w:val="0"/>
                <w:numId w:val="41"/>
              </w:numPr>
              <w:ind w:leftChars="0"/>
              <w:rPr>
                <w:del w:id="12304" w:author="阿毛" w:date="2021-05-21T17:54:00Z"/>
                <w:rFonts w:ascii="標楷體" w:eastAsia="標楷體" w:hAnsi="標楷體"/>
              </w:rPr>
            </w:pPr>
          </w:p>
        </w:tc>
        <w:tc>
          <w:tcPr>
            <w:tcW w:w="756" w:type="pct"/>
          </w:tcPr>
          <w:p w14:paraId="2C3D9547" w14:textId="14153FEA" w:rsidR="00E24265" w:rsidRPr="00615D4B" w:rsidDel="00CB3FDD" w:rsidRDefault="00E24265" w:rsidP="005F76AD">
            <w:pPr>
              <w:rPr>
                <w:del w:id="12305" w:author="阿毛" w:date="2021-05-21T17:54:00Z"/>
                <w:rFonts w:ascii="標楷體" w:eastAsia="標楷體" w:hAnsi="標楷體"/>
              </w:rPr>
            </w:pPr>
            <w:del w:id="12306" w:author="阿毛" w:date="2021-05-21T17:54:00Z">
              <w:r w:rsidRPr="00326E22" w:rsidDel="00CB3FDD">
                <w:rPr>
                  <w:rFonts w:ascii="標楷體" w:eastAsia="標楷體" w:hAnsi="標楷體" w:hint="eastAsia"/>
                </w:rPr>
                <w:delText>債務人IDN</w:delText>
              </w:r>
            </w:del>
          </w:p>
        </w:tc>
        <w:tc>
          <w:tcPr>
            <w:tcW w:w="624" w:type="pct"/>
          </w:tcPr>
          <w:p w14:paraId="51949CD5" w14:textId="0E41BF9D" w:rsidR="00E24265" w:rsidRPr="00615D4B" w:rsidDel="00CB3FDD" w:rsidRDefault="00E24265" w:rsidP="005F76AD">
            <w:pPr>
              <w:rPr>
                <w:del w:id="12307" w:author="阿毛" w:date="2021-05-21T17:54:00Z"/>
                <w:rFonts w:ascii="標楷體" w:eastAsia="標楷體" w:hAnsi="標楷體"/>
              </w:rPr>
            </w:pPr>
          </w:p>
        </w:tc>
        <w:tc>
          <w:tcPr>
            <w:tcW w:w="624" w:type="pct"/>
          </w:tcPr>
          <w:p w14:paraId="4D5181A0" w14:textId="0B60A814" w:rsidR="00E24265" w:rsidRPr="00615D4B" w:rsidDel="00CB3FDD" w:rsidRDefault="00E24265" w:rsidP="005F76AD">
            <w:pPr>
              <w:rPr>
                <w:del w:id="12308" w:author="阿毛" w:date="2021-05-21T17:54:00Z"/>
                <w:rFonts w:ascii="標楷體" w:eastAsia="標楷體" w:hAnsi="標楷體"/>
              </w:rPr>
            </w:pPr>
          </w:p>
        </w:tc>
        <w:tc>
          <w:tcPr>
            <w:tcW w:w="537" w:type="pct"/>
          </w:tcPr>
          <w:p w14:paraId="4AE6C6B1" w14:textId="161CCA08" w:rsidR="00E24265" w:rsidRPr="00615D4B" w:rsidDel="00CB3FDD" w:rsidRDefault="00E24265" w:rsidP="005F76AD">
            <w:pPr>
              <w:rPr>
                <w:del w:id="12309" w:author="阿毛" w:date="2021-05-21T17:54:00Z"/>
                <w:rFonts w:ascii="標楷體" w:eastAsia="標楷體" w:hAnsi="標楷體"/>
              </w:rPr>
            </w:pPr>
          </w:p>
        </w:tc>
        <w:tc>
          <w:tcPr>
            <w:tcW w:w="299" w:type="pct"/>
          </w:tcPr>
          <w:p w14:paraId="12615FE7" w14:textId="697F4250" w:rsidR="00E24265" w:rsidRPr="00615D4B" w:rsidDel="00CB3FDD" w:rsidRDefault="00E24265" w:rsidP="005F76AD">
            <w:pPr>
              <w:rPr>
                <w:del w:id="12310" w:author="阿毛" w:date="2021-05-21T17:54:00Z"/>
                <w:rFonts w:ascii="標楷體" w:eastAsia="標楷體" w:hAnsi="標楷體"/>
              </w:rPr>
            </w:pPr>
          </w:p>
        </w:tc>
        <w:tc>
          <w:tcPr>
            <w:tcW w:w="299" w:type="pct"/>
          </w:tcPr>
          <w:p w14:paraId="3CA8CE1A" w14:textId="521FD3BF" w:rsidR="00E24265" w:rsidRPr="00615D4B" w:rsidDel="00CB3FDD" w:rsidRDefault="00E24265" w:rsidP="005F76AD">
            <w:pPr>
              <w:rPr>
                <w:del w:id="12311" w:author="阿毛" w:date="2021-05-21T17:54:00Z"/>
                <w:rFonts w:ascii="標楷體" w:eastAsia="標楷體" w:hAnsi="標楷體"/>
              </w:rPr>
            </w:pPr>
          </w:p>
        </w:tc>
        <w:tc>
          <w:tcPr>
            <w:tcW w:w="1643" w:type="pct"/>
          </w:tcPr>
          <w:p w14:paraId="32F7833A" w14:textId="2A0B3AAD" w:rsidR="00E24265" w:rsidRPr="00615D4B" w:rsidDel="00CB3FDD" w:rsidRDefault="00E24265" w:rsidP="005F76AD">
            <w:pPr>
              <w:rPr>
                <w:del w:id="12312" w:author="阿毛" w:date="2021-05-21T17:54:00Z"/>
                <w:rFonts w:ascii="標楷體" w:eastAsia="標楷體" w:hAnsi="標楷體"/>
              </w:rPr>
            </w:pPr>
          </w:p>
        </w:tc>
      </w:tr>
      <w:tr w:rsidR="00E24265" w:rsidRPr="00615D4B" w:rsidDel="00CB3FDD" w14:paraId="31E5064D" w14:textId="56DE89AB" w:rsidTr="005F76AD">
        <w:trPr>
          <w:trHeight w:val="291"/>
          <w:jc w:val="center"/>
          <w:del w:id="12313" w:author="阿毛" w:date="2021-05-21T17:54:00Z"/>
        </w:trPr>
        <w:tc>
          <w:tcPr>
            <w:tcW w:w="219" w:type="pct"/>
          </w:tcPr>
          <w:p w14:paraId="219CF88B" w14:textId="4BB9AFD1" w:rsidR="00E24265" w:rsidRPr="00D6003A" w:rsidDel="00CB3FDD" w:rsidRDefault="00E24265" w:rsidP="005F76AD">
            <w:pPr>
              <w:pStyle w:val="af9"/>
              <w:numPr>
                <w:ilvl w:val="0"/>
                <w:numId w:val="41"/>
              </w:numPr>
              <w:ind w:leftChars="0"/>
              <w:rPr>
                <w:del w:id="12314" w:author="阿毛" w:date="2021-05-21T17:54:00Z"/>
                <w:rFonts w:ascii="標楷體" w:eastAsia="標楷體" w:hAnsi="標楷體"/>
              </w:rPr>
            </w:pPr>
          </w:p>
        </w:tc>
        <w:tc>
          <w:tcPr>
            <w:tcW w:w="756" w:type="pct"/>
          </w:tcPr>
          <w:p w14:paraId="1DF7AD29" w14:textId="2569ED4F" w:rsidR="00E24265" w:rsidRPr="00615D4B" w:rsidDel="00CB3FDD" w:rsidRDefault="00E24265" w:rsidP="005F76AD">
            <w:pPr>
              <w:rPr>
                <w:del w:id="12315" w:author="阿毛" w:date="2021-05-21T17:54:00Z"/>
                <w:rFonts w:ascii="標楷體" w:eastAsia="標楷體" w:hAnsi="標楷體"/>
              </w:rPr>
            </w:pPr>
            <w:del w:id="12316" w:author="阿毛" w:date="2021-05-21T17:54:00Z">
              <w:r w:rsidRPr="00326E22" w:rsidDel="00CB3FDD">
                <w:rPr>
                  <w:rFonts w:ascii="標楷體" w:eastAsia="標楷體" w:hAnsi="標楷體" w:hint="eastAsia"/>
                </w:rPr>
                <w:delText>報送單位代號</w:delText>
              </w:r>
            </w:del>
          </w:p>
        </w:tc>
        <w:tc>
          <w:tcPr>
            <w:tcW w:w="624" w:type="pct"/>
          </w:tcPr>
          <w:p w14:paraId="41BACE5E" w14:textId="6BC1A4AC" w:rsidR="00E24265" w:rsidRPr="00615D4B" w:rsidDel="00CB3FDD" w:rsidRDefault="00E24265" w:rsidP="005F76AD">
            <w:pPr>
              <w:rPr>
                <w:del w:id="12317" w:author="阿毛" w:date="2021-05-21T17:54:00Z"/>
                <w:rFonts w:ascii="標楷體" w:eastAsia="標楷體" w:hAnsi="標楷體"/>
              </w:rPr>
            </w:pPr>
          </w:p>
        </w:tc>
        <w:tc>
          <w:tcPr>
            <w:tcW w:w="624" w:type="pct"/>
          </w:tcPr>
          <w:p w14:paraId="368BC923" w14:textId="7ED7446E" w:rsidR="00E24265" w:rsidRPr="00615D4B" w:rsidDel="00CB3FDD" w:rsidRDefault="00E24265" w:rsidP="005F76AD">
            <w:pPr>
              <w:rPr>
                <w:del w:id="12318" w:author="阿毛" w:date="2021-05-21T17:54:00Z"/>
                <w:rFonts w:ascii="標楷體" w:eastAsia="標楷體" w:hAnsi="標楷體"/>
              </w:rPr>
            </w:pPr>
          </w:p>
        </w:tc>
        <w:tc>
          <w:tcPr>
            <w:tcW w:w="537" w:type="pct"/>
          </w:tcPr>
          <w:p w14:paraId="2BB00727" w14:textId="23692A2C" w:rsidR="00E24265" w:rsidRPr="00615D4B" w:rsidDel="00CB3FDD" w:rsidRDefault="00E24265" w:rsidP="005F76AD">
            <w:pPr>
              <w:rPr>
                <w:del w:id="12319" w:author="阿毛" w:date="2021-05-21T17:54:00Z"/>
                <w:rFonts w:ascii="標楷體" w:eastAsia="標楷體" w:hAnsi="標楷體"/>
              </w:rPr>
            </w:pPr>
          </w:p>
        </w:tc>
        <w:tc>
          <w:tcPr>
            <w:tcW w:w="299" w:type="pct"/>
          </w:tcPr>
          <w:p w14:paraId="1B0F28EE" w14:textId="1483975B" w:rsidR="00E24265" w:rsidRPr="00615D4B" w:rsidDel="00CB3FDD" w:rsidRDefault="00E24265" w:rsidP="005F76AD">
            <w:pPr>
              <w:rPr>
                <w:del w:id="12320" w:author="阿毛" w:date="2021-05-21T17:54:00Z"/>
                <w:rFonts w:ascii="標楷體" w:eastAsia="標楷體" w:hAnsi="標楷體"/>
              </w:rPr>
            </w:pPr>
          </w:p>
        </w:tc>
        <w:tc>
          <w:tcPr>
            <w:tcW w:w="299" w:type="pct"/>
          </w:tcPr>
          <w:p w14:paraId="2FA1EA0F" w14:textId="17522879" w:rsidR="00E24265" w:rsidRPr="00615D4B" w:rsidDel="00CB3FDD" w:rsidRDefault="00E24265" w:rsidP="005F76AD">
            <w:pPr>
              <w:rPr>
                <w:del w:id="12321" w:author="阿毛" w:date="2021-05-21T17:54:00Z"/>
                <w:rFonts w:ascii="標楷體" w:eastAsia="標楷體" w:hAnsi="標楷體"/>
              </w:rPr>
            </w:pPr>
          </w:p>
        </w:tc>
        <w:tc>
          <w:tcPr>
            <w:tcW w:w="1643" w:type="pct"/>
          </w:tcPr>
          <w:p w14:paraId="719D12BE" w14:textId="45E75617" w:rsidR="00E24265" w:rsidRPr="00615D4B" w:rsidDel="00CB3FDD" w:rsidRDefault="00E24265" w:rsidP="005F76AD">
            <w:pPr>
              <w:rPr>
                <w:del w:id="12322" w:author="阿毛" w:date="2021-05-21T17:54:00Z"/>
                <w:rFonts w:ascii="標楷體" w:eastAsia="標楷體" w:hAnsi="標楷體"/>
              </w:rPr>
            </w:pPr>
          </w:p>
        </w:tc>
      </w:tr>
      <w:tr w:rsidR="00E24265" w:rsidRPr="00615D4B" w:rsidDel="00CB3FDD" w14:paraId="3C0D177D" w14:textId="7B00D7AB" w:rsidTr="005F76AD">
        <w:trPr>
          <w:trHeight w:val="291"/>
          <w:jc w:val="center"/>
          <w:del w:id="12323" w:author="阿毛" w:date="2021-05-21T17:54:00Z"/>
        </w:trPr>
        <w:tc>
          <w:tcPr>
            <w:tcW w:w="219" w:type="pct"/>
          </w:tcPr>
          <w:p w14:paraId="3A2F7471" w14:textId="325452BE" w:rsidR="00E24265" w:rsidRPr="00D6003A" w:rsidDel="00CB3FDD" w:rsidRDefault="00E24265" w:rsidP="005F76AD">
            <w:pPr>
              <w:pStyle w:val="af9"/>
              <w:numPr>
                <w:ilvl w:val="0"/>
                <w:numId w:val="41"/>
              </w:numPr>
              <w:ind w:leftChars="0"/>
              <w:rPr>
                <w:del w:id="12324" w:author="阿毛" w:date="2021-05-21T17:54:00Z"/>
                <w:rFonts w:ascii="標楷體" w:eastAsia="標楷體" w:hAnsi="標楷體"/>
              </w:rPr>
            </w:pPr>
          </w:p>
        </w:tc>
        <w:tc>
          <w:tcPr>
            <w:tcW w:w="756" w:type="pct"/>
          </w:tcPr>
          <w:p w14:paraId="4992DCEE" w14:textId="0C9CCD29" w:rsidR="00E24265" w:rsidRPr="00615D4B" w:rsidDel="00CB3FDD" w:rsidRDefault="00E24265" w:rsidP="005F76AD">
            <w:pPr>
              <w:rPr>
                <w:del w:id="12325" w:author="阿毛" w:date="2021-05-21T17:54:00Z"/>
                <w:rFonts w:ascii="標楷體" w:eastAsia="標楷體" w:hAnsi="標楷體"/>
              </w:rPr>
            </w:pPr>
            <w:del w:id="12326" w:author="阿毛" w:date="2021-05-21T17:54:00Z">
              <w:r w:rsidRPr="00326E22" w:rsidDel="00CB3FDD">
                <w:rPr>
                  <w:rFonts w:ascii="標楷體" w:eastAsia="標楷體" w:hAnsi="標楷體" w:hint="eastAsia"/>
                </w:rPr>
                <w:delText>協商申請日</w:delText>
              </w:r>
            </w:del>
          </w:p>
        </w:tc>
        <w:tc>
          <w:tcPr>
            <w:tcW w:w="624" w:type="pct"/>
          </w:tcPr>
          <w:p w14:paraId="2232740C" w14:textId="76775BEF" w:rsidR="00E24265" w:rsidRPr="00615D4B" w:rsidDel="00CB3FDD" w:rsidRDefault="00E24265" w:rsidP="005F76AD">
            <w:pPr>
              <w:rPr>
                <w:del w:id="12327" w:author="阿毛" w:date="2021-05-21T17:54:00Z"/>
                <w:rFonts w:ascii="標楷體" w:eastAsia="標楷體" w:hAnsi="標楷體"/>
              </w:rPr>
            </w:pPr>
          </w:p>
        </w:tc>
        <w:tc>
          <w:tcPr>
            <w:tcW w:w="624" w:type="pct"/>
          </w:tcPr>
          <w:p w14:paraId="049AC52F" w14:textId="5C0EC8F2" w:rsidR="00E24265" w:rsidRPr="00615D4B" w:rsidDel="00CB3FDD" w:rsidRDefault="00E24265" w:rsidP="005F76AD">
            <w:pPr>
              <w:rPr>
                <w:del w:id="12328" w:author="阿毛" w:date="2021-05-21T17:54:00Z"/>
                <w:rFonts w:ascii="標楷體" w:eastAsia="標楷體" w:hAnsi="標楷體"/>
              </w:rPr>
            </w:pPr>
          </w:p>
        </w:tc>
        <w:tc>
          <w:tcPr>
            <w:tcW w:w="537" w:type="pct"/>
          </w:tcPr>
          <w:p w14:paraId="408B40DD" w14:textId="3E3FE61F" w:rsidR="00E24265" w:rsidRPr="00615D4B" w:rsidDel="00CB3FDD" w:rsidRDefault="00E24265" w:rsidP="005F76AD">
            <w:pPr>
              <w:rPr>
                <w:del w:id="12329" w:author="阿毛" w:date="2021-05-21T17:54:00Z"/>
                <w:rFonts w:ascii="標楷體" w:eastAsia="標楷體" w:hAnsi="標楷體"/>
              </w:rPr>
            </w:pPr>
          </w:p>
        </w:tc>
        <w:tc>
          <w:tcPr>
            <w:tcW w:w="299" w:type="pct"/>
          </w:tcPr>
          <w:p w14:paraId="39443F3E" w14:textId="346C16EB" w:rsidR="00E24265" w:rsidRPr="00615D4B" w:rsidDel="00CB3FDD" w:rsidRDefault="00E24265" w:rsidP="005F76AD">
            <w:pPr>
              <w:rPr>
                <w:del w:id="12330" w:author="阿毛" w:date="2021-05-21T17:54:00Z"/>
                <w:rFonts w:ascii="標楷體" w:eastAsia="標楷體" w:hAnsi="標楷體"/>
              </w:rPr>
            </w:pPr>
          </w:p>
        </w:tc>
        <w:tc>
          <w:tcPr>
            <w:tcW w:w="299" w:type="pct"/>
          </w:tcPr>
          <w:p w14:paraId="0A3B0904" w14:textId="31B7FF2D" w:rsidR="00E24265" w:rsidRPr="00615D4B" w:rsidDel="00CB3FDD" w:rsidRDefault="00E24265" w:rsidP="005F76AD">
            <w:pPr>
              <w:rPr>
                <w:del w:id="12331" w:author="阿毛" w:date="2021-05-21T17:54:00Z"/>
                <w:rFonts w:ascii="標楷體" w:eastAsia="標楷體" w:hAnsi="標楷體"/>
              </w:rPr>
            </w:pPr>
          </w:p>
        </w:tc>
        <w:tc>
          <w:tcPr>
            <w:tcW w:w="1643" w:type="pct"/>
          </w:tcPr>
          <w:p w14:paraId="15D5899D" w14:textId="7AC537F6" w:rsidR="00E24265" w:rsidRPr="00615D4B" w:rsidDel="00CB3FDD" w:rsidRDefault="00E24265" w:rsidP="005F76AD">
            <w:pPr>
              <w:rPr>
                <w:del w:id="12332" w:author="阿毛" w:date="2021-05-21T17:54:00Z"/>
                <w:rFonts w:ascii="標楷體" w:eastAsia="標楷體" w:hAnsi="標楷體"/>
              </w:rPr>
            </w:pPr>
          </w:p>
        </w:tc>
      </w:tr>
      <w:tr w:rsidR="00E24265" w:rsidRPr="00615D4B" w:rsidDel="00CB3FDD" w14:paraId="4113E1AA" w14:textId="780F3AEA" w:rsidTr="005F76AD">
        <w:trPr>
          <w:trHeight w:val="291"/>
          <w:jc w:val="center"/>
          <w:del w:id="12333" w:author="阿毛" w:date="2021-05-21T17:54:00Z"/>
        </w:trPr>
        <w:tc>
          <w:tcPr>
            <w:tcW w:w="219" w:type="pct"/>
          </w:tcPr>
          <w:p w14:paraId="5D4AECE0" w14:textId="6A5EAC56" w:rsidR="00E24265" w:rsidRPr="00D6003A" w:rsidDel="00CB3FDD" w:rsidRDefault="00E24265" w:rsidP="005F76AD">
            <w:pPr>
              <w:pStyle w:val="af9"/>
              <w:numPr>
                <w:ilvl w:val="0"/>
                <w:numId w:val="41"/>
              </w:numPr>
              <w:ind w:leftChars="0"/>
              <w:rPr>
                <w:del w:id="12334" w:author="阿毛" w:date="2021-05-21T17:54:00Z"/>
                <w:rFonts w:ascii="標楷體" w:eastAsia="標楷體" w:hAnsi="標楷體"/>
              </w:rPr>
            </w:pPr>
          </w:p>
        </w:tc>
        <w:tc>
          <w:tcPr>
            <w:tcW w:w="756" w:type="pct"/>
          </w:tcPr>
          <w:p w14:paraId="1E6E3EBE" w14:textId="056F0DC9" w:rsidR="00E24265" w:rsidRPr="00615D4B" w:rsidDel="00CB3FDD" w:rsidRDefault="00E24265" w:rsidP="005F76AD">
            <w:pPr>
              <w:rPr>
                <w:del w:id="12335" w:author="阿毛" w:date="2021-05-21T17:54:00Z"/>
                <w:rFonts w:ascii="標楷體" w:eastAsia="標楷體" w:hAnsi="標楷體"/>
              </w:rPr>
            </w:pPr>
            <w:del w:id="12336" w:author="阿毛" w:date="2021-05-21T17:54:00Z">
              <w:r w:rsidRPr="00326E22" w:rsidDel="00CB3FDD">
                <w:rPr>
                  <w:rFonts w:ascii="標楷體" w:eastAsia="標楷體" w:hAnsi="標楷體" w:hint="eastAsia"/>
                </w:rPr>
                <w:delText>延期繳款原因</w:delText>
              </w:r>
            </w:del>
          </w:p>
        </w:tc>
        <w:tc>
          <w:tcPr>
            <w:tcW w:w="624" w:type="pct"/>
          </w:tcPr>
          <w:p w14:paraId="0669D20C" w14:textId="10707D90" w:rsidR="00E24265" w:rsidRPr="00615D4B" w:rsidDel="00CB3FDD" w:rsidRDefault="00E24265" w:rsidP="005F76AD">
            <w:pPr>
              <w:rPr>
                <w:del w:id="12337" w:author="阿毛" w:date="2021-05-21T17:54:00Z"/>
                <w:rFonts w:ascii="標楷體" w:eastAsia="標楷體" w:hAnsi="標楷體"/>
              </w:rPr>
            </w:pPr>
          </w:p>
        </w:tc>
        <w:tc>
          <w:tcPr>
            <w:tcW w:w="624" w:type="pct"/>
          </w:tcPr>
          <w:p w14:paraId="24ABD3BA" w14:textId="468DB0DD" w:rsidR="00E24265" w:rsidRPr="00615D4B" w:rsidDel="00CB3FDD" w:rsidRDefault="00E24265" w:rsidP="005F76AD">
            <w:pPr>
              <w:rPr>
                <w:del w:id="12338" w:author="阿毛" w:date="2021-05-21T17:54:00Z"/>
                <w:rFonts w:ascii="標楷體" w:eastAsia="標楷體" w:hAnsi="標楷體"/>
              </w:rPr>
            </w:pPr>
          </w:p>
        </w:tc>
        <w:tc>
          <w:tcPr>
            <w:tcW w:w="537" w:type="pct"/>
          </w:tcPr>
          <w:p w14:paraId="6EE65757" w14:textId="44C6E6ED" w:rsidR="00E24265" w:rsidRPr="00615D4B" w:rsidDel="00CB3FDD" w:rsidRDefault="00E24265" w:rsidP="005F76AD">
            <w:pPr>
              <w:rPr>
                <w:del w:id="12339" w:author="阿毛" w:date="2021-05-21T17:54:00Z"/>
                <w:rFonts w:ascii="標楷體" w:eastAsia="標楷體" w:hAnsi="標楷體"/>
              </w:rPr>
            </w:pPr>
          </w:p>
        </w:tc>
        <w:tc>
          <w:tcPr>
            <w:tcW w:w="299" w:type="pct"/>
          </w:tcPr>
          <w:p w14:paraId="15B19D78" w14:textId="1D95E75E" w:rsidR="00E24265" w:rsidRPr="00615D4B" w:rsidDel="00CB3FDD" w:rsidRDefault="00E24265" w:rsidP="005F76AD">
            <w:pPr>
              <w:rPr>
                <w:del w:id="12340" w:author="阿毛" w:date="2021-05-21T17:54:00Z"/>
                <w:rFonts w:ascii="標楷體" w:eastAsia="標楷體" w:hAnsi="標楷體"/>
              </w:rPr>
            </w:pPr>
          </w:p>
        </w:tc>
        <w:tc>
          <w:tcPr>
            <w:tcW w:w="299" w:type="pct"/>
          </w:tcPr>
          <w:p w14:paraId="59F2B79E" w14:textId="1AD9CFC0" w:rsidR="00E24265" w:rsidRPr="00615D4B" w:rsidDel="00CB3FDD" w:rsidRDefault="00E24265" w:rsidP="005F76AD">
            <w:pPr>
              <w:rPr>
                <w:del w:id="12341" w:author="阿毛" w:date="2021-05-21T17:54:00Z"/>
                <w:rFonts w:ascii="標楷體" w:eastAsia="標楷體" w:hAnsi="標楷體"/>
              </w:rPr>
            </w:pPr>
          </w:p>
        </w:tc>
        <w:tc>
          <w:tcPr>
            <w:tcW w:w="1643" w:type="pct"/>
          </w:tcPr>
          <w:p w14:paraId="4F7B1CFC" w14:textId="3103C0FB" w:rsidR="00E24265" w:rsidRPr="00615D4B" w:rsidDel="00CB3FDD" w:rsidRDefault="00E24265" w:rsidP="005F76AD">
            <w:pPr>
              <w:rPr>
                <w:del w:id="12342" w:author="阿毛" w:date="2021-05-21T17:54:00Z"/>
                <w:rFonts w:ascii="標楷體" w:eastAsia="標楷體" w:hAnsi="標楷體"/>
              </w:rPr>
            </w:pPr>
          </w:p>
        </w:tc>
      </w:tr>
      <w:tr w:rsidR="00E24265" w:rsidRPr="00615D4B" w:rsidDel="00CB3FDD" w14:paraId="530A3C0C" w14:textId="7A83F280" w:rsidTr="005F76AD">
        <w:trPr>
          <w:trHeight w:val="291"/>
          <w:jc w:val="center"/>
          <w:del w:id="12343" w:author="阿毛" w:date="2021-05-21T17:54:00Z"/>
        </w:trPr>
        <w:tc>
          <w:tcPr>
            <w:tcW w:w="219" w:type="pct"/>
          </w:tcPr>
          <w:p w14:paraId="32C502BC" w14:textId="7B542C20" w:rsidR="00E24265" w:rsidRPr="00D6003A" w:rsidDel="00CB3FDD" w:rsidRDefault="00E24265" w:rsidP="005F76AD">
            <w:pPr>
              <w:pStyle w:val="af9"/>
              <w:numPr>
                <w:ilvl w:val="0"/>
                <w:numId w:val="41"/>
              </w:numPr>
              <w:ind w:leftChars="0"/>
              <w:rPr>
                <w:del w:id="12344" w:author="阿毛" w:date="2021-05-21T17:54:00Z"/>
                <w:rFonts w:ascii="標楷體" w:eastAsia="標楷體" w:hAnsi="標楷體"/>
              </w:rPr>
            </w:pPr>
          </w:p>
        </w:tc>
        <w:tc>
          <w:tcPr>
            <w:tcW w:w="756" w:type="pct"/>
          </w:tcPr>
          <w:p w14:paraId="4B06C72E" w14:textId="5EEE0913" w:rsidR="00E24265" w:rsidRPr="00615D4B" w:rsidDel="00CB3FDD" w:rsidRDefault="00E24265" w:rsidP="005F76AD">
            <w:pPr>
              <w:rPr>
                <w:del w:id="12345" w:author="阿毛" w:date="2021-05-21T17:54:00Z"/>
                <w:rFonts w:ascii="標楷體" w:eastAsia="標楷體" w:hAnsi="標楷體"/>
              </w:rPr>
            </w:pPr>
            <w:del w:id="12346" w:author="阿毛" w:date="2021-05-21T17:54:00Z">
              <w:r w:rsidRPr="00326E22" w:rsidDel="00CB3FDD">
                <w:rPr>
                  <w:rFonts w:ascii="標楷體" w:eastAsia="標楷體" w:hAnsi="標楷體" w:hint="eastAsia"/>
                </w:rPr>
                <w:delText>延期繳款年月</w:delText>
              </w:r>
            </w:del>
          </w:p>
        </w:tc>
        <w:tc>
          <w:tcPr>
            <w:tcW w:w="624" w:type="pct"/>
          </w:tcPr>
          <w:p w14:paraId="5E14043B" w14:textId="6CDF176F" w:rsidR="00E24265" w:rsidRPr="00615D4B" w:rsidDel="00CB3FDD" w:rsidRDefault="00E24265" w:rsidP="005F76AD">
            <w:pPr>
              <w:rPr>
                <w:del w:id="12347" w:author="阿毛" w:date="2021-05-21T17:54:00Z"/>
                <w:rFonts w:ascii="標楷體" w:eastAsia="標楷體" w:hAnsi="標楷體"/>
              </w:rPr>
            </w:pPr>
          </w:p>
        </w:tc>
        <w:tc>
          <w:tcPr>
            <w:tcW w:w="624" w:type="pct"/>
          </w:tcPr>
          <w:p w14:paraId="40F32114" w14:textId="4592EEFE" w:rsidR="00E24265" w:rsidRPr="00615D4B" w:rsidDel="00CB3FDD" w:rsidRDefault="00E24265" w:rsidP="005F76AD">
            <w:pPr>
              <w:rPr>
                <w:del w:id="12348" w:author="阿毛" w:date="2021-05-21T17:54:00Z"/>
                <w:rFonts w:ascii="標楷體" w:eastAsia="標楷體" w:hAnsi="標楷體"/>
              </w:rPr>
            </w:pPr>
          </w:p>
        </w:tc>
        <w:tc>
          <w:tcPr>
            <w:tcW w:w="537" w:type="pct"/>
          </w:tcPr>
          <w:p w14:paraId="4A48C758" w14:textId="30E74EE1" w:rsidR="00E24265" w:rsidRPr="00615D4B" w:rsidDel="00CB3FDD" w:rsidRDefault="00E24265" w:rsidP="005F76AD">
            <w:pPr>
              <w:rPr>
                <w:del w:id="12349" w:author="阿毛" w:date="2021-05-21T17:54:00Z"/>
                <w:rFonts w:ascii="標楷體" w:eastAsia="標楷體" w:hAnsi="標楷體"/>
              </w:rPr>
            </w:pPr>
          </w:p>
        </w:tc>
        <w:tc>
          <w:tcPr>
            <w:tcW w:w="299" w:type="pct"/>
          </w:tcPr>
          <w:p w14:paraId="651454F5" w14:textId="34C9E7F4" w:rsidR="00E24265" w:rsidRPr="00615D4B" w:rsidDel="00CB3FDD" w:rsidRDefault="00E24265" w:rsidP="005F76AD">
            <w:pPr>
              <w:rPr>
                <w:del w:id="12350" w:author="阿毛" w:date="2021-05-21T17:54:00Z"/>
                <w:rFonts w:ascii="標楷體" w:eastAsia="標楷體" w:hAnsi="標楷體"/>
              </w:rPr>
            </w:pPr>
          </w:p>
        </w:tc>
        <w:tc>
          <w:tcPr>
            <w:tcW w:w="299" w:type="pct"/>
          </w:tcPr>
          <w:p w14:paraId="580C1A9C" w14:textId="40D449CB" w:rsidR="00E24265" w:rsidRPr="00615D4B" w:rsidDel="00CB3FDD" w:rsidRDefault="00E24265" w:rsidP="005F76AD">
            <w:pPr>
              <w:rPr>
                <w:del w:id="12351" w:author="阿毛" w:date="2021-05-21T17:54:00Z"/>
                <w:rFonts w:ascii="標楷體" w:eastAsia="標楷體" w:hAnsi="標楷體"/>
              </w:rPr>
            </w:pPr>
          </w:p>
        </w:tc>
        <w:tc>
          <w:tcPr>
            <w:tcW w:w="1643" w:type="pct"/>
          </w:tcPr>
          <w:p w14:paraId="6365CA2E" w14:textId="2B1FB588" w:rsidR="00E24265" w:rsidRPr="00615D4B" w:rsidDel="00CB3FDD" w:rsidRDefault="00E24265" w:rsidP="005F76AD">
            <w:pPr>
              <w:rPr>
                <w:del w:id="12352" w:author="阿毛" w:date="2021-05-21T17:54:00Z"/>
                <w:rFonts w:ascii="標楷體" w:eastAsia="標楷體" w:hAnsi="標楷體"/>
              </w:rPr>
            </w:pPr>
          </w:p>
        </w:tc>
      </w:tr>
      <w:tr w:rsidR="00E24265" w:rsidRPr="00615D4B" w:rsidDel="00CB3FDD" w14:paraId="78A0F610" w14:textId="00C37508" w:rsidTr="005F76AD">
        <w:trPr>
          <w:trHeight w:val="291"/>
          <w:jc w:val="center"/>
          <w:del w:id="12353" w:author="阿毛" w:date="2021-05-21T17:54:00Z"/>
        </w:trPr>
        <w:tc>
          <w:tcPr>
            <w:tcW w:w="219" w:type="pct"/>
          </w:tcPr>
          <w:p w14:paraId="4AAE836E" w14:textId="32FB1F5F" w:rsidR="00E24265" w:rsidRPr="00D6003A" w:rsidDel="00CB3FDD" w:rsidRDefault="00E24265" w:rsidP="005F76AD">
            <w:pPr>
              <w:pStyle w:val="af9"/>
              <w:numPr>
                <w:ilvl w:val="0"/>
                <w:numId w:val="41"/>
              </w:numPr>
              <w:ind w:leftChars="0"/>
              <w:rPr>
                <w:del w:id="12354" w:author="阿毛" w:date="2021-05-21T17:54:00Z"/>
                <w:rFonts w:ascii="標楷體" w:eastAsia="標楷體" w:hAnsi="標楷體"/>
              </w:rPr>
            </w:pPr>
          </w:p>
        </w:tc>
        <w:tc>
          <w:tcPr>
            <w:tcW w:w="756" w:type="pct"/>
          </w:tcPr>
          <w:p w14:paraId="23F50275" w14:textId="06FEA67A" w:rsidR="00E24265" w:rsidRPr="00615D4B" w:rsidDel="00CB3FDD" w:rsidRDefault="00E24265" w:rsidP="005F76AD">
            <w:pPr>
              <w:rPr>
                <w:del w:id="12355" w:author="阿毛" w:date="2021-05-21T17:54:00Z"/>
                <w:rFonts w:ascii="標楷體" w:eastAsia="標楷體" w:hAnsi="標楷體"/>
              </w:rPr>
            </w:pPr>
            <w:del w:id="12356" w:author="阿毛" w:date="2021-05-21T17:54:00Z">
              <w:r w:rsidRPr="00326E22" w:rsidDel="00CB3FDD">
                <w:rPr>
                  <w:rFonts w:ascii="標楷體" w:eastAsia="標楷體" w:hAnsi="標楷體" w:hint="eastAsia"/>
                </w:rPr>
                <w:delText>延期繳款案情說明</w:delText>
              </w:r>
            </w:del>
          </w:p>
        </w:tc>
        <w:tc>
          <w:tcPr>
            <w:tcW w:w="624" w:type="pct"/>
          </w:tcPr>
          <w:p w14:paraId="096C00C6" w14:textId="72453929" w:rsidR="00E24265" w:rsidRPr="00615D4B" w:rsidDel="00CB3FDD" w:rsidRDefault="00E24265" w:rsidP="005F76AD">
            <w:pPr>
              <w:rPr>
                <w:del w:id="12357" w:author="阿毛" w:date="2021-05-21T17:54:00Z"/>
                <w:rFonts w:ascii="標楷體" w:eastAsia="標楷體" w:hAnsi="標楷體"/>
              </w:rPr>
            </w:pPr>
          </w:p>
        </w:tc>
        <w:tc>
          <w:tcPr>
            <w:tcW w:w="624" w:type="pct"/>
          </w:tcPr>
          <w:p w14:paraId="0F665D3C" w14:textId="64AEC57D" w:rsidR="00E24265" w:rsidRPr="00615D4B" w:rsidDel="00CB3FDD" w:rsidRDefault="00E24265" w:rsidP="005F76AD">
            <w:pPr>
              <w:rPr>
                <w:del w:id="12358" w:author="阿毛" w:date="2021-05-21T17:54:00Z"/>
                <w:rFonts w:ascii="標楷體" w:eastAsia="標楷體" w:hAnsi="標楷體"/>
              </w:rPr>
            </w:pPr>
          </w:p>
        </w:tc>
        <w:tc>
          <w:tcPr>
            <w:tcW w:w="537" w:type="pct"/>
          </w:tcPr>
          <w:p w14:paraId="65138E34" w14:textId="3A257F92" w:rsidR="00E24265" w:rsidRPr="00615D4B" w:rsidDel="00CB3FDD" w:rsidRDefault="00E24265" w:rsidP="005F76AD">
            <w:pPr>
              <w:rPr>
                <w:del w:id="12359" w:author="阿毛" w:date="2021-05-21T17:54:00Z"/>
                <w:rFonts w:ascii="標楷體" w:eastAsia="標楷體" w:hAnsi="標楷體"/>
              </w:rPr>
            </w:pPr>
            <w:del w:id="12360" w:author="阿毛" w:date="2021-05-21T17:54:00Z">
              <w:r w:rsidDel="00CB3FDD">
                <w:rPr>
                  <w:rFonts w:ascii="標楷體" w:eastAsia="標楷體" w:hAnsi="標楷體" w:hint="eastAsia"/>
                </w:rPr>
                <w:delText>下拉式選單</w:delText>
              </w:r>
            </w:del>
          </w:p>
        </w:tc>
        <w:tc>
          <w:tcPr>
            <w:tcW w:w="299" w:type="pct"/>
          </w:tcPr>
          <w:p w14:paraId="3A433EB4" w14:textId="4B9BDE54" w:rsidR="00E24265" w:rsidRPr="00615D4B" w:rsidDel="00CB3FDD" w:rsidRDefault="00E24265" w:rsidP="005F76AD">
            <w:pPr>
              <w:rPr>
                <w:del w:id="12361" w:author="阿毛" w:date="2021-05-21T17:54:00Z"/>
                <w:rFonts w:ascii="標楷體" w:eastAsia="標楷體" w:hAnsi="標楷體"/>
              </w:rPr>
            </w:pPr>
          </w:p>
        </w:tc>
        <w:tc>
          <w:tcPr>
            <w:tcW w:w="299" w:type="pct"/>
          </w:tcPr>
          <w:p w14:paraId="40C942C0" w14:textId="35AD11A3" w:rsidR="00E24265" w:rsidRPr="00615D4B" w:rsidDel="00CB3FDD" w:rsidRDefault="00E24265" w:rsidP="005F76AD">
            <w:pPr>
              <w:rPr>
                <w:del w:id="12362" w:author="阿毛" w:date="2021-05-21T17:54:00Z"/>
                <w:rFonts w:ascii="標楷體" w:eastAsia="標楷體" w:hAnsi="標楷體"/>
              </w:rPr>
            </w:pPr>
          </w:p>
        </w:tc>
        <w:tc>
          <w:tcPr>
            <w:tcW w:w="1643" w:type="pct"/>
          </w:tcPr>
          <w:p w14:paraId="0412A4E8" w14:textId="7D3F069A" w:rsidR="00E24265" w:rsidRPr="00D2334A" w:rsidDel="00CB3FDD" w:rsidRDefault="00E24265" w:rsidP="005F76AD">
            <w:pPr>
              <w:rPr>
                <w:del w:id="12363" w:author="阿毛" w:date="2021-05-21T17:54:00Z"/>
                <w:rFonts w:ascii="標楷體" w:eastAsia="標楷體" w:hAnsi="標楷體"/>
              </w:rPr>
            </w:pPr>
            <w:del w:id="12364" w:author="阿毛" w:date="2021-05-21T17:54:00Z">
              <w:r w:rsidRPr="00D2334A" w:rsidDel="00CB3FDD">
                <w:rPr>
                  <w:rFonts w:ascii="標楷體" w:eastAsia="標楷體" w:hAnsi="標楷體" w:hint="eastAsia"/>
                </w:rPr>
                <w:delText>1:本人罹患重病</w:delText>
              </w:r>
            </w:del>
          </w:p>
          <w:p w14:paraId="5A4D13FF" w14:textId="630FDD79" w:rsidR="00E24265" w:rsidRPr="00D2334A" w:rsidDel="00CB3FDD" w:rsidRDefault="00E24265" w:rsidP="005F76AD">
            <w:pPr>
              <w:rPr>
                <w:del w:id="12365" w:author="阿毛" w:date="2021-05-21T17:54:00Z"/>
                <w:rFonts w:ascii="標楷體" w:eastAsia="標楷體" w:hAnsi="標楷體"/>
              </w:rPr>
            </w:pPr>
            <w:del w:id="12366" w:author="阿毛" w:date="2021-05-21T17:54:00Z">
              <w:r w:rsidRPr="00D2334A" w:rsidDel="00CB3FDD">
                <w:rPr>
                  <w:rFonts w:ascii="標楷體" w:eastAsia="標楷體" w:hAnsi="標楷體" w:hint="eastAsia"/>
                </w:rPr>
                <w:delText>2:家屬罹患重病</w:delText>
              </w:r>
            </w:del>
          </w:p>
          <w:p w14:paraId="5A0514EC" w14:textId="5646456F" w:rsidR="00E24265" w:rsidRPr="00D2334A" w:rsidDel="00CB3FDD" w:rsidRDefault="00E24265" w:rsidP="005F76AD">
            <w:pPr>
              <w:rPr>
                <w:del w:id="12367" w:author="阿毛" w:date="2021-05-21T17:54:00Z"/>
                <w:rFonts w:ascii="標楷體" w:eastAsia="標楷體" w:hAnsi="標楷體"/>
              </w:rPr>
            </w:pPr>
            <w:del w:id="12368" w:author="阿毛" w:date="2021-05-21T17:54:00Z">
              <w:r w:rsidRPr="00D2334A" w:rsidDel="00CB3FDD">
                <w:rPr>
                  <w:rFonts w:ascii="標楷體" w:eastAsia="標楷體" w:hAnsi="標楷體" w:hint="eastAsia"/>
                </w:rPr>
                <w:delText>3:非自願性失業</w:delText>
              </w:r>
            </w:del>
          </w:p>
          <w:p w14:paraId="1000822C" w14:textId="596E8305" w:rsidR="00E24265" w:rsidRPr="00D2334A" w:rsidDel="00CB3FDD" w:rsidRDefault="00E24265" w:rsidP="005F76AD">
            <w:pPr>
              <w:rPr>
                <w:del w:id="12369" w:author="阿毛" w:date="2021-05-21T17:54:00Z"/>
                <w:rFonts w:ascii="標楷體" w:eastAsia="標楷體" w:hAnsi="標楷體"/>
              </w:rPr>
            </w:pPr>
            <w:del w:id="12370" w:author="阿毛" w:date="2021-05-21T17:54:00Z">
              <w:r w:rsidRPr="00D2334A" w:rsidDel="00CB3FDD">
                <w:rPr>
                  <w:rFonts w:ascii="標楷體" w:eastAsia="標楷體" w:hAnsi="標楷體" w:hint="eastAsia"/>
                </w:rPr>
                <w:delText>4:繳稅</w:delText>
              </w:r>
            </w:del>
          </w:p>
          <w:p w14:paraId="7E8E7CB1" w14:textId="53CC548E" w:rsidR="00E24265" w:rsidRPr="00D2334A" w:rsidDel="00CB3FDD" w:rsidRDefault="00E24265" w:rsidP="005F76AD">
            <w:pPr>
              <w:rPr>
                <w:del w:id="12371" w:author="阿毛" w:date="2021-05-21T17:54:00Z"/>
                <w:rFonts w:ascii="標楷體" w:eastAsia="標楷體" w:hAnsi="標楷體"/>
              </w:rPr>
            </w:pPr>
            <w:del w:id="12372" w:author="阿毛" w:date="2021-05-21T17:54:00Z">
              <w:r w:rsidRPr="00D2334A" w:rsidDel="00CB3FDD">
                <w:rPr>
                  <w:rFonts w:ascii="標楷體" w:eastAsia="標楷體" w:hAnsi="標楷體" w:hint="eastAsia"/>
                </w:rPr>
                <w:delText>5:繳付子女學費</w:delText>
              </w:r>
            </w:del>
          </w:p>
          <w:p w14:paraId="3B5280AC" w14:textId="580EDF17" w:rsidR="00E24265" w:rsidRPr="00D2334A" w:rsidDel="00CB3FDD" w:rsidRDefault="00E24265" w:rsidP="005F76AD">
            <w:pPr>
              <w:rPr>
                <w:del w:id="12373" w:author="阿毛" w:date="2021-05-21T17:54:00Z"/>
                <w:rFonts w:ascii="標楷體" w:eastAsia="標楷體" w:hAnsi="標楷體"/>
              </w:rPr>
            </w:pPr>
            <w:del w:id="12374" w:author="阿毛" w:date="2021-05-21T17:54:00Z">
              <w:r w:rsidRPr="00D2334A" w:rsidDel="00CB3FDD">
                <w:rPr>
                  <w:rFonts w:ascii="標楷體" w:eastAsia="標楷體" w:hAnsi="標楷體" w:hint="eastAsia"/>
                </w:rPr>
                <w:delText>6:莫拉克颱風受災戶</w:delText>
              </w:r>
            </w:del>
          </w:p>
          <w:p w14:paraId="671F0F63" w14:textId="6577C935" w:rsidR="00E24265" w:rsidRPr="00D2334A" w:rsidDel="00CB3FDD" w:rsidRDefault="00E24265" w:rsidP="005F76AD">
            <w:pPr>
              <w:rPr>
                <w:del w:id="12375" w:author="阿毛" w:date="2021-05-21T17:54:00Z"/>
                <w:rFonts w:ascii="標楷體" w:eastAsia="標楷體" w:hAnsi="標楷體"/>
              </w:rPr>
            </w:pPr>
            <w:del w:id="12376" w:author="阿毛" w:date="2021-05-21T17:54:00Z">
              <w:r w:rsidRPr="00D2334A" w:rsidDel="00CB3FDD">
                <w:rPr>
                  <w:rFonts w:ascii="標楷體" w:eastAsia="標楷體" w:hAnsi="標楷體" w:hint="eastAsia"/>
                </w:rPr>
                <w:delText>7:本人為低收入戶</w:delText>
              </w:r>
            </w:del>
          </w:p>
          <w:p w14:paraId="2D9E3F0E" w14:textId="09700713" w:rsidR="00E24265" w:rsidRPr="00D2334A" w:rsidDel="00CB3FDD" w:rsidRDefault="00E24265" w:rsidP="005F76AD">
            <w:pPr>
              <w:rPr>
                <w:del w:id="12377" w:author="阿毛" w:date="2021-05-21T17:54:00Z"/>
                <w:rFonts w:ascii="標楷體" w:eastAsia="標楷體" w:hAnsi="標楷體"/>
              </w:rPr>
            </w:pPr>
            <w:del w:id="12378" w:author="阿毛" w:date="2021-05-21T17:54:00Z">
              <w:r w:rsidRPr="00D2334A" w:rsidDel="00CB3FDD">
                <w:rPr>
                  <w:rFonts w:ascii="標楷體" w:eastAsia="標楷體" w:hAnsi="標楷體" w:hint="eastAsia"/>
                </w:rPr>
                <w:delText>8:本人為中度以上身心障礙者</w:delText>
              </w:r>
            </w:del>
          </w:p>
          <w:p w14:paraId="2AE5B9C1" w14:textId="18BCB4B7" w:rsidR="00E24265" w:rsidRPr="00D2334A" w:rsidDel="00CB3FDD" w:rsidRDefault="00E24265" w:rsidP="005F76AD">
            <w:pPr>
              <w:rPr>
                <w:del w:id="12379" w:author="阿毛" w:date="2021-05-21T17:54:00Z"/>
                <w:rFonts w:ascii="標楷體" w:eastAsia="標楷體" w:hAnsi="標楷體"/>
              </w:rPr>
            </w:pPr>
            <w:del w:id="12380" w:author="阿毛" w:date="2021-05-21T17:54:00Z">
              <w:r w:rsidRPr="00D2334A" w:rsidDel="00CB3FDD">
                <w:rPr>
                  <w:rFonts w:ascii="標楷體" w:eastAsia="標楷體" w:hAnsi="標楷體" w:hint="eastAsia"/>
                </w:rPr>
                <w:delText>9:本人為重大天然災害災民</w:delText>
              </w:r>
            </w:del>
          </w:p>
          <w:p w14:paraId="4A13E765" w14:textId="01BB128E" w:rsidR="00E24265" w:rsidRPr="00615D4B" w:rsidDel="00CB3FDD" w:rsidRDefault="00E24265" w:rsidP="005F76AD">
            <w:pPr>
              <w:rPr>
                <w:del w:id="12381" w:author="阿毛" w:date="2021-05-21T17:54:00Z"/>
                <w:rFonts w:ascii="標楷體" w:eastAsia="標楷體" w:hAnsi="標楷體"/>
              </w:rPr>
            </w:pPr>
            <w:del w:id="12382" w:author="阿毛" w:date="2021-05-21T17:54:00Z">
              <w:r w:rsidRPr="00D2334A" w:rsidDel="00CB3FDD">
                <w:rPr>
                  <w:rFonts w:ascii="標楷體" w:eastAsia="標楷體" w:hAnsi="標楷體" w:hint="eastAsia"/>
                </w:rPr>
                <w:delText>10:0206 震災受災戶</w:delText>
              </w:r>
            </w:del>
          </w:p>
        </w:tc>
      </w:tr>
      <w:tr w:rsidR="00E24265" w:rsidRPr="00615D4B" w:rsidDel="00CB3FDD" w14:paraId="19D78034" w14:textId="587A7DFD" w:rsidTr="005F76AD">
        <w:trPr>
          <w:trHeight w:val="291"/>
          <w:jc w:val="center"/>
          <w:del w:id="12383" w:author="阿毛" w:date="2021-05-21T17:54:00Z"/>
        </w:trPr>
        <w:tc>
          <w:tcPr>
            <w:tcW w:w="219" w:type="pct"/>
          </w:tcPr>
          <w:p w14:paraId="520CC4FD" w14:textId="656D6429" w:rsidR="00E24265" w:rsidRPr="00D6003A" w:rsidDel="00CB3FDD" w:rsidRDefault="00E24265" w:rsidP="005F76AD">
            <w:pPr>
              <w:pStyle w:val="af9"/>
              <w:numPr>
                <w:ilvl w:val="0"/>
                <w:numId w:val="41"/>
              </w:numPr>
              <w:ind w:leftChars="0"/>
              <w:rPr>
                <w:del w:id="12384" w:author="阿毛" w:date="2021-05-21T17:54:00Z"/>
                <w:rFonts w:ascii="標楷體" w:eastAsia="標楷體" w:hAnsi="標楷體"/>
              </w:rPr>
            </w:pPr>
          </w:p>
        </w:tc>
        <w:tc>
          <w:tcPr>
            <w:tcW w:w="756" w:type="pct"/>
          </w:tcPr>
          <w:p w14:paraId="4EEDFD71" w14:textId="3306E2F3" w:rsidR="00E24265" w:rsidRPr="00615D4B" w:rsidDel="00CB3FDD" w:rsidRDefault="00E24265" w:rsidP="005F76AD">
            <w:pPr>
              <w:rPr>
                <w:del w:id="12385" w:author="阿毛" w:date="2021-05-21T17:54:00Z"/>
                <w:rFonts w:ascii="標楷體" w:eastAsia="標楷體" w:hAnsi="標楷體"/>
              </w:rPr>
            </w:pPr>
            <w:del w:id="12386" w:author="阿毛" w:date="2021-05-21T17:54:00Z">
              <w:r w:rsidRPr="00326E22" w:rsidDel="00CB3FDD">
                <w:rPr>
                  <w:rFonts w:ascii="標楷體" w:eastAsia="標楷體" w:hAnsi="標楷體" w:hint="eastAsia"/>
                </w:rPr>
                <w:delText>轉JCIC文字檔日期</w:delText>
              </w:r>
            </w:del>
          </w:p>
        </w:tc>
        <w:tc>
          <w:tcPr>
            <w:tcW w:w="624" w:type="pct"/>
          </w:tcPr>
          <w:p w14:paraId="1B20C898" w14:textId="2A3D6084" w:rsidR="00E24265" w:rsidRPr="00615D4B" w:rsidDel="00CB3FDD" w:rsidRDefault="00E24265" w:rsidP="005F76AD">
            <w:pPr>
              <w:rPr>
                <w:del w:id="12387" w:author="阿毛" w:date="2021-05-21T17:54:00Z"/>
                <w:rFonts w:ascii="標楷體" w:eastAsia="標楷體" w:hAnsi="標楷體"/>
              </w:rPr>
            </w:pPr>
          </w:p>
        </w:tc>
        <w:tc>
          <w:tcPr>
            <w:tcW w:w="624" w:type="pct"/>
          </w:tcPr>
          <w:p w14:paraId="53BC4250" w14:textId="0FAC726F" w:rsidR="00E24265" w:rsidRPr="00615D4B" w:rsidDel="00CB3FDD" w:rsidRDefault="00E24265" w:rsidP="005F76AD">
            <w:pPr>
              <w:rPr>
                <w:del w:id="12388" w:author="阿毛" w:date="2021-05-21T17:54:00Z"/>
                <w:rFonts w:ascii="標楷體" w:eastAsia="標楷體" w:hAnsi="標楷體"/>
              </w:rPr>
            </w:pPr>
          </w:p>
        </w:tc>
        <w:tc>
          <w:tcPr>
            <w:tcW w:w="537" w:type="pct"/>
          </w:tcPr>
          <w:p w14:paraId="7848E1C2" w14:textId="65AED4EE" w:rsidR="00E24265" w:rsidRPr="00615D4B" w:rsidDel="00CB3FDD" w:rsidRDefault="00E24265" w:rsidP="005F76AD">
            <w:pPr>
              <w:rPr>
                <w:del w:id="12389" w:author="阿毛" w:date="2021-05-21T17:54:00Z"/>
                <w:rFonts w:ascii="標楷體" w:eastAsia="標楷體" w:hAnsi="標楷體"/>
              </w:rPr>
            </w:pPr>
          </w:p>
        </w:tc>
        <w:tc>
          <w:tcPr>
            <w:tcW w:w="299" w:type="pct"/>
          </w:tcPr>
          <w:p w14:paraId="1F09C27E" w14:textId="7F2B88AC" w:rsidR="00E24265" w:rsidRPr="00615D4B" w:rsidDel="00CB3FDD" w:rsidRDefault="00E24265" w:rsidP="005F76AD">
            <w:pPr>
              <w:rPr>
                <w:del w:id="12390" w:author="阿毛" w:date="2021-05-21T17:54:00Z"/>
                <w:rFonts w:ascii="標楷體" w:eastAsia="標楷體" w:hAnsi="標楷體"/>
              </w:rPr>
            </w:pPr>
          </w:p>
        </w:tc>
        <w:tc>
          <w:tcPr>
            <w:tcW w:w="299" w:type="pct"/>
          </w:tcPr>
          <w:p w14:paraId="54772EB8" w14:textId="442722FF" w:rsidR="00E24265" w:rsidRPr="00615D4B" w:rsidDel="00CB3FDD" w:rsidRDefault="00E24265" w:rsidP="005F76AD">
            <w:pPr>
              <w:rPr>
                <w:del w:id="12391" w:author="阿毛" w:date="2021-05-21T17:54:00Z"/>
                <w:rFonts w:ascii="標楷體" w:eastAsia="標楷體" w:hAnsi="標楷體"/>
              </w:rPr>
            </w:pPr>
          </w:p>
        </w:tc>
        <w:tc>
          <w:tcPr>
            <w:tcW w:w="1643" w:type="pct"/>
          </w:tcPr>
          <w:p w14:paraId="7B48259A" w14:textId="2C767BDC" w:rsidR="00E24265" w:rsidRPr="00615D4B" w:rsidDel="00CB3FDD" w:rsidRDefault="00E24265" w:rsidP="005F76AD">
            <w:pPr>
              <w:rPr>
                <w:del w:id="12392" w:author="阿毛" w:date="2021-05-21T17:54:00Z"/>
                <w:rFonts w:ascii="標楷體" w:eastAsia="標楷體" w:hAnsi="標楷體"/>
              </w:rPr>
            </w:pPr>
          </w:p>
        </w:tc>
      </w:tr>
    </w:tbl>
    <w:p w14:paraId="7B5E1D15" w14:textId="6E402F4B" w:rsidR="00E24265" w:rsidDel="00CB3FDD" w:rsidRDefault="00E24265" w:rsidP="00F62379">
      <w:pPr>
        <w:pStyle w:val="42"/>
        <w:spacing w:after="72"/>
        <w:ind w:leftChars="0" w:left="0"/>
        <w:rPr>
          <w:del w:id="12393" w:author="阿毛" w:date="2021-05-21T17:54:00Z"/>
          <w:rFonts w:hAnsi="標楷體"/>
        </w:rPr>
      </w:pPr>
    </w:p>
    <w:p w14:paraId="648EB8CB" w14:textId="0FDB7FE9" w:rsidR="00E24265" w:rsidDel="00CB3FDD" w:rsidRDefault="00E24265">
      <w:pPr>
        <w:widowControl/>
        <w:rPr>
          <w:del w:id="12394" w:author="阿毛" w:date="2021-05-21T17:54:00Z"/>
          <w:rFonts w:ascii="Arial" w:eastAsia="標楷體" w:hAnsi="標楷體" w:cs="標楷體"/>
          <w:kern w:val="0"/>
          <w:szCs w:val="28"/>
        </w:rPr>
      </w:pPr>
      <w:del w:id="12395" w:author="阿毛" w:date="2021-05-21T17:54:00Z">
        <w:r w:rsidDel="00CB3FDD">
          <w:rPr>
            <w:rFonts w:hAnsi="標楷體"/>
          </w:rPr>
          <w:br w:type="page"/>
        </w:r>
      </w:del>
    </w:p>
    <w:p w14:paraId="525441DA" w14:textId="08BF0039" w:rsidR="00E24265" w:rsidRPr="00A03472" w:rsidDel="00CB3FDD" w:rsidRDefault="00E24265">
      <w:pPr>
        <w:pStyle w:val="3"/>
        <w:numPr>
          <w:ilvl w:val="2"/>
          <w:numId w:val="99"/>
        </w:numPr>
        <w:rPr>
          <w:del w:id="12396" w:author="阿毛" w:date="2021-05-21T17:54:00Z"/>
          <w:rFonts w:ascii="標楷體" w:hAnsi="標楷體"/>
        </w:rPr>
        <w:pPrChange w:id="12397" w:author="智誠 楊" w:date="2021-05-10T09:50:00Z">
          <w:pPr>
            <w:pStyle w:val="3"/>
            <w:numPr>
              <w:ilvl w:val="2"/>
              <w:numId w:val="1"/>
            </w:numPr>
            <w:ind w:left="1247" w:hanging="680"/>
          </w:pPr>
        </w:pPrChange>
      </w:pPr>
      <w:del w:id="12398" w:author="阿毛" w:date="2021-05-21T17:54:00Z">
        <w:r w:rsidDel="00CB3FDD">
          <w:rPr>
            <w:rFonts w:ascii="標楷體" w:hAnsi="標楷體"/>
          </w:rPr>
          <w:delText>L</w:delText>
        </w:r>
        <w:r w:rsidDel="00CB3FDD">
          <w:rPr>
            <w:rFonts w:ascii="標楷體" w:hAnsi="標楷體" w:hint="eastAsia"/>
          </w:rPr>
          <w:delText>8313</w:delText>
        </w:r>
        <w:r w:rsidRPr="00892921" w:rsidDel="00CB3FDD">
          <w:rPr>
            <w:rFonts w:ascii="標楷體" w:hAnsi="標楷體" w:hint="eastAsia"/>
          </w:rPr>
          <w:delText>前置協商相關資料報送例外處理</w:delText>
        </w:r>
      </w:del>
    </w:p>
    <w:p w14:paraId="056F1693" w14:textId="7AA5BADB" w:rsidR="00E24265" w:rsidRPr="003972CE" w:rsidDel="00CB3FDD" w:rsidRDefault="00E24265">
      <w:pPr>
        <w:pStyle w:val="a"/>
        <w:rPr>
          <w:del w:id="12399" w:author="阿毛" w:date="2021-05-21T17:54:00Z"/>
        </w:rPr>
      </w:pPr>
      <w:del w:id="12400" w:author="阿毛" w:date="2021-05-21T17:54:00Z">
        <w:r w:rsidRPr="00615D4B" w:rsidDel="00CB3FDD">
          <w:delText>功能說明</w:delText>
        </w:r>
      </w:del>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E24265" w:rsidRPr="00615D4B" w:rsidDel="00CB3FDD" w14:paraId="44BEFEC1" w14:textId="577E8B2E" w:rsidTr="005F76AD">
        <w:trPr>
          <w:trHeight w:val="277"/>
          <w:del w:id="12401" w:author="阿毛" w:date="2021-05-21T17:54:00Z"/>
        </w:trPr>
        <w:tc>
          <w:tcPr>
            <w:tcW w:w="1548" w:type="dxa"/>
            <w:tcBorders>
              <w:top w:val="single" w:sz="8" w:space="0" w:color="000000"/>
              <w:bottom w:val="single" w:sz="8" w:space="0" w:color="000000"/>
              <w:right w:val="single" w:sz="8" w:space="0" w:color="000000"/>
            </w:tcBorders>
            <w:shd w:val="clear" w:color="auto" w:fill="F3F3F3"/>
          </w:tcPr>
          <w:p w14:paraId="11C1B8BB" w14:textId="7F3D0D51" w:rsidR="00E24265" w:rsidRPr="00615D4B" w:rsidDel="00CB3FDD" w:rsidRDefault="00E24265" w:rsidP="005F76AD">
            <w:pPr>
              <w:rPr>
                <w:del w:id="12402" w:author="阿毛" w:date="2021-05-21T17:54:00Z"/>
                <w:rFonts w:ascii="標楷體" w:eastAsia="標楷體" w:hAnsi="標楷體"/>
              </w:rPr>
            </w:pPr>
            <w:del w:id="12403" w:author="阿毛" w:date="2021-05-21T17:54:00Z">
              <w:r w:rsidRPr="00615D4B" w:rsidDel="00CB3FDD">
                <w:rPr>
                  <w:rFonts w:ascii="標楷體" w:eastAsia="標楷體" w:hAnsi="標楷體"/>
                </w:rPr>
                <w:delText xml:space="preserve">功能名稱 </w:delText>
              </w:r>
            </w:del>
          </w:p>
        </w:tc>
        <w:tc>
          <w:tcPr>
            <w:tcW w:w="6318" w:type="dxa"/>
            <w:tcBorders>
              <w:top w:val="single" w:sz="8" w:space="0" w:color="000000"/>
              <w:left w:val="single" w:sz="8" w:space="0" w:color="000000"/>
              <w:bottom w:val="single" w:sz="8" w:space="0" w:color="000000"/>
            </w:tcBorders>
          </w:tcPr>
          <w:p w14:paraId="4FD8A1AB" w14:textId="590CB4BD" w:rsidR="00E24265" w:rsidRPr="00615D4B" w:rsidDel="00CB3FDD" w:rsidRDefault="00E24265" w:rsidP="005F76AD">
            <w:pPr>
              <w:rPr>
                <w:del w:id="12404" w:author="阿毛" w:date="2021-05-21T17:54:00Z"/>
                <w:rFonts w:ascii="標楷體" w:eastAsia="標楷體" w:hAnsi="標楷體"/>
              </w:rPr>
            </w:pPr>
            <w:del w:id="12405" w:author="阿毛" w:date="2021-05-21T17:54:00Z">
              <w:r w:rsidRPr="00892921" w:rsidDel="00CB3FDD">
                <w:rPr>
                  <w:rFonts w:ascii="標楷體" w:eastAsia="標楷體" w:hAnsi="標楷體" w:hint="eastAsia"/>
                </w:rPr>
                <w:delText>前置協商相關資料報送例外處理</w:delText>
              </w:r>
            </w:del>
          </w:p>
        </w:tc>
      </w:tr>
      <w:tr w:rsidR="00E24265" w:rsidRPr="00615D4B" w:rsidDel="00CB3FDD" w14:paraId="4A9AD391" w14:textId="74300BFF" w:rsidTr="005F76AD">
        <w:trPr>
          <w:trHeight w:val="277"/>
          <w:del w:id="12406" w:author="阿毛" w:date="2021-05-21T17:54:00Z"/>
        </w:trPr>
        <w:tc>
          <w:tcPr>
            <w:tcW w:w="1548" w:type="dxa"/>
            <w:tcBorders>
              <w:top w:val="single" w:sz="8" w:space="0" w:color="000000"/>
              <w:bottom w:val="single" w:sz="8" w:space="0" w:color="000000"/>
              <w:right w:val="single" w:sz="8" w:space="0" w:color="000000"/>
            </w:tcBorders>
            <w:shd w:val="clear" w:color="auto" w:fill="F3F3F3"/>
          </w:tcPr>
          <w:p w14:paraId="6E3FFF96" w14:textId="32DB2323" w:rsidR="00E24265" w:rsidRPr="00615D4B" w:rsidDel="00CB3FDD" w:rsidRDefault="00E24265" w:rsidP="005F76AD">
            <w:pPr>
              <w:rPr>
                <w:del w:id="12407" w:author="阿毛" w:date="2021-05-21T17:54:00Z"/>
                <w:rFonts w:ascii="標楷體" w:eastAsia="標楷體" w:hAnsi="標楷體"/>
              </w:rPr>
            </w:pPr>
            <w:del w:id="12408" w:author="阿毛" w:date="2021-05-21T17:54:00Z">
              <w:r w:rsidRPr="00615D4B" w:rsidDel="00CB3FDD">
                <w:rPr>
                  <w:rFonts w:ascii="標楷體" w:eastAsia="標楷體" w:hAnsi="標楷體"/>
                </w:rPr>
                <w:delText>進入條件</w:delText>
              </w:r>
            </w:del>
          </w:p>
        </w:tc>
        <w:tc>
          <w:tcPr>
            <w:tcW w:w="6318" w:type="dxa"/>
            <w:tcBorders>
              <w:top w:val="single" w:sz="8" w:space="0" w:color="000000"/>
              <w:left w:val="single" w:sz="8" w:space="0" w:color="000000"/>
              <w:bottom w:val="single" w:sz="8" w:space="0" w:color="000000"/>
            </w:tcBorders>
          </w:tcPr>
          <w:p w14:paraId="283D16A7" w14:textId="1BDFCFB5" w:rsidR="00E24265" w:rsidRPr="00615D4B" w:rsidDel="00CB3FDD" w:rsidRDefault="00E24265" w:rsidP="005F76AD">
            <w:pPr>
              <w:rPr>
                <w:del w:id="12409" w:author="阿毛" w:date="2021-05-21T17:54:00Z"/>
                <w:rFonts w:ascii="標楷體" w:eastAsia="標楷體" w:hAnsi="標楷體"/>
              </w:rPr>
            </w:pPr>
          </w:p>
        </w:tc>
      </w:tr>
      <w:tr w:rsidR="00E24265" w:rsidRPr="00615D4B" w:rsidDel="00CB3FDD" w14:paraId="64A96689" w14:textId="21D6C763" w:rsidTr="005F76AD">
        <w:trPr>
          <w:trHeight w:val="773"/>
          <w:del w:id="12410" w:author="阿毛" w:date="2021-05-21T17:54:00Z"/>
        </w:trPr>
        <w:tc>
          <w:tcPr>
            <w:tcW w:w="1548" w:type="dxa"/>
            <w:tcBorders>
              <w:top w:val="single" w:sz="8" w:space="0" w:color="000000"/>
              <w:bottom w:val="single" w:sz="8" w:space="0" w:color="000000"/>
              <w:right w:val="single" w:sz="8" w:space="0" w:color="000000"/>
            </w:tcBorders>
            <w:shd w:val="clear" w:color="auto" w:fill="F3F3F3"/>
          </w:tcPr>
          <w:p w14:paraId="30B345C8" w14:textId="04937251" w:rsidR="00E24265" w:rsidRPr="00615D4B" w:rsidDel="00CB3FDD" w:rsidRDefault="00E24265" w:rsidP="005F76AD">
            <w:pPr>
              <w:rPr>
                <w:del w:id="12411" w:author="阿毛" w:date="2021-05-21T17:54:00Z"/>
                <w:rFonts w:ascii="標楷體" w:eastAsia="標楷體" w:hAnsi="標楷體"/>
              </w:rPr>
            </w:pPr>
            <w:del w:id="12412" w:author="阿毛" w:date="2021-05-21T17:54:00Z">
              <w:r w:rsidRPr="00615D4B" w:rsidDel="00CB3FDD">
                <w:rPr>
                  <w:rFonts w:ascii="標楷體" w:eastAsia="標楷體" w:hAnsi="標楷體"/>
                </w:rPr>
                <w:delText xml:space="preserve">基本流程 </w:delText>
              </w:r>
            </w:del>
          </w:p>
        </w:tc>
        <w:tc>
          <w:tcPr>
            <w:tcW w:w="6318" w:type="dxa"/>
            <w:tcBorders>
              <w:top w:val="single" w:sz="8" w:space="0" w:color="000000"/>
              <w:left w:val="single" w:sz="8" w:space="0" w:color="000000"/>
              <w:bottom w:val="single" w:sz="8" w:space="0" w:color="000000"/>
            </w:tcBorders>
          </w:tcPr>
          <w:p w14:paraId="6888D6E8" w14:textId="2795331E" w:rsidR="00E24265" w:rsidRPr="00615D4B" w:rsidDel="00CB3FDD" w:rsidRDefault="00E24265" w:rsidP="005F76AD">
            <w:pPr>
              <w:rPr>
                <w:del w:id="12413" w:author="阿毛" w:date="2021-05-21T17:54:00Z"/>
                <w:rFonts w:ascii="標楷體" w:eastAsia="標楷體" w:hAnsi="標楷體"/>
              </w:rPr>
            </w:pPr>
          </w:p>
        </w:tc>
      </w:tr>
      <w:tr w:rsidR="00E24265" w:rsidRPr="00615D4B" w:rsidDel="00CB3FDD" w14:paraId="4970CC64" w14:textId="58B49813" w:rsidTr="005F76AD">
        <w:trPr>
          <w:trHeight w:val="321"/>
          <w:del w:id="12414" w:author="阿毛" w:date="2021-05-21T17:54:00Z"/>
        </w:trPr>
        <w:tc>
          <w:tcPr>
            <w:tcW w:w="1548" w:type="dxa"/>
            <w:tcBorders>
              <w:top w:val="single" w:sz="8" w:space="0" w:color="000000"/>
              <w:bottom w:val="single" w:sz="8" w:space="0" w:color="000000"/>
              <w:right w:val="single" w:sz="8" w:space="0" w:color="000000"/>
            </w:tcBorders>
            <w:shd w:val="clear" w:color="auto" w:fill="F3F3F3"/>
          </w:tcPr>
          <w:p w14:paraId="51CF70F5" w14:textId="2A5752CE" w:rsidR="00E24265" w:rsidRPr="00615D4B" w:rsidDel="00CB3FDD" w:rsidRDefault="00E24265" w:rsidP="005F76AD">
            <w:pPr>
              <w:rPr>
                <w:del w:id="12415" w:author="阿毛" w:date="2021-05-21T17:54:00Z"/>
                <w:rFonts w:ascii="標楷體" w:eastAsia="標楷體" w:hAnsi="標楷體"/>
              </w:rPr>
            </w:pPr>
            <w:del w:id="12416" w:author="阿毛" w:date="2021-05-21T17:54:00Z">
              <w:r w:rsidRPr="00615D4B" w:rsidDel="00CB3FDD">
                <w:rPr>
                  <w:rFonts w:ascii="標楷體" w:eastAsia="標楷體" w:hAnsi="標楷體"/>
                </w:rPr>
                <w:delText>選用流程</w:delText>
              </w:r>
            </w:del>
          </w:p>
        </w:tc>
        <w:tc>
          <w:tcPr>
            <w:tcW w:w="6318" w:type="dxa"/>
            <w:tcBorders>
              <w:top w:val="single" w:sz="8" w:space="0" w:color="000000"/>
              <w:left w:val="single" w:sz="8" w:space="0" w:color="000000"/>
              <w:bottom w:val="single" w:sz="8" w:space="0" w:color="000000"/>
            </w:tcBorders>
          </w:tcPr>
          <w:p w14:paraId="1E2D4305" w14:textId="73107064" w:rsidR="00E24265" w:rsidRPr="00615D4B" w:rsidDel="00CB3FDD" w:rsidRDefault="00E24265" w:rsidP="005F76AD">
            <w:pPr>
              <w:rPr>
                <w:del w:id="12417" w:author="阿毛" w:date="2021-05-21T17:54:00Z"/>
                <w:rFonts w:ascii="標楷體" w:eastAsia="標楷體" w:hAnsi="標楷體"/>
              </w:rPr>
            </w:pPr>
          </w:p>
        </w:tc>
      </w:tr>
      <w:tr w:rsidR="00E24265" w:rsidRPr="00615D4B" w:rsidDel="00CB3FDD" w14:paraId="7F958CBD" w14:textId="4752D666" w:rsidTr="005F76AD">
        <w:trPr>
          <w:trHeight w:val="1311"/>
          <w:del w:id="12418" w:author="阿毛" w:date="2021-05-21T17:54:00Z"/>
        </w:trPr>
        <w:tc>
          <w:tcPr>
            <w:tcW w:w="1548" w:type="dxa"/>
            <w:tcBorders>
              <w:top w:val="single" w:sz="8" w:space="0" w:color="000000"/>
              <w:bottom w:val="single" w:sz="8" w:space="0" w:color="000000"/>
              <w:right w:val="single" w:sz="8" w:space="0" w:color="000000"/>
            </w:tcBorders>
            <w:shd w:val="clear" w:color="auto" w:fill="F3F3F3"/>
          </w:tcPr>
          <w:p w14:paraId="075DED4D" w14:textId="27773F3F" w:rsidR="00E24265" w:rsidRPr="00615D4B" w:rsidDel="00CB3FDD" w:rsidRDefault="00E24265" w:rsidP="005F76AD">
            <w:pPr>
              <w:rPr>
                <w:del w:id="12419" w:author="阿毛" w:date="2021-05-21T17:54:00Z"/>
                <w:rFonts w:ascii="標楷體" w:eastAsia="標楷體" w:hAnsi="標楷體"/>
              </w:rPr>
            </w:pPr>
            <w:del w:id="12420" w:author="阿毛" w:date="2021-05-21T17:54:00Z">
              <w:r w:rsidRPr="00615D4B" w:rsidDel="00CB3FDD">
                <w:rPr>
                  <w:rFonts w:ascii="標楷體" w:eastAsia="標楷體" w:hAnsi="標楷體"/>
                </w:rPr>
                <w:delText>例外流程</w:delText>
              </w:r>
            </w:del>
          </w:p>
        </w:tc>
        <w:tc>
          <w:tcPr>
            <w:tcW w:w="6318" w:type="dxa"/>
            <w:tcBorders>
              <w:top w:val="single" w:sz="8" w:space="0" w:color="000000"/>
              <w:left w:val="single" w:sz="8" w:space="0" w:color="000000"/>
              <w:bottom w:val="single" w:sz="8" w:space="0" w:color="000000"/>
            </w:tcBorders>
          </w:tcPr>
          <w:p w14:paraId="396555B3" w14:textId="24C226AF" w:rsidR="00E24265" w:rsidRPr="00615D4B" w:rsidDel="00CB3FDD" w:rsidRDefault="00E24265" w:rsidP="005F76AD">
            <w:pPr>
              <w:rPr>
                <w:del w:id="12421" w:author="阿毛" w:date="2021-05-21T17:54:00Z"/>
                <w:rFonts w:ascii="標楷體" w:eastAsia="標楷體" w:hAnsi="標楷體"/>
              </w:rPr>
            </w:pPr>
          </w:p>
        </w:tc>
      </w:tr>
      <w:tr w:rsidR="00E24265" w:rsidRPr="00615D4B" w:rsidDel="00CB3FDD" w14:paraId="4F729DC4" w14:textId="4FF6F0C3" w:rsidTr="005F76AD">
        <w:trPr>
          <w:trHeight w:val="278"/>
          <w:del w:id="12422" w:author="阿毛" w:date="2021-05-21T17:54:00Z"/>
        </w:trPr>
        <w:tc>
          <w:tcPr>
            <w:tcW w:w="1548" w:type="dxa"/>
            <w:tcBorders>
              <w:top w:val="single" w:sz="8" w:space="0" w:color="000000"/>
              <w:bottom w:val="single" w:sz="8" w:space="0" w:color="000000"/>
              <w:right w:val="single" w:sz="8" w:space="0" w:color="000000"/>
            </w:tcBorders>
            <w:shd w:val="clear" w:color="auto" w:fill="F3F3F3"/>
          </w:tcPr>
          <w:p w14:paraId="27453143" w14:textId="587264DD" w:rsidR="00E24265" w:rsidRPr="00615D4B" w:rsidDel="00CB3FDD" w:rsidRDefault="00E24265" w:rsidP="005F76AD">
            <w:pPr>
              <w:rPr>
                <w:del w:id="12423" w:author="阿毛" w:date="2021-05-21T17:54:00Z"/>
                <w:rFonts w:ascii="標楷體" w:eastAsia="標楷體" w:hAnsi="標楷體"/>
              </w:rPr>
            </w:pPr>
            <w:del w:id="12424" w:author="阿毛" w:date="2021-05-21T17:54:00Z">
              <w:r w:rsidRPr="00615D4B" w:rsidDel="00CB3FDD">
                <w:rPr>
                  <w:rFonts w:ascii="標楷體" w:eastAsia="標楷體" w:hAnsi="標楷體"/>
                </w:rPr>
                <w:delText xml:space="preserve">執行後狀況 </w:delText>
              </w:r>
            </w:del>
          </w:p>
        </w:tc>
        <w:tc>
          <w:tcPr>
            <w:tcW w:w="6318" w:type="dxa"/>
            <w:tcBorders>
              <w:top w:val="single" w:sz="8" w:space="0" w:color="000000"/>
              <w:left w:val="single" w:sz="8" w:space="0" w:color="000000"/>
              <w:bottom w:val="single" w:sz="8" w:space="0" w:color="000000"/>
            </w:tcBorders>
          </w:tcPr>
          <w:p w14:paraId="247FA1E5" w14:textId="37945112" w:rsidR="00E24265" w:rsidRPr="00615D4B" w:rsidDel="00CB3FDD" w:rsidRDefault="00E24265" w:rsidP="005F76AD">
            <w:pPr>
              <w:rPr>
                <w:del w:id="12425" w:author="阿毛" w:date="2021-05-21T17:54:00Z"/>
                <w:rFonts w:ascii="標楷體" w:eastAsia="標楷體" w:hAnsi="標楷體"/>
              </w:rPr>
            </w:pPr>
          </w:p>
        </w:tc>
      </w:tr>
      <w:tr w:rsidR="00E24265" w:rsidRPr="00615D4B" w:rsidDel="00CB3FDD" w14:paraId="1171D7FB" w14:textId="41AB2E74" w:rsidTr="005F76AD">
        <w:trPr>
          <w:trHeight w:val="358"/>
          <w:del w:id="12426" w:author="阿毛" w:date="2021-05-21T17:54:00Z"/>
        </w:trPr>
        <w:tc>
          <w:tcPr>
            <w:tcW w:w="1548" w:type="dxa"/>
            <w:tcBorders>
              <w:top w:val="single" w:sz="8" w:space="0" w:color="000000"/>
              <w:bottom w:val="single" w:sz="8" w:space="0" w:color="000000"/>
              <w:right w:val="single" w:sz="8" w:space="0" w:color="000000"/>
            </w:tcBorders>
            <w:shd w:val="clear" w:color="auto" w:fill="F3F3F3"/>
          </w:tcPr>
          <w:p w14:paraId="7B1B3E4B" w14:textId="5F98659B" w:rsidR="00E24265" w:rsidRPr="00615D4B" w:rsidDel="00CB3FDD" w:rsidRDefault="00E24265" w:rsidP="005F76AD">
            <w:pPr>
              <w:rPr>
                <w:del w:id="12427" w:author="阿毛" w:date="2021-05-21T17:54:00Z"/>
                <w:rFonts w:ascii="標楷體" w:eastAsia="標楷體" w:hAnsi="標楷體"/>
              </w:rPr>
            </w:pPr>
            <w:del w:id="12428" w:author="阿毛" w:date="2021-05-21T17:54:00Z">
              <w:r w:rsidRPr="00615D4B" w:rsidDel="00CB3FDD">
                <w:rPr>
                  <w:rFonts w:ascii="標楷體" w:eastAsia="標楷體" w:hAnsi="標楷體"/>
                </w:rPr>
                <w:delText>特別需求</w:delText>
              </w:r>
            </w:del>
          </w:p>
        </w:tc>
        <w:tc>
          <w:tcPr>
            <w:tcW w:w="6318" w:type="dxa"/>
            <w:tcBorders>
              <w:top w:val="single" w:sz="8" w:space="0" w:color="000000"/>
              <w:left w:val="single" w:sz="8" w:space="0" w:color="000000"/>
              <w:bottom w:val="single" w:sz="8" w:space="0" w:color="000000"/>
            </w:tcBorders>
          </w:tcPr>
          <w:p w14:paraId="5F31B822" w14:textId="747EDB2C" w:rsidR="00E24265" w:rsidRPr="00615D4B" w:rsidDel="00CB3FDD" w:rsidRDefault="00E24265" w:rsidP="005F76AD">
            <w:pPr>
              <w:rPr>
                <w:del w:id="12429" w:author="阿毛" w:date="2021-05-21T17:54:00Z"/>
                <w:rFonts w:ascii="標楷體" w:eastAsia="標楷體" w:hAnsi="標楷體"/>
              </w:rPr>
            </w:pPr>
          </w:p>
        </w:tc>
      </w:tr>
      <w:tr w:rsidR="00E24265" w:rsidRPr="00615D4B" w:rsidDel="00CB3FDD" w14:paraId="64991BDD" w14:textId="1AF5D65F" w:rsidTr="005F76AD">
        <w:trPr>
          <w:trHeight w:val="278"/>
          <w:del w:id="12430" w:author="阿毛" w:date="2021-05-21T17:54:00Z"/>
        </w:trPr>
        <w:tc>
          <w:tcPr>
            <w:tcW w:w="1548" w:type="dxa"/>
            <w:tcBorders>
              <w:top w:val="single" w:sz="8" w:space="0" w:color="000000"/>
              <w:bottom w:val="single" w:sz="8" w:space="0" w:color="000000"/>
              <w:right w:val="single" w:sz="8" w:space="0" w:color="000000"/>
            </w:tcBorders>
            <w:shd w:val="clear" w:color="auto" w:fill="F3F3F3"/>
          </w:tcPr>
          <w:p w14:paraId="577773AD" w14:textId="219CE335" w:rsidR="00E24265" w:rsidRPr="00615D4B" w:rsidDel="00CB3FDD" w:rsidRDefault="00E24265" w:rsidP="005F76AD">
            <w:pPr>
              <w:rPr>
                <w:del w:id="12431" w:author="阿毛" w:date="2021-05-21T17:54:00Z"/>
                <w:rFonts w:ascii="標楷體" w:eastAsia="標楷體" w:hAnsi="標楷體"/>
              </w:rPr>
            </w:pPr>
            <w:del w:id="12432" w:author="阿毛" w:date="2021-05-21T17:54:00Z">
              <w:r w:rsidRPr="00615D4B" w:rsidDel="00CB3FDD">
                <w:rPr>
                  <w:rFonts w:ascii="標楷體" w:eastAsia="標楷體" w:hAnsi="標楷體"/>
                </w:rPr>
                <w:delText xml:space="preserve">參考 </w:delText>
              </w:r>
            </w:del>
          </w:p>
        </w:tc>
        <w:tc>
          <w:tcPr>
            <w:tcW w:w="6318" w:type="dxa"/>
            <w:tcBorders>
              <w:top w:val="single" w:sz="8" w:space="0" w:color="000000"/>
              <w:left w:val="single" w:sz="8" w:space="0" w:color="000000"/>
              <w:bottom w:val="single" w:sz="8" w:space="0" w:color="000000"/>
            </w:tcBorders>
          </w:tcPr>
          <w:p w14:paraId="1C9D963B" w14:textId="1AC537AE" w:rsidR="00E24265" w:rsidRPr="00615D4B" w:rsidDel="00CB3FDD" w:rsidRDefault="00E24265" w:rsidP="005F76AD">
            <w:pPr>
              <w:rPr>
                <w:del w:id="12433" w:author="阿毛" w:date="2021-05-21T17:54:00Z"/>
                <w:rFonts w:ascii="標楷體" w:eastAsia="標楷體" w:hAnsi="標楷體"/>
              </w:rPr>
            </w:pPr>
          </w:p>
        </w:tc>
      </w:tr>
    </w:tbl>
    <w:p w14:paraId="60CEE398" w14:textId="642DAAEA" w:rsidR="00E24265" w:rsidDel="00CB3FDD" w:rsidRDefault="00E24265" w:rsidP="00E24265">
      <w:pPr>
        <w:rPr>
          <w:del w:id="12434" w:author="阿毛" w:date="2021-05-21T17:54:00Z"/>
        </w:rPr>
      </w:pPr>
    </w:p>
    <w:p w14:paraId="7BFE3726" w14:textId="374D713B" w:rsidR="00E24265" w:rsidRPr="00615D4B" w:rsidDel="00CB3FDD" w:rsidRDefault="00E24265">
      <w:pPr>
        <w:pStyle w:val="a"/>
        <w:rPr>
          <w:del w:id="12435" w:author="阿毛" w:date="2021-05-21T17:54:00Z"/>
        </w:rPr>
      </w:pPr>
      <w:del w:id="12436" w:author="阿毛" w:date="2021-05-21T17:54:00Z">
        <w:r w:rsidRPr="00615D4B" w:rsidDel="00CB3FDD">
          <w:delText>UI畫面</w:delText>
        </w:r>
      </w:del>
    </w:p>
    <w:p w14:paraId="6296B373" w14:textId="0E011D11" w:rsidR="00E24265" w:rsidDel="00CB3FDD" w:rsidRDefault="00E24265" w:rsidP="00E24265">
      <w:pPr>
        <w:pStyle w:val="42"/>
        <w:spacing w:after="72"/>
        <w:ind w:left="1133"/>
        <w:rPr>
          <w:del w:id="12437" w:author="阿毛" w:date="2021-05-21T17:54:00Z"/>
          <w:rFonts w:hAnsi="標楷體"/>
        </w:rPr>
      </w:pPr>
      <w:del w:id="12438" w:author="阿毛" w:date="2021-05-21T17:54:00Z">
        <w:r w:rsidRPr="00743962" w:rsidDel="00CB3FDD">
          <w:rPr>
            <w:rFonts w:hAnsi="標楷體" w:hint="eastAsia"/>
          </w:rPr>
          <w:delText>輸入畫面：</w:delText>
        </w:r>
      </w:del>
    </w:p>
    <w:p w14:paraId="4A6F2C5A" w14:textId="6B8CA9E8" w:rsidR="00E24265" w:rsidRPr="005677B3" w:rsidDel="00CB3FDD" w:rsidRDefault="00E24265" w:rsidP="00E24265">
      <w:pPr>
        <w:pStyle w:val="42"/>
        <w:spacing w:after="72"/>
        <w:ind w:leftChars="0" w:left="0"/>
        <w:rPr>
          <w:del w:id="12439" w:author="阿毛" w:date="2021-05-21T17:54:00Z"/>
          <w:rFonts w:hAnsi="標楷體"/>
        </w:rPr>
      </w:pPr>
      <w:del w:id="12440" w:author="阿毛" w:date="2021-05-21T17:54:00Z">
        <w:r w:rsidRPr="005677B3" w:rsidDel="00CB3FDD">
          <w:rPr>
            <w:rFonts w:hAnsi="標楷體"/>
            <w:noProof/>
          </w:rPr>
          <w:drawing>
            <wp:inline distT="0" distB="0" distL="0" distR="0" wp14:anchorId="6EECECE6" wp14:editId="124926A6">
              <wp:extent cx="6720114" cy="3528060"/>
              <wp:effectExtent l="0" t="0" r="0" b="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6720114" cy="3528060"/>
                      </a:xfrm>
                      <a:prstGeom prst="rect">
                        <a:avLst/>
                      </a:prstGeom>
                    </pic:spPr>
                  </pic:pic>
                </a:graphicData>
              </a:graphic>
            </wp:inline>
          </w:drawing>
        </w:r>
      </w:del>
    </w:p>
    <w:p w14:paraId="26054FEA" w14:textId="0E5F1EEC" w:rsidR="00E24265" w:rsidDel="00CB3FDD" w:rsidRDefault="00E24265" w:rsidP="00E24265">
      <w:pPr>
        <w:pStyle w:val="1text"/>
        <w:rPr>
          <w:del w:id="12441" w:author="阿毛" w:date="2021-05-21T17:54:00Z"/>
          <w:rFonts w:ascii="Times New Roman" w:hAnsi="Times New Roman"/>
        </w:rPr>
      </w:pPr>
    </w:p>
    <w:p w14:paraId="34D787F8" w14:textId="032A925E" w:rsidR="00E24265" w:rsidRPr="003972CE" w:rsidDel="00CB3FDD" w:rsidRDefault="00E24265">
      <w:pPr>
        <w:pStyle w:val="a"/>
        <w:rPr>
          <w:del w:id="12442" w:author="阿毛" w:date="2021-05-21T17:54:00Z"/>
        </w:rPr>
      </w:pPr>
      <w:del w:id="12443" w:author="阿毛" w:date="2021-05-21T17:54:00Z">
        <w:r w:rsidRPr="00615D4B" w:rsidDel="00CB3FDD">
          <w:rPr>
            <w:rFonts w:hint="eastAsia"/>
          </w:rPr>
          <w:delText>輸入</w:delText>
        </w:r>
        <w:r w:rsidRPr="003972CE" w:rsidDel="00CB3FDD">
          <w:delText>畫面資料說明</w:delText>
        </w:r>
      </w:del>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7"/>
        <w:gridCol w:w="1576"/>
        <w:gridCol w:w="1300"/>
        <w:gridCol w:w="1300"/>
        <w:gridCol w:w="1119"/>
        <w:gridCol w:w="623"/>
        <w:gridCol w:w="623"/>
        <w:gridCol w:w="3422"/>
      </w:tblGrid>
      <w:tr w:rsidR="00E24265" w:rsidRPr="00615D4B" w:rsidDel="00CB3FDD" w14:paraId="6EBE2237" w14:textId="45A29A76" w:rsidTr="005F76AD">
        <w:trPr>
          <w:trHeight w:val="388"/>
          <w:jc w:val="center"/>
          <w:del w:id="12444" w:author="阿毛" w:date="2021-05-21T17:54:00Z"/>
        </w:trPr>
        <w:tc>
          <w:tcPr>
            <w:tcW w:w="219" w:type="pct"/>
            <w:vMerge w:val="restart"/>
          </w:tcPr>
          <w:p w14:paraId="4B880544" w14:textId="45B02C83" w:rsidR="00E24265" w:rsidRPr="00615D4B" w:rsidDel="00CB3FDD" w:rsidRDefault="00E24265" w:rsidP="005F76AD">
            <w:pPr>
              <w:rPr>
                <w:del w:id="12445" w:author="阿毛" w:date="2021-05-21T17:54:00Z"/>
                <w:rFonts w:ascii="標楷體" w:eastAsia="標楷體" w:hAnsi="標楷體"/>
              </w:rPr>
            </w:pPr>
            <w:del w:id="12446" w:author="阿毛" w:date="2021-05-21T17:54:00Z">
              <w:r w:rsidRPr="00615D4B" w:rsidDel="00CB3FDD">
                <w:rPr>
                  <w:rFonts w:ascii="標楷體" w:eastAsia="標楷體" w:hAnsi="標楷體"/>
                </w:rPr>
                <w:delText>序號</w:delText>
              </w:r>
            </w:del>
          </w:p>
        </w:tc>
        <w:tc>
          <w:tcPr>
            <w:tcW w:w="756" w:type="pct"/>
            <w:vMerge w:val="restart"/>
          </w:tcPr>
          <w:p w14:paraId="3C3EE92E" w14:textId="62E18D41" w:rsidR="00E24265" w:rsidRPr="00615D4B" w:rsidDel="00CB3FDD" w:rsidRDefault="00E24265" w:rsidP="005F76AD">
            <w:pPr>
              <w:rPr>
                <w:del w:id="12447" w:author="阿毛" w:date="2021-05-21T17:54:00Z"/>
                <w:rFonts w:ascii="標楷體" w:eastAsia="標楷體" w:hAnsi="標楷體"/>
              </w:rPr>
            </w:pPr>
            <w:del w:id="12448" w:author="阿毛" w:date="2021-05-21T17:54:00Z">
              <w:r w:rsidRPr="00615D4B" w:rsidDel="00CB3FDD">
                <w:rPr>
                  <w:rFonts w:ascii="標楷體" w:eastAsia="標楷體" w:hAnsi="標楷體"/>
                </w:rPr>
                <w:delText>欄位</w:delText>
              </w:r>
            </w:del>
          </w:p>
        </w:tc>
        <w:tc>
          <w:tcPr>
            <w:tcW w:w="2382" w:type="pct"/>
            <w:gridSpan w:val="5"/>
          </w:tcPr>
          <w:p w14:paraId="54845DA1" w14:textId="2A7A4675" w:rsidR="00E24265" w:rsidRPr="00615D4B" w:rsidDel="00CB3FDD" w:rsidRDefault="00E24265" w:rsidP="005F76AD">
            <w:pPr>
              <w:jc w:val="center"/>
              <w:rPr>
                <w:del w:id="12449" w:author="阿毛" w:date="2021-05-21T17:54:00Z"/>
                <w:rFonts w:ascii="標楷體" w:eastAsia="標楷體" w:hAnsi="標楷體"/>
              </w:rPr>
            </w:pPr>
            <w:del w:id="12450" w:author="阿毛" w:date="2021-05-21T17:54:00Z">
              <w:r w:rsidRPr="00615D4B" w:rsidDel="00CB3FDD">
                <w:rPr>
                  <w:rFonts w:ascii="標楷體" w:eastAsia="標楷體" w:hAnsi="標楷體"/>
                </w:rPr>
                <w:delText>說明</w:delText>
              </w:r>
            </w:del>
          </w:p>
        </w:tc>
        <w:tc>
          <w:tcPr>
            <w:tcW w:w="1643" w:type="pct"/>
            <w:vMerge w:val="restart"/>
          </w:tcPr>
          <w:p w14:paraId="7508D41C" w14:textId="4F1722E5" w:rsidR="00E24265" w:rsidRPr="00615D4B" w:rsidDel="00CB3FDD" w:rsidRDefault="00E24265" w:rsidP="005F76AD">
            <w:pPr>
              <w:rPr>
                <w:del w:id="12451" w:author="阿毛" w:date="2021-05-21T17:54:00Z"/>
                <w:rFonts w:ascii="標楷體" w:eastAsia="標楷體" w:hAnsi="標楷體"/>
              </w:rPr>
            </w:pPr>
            <w:del w:id="12452" w:author="阿毛" w:date="2021-05-21T17:54:00Z">
              <w:r w:rsidRPr="00615D4B" w:rsidDel="00CB3FDD">
                <w:rPr>
                  <w:rFonts w:ascii="標楷體" w:eastAsia="標楷體" w:hAnsi="標楷體"/>
                </w:rPr>
                <w:delText>處理邏輯及注意事項</w:delText>
              </w:r>
            </w:del>
          </w:p>
        </w:tc>
      </w:tr>
      <w:tr w:rsidR="00E24265" w:rsidRPr="00615D4B" w:rsidDel="00CB3FDD" w14:paraId="7D3B7E2E" w14:textId="360CE387" w:rsidTr="005F76AD">
        <w:trPr>
          <w:trHeight w:val="244"/>
          <w:jc w:val="center"/>
          <w:del w:id="12453" w:author="阿毛" w:date="2021-05-21T17:54:00Z"/>
        </w:trPr>
        <w:tc>
          <w:tcPr>
            <w:tcW w:w="219" w:type="pct"/>
            <w:vMerge/>
          </w:tcPr>
          <w:p w14:paraId="0F33957D" w14:textId="0A0C7098" w:rsidR="00E24265" w:rsidRPr="00615D4B" w:rsidDel="00CB3FDD" w:rsidRDefault="00E24265" w:rsidP="005F76AD">
            <w:pPr>
              <w:rPr>
                <w:del w:id="12454" w:author="阿毛" w:date="2021-05-21T17:54:00Z"/>
                <w:rFonts w:ascii="標楷體" w:eastAsia="標楷體" w:hAnsi="標楷體"/>
              </w:rPr>
            </w:pPr>
          </w:p>
        </w:tc>
        <w:tc>
          <w:tcPr>
            <w:tcW w:w="756" w:type="pct"/>
            <w:vMerge/>
          </w:tcPr>
          <w:p w14:paraId="48FA997A" w14:textId="1A4834E3" w:rsidR="00E24265" w:rsidRPr="00615D4B" w:rsidDel="00CB3FDD" w:rsidRDefault="00E24265" w:rsidP="005F76AD">
            <w:pPr>
              <w:rPr>
                <w:del w:id="12455" w:author="阿毛" w:date="2021-05-21T17:54:00Z"/>
                <w:rFonts w:ascii="標楷體" w:eastAsia="標楷體" w:hAnsi="標楷體"/>
              </w:rPr>
            </w:pPr>
          </w:p>
        </w:tc>
        <w:tc>
          <w:tcPr>
            <w:tcW w:w="624" w:type="pct"/>
          </w:tcPr>
          <w:p w14:paraId="50DEB895" w14:textId="2A39BDC3" w:rsidR="00E24265" w:rsidRPr="00615D4B" w:rsidDel="00CB3FDD" w:rsidRDefault="00E24265" w:rsidP="005F76AD">
            <w:pPr>
              <w:rPr>
                <w:del w:id="12456" w:author="阿毛" w:date="2021-05-21T17:54:00Z"/>
                <w:rFonts w:ascii="標楷體" w:eastAsia="標楷體" w:hAnsi="標楷體"/>
              </w:rPr>
            </w:pPr>
            <w:del w:id="12457" w:author="阿毛" w:date="2021-05-21T17:54:00Z">
              <w:r w:rsidRPr="00615D4B" w:rsidDel="00CB3FDD">
                <w:rPr>
                  <w:rFonts w:ascii="標楷體" w:eastAsia="標楷體" w:hAnsi="標楷體" w:hint="eastAsia"/>
                </w:rPr>
                <w:delText>資料型態長度</w:delText>
              </w:r>
            </w:del>
          </w:p>
        </w:tc>
        <w:tc>
          <w:tcPr>
            <w:tcW w:w="624" w:type="pct"/>
          </w:tcPr>
          <w:p w14:paraId="0B5C0F1D" w14:textId="031F3235" w:rsidR="00E24265" w:rsidRPr="00615D4B" w:rsidDel="00CB3FDD" w:rsidRDefault="00E24265" w:rsidP="005F76AD">
            <w:pPr>
              <w:rPr>
                <w:del w:id="12458" w:author="阿毛" w:date="2021-05-21T17:54:00Z"/>
                <w:rFonts w:ascii="標楷體" w:eastAsia="標楷體" w:hAnsi="標楷體"/>
              </w:rPr>
            </w:pPr>
            <w:del w:id="12459" w:author="阿毛" w:date="2021-05-21T17:54:00Z">
              <w:r w:rsidRPr="00615D4B" w:rsidDel="00CB3FDD">
                <w:rPr>
                  <w:rFonts w:ascii="標楷體" w:eastAsia="標楷體" w:hAnsi="標楷體"/>
                </w:rPr>
                <w:delText>預設值</w:delText>
              </w:r>
            </w:del>
          </w:p>
        </w:tc>
        <w:tc>
          <w:tcPr>
            <w:tcW w:w="537" w:type="pct"/>
          </w:tcPr>
          <w:p w14:paraId="65BC7CFC" w14:textId="490FE8A3" w:rsidR="00E24265" w:rsidRPr="00615D4B" w:rsidDel="00CB3FDD" w:rsidRDefault="00E24265" w:rsidP="005F76AD">
            <w:pPr>
              <w:rPr>
                <w:del w:id="12460" w:author="阿毛" w:date="2021-05-21T17:54:00Z"/>
                <w:rFonts w:ascii="標楷體" w:eastAsia="標楷體" w:hAnsi="標楷體"/>
              </w:rPr>
            </w:pPr>
            <w:del w:id="12461" w:author="阿毛" w:date="2021-05-21T17:54:00Z">
              <w:r w:rsidRPr="00615D4B" w:rsidDel="00CB3FDD">
                <w:rPr>
                  <w:rFonts w:ascii="標楷體" w:eastAsia="標楷體" w:hAnsi="標楷體"/>
                </w:rPr>
                <w:delText>選單內容</w:delText>
              </w:r>
            </w:del>
          </w:p>
        </w:tc>
        <w:tc>
          <w:tcPr>
            <w:tcW w:w="299" w:type="pct"/>
          </w:tcPr>
          <w:p w14:paraId="0B13CB42" w14:textId="34225B2C" w:rsidR="00E24265" w:rsidRPr="00615D4B" w:rsidDel="00CB3FDD" w:rsidRDefault="00E24265" w:rsidP="005F76AD">
            <w:pPr>
              <w:rPr>
                <w:del w:id="12462" w:author="阿毛" w:date="2021-05-21T17:54:00Z"/>
                <w:rFonts w:ascii="標楷體" w:eastAsia="標楷體" w:hAnsi="標楷體"/>
              </w:rPr>
            </w:pPr>
            <w:del w:id="12463" w:author="阿毛" w:date="2021-05-21T17:54:00Z">
              <w:r w:rsidRPr="00615D4B" w:rsidDel="00CB3FDD">
                <w:rPr>
                  <w:rFonts w:ascii="標楷體" w:eastAsia="標楷體" w:hAnsi="標楷體"/>
                </w:rPr>
                <w:delText>必填</w:delText>
              </w:r>
            </w:del>
          </w:p>
        </w:tc>
        <w:tc>
          <w:tcPr>
            <w:tcW w:w="299" w:type="pct"/>
          </w:tcPr>
          <w:p w14:paraId="1169522F" w14:textId="043F51F0" w:rsidR="00E24265" w:rsidRPr="00615D4B" w:rsidDel="00CB3FDD" w:rsidRDefault="00E24265" w:rsidP="005F76AD">
            <w:pPr>
              <w:rPr>
                <w:del w:id="12464" w:author="阿毛" w:date="2021-05-21T17:54:00Z"/>
                <w:rFonts w:ascii="標楷體" w:eastAsia="標楷體" w:hAnsi="標楷體"/>
              </w:rPr>
            </w:pPr>
            <w:del w:id="12465" w:author="阿毛" w:date="2021-05-21T17:54:00Z">
              <w:r w:rsidRPr="00615D4B" w:rsidDel="00CB3FDD">
                <w:rPr>
                  <w:rFonts w:ascii="標楷體" w:eastAsia="標楷體" w:hAnsi="標楷體"/>
                </w:rPr>
                <w:delText>R/W</w:delText>
              </w:r>
            </w:del>
          </w:p>
        </w:tc>
        <w:tc>
          <w:tcPr>
            <w:tcW w:w="1643" w:type="pct"/>
            <w:vMerge/>
          </w:tcPr>
          <w:p w14:paraId="10829930" w14:textId="0C3706CF" w:rsidR="00E24265" w:rsidRPr="00615D4B" w:rsidDel="00CB3FDD" w:rsidRDefault="00E24265" w:rsidP="005F76AD">
            <w:pPr>
              <w:rPr>
                <w:del w:id="12466" w:author="阿毛" w:date="2021-05-21T17:54:00Z"/>
                <w:rFonts w:ascii="標楷體" w:eastAsia="標楷體" w:hAnsi="標楷體"/>
              </w:rPr>
            </w:pPr>
          </w:p>
        </w:tc>
      </w:tr>
      <w:tr w:rsidR="00E24265" w:rsidRPr="00615D4B" w:rsidDel="00CB3FDD" w14:paraId="749FBD96" w14:textId="1F62B3DB" w:rsidTr="005F76AD">
        <w:trPr>
          <w:trHeight w:val="291"/>
          <w:jc w:val="center"/>
          <w:del w:id="12467" w:author="阿毛" w:date="2021-05-21T17:54:00Z"/>
        </w:trPr>
        <w:tc>
          <w:tcPr>
            <w:tcW w:w="219" w:type="pct"/>
          </w:tcPr>
          <w:p w14:paraId="6E64B04E" w14:textId="278191F4" w:rsidR="00E24265" w:rsidRPr="00D6003A" w:rsidDel="00CB3FDD" w:rsidRDefault="00E24265" w:rsidP="005F76AD">
            <w:pPr>
              <w:pStyle w:val="af9"/>
              <w:numPr>
                <w:ilvl w:val="0"/>
                <w:numId w:val="42"/>
              </w:numPr>
              <w:ind w:leftChars="0"/>
              <w:rPr>
                <w:del w:id="12468" w:author="阿毛" w:date="2021-05-21T17:54:00Z"/>
                <w:rFonts w:ascii="標楷體" w:eastAsia="標楷體" w:hAnsi="標楷體"/>
              </w:rPr>
            </w:pPr>
          </w:p>
        </w:tc>
        <w:tc>
          <w:tcPr>
            <w:tcW w:w="756" w:type="pct"/>
          </w:tcPr>
          <w:p w14:paraId="27CC9B72" w14:textId="2AB6BC77" w:rsidR="00E24265" w:rsidRPr="00615D4B" w:rsidDel="00CB3FDD" w:rsidRDefault="00E24265" w:rsidP="005F76AD">
            <w:pPr>
              <w:rPr>
                <w:del w:id="12469" w:author="阿毛" w:date="2021-05-21T17:54:00Z"/>
                <w:rFonts w:ascii="標楷體" w:eastAsia="標楷體" w:hAnsi="標楷體"/>
              </w:rPr>
            </w:pPr>
            <w:del w:id="12470" w:author="阿毛" w:date="2021-05-21T17:54:00Z">
              <w:r w:rsidRPr="00713ED8" w:rsidDel="00CB3FDD">
                <w:rPr>
                  <w:rFonts w:ascii="標楷體" w:eastAsia="標楷體" w:hAnsi="標楷體" w:hint="eastAsia"/>
                </w:rPr>
                <w:delText>交易代碼</w:delText>
              </w:r>
            </w:del>
          </w:p>
        </w:tc>
        <w:tc>
          <w:tcPr>
            <w:tcW w:w="624" w:type="pct"/>
          </w:tcPr>
          <w:p w14:paraId="6F7428AC" w14:textId="3F68E770" w:rsidR="00E24265" w:rsidRPr="00615D4B" w:rsidDel="00CB3FDD" w:rsidRDefault="00E24265" w:rsidP="005F76AD">
            <w:pPr>
              <w:rPr>
                <w:del w:id="12471" w:author="阿毛" w:date="2021-05-21T17:54:00Z"/>
                <w:rFonts w:ascii="標楷體" w:eastAsia="標楷體" w:hAnsi="標楷體"/>
              </w:rPr>
            </w:pPr>
          </w:p>
        </w:tc>
        <w:tc>
          <w:tcPr>
            <w:tcW w:w="624" w:type="pct"/>
          </w:tcPr>
          <w:p w14:paraId="56493A88" w14:textId="36839518" w:rsidR="00E24265" w:rsidRPr="00615D4B" w:rsidDel="00CB3FDD" w:rsidRDefault="00E24265" w:rsidP="005F76AD">
            <w:pPr>
              <w:rPr>
                <w:del w:id="12472" w:author="阿毛" w:date="2021-05-21T17:54:00Z"/>
                <w:rFonts w:ascii="標楷體" w:eastAsia="標楷體" w:hAnsi="標楷體"/>
              </w:rPr>
            </w:pPr>
          </w:p>
        </w:tc>
        <w:tc>
          <w:tcPr>
            <w:tcW w:w="537" w:type="pct"/>
          </w:tcPr>
          <w:p w14:paraId="52574A8C" w14:textId="7F1C1DD3" w:rsidR="00E24265" w:rsidRPr="00615D4B" w:rsidDel="00CB3FDD" w:rsidRDefault="00E24265" w:rsidP="005F76AD">
            <w:pPr>
              <w:rPr>
                <w:del w:id="12473" w:author="阿毛" w:date="2021-05-21T17:54:00Z"/>
                <w:rFonts w:ascii="標楷體" w:eastAsia="標楷體" w:hAnsi="標楷體"/>
              </w:rPr>
            </w:pPr>
            <w:del w:id="12474" w:author="阿毛" w:date="2021-05-21T17:54:00Z">
              <w:r w:rsidDel="00CB3FDD">
                <w:rPr>
                  <w:rFonts w:ascii="標楷體" w:eastAsia="標楷體" w:hAnsi="標楷體" w:hint="eastAsia"/>
                </w:rPr>
                <w:delText>下拉式選單</w:delText>
              </w:r>
            </w:del>
          </w:p>
        </w:tc>
        <w:tc>
          <w:tcPr>
            <w:tcW w:w="299" w:type="pct"/>
          </w:tcPr>
          <w:p w14:paraId="79D3C036" w14:textId="74B11BDD" w:rsidR="00E24265" w:rsidRPr="00615D4B" w:rsidDel="00CB3FDD" w:rsidRDefault="00E24265" w:rsidP="005F76AD">
            <w:pPr>
              <w:rPr>
                <w:del w:id="12475" w:author="阿毛" w:date="2021-05-21T17:54:00Z"/>
                <w:rFonts w:ascii="標楷體" w:eastAsia="標楷體" w:hAnsi="標楷體"/>
              </w:rPr>
            </w:pPr>
          </w:p>
        </w:tc>
        <w:tc>
          <w:tcPr>
            <w:tcW w:w="299" w:type="pct"/>
          </w:tcPr>
          <w:p w14:paraId="4B81D246" w14:textId="4986E2FF" w:rsidR="00E24265" w:rsidRPr="00615D4B" w:rsidDel="00CB3FDD" w:rsidRDefault="00E24265" w:rsidP="005F76AD">
            <w:pPr>
              <w:rPr>
                <w:del w:id="12476" w:author="阿毛" w:date="2021-05-21T17:54:00Z"/>
                <w:rFonts w:ascii="標楷體" w:eastAsia="標楷體" w:hAnsi="標楷體"/>
              </w:rPr>
            </w:pPr>
          </w:p>
        </w:tc>
        <w:tc>
          <w:tcPr>
            <w:tcW w:w="1643" w:type="pct"/>
          </w:tcPr>
          <w:p w14:paraId="4E6CAE9B" w14:textId="69EB148B" w:rsidR="00E24265" w:rsidDel="00CB3FDD" w:rsidRDefault="00E24265" w:rsidP="005F76AD">
            <w:pPr>
              <w:rPr>
                <w:del w:id="12477" w:author="阿毛" w:date="2021-05-21T17:54:00Z"/>
                <w:rFonts w:ascii="標楷體" w:eastAsia="標楷體" w:hAnsi="標楷體"/>
              </w:rPr>
            </w:pPr>
            <w:del w:id="12478" w:author="阿毛" w:date="2021-05-21T17:54:00Z">
              <w:r w:rsidRPr="00CC4F3B" w:rsidDel="00CB3FDD">
                <w:rPr>
                  <w:rFonts w:ascii="標楷體" w:eastAsia="標楷體" w:hAnsi="標楷體" w:hint="eastAsia"/>
                </w:rPr>
                <w:delText>1:新增</w:delText>
              </w:r>
            </w:del>
          </w:p>
          <w:p w14:paraId="3A734EB8" w14:textId="73ABC2F2" w:rsidR="00E24265" w:rsidRPr="00615D4B" w:rsidDel="00CB3FDD" w:rsidRDefault="00E24265" w:rsidP="005F76AD">
            <w:pPr>
              <w:rPr>
                <w:del w:id="12479" w:author="阿毛" w:date="2021-05-21T17:54:00Z"/>
                <w:rFonts w:ascii="標楷體" w:eastAsia="標楷體" w:hAnsi="標楷體"/>
              </w:rPr>
            </w:pPr>
            <w:del w:id="12480" w:author="阿毛" w:date="2021-05-21T17:54:00Z">
              <w:r w:rsidRPr="00CC4F3B" w:rsidDel="00CB3FDD">
                <w:rPr>
                  <w:rFonts w:ascii="標楷體" w:eastAsia="標楷體" w:hAnsi="標楷體" w:hint="eastAsia"/>
                </w:rPr>
                <w:delText>2:異動</w:delText>
              </w:r>
            </w:del>
          </w:p>
        </w:tc>
      </w:tr>
      <w:tr w:rsidR="00E24265" w:rsidRPr="00615D4B" w:rsidDel="00CB3FDD" w14:paraId="633A55A4" w14:textId="71AA953B" w:rsidTr="005F76AD">
        <w:trPr>
          <w:trHeight w:val="291"/>
          <w:jc w:val="center"/>
          <w:del w:id="12481" w:author="阿毛" w:date="2021-05-21T17:54:00Z"/>
        </w:trPr>
        <w:tc>
          <w:tcPr>
            <w:tcW w:w="219" w:type="pct"/>
          </w:tcPr>
          <w:p w14:paraId="2F390E0B" w14:textId="289A8871" w:rsidR="00E24265" w:rsidRPr="00D6003A" w:rsidDel="00CB3FDD" w:rsidRDefault="00E24265" w:rsidP="005F76AD">
            <w:pPr>
              <w:pStyle w:val="af9"/>
              <w:numPr>
                <w:ilvl w:val="0"/>
                <w:numId w:val="42"/>
              </w:numPr>
              <w:ind w:leftChars="0"/>
              <w:rPr>
                <w:del w:id="12482" w:author="阿毛" w:date="2021-05-21T17:54:00Z"/>
                <w:rFonts w:ascii="標楷體" w:eastAsia="標楷體" w:hAnsi="標楷體"/>
              </w:rPr>
            </w:pPr>
          </w:p>
        </w:tc>
        <w:tc>
          <w:tcPr>
            <w:tcW w:w="756" w:type="pct"/>
          </w:tcPr>
          <w:p w14:paraId="3ADC7ADD" w14:textId="17B4F60C" w:rsidR="00E24265" w:rsidRPr="00615D4B" w:rsidDel="00CB3FDD" w:rsidRDefault="00E24265" w:rsidP="005F76AD">
            <w:pPr>
              <w:rPr>
                <w:del w:id="12483" w:author="阿毛" w:date="2021-05-21T17:54:00Z"/>
                <w:rFonts w:ascii="標楷體" w:eastAsia="標楷體" w:hAnsi="標楷體"/>
              </w:rPr>
            </w:pPr>
            <w:del w:id="12484" w:author="阿毛" w:date="2021-05-21T17:54:00Z">
              <w:r w:rsidRPr="00713ED8" w:rsidDel="00CB3FDD">
                <w:rPr>
                  <w:rFonts w:ascii="標楷體" w:eastAsia="標楷體" w:hAnsi="標楷體" w:hint="eastAsia"/>
                </w:rPr>
                <w:delText>債務人IDN</w:delText>
              </w:r>
            </w:del>
          </w:p>
        </w:tc>
        <w:tc>
          <w:tcPr>
            <w:tcW w:w="624" w:type="pct"/>
          </w:tcPr>
          <w:p w14:paraId="376232F9" w14:textId="144FDF56" w:rsidR="00E24265" w:rsidRPr="00615D4B" w:rsidDel="00CB3FDD" w:rsidRDefault="00E24265" w:rsidP="005F76AD">
            <w:pPr>
              <w:rPr>
                <w:del w:id="12485" w:author="阿毛" w:date="2021-05-21T17:54:00Z"/>
                <w:rFonts w:ascii="標楷體" w:eastAsia="標楷體" w:hAnsi="標楷體"/>
              </w:rPr>
            </w:pPr>
          </w:p>
        </w:tc>
        <w:tc>
          <w:tcPr>
            <w:tcW w:w="624" w:type="pct"/>
          </w:tcPr>
          <w:p w14:paraId="4D4A4742" w14:textId="5737A9D4" w:rsidR="00E24265" w:rsidRPr="00615D4B" w:rsidDel="00CB3FDD" w:rsidRDefault="00E24265" w:rsidP="005F76AD">
            <w:pPr>
              <w:rPr>
                <w:del w:id="12486" w:author="阿毛" w:date="2021-05-21T17:54:00Z"/>
                <w:rFonts w:ascii="標楷體" w:eastAsia="標楷體" w:hAnsi="標楷體"/>
              </w:rPr>
            </w:pPr>
          </w:p>
        </w:tc>
        <w:tc>
          <w:tcPr>
            <w:tcW w:w="537" w:type="pct"/>
          </w:tcPr>
          <w:p w14:paraId="359C8FC9" w14:textId="0D7AFDB7" w:rsidR="00E24265" w:rsidRPr="00615D4B" w:rsidDel="00CB3FDD" w:rsidRDefault="00E24265" w:rsidP="005F76AD">
            <w:pPr>
              <w:rPr>
                <w:del w:id="12487" w:author="阿毛" w:date="2021-05-21T17:54:00Z"/>
                <w:rFonts w:ascii="標楷體" w:eastAsia="標楷體" w:hAnsi="標楷體"/>
              </w:rPr>
            </w:pPr>
          </w:p>
        </w:tc>
        <w:tc>
          <w:tcPr>
            <w:tcW w:w="299" w:type="pct"/>
          </w:tcPr>
          <w:p w14:paraId="5244DF92" w14:textId="426404D6" w:rsidR="00E24265" w:rsidRPr="00615D4B" w:rsidDel="00CB3FDD" w:rsidRDefault="00E24265" w:rsidP="005F76AD">
            <w:pPr>
              <w:rPr>
                <w:del w:id="12488" w:author="阿毛" w:date="2021-05-21T17:54:00Z"/>
                <w:rFonts w:ascii="標楷體" w:eastAsia="標楷體" w:hAnsi="標楷體"/>
              </w:rPr>
            </w:pPr>
          </w:p>
        </w:tc>
        <w:tc>
          <w:tcPr>
            <w:tcW w:w="299" w:type="pct"/>
          </w:tcPr>
          <w:p w14:paraId="3741BDCE" w14:textId="121A57CB" w:rsidR="00E24265" w:rsidRPr="00615D4B" w:rsidDel="00CB3FDD" w:rsidRDefault="00E24265" w:rsidP="005F76AD">
            <w:pPr>
              <w:rPr>
                <w:del w:id="12489" w:author="阿毛" w:date="2021-05-21T17:54:00Z"/>
                <w:rFonts w:ascii="標楷體" w:eastAsia="標楷體" w:hAnsi="標楷體"/>
              </w:rPr>
            </w:pPr>
          </w:p>
        </w:tc>
        <w:tc>
          <w:tcPr>
            <w:tcW w:w="1643" w:type="pct"/>
          </w:tcPr>
          <w:p w14:paraId="701B5289" w14:textId="17A6B641" w:rsidR="00E24265" w:rsidRPr="00615D4B" w:rsidDel="00CB3FDD" w:rsidRDefault="00E24265" w:rsidP="005F76AD">
            <w:pPr>
              <w:rPr>
                <w:del w:id="12490" w:author="阿毛" w:date="2021-05-21T17:54:00Z"/>
                <w:rFonts w:ascii="標楷體" w:eastAsia="標楷體" w:hAnsi="標楷體"/>
              </w:rPr>
            </w:pPr>
          </w:p>
        </w:tc>
      </w:tr>
      <w:tr w:rsidR="00E24265" w:rsidRPr="00615D4B" w:rsidDel="00CB3FDD" w14:paraId="592F9975" w14:textId="3312268E" w:rsidTr="005F76AD">
        <w:trPr>
          <w:trHeight w:val="291"/>
          <w:jc w:val="center"/>
          <w:del w:id="12491" w:author="阿毛" w:date="2021-05-21T17:54:00Z"/>
        </w:trPr>
        <w:tc>
          <w:tcPr>
            <w:tcW w:w="219" w:type="pct"/>
          </w:tcPr>
          <w:p w14:paraId="4FF468CB" w14:textId="382BEC6C" w:rsidR="00E24265" w:rsidRPr="00D6003A" w:rsidDel="00CB3FDD" w:rsidRDefault="00E24265" w:rsidP="005F76AD">
            <w:pPr>
              <w:pStyle w:val="af9"/>
              <w:numPr>
                <w:ilvl w:val="0"/>
                <w:numId w:val="42"/>
              </w:numPr>
              <w:ind w:leftChars="0"/>
              <w:rPr>
                <w:del w:id="12492" w:author="阿毛" w:date="2021-05-21T17:54:00Z"/>
                <w:rFonts w:ascii="標楷體" w:eastAsia="標楷體" w:hAnsi="標楷體"/>
              </w:rPr>
            </w:pPr>
          </w:p>
        </w:tc>
        <w:tc>
          <w:tcPr>
            <w:tcW w:w="756" w:type="pct"/>
          </w:tcPr>
          <w:p w14:paraId="6E650305" w14:textId="60B2AFAD" w:rsidR="00E24265" w:rsidRPr="00615D4B" w:rsidDel="00CB3FDD" w:rsidRDefault="00E24265" w:rsidP="005F76AD">
            <w:pPr>
              <w:rPr>
                <w:del w:id="12493" w:author="阿毛" w:date="2021-05-21T17:54:00Z"/>
                <w:rFonts w:ascii="標楷體" w:eastAsia="標楷體" w:hAnsi="標楷體"/>
              </w:rPr>
            </w:pPr>
            <w:del w:id="12494" w:author="阿毛" w:date="2021-05-21T17:54:00Z">
              <w:r w:rsidRPr="00713ED8" w:rsidDel="00CB3FDD">
                <w:rPr>
                  <w:rFonts w:ascii="標楷體" w:eastAsia="標楷體" w:hAnsi="標楷體" w:hint="eastAsia"/>
                </w:rPr>
                <w:delText>報送單位代號</w:delText>
              </w:r>
            </w:del>
          </w:p>
        </w:tc>
        <w:tc>
          <w:tcPr>
            <w:tcW w:w="624" w:type="pct"/>
          </w:tcPr>
          <w:p w14:paraId="3431B766" w14:textId="420A5DBC" w:rsidR="00E24265" w:rsidRPr="00615D4B" w:rsidDel="00CB3FDD" w:rsidRDefault="00E24265" w:rsidP="005F76AD">
            <w:pPr>
              <w:rPr>
                <w:del w:id="12495" w:author="阿毛" w:date="2021-05-21T17:54:00Z"/>
                <w:rFonts w:ascii="標楷體" w:eastAsia="標楷體" w:hAnsi="標楷體"/>
              </w:rPr>
            </w:pPr>
          </w:p>
        </w:tc>
        <w:tc>
          <w:tcPr>
            <w:tcW w:w="624" w:type="pct"/>
          </w:tcPr>
          <w:p w14:paraId="7255A323" w14:textId="22BABFA1" w:rsidR="00E24265" w:rsidRPr="00615D4B" w:rsidDel="00CB3FDD" w:rsidRDefault="00E24265" w:rsidP="005F76AD">
            <w:pPr>
              <w:rPr>
                <w:del w:id="12496" w:author="阿毛" w:date="2021-05-21T17:54:00Z"/>
                <w:rFonts w:ascii="標楷體" w:eastAsia="標楷體" w:hAnsi="標楷體"/>
              </w:rPr>
            </w:pPr>
          </w:p>
        </w:tc>
        <w:tc>
          <w:tcPr>
            <w:tcW w:w="537" w:type="pct"/>
          </w:tcPr>
          <w:p w14:paraId="5A6062CF" w14:textId="71563E28" w:rsidR="00E24265" w:rsidRPr="00615D4B" w:rsidDel="00CB3FDD" w:rsidRDefault="00E24265" w:rsidP="005F76AD">
            <w:pPr>
              <w:rPr>
                <w:del w:id="12497" w:author="阿毛" w:date="2021-05-21T17:54:00Z"/>
                <w:rFonts w:ascii="標楷體" w:eastAsia="標楷體" w:hAnsi="標楷體"/>
              </w:rPr>
            </w:pPr>
          </w:p>
        </w:tc>
        <w:tc>
          <w:tcPr>
            <w:tcW w:w="299" w:type="pct"/>
          </w:tcPr>
          <w:p w14:paraId="3EBB8B05" w14:textId="149B66FD" w:rsidR="00E24265" w:rsidRPr="00615D4B" w:rsidDel="00CB3FDD" w:rsidRDefault="00E24265" w:rsidP="005F76AD">
            <w:pPr>
              <w:rPr>
                <w:del w:id="12498" w:author="阿毛" w:date="2021-05-21T17:54:00Z"/>
                <w:rFonts w:ascii="標楷體" w:eastAsia="標楷體" w:hAnsi="標楷體"/>
              </w:rPr>
            </w:pPr>
          </w:p>
        </w:tc>
        <w:tc>
          <w:tcPr>
            <w:tcW w:w="299" w:type="pct"/>
          </w:tcPr>
          <w:p w14:paraId="3BD12744" w14:textId="28CAC576" w:rsidR="00E24265" w:rsidRPr="00615D4B" w:rsidDel="00CB3FDD" w:rsidRDefault="00E24265" w:rsidP="005F76AD">
            <w:pPr>
              <w:rPr>
                <w:del w:id="12499" w:author="阿毛" w:date="2021-05-21T17:54:00Z"/>
                <w:rFonts w:ascii="標楷體" w:eastAsia="標楷體" w:hAnsi="標楷體"/>
              </w:rPr>
            </w:pPr>
          </w:p>
        </w:tc>
        <w:tc>
          <w:tcPr>
            <w:tcW w:w="1643" w:type="pct"/>
          </w:tcPr>
          <w:p w14:paraId="61DC3D7C" w14:textId="060619A3" w:rsidR="00E24265" w:rsidRPr="00615D4B" w:rsidDel="00CB3FDD" w:rsidRDefault="00E24265" w:rsidP="005F76AD">
            <w:pPr>
              <w:rPr>
                <w:del w:id="12500" w:author="阿毛" w:date="2021-05-21T17:54:00Z"/>
                <w:rFonts w:ascii="標楷體" w:eastAsia="標楷體" w:hAnsi="標楷體"/>
              </w:rPr>
            </w:pPr>
          </w:p>
        </w:tc>
      </w:tr>
      <w:tr w:rsidR="00E24265" w:rsidRPr="00615D4B" w:rsidDel="00CB3FDD" w14:paraId="6995EC5E" w14:textId="04885E7B" w:rsidTr="005F76AD">
        <w:trPr>
          <w:trHeight w:val="291"/>
          <w:jc w:val="center"/>
          <w:del w:id="12501" w:author="阿毛" w:date="2021-05-21T17:54:00Z"/>
        </w:trPr>
        <w:tc>
          <w:tcPr>
            <w:tcW w:w="219" w:type="pct"/>
          </w:tcPr>
          <w:p w14:paraId="121F0E6D" w14:textId="5A5DF318" w:rsidR="00E24265" w:rsidRPr="00D6003A" w:rsidDel="00CB3FDD" w:rsidRDefault="00E24265" w:rsidP="005F76AD">
            <w:pPr>
              <w:pStyle w:val="af9"/>
              <w:numPr>
                <w:ilvl w:val="0"/>
                <w:numId w:val="42"/>
              </w:numPr>
              <w:ind w:leftChars="0"/>
              <w:rPr>
                <w:del w:id="12502" w:author="阿毛" w:date="2021-05-21T17:54:00Z"/>
                <w:rFonts w:ascii="標楷體" w:eastAsia="標楷體" w:hAnsi="標楷體"/>
              </w:rPr>
            </w:pPr>
          </w:p>
        </w:tc>
        <w:tc>
          <w:tcPr>
            <w:tcW w:w="756" w:type="pct"/>
          </w:tcPr>
          <w:p w14:paraId="4C7914CF" w14:textId="0226471A" w:rsidR="00E24265" w:rsidRPr="00615D4B" w:rsidDel="00CB3FDD" w:rsidRDefault="00E24265" w:rsidP="005F76AD">
            <w:pPr>
              <w:rPr>
                <w:del w:id="12503" w:author="阿毛" w:date="2021-05-21T17:54:00Z"/>
                <w:rFonts w:ascii="標楷體" w:eastAsia="標楷體" w:hAnsi="標楷體"/>
              </w:rPr>
            </w:pPr>
            <w:del w:id="12504" w:author="阿毛" w:date="2021-05-21T17:54:00Z">
              <w:r w:rsidRPr="00713ED8" w:rsidDel="00CB3FDD">
                <w:rPr>
                  <w:rFonts w:ascii="標楷體" w:eastAsia="標楷體" w:hAnsi="標楷體" w:hint="eastAsia"/>
                </w:rPr>
                <w:delText>協商申請日</w:delText>
              </w:r>
            </w:del>
          </w:p>
        </w:tc>
        <w:tc>
          <w:tcPr>
            <w:tcW w:w="624" w:type="pct"/>
          </w:tcPr>
          <w:p w14:paraId="5C201F4A" w14:textId="11826AAB" w:rsidR="00E24265" w:rsidRPr="00615D4B" w:rsidDel="00CB3FDD" w:rsidRDefault="00E24265" w:rsidP="005F76AD">
            <w:pPr>
              <w:rPr>
                <w:del w:id="12505" w:author="阿毛" w:date="2021-05-21T17:54:00Z"/>
                <w:rFonts w:ascii="標楷體" w:eastAsia="標楷體" w:hAnsi="標楷體"/>
              </w:rPr>
            </w:pPr>
          </w:p>
        </w:tc>
        <w:tc>
          <w:tcPr>
            <w:tcW w:w="624" w:type="pct"/>
          </w:tcPr>
          <w:p w14:paraId="575D4EC5" w14:textId="5342DAC5" w:rsidR="00E24265" w:rsidRPr="00615D4B" w:rsidDel="00CB3FDD" w:rsidRDefault="00E24265" w:rsidP="005F76AD">
            <w:pPr>
              <w:rPr>
                <w:del w:id="12506" w:author="阿毛" w:date="2021-05-21T17:54:00Z"/>
                <w:rFonts w:ascii="標楷體" w:eastAsia="標楷體" w:hAnsi="標楷體"/>
              </w:rPr>
            </w:pPr>
          </w:p>
        </w:tc>
        <w:tc>
          <w:tcPr>
            <w:tcW w:w="537" w:type="pct"/>
          </w:tcPr>
          <w:p w14:paraId="31A3C332" w14:textId="46CF8E55" w:rsidR="00E24265" w:rsidRPr="00615D4B" w:rsidDel="00CB3FDD" w:rsidRDefault="00E24265" w:rsidP="005F76AD">
            <w:pPr>
              <w:rPr>
                <w:del w:id="12507" w:author="阿毛" w:date="2021-05-21T17:54:00Z"/>
                <w:rFonts w:ascii="標楷體" w:eastAsia="標楷體" w:hAnsi="標楷體"/>
              </w:rPr>
            </w:pPr>
          </w:p>
        </w:tc>
        <w:tc>
          <w:tcPr>
            <w:tcW w:w="299" w:type="pct"/>
          </w:tcPr>
          <w:p w14:paraId="728410A8" w14:textId="239439C2" w:rsidR="00E24265" w:rsidRPr="00615D4B" w:rsidDel="00CB3FDD" w:rsidRDefault="00E24265" w:rsidP="005F76AD">
            <w:pPr>
              <w:rPr>
                <w:del w:id="12508" w:author="阿毛" w:date="2021-05-21T17:54:00Z"/>
                <w:rFonts w:ascii="標楷體" w:eastAsia="標楷體" w:hAnsi="標楷體"/>
              </w:rPr>
            </w:pPr>
          </w:p>
        </w:tc>
        <w:tc>
          <w:tcPr>
            <w:tcW w:w="299" w:type="pct"/>
          </w:tcPr>
          <w:p w14:paraId="4F7FDF69" w14:textId="08788A04" w:rsidR="00E24265" w:rsidRPr="00615D4B" w:rsidDel="00CB3FDD" w:rsidRDefault="00E24265" w:rsidP="005F76AD">
            <w:pPr>
              <w:rPr>
                <w:del w:id="12509" w:author="阿毛" w:date="2021-05-21T17:54:00Z"/>
                <w:rFonts w:ascii="標楷體" w:eastAsia="標楷體" w:hAnsi="標楷體"/>
              </w:rPr>
            </w:pPr>
          </w:p>
        </w:tc>
        <w:tc>
          <w:tcPr>
            <w:tcW w:w="1643" w:type="pct"/>
          </w:tcPr>
          <w:p w14:paraId="77AAAC03" w14:textId="13537A52" w:rsidR="00E24265" w:rsidRPr="00615D4B" w:rsidDel="00CB3FDD" w:rsidRDefault="00E24265" w:rsidP="005F76AD">
            <w:pPr>
              <w:rPr>
                <w:del w:id="12510" w:author="阿毛" w:date="2021-05-21T17:54:00Z"/>
                <w:rFonts w:ascii="標楷體" w:eastAsia="標楷體" w:hAnsi="標楷體"/>
              </w:rPr>
            </w:pPr>
          </w:p>
        </w:tc>
      </w:tr>
      <w:tr w:rsidR="00E24265" w:rsidRPr="00615D4B" w:rsidDel="00CB3FDD" w14:paraId="3F658DC2" w14:textId="642BBC3F" w:rsidTr="005F76AD">
        <w:trPr>
          <w:trHeight w:val="291"/>
          <w:jc w:val="center"/>
          <w:del w:id="12511" w:author="阿毛" w:date="2021-05-21T17:54:00Z"/>
        </w:trPr>
        <w:tc>
          <w:tcPr>
            <w:tcW w:w="219" w:type="pct"/>
          </w:tcPr>
          <w:p w14:paraId="3799C6F6" w14:textId="7E9D3B1E" w:rsidR="00E24265" w:rsidRPr="00D6003A" w:rsidDel="00CB3FDD" w:rsidRDefault="00E24265" w:rsidP="005F76AD">
            <w:pPr>
              <w:pStyle w:val="af9"/>
              <w:numPr>
                <w:ilvl w:val="0"/>
                <w:numId w:val="42"/>
              </w:numPr>
              <w:ind w:leftChars="0"/>
              <w:rPr>
                <w:del w:id="12512" w:author="阿毛" w:date="2021-05-21T17:54:00Z"/>
                <w:rFonts w:ascii="標楷體" w:eastAsia="標楷體" w:hAnsi="標楷體"/>
              </w:rPr>
            </w:pPr>
          </w:p>
        </w:tc>
        <w:tc>
          <w:tcPr>
            <w:tcW w:w="756" w:type="pct"/>
          </w:tcPr>
          <w:p w14:paraId="2172AC07" w14:textId="578C2932" w:rsidR="00E24265" w:rsidRPr="00615D4B" w:rsidDel="00CB3FDD" w:rsidRDefault="00E24265" w:rsidP="005F76AD">
            <w:pPr>
              <w:rPr>
                <w:del w:id="12513" w:author="阿毛" w:date="2021-05-21T17:54:00Z"/>
                <w:rFonts w:ascii="標楷體" w:eastAsia="標楷體" w:hAnsi="標楷體"/>
              </w:rPr>
            </w:pPr>
            <w:del w:id="12514" w:author="阿毛" w:date="2021-05-21T17:54:00Z">
              <w:r w:rsidRPr="00713ED8" w:rsidDel="00CB3FDD">
                <w:rPr>
                  <w:rFonts w:ascii="標楷體" w:eastAsia="標楷體" w:hAnsi="標楷體" w:hint="eastAsia"/>
                </w:rPr>
                <w:delText>同意報送債權機構代號1</w:delText>
              </w:r>
            </w:del>
          </w:p>
        </w:tc>
        <w:tc>
          <w:tcPr>
            <w:tcW w:w="624" w:type="pct"/>
          </w:tcPr>
          <w:p w14:paraId="473E4828" w14:textId="371534D6" w:rsidR="00E24265" w:rsidRPr="00615D4B" w:rsidDel="00CB3FDD" w:rsidRDefault="00E24265" w:rsidP="005F76AD">
            <w:pPr>
              <w:rPr>
                <w:del w:id="12515" w:author="阿毛" w:date="2021-05-21T17:54:00Z"/>
                <w:rFonts w:ascii="標楷體" w:eastAsia="標楷體" w:hAnsi="標楷體"/>
              </w:rPr>
            </w:pPr>
          </w:p>
        </w:tc>
        <w:tc>
          <w:tcPr>
            <w:tcW w:w="624" w:type="pct"/>
          </w:tcPr>
          <w:p w14:paraId="3B63088A" w14:textId="4398CF22" w:rsidR="00E24265" w:rsidRPr="00615D4B" w:rsidDel="00CB3FDD" w:rsidRDefault="00E24265" w:rsidP="005F76AD">
            <w:pPr>
              <w:rPr>
                <w:del w:id="12516" w:author="阿毛" w:date="2021-05-21T17:54:00Z"/>
                <w:rFonts w:ascii="標楷體" w:eastAsia="標楷體" w:hAnsi="標楷體"/>
              </w:rPr>
            </w:pPr>
          </w:p>
        </w:tc>
        <w:tc>
          <w:tcPr>
            <w:tcW w:w="537" w:type="pct"/>
          </w:tcPr>
          <w:p w14:paraId="614B6016" w14:textId="584F1993" w:rsidR="00E24265" w:rsidRPr="00615D4B" w:rsidDel="00CB3FDD" w:rsidRDefault="00E24265" w:rsidP="005F76AD">
            <w:pPr>
              <w:rPr>
                <w:del w:id="12517" w:author="阿毛" w:date="2021-05-21T17:54:00Z"/>
                <w:rFonts w:ascii="標楷體" w:eastAsia="標楷體" w:hAnsi="標楷體"/>
              </w:rPr>
            </w:pPr>
          </w:p>
        </w:tc>
        <w:tc>
          <w:tcPr>
            <w:tcW w:w="299" w:type="pct"/>
          </w:tcPr>
          <w:p w14:paraId="23B2108C" w14:textId="6D950E84" w:rsidR="00E24265" w:rsidRPr="00615D4B" w:rsidDel="00CB3FDD" w:rsidRDefault="00E24265" w:rsidP="005F76AD">
            <w:pPr>
              <w:rPr>
                <w:del w:id="12518" w:author="阿毛" w:date="2021-05-21T17:54:00Z"/>
                <w:rFonts w:ascii="標楷體" w:eastAsia="標楷體" w:hAnsi="標楷體"/>
              </w:rPr>
            </w:pPr>
          </w:p>
        </w:tc>
        <w:tc>
          <w:tcPr>
            <w:tcW w:w="299" w:type="pct"/>
          </w:tcPr>
          <w:p w14:paraId="01319B90" w14:textId="0A5AD04C" w:rsidR="00E24265" w:rsidRPr="00615D4B" w:rsidDel="00CB3FDD" w:rsidRDefault="00E24265" w:rsidP="005F76AD">
            <w:pPr>
              <w:rPr>
                <w:del w:id="12519" w:author="阿毛" w:date="2021-05-21T17:54:00Z"/>
                <w:rFonts w:ascii="標楷體" w:eastAsia="標楷體" w:hAnsi="標楷體"/>
              </w:rPr>
            </w:pPr>
          </w:p>
        </w:tc>
        <w:tc>
          <w:tcPr>
            <w:tcW w:w="1643" w:type="pct"/>
          </w:tcPr>
          <w:p w14:paraId="6729887A" w14:textId="58F5AE47" w:rsidR="00E24265" w:rsidRPr="00615D4B" w:rsidDel="00CB3FDD" w:rsidRDefault="00E24265" w:rsidP="005F76AD">
            <w:pPr>
              <w:rPr>
                <w:del w:id="12520" w:author="阿毛" w:date="2021-05-21T17:54:00Z"/>
                <w:rFonts w:ascii="標楷體" w:eastAsia="標楷體" w:hAnsi="標楷體"/>
              </w:rPr>
            </w:pPr>
          </w:p>
        </w:tc>
      </w:tr>
      <w:tr w:rsidR="00E24265" w:rsidRPr="00615D4B" w:rsidDel="00CB3FDD" w14:paraId="4186A45D" w14:textId="0990015C" w:rsidTr="005F76AD">
        <w:trPr>
          <w:trHeight w:val="291"/>
          <w:jc w:val="center"/>
          <w:del w:id="12521" w:author="阿毛" w:date="2021-05-21T17:54:00Z"/>
        </w:trPr>
        <w:tc>
          <w:tcPr>
            <w:tcW w:w="219" w:type="pct"/>
          </w:tcPr>
          <w:p w14:paraId="35FC1DD3" w14:textId="7CE1B0A6" w:rsidR="00E24265" w:rsidRPr="00D6003A" w:rsidDel="00CB3FDD" w:rsidRDefault="00E24265" w:rsidP="005F76AD">
            <w:pPr>
              <w:pStyle w:val="af9"/>
              <w:numPr>
                <w:ilvl w:val="0"/>
                <w:numId w:val="42"/>
              </w:numPr>
              <w:ind w:leftChars="0"/>
              <w:rPr>
                <w:del w:id="12522" w:author="阿毛" w:date="2021-05-21T17:54:00Z"/>
                <w:rFonts w:ascii="標楷體" w:eastAsia="標楷體" w:hAnsi="標楷體"/>
              </w:rPr>
            </w:pPr>
          </w:p>
        </w:tc>
        <w:tc>
          <w:tcPr>
            <w:tcW w:w="756" w:type="pct"/>
          </w:tcPr>
          <w:p w14:paraId="2410F308" w14:textId="6CC8E376" w:rsidR="00E24265" w:rsidRPr="00615D4B" w:rsidDel="00CB3FDD" w:rsidRDefault="00E24265" w:rsidP="005F76AD">
            <w:pPr>
              <w:rPr>
                <w:del w:id="12523" w:author="阿毛" w:date="2021-05-21T17:54:00Z"/>
                <w:rFonts w:ascii="標楷體" w:eastAsia="標楷體" w:hAnsi="標楷體"/>
              </w:rPr>
            </w:pPr>
            <w:del w:id="12524" w:author="阿毛" w:date="2021-05-21T17:54:00Z">
              <w:r w:rsidRPr="00713ED8" w:rsidDel="00CB3FDD">
                <w:rPr>
                  <w:rFonts w:ascii="標楷體" w:eastAsia="標楷體" w:hAnsi="標楷體" w:hint="eastAsia"/>
                </w:rPr>
                <w:delText>同意報送檔案格式資料別1</w:delText>
              </w:r>
            </w:del>
          </w:p>
        </w:tc>
        <w:tc>
          <w:tcPr>
            <w:tcW w:w="624" w:type="pct"/>
          </w:tcPr>
          <w:p w14:paraId="39484968" w14:textId="71CB2817" w:rsidR="00E24265" w:rsidRPr="00615D4B" w:rsidDel="00CB3FDD" w:rsidRDefault="00E24265" w:rsidP="005F76AD">
            <w:pPr>
              <w:rPr>
                <w:del w:id="12525" w:author="阿毛" w:date="2021-05-21T17:54:00Z"/>
                <w:rFonts w:ascii="標楷體" w:eastAsia="標楷體" w:hAnsi="標楷體"/>
              </w:rPr>
            </w:pPr>
          </w:p>
        </w:tc>
        <w:tc>
          <w:tcPr>
            <w:tcW w:w="624" w:type="pct"/>
          </w:tcPr>
          <w:p w14:paraId="2534E9E8" w14:textId="19CDEEDF" w:rsidR="00E24265" w:rsidRPr="00615D4B" w:rsidDel="00CB3FDD" w:rsidRDefault="00E24265" w:rsidP="005F76AD">
            <w:pPr>
              <w:rPr>
                <w:del w:id="12526" w:author="阿毛" w:date="2021-05-21T17:54:00Z"/>
                <w:rFonts w:ascii="標楷體" w:eastAsia="標楷體" w:hAnsi="標楷體"/>
              </w:rPr>
            </w:pPr>
          </w:p>
        </w:tc>
        <w:tc>
          <w:tcPr>
            <w:tcW w:w="537" w:type="pct"/>
          </w:tcPr>
          <w:p w14:paraId="79FE3BED" w14:textId="0C51A5E0" w:rsidR="00E24265" w:rsidRPr="00615D4B" w:rsidDel="00CB3FDD" w:rsidRDefault="00E24265" w:rsidP="005F76AD">
            <w:pPr>
              <w:rPr>
                <w:del w:id="12527" w:author="阿毛" w:date="2021-05-21T17:54:00Z"/>
                <w:rFonts w:ascii="標楷體" w:eastAsia="標楷體" w:hAnsi="標楷體"/>
              </w:rPr>
            </w:pPr>
          </w:p>
        </w:tc>
        <w:tc>
          <w:tcPr>
            <w:tcW w:w="299" w:type="pct"/>
          </w:tcPr>
          <w:p w14:paraId="294DDA5A" w14:textId="33553314" w:rsidR="00E24265" w:rsidRPr="00615D4B" w:rsidDel="00CB3FDD" w:rsidRDefault="00E24265" w:rsidP="005F76AD">
            <w:pPr>
              <w:rPr>
                <w:del w:id="12528" w:author="阿毛" w:date="2021-05-21T17:54:00Z"/>
                <w:rFonts w:ascii="標楷體" w:eastAsia="標楷體" w:hAnsi="標楷體"/>
              </w:rPr>
            </w:pPr>
          </w:p>
        </w:tc>
        <w:tc>
          <w:tcPr>
            <w:tcW w:w="299" w:type="pct"/>
          </w:tcPr>
          <w:p w14:paraId="2ABE6DDD" w14:textId="669562A6" w:rsidR="00E24265" w:rsidRPr="00615D4B" w:rsidDel="00CB3FDD" w:rsidRDefault="00E24265" w:rsidP="005F76AD">
            <w:pPr>
              <w:rPr>
                <w:del w:id="12529" w:author="阿毛" w:date="2021-05-21T17:54:00Z"/>
                <w:rFonts w:ascii="標楷體" w:eastAsia="標楷體" w:hAnsi="標楷體"/>
              </w:rPr>
            </w:pPr>
          </w:p>
        </w:tc>
        <w:tc>
          <w:tcPr>
            <w:tcW w:w="1643" w:type="pct"/>
          </w:tcPr>
          <w:p w14:paraId="66896F7B" w14:textId="0BF67916" w:rsidR="00E24265" w:rsidRPr="00615D4B" w:rsidDel="00CB3FDD" w:rsidRDefault="00E24265" w:rsidP="005F76AD">
            <w:pPr>
              <w:rPr>
                <w:del w:id="12530" w:author="阿毛" w:date="2021-05-21T17:54:00Z"/>
                <w:rFonts w:ascii="標楷體" w:eastAsia="標楷體" w:hAnsi="標楷體"/>
              </w:rPr>
            </w:pPr>
          </w:p>
        </w:tc>
      </w:tr>
      <w:tr w:rsidR="00E24265" w:rsidRPr="00615D4B" w:rsidDel="00CB3FDD" w14:paraId="38087F18" w14:textId="13272FE1" w:rsidTr="005F76AD">
        <w:trPr>
          <w:trHeight w:val="291"/>
          <w:jc w:val="center"/>
          <w:del w:id="12531" w:author="阿毛" w:date="2021-05-21T17:54:00Z"/>
        </w:trPr>
        <w:tc>
          <w:tcPr>
            <w:tcW w:w="219" w:type="pct"/>
          </w:tcPr>
          <w:p w14:paraId="655C6617" w14:textId="7490DB05" w:rsidR="00E24265" w:rsidRPr="00D6003A" w:rsidDel="00CB3FDD" w:rsidRDefault="00E24265" w:rsidP="005F76AD">
            <w:pPr>
              <w:pStyle w:val="af9"/>
              <w:numPr>
                <w:ilvl w:val="0"/>
                <w:numId w:val="42"/>
              </w:numPr>
              <w:ind w:leftChars="0"/>
              <w:rPr>
                <w:del w:id="12532" w:author="阿毛" w:date="2021-05-21T17:54:00Z"/>
                <w:rFonts w:ascii="標楷體" w:eastAsia="標楷體" w:hAnsi="標楷體"/>
              </w:rPr>
            </w:pPr>
          </w:p>
        </w:tc>
        <w:tc>
          <w:tcPr>
            <w:tcW w:w="756" w:type="pct"/>
          </w:tcPr>
          <w:p w14:paraId="24C5662F" w14:textId="594AC014" w:rsidR="00E24265" w:rsidRPr="00615D4B" w:rsidDel="00CB3FDD" w:rsidRDefault="00E24265" w:rsidP="005F76AD">
            <w:pPr>
              <w:rPr>
                <w:del w:id="12533" w:author="阿毛" w:date="2021-05-21T17:54:00Z"/>
                <w:rFonts w:ascii="標楷體" w:eastAsia="標楷體" w:hAnsi="標楷體"/>
              </w:rPr>
            </w:pPr>
            <w:del w:id="12534" w:author="阿毛" w:date="2021-05-21T17:54:00Z">
              <w:r w:rsidRPr="00713ED8" w:rsidDel="00CB3FDD">
                <w:rPr>
                  <w:rFonts w:ascii="標楷體" w:eastAsia="標楷體" w:hAnsi="標楷體" w:hint="eastAsia"/>
                </w:rPr>
                <w:delText>同意報送債權機構代號</w:delText>
              </w:r>
              <w:r w:rsidDel="00CB3FDD">
                <w:rPr>
                  <w:rFonts w:ascii="標楷體" w:eastAsia="標楷體" w:hAnsi="標楷體" w:hint="eastAsia"/>
                </w:rPr>
                <w:delText>2</w:delText>
              </w:r>
            </w:del>
          </w:p>
        </w:tc>
        <w:tc>
          <w:tcPr>
            <w:tcW w:w="624" w:type="pct"/>
          </w:tcPr>
          <w:p w14:paraId="43EDED25" w14:textId="23B7A5C5" w:rsidR="00E24265" w:rsidRPr="00615D4B" w:rsidDel="00CB3FDD" w:rsidRDefault="00E24265" w:rsidP="005F76AD">
            <w:pPr>
              <w:rPr>
                <w:del w:id="12535" w:author="阿毛" w:date="2021-05-21T17:54:00Z"/>
                <w:rFonts w:ascii="標楷體" w:eastAsia="標楷體" w:hAnsi="標楷體"/>
              </w:rPr>
            </w:pPr>
          </w:p>
        </w:tc>
        <w:tc>
          <w:tcPr>
            <w:tcW w:w="624" w:type="pct"/>
          </w:tcPr>
          <w:p w14:paraId="19AF76A4" w14:textId="575F3CA0" w:rsidR="00E24265" w:rsidRPr="00615D4B" w:rsidDel="00CB3FDD" w:rsidRDefault="00E24265" w:rsidP="005F76AD">
            <w:pPr>
              <w:rPr>
                <w:del w:id="12536" w:author="阿毛" w:date="2021-05-21T17:54:00Z"/>
                <w:rFonts w:ascii="標楷體" w:eastAsia="標楷體" w:hAnsi="標楷體"/>
              </w:rPr>
            </w:pPr>
          </w:p>
        </w:tc>
        <w:tc>
          <w:tcPr>
            <w:tcW w:w="537" w:type="pct"/>
          </w:tcPr>
          <w:p w14:paraId="7B672F04" w14:textId="7BA59998" w:rsidR="00E24265" w:rsidRPr="00615D4B" w:rsidDel="00CB3FDD" w:rsidRDefault="00E24265" w:rsidP="005F76AD">
            <w:pPr>
              <w:rPr>
                <w:del w:id="12537" w:author="阿毛" w:date="2021-05-21T17:54:00Z"/>
                <w:rFonts w:ascii="標楷體" w:eastAsia="標楷體" w:hAnsi="標楷體"/>
              </w:rPr>
            </w:pPr>
          </w:p>
        </w:tc>
        <w:tc>
          <w:tcPr>
            <w:tcW w:w="299" w:type="pct"/>
          </w:tcPr>
          <w:p w14:paraId="4083AA8F" w14:textId="1B024366" w:rsidR="00E24265" w:rsidRPr="00615D4B" w:rsidDel="00CB3FDD" w:rsidRDefault="00E24265" w:rsidP="005F76AD">
            <w:pPr>
              <w:rPr>
                <w:del w:id="12538" w:author="阿毛" w:date="2021-05-21T17:54:00Z"/>
                <w:rFonts w:ascii="標楷體" w:eastAsia="標楷體" w:hAnsi="標楷體"/>
              </w:rPr>
            </w:pPr>
          </w:p>
        </w:tc>
        <w:tc>
          <w:tcPr>
            <w:tcW w:w="299" w:type="pct"/>
          </w:tcPr>
          <w:p w14:paraId="1632FE67" w14:textId="40E0582D" w:rsidR="00E24265" w:rsidRPr="00615D4B" w:rsidDel="00CB3FDD" w:rsidRDefault="00E24265" w:rsidP="005F76AD">
            <w:pPr>
              <w:rPr>
                <w:del w:id="12539" w:author="阿毛" w:date="2021-05-21T17:54:00Z"/>
                <w:rFonts w:ascii="標楷體" w:eastAsia="標楷體" w:hAnsi="標楷體"/>
              </w:rPr>
            </w:pPr>
          </w:p>
        </w:tc>
        <w:tc>
          <w:tcPr>
            <w:tcW w:w="1643" w:type="pct"/>
          </w:tcPr>
          <w:p w14:paraId="3D566FB6" w14:textId="79A3920F" w:rsidR="00E24265" w:rsidRPr="00615D4B" w:rsidDel="00CB3FDD" w:rsidRDefault="00E24265" w:rsidP="005F76AD">
            <w:pPr>
              <w:rPr>
                <w:del w:id="12540" w:author="阿毛" w:date="2021-05-21T17:54:00Z"/>
                <w:rFonts w:ascii="標楷體" w:eastAsia="標楷體" w:hAnsi="標楷體"/>
              </w:rPr>
            </w:pPr>
          </w:p>
        </w:tc>
      </w:tr>
      <w:tr w:rsidR="00E24265" w:rsidRPr="00615D4B" w:rsidDel="00CB3FDD" w14:paraId="74DE5351" w14:textId="579B985B" w:rsidTr="005F76AD">
        <w:trPr>
          <w:trHeight w:val="291"/>
          <w:jc w:val="center"/>
          <w:del w:id="12541" w:author="阿毛" w:date="2021-05-21T17:54:00Z"/>
        </w:trPr>
        <w:tc>
          <w:tcPr>
            <w:tcW w:w="219" w:type="pct"/>
          </w:tcPr>
          <w:p w14:paraId="39009DBA" w14:textId="616489E7" w:rsidR="00E24265" w:rsidRPr="00D6003A" w:rsidDel="00CB3FDD" w:rsidRDefault="00E24265" w:rsidP="005F76AD">
            <w:pPr>
              <w:pStyle w:val="af9"/>
              <w:numPr>
                <w:ilvl w:val="0"/>
                <w:numId w:val="42"/>
              </w:numPr>
              <w:ind w:leftChars="0"/>
              <w:rPr>
                <w:del w:id="12542" w:author="阿毛" w:date="2021-05-21T17:54:00Z"/>
                <w:rFonts w:ascii="標楷體" w:eastAsia="標楷體" w:hAnsi="標楷體"/>
              </w:rPr>
            </w:pPr>
          </w:p>
        </w:tc>
        <w:tc>
          <w:tcPr>
            <w:tcW w:w="756" w:type="pct"/>
          </w:tcPr>
          <w:p w14:paraId="67AFB286" w14:textId="5D948A4E" w:rsidR="00E24265" w:rsidRPr="00615D4B" w:rsidDel="00CB3FDD" w:rsidRDefault="00E24265" w:rsidP="005F76AD">
            <w:pPr>
              <w:rPr>
                <w:del w:id="12543" w:author="阿毛" w:date="2021-05-21T17:54:00Z"/>
                <w:rFonts w:ascii="標楷體" w:eastAsia="標楷體" w:hAnsi="標楷體"/>
              </w:rPr>
            </w:pPr>
            <w:del w:id="12544" w:author="阿毛" w:date="2021-05-21T17:54:00Z">
              <w:r w:rsidRPr="00713ED8" w:rsidDel="00CB3FDD">
                <w:rPr>
                  <w:rFonts w:ascii="標楷體" w:eastAsia="標楷體" w:hAnsi="標楷體" w:hint="eastAsia"/>
                </w:rPr>
                <w:delText>同意報送檔案格式資料別</w:delText>
              </w:r>
              <w:r w:rsidDel="00CB3FDD">
                <w:rPr>
                  <w:rFonts w:ascii="標楷體" w:eastAsia="標楷體" w:hAnsi="標楷體" w:hint="eastAsia"/>
                </w:rPr>
                <w:delText>2</w:delText>
              </w:r>
            </w:del>
          </w:p>
        </w:tc>
        <w:tc>
          <w:tcPr>
            <w:tcW w:w="624" w:type="pct"/>
          </w:tcPr>
          <w:p w14:paraId="5A60A33B" w14:textId="268AB82A" w:rsidR="00E24265" w:rsidRPr="00615D4B" w:rsidDel="00CB3FDD" w:rsidRDefault="00E24265" w:rsidP="005F76AD">
            <w:pPr>
              <w:rPr>
                <w:del w:id="12545" w:author="阿毛" w:date="2021-05-21T17:54:00Z"/>
                <w:rFonts w:ascii="標楷體" w:eastAsia="標楷體" w:hAnsi="標楷體"/>
              </w:rPr>
            </w:pPr>
          </w:p>
        </w:tc>
        <w:tc>
          <w:tcPr>
            <w:tcW w:w="624" w:type="pct"/>
          </w:tcPr>
          <w:p w14:paraId="4863057F" w14:textId="32C7F754" w:rsidR="00E24265" w:rsidRPr="00615D4B" w:rsidDel="00CB3FDD" w:rsidRDefault="00E24265" w:rsidP="005F76AD">
            <w:pPr>
              <w:rPr>
                <w:del w:id="12546" w:author="阿毛" w:date="2021-05-21T17:54:00Z"/>
                <w:rFonts w:ascii="標楷體" w:eastAsia="標楷體" w:hAnsi="標楷體"/>
              </w:rPr>
            </w:pPr>
          </w:p>
        </w:tc>
        <w:tc>
          <w:tcPr>
            <w:tcW w:w="537" w:type="pct"/>
          </w:tcPr>
          <w:p w14:paraId="19D6A4AB" w14:textId="3C6823B6" w:rsidR="00E24265" w:rsidRPr="00615D4B" w:rsidDel="00CB3FDD" w:rsidRDefault="00E24265" w:rsidP="005F76AD">
            <w:pPr>
              <w:rPr>
                <w:del w:id="12547" w:author="阿毛" w:date="2021-05-21T17:54:00Z"/>
                <w:rFonts w:ascii="標楷體" w:eastAsia="標楷體" w:hAnsi="標楷體"/>
              </w:rPr>
            </w:pPr>
          </w:p>
        </w:tc>
        <w:tc>
          <w:tcPr>
            <w:tcW w:w="299" w:type="pct"/>
          </w:tcPr>
          <w:p w14:paraId="5A77EB31" w14:textId="022EE0ED" w:rsidR="00E24265" w:rsidRPr="00615D4B" w:rsidDel="00CB3FDD" w:rsidRDefault="00E24265" w:rsidP="005F76AD">
            <w:pPr>
              <w:rPr>
                <w:del w:id="12548" w:author="阿毛" w:date="2021-05-21T17:54:00Z"/>
                <w:rFonts w:ascii="標楷體" w:eastAsia="標楷體" w:hAnsi="標楷體"/>
              </w:rPr>
            </w:pPr>
          </w:p>
        </w:tc>
        <w:tc>
          <w:tcPr>
            <w:tcW w:w="299" w:type="pct"/>
          </w:tcPr>
          <w:p w14:paraId="4586A40C" w14:textId="5B779579" w:rsidR="00E24265" w:rsidRPr="00615D4B" w:rsidDel="00CB3FDD" w:rsidRDefault="00E24265" w:rsidP="005F76AD">
            <w:pPr>
              <w:rPr>
                <w:del w:id="12549" w:author="阿毛" w:date="2021-05-21T17:54:00Z"/>
                <w:rFonts w:ascii="標楷體" w:eastAsia="標楷體" w:hAnsi="標楷體"/>
              </w:rPr>
            </w:pPr>
          </w:p>
        </w:tc>
        <w:tc>
          <w:tcPr>
            <w:tcW w:w="1643" w:type="pct"/>
          </w:tcPr>
          <w:p w14:paraId="595033C1" w14:textId="15AE37B3" w:rsidR="00E24265" w:rsidRPr="00615D4B" w:rsidDel="00CB3FDD" w:rsidRDefault="00E24265" w:rsidP="005F76AD">
            <w:pPr>
              <w:rPr>
                <w:del w:id="12550" w:author="阿毛" w:date="2021-05-21T17:54:00Z"/>
                <w:rFonts w:ascii="標楷體" w:eastAsia="標楷體" w:hAnsi="標楷體"/>
              </w:rPr>
            </w:pPr>
          </w:p>
        </w:tc>
      </w:tr>
      <w:tr w:rsidR="00E24265" w:rsidRPr="00615D4B" w:rsidDel="00CB3FDD" w14:paraId="3BC39F6F" w14:textId="5C34DCAF" w:rsidTr="005F76AD">
        <w:trPr>
          <w:trHeight w:val="291"/>
          <w:jc w:val="center"/>
          <w:del w:id="12551" w:author="阿毛" w:date="2021-05-21T17:54:00Z"/>
        </w:trPr>
        <w:tc>
          <w:tcPr>
            <w:tcW w:w="219" w:type="pct"/>
          </w:tcPr>
          <w:p w14:paraId="102F5353" w14:textId="0730BC18" w:rsidR="00E24265" w:rsidRPr="00D6003A" w:rsidDel="00CB3FDD" w:rsidRDefault="00E24265" w:rsidP="005F76AD">
            <w:pPr>
              <w:pStyle w:val="af9"/>
              <w:numPr>
                <w:ilvl w:val="0"/>
                <w:numId w:val="42"/>
              </w:numPr>
              <w:ind w:leftChars="0"/>
              <w:rPr>
                <w:del w:id="12552" w:author="阿毛" w:date="2021-05-21T17:54:00Z"/>
                <w:rFonts w:ascii="標楷體" w:eastAsia="標楷體" w:hAnsi="標楷體"/>
              </w:rPr>
            </w:pPr>
          </w:p>
        </w:tc>
        <w:tc>
          <w:tcPr>
            <w:tcW w:w="756" w:type="pct"/>
          </w:tcPr>
          <w:p w14:paraId="029C453D" w14:textId="25A487A2" w:rsidR="00E24265" w:rsidRPr="00615D4B" w:rsidDel="00CB3FDD" w:rsidRDefault="00E24265" w:rsidP="005F76AD">
            <w:pPr>
              <w:rPr>
                <w:del w:id="12553" w:author="阿毛" w:date="2021-05-21T17:54:00Z"/>
                <w:rFonts w:ascii="標楷體" w:eastAsia="標楷體" w:hAnsi="標楷體"/>
              </w:rPr>
            </w:pPr>
            <w:del w:id="12554" w:author="阿毛" w:date="2021-05-21T17:54:00Z">
              <w:r w:rsidRPr="00713ED8" w:rsidDel="00CB3FDD">
                <w:rPr>
                  <w:rFonts w:ascii="標楷體" w:eastAsia="標楷體" w:hAnsi="標楷體" w:hint="eastAsia"/>
                </w:rPr>
                <w:delText>同意報送債權機構代號</w:delText>
              </w:r>
              <w:r w:rsidDel="00CB3FDD">
                <w:rPr>
                  <w:rFonts w:ascii="標楷體" w:eastAsia="標楷體" w:hAnsi="標楷體" w:hint="eastAsia"/>
                </w:rPr>
                <w:delText>3</w:delText>
              </w:r>
            </w:del>
          </w:p>
        </w:tc>
        <w:tc>
          <w:tcPr>
            <w:tcW w:w="624" w:type="pct"/>
          </w:tcPr>
          <w:p w14:paraId="4018DD79" w14:textId="33F42BC4" w:rsidR="00E24265" w:rsidRPr="00615D4B" w:rsidDel="00CB3FDD" w:rsidRDefault="00E24265" w:rsidP="005F76AD">
            <w:pPr>
              <w:rPr>
                <w:del w:id="12555" w:author="阿毛" w:date="2021-05-21T17:54:00Z"/>
                <w:rFonts w:ascii="標楷體" w:eastAsia="標楷體" w:hAnsi="標楷體"/>
              </w:rPr>
            </w:pPr>
          </w:p>
        </w:tc>
        <w:tc>
          <w:tcPr>
            <w:tcW w:w="624" w:type="pct"/>
          </w:tcPr>
          <w:p w14:paraId="14F53A29" w14:textId="393FD6D8" w:rsidR="00E24265" w:rsidRPr="00615D4B" w:rsidDel="00CB3FDD" w:rsidRDefault="00E24265" w:rsidP="005F76AD">
            <w:pPr>
              <w:rPr>
                <w:del w:id="12556" w:author="阿毛" w:date="2021-05-21T17:54:00Z"/>
                <w:rFonts w:ascii="標楷體" w:eastAsia="標楷體" w:hAnsi="標楷體"/>
              </w:rPr>
            </w:pPr>
          </w:p>
        </w:tc>
        <w:tc>
          <w:tcPr>
            <w:tcW w:w="537" w:type="pct"/>
          </w:tcPr>
          <w:p w14:paraId="1EC50127" w14:textId="6121F1BC" w:rsidR="00E24265" w:rsidRPr="00615D4B" w:rsidDel="00CB3FDD" w:rsidRDefault="00E24265" w:rsidP="005F76AD">
            <w:pPr>
              <w:rPr>
                <w:del w:id="12557" w:author="阿毛" w:date="2021-05-21T17:54:00Z"/>
                <w:rFonts w:ascii="標楷體" w:eastAsia="標楷體" w:hAnsi="標楷體"/>
              </w:rPr>
            </w:pPr>
          </w:p>
        </w:tc>
        <w:tc>
          <w:tcPr>
            <w:tcW w:w="299" w:type="pct"/>
          </w:tcPr>
          <w:p w14:paraId="06C9E8DF" w14:textId="6E43AE42" w:rsidR="00E24265" w:rsidRPr="00615D4B" w:rsidDel="00CB3FDD" w:rsidRDefault="00E24265" w:rsidP="005F76AD">
            <w:pPr>
              <w:rPr>
                <w:del w:id="12558" w:author="阿毛" w:date="2021-05-21T17:54:00Z"/>
                <w:rFonts w:ascii="標楷體" w:eastAsia="標楷體" w:hAnsi="標楷體"/>
              </w:rPr>
            </w:pPr>
          </w:p>
        </w:tc>
        <w:tc>
          <w:tcPr>
            <w:tcW w:w="299" w:type="pct"/>
          </w:tcPr>
          <w:p w14:paraId="0AF7733B" w14:textId="35810892" w:rsidR="00E24265" w:rsidRPr="00615D4B" w:rsidDel="00CB3FDD" w:rsidRDefault="00E24265" w:rsidP="005F76AD">
            <w:pPr>
              <w:rPr>
                <w:del w:id="12559" w:author="阿毛" w:date="2021-05-21T17:54:00Z"/>
                <w:rFonts w:ascii="標楷體" w:eastAsia="標楷體" w:hAnsi="標楷體"/>
              </w:rPr>
            </w:pPr>
          </w:p>
        </w:tc>
        <w:tc>
          <w:tcPr>
            <w:tcW w:w="1643" w:type="pct"/>
          </w:tcPr>
          <w:p w14:paraId="520C4519" w14:textId="3232A6C7" w:rsidR="00E24265" w:rsidRPr="00615D4B" w:rsidDel="00CB3FDD" w:rsidRDefault="00E24265" w:rsidP="005F76AD">
            <w:pPr>
              <w:rPr>
                <w:del w:id="12560" w:author="阿毛" w:date="2021-05-21T17:54:00Z"/>
                <w:rFonts w:ascii="標楷體" w:eastAsia="標楷體" w:hAnsi="標楷體"/>
              </w:rPr>
            </w:pPr>
          </w:p>
        </w:tc>
      </w:tr>
      <w:tr w:rsidR="00E24265" w:rsidRPr="00615D4B" w:rsidDel="00CB3FDD" w14:paraId="377C9A5B" w14:textId="59914A94" w:rsidTr="005F76AD">
        <w:trPr>
          <w:trHeight w:val="291"/>
          <w:jc w:val="center"/>
          <w:del w:id="12561" w:author="阿毛" w:date="2021-05-21T17:54:00Z"/>
        </w:trPr>
        <w:tc>
          <w:tcPr>
            <w:tcW w:w="219" w:type="pct"/>
          </w:tcPr>
          <w:p w14:paraId="5AC82683" w14:textId="73030ED8" w:rsidR="00E24265" w:rsidRPr="00D6003A" w:rsidDel="00CB3FDD" w:rsidRDefault="00E24265" w:rsidP="005F76AD">
            <w:pPr>
              <w:pStyle w:val="af9"/>
              <w:numPr>
                <w:ilvl w:val="0"/>
                <w:numId w:val="42"/>
              </w:numPr>
              <w:ind w:leftChars="0"/>
              <w:rPr>
                <w:del w:id="12562" w:author="阿毛" w:date="2021-05-21T17:54:00Z"/>
                <w:rFonts w:ascii="標楷體" w:eastAsia="標楷體" w:hAnsi="標楷體"/>
              </w:rPr>
            </w:pPr>
          </w:p>
        </w:tc>
        <w:tc>
          <w:tcPr>
            <w:tcW w:w="756" w:type="pct"/>
          </w:tcPr>
          <w:p w14:paraId="4B7A4A7A" w14:textId="108D9272" w:rsidR="00E24265" w:rsidRPr="00615D4B" w:rsidDel="00CB3FDD" w:rsidRDefault="00E24265" w:rsidP="005F76AD">
            <w:pPr>
              <w:rPr>
                <w:del w:id="12563" w:author="阿毛" w:date="2021-05-21T17:54:00Z"/>
                <w:rFonts w:ascii="標楷體" w:eastAsia="標楷體" w:hAnsi="標楷體"/>
              </w:rPr>
            </w:pPr>
            <w:del w:id="12564" w:author="阿毛" w:date="2021-05-21T17:54:00Z">
              <w:r w:rsidRPr="00713ED8" w:rsidDel="00CB3FDD">
                <w:rPr>
                  <w:rFonts w:ascii="標楷體" w:eastAsia="標楷體" w:hAnsi="標楷體" w:hint="eastAsia"/>
                </w:rPr>
                <w:delText>同意報送檔案格式資料別</w:delText>
              </w:r>
              <w:r w:rsidDel="00CB3FDD">
                <w:rPr>
                  <w:rFonts w:ascii="標楷體" w:eastAsia="標楷體" w:hAnsi="標楷體" w:hint="eastAsia"/>
                </w:rPr>
                <w:delText>3</w:delText>
              </w:r>
            </w:del>
          </w:p>
        </w:tc>
        <w:tc>
          <w:tcPr>
            <w:tcW w:w="624" w:type="pct"/>
          </w:tcPr>
          <w:p w14:paraId="2D8810D3" w14:textId="2237C841" w:rsidR="00E24265" w:rsidRPr="00615D4B" w:rsidDel="00CB3FDD" w:rsidRDefault="00E24265" w:rsidP="005F76AD">
            <w:pPr>
              <w:rPr>
                <w:del w:id="12565" w:author="阿毛" w:date="2021-05-21T17:54:00Z"/>
                <w:rFonts w:ascii="標楷體" w:eastAsia="標楷體" w:hAnsi="標楷體"/>
              </w:rPr>
            </w:pPr>
          </w:p>
        </w:tc>
        <w:tc>
          <w:tcPr>
            <w:tcW w:w="624" w:type="pct"/>
          </w:tcPr>
          <w:p w14:paraId="57FA34B6" w14:textId="510A18DD" w:rsidR="00E24265" w:rsidRPr="00615D4B" w:rsidDel="00CB3FDD" w:rsidRDefault="00E24265" w:rsidP="005F76AD">
            <w:pPr>
              <w:rPr>
                <w:del w:id="12566" w:author="阿毛" w:date="2021-05-21T17:54:00Z"/>
                <w:rFonts w:ascii="標楷體" w:eastAsia="標楷體" w:hAnsi="標楷體"/>
              </w:rPr>
            </w:pPr>
          </w:p>
        </w:tc>
        <w:tc>
          <w:tcPr>
            <w:tcW w:w="537" w:type="pct"/>
          </w:tcPr>
          <w:p w14:paraId="34C4FD97" w14:textId="0B68B96B" w:rsidR="00E24265" w:rsidRPr="00615D4B" w:rsidDel="00CB3FDD" w:rsidRDefault="00E24265" w:rsidP="005F76AD">
            <w:pPr>
              <w:rPr>
                <w:del w:id="12567" w:author="阿毛" w:date="2021-05-21T17:54:00Z"/>
                <w:rFonts w:ascii="標楷體" w:eastAsia="標楷體" w:hAnsi="標楷體"/>
              </w:rPr>
            </w:pPr>
          </w:p>
        </w:tc>
        <w:tc>
          <w:tcPr>
            <w:tcW w:w="299" w:type="pct"/>
          </w:tcPr>
          <w:p w14:paraId="04414AAC" w14:textId="4B9DFD43" w:rsidR="00E24265" w:rsidRPr="00615D4B" w:rsidDel="00CB3FDD" w:rsidRDefault="00E24265" w:rsidP="005F76AD">
            <w:pPr>
              <w:rPr>
                <w:del w:id="12568" w:author="阿毛" w:date="2021-05-21T17:54:00Z"/>
                <w:rFonts w:ascii="標楷體" w:eastAsia="標楷體" w:hAnsi="標楷體"/>
              </w:rPr>
            </w:pPr>
          </w:p>
        </w:tc>
        <w:tc>
          <w:tcPr>
            <w:tcW w:w="299" w:type="pct"/>
          </w:tcPr>
          <w:p w14:paraId="57DA6088" w14:textId="0709C072" w:rsidR="00E24265" w:rsidRPr="00615D4B" w:rsidDel="00CB3FDD" w:rsidRDefault="00E24265" w:rsidP="005F76AD">
            <w:pPr>
              <w:rPr>
                <w:del w:id="12569" w:author="阿毛" w:date="2021-05-21T17:54:00Z"/>
                <w:rFonts w:ascii="標楷體" w:eastAsia="標楷體" w:hAnsi="標楷體"/>
              </w:rPr>
            </w:pPr>
          </w:p>
        </w:tc>
        <w:tc>
          <w:tcPr>
            <w:tcW w:w="1643" w:type="pct"/>
          </w:tcPr>
          <w:p w14:paraId="6FB61626" w14:textId="1C28855F" w:rsidR="00E24265" w:rsidRPr="00615D4B" w:rsidDel="00CB3FDD" w:rsidRDefault="00E24265" w:rsidP="005F76AD">
            <w:pPr>
              <w:rPr>
                <w:del w:id="12570" w:author="阿毛" w:date="2021-05-21T17:54:00Z"/>
                <w:rFonts w:ascii="標楷體" w:eastAsia="標楷體" w:hAnsi="標楷體"/>
              </w:rPr>
            </w:pPr>
          </w:p>
        </w:tc>
      </w:tr>
      <w:tr w:rsidR="00E24265" w:rsidRPr="00615D4B" w:rsidDel="00CB3FDD" w14:paraId="07AF6BDC" w14:textId="11EED79B" w:rsidTr="005F76AD">
        <w:trPr>
          <w:trHeight w:val="291"/>
          <w:jc w:val="center"/>
          <w:del w:id="12571" w:author="阿毛" w:date="2021-05-21T17:54:00Z"/>
        </w:trPr>
        <w:tc>
          <w:tcPr>
            <w:tcW w:w="219" w:type="pct"/>
          </w:tcPr>
          <w:p w14:paraId="423A53EC" w14:textId="35E6EB07" w:rsidR="00E24265" w:rsidRPr="00D6003A" w:rsidDel="00CB3FDD" w:rsidRDefault="00E24265" w:rsidP="005F76AD">
            <w:pPr>
              <w:pStyle w:val="af9"/>
              <w:numPr>
                <w:ilvl w:val="0"/>
                <w:numId w:val="42"/>
              </w:numPr>
              <w:ind w:leftChars="0"/>
              <w:rPr>
                <w:del w:id="12572" w:author="阿毛" w:date="2021-05-21T17:54:00Z"/>
                <w:rFonts w:ascii="標楷體" w:eastAsia="標楷體" w:hAnsi="標楷體"/>
              </w:rPr>
            </w:pPr>
          </w:p>
        </w:tc>
        <w:tc>
          <w:tcPr>
            <w:tcW w:w="756" w:type="pct"/>
          </w:tcPr>
          <w:p w14:paraId="52B26DC8" w14:textId="579BD77B" w:rsidR="00E24265" w:rsidRPr="00615D4B" w:rsidDel="00CB3FDD" w:rsidRDefault="00E24265" w:rsidP="005F76AD">
            <w:pPr>
              <w:rPr>
                <w:del w:id="12573" w:author="阿毛" w:date="2021-05-21T17:54:00Z"/>
                <w:rFonts w:ascii="標楷體" w:eastAsia="標楷體" w:hAnsi="標楷體"/>
              </w:rPr>
            </w:pPr>
            <w:del w:id="12574" w:author="阿毛" w:date="2021-05-21T17:54:00Z">
              <w:r w:rsidRPr="00713ED8" w:rsidDel="00CB3FDD">
                <w:rPr>
                  <w:rFonts w:ascii="標楷體" w:eastAsia="標楷體" w:hAnsi="標楷體" w:hint="eastAsia"/>
                </w:rPr>
                <w:delText>同意報送債權機構代號</w:delText>
              </w:r>
              <w:r w:rsidDel="00CB3FDD">
                <w:rPr>
                  <w:rFonts w:ascii="標楷體" w:eastAsia="標楷體" w:hAnsi="標楷體" w:hint="eastAsia"/>
                </w:rPr>
                <w:delText>4</w:delText>
              </w:r>
            </w:del>
          </w:p>
        </w:tc>
        <w:tc>
          <w:tcPr>
            <w:tcW w:w="624" w:type="pct"/>
          </w:tcPr>
          <w:p w14:paraId="222A84D3" w14:textId="10A65F41" w:rsidR="00E24265" w:rsidRPr="00615D4B" w:rsidDel="00CB3FDD" w:rsidRDefault="00E24265" w:rsidP="005F76AD">
            <w:pPr>
              <w:rPr>
                <w:del w:id="12575" w:author="阿毛" w:date="2021-05-21T17:54:00Z"/>
                <w:rFonts w:ascii="標楷體" w:eastAsia="標楷體" w:hAnsi="標楷體"/>
              </w:rPr>
            </w:pPr>
          </w:p>
        </w:tc>
        <w:tc>
          <w:tcPr>
            <w:tcW w:w="624" w:type="pct"/>
          </w:tcPr>
          <w:p w14:paraId="54364D18" w14:textId="59A104B9" w:rsidR="00E24265" w:rsidRPr="00615D4B" w:rsidDel="00CB3FDD" w:rsidRDefault="00E24265" w:rsidP="005F76AD">
            <w:pPr>
              <w:rPr>
                <w:del w:id="12576" w:author="阿毛" w:date="2021-05-21T17:54:00Z"/>
                <w:rFonts w:ascii="標楷體" w:eastAsia="標楷體" w:hAnsi="標楷體"/>
              </w:rPr>
            </w:pPr>
          </w:p>
        </w:tc>
        <w:tc>
          <w:tcPr>
            <w:tcW w:w="537" w:type="pct"/>
          </w:tcPr>
          <w:p w14:paraId="423885A2" w14:textId="113F0B52" w:rsidR="00E24265" w:rsidRPr="00615D4B" w:rsidDel="00CB3FDD" w:rsidRDefault="00E24265" w:rsidP="005F76AD">
            <w:pPr>
              <w:rPr>
                <w:del w:id="12577" w:author="阿毛" w:date="2021-05-21T17:54:00Z"/>
                <w:rFonts w:ascii="標楷體" w:eastAsia="標楷體" w:hAnsi="標楷體"/>
              </w:rPr>
            </w:pPr>
          </w:p>
        </w:tc>
        <w:tc>
          <w:tcPr>
            <w:tcW w:w="299" w:type="pct"/>
          </w:tcPr>
          <w:p w14:paraId="0D6B719E" w14:textId="3AA201A9" w:rsidR="00E24265" w:rsidRPr="00615D4B" w:rsidDel="00CB3FDD" w:rsidRDefault="00E24265" w:rsidP="005F76AD">
            <w:pPr>
              <w:rPr>
                <w:del w:id="12578" w:author="阿毛" w:date="2021-05-21T17:54:00Z"/>
                <w:rFonts w:ascii="標楷體" w:eastAsia="標楷體" w:hAnsi="標楷體"/>
              </w:rPr>
            </w:pPr>
          </w:p>
        </w:tc>
        <w:tc>
          <w:tcPr>
            <w:tcW w:w="299" w:type="pct"/>
          </w:tcPr>
          <w:p w14:paraId="6DF28519" w14:textId="74268510" w:rsidR="00E24265" w:rsidRPr="00615D4B" w:rsidDel="00CB3FDD" w:rsidRDefault="00E24265" w:rsidP="005F76AD">
            <w:pPr>
              <w:rPr>
                <w:del w:id="12579" w:author="阿毛" w:date="2021-05-21T17:54:00Z"/>
                <w:rFonts w:ascii="標楷體" w:eastAsia="標楷體" w:hAnsi="標楷體"/>
              </w:rPr>
            </w:pPr>
          </w:p>
        </w:tc>
        <w:tc>
          <w:tcPr>
            <w:tcW w:w="1643" w:type="pct"/>
          </w:tcPr>
          <w:p w14:paraId="0BE913F6" w14:textId="04CB9A65" w:rsidR="00E24265" w:rsidRPr="00615D4B" w:rsidDel="00CB3FDD" w:rsidRDefault="00E24265" w:rsidP="005F76AD">
            <w:pPr>
              <w:rPr>
                <w:del w:id="12580" w:author="阿毛" w:date="2021-05-21T17:54:00Z"/>
                <w:rFonts w:ascii="標楷體" w:eastAsia="標楷體" w:hAnsi="標楷體"/>
              </w:rPr>
            </w:pPr>
          </w:p>
        </w:tc>
      </w:tr>
      <w:tr w:rsidR="00E24265" w:rsidRPr="00615D4B" w:rsidDel="00CB3FDD" w14:paraId="0E6209AC" w14:textId="6D8731EC" w:rsidTr="005F76AD">
        <w:trPr>
          <w:trHeight w:val="291"/>
          <w:jc w:val="center"/>
          <w:del w:id="12581" w:author="阿毛" w:date="2021-05-21T17:54:00Z"/>
        </w:trPr>
        <w:tc>
          <w:tcPr>
            <w:tcW w:w="219" w:type="pct"/>
          </w:tcPr>
          <w:p w14:paraId="6FC97FD5" w14:textId="12D210A8" w:rsidR="00E24265" w:rsidRPr="00D6003A" w:rsidDel="00CB3FDD" w:rsidRDefault="00E24265" w:rsidP="005F76AD">
            <w:pPr>
              <w:pStyle w:val="af9"/>
              <w:numPr>
                <w:ilvl w:val="0"/>
                <w:numId w:val="42"/>
              </w:numPr>
              <w:ind w:leftChars="0"/>
              <w:rPr>
                <w:del w:id="12582" w:author="阿毛" w:date="2021-05-21T17:54:00Z"/>
                <w:rFonts w:ascii="標楷體" w:eastAsia="標楷體" w:hAnsi="標楷體"/>
              </w:rPr>
            </w:pPr>
          </w:p>
        </w:tc>
        <w:tc>
          <w:tcPr>
            <w:tcW w:w="756" w:type="pct"/>
          </w:tcPr>
          <w:p w14:paraId="2039EEF7" w14:textId="4F1C54D1" w:rsidR="00E24265" w:rsidRPr="00615D4B" w:rsidDel="00CB3FDD" w:rsidRDefault="00E24265" w:rsidP="005F76AD">
            <w:pPr>
              <w:rPr>
                <w:del w:id="12583" w:author="阿毛" w:date="2021-05-21T17:54:00Z"/>
                <w:rFonts w:ascii="標楷體" w:eastAsia="標楷體" w:hAnsi="標楷體"/>
              </w:rPr>
            </w:pPr>
            <w:del w:id="12584" w:author="阿毛" w:date="2021-05-21T17:54:00Z">
              <w:r w:rsidRPr="00713ED8" w:rsidDel="00CB3FDD">
                <w:rPr>
                  <w:rFonts w:ascii="標楷體" w:eastAsia="標楷體" w:hAnsi="標楷體" w:hint="eastAsia"/>
                </w:rPr>
                <w:delText>同意報送檔案格式資料別</w:delText>
              </w:r>
              <w:r w:rsidDel="00CB3FDD">
                <w:rPr>
                  <w:rFonts w:ascii="標楷體" w:eastAsia="標楷體" w:hAnsi="標楷體" w:hint="eastAsia"/>
                </w:rPr>
                <w:delText>4</w:delText>
              </w:r>
            </w:del>
          </w:p>
        </w:tc>
        <w:tc>
          <w:tcPr>
            <w:tcW w:w="624" w:type="pct"/>
          </w:tcPr>
          <w:p w14:paraId="69913273" w14:textId="0CEEAF8B" w:rsidR="00E24265" w:rsidRPr="00615D4B" w:rsidDel="00CB3FDD" w:rsidRDefault="00E24265" w:rsidP="005F76AD">
            <w:pPr>
              <w:rPr>
                <w:del w:id="12585" w:author="阿毛" w:date="2021-05-21T17:54:00Z"/>
                <w:rFonts w:ascii="標楷體" w:eastAsia="標楷體" w:hAnsi="標楷體"/>
              </w:rPr>
            </w:pPr>
          </w:p>
        </w:tc>
        <w:tc>
          <w:tcPr>
            <w:tcW w:w="624" w:type="pct"/>
          </w:tcPr>
          <w:p w14:paraId="024952E1" w14:textId="3BD12443" w:rsidR="00E24265" w:rsidRPr="00615D4B" w:rsidDel="00CB3FDD" w:rsidRDefault="00E24265" w:rsidP="005F76AD">
            <w:pPr>
              <w:rPr>
                <w:del w:id="12586" w:author="阿毛" w:date="2021-05-21T17:54:00Z"/>
                <w:rFonts w:ascii="標楷體" w:eastAsia="標楷體" w:hAnsi="標楷體"/>
              </w:rPr>
            </w:pPr>
          </w:p>
        </w:tc>
        <w:tc>
          <w:tcPr>
            <w:tcW w:w="537" w:type="pct"/>
          </w:tcPr>
          <w:p w14:paraId="51FD20D5" w14:textId="61690417" w:rsidR="00E24265" w:rsidRPr="00615D4B" w:rsidDel="00CB3FDD" w:rsidRDefault="00E24265" w:rsidP="005F76AD">
            <w:pPr>
              <w:rPr>
                <w:del w:id="12587" w:author="阿毛" w:date="2021-05-21T17:54:00Z"/>
                <w:rFonts w:ascii="標楷體" w:eastAsia="標楷體" w:hAnsi="標楷體"/>
              </w:rPr>
            </w:pPr>
          </w:p>
        </w:tc>
        <w:tc>
          <w:tcPr>
            <w:tcW w:w="299" w:type="pct"/>
          </w:tcPr>
          <w:p w14:paraId="76E173D4" w14:textId="14CED9D3" w:rsidR="00E24265" w:rsidRPr="00615D4B" w:rsidDel="00CB3FDD" w:rsidRDefault="00E24265" w:rsidP="005F76AD">
            <w:pPr>
              <w:rPr>
                <w:del w:id="12588" w:author="阿毛" w:date="2021-05-21T17:54:00Z"/>
                <w:rFonts w:ascii="標楷體" w:eastAsia="標楷體" w:hAnsi="標楷體"/>
              </w:rPr>
            </w:pPr>
          </w:p>
        </w:tc>
        <w:tc>
          <w:tcPr>
            <w:tcW w:w="299" w:type="pct"/>
          </w:tcPr>
          <w:p w14:paraId="422584CD" w14:textId="5E87239B" w:rsidR="00E24265" w:rsidRPr="00615D4B" w:rsidDel="00CB3FDD" w:rsidRDefault="00E24265" w:rsidP="005F76AD">
            <w:pPr>
              <w:rPr>
                <w:del w:id="12589" w:author="阿毛" w:date="2021-05-21T17:54:00Z"/>
                <w:rFonts w:ascii="標楷體" w:eastAsia="標楷體" w:hAnsi="標楷體"/>
              </w:rPr>
            </w:pPr>
          </w:p>
        </w:tc>
        <w:tc>
          <w:tcPr>
            <w:tcW w:w="1643" w:type="pct"/>
          </w:tcPr>
          <w:p w14:paraId="34647ED2" w14:textId="016DD4BE" w:rsidR="00E24265" w:rsidRPr="00615D4B" w:rsidDel="00CB3FDD" w:rsidRDefault="00E24265" w:rsidP="005F76AD">
            <w:pPr>
              <w:rPr>
                <w:del w:id="12590" w:author="阿毛" w:date="2021-05-21T17:54:00Z"/>
                <w:rFonts w:ascii="標楷體" w:eastAsia="標楷體" w:hAnsi="標楷體"/>
              </w:rPr>
            </w:pPr>
          </w:p>
        </w:tc>
      </w:tr>
      <w:tr w:rsidR="00E24265" w:rsidRPr="00615D4B" w:rsidDel="00CB3FDD" w14:paraId="64CD8D08" w14:textId="623E8810" w:rsidTr="005F76AD">
        <w:trPr>
          <w:trHeight w:val="291"/>
          <w:jc w:val="center"/>
          <w:del w:id="12591" w:author="阿毛" w:date="2021-05-21T17:54:00Z"/>
        </w:trPr>
        <w:tc>
          <w:tcPr>
            <w:tcW w:w="219" w:type="pct"/>
          </w:tcPr>
          <w:p w14:paraId="6219B49E" w14:textId="76930DB6" w:rsidR="00E24265" w:rsidRPr="00D6003A" w:rsidDel="00CB3FDD" w:rsidRDefault="00E24265" w:rsidP="005F76AD">
            <w:pPr>
              <w:pStyle w:val="af9"/>
              <w:numPr>
                <w:ilvl w:val="0"/>
                <w:numId w:val="42"/>
              </w:numPr>
              <w:ind w:leftChars="0"/>
              <w:rPr>
                <w:del w:id="12592" w:author="阿毛" w:date="2021-05-21T17:54:00Z"/>
                <w:rFonts w:ascii="標楷體" w:eastAsia="標楷體" w:hAnsi="標楷體"/>
              </w:rPr>
            </w:pPr>
          </w:p>
        </w:tc>
        <w:tc>
          <w:tcPr>
            <w:tcW w:w="756" w:type="pct"/>
          </w:tcPr>
          <w:p w14:paraId="0F3306E4" w14:textId="02CB6023" w:rsidR="00E24265" w:rsidRPr="00615D4B" w:rsidDel="00CB3FDD" w:rsidRDefault="00E24265" w:rsidP="005F76AD">
            <w:pPr>
              <w:rPr>
                <w:del w:id="12593" w:author="阿毛" w:date="2021-05-21T17:54:00Z"/>
                <w:rFonts w:ascii="標楷體" w:eastAsia="標楷體" w:hAnsi="標楷體"/>
              </w:rPr>
            </w:pPr>
            <w:del w:id="12594" w:author="阿毛" w:date="2021-05-21T17:54:00Z">
              <w:r w:rsidRPr="00713ED8" w:rsidDel="00CB3FDD">
                <w:rPr>
                  <w:rFonts w:ascii="標楷體" w:eastAsia="標楷體" w:hAnsi="標楷體" w:hint="eastAsia"/>
                </w:rPr>
                <w:delText>同意報送債權機構代號</w:delText>
              </w:r>
              <w:r w:rsidDel="00CB3FDD">
                <w:rPr>
                  <w:rFonts w:ascii="標楷體" w:eastAsia="標楷體" w:hAnsi="標楷體" w:hint="eastAsia"/>
                </w:rPr>
                <w:delText>5</w:delText>
              </w:r>
            </w:del>
          </w:p>
        </w:tc>
        <w:tc>
          <w:tcPr>
            <w:tcW w:w="624" w:type="pct"/>
          </w:tcPr>
          <w:p w14:paraId="339C051D" w14:textId="4F33E30D" w:rsidR="00E24265" w:rsidRPr="00615D4B" w:rsidDel="00CB3FDD" w:rsidRDefault="00E24265" w:rsidP="005F76AD">
            <w:pPr>
              <w:rPr>
                <w:del w:id="12595" w:author="阿毛" w:date="2021-05-21T17:54:00Z"/>
                <w:rFonts w:ascii="標楷體" w:eastAsia="標楷體" w:hAnsi="標楷體"/>
              </w:rPr>
            </w:pPr>
          </w:p>
        </w:tc>
        <w:tc>
          <w:tcPr>
            <w:tcW w:w="624" w:type="pct"/>
          </w:tcPr>
          <w:p w14:paraId="037CEA6D" w14:textId="149A3661" w:rsidR="00E24265" w:rsidRPr="00615D4B" w:rsidDel="00CB3FDD" w:rsidRDefault="00E24265" w:rsidP="005F76AD">
            <w:pPr>
              <w:rPr>
                <w:del w:id="12596" w:author="阿毛" w:date="2021-05-21T17:54:00Z"/>
                <w:rFonts w:ascii="標楷體" w:eastAsia="標楷體" w:hAnsi="標楷體"/>
              </w:rPr>
            </w:pPr>
          </w:p>
        </w:tc>
        <w:tc>
          <w:tcPr>
            <w:tcW w:w="537" w:type="pct"/>
          </w:tcPr>
          <w:p w14:paraId="6A3A169C" w14:textId="7B24EABF" w:rsidR="00E24265" w:rsidRPr="00615D4B" w:rsidDel="00CB3FDD" w:rsidRDefault="00E24265" w:rsidP="005F76AD">
            <w:pPr>
              <w:rPr>
                <w:del w:id="12597" w:author="阿毛" w:date="2021-05-21T17:54:00Z"/>
                <w:rFonts w:ascii="標楷體" w:eastAsia="標楷體" w:hAnsi="標楷體"/>
              </w:rPr>
            </w:pPr>
          </w:p>
        </w:tc>
        <w:tc>
          <w:tcPr>
            <w:tcW w:w="299" w:type="pct"/>
          </w:tcPr>
          <w:p w14:paraId="518255A8" w14:textId="524E947A" w:rsidR="00E24265" w:rsidRPr="00615D4B" w:rsidDel="00CB3FDD" w:rsidRDefault="00E24265" w:rsidP="005F76AD">
            <w:pPr>
              <w:rPr>
                <w:del w:id="12598" w:author="阿毛" w:date="2021-05-21T17:54:00Z"/>
                <w:rFonts w:ascii="標楷體" w:eastAsia="標楷體" w:hAnsi="標楷體"/>
              </w:rPr>
            </w:pPr>
          </w:p>
        </w:tc>
        <w:tc>
          <w:tcPr>
            <w:tcW w:w="299" w:type="pct"/>
          </w:tcPr>
          <w:p w14:paraId="101CF8F5" w14:textId="2BA2E629" w:rsidR="00E24265" w:rsidRPr="00615D4B" w:rsidDel="00CB3FDD" w:rsidRDefault="00E24265" w:rsidP="005F76AD">
            <w:pPr>
              <w:rPr>
                <w:del w:id="12599" w:author="阿毛" w:date="2021-05-21T17:54:00Z"/>
                <w:rFonts w:ascii="標楷體" w:eastAsia="標楷體" w:hAnsi="標楷體"/>
              </w:rPr>
            </w:pPr>
          </w:p>
        </w:tc>
        <w:tc>
          <w:tcPr>
            <w:tcW w:w="1643" w:type="pct"/>
          </w:tcPr>
          <w:p w14:paraId="42878A33" w14:textId="23648492" w:rsidR="00E24265" w:rsidRPr="00615D4B" w:rsidDel="00CB3FDD" w:rsidRDefault="00E24265" w:rsidP="005F76AD">
            <w:pPr>
              <w:rPr>
                <w:del w:id="12600" w:author="阿毛" w:date="2021-05-21T17:54:00Z"/>
                <w:rFonts w:ascii="標楷體" w:eastAsia="標楷體" w:hAnsi="標楷體"/>
              </w:rPr>
            </w:pPr>
          </w:p>
        </w:tc>
      </w:tr>
      <w:tr w:rsidR="00E24265" w:rsidRPr="00615D4B" w:rsidDel="00CB3FDD" w14:paraId="72C35FEA" w14:textId="5AD40C5F" w:rsidTr="005F76AD">
        <w:trPr>
          <w:trHeight w:val="291"/>
          <w:jc w:val="center"/>
          <w:del w:id="12601" w:author="阿毛" w:date="2021-05-21T17:54:00Z"/>
        </w:trPr>
        <w:tc>
          <w:tcPr>
            <w:tcW w:w="219" w:type="pct"/>
          </w:tcPr>
          <w:p w14:paraId="3CA86930" w14:textId="13F6C267" w:rsidR="00E24265" w:rsidRPr="00D6003A" w:rsidDel="00CB3FDD" w:rsidRDefault="00E24265" w:rsidP="005F76AD">
            <w:pPr>
              <w:pStyle w:val="af9"/>
              <w:numPr>
                <w:ilvl w:val="0"/>
                <w:numId w:val="42"/>
              </w:numPr>
              <w:ind w:leftChars="0"/>
              <w:rPr>
                <w:del w:id="12602" w:author="阿毛" w:date="2021-05-21T17:54:00Z"/>
                <w:rFonts w:ascii="標楷體" w:eastAsia="標楷體" w:hAnsi="標楷體"/>
              </w:rPr>
            </w:pPr>
          </w:p>
        </w:tc>
        <w:tc>
          <w:tcPr>
            <w:tcW w:w="756" w:type="pct"/>
          </w:tcPr>
          <w:p w14:paraId="23D824E4" w14:textId="0909D267" w:rsidR="00E24265" w:rsidRPr="00615D4B" w:rsidDel="00CB3FDD" w:rsidRDefault="00E24265" w:rsidP="005F76AD">
            <w:pPr>
              <w:rPr>
                <w:del w:id="12603" w:author="阿毛" w:date="2021-05-21T17:54:00Z"/>
                <w:rFonts w:ascii="標楷體" w:eastAsia="標楷體" w:hAnsi="標楷體"/>
              </w:rPr>
            </w:pPr>
            <w:del w:id="12604" w:author="阿毛" w:date="2021-05-21T17:54:00Z">
              <w:r w:rsidRPr="00713ED8" w:rsidDel="00CB3FDD">
                <w:rPr>
                  <w:rFonts w:ascii="標楷體" w:eastAsia="標楷體" w:hAnsi="標楷體" w:hint="eastAsia"/>
                </w:rPr>
                <w:delText>同意報送檔案格式資料別</w:delText>
              </w:r>
              <w:r w:rsidDel="00CB3FDD">
                <w:rPr>
                  <w:rFonts w:ascii="標楷體" w:eastAsia="標楷體" w:hAnsi="標楷體" w:hint="eastAsia"/>
                </w:rPr>
                <w:delText>5</w:delText>
              </w:r>
            </w:del>
          </w:p>
        </w:tc>
        <w:tc>
          <w:tcPr>
            <w:tcW w:w="624" w:type="pct"/>
          </w:tcPr>
          <w:p w14:paraId="360BF920" w14:textId="58D97582" w:rsidR="00E24265" w:rsidRPr="00615D4B" w:rsidDel="00CB3FDD" w:rsidRDefault="00E24265" w:rsidP="005F76AD">
            <w:pPr>
              <w:rPr>
                <w:del w:id="12605" w:author="阿毛" w:date="2021-05-21T17:54:00Z"/>
                <w:rFonts w:ascii="標楷體" w:eastAsia="標楷體" w:hAnsi="標楷體"/>
              </w:rPr>
            </w:pPr>
          </w:p>
        </w:tc>
        <w:tc>
          <w:tcPr>
            <w:tcW w:w="624" w:type="pct"/>
          </w:tcPr>
          <w:p w14:paraId="0461003E" w14:textId="297DEFFE" w:rsidR="00E24265" w:rsidRPr="00615D4B" w:rsidDel="00CB3FDD" w:rsidRDefault="00E24265" w:rsidP="005F76AD">
            <w:pPr>
              <w:rPr>
                <w:del w:id="12606" w:author="阿毛" w:date="2021-05-21T17:54:00Z"/>
                <w:rFonts w:ascii="標楷體" w:eastAsia="標楷體" w:hAnsi="標楷體"/>
              </w:rPr>
            </w:pPr>
          </w:p>
        </w:tc>
        <w:tc>
          <w:tcPr>
            <w:tcW w:w="537" w:type="pct"/>
          </w:tcPr>
          <w:p w14:paraId="1853062B" w14:textId="5F6CAF19" w:rsidR="00E24265" w:rsidRPr="00615D4B" w:rsidDel="00CB3FDD" w:rsidRDefault="00E24265" w:rsidP="005F76AD">
            <w:pPr>
              <w:rPr>
                <w:del w:id="12607" w:author="阿毛" w:date="2021-05-21T17:54:00Z"/>
                <w:rFonts w:ascii="標楷體" w:eastAsia="標楷體" w:hAnsi="標楷體"/>
              </w:rPr>
            </w:pPr>
          </w:p>
        </w:tc>
        <w:tc>
          <w:tcPr>
            <w:tcW w:w="299" w:type="pct"/>
          </w:tcPr>
          <w:p w14:paraId="44206993" w14:textId="67864B64" w:rsidR="00E24265" w:rsidRPr="00615D4B" w:rsidDel="00CB3FDD" w:rsidRDefault="00E24265" w:rsidP="005F76AD">
            <w:pPr>
              <w:rPr>
                <w:del w:id="12608" w:author="阿毛" w:date="2021-05-21T17:54:00Z"/>
                <w:rFonts w:ascii="標楷體" w:eastAsia="標楷體" w:hAnsi="標楷體"/>
              </w:rPr>
            </w:pPr>
          </w:p>
        </w:tc>
        <w:tc>
          <w:tcPr>
            <w:tcW w:w="299" w:type="pct"/>
          </w:tcPr>
          <w:p w14:paraId="2A7F10F5" w14:textId="26071817" w:rsidR="00E24265" w:rsidRPr="00615D4B" w:rsidDel="00CB3FDD" w:rsidRDefault="00E24265" w:rsidP="005F76AD">
            <w:pPr>
              <w:rPr>
                <w:del w:id="12609" w:author="阿毛" w:date="2021-05-21T17:54:00Z"/>
                <w:rFonts w:ascii="標楷體" w:eastAsia="標楷體" w:hAnsi="標楷體"/>
              </w:rPr>
            </w:pPr>
          </w:p>
        </w:tc>
        <w:tc>
          <w:tcPr>
            <w:tcW w:w="1643" w:type="pct"/>
          </w:tcPr>
          <w:p w14:paraId="67BA57B3" w14:textId="7933FF3F" w:rsidR="00E24265" w:rsidRPr="00615D4B" w:rsidDel="00CB3FDD" w:rsidRDefault="00E24265" w:rsidP="005F76AD">
            <w:pPr>
              <w:rPr>
                <w:del w:id="12610" w:author="阿毛" w:date="2021-05-21T17:54:00Z"/>
                <w:rFonts w:ascii="標楷體" w:eastAsia="標楷體" w:hAnsi="標楷體"/>
              </w:rPr>
            </w:pPr>
          </w:p>
        </w:tc>
      </w:tr>
      <w:tr w:rsidR="00E24265" w:rsidRPr="00615D4B" w:rsidDel="00CB3FDD" w14:paraId="5D7A24F9" w14:textId="05B08DB7" w:rsidTr="005F76AD">
        <w:trPr>
          <w:trHeight w:val="291"/>
          <w:jc w:val="center"/>
          <w:del w:id="12611" w:author="阿毛" w:date="2021-05-21T17:54:00Z"/>
        </w:trPr>
        <w:tc>
          <w:tcPr>
            <w:tcW w:w="219" w:type="pct"/>
          </w:tcPr>
          <w:p w14:paraId="4C4397CE" w14:textId="13EB755A" w:rsidR="00E24265" w:rsidRPr="00D6003A" w:rsidDel="00CB3FDD" w:rsidRDefault="00E24265" w:rsidP="005F76AD">
            <w:pPr>
              <w:pStyle w:val="af9"/>
              <w:numPr>
                <w:ilvl w:val="0"/>
                <w:numId w:val="42"/>
              </w:numPr>
              <w:ind w:leftChars="0"/>
              <w:rPr>
                <w:del w:id="12612" w:author="阿毛" w:date="2021-05-21T17:54:00Z"/>
                <w:rFonts w:ascii="標楷體" w:eastAsia="標楷體" w:hAnsi="標楷體"/>
              </w:rPr>
            </w:pPr>
          </w:p>
        </w:tc>
        <w:tc>
          <w:tcPr>
            <w:tcW w:w="756" w:type="pct"/>
          </w:tcPr>
          <w:p w14:paraId="5823A728" w14:textId="1B44532B" w:rsidR="00E24265" w:rsidRPr="00615D4B" w:rsidDel="00CB3FDD" w:rsidRDefault="00E24265" w:rsidP="005F76AD">
            <w:pPr>
              <w:rPr>
                <w:del w:id="12613" w:author="阿毛" w:date="2021-05-21T17:54:00Z"/>
                <w:rFonts w:ascii="標楷體" w:eastAsia="標楷體" w:hAnsi="標楷體"/>
              </w:rPr>
            </w:pPr>
            <w:del w:id="12614" w:author="阿毛" w:date="2021-05-21T17:54:00Z">
              <w:r w:rsidRPr="00713ED8" w:rsidDel="00CB3FDD">
                <w:rPr>
                  <w:rFonts w:ascii="標楷體" w:eastAsia="標楷體" w:hAnsi="標楷體" w:hint="eastAsia"/>
                </w:rPr>
                <w:delText>申請變更還款條件日</w:delText>
              </w:r>
            </w:del>
          </w:p>
        </w:tc>
        <w:tc>
          <w:tcPr>
            <w:tcW w:w="624" w:type="pct"/>
          </w:tcPr>
          <w:p w14:paraId="6AD083E4" w14:textId="27374F78" w:rsidR="00E24265" w:rsidRPr="00615D4B" w:rsidDel="00CB3FDD" w:rsidRDefault="00E24265" w:rsidP="005F76AD">
            <w:pPr>
              <w:rPr>
                <w:del w:id="12615" w:author="阿毛" w:date="2021-05-21T17:54:00Z"/>
                <w:rFonts w:ascii="標楷體" w:eastAsia="標楷體" w:hAnsi="標楷體"/>
              </w:rPr>
            </w:pPr>
          </w:p>
        </w:tc>
        <w:tc>
          <w:tcPr>
            <w:tcW w:w="624" w:type="pct"/>
          </w:tcPr>
          <w:p w14:paraId="5C60C447" w14:textId="0FF086F0" w:rsidR="00E24265" w:rsidRPr="00615D4B" w:rsidDel="00CB3FDD" w:rsidRDefault="00E24265" w:rsidP="005F76AD">
            <w:pPr>
              <w:rPr>
                <w:del w:id="12616" w:author="阿毛" w:date="2021-05-21T17:54:00Z"/>
                <w:rFonts w:ascii="標楷體" w:eastAsia="標楷體" w:hAnsi="標楷體"/>
              </w:rPr>
            </w:pPr>
          </w:p>
        </w:tc>
        <w:tc>
          <w:tcPr>
            <w:tcW w:w="537" w:type="pct"/>
          </w:tcPr>
          <w:p w14:paraId="0756BAC7" w14:textId="19755E96" w:rsidR="00E24265" w:rsidRPr="00615D4B" w:rsidDel="00CB3FDD" w:rsidRDefault="00E24265" w:rsidP="005F76AD">
            <w:pPr>
              <w:rPr>
                <w:del w:id="12617" w:author="阿毛" w:date="2021-05-21T17:54:00Z"/>
                <w:rFonts w:ascii="標楷體" w:eastAsia="標楷體" w:hAnsi="標楷體"/>
              </w:rPr>
            </w:pPr>
          </w:p>
        </w:tc>
        <w:tc>
          <w:tcPr>
            <w:tcW w:w="299" w:type="pct"/>
          </w:tcPr>
          <w:p w14:paraId="254815BF" w14:textId="46BA5936" w:rsidR="00E24265" w:rsidRPr="00615D4B" w:rsidDel="00CB3FDD" w:rsidRDefault="00E24265" w:rsidP="005F76AD">
            <w:pPr>
              <w:rPr>
                <w:del w:id="12618" w:author="阿毛" w:date="2021-05-21T17:54:00Z"/>
                <w:rFonts w:ascii="標楷體" w:eastAsia="標楷體" w:hAnsi="標楷體"/>
              </w:rPr>
            </w:pPr>
          </w:p>
        </w:tc>
        <w:tc>
          <w:tcPr>
            <w:tcW w:w="299" w:type="pct"/>
          </w:tcPr>
          <w:p w14:paraId="597715BB" w14:textId="75FD59B6" w:rsidR="00E24265" w:rsidRPr="00615D4B" w:rsidDel="00CB3FDD" w:rsidRDefault="00E24265" w:rsidP="005F76AD">
            <w:pPr>
              <w:rPr>
                <w:del w:id="12619" w:author="阿毛" w:date="2021-05-21T17:54:00Z"/>
                <w:rFonts w:ascii="標楷體" w:eastAsia="標楷體" w:hAnsi="標楷體"/>
              </w:rPr>
            </w:pPr>
          </w:p>
        </w:tc>
        <w:tc>
          <w:tcPr>
            <w:tcW w:w="1643" w:type="pct"/>
          </w:tcPr>
          <w:p w14:paraId="48897C80" w14:textId="136786F1" w:rsidR="00E24265" w:rsidRPr="00615D4B" w:rsidDel="00CB3FDD" w:rsidRDefault="00E24265" w:rsidP="005F76AD">
            <w:pPr>
              <w:rPr>
                <w:del w:id="12620" w:author="阿毛" w:date="2021-05-21T17:54:00Z"/>
                <w:rFonts w:ascii="標楷體" w:eastAsia="標楷體" w:hAnsi="標楷體"/>
              </w:rPr>
            </w:pPr>
          </w:p>
        </w:tc>
      </w:tr>
      <w:tr w:rsidR="00E24265" w:rsidRPr="00615D4B" w:rsidDel="00CB3FDD" w14:paraId="67663CB2" w14:textId="616863C4" w:rsidTr="005F76AD">
        <w:trPr>
          <w:trHeight w:val="291"/>
          <w:jc w:val="center"/>
          <w:del w:id="12621" w:author="阿毛" w:date="2021-05-21T17:54:00Z"/>
        </w:trPr>
        <w:tc>
          <w:tcPr>
            <w:tcW w:w="219" w:type="pct"/>
          </w:tcPr>
          <w:p w14:paraId="31E94291" w14:textId="613967DE" w:rsidR="00E24265" w:rsidRPr="00D6003A" w:rsidDel="00CB3FDD" w:rsidRDefault="00E24265" w:rsidP="005F76AD">
            <w:pPr>
              <w:pStyle w:val="af9"/>
              <w:numPr>
                <w:ilvl w:val="0"/>
                <w:numId w:val="42"/>
              </w:numPr>
              <w:ind w:leftChars="0"/>
              <w:rPr>
                <w:del w:id="12622" w:author="阿毛" w:date="2021-05-21T17:54:00Z"/>
                <w:rFonts w:ascii="標楷體" w:eastAsia="標楷體" w:hAnsi="標楷體"/>
              </w:rPr>
            </w:pPr>
          </w:p>
        </w:tc>
        <w:tc>
          <w:tcPr>
            <w:tcW w:w="756" w:type="pct"/>
          </w:tcPr>
          <w:p w14:paraId="5CAB93E9" w14:textId="4B17EC26" w:rsidR="00E24265" w:rsidRPr="00615D4B" w:rsidDel="00CB3FDD" w:rsidRDefault="00E24265" w:rsidP="005F76AD">
            <w:pPr>
              <w:rPr>
                <w:del w:id="12623" w:author="阿毛" w:date="2021-05-21T17:54:00Z"/>
                <w:rFonts w:ascii="標楷體" w:eastAsia="標楷體" w:hAnsi="標楷體"/>
              </w:rPr>
            </w:pPr>
            <w:del w:id="12624" w:author="阿毛" w:date="2021-05-21T17:54:00Z">
              <w:r w:rsidRPr="00713ED8" w:rsidDel="00CB3FDD">
                <w:rPr>
                  <w:rFonts w:ascii="標楷體" w:eastAsia="標楷體" w:hAnsi="標楷體" w:hint="eastAsia"/>
                </w:rPr>
                <w:delText>轉JCIC文字檔日期</w:delText>
              </w:r>
            </w:del>
          </w:p>
        </w:tc>
        <w:tc>
          <w:tcPr>
            <w:tcW w:w="624" w:type="pct"/>
          </w:tcPr>
          <w:p w14:paraId="3D562650" w14:textId="6FCB3E33" w:rsidR="00E24265" w:rsidRPr="00615D4B" w:rsidDel="00CB3FDD" w:rsidRDefault="00E24265" w:rsidP="005F76AD">
            <w:pPr>
              <w:rPr>
                <w:del w:id="12625" w:author="阿毛" w:date="2021-05-21T17:54:00Z"/>
                <w:rFonts w:ascii="標楷體" w:eastAsia="標楷體" w:hAnsi="標楷體"/>
              </w:rPr>
            </w:pPr>
          </w:p>
        </w:tc>
        <w:tc>
          <w:tcPr>
            <w:tcW w:w="624" w:type="pct"/>
          </w:tcPr>
          <w:p w14:paraId="2D08AEA5" w14:textId="631E26E8" w:rsidR="00E24265" w:rsidRPr="00615D4B" w:rsidDel="00CB3FDD" w:rsidRDefault="00E24265" w:rsidP="005F76AD">
            <w:pPr>
              <w:rPr>
                <w:del w:id="12626" w:author="阿毛" w:date="2021-05-21T17:54:00Z"/>
                <w:rFonts w:ascii="標楷體" w:eastAsia="標楷體" w:hAnsi="標楷體"/>
              </w:rPr>
            </w:pPr>
          </w:p>
        </w:tc>
        <w:tc>
          <w:tcPr>
            <w:tcW w:w="537" w:type="pct"/>
          </w:tcPr>
          <w:p w14:paraId="4120B2C7" w14:textId="16C78034" w:rsidR="00E24265" w:rsidRPr="00615D4B" w:rsidDel="00CB3FDD" w:rsidRDefault="00E24265" w:rsidP="005F76AD">
            <w:pPr>
              <w:rPr>
                <w:del w:id="12627" w:author="阿毛" w:date="2021-05-21T17:54:00Z"/>
                <w:rFonts w:ascii="標楷體" w:eastAsia="標楷體" w:hAnsi="標楷體"/>
              </w:rPr>
            </w:pPr>
          </w:p>
        </w:tc>
        <w:tc>
          <w:tcPr>
            <w:tcW w:w="299" w:type="pct"/>
          </w:tcPr>
          <w:p w14:paraId="1E775709" w14:textId="7E8E1045" w:rsidR="00E24265" w:rsidRPr="00615D4B" w:rsidDel="00CB3FDD" w:rsidRDefault="00E24265" w:rsidP="005F76AD">
            <w:pPr>
              <w:rPr>
                <w:del w:id="12628" w:author="阿毛" w:date="2021-05-21T17:54:00Z"/>
                <w:rFonts w:ascii="標楷體" w:eastAsia="標楷體" w:hAnsi="標楷體"/>
              </w:rPr>
            </w:pPr>
          </w:p>
        </w:tc>
        <w:tc>
          <w:tcPr>
            <w:tcW w:w="299" w:type="pct"/>
          </w:tcPr>
          <w:p w14:paraId="6352A678" w14:textId="2B132EEA" w:rsidR="00E24265" w:rsidRPr="00615D4B" w:rsidDel="00CB3FDD" w:rsidRDefault="00E24265" w:rsidP="005F76AD">
            <w:pPr>
              <w:rPr>
                <w:del w:id="12629" w:author="阿毛" w:date="2021-05-21T17:54:00Z"/>
                <w:rFonts w:ascii="標楷體" w:eastAsia="標楷體" w:hAnsi="標楷體"/>
              </w:rPr>
            </w:pPr>
          </w:p>
        </w:tc>
        <w:tc>
          <w:tcPr>
            <w:tcW w:w="1643" w:type="pct"/>
          </w:tcPr>
          <w:p w14:paraId="74C93E41" w14:textId="19FB86A0" w:rsidR="00E24265" w:rsidRPr="00615D4B" w:rsidDel="00CB3FDD" w:rsidRDefault="00E24265" w:rsidP="005F76AD">
            <w:pPr>
              <w:rPr>
                <w:del w:id="12630" w:author="阿毛" w:date="2021-05-21T17:54:00Z"/>
                <w:rFonts w:ascii="標楷體" w:eastAsia="標楷體" w:hAnsi="標楷體"/>
              </w:rPr>
            </w:pPr>
          </w:p>
        </w:tc>
      </w:tr>
    </w:tbl>
    <w:p w14:paraId="583366E2" w14:textId="7CC84684" w:rsidR="00E24265" w:rsidDel="00CB3FDD" w:rsidRDefault="00E24265" w:rsidP="00F62379">
      <w:pPr>
        <w:pStyle w:val="42"/>
        <w:spacing w:after="72"/>
        <w:ind w:leftChars="0" w:left="0"/>
        <w:rPr>
          <w:del w:id="12631" w:author="阿毛" w:date="2021-05-21T17:54:00Z"/>
          <w:rFonts w:hAnsi="標楷體"/>
        </w:rPr>
      </w:pPr>
    </w:p>
    <w:p w14:paraId="46FECD5C" w14:textId="64337BDC" w:rsidR="00E24265" w:rsidDel="00CB3FDD" w:rsidRDefault="00E24265">
      <w:pPr>
        <w:widowControl/>
        <w:rPr>
          <w:del w:id="12632" w:author="阿毛" w:date="2021-05-21T17:54:00Z"/>
          <w:rFonts w:ascii="Arial" w:eastAsia="標楷體" w:hAnsi="標楷體" w:cs="標楷體"/>
          <w:kern w:val="0"/>
          <w:szCs w:val="28"/>
        </w:rPr>
      </w:pPr>
      <w:del w:id="12633" w:author="阿毛" w:date="2021-05-21T17:54:00Z">
        <w:r w:rsidDel="00CB3FDD">
          <w:rPr>
            <w:rFonts w:hAnsi="標楷體"/>
          </w:rPr>
          <w:br w:type="page"/>
        </w:r>
      </w:del>
    </w:p>
    <w:p w14:paraId="3819136C" w14:textId="07BB6B9B" w:rsidR="00E24265" w:rsidRPr="00A03472" w:rsidDel="00CB3FDD" w:rsidRDefault="00E24265">
      <w:pPr>
        <w:pStyle w:val="3"/>
        <w:numPr>
          <w:ilvl w:val="2"/>
          <w:numId w:val="100"/>
        </w:numPr>
        <w:rPr>
          <w:del w:id="12634" w:author="阿毛" w:date="2021-05-21T17:54:00Z"/>
          <w:rFonts w:ascii="標楷體" w:hAnsi="標楷體"/>
        </w:rPr>
        <w:pPrChange w:id="12635" w:author="智誠 楊" w:date="2021-05-10T09:51:00Z">
          <w:pPr>
            <w:pStyle w:val="3"/>
            <w:numPr>
              <w:ilvl w:val="2"/>
              <w:numId w:val="1"/>
            </w:numPr>
            <w:ind w:left="1247" w:hanging="680"/>
          </w:pPr>
        </w:pPrChange>
      </w:pPr>
      <w:del w:id="12636" w:author="阿毛" w:date="2021-05-21T17:54:00Z">
        <w:r w:rsidDel="00CB3FDD">
          <w:rPr>
            <w:rFonts w:ascii="標楷體" w:hAnsi="標楷體"/>
          </w:rPr>
          <w:delText>L</w:delText>
        </w:r>
        <w:r w:rsidDel="00CB3FDD">
          <w:rPr>
            <w:rFonts w:ascii="標楷體" w:hAnsi="標楷體" w:hint="eastAsia"/>
          </w:rPr>
          <w:delText>8314</w:delText>
        </w:r>
        <w:r w:rsidRPr="00356723" w:rsidDel="00CB3FDD">
          <w:rPr>
            <w:rFonts w:ascii="標楷體" w:hAnsi="標楷體" w:hint="eastAsia"/>
          </w:rPr>
          <w:delText>同意報送例外處理檔案</w:delText>
        </w:r>
      </w:del>
    </w:p>
    <w:p w14:paraId="350AD746" w14:textId="10193D61" w:rsidR="00E24265" w:rsidRPr="003972CE" w:rsidDel="00CB3FDD" w:rsidRDefault="00E24265">
      <w:pPr>
        <w:pStyle w:val="a"/>
        <w:rPr>
          <w:del w:id="12637" w:author="阿毛" w:date="2021-05-21T17:54:00Z"/>
        </w:rPr>
      </w:pPr>
      <w:del w:id="12638" w:author="阿毛" w:date="2021-05-21T17:54:00Z">
        <w:r w:rsidRPr="00615D4B" w:rsidDel="00CB3FDD">
          <w:delText>功能說明</w:delText>
        </w:r>
      </w:del>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E24265" w:rsidRPr="00615D4B" w:rsidDel="00CB3FDD" w14:paraId="6AF01101" w14:textId="1F03DDD1" w:rsidTr="005F76AD">
        <w:trPr>
          <w:trHeight w:val="277"/>
          <w:del w:id="12639" w:author="阿毛" w:date="2021-05-21T17:54:00Z"/>
        </w:trPr>
        <w:tc>
          <w:tcPr>
            <w:tcW w:w="1548" w:type="dxa"/>
            <w:tcBorders>
              <w:top w:val="single" w:sz="8" w:space="0" w:color="000000"/>
              <w:bottom w:val="single" w:sz="8" w:space="0" w:color="000000"/>
              <w:right w:val="single" w:sz="8" w:space="0" w:color="000000"/>
            </w:tcBorders>
            <w:shd w:val="clear" w:color="auto" w:fill="F3F3F3"/>
          </w:tcPr>
          <w:p w14:paraId="7BF16561" w14:textId="60FED731" w:rsidR="00E24265" w:rsidRPr="00615D4B" w:rsidDel="00CB3FDD" w:rsidRDefault="00E24265" w:rsidP="005F76AD">
            <w:pPr>
              <w:rPr>
                <w:del w:id="12640" w:author="阿毛" w:date="2021-05-21T17:54:00Z"/>
                <w:rFonts w:ascii="標楷體" w:eastAsia="標楷體" w:hAnsi="標楷體"/>
              </w:rPr>
            </w:pPr>
            <w:del w:id="12641" w:author="阿毛" w:date="2021-05-21T17:54:00Z">
              <w:r w:rsidRPr="00615D4B" w:rsidDel="00CB3FDD">
                <w:rPr>
                  <w:rFonts w:ascii="標楷體" w:eastAsia="標楷體" w:hAnsi="標楷體"/>
                </w:rPr>
                <w:delText xml:space="preserve">功能名稱 </w:delText>
              </w:r>
            </w:del>
          </w:p>
        </w:tc>
        <w:tc>
          <w:tcPr>
            <w:tcW w:w="6318" w:type="dxa"/>
            <w:tcBorders>
              <w:top w:val="single" w:sz="8" w:space="0" w:color="000000"/>
              <w:left w:val="single" w:sz="8" w:space="0" w:color="000000"/>
              <w:bottom w:val="single" w:sz="8" w:space="0" w:color="000000"/>
            </w:tcBorders>
          </w:tcPr>
          <w:p w14:paraId="76CB28FB" w14:textId="2BE583F3" w:rsidR="00E24265" w:rsidRPr="00615D4B" w:rsidDel="00CB3FDD" w:rsidRDefault="00E24265" w:rsidP="005F76AD">
            <w:pPr>
              <w:rPr>
                <w:del w:id="12642" w:author="阿毛" w:date="2021-05-21T17:54:00Z"/>
                <w:rFonts w:ascii="標楷體" w:eastAsia="標楷體" w:hAnsi="標楷體"/>
              </w:rPr>
            </w:pPr>
            <w:del w:id="12643" w:author="阿毛" w:date="2021-05-21T17:54:00Z">
              <w:r w:rsidRPr="00356723" w:rsidDel="00CB3FDD">
                <w:rPr>
                  <w:rFonts w:ascii="標楷體" w:eastAsia="標楷體" w:hAnsi="標楷體" w:hint="eastAsia"/>
                </w:rPr>
                <w:delText>同意報送例外處理檔案</w:delText>
              </w:r>
            </w:del>
          </w:p>
        </w:tc>
      </w:tr>
      <w:tr w:rsidR="00E24265" w:rsidRPr="00615D4B" w:rsidDel="00CB3FDD" w14:paraId="6BE06124" w14:textId="31046D59" w:rsidTr="005F76AD">
        <w:trPr>
          <w:trHeight w:val="277"/>
          <w:del w:id="12644" w:author="阿毛" w:date="2021-05-21T17:54:00Z"/>
        </w:trPr>
        <w:tc>
          <w:tcPr>
            <w:tcW w:w="1548" w:type="dxa"/>
            <w:tcBorders>
              <w:top w:val="single" w:sz="8" w:space="0" w:color="000000"/>
              <w:bottom w:val="single" w:sz="8" w:space="0" w:color="000000"/>
              <w:right w:val="single" w:sz="8" w:space="0" w:color="000000"/>
            </w:tcBorders>
            <w:shd w:val="clear" w:color="auto" w:fill="F3F3F3"/>
          </w:tcPr>
          <w:p w14:paraId="16C93BE4" w14:textId="1BE9A17F" w:rsidR="00E24265" w:rsidRPr="00615D4B" w:rsidDel="00CB3FDD" w:rsidRDefault="00E24265" w:rsidP="005F76AD">
            <w:pPr>
              <w:rPr>
                <w:del w:id="12645" w:author="阿毛" w:date="2021-05-21T17:54:00Z"/>
                <w:rFonts w:ascii="標楷體" w:eastAsia="標楷體" w:hAnsi="標楷體"/>
              </w:rPr>
            </w:pPr>
            <w:del w:id="12646" w:author="阿毛" w:date="2021-05-21T17:54:00Z">
              <w:r w:rsidRPr="00615D4B" w:rsidDel="00CB3FDD">
                <w:rPr>
                  <w:rFonts w:ascii="標楷體" w:eastAsia="標楷體" w:hAnsi="標楷體"/>
                </w:rPr>
                <w:delText>進入條件</w:delText>
              </w:r>
            </w:del>
          </w:p>
        </w:tc>
        <w:tc>
          <w:tcPr>
            <w:tcW w:w="6318" w:type="dxa"/>
            <w:tcBorders>
              <w:top w:val="single" w:sz="8" w:space="0" w:color="000000"/>
              <w:left w:val="single" w:sz="8" w:space="0" w:color="000000"/>
              <w:bottom w:val="single" w:sz="8" w:space="0" w:color="000000"/>
            </w:tcBorders>
          </w:tcPr>
          <w:p w14:paraId="410B5C4A" w14:textId="6CE53A8F" w:rsidR="00E24265" w:rsidRPr="00615D4B" w:rsidDel="00CB3FDD" w:rsidRDefault="00E24265" w:rsidP="005F76AD">
            <w:pPr>
              <w:rPr>
                <w:del w:id="12647" w:author="阿毛" w:date="2021-05-21T17:54:00Z"/>
                <w:rFonts w:ascii="標楷體" w:eastAsia="標楷體" w:hAnsi="標楷體"/>
              </w:rPr>
            </w:pPr>
          </w:p>
        </w:tc>
      </w:tr>
      <w:tr w:rsidR="00E24265" w:rsidRPr="00615D4B" w:rsidDel="00CB3FDD" w14:paraId="1513EF0D" w14:textId="11E1A399" w:rsidTr="005F76AD">
        <w:trPr>
          <w:trHeight w:val="773"/>
          <w:del w:id="12648" w:author="阿毛" w:date="2021-05-21T17:54:00Z"/>
        </w:trPr>
        <w:tc>
          <w:tcPr>
            <w:tcW w:w="1548" w:type="dxa"/>
            <w:tcBorders>
              <w:top w:val="single" w:sz="8" w:space="0" w:color="000000"/>
              <w:bottom w:val="single" w:sz="8" w:space="0" w:color="000000"/>
              <w:right w:val="single" w:sz="8" w:space="0" w:color="000000"/>
            </w:tcBorders>
            <w:shd w:val="clear" w:color="auto" w:fill="F3F3F3"/>
          </w:tcPr>
          <w:p w14:paraId="19FB8F40" w14:textId="07B49179" w:rsidR="00E24265" w:rsidRPr="00615D4B" w:rsidDel="00CB3FDD" w:rsidRDefault="00E24265" w:rsidP="005F76AD">
            <w:pPr>
              <w:rPr>
                <w:del w:id="12649" w:author="阿毛" w:date="2021-05-21T17:54:00Z"/>
                <w:rFonts w:ascii="標楷體" w:eastAsia="標楷體" w:hAnsi="標楷體"/>
              </w:rPr>
            </w:pPr>
            <w:del w:id="12650" w:author="阿毛" w:date="2021-05-21T17:54:00Z">
              <w:r w:rsidRPr="00615D4B" w:rsidDel="00CB3FDD">
                <w:rPr>
                  <w:rFonts w:ascii="標楷體" w:eastAsia="標楷體" w:hAnsi="標楷體"/>
                </w:rPr>
                <w:delText xml:space="preserve">基本流程 </w:delText>
              </w:r>
            </w:del>
          </w:p>
        </w:tc>
        <w:tc>
          <w:tcPr>
            <w:tcW w:w="6318" w:type="dxa"/>
            <w:tcBorders>
              <w:top w:val="single" w:sz="8" w:space="0" w:color="000000"/>
              <w:left w:val="single" w:sz="8" w:space="0" w:color="000000"/>
              <w:bottom w:val="single" w:sz="8" w:space="0" w:color="000000"/>
            </w:tcBorders>
          </w:tcPr>
          <w:p w14:paraId="62B356C0" w14:textId="353D75EC" w:rsidR="00E24265" w:rsidRPr="00615D4B" w:rsidDel="00CB3FDD" w:rsidRDefault="00E24265" w:rsidP="005F76AD">
            <w:pPr>
              <w:rPr>
                <w:del w:id="12651" w:author="阿毛" w:date="2021-05-21T17:54:00Z"/>
                <w:rFonts w:ascii="標楷體" w:eastAsia="標楷體" w:hAnsi="標楷體"/>
              </w:rPr>
            </w:pPr>
          </w:p>
        </w:tc>
      </w:tr>
      <w:tr w:rsidR="00E24265" w:rsidRPr="00615D4B" w:rsidDel="00CB3FDD" w14:paraId="7C9886CA" w14:textId="6ED39463" w:rsidTr="005F76AD">
        <w:trPr>
          <w:trHeight w:val="321"/>
          <w:del w:id="12652" w:author="阿毛" w:date="2021-05-21T17:54:00Z"/>
        </w:trPr>
        <w:tc>
          <w:tcPr>
            <w:tcW w:w="1548" w:type="dxa"/>
            <w:tcBorders>
              <w:top w:val="single" w:sz="8" w:space="0" w:color="000000"/>
              <w:bottom w:val="single" w:sz="8" w:space="0" w:color="000000"/>
              <w:right w:val="single" w:sz="8" w:space="0" w:color="000000"/>
            </w:tcBorders>
            <w:shd w:val="clear" w:color="auto" w:fill="F3F3F3"/>
          </w:tcPr>
          <w:p w14:paraId="38C67D65" w14:textId="7CFC2DE7" w:rsidR="00E24265" w:rsidRPr="00615D4B" w:rsidDel="00CB3FDD" w:rsidRDefault="00E24265" w:rsidP="005F76AD">
            <w:pPr>
              <w:rPr>
                <w:del w:id="12653" w:author="阿毛" w:date="2021-05-21T17:54:00Z"/>
                <w:rFonts w:ascii="標楷體" w:eastAsia="標楷體" w:hAnsi="標楷體"/>
              </w:rPr>
            </w:pPr>
            <w:del w:id="12654" w:author="阿毛" w:date="2021-05-21T17:54:00Z">
              <w:r w:rsidRPr="00615D4B" w:rsidDel="00CB3FDD">
                <w:rPr>
                  <w:rFonts w:ascii="標楷體" w:eastAsia="標楷體" w:hAnsi="標楷體"/>
                </w:rPr>
                <w:delText>選用流程</w:delText>
              </w:r>
            </w:del>
          </w:p>
        </w:tc>
        <w:tc>
          <w:tcPr>
            <w:tcW w:w="6318" w:type="dxa"/>
            <w:tcBorders>
              <w:top w:val="single" w:sz="8" w:space="0" w:color="000000"/>
              <w:left w:val="single" w:sz="8" w:space="0" w:color="000000"/>
              <w:bottom w:val="single" w:sz="8" w:space="0" w:color="000000"/>
            </w:tcBorders>
          </w:tcPr>
          <w:p w14:paraId="31C563F5" w14:textId="7179F5B2" w:rsidR="00E24265" w:rsidRPr="00615D4B" w:rsidDel="00CB3FDD" w:rsidRDefault="00E24265" w:rsidP="005F76AD">
            <w:pPr>
              <w:rPr>
                <w:del w:id="12655" w:author="阿毛" w:date="2021-05-21T17:54:00Z"/>
                <w:rFonts w:ascii="標楷體" w:eastAsia="標楷體" w:hAnsi="標楷體"/>
              </w:rPr>
            </w:pPr>
          </w:p>
        </w:tc>
      </w:tr>
      <w:tr w:rsidR="00E24265" w:rsidRPr="00615D4B" w:rsidDel="00CB3FDD" w14:paraId="58243FFB" w14:textId="64CE4393" w:rsidTr="005F76AD">
        <w:trPr>
          <w:trHeight w:val="1311"/>
          <w:del w:id="12656" w:author="阿毛" w:date="2021-05-21T17:54:00Z"/>
        </w:trPr>
        <w:tc>
          <w:tcPr>
            <w:tcW w:w="1548" w:type="dxa"/>
            <w:tcBorders>
              <w:top w:val="single" w:sz="8" w:space="0" w:color="000000"/>
              <w:bottom w:val="single" w:sz="8" w:space="0" w:color="000000"/>
              <w:right w:val="single" w:sz="8" w:space="0" w:color="000000"/>
            </w:tcBorders>
            <w:shd w:val="clear" w:color="auto" w:fill="F3F3F3"/>
          </w:tcPr>
          <w:p w14:paraId="0277FCF5" w14:textId="3A85334D" w:rsidR="00E24265" w:rsidRPr="00615D4B" w:rsidDel="00CB3FDD" w:rsidRDefault="00E24265" w:rsidP="005F76AD">
            <w:pPr>
              <w:rPr>
                <w:del w:id="12657" w:author="阿毛" w:date="2021-05-21T17:54:00Z"/>
                <w:rFonts w:ascii="標楷體" w:eastAsia="標楷體" w:hAnsi="標楷體"/>
              </w:rPr>
            </w:pPr>
            <w:del w:id="12658" w:author="阿毛" w:date="2021-05-21T17:54:00Z">
              <w:r w:rsidRPr="00615D4B" w:rsidDel="00CB3FDD">
                <w:rPr>
                  <w:rFonts w:ascii="標楷體" w:eastAsia="標楷體" w:hAnsi="標楷體"/>
                </w:rPr>
                <w:delText>例外流程</w:delText>
              </w:r>
            </w:del>
          </w:p>
        </w:tc>
        <w:tc>
          <w:tcPr>
            <w:tcW w:w="6318" w:type="dxa"/>
            <w:tcBorders>
              <w:top w:val="single" w:sz="8" w:space="0" w:color="000000"/>
              <w:left w:val="single" w:sz="8" w:space="0" w:color="000000"/>
              <w:bottom w:val="single" w:sz="8" w:space="0" w:color="000000"/>
            </w:tcBorders>
          </w:tcPr>
          <w:p w14:paraId="502FE2FF" w14:textId="230DD5C2" w:rsidR="00E24265" w:rsidRPr="00615D4B" w:rsidDel="00CB3FDD" w:rsidRDefault="00E24265" w:rsidP="005F76AD">
            <w:pPr>
              <w:rPr>
                <w:del w:id="12659" w:author="阿毛" w:date="2021-05-21T17:54:00Z"/>
                <w:rFonts w:ascii="標楷體" w:eastAsia="標楷體" w:hAnsi="標楷體"/>
              </w:rPr>
            </w:pPr>
          </w:p>
        </w:tc>
      </w:tr>
      <w:tr w:rsidR="00E24265" w:rsidRPr="00615D4B" w:rsidDel="00CB3FDD" w14:paraId="7B9E469C" w14:textId="0B410B29" w:rsidTr="005F76AD">
        <w:trPr>
          <w:trHeight w:val="278"/>
          <w:del w:id="12660" w:author="阿毛" w:date="2021-05-21T17:54:00Z"/>
        </w:trPr>
        <w:tc>
          <w:tcPr>
            <w:tcW w:w="1548" w:type="dxa"/>
            <w:tcBorders>
              <w:top w:val="single" w:sz="8" w:space="0" w:color="000000"/>
              <w:bottom w:val="single" w:sz="8" w:space="0" w:color="000000"/>
              <w:right w:val="single" w:sz="8" w:space="0" w:color="000000"/>
            </w:tcBorders>
            <w:shd w:val="clear" w:color="auto" w:fill="F3F3F3"/>
          </w:tcPr>
          <w:p w14:paraId="01B76DE2" w14:textId="539E4BD2" w:rsidR="00E24265" w:rsidRPr="00615D4B" w:rsidDel="00CB3FDD" w:rsidRDefault="00E24265" w:rsidP="005F76AD">
            <w:pPr>
              <w:rPr>
                <w:del w:id="12661" w:author="阿毛" w:date="2021-05-21T17:54:00Z"/>
                <w:rFonts w:ascii="標楷體" w:eastAsia="標楷體" w:hAnsi="標楷體"/>
              </w:rPr>
            </w:pPr>
            <w:del w:id="12662" w:author="阿毛" w:date="2021-05-21T17:54:00Z">
              <w:r w:rsidRPr="00615D4B" w:rsidDel="00CB3FDD">
                <w:rPr>
                  <w:rFonts w:ascii="標楷體" w:eastAsia="標楷體" w:hAnsi="標楷體"/>
                </w:rPr>
                <w:delText xml:space="preserve">執行後狀況 </w:delText>
              </w:r>
            </w:del>
          </w:p>
        </w:tc>
        <w:tc>
          <w:tcPr>
            <w:tcW w:w="6318" w:type="dxa"/>
            <w:tcBorders>
              <w:top w:val="single" w:sz="8" w:space="0" w:color="000000"/>
              <w:left w:val="single" w:sz="8" w:space="0" w:color="000000"/>
              <w:bottom w:val="single" w:sz="8" w:space="0" w:color="000000"/>
            </w:tcBorders>
          </w:tcPr>
          <w:p w14:paraId="74FF2794" w14:textId="7ACFA6DB" w:rsidR="00E24265" w:rsidRPr="00615D4B" w:rsidDel="00CB3FDD" w:rsidRDefault="00E24265" w:rsidP="005F76AD">
            <w:pPr>
              <w:rPr>
                <w:del w:id="12663" w:author="阿毛" w:date="2021-05-21T17:54:00Z"/>
                <w:rFonts w:ascii="標楷體" w:eastAsia="標楷體" w:hAnsi="標楷體"/>
              </w:rPr>
            </w:pPr>
          </w:p>
        </w:tc>
      </w:tr>
      <w:tr w:rsidR="00E24265" w:rsidRPr="00615D4B" w:rsidDel="00CB3FDD" w14:paraId="6EE03CF6" w14:textId="075F576D" w:rsidTr="005F76AD">
        <w:trPr>
          <w:trHeight w:val="358"/>
          <w:del w:id="12664" w:author="阿毛" w:date="2021-05-21T17:54:00Z"/>
        </w:trPr>
        <w:tc>
          <w:tcPr>
            <w:tcW w:w="1548" w:type="dxa"/>
            <w:tcBorders>
              <w:top w:val="single" w:sz="8" w:space="0" w:color="000000"/>
              <w:bottom w:val="single" w:sz="8" w:space="0" w:color="000000"/>
              <w:right w:val="single" w:sz="8" w:space="0" w:color="000000"/>
            </w:tcBorders>
            <w:shd w:val="clear" w:color="auto" w:fill="F3F3F3"/>
          </w:tcPr>
          <w:p w14:paraId="0207CA88" w14:textId="4C42B40C" w:rsidR="00E24265" w:rsidRPr="00615D4B" w:rsidDel="00CB3FDD" w:rsidRDefault="00E24265" w:rsidP="005F76AD">
            <w:pPr>
              <w:rPr>
                <w:del w:id="12665" w:author="阿毛" w:date="2021-05-21T17:54:00Z"/>
                <w:rFonts w:ascii="標楷體" w:eastAsia="標楷體" w:hAnsi="標楷體"/>
              </w:rPr>
            </w:pPr>
            <w:del w:id="12666" w:author="阿毛" w:date="2021-05-21T17:54:00Z">
              <w:r w:rsidRPr="00615D4B" w:rsidDel="00CB3FDD">
                <w:rPr>
                  <w:rFonts w:ascii="標楷體" w:eastAsia="標楷體" w:hAnsi="標楷體"/>
                </w:rPr>
                <w:delText>特別需求</w:delText>
              </w:r>
            </w:del>
          </w:p>
        </w:tc>
        <w:tc>
          <w:tcPr>
            <w:tcW w:w="6318" w:type="dxa"/>
            <w:tcBorders>
              <w:top w:val="single" w:sz="8" w:space="0" w:color="000000"/>
              <w:left w:val="single" w:sz="8" w:space="0" w:color="000000"/>
              <w:bottom w:val="single" w:sz="8" w:space="0" w:color="000000"/>
            </w:tcBorders>
          </w:tcPr>
          <w:p w14:paraId="7FF1809E" w14:textId="36020AA6" w:rsidR="00E24265" w:rsidRPr="00615D4B" w:rsidDel="00CB3FDD" w:rsidRDefault="00E24265" w:rsidP="005F76AD">
            <w:pPr>
              <w:rPr>
                <w:del w:id="12667" w:author="阿毛" w:date="2021-05-21T17:54:00Z"/>
                <w:rFonts w:ascii="標楷體" w:eastAsia="標楷體" w:hAnsi="標楷體"/>
              </w:rPr>
            </w:pPr>
          </w:p>
        </w:tc>
      </w:tr>
      <w:tr w:rsidR="00E24265" w:rsidRPr="00615D4B" w:rsidDel="00CB3FDD" w14:paraId="42F2EF5F" w14:textId="49D7CBEF" w:rsidTr="005F76AD">
        <w:trPr>
          <w:trHeight w:val="278"/>
          <w:del w:id="12668" w:author="阿毛" w:date="2021-05-21T17:54:00Z"/>
        </w:trPr>
        <w:tc>
          <w:tcPr>
            <w:tcW w:w="1548" w:type="dxa"/>
            <w:tcBorders>
              <w:top w:val="single" w:sz="8" w:space="0" w:color="000000"/>
              <w:bottom w:val="single" w:sz="8" w:space="0" w:color="000000"/>
              <w:right w:val="single" w:sz="8" w:space="0" w:color="000000"/>
            </w:tcBorders>
            <w:shd w:val="clear" w:color="auto" w:fill="F3F3F3"/>
          </w:tcPr>
          <w:p w14:paraId="2B8F9B2F" w14:textId="59BE33B2" w:rsidR="00E24265" w:rsidRPr="00615D4B" w:rsidDel="00CB3FDD" w:rsidRDefault="00E24265" w:rsidP="005F76AD">
            <w:pPr>
              <w:rPr>
                <w:del w:id="12669" w:author="阿毛" w:date="2021-05-21T17:54:00Z"/>
                <w:rFonts w:ascii="標楷體" w:eastAsia="標楷體" w:hAnsi="標楷體"/>
              </w:rPr>
            </w:pPr>
            <w:del w:id="12670" w:author="阿毛" w:date="2021-05-21T17:54:00Z">
              <w:r w:rsidRPr="00615D4B" w:rsidDel="00CB3FDD">
                <w:rPr>
                  <w:rFonts w:ascii="標楷體" w:eastAsia="標楷體" w:hAnsi="標楷體"/>
                </w:rPr>
                <w:delText xml:space="preserve">參考 </w:delText>
              </w:r>
            </w:del>
          </w:p>
        </w:tc>
        <w:tc>
          <w:tcPr>
            <w:tcW w:w="6318" w:type="dxa"/>
            <w:tcBorders>
              <w:top w:val="single" w:sz="8" w:space="0" w:color="000000"/>
              <w:left w:val="single" w:sz="8" w:space="0" w:color="000000"/>
              <w:bottom w:val="single" w:sz="8" w:space="0" w:color="000000"/>
            </w:tcBorders>
          </w:tcPr>
          <w:p w14:paraId="3F41309E" w14:textId="70D22B66" w:rsidR="00E24265" w:rsidRPr="00615D4B" w:rsidDel="00CB3FDD" w:rsidRDefault="00E24265" w:rsidP="005F76AD">
            <w:pPr>
              <w:rPr>
                <w:del w:id="12671" w:author="阿毛" w:date="2021-05-21T17:54:00Z"/>
                <w:rFonts w:ascii="標楷體" w:eastAsia="標楷體" w:hAnsi="標楷體"/>
              </w:rPr>
            </w:pPr>
          </w:p>
        </w:tc>
      </w:tr>
    </w:tbl>
    <w:p w14:paraId="7CD5DE68" w14:textId="76B76E9B" w:rsidR="00E24265" w:rsidDel="00CB3FDD" w:rsidRDefault="00E24265" w:rsidP="00E24265">
      <w:pPr>
        <w:rPr>
          <w:del w:id="12672" w:author="阿毛" w:date="2021-05-21T17:54:00Z"/>
        </w:rPr>
      </w:pPr>
    </w:p>
    <w:p w14:paraId="33C24640" w14:textId="5B19C960" w:rsidR="00E24265" w:rsidRPr="00615D4B" w:rsidDel="00CB3FDD" w:rsidRDefault="00E24265">
      <w:pPr>
        <w:pStyle w:val="a"/>
        <w:rPr>
          <w:del w:id="12673" w:author="阿毛" w:date="2021-05-21T17:54:00Z"/>
        </w:rPr>
      </w:pPr>
      <w:del w:id="12674" w:author="阿毛" w:date="2021-05-21T17:54:00Z">
        <w:r w:rsidRPr="00615D4B" w:rsidDel="00CB3FDD">
          <w:delText>UI畫面</w:delText>
        </w:r>
      </w:del>
    </w:p>
    <w:p w14:paraId="3F0DD280" w14:textId="0AF1491B" w:rsidR="00E24265" w:rsidDel="00CB3FDD" w:rsidRDefault="00E24265" w:rsidP="00E24265">
      <w:pPr>
        <w:pStyle w:val="42"/>
        <w:spacing w:after="72"/>
        <w:ind w:left="1133"/>
        <w:rPr>
          <w:del w:id="12675" w:author="阿毛" w:date="2021-05-21T17:54:00Z"/>
          <w:rFonts w:hAnsi="標楷體"/>
        </w:rPr>
      </w:pPr>
      <w:del w:id="12676" w:author="阿毛" w:date="2021-05-21T17:54:00Z">
        <w:r w:rsidRPr="00743962" w:rsidDel="00CB3FDD">
          <w:rPr>
            <w:rFonts w:hAnsi="標楷體" w:hint="eastAsia"/>
          </w:rPr>
          <w:delText>輸入畫面：</w:delText>
        </w:r>
      </w:del>
    </w:p>
    <w:p w14:paraId="10515CC2" w14:textId="0BEA73A9" w:rsidR="00E24265" w:rsidRPr="00B61253" w:rsidDel="00CB3FDD" w:rsidRDefault="00E24265" w:rsidP="00E24265">
      <w:pPr>
        <w:pStyle w:val="42"/>
        <w:spacing w:after="72"/>
        <w:ind w:leftChars="0" w:left="0"/>
        <w:rPr>
          <w:del w:id="12677" w:author="阿毛" w:date="2021-05-21T17:54:00Z"/>
          <w:rFonts w:hAnsi="標楷體"/>
        </w:rPr>
      </w:pPr>
      <w:del w:id="12678" w:author="阿毛" w:date="2021-05-21T17:54:00Z">
        <w:r w:rsidRPr="00B61253" w:rsidDel="00CB3FDD">
          <w:rPr>
            <w:rFonts w:hAnsi="標楷體"/>
            <w:noProof/>
          </w:rPr>
          <w:drawing>
            <wp:inline distT="0" distB="0" distL="0" distR="0" wp14:anchorId="1B5C61C8" wp14:editId="42200754">
              <wp:extent cx="6798944" cy="2430780"/>
              <wp:effectExtent l="0" t="0" r="0" b="0"/>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6798944" cy="2430780"/>
                      </a:xfrm>
                      <a:prstGeom prst="rect">
                        <a:avLst/>
                      </a:prstGeom>
                    </pic:spPr>
                  </pic:pic>
                </a:graphicData>
              </a:graphic>
            </wp:inline>
          </w:drawing>
        </w:r>
      </w:del>
    </w:p>
    <w:p w14:paraId="1C60334E" w14:textId="3C63E446" w:rsidR="00E24265" w:rsidDel="00CB3FDD" w:rsidRDefault="00E24265" w:rsidP="00E24265">
      <w:pPr>
        <w:pStyle w:val="1text"/>
        <w:rPr>
          <w:del w:id="12679" w:author="阿毛" w:date="2021-05-21T17:54:00Z"/>
          <w:rFonts w:ascii="Times New Roman" w:hAnsi="Times New Roman"/>
        </w:rPr>
      </w:pPr>
    </w:p>
    <w:p w14:paraId="319CECFC" w14:textId="79E52594" w:rsidR="00E24265" w:rsidRPr="003972CE" w:rsidDel="00CB3FDD" w:rsidRDefault="00E24265">
      <w:pPr>
        <w:pStyle w:val="a"/>
        <w:rPr>
          <w:del w:id="12680" w:author="阿毛" w:date="2021-05-21T17:54:00Z"/>
        </w:rPr>
      </w:pPr>
      <w:del w:id="12681" w:author="阿毛" w:date="2021-05-21T17:54:00Z">
        <w:r w:rsidRPr="00615D4B" w:rsidDel="00CB3FDD">
          <w:rPr>
            <w:rFonts w:hint="eastAsia"/>
          </w:rPr>
          <w:delText>輸入</w:delText>
        </w:r>
        <w:r w:rsidRPr="003972CE" w:rsidDel="00CB3FDD">
          <w:delText>畫面資料說明</w:delText>
        </w:r>
      </w:del>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7"/>
        <w:gridCol w:w="1576"/>
        <w:gridCol w:w="1300"/>
        <w:gridCol w:w="1300"/>
        <w:gridCol w:w="1119"/>
        <w:gridCol w:w="623"/>
        <w:gridCol w:w="623"/>
        <w:gridCol w:w="3422"/>
      </w:tblGrid>
      <w:tr w:rsidR="00E24265" w:rsidRPr="00615D4B" w:rsidDel="00CB3FDD" w14:paraId="01947FA4" w14:textId="3B9F9F09" w:rsidTr="005F76AD">
        <w:trPr>
          <w:trHeight w:val="388"/>
          <w:jc w:val="center"/>
          <w:del w:id="12682" w:author="阿毛" w:date="2021-05-21T17:54:00Z"/>
        </w:trPr>
        <w:tc>
          <w:tcPr>
            <w:tcW w:w="219" w:type="pct"/>
            <w:vMerge w:val="restart"/>
          </w:tcPr>
          <w:p w14:paraId="6C3C5B7B" w14:textId="2CF375A2" w:rsidR="00E24265" w:rsidRPr="00615D4B" w:rsidDel="00CB3FDD" w:rsidRDefault="00E24265" w:rsidP="005F76AD">
            <w:pPr>
              <w:rPr>
                <w:del w:id="12683" w:author="阿毛" w:date="2021-05-21T17:54:00Z"/>
                <w:rFonts w:ascii="標楷體" w:eastAsia="標楷體" w:hAnsi="標楷體"/>
              </w:rPr>
            </w:pPr>
            <w:del w:id="12684" w:author="阿毛" w:date="2021-05-21T17:54:00Z">
              <w:r w:rsidRPr="00615D4B" w:rsidDel="00CB3FDD">
                <w:rPr>
                  <w:rFonts w:ascii="標楷體" w:eastAsia="標楷體" w:hAnsi="標楷體"/>
                </w:rPr>
                <w:delText>序號</w:delText>
              </w:r>
            </w:del>
          </w:p>
        </w:tc>
        <w:tc>
          <w:tcPr>
            <w:tcW w:w="756" w:type="pct"/>
            <w:vMerge w:val="restart"/>
          </w:tcPr>
          <w:p w14:paraId="628E7904" w14:textId="4903AD7D" w:rsidR="00E24265" w:rsidRPr="00615D4B" w:rsidDel="00CB3FDD" w:rsidRDefault="00E24265" w:rsidP="005F76AD">
            <w:pPr>
              <w:rPr>
                <w:del w:id="12685" w:author="阿毛" w:date="2021-05-21T17:54:00Z"/>
                <w:rFonts w:ascii="標楷體" w:eastAsia="標楷體" w:hAnsi="標楷體"/>
              </w:rPr>
            </w:pPr>
            <w:del w:id="12686" w:author="阿毛" w:date="2021-05-21T17:54:00Z">
              <w:r w:rsidRPr="00615D4B" w:rsidDel="00CB3FDD">
                <w:rPr>
                  <w:rFonts w:ascii="標楷體" w:eastAsia="標楷體" w:hAnsi="標楷體"/>
                </w:rPr>
                <w:delText>欄位</w:delText>
              </w:r>
            </w:del>
          </w:p>
        </w:tc>
        <w:tc>
          <w:tcPr>
            <w:tcW w:w="2382" w:type="pct"/>
            <w:gridSpan w:val="5"/>
          </w:tcPr>
          <w:p w14:paraId="0EC567B2" w14:textId="42E4C373" w:rsidR="00E24265" w:rsidRPr="00615D4B" w:rsidDel="00CB3FDD" w:rsidRDefault="00E24265" w:rsidP="005F76AD">
            <w:pPr>
              <w:jc w:val="center"/>
              <w:rPr>
                <w:del w:id="12687" w:author="阿毛" w:date="2021-05-21T17:54:00Z"/>
                <w:rFonts w:ascii="標楷體" w:eastAsia="標楷體" w:hAnsi="標楷體"/>
              </w:rPr>
            </w:pPr>
            <w:del w:id="12688" w:author="阿毛" w:date="2021-05-21T17:54:00Z">
              <w:r w:rsidRPr="00615D4B" w:rsidDel="00CB3FDD">
                <w:rPr>
                  <w:rFonts w:ascii="標楷體" w:eastAsia="標楷體" w:hAnsi="標楷體"/>
                </w:rPr>
                <w:delText>說明</w:delText>
              </w:r>
            </w:del>
          </w:p>
        </w:tc>
        <w:tc>
          <w:tcPr>
            <w:tcW w:w="1642" w:type="pct"/>
            <w:vMerge w:val="restart"/>
          </w:tcPr>
          <w:p w14:paraId="4627D7F4" w14:textId="51516BC1" w:rsidR="00E24265" w:rsidRPr="00615D4B" w:rsidDel="00CB3FDD" w:rsidRDefault="00E24265" w:rsidP="005F76AD">
            <w:pPr>
              <w:rPr>
                <w:del w:id="12689" w:author="阿毛" w:date="2021-05-21T17:54:00Z"/>
                <w:rFonts w:ascii="標楷體" w:eastAsia="標楷體" w:hAnsi="標楷體"/>
              </w:rPr>
            </w:pPr>
            <w:del w:id="12690" w:author="阿毛" w:date="2021-05-21T17:54:00Z">
              <w:r w:rsidRPr="00615D4B" w:rsidDel="00CB3FDD">
                <w:rPr>
                  <w:rFonts w:ascii="標楷體" w:eastAsia="標楷體" w:hAnsi="標楷體"/>
                </w:rPr>
                <w:delText>處理邏輯及注意事項</w:delText>
              </w:r>
            </w:del>
          </w:p>
        </w:tc>
      </w:tr>
      <w:tr w:rsidR="00E24265" w:rsidRPr="00615D4B" w:rsidDel="00CB3FDD" w14:paraId="00DC144A" w14:textId="4849943B" w:rsidTr="005F76AD">
        <w:trPr>
          <w:trHeight w:val="244"/>
          <w:jc w:val="center"/>
          <w:del w:id="12691" w:author="阿毛" w:date="2021-05-21T17:54:00Z"/>
        </w:trPr>
        <w:tc>
          <w:tcPr>
            <w:tcW w:w="219" w:type="pct"/>
            <w:vMerge/>
          </w:tcPr>
          <w:p w14:paraId="38F15B72" w14:textId="75A4E087" w:rsidR="00E24265" w:rsidRPr="00615D4B" w:rsidDel="00CB3FDD" w:rsidRDefault="00E24265" w:rsidP="005F76AD">
            <w:pPr>
              <w:rPr>
                <w:del w:id="12692" w:author="阿毛" w:date="2021-05-21T17:54:00Z"/>
                <w:rFonts w:ascii="標楷體" w:eastAsia="標楷體" w:hAnsi="標楷體"/>
              </w:rPr>
            </w:pPr>
          </w:p>
        </w:tc>
        <w:tc>
          <w:tcPr>
            <w:tcW w:w="756" w:type="pct"/>
            <w:vMerge/>
          </w:tcPr>
          <w:p w14:paraId="1E4DE5FB" w14:textId="51468717" w:rsidR="00E24265" w:rsidRPr="00615D4B" w:rsidDel="00CB3FDD" w:rsidRDefault="00E24265" w:rsidP="005F76AD">
            <w:pPr>
              <w:rPr>
                <w:del w:id="12693" w:author="阿毛" w:date="2021-05-21T17:54:00Z"/>
                <w:rFonts w:ascii="標楷體" w:eastAsia="標楷體" w:hAnsi="標楷體"/>
              </w:rPr>
            </w:pPr>
          </w:p>
        </w:tc>
        <w:tc>
          <w:tcPr>
            <w:tcW w:w="624" w:type="pct"/>
          </w:tcPr>
          <w:p w14:paraId="2D7C8AA7" w14:textId="75EB6F7D" w:rsidR="00E24265" w:rsidRPr="00615D4B" w:rsidDel="00CB3FDD" w:rsidRDefault="00E24265" w:rsidP="005F76AD">
            <w:pPr>
              <w:rPr>
                <w:del w:id="12694" w:author="阿毛" w:date="2021-05-21T17:54:00Z"/>
                <w:rFonts w:ascii="標楷體" w:eastAsia="標楷體" w:hAnsi="標楷體"/>
              </w:rPr>
            </w:pPr>
            <w:del w:id="12695" w:author="阿毛" w:date="2021-05-21T17:54:00Z">
              <w:r w:rsidRPr="00615D4B" w:rsidDel="00CB3FDD">
                <w:rPr>
                  <w:rFonts w:ascii="標楷體" w:eastAsia="標楷體" w:hAnsi="標楷體" w:hint="eastAsia"/>
                </w:rPr>
                <w:delText>資料型態長度</w:delText>
              </w:r>
            </w:del>
          </w:p>
        </w:tc>
        <w:tc>
          <w:tcPr>
            <w:tcW w:w="624" w:type="pct"/>
          </w:tcPr>
          <w:p w14:paraId="1DDFF28D" w14:textId="6265B85A" w:rsidR="00E24265" w:rsidRPr="00615D4B" w:rsidDel="00CB3FDD" w:rsidRDefault="00E24265" w:rsidP="005F76AD">
            <w:pPr>
              <w:rPr>
                <w:del w:id="12696" w:author="阿毛" w:date="2021-05-21T17:54:00Z"/>
                <w:rFonts w:ascii="標楷體" w:eastAsia="標楷體" w:hAnsi="標楷體"/>
              </w:rPr>
            </w:pPr>
            <w:del w:id="12697" w:author="阿毛" w:date="2021-05-21T17:54:00Z">
              <w:r w:rsidRPr="00615D4B" w:rsidDel="00CB3FDD">
                <w:rPr>
                  <w:rFonts w:ascii="標楷體" w:eastAsia="標楷體" w:hAnsi="標楷體"/>
                </w:rPr>
                <w:delText>預設值</w:delText>
              </w:r>
            </w:del>
          </w:p>
        </w:tc>
        <w:tc>
          <w:tcPr>
            <w:tcW w:w="537" w:type="pct"/>
          </w:tcPr>
          <w:p w14:paraId="3368C272" w14:textId="7FDB678D" w:rsidR="00E24265" w:rsidRPr="00615D4B" w:rsidDel="00CB3FDD" w:rsidRDefault="00E24265" w:rsidP="005F76AD">
            <w:pPr>
              <w:rPr>
                <w:del w:id="12698" w:author="阿毛" w:date="2021-05-21T17:54:00Z"/>
                <w:rFonts w:ascii="標楷體" w:eastAsia="標楷體" w:hAnsi="標楷體"/>
              </w:rPr>
            </w:pPr>
            <w:del w:id="12699" w:author="阿毛" w:date="2021-05-21T17:54:00Z">
              <w:r w:rsidRPr="00615D4B" w:rsidDel="00CB3FDD">
                <w:rPr>
                  <w:rFonts w:ascii="標楷體" w:eastAsia="標楷體" w:hAnsi="標楷體"/>
                </w:rPr>
                <w:delText>選單內容</w:delText>
              </w:r>
            </w:del>
          </w:p>
        </w:tc>
        <w:tc>
          <w:tcPr>
            <w:tcW w:w="299" w:type="pct"/>
          </w:tcPr>
          <w:p w14:paraId="54F8643B" w14:textId="3B7C2897" w:rsidR="00E24265" w:rsidRPr="00615D4B" w:rsidDel="00CB3FDD" w:rsidRDefault="00E24265" w:rsidP="005F76AD">
            <w:pPr>
              <w:rPr>
                <w:del w:id="12700" w:author="阿毛" w:date="2021-05-21T17:54:00Z"/>
                <w:rFonts w:ascii="標楷體" w:eastAsia="標楷體" w:hAnsi="標楷體"/>
              </w:rPr>
            </w:pPr>
            <w:del w:id="12701" w:author="阿毛" w:date="2021-05-21T17:54:00Z">
              <w:r w:rsidRPr="00615D4B" w:rsidDel="00CB3FDD">
                <w:rPr>
                  <w:rFonts w:ascii="標楷體" w:eastAsia="標楷體" w:hAnsi="標楷體"/>
                </w:rPr>
                <w:delText>必填</w:delText>
              </w:r>
            </w:del>
          </w:p>
        </w:tc>
        <w:tc>
          <w:tcPr>
            <w:tcW w:w="299" w:type="pct"/>
          </w:tcPr>
          <w:p w14:paraId="582A1CF3" w14:textId="71C85138" w:rsidR="00E24265" w:rsidRPr="00615D4B" w:rsidDel="00CB3FDD" w:rsidRDefault="00E24265" w:rsidP="005F76AD">
            <w:pPr>
              <w:rPr>
                <w:del w:id="12702" w:author="阿毛" w:date="2021-05-21T17:54:00Z"/>
                <w:rFonts w:ascii="標楷體" w:eastAsia="標楷體" w:hAnsi="標楷體"/>
              </w:rPr>
            </w:pPr>
            <w:del w:id="12703" w:author="阿毛" w:date="2021-05-21T17:54:00Z">
              <w:r w:rsidRPr="00615D4B" w:rsidDel="00CB3FDD">
                <w:rPr>
                  <w:rFonts w:ascii="標楷體" w:eastAsia="標楷體" w:hAnsi="標楷體"/>
                </w:rPr>
                <w:delText>R/W</w:delText>
              </w:r>
            </w:del>
          </w:p>
        </w:tc>
        <w:tc>
          <w:tcPr>
            <w:tcW w:w="1642" w:type="pct"/>
            <w:vMerge/>
          </w:tcPr>
          <w:p w14:paraId="62A5773C" w14:textId="2CE0D49F" w:rsidR="00E24265" w:rsidRPr="00615D4B" w:rsidDel="00CB3FDD" w:rsidRDefault="00E24265" w:rsidP="005F76AD">
            <w:pPr>
              <w:rPr>
                <w:del w:id="12704" w:author="阿毛" w:date="2021-05-21T17:54:00Z"/>
                <w:rFonts w:ascii="標楷體" w:eastAsia="標楷體" w:hAnsi="標楷體"/>
              </w:rPr>
            </w:pPr>
          </w:p>
        </w:tc>
      </w:tr>
      <w:tr w:rsidR="00E24265" w:rsidRPr="00615D4B" w:rsidDel="00CB3FDD" w14:paraId="3DA57CBB" w14:textId="1F1D4BE3" w:rsidTr="005F76AD">
        <w:trPr>
          <w:trHeight w:val="291"/>
          <w:jc w:val="center"/>
          <w:del w:id="12705" w:author="阿毛" w:date="2021-05-21T17:54:00Z"/>
        </w:trPr>
        <w:tc>
          <w:tcPr>
            <w:tcW w:w="219" w:type="pct"/>
          </w:tcPr>
          <w:p w14:paraId="1603060B" w14:textId="49C86550" w:rsidR="00E24265" w:rsidRPr="00D6003A" w:rsidDel="00CB3FDD" w:rsidRDefault="00E24265" w:rsidP="005F76AD">
            <w:pPr>
              <w:pStyle w:val="af9"/>
              <w:numPr>
                <w:ilvl w:val="0"/>
                <w:numId w:val="43"/>
              </w:numPr>
              <w:ind w:leftChars="0"/>
              <w:rPr>
                <w:del w:id="12706" w:author="阿毛" w:date="2021-05-21T17:54:00Z"/>
                <w:rFonts w:ascii="標楷體" w:eastAsia="標楷體" w:hAnsi="標楷體"/>
              </w:rPr>
            </w:pPr>
          </w:p>
        </w:tc>
        <w:tc>
          <w:tcPr>
            <w:tcW w:w="756" w:type="pct"/>
          </w:tcPr>
          <w:p w14:paraId="0D0B9F74" w14:textId="5F71341F" w:rsidR="00E24265" w:rsidRPr="00615D4B" w:rsidDel="00CB3FDD" w:rsidRDefault="00E24265" w:rsidP="005F76AD">
            <w:pPr>
              <w:rPr>
                <w:del w:id="12707" w:author="阿毛" w:date="2021-05-21T17:54:00Z"/>
                <w:rFonts w:ascii="標楷體" w:eastAsia="標楷體" w:hAnsi="標楷體"/>
              </w:rPr>
            </w:pPr>
            <w:del w:id="12708" w:author="阿毛" w:date="2021-05-21T17:54:00Z">
              <w:r w:rsidRPr="00713ED8" w:rsidDel="00CB3FDD">
                <w:rPr>
                  <w:rFonts w:ascii="標楷體" w:eastAsia="標楷體" w:hAnsi="標楷體" w:hint="eastAsia"/>
                </w:rPr>
                <w:delText>交易代碼</w:delText>
              </w:r>
            </w:del>
          </w:p>
        </w:tc>
        <w:tc>
          <w:tcPr>
            <w:tcW w:w="624" w:type="pct"/>
          </w:tcPr>
          <w:p w14:paraId="11F0E0C0" w14:textId="14E97AC8" w:rsidR="00E24265" w:rsidRPr="00615D4B" w:rsidDel="00CB3FDD" w:rsidRDefault="00E24265" w:rsidP="005F76AD">
            <w:pPr>
              <w:rPr>
                <w:del w:id="12709" w:author="阿毛" w:date="2021-05-21T17:54:00Z"/>
                <w:rFonts w:ascii="標楷體" w:eastAsia="標楷體" w:hAnsi="標楷體"/>
              </w:rPr>
            </w:pPr>
          </w:p>
        </w:tc>
        <w:tc>
          <w:tcPr>
            <w:tcW w:w="624" w:type="pct"/>
          </w:tcPr>
          <w:p w14:paraId="60EAD909" w14:textId="5C180540" w:rsidR="00E24265" w:rsidRPr="00615D4B" w:rsidDel="00CB3FDD" w:rsidRDefault="00E24265" w:rsidP="005F76AD">
            <w:pPr>
              <w:rPr>
                <w:del w:id="12710" w:author="阿毛" w:date="2021-05-21T17:54:00Z"/>
                <w:rFonts w:ascii="標楷體" w:eastAsia="標楷體" w:hAnsi="標楷體"/>
              </w:rPr>
            </w:pPr>
          </w:p>
        </w:tc>
        <w:tc>
          <w:tcPr>
            <w:tcW w:w="537" w:type="pct"/>
          </w:tcPr>
          <w:p w14:paraId="2C952811" w14:textId="0CC97B30" w:rsidR="00E24265" w:rsidRPr="00615D4B" w:rsidDel="00CB3FDD" w:rsidRDefault="00E24265" w:rsidP="005F76AD">
            <w:pPr>
              <w:rPr>
                <w:del w:id="12711" w:author="阿毛" w:date="2021-05-21T17:54:00Z"/>
                <w:rFonts w:ascii="標楷體" w:eastAsia="標楷體" w:hAnsi="標楷體"/>
              </w:rPr>
            </w:pPr>
            <w:del w:id="12712" w:author="阿毛" w:date="2021-05-21T17:54:00Z">
              <w:r w:rsidDel="00CB3FDD">
                <w:rPr>
                  <w:rFonts w:ascii="標楷體" w:eastAsia="標楷體" w:hAnsi="標楷體" w:hint="eastAsia"/>
                </w:rPr>
                <w:delText>下拉式選單</w:delText>
              </w:r>
            </w:del>
          </w:p>
        </w:tc>
        <w:tc>
          <w:tcPr>
            <w:tcW w:w="299" w:type="pct"/>
          </w:tcPr>
          <w:p w14:paraId="712EE4A5" w14:textId="28878587" w:rsidR="00E24265" w:rsidRPr="00615D4B" w:rsidDel="00CB3FDD" w:rsidRDefault="00E24265" w:rsidP="005F76AD">
            <w:pPr>
              <w:rPr>
                <w:del w:id="12713" w:author="阿毛" w:date="2021-05-21T17:54:00Z"/>
                <w:rFonts w:ascii="標楷體" w:eastAsia="標楷體" w:hAnsi="標楷體"/>
              </w:rPr>
            </w:pPr>
          </w:p>
        </w:tc>
        <w:tc>
          <w:tcPr>
            <w:tcW w:w="299" w:type="pct"/>
          </w:tcPr>
          <w:p w14:paraId="2F06914B" w14:textId="721A6282" w:rsidR="00E24265" w:rsidRPr="00615D4B" w:rsidDel="00CB3FDD" w:rsidRDefault="00E24265" w:rsidP="005F76AD">
            <w:pPr>
              <w:rPr>
                <w:del w:id="12714" w:author="阿毛" w:date="2021-05-21T17:54:00Z"/>
                <w:rFonts w:ascii="標楷體" w:eastAsia="標楷體" w:hAnsi="標楷體"/>
              </w:rPr>
            </w:pPr>
          </w:p>
        </w:tc>
        <w:tc>
          <w:tcPr>
            <w:tcW w:w="1642" w:type="pct"/>
          </w:tcPr>
          <w:p w14:paraId="2A00ADC2" w14:textId="2D288FD6" w:rsidR="00E24265" w:rsidDel="00CB3FDD" w:rsidRDefault="00E24265" w:rsidP="005F76AD">
            <w:pPr>
              <w:rPr>
                <w:del w:id="12715" w:author="阿毛" w:date="2021-05-21T17:54:00Z"/>
                <w:rFonts w:ascii="標楷體" w:eastAsia="標楷體" w:hAnsi="標楷體"/>
              </w:rPr>
            </w:pPr>
            <w:del w:id="12716" w:author="阿毛" w:date="2021-05-21T17:54:00Z">
              <w:r w:rsidRPr="00CC4F3B" w:rsidDel="00CB3FDD">
                <w:rPr>
                  <w:rFonts w:ascii="標楷體" w:eastAsia="標楷體" w:hAnsi="標楷體" w:hint="eastAsia"/>
                </w:rPr>
                <w:delText>1:新增</w:delText>
              </w:r>
            </w:del>
          </w:p>
          <w:p w14:paraId="7716B833" w14:textId="1F2665D4" w:rsidR="00E24265" w:rsidRPr="00615D4B" w:rsidDel="00CB3FDD" w:rsidRDefault="00E24265" w:rsidP="005F76AD">
            <w:pPr>
              <w:rPr>
                <w:del w:id="12717" w:author="阿毛" w:date="2021-05-21T17:54:00Z"/>
                <w:rFonts w:ascii="標楷體" w:eastAsia="標楷體" w:hAnsi="標楷體"/>
              </w:rPr>
            </w:pPr>
            <w:del w:id="12718" w:author="阿毛" w:date="2021-05-21T17:54:00Z">
              <w:r w:rsidRPr="00CC4F3B" w:rsidDel="00CB3FDD">
                <w:rPr>
                  <w:rFonts w:ascii="標楷體" w:eastAsia="標楷體" w:hAnsi="標楷體" w:hint="eastAsia"/>
                </w:rPr>
                <w:delText>2:異動</w:delText>
              </w:r>
            </w:del>
          </w:p>
        </w:tc>
      </w:tr>
      <w:tr w:rsidR="00E24265" w:rsidRPr="00615D4B" w:rsidDel="00CB3FDD" w14:paraId="2DA129C9" w14:textId="1E66CFE0" w:rsidTr="005F76AD">
        <w:trPr>
          <w:trHeight w:val="291"/>
          <w:jc w:val="center"/>
          <w:del w:id="12719" w:author="阿毛" w:date="2021-05-21T17:54:00Z"/>
        </w:trPr>
        <w:tc>
          <w:tcPr>
            <w:tcW w:w="219" w:type="pct"/>
          </w:tcPr>
          <w:p w14:paraId="10AEE3AF" w14:textId="41F4FD16" w:rsidR="00E24265" w:rsidRPr="00D6003A" w:rsidDel="00CB3FDD" w:rsidRDefault="00E24265" w:rsidP="005F76AD">
            <w:pPr>
              <w:pStyle w:val="af9"/>
              <w:numPr>
                <w:ilvl w:val="0"/>
                <w:numId w:val="43"/>
              </w:numPr>
              <w:ind w:leftChars="0"/>
              <w:rPr>
                <w:del w:id="12720" w:author="阿毛" w:date="2021-05-21T17:54:00Z"/>
                <w:rFonts w:ascii="標楷體" w:eastAsia="標楷體" w:hAnsi="標楷體"/>
              </w:rPr>
            </w:pPr>
          </w:p>
        </w:tc>
        <w:tc>
          <w:tcPr>
            <w:tcW w:w="756" w:type="pct"/>
          </w:tcPr>
          <w:p w14:paraId="20616A92" w14:textId="63F70702" w:rsidR="00E24265" w:rsidRPr="00615D4B" w:rsidDel="00CB3FDD" w:rsidRDefault="00E24265" w:rsidP="005F76AD">
            <w:pPr>
              <w:rPr>
                <w:del w:id="12721" w:author="阿毛" w:date="2021-05-21T17:54:00Z"/>
                <w:rFonts w:ascii="標楷體" w:eastAsia="標楷體" w:hAnsi="標楷體"/>
              </w:rPr>
            </w:pPr>
            <w:del w:id="12722" w:author="阿毛" w:date="2021-05-21T17:54:00Z">
              <w:r w:rsidRPr="00713ED8" w:rsidDel="00CB3FDD">
                <w:rPr>
                  <w:rFonts w:ascii="標楷體" w:eastAsia="標楷體" w:hAnsi="標楷體" w:hint="eastAsia"/>
                </w:rPr>
                <w:delText>債務人IDN</w:delText>
              </w:r>
            </w:del>
          </w:p>
        </w:tc>
        <w:tc>
          <w:tcPr>
            <w:tcW w:w="624" w:type="pct"/>
          </w:tcPr>
          <w:p w14:paraId="54422D24" w14:textId="16D4BC95" w:rsidR="00E24265" w:rsidRPr="00615D4B" w:rsidDel="00CB3FDD" w:rsidRDefault="00E24265" w:rsidP="005F76AD">
            <w:pPr>
              <w:rPr>
                <w:del w:id="12723" w:author="阿毛" w:date="2021-05-21T17:54:00Z"/>
                <w:rFonts w:ascii="標楷體" w:eastAsia="標楷體" w:hAnsi="標楷體"/>
              </w:rPr>
            </w:pPr>
          </w:p>
        </w:tc>
        <w:tc>
          <w:tcPr>
            <w:tcW w:w="624" w:type="pct"/>
          </w:tcPr>
          <w:p w14:paraId="09CAB092" w14:textId="7A536655" w:rsidR="00E24265" w:rsidRPr="00615D4B" w:rsidDel="00CB3FDD" w:rsidRDefault="00E24265" w:rsidP="005F76AD">
            <w:pPr>
              <w:rPr>
                <w:del w:id="12724" w:author="阿毛" w:date="2021-05-21T17:54:00Z"/>
                <w:rFonts w:ascii="標楷體" w:eastAsia="標楷體" w:hAnsi="標楷體"/>
              </w:rPr>
            </w:pPr>
          </w:p>
        </w:tc>
        <w:tc>
          <w:tcPr>
            <w:tcW w:w="537" w:type="pct"/>
          </w:tcPr>
          <w:p w14:paraId="3FE4997F" w14:textId="6C89D2A6" w:rsidR="00E24265" w:rsidRPr="00615D4B" w:rsidDel="00CB3FDD" w:rsidRDefault="00E24265" w:rsidP="005F76AD">
            <w:pPr>
              <w:rPr>
                <w:del w:id="12725" w:author="阿毛" w:date="2021-05-21T17:54:00Z"/>
                <w:rFonts w:ascii="標楷體" w:eastAsia="標楷體" w:hAnsi="標楷體"/>
              </w:rPr>
            </w:pPr>
          </w:p>
        </w:tc>
        <w:tc>
          <w:tcPr>
            <w:tcW w:w="299" w:type="pct"/>
          </w:tcPr>
          <w:p w14:paraId="3FE1696A" w14:textId="7E63093C" w:rsidR="00E24265" w:rsidRPr="00615D4B" w:rsidDel="00CB3FDD" w:rsidRDefault="00E24265" w:rsidP="005F76AD">
            <w:pPr>
              <w:rPr>
                <w:del w:id="12726" w:author="阿毛" w:date="2021-05-21T17:54:00Z"/>
                <w:rFonts w:ascii="標楷體" w:eastAsia="標楷體" w:hAnsi="標楷體"/>
              </w:rPr>
            </w:pPr>
          </w:p>
        </w:tc>
        <w:tc>
          <w:tcPr>
            <w:tcW w:w="299" w:type="pct"/>
          </w:tcPr>
          <w:p w14:paraId="4595DDE6" w14:textId="38664865" w:rsidR="00E24265" w:rsidRPr="00615D4B" w:rsidDel="00CB3FDD" w:rsidRDefault="00E24265" w:rsidP="005F76AD">
            <w:pPr>
              <w:rPr>
                <w:del w:id="12727" w:author="阿毛" w:date="2021-05-21T17:54:00Z"/>
                <w:rFonts w:ascii="標楷體" w:eastAsia="標楷體" w:hAnsi="標楷體"/>
              </w:rPr>
            </w:pPr>
          </w:p>
        </w:tc>
        <w:tc>
          <w:tcPr>
            <w:tcW w:w="1642" w:type="pct"/>
          </w:tcPr>
          <w:p w14:paraId="216EAAF4" w14:textId="46F41F6F" w:rsidR="00E24265" w:rsidRPr="00615D4B" w:rsidDel="00CB3FDD" w:rsidRDefault="00E24265" w:rsidP="005F76AD">
            <w:pPr>
              <w:rPr>
                <w:del w:id="12728" w:author="阿毛" w:date="2021-05-21T17:54:00Z"/>
                <w:rFonts w:ascii="標楷體" w:eastAsia="標楷體" w:hAnsi="標楷體"/>
              </w:rPr>
            </w:pPr>
          </w:p>
        </w:tc>
      </w:tr>
      <w:tr w:rsidR="00E24265" w:rsidRPr="00615D4B" w:rsidDel="00CB3FDD" w14:paraId="45DA539F" w14:textId="0F87F0F4" w:rsidTr="005F76AD">
        <w:trPr>
          <w:trHeight w:val="291"/>
          <w:jc w:val="center"/>
          <w:del w:id="12729" w:author="阿毛" w:date="2021-05-21T17:54:00Z"/>
        </w:trPr>
        <w:tc>
          <w:tcPr>
            <w:tcW w:w="219" w:type="pct"/>
          </w:tcPr>
          <w:p w14:paraId="1ACCC104" w14:textId="69418316" w:rsidR="00E24265" w:rsidRPr="00D6003A" w:rsidDel="00CB3FDD" w:rsidRDefault="00E24265" w:rsidP="005F76AD">
            <w:pPr>
              <w:pStyle w:val="af9"/>
              <w:numPr>
                <w:ilvl w:val="0"/>
                <w:numId w:val="43"/>
              </w:numPr>
              <w:ind w:leftChars="0"/>
              <w:rPr>
                <w:del w:id="12730" w:author="阿毛" w:date="2021-05-21T17:54:00Z"/>
                <w:rFonts w:ascii="標楷體" w:eastAsia="標楷體" w:hAnsi="標楷體"/>
              </w:rPr>
            </w:pPr>
          </w:p>
        </w:tc>
        <w:tc>
          <w:tcPr>
            <w:tcW w:w="756" w:type="pct"/>
          </w:tcPr>
          <w:p w14:paraId="3C156462" w14:textId="1A9FA4A4" w:rsidR="00E24265" w:rsidRPr="00615D4B" w:rsidDel="00CB3FDD" w:rsidRDefault="00E24265" w:rsidP="005F76AD">
            <w:pPr>
              <w:rPr>
                <w:del w:id="12731" w:author="阿毛" w:date="2021-05-21T17:54:00Z"/>
                <w:rFonts w:ascii="標楷體" w:eastAsia="標楷體" w:hAnsi="標楷體"/>
              </w:rPr>
            </w:pPr>
            <w:del w:id="12732" w:author="阿毛" w:date="2021-05-21T17:54:00Z">
              <w:r w:rsidRPr="00713ED8" w:rsidDel="00CB3FDD">
                <w:rPr>
                  <w:rFonts w:ascii="標楷體" w:eastAsia="標楷體" w:hAnsi="標楷體" w:hint="eastAsia"/>
                </w:rPr>
                <w:delText>報送單位代號</w:delText>
              </w:r>
            </w:del>
          </w:p>
        </w:tc>
        <w:tc>
          <w:tcPr>
            <w:tcW w:w="624" w:type="pct"/>
          </w:tcPr>
          <w:p w14:paraId="1BB8EAB5" w14:textId="797BE145" w:rsidR="00E24265" w:rsidRPr="00615D4B" w:rsidDel="00CB3FDD" w:rsidRDefault="00E24265" w:rsidP="005F76AD">
            <w:pPr>
              <w:rPr>
                <w:del w:id="12733" w:author="阿毛" w:date="2021-05-21T17:54:00Z"/>
                <w:rFonts w:ascii="標楷體" w:eastAsia="標楷體" w:hAnsi="標楷體"/>
              </w:rPr>
            </w:pPr>
          </w:p>
        </w:tc>
        <w:tc>
          <w:tcPr>
            <w:tcW w:w="624" w:type="pct"/>
          </w:tcPr>
          <w:p w14:paraId="2010D2D6" w14:textId="207E0F07" w:rsidR="00E24265" w:rsidRPr="00615D4B" w:rsidDel="00CB3FDD" w:rsidRDefault="00E24265" w:rsidP="005F76AD">
            <w:pPr>
              <w:rPr>
                <w:del w:id="12734" w:author="阿毛" w:date="2021-05-21T17:54:00Z"/>
                <w:rFonts w:ascii="標楷體" w:eastAsia="標楷體" w:hAnsi="標楷體"/>
              </w:rPr>
            </w:pPr>
          </w:p>
        </w:tc>
        <w:tc>
          <w:tcPr>
            <w:tcW w:w="537" w:type="pct"/>
          </w:tcPr>
          <w:p w14:paraId="40750E3F" w14:textId="1F1335DE" w:rsidR="00E24265" w:rsidRPr="00615D4B" w:rsidDel="00CB3FDD" w:rsidRDefault="00E24265" w:rsidP="005F76AD">
            <w:pPr>
              <w:rPr>
                <w:del w:id="12735" w:author="阿毛" w:date="2021-05-21T17:54:00Z"/>
                <w:rFonts w:ascii="標楷體" w:eastAsia="標楷體" w:hAnsi="標楷體"/>
              </w:rPr>
            </w:pPr>
          </w:p>
        </w:tc>
        <w:tc>
          <w:tcPr>
            <w:tcW w:w="299" w:type="pct"/>
          </w:tcPr>
          <w:p w14:paraId="65B04AB2" w14:textId="3F065393" w:rsidR="00E24265" w:rsidRPr="00615D4B" w:rsidDel="00CB3FDD" w:rsidRDefault="00E24265" w:rsidP="005F76AD">
            <w:pPr>
              <w:rPr>
                <w:del w:id="12736" w:author="阿毛" w:date="2021-05-21T17:54:00Z"/>
                <w:rFonts w:ascii="標楷體" w:eastAsia="標楷體" w:hAnsi="標楷體"/>
              </w:rPr>
            </w:pPr>
          </w:p>
        </w:tc>
        <w:tc>
          <w:tcPr>
            <w:tcW w:w="299" w:type="pct"/>
          </w:tcPr>
          <w:p w14:paraId="372E7744" w14:textId="70C104A4" w:rsidR="00E24265" w:rsidRPr="00615D4B" w:rsidDel="00CB3FDD" w:rsidRDefault="00E24265" w:rsidP="005F76AD">
            <w:pPr>
              <w:rPr>
                <w:del w:id="12737" w:author="阿毛" w:date="2021-05-21T17:54:00Z"/>
                <w:rFonts w:ascii="標楷體" w:eastAsia="標楷體" w:hAnsi="標楷體"/>
              </w:rPr>
            </w:pPr>
          </w:p>
        </w:tc>
        <w:tc>
          <w:tcPr>
            <w:tcW w:w="1642" w:type="pct"/>
          </w:tcPr>
          <w:p w14:paraId="0CA23510" w14:textId="37DC0A67" w:rsidR="00E24265" w:rsidRPr="00615D4B" w:rsidDel="00CB3FDD" w:rsidRDefault="00E24265" w:rsidP="005F76AD">
            <w:pPr>
              <w:rPr>
                <w:del w:id="12738" w:author="阿毛" w:date="2021-05-21T17:54:00Z"/>
                <w:rFonts w:ascii="標楷體" w:eastAsia="標楷體" w:hAnsi="標楷體"/>
              </w:rPr>
            </w:pPr>
          </w:p>
        </w:tc>
      </w:tr>
      <w:tr w:rsidR="00E24265" w:rsidRPr="00615D4B" w:rsidDel="00CB3FDD" w14:paraId="0A9F245F" w14:textId="62D21C3B" w:rsidTr="005F76AD">
        <w:trPr>
          <w:trHeight w:val="291"/>
          <w:jc w:val="center"/>
          <w:del w:id="12739" w:author="阿毛" w:date="2021-05-21T17:54:00Z"/>
        </w:trPr>
        <w:tc>
          <w:tcPr>
            <w:tcW w:w="219" w:type="pct"/>
          </w:tcPr>
          <w:p w14:paraId="63C6C610" w14:textId="6D338AD1" w:rsidR="00E24265" w:rsidRPr="00D6003A" w:rsidDel="00CB3FDD" w:rsidRDefault="00E24265" w:rsidP="005F76AD">
            <w:pPr>
              <w:pStyle w:val="af9"/>
              <w:numPr>
                <w:ilvl w:val="0"/>
                <w:numId w:val="43"/>
              </w:numPr>
              <w:ind w:leftChars="0"/>
              <w:rPr>
                <w:del w:id="12740" w:author="阿毛" w:date="2021-05-21T17:54:00Z"/>
                <w:rFonts w:ascii="標楷體" w:eastAsia="標楷體" w:hAnsi="標楷體"/>
              </w:rPr>
            </w:pPr>
          </w:p>
        </w:tc>
        <w:tc>
          <w:tcPr>
            <w:tcW w:w="756" w:type="pct"/>
          </w:tcPr>
          <w:p w14:paraId="5BA942B4" w14:textId="4DAE3360" w:rsidR="00E24265" w:rsidRPr="00615D4B" w:rsidDel="00CB3FDD" w:rsidRDefault="00E24265" w:rsidP="005F76AD">
            <w:pPr>
              <w:rPr>
                <w:del w:id="12741" w:author="阿毛" w:date="2021-05-21T17:54:00Z"/>
                <w:rFonts w:ascii="標楷體" w:eastAsia="標楷體" w:hAnsi="標楷體"/>
              </w:rPr>
            </w:pPr>
            <w:del w:id="12742" w:author="阿毛" w:date="2021-05-21T17:54:00Z">
              <w:r w:rsidRPr="00713ED8" w:rsidDel="00CB3FDD">
                <w:rPr>
                  <w:rFonts w:ascii="標楷體" w:eastAsia="標楷體" w:hAnsi="標楷體" w:hint="eastAsia"/>
                </w:rPr>
                <w:delText>協商申請日</w:delText>
              </w:r>
            </w:del>
          </w:p>
        </w:tc>
        <w:tc>
          <w:tcPr>
            <w:tcW w:w="624" w:type="pct"/>
          </w:tcPr>
          <w:p w14:paraId="0770ED01" w14:textId="2EF5BD92" w:rsidR="00E24265" w:rsidRPr="00615D4B" w:rsidDel="00CB3FDD" w:rsidRDefault="00E24265" w:rsidP="005F76AD">
            <w:pPr>
              <w:rPr>
                <w:del w:id="12743" w:author="阿毛" w:date="2021-05-21T17:54:00Z"/>
                <w:rFonts w:ascii="標楷體" w:eastAsia="標楷體" w:hAnsi="標楷體"/>
              </w:rPr>
            </w:pPr>
          </w:p>
        </w:tc>
        <w:tc>
          <w:tcPr>
            <w:tcW w:w="624" w:type="pct"/>
          </w:tcPr>
          <w:p w14:paraId="1240EB46" w14:textId="24765FC2" w:rsidR="00E24265" w:rsidRPr="00615D4B" w:rsidDel="00CB3FDD" w:rsidRDefault="00E24265" w:rsidP="005F76AD">
            <w:pPr>
              <w:rPr>
                <w:del w:id="12744" w:author="阿毛" w:date="2021-05-21T17:54:00Z"/>
                <w:rFonts w:ascii="標楷體" w:eastAsia="標楷體" w:hAnsi="標楷體"/>
              </w:rPr>
            </w:pPr>
          </w:p>
        </w:tc>
        <w:tc>
          <w:tcPr>
            <w:tcW w:w="537" w:type="pct"/>
          </w:tcPr>
          <w:p w14:paraId="5F8EA0D6" w14:textId="6C446785" w:rsidR="00E24265" w:rsidRPr="00615D4B" w:rsidDel="00CB3FDD" w:rsidRDefault="00E24265" w:rsidP="005F76AD">
            <w:pPr>
              <w:rPr>
                <w:del w:id="12745" w:author="阿毛" w:date="2021-05-21T17:54:00Z"/>
                <w:rFonts w:ascii="標楷體" w:eastAsia="標楷體" w:hAnsi="標楷體"/>
              </w:rPr>
            </w:pPr>
          </w:p>
        </w:tc>
        <w:tc>
          <w:tcPr>
            <w:tcW w:w="299" w:type="pct"/>
          </w:tcPr>
          <w:p w14:paraId="7DBD2BB9" w14:textId="1744558D" w:rsidR="00E24265" w:rsidRPr="00615D4B" w:rsidDel="00CB3FDD" w:rsidRDefault="00E24265" w:rsidP="005F76AD">
            <w:pPr>
              <w:rPr>
                <w:del w:id="12746" w:author="阿毛" w:date="2021-05-21T17:54:00Z"/>
                <w:rFonts w:ascii="標楷體" w:eastAsia="標楷體" w:hAnsi="標楷體"/>
              </w:rPr>
            </w:pPr>
          </w:p>
        </w:tc>
        <w:tc>
          <w:tcPr>
            <w:tcW w:w="299" w:type="pct"/>
          </w:tcPr>
          <w:p w14:paraId="5D434D52" w14:textId="3392BBFE" w:rsidR="00E24265" w:rsidRPr="00615D4B" w:rsidDel="00CB3FDD" w:rsidRDefault="00E24265" w:rsidP="005F76AD">
            <w:pPr>
              <w:rPr>
                <w:del w:id="12747" w:author="阿毛" w:date="2021-05-21T17:54:00Z"/>
                <w:rFonts w:ascii="標楷體" w:eastAsia="標楷體" w:hAnsi="標楷體"/>
              </w:rPr>
            </w:pPr>
          </w:p>
        </w:tc>
        <w:tc>
          <w:tcPr>
            <w:tcW w:w="1642" w:type="pct"/>
          </w:tcPr>
          <w:p w14:paraId="79FA1907" w14:textId="1F42DAD7" w:rsidR="00E24265" w:rsidRPr="00615D4B" w:rsidDel="00CB3FDD" w:rsidRDefault="00E24265" w:rsidP="005F76AD">
            <w:pPr>
              <w:rPr>
                <w:del w:id="12748" w:author="阿毛" w:date="2021-05-21T17:54:00Z"/>
                <w:rFonts w:ascii="標楷體" w:eastAsia="標楷體" w:hAnsi="標楷體"/>
              </w:rPr>
            </w:pPr>
          </w:p>
        </w:tc>
      </w:tr>
      <w:tr w:rsidR="00E24265" w:rsidRPr="00615D4B" w:rsidDel="00CB3FDD" w14:paraId="17A3CAF5" w14:textId="7F1D4D26" w:rsidTr="005F76AD">
        <w:trPr>
          <w:trHeight w:val="291"/>
          <w:jc w:val="center"/>
          <w:del w:id="12749" w:author="阿毛" w:date="2021-05-21T17:54:00Z"/>
        </w:trPr>
        <w:tc>
          <w:tcPr>
            <w:tcW w:w="219" w:type="pct"/>
          </w:tcPr>
          <w:p w14:paraId="164309AF" w14:textId="3191F121" w:rsidR="00E24265" w:rsidRPr="00D6003A" w:rsidDel="00CB3FDD" w:rsidRDefault="00E24265" w:rsidP="005F76AD">
            <w:pPr>
              <w:pStyle w:val="af9"/>
              <w:numPr>
                <w:ilvl w:val="0"/>
                <w:numId w:val="43"/>
              </w:numPr>
              <w:ind w:leftChars="0"/>
              <w:rPr>
                <w:del w:id="12750" w:author="阿毛" w:date="2021-05-21T17:54:00Z"/>
                <w:rFonts w:ascii="標楷體" w:eastAsia="標楷體" w:hAnsi="標楷體"/>
              </w:rPr>
            </w:pPr>
          </w:p>
        </w:tc>
        <w:tc>
          <w:tcPr>
            <w:tcW w:w="756" w:type="pct"/>
          </w:tcPr>
          <w:p w14:paraId="24D748C1" w14:textId="0DD593DD" w:rsidR="00E24265" w:rsidRPr="00615D4B" w:rsidDel="00CB3FDD" w:rsidRDefault="00E24265" w:rsidP="005F76AD">
            <w:pPr>
              <w:rPr>
                <w:del w:id="12751" w:author="阿毛" w:date="2021-05-21T17:54:00Z"/>
                <w:rFonts w:ascii="標楷體" w:eastAsia="標楷體" w:hAnsi="標楷體"/>
              </w:rPr>
            </w:pPr>
            <w:del w:id="12752" w:author="阿毛" w:date="2021-05-21T17:54:00Z">
              <w:r w:rsidRPr="00713ED8" w:rsidDel="00CB3FDD">
                <w:rPr>
                  <w:rFonts w:ascii="標楷體" w:eastAsia="標楷體" w:hAnsi="標楷體" w:hint="eastAsia"/>
                </w:rPr>
                <w:delText>最大債權金融機構代號</w:delText>
              </w:r>
            </w:del>
          </w:p>
        </w:tc>
        <w:tc>
          <w:tcPr>
            <w:tcW w:w="624" w:type="pct"/>
          </w:tcPr>
          <w:p w14:paraId="720EE735" w14:textId="559643B3" w:rsidR="00E24265" w:rsidRPr="00615D4B" w:rsidDel="00CB3FDD" w:rsidRDefault="00E24265" w:rsidP="005F76AD">
            <w:pPr>
              <w:rPr>
                <w:del w:id="12753" w:author="阿毛" w:date="2021-05-21T17:54:00Z"/>
                <w:rFonts w:ascii="標楷體" w:eastAsia="標楷體" w:hAnsi="標楷體"/>
              </w:rPr>
            </w:pPr>
          </w:p>
        </w:tc>
        <w:tc>
          <w:tcPr>
            <w:tcW w:w="624" w:type="pct"/>
          </w:tcPr>
          <w:p w14:paraId="40C8C6F4" w14:textId="00B00FA2" w:rsidR="00E24265" w:rsidRPr="00615D4B" w:rsidDel="00CB3FDD" w:rsidRDefault="00E24265" w:rsidP="005F76AD">
            <w:pPr>
              <w:rPr>
                <w:del w:id="12754" w:author="阿毛" w:date="2021-05-21T17:54:00Z"/>
                <w:rFonts w:ascii="標楷體" w:eastAsia="標楷體" w:hAnsi="標楷體"/>
              </w:rPr>
            </w:pPr>
          </w:p>
        </w:tc>
        <w:tc>
          <w:tcPr>
            <w:tcW w:w="537" w:type="pct"/>
          </w:tcPr>
          <w:p w14:paraId="71854B4A" w14:textId="7D547903" w:rsidR="00E24265" w:rsidRPr="00615D4B" w:rsidDel="00CB3FDD" w:rsidRDefault="00E24265" w:rsidP="005F76AD">
            <w:pPr>
              <w:rPr>
                <w:del w:id="12755" w:author="阿毛" w:date="2021-05-21T17:54:00Z"/>
                <w:rFonts w:ascii="標楷體" w:eastAsia="標楷體" w:hAnsi="標楷體"/>
              </w:rPr>
            </w:pPr>
          </w:p>
        </w:tc>
        <w:tc>
          <w:tcPr>
            <w:tcW w:w="299" w:type="pct"/>
          </w:tcPr>
          <w:p w14:paraId="21A64F1E" w14:textId="2CB36D04" w:rsidR="00E24265" w:rsidRPr="00615D4B" w:rsidDel="00CB3FDD" w:rsidRDefault="00E24265" w:rsidP="005F76AD">
            <w:pPr>
              <w:rPr>
                <w:del w:id="12756" w:author="阿毛" w:date="2021-05-21T17:54:00Z"/>
                <w:rFonts w:ascii="標楷體" w:eastAsia="標楷體" w:hAnsi="標楷體"/>
              </w:rPr>
            </w:pPr>
          </w:p>
        </w:tc>
        <w:tc>
          <w:tcPr>
            <w:tcW w:w="299" w:type="pct"/>
          </w:tcPr>
          <w:p w14:paraId="043607D8" w14:textId="7A69FA4E" w:rsidR="00E24265" w:rsidRPr="00615D4B" w:rsidDel="00CB3FDD" w:rsidRDefault="00E24265" w:rsidP="005F76AD">
            <w:pPr>
              <w:rPr>
                <w:del w:id="12757" w:author="阿毛" w:date="2021-05-21T17:54:00Z"/>
                <w:rFonts w:ascii="標楷體" w:eastAsia="標楷體" w:hAnsi="標楷體"/>
              </w:rPr>
            </w:pPr>
          </w:p>
        </w:tc>
        <w:tc>
          <w:tcPr>
            <w:tcW w:w="1642" w:type="pct"/>
          </w:tcPr>
          <w:p w14:paraId="27D7AA0F" w14:textId="4EB489F5" w:rsidR="00E24265" w:rsidRPr="00615D4B" w:rsidDel="00CB3FDD" w:rsidRDefault="00E24265" w:rsidP="005F76AD">
            <w:pPr>
              <w:rPr>
                <w:del w:id="12758" w:author="阿毛" w:date="2021-05-21T17:54:00Z"/>
                <w:rFonts w:ascii="標楷體" w:eastAsia="標楷體" w:hAnsi="標楷體"/>
              </w:rPr>
            </w:pPr>
          </w:p>
        </w:tc>
      </w:tr>
      <w:tr w:rsidR="00E24265" w:rsidRPr="00615D4B" w:rsidDel="00CB3FDD" w14:paraId="5EEF5B51" w14:textId="176FB969" w:rsidTr="005F76AD">
        <w:trPr>
          <w:trHeight w:val="291"/>
          <w:jc w:val="center"/>
          <w:del w:id="12759" w:author="阿毛" w:date="2021-05-21T17:54:00Z"/>
        </w:trPr>
        <w:tc>
          <w:tcPr>
            <w:tcW w:w="219" w:type="pct"/>
          </w:tcPr>
          <w:p w14:paraId="01ADD3C0" w14:textId="2225A025" w:rsidR="00E24265" w:rsidRPr="00D6003A" w:rsidDel="00CB3FDD" w:rsidRDefault="00E24265" w:rsidP="005F76AD">
            <w:pPr>
              <w:pStyle w:val="af9"/>
              <w:numPr>
                <w:ilvl w:val="0"/>
                <w:numId w:val="43"/>
              </w:numPr>
              <w:ind w:leftChars="0"/>
              <w:rPr>
                <w:del w:id="12760" w:author="阿毛" w:date="2021-05-21T17:54:00Z"/>
                <w:rFonts w:ascii="標楷體" w:eastAsia="標楷體" w:hAnsi="標楷體"/>
              </w:rPr>
            </w:pPr>
          </w:p>
        </w:tc>
        <w:tc>
          <w:tcPr>
            <w:tcW w:w="756" w:type="pct"/>
          </w:tcPr>
          <w:p w14:paraId="04A12FD1" w14:textId="1F4A110B" w:rsidR="00E24265" w:rsidRPr="00615D4B" w:rsidDel="00CB3FDD" w:rsidRDefault="00E24265" w:rsidP="005F76AD">
            <w:pPr>
              <w:rPr>
                <w:del w:id="12761" w:author="阿毛" w:date="2021-05-21T17:54:00Z"/>
                <w:rFonts w:ascii="標楷體" w:eastAsia="標楷體" w:hAnsi="標楷體"/>
              </w:rPr>
            </w:pPr>
            <w:del w:id="12762" w:author="阿毛" w:date="2021-05-21T17:54:00Z">
              <w:r w:rsidRPr="00713ED8" w:rsidDel="00CB3FDD">
                <w:rPr>
                  <w:rFonts w:ascii="標楷體" w:eastAsia="標楷體" w:hAnsi="標楷體" w:hint="eastAsia"/>
                </w:rPr>
                <w:delText>是否同意報送例外處理檔案格式</w:delText>
              </w:r>
            </w:del>
          </w:p>
        </w:tc>
        <w:tc>
          <w:tcPr>
            <w:tcW w:w="624" w:type="pct"/>
          </w:tcPr>
          <w:p w14:paraId="36B407D8" w14:textId="777C8904" w:rsidR="00E24265" w:rsidRPr="00615D4B" w:rsidDel="00CB3FDD" w:rsidRDefault="00E24265" w:rsidP="005F76AD">
            <w:pPr>
              <w:rPr>
                <w:del w:id="12763" w:author="阿毛" w:date="2021-05-21T17:54:00Z"/>
                <w:rFonts w:ascii="標楷體" w:eastAsia="標楷體" w:hAnsi="標楷體"/>
              </w:rPr>
            </w:pPr>
          </w:p>
        </w:tc>
        <w:tc>
          <w:tcPr>
            <w:tcW w:w="624" w:type="pct"/>
          </w:tcPr>
          <w:p w14:paraId="339DCCAA" w14:textId="7FA15D3A" w:rsidR="00E24265" w:rsidRPr="00615D4B" w:rsidDel="00CB3FDD" w:rsidRDefault="00E24265" w:rsidP="005F76AD">
            <w:pPr>
              <w:rPr>
                <w:del w:id="12764" w:author="阿毛" w:date="2021-05-21T17:54:00Z"/>
                <w:rFonts w:ascii="標楷體" w:eastAsia="標楷體" w:hAnsi="標楷體"/>
              </w:rPr>
            </w:pPr>
          </w:p>
        </w:tc>
        <w:tc>
          <w:tcPr>
            <w:tcW w:w="537" w:type="pct"/>
          </w:tcPr>
          <w:p w14:paraId="47C17331" w14:textId="6C828728" w:rsidR="00E24265" w:rsidRPr="00615D4B" w:rsidDel="00CB3FDD" w:rsidRDefault="00E24265" w:rsidP="005F76AD">
            <w:pPr>
              <w:rPr>
                <w:del w:id="12765" w:author="阿毛" w:date="2021-05-21T17:54:00Z"/>
                <w:rFonts w:ascii="標楷體" w:eastAsia="標楷體" w:hAnsi="標楷體"/>
              </w:rPr>
            </w:pPr>
          </w:p>
        </w:tc>
        <w:tc>
          <w:tcPr>
            <w:tcW w:w="299" w:type="pct"/>
          </w:tcPr>
          <w:p w14:paraId="636D0C0B" w14:textId="66880AEE" w:rsidR="00E24265" w:rsidRPr="00615D4B" w:rsidDel="00CB3FDD" w:rsidRDefault="00E24265" w:rsidP="005F76AD">
            <w:pPr>
              <w:rPr>
                <w:del w:id="12766" w:author="阿毛" w:date="2021-05-21T17:54:00Z"/>
                <w:rFonts w:ascii="標楷體" w:eastAsia="標楷體" w:hAnsi="標楷體"/>
              </w:rPr>
            </w:pPr>
          </w:p>
        </w:tc>
        <w:tc>
          <w:tcPr>
            <w:tcW w:w="299" w:type="pct"/>
          </w:tcPr>
          <w:p w14:paraId="6973FBC1" w14:textId="0C1840FA" w:rsidR="00E24265" w:rsidRPr="00615D4B" w:rsidDel="00CB3FDD" w:rsidRDefault="00E24265" w:rsidP="005F76AD">
            <w:pPr>
              <w:rPr>
                <w:del w:id="12767" w:author="阿毛" w:date="2021-05-21T17:54:00Z"/>
                <w:rFonts w:ascii="標楷體" w:eastAsia="標楷體" w:hAnsi="標楷體"/>
              </w:rPr>
            </w:pPr>
          </w:p>
        </w:tc>
        <w:tc>
          <w:tcPr>
            <w:tcW w:w="1642" w:type="pct"/>
          </w:tcPr>
          <w:p w14:paraId="218DFB53" w14:textId="19817B9B" w:rsidR="00E24265" w:rsidRPr="00615D4B" w:rsidDel="00CB3FDD" w:rsidRDefault="00E24265" w:rsidP="005F76AD">
            <w:pPr>
              <w:rPr>
                <w:del w:id="12768" w:author="阿毛" w:date="2021-05-21T17:54:00Z"/>
                <w:rFonts w:ascii="標楷體" w:eastAsia="標楷體" w:hAnsi="標楷體"/>
              </w:rPr>
            </w:pPr>
          </w:p>
        </w:tc>
      </w:tr>
      <w:tr w:rsidR="00E24265" w:rsidRPr="00615D4B" w:rsidDel="00CB3FDD" w14:paraId="404CEC70" w14:textId="646C4F14" w:rsidTr="005F76AD">
        <w:trPr>
          <w:trHeight w:val="291"/>
          <w:jc w:val="center"/>
          <w:del w:id="12769" w:author="阿毛" w:date="2021-05-21T17:54:00Z"/>
        </w:trPr>
        <w:tc>
          <w:tcPr>
            <w:tcW w:w="219" w:type="pct"/>
          </w:tcPr>
          <w:p w14:paraId="1F8F2D29" w14:textId="3428AB4A" w:rsidR="00E24265" w:rsidRPr="00D6003A" w:rsidDel="00CB3FDD" w:rsidRDefault="00E24265" w:rsidP="005F76AD">
            <w:pPr>
              <w:pStyle w:val="af9"/>
              <w:numPr>
                <w:ilvl w:val="0"/>
                <w:numId w:val="43"/>
              </w:numPr>
              <w:ind w:leftChars="0"/>
              <w:rPr>
                <w:del w:id="12770" w:author="阿毛" w:date="2021-05-21T17:54:00Z"/>
                <w:rFonts w:ascii="標楷體" w:eastAsia="標楷體" w:hAnsi="標楷體"/>
              </w:rPr>
            </w:pPr>
          </w:p>
        </w:tc>
        <w:tc>
          <w:tcPr>
            <w:tcW w:w="756" w:type="pct"/>
          </w:tcPr>
          <w:p w14:paraId="52C4459A" w14:textId="64298CC0" w:rsidR="00E24265" w:rsidRPr="00615D4B" w:rsidDel="00CB3FDD" w:rsidRDefault="00E24265" w:rsidP="005F76AD">
            <w:pPr>
              <w:rPr>
                <w:del w:id="12771" w:author="阿毛" w:date="2021-05-21T17:54:00Z"/>
                <w:rFonts w:ascii="標楷體" w:eastAsia="標楷體" w:hAnsi="標楷體"/>
              </w:rPr>
            </w:pPr>
            <w:del w:id="12772" w:author="阿毛" w:date="2021-05-21T17:54:00Z">
              <w:r w:rsidRPr="00713ED8" w:rsidDel="00CB3FDD">
                <w:rPr>
                  <w:rFonts w:ascii="標楷體" w:eastAsia="標楷體" w:hAnsi="標楷體" w:hint="eastAsia"/>
                </w:rPr>
                <w:delText>同意補報送檔案格式資料1</w:delText>
              </w:r>
            </w:del>
          </w:p>
        </w:tc>
        <w:tc>
          <w:tcPr>
            <w:tcW w:w="624" w:type="pct"/>
          </w:tcPr>
          <w:p w14:paraId="4EAEF844" w14:textId="29098D59" w:rsidR="00E24265" w:rsidRPr="00615D4B" w:rsidDel="00CB3FDD" w:rsidRDefault="00E24265" w:rsidP="005F76AD">
            <w:pPr>
              <w:rPr>
                <w:del w:id="12773" w:author="阿毛" w:date="2021-05-21T17:54:00Z"/>
                <w:rFonts w:ascii="標楷體" w:eastAsia="標楷體" w:hAnsi="標楷體"/>
              </w:rPr>
            </w:pPr>
          </w:p>
        </w:tc>
        <w:tc>
          <w:tcPr>
            <w:tcW w:w="624" w:type="pct"/>
          </w:tcPr>
          <w:p w14:paraId="297721F2" w14:textId="6E8062E0" w:rsidR="00E24265" w:rsidRPr="00615D4B" w:rsidDel="00CB3FDD" w:rsidRDefault="00E24265" w:rsidP="005F76AD">
            <w:pPr>
              <w:rPr>
                <w:del w:id="12774" w:author="阿毛" w:date="2021-05-21T17:54:00Z"/>
                <w:rFonts w:ascii="標楷體" w:eastAsia="標楷體" w:hAnsi="標楷體"/>
              </w:rPr>
            </w:pPr>
          </w:p>
        </w:tc>
        <w:tc>
          <w:tcPr>
            <w:tcW w:w="537" w:type="pct"/>
          </w:tcPr>
          <w:p w14:paraId="5A5E0134" w14:textId="4E5E1985" w:rsidR="00E24265" w:rsidRPr="00615D4B" w:rsidDel="00CB3FDD" w:rsidRDefault="00E24265" w:rsidP="005F76AD">
            <w:pPr>
              <w:rPr>
                <w:del w:id="12775" w:author="阿毛" w:date="2021-05-21T17:54:00Z"/>
                <w:rFonts w:ascii="標楷體" w:eastAsia="標楷體" w:hAnsi="標楷體"/>
              </w:rPr>
            </w:pPr>
          </w:p>
        </w:tc>
        <w:tc>
          <w:tcPr>
            <w:tcW w:w="299" w:type="pct"/>
          </w:tcPr>
          <w:p w14:paraId="6360FBE2" w14:textId="0B05DDC2" w:rsidR="00E24265" w:rsidRPr="00615D4B" w:rsidDel="00CB3FDD" w:rsidRDefault="00E24265" w:rsidP="005F76AD">
            <w:pPr>
              <w:rPr>
                <w:del w:id="12776" w:author="阿毛" w:date="2021-05-21T17:54:00Z"/>
                <w:rFonts w:ascii="標楷體" w:eastAsia="標楷體" w:hAnsi="標楷體"/>
              </w:rPr>
            </w:pPr>
          </w:p>
        </w:tc>
        <w:tc>
          <w:tcPr>
            <w:tcW w:w="299" w:type="pct"/>
          </w:tcPr>
          <w:p w14:paraId="1AABFEB2" w14:textId="7B19182A" w:rsidR="00E24265" w:rsidRPr="00615D4B" w:rsidDel="00CB3FDD" w:rsidRDefault="00E24265" w:rsidP="005F76AD">
            <w:pPr>
              <w:rPr>
                <w:del w:id="12777" w:author="阿毛" w:date="2021-05-21T17:54:00Z"/>
                <w:rFonts w:ascii="標楷體" w:eastAsia="標楷體" w:hAnsi="標楷體"/>
              </w:rPr>
            </w:pPr>
          </w:p>
        </w:tc>
        <w:tc>
          <w:tcPr>
            <w:tcW w:w="1642" w:type="pct"/>
          </w:tcPr>
          <w:p w14:paraId="5356B43A" w14:textId="0CC10869" w:rsidR="00E24265" w:rsidRPr="00615D4B" w:rsidDel="00CB3FDD" w:rsidRDefault="00E24265" w:rsidP="005F76AD">
            <w:pPr>
              <w:rPr>
                <w:del w:id="12778" w:author="阿毛" w:date="2021-05-21T17:54:00Z"/>
                <w:rFonts w:ascii="標楷體" w:eastAsia="標楷體" w:hAnsi="標楷體"/>
              </w:rPr>
            </w:pPr>
          </w:p>
        </w:tc>
      </w:tr>
      <w:tr w:rsidR="00E24265" w:rsidRPr="00615D4B" w:rsidDel="00CB3FDD" w14:paraId="75F6F8E7" w14:textId="3AA644A5" w:rsidTr="005F76AD">
        <w:trPr>
          <w:trHeight w:val="291"/>
          <w:jc w:val="center"/>
          <w:del w:id="12779" w:author="阿毛" w:date="2021-05-21T17:54:00Z"/>
        </w:trPr>
        <w:tc>
          <w:tcPr>
            <w:tcW w:w="219" w:type="pct"/>
          </w:tcPr>
          <w:p w14:paraId="62175695" w14:textId="2A228F2E" w:rsidR="00E24265" w:rsidRPr="00D6003A" w:rsidDel="00CB3FDD" w:rsidRDefault="00E24265" w:rsidP="005F76AD">
            <w:pPr>
              <w:pStyle w:val="af9"/>
              <w:numPr>
                <w:ilvl w:val="0"/>
                <w:numId w:val="43"/>
              </w:numPr>
              <w:ind w:leftChars="0"/>
              <w:rPr>
                <w:del w:id="12780" w:author="阿毛" w:date="2021-05-21T17:54:00Z"/>
                <w:rFonts w:ascii="標楷體" w:eastAsia="標楷體" w:hAnsi="標楷體"/>
              </w:rPr>
            </w:pPr>
          </w:p>
        </w:tc>
        <w:tc>
          <w:tcPr>
            <w:tcW w:w="756" w:type="pct"/>
          </w:tcPr>
          <w:p w14:paraId="3461806D" w14:textId="6BC8E870" w:rsidR="00E24265" w:rsidRPr="00615D4B" w:rsidDel="00CB3FDD" w:rsidRDefault="00E24265" w:rsidP="005F76AD">
            <w:pPr>
              <w:rPr>
                <w:del w:id="12781" w:author="阿毛" w:date="2021-05-21T17:54:00Z"/>
                <w:rFonts w:ascii="標楷體" w:eastAsia="標楷體" w:hAnsi="標楷體"/>
              </w:rPr>
            </w:pPr>
            <w:del w:id="12782" w:author="阿毛" w:date="2021-05-21T17:54:00Z">
              <w:r w:rsidRPr="00713ED8" w:rsidDel="00CB3FDD">
                <w:rPr>
                  <w:rFonts w:ascii="標楷體" w:eastAsia="標楷體" w:hAnsi="標楷體" w:hint="eastAsia"/>
                </w:rPr>
                <w:delText>同意補報送檔案格式資料別2</w:delText>
              </w:r>
            </w:del>
          </w:p>
        </w:tc>
        <w:tc>
          <w:tcPr>
            <w:tcW w:w="624" w:type="pct"/>
          </w:tcPr>
          <w:p w14:paraId="1B889776" w14:textId="158A0BDF" w:rsidR="00E24265" w:rsidRPr="00615D4B" w:rsidDel="00CB3FDD" w:rsidRDefault="00E24265" w:rsidP="005F76AD">
            <w:pPr>
              <w:rPr>
                <w:del w:id="12783" w:author="阿毛" w:date="2021-05-21T17:54:00Z"/>
                <w:rFonts w:ascii="標楷體" w:eastAsia="標楷體" w:hAnsi="標楷體"/>
              </w:rPr>
            </w:pPr>
          </w:p>
        </w:tc>
        <w:tc>
          <w:tcPr>
            <w:tcW w:w="624" w:type="pct"/>
          </w:tcPr>
          <w:p w14:paraId="622756BE" w14:textId="6BF6352A" w:rsidR="00E24265" w:rsidRPr="00615D4B" w:rsidDel="00CB3FDD" w:rsidRDefault="00E24265" w:rsidP="005F76AD">
            <w:pPr>
              <w:rPr>
                <w:del w:id="12784" w:author="阿毛" w:date="2021-05-21T17:54:00Z"/>
                <w:rFonts w:ascii="標楷體" w:eastAsia="標楷體" w:hAnsi="標楷體"/>
              </w:rPr>
            </w:pPr>
          </w:p>
        </w:tc>
        <w:tc>
          <w:tcPr>
            <w:tcW w:w="537" w:type="pct"/>
          </w:tcPr>
          <w:p w14:paraId="1A379ECD" w14:textId="5F626D37" w:rsidR="00E24265" w:rsidRPr="00615D4B" w:rsidDel="00CB3FDD" w:rsidRDefault="00E24265" w:rsidP="005F76AD">
            <w:pPr>
              <w:rPr>
                <w:del w:id="12785" w:author="阿毛" w:date="2021-05-21T17:54:00Z"/>
                <w:rFonts w:ascii="標楷體" w:eastAsia="標楷體" w:hAnsi="標楷體"/>
              </w:rPr>
            </w:pPr>
          </w:p>
        </w:tc>
        <w:tc>
          <w:tcPr>
            <w:tcW w:w="299" w:type="pct"/>
          </w:tcPr>
          <w:p w14:paraId="62D3E7E7" w14:textId="5E04B29E" w:rsidR="00E24265" w:rsidRPr="00615D4B" w:rsidDel="00CB3FDD" w:rsidRDefault="00E24265" w:rsidP="005F76AD">
            <w:pPr>
              <w:rPr>
                <w:del w:id="12786" w:author="阿毛" w:date="2021-05-21T17:54:00Z"/>
                <w:rFonts w:ascii="標楷體" w:eastAsia="標楷體" w:hAnsi="標楷體"/>
              </w:rPr>
            </w:pPr>
          </w:p>
        </w:tc>
        <w:tc>
          <w:tcPr>
            <w:tcW w:w="299" w:type="pct"/>
          </w:tcPr>
          <w:p w14:paraId="7674630E" w14:textId="754536DB" w:rsidR="00E24265" w:rsidRPr="00615D4B" w:rsidDel="00CB3FDD" w:rsidRDefault="00E24265" w:rsidP="005F76AD">
            <w:pPr>
              <w:rPr>
                <w:del w:id="12787" w:author="阿毛" w:date="2021-05-21T17:54:00Z"/>
                <w:rFonts w:ascii="標楷體" w:eastAsia="標楷體" w:hAnsi="標楷體"/>
              </w:rPr>
            </w:pPr>
          </w:p>
        </w:tc>
        <w:tc>
          <w:tcPr>
            <w:tcW w:w="1642" w:type="pct"/>
          </w:tcPr>
          <w:p w14:paraId="6A08FDA1" w14:textId="7B565921" w:rsidR="00E24265" w:rsidRPr="00615D4B" w:rsidDel="00CB3FDD" w:rsidRDefault="00E24265" w:rsidP="005F76AD">
            <w:pPr>
              <w:rPr>
                <w:del w:id="12788" w:author="阿毛" w:date="2021-05-21T17:54:00Z"/>
                <w:rFonts w:ascii="標楷體" w:eastAsia="標楷體" w:hAnsi="標楷體"/>
              </w:rPr>
            </w:pPr>
          </w:p>
        </w:tc>
      </w:tr>
      <w:tr w:rsidR="00E24265" w:rsidRPr="00615D4B" w:rsidDel="00CB3FDD" w14:paraId="43A69775" w14:textId="39FFD781" w:rsidTr="005F76AD">
        <w:trPr>
          <w:trHeight w:val="291"/>
          <w:jc w:val="center"/>
          <w:del w:id="12789" w:author="阿毛" w:date="2021-05-21T17:54:00Z"/>
        </w:trPr>
        <w:tc>
          <w:tcPr>
            <w:tcW w:w="219" w:type="pct"/>
          </w:tcPr>
          <w:p w14:paraId="1EB7B9F2" w14:textId="17A438F3" w:rsidR="00E24265" w:rsidRPr="00D6003A" w:rsidDel="00CB3FDD" w:rsidRDefault="00E24265" w:rsidP="005F76AD">
            <w:pPr>
              <w:pStyle w:val="af9"/>
              <w:numPr>
                <w:ilvl w:val="0"/>
                <w:numId w:val="43"/>
              </w:numPr>
              <w:ind w:leftChars="0"/>
              <w:rPr>
                <w:del w:id="12790" w:author="阿毛" w:date="2021-05-21T17:54:00Z"/>
                <w:rFonts w:ascii="標楷體" w:eastAsia="標楷體" w:hAnsi="標楷體"/>
              </w:rPr>
            </w:pPr>
          </w:p>
        </w:tc>
        <w:tc>
          <w:tcPr>
            <w:tcW w:w="756" w:type="pct"/>
          </w:tcPr>
          <w:p w14:paraId="09652E7E" w14:textId="5A91AA8D" w:rsidR="00E24265" w:rsidRPr="00615D4B" w:rsidDel="00CB3FDD" w:rsidRDefault="00E24265" w:rsidP="005F76AD">
            <w:pPr>
              <w:rPr>
                <w:del w:id="12791" w:author="阿毛" w:date="2021-05-21T17:54:00Z"/>
                <w:rFonts w:ascii="標楷體" w:eastAsia="標楷體" w:hAnsi="標楷體"/>
              </w:rPr>
            </w:pPr>
            <w:del w:id="12792" w:author="阿毛" w:date="2021-05-21T17:54:00Z">
              <w:r w:rsidRPr="00713ED8" w:rsidDel="00CB3FDD">
                <w:rPr>
                  <w:rFonts w:ascii="標楷體" w:eastAsia="標楷體" w:hAnsi="標楷體" w:hint="eastAsia"/>
                </w:rPr>
                <w:delText>申請變更還款方案日</w:delText>
              </w:r>
            </w:del>
          </w:p>
        </w:tc>
        <w:tc>
          <w:tcPr>
            <w:tcW w:w="624" w:type="pct"/>
          </w:tcPr>
          <w:p w14:paraId="09B54662" w14:textId="2148DA5C" w:rsidR="00E24265" w:rsidRPr="00615D4B" w:rsidDel="00CB3FDD" w:rsidRDefault="00E24265" w:rsidP="005F76AD">
            <w:pPr>
              <w:rPr>
                <w:del w:id="12793" w:author="阿毛" w:date="2021-05-21T17:54:00Z"/>
                <w:rFonts w:ascii="標楷體" w:eastAsia="標楷體" w:hAnsi="標楷體"/>
              </w:rPr>
            </w:pPr>
          </w:p>
        </w:tc>
        <w:tc>
          <w:tcPr>
            <w:tcW w:w="624" w:type="pct"/>
          </w:tcPr>
          <w:p w14:paraId="0A59D055" w14:textId="02EDCDEC" w:rsidR="00E24265" w:rsidRPr="00615D4B" w:rsidDel="00CB3FDD" w:rsidRDefault="00E24265" w:rsidP="005F76AD">
            <w:pPr>
              <w:rPr>
                <w:del w:id="12794" w:author="阿毛" w:date="2021-05-21T17:54:00Z"/>
                <w:rFonts w:ascii="標楷體" w:eastAsia="標楷體" w:hAnsi="標楷體"/>
              </w:rPr>
            </w:pPr>
          </w:p>
        </w:tc>
        <w:tc>
          <w:tcPr>
            <w:tcW w:w="537" w:type="pct"/>
          </w:tcPr>
          <w:p w14:paraId="3299FF3B" w14:textId="780189AF" w:rsidR="00E24265" w:rsidRPr="00615D4B" w:rsidDel="00CB3FDD" w:rsidRDefault="00E24265" w:rsidP="005F76AD">
            <w:pPr>
              <w:rPr>
                <w:del w:id="12795" w:author="阿毛" w:date="2021-05-21T17:54:00Z"/>
                <w:rFonts w:ascii="標楷體" w:eastAsia="標楷體" w:hAnsi="標楷體"/>
              </w:rPr>
            </w:pPr>
          </w:p>
        </w:tc>
        <w:tc>
          <w:tcPr>
            <w:tcW w:w="299" w:type="pct"/>
          </w:tcPr>
          <w:p w14:paraId="58E156AB" w14:textId="6E0BEC32" w:rsidR="00E24265" w:rsidRPr="00615D4B" w:rsidDel="00CB3FDD" w:rsidRDefault="00E24265" w:rsidP="005F76AD">
            <w:pPr>
              <w:rPr>
                <w:del w:id="12796" w:author="阿毛" w:date="2021-05-21T17:54:00Z"/>
                <w:rFonts w:ascii="標楷體" w:eastAsia="標楷體" w:hAnsi="標楷體"/>
              </w:rPr>
            </w:pPr>
          </w:p>
        </w:tc>
        <w:tc>
          <w:tcPr>
            <w:tcW w:w="299" w:type="pct"/>
          </w:tcPr>
          <w:p w14:paraId="57C6CEF6" w14:textId="5A71210A" w:rsidR="00E24265" w:rsidRPr="00615D4B" w:rsidDel="00CB3FDD" w:rsidRDefault="00E24265" w:rsidP="005F76AD">
            <w:pPr>
              <w:rPr>
                <w:del w:id="12797" w:author="阿毛" w:date="2021-05-21T17:54:00Z"/>
                <w:rFonts w:ascii="標楷體" w:eastAsia="標楷體" w:hAnsi="標楷體"/>
              </w:rPr>
            </w:pPr>
          </w:p>
        </w:tc>
        <w:tc>
          <w:tcPr>
            <w:tcW w:w="1642" w:type="pct"/>
          </w:tcPr>
          <w:p w14:paraId="00FEA257" w14:textId="410D659C" w:rsidR="00E24265" w:rsidRPr="00615D4B" w:rsidDel="00CB3FDD" w:rsidRDefault="00E24265" w:rsidP="005F76AD">
            <w:pPr>
              <w:rPr>
                <w:del w:id="12798" w:author="阿毛" w:date="2021-05-21T17:54:00Z"/>
                <w:rFonts w:ascii="標楷體" w:eastAsia="標楷體" w:hAnsi="標楷體"/>
              </w:rPr>
            </w:pPr>
          </w:p>
        </w:tc>
      </w:tr>
      <w:tr w:rsidR="00E24265" w:rsidRPr="00615D4B" w:rsidDel="00CB3FDD" w14:paraId="2A7AE99E" w14:textId="0D8BD59A" w:rsidTr="005F76AD">
        <w:trPr>
          <w:trHeight w:val="291"/>
          <w:jc w:val="center"/>
          <w:del w:id="12799" w:author="阿毛" w:date="2021-05-21T17:54:00Z"/>
        </w:trPr>
        <w:tc>
          <w:tcPr>
            <w:tcW w:w="219" w:type="pct"/>
          </w:tcPr>
          <w:p w14:paraId="690D31A7" w14:textId="26FB54CB" w:rsidR="00E24265" w:rsidRPr="00D6003A" w:rsidDel="00CB3FDD" w:rsidRDefault="00E24265" w:rsidP="005F76AD">
            <w:pPr>
              <w:pStyle w:val="af9"/>
              <w:numPr>
                <w:ilvl w:val="0"/>
                <w:numId w:val="43"/>
              </w:numPr>
              <w:ind w:leftChars="0"/>
              <w:rPr>
                <w:del w:id="12800" w:author="阿毛" w:date="2021-05-21T17:54:00Z"/>
                <w:rFonts w:ascii="標楷體" w:eastAsia="標楷體" w:hAnsi="標楷體"/>
              </w:rPr>
            </w:pPr>
          </w:p>
        </w:tc>
        <w:tc>
          <w:tcPr>
            <w:tcW w:w="756" w:type="pct"/>
          </w:tcPr>
          <w:p w14:paraId="3A36CA48" w14:textId="539F6943" w:rsidR="00E24265" w:rsidRPr="00615D4B" w:rsidDel="00CB3FDD" w:rsidRDefault="00E24265" w:rsidP="005F76AD">
            <w:pPr>
              <w:rPr>
                <w:del w:id="12801" w:author="阿毛" w:date="2021-05-21T17:54:00Z"/>
                <w:rFonts w:ascii="標楷體" w:eastAsia="標楷體" w:hAnsi="標楷體"/>
              </w:rPr>
            </w:pPr>
            <w:del w:id="12802" w:author="阿毛" w:date="2021-05-21T17:54:00Z">
              <w:r w:rsidRPr="00713ED8" w:rsidDel="00CB3FDD">
                <w:rPr>
                  <w:rFonts w:ascii="標楷體" w:eastAsia="標楷體" w:hAnsi="標楷體" w:hint="eastAsia"/>
                </w:rPr>
                <w:delText>轉JCIC文字檔日期</w:delText>
              </w:r>
            </w:del>
          </w:p>
        </w:tc>
        <w:tc>
          <w:tcPr>
            <w:tcW w:w="624" w:type="pct"/>
          </w:tcPr>
          <w:p w14:paraId="62FAF43C" w14:textId="25960ECE" w:rsidR="00E24265" w:rsidRPr="00615D4B" w:rsidDel="00CB3FDD" w:rsidRDefault="00E24265" w:rsidP="005F76AD">
            <w:pPr>
              <w:rPr>
                <w:del w:id="12803" w:author="阿毛" w:date="2021-05-21T17:54:00Z"/>
                <w:rFonts w:ascii="標楷體" w:eastAsia="標楷體" w:hAnsi="標楷體"/>
              </w:rPr>
            </w:pPr>
          </w:p>
        </w:tc>
        <w:tc>
          <w:tcPr>
            <w:tcW w:w="624" w:type="pct"/>
          </w:tcPr>
          <w:p w14:paraId="507897F5" w14:textId="08C2A8B1" w:rsidR="00E24265" w:rsidRPr="00615D4B" w:rsidDel="00CB3FDD" w:rsidRDefault="00E24265" w:rsidP="005F76AD">
            <w:pPr>
              <w:rPr>
                <w:del w:id="12804" w:author="阿毛" w:date="2021-05-21T17:54:00Z"/>
                <w:rFonts w:ascii="標楷體" w:eastAsia="標楷體" w:hAnsi="標楷體"/>
              </w:rPr>
            </w:pPr>
          </w:p>
        </w:tc>
        <w:tc>
          <w:tcPr>
            <w:tcW w:w="537" w:type="pct"/>
          </w:tcPr>
          <w:p w14:paraId="3D6A7D01" w14:textId="2ECE3617" w:rsidR="00E24265" w:rsidRPr="00615D4B" w:rsidDel="00CB3FDD" w:rsidRDefault="00E24265" w:rsidP="005F76AD">
            <w:pPr>
              <w:rPr>
                <w:del w:id="12805" w:author="阿毛" w:date="2021-05-21T17:54:00Z"/>
                <w:rFonts w:ascii="標楷體" w:eastAsia="標楷體" w:hAnsi="標楷體"/>
              </w:rPr>
            </w:pPr>
          </w:p>
        </w:tc>
        <w:tc>
          <w:tcPr>
            <w:tcW w:w="299" w:type="pct"/>
          </w:tcPr>
          <w:p w14:paraId="394A5187" w14:textId="37FDD524" w:rsidR="00E24265" w:rsidRPr="00615D4B" w:rsidDel="00CB3FDD" w:rsidRDefault="00E24265" w:rsidP="005F76AD">
            <w:pPr>
              <w:rPr>
                <w:del w:id="12806" w:author="阿毛" w:date="2021-05-21T17:54:00Z"/>
                <w:rFonts w:ascii="標楷體" w:eastAsia="標楷體" w:hAnsi="標楷體"/>
              </w:rPr>
            </w:pPr>
          </w:p>
        </w:tc>
        <w:tc>
          <w:tcPr>
            <w:tcW w:w="299" w:type="pct"/>
          </w:tcPr>
          <w:p w14:paraId="73266A6D" w14:textId="1FE6962E" w:rsidR="00E24265" w:rsidRPr="00615D4B" w:rsidDel="00CB3FDD" w:rsidRDefault="00E24265" w:rsidP="005F76AD">
            <w:pPr>
              <w:rPr>
                <w:del w:id="12807" w:author="阿毛" w:date="2021-05-21T17:54:00Z"/>
                <w:rFonts w:ascii="標楷體" w:eastAsia="標楷體" w:hAnsi="標楷體"/>
              </w:rPr>
            </w:pPr>
          </w:p>
        </w:tc>
        <w:tc>
          <w:tcPr>
            <w:tcW w:w="1642" w:type="pct"/>
          </w:tcPr>
          <w:p w14:paraId="23CDD541" w14:textId="6C1C1CDA" w:rsidR="00E24265" w:rsidRPr="00615D4B" w:rsidDel="00CB3FDD" w:rsidRDefault="00E24265" w:rsidP="005F76AD">
            <w:pPr>
              <w:rPr>
                <w:del w:id="12808" w:author="阿毛" w:date="2021-05-21T17:54:00Z"/>
                <w:rFonts w:ascii="標楷體" w:eastAsia="標楷體" w:hAnsi="標楷體"/>
              </w:rPr>
            </w:pPr>
          </w:p>
        </w:tc>
      </w:tr>
    </w:tbl>
    <w:p w14:paraId="4861256B" w14:textId="488E38E8" w:rsidR="00E24265" w:rsidDel="00CB3FDD" w:rsidRDefault="00E24265" w:rsidP="00F62379">
      <w:pPr>
        <w:pStyle w:val="42"/>
        <w:spacing w:after="72"/>
        <w:ind w:leftChars="0" w:left="0"/>
        <w:rPr>
          <w:del w:id="12809" w:author="阿毛" w:date="2021-05-21T17:54:00Z"/>
          <w:rFonts w:hAnsi="標楷體"/>
        </w:rPr>
      </w:pPr>
    </w:p>
    <w:p w14:paraId="51E55D9A" w14:textId="4A61059E" w:rsidR="00E24265" w:rsidDel="00CB3FDD" w:rsidRDefault="00E24265">
      <w:pPr>
        <w:widowControl/>
        <w:rPr>
          <w:del w:id="12810" w:author="阿毛" w:date="2021-05-21T17:54:00Z"/>
          <w:rFonts w:ascii="Arial" w:eastAsia="標楷體" w:hAnsi="標楷體" w:cs="標楷體"/>
          <w:kern w:val="0"/>
          <w:szCs w:val="28"/>
        </w:rPr>
      </w:pPr>
      <w:del w:id="12811" w:author="阿毛" w:date="2021-05-21T17:54:00Z">
        <w:r w:rsidDel="00CB3FDD">
          <w:rPr>
            <w:rFonts w:hAnsi="標楷體"/>
          </w:rPr>
          <w:br w:type="page"/>
        </w:r>
      </w:del>
    </w:p>
    <w:p w14:paraId="6744ADB7" w14:textId="2D26C776" w:rsidR="00E24265" w:rsidRPr="00A03472" w:rsidDel="00CB3FDD" w:rsidRDefault="00E24265">
      <w:pPr>
        <w:pStyle w:val="3"/>
        <w:numPr>
          <w:ilvl w:val="2"/>
          <w:numId w:val="101"/>
        </w:numPr>
        <w:rPr>
          <w:del w:id="12812" w:author="阿毛" w:date="2021-05-21T17:54:00Z"/>
          <w:rFonts w:ascii="標楷體" w:hAnsi="標楷體"/>
        </w:rPr>
        <w:pPrChange w:id="12813" w:author="智誠 楊" w:date="2021-05-10T09:51:00Z">
          <w:pPr>
            <w:pStyle w:val="3"/>
            <w:numPr>
              <w:ilvl w:val="2"/>
              <w:numId w:val="1"/>
            </w:numPr>
            <w:ind w:left="1247" w:hanging="680"/>
          </w:pPr>
        </w:pPrChange>
      </w:pPr>
      <w:del w:id="12814" w:author="阿毛" w:date="2021-05-21T17:54:00Z">
        <w:r w:rsidDel="00CB3FDD">
          <w:rPr>
            <w:rFonts w:ascii="標楷體" w:hAnsi="標楷體"/>
          </w:rPr>
          <w:delText>L</w:delText>
        </w:r>
        <w:r w:rsidDel="00CB3FDD">
          <w:rPr>
            <w:rFonts w:ascii="標楷體" w:hAnsi="標楷體" w:hint="eastAsia"/>
          </w:rPr>
          <w:delText>8315</w:delText>
        </w:r>
        <w:r w:rsidRPr="005970CA" w:rsidDel="00CB3FDD">
          <w:rPr>
            <w:rFonts w:ascii="標楷體" w:hAnsi="標楷體" w:hint="eastAsia"/>
          </w:rPr>
          <w:delText>單獨全數受清償資料檔案</w:delText>
        </w:r>
      </w:del>
    </w:p>
    <w:p w14:paraId="50C93E57" w14:textId="09682877" w:rsidR="00E24265" w:rsidRPr="003972CE" w:rsidDel="00CB3FDD" w:rsidRDefault="00E24265">
      <w:pPr>
        <w:pStyle w:val="a"/>
        <w:rPr>
          <w:del w:id="12815" w:author="阿毛" w:date="2021-05-21T17:54:00Z"/>
        </w:rPr>
      </w:pPr>
      <w:del w:id="12816" w:author="阿毛" w:date="2021-05-21T17:54:00Z">
        <w:r w:rsidRPr="00615D4B" w:rsidDel="00CB3FDD">
          <w:delText>功能說明</w:delText>
        </w:r>
      </w:del>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E24265" w:rsidRPr="00615D4B" w:rsidDel="00CB3FDD" w14:paraId="08929C27" w14:textId="47D4A3CA" w:rsidTr="005F76AD">
        <w:trPr>
          <w:trHeight w:val="277"/>
          <w:del w:id="12817" w:author="阿毛" w:date="2021-05-21T17:54:00Z"/>
        </w:trPr>
        <w:tc>
          <w:tcPr>
            <w:tcW w:w="1548" w:type="dxa"/>
            <w:tcBorders>
              <w:top w:val="single" w:sz="8" w:space="0" w:color="000000"/>
              <w:bottom w:val="single" w:sz="8" w:space="0" w:color="000000"/>
              <w:right w:val="single" w:sz="8" w:space="0" w:color="000000"/>
            </w:tcBorders>
            <w:shd w:val="clear" w:color="auto" w:fill="F3F3F3"/>
          </w:tcPr>
          <w:p w14:paraId="536968EB" w14:textId="4984A6B6" w:rsidR="00E24265" w:rsidRPr="00615D4B" w:rsidDel="00CB3FDD" w:rsidRDefault="00E24265" w:rsidP="005F76AD">
            <w:pPr>
              <w:rPr>
                <w:del w:id="12818" w:author="阿毛" w:date="2021-05-21T17:54:00Z"/>
                <w:rFonts w:ascii="標楷體" w:eastAsia="標楷體" w:hAnsi="標楷體"/>
              </w:rPr>
            </w:pPr>
            <w:del w:id="12819" w:author="阿毛" w:date="2021-05-21T17:54:00Z">
              <w:r w:rsidRPr="00615D4B" w:rsidDel="00CB3FDD">
                <w:rPr>
                  <w:rFonts w:ascii="標楷體" w:eastAsia="標楷體" w:hAnsi="標楷體"/>
                </w:rPr>
                <w:delText xml:space="preserve">功能名稱 </w:delText>
              </w:r>
            </w:del>
          </w:p>
        </w:tc>
        <w:tc>
          <w:tcPr>
            <w:tcW w:w="6318" w:type="dxa"/>
            <w:tcBorders>
              <w:top w:val="single" w:sz="8" w:space="0" w:color="000000"/>
              <w:left w:val="single" w:sz="8" w:space="0" w:color="000000"/>
              <w:bottom w:val="single" w:sz="8" w:space="0" w:color="000000"/>
            </w:tcBorders>
          </w:tcPr>
          <w:p w14:paraId="0DEAECFF" w14:textId="7074B1C4" w:rsidR="00E24265" w:rsidRPr="00615D4B" w:rsidDel="00CB3FDD" w:rsidRDefault="00E24265" w:rsidP="005F76AD">
            <w:pPr>
              <w:rPr>
                <w:del w:id="12820" w:author="阿毛" w:date="2021-05-21T17:54:00Z"/>
                <w:rFonts w:ascii="標楷體" w:eastAsia="標楷體" w:hAnsi="標楷體"/>
              </w:rPr>
            </w:pPr>
            <w:del w:id="12821" w:author="阿毛" w:date="2021-05-21T17:54:00Z">
              <w:r w:rsidRPr="005970CA" w:rsidDel="00CB3FDD">
                <w:rPr>
                  <w:rFonts w:ascii="標楷體" w:eastAsia="標楷體" w:hAnsi="標楷體" w:hint="eastAsia"/>
                </w:rPr>
                <w:delText>單獨全數受清償資料檔案</w:delText>
              </w:r>
            </w:del>
          </w:p>
        </w:tc>
      </w:tr>
      <w:tr w:rsidR="00E24265" w:rsidRPr="00615D4B" w:rsidDel="00CB3FDD" w14:paraId="22127733" w14:textId="58FA6765" w:rsidTr="005F76AD">
        <w:trPr>
          <w:trHeight w:val="277"/>
          <w:del w:id="12822" w:author="阿毛" w:date="2021-05-21T17:54:00Z"/>
        </w:trPr>
        <w:tc>
          <w:tcPr>
            <w:tcW w:w="1548" w:type="dxa"/>
            <w:tcBorders>
              <w:top w:val="single" w:sz="8" w:space="0" w:color="000000"/>
              <w:bottom w:val="single" w:sz="8" w:space="0" w:color="000000"/>
              <w:right w:val="single" w:sz="8" w:space="0" w:color="000000"/>
            </w:tcBorders>
            <w:shd w:val="clear" w:color="auto" w:fill="F3F3F3"/>
          </w:tcPr>
          <w:p w14:paraId="7B7D2967" w14:textId="60C9CD30" w:rsidR="00E24265" w:rsidRPr="00615D4B" w:rsidDel="00CB3FDD" w:rsidRDefault="00E24265" w:rsidP="005F76AD">
            <w:pPr>
              <w:rPr>
                <w:del w:id="12823" w:author="阿毛" w:date="2021-05-21T17:54:00Z"/>
                <w:rFonts w:ascii="標楷體" w:eastAsia="標楷體" w:hAnsi="標楷體"/>
              </w:rPr>
            </w:pPr>
            <w:del w:id="12824" w:author="阿毛" w:date="2021-05-21T17:54:00Z">
              <w:r w:rsidRPr="00615D4B" w:rsidDel="00CB3FDD">
                <w:rPr>
                  <w:rFonts w:ascii="標楷體" w:eastAsia="標楷體" w:hAnsi="標楷體"/>
                </w:rPr>
                <w:delText>進入條件</w:delText>
              </w:r>
            </w:del>
          </w:p>
        </w:tc>
        <w:tc>
          <w:tcPr>
            <w:tcW w:w="6318" w:type="dxa"/>
            <w:tcBorders>
              <w:top w:val="single" w:sz="8" w:space="0" w:color="000000"/>
              <w:left w:val="single" w:sz="8" w:space="0" w:color="000000"/>
              <w:bottom w:val="single" w:sz="8" w:space="0" w:color="000000"/>
            </w:tcBorders>
          </w:tcPr>
          <w:p w14:paraId="0BAA5F30" w14:textId="38D1857A" w:rsidR="00E24265" w:rsidRPr="00615D4B" w:rsidDel="00CB3FDD" w:rsidRDefault="00E24265" w:rsidP="005F76AD">
            <w:pPr>
              <w:rPr>
                <w:del w:id="12825" w:author="阿毛" w:date="2021-05-21T17:54:00Z"/>
                <w:rFonts w:ascii="標楷體" w:eastAsia="標楷體" w:hAnsi="標楷體"/>
              </w:rPr>
            </w:pPr>
          </w:p>
        </w:tc>
      </w:tr>
      <w:tr w:rsidR="00E24265" w:rsidRPr="00615D4B" w:rsidDel="00CB3FDD" w14:paraId="2065FC89" w14:textId="71F1A5A6" w:rsidTr="005F76AD">
        <w:trPr>
          <w:trHeight w:val="773"/>
          <w:del w:id="12826" w:author="阿毛" w:date="2021-05-21T17:54:00Z"/>
        </w:trPr>
        <w:tc>
          <w:tcPr>
            <w:tcW w:w="1548" w:type="dxa"/>
            <w:tcBorders>
              <w:top w:val="single" w:sz="8" w:space="0" w:color="000000"/>
              <w:bottom w:val="single" w:sz="8" w:space="0" w:color="000000"/>
              <w:right w:val="single" w:sz="8" w:space="0" w:color="000000"/>
            </w:tcBorders>
            <w:shd w:val="clear" w:color="auto" w:fill="F3F3F3"/>
          </w:tcPr>
          <w:p w14:paraId="3973B34C" w14:textId="0E075392" w:rsidR="00E24265" w:rsidRPr="00615D4B" w:rsidDel="00CB3FDD" w:rsidRDefault="00E24265" w:rsidP="005F76AD">
            <w:pPr>
              <w:rPr>
                <w:del w:id="12827" w:author="阿毛" w:date="2021-05-21T17:54:00Z"/>
                <w:rFonts w:ascii="標楷體" w:eastAsia="標楷體" w:hAnsi="標楷體"/>
              </w:rPr>
            </w:pPr>
            <w:del w:id="12828" w:author="阿毛" w:date="2021-05-21T17:54:00Z">
              <w:r w:rsidRPr="00615D4B" w:rsidDel="00CB3FDD">
                <w:rPr>
                  <w:rFonts w:ascii="標楷體" w:eastAsia="標楷體" w:hAnsi="標楷體"/>
                </w:rPr>
                <w:delText xml:space="preserve">基本流程 </w:delText>
              </w:r>
            </w:del>
          </w:p>
        </w:tc>
        <w:tc>
          <w:tcPr>
            <w:tcW w:w="6318" w:type="dxa"/>
            <w:tcBorders>
              <w:top w:val="single" w:sz="8" w:space="0" w:color="000000"/>
              <w:left w:val="single" w:sz="8" w:space="0" w:color="000000"/>
              <w:bottom w:val="single" w:sz="8" w:space="0" w:color="000000"/>
            </w:tcBorders>
          </w:tcPr>
          <w:p w14:paraId="26B2474C" w14:textId="4A1DBD3D" w:rsidR="00E24265" w:rsidRPr="00615D4B" w:rsidDel="00CB3FDD" w:rsidRDefault="00E24265" w:rsidP="005F76AD">
            <w:pPr>
              <w:rPr>
                <w:del w:id="12829" w:author="阿毛" w:date="2021-05-21T17:54:00Z"/>
                <w:rFonts w:ascii="標楷體" w:eastAsia="標楷體" w:hAnsi="標楷體"/>
              </w:rPr>
            </w:pPr>
          </w:p>
        </w:tc>
      </w:tr>
      <w:tr w:rsidR="00E24265" w:rsidRPr="00615D4B" w:rsidDel="00CB3FDD" w14:paraId="7D286D9A" w14:textId="497F810E" w:rsidTr="005F76AD">
        <w:trPr>
          <w:trHeight w:val="321"/>
          <w:del w:id="12830" w:author="阿毛" w:date="2021-05-21T17:54:00Z"/>
        </w:trPr>
        <w:tc>
          <w:tcPr>
            <w:tcW w:w="1548" w:type="dxa"/>
            <w:tcBorders>
              <w:top w:val="single" w:sz="8" w:space="0" w:color="000000"/>
              <w:bottom w:val="single" w:sz="8" w:space="0" w:color="000000"/>
              <w:right w:val="single" w:sz="8" w:space="0" w:color="000000"/>
            </w:tcBorders>
            <w:shd w:val="clear" w:color="auto" w:fill="F3F3F3"/>
          </w:tcPr>
          <w:p w14:paraId="0395EA04" w14:textId="0CE839D8" w:rsidR="00E24265" w:rsidRPr="00615D4B" w:rsidDel="00CB3FDD" w:rsidRDefault="00E24265" w:rsidP="005F76AD">
            <w:pPr>
              <w:rPr>
                <w:del w:id="12831" w:author="阿毛" w:date="2021-05-21T17:54:00Z"/>
                <w:rFonts w:ascii="標楷體" w:eastAsia="標楷體" w:hAnsi="標楷體"/>
              </w:rPr>
            </w:pPr>
            <w:del w:id="12832" w:author="阿毛" w:date="2021-05-21T17:54:00Z">
              <w:r w:rsidRPr="00615D4B" w:rsidDel="00CB3FDD">
                <w:rPr>
                  <w:rFonts w:ascii="標楷體" w:eastAsia="標楷體" w:hAnsi="標楷體"/>
                </w:rPr>
                <w:delText>選用流程</w:delText>
              </w:r>
            </w:del>
          </w:p>
        </w:tc>
        <w:tc>
          <w:tcPr>
            <w:tcW w:w="6318" w:type="dxa"/>
            <w:tcBorders>
              <w:top w:val="single" w:sz="8" w:space="0" w:color="000000"/>
              <w:left w:val="single" w:sz="8" w:space="0" w:color="000000"/>
              <w:bottom w:val="single" w:sz="8" w:space="0" w:color="000000"/>
            </w:tcBorders>
          </w:tcPr>
          <w:p w14:paraId="293F518E" w14:textId="43FFDAF3" w:rsidR="00E24265" w:rsidRPr="00615D4B" w:rsidDel="00CB3FDD" w:rsidRDefault="00E24265" w:rsidP="005F76AD">
            <w:pPr>
              <w:rPr>
                <w:del w:id="12833" w:author="阿毛" w:date="2021-05-21T17:54:00Z"/>
                <w:rFonts w:ascii="標楷體" w:eastAsia="標楷體" w:hAnsi="標楷體"/>
              </w:rPr>
            </w:pPr>
          </w:p>
        </w:tc>
      </w:tr>
      <w:tr w:rsidR="00E24265" w:rsidRPr="00615D4B" w:rsidDel="00CB3FDD" w14:paraId="5282F2EB" w14:textId="5464A310" w:rsidTr="005F76AD">
        <w:trPr>
          <w:trHeight w:val="1311"/>
          <w:del w:id="12834" w:author="阿毛" w:date="2021-05-21T17:54:00Z"/>
        </w:trPr>
        <w:tc>
          <w:tcPr>
            <w:tcW w:w="1548" w:type="dxa"/>
            <w:tcBorders>
              <w:top w:val="single" w:sz="8" w:space="0" w:color="000000"/>
              <w:bottom w:val="single" w:sz="8" w:space="0" w:color="000000"/>
              <w:right w:val="single" w:sz="8" w:space="0" w:color="000000"/>
            </w:tcBorders>
            <w:shd w:val="clear" w:color="auto" w:fill="F3F3F3"/>
          </w:tcPr>
          <w:p w14:paraId="1301B5EB" w14:textId="3FA6D477" w:rsidR="00E24265" w:rsidRPr="00615D4B" w:rsidDel="00CB3FDD" w:rsidRDefault="00E24265" w:rsidP="005F76AD">
            <w:pPr>
              <w:rPr>
                <w:del w:id="12835" w:author="阿毛" w:date="2021-05-21T17:54:00Z"/>
                <w:rFonts w:ascii="標楷體" w:eastAsia="標楷體" w:hAnsi="標楷體"/>
              </w:rPr>
            </w:pPr>
            <w:del w:id="12836" w:author="阿毛" w:date="2021-05-21T17:54:00Z">
              <w:r w:rsidRPr="00615D4B" w:rsidDel="00CB3FDD">
                <w:rPr>
                  <w:rFonts w:ascii="標楷體" w:eastAsia="標楷體" w:hAnsi="標楷體"/>
                </w:rPr>
                <w:delText>例外流程</w:delText>
              </w:r>
            </w:del>
          </w:p>
        </w:tc>
        <w:tc>
          <w:tcPr>
            <w:tcW w:w="6318" w:type="dxa"/>
            <w:tcBorders>
              <w:top w:val="single" w:sz="8" w:space="0" w:color="000000"/>
              <w:left w:val="single" w:sz="8" w:space="0" w:color="000000"/>
              <w:bottom w:val="single" w:sz="8" w:space="0" w:color="000000"/>
            </w:tcBorders>
          </w:tcPr>
          <w:p w14:paraId="43ACAD58" w14:textId="7E31B7C9" w:rsidR="00E24265" w:rsidRPr="00615D4B" w:rsidDel="00CB3FDD" w:rsidRDefault="00E24265" w:rsidP="005F76AD">
            <w:pPr>
              <w:rPr>
                <w:del w:id="12837" w:author="阿毛" w:date="2021-05-21T17:54:00Z"/>
                <w:rFonts w:ascii="標楷體" w:eastAsia="標楷體" w:hAnsi="標楷體"/>
              </w:rPr>
            </w:pPr>
          </w:p>
        </w:tc>
      </w:tr>
      <w:tr w:rsidR="00E24265" w:rsidRPr="00615D4B" w:rsidDel="00CB3FDD" w14:paraId="1DA1BD3E" w14:textId="1142461B" w:rsidTr="005F76AD">
        <w:trPr>
          <w:trHeight w:val="278"/>
          <w:del w:id="12838" w:author="阿毛" w:date="2021-05-21T17:54:00Z"/>
        </w:trPr>
        <w:tc>
          <w:tcPr>
            <w:tcW w:w="1548" w:type="dxa"/>
            <w:tcBorders>
              <w:top w:val="single" w:sz="8" w:space="0" w:color="000000"/>
              <w:bottom w:val="single" w:sz="8" w:space="0" w:color="000000"/>
              <w:right w:val="single" w:sz="8" w:space="0" w:color="000000"/>
            </w:tcBorders>
            <w:shd w:val="clear" w:color="auto" w:fill="F3F3F3"/>
          </w:tcPr>
          <w:p w14:paraId="04ADF512" w14:textId="510F2888" w:rsidR="00E24265" w:rsidRPr="00615D4B" w:rsidDel="00CB3FDD" w:rsidRDefault="00E24265" w:rsidP="005F76AD">
            <w:pPr>
              <w:rPr>
                <w:del w:id="12839" w:author="阿毛" w:date="2021-05-21T17:54:00Z"/>
                <w:rFonts w:ascii="標楷體" w:eastAsia="標楷體" w:hAnsi="標楷體"/>
              </w:rPr>
            </w:pPr>
            <w:del w:id="12840" w:author="阿毛" w:date="2021-05-21T17:54:00Z">
              <w:r w:rsidRPr="00615D4B" w:rsidDel="00CB3FDD">
                <w:rPr>
                  <w:rFonts w:ascii="標楷體" w:eastAsia="標楷體" w:hAnsi="標楷體"/>
                </w:rPr>
                <w:delText xml:space="preserve">執行後狀況 </w:delText>
              </w:r>
            </w:del>
          </w:p>
        </w:tc>
        <w:tc>
          <w:tcPr>
            <w:tcW w:w="6318" w:type="dxa"/>
            <w:tcBorders>
              <w:top w:val="single" w:sz="8" w:space="0" w:color="000000"/>
              <w:left w:val="single" w:sz="8" w:space="0" w:color="000000"/>
              <w:bottom w:val="single" w:sz="8" w:space="0" w:color="000000"/>
            </w:tcBorders>
          </w:tcPr>
          <w:p w14:paraId="209F62E5" w14:textId="4D92BBFA" w:rsidR="00E24265" w:rsidRPr="00615D4B" w:rsidDel="00CB3FDD" w:rsidRDefault="00E24265" w:rsidP="005F76AD">
            <w:pPr>
              <w:rPr>
                <w:del w:id="12841" w:author="阿毛" w:date="2021-05-21T17:54:00Z"/>
                <w:rFonts w:ascii="標楷體" w:eastAsia="標楷體" w:hAnsi="標楷體"/>
              </w:rPr>
            </w:pPr>
          </w:p>
        </w:tc>
      </w:tr>
      <w:tr w:rsidR="00E24265" w:rsidRPr="00615D4B" w:rsidDel="00CB3FDD" w14:paraId="3ADBBFAB" w14:textId="3AAFA068" w:rsidTr="005F76AD">
        <w:trPr>
          <w:trHeight w:val="358"/>
          <w:del w:id="12842" w:author="阿毛" w:date="2021-05-21T17:54:00Z"/>
        </w:trPr>
        <w:tc>
          <w:tcPr>
            <w:tcW w:w="1548" w:type="dxa"/>
            <w:tcBorders>
              <w:top w:val="single" w:sz="8" w:space="0" w:color="000000"/>
              <w:bottom w:val="single" w:sz="8" w:space="0" w:color="000000"/>
              <w:right w:val="single" w:sz="8" w:space="0" w:color="000000"/>
            </w:tcBorders>
            <w:shd w:val="clear" w:color="auto" w:fill="F3F3F3"/>
          </w:tcPr>
          <w:p w14:paraId="60E5A307" w14:textId="2396E02A" w:rsidR="00E24265" w:rsidRPr="00615D4B" w:rsidDel="00CB3FDD" w:rsidRDefault="00E24265" w:rsidP="005F76AD">
            <w:pPr>
              <w:rPr>
                <w:del w:id="12843" w:author="阿毛" w:date="2021-05-21T17:54:00Z"/>
                <w:rFonts w:ascii="標楷體" w:eastAsia="標楷體" w:hAnsi="標楷體"/>
              </w:rPr>
            </w:pPr>
            <w:del w:id="12844" w:author="阿毛" w:date="2021-05-21T17:54:00Z">
              <w:r w:rsidRPr="00615D4B" w:rsidDel="00CB3FDD">
                <w:rPr>
                  <w:rFonts w:ascii="標楷體" w:eastAsia="標楷體" w:hAnsi="標楷體"/>
                </w:rPr>
                <w:delText>特別需求</w:delText>
              </w:r>
            </w:del>
          </w:p>
        </w:tc>
        <w:tc>
          <w:tcPr>
            <w:tcW w:w="6318" w:type="dxa"/>
            <w:tcBorders>
              <w:top w:val="single" w:sz="8" w:space="0" w:color="000000"/>
              <w:left w:val="single" w:sz="8" w:space="0" w:color="000000"/>
              <w:bottom w:val="single" w:sz="8" w:space="0" w:color="000000"/>
            </w:tcBorders>
          </w:tcPr>
          <w:p w14:paraId="64AC2386" w14:textId="6E227356" w:rsidR="00E24265" w:rsidRPr="00615D4B" w:rsidDel="00CB3FDD" w:rsidRDefault="00E24265" w:rsidP="005F76AD">
            <w:pPr>
              <w:rPr>
                <w:del w:id="12845" w:author="阿毛" w:date="2021-05-21T17:54:00Z"/>
                <w:rFonts w:ascii="標楷體" w:eastAsia="標楷體" w:hAnsi="標楷體"/>
              </w:rPr>
            </w:pPr>
          </w:p>
        </w:tc>
      </w:tr>
      <w:tr w:rsidR="00E24265" w:rsidRPr="00615D4B" w:rsidDel="00CB3FDD" w14:paraId="3D6FB5F7" w14:textId="1FBE4A74" w:rsidTr="005F76AD">
        <w:trPr>
          <w:trHeight w:val="278"/>
          <w:del w:id="12846" w:author="阿毛" w:date="2021-05-21T17:54:00Z"/>
        </w:trPr>
        <w:tc>
          <w:tcPr>
            <w:tcW w:w="1548" w:type="dxa"/>
            <w:tcBorders>
              <w:top w:val="single" w:sz="8" w:space="0" w:color="000000"/>
              <w:bottom w:val="single" w:sz="8" w:space="0" w:color="000000"/>
              <w:right w:val="single" w:sz="8" w:space="0" w:color="000000"/>
            </w:tcBorders>
            <w:shd w:val="clear" w:color="auto" w:fill="F3F3F3"/>
          </w:tcPr>
          <w:p w14:paraId="1B54E3DB" w14:textId="410F0E8C" w:rsidR="00E24265" w:rsidRPr="00615D4B" w:rsidDel="00CB3FDD" w:rsidRDefault="00E24265" w:rsidP="005F76AD">
            <w:pPr>
              <w:rPr>
                <w:del w:id="12847" w:author="阿毛" w:date="2021-05-21T17:54:00Z"/>
                <w:rFonts w:ascii="標楷體" w:eastAsia="標楷體" w:hAnsi="標楷體"/>
              </w:rPr>
            </w:pPr>
            <w:del w:id="12848" w:author="阿毛" w:date="2021-05-21T17:54:00Z">
              <w:r w:rsidRPr="00615D4B" w:rsidDel="00CB3FDD">
                <w:rPr>
                  <w:rFonts w:ascii="標楷體" w:eastAsia="標楷體" w:hAnsi="標楷體"/>
                </w:rPr>
                <w:delText xml:space="preserve">參考 </w:delText>
              </w:r>
            </w:del>
          </w:p>
        </w:tc>
        <w:tc>
          <w:tcPr>
            <w:tcW w:w="6318" w:type="dxa"/>
            <w:tcBorders>
              <w:top w:val="single" w:sz="8" w:space="0" w:color="000000"/>
              <w:left w:val="single" w:sz="8" w:space="0" w:color="000000"/>
              <w:bottom w:val="single" w:sz="8" w:space="0" w:color="000000"/>
            </w:tcBorders>
          </w:tcPr>
          <w:p w14:paraId="22B60F25" w14:textId="79ADE886" w:rsidR="00E24265" w:rsidRPr="00615D4B" w:rsidDel="00CB3FDD" w:rsidRDefault="00E24265" w:rsidP="005F76AD">
            <w:pPr>
              <w:rPr>
                <w:del w:id="12849" w:author="阿毛" w:date="2021-05-21T17:54:00Z"/>
                <w:rFonts w:ascii="標楷體" w:eastAsia="標楷體" w:hAnsi="標楷體"/>
              </w:rPr>
            </w:pPr>
          </w:p>
        </w:tc>
      </w:tr>
    </w:tbl>
    <w:p w14:paraId="01A48F10" w14:textId="623AFBA9" w:rsidR="00E24265" w:rsidDel="00CB3FDD" w:rsidRDefault="00E24265" w:rsidP="00E24265">
      <w:pPr>
        <w:rPr>
          <w:del w:id="12850" w:author="阿毛" w:date="2021-05-21T17:54:00Z"/>
        </w:rPr>
      </w:pPr>
    </w:p>
    <w:p w14:paraId="2111137C" w14:textId="041A6CA4" w:rsidR="00E24265" w:rsidRPr="00615D4B" w:rsidDel="00CB3FDD" w:rsidRDefault="00E24265">
      <w:pPr>
        <w:pStyle w:val="a"/>
        <w:rPr>
          <w:del w:id="12851" w:author="阿毛" w:date="2021-05-21T17:54:00Z"/>
        </w:rPr>
      </w:pPr>
      <w:del w:id="12852" w:author="阿毛" w:date="2021-05-21T17:54:00Z">
        <w:r w:rsidRPr="00615D4B" w:rsidDel="00CB3FDD">
          <w:delText>UI畫面</w:delText>
        </w:r>
      </w:del>
    </w:p>
    <w:p w14:paraId="27253824" w14:textId="4CC1573A" w:rsidR="00E24265" w:rsidDel="00CB3FDD" w:rsidRDefault="00E24265" w:rsidP="00E24265">
      <w:pPr>
        <w:pStyle w:val="42"/>
        <w:spacing w:after="72"/>
        <w:ind w:left="1133"/>
        <w:rPr>
          <w:del w:id="12853" w:author="阿毛" w:date="2021-05-21T17:54:00Z"/>
          <w:rFonts w:hAnsi="標楷體"/>
        </w:rPr>
      </w:pPr>
      <w:del w:id="12854" w:author="阿毛" w:date="2021-05-21T17:54:00Z">
        <w:r w:rsidRPr="00743962" w:rsidDel="00CB3FDD">
          <w:rPr>
            <w:rFonts w:hAnsi="標楷體" w:hint="eastAsia"/>
          </w:rPr>
          <w:delText>輸入畫面：</w:delText>
        </w:r>
      </w:del>
    </w:p>
    <w:p w14:paraId="59E795FB" w14:textId="19801E52" w:rsidR="00E24265" w:rsidRPr="00CB7641" w:rsidDel="00CB3FDD" w:rsidRDefault="00E24265" w:rsidP="00E24265">
      <w:pPr>
        <w:pStyle w:val="42"/>
        <w:spacing w:after="72"/>
        <w:ind w:leftChars="0" w:left="0"/>
        <w:rPr>
          <w:del w:id="12855" w:author="阿毛" w:date="2021-05-21T17:54:00Z"/>
          <w:rFonts w:hAnsi="標楷體"/>
        </w:rPr>
      </w:pPr>
      <w:del w:id="12856" w:author="阿毛" w:date="2021-05-21T17:54:00Z">
        <w:r w:rsidRPr="00CB7641" w:rsidDel="00CB3FDD">
          <w:rPr>
            <w:rFonts w:hAnsi="標楷體"/>
            <w:noProof/>
          </w:rPr>
          <w:drawing>
            <wp:inline distT="0" distB="0" distL="0" distR="0" wp14:anchorId="61C5FAE7" wp14:editId="03376483">
              <wp:extent cx="6639431" cy="1996440"/>
              <wp:effectExtent l="0" t="0" r="0" b="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6639431" cy="1996440"/>
                      </a:xfrm>
                      <a:prstGeom prst="rect">
                        <a:avLst/>
                      </a:prstGeom>
                    </pic:spPr>
                  </pic:pic>
                </a:graphicData>
              </a:graphic>
            </wp:inline>
          </w:drawing>
        </w:r>
      </w:del>
    </w:p>
    <w:p w14:paraId="247198A9" w14:textId="6317FDCA" w:rsidR="00E24265" w:rsidDel="00CB3FDD" w:rsidRDefault="00E24265" w:rsidP="00E24265">
      <w:pPr>
        <w:pStyle w:val="1text"/>
        <w:rPr>
          <w:del w:id="12857" w:author="阿毛" w:date="2021-05-21T17:54:00Z"/>
          <w:rFonts w:ascii="Times New Roman" w:hAnsi="Times New Roman"/>
        </w:rPr>
      </w:pPr>
    </w:p>
    <w:p w14:paraId="34FA5EB7" w14:textId="7FC4B3B4" w:rsidR="00E24265" w:rsidRPr="003972CE" w:rsidDel="00CB3FDD" w:rsidRDefault="00E24265">
      <w:pPr>
        <w:pStyle w:val="a"/>
        <w:rPr>
          <w:del w:id="12858" w:author="阿毛" w:date="2021-05-21T17:54:00Z"/>
        </w:rPr>
      </w:pPr>
      <w:del w:id="12859" w:author="阿毛" w:date="2021-05-21T17:54:00Z">
        <w:r w:rsidRPr="00615D4B" w:rsidDel="00CB3FDD">
          <w:rPr>
            <w:rFonts w:hint="eastAsia"/>
          </w:rPr>
          <w:delText>輸入</w:delText>
        </w:r>
        <w:r w:rsidRPr="003972CE" w:rsidDel="00CB3FDD">
          <w:delText>畫面資料說明</w:delText>
        </w:r>
      </w:del>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7"/>
        <w:gridCol w:w="1576"/>
        <w:gridCol w:w="1300"/>
        <w:gridCol w:w="1300"/>
        <w:gridCol w:w="1119"/>
        <w:gridCol w:w="623"/>
        <w:gridCol w:w="623"/>
        <w:gridCol w:w="3422"/>
      </w:tblGrid>
      <w:tr w:rsidR="00E24265" w:rsidRPr="00615D4B" w:rsidDel="00CB3FDD" w14:paraId="3B8B00B1" w14:textId="7D68E6C9" w:rsidTr="005F76AD">
        <w:trPr>
          <w:trHeight w:val="388"/>
          <w:jc w:val="center"/>
          <w:del w:id="12860" w:author="阿毛" w:date="2021-05-21T17:54:00Z"/>
        </w:trPr>
        <w:tc>
          <w:tcPr>
            <w:tcW w:w="219" w:type="pct"/>
            <w:vMerge w:val="restart"/>
          </w:tcPr>
          <w:p w14:paraId="04106BB9" w14:textId="7EFFCFE9" w:rsidR="00E24265" w:rsidRPr="00615D4B" w:rsidDel="00CB3FDD" w:rsidRDefault="00E24265" w:rsidP="005F76AD">
            <w:pPr>
              <w:rPr>
                <w:del w:id="12861" w:author="阿毛" w:date="2021-05-21T17:54:00Z"/>
                <w:rFonts w:ascii="標楷體" w:eastAsia="標楷體" w:hAnsi="標楷體"/>
              </w:rPr>
            </w:pPr>
            <w:del w:id="12862" w:author="阿毛" w:date="2021-05-21T17:54:00Z">
              <w:r w:rsidRPr="00615D4B" w:rsidDel="00CB3FDD">
                <w:rPr>
                  <w:rFonts w:ascii="標楷體" w:eastAsia="標楷體" w:hAnsi="標楷體"/>
                </w:rPr>
                <w:delText>序號</w:delText>
              </w:r>
            </w:del>
          </w:p>
        </w:tc>
        <w:tc>
          <w:tcPr>
            <w:tcW w:w="756" w:type="pct"/>
            <w:vMerge w:val="restart"/>
          </w:tcPr>
          <w:p w14:paraId="05015880" w14:textId="19FB56A8" w:rsidR="00E24265" w:rsidRPr="00615D4B" w:rsidDel="00CB3FDD" w:rsidRDefault="00E24265" w:rsidP="005F76AD">
            <w:pPr>
              <w:rPr>
                <w:del w:id="12863" w:author="阿毛" w:date="2021-05-21T17:54:00Z"/>
                <w:rFonts w:ascii="標楷體" w:eastAsia="標楷體" w:hAnsi="標楷體"/>
              </w:rPr>
            </w:pPr>
            <w:del w:id="12864" w:author="阿毛" w:date="2021-05-21T17:54:00Z">
              <w:r w:rsidRPr="00615D4B" w:rsidDel="00CB3FDD">
                <w:rPr>
                  <w:rFonts w:ascii="標楷體" w:eastAsia="標楷體" w:hAnsi="標楷體"/>
                </w:rPr>
                <w:delText>欄位</w:delText>
              </w:r>
            </w:del>
          </w:p>
        </w:tc>
        <w:tc>
          <w:tcPr>
            <w:tcW w:w="2382" w:type="pct"/>
            <w:gridSpan w:val="5"/>
          </w:tcPr>
          <w:p w14:paraId="1FACD422" w14:textId="3736448B" w:rsidR="00E24265" w:rsidRPr="00615D4B" w:rsidDel="00CB3FDD" w:rsidRDefault="00E24265" w:rsidP="005F76AD">
            <w:pPr>
              <w:jc w:val="center"/>
              <w:rPr>
                <w:del w:id="12865" w:author="阿毛" w:date="2021-05-21T17:54:00Z"/>
                <w:rFonts w:ascii="標楷體" w:eastAsia="標楷體" w:hAnsi="標楷體"/>
              </w:rPr>
            </w:pPr>
            <w:del w:id="12866" w:author="阿毛" w:date="2021-05-21T17:54:00Z">
              <w:r w:rsidRPr="00615D4B" w:rsidDel="00CB3FDD">
                <w:rPr>
                  <w:rFonts w:ascii="標楷體" w:eastAsia="標楷體" w:hAnsi="標楷體"/>
                </w:rPr>
                <w:delText>說明</w:delText>
              </w:r>
            </w:del>
          </w:p>
        </w:tc>
        <w:tc>
          <w:tcPr>
            <w:tcW w:w="1643" w:type="pct"/>
            <w:vMerge w:val="restart"/>
          </w:tcPr>
          <w:p w14:paraId="4452E794" w14:textId="1C582AA6" w:rsidR="00E24265" w:rsidRPr="00615D4B" w:rsidDel="00CB3FDD" w:rsidRDefault="00E24265" w:rsidP="005F76AD">
            <w:pPr>
              <w:rPr>
                <w:del w:id="12867" w:author="阿毛" w:date="2021-05-21T17:54:00Z"/>
                <w:rFonts w:ascii="標楷體" w:eastAsia="標楷體" w:hAnsi="標楷體"/>
              </w:rPr>
            </w:pPr>
            <w:del w:id="12868" w:author="阿毛" w:date="2021-05-21T17:54:00Z">
              <w:r w:rsidRPr="00615D4B" w:rsidDel="00CB3FDD">
                <w:rPr>
                  <w:rFonts w:ascii="標楷體" w:eastAsia="標楷體" w:hAnsi="標楷體"/>
                </w:rPr>
                <w:delText>處理邏輯及注意事項</w:delText>
              </w:r>
            </w:del>
          </w:p>
        </w:tc>
      </w:tr>
      <w:tr w:rsidR="00E24265" w:rsidRPr="00615D4B" w:rsidDel="00CB3FDD" w14:paraId="689C65A0" w14:textId="2BCA5D12" w:rsidTr="005F76AD">
        <w:trPr>
          <w:trHeight w:val="244"/>
          <w:jc w:val="center"/>
          <w:del w:id="12869" w:author="阿毛" w:date="2021-05-21T17:54:00Z"/>
        </w:trPr>
        <w:tc>
          <w:tcPr>
            <w:tcW w:w="219" w:type="pct"/>
            <w:vMerge/>
          </w:tcPr>
          <w:p w14:paraId="5EA65DAA" w14:textId="3C6AADF9" w:rsidR="00E24265" w:rsidRPr="00615D4B" w:rsidDel="00CB3FDD" w:rsidRDefault="00E24265" w:rsidP="005F76AD">
            <w:pPr>
              <w:rPr>
                <w:del w:id="12870" w:author="阿毛" w:date="2021-05-21T17:54:00Z"/>
                <w:rFonts w:ascii="標楷體" w:eastAsia="標楷體" w:hAnsi="標楷體"/>
              </w:rPr>
            </w:pPr>
          </w:p>
        </w:tc>
        <w:tc>
          <w:tcPr>
            <w:tcW w:w="756" w:type="pct"/>
            <w:vMerge/>
          </w:tcPr>
          <w:p w14:paraId="2F643B05" w14:textId="63A0F429" w:rsidR="00E24265" w:rsidRPr="00615D4B" w:rsidDel="00CB3FDD" w:rsidRDefault="00E24265" w:rsidP="005F76AD">
            <w:pPr>
              <w:rPr>
                <w:del w:id="12871" w:author="阿毛" w:date="2021-05-21T17:54:00Z"/>
                <w:rFonts w:ascii="標楷體" w:eastAsia="標楷體" w:hAnsi="標楷體"/>
              </w:rPr>
            </w:pPr>
          </w:p>
        </w:tc>
        <w:tc>
          <w:tcPr>
            <w:tcW w:w="624" w:type="pct"/>
          </w:tcPr>
          <w:p w14:paraId="3338F6C0" w14:textId="5CD3B1A1" w:rsidR="00E24265" w:rsidRPr="00615D4B" w:rsidDel="00CB3FDD" w:rsidRDefault="00E24265" w:rsidP="005F76AD">
            <w:pPr>
              <w:rPr>
                <w:del w:id="12872" w:author="阿毛" w:date="2021-05-21T17:54:00Z"/>
                <w:rFonts w:ascii="標楷體" w:eastAsia="標楷體" w:hAnsi="標楷體"/>
              </w:rPr>
            </w:pPr>
            <w:del w:id="12873" w:author="阿毛" w:date="2021-05-21T17:54:00Z">
              <w:r w:rsidRPr="00615D4B" w:rsidDel="00CB3FDD">
                <w:rPr>
                  <w:rFonts w:ascii="標楷體" w:eastAsia="標楷體" w:hAnsi="標楷體" w:hint="eastAsia"/>
                </w:rPr>
                <w:delText>資料型態長度</w:delText>
              </w:r>
            </w:del>
          </w:p>
        </w:tc>
        <w:tc>
          <w:tcPr>
            <w:tcW w:w="624" w:type="pct"/>
          </w:tcPr>
          <w:p w14:paraId="2B5EE59D" w14:textId="33B1A335" w:rsidR="00E24265" w:rsidRPr="00615D4B" w:rsidDel="00CB3FDD" w:rsidRDefault="00E24265" w:rsidP="005F76AD">
            <w:pPr>
              <w:rPr>
                <w:del w:id="12874" w:author="阿毛" w:date="2021-05-21T17:54:00Z"/>
                <w:rFonts w:ascii="標楷體" w:eastAsia="標楷體" w:hAnsi="標楷體"/>
              </w:rPr>
            </w:pPr>
            <w:del w:id="12875" w:author="阿毛" w:date="2021-05-21T17:54:00Z">
              <w:r w:rsidRPr="00615D4B" w:rsidDel="00CB3FDD">
                <w:rPr>
                  <w:rFonts w:ascii="標楷體" w:eastAsia="標楷體" w:hAnsi="標楷體"/>
                </w:rPr>
                <w:delText>預設值</w:delText>
              </w:r>
            </w:del>
          </w:p>
        </w:tc>
        <w:tc>
          <w:tcPr>
            <w:tcW w:w="537" w:type="pct"/>
          </w:tcPr>
          <w:p w14:paraId="729B84E9" w14:textId="61567B77" w:rsidR="00E24265" w:rsidRPr="00615D4B" w:rsidDel="00CB3FDD" w:rsidRDefault="00E24265" w:rsidP="005F76AD">
            <w:pPr>
              <w:rPr>
                <w:del w:id="12876" w:author="阿毛" w:date="2021-05-21T17:54:00Z"/>
                <w:rFonts w:ascii="標楷體" w:eastAsia="標楷體" w:hAnsi="標楷體"/>
              </w:rPr>
            </w:pPr>
            <w:del w:id="12877" w:author="阿毛" w:date="2021-05-21T17:54:00Z">
              <w:r w:rsidRPr="00615D4B" w:rsidDel="00CB3FDD">
                <w:rPr>
                  <w:rFonts w:ascii="標楷體" w:eastAsia="標楷體" w:hAnsi="標楷體"/>
                </w:rPr>
                <w:delText>選單內容</w:delText>
              </w:r>
            </w:del>
          </w:p>
        </w:tc>
        <w:tc>
          <w:tcPr>
            <w:tcW w:w="299" w:type="pct"/>
          </w:tcPr>
          <w:p w14:paraId="5346C66B" w14:textId="1134A410" w:rsidR="00E24265" w:rsidRPr="00615D4B" w:rsidDel="00CB3FDD" w:rsidRDefault="00E24265" w:rsidP="005F76AD">
            <w:pPr>
              <w:rPr>
                <w:del w:id="12878" w:author="阿毛" w:date="2021-05-21T17:54:00Z"/>
                <w:rFonts w:ascii="標楷體" w:eastAsia="標楷體" w:hAnsi="標楷體"/>
              </w:rPr>
            </w:pPr>
            <w:del w:id="12879" w:author="阿毛" w:date="2021-05-21T17:54:00Z">
              <w:r w:rsidRPr="00615D4B" w:rsidDel="00CB3FDD">
                <w:rPr>
                  <w:rFonts w:ascii="標楷體" w:eastAsia="標楷體" w:hAnsi="標楷體"/>
                </w:rPr>
                <w:delText>必填</w:delText>
              </w:r>
            </w:del>
          </w:p>
        </w:tc>
        <w:tc>
          <w:tcPr>
            <w:tcW w:w="299" w:type="pct"/>
          </w:tcPr>
          <w:p w14:paraId="5D36E6BD" w14:textId="6A6A8DC4" w:rsidR="00E24265" w:rsidRPr="00615D4B" w:rsidDel="00CB3FDD" w:rsidRDefault="00E24265" w:rsidP="005F76AD">
            <w:pPr>
              <w:rPr>
                <w:del w:id="12880" w:author="阿毛" w:date="2021-05-21T17:54:00Z"/>
                <w:rFonts w:ascii="標楷體" w:eastAsia="標楷體" w:hAnsi="標楷體"/>
              </w:rPr>
            </w:pPr>
            <w:del w:id="12881" w:author="阿毛" w:date="2021-05-21T17:54:00Z">
              <w:r w:rsidRPr="00615D4B" w:rsidDel="00CB3FDD">
                <w:rPr>
                  <w:rFonts w:ascii="標楷體" w:eastAsia="標楷體" w:hAnsi="標楷體"/>
                </w:rPr>
                <w:delText>R/W</w:delText>
              </w:r>
            </w:del>
          </w:p>
        </w:tc>
        <w:tc>
          <w:tcPr>
            <w:tcW w:w="1643" w:type="pct"/>
            <w:vMerge/>
          </w:tcPr>
          <w:p w14:paraId="1E3EC1C5" w14:textId="14CD8740" w:rsidR="00E24265" w:rsidRPr="00615D4B" w:rsidDel="00CB3FDD" w:rsidRDefault="00E24265" w:rsidP="005F76AD">
            <w:pPr>
              <w:rPr>
                <w:del w:id="12882" w:author="阿毛" w:date="2021-05-21T17:54:00Z"/>
                <w:rFonts w:ascii="標楷體" w:eastAsia="標楷體" w:hAnsi="標楷體"/>
              </w:rPr>
            </w:pPr>
          </w:p>
        </w:tc>
      </w:tr>
      <w:tr w:rsidR="00E24265" w:rsidRPr="00615D4B" w:rsidDel="00CB3FDD" w14:paraId="77B2377E" w14:textId="7A06155A" w:rsidTr="005F76AD">
        <w:trPr>
          <w:trHeight w:val="291"/>
          <w:jc w:val="center"/>
          <w:del w:id="12883" w:author="阿毛" w:date="2021-05-21T17:54:00Z"/>
        </w:trPr>
        <w:tc>
          <w:tcPr>
            <w:tcW w:w="219" w:type="pct"/>
          </w:tcPr>
          <w:p w14:paraId="52F39AC4" w14:textId="0D614592" w:rsidR="00E24265" w:rsidRPr="00D6003A" w:rsidDel="00CB3FDD" w:rsidRDefault="00E24265" w:rsidP="005F76AD">
            <w:pPr>
              <w:pStyle w:val="af9"/>
              <w:numPr>
                <w:ilvl w:val="0"/>
                <w:numId w:val="44"/>
              </w:numPr>
              <w:ind w:leftChars="0"/>
              <w:rPr>
                <w:del w:id="12884" w:author="阿毛" w:date="2021-05-21T17:54:00Z"/>
                <w:rFonts w:ascii="標楷體" w:eastAsia="標楷體" w:hAnsi="標楷體"/>
              </w:rPr>
            </w:pPr>
          </w:p>
        </w:tc>
        <w:tc>
          <w:tcPr>
            <w:tcW w:w="756" w:type="pct"/>
          </w:tcPr>
          <w:p w14:paraId="668543C4" w14:textId="679EEC1A" w:rsidR="00E24265" w:rsidRPr="00615D4B" w:rsidDel="00CB3FDD" w:rsidRDefault="00E24265" w:rsidP="005F76AD">
            <w:pPr>
              <w:rPr>
                <w:del w:id="12885" w:author="阿毛" w:date="2021-05-21T17:54:00Z"/>
                <w:rFonts w:ascii="標楷體" w:eastAsia="標楷體" w:hAnsi="標楷體"/>
              </w:rPr>
            </w:pPr>
            <w:del w:id="12886" w:author="阿毛" w:date="2021-05-21T17:54:00Z">
              <w:r w:rsidRPr="00713ED8" w:rsidDel="00CB3FDD">
                <w:rPr>
                  <w:rFonts w:ascii="標楷體" w:eastAsia="標楷體" w:hAnsi="標楷體" w:hint="eastAsia"/>
                </w:rPr>
                <w:delText>交易代碼</w:delText>
              </w:r>
            </w:del>
          </w:p>
        </w:tc>
        <w:tc>
          <w:tcPr>
            <w:tcW w:w="624" w:type="pct"/>
          </w:tcPr>
          <w:p w14:paraId="2185ABFE" w14:textId="56D493B6" w:rsidR="00E24265" w:rsidRPr="00615D4B" w:rsidDel="00CB3FDD" w:rsidRDefault="00E24265" w:rsidP="005F76AD">
            <w:pPr>
              <w:rPr>
                <w:del w:id="12887" w:author="阿毛" w:date="2021-05-21T17:54:00Z"/>
                <w:rFonts w:ascii="標楷體" w:eastAsia="標楷體" w:hAnsi="標楷體"/>
              </w:rPr>
            </w:pPr>
          </w:p>
        </w:tc>
        <w:tc>
          <w:tcPr>
            <w:tcW w:w="624" w:type="pct"/>
          </w:tcPr>
          <w:p w14:paraId="2023F76F" w14:textId="34338708" w:rsidR="00E24265" w:rsidRPr="00615D4B" w:rsidDel="00CB3FDD" w:rsidRDefault="00E24265" w:rsidP="005F76AD">
            <w:pPr>
              <w:rPr>
                <w:del w:id="12888" w:author="阿毛" w:date="2021-05-21T17:54:00Z"/>
                <w:rFonts w:ascii="標楷體" w:eastAsia="標楷體" w:hAnsi="標楷體"/>
              </w:rPr>
            </w:pPr>
          </w:p>
        </w:tc>
        <w:tc>
          <w:tcPr>
            <w:tcW w:w="537" w:type="pct"/>
          </w:tcPr>
          <w:p w14:paraId="1ED80DBB" w14:textId="44FDCE21" w:rsidR="00E24265" w:rsidRPr="00615D4B" w:rsidDel="00CB3FDD" w:rsidRDefault="00E24265" w:rsidP="005F76AD">
            <w:pPr>
              <w:rPr>
                <w:del w:id="12889" w:author="阿毛" w:date="2021-05-21T17:54:00Z"/>
                <w:rFonts w:ascii="標楷體" w:eastAsia="標楷體" w:hAnsi="標楷體"/>
              </w:rPr>
            </w:pPr>
            <w:del w:id="12890" w:author="阿毛" w:date="2021-05-21T17:54:00Z">
              <w:r w:rsidDel="00CB3FDD">
                <w:rPr>
                  <w:rFonts w:ascii="標楷體" w:eastAsia="標楷體" w:hAnsi="標楷體" w:hint="eastAsia"/>
                </w:rPr>
                <w:delText>下拉式選單</w:delText>
              </w:r>
            </w:del>
          </w:p>
        </w:tc>
        <w:tc>
          <w:tcPr>
            <w:tcW w:w="299" w:type="pct"/>
          </w:tcPr>
          <w:p w14:paraId="61937F72" w14:textId="57D99696" w:rsidR="00E24265" w:rsidRPr="00615D4B" w:rsidDel="00CB3FDD" w:rsidRDefault="00E24265" w:rsidP="005F76AD">
            <w:pPr>
              <w:rPr>
                <w:del w:id="12891" w:author="阿毛" w:date="2021-05-21T17:54:00Z"/>
                <w:rFonts w:ascii="標楷體" w:eastAsia="標楷體" w:hAnsi="標楷體"/>
              </w:rPr>
            </w:pPr>
          </w:p>
        </w:tc>
        <w:tc>
          <w:tcPr>
            <w:tcW w:w="299" w:type="pct"/>
          </w:tcPr>
          <w:p w14:paraId="728D2150" w14:textId="5172E716" w:rsidR="00E24265" w:rsidRPr="00615D4B" w:rsidDel="00CB3FDD" w:rsidRDefault="00E24265" w:rsidP="005F76AD">
            <w:pPr>
              <w:rPr>
                <w:del w:id="12892" w:author="阿毛" w:date="2021-05-21T17:54:00Z"/>
                <w:rFonts w:ascii="標楷體" w:eastAsia="標楷體" w:hAnsi="標楷體"/>
              </w:rPr>
            </w:pPr>
          </w:p>
        </w:tc>
        <w:tc>
          <w:tcPr>
            <w:tcW w:w="1643" w:type="pct"/>
          </w:tcPr>
          <w:p w14:paraId="2B43DF4B" w14:textId="0B5F876E" w:rsidR="00E24265" w:rsidDel="00CB3FDD" w:rsidRDefault="00E24265" w:rsidP="005F76AD">
            <w:pPr>
              <w:rPr>
                <w:del w:id="12893" w:author="阿毛" w:date="2021-05-21T17:54:00Z"/>
                <w:rFonts w:ascii="標楷體" w:eastAsia="標楷體" w:hAnsi="標楷體"/>
              </w:rPr>
            </w:pPr>
            <w:del w:id="12894" w:author="阿毛" w:date="2021-05-21T17:54:00Z">
              <w:r w:rsidRPr="00630C51" w:rsidDel="00CB3FDD">
                <w:rPr>
                  <w:rFonts w:ascii="標楷體" w:eastAsia="標楷體" w:hAnsi="標楷體" w:hint="eastAsia"/>
                </w:rPr>
                <w:delText>1:新增</w:delText>
              </w:r>
            </w:del>
          </w:p>
          <w:p w14:paraId="65DA0301" w14:textId="08D1F73A" w:rsidR="00E24265" w:rsidRPr="00615D4B" w:rsidDel="00CB3FDD" w:rsidRDefault="00E24265" w:rsidP="005F76AD">
            <w:pPr>
              <w:rPr>
                <w:del w:id="12895" w:author="阿毛" w:date="2021-05-21T17:54:00Z"/>
                <w:rFonts w:ascii="標楷體" w:eastAsia="標楷體" w:hAnsi="標楷體"/>
              </w:rPr>
            </w:pPr>
            <w:del w:id="12896" w:author="阿毛" w:date="2021-05-21T17:54:00Z">
              <w:r w:rsidRPr="00630C51" w:rsidDel="00CB3FDD">
                <w:rPr>
                  <w:rFonts w:ascii="標楷體" w:eastAsia="標楷體" w:hAnsi="標楷體" w:hint="eastAsia"/>
                </w:rPr>
                <w:delText>2:異動</w:delText>
              </w:r>
            </w:del>
          </w:p>
        </w:tc>
      </w:tr>
      <w:tr w:rsidR="00E24265" w:rsidRPr="00615D4B" w:rsidDel="00CB3FDD" w14:paraId="0C209E77" w14:textId="5E166C63" w:rsidTr="005F76AD">
        <w:trPr>
          <w:trHeight w:val="291"/>
          <w:jc w:val="center"/>
          <w:del w:id="12897" w:author="阿毛" w:date="2021-05-21T17:54:00Z"/>
        </w:trPr>
        <w:tc>
          <w:tcPr>
            <w:tcW w:w="219" w:type="pct"/>
          </w:tcPr>
          <w:p w14:paraId="0B07DFD4" w14:textId="566E211E" w:rsidR="00E24265" w:rsidRPr="00D6003A" w:rsidDel="00CB3FDD" w:rsidRDefault="00E24265" w:rsidP="005F76AD">
            <w:pPr>
              <w:pStyle w:val="af9"/>
              <w:numPr>
                <w:ilvl w:val="0"/>
                <w:numId w:val="44"/>
              </w:numPr>
              <w:ind w:leftChars="0"/>
              <w:rPr>
                <w:del w:id="12898" w:author="阿毛" w:date="2021-05-21T17:54:00Z"/>
                <w:rFonts w:ascii="標楷體" w:eastAsia="標楷體" w:hAnsi="標楷體"/>
              </w:rPr>
            </w:pPr>
          </w:p>
        </w:tc>
        <w:tc>
          <w:tcPr>
            <w:tcW w:w="756" w:type="pct"/>
          </w:tcPr>
          <w:p w14:paraId="48226FA7" w14:textId="649FCD97" w:rsidR="00E24265" w:rsidRPr="00615D4B" w:rsidDel="00CB3FDD" w:rsidRDefault="00E24265" w:rsidP="005F76AD">
            <w:pPr>
              <w:rPr>
                <w:del w:id="12899" w:author="阿毛" w:date="2021-05-21T17:54:00Z"/>
                <w:rFonts w:ascii="標楷體" w:eastAsia="標楷體" w:hAnsi="標楷體"/>
              </w:rPr>
            </w:pPr>
            <w:del w:id="12900" w:author="阿毛" w:date="2021-05-21T17:54:00Z">
              <w:r w:rsidRPr="00713ED8" w:rsidDel="00CB3FDD">
                <w:rPr>
                  <w:rFonts w:ascii="標楷體" w:eastAsia="標楷體" w:hAnsi="標楷體" w:hint="eastAsia"/>
                </w:rPr>
                <w:delText>債務人IDN</w:delText>
              </w:r>
            </w:del>
          </w:p>
        </w:tc>
        <w:tc>
          <w:tcPr>
            <w:tcW w:w="624" w:type="pct"/>
          </w:tcPr>
          <w:p w14:paraId="6C2236E0" w14:textId="619F0EBE" w:rsidR="00E24265" w:rsidRPr="00615D4B" w:rsidDel="00CB3FDD" w:rsidRDefault="00E24265" w:rsidP="005F76AD">
            <w:pPr>
              <w:rPr>
                <w:del w:id="12901" w:author="阿毛" w:date="2021-05-21T17:54:00Z"/>
                <w:rFonts w:ascii="標楷體" w:eastAsia="標楷體" w:hAnsi="標楷體"/>
              </w:rPr>
            </w:pPr>
          </w:p>
        </w:tc>
        <w:tc>
          <w:tcPr>
            <w:tcW w:w="624" w:type="pct"/>
          </w:tcPr>
          <w:p w14:paraId="77A02E13" w14:textId="2E0576A7" w:rsidR="00E24265" w:rsidRPr="00615D4B" w:rsidDel="00CB3FDD" w:rsidRDefault="00E24265" w:rsidP="005F76AD">
            <w:pPr>
              <w:rPr>
                <w:del w:id="12902" w:author="阿毛" w:date="2021-05-21T17:54:00Z"/>
                <w:rFonts w:ascii="標楷體" w:eastAsia="標楷體" w:hAnsi="標楷體"/>
              </w:rPr>
            </w:pPr>
          </w:p>
        </w:tc>
        <w:tc>
          <w:tcPr>
            <w:tcW w:w="537" w:type="pct"/>
          </w:tcPr>
          <w:p w14:paraId="57149519" w14:textId="22A5A02A" w:rsidR="00E24265" w:rsidRPr="00615D4B" w:rsidDel="00CB3FDD" w:rsidRDefault="00E24265" w:rsidP="005F76AD">
            <w:pPr>
              <w:rPr>
                <w:del w:id="12903" w:author="阿毛" w:date="2021-05-21T17:54:00Z"/>
                <w:rFonts w:ascii="標楷體" w:eastAsia="標楷體" w:hAnsi="標楷體"/>
              </w:rPr>
            </w:pPr>
          </w:p>
        </w:tc>
        <w:tc>
          <w:tcPr>
            <w:tcW w:w="299" w:type="pct"/>
          </w:tcPr>
          <w:p w14:paraId="4BA8C635" w14:textId="46FE2746" w:rsidR="00E24265" w:rsidRPr="00615D4B" w:rsidDel="00CB3FDD" w:rsidRDefault="00E24265" w:rsidP="005F76AD">
            <w:pPr>
              <w:rPr>
                <w:del w:id="12904" w:author="阿毛" w:date="2021-05-21T17:54:00Z"/>
                <w:rFonts w:ascii="標楷體" w:eastAsia="標楷體" w:hAnsi="標楷體"/>
              </w:rPr>
            </w:pPr>
          </w:p>
        </w:tc>
        <w:tc>
          <w:tcPr>
            <w:tcW w:w="299" w:type="pct"/>
          </w:tcPr>
          <w:p w14:paraId="24C8CF33" w14:textId="1F35953A" w:rsidR="00E24265" w:rsidRPr="00615D4B" w:rsidDel="00CB3FDD" w:rsidRDefault="00E24265" w:rsidP="005F76AD">
            <w:pPr>
              <w:rPr>
                <w:del w:id="12905" w:author="阿毛" w:date="2021-05-21T17:54:00Z"/>
                <w:rFonts w:ascii="標楷體" w:eastAsia="標楷體" w:hAnsi="標楷體"/>
              </w:rPr>
            </w:pPr>
          </w:p>
        </w:tc>
        <w:tc>
          <w:tcPr>
            <w:tcW w:w="1643" w:type="pct"/>
          </w:tcPr>
          <w:p w14:paraId="46C1993D" w14:textId="65AAA204" w:rsidR="00E24265" w:rsidRPr="00615D4B" w:rsidDel="00CB3FDD" w:rsidRDefault="00E24265" w:rsidP="005F76AD">
            <w:pPr>
              <w:rPr>
                <w:del w:id="12906" w:author="阿毛" w:date="2021-05-21T17:54:00Z"/>
                <w:rFonts w:ascii="標楷體" w:eastAsia="標楷體" w:hAnsi="標楷體"/>
              </w:rPr>
            </w:pPr>
          </w:p>
        </w:tc>
      </w:tr>
      <w:tr w:rsidR="00E24265" w:rsidRPr="00615D4B" w:rsidDel="00CB3FDD" w14:paraId="39119352" w14:textId="338D5084" w:rsidTr="005F76AD">
        <w:trPr>
          <w:trHeight w:val="291"/>
          <w:jc w:val="center"/>
          <w:del w:id="12907" w:author="阿毛" w:date="2021-05-21T17:54:00Z"/>
        </w:trPr>
        <w:tc>
          <w:tcPr>
            <w:tcW w:w="219" w:type="pct"/>
          </w:tcPr>
          <w:p w14:paraId="5A6C04E2" w14:textId="1D48F240" w:rsidR="00E24265" w:rsidRPr="00D6003A" w:rsidDel="00CB3FDD" w:rsidRDefault="00E24265" w:rsidP="005F76AD">
            <w:pPr>
              <w:pStyle w:val="af9"/>
              <w:numPr>
                <w:ilvl w:val="0"/>
                <w:numId w:val="44"/>
              </w:numPr>
              <w:ind w:leftChars="0"/>
              <w:rPr>
                <w:del w:id="12908" w:author="阿毛" w:date="2021-05-21T17:54:00Z"/>
                <w:rFonts w:ascii="標楷體" w:eastAsia="標楷體" w:hAnsi="標楷體"/>
              </w:rPr>
            </w:pPr>
          </w:p>
        </w:tc>
        <w:tc>
          <w:tcPr>
            <w:tcW w:w="756" w:type="pct"/>
          </w:tcPr>
          <w:p w14:paraId="7D044124" w14:textId="2A865A37" w:rsidR="00E24265" w:rsidRPr="00615D4B" w:rsidDel="00CB3FDD" w:rsidRDefault="00E24265" w:rsidP="005F76AD">
            <w:pPr>
              <w:rPr>
                <w:del w:id="12909" w:author="阿毛" w:date="2021-05-21T17:54:00Z"/>
                <w:rFonts w:ascii="標楷體" w:eastAsia="標楷體" w:hAnsi="標楷體"/>
              </w:rPr>
            </w:pPr>
            <w:del w:id="12910" w:author="阿毛" w:date="2021-05-21T17:54:00Z">
              <w:r w:rsidRPr="00713ED8" w:rsidDel="00CB3FDD">
                <w:rPr>
                  <w:rFonts w:ascii="標楷體" w:eastAsia="標楷體" w:hAnsi="標楷體" w:hint="eastAsia"/>
                </w:rPr>
                <w:delText>報送單位代號</w:delText>
              </w:r>
            </w:del>
          </w:p>
        </w:tc>
        <w:tc>
          <w:tcPr>
            <w:tcW w:w="624" w:type="pct"/>
          </w:tcPr>
          <w:p w14:paraId="274409A0" w14:textId="7F3FB80F" w:rsidR="00E24265" w:rsidRPr="00615D4B" w:rsidDel="00CB3FDD" w:rsidRDefault="00E24265" w:rsidP="005F76AD">
            <w:pPr>
              <w:rPr>
                <w:del w:id="12911" w:author="阿毛" w:date="2021-05-21T17:54:00Z"/>
                <w:rFonts w:ascii="標楷體" w:eastAsia="標楷體" w:hAnsi="標楷體"/>
              </w:rPr>
            </w:pPr>
          </w:p>
        </w:tc>
        <w:tc>
          <w:tcPr>
            <w:tcW w:w="624" w:type="pct"/>
          </w:tcPr>
          <w:p w14:paraId="7832093A" w14:textId="4A850D9C" w:rsidR="00E24265" w:rsidRPr="00615D4B" w:rsidDel="00CB3FDD" w:rsidRDefault="00E24265" w:rsidP="005F76AD">
            <w:pPr>
              <w:rPr>
                <w:del w:id="12912" w:author="阿毛" w:date="2021-05-21T17:54:00Z"/>
                <w:rFonts w:ascii="標楷體" w:eastAsia="標楷體" w:hAnsi="標楷體"/>
              </w:rPr>
            </w:pPr>
          </w:p>
        </w:tc>
        <w:tc>
          <w:tcPr>
            <w:tcW w:w="537" w:type="pct"/>
          </w:tcPr>
          <w:p w14:paraId="3298E890" w14:textId="6D6804BE" w:rsidR="00E24265" w:rsidRPr="00615D4B" w:rsidDel="00CB3FDD" w:rsidRDefault="00E24265" w:rsidP="005F76AD">
            <w:pPr>
              <w:rPr>
                <w:del w:id="12913" w:author="阿毛" w:date="2021-05-21T17:54:00Z"/>
                <w:rFonts w:ascii="標楷體" w:eastAsia="標楷體" w:hAnsi="標楷體"/>
              </w:rPr>
            </w:pPr>
          </w:p>
        </w:tc>
        <w:tc>
          <w:tcPr>
            <w:tcW w:w="299" w:type="pct"/>
          </w:tcPr>
          <w:p w14:paraId="2F1EA4C5" w14:textId="4A8ADC84" w:rsidR="00E24265" w:rsidRPr="00615D4B" w:rsidDel="00CB3FDD" w:rsidRDefault="00E24265" w:rsidP="005F76AD">
            <w:pPr>
              <w:rPr>
                <w:del w:id="12914" w:author="阿毛" w:date="2021-05-21T17:54:00Z"/>
                <w:rFonts w:ascii="標楷體" w:eastAsia="標楷體" w:hAnsi="標楷體"/>
              </w:rPr>
            </w:pPr>
          </w:p>
        </w:tc>
        <w:tc>
          <w:tcPr>
            <w:tcW w:w="299" w:type="pct"/>
          </w:tcPr>
          <w:p w14:paraId="45A3E5D8" w14:textId="4C3A9895" w:rsidR="00E24265" w:rsidRPr="00615D4B" w:rsidDel="00CB3FDD" w:rsidRDefault="00E24265" w:rsidP="005F76AD">
            <w:pPr>
              <w:rPr>
                <w:del w:id="12915" w:author="阿毛" w:date="2021-05-21T17:54:00Z"/>
                <w:rFonts w:ascii="標楷體" w:eastAsia="標楷體" w:hAnsi="標楷體"/>
              </w:rPr>
            </w:pPr>
          </w:p>
        </w:tc>
        <w:tc>
          <w:tcPr>
            <w:tcW w:w="1643" w:type="pct"/>
          </w:tcPr>
          <w:p w14:paraId="3BB565DD" w14:textId="7EFC63CB" w:rsidR="00E24265" w:rsidRPr="00615D4B" w:rsidDel="00CB3FDD" w:rsidRDefault="00E24265" w:rsidP="005F76AD">
            <w:pPr>
              <w:rPr>
                <w:del w:id="12916" w:author="阿毛" w:date="2021-05-21T17:54:00Z"/>
                <w:rFonts w:ascii="標楷體" w:eastAsia="標楷體" w:hAnsi="標楷體"/>
              </w:rPr>
            </w:pPr>
          </w:p>
        </w:tc>
      </w:tr>
      <w:tr w:rsidR="00E24265" w:rsidRPr="00615D4B" w:rsidDel="00CB3FDD" w14:paraId="7B254B77" w14:textId="173EF4A0" w:rsidTr="005F76AD">
        <w:trPr>
          <w:trHeight w:val="291"/>
          <w:jc w:val="center"/>
          <w:del w:id="12917" w:author="阿毛" w:date="2021-05-21T17:54:00Z"/>
        </w:trPr>
        <w:tc>
          <w:tcPr>
            <w:tcW w:w="219" w:type="pct"/>
          </w:tcPr>
          <w:p w14:paraId="724D87EE" w14:textId="4F56B5D6" w:rsidR="00E24265" w:rsidRPr="00D6003A" w:rsidDel="00CB3FDD" w:rsidRDefault="00E24265" w:rsidP="005F76AD">
            <w:pPr>
              <w:pStyle w:val="af9"/>
              <w:numPr>
                <w:ilvl w:val="0"/>
                <w:numId w:val="44"/>
              </w:numPr>
              <w:ind w:leftChars="0"/>
              <w:rPr>
                <w:del w:id="12918" w:author="阿毛" w:date="2021-05-21T17:54:00Z"/>
                <w:rFonts w:ascii="標楷體" w:eastAsia="標楷體" w:hAnsi="標楷體"/>
              </w:rPr>
            </w:pPr>
          </w:p>
        </w:tc>
        <w:tc>
          <w:tcPr>
            <w:tcW w:w="756" w:type="pct"/>
          </w:tcPr>
          <w:p w14:paraId="236498D1" w14:textId="02785A5C" w:rsidR="00E24265" w:rsidRPr="00615D4B" w:rsidDel="00CB3FDD" w:rsidRDefault="00E24265" w:rsidP="005F76AD">
            <w:pPr>
              <w:rPr>
                <w:del w:id="12919" w:author="阿毛" w:date="2021-05-21T17:54:00Z"/>
                <w:rFonts w:ascii="標楷體" w:eastAsia="標楷體" w:hAnsi="標楷體"/>
              </w:rPr>
            </w:pPr>
            <w:del w:id="12920" w:author="阿毛" w:date="2021-05-21T17:54:00Z">
              <w:r w:rsidRPr="00713ED8" w:rsidDel="00CB3FDD">
                <w:rPr>
                  <w:rFonts w:ascii="標楷體" w:eastAsia="標楷體" w:hAnsi="標楷體" w:hint="eastAsia"/>
                </w:rPr>
                <w:delText>協商申請日</w:delText>
              </w:r>
            </w:del>
          </w:p>
        </w:tc>
        <w:tc>
          <w:tcPr>
            <w:tcW w:w="624" w:type="pct"/>
          </w:tcPr>
          <w:p w14:paraId="65475E5E" w14:textId="5E2F3783" w:rsidR="00E24265" w:rsidRPr="00615D4B" w:rsidDel="00CB3FDD" w:rsidRDefault="00E24265" w:rsidP="005F76AD">
            <w:pPr>
              <w:rPr>
                <w:del w:id="12921" w:author="阿毛" w:date="2021-05-21T17:54:00Z"/>
                <w:rFonts w:ascii="標楷體" w:eastAsia="標楷體" w:hAnsi="標楷體"/>
              </w:rPr>
            </w:pPr>
          </w:p>
        </w:tc>
        <w:tc>
          <w:tcPr>
            <w:tcW w:w="624" w:type="pct"/>
          </w:tcPr>
          <w:p w14:paraId="7DFC312F" w14:textId="5471905B" w:rsidR="00E24265" w:rsidRPr="00615D4B" w:rsidDel="00CB3FDD" w:rsidRDefault="00E24265" w:rsidP="005F76AD">
            <w:pPr>
              <w:rPr>
                <w:del w:id="12922" w:author="阿毛" w:date="2021-05-21T17:54:00Z"/>
                <w:rFonts w:ascii="標楷體" w:eastAsia="標楷體" w:hAnsi="標楷體"/>
              </w:rPr>
            </w:pPr>
          </w:p>
        </w:tc>
        <w:tc>
          <w:tcPr>
            <w:tcW w:w="537" w:type="pct"/>
          </w:tcPr>
          <w:p w14:paraId="4EF7CDA3" w14:textId="23BBD5E4" w:rsidR="00E24265" w:rsidRPr="00615D4B" w:rsidDel="00CB3FDD" w:rsidRDefault="00E24265" w:rsidP="005F76AD">
            <w:pPr>
              <w:rPr>
                <w:del w:id="12923" w:author="阿毛" w:date="2021-05-21T17:54:00Z"/>
                <w:rFonts w:ascii="標楷體" w:eastAsia="標楷體" w:hAnsi="標楷體"/>
              </w:rPr>
            </w:pPr>
          </w:p>
        </w:tc>
        <w:tc>
          <w:tcPr>
            <w:tcW w:w="299" w:type="pct"/>
          </w:tcPr>
          <w:p w14:paraId="1398BFE8" w14:textId="780955B4" w:rsidR="00E24265" w:rsidRPr="00615D4B" w:rsidDel="00CB3FDD" w:rsidRDefault="00E24265" w:rsidP="005F76AD">
            <w:pPr>
              <w:rPr>
                <w:del w:id="12924" w:author="阿毛" w:date="2021-05-21T17:54:00Z"/>
                <w:rFonts w:ascii="標楷體" w:eastAsia="標楷體" w:hAnsi="標楷體"/>
              </w:rPr>
            </w:pPr>
          </w:p>
        </w:tc>
        <w:tc>
          <w:tcPr>
            <w:tcW w:w="299" w:type="pct"/>
          </w:tcPr>
          <w:p w14:paraId="6606EB04" w14:textId="1929DE58" w:rsidR="00E24265" w:rsidRPr="00615D4B" w:rsidDel="00CB3FDD" w:rsidRDefault="00E24265" w:rsidP="005F76AD">
            <w:pPr>
              <w:rPr>
                <w:del w:id="12925" w:author="阿毛" w:date="2021-05-21T17:54:00Z"/>
                <w:rFonts w:ascii="標楷體" w:eastAsia="標楷體" w:hAnsi="標楷體"/>
              </w:rPr>
            </w:pPr>
          </w:p>
        </w:tc>
        <w:tc>
          <w:tcPr>
            <w:tcW w:w="1643" w:type="pct"/>
          </w:tcPr>
          <w:p w14:paraId="3272DA16" w14:textId="7643847F" w:rsidR="00E24265" w:rsidRPr="00615D4B" w:rsidDel="00CB3FDD" w:rsidRDefault="00E24265" w:rsidP="005F76AD">
            <w:pPr>
              <w:rPr>
                <w:del w:id="12926" w:author="阿毛" w:date="2021-05-21T17:54:00Z"/>
                <w:rFonts w:ascii="標楷體" w:eastAsia="標楷體" w:hAnsi="標楷體"/>
              </w:rPr>
            </w:pPr>
          </w:p>
        </w:tc>
      </w:tr>
      <w:tr w:rsidR="00E24265" w:rsidRPr="00615D4B" w:rsidDel="00CB3FDD" w14:paraId="2B12FC0D" w14:textId="6DFE8FE3" w:rsidTr="005F76AD">
        <w:trPr>
          <w:trHeight w:val="291"/>
          <w:jc w:val="center"/>
          <w:del w:id="12927" w:author="阿毛" w:date="2021-05-21T17:54:00Z"/>
        </w:trPr>
        <w:tc>
          <w:tcPr>
            <w:tcW w:w="219" w:type="pct"/>
          </w:tcPr>
          <w:p w14:paraId="60CD0D63" w14:textId="653B5499" w:rsidR="00E24265" w:rsidRPr="00D6003A" w:rsidDel="00CB3FDD" w:rsidRDefault="00E24265" w:rsidP="005F76AD">
            <w:pPr>
              <w:pStyle w:val="af9"/>
              <w:numPr>
                <w:ilvl w:val="0"/>
                <w:numId w:val="44"/>
              </w:numPr>
              <w:ind w:leftChars="0"/>
              <w:rPr>
                <w:del w:id="12928" w:author="阿毛" w:date="2021-05-21T17:54:00Z"/>
                <w:rFonts w:ascii="標楷體" w:eastAsia="標楷體" w:hAnsi="標楷體"/>
              </w:rPr>
            </w:pPr>
          </w:p>
        </w:tc>
        <w:tc>
          <w:tcPr>
            <w:tcW w:w="756" w:type="pct"/>
          </w:tcPr>
          <w:p w14:paraId="3587843B" w14:textId="3B8CDC6A" w:rsidR="00E24265" w:rsidRPr="00615D4B" w:rsidDel="00CB3FDD" w:rsidRDefault="00E24265" w:rsidP="005F76AD">
            <w:pPr>
              <w:rPr>
                <w:del w:id="12929" w:author="阿毛" w:date="2021-05-21T17:54:00Z"/>
                <w:rFonts w:ascii="標楷體" w:eastAsia="標楷體" w:hAnsi="標楷體"/>
              </w:rPr>
            </w:pPr>
            <w:del w:id="12930" w:author="阿毛" w:date="2021-05-21T17:54:00Z">
              <w:r w:rsidRPr="00713ED8" w:rsidDel="00CB3FDD">
                <w:rPr>
                  <w:rFonts w:ascii="標楷體" w:eastAsia="標楷體" w:hAnsi="標楷體" w:hint="eastAsia"/>
                </w:rPr>
                <w:delText>最大債權金融機構代號</w:delText>
              </w:r>
            </w:del>
          </w:p>
        </w:tc>
        <w:tc>
          <w:tcPr>
            <w:tcW w:w="624" w:type="pct"/>
          </w:tcPr>
          <w:p w14:paraId="2AE8892D" w14:textId="25F0ABB8" w:rsidR="00E24265" w:rsidRPr="00615D4B" w:rsidDel="00CB3FDD" w:rsidRDefault="00E24265" w:rsidP="005F76AD">
            <w:pPr>
              <w:rPr>
                <w:del w:id="12931" w:author="阿毛" w:date="2021-05-21T17:54:00Z"/>
                <w:rFonts w:ascii="標楷體" w:eastAsia="標楷體" w:hAnsi="標楷體"/>
              </w:rPr>
            </w:pPr>
          </w:p>
        </w:tc>
        <w:tc>
          <w:tcPr>
            <w:tcW w:w="624" w:type="pct"/>
          </w:tcPr>
          <w:p w14:paraId="35E3509A" w14:textId="1CF88A30" w:rsidR="00E24265" w:rsidRPr="00615D4B" w:rsidDel="00CB3FDD" w:rsidRDefault="00E24265" w:rsidP="005F76AD">
            <w:pPr>
              <w:rPr>
                <w:del w:id="12932" w:author="阿毛" w:date="2021-05-21T17:54:00Z"/>
                <w:rFonts w:ascii="標楷體" w:eastAsia="標楷體" w:hAnsi="標楷體"/>
              </w:rPr>
            </w:pPr>
          </w:p>
        </w:tc>
        <w:tc>
          <w:tcPr>
            <w:tcW w:w="537" w:type="pct"/>
          </w:tcPr>
          <w:p w14:paraId="6C97E1D5" w14:textId="05DA0CD6" w:rsidR="00E24265" w:rsidRPr="00615D4B" w:rsidDel="00CB3FDD" w:rsidRDefault="00E24265" w:rsidP="005F76AD">
            <w:pPr>
              <w:rPr>
                <w:del w:id="12933" w:author="阿毛" w:date="2021-05-21T17:54:00Z"/>
                <w:rFonts w:ascii="標楷體" w:eastAsia="標楷體" w:hAnsi="標楷體"/>
              </w:rPr>
            </w:pPr>
          </w:p>
        </w:tc>
        <w:tc>
          <w:tcPr>
            <w:tcW w:w="299" w:type="pct"/>
          </w:tcPr>
          <w:p w14:paraId="19BFA9EF" w14:textId="192B2677" w:rsidR="00E24265" w:rsidRPr="00615D4B" w:rsidDel="00CB3FDD" w:rsidRDefault="00E24265" w:rsidP="005F76AD">
            <w:pPr>
              <w:rPr>
                <w:del w:id="12934" w:author="阿毛" w:date="2021-05-21T17:54:00Z"/>
                <w:rFonts w:ascii="標楷體" w:eastAsia="標楷體" w:hAnsi="標楷體"/>
              </w:rPr>
            </w:pPr>
          </w:p>
        </w:tc>
        <w:tc>
          <w:tcPr>
            <w:tcW w:w="299" w:type="pct"/>
          </w:tcPr>
          <w:p w14:paraId="68E6EB8C" w14:textId="276F69F7" w:rsidR="00E24265" w:rsidRPr="00615D4B" w:rsidDel="00CB3FDD" w:rsidRDefault="00E24265" w:rsidP="005F76AD">
            <w:pPr>
              <w:rPr>
                <w:del w:id="12935" w:author="阿毛" w:date="2021-05-21T17:54:00Z"/>
                <w:rFonts w:ascii="標楷體" w:eastAsia="標楷體" w:hAnsi="標楷體"/>
              </w:rPr>
            </w:pPr>
          </w:p>
        </w:tc>
        <w:tc>
          <w:tcPr>
            <w:tcW w:w="1643" w:type="pct"/>
          </w:tcPr>
          <w:p w14:paraId="7DE73CC3" w14:textId="7840EE30" w:rsidR="00E24265" w:rsidRPr="00615D4B" w:rsidDel="00CB3FDD" w:rsidRDefault="00E24265" w:rsidP="005F76AD">
            <w:pPr>
              <w:rPr>
                <w:del w:id="12936" w:author="阿毛" w:date="2021-05-21T17:54:00Z"/>
                <w:rFonts w:ascii="標楷體" w:eastAsia="標楷體" w:hAnsi="標楷體"/>
              </w:rPr>
            </w:pPr>
          </w:p>
        </w:tc>
      </w:tr>
      <w:tr w:rsidR="00E24265" w:rsidRPr="00615D4B" w:rsidDel="00CB3FDD" w14:paraId="4795954F" w14:textId="66BC404E" w:rsidTr="005F76AD">
        <w:trPr>
          <w:trHeight w:val="291"/>
          <w:jc w:val="center"/>
          <w:del w:id="12937" w:author="阿毛" w:date="2021-05-21T17:54:00Z"/>
        </w:trPr>
        <w:tc>
          <w:tcPr>
            <w:tcW w:w="219" w:type="pct"/>
          </w:tcPr>
          <w:p w14:paraId="125C5844" w14:textId="59E2D965" w:rsidR="00E24265" w:rsidRPr="00D6003A" w:rsidDel="00CB3FDD" w:rsidRDefault="00E24265" w:rsidP="005F76AD">
            <w:pPr>
              <w:pStyle w:val="af9"/>
              <w:numPr>
                <w:ilvl w:val="0"/>
                <w:numId w:val="44"/>
              </w:numPr>
              <w:ind w:leftChars="0"/>
              <w:rPr>
                <w:del w:id="12938" w:author="阿毛" w:date="2021-05-21T17:54:00Z"/>
                <w:rFonts w:ascii="標楷體" w:eastAsia="標楷體" w:hAnsi="標楷體"/>
              </w:rPr>
            </w:pPr>
          </w:p>
        </w:tc>
        <w:tc>
          <w:tcPr>
            <w:tcW w:w="756" w:type="pct"/>
          </w:tcPr>
          <w:p w14:paraId="7BB2DE80" w14:textId="125B052E" w:rsidR="00E24265" w:rsidRPr="00615D4B" w:rsidDel="00CB3FDD" w:rsidRDefault="00E24265" w:rsidP="005F76AD">
            <w:pPr>
              <w:rPr>
                <w:del w:id="12939" w:author="阿毛" w:date="2021-05-21T17:54:00Z"/>
                <w:rFonts w:ascii="標楷體" w:eastAsia="標楷體" w:hAnsi="標楷體"/>
              </w:rPr>
            </w:pPr>
            <w:del w:id="12940" w:author="阿毛" w:date="2021-05-21T17:54:00Z">
              <w:r w:rsidRPr="00713ED8" w:rsidDel="00CB3FDD">
                <w:rPr>
                  <w:rFonts w:ascii="標楷體" w:eastAsia="標楷體" w:hAnsi="標楷體" w:hint="eastAsia"/>
                </w:rPr>
                <w:delText>單獨全數受清償原因</w:delText>
              </w:r>
            </w:del>
          </w:p>
        </w:tc>
        <w:tc>
          <w:tcPr>
            <w:tcW w:w="624" w:type="pct"/>
          </w:tcPr>
          <w:p w14:paraId="180EBE60" w14:textId="48E28210" w:rsidR="00E24265" w:rsidRPr="00615D4B" w:rsidDel="00CB3FDD" w:rsidRDefault="00E24265" w:rsidP="005F76AD">
            <w:pPr>
              <w:rPr>
                <w:del w:id="12941" w:author="阿毛" w:date="2021-05-21T17:54:00Z"/>
                <w:rFonts w:ascii="標楷體" w:eastAsia="標楷體" w:hAnsi="標楷體"/>
              </w:rPr>
            </w:pPr>
          </w:p>
        </w:tc>
        <w:tc>
          <w:tcPr>
            <w:tcW w:w="624" w:type="pct"/>
          </w:tcPr>
          <w:p w14:paraId="08AA35AE" w14:textId="34A47D2D" w:rsidR="00E24265" w:rsidRPr="00615D4B" w:rsidDel="00CB3FDD" w:rsidRDefault="00E24265" w:rsidP="005F76AD">
            <w:pPr>
              <w:rPr>
                <w:del w:id="12942" w:author="阿毛" w:date="2021-05-21T17:54:00Z"/>
                <w:rFonts w:ascii="標楷體" w:eastAsia="標楷體" w:hAnsi="標楷體"/>
              </w:rPr>
            </w:pPr>
          </w:p>
        </w:tc>
        <w:tc>
          <w:tcPr>
            <w:tcW w:w="537" w:type="pct"/>
          </w:tcPr>
          <w:p w14:paraId="04DA0EA9" w14:textId="5E4ECCDB" w:rsidR="00E24265" w:rsidRPr="00615D4B" w:rsidDel="00CB3FDD" w:rsidRDefault="00E24265" w:rsidP="005F76AD">
            <w:pPr>
              <w:rPr>
                <w:del w:id="12943" w:author="阿毛" w:date="2021-05-21T17:54:00Z"/>
                <w:rFonts w:ascii="標楷體" w:eastAsia="標楷體" w:hAnsi="標楷體"/>
              </w:rPr>
            </w:pPr>
            <w:del w:id="12944" w:author="阿毛" w:date="2021-05-21T17:54:00Z">
              <w:r w:rsidDel="00CB3FDD">
                <w:rPr>
                  <w:rFonts w:ascii="標楷體" w:eastAsia="標楷體" w:hAnsi="標楷體" w:hint="eastAsia"/>
                </w:rPr>
                <w:delText>下拉式選單</w:delText>
              </w:r>
            </w:del>
          </w:p>
        </w:tc>
        <w:tc>
          <w:tcPr>
            <w:tcW w:w="299" w:type="pct"/>
          </w:tcPr>
          <w:p w14:paraId="3C711095" w14:textId="1015CD65" w:rsidR="00E24265" w:rsidRPr="00615D4B" w:rsidDel="00CB3FDD" w:rsidRDefault="00E24265" w:rsidP="005F76AD">
            <w:pPr>
              <w:rPr>
                <w:del w:id="12945" w:author="阿毛" w:date="2021-05-21T17:54:00Z"/>
                <w:rFonts w:ascii="標楷體" w:eastAsia="標楷體" w:hAnsi="標楷體"/>
              </w:rPr>
            </w:pPr>
          </w:p>
        </w:tc>
        <w:tc>
          <w:tcPr>
            <w:tcW w:w="299" w:type="pct"/>
          </w:tcPr>
          <w:p w14:paraId="5895FDE4" w14:textId="2F755B62" w:rsidR="00E24265" w:rsidRPr="00615D4B" w:rsidDel="00CB3FDD" w:rsidRDefault="00E24265" w:rsidP="005F76AD">
            <w:pPr>
              <w:rPr>
                <w:del w:id="12946" w:author="阿毛" w:date="2021-05-21T17:54:00Z"/>
                <w:rFonts w:ascii="標楷體" w:eastAsia="標楷體" w:hAnsi="標楷體"/>
              </w:rPr>
            </w:pPr>
          </w:p>
        </w:tc>
        <w:tc>
          <w:tcPr>
            <w:tcW w:w="1643" w:type="pct"/>
          </w:tcPr>
          <w:p w14:paraId="0D3A04E6" w14:textId="4759707E" w:rsidR="00E24265" w:rsidRPr="00630C51" w:rsidDel="00CB3FDD" w:rsidRDefault="00E24265" w:rsidP="005F76AD">
            <w:pPr>
              <w:rPr>
                <w:del w:id="12947" w:author="阿毛" w:date="2021-05-21T17:54:00Z"/>
                <w:rFonts w:ascii="標楷體" w:eastAsia="標楷體" w:hAnsi="標楷體"/>
              </w:rPr>
            </w:pPr>
            <w:del w:id="12948" w:author="阿毛" w:date="2021-05-21T17:54:00Z">
              <w:r w:rsidRPr="00630C51" w:rsidDel="00CB3FDD">
                <w:rPr>
                  <w:rFonts w:ascii="標楷體" w:eastAsia="標楷體" w:hAnsi="標楷體" w:hint="eastAsia"/>
                </w:rPr>
                <w:delText>A:於協商前已聲請強制執行並獲分配之款項，於日後領取分配款者</w:delText>
              </w:r>
            </w:del>
          </w:p>
          <w:p w14:paraId="05DAA2B5" w14:textId="62280C9F" w:rsidR="00E24265" w:rsidRPr="00630C51" w:rsidDel="00CB3FDD" w:rsidRDefault="00E24265" w:rsidP="005F76AD">
            <w:pPr>
              <w:rPr>
                <w:del w:id="12949" w:author="阿毛" w:date="2021-05-21T17:54:00Z"/>
                <w:rFonts w:ascii="標楷體" w:eastAsia="標楷體" w:hAnsi="標楷體"/>
              </w:rPr>
            </w:pPr>
            <w:del w:id="12950" w:author="阿毛" w:date="2021-05-21T17:54:00Z">
              <w:r w:rsidRPr="00630C51" w:rsidDel="00CB3FDD">
                <w:rPr>
                  <w:rFonts w:ascii="標楷體" w:eastAsia="標楷體" w:hAnsi="標楷體" w:hint="eastAsia"/>
                </w:rPr>
                <w:delText>B:債務人於最高限額抵押權內清償無擔保債務</w:delText>
              </w:r>
            </w:del>
          </w:p>
          <w:p w14:paraId="2FA0A13E" w14:textId="3073B62A" w:rsidR="00E24265" w:rsidRPr="00630C51" w:rsidDel="00CB3FDD" w:rsidRDefault="00E24265" w:rsidP="005F76AD">
            <w:pPr>
              <w:rPr>
                <w:del w:id="12951" w:author="阿毛" w:date="2021-05-21T17:54:00Z"/>
                <w:rFonts w:ascii="標楷體" w:eastAsia="標楷體" w:hAnsi="標楷體"/>
              </w:rPr>
            </w:pPr>
            <w:del w:id="12952" w:author="阿毛" w:date="2021-05-21T17:54:00Z">
              <w:r w:rsidRPr="00630C51" w:rsidDel="00CB3FDD">
                <w:rPr>
                  <w:rFonts w:ascii="標楷體" w:eastAsia="標楷體" w:hAnsi="標楷體" w:hint="eastAsia"/>
                </w:rPr>
                <w:delText>C:保證人代為清償債務</w:delText>
              </w:r>
            </w:del>
          </w:p>
          <w:p w14:paraId="405696CC" w14:textId="19FFA039" w:rsidR="00E24265" w:rsidRPr="00630C51" w:rsidDel="00CB3FDD" w:rsidRDefault="00E24265" w:rsidP="005F76AD">
            <w:pPr>
              <w:rPr>
                <w:del w:id="12953" w:author="阿毛" w:date="2021-05-21T17:54:00Z"/>
                <w:rFonts w:ascii="標楷體" w:eastAsia="標楷體" w:hAnsi="標楷體"/>
              </w:rPr>
            </w:pPr>
            <w:del w:id="12954" w:author="阿毛" w:date="2021-05-21T17:54:00Z">
              <w:r w:rsidRPr="00630C51" w:rsidDel="00CB3FDD">
                <w:rPr>
                  <w:rFonts w:ascii="標楷體" w:eastAsia="標楷體" w:hAnsi="標楷體" w:hint="eastAsia"/>
                </w:rPr>
                <w:delText>D:廠商將分期付款之款項退回貸款金融機構，並沖抵貸款金融機構債務</w:delText>
              </w:r>
            </w:del>
          </w:p>
          <w:p w14:paraId="54E3F0B1" w14:textId="3CE98C68" w:rsidR="00E24265" w:rsidRPr="00615D4B" w:rsidDel="00CB3FDD" w:rsidRDefault="00E24265" w:rsidP="005F76AD">
            <w:pPr>
              <w:rPr>
                <w:del w:id="12955" w:author="阿毛" w:date="2021-05-21T17:54:00Z"/>
                <w:rFonts w:ascii="標楷體" w:eastAsia="標楷體" w:hAnsi="標楷體"/>
              </w:rPr>
            </w:pPr>
            <w:del w:id="12956" w:author="阿毛" w:date="2021-05-21T17:54:00Z">
              <w:r w:rsidRPr="00630C51" w:rsidDel="00CB3FDD">
                <w:rPr>
                  <w:rFonts w:ascii="標楷體" w:eastAsia="標楷體" w:hAnsi="標楷體" w:hint="eastAsia"/>
                </w:rPr>
                <w:delText>E:車貸及次順位不動產抵押權經債權金融機構處分後收回款項並沖抵貸款金融機構債務</w:delText>
              </w:r>
            </w:del>
          </w:p>
        </w:tc>
      </w:tr>
      <w:tr w:rsidR="00E24265" w:rsidRPr="00615D4B" w:rsidDel="00CB3FDD" w14:paraId="3CD89D89" w14:textId="26D97C48" w:rsidTr="005F76AD">
        <w:trPr>
          <w:trHeight w:val="291"/>
          <w:jc w:val="center"/>
          <w:del w:id="12957" w:author="阿毛" w:date="2021-05-21T17:54:00Z"/>
        </w:trPr>
        <w:tc>
          <w:tcPr>
            <w:tcW w:w="219" w:type="pct"/>
          </w:tcPr>
          <w:p w14:paraId="508DDDD3" w14:textId="5EFBD7F6" w:rsidR="00E24265" w:rsidRPr="00D6003A" w:rsidDel="00CB3FDD" w:rsidRDefault="00E24265" w:rsidP="005F76AD">
            <w:pPr>
              <w:pStyle w:val="af9"/>
              <w:numPr>
                <w:ilvl w:val="0"/>
                <w:numId w:val="44"/>
              </w:numPr>
              <w:ind w:leftChars="0"/>
              <w:rPr>
                <w:del w:id="12958" w:author="阿毛" w:date="2021-05-21T17:54:00Z"/>
                <w:rFonts w:ascii="標楷體" w:eastAsia="標楷體" w:hAnsi="標楷體"/>
              </w:rPr>
            </w:pPr>
          </w:p>
        </w:tc>
        <w:tc>
          <w:tcPr>
            <w:tcW w:w="756" w:type="pct"/>
          </w:tcPr>
          <w:p w14:paraId="6D83D798" w14:textId="48F89F16" w:rsidR="00E24265" w:rsidRPr="00615D4B" w:rsidDel="00CB3FDD" w:rsidRDefault="00E24265" w:rsidP="005F76AD">
            <w:pPr>
              <w:rPr>
                <w:del w:id="12959" w:author="阿毛" w:date="2021-05-21T17:54:00Z"/>
                <w:rFonts w:ascii="標楷體" w:eastAsia="標楷體" w:hAnsi="標楷體"/>
              </w:rPr>
            </w:pPr>
            <w:del w:id="12960" w:author="阿毛" w:date="2021-05-21T17:54:00Z">
              <w:r w:rsidRPr="00713ED8" w:rsidDel="00CB3FDD">
                <w:rPr>
                  <w:rFonts w:ascii="標楷體" w:eastAsia="標楷體" w:hAnsi="標楷體" w:hint="eastAsia"/>
                </w:rPr>
                <w:delText>單獨全數受清償日期</w:delText>
              </w:r>
            </w:del>
          </w:p>
        </w:tc>
        <w:tc>
          <w:tcPr>
            <w:tcW w:w="624" w:type="pct"/>
          </w:tcPr>
          <w:p w14:paraId="75F2CA4B" w14:textId="04FBFBDE" w:rsidR="00E24265" w:rsidRPr="00615D4B" w:rsidDel="00CB3FDD" w:rsidRDefault="00E24265" w:rsidP="005F76AD">
            <w:pPr>
              <w:rPr>
                <w:del w:id="12961" w:author="阿毛" w:date="2021-05-21T17:54:00Z"/>
                <w:rFonts w:ascii="標楷體" w:eastAsia="標楷體" w:hAnsi="標楷體"/>
              </w:rPr>
            </w:pPr>
          </w:p>
        </w:tc>
        <w:tc>
          <w:tcPr>
            <w:tcW w:w="624" w:type="pct"/>
          </w:tcPr>
          <w:p w14:paraId="7E47849F" w14:textId="51FA2434" w:rsidR="00E24265" w:rsidRPr="00615D4B" w:rsidDel="00CB3FDD" w:rsidRDefault="00E24265" w:rsidP="005F76AD">
            <w:pPr>
              <w:rPr>
                <w:del w:id="12962" w:author="阿毛" w:date="2021-05-21T17:54:00Z"/>
                <w:rFonts w:ascii="標楷體" w:eastAsia="標楷體" w:hAnsi="標楷體"/>
              </w:rPr>
            </w:pPr>
          </w:p>
        </w:tc>
        <w:tc>
          <w:tcPr>
            <w:tcW w:w="537" w:type="pct"/>
          </w:tcPr>
          <w:p w14:paraId="18B7BED3" w14:textId="044BAD58" w:rsidR="00E24265" w:rsidRPr="00615D4B" w:rsidDel="00CB3FDD" w:rsidRDefault="00E24265" w:rsidP="005F76AD">
            <w:pPr>
              <w:rPr>
                <w:del w:id="12963" w:author="阿毛" w:date="2021-05-21T17:54:00Z"/>
                <w:rFonts w:ascii="標楷體" w:eastAsia="標楷體" w:hAnsi="標楷體"/>
              </w:rPr>
            </w:pPr>
          </w:p>
        </w:tc>
        <w:tc>
          <w:tcPr>
            <w:tcW w:w="299" w:type="pct"/>
          </w:tcPr>
          <w:p w14:paraId="5C207041" w14:textId="6645C343" w:rsidR="00E24265" w:rsidRPr="00615D4B" w:rsidDel="00CB3FDD" w:rsidRDefault="00E24265" w:rsidP="005F76AD">
            <w:pPr>
              <w:rPr>
                <w:del w:id="12964" w:author="阿毛" w:date="2021-05-21T17:54:00Z"/>
                <w:rFonts w:ascii="標楷體" w:eastAsia="標楷體" w:hAnsi="標楷體"/>
              </w:rPr>
            </w:pPr>
          </w:p>
        </w:tc>
        <w:tc>
          <w:tcPr>
            <w:tcW w:w="299" w:type="pct"/>
          </w:tcPr>
          <w:p w14:paraId="637F5204" w14:textId="1D60C752" w:rsidR="00E24265" w:rsidRPr="00615D4B" w:rsidDel="00CB3FDD" w:rsidRDefault="00E24265" w:rsidP="005F76AD">
            <w:pPr>
              <w:rPr>
                <w:del w:id="12965" w:author="阿毛" w:date="2021-05-21T17:54:00Z"/>
                <w:rFonts w:ascii="標楷體" w:eastAsia="標楷體" w:hAnsi="標楷體"/>
              </w:rPr>
            </w:pPr>
          </w:p>
        </w:tc>
        <w:tc>
          <w:tcPr>
            <w:tcW w:w="1643" w:type="pct"/>
          </w:tcPr>
          <w:p w14:paraId="267A4C94" w14:textId="24CB506F" w:rsidR="00E24265" w:rsidRPr="00615D4B" w:rsidDel="00CB3FDD" w:rsidRDefault="00E24265" w:rsidP="005F76AD">
            <w:pPr>
              <w:rPr>
                <w:del w:id="12966" w:author="阿毛" w:date="2021-05-21T17:54:00Z"/>
                <w:rFonts w:ascii="標楷體" w:eastAsia="標楷體" w:hAnsi="標楷體"/>
              </w:rPr>
            </w:pPr>
          </w:p>
        </w:tc>
      </w:tr>
      <w:tr w:rsidR="00E24265" w:rsidRPr="00615D4B" w:rsidDel="00CB3FDD" w14:paraId="6B678CD9" w14:textId="2EDBABC7" w:rsidTr="005F76AD">
        <w:trPr>
          <w:trHeight w:val="291"/>
          <w:jc w:val="center"/>
          <w:del w:id="12967" w:author="阿毛" w:date="2021-05-21T17:54:00Z"/>
        </w:trPr>
        <w:tc>
          <w:tcPr>
            <w:tcW w:w="219" w:type="pct"/>
          </w:tcPr>
          <w:p w14:paraId="5D206D74" w14:textId="0081945A" w:rsidR="00E24265" w:rsidRPr="00D6003A" w:rsidDel="00CB3FDD" w:rsidRDefault="00E24265" w:rsidP="005F76AD">
            <w:pPr>
              <w:pStyle w:val="af9"/>
              <w:numPr>
                <w:ilvl w:val="0"/>
                <w:numId w:val="44"/>
              </w:numPr>
              <w:ind w:leftChars="0"/>
              <w:rPr>
                <w:del w:id="12968" w:author="阿毛" w:date="2021-05-21T17:54:00Z"/>
                <w:rFonts w:ascii="標楷體" w:eastAsia="標楷體" w:hAnsi="標楷體"/>
              </w:rPr>
            </w:pPr>
          </w:p>
        </w:tc>
        <w:tc>
          <w:tcPr>
            <w:tcW w:w="756" w:type="pct"/>
          </w:tcPr>
          <w:p w14:paraId="4013EF6E" w14:textId="134735E8" w:rsidR="00E24265" w:rsidRPr="00615D4B" w:rsidDel="00CB3FDD" w:rsidRDefault="00E24265" w:rsidP="005F76AD">
            <w:pPr>
              <w:rPr>
                <w:del w:id="12969" w:author="阿毛" w:date="2021-05-21T17:54:00Z"/>
                <w:rFonts w:ascii="標楷體" w:eastAsia="標楷體" w:hAnsi="標楷體"/>
              </w:rPr>
            </w:pPr>
            <w:del w:id="12970" w:author="阿毛" w:date="2021-05-21T17:54:00Z">
              <w:r w:rsidRPr="00713ED8" w:rsidDel="00CB3FDD">
                <w:rPr>
                  <w:rFonts w:ascii="標楷體" w:eastAsia="標楷體" w:hAnsi="標楷體" w:hint="eastAsia"/>
                </w:rPr>
                <w:delText>轉JCIC文字檔日期</w:delText>
              </w:r>
            </w:del>
          </w:p>
        </w:tc>
        <w:tc>
          <w:tcPr>
            <w:tcW w:w="624" w:type="pct"/>
          </w:tcPr>
          <w:p w14:paraId="57D52534" w14:textId="2DEBB529" w:rsidR="00E24265" w:rsidRPr="00615D4B" w:rsidDel="00CB3FDD" w:rsidRDefault="00E24265" w:rsidP="005F76AD">
            <w:pPr>
              <w:rPr>
                <w:del w:id="12971" w:author="阿毛" w:date="2021-05-21T17:54:00Z"/>
                <w:rFonts w:ascii="標楷體" w:eastAsia="標楷體" w:hAnsi="標楷體"/>
              </w:rPr>
            </w:pPr>
          </w:p>
        </w:tc>
        <w:tc>
          <w:tcPr>
            <w:tcW w:w="624" w:type="pct"/>
          </w:tcPr>
          <w:p w14:paraId="2701185B" w14:textId="4691C25B" w:rsidR="00E24265" w:rsidRPr="00615D4B" w:rsidDel="00CB3FDD" w:rsidRDefault="00E24265" w:rsidP="005F76AD">
            <w:pPr>
              <w:rPr>
                <w:del w:id="12972" w:author="阿毛" w:date="2021-05-21T17:54:00Z"/>
                <w:rFonts w:ascii="標楷體" w:eastAsia="標楷體" w:hAnsi="標楷體"/>
              </w:rPr>
            </w:pPr>
          </w:p>
        </w:tc>
        <w:tc>
          <w:tcPr>
            <w:tcW w:w="537" w:type="pct"/>
          </w:tcPr>
          <w:p w14:paraId="70101414" w14:textId="60D9FC71" w:rsidR="00E24265" w:rsidRPr="00615D4B" w:rsidDel="00CB3FDD" w:rsidRDefault="00E24265" w:rsidP="005F76AD">
            <w:pPr>
              <w:rPr>
                <w:del w:id="12973" w:author="阿毛" w:date="2021-05-21T17:54:00Z"/>
                <w:rFonts w:ascii="標楷體" w:eastAsia="標楷體" w:hAnsi="標楷體"/>
              </w:rPr>
            </w:pPr>
          </w:p>
        </w:tc>
        <w:tc>
          <w:tcPr>
            <w:tcW w:w="299" w:type="pct"/>
          </w:tcPr>
          <w:p w14:paraId="33DF25DF" w14:textId="25B65DA9" w:rsidR="00E24265" w:rsidRPr="00615D4B" w:rsidDel="00CB3FDD" w:rsidRDefault="00E24265" w:rsidP="005F76AD">
            <w:pPr>
              <w:rPr>
                <w:del w:id="12974" w:author="阿毛" w:date="2021-05-21T17:54:00Z"/>
                <w:rFonts w:ascii="標楷體" w:eastAsia="標楷體" w:hAnsi="標楷體"/>
              </w:rPr>
            </w:pPr>
          </w:p>
        </w:tc>
        <w:tc>
          <w:tcPr>
            <w:tcW w:w="299" w:type="pct"/>
          </w:tcPr>
          <w:p w14:paraId="12BCB75A" w14:textId="6033D15E" w:rsidR="00E24265" w:rsidRPr="00615D4B" w:rsidDel="00CB3FDD" w:rsidRDefault="00E24265" w:rsidP="005F76AD">
            <w:pPr>
              <w:rPr>
                <w:del w:id="12975" w:author="阿毛" w:date="2021-05-21T17:54:00Z"/>
                <w:rFonts w:ascii="標楷體" w:eastAsia="標楷體" w:hAnsi="標楷體"/>
              </w:rPr>
            </w:pPr>
          </w:p>
        </w:tc>
        <w:tc>
          <w:tcPr>
            <w:tcW w:w="1643" w:type="pct"/>
          </w:tcPr>
          <w:p w14:paraId="6CD2BB47" w14:textId="3EF3ED19" w:rsidR="00E24265" w:rsidRPr="00615D4B" w:rsidDel="00CB3FDD" w:rsidRDefault="00E24265" w:rsidP="005F76AD">
            <w:pPr>
              <w:rPr>
                <w:del w:id="12976" w:author="阿毛" w:date="2021-05-21T17:54:00Z"/>
                <w:rFonts w:ascii="標楷體" w:eastAsia="標楷體" w:hAnsi="標楷體"/>
              </w:rPr>
            </w:pPr>
          </w:p>
        </w:tc>
      </w:tr>
    </w:tbl>
    <w:p w14:paraId="7E935CFC" w14:textId="3C59C703" w:rsidR="00E24265" w:rsidDel="00CB3FDD" w:rsidRDefault="00E24265" w:rsidP="00F62379">
      <w:pPr>
        <w:pStyle w:val="42"/>
        <w:spacing w:after="72"/>
        <w:ind w:leftChars="0" w:left="0"/>
        <w:rPr>
          <w:del w:id="12977" w:author="阿毛" w:date="2021-05-21T17:54:00Z"/>
          <w:rFonts w:hAnsi="標楷體"/>
        </w:rPr>
      </w:pPr>
    </w:p>
    <w:p w14:paraId="76632EFF" w14:textId="0A8A6496" w:rsidR="00E24265" w:rsidDel="00CB3FDD" w:rsidRDefault="00E24265">
      <w:pPr>
        <w:widowControl/>
        <w:rPr>
          <w:del w:id="12978" w:author="阿毛" w:date="2021-05-21T17:54:00Z"/>
          <w:rFonts w:ascii="Arial" w:eastAsia="標楷體" w:hAnsi="標楷體" w:cs="標楷體"/>
          <w:kern w:val="0"/>
          <w:szCs w:val="28"/>
        </w:rPr>
      </w:pPr>
      <w:del w:id="12979" w:author="阿毛" w:date="2021-05-21T17:54:00Z">
        <w:r w:rsidDel="00CB3FDD">
          <w:rPr>
            <w:rFonts w:hAnsi="標楷體"/>
          </w:rPr>
          <w:br w:type="page"/>
        </w:r>
      </w:del>
    </w:p>
    <w:p w14:paraId="560EEBCA" w14:textId="4080911A" w:rsidR="00E24265" w:rsidRPr="00A03472" w:rsidDel="00CB3FDD" w:rsidRDefault="00E24265">
      <w:pPr>
        <w:pStyle w:val="3"/>
        <w:numPr>
          <w:ilvl w:val="2"/>
          <w:numId w:val="102"/>
        </w:numPr>
        <w:rPr>
          <w:del w:id="12980" w:author="阿毛" w:date="2021-05-21T17:54:00Z"/>
          <w:rFonts w:ascii="標楷體" w:hAnsi="標楷體"/>
        </w:rPr>
        <w:pPrChange w:id="12981" w:author="智誠 楊" w:date="2021-05-10T09:51:00Z">
          <w:pPr>
            <w:pStyle w:val="3"/>
            <w:numPr>
              <w:ilvl w:val="2"/>
              <w:numId w:val="1"/>
            </w:numPr>
            <w:ind w:left="1247" w:hanging="680"/>
          </w:pPr>
        </w:pPrChange>
      </w:pPr>
      <w:del w:id="12982" w:author="阿毛" w:date="2021-05-21T17:54:00Z">
        <w:r w:rsidDel="00CB3FDD">
          <w:rPr>
            <w:rFonts w:ascii="標楷體" w:hAnsi="標楷體"/>
          </w:rPr>
          <w:delText>L</w:delText>
        </w:r>
        <w:r w:rsidDel="00CB3FDD">
          <w:rPr>
            <w:rFonts w:ascii="標楷體" w:hAnsi="標楷體" w:hint="eastAsia"/>
          </w:rPr>
          <w:delText>8316</w:delText>
        </w:r>
        <w:r w:rsidRPr="001316B2" w:rsidDel="00CB3FDD">
          <w:rPr>
            <w:rFonts w:ascii="標楷體" w:hAnsi="標楷體" w:hint="eastAsia"/>
          </w:rPr>
          <w:delText>消債條例更生案件資料報送</w:delText>
        </w:r>
      </w:del>
    </w:p>
    <w:p w14:paraId="157887AA" w14:textId="291ED9DE" w:rsidR="00E24265" w:rsidRPr="003972CE" w:rsidDel="00CB3FDD" w:rsidRDefault="00E24265">
      <w:pPr>
        <w:pStyle w:val="a"/>
        <w:rPr>
          <w:del w:id="12983" w:author="阿毛" w:date="2021-05-21T17:54:00Z"/>
        </w:rPr>
      </w:pPr>
      <w:del w:id="12984" w:author="阿毛" w:date="2021-05-21T17:54:00Z">
        <w:r w:rsidRPr="00615D4B" w:rsidDel="00CB3FDD">
          <w:delText>功能說明</w:delText>
        </w:r>
      </w:del>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E24265" w:rsidRPr="00615D4B" w:rsidDel="00CB3FDD" w14:paraId="38AEB443" w14:textId="47F01450" w:rsidTr="005F76AD">
        <w:trPr>
          <w:trHeight w:val="277"/>
          <w:del w:id="12985" w:author="阿毛" w:date="2021-05-21T17:54:00Z"/>
        </w:trPr>
        <w:tc>
          <w:tcPr>
            <w:tcW w:w="1548" w:type="dxa"/>
            <w:tcBorders>
              <w:top w:val="single" w:sz="8" w:space="0" w:color="000000"/>
              <w:bottom w:val="single" w:sz="8" w:space="0" w:color="000000"/>
              <w:right w:val="single" w:sz="8" w:space="0" w:color="000000"/>
            </w:tcBorders>
            <w:shd w:val="clear" w:color="auto" w:fill="F3F3F3"/>
          </w:tcPr>
          <w:p w14:paraId="4BF95215" w14:textId="00A50C56" w:rsidR="00E24265" w:rsidRPr="00615D4B" w:rsidDel="00CB3FDD" w:rsidRDefault="00E24265" w:rsidP="005F76AD">
            <w:pPr>
              <w:rPr>
                <w:del w:id="12986" w:author="阿毛" w:date="2021-05-21T17:54:00Z"/>
                <w:rFonts w:ascii="標楷體" w:eastAsia="標楷體" w:hAnsi="標楷體"/>
              </w:rPr>
            </w:pPr>
            <w:del w:id="12987" w:author="阿毛" w:date="2021-05-21T17:54:00Z">
              <w:r w:rsidRPr="00615D4B" w:rsidDel="00CB3FDD">
                <w:rPr>
                  <w:rFonts w:ascii="標楷體" w:eastAsia="標楷體" w:hAnsi="標楷體"/>
                </w:rPr>
                <w:delText xml:space="preserve">功能名稱 </w:delText>
              </w:r>
            </w:del>
          </w:p>
        </w:tc>
        <w:tc>
          <w:tcPr>
            <w:tcW w:w="6318" w:type="dxa"/>
            <w:tcBorders>
              <w:top w:val="single" w:sz="8" w:space="0" w:color="000000"/>
              <w:left w:val="single" w:sz="8" w:space="0" w:color="000000"/>
              <w:bottom w:val="single" w:sz="8" w:space="0" w:color="000000"/>
            </w:tcBorders>
          </w:tcPr>
          <w:p w14:paraId="36CEDADA" w14:textId="0CC04A53" w:rsidR="00E24265" w:rsidRPr="00615D4B" w:rsidDel="00CB3FDD" w:rsidRDefault="00E24265" w:rsidP="005F76AD">
            <w:pPr>
              <w:rPr>
                <w:del w:id="12988" w:author="阿毛" w:date="2021-05-21T17:54:00Z"/>
                <w:rFonts w:ascii="標楷體" w:eastAsia="標楷體" w:hAnsi="標楷體"/>
              </w:rPr>
            </w:pPr>
            <w:del w:id="12989" w:author="阿毛" w:date="2021-05-21T17:54:00Z">
              <w:r w:rsidRPr="001316B2" w:rsidDel="00CB3FDD">
                <w:rPr>
                  <w:rFonts w:ascii="標楷體" w:eastAsia="標楷體" w:hAnsi="標楷體" w:hint="eastAsia"/>
                </w:rPr>
                <w:delText>消債條例更生案件資料報送</w:delText>
              </w:r>
            </w:del>
          </w:p>
        </w:tc>
      </w:tr>
      <w:tr w:rsidR="00E24265" w:rsidRPr="00615D4B" w:rsidDel="00CB3FDD" w14:paraId="3EF93F46" w14:textId="1D519277" w:rsidTr="005F76AD">
        <w:trPr>
          <w:trHeight w:val="277"/>
          <w:del w:id="12990" w:author="阿毛" w:date="2021-05-21T17:54:00Z"/>
        </w:trPr>
        <w:tc>
          <w:tcPr>
            <w:tcW w:w="1548" w:type="dxa"/>
            <w:tcBorders>
              <w:top w:val="single" w:sz="8" w:space="0" w:color="000000"/>
              <w:bottom w:val="single" w:sz="8" w:space="0" w:color="000000"/>
              <w:right w:val="single" w:sz="8" w:space="0" w:color="000000"/>
            </w:tcBorders>
            <w:shd w:val="clear" w:color="auto" w:fill="F3F3F3"/>
          </w:tcPr>
          <w:p w14:paraId="21464ABB" w14:textId="4B78E7DB" w:rsidR="00E24265" w:rsidRPr="00615D4B" w:rsidDel="00CB3FDD" w:rsidRDefault="00E24265" w:rsidP="005F76AD">
            <w:pPr>
              <w:rPr>
                <w:del w:id="12991" w:author="阿毛" w:date="2021-05-21T17:54:00Z"/>
                <w:rFonts w:ascii="標楷體" w:eastAsia="標楷體" w:hAnsi="標楷體"/>
              </w:rPr>
            </w:pPr>
            <w:del w:id="12992" w:author="阿毛" w:date="2021-05-21T17:54:00Z">
              <w:r w:rsidRPr="00615D4B" w:rsidDel="00CB3FDD">
                <w:rPr>
                  <w:rFonts w:ascii="標楷體" w:eastAsia="標楷體" w:hAnsi="標楷體"/>
                </w:rPr>
                <w:delText>進入條件</w:delText>
              </w:r>
            </w:del>
          </w:p>
        </w:tc>
        <w:tc>
          <w:tcPr>
            <w:tcW w:w="6318" w:type="dxa"/>
            <w:tcBorders>
              <w:top w:val="single" w:sz="8" w:space="0" w:color="000000"/>
              <w:left w:val="single" w:sz="8" w:space="0" w:color="000000"/>
              <w:bottom w:val="single" w:sz="8" w:space="0" w:color="000000"/>
            </w:tcBorders>
          </w:tcPr>
          <w:p w14:paraId="20AD99FD" w14:textId="7863877C" w:rsidR="00E24265" w:rsidRPr="00615D4B" w:rsidDel="00CB3FDD" w:rsidRDefault="00E24265" w:rsidP="005F76AD">
            <w:pPr>
              <w:rPr>
                <w:del w:id="12993" w:author="阿毛" w:date="2021-05-21T17:54:00Z"/>
                <w:rFonts w:ascii="標楷體" w:eastAsia="標楷體" w:hAnsi="標楷體"/>
              </w:rPr>
            </w:pPr>
          </w:p>
        </w:tc>
      </w:tr>
      <w:tr w:rsidR="00E24265" w:rsidRPr="00615D4B" w:rsidDel="00CB3FDD" w14:paraId="2347727D" w14:textId="1C3D10D7" w:rsidTr="005F76AD">
        <w:trPr>
          <w:trHeight w:val="773"/>
          <w:del w:id="12994" w:author="阿毛" w:date="2021-05-21T17:54:00Z"/>
        </w:trPr>
        <w:tc>
          <w:tcPr>
            <w:tcW w:w="1548" w:type="dxa"/>
            <w:tcBorders>
              <w:top w:val="single" w:sz="8" w:space="0" w:color="000000"/>
              <w:bottom w:val="single" w:sz="8" w:space="0" w:color="000000"/>
              <w:right w:val="single" w:sz="8" w:space="0" w:color="000000"/>
            </w:tcBorders>
            <w:shd w:val="clear" w:color="auto" w:fill="F3F3F3"/>
          </w:tcPr>
          <w:p w14:paraId="7AFD3B64" w14:textId="5224216E" w:rsidR="00E24265" w:rsidRPr="00615D4B" w:rsidDel="00CB3FDD" w:rsidRDefault="00E24265" w:rsidP="005F76AD">
            <w:pPr>
              <w:rPr>
                <w:del w:id="12995" w:author="阿毛" w:date="2021-05-21T17:54:00Z"/>
                <w:rFonts w:ascii="標楷體" w:eastAsia="標楷體" w:hAnsi="標楷體"/>
              </w:rPr>
            </w:pPr>
            <w:del w:id="12996" w:author="阿毛" w:date="2021-05-21T17:54:00Z">
              <w:r w:rsidRPr="00615D4B" w:rsidDel="00CB3FDD">
                <w:rPr>
                  <w:rFonts w:ascii="標楷體" w:eastAsia="標楷體" w:hAnsi="標楷體"/>
                </w:rPr>
                <w:delText xml:space="preserve">基本流程 </w:delText>
              </w:r>
            </w:del>
          </w:p>
        </w:tc>
        <w:tc>
          <w:tcPr>
            <w:tcW w:w="6318" w:type="dxa"/>
            <w:tcBorders>
              <w:top w:val="single" w:sz="8" w:space="0" w:color="000000"/>
              <w:left w:val="single" w:sz="8" w:space="0" w:color="000000"/>
              <w:bottom w:val="single" w:sz="8" w:space="0" w:color="000000"/>
            </w:tcBorders>
          </w:tcPr>
          <w:p w14:paraId="5FDC58CC" w14:textId="4F236741" w:rsidR="00E24265" w:rsidRPr="00615D4B" w:rsidDel="00CB3FDD" w:rsidRDefault="00E24265" w:rsidP="005F76AD">
            <w:pPr>
              <w:rPr>
                <w:del w:id="12997" w:author="阿毛" w:date="2021-05-21T17:54:00Z"/>
                <w:rFonts w:ascii="標楷體" w:eastAsia="標楷體" w:hAnsi="標楷體"/>
              </w:rPr>
            </w:pPr>
          </w:p>
        </w:tc>
      </w:tr>
      <w:tr w:rsidR="00E24265" w:rsidRPr="00615D4B" w:rsidDel="00CB3FDD" w14:paraId="11C5CEB0" w14:textId="1B44621F" w:rsidTr="005F76AD">
        <w:trPr>
          <w:trHeight w:val="321"/>
          <w:del w:id="12998" w:author="阿毛" w:date="2021-05-21T17:54:00Z"/>
        </w:trPr>
        <w:tc>
          <w:tcPr>
            <w:tcW w:w="1548" w:type="dxa"/>
            <w:tcBorders>
              <w:top w:val="single" w:sz="8" w:space="0" w:color="000000"/>
              <w:bottom w:val="single" w:sz="8" w:space="0" w:color="000000"/>
              <w:right w:val="single" w:sz="8" w:space="0" w:color="000000"/>
            </w:tcBorders>
            <w:shd w:val="clear" w:color="auto" w:fill="F3F3F3"/>
          </w:tcPr>
          <w:p w14:paraId="06FFD9DD" w14:textId="59E688F5" w:rsidR="00E24265" w:rsidRPr="00615D4B" w:rsidDel="00CB3FDD" w:rsidRDefault="00E24265" w:rsidP="005F76AD">
            <w:pPr>
              <w:rPr>
                <w:del w:id="12999" w:author="阿毛" w:date="2021-05-21T17:54:00Z"/>
                <w:rFonts w:ascii="標楷體" w:eastAsia="標楷體" w:hAnsi="標楷體"/>
              </w:rPr>
            </w:pPr>
            <w:del w:id="13000" w:author="阿毛" w:date="2021-05-21T17:54:00Z">
              <w:r w:rsidRPr="00615D4B" w:rsidDel="00CB3FDD">
                <w:rPr>
                  <w:rFonts w:ascii="標楷體" w:eastAsia="標楷體" w:hAnsi="標楷體"/>
                </w:rPr>
                <w:delText>選用流程</w:delText>
              </w:r>
            </w:del>
          </w:p>
        </w:tc>
        <w:tc>
          <w:tcPr>
            <w:tcW w:w="6318" w:type="dxa"/>
            <w:tcBorders>
              <w:top w:val="single" w:sz="8" w:space="0" w:color="000000"/>
              <w:left w:val="single" w:sz="8" w:space="0" w:color="000000"/>
              <w:bottom w:val="single" w:sz="8" w:space="0" w:color="000000"/>
            </w:tcBorders>
          </w:tcPr>
          <w:p w14:paraId="2055AC75" w14:textId="7C210EDE" w:rsidR="00E24265" w:rsidRPr="00615D4B" w:rsidDel="00CB3FDD" w:rsidRDefault="00E24265" w:rsidP="005F76AD">
            <w:pPr>
              <w:rPr>
                <w:del w:id="13001" w:author="阿毛" w:date="2021-05-21T17:54:00Z"/>
                <w:rFonts w:ascii="標楷體" w:eastAsia="標楷體" w:hAnsi="標楷體"/>
              </w:rPr>
            </w:pPr>
          </w:p>
        </w:tc>
      </w:tr>
      <w:tr w:rsidR="00E24265" w:rsidRPr="00615D4B" w:rsidDel="00CB3FDD" w14:paraId="75F9D8F0" w14:textId="1EE1CB78" w:rsidTr="005F76AD">
        <w:trPr>
          <w:trHeight w:val="1311"/>
          <w:del w:id="13002" w:author="阿毛" w:date="2021-05-21T17:54:00Z"/>
        </w:trPr>
        <w:tc>
          <w:tcPr>
            <w:tcW w:w="1548" w:type="dxa"/>
            <w:tcBorders>
              <w:top w:val="single" w:sz="8" w:space="0" w:color="000000"/>
              <w:bottom w:val="single" w:sz="8" w:space="0" w:color="000000"/>
              <w:right w:val="single" w:sz="8" w:space="0" w:color="000000"/>
            </w:tcBorders>
            <w:shd w:val="clear" w:color="auto" w:fill="F3F3F3"/>
          </w:tcPr>
          <w:p w14:paraId="6C96E2AB" w14:textId="08E6F370" w:rsidR="00E24265" w:rsidRPr="00615D4B" w:rsidDel="00CB3FDD" w:rsidRDefault="00E24265" w:rsidP="005F76AD">
            <w:pPr>
              <w:rPr>
                <w:del w:id="13003" w:author="阿毛" w:date="2021-05-21T17:54:00Z"/>
                <w:rFonts w:ascii="標楷體" w:eastAsia="標楷體" w:hAnsi="標楷體"/>
              </w:rPr>
            </w:pPr>
            <w:del w:id="13004" w:author="阿毛" w:date="2021-05-21T17:54:00Z">
              <w:r w:rsidRPr="00615D4B" w:rsidDel="00CB3FDD">
                <w:rPr>
                  <w:rFonts w:ascii="標楷體" w:eastAsia="標楷體" w:hAnsi="標楷體"/>
                </w:rPr>
                <w:delText>例外流程</w:delText>
              </w:r>
            </w:del>
          </w:p>
        </w:tc>
        <w:tc>
          <w:tcPr>
            <w:tcW w:w="6318" w:type="dxa"/>
            <w:tcBorders>
              <w:top w:val="single" w:sz="8" w:space="0" w:color="000000"/>
              <w:left w:val="single" w:sz="8" w:space="0" w:color="000000"/>
              <w:bottom w:val="single" w:sz="8" w:space="0" w:color="000000"/>
            </w:tcBorders>
          </w:tcPr>
          <w:p w14:paraId="7382A4D1" w14:textId="1F15B587" w:rsidR="00E24265" w:rsidRPr="00615D4B" w:rsidDel="00CB3FDD" w:rsidRDefault="00E24265" w:rsidP="005F76AD">
            <w:pPr>
              <w:rPr>
                <w:del w:id="13005" w:author="阿毛" w:date="2021-05-21T17:54:00Z"/>
                <w:rFonts w:ascii="標楷體" w:eastAsia="標楷體" w:hAnsi="標楷體"/>
              </w:rPr>
            </w:pPr>
          </w:p>
        </w:tc>
      </w:tr>
      <w:tr w:rsidR="00E24265" w:rsidRPr="00615D4B" w:rsidDel="00CB3FDD" w14:paraId="42DDA852" w14:textId="3F997B2F" w:rsidTr="005F76AD">
        <w:trPr>
          <w:trHeight w:val="278"/>
          <w:del w:id="13006" w:author="阿毛" w:date="2021-05-21T17:54:00Z"/>
        </w:trPr>
        <w:tc>
          <w:tcPr>
            <w:tcW w:w="1548" w:type="dxa"/>
            <w:tcBorders>
              <w:top w:val="single" w:sz="8" w:space="0" w:color="000000"/>
              <w:bottom w:val="single" w:sz="8" w:space="0" w:color="000000"/>
              <w:right w:val="single" w:sz="8" w:space="0" w:color="000000"/>
            </w:tcBorders>
            <w:shd w:val="clear" w:color="auto" w:fill="F3F3F3"/>
          </w:tcPr>
          <w:p w14:paraId="0D046880" w14:textId="76856CD4" w:rsidR="00E24265" w:rsidRPr="00615D4B" w:rsidDel="00CB3FDD" w:rsidRDefault="00E24265" w:rsidP="005F76AD">
            <w:pPr>
              <w:rPr>
                <w:del w:id="13007" w:author="阿毛" w:date="2021-05-21T17:54:00Z"/>
                <w:rFonts w:ascii="標楷體" w:eastAsia="標楷體" w:hAnsi="標楷體"/>
              </w:rPr>
            </w:pPr>
            <w:del w:id="13008" w:author="阿毛" w:date="2021-05-21T17:54:00Z">
              <w:r w:rsidRPr="00615D4B" w:rsidDel="00CB3FDD">
                <w:rPr>
                  <w:rFonts w:ascii="標楷體" w:eastAsia="標楷體" w:hAnsi="標楷體"/>
                </w:rPr>
                <w:delText xml:space="preserve">執行後狀況 </w:delText>
              </w:r>
            </w:del>
          </w:p>
        </w:tc>
        <w:tc>
          <w:tcPr>
            <w:tcW w:w="6318" w:type="dxa"/>
            <w:tcBorders>
              <w:top w:val="single" w:sz="8" w:space="0" w:color="000000"/>
              <w:left w:val="single" w:sz="8" w:space="0" w:color="000000"/>
              <w:bottom w:val="single" w:sz="8" w:space="0" w:color="000000"/>
            </w:tcBorders>
          </w:tcPr>
          <w:p w14:paraId="7D29ACF8" w14:textId="77ACE9FD" w:rsidR="00E24265" w:rsidRPr="00615D4B" w:rsidDel="00CB3FDD" w:rsidRDefault="00E24265" w:rsidP="005F76AD">
            <w:pPr>
              <w:rPr>
                <w:del w:id="13009" w:author="阿毛" w:date="2021-05-21T17:54:00Z"/>
                <w:rFonts w:ascii="標楷體" w:eastAsia="標楷體" w:hAnsi="標楷體"/>
              </w:rPr>
            </w:pPr>
          </w:p>
        </w:tc>
      </w:tr>
      <w:tr w:rsidR="00E24265" w:rsidRPr="00615D4B" w:rsidDel="00CB3FDD" w14:paraId="24AA2458" w14:textId="1F93586D" w:rsidTr="005F76AD">
        <w:trPr>
          <w:trHeight w:val="358"/>
          <w:del w:id="13010" w:author="阿毛" w:date="2021-05-21T17:54:00Z"/>
        </w:trPr>
        <w:tc>
          <w:tcPr>
            <w:tcW w:w="1548" w:type="dxa"/>
            <w:tcBorders>
              <w:top w:val="single" w:sz="8" w:space="0" w:color="000000"/>
              <w:bottom w:val="single" w:sz="8" w:space="0" w:color="000000"/>
              <w:right w:val="single" w:sz="8" w:space="0" w:color="000000"/>
            </w:tcBorders>
            <w:shd w:val="clear" w:color="auto" w:fill="F3F3F3"/>
          </w:tcPr>
          <w:p w14:paraId="4C8F1FF0" w14:textId="668A2C98" w:rsidR="00E24265" w:rsidRPr="00615D4B" w:rsidDel="00CB3FDD" w:rsidRDefault="00E24265" w:rsidP="005F76AD">
            <w:pPr>
              <w:rPr>
                <w:del w:id="13011" w:author="阿毛" w:date="2021-05-21T17:54:00Z"/>
                <w:rFonts w:ascii="標楷體" w:eastAsia="標楷體" w:hAnsi="標楷體"/>
              </w:rPr>
            </w:pPr>
            <w:del w:id="13012" w:author="阿毛" w:date="2021-05-21T17:54:00Z">
              <w:r w:rsidRPr="00615D4B" w:rsidDel="00CB3FDD">
                <w:rPr>
                  <w:rFonts w:ascii="標楷體" w:eastAsia="標楷體" w:hAnsi="標楷體"/>
                </w:rPr>
                <w:delText>特別需求</w:delText>
              </w:r>
            </w:del>
          </w:p>
        </w:tc>
        <w:tc>
          <w:tcPr>
            <w:tcW w:w="6318" w:type="dxa"/>
            <w:tcBorders>
              <w:top w:val="single" w:sz="8" w:space="0" w:color="000000"/>
              <w:left w:val="single" w:sz="8" w:space="0" w:color="000000"/>
              <w:bottom w:val="single" w:sz="8" w:space="0" w:color="000000"/>
            </w:tcBorders>
          </w:tcPr>
          <w:p w14:paraId="29C92556" w14:textId="5DDDC31F" w:rsidR="00E24265" w:rsidRPr="00615D4B" w:rsidDel="00CB3FDD" w:rsidRDefault="00E24265" w:rsidP="005F76AD">
            <w:pPr>
              <w:rPr>
                <w:del w:id="13013" w:author="阿毛" w:date="2021-05-21T17:54:00Z"/>
                <w:rFonts w:ascii="標楷體" w:eastAsia="標楷體" w:hAnsi="標楷體"/>
              </w:rPr>
            </w:pPr>
          </w:p>
        </w:tc>
      </w:tr>
      <w:tr w:rsidR="00E24265" w:rsidRPr="00615D4B" w:rsidDel="00CB3FDD" w14:paraId="4C0ECFA6" w14:textId="300BE8AD" w:rsidTr="005F76AD">
        <w:trPr>
          <w:trHeight w:val="278"/>
          <w:del w:id="13014" w:author="阿毛" w:date="2021-05-21T17:54:00Z"/>
        </w:trPr>
        <w:tc>
          <w:tcPr>
            <w:tcW w:w="1548" w:type="dxa"/>
            <w:tcBorders>
              <w:top w:val="single" w:sz="8" w:space="0" w:color="000000"/>
              <w:bottom w:val="single" w:sz="8" w:space="0" w:color="000000"/>
              <w:right w:val="single" w:sz="8" w:space="0" w:color="000000"/>
            </w:tcBorders>
            <w:shd w:val="clear" w:color="auto" w:fill="F3F3F3"/>
          </w:tcPr>
          <w:p w14:paraId="2E40FE1D" w14:textId="24FDF065" w:rsidR="00E24265" w:rsidRPr="00615D4B" w:rsidDel="00CB3FDD" w:rsidRDefault="00E24265" w:rsidP="005F76AD">
            <w:pPr>
              <w:rPr>
                <w:del w:id="13015" w:author="阿毛" w:date="2021-05-21T17:54:00Z"/>
                <w:rFonts w:ascii="標楷體" w:eastAsia="標楷體" w:hAnsi="標楷體"/>
              </w:rPr>
            </w:pPr>
            <w:del w:id="13016" w:author="阿毛" w:date="2021-05-21T17:54:00Z">
              <w:r w:rsidRPr="00615D4B" w:rsidDel="00CB3FDD">
                <w:rPr>
                  <w:rFonts w:ascii="標楷體" w:eastAsia="標楷體" w:hAnsi="標楷體"/>
                </w:rPr>
                <w:delText xml:space="preserve">參考 </w:delText>
              </w:r>
            </w:del>
          </w:p>
        </w:tc>
        <w:tc>
          <w:tcPr>
            <w:tcW w:w="6318" w:type="dxa"/>
            <w:tcBorders>
              <w:top w:val="single" w:sz="8" w:space="0" w:color="000000"/>
              <w:left w:val="single" w:sz="8" w:space="0" w:color="000000"/>
              <w:bottom w:val="single" w:sz="8" w:space="0" w:color="000000"/>
            </w:tcBorders>
          </w:tcPr>
          <w:p w14:paraId="0E617694" w14:textId="3CFC245D" w:rsidR="00E24265" w:rsidRPr="00615D4B" w:rsidDel="00CB3FDD" w:rsidRDefault="00E24265" w:rsidP="005F76AD">
            <w:pPr>
              <w:rPr>
                <w:del w:id="13017" w:author="阿毛" w:date="2021-05-21T17:54:00Z"/>
                <w:rFonts w:ascii="標楷體" w:eastAsia="標楷體" w:hAnsi="標楷體"/>
              </w:rPr>
            </w:pPr>
          </w:p>
        </w:tc>
      </w:tr>
    </w:tbl>
    <w:p w14:paraId="6F4102DF" w14:textId="53EA11C2" w:rsidR="00E24265" w:rsidDel="00CB3FDD" w:rsidRDefault="00E24265" w:rsidP="00E24265">
      <w:pPr>
        <w:rPr>
          <w:del w:id="13018" w:author="阿毛" w:date="2021-05-21T17:54:00Z"/>
        </w:rPr>
      </w:pPr>
    </w:p>
    <w:p w14:paraId="2C18109C" w14:textId="3781DD5A" w:rsidR="00E24265" w:rsidRPr="00615D4B" w:rsidDel="00CB3FDD" w:rsidRDefault="00E24265">
      <w:pPr>
        <w:pStyle w:val="a"/>
        <w:rPr>
          <w:del w:id="13019" w:author="阿毛" w:date="2021-05-21T17:54:00Z"/>
        </w:rPr>
      </w:pPr>
      <w:del w:id="13020" w:author="阿毛" w:date="2021-05-21T17:54:00Z">
        <w:r w:rsidRPr="00615D4B" w:rsidDel="00CB3FDD">
          <w:delText>UI畫面</w:delText>
        </w:r>
      </w:del>
    </w:p>
    <w:p w14:paraId="32420438" w14:textId="33D5851B" w:rsidR="00E24265" w:rsidDel="00CB3FDD" w:rsidRDefault="00E24265" w:rsidP="00E24265">
      <w:pPr>
        <w:pStyle w:val="42"/>
        <w:spacing w:after="72"/>
        <w:ind w:left="1133"/>
        <w:rPr>
          <w:del w:id="13021" w:author="阿毛" w:date="2021-05-21T17:54:00Z"/>
          <w:rFonts w:hAnsi="標楷體"/>
        </w:rPr>
      </w:pPr>
      <w:del w:id="13022" w:author="阿毛" w:date="2021-05-21T17:54:00Z">
        <w:r w:rsidRPr="00743962" w:rsidDel="00CB3FDD">
          <w:rPr>
            <w:rFonts w:hAnsi="標楷體" w:hint="eastAsia"/>
          </w:rPr>
          <w:delText>輸入畫面：</w:delText>
        </w:r>
      </w:del>
    </w:p>
    <w:p w14:paraId="29A8A020" w14:textId="14575FCD" w:rsidR="00E24265" w:rsidRPr="00CB7641" w:rsidDel="00CB3FDD" w:rsidRDefault="00E24265" w:rsidP="00E24265">
      <w:pPr>
        <w:pStyle w:val="42"/>
        <w:spacing w:after="72"/>
        <w:ind w:leftChars="0" w:left="0"/>
        <w:rPr>
          <w:del w:id="13023" w:author="阿毛" w:date="2021-05-21T17:54:00Z"/>
          <w:rFonts w:hAnsi="標楷體"/>
        </w:rPr>
      </w:pPr>
      <w:del w:id="13024" w:author="阿毛" w:date="2021-05-21T17:54:00Z">
        <w:r w:rsidRPr="00E512B4" w:rsidDel="00CB3FDD">
          <w:rPr>
            <w:rFonts w:hAnsi="標楷體"/>
            <w:noProof/>
          </w:rPr>
          <w:drawing>
            <wp:inline distT="0" distB="0" distL="0" distR="0" wp14:anchorId="7F179AFA" wp14:editId="47A15B2A">
              <wp:extent cx="6625000" cy="3665220"/>
              <wp:effectExtent l="0" t="0" r="0" b="0"/>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6630549" cy="3668290"/>
                      </a:xfrm>
                      <a:prstGeom prst="rect">
                        <a:avLst/>
                      </a:prstGeom>
                    </pic:spPr>
                  </pic:pic>
                </a:graphicData>
              </a:graphic>
            </wp:inline>
          </w:drawing>
        </w:r>
      </w:del>
    </w:p>
    <w:p w14:paraId="4513C5EA" w14:textId="7703056D" w:rsidR="00E24265" w:rsidDel="00CB3FDD" w:rsidRDefault="00E24265" w:rsidP="00E24265">
      <w:pPr>
        <w:pStyle w:val="1text"/>
        <w:rPr>
          <w:del w:id="13025" w:author="阿毛" w:date="2021-05-21T17:54:00Z"/>
          <w:rFonts w:ascii="Times New Roman" w:hAnsi="Times New Roman"/>
        </w:rPr>
      </w:pPr>
    </w:p>
    <w:p w14:paraId="229C7721" w14:textId="27A67AEB" w:rsidR="00E24265" w:rsidRPr="003972CE" w:rsidDel="00CB3FDD" w:rsidRDefault="00E24265">
      <w:pPr>
        <w:pStyle w:val="a"/>
        <w:rPr>
          <w:del w:id="13026" w:author="阿毛" w:date="2021-05-21T17:54:00Z"/>
        </w:rPr>
      </w:pPr>
      <w:del w:id="13027" w:author="阿毛" w:date="2021-05-21T17:54:00Z">
        <w:r w:rsidRPr="00615D4B" w:rsidDel="00CB3FDD">
          <w:rPr>
            <w:rFonts w:hint="eastAsia"/>
          </w:rPr>
          <w:delText>輸入</w:delText>
        </w:r>
        <w:r w:rsidRPr="003972CE" w:rsidDel="00CB3FDD">
          <w:delText>畫面資料說明</w:delText>
        </w:r>
      </w:del>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7"/>
        <w:gridCol w:w="1576"/>
        <w:gridCol w:w="1300"/>
        <w:gridCol w:w="1300"/>
        <w:gridCol w:w="1119"/>
        <w:gridCol w:w="623"/>
        <w:gridCol w:w="623"/>
        <w:gridCol w:w="3422"/>
      </w:tblGrid>
      <w:tr w:rsidR="00E24265" w:rsidRPr="00615D4B" w:rsidDel="00CB3FDD" w14:paraId="488181CB" w14:textId="2B176220" w:rsidTr="005F76AD">
        <w:trPr>
          <w:trHeight w:val="388"/>
          <w:jc w:val="center"/>
          <w:del w:id="13028" w:author="阿毛" w:date="2021-05-21T17:54:00Z"/>
        </w:trPr>
        <w:tc>
          <w:tcPr>
            <w:tcW w:w="219" w:type="pct"/>
            <w:vMerge w:val="restart"/>
          </w:tcPr>
          <w:p w14:paraId="6792EDA6" w14:textId="2D26A84F" w:rsidR="00E24265" w:rsidRPr="00615D4B" w:rsidDel="00CB3FDD" w:rsidRDefault="00E24265" w:rsidP="005F76AD">
            <w:pPr>
              <w:rPr>
                <w:del w:id="13029" w:author="阿毛" w:date="2021-05-21T17:54:00Z"/>
                <w:rFonts w:ascii="標楷體" w:eastAsia="標楷體" w:hAnsi="標楷體"/>
              </w:rPr>
            </w:pPr>
            <w:del w:id="13030" w:author="阿毛" w:date="2021-05-21T17:54:00Z">
              <w:r w:rsidRPr="00615D4B" w:rsidDel="00CB3FDD">
                <w:rPr>
                  <w:rFonts w:ascii="標楷體" w:eastAsia="標楷體" w:hAnsi="標楷體"/>
                </w:rPr>
                <w:delText>序號</w:delText>
              </w:r>
            </w:del>
          </w:p>
        </w:tc>
        <w:tc>
          <w:tcPr>
            <w:tcW w:w="756" w:type="pct"/>
            <w:vMerge w:val="restart"/>
          </w:tcPr>
          <w:p w14:paraId="0AB3F025" w14:textId="7095EF15" w:rsidR="00E24265" w:rsidRPr="00615D4B" w:rsidDel="00CB3FDD" w:rsidRDefault="00E24265" w:rsidP="005F76AD">
            <w:pPr>
              <w:rPr>
                <w:del w:id="13031" w:author="阿毛" w:date="2021-05-21T17:54:00Z"/>
                <w:rFonts w:ascii="標楷體" w:eastAsia="標楷體" w:hAnsi="標楷體"/>
              </w:rPr>
            </w:pPr>
            <w:del w:id="13032" w:author="阿毛" w:date="2021-05-21T17:54:00Z">
              <w:r w:rsidRPr="00615D4B" w:rsidDel="00CB3FDD">
                <w:rPr>
                  <w:rFonts w:ascii="標楷體" w:eastAsia="標楷體" w:hAnsi="標楷體"/>
                </w:rPr>
                <w:delText>欄位</w:delText>
              </w:r>
            </w:del>
          </w:p>
        </w:tc>
        <w:tc>
          <w:tcPr>
            <w:tcW w:w="2382" w:type="pct"/>
            <w:gridSpan w:val="5"/>
          </w:tcPr>
          <w:p w14:paraId="34107211" w14:textId="39D141E0" w:rsidR="00E24265" w:rsidRPr="00615D4B" w:rsidDel="00CB3FDD" w:rsidRDefault="00E24265" w:rsidP="005F76AD">
            <w:pPr>
              <w:jc w:val="center"/>
              <w:rPr>
                <w:del w:id="13033" w:author="阿毛" w:date="2021-05-21T17:54:00Z"/>
                <w:rFonts w:ascii="標楷體" w:eastAsia="標楷體" w:hAnsi="標楷體"/>
              </w:rPr>
            </w:pPr>
            <w:del w:id="13034" w:author="阿毛" w:date="2021-05-21T17:54:00Z">
              <w:r w:rsidRPr="00615D4B" w:rsidDel="00CB3FDD">
                <w:rPr>
                  <w:rFonts w:ascii="標楷體" w:eastAsia="標楷體" w:hAnsi="標楷體"/>
                </w:rPr>
                <w:delText>說明</w:delText>
              </w:r>
            </w:del>
          </w:p>
        </w:tc>
        <w:tc>
          <w:tcPr>
            <w:tcW w:w="1643" w:type="pct"/>
            <w:vMerge w:val="restart"/>
          </w:tcPr>
          <w:p w14:paraId="75F4B99C" w14:textId="3C4E837F" w:rsidR="00E24265" w:rsidRPr="00615D4B" w:rsidDel="00CB3FDD" w:rsidRDefault="00E24265" w:rsidP="005F76AD">
            <w:pPr>
              <w:rPr>
                <w:del w:id="13035" w:author="阿毛" w:date="2021-05-21T17:54:00Z"/>
                <w:rFonts w:ascii="標楷體" w:eastAsia="標楷體" w:hAnsi="標楷體"/>
              </w:rPr>
            </w:pPr>
            <w:del w:id="13036" w:author="阿毛" w:date="2021-05-21T17:54:00Z">
              <w:r w:rsidRPr="00615D4B" w:rsidDel="00CB3FDD">
                <w:rPr>
                  <w:rFonts w:ascii="標楷體" w:eastAsia="標楷體" w:hAnsi="標楷體"/>
                </w:rPr>
                <w:delText>處理邏輯及注意事項</w:delText>
              </w:r>
            </w:del>
          </w:p>
        </w:tc>
      </w:tr>
      <w:tr w:rsidR="00E24265" w:rsidRPr="00615D4B" w:rsidDel="00CB3FDD" w14:paraId="4D445970" w14:textId="14FC0891" w:rsidTr="005F76AD">
        <w:trPr>
          <w:trHeight w:val="244"/>
          <w:jc w:val="center"/>
          <w:del w:id="13037" w:author="阿毛" w:date="2021-05-21T17:54:00Z"/>
        </w:trPr>
        <w:tc>
          <w:tcPr>
            <w:tcW w:w="219" w:type="pct"/>
            <w:vMerge/>
          </w:tcPr>
          <w:p w14:paraId="2B5D26C8" w14:textId="3B1C27F0" w:rsidR="00E24265" w:rsidRPr="00615D4B" w:rsidDel="00CB3FDD" w:rsidRDefault="00E24265" w:rsidP="005F76AD">
            <w:pPr>
              <w:rPr>
                <w:del w:id="13038" w:author="阿毛" w:date="2021-05-21T17:54:00Z"/>
                <w:rFonts w:ascii="標楷體" w:eastAsia="標楷體" w:hAnsi="標楷體"/>
              </w:rPr>
            </w:pPr>
          </w:p>
        </w:tc>
        <w:tc>
          <w:tcPr>
            <w:tcW w:w="756" w:type="pct"/>
            <w:vMerge/>
          </w:tcPr>
          <w:p w14:paraId="2FA59EEC" w14:textId="4234F283" w:rsidR="00E24265" w:rsidRPr="00615D4B" w:rsidDel="00CB3FDD" w:rsidRDefault="00E24265" w:rsidP="005F76AD">
            <w:pPr>
              <w:rPr>
                <w:del w:id="13039" w:author="阿毛" w:date="2021-05-21T17:54:00Z"/>
                <w:rFonts w:ascii="標楷體" w:eastAsia="標楷體" w:hAnsi="標楷體"/>
              </w:rPr>
            </w:pPr>
          </w:p>
        </w:tc>
        <w:tc>
          <w:tcPr>
            <w:tcW w:w="624" w:type="pct"/>
          </w:tcPr>
          <w:p w14:paraId="7FCE9C85" w14:textId="66CA1141" w:rsidR="00E24265" w:rsidRPr="00615D4B" w:rsidDel="00CB3FDD" w:rsidRDefault="00E24265" w:rsidP="005F76AD">
            <w:pPr>
              <w:rPr>
                <w:del w:id="13040" w:author="阿毛" w:date="2021-05-21T17:54:00Z"/>
                <w:rFonts w:ascii="標楷體" w:eastAsia="標楷體" w:hAnsi="標楷體"/>
              </w:rPr>
            </w:pPr>
            <w:del w:id="13041" w:author="阿毛" w:date="2021-05-21T17:54:00Z">
              <w:r w:rsidRPr="00615D4B" w:rsidDel="00CB3FDD">
                <w:rPr>
                  <w:rFonts w:ascii="標楷體" w:eastAsia="標楷體" w:hAnsi="標楷體" w:hint="eastAsia"/>
                </w:rPr>
                <w:delText>資料型態長度</w:delText>
              </w:r>
            </w:del>
          </w:p>
        </w:tc>
        <w:tc>
          <w:tcPr>
            <w:tcW w:w="624" w:type="pct"/>
          </w:tcPr>
          <w:p w14:paraId="3457A3E3" w14:textId="6192098C" w:rsidR="00E24265" w:rsidRPr="00615D4B" w:rsidDel="00CB3FDD" w:rsidRDefault="00E24265" w:rsidP="005F76AD">
            <w:pPr>
              <w:rPr>
                <w:del w:id="13042" w:author="阿毛" w:date="2021-05-21T17:54:00Z"/>
                <w:rFonts w:ascii="標楷體" w:eastAsia="標楷體" w:hAnsi="標楷體"/>
              </w:rPr>
            </w:pPr>
            <w:del w:id="13043" w:author="阿毛" w:date="2021-05-21T17:54:00Z">
              <w:r w:rsidRPr="00615D4B" w:rsidDel="00CB3FDD">
                <w:rPr>
                  <w:rFonts w:ascii="標楷體" w:eastAsia="標楷體" w:hAnsi="標楷體"/>
                </w:rPr>
                <w:delText>預設值</w:delText>
              </w:r>
            </w:del>
          </w:p>
        </w:tc>
        <w:tc>
          <w:tcPr>
            <w:tcW w:w="537" w:type="pct"/>
          </w:tcPr>
          <w:p w14:paraId="213701D3" w14:textId="241D0151" w:rsidR="00E24265" w:rsidRPr="00615D4B" w:rsidDel="00CB3FDD" w:rsidRDefault="00E24265" w:rsidP="005F76AD">
            <w:pPr>
              <w:rPr>
                <w:del w:id="13044" w:author="阿毛" w:date="2021-05-21T17:54:00Z"/>
                <w:rFonts w:ascii="標楷體" w:eastAsia="標楷體" w:hAnsi="標楷體"/>
              </w:rPr>
            </w:pPr>
            <w:del w:id="13045" w:author="阿毛" w:date="2021-05-21T17:54:00Z">
              <w:r w:rsidRPr="00615D4B" w:rsidDel="00CB3FDD">
                <w:rPr>
                  <w:rFonts w:ascii="標楷體" w:eastAsia="標楷體" w:hAnsi="標楷體"/>
                </w:rPr>
                <w:delText>選單內容</w:delText>
              </w:r>
            </w:del>
          </w:p>
        </w:tc>
        <w:tc>
          <w:tcPr>
            <w:tcW w:w="299" w:type="pct"/>
          </w:tcPr>
          <w:p w14:paraId="564DC4A2" w14:textId="275C2C81" w:rsidR="00E24265" w:rsidRPr="00615D4B" w:rsidDel="00CB3FDD" w:rsidRDefault="00E24265" w:rsidP="005F76AD">
            <w:pPr>
              <w:rPr>
                <w:del w:id="13046" w:author="阿毛" w:date="2021-05-21T17:54:00Z"/>
                <w:rFonts w:ascii="標楷體" w:eastAsia="標楷體" w:hAnsi="標楷體"/>
              </w:rPr>
            </w:pPr>
            <w:del w:id="13047" w:author="阿毛" w:date="2021-05-21T17:54:00Z">
              <w:r w:rsidRPr="00615D4B" w:rsidDel="00CB3FDD">
                <w:rPr>
                  <w:rFonts w:ascii="標楷體" w:eastAsia="標楷體" w:hAnsi="標楷體"/>
                </w:rPr>
                <w:delText>必填</w:delText>
              </w:r>
            </w:del>
          </w:p>
        </w:tc>
        <w:tc>
          <w:tcPr>
            <w:tcW w:w="299" w:type="pct"/>
          </w:tcPr>
          <w:p w14:paraId="007D518C" w14:textId="024826EF" w:rsidR="00E24265" w:rsidRPr="00615D4B" w:rsidDel="00CB3FDD" w:rsidRDefault="00E24265" w:rsidP="005F76AD">
            <w:pPr>
              <w:rPr>
                <w:del w:id="13048" w:author="阿毛" w:date="2021-05-21T17:54:00Z"/>
                <w:rFonts w:ascii="標楷體" w:eastAsia="標楷體" w:hAnsi="標楷體"/>
              </w:rPr>
            </w:pPr>
            <w:del w:id="13049" w:author="阿毛" w:date="2021-05-21T17:54:00Z">
              <w:r w:rsidRPr="00615D4B" w:rsidDel="00CB3FDD">
                <w:rPr>
                  <w:rFonts w:ascii="標楷體" w:eastAsia="標楷體" w:hAnsi="標楷體"/>
                </w:rPr>
                <w:delText>R/W</w:delText>
              </w:r>
            </w:del>
          </w:p>
        </w:tc>
        <w:tc>
          <w:tcPr>
            <w:tcW w:w="1643" w:type="pct"/>
            <w:vMerge/>
          </w:tcPr>
          <w:p w14:paraId="62AE2167" w14:textId="250A3E12" w:rsidR="00E24265" w:rsidRPr="00615D4B" w:rsidDel="00CB3FDD" w:rsidRDefault="00E24265" w:rsidP="005F76AD">
            <w:pPr>
              <w:rPr>
                <w:del w:id="13050" w:author="阿毛" w:date="2021-05-21T17:54:00Z"/>
                <w:rFonts w:ascii="標楷體" w:eastAsia="標楷體" w:hAnsi="標楷體"/>
              </w:rPr>
            </w:pPr>
          </w:p>
        </w:tc>
      </w:tr>
      <w:tr w:rsidR="00E24265" w:rsidRPr="00615D4B" w:rsidDel="00CB3FDD" w14:paraId="6851440C" w14:textId="38DC2503" w:rsidTr="005F76AD">
        <w:trPr>
          <w:trHeight w:val="291"/>
          <w:jc w:val="center"/>
          <w:del w:id="13051" w:author="阿毛" w:date="2021-05-21T17:54:00Z"/>
        </w:trPr>
        <w:tc>
          <w:tcPr>
            <w:tcW w:w="219" w:type="pct"/>
          </w:tcPr>
          <w:p w14:paraId="52280E01" w14:textId="23E16CDB" w:rsidR="00E24265" w:rsidRPr="005E579A" w:rsidDel="00CB3FDD" w:rsidRDefault="00E24265" w:rsidP="005F76AD">
            <w:pPr>
              <w:pStyle w:val="af9"/>
              <w:numPr>
                <w:ilvl w:val="0"/>
                <w:numId w:val="45"/>
              </w:numPr>
              <w:ind w:leftChars="0"/>
              <w:rPr>
                <w:del w:id="13052" w:author="阿毛" w:date="2021-05-21T17:54:00Z"/>
                <w:rFonts w:ascii="標楷體" w:eastAsia="標楷體" w:hAnsi="標楷體"/>
              </w:rPr>
            </w:pPr>
          </w:p>
        </w:tc>
        <w:tc>
          <w:tcPr>
            <w:tcW w:w="756" w:type="pct"/>
          </w:tcPr>
          <w:p w14:paraId="65AE20EA" w14:textId="6DCC515D" w:rsidR="00E24265" w:rsidRPr="00615D4B" w:rsidDel="00CB3FDD" w:rsidRDefault="00E24265" w:rsidP="005F76AD">
            <w:pPr>
              <w:rPr>
                <w:del w:id="13053" w:author="阿毛" w:date="2021-05-21T17:54:00Z"/>
                <w:rFonts w:ascii="標楷體" w:eastAsia="標楷體" w:hAnsi="標楷體"/>
              </w:rPr>
            </w:pPr>
            <w:del w:id="13054" w:author="阿毛" w:date="2021-05-21T17:54:00Z">
              <w:r w:rsidRPr="00713ED8" w:rsidDel="00CB3FDD">
                <w:rPr>
                  <w:rFonts w:ascii="標楷體" w:eastAsia="標楷體" w:hAnsi="標楷體" w:hint="eastAsia"/>
                </w:rPr>
                <w:delText>交易代碼</w:delText>
              </w:r>
            </w:del>
          </w:p>
        </w:tc>
        <w:tc>
          <w:tcPr>
            <w:tcW w:w="624" w:type="pct"/>
          </w:tcPr>
          <w:p w14:paraId="6431A811" w14:textId="525A4FCD" w:rsidR="00E24265" w:rsidRPr="00615D4B" w:rsidDel="00CB3FDD" w:rsidRDefault="00E24265" w:rsidP="005F76AD">
            <w:pPr>
              <w:rPr>
                <w:del w:id="13055" w:author="阿毛" w:date="2021-05-21T17:54:00Z"/>
                <w:rFonts w:ascii="標楷體" w:eastAsia="標楷體" w:hAnsi="標楷體"/>
              </w:rPr>
            </w:pPr>
          </w:p>
        </w:tc>
        <w:tc>
          <w:tcPr>
            <w:tcW w:w="624" w:type="pct"/>
          </w:tcPr>
          <w:p w14:paraId="60098611" w14:textId="6DB43E6A" w:rsidR="00E24265" w:rsidRPr="00615D4B" w:rsidDel="00CB3FDD" w:rsidRDefault="00E24265" w:rsidP="005F76AD">
            <w:pPr>
              <w:rPr>
                <w:del w:id="13056" w:author="阿毛" w:date="2021-05-21T17:54:00Z"/>
                <w:rFonts w:ascii="標楷體" w:eastAsia="標楷體" w:hAnsi="標楷體"/>
              </w:rPr>
            </w:pPr>
          </w:p>
        </w:tc>
        <w:tc>
          <w:tcPr>
            <w:tcW w:w="537" w:type="pct"/>
          </w:tcPr>
          <w:p w14:paraId="6869179C" w14:textId="34ECFAE5" w:rsidR="00E24265" w:rsidRPr="00615D4B" w:rsidDel="00CB3FDD" w:rsidRDefault="00E24265" w:rsidP="005F76AD">
            <w:pPr>
              <w:rPr>
                <w:del w:id="13057" w:author="阿毛" w:date="2021-05-21T17:54:00Z"/>
                <w:rFonts w:ascii="標楷體" w:eastAsia="標楷體" w:hAnsi="標楷體"/>
              </w:rPr>
            </w:pPr>
            <w:del w:id="13058" w:author="阿毛" w:date="2021-05-21T17:54:00Z">
              <w:r w:rsidDel="00CB3FDD">
                <w:rPr>
                  <w:rFonts w:ascii="標楷體" w:eastAsia="標楷體" w:hAnsi="標楷體" w:hint="eastAsia"/>
                </w:rPr>
                <w:delText>下拉式選單</w:delText>
              </w:r>
            </w:del>
          </w:p>
        </w:tc>
        <w:tc>
          <w:tcPr>
            <w:tcW w:w="299" w:type="pct"/>
          </w:tcPr>
          <w:p w14:paraId="22BBA8EB" w14:textId="02620341" w:rsidR="00E24265" w:rsidRPr="00615D4B" w:rsidDel="00CB3FDD" w:rsidRDefault="00E24265" w:rsidP="005F76AD">
            <w:pPr>
              <w:rPr>
                <w:del w:id="13059" w:author="阿毛" w:date="2021-05-21T17:54:00Z"/>
                <w:rFonts w:ascii="標楷體" w:eastAsia="標楷體" w:hAnsi="標楷體"/>
              </w:rPr>
            </w:pPr>
          </w:p>
        </w:tc>
        <w:tc>
          <w:tcPr>
            <w:tcW w:w="299" w:type="pct"/>
          </w:tcPr>
          <w:p w14:paraId="144C12C5" w14:textId="052382D9" w:rsidR="00E24265" w:rsidRPr="00615D4B" w:rsidDel="00CB3FDD" w:rsidRDefault="00E24265" w:rsidP="005F76AD">
            <w:pPr>
              <w:rPr>
                <w:del w:id="13060" w:author="阿毛" w:date="2021-05-21T17:54:00Z"/>
                <w:rFonts w:ascii="標楷體" w:eastAsia="標楷體" w:hAnsi="標楷體"/>
              </w:rPr>
            </w:pPr>
          </w:p>
        </w:tc>
        <w:tc>
          <w:tcPr>
            <w:tcW w:w="1643" w:type="pct"/>
          </w:tcPr>
          <w:p w14:paraId="4578C969" w14:textId="0DBA0A25" w:rsidR="00E24265" w:rsidDel="00CB3FDD" w:rsidRDefault="00E24265" w:rsidP="005F76AD">
            <w:pPr>
              <w:rPr>
                <w:del w:id="13061" w:author="阿毛" w:date="2021-05-21T17:54:00Z"/>
                <w:rFonts w:ascii="標楷體" w:eastAsia="標楷體" w:hAnsi="標楷體"/>
              </w:rPr>
            </w:pPr>
            <w:del w:id="13062" w:author="阿毛" w:date="2021-05-21T17:54:00Z">
              <w:r w:rsidRPr="007D0BB0" w:rsidDel="00CB3FDD">
                <w:rPr>
                  <w:rFonts w:ascii="標楷體" w:eastAsia="標楷體" w:hAnsi="標楷體" w:hint="eastAsia"/>
                </w:rPr>
                <w:delText>1:新增</w:delText>
              </w:r>
            </w:del>
          </w:p>
          <w:p w14:paraId="45D3A3AD" w14:textId="7A3C6EDA" w:rsidR="00E24265" w:rsidDel="00CB3FDD" w:rsidRDefault="00E24265" w:rsidP="005F76AD">
            <w:pPr>
              <w:rPr>
                <w:del w:id="13063" w:author="阿毛" w:date="2021-05-21T17:54:00Z"/>
                <w:rFonts w:ascii="標楷體" w:eastAsia="標楷體" w:hAnsi="標楷體"/>
              </w:rPr>
            </w:pPr>
            <w:del w:id="13064" w:author="阿毛" w:date="2021-05-21T17:54:00Z">
              <w:r w:rsidRPr="007D0BB0" w:rsidDel="00CB3FDD">
                <w:rPr>
                  <w:rFonts w:ascii="標楷體" w:eastAsia="標楷體" w:hAnsi="標楷體" w:hint="eastAsia"/>
                </w:rPr>
                <w:delText>2:異動</w:delText>
              </w:r>
            </w:del>
          </w:p>
          <w:p w14:paraId="633AF837" w14:textId="69172B11" w:rsidR="00E24265" w:rsidRPr="00615D4B" w:rsidDel="00CB3FDD" w:rsidRDefault="00E24265" w:rsidP="005F76AD">
            <w:pPr>
              <w:rPr>
                <w:del w:id="13065" w:author="阿毛" w:date="2021-05-21T17:54:00Z"/>
                <w:rFonts w:ascii="標楷體" w:eastAsia="標楷體" w:hAnsi="標楷體"/>
              </w:rPr>
            </w:pPr>
            <w:del w:id="13066" w:author="阿毛" w:date="2021-05-21T17:54:00Z">
              <w:r w:rsidRPr="007D0BB0" w:rsidDel="00CB3FDD">
                <w:rPr>
                  <w:rFonts w:ascii="標楷體" w:eastAsia="標楷體" w:hAnsi="標楷體" w:hint="eastAsia"/>
                </w:rPr>
                <w:delText>4:刪除</w:delText>
              </w:r>
            </w:del>
          </w:p>
        </w:tc>
      </w:tr>
      <w:tr w:rsidR="00E24265" w:rsidRPr="00615D4B" w:rsidDel="00CB3FDD" w14:paraId="517F0693" w14:textId="45AFFB67" w:rsidTr="005F76AD">
        <w:trPr>
          <w:trHeight w:val="291"/>
          <w:jc w:val="center"/>
          <w:del w:id="13067" w:author="阿毛" w:date="2021-05-21T17:54:00Z"/>
        </w:trPr>
        <w:tc>
          <w:tcPr>
            <w:tcW w:w="219" w:type="pct"/>
          </w:tcPr>
          <w:p w14:paraId="10AC7A0C" w14:textId="7084A4E6" w:rsidR="00E24265" w:rsidRPr="005E579A" w:rsidDel="00CB3FDD" w:rsidRDefault="00E24265" w:rsidP="005F76AD">
            <w:pPr>
              <w:pStyle w:val="af9"/>
              <w:numPr>
                <w:ilvl w:val="0"/>
                <w:numId w:val="45"/>
              </w:numPr>
              <w:ind w:leftChars="0"/>
              <w:rPr>
                <w:del w:id="13068" w:author="阿毛" w:date="2021-05-21T17:54:00Z"/>
                <w:rFonts w:ascii="標楷體" w:eastAsia="標楷體" w:hAnsi="標楷體"/>
              </w:rPr>
            </w:pPr>
          </w:p>
        </w:tc>
        <w:tc>
          <w:tcPr>
            <w:tcW w:w="756" w:type="pct"/>
          </w:tcPr>
          <w:p w14:paraId="43D2D13C" w14:textId="22C03D87" w:rsidR="00E24265" w:rsidRPr="00615D4B" w:rsidDel="00CB3FDD" w:rsidRDefault="00E24265" w:rsidP="005F76AD">
            <w:pPr>
              <w:rPr>
                <w:del w:id="13069" w:author="阿毛" w:date="2021-05-21T17:54:00Z"/>
                <w:rFonts w:ascii="標楷體" w:eastAsia="標楷體" w:hAnsi="標楷體"/>
              </w:rPr>
            </w:pPr>
            <w:del w:id="13070" w:author="阿毛" w:date="2021-05-21T17:54:00Z">
              <w:r w:rsidRPr="00713ED8" w:rsidDel="00CB3FDD">
                <w:rPr>
                  <w:rFonts w:ascii="標楷體" w:eastAsia="標楷體" w:hAnsi="標楷體" w:hint="eastAsia"/>
                </w:rPr>
                <w:delText>債務人IDN</w:delText>
              </w:r>
            </w:del>
          </w:p>
        </w:tc>
        <w:tc>
          <w:tcPr>
            <w:tcW w:w="624" w:type="pct"/>
          </w:tcPr>
          <w:p w14:paraId="09B1D174" w14:textId="440522C2" w:rsidR="00E24265" w:rsidRPr="00615D4B" w:rsidDel="00CB3FDD" w:rsidRDefault="00E24265" w:rsidP="005F76AD">
            <w:pPr>
              <w:rPr>
                <w:del w:id="13071" w:author="阿毛" w:date="2021-05-21T17:54:00Z"/>
                <w:rFonts w:ascii="標楷體" w:eastAsia="標楷體" w:hAnsi="標楷體"/>
              </w:rPr>
            </w:pPr>
          </w:p>
        </w:tc>
        <w:tc>
          <w:tcPr>
            <w:tcW w:w="624" w:type="pct"/>
          </w:tcPr>
          <w:p w14:paraId="05BCFCC7" w14:textId="14134798" w:rsidR="00E24265" w:rsidRPr="00615D4B" w:rsidDel="00CB3FDD" w:rsidRDefault="00E24265" w:rsidP="005F76AD">
            <w:pPr>
              <w:rPr>
                <w:del w:id="13072" w:author="阿毛" w:date="2021-05-21T17:54:00Z"/>
                <w:rFonts w:ascii="標楷體" w:eastAsia="標楷體" w:hAnsi="標楷體"/>
              </w:rPr>
            </w:pPr>
          </w:p>
        </w:tc>
        <w:tc>
          <w:tcPr>
            <w:tcW w:w="537" w:type="pct"/>
          </w:tcPr>
          <w:p w14:paraId="3E3A0328" w14:textId="42AE40E6" w:rsidR="00E24265" w:rsidRPr="00615D4B" w:rsidDel="00CB3FDD" w:rsidRDefault="00E24265" w:rsidP="005F76AD">
            <w:pPr>
              <w:rPr>
                <w:del w:id="13073" w:author="阿毛" w:date="2021-05-21T17:54:00Z"/>
                <w:rFonts w:ascii="標楷體" w:eastAsia="標楷體" w:hAnsi="標楷體"/>
              </w:rPr>
            </w:pPr>
          </w:p>
        </w:tc>
        <w:tc>
          <w:tcPr>
            <w:tcW w:w="299" w:type="pct"/>
          </w:tcPr>
          <w:p w14:paraId="5297FD75" w14:textId="31FC979D" w:rsidR="00E24265" w:rsidRPr="00615D4B" w:rsidDel="00CB3FDD" w:rsidRDefault="00E24265" w:rsidP="005F76AD">
            <w:pPr>
              <w:rPr>
                <w:del w:id="13074" w:author="阿毛" w:date="2021-05-21T17:54:00Z"/>
                <w:rFonts w:ascii="標楷體" w:eastAsia="標楷體" w:hAnsi="標楷體"/>
              </w:rPr>
            </w:pPr>
          </w:p>
        </w:tc>
        <w:tc>
          <w:tcPr>
            <w:tcW w:w="299" w:type="pct"/>
          </w:tcPr>
          <w:p w14:paraId="2BE348DF" w14:textId="425136A1" w:rsidR="00E24265" w:rsidRPr="00615D4B" w:rsidDel="00CB3FDD" w:rsidRDefault="00E24265" w:rsidP="005F76AD">
            <w:pPr>
              <w:rPr>
                <w:del w:id="13075" w:author="阿毛" w:date="2021-05-21T17:54:00Z"/>
                <w:rFonts w:ascii="標楷體" w:eastAsia="標楷體" w:hAnsi="標楷體"/>
              </w:rPr>
            </w:pPr>
          </w:p>
        </w:tc>
        <w:tc>
          <w:tcPr>
            <w:tcW w:w="1643" w:type="pct"/>
          </w:tcPr>
          <w:p w14:paraId="496F64E8" w14:textId="40A99B1A" w:rsidR="00E24265" w:rsidRPr="00615D4B" w:rsidDel="00CB3FDD" w:rsidRDefault="00E24265" w:rsidP="005F76AD">
            <w:pPr>
              <w:rPr>
                <w:del w:id="13076" w:author="阿毛" w:date="2021-05-21T17:54:00Z"/>
                <w:rFonts w:ascii="標楷體" w:eastAsia="標楷體" w:hAnsi="標楷體"/>
              </w:rPr>
            </w:pPr>
          </w:p>
        </w:tc>
      </w:tr>
      <w:tr w:rsidR="00E24265" w:rsidRPr="00615D4B" w:rsidDel="00CB3FDD" w14:paraId="7BD70399" w14:textId="2334D43B" w:rsidTr="005F76AD">
        <w:trPr>
          <w:trHeight w:val="291"/>
          <w:jc w:val="center"/>
          <w:del w:id="13077" w:author="阿毛" w:date="2021-05-21T17:54:00Z"/>
        </w:trPr>
        <w:tc>
          <w:tcPr>
            <w:tcW w:w="219" w:type="pct"/>
          </w:tcPr>
          <w:p w14:paraId="112C1DA1" w14:textId="0B4C78C9" w:rsidR="00E24265" w:rsidRPr="005E579A" w:rsidDel="00CB3FDD" w:rsidRDefault="00E24265" w:rsidP="005F76AD">
            <w:pPr>
              <w:pStyle w:val="af9"/>
              <w:numPr>
                <w:ilvl w:val="0"/>
                <w:numId w:val="45"/>
              </w:numPr>
              <w:ind w:leftChars="0"/>
              <w:rPr>
                <w:del w:id="13078" w:author="阿毛" w:date="2021-05-21T17:54:00Z"/>
                <w:rFonts w:ascii="標楷體" w:eastAsia="標楷體" w:hAnsi="標楷體"/>
              </w:rPr>
            </w:pPr>
          </w:p>
        </w:tc>
        <w:tc>
          <w:tcPr>
            <w:tcW w:w="756" w:type="pct"/>
          </w:tcPr>
          <w:p w14:paraId="6479765D" w14:textId="30D297EE" w:rsidR="00E24265" w:rsidRPr="00615D4B" w:rsidDel="00CB3FDD" w:rsidRDefault="00E24265" w:rsidP="005F76AD">
            <w:pPr>
              <w:rPr>
                <w:del w:id="13079" w:author="阿毛" w:date="2021-05-21T17:54:00Z"/>
                <w:rFonts w:ascii="標楷體" w:eastAsia="標楷體" w:hAnsi="標楷體"/>
              </w:rPr>
            </w:pPr>
            <w:del w:id="13080" w:author="阿毛" w:date="2021-05-21T17:54:00Z">
              <w:r w:rsidRPr="00713ED8" w:rsidDel="00CB3FDD">
                <w:rPr>
                  <w:rFonts w:ascii="標楷體" w:eastAsia="標楷體" w:hAnsi="標楷體" w:hint="eastAsia"/>
                </w:rPr>
                <w:delText>報送單位代號</w:delText>
              </w:r>
            </w:del>
          </w:p>
        </w:tc>
        <w:tc>
          <w:tcPr>
            <w:tcW w:w="624" w:type="pct"/>
          </w:tcPr>
          <w:p w14:paraId="22BEB590" w14:textId="1A1B5650" w:rsidR="00E24265" w:rsidRPr="00615D4B" w:rsidDel="00CB3FDD" w:rsidRDefault="00E24265" w:rsidP="005F76AD">
            <w:pPr>
              <w:rPr>
                <w:del w:id="13081" w:author="阿毛" w:date="2021-05-21T17:54:00Z"/>
                <w:rFonts w:ascii="標楷體" w:eastAsia="標楷體" w:hAnsi="標楷體"/>
              </w:rPr>
            </w:pPr>
          </w:p>
        </w:tc>
        <w:tc>
          <w:tcPr>
            <w:tcW w:w="624" w:type="pct"/>
          </w:tcPr>
          <w:p w14:paraId="09481EBF" w14:textId="25CAEE2A" w:rsidR="00E24265" w:rsidRPr="00615D4B" w:rsidDel="00CB3FDD" w:rsidRDefault="00E24265" w:rsidP="005F76AD">
            <w:pPr>
              <w:rPr>
                <w:del w:id="13082" w:author="阿毛" w:date="2021-05-21T17:54:00Z"/>
                <w:rFonts w:ascii="標楷體" w:eastAsia="標楷體" w:hAnsi="標楷體"/>
              </w:rPr>
            </w:pPr>
          </w:p>
        </w:tc>
        <w:tc>
          <w:tcPr>
            <w:tcW w:w="537" w:type="pct"/>
          </w:tcPr>
          <w:p w14:paraId="2ED0392A" w14:textId="751F9673" w:rsidR="00E24265" w:rsidRPr="00615D4B" w:rsidDel="00CB3FDD" w:rsidRDefault="00E24265" w:rsidP="005F76AD">
            <w:pPr>
              <w:rPr>
                <w:del w:id="13083" w:author="阿毛" w:date="2021-05-21T17:54:00Z"/>
                <w:rFonts w:ascii="標楷體" w:eastAsia="標楷體" w:hAnsi="標楷體"/>
              </w:rPr>
            </w:pPr>
          </w:p>
        </w:tc>
        <w:tc>
          <w:tcPr>
            <w:tcW w:w="299" w:type="pct"/>
          </w:tcPr>
          <w:p w14:paraId="052DC772" w14:textId="57DBA7C5" w:rsidR="00E24265" w:rsidRPr="00615D4B" w:rsidDel="00CB3FDD" w:rsidRDefault="00E24265" w:rsidP="005F76AD">
            <w:pPr>
              <w:rPr>
                <w:del w:id="13084" w:author="阿毛" w:date="2021-05-21T17:54:00Z"/>
                <w:rFonts w:ascii="標楷體" w:eastAsia="標楷體" w:hAnsi="標楷體"/>
              </w:rPr>
            </w:pPr>
          </w:p>
        </w:tc>
        <w:tc>
          <w:tcPr>
            <w:tcW w:w="299" w:type="pct"/>
          </w:tcPr>
          <w:p w14:paraId="484902F5" w14:textId="20C02349" w:rsidR="00E24265" w:rsidRPr="00615D4B" w:rsidDel="00CB3FDD" w:rsidRDefault="00E24265" w:rsidP="005F76AD">
            <w:pPr>
              <w:rPr>
                <w:del w:id="13085" w:author="阿毛" w:date="2021-05-21T17:54:00Z"/>
                <w:rFonts w:ascii="標楷體" w:eastAsia="標楷體" w:hAnsi="標楷體"/>
              </w:rPr>
            </w:pPr>
          </w:p>
        </w:tc>
        <w:tc>
          <w:tcPr>
            <w:tcW w:w="1643" w:type="pct"/>
          </w:tcPr>
          <w:p w14:paraId="340340BB" w14:textId="06165E85" w:rsidR="00E24265" w:rsidRPr="00615D4B" w:rsidDel="00CB3FDD" w:rsidRDefault="00E24265" w:rsidP="005F76AD">
            <w:pPr>
              <w:rPr>
                <w:del w:id="13086" w:author="阿毛" w:date="2021-05-21T17:54:00Z"/>
                <w:rFonts w:ascii="標楷體" w:eastAsia="標楷體" w:hAnsi="標楷體"/>
              </w:rPr>
            </w:pPr>
          </w:p>
        </w:tc>
      </w:tr>
      <w:tr w:rsidR="00E24265" w:rsidRPr="00615D4B" w:rsidDel="00CB3FDD" w14:paraId="366DE606" w14:textId="0C6A7441" w:rsidTr="005F76AD">
        <w:trPr>
          <w:trHeight w:val="291"/>
          <w:jc w:val="center"/>
          <w:del w:id="13087" w:author="阿毛" w:date="2021-05-21T17:54:00Z"/>
        </w:trPr>
        <w:tc>
          <w:tcPr>
            <w:tcW w:w="219" w:type="pct"/>
          </w:tcPr>
          <w:p w14:paraId="02B1F13B" w14:textId="3CBEB2F3" w:rsidR="00E24265" w:rsidRPr="005E579A" w:rsidDel="00CB3FDD" w:rsidRDefault="00E24265" w:rsidP="005F76AD">
            <w:pPr>
              <w:pStyle w:val="af9"/>
              <w:numPr>
                <w:ilvl w:val="0"/>
                <w:numId w:val="45"/>
              </w:numPr>
              <w:ind w:leftChars="0"/>
              <w:rPr>
                <w:del w:id="13088" w:author="阿毛" w:date="2021-05-21T17:54:00Z"/>
                <w:rFonts w:ascii="標楷體" w:eastAsia="標楷體" w:hAnsi="標楷體"/>
              </w:rPr>
            </w:pPr>
          </w:p>
        </w:tc>
        <w:tc>
          <w:tcPr>
            <w:tcW w:w="756" w:type="pct"/>
          </w:tcPr>
          <w:p w14:paraId="7F802697" w14:textId="1618BC3A" w:rsidR="00E24265" w:rsidRPr="00615D4B" w:rsidDel="00CB3FDD" w:rsidRDefault="00E24265" w:rsidP="005F76AD">
            <w:pPr>
              <w:rPr>
                <w:del w:id="13089" w:author="阿毛" w:date="2021-05-21T17:54:00Z"/>
                <w:rFonts w:ascii="標楷體" w:eastAsia="標楷體" w:hAnsi="標楷體"/>
              </w:rPr>
            </w:pPr>
            <w:del w:id="13090" w:author="阿毛" w:date="2021-05-21T17:54:00Z">
              <w:r w:rsidRPr="00713ED8" w:rsidDel="00CB3FDD">
                <w:rPr>
                  <w:rFonts w:ascii="標楷體" w:eastAsia="標楷體" w:hAnsi="標楷體" w:hint="eastAsia"/>
                </w:rPr>
                <w:delText>案件狀態</w:delText>
              </w:r>
            </w:del>
          </w:p>
        </w:tc>
        <w:tc>
          <w:tcPr>
            <w:tcW w:w="624" w:type="pct"/>
          </w:tcPr>
          <w:p w14:paraId="72557DF8" w14:textId="4DF9BFD5" w:rsidR="00E24265" w:rsidRPr="00615D4B" w:rsidDel="00CB3FDD" w:rsidRDefault="00E24265" w:rsidP="005F76AD">
            <w:pPr>
              <w:rPr>
                <w:del w:id="13091" w:author="阿毛" w:date="2021-05-21T17:54:00Z"/>
                <w:rFonts w:ascii="標楷體" w:eastAsia="標楷體" w:hAnsi="標楷體"/>
              </w:rPr>
            </w:pPr>
          </w:p>
        </w:tc>
        <w:tc>
          <w:tcPr>
            <w:tcW w:w="624" w:type="pct"/>
          </w:tcPr>
          <w:p w14:paraId="54CE8176" w14:textId="01412227" w:rsidR="00E24265" w:rsidRPr="00615D4B" w:rsidDel="00CB3FDD" w:rsidRDefault="00E24265" w:rsidP="005F76AD">
            <w:pPr>
              <w:rPr>
                <w:del w:id="13092" w:author="阿毛" w:date="2021-05-21T17:54:00Z"/>
                <w:rFonts w:ascii="標楷體" w:eastAsia="標楷體" w:hAnsi="標楷體"/>
              </w:rPr>
            </w:pPr>
          </w:p>
        </w:tc>
        <w:tc>
          <w:tcPr>
            <w:tcW w:w="537" w:type="pct"/>
          </w:tcPr>
          <w:p w14:paraId="11497B24" w14:textId="222EF7B4" w:rsidR="00E24265" w:rsidRPr="00615D4B" w:rsidDel="00CB3FDD" w:rsidRDefault="00E24265" w:rsidP="005F76AD">
            <w:pPr>
              <w:rPr>
                <w:del w:id="13093" w:author="阿毛" w:date="2021-05-21T17:54:00Z"/>
                <w:rFonts w:ascii="標楷體" w:eastAsia="標楷體" w:hAnsi="標楷體"/>
              </w:rPr>
            </w:pPr>
            <w:del w:id="13094" w:author="阿毛" w:date="2021-05-21T17:54:00Z">
              <w:r w:rsidRPr="007D0BB0" w:rsidDel="00CB3FDD">
                <w:rPr>
                  <w:rFonts w:ascii="標楷體" w:eastAsia="標楷體" w:hAnsi="標楷體" w:hint="eastAsia"/>
                </w:rPr>
                <w:delText>下拉式選單</w:delText>
              </w:r>
            </w:del>
          </w:p>
        </w:tc>
        <w:tc>
          <w:tcPr>
            <w:tcW w:w="299" w:type="pct"/>
          </w:tcPr>
          <w:p w14:paraId="4B05BD70" w14:textId="7EE16FBB" w:rsidR="00E24265" w:rsidRPr="00615D4B" w:rsidDel="00CB3FDD" w:rsidRDefault="00E24265" w:rsidP="005F76AD">
            <w:pPr>
              <w:rPr>
                <w:del w:id="13095" w:author="阿毛" w:date="2021-05-21T17:54:00Z"/>
                <w:rFonts w:ascii="標楷體" w:eastAsia="標楷體" w:hAnsi="標楷體"/>
              </w:rPr>
            </w:pPr>
          </w:p>
        </w:tc>
        <w:tc>
          <w:tcPr>
            <w:tcW w:w="299" w:type="pct"/>
          </w:tcPr>
          <w:p w14:paraId="364155B8" w14:textId="298853BE" w:rsidR="00E24265" w:rsidRPr="00615D4B" w:rsidDel="00CB3FDD" w:rsidRDefault="00E24265" w:rsidP="005F76AD">
            <w:pPr>
              <w:rPr>
                <w:del w:id="13096" w:author="阿毛" w:date="2021-05-21T17:54:00Z"/>
                <w:rFonts w:ascii="標楷體" w:eastAsia="標楷體" w:hAnsi="標楷體"/>
              </w:rPr>
            </w:pPr>
          </w:p>
        </w:tc>
        <w:tc>
          <w:tcPr>
            <w:tcW w:w="1643" w:type="pct"/>
          </w:tcPr>
          <w:p w14:paraId="03823A21" w14:textId="48232CBA" w:rsidR="00E24265" w:rsidRPr="007D0BB0" w:rsidDel="00CB3FDD" w:rsidRDefault="00E24265" w:rsidP="005F76AD">
            <w:pPr>
              <w:rPr>
                <w:del w:id="13097" w:author="阿毛" w:date="2021-05-21T17:54:00Z"/>
                <w:rFonts w:ascii="標楷體" w:eastAsia="標楷體" w:hAnsi="標楷體"/>
              </w:rPr>
            </w:pPr>
            <w:del w:id="13098" w:author="阿毛" w:date="2021-05-21T17:54:00Z">
              <w:r w:rsidRPr="007D0BB0" w:rsidDel="00CB3FDD">
                <w:rPr>
                  <w:rFonts w:ascii="標楷體" w:eastAsia="標楷體" w:hAnsi="標楷體" w:hint="eastAsia"/>
                </w:rPr>
                <w:delText>1:更生程序開始</w:delText>
              </w:r>
            </w:del>
          </w:p>
          <w:p w14:paraId="35FCC600" w14:textId="66E804DA" w:rsidR="00E24265" w:rsidRPr="007D0BB0" w:rsidDel="00CB3FDD" w:rsidRDefault="00E24265" w:rsidP="005F76AD">
            <w:pPr>
              <w:rPr>
                <w:del w:id="13099" w:author="阿毛" w:date="2021-05-21T17:54:00Z"/>
                <w:rFonts w:ascii="標楷體" w:eastAsia="標楷體" w:hAnsi="標楷體"/>
              </w:rPr>
            </w:pPr>
            <w:del w:id="13100" w:author="阿毛" w:date="2021-05-21T17:54:00Z">
              <w:r w:rsidRPr="007D0BB0" w:rsidDel="00CB3FDD">
                <w:rPr>
                  <w:rFonts w:ascii="標楷體" w:eastAsia="標楷體" w:hAnsi="標楷體" w:hint="eastAsia"/>
                </w:rPr>
                <w:delText>2:更生撤回</w:delText>
              </w:r>
            </w:del>
          </w:p>
          <w:p w14:paraId="3D44C8D0" w14:textId="5D1486CB" w:rsidR="00E24265" w:rsidRPr="007D0BB0" w:rsidDel="00CB3FDD" w:rsidRDefault="00E24265" w:rsidP="005F76AD">
            <w:pPr>
              <w:rPr>
                <w:del w:id="13101" w:author="阿毛" w:date="2021-05-21T17:54:00Z"/>
                <w:rFonts w:ascii="標楷體" w:eastAsia="標楷體" w:hAnsi="標楷體"/>
              </w:rPr>
            </w:pPr>
            <w:del w:id="13102" w:author="阿毛" w:date="2021-05-21T17:54:00Z">
              <w:r w:rsidRPr="007D0BB0" w:rsidDel="00CB3FDD">
                <w:rPr>
                  <w:rFonts w:ascii="標楷體" w:eastAsia="標楷體" w:hAnsi="標楷體" w:hint="eastAsia"/>
                </w:rPr>
                <w:delText>3:更生方案認可確定</w:delText>
              </w:r>
            </w:del>
          </w:p>
          <w:p w14:paraId="12D8B319" w14:textId="52013DC4" w:rsidR="00E24265" w:rsidRPr="007D0BB0" w:rsidDel="00CB3FDD" w:rsidRDefault="00E24265" w:rsidP="005F76AD">
            <w:pPr>
              <w:rPr>
                <w:del w:id="13103" w:author="阿毛" w:date="2021-05-21T17:54:00Z"/>
                <w:rFonts w:ascii="標楷體" w:eastAsia="標楷體" w:hAnsi="標楷體"/>
              </w:rPr>
            </w:pPr>
            <w:del w:id="13104" w:author="阿毛" w:date="2021-05-21T17:54:00Z">
              <w:r w:rsidRPr="007D0BB0" w:rsidDel="00CB3FDD">
                <w:rPr>
                  <w:rFonts w:ascii="標楷體" w:eastAsia="標楷體" w:hAnsi="標楷體" w:hint="eastAsia"/>
                </w:rPr>
                <w:delText>4:更生方案履行完畢</w:delText>
              </w:r>
            </w:del>
          </w:p>
          <w:p w14:paraId="1E5B9043" w14:textId="1BDF438A" w:rsidR="00E24265" w:rsidRPr="007D0BB0" w:rsidDel="00CB3FDD" w:rsidRDefault="00E24265" w:rsidP="005F76AD">
            <w:pPr>
              <w:rPr>
                <w:del w:id="13105" w:author="阿毛" w:date="2021-05-21T17:54:00Z"/>
                <w:rFonts w:ascii="標楷體" w:eastAsia="標楷體" w:hAnsi="標楷體"/>
              </w:rPr>
            </w:pPr>
            <w:del w:id="13106" w:author="阿毛" w:date="2021-05-21T17:54:00Z">
              <w:r w:rsidRPr="007D0BB0" w:rsidDel="00CB3FDD">
                <w:rPr>
                  <w:rFonts w:ascii="標楷體" w:eastAsia="標楷體" w:hAnsi="標楷體" w:hint="eastAsia"/>
                </w:rPr>
                <w:delText>5:更生裁定免責確定</w:delText>
              </w:r>
            </w:del>
          </w:p>
          <w:p w14:paraId="39BA2D70" w14:textId="3C5B0F65" w:rsidR="00E24265" w:rsidRPr="00615D4B" w:rsidDel="00CB3FDD" w:rsidRDefault="00E24265" w:rsidP="005F76AD">
            <w:pPr>
              <w:rPr>
                <w:del w:id="13107" w:author="阿毛" w:date="2021-05-21T17:54:00Z"/>
                <w:rFonts w:ascii="標楷體" w:eastAsia="標楷體" w:hAnsi="標楷體"/>
              </w:rPr>
            </w:pPr>
            <w:del w:id="13108" w:author="阿毛" w:date="2021-05-21T17:54:00Z">
              <w:r w:rsidRPr="007D0BB0" w:rsidDel="00CB3FDD">
                <w:rPr>
                  <w:rFonts w:ascii="標楷體" w:eastAsia="標楷體" w:hAnsi="標楷體" w:hint="eastAsia"/>
                </w:rPr>
                <w:delText>6:更生調查程序</w:delText>
              </w:r>
            </w:del>
          </w:p>
        </w:tc>
      </w:tr>
      <w:tr w:rsidR="00E24265" w:rsidRPr="00615D4B" w:rsidDel="00CB3FDD" w14:paraId="2733540F" w14:textId="00D272E6" w:rsidTr="005F76AD">
        <w:trPr>
          <w:trHeight w:val="291"/>
          <w:jc w:val="center"/>
          <w:del w:id="13109" w:author="阿毛" w:date="2021-05-21T17:54:00Z"/>
        </w:trPr>
        <w:tc>
          <w:tcPr>
            <w:tcW w:w="219" w:type="pct"/>
          </w:tcPr>
          <w:p w14:paraId="311E40D5" w14:textId="6AFA9DEE" w:rsidR="00E24265" w:rsidRPr="005E579A" w:rsidDel="00CB3FDD" w:rsidRDefault="00E24265" w:rsidP="005F76AD">
            <w:pPr>
              <w:pStyle w:val="af9"/>
              <w:numPr>
                <w:ilvl w:val="0"/>
                <w:numId w:val="45"/>
              </w:numPr>
              <w:ind w:leftChars="0"/>
              <w:rPr>
                <w:del w:id="13110" w:author="阿毛" w:date="2021-05-21T17:54:00Z"/>
                <w:rFonts w:ascii="標楷體" w:eastAsia="標楷體" w:hAnsi="標楷體"/>
              </w:rPr>
            </w:pPr>
          </w:p>
        </w:tc>
        <w:tc>
          <w:tcPr>
            <w:tcW w:w="756" w:type="pct"/>
          </w:tcPr>
          <w:p w14:paraId="70A9FE3F" w14:textId="58436608" w:rsidR="00E24265" w:rsidRPr="00615D4B" w:rsidDel="00CB3FDD" w:rsidRDefault="00E24265" w:rsidP="005F76AD">
            <w:pPr>
              <w:rPr>
                <w:del w:id="13111" w:author="阿毛" w:date="2021-05-21T17:54:00Z"/>
                <w:rFonts w:ascii="標楷體" w:eastAsia="標楷體" w:hAnsi="標楷體"/>
              </w:rPr>
            </w:pPr>
            <w:del w:id="13112" w:author="阿毛" w:date="2021-05-21T17:54:00Z">
              <w:r w:rsidRPr="00713ED8" w:rsidDel="00CB3FDD">
                <w:rPr>
                  <w:rFonts w:ascii="標楷體" w:eastAsia="標楷體" w:hAnsi="標楷體" w:hint="eastAsia"/>
                </w:rPr>
                <w:delText>裁定日期</w:delText>
              </w:r>
            </w:del>
          </w:p>
        </w:tc>
        <w:tc>
          <w:tcPr>
            <w:tcW w:w="624" w:type="pct"/>
          </w:tcPr>
          <w:p w14:paraId="448BB30B" w14:textId="2CAE14FA" w:rsidR="00E24265" w:rsidRPr="00615D4B" w:rsidDel="00CB3FDD" w:rsidRDefault="00E24265" w:rsidP="005F76AD">
            <w:pPr>
              <w:rPr>
                <w:del w:id="13113" w:author="阿毛" w:date="2021-05-21T17:54:00Z"/>
                <w:rFonts w:ascii="標楷體" w:eastAsia="標楷體" w:hAnsi="標楷體"/>
              </w:rPr>
            </w:pPr>
          </w:p>
        </w:tc>
        <w:tc>
          <w:tcPr>
            <w:tcW w:w="624" w:type="pct"/>
          </w:tcPr>
          <w:p w14:paraId="3E608616" w14:textId="2D678D05" w:rsidR="00E24265" w:rsidRPr="00615D4B" w:rsidDel="00CB3FDD" w:rsidRDefault="00E24265" w:rsidP="005F76AD">
            <w:pPr>
              <w:rPr>
                <w:del w:id="13114" w:author="阿毛" w:date="2021-05-21T17:54:00Z"/>
                <w:rFonts w:ascii="標楷體" w:eastAsia="標楷體" w:hAnsi="標楷體"/>
              </w:rPr>
            </w:pPr>
          </w:p>
        </w:tc>
        <w:tc>
          <w:tcPr>
            <w:tcW w:w="537" w:type="pct"/>
          </w:tcPr>
          <w:p w14:paraId="1804D2B6" w14:textId="7899B641" w:rsidR="00E24265" w:rsidRPr="00615D4B" w:rsidDel="00CB3FDD" w:rsidRDefault="00E24265" w:rsidP="005F76AD">
            <w:pPr>
              <w:rPr>
                <w:del w:id="13115" w:author="阿毛" w:date="2021-05-21T17:54:00Z"/>
                <w:rFonts w:ascii="標楷體" w:eastAsia="標楷體" w:hAnsi="標楷體"/>
              </w:rPr>
            </w:pPr>
          </w:p>
        </w:tc>
        <w:tc>
          <w:tcPr>
            <w:tcW w:w="299" w:type="pct"/>
          </w:tcPr>
          <w:p w14:paraId="0C1445FE" w14:textId="3BF1D9B8" w:rsidR="00E24265" w:rsidRPr="00615D4B" w:rsidDel="00CB3FDD" w:rsidRDefault="00E24265" w:rsidP="005F76AD">
            <w:pPr>
              <w:rPr>
                <w:del w:id="13116" w:author="阿毛" w:date="2021-05-21T17:54:00Z"/>
                <w:rFonts w:ascii="標楷體" w:eastAsia="標楷體" w:hAnsi="標楷體"/>
              </w:rPr>
            </w:pPr>
          </w:p>
        </w:tc>
        <w:tc>
          <w:tcPr>
            <w:tcW w:w="299" w:type="pct"/>
          </w:tcPr>
          <w:p w14:paraId="00CDEBC2" w14:textId="483A364B" w:rsidR="00E24265" w:rsidRPr="00615D4B" w:rsidDel="00CB3FDD" w:rsidRDefault="00E24265" w:rsidP="005F76AD">
            <w:pPr>
              <w:rPr>
                <w:del w:id="13117" w:author="阿毛" w:date="2021-05-21T17:54:00Z"/>
                <w:rFonts w:ascii="標楷體" w:eastAsia="標楷體" w:hAnsi="標楷體"/>
              </w:rPr>
            </w:pPr>
          </w:p>
        </w:tc>
        <w:tc>
          <w:tcPr>
            <w:tcW w:w="1643" w:type="pct"/>
          </w:tcPr>
          <w:p w14:paraId="76DA13B7" w14:textId="7C41BBE6" w:rsidR="00E24265" w:rsidRPr="00615D4B" w:rsidDel="00CB3FDD" w:rsidRDefault="00E24265" w:rsidP="005F76AD">
            <w:pPr>
              <w:rPr>
                <w:del w:id="13118" w:author="阿毛" w:date="2021-05-21T17:54:00Z"/>
                <w:rFonts w:ascii="標楷體" w:eastAsia="標楷體" w:hAnsi="標楷體"/>
              </w:rPr>
            </w:pPr>
          </w:p>
        </w:tc>
      </w:tr>
      <w:tr w:rsidR="00E24265" w:rsidRPr="00615D4B" w:rsidDel="00CB3FDD" w14:paraId="278E2D8B" w14:textId="73D0C63B" w:rsidTr="005F76AD">
        <w:trPr>
          <w:trHeight w:val="291"/>
          <w:jc w:val="center"/>
          <w:del w:id="13119" w:author="阿毛" w:date="2021-05-21T17:54:00Z"/>
        </w:trPr>
        <w:tc>
          <w:tcPr>
            <w:tcW w:w="219" w:type="pct"/>
          </w:tcPr>
          <w:p w14:paraId="772C9D23" w14:textId="248E9D46" w:rsidR="00E24265" w:rsidRPr="005E579A" w:rsidDel="00CB3FDD" w:rsidRDefault="00E24265" w:rsidP="005F76AD">
            <w:pPr>
              <w:pStyle w:val="af9"/>
              <w:numPr>
                <w:ilvl w:val="0"/>
                <w:numId w:val="45"/>
              </w:numPr>
              <w:ind w:leftChars="0"/>
              <w:rPr>
                <w:del w:id="13120" w:author="阿毛" w:date="2021-05-21T17:54:00Z"/>
                <w:rFonts w:ascii="標楷體" w:eastAsia="標楷體" w:hAnsi="標楷體"/>
              </w:rPr>
            </w:pPr>
          </w:p>
        </w:tc>
        <w:tc>
          <w:tcPr>
            <w:tcW w:w="756" w:type="pct"/>
          </w:tcPr>
          <w:p w14:paraId="059531D1" w14:textId="090803A2" w:rsidR="00E24265" w:rsidRPr="00615D4B" w:rsidDel="00CB3FDD" w:rsidRDefault="00E24265" w:rsidP="005F76AD">
            <w:pPr>
              <w:rPr>
                <w:del w:id="13121" w:author="阿毛" w:date="2021-05-21T17:54:00Z"/>
                <w:rFonts w:ascii="標楷體" w:eastAsia="標楷體" w:hAnsi="標楷體"/>
              </w:rPr>
            </w:pPr>
            <w:del w:id="13122" w:author="阿毛" w:date="2021-05-21T17:54:00Z">
              <w:r w:rsidRPr="00713ED8" w:rsidDel="00CB3FDD">
                <w:rPr>
                  <w:rFonts w:ascii="標楷體" w:eastAsia="標楷體" w:hAnsi="標楷體" w:hint="eastAsia"/>
                </w:rPr>
                <w:delText>承審法院代碼</w:delText>
              </w:r>
            </w:del>
          </w:p>
        </w:tc>
        <w:tc>
          <w:tcPr>
            <w:tcW w:w="624" w:type="pct"/>
          </w:tcPr>
          <w:p w14:paraId="47A4DA32" w14:textId="13801736" w:rsidR="00E24265" w:rsidRPr="00615D4B" w:rsidDel="00CB3FDD" w:rsidRDefault="00E24265" w:rsidP="005F76AD">
            <w:pPr>
              <w:rPr>
                <w:del w:id="13123" w:author="阿毛" w:date="2021-05-21T17:54:00Z"/>
                <w:rFonts w:ascii="標楷體" w:eastAsia="標楷體" w:hAnsi="標楷體"/>
              </w:rPr>
            </w:pPr>
          </w:p>
        </w:tc>
        <w:tc>
          <w:tcPr>
            <w:tcW w:w="624" w:type="pct"/>
          </w:tcPr>
          <w:p w14:paraId="1A537DA4" w14:textId="34073B09" w:rsidR="00E24265" w:rsidRPr="00615D4B" w:rsidDel="00CB3FDD" w:rsidRDefault="00E24265" w:rsidP="005F76AD">
            <w:pPr>
              <w:rPr>
                <w:del w:id="13124" w:author="阿毛" w:date="2021-05-21T17:54:00Z"/>
                <w:rFonts w:ascii="標楷體" w:eastAsia="標楷體" w:hAnsi="標楷體"/>
              </w:rPr>
            </w:pPr>
          </w:p>
        </w:tc>
        <w:tc>
          <w:tcPr>
            <w:tcW w:w="537" w:type="pct"/>
          </w:tcPr>
          <w:p w14:paraId="1007CF61" w14:textId="4059CA29" w:rsidR="00E24265" w:rsidRPr="00615D4B" w:rsidDel="00CB3FDD" w:rsidRDefault="00E24265" w:rsidP="005F76AD">
            <w:pPr>
              <w:rPr>
                <w:del w:id="13125" w:author="阿毛" w:date="2021-05-21T17:54:00Z"/>
                <w:rFonts w:ascii="標楷體" w:eastAsia="標楷體" w:hAnsi="標楷體"/>
              </w:rPr>
            </w:pPr>
            <w:del w:id="13126" w:author="阿毛" w:date="2021-05-21T17:54:00Z">
              <w:r w:rsidRPr="007D0BB0" w:rsidDel="00CB3FDD">
                <w:rPr>
                  <w:rFonts w:ascii="標楷體" w:eastAsia="標楷體" w:hAnsi="標楷體" w:hint="eastAsia"/>
                </w:rPr>
                <w:delText>下拉式選單</w:delText>
              </w:r>
            </w:del>
          </w:p>
        </w:tc>
        <w:tc>
          <w:tcPr>
            <w:tcW w:w="299" w:type="pct"/>
          </w:tcPr>
          <w:p w14:paraId="16AB64B4" w14:textId="4FAD4ABE" w:rsidR="00E24265" w:rsidRPr="00615D4B" w:rsidDel="00CB3FDD" w:rsidRDefault="00E24265" w:rsidP="005F76AD">
            <w:pPr>
              <w:rPr>
                <w:del w:id="13127" w:author="阿毛" w:date="2021-05-21T17:54:00Z"/>
                <w:rFonts w:ascii="標楷體" w:eastAsia="標楷體" w:hAnsi="標楷體"/>
              </w:rPr>
            </w:pPr>
          </w:p>
        </w:tc>
        <w:tc>
          <w:tcPr>
            <w:tcW w:w="299" w:type="pct"/>
          </w:tcPr>
          <w:p w14:paraId="4843042A" w14:textId="461933E3" w:rsidR="00E24265" w:rsidRPr="00615D4B" w:rsidDel="00CB3FDD" w:rsidRDefault="00E24265" w:rsidP="005F76AD">
            <w:pPr>
              <w:rPr>
                <w:del w:id="13128" w:author="阿毛" w:date="2021-05-21T17:54:00Z"/>
                <w:rFonts w:ascii="標楷體" w:eastAsia="標楷體" w:hAnsi="標楷體"/>
              </w:rPr>
            </w:pPr>
          </w:p>
        </w:tc>
        <w:tc>
          <w:tcPr>
            <w:tcW w:w="1643" w:type="pct"/>
          </w:tcPr>
          <w:p w14:paraId="4E0390A1" w14:textId="293ED948" w:rsidR="00E24265" w:rsidRPr="007D0BB0" w:rsidDel="00CB3FDD" w:rsidRDefault="00E24265" w:rsidP="005F76AD">
            <w:pPr>
              <w:rPr>
                <w:del w:id="13129" w:author="阿毛" w:date="2021-05-21T17:54:00Z"/>
                <w:rFonts w:ascii="標楷體" w:eastAsia="標楷體" w:hAnsi="標楷體"/>
              </w:rPr>
            </w:pPr>
            <w:del w:id="13130" w:author="阿毛" w:date="2021-05-21T17:54:00Z">
              <w:r w:rsidRPr="007D0BB0" w:rsidDel="00CB3FDD">
                <w:rPr>
                  <w:rFonts w:ascii="標楷體" w:eastAsia="標楷體" w:hAnsi="標楷體" w:hint="eastAsia"/>
                </w:rPr>
                <w:delText>1:臺灣彰化地方法院</w:delText>
              </w:r>
            </w:del>
          </w:p>
          <w:p w14:paraId="79D0545D" w14:textId="51FFFFE5" w:rsidR="00E24265" w:rsidRPr="007D0BB0" w:rsidDel="00CB3FDD" w:rsidRDefault="00E24265" w:rsidP="005F76AD">
            <w:pPr>
              <w:rPr>
                <w:del w:id="13131" w:author="阿毛" w:date="2021-05-21T17:54:00Z"/>
                <w:rFonts w:ascii="標楷體" w:eastAsia="標楷體" w:hAnsi="標楷體"/>
              </w:rPr>
            </w:pPr>
            <w:del w:id="13132" w:author="阿毛" w:date="2021-05-21T17:54:00Z">
              <w:r w:rsidRPr="007D0BB0" w:rsidDel="00CB3FDD">
                <w:rPr>
                  <w:rFonts w:ascii="標楷體" w:eastAsia="標楷體" w:hAnsi="標楷體" w:hint="eastAsia"/>
                </w:rPr>
                <w:delText>2:臺灣橋頭地方法院</w:delText>
              </w:r>
            </w:del>
          </w:p>
          <w:p w14:paraId="484178DC" w14:textId="31324A9C" w:rsidR="00E24265" w:rsidRPr="007D0BB0" w:rsidDel="00CB3FDD" w:rsidRDefault="00E24265" w:rsidP="005F76AD">
            <w:pPr>
              <w:rPr>
                <w:del w:id="13133" w:author="阿毛" w:date="2021-05-21T17:54:00Z"/>
                <w:rFonts w:ascii="標楷體" w:eastAsia="標楷體" w:hAnsi="標楷體"/>
              </w:rPr>
            </w:pPr>
            <w:del w:id="13134" w:author="阿毛" w:date="2021-05-21T17:54:00Z">
              <w:r w:rsidRPr="007D0BB0" w:rsidDel="00CB3FDD">
                <w:rPr>
                  <w:rFonts w:ascii="標楷體" w:eastAsia="標楷體" w:hAnsi="標楷體" w:hint="eastAsia"/>
                </w:rPr>
                <w:delText>3:臺灣嘉義地方法院</w:delText>
              </w:r>
            </w:del>
          </w:p>
          <w:p w14:paraId="12C65A2E" w14:textId="593FE0F1" w:rsidR="00E24265" w:rsidRPr="007D0BB0" w:rsidDel="00CB3FDD" w:rsidRDefault="00E24265" w:rsidP="005F76AD">
            <w:pPr>
              <w:rPr>
                <w:del w:id="13135" w:author="阿毛" w:date="2021-05-21T17:54:00Z"/>
                <w:rFonts w:ascii="標楷體" w:eastAsia="標楷體" w:hAnsi="標楷體"/>
              </w:rPr>
            </w:pPr>
            <w:del w:id="13136" w:author="阿毛" w:date="2021-05-21T17:54:00Z">
              <w:r w:rsidRPr="007D0BB0" w:rsidDel="00CB3FDD">
                <w:rPr>
                  <w:rFonts w:ascii="標楷體" w:eastAsia="標楷體" w:hAnsi="標楷體" w:hint="eastAsia"/>
                </w:rPr>
                <w:delText>4:臺灣花蓮地方法院</w:delText>
              </w:r>
            </w:del>
          </w:p>
          <w:p w14:paraId="5E7E4A69" w14:textId="79039472" w:rsidR="00E24265" w:rsidRPr="007D0BB0" w:rsidDel="00CB3FDD" w:rsidRDefault="00E24265" w:rsidP="005F76AD">
            <w:pPr>
              <w:rPr>
                <w:del w:id="13137" w:author="阿毛" w:date="2021-05-21T17:54:00Z"/>
                <w:rFonts w:ascii="標楷體" w:eastAsia="標楷體" w:hAnsi="標楷體"/>
              </w:rPr>
            </w:pPr>
            <w:del w:id="13138" w:author="阿毛" w:date="2021-05-21T17:54:00Z">
              <w:r w:rsidRPr="007D0BB0" w:rsidDel="00CB3FDD">
                <w:rPr>
                  <w:rFonts w:ascii="標楷體" w:eastAsia="標楷體" w:hAnsi="標楷體" w:hint="eastAsia"/>
                </w:rPr>
                <w:delText>5:臺灣高等法院花蓮分院</w:delText>
              </w:r>
            </w:del>
          </w:p>
          <w:p w14:paraId="2DF984B9" w14:textId="34854545" w:rsidR="00E24265" w:rsidRPr="007D0BB0" w:rsidDel="00CB3FDD" w:rsidRDefault="00E24265" w:rsidP="005F76AD">
            <w:pPr>
              <w:rPr>
                <w:del w:id="13139" w:author="阿毛" w:date="2021-05-21T17:54:00Z"/>
                <w:rFonts w:ascii="標楷體" w:eastAsia="標楷體" w:hAnsi="標楷體"/>
              </w:rPr>
            </w:pPr>
            <w:del w:id="13140" w:author="阿毛" w:date="2021-05-21T17:54:00Z">
              <w:r w:rsidRPr="007D0BB0" w:rsidDel="00CB3FDD">
                <w:rPr>
                  <w:rFonts w:ascii="標楷體" w:eastAsia="標楷體" w:hAnsi="標楷體" w:hint="eastAsia"/>
                </w:rPr>
                <w:delText>6:臺灣宜蘭地方法院</w:delText>
              </w:r>
            </w:del>
          </w:p>
          <w:p w14:paraId="58657A3B" w14:textId="2B706EFD" w:rsidR="00E24265" w:rsidRPr="007D0BB0" w:rsidDel="00CB3FDD" w:rsidRDefault="00E24265" w:rsidP="005F76AD">
            <w:pPr>
              <w:rPr>
                <w:del w:id="13141" w:author="阿毛" w:date="2021-05-21T17:54:00Z"/>
                <w:rFonts w:ascii="標楷體" w:eastAsia="標楷體" w:hAnsi="標楷體"/>
              </w:rPr>
            </w:pPr>
            <w:del w:id="13142" w:author="阿毛" w:date="2021-05-21T17:54:00Z">
              <w:r w:rsidRPr="007D0BB0" w:rsidDel="00CB3FDD">
                <w:rPr>
                  <w:rFonts w:ascii="標楷體" w:eastAsia="標楷體" w:hAnsi="標楷體" w:hint="eastAsia"/>
                </w:rPr>
                <w:delText>7:臺灣基隆地方法院</w:delText>
              </w:r>
            </w:del>
          </w:p>
          <w:p w14:paraId="480F1F25" w14:textId="31AC6F2D" w:rsidR="00E24265" w:rsidRPr="007D0BB0" w:rsidDel="00CB3FDD" w:rsidRDefault="00E24265" w:rsidP="005F76AD">
            <w:pPr>
              <w:rPr>
                <w:del w:id="13143" w:author="阿毛" w:date="2021-05-21T17:54:00Z"/>
                <w:rFonts w:ascii="標楷體" w:eastAsia="標楷體" w:hAnsi="標楷體"/>
              </w:rPr>
            </w:pPr>
            <w:del w:id="13144" w:author="阿毛" w:date="2021-05-21T17:54:00Z">
              <w:r w:rsidRPr="007D0BB0" w:rsidDel="00CB3FDD">
                <w:rPr>
                  <w:rFonts w:ascii="標楷體" w:eastAsia="標楷體" w:hAnsi="標楷體" w:hint="eastAsia"/>
                </w:rPr>
                <w:delText>8:福建金門地方法院</w:delText>
              </w:r>
            </w:del>
          </w:p>
          <w:p w14:paraId="072AB5FF" w14:textId="7EBC5551" w:rsidR="00E24265" w:rsidRPr="007D0BB0" w:rsidDel="00CB3FDD" w:rsidRDefault="00E24265" w:rsidP="005F76AD">
            <w:pPr>
              <w:rPr>
                <w:del w:id="13145" w:author="阿毛" w:date="2021-05-21T17:54:00Z"/>
                <w:rFonts w:ascii="標楷體" w:eastAsia="標楷體" w:hAnsi="標楷體"/>
              </w:rPr>
            </w:pPr>
            <w:del w:id="13146" w:author="阿毛" w:date="2021-05-21T17:54:00Z">
              <w:r w:rsidRPr="007D0BB0" w:rsidDel="00CB3FDD">
                <w:rPr>
                  <w:rFonts w:ascii="標楷體" w:eastAsia="標楷體" w:hAnsi="標楷體" w:hint="eastAsia"/>
                </w:rPr>
                <w:delText>9:福建高等法院金門分院</w:delText>
              </w:r>
            </w:del>
          </w:p>
          <w:p w14:paraId="0C94AC2A" w14:textId="26FBA1B7" w:rsidR="00E24265" w:rsidRPr="007D0BB0" w:rsidDel="00CB3FDD" w:rsidRDefault="00E24265" w:rsidP="005F76AD">
            <w:pPr>
              <w:rPr>
                <w:del w:id="13147" w:author="阿毛" w:date="2021-05-21T17:54:00Z"/>
                <w:rFonts w:ascii="標楷體" w:eastAsia="標楷體" w:hAnsi="標楷體"/>
              </w:rPr>
            </w:pPr>
            <w:del w:id="13148" w:author="阿毛" w:date="2021-05-21T17:54:00Z">
              <w:r w:rsidRPr="007D0BB0" w:rsidDel="00CB3FDD">
                <w:rPr>
                  <w:rFonts w:ascii="標楷體" w:eastAsia="標楷體" w:hAnsi="標楷體" w:hint="eastAsia"/>
                </w:rPr>
                <w:delText>10:臺灣高雄地方法院</w:delText>
              </w:r>
            </w:del>
          </w:p>
          <w:p w14:paraId="3E9D8766" w14:textId="05C6E908" w:rsidR="00E24265" w:rsidRPr="007D0BB0" w:rsidDel="00CB3FDD" w:rsidRDefault="00E24265" w:rsidP="005F76AD">
            <w:pPr>
              <w:rPr>
                <w:del w:id="13149" w:author="阿毛" w:date="2021-05-21T17:54:00Z"/>
                <w:rFonts w:ascii="標楷體" w:eastAsia="標楷體" w:hAnsi="標楷體"/>
              </w:rPr>
            </w:pPr>
            <w:del w:id="13150" w:author="阿毛" w:date="2021-05-21T17:54:00Z">
              <w:r w:rsidRPr="007D0BB0" w:rsidDel="00CB3FDD">
                <w:rPr>
                  <w:rFonts w:ascii="標楷體" w:eastAsia="標楷體" w:hAnsi="標楷體" w:hint="eastAsia"/>
                </w:rPr>
                <w:delText>11:臺灣高等法院高雄分院</w:delText>
              </w:r>
            </w:del>
          </w:p>
          <w:p w14:paraId="3C601A1D" w14:textId="18A74D90" w:rsidR="00E24265" w:rsidRPr="007D0BB0" w:rsidDel="00CB3FDD" w:rsidRDefault="00E24265" w:rsidP="005F76AD">
            <w:pPr>
              <w:rPr>
                <w:del w:id="13151" w:author="阿毛" w:date="2021-05-21T17:54:00Z"/>
                <w:rFonts w:ascii="標楷體" w:eastAsia="標楷體" w:hAnsi="標楷體"/>
              </w:rPr>
            </w:pPr>
            <w:del w:id="13152" w:author="阿毛" w:date="2021-05-21T17:54:00Z">
              <w:r w:rsidRPr="007D0BB0" w:rsidDel="00CB3FDD">
                <w:rPr>
                  <w:rFonts w:ascii="標楷體" w:eastAsia="標楷體" w:hAnsi="標楷體" w:hint="eastAsia"/>
                </w:rPr>
                <w:delText>12:福建連江地方法院</w:delText>
              </w:r>
            </w:del>
          </w:p>
          <w:p w14:paraId="4DD69E01" w14:textId="7EAC9A30" w:rsidR="00E24265" w:rsidRPr="007D0BB0" w:rsidDel="00CB3FDD" w:rsidRDefault="00E24265" w:rsidP="005F76AD">
            <w:pPr>
              <w:rPr>
                <w:del w:id="13153" w:author="阿毛" w:date="2021-05-21T17:54:00Z"/>
                <w:rFonts w:ascii="標楷體" w:eastAsia="標楷體" w:hAnsi="標楷體"/>
              </w:rPr>
            </w:pPr>
            <w:del w:id="13154" w:author="阿毛" w:date="2021-05-21T17:54:00Z">
              <w:r w:rsidRPr="007D0BB0" w:rsidDel="00CB3FDD">
                <w:rPr>
                  <w:rFonts w:ascii="標楷體" w:eastAsia="標楷體" w:hAnsi="標楷體" w:hint="eastAsia"/>
                </w:rPr>
                <w:delText>13:臺灣苗栗地方法院</w:delText>
              </w:r>
            </w:del>
          </w:p>
          <w:p w14:paraId="3D78738A" w14:textId="063D46FC" w:rsidR="00E24265" w:rsidRPr="007D0BB0" w:rsidDel="00CB3FDD" w:rsidRDefault="00E24265" w:rsidP="005F76AD">
            <w:pPr>
              <w:rPr>
                <w:del w:id="13155" w:author="阿毛" w:date="2021-05-21T17:54:00Z"/>
                <w:rFonts w:ascii="標楷體" w:eastAsia="標楷體" w:hAnsi="標楷體"/>
              </w:rPr>
            </w:pPr>
            <w:del w:id="13156" w:author="阿毛" w:date="2021-05-21T17:54:00Z">
              <w:r w:rsidRPr="007D0BB0" w:rsidDel="00CB3FDD">
                <w:rPr>
                  <w:rFonts w:ascii="標楷體" w:eastAsia="標楷體" w:hAnsi="標楷體" w:hint="eastAsia"/>
                </w:rPr>
                <w:delText>14:臺灣南投地方法院</w:delText>
              </w:r>
            </w:del>
          </w:p>
          <w:p w14:paraId="50F5538B" w14:textId="3F2DE40B" w:rsidR="00E24265" w:rsidRPr="007D0BB0" w:rsidDel="00CB3FDD" w:rsidRDefault="00E24265" w:rsidP="005F76AD">
            <w:pPr>
              <w:rPr>
                <w:del w:id="13157" w:author="阿毛" w:date="2021-05-21T17:54:00Z"/>
                <w:rFonts w:ascii="標楷體" w:eastAsia="標楷體" w:hAnsi="標楷體"/>
              </w:rPr>
            </w:pPr>
            <w:del w:id="13158" w:author="阿毛" w:date="2021-05-21T17:54:00Z">
              <w:r w:rsidRPr="007D0BB0" w:rsidDel="00CB3FDD">
                <w:rPr>
                  <w:rFonts w:ascii="標楷體" w:eastAsia="標楷體" w:hAnsi="標楷體" w:hint="eastAsia"/>
                </w:rPr>
                <w:delText>15:臺灣板橋地方法院</w:delText>
              </w:r>
            </w:del>
          </w:p>
          <w:p w14:paraId="6E92D03D" w14:textId="38186D10" w:rsidR="00E24265" w:rsidRPr="007D0BB0" w:rsidDel="00CB3FDD" w:rsidRDefault="00E24265" w:rsidP="005F76AD">
            <w:pPr>
              <w:rPr>
                <w:del w:id="13159" w:author="阿毛" w:date="2021-05-21T17:54:00Z"/>
                <w:rFonts w:ascii="標楷體" w:eastAsia="標楷體" w:hAnsi="標楷體"/>
              </w:rPr>
            </w:pPr>
            <w:del w:id="13160" w:author="阿毛" w:date="2021-05-21T17:54:00Z">
              <w:r w:rsidRPr="007D0BB0" w:rsidDel="00CB3FDD">
                <w:rPr>
                  <w:rFonts w:ascii="標楷體" w:eastAsia="標楷體" w:hAnsi="標楷體" w:hint="eastAsia"/>
                </w:rPr>
                <w:delText>16:臺灣澎湖地方法院</w:delText>
              </w:r>
            </w:del>
          </w:p>
          <w:p w14:paraId="114B9EB6" w14:textId="4B21B1CF" w:rsidR="00E24265" w:rsidRPr="007D0BB0" w:rsidDel="00CB3FDD" w:rsidRDefault="00E24265" w:rsidP="005F76AD">
            <w:pPr>
              <w:rPr>
                <w:del w:id="13161" w:author="阿毛" w:date="2021-05-21T17:54:00Z"/>
                <w:rFonts w:ascii="標楷體" w:eastAsia="標楷體" w:hAnsi="標楷體"/>
              </w:rPr>
            </w:pPr>
            <w:del w:id="13162" w:author="阿毛" w:date="2021-05-21T17:54:00Z">
              <w:r w:rsidRPr="007D0BB0" w:rsidDel="00CB3FDD">
                <w:rPr>
                  <w:rFonts w:ascii="標楷體" w:eastAsia="標楷體" w:hAnsi="標楷體" w:hint="eastAsia"/>
                </w:rPr>
                <w:delText>17:臺灣屏東地方法院</w:delText>
              </w:r>
            </w:del>
          </w:p>
          <w:p w14:paraId="1D146AFC" w14:textId="7D3B1FBF" w:rsidR="00E24265" w:rsidRPr="007D0BB0" w:rsidDel="00CB3FDD" w:rsidRDefault="00E24265" w:rsidP="005F76AD">
            <w:pPr>
              <w:rPr>
                <w:del w:id="13163" w:author="阿毛" w:date="2021-05-21T17:54:00Z"/>
                <w:rFonts w:ascii="標楷體" w:eastAsia="標楷體" w:hAnsi="標楷體"/>
              </w:rPr>
            </w:pPr>
            <w:del w:id="13164" w:author="阿毛" w:date="2021-05-21T17:54:00Z">
              <w:r w:rsidRPr="007D0BB0" w:rsidDel="00CB3FDD">
                <w:rPr>
                  <w:rFonts w:ascii="標楷體" w:eastAsia="標楷體" w:hAnsi="標楷體" w:hint="eastAsia"/>
                </w:rPr>
                <w:delText>18:臺灣新竹地方法院</w:delText>
              </w:r>
            </w:del>
          </w:p>
          <w:p w14:paraId="3359083C" w14:textId="5916081F" w:rsidR="00E24265" w:rsidRPr="007D0BB0" w:rsidDel="00CB3FDD" w:rsidRDefault="00E24265" w:rsidP="005F76AD">
            <w:pPr>
              <w:rPr>
                <w:del w:id="13165" w:author="阿毛" w:date="2021-05-21T17:54:00Z"/>
                <w:rFonts w:ascii="標楷體" w:eastAsia="標楷體" w:hAnsi="標楷體"/>
              </w:rPr>
            </w:pPr>
            <w:del w:id="13166" w:author="阿毛" w:date="2021-05-21T17:54:00Z">
              <w:r w:rsidRPr="007D0BB0" w:rsidDel="00CB3FDD">
                <w:rPr>
                  <w:rFonts w:ascii="標楷體" w:eastAsia="標楷體" w:hAnsi="標楷體" w:hint="eastAsia"/>
                </w:rPr>
                <w:delText>19:臺灣士林地方法院</w:delText>
              </w:r>
            </w:del>
          </w:p>
          <w:p w14:paraId="799DB298" w14:textId="246F2452" w:rsidR="00E24265" w:rsidRPr="007D0BB0" w:rsidDel="00CB3FDD" w:rsidRDefault="00E24265" w:rsidP="005F76AD">
            <w:pPr>
              <w:rPr>
                <w:del w:id="13167" w:author="阿毛" w:date="2021-05-21T17:54:00Z"/>
                <w:rFonts w:ascii="標楷體" w:eastAsia="標楷體" w:hAnsi="標楷體"/>
              </w:rPr>
            </w:pPr>
            <w:del w:id="13168" w:author="阿毛" w:date="2021-05-21T17:54:00Z">
              <w:r w:rsidRPr="007D0BB0" w:rsidDel="00CB3FDD">
                <w:rPr>
                  <w:rFonts w:ascii="標楷體" w:eastAsia="標楷體" w:hAnsi="標楷體" w:hint="eastAsia"/>
                </w:rPr>
                <w:delText>20:臺灣臺中地方法院</w:delText>
              </w:r>
            </w:del>
          </w:p>
          <w:p w14:paraId="31D97864" w14:textId="1C693465" w:rsidR="00E24265" w:rsidRPr="007D0BB0" w:rsidDel="00CB3FDD" w:rsidRDefault="00E24265" w:rsidP="005F76AD">
            <w:pPr>
              <w:rPr>
                <w:del w:id="13169" w:author="阿毛" w:date="2021-05-21T17:54:00Z"/>
                <w:rFonts w:ascii="標楷體" w:eastAsia="標楷體" w:hAnsi="標楷體"/>
              </w:rPr>
            </w:pPr>
            <w:del w:id="13170" w:author="阿毛" w:date="2021-05-21T17:54:00Z">
              <w:r w:rsidRPr="007D0BB0" w:rsidDel="00CB3FDD">
                <w:rPr>
                  <w:rFonts w:ascii="標楷體" w:eastAsia="標楷體" w:hAnsi="標楷體" w:hint="eastAsia"/>
                </w:rPr>
                <w:delText>21:臺灣高等法院臺中分院</w:delText>
              </w:r>
            </w:del>
          </w:p>
          <w:p w14:paraId="7EEC61E0" w14:textId="305DB423" w:rsidR="00E24265" w:rsidRPr="007D0BB0" w:rsidDel="00CB3FDD" w:rsidRDefault="00E24265" w:rsidP="005F76AD">
            <w:pPr>
              <w:rPr>
                <w:del w:id="13171" w:author="阿毛" w:date="2021-05-21T17:54:00Z"/>
                <w:rFonts w:ascii="標楷體" w:eastAsia="標楷體" w:hAnsi="標楷體"/>
              </w:rPr>
            </w:pPr>
            <w:del w:id="13172" w:author="阿毛" w:date="2021-05-21T17:54:00Z">
              <w:r w:rsidRPr="007D0BB0" w:rsidDel="00CB3FDD">
                <w:rPr>
                  <w:rFonts w:ascii="標楷體" w:eastAsia="標楷體" w:hAnsi="標楷體" w:hint="eastAsia"/>
                </w:rPr>
                <w:delText>22:臺灣臺南地方法院</w:delText>
              </w:r>
            </w:del>
          </w:p>
          <w:p w14:paraId="4D73CE80" w14:textId="34F13FD2" w:rsidR="00E24265" w:rsidRPr="007D0BB0" w:rsidDel="00CB3FDD" w:rsidRDefault="00E24265" w:rsidP="005F76AD">
            <w:pPr>
              <w:rPr>
                <w:del w:id="13173" w:author="阿毛" w:date="2021-05-21T17:54:00Z"/>
                <w:rFonts w:ascii="標楷體" w:eastAsia="標楷體" w:hAnsi="標楷體"/>
              </w:rPr>
            </w:pPr>
            <w:del w:id="13174" w:author="阿毛" w:date="2021-05-21T17:54:00Z">
              <w:r w:rsidRPr="007D0BB0" w:rsidDel="00CB3FDD">
                <w:rPr>
                  <w:rFonts w:ascii="標楷體" w:eastAsia="標楷體" w:hAnsi="標楷體" w:hint="eastAsia"/>
                </w:rPr>
                <w:delText>23:臺灣高等法院臺南分院</w:delText>
              </w:r>
            </w:del>
          </w:p>
          <w:p w14:paraId="6EC5F5B7" w14:textId="3F0EDB00" w:rsidR="00E24265" w:rsidRPr="007D0BB0" w:rsidDel="00CB3FDD" w:rsidRDefault="00E24265" w:rsidP="005F76AD">
            <w:pPr>
              <w:rPr>
                <w:del w:id="13175" w:author="阿毛" w:date="2021-05-21T17:54:00Z"/>
                <w:rFonts w:ascii="標楷體" w:eastAsia="標楷體" w:hAnsi="標楷體"/>
              </w:rPr>
            </w:pPr>
            <w:del w:id="13176" w:author="阿毛" w:date="2021-05-21T17:54:00Z">
              <w:r w:rsidRPr="007D0BB0" w:rsidDel="00CB3FDD">
                <w:rPr>
                  <w:rFonts w:ascii="標楷體" w:eastAsia="標楷體" w:hAnsi="標楷體" w:hint="eastAsia"/>
                </w:rPr>
                <w:delText>24:臺灣臺北地方法院</w:delText>
              </w:r>
            </w:del>
          </w:p>
          <w:p w14:paraId="3B7058EE" w14:textId="6AF366B7" w:rsidR="00E24265" w:rsidRPr="007D0BB0" w:rsidDel="00CB3FDD" w:rsidRDefault="00E24265" w:rsidP="005F76AD">
            <w:pPr>
              <w:rPr>
                <w:del w:id="13177" w:author="阿毛" w:date="2021-05-21T17:54:00Z"/>
                <w:rFonts w:ascii="標楷體" w:eastAsia="標楷體" w:hAnsi="標楷體"/>
              </w:rPr>
            </w:pPr>
            <w:del w:id="13178" w:author="阿毛" w:date="2021-05-21T17:54:00Z">
              <w:r w:rsidRPr="007D0BB0" w:rsidDel="00CB3FDD">
                <w:rPr>
                  <w:rFonts w:ascii="標楷體" w:eastAsia="標楷體" w:hAnsi="標楷體" w:hint="eastAsia"/>
                </w:rPr>
                <w:delText>25:臺灣高等法院</w:delText>
              </w:r>
            </w:del>
          </w:p>
          <w:p w14:paraId="60106838" w14:textId="23B93455" w:rsidR="00E24265" w:rsidRPr="007D0BB0" w:rsidDel="00CB3FDD" w:rsidRDefault="00E24265" w:rsidP="005F76AD">
            <w:pPr>
              <w:rPr>
                <w:del w:id="13179" w:author="阿毛" w:date="2021-05-21T17:54:00Z"/>
                <w:rFonts w:ascii="標楷體" w:eastAsia="標楷體" w:hAnsi="標楷體"/>
              </w:rPr>
            </w:pPr>
            <w:del w:id="13180" w:author="阿毛" w:date="2021-05-21T17:54:00Z">
              <w:r w:rsidRPr="007D0BB0" w:rsidDel="00CB3FDD">
                <w:rPr>
                  <w:rFonts w:ascii="標楷體" w:eastAsia="標楷體" w:hAnsi="標楷體" w:hint="eastAsia"/>
                </w:rPr>
                <w:delText>26:最高法院</w:delText>
              </w:r>
            </w:del>
          </w:p>
          <w:p w14:paraId="707B0A4D" w14:textId="7742F03E" w:rsidR="00E24265" w:rsidRPr="007D0BB0" w:rsidDel="00CB3FDD" w:rsidRDefault="00E24265" w:rsidP="005F76AD">
            <w:pPr>
              <w:rPr>
                <w:del w:id="13181" w:author="阿毛" w:date="2021-05-21T17:54:00Z"/>
                <w:rFonts w:ascii="標楷體" w:eastAsia="標楷體" w:hAnsi="標楷體"/>
              </w:rPr>
            </w:pPr>
            <w:del w:id="13182" w:author="阿毛" w:date="2021-05-21T17:54:00Z">
              <w:r w:rsidRPr="007D0BB0" w:rsidDel="00CB3FDD">
                <w:rPr>
                  <w:rFonts w:ascii="標楷體" w:eastAsia="標楷體" w:hAnsi="標楷體" w:hint="eastAsia"/>
                </w:rPr>
                <w:delText>27:臺灣臺東地方法院</w:delText>
              </w:r>
            </w:del>
          </w:p>
          <w:p w14:paraId="3B4723A2" w14:textId="04049A22" w:rsidR="00E24265" w:rsidRPr="007D0BB0" w:rsidDel="00CB3FDD" w:rsidRDefault="00E24265" w:rsidP="005F76AD">
            <w:pPr>
              <w:rPr>
                <w:del w:id="13183" w:author="阿毛" w:date="2021-05-21T17:54:00Z"/>
                <w:rFonts w:ascii="標楷體" w:eastAsia="標楷體" w:hAnsi="標楷體"/>
              </w:rPr>
            </w:pPr>
            <w:del w:id="13184" w:author="阿毛" w:date="2021-05-21T17:54:00Z">
              <w:r w:rsidRPr="007D0BB0" w:rsidDel="00CB3FDD">
                <w:rPr>
                  <w:rFonts w:ascii="標楷體" w:eastAsia="標楷體" w:hAnsi="標楷體" w:hint="eastAsia"/>
                </w:rPr>
                <w:delText>28:臺灣桃園地方法院</w:delText>
              </w:r>
            </w:del>
          </w:p>
          <w:p w14:paraId="332EDAD7" w14:textId="3503F4BD" w:rsidR="00E24265" w:rsidRPr="00615D4B" w:rsidDel="00CB3FDD" w:rsidRDefault="00E24265" w:rsidP="005F76AD">
            <w:pPr>
              <w:rPr>
                <w:del w:id="13185" w:author="阿毛" w:date="2021-05-21T17:54:00Z"/>
                <w:rFonts w:ascii="標楷體" w:eastAsia="標楷體" w:hAnsi="標楷體"/>
              </w:rPr>
            </w:pPr>
            <w:del w:id="13186" w:author="阿毛" w:date="2021-05-21T17:54:00Z">
              <w:r w:rsidRPr="007D0BB0" w:rsidDel="00CB3FDD">
                <w:rPr>
                  <w:rFonts w:ascii="標楷體" w:eastAsia="標楷體" w:hAnsi="標楷體" w:hint="eastAsia"/>
                </w:rPr>
                <w:delText>29:臺灣雲林地方法院</w:delText>
              </w:r>
            </w:del>
          </w:p>
        </w:tc>
      </w:tr>
      <w:tr w:rsidR="00E24265" w:rsidRPr="00615D4B" w:rsidDel="00CB3FDD" w14:paraId="581B5FB1" w14:textId="7D14934A" w:rsidTr="005F76AD">
        <w:trPr>
          <w:trHeight w:val="291"/>
          <w:jc w:val="center"/>
          <w:del w:id="13187" w:author="阿毛" w:date="2021-05-21T17:54:00Z"/>
        </w:trPr>
        <w:tc>
          <w:tcPr>
            <w:tcW w:w="219" w:type="pct"/>
          </w:tcPr>
          <w:p w14:paraId="1475F342" w14:textId="2B51C1E4" w:rsidR="00E24265" w:rsidRPr="005E579A" w:rsidDel="00CB3FDD" w:rsidRDefault="00E24265" w:rsidP="005F76AD">
            <w:pPr>
              <w:pStyle w:val="af9"/>
              <w:numPr>
                <w:ilvl w:val="0"/>
                <w:numId w:val="45"/>
              </w:numPr>
              <w:ind w:leftChars="0"/>
              <w:rPr>
                <w:del w:id="13188" w:author="阿毛" w:date="2021-05-21T17:54:00Z"/>
                <w:rFonts w:ascii="標楷體" w:eastAsia="標楷體" w:hAnsi="標楷體"/>
              </w:rPr>
            </w:pPr>
          </w:p>
        </w:tc>
        <w:tc>
          <w:tcPr>
            <w:tcW w:w="756" w:type="pct"/>
          </w:tcPr>
          <w:p w14:paraId="0C01E294" w14:textId="51D14231" w:rsidR="00E24265" w:rsidRPr="00615D4B" w:rsidDel="00CB3FDD" w:rsidRDefault="00E24265" w:rsidP="005F76AD">
            <w:pPr>
              <w:rPr>
                <w:del w:id="13189" w:author="阿毛" w:date="2021-05-21T17:54:00Z"/>
                <w:rFonts w:ascii="標楷體" w:eastAsia="標楷體" w:hAnsi="標楷體"/>
              </w:rPr>
            </w:pPr>
            <w:del w:id="13190" w:author="阿毛" w:date="2021-05-21T17:54:00Z">
              <w:r w:rsidRPr="00713ED8" w:rsidDel="00CB3FDD">
                <w:rPr>
                  <w:rFonts w:ascii="標楷體" w:eastAsia="標楷體" w:hAnsi="標楷體" w:hint="eastAsia"/>
                </w:rPr>
                <w:delText>年度別</w:delText>
              </w:r>
            </w:del>
          </w:p>
        </w:tc>
        <w:tc>
          <w:tcPr>
            <w:tcW w:w="624" w:type="pct"/>
          </w:tcPr>
          <w:p w14:paraId="3F5DF2B3" w14:textId="63E52F89" w:rsidR="00E24265" w:rsidRPr="00615D4B" w:rsidDel="00CB3FDD" w:rsidRDefault="00E24265" w:rsidP="005F76AD">
            <w:pPr>
              <w:rPr>
                <w:del w:id="13191" w:author="阿毛" w:date="2021-05-21T17:54:00Z"/>
                <w:rFonts w:ascii="標楷體" w:eastAsia="標楷體" w:hAnsi="標楷體"/>
              </w:rPr>
            </w:pPr>
          </w:p>
        </w:tc>
        <w:tc>
          <w:tcPr>
            <w:tcW w:w="624" w:type="pct"/>
          </w:tcPr>
          <w:p w14:paraId="123499F1" w14:textId="6A5D7D86" w:rsidR="00E24265" w:rsidRPr="00615D4B" w:rsidDel="00CB3FDD" w:rsidRDefault="00E24265" w:rsidP="005F76AD">
            <w:pPr>
              <w:rPr>
                <w:del w:id="13192" w:author="阿毛" w:date="2021-05-21T17:54:00Z"/>
                <w:rFonts w:ascii="標楷體" w:eastAsia="標楷體" w:hAnsi="標楷體"/>
              </w:rPr>
            </w:pPr>
          </w:p>
        </w:tc>
        <w:tc>
          <w:tcPr>
            <w:tcW w:w="537" w:type="pct"/>
          </w:tcPr>
          <w:p w14:paraId="07026F06" w14:textId="1FA566F5" w:rsidR="00E24265" w:rsidRPr="00615D4B" w:rsidDel="00CB3FDD" w:rsidRDefault="00E24265" w:rsidP="005F76AD">
            <w:pPr>
              <w:rPr>
                <w:del w:id="13193" w:author="阿毛" w:date="2021-05-21T17:54:00Z"/>
                <w:rFonts w:ascii="標楷體" w:eastAsia="標楷體" w:hAnsi="標楷體"/>
              </w:rPr>
            </w:pPr>
          </w:p>
        </w:tc>
        <w:tc>
          <w:tcPr>
            <w:tcW w:w="299" w:type="pct"/>
          </w:tcPr>
          <w:p w14:paraId="0369DCB3" w14:textId="276B8059" w:rsidR="00E24265" w:rsidRPr="00615D4B" w:rsidDel="00CB3FDD" w:rsidRDefault="00E24265" w:rsidP="005F76AD">
            <w:pPr>
              <w:rPr>
                <w:del w:id="13194" w:author="阿毛" w:date="2021-05-21T17:54:00Z"/>
                <w:rFonts w:ascii="標楷體" w:eastAsia="標楷體" w:hAnsi="標楷體"/>
              </w:rPr>
            </w:pPr>
          </w:p>
        </w:tc>
        <w:tc>
          <w:tcPr>
            <w:tcW w:w="299" w:type="pct"/>
          </w:tcPr>
          <w:p w14:paraId="0F447641" w14:textId="6227AAC6" w:rsidR="00E24265" w:rsidRPr="00615D4B" w:rsidDel="00CB3FDD" w:rsidRDefault="00E24265" w:rsidP="005F76AD">
            <w:pPr>
              <w:rPr>
                <w:del w:id="13195" w:author="阿毛" w:date="2021-05-21T17:54:00Z"/>
                <w:rFonts w:ascii="標楷體" w:eastAsia="標楷體" w:hAnsi="標楷體"/>
              </w:rPr>
            </w:pPr>
          </w:p>
        </w:tc>
        <w:tc>
          <w:tcPr>
            <w:tcW w:w="1643" w:type="pct"/>
          </w:tcPr>
          <w:p w14:paraId="50794A11" w14:textId="26CF62F8" w:rsidR="00E24265" w:rsidRPr="00615D4B" w:rsidDel="00CB3FDD" w:rsidRDefault="00E24265" w:rsidP="005F76AD">
            <w:pPr>
              <w:rPr>
                <w:del w:id="13196" w:author="阿毛" w:date="2021-05-21T17:54:00Z"/>
                <w:rFonts w:ascii="標楷體" w:eastAsia="標楷體" w:hAnsi="標楷體"/>
              </w:rPr>
            </w:pPr>
          </w:p>
        </w:tc>
      </w:tr>
      <w:tr w:rsidR="00E24265" w:rsidRPr="00615D4B" w:rsidDel="00CB3FDD" w14:paraId="2F52FC1A" w14:textId="6B75AA44" w:rsidTr="005F76AD">
        <w:trPr>
          <w:trHeight w:val="291"/>
          <w:jc w:val="center"/>
          <w:del w:id="13197" w:author="阿毛" w:date="2021-05-21T17:54:00Z"/>
        </w:trPr>
        <w:tc>
          <w:tcPr>
            <w:tcW w:w="219" w:type="pct"/>
          </w:tcPr>
          <w:p w14:paraId="2D32EA42" w14:textId="19637DDD" w:rsidR="00E24265" w:rsidRPr="005E579A" w:rsidDel="00CB3FDD" w:rsidRDefault="00E24265" w:rsidP="005F76AD">
            <w:pPr>
              <w:pStyle w:val="af9"/>
              <w:numPr>
                <w:ilvl w:val="0"/>
                <w:numId w:val="45"/>
              </w:numPr>
              <w:ind w:leftChars="0"/>
              <w:rPr>
                <w:del w:id="13198" w:author="阿毛" w:date="2021-05-21T17:54:00Z"/>
                <w:rFonts w:ascii="標楷體" w:eastAsia="標楷體" w:hAnsi="標楷體"/>
              </w:rPr>
            </w:pPr>
          </w:p>
        </w:tc>
        <w:tc>
          <w:tcPr>
            <w:tcW w:w="756" w:type="pct"/>
          </w:tcPr>
          <w:p w14:paraId="1551C178" w14:textId="6E9F8C79" w:rsidR="00E24265" w:rsidRPr="00615D4B" w:rsidDel="00CB3FDD" w:rsidRDefault="00E24265" w:rsidP="005F76AD">
            <w:pPr>
              <w:rPr>
                <w:del w:id="13199" w:author="阿毛" w:date="2021-05-21T17:54:00Z"/>
                <w:rFonts w:ascii="標楷體" w:eastAsia="標楷體" w:hAnsi="標楷體"/>
              </w:rPr>
            </w:pPr>
            <w:del w:id="13200" w:author="阿毛" w:date="2021-05-21T17:54:00Z">
              <w:r w:rsidRPr="00713ED8" w:rsidDel="00CB3FDD">
                <w:rPr>
                  <w:rFonts w:ascii="標楷體" w:eastAsia="標楷體" w:hAnsi="標楷體" w:hint="eastAsia"/>
                </w:rPr>
                <w:delText>法院承審股別</w:delText>
              </w:r>
            </w:del>
          </w:p>
        </w:tc>
        <w:tc>
          <w:tcPr>
            <w:tcW w:w="624" w:type="pct"/>
          </w:tcPr>
          <w:p w14:paraId="7C77C3C0" w14:textId="79DCF16B" w:rsidR="00E24265" w:rsidRPr="00615D4B" w:rsidDel="00CB3FDD" w:rsidRDefault="00E24265" w:rsidP="005F76AD">
            <w:pPr>
              <w:rPr>
                <w:del w:id="13201" w:author="阿毛" w:date="2021-05-21T17:54:00Z"/>
                <w:rFonts w:ascii="標楷體" w:eastAsia="標楷體" w:hAnsi="標楷體"/>
              </w:rPr>
            </w:pPr>
          </w:p>
        </w:tc>
        <w:tc>
          <w:tcPr>
            <w:tcW w:w="624" w:type="pct"/>
          </w:tcPr>
          <w:p w14:paraId="199D8E92" w14:textId="2C2692A1" w:rsidR="00E24265" w:rsidRPr="00615D4B" w:rsidDel="00CB3FDD" w:rsidRDefault="00E24265" w:rsidP="005F76AD">
            <w:pPr>
              <w:rPr>
                <w:del w:id="13202" w:author="阿毛" w:date="2021-05-21T17:54:00Z"/>
                <w:rFonts w:ascii="標楷體" w:eastAsia="標楷體" w:hAnsi="標楷體"/>
              </w:rPr>
            </w:pPr>
          </w:p>
        </w:tc>
        <w:tc>
          <w:tcPr>
            <w:tcW w:w="537" w:type="pct"/>
          </w:tcPr>
          <w:p w14:paraId="4C732738" w14:textId="5ED3EE99" w:rsidR="00E24265" w:rsidRPr="00615D4B" w:rsidDel="00CB3FDD" w:rsidRDefault="00E24265" w:rsidP="005F76AD">
            <w:pPr>
              <w:rPr>
                <w:del w:id="13203" w:author="阿毛" w:date="2021-05-21T17:54:00Z"/>
                <w:rFonts w:ascii="標楷體" w:eastAsia="標楷體" w:hAnsi="標楷體"/>
              </w:rPr>
            </w:pPr>
          </w:p>
        </w:tc>
        <w:tc>
          <w:tcPr>
            <w:tcW w:w="299" w:type="pct"/>
          </w:tcPr>
          <w:p w14:paraId="78B46150" w14:textId="037541B2" w:rsidR="00E24265" w:rsidRPr="00615D4B" w:rsidDel="00CB3FDD" w:rsidRDefault="00E24265" w:rsidP="005F76AD">
            <w:pPr>
              <w:rPr>
                <w:del w:id="13204" w:author="阿毛" w:date="2021-05-21T17:54:00Z"/>
                <w:rFonts w:ascii="標楷體" w:eastAsia="標楷體" w:hAnsi="標楷體"/>
              </w:rPr>
            </w:pPr>
          </w:p>
        </w:tc>
        <w:tc>
          <w:tcPr>
            <w:tcW w:w="299" w:type="pct"/>
          </w:tcPr>
          <w:p w14:paraId="3B062F53" w14:textId="44660289" w:rsidR="00E24265" w:rsidRPr="00615D4B" w:rsidDel="00CB3FDD" w:rsidRDefault="00E24265" w:rsidP="005F76AD">
            <w:pPr>
              <w:rPr>
                <w:del w:id="13205" w:author="阿毛" w:date="2021-05-21T17:54:00Z"/>
                <w:rFonts w:ascii="標楷體" w:eastAsia="標楷體" w:hAnsi="標楷體"/>
              </w:rPr>
            </w:pPr>
          </w:p>
        </w:tc>
        <w:tc>
          <w:tcPr>
            <w:tcW w:w="1643" w:type="pct"/>
          </w:tcPr>
          <w:p w14:paraId="77526754" w14:textId="187C1671" w:rsidR="00E24265" w:rsidRPr="00615D4B" w:rsidDel="00CB3FDD" w:rsidRDefault="00E24265" w:rsidP="005F76AD">
            <w:pPr>
              <w:rPr>
                <w:del w:id="13206" w:author="阿毛" w:date="2021-05-21T17:54:00Z"/>
                <w:rFonts w:ascii="標楷體" w:eastAsia="標楷體" w:hAnsi="標楷體"/>
              </w:rPr>
            </w:pPr>
          </w:p>
        </w:tc>
      </w:tr>
      <w:tr w:rsidR="00E24265" w:rsidRPr="00615D4B" w:rsidDel="00CB3FDD" w14:paraId="662E83DD" w14:textId="46A9DA30" w:rsidTr="005F76AD">
        <w:trPr>
          <w:trHeight w:val="291"/>
          <w:jc w:val="center"/>
          <w:del w:id="13207" w:author="阿毛" w:date="2021-05-21T17:54:00Z"/>
        </w:trPr>
        <w:tc>
          <w:tcPr>
            <w:tcW w:w="219" w:type="pct"/>
          </w:tcPr>
          <w:p w14:paraId="1D9E2B38" w14:textId="1C11DBE8" w:rsidR="00E24265" w:rsidRPr="005E579A" w:rsidDel="00CB3FDD" w:rsidRDefault="00E24265" w:rsidP="005F76AD">
            <w:pPr>
              <w:pStyle w:val="af9"/>
              <w:numPr>
                <w:ilvl w:val="0"/>
                <w:numId w:val="45"/>
              </w:numPr>
              <w:ind w:leftChars="0"/>
              <w:rPr>
                <w:del w:id="13208" w:author="阿毛" w:date="2021-05-21T17:54:00Z"/>
                <w:rFonts w:ascii="標楷體" w:eastAsia="標楷體" w:hAnsi="標楷體"/>
              </w:rPr>
            </w:pPr>
          </w:p>
        </w:tc>
        <w:tc>
          <w:tcPr>
            <w:tcW w:w="756" w:type="pct"/>
          </w:tcPr>
          <w:p w14:paraId="57ECB88B" w14:textId="24E89099" w:rsidR="00E24265" w:rsidRPr="00615D4B" w:rsidDel="00CB3FDD" w:rsidRDefault="00E24265" w:rsidP="005F76AD">
            <w:pPr>
              <w:rPr>
                <w:del w:id="13209" w:author="阿毛" w:date="2021-05-21T17:54:00Z"/>
                <w:rFonts w:ascii="標楷體" w:eastAsia="標楷體" w:hAnsi="標楷體"/>
              </w:rPr>
            </w:pPr>
            <w:del w:id="13210" w:author="阿毛" w:date="2021-05-21T17:54:00Z">
              <w:r w:rsidRPr="00713ED8" w:rsidDel="00CB3FDD">
                <w:rPr>
                  <w:rFonts w:ascii="標楷體" w:eastAsia="標楷體" w:hAnsi="標楷體" w:hint="eastAsia"/>
                </w:rPr>
                <w:delText>法院案號</w:delText>
              </w:r>
            </w:del>
          </w:p>
        </w:tc>
        <w:tc>
          <w:tcPr>
            <w:tcW w:w="624" w:type="pct"/>
          </w:tcPr>
          <w:p w14:paraId="2F7084FD" w14:textId="09000C09" w:rsidR="00E24265" w:rsidRPr="00615D4B" w:rsidDel="00CB3FDD" w:rsidRDefault="00E24265" w:rsidP="005F76AD">
            <w:pPr>
              <w:rPr>
                <w:del w:id="13211" w:author="阿毛" w:date="2021-05-21T17:54:00Z"/>
                <w:rFonts w:ascii="標楷體" w:eastAsia="標楷體" w:hAnsi="標楷體"/>
              </w:rPr>
            </w:pPr>
          </w:p>
        </w:tc>
        <w:tc>
          <w:tcPr>
            <w:tcW w:w="624" w:type="pct"/>
          </w:tcPr>
          <w:p w14:paraId="0AAAA53F" w14:textId="61DA6F90" w:rsidR="00E24265" w:rsidRPr="00615D4B" w:rsidDel="00CB3FDD" w:rsidRDefault="00E24265" w:rsidP="005F76AD">
            <w:pPr>
              <w:rPr>
                <w:del w:id="13212" w:author="阿毛" w:date="2021-05-21T17:54:00Z"/>
                <w:rFonts w:ascii="標楷體" w:eastAsia="標楷體" w:hAnsi="標楷體"/>
              </w:rPr>
            </w:pPr>
          </w:p>
        </w:tc>
        <w:tc>
          <w:tcPr>
            <w:tcW w:w="537" w:type="pct"/>
          </w:tcPr>
          <w:p w14:paraId="4F92125D" w14:textId="13F6CD4B" w:rsidR="00E24265" w:rsidRPr="00615D4B" w:rsidDel="00CB3FDD" w:rsidRDefault="00E24265" w:rsidP="005F76AD">
            <w:pPr>
              <w:rPr>
                <w:del w:id="13213" w:author="阿毛" w:date="2021-05-21T17:54:00Z"/>
                <w:rFonts w:ascii="標楷體" w:eastAsia="標楷體" w:hAnsi="標楷體"/>
              </w:rPr>
            </w:pPr>
          </w:p>
        </w:tc>
        <w:tc>
          <w:tcPr>
            <w:tcW w:w="299" w:type="pct"/>
          </w:tcPr>
          <w:p w14:paraId="31D767A2" w14:textId="7E2E71E3" w:rsidR="00E24265" w:rsidRPr="00615D4B" w:rsidDel="00CB3FDD" w:rsidRDefault="00E24265" w:rsidP="005F76AD">
            <w:pPr>
              <w:rPr>
                <w:del w:id="13214" w:author="阿毛" w:date="2021-05-21T17:54:00Z"/>
                <w:rFonts w:ascii="標楷體" w:eastAsia="標楷體" w:hAnsi="標楷體"/>
              </w:rPr>
            </w:pPr>
          </w:p>
        </w:tc>
        <w:tc>
          <w:tcPr>
            <w:tcW w:w="299" w:type="pct"/>
          </w:tcPr>
          <w:p w14:paraId="2FAF7045" w14:textId="56D401C8" w:rsidR="00E24265" w:rsidRPr="00615D4B" w:rsidDel="00CB3FDD" w:rsidRDefault="00E24265" w:rsidP="005F76AD">
            <w:pPr>
              <w:rPr>
                <w:del w:id="13215" w:author="阿毛" w:date="2021-05-21T17:54:00Z"/>
                <w:rFonts w:ascii="標楷體" w:eastAsia="標楷體" w:hAnsi="標楷體"/>
              </w:rPr>
            </w:pPr>
          </w:p>
        </w:tc>
        <w:tc>
          <w:tcPr>
            <w:tcW w:w="1643" w:type="pct"/>
          </w:tcPr>
          <w:p w14:paraId="7872C64E" w14:textId="1E553A4A" w:rsidR="00E24265" w:rsidRPr="00615D4B" w:rsidDel="00CB3FDD" w:rsidRDefault="00E24265" w:rsidP="005F76AD">
            <w:pPr>
              <w:rPr>
                <w:del w:id="13216" w:author="阿毛" w:date="2021-05-21T17:54:00Z"/>
                <w:rFonts w:ascii="標楷體" w:eastAsia="標楷體" w:hAnsi="標楷體"/>
              </w:rPr>
            </w:pPr>
          </w:p>
        </w:tc>
      </w:tr>
      <w:tr w:rsidR="00E24265" w:rsidRPr="00615D4B" w:rsidDel="00CB3FDD" w14:paraId="6D291A7B" w14:textId="08624E9B" w:rsidTr="005F76AD">
        <w:trPr>
          <w:trHeight w:val="291"/>
          <w:jc w:val="center"/>
          <w:del w:id="13217" w:author="阿毛" w:date="2021-05-21T17:54:00Z"/>
        </w:trPr>
        <w:tc>
          <w:tcPr>
            <w:tcW w:w="219" w:type="pct"/>
          </w:tcPr>
          <w:p w14:paraId="218593EC" w14:textId="7D242AD7" w:rsidR="00E24265" w:rsidRPr="005E579A" w:rsidDel="00CB3FDD" w:rsidRDefault="00E24265" w:rsidP="005F76AD">
            <w:pPr>
              <w:pStyle w:val="af9"/>
              <w:numPr>
                <w:ilvl w:val="0"/>
                <w:numId w:val="45"/>
              </w:numPr>
              <w:ind w:leftChars="0"/>
              <w:rPr>
                <w:del w:id="13218" w:author="阿毛" w:date="2021-05-21T17:54:00Z"/>
                <w:rFonts w:ascii="標楷體" w:eastAsia="標楷體" w:hAnsi="標楷體"/>
              </w:rPr>
            </w:pPr>
          </w:p>
        </w:tc>
        <w:tc>
          <w:tcPr>
            <w:tcW w:w="756" w:type="pct"/>
          </w:tcPr>
          <w:p w14:paraId="1C888806" w14:textId="7BD55383" w:rsidR="00E24265" w:rsidRPr="00615D4B" w:rsidDel="00CB3FDD" w:rsidRDefault="00E24265" w:rsidP="005F76AD">
            <w:pPr>
              <w:rPr>
                <w:del w:id="13219" w:author="阿毛" w:date="2021-05-21T17:54:00Z"/>
                <w:rFonts w:ascii="標楷體" w:eastAsia="標楷體" w:hAnsi="標楷體"/>
              </w:rPr>
            </w:pPr>
            <w:del w:id="13220" w:author="阿毛" w:date="2021-05-21T17:54:00Z">
              <w:r w:rsidRPr="00713ED8" w:rsidDel="00CB3FDD">
                <w:rPr>
                  <w:rFonts w:ascii="標楷體" w:eastAsia="標楷體" w:hAnsi="標楷體" w:hint="eastAsia"/>
                </w:rPr>
                <w:delText>更生方案首期應繳款日</w:delText>
              </w:r>
            </w:del>
          </w:p>
        </w:tc>
        <w:tc>
          <w:tcPr>
            <w:tcW w:w="624" w:type="pct"/>
          </w:tcPr>
          <w:p w14:paraId="3CD70600" w14:textId="41F1D42E" w:rsidR="00E24265" w:rsidRPr="00615D4B" w:rsidDel="00CB3FDD" w:rsidRDefault="00E24265" w:rsidP="005F76AD">
            <w:pPr>
              <w:rPr>
                <w:del w:id="13221" w:author="阿毛" w:date="2021-05-21T17:54:00Z"/>
                <w:rFonts w:ascii="標楷體" w:eastAsia="標楷體" w:hAnsi="標楷體"/>
              </w:rPr>
            </w:pPr>
          </w:p>
        </w:tc>
        <w:tc>
          <w:tcPr>
            <w:tcW w:w="624" w:type="pct"/>
          </w:tcPr>
          <w:p w14:paraId="200E1434" w14:textId="7565D1D5" w:rsidR="00E24265" w:rsidRPr="00615D4B" w:rsidDel="00CB3FDD" w:rsidRDefault="00E24265" w:rsidP="005F76AD">
            <w:pPr>
              <w:rPr>
                <w:del w:id="13222" w:author="阿毛" w:date="2021-05-21T17:54:00Z"/>
                <w:rFonts w:ascii="標楷體" w:eastAsia="標楷體" w:hAnsi="標楷體"/>
              </w:rPr>
            </w:pPr>
          </w:p>
        </w:tc>
        <w:tc>
          <w:tcPr>
            <w:tcW w:w="537" w:type="pct"/>
          </w:tcPr>
          <w:p w14:paraId="5729DF70" w14:textId="5E2FD283" w:rsidR="00E24265" w:rsidRPr="00615D4B" w:rsidDel="00CB3FDD" w:rsidRDefault="00E24265" w:rsidP="005F76AD">
            <w:pPr>
              <w:rPr>
                <w:del w:id="13223" w:author="阿毛" w:date="2021-05-21T17:54:00Z"/>
                <w:rFonts w:ascii="標楷體" w:eastAsia="標楷體" w:hAnsi="標楷體"/>
              </w:rPr>
            </w:pPr>
          </w:p>
        </w:tc>
        <w:tc>
          <w:tcPr>
            <w:tcW w:w="299" w:type="pct"/>
          </w:tcPr>
          <w:p w14:paraId="7C6DAFA3" w14:textId="6BABC86C" w:rsidR="00E24265" w:rsidRPr="00615D4B" w:rsidDel="00CB3FDD" w:rsidRDefault="00E24265" w:rsidP="005F76AD">
            <w:pPr>
              <w:rPr>
                <w:del w:id="13224" w:author="阿毛" w:date="2021-05-21T17:54:00Z"/>
                <w:rFonts w:ascii="標楷體" w:eastAsia="標楷體" w:hAnsi="標楷體"/>
              </w:rPr>
            </w:pPr>
          </w:p>
        </w:tc>
        <w:tc>
          <w:tcPr>
            <w:tcW w:w="299" w:type="pct"/>
          </w:tcPr>
          <w:p w14:paraId="16F80C42" w14:textId="3834D976" w:rsidR="00E24265" w:rsidRPr="00615D4B" w:rsidDel="00CB3FDD" w:rsidRDefault="00E24265" w:rsidP="005F76AD">
            <w:pPr>
              <w:rPr>
                <w:del w:id="13225" w:author="阿毛" w:date="2021-05-21T17:54:00Z"/>
                <w:rFonts w:ascii="標楷體" w:eastAsia="標楷體" w:hAnsi="標楷體"/>
              </w:rPr>
            </w:pPr>
          </w:p>
        </w:tc>
        <w:tc>
          <w:tcPr>
            <w:tcW w:w="1643" w:type="pct"/>
          </w:tcPr>
          <w:p w14:paraId="44FB062F" w14:textId="5E875204" w:rsidR="00E24265" w:rsidRPr="00615D4B" w:rsidDel="00CB3FDD" w:rsidRDefault="00E24265" w:rsidP="005F76AD">
            <w:pPr>
              <w:rPr>
                <w:del w:id="13226" w:author="阿毛" w:date="2021-05-21T17:54:00Z"/>
                <w:rFonts w:ascii="標楷體" w:eastAsia="標楷體" w:hAnsi="標楷體"/>
              </w:rPr>
            </w:pPr>
          </w:p>
        </w:tc>
      </w:tr>
      <w:tr w:rsidR="00E24265" w:rsidRPr="00615D4B" w:rsidDel="00CB3FDD" w14:paraId="570343C3" w14:textId="5C405A0E" w:rsidTr="005F76AD">
        <w:trPr>
          <w:trHeight w:val="291"/>
          <w:jc w:val="center"/>
          <w:del w:id="13227" w:author="阿毛" w:date="2021-05-21T17:54:00Z"/>
        </w:trPr>
        <w:tc>
          <w:tcPr>
            <w:tcW w:w="219" w:type="pct"/>
          </w:tcPr>
          <w:p w14:paraId="5CE9BF9E" w14:textId="3E6E3A0B" w:rsidR="00E24265" w:rsidRPr="005E579A" w:rsidDel="00CB3FDD" w:rsidRDefault="00E24265" w:rsidP="005F76AD">
            <w:pPr>
              <w:pStyle w:val="af9"/>
              <w:numPr>
                <w:ilvl w:val="0"/>
                <w:numId w:val="45"/>
              </w:numPr>
              <w:ind w:leftChars="0"/>
              <w:rPr>
                <w:del w:id="13228" w:author="阿毛" w:date="2021-05-21T17:54:00Z"/>
                <w:rFonts w:ascii="標楷體" w:eastAsia="標楷體" w:hAnsi="標楷體"/>
              </w:rPr>
            </w:pPr>
          </w:p>
        </w:tc>
        <w:tc>
          <w:tcPr>
            <w:tcW w:w="756" w:type="pct"/>
          </w:tcPr>
          <w:p w14:paraId="0E68EFA3" w14:textId="42A864E7" w:rsidR="00E24265" w:rsidRPr="00615D4B" w:rsidDel="00CB3FDD" w:rsidRDefault="00E24265" w:rsidP="005F76AD">
            <w:pPr>
              <w:rPr>
                <w:del w:id="13229" w:author="阿毛" w:date="2021-05-21T17:54:00Z"/>
                <w:rFonts w:ascii="標楷體" w:eastAsia="標楷體" w:hAnsi="標楷體"/>
              </w:rPr>
            </w:pPr>
            <w:del w:id="13230" w:author="阿毛" w:date="2021-05-21T17:54:00Z">
              <w:r w:rsidRPr="00713ED8" w:rsidDel="00CB3FDD">
                <w:rPr>
                  <w:rFonts w:ascii="標楷體" w:eastAsia="標楷體" w:hAnsi="標楷體" w:hint="eastAsia"/>
                </w:rPr>
                <w:delText>更生方案末期應繳款日</w:delText>
              </w:r>
            </w:del>
          </w:p>
        </w:tc>
        <w:tc>
          <w:tcPr>
            <w:tcW w:w="624" w:type="pct"/>
          </w:tcPr>
          <w:p w14:paraId="6ABDEE85" w14:textId="5133DC2A" w:rsidR="00E24265" w:rsidRPr="00615D4B" w:rsidDel="00CB3FDD" w:rsidRDefault="00E24265" w:rsidP="005F76AD">
            <w:pPr>
              <w:rPr>
                <w:del w:id="13231" w:author="阿毛" w:date="2021-05-21T17:54:00Z"/>
                <w:rFonts w:ascii="標楷體" w:eastAsia="標楷體" w:hAnsi="標楷體"/>
              </w:rPr>
            </w:pPr>
          </w:p>
        </w:tc>
        <w:tc>
          <w:tcPr>
            <w:tcW w:w="624" w:type="pct"/>
          </w:tcPr>
          <w:p w14:paraId="137447E6" w14:textId="4D9226D3" w:rsidR="00E24265" w:rsidRPr="00615D4B" w:rsidDel="00CB3FDD" w:rsidRDefault="00E24265" w:rsidP="005F76AD">
            <w:pPr>
              <w:rPr>
                <w:del w:id="13232" w:author="阿毛" w:date="2021-05-21T17:54:00Z"/>
                <w:rFonts w:ascii="標楷體" w:eastAsia="標楷體" w:hAnsi="標楷體"/>
              </w:rPr>
            </w:pPr>
          </w:p>
        </w:tc>
        <w:tc>
          <w:tcPr>
            <w:tcW w:w="537" w:type="pct"/>
          </w:tcPr>
          <w:p w14:paraId="6EF70563" w14:textId="7AE8583F" w:rsidR="00E24265" w:rsidRPr="00615D4B" w:rsidDel="00CB3FDD" w:rsidRDefault="00E24265" w:rsidP="005F76AD">
            <w:pPr>
              <w:rPr>
                <w:del w:id="13233" w:author="阿毛" w:date="2021-05-21T17:54:00Z"/>
                <w:rFonts w:ascii="標楷體" w:eastAsia="標楷體" w:hAnsi="標楷體"/>
              </w:rPr>
            </w:pPr>
          </w:p>
        </w:tc>
        <w:tc>
          <w:tcPr>
            <w:tcW w:w="299" w:type="pct"/>
          </w:tcPr>
          <w:p w14:paraId="1596A812" w14:textId="3E8E62CC" w:rsidR="00E24265" w:rsidRPr="00615D4B" w:rsidDel="00CB3FDD" w:rsidRDefault="00E24265" w:rsidP="005F76AD">
            <w:pPr>
              <w:rPr>
                <w:del w:id="13234" w:author="阿毛" w:date="2021-05-21T17:54:00Z"/>
                <w:rFonts w:ascii="標楷體" w:eastAsia="標楷體" w:hAnsi="標楷體"/>
              </w:rPr>
            </w:pPr>
          </w:p>
        </w:tc>
        <w:tc>
          <w:tcPr>
            <w:tcW w:w="299" w:type="pct"/>
          </w:tcPr>
          <w:p w14:paraId="4FBA6CD1" w14:textId="7770F3F6" w:rsidR="00E24265" w:rsidRPr="00615D4B" w:rsidDel="00CB3FDD" w:rsidRDefault="00E24265" w:rsidP="005F76AD">
            <w:pPr>
              <w:rPr>
                <w:del w:id="13235" w:author="阿毛" w:date="2021-05-21T17:54:00Z"/>
                <w:rFonts w:ascii="標楷體" w:eastAsia="標楷體" w:hAnsi="標楷體"/>
              </w:rPr>
            </w:pPr>
          </w:p>
        </w:tc>
        <w:tc>
          <w:tcPr>
            <w:tcW w:w="1643" w:type="pct"/>
          </w:tcPr>
          <w:p w14:paraId="3DED6332" w14:textId="434C2BFD" w:rsidR="00E24265" w:rsidRPr="00615D4B" w:rsidDel="00CB3FDD" w:rsidRDefault="00E24265" w:rsidP="005F76AD">
            <w:pPr>
              <w:rPr>
                <w:del w:id="13236" w:author="阿毛" w:date="2021-05-21T17:54:00Z"/>
                <w:rFonts w:ascii="標楷體" w:eastAsia="標楷體" w:hAnsi="標楷體"/>
              </w:rPr>
            </w:pPr>
          </w:p>
        </w:tc>
      </w:tr>
      <w:tr w:rsidR="00E24265" w:rsidRPr="00615D4B" w:rsidDel="00CB3FDD" w14:paraId="0E7236AB" w14:textId="6F83B6DF" w:rsidTr="005F76AD">
        <w:trPr>
          <w:trHeight w:val="291"/>
          <w:jc w:val="center"/>
          <w:del w:id="13237" w:author="阿毛" w:date="2021-05-21T17:54:00Z"/>
        </w:trPr>
        <w:tc>
          <w:tcPr>
            <w:tcW w:w="219" w:type="pct"/>
          </w:tcPr>
          <w:p w14:paraId="334B7E6F" w14:textId="2BCBC06D" w:rsidR="00E24265" w:rsidRPr="005E579A" w:rsidDel="00CB3FDD" w:rsidRDefault="00E24265" w:rsidP="005F76AD">
            <w:pPr>
              <w:pStyle w:val="af9"/>
              <w:numPr>
                <w:ilvl w:val="0"/>
                <w:numId w:val="45"/>
              </w:numPr>
              <w:ind w:leftChars="0"/>
              <w:rPr>
                <w:del w:id="13238" w:author="阿毛" w:date="2021-05-21T17:54:00Z"/>
                <w:rFonts w:ascii="標楷體" w:eastAsia="標楷體" w:hAnsi="標楷體"/>
              </w:rPr>
            </w:pPr>
          </w:p>
        </w:tc>
        <w:tc>
          <w:tcPr>
            <w:tcW w:w="756" w:type="pct"/>
          </w:tcPr>
          <w:p w14:paraId="723E460F" w14:textId="5640D1D4" w:rsidR="00E24265" w:rsidRPr="00615D4B" w:rsidDel="00CB3FDD" w:rsidRDefault="00E24265" w:rsidP="005F76AD">
            <w:pPr>
              <w:rPr>
                <w:del w:id="13239" w:author="阿毛" w:date="2021-05-21T17:54:00Z"/>
                <w:rFonts w:ascii="標楷體" w:eastAsia="標楷體" w:hAnsi="標楷體"/>
              </w:rPr>
            </w:pPr>
            <w:del w:id="13240" w:author="阿毛" w:date="2021-05-21T17:54:00Z">
              <w:r w:rsidRPr="00713ED8" w:rsidDel="00CB3FDD">
                <w:rPr>
                  <w:rFonts w:ascii="標楷體" w:eastAsia="標楷體" w:hAnsi="標楷體" w:hint="eastAsia"/>
                </w:rPr>
                <w:delText>更生條件（期數）</w:delText>
              </w:r>
            </w:del>
          </w:p>
        </w:tc>
        <w:tc>
          <w:tcPr>
            <w:tcW w:w="624" w:type="pct"/>
          </w:tcPr>
          <w:p w14:paraId="5A129034" w14:textId="0FBE96A6" w:rsidR="00E24265" w:rsidRPr="00615D4B" w:rsidDel="00CB3FDD" w:rsidRDefault="00E24265" w:rsidP="005F76AD">
            <w:pPr>
              <w:rPr>
                <w:del w:id="13241" w:author="阿毛" w:date="2021-05-21T17:54:00Z"/>
                <w:rFonts w:ascii="標楷體" w:eastAsia="標楷體" w:hAnsi="標楷體"/>
              </w:rPr>
            </w:pPr>
          </w:p>
        </w:tc>
        <w:tc>
          <w:tcPr>
            <w:tcW w:w="624" w:type="pct"/>
          </w:tcPr>
          <w:p w14:paraId="15330451" w14:textId="1DA60F9C" w:rsidR="00E24265" w:rsidRPr="00615D4B" w:rsidDel="00CB3FDD" w:rsidRDefault="00E24265" w:rsidP="005F76AD">
            <w:pPr>
              <w:rPr>
                <w:del w:id="13242" w:author="阿毛" w:date="2021-05-21T17:54:00Z"/>
                <w:rFonts w:ascii="標楷體" w:eastAsia="標楷體" w:hAnsi="標楷體"/>
              </w:rPr>
            </w:pPr>
          </w:p>
        </w:tc>
        <w:tc>
          <w:tcPr>
            <w:tcW w:w="537" w:type="pct"/>
          </w:tcPr>
          <w:p w14:paraId="613960B4" w14:textId="06B19B15" w:rsidR="00E24265" w:rsidRPr="00615D4B" w:rsidDel="00CB3FDD" w:rsidRDefault="00E24265" w:rsidP="005F76AD">
            <w:pPr>
              <w:rPr>
                <w:del w:id="13243" w:author="阿毛" w:date="2021-05-21T17:54:00Z"/>
                <w:rFonts w:ascii="標楷體" w:eastAsia="標楷體" w:hAnsi="標楷體"/>
              </w:rPr>
            </w:pPr>
          </w:p>
        </w:tc>
        <w:tc>
          <w:tcPr>
            <w:tcW w:w="299" w:type="pct"/>
          </w:tcPr>
          <w:p w14:paraId="713FCBF4" w14:textId="66972C13" w:rsidR="00E24265" w:rsidRPr="00615D4B" w:rsidDel="00CB3FDD" w:rsidRDefault="00E24265" w:rsidP="005F76AD">
            <w:pPr>
              <w:rPr>
                <w:del w:id="13244" w:author="阿毛" w:date="2021-05-21T17:54:00Z"/>
                <w:rFonts w:ascii="標楷體" w:eastAsia="標楷體" w:hAnsi="標楷體"/>
              </w:rPr>
            </w:pPr>
          </w:p>
        </w:tc>
        <w:tc>
          <w:tcPr>
            <w:tcW w:w="299" w:type="pct"/>
          </w:tcPr>
          <w:p w14:paraId="3780456E" w14:textId="5082BEA0" w:rsidR="00E24265" w:rsidRPr="00615D4B" w:rsidDel="00CB3FDD" w:rsidRDefault="00E24265" w:rsidP="005F76AD">
            <w:pPr>
              <w:rPr>
                <w:del w:id="13245" w:author="阿毛" w:date="2021-05-21T17:54:00Z"/>
                <w:rFonts w:ascii="標楷體" w:eastAsia="標楷體" w:hAnsi="標楷體"/>
              </w:rPr>
            </w:pPr>
          </w:p>
        </w:tc>
        <w:tc>
          <w:tcPr>
            <w:tcW w:w="1643" w:type="pct"/>
          </w:tcPr>
          <w:p w14:paraId="4EF4551E" w14:textId="42D7E547" w:rsidR="00E24265" w:rsidRPr="00615D4B" w:rsidDel="00CB3FDD" w:rsidRDefault="00E24265" w:rsidP="005F76AD">
            <w:pPr>
              <w:rPr>
                <w:del w:id="13246" w:author="阿毛" w:date="2021-05-21T17:54:00Z"/>
                <w:rFonts w:ascii="標楷體" w:eastAsia="標楷體" w:hAnsi="標楷體"/>
              </w:rPr>
            </w:pPr>
          </w:p>
        </w:tc>
      </w:tr>
      <w:tr w:rsidR="00E24265" w:rsidRPr="00615D4B" w:rsidDel="00CB3FDD" w14:paraId="2DD7FE78" w14:textId="64D37044" w:rsidTr="005F76AD">
        <w:trPr>
          <w:trHeight w:val="291"/>
          <w:jc w:val="center"/>
          <w:del w:id="13247" w:author="阿毛" w:date="2021-05-21T17:54:00Z"/>
        </w:trPr>
        <w:tc>
          <w:tcPr>
            <w:tcW w:w="219" w:type="pct"/>
          </w:tcPr>
          <w:p w14:paraId="4EA7FEA2" w14:textId="2B0B804D" w:rsidR="00E24265" w:rsidRPr="005E579A" w:rsidDel="00CB3FDD" w:rsidRDefault="00E24265" w:rsidP="005F76AD">
            <w:pPr>
              <w:pStyle w:val="af9"/>
              <w:numPr>
                <w:ilvl w:val="0"/>
                <w:numId w:val="45"/>
              </w:numPr>
              <w:ind w:leftChars="0"/>
              <w:rPr>
                <w:del w:id="13248" w:author="阿毛" w:date="2021-05-21T17:54:00Z"/>
                <w:rFonts w:ascii="標楷體" w:eastAsia="標楷體" w:hAnsi="標楷體"/>
              </w:rPr>
            </w:pPr>
          </w:p>
        </w:tc>
        <w:tc>
          <w:tcPr>
            <w:tcW w:w="756" w:type="pct"/>
          </w:tcPr>
          <w:p w14:paraId="1DE075C1" w14:textId="567EAB11" w:rsidR="00E24265" w:rsidRPr="00615D4B" w:rsidDel="00CB3FDD" w:rsidRDefault="00E24265" w:rsidP="005F76AD">
            <w:pPr>
              <w:rPr>
                <w:del w:id="13249" w:author="阿毛" w:date="2021-05-21T17:54:00Z"/>
                <w:rFonts w:ascii="標楷體" w:eastAsia="標楷體" w:hAnsi="標楷體"/>
              </w:rPr>
            </w:pPr>
            <w:del w:id="13250" w:author="阿毛" w:date="2021-05-21T17:54:00Z">
              <w:r w:rsidRPr="00713ED8" w:rsidDel="00CB3FDD">
                <w:rPr>
                  <w:rFonts w:ascii="標楷體" w:eastAsia="標楷體" w:hAnsi="標楷體" w:hint="eastAsia"/>
                </w:rPr>
                <w:delText>更生條件（利率）</w:delText>
              </w:r>
            </w:del>
          </w:p>
        </w:tc>
        <w:tc>
          <w:tcPr>
            <w:tcW w:w="624" w:type="pct"/>
          </w:tcPr>
          <w:p w14:paraId="47122BFA" w14:textId="547599B2" w:rsidR="00E24265" w:rsidRPr="00615D4B" w:rsidDel="00CB3FDD" w:rsidRDefault="00E24265" w:rsidP="005F76AD">
            <w:pPr>
              <w:rPr>
                <w:del w:id="13251" w:author="阿毛" w:date="2021-05-21T17:54:00Z"/>
                <w:rFonts w:ascii="標楷體" w:eastAsia="標楷體" w:hAnsi="標楷體"/>
              </w:rPr>
            </w:pPr>
          </w:p>
        </w:tc>
        <w:tc>
          <w:tcPr>
            <w:tcW w:w="624" w:type="pct"/>
          </w:tcPr>
          <w:p w14:paraId="1F2DFEDF" w14:textId="3E96186E" w:rsidR="00E24265" w:rsidRPr="00615D4B" w:rsidDel="00CB3FDD" w:rsidRDefault="00E24265" w:rsidP="005F76AD">
            <w:pPr>
              <w:rPr>
                <w:del w:id="13252" w:author="阿毛" w:date="2021-05-21T17:54:00Z"/>
                <w:rFonts w:ascii="標楷體" w:eastAsia="標楷體" w:hAnsi="標楷體"/>
              </w:rPr>
            </w:pPr>
          </w:p>
        </w:tc>
        <w:tc>
          <w:tcPr>
            <w:tcW w:w="537" w:type="pct"/>
          </w:tcPr>
          <w:p w14:paraId="42977DD0" w14:textId="1F341AD7" w:rsidR="00E24265" w:rsidRPr="00615D4B" w:rsidDel="00CB3FDD" w:rsidRDefault="00E24265" w:rsidP="005F76AD">
            <w:pPr>
              <w:rPr>
                <w:del w:id="13253" w:author="阿毛" w:date="2021-05-21T17:54:00Z"/>
                <w:rFonts w:ascii="標楷體" w:eastAsia="標楷體" w:hAnsi="標楷體"/>
              </w:rPr>
            </w:pPr>
          </w:p>
        </w:tc>
        <w:tc>
          <w:tcPr>
            <w:tcW w:w="299" w:type="pct"/>
          </w:tcPr>
          <w:p w14:paraId="48C2755F" w14:textId="2CF66CA5" w:rsidR="00E24265" w:rsidRPr="00615D4B" w:rsidDel="00CB3FDD" w:rsidRDefault="00E24265" w:rsidP="005F76AD">
            <w:pPr>
              <w:rPr>
                <w:del w:id="13254" w:author="阿毛" w:date="2021-05-21T17:54:00Z"/>
                <w:rFonts w:ascii="標楷體" w:eastAsia="標楷體" w:hAnsi="標楷體"/>
              </w:rPr>
            </w:pPr>
          </w:p>
        </w:tc>
        <w:tc>
          <w:tcPr>
            <w:tcW w:w="299" w:type="pct"/>
          </w:tcPr>
          <w:p w14:paraId="671D8B0F" w14:textId="04B2B4CF" w:rsidR="00E24265" w:rsidRPr="00615D4B" w:rsidDel="00CB3FDD" w:rsidRDefault="00E24265" w:rsidP="005F76AD">
            <w:pPr>
              <w:rPr>
                <w:del w:id="13255" w:author="阿毛" w:date="2021-05-21T17:54:00Z"/>
                <w:rFonts w:ascii="標楷體" w:eastAsia="標楷體" w:hAnsi="標楷體"/>
              </w:rPr>
            </w:pPr>
          </w:p>
        </w:tc>
        <w:tc>
          <w:tcPr>
            <w:tcW w:w="1643" w:type="pct"/>
          </w:tcPr>
          <w:p w14:paraId="736CBE93" w14:textId="56CF2BE2" w:rsidR="00E24265" w:rsidRPr="00615D4B" w:rsidDel="00CB3FDD" w:rsidRDefault="00E24265" w:rsidP="005F76AD">
            <w:pPr>
              <w:rPr>
                <w:del w:id="13256" w:author="阿毛" w:date="2021-05-21T17:54:00Z"/>
                <w:rFonts w:ascii="標楷體" w:eastAsia="標楷體" w:hAnsi="標楷體"/>
              </w:rPr>
            </w:pPr>
          </w:p>
        </w:tc>
      </w:tr>
      <w:tr w:rsidR="00E24265" w:rsidRPr="00615D4B" w:rsidDel="00CB3FDD" w14:paraId="56F19057" w14:textId="5749258B" w:rsidTr="005F76AD">
        <w:trPr>
          <w:trHeight w:val="291"/>
          <w:jc w:val="center"/>
          <w:del w:id="13257" w:author="阿毛" w:date="2021-05-21T17:54:00Z"/>
        </w:trPr>
        <w:tc>
          <w:tcPr>
            <w:tcW w:w="219" w:type="pct"/>
          </w:tcPr>
          <w:p w14:paraId="524A1F2E" w14:textId="1E86C183" w:rsidR="00E24265" w:rsidRPr="005E579A" w:rsidDel="00CB3FDD" w:rsidRDefault="00E24265" w:rsidP="005F76AD">
            <w:pPr>
              <w:pStyle w:val="af9"/>
              <w:numPr>
                <w:ilvl w:val="0"/>
                <w:numId w:val="45"/>
              </w:numPr>
              <w:ind w:leftChars="0"/>
              <w:rPr>
                <w:del w:id="13258" w:author="阿毛" w:date="2021-05-21T17:54:00Z"/>
                <w:rFonts w:ascii="標楷體" w:eastAsia="標楷體" w:hAnsi="標楷體"/>
              </w:rPr>
            </w:pPr>
          </w:p>
        </w:tc>
        <w:tc>
          <w:tcPr>
            <w:tcW w:w="756" w:type="pct"/>
          </w:tcPr>
          <w:p w14:paraId="009AFC89" w14:textId="399F1AD8" w:rsidR="00E24265" w:rsidRPr="00615D4B" w:rsidDel="00CB3FDD" w:rsidRDefault="00E24265" w:rsidP="005F76AD">
            <w:pPr>
              <w:rPr>
                <w:del w:id="13259" w:author="阿毛" w:date="2021-05-21T17:54:00Z"/>
                <w:rFonts w:ascii="標楷體" w:eastAsia="標楷體" w:hAnsi="標楷體"/>
              </w:rPr>
            </w:pPr>
            <w:del w:id="13260" w:author="阿毛" w:date="2021-05-21T17:54:00Z">
              <w:r w:rsidRPr="00713ED8" w:rsidDel="00CB3FDD">
                <w:rPr>
                  <w:rFonts w:ascii="標楷體" w:eastAsia="標楷體" w:hAnsi="標楷體" w:hint="eastAsia"/>
                </w:rPr>
                <w:delText>原始債權金額</w:delText>
              </w:r>
            </w:del>
          </w:p>
        </w:tc>
        <w:tc>
          <w:tcPr>
            <w:tcW w:w="624" w:type="pct"/>
          </w:tcPr>
          <w:p w14:paraId="54D6B88F" w14:textId="27D59B2D" w:rsidR="00E24265" w:rsidRPr="00615D4B" w:rsidDel="00CB3FDD" w:rsidRDefault="00E24265" w:rsidP="005F76AD">
            <w:pPr>
              <w:rPr>
                <w:del w:id="13261" w:author="阿毛" w:date="2021-05-21T17:54:00Z"/>
                <w:rFonts w:ascii="標楷體" w:eastAsia="標楷體" w:hAnsi="標楷體"/>
              </w:rPr>
            </w:pPr>
          </w:p>
        </w:tc>
        <w:tc>
          <w:tcPr>
            <w:tcW w:w="624" w:type="pct"/>
          </w:tcPr>
          <w:p w14:paraId="4C7326E8" w14:textId="48AEC47F" w:rsidR="00E24265" w:rsidRPr="00615D4B" w:rsidDel="00CB3FDD" w:rsidRDefault="00E24265" w:rsidP="005F76AD">
            <w:pPr>
              <w:rPr>
                <w:del w:id="13262" w:author="阿毛" w:date="2021-05-21T17:54:00Z"/>
                <w:rFonts w:ascii="標楷體" w:eastAsia="標楷體" w:hAnsi="標楷體"/>
              </w:rPr>
            </w:pPr>
          </w:p>
        </w:tc>
        <w:tc>
          <w:tcPr>
            <w:tcW w:w="537" w:type="pct"/>
          </w:tcPr>
          <w:p w14:paraId="78A8793B" w14:textId="73B509FC" w:rsidR="00E24265" w:rsidRPr="00615D4B" w:rsidDel="00CB3FDD" w:rsidRDefault="00E24265" w:rsidP="005F76AD">
            <w:pPr>
              <w:rPr>
                <w:del w:id="13263" w:author="阿毛" w:date="2021-05-21T17:54:00Z"/>
                <w:rFonts w:ascii="標楷體" w:eastAsia="標楷體" w:hAnsi="標楷體"/>
              </w:rPr>
            </w:pPr>
          </w:p>
        </w:tc>
        <w:tc>
          <w:tcPr>
            <w:tcW w:w="299" w:type="pct"/>
          </w:tcPr>
          <w:p w14:paraId="723FBC4C" w14:textId="034CFE30" w:rsidR="00E24265" w:rsidRPr="00615D4B" w:rsidDel="00CB3FDD" w:rsidRDefault="00E24265" w:rsidP="005F76AD">
            <w:pPr>
              <w:rPr>
                <w:del w:id="13264" w:author="阿毛" w:date="2021-05-21T17:54:00Z"/>
                <w:rFonts w:ascii="標楷體" w:eastAsia="標楷體" w:hAnsi="標楷體"/>
              </w:rPr>
            </w:pPr>
          </w:p>
        </w:tc>
        <w:tc>
          <w:tcPr>
            <w:tcW w:w="299" w:type="pct"/>
          </w:tcPr>
          <w:p w14:paraId="1227B728" w14:textId="3BC031CF" w:rsidR="00E24265" w:rsidRPr="00615D4B" w:rsidDel="00CB3FDD" w:rsidRDefault="00E24265" w:rsidP="005F76AD">
            <w:pPr>
              <w:rPr>
                <w:del w:id="13265" w:author="阿毛" w:date="2021-05-21T17:54:00Z"/>
                <w:rFonts w:ascii="標楷體" w:eastAsia="標楷體" w:hAnsi="標楷體"/>
              </w:rPr>
            </w:pPr>
          </w:p>
        </w:tc>
        <w:tc>
          <w:tcPr>
            <w:tcW w:w="1643" w:type="pct"/>
          </w:tcPr>
          <w:p w14:paraId="18AA43A3" w14:textId="574398C8" w:rsidR="00E24265" w:rsidRPr="00615D4B" w:rsidDel="00CB3FDD" w:rsidRDefault="00E24265" w:rsidP="005F76AD">
            <w:pPr>
              <w:rPr>
                <w:del w:id="13266" w:author="阿毛" w:date="2021-05-21T17:54:00Z"/>
                <w:rFonts w:ascii="標楷體" w:eastAsia="標楷體" w:hAnsi="標楷體"/>
              </w:rPr>
            </w:pPr>
          </w:p>
        </w:tc>
      </w:tr>
      <w:tr w:rsidR="00E24265" w:rsidRPr="00615D4B" w:rsidDel="00CB3FDD" w14:paraId="68EBA682" w14:textId="4A5FA925" w:rsidTr="005F76AD">
        <w:trPr>
          <w:trHeight w:val="291"/>
          <w:jc w:val="center"/>
          <w:del w:id="13267" w:author="阿毛" w:date="2021-05-21T17:54:00Z"/>
        </w:trPr>
        <w:tc>
          <w:tcPr>
            <w:tcW w:w="219" w:type="pct"/>
          </w:tcPr>
          <w:p w14:paraId="0C3B486E" w14:textId="2C322D20" w:rsidR="00E24265" w:rsidRPr="005E579A" w:rsidDel="00CB3FDD" w:rsidRDefault="00E24265" w:rsidP="005F76AD">
            <w:pPr>
              <w:pStyle w:val="af9"/>
              <w:numPr>
                <w:ilvl w:val="0"/>
                <w:numId w:val="45"/>
              </w:numPr>
              <w:ind w:leftChars="0"/>
              <w:rPr>
                <w:del w:id="13268" w:author="阿毛" w:date="2021-05-21T17:54:00Z"/>
                <w:rFonts w:ascii="標楷體" w:eastAsia="標楷體" w:hAnsi="標楷體"/>
              </w:rPr>
            </w:pPr>
          </w:p>
        </w:tc>
        <w:tc>
          <w:tcPr>
            <w:tcW w:w="756" w:type="pct"/>
          </w:tcPr>
          <w:p w14:paraId="595649E0" w14:textId="5C17C147" w:rsidR="00E24265" w:rsidRPr="00615D4B" w:rsidDel="00CB3FDD" w:rsidRDefault="00E24265" w:rsidP="005F76AD">
            <w:pPr>
              <w:rPr>
                <w:del w:id="13269" w:author="阿毛" w:date="2021-05-21T17:54:00Z"/>
                <w:rFonts w:ascii="標楷體" w:eastAsia="標楷體" w:hAnsi="標楷體"/>
              </w:rPr>
            </w:pPr>
            <w:del w:id="13270" w:author="阿毛" w:date="2021-05-21T17:54:00Z">
              <w:r w:rsidRPr="00713ED8" w:rsidDel="00CB3FDD">
                <w:rPr>
                  <w:rFonts w:ascii="標楷體" w:eastAsia="標楷體" w:hAnsi="標楷體" w:hint="eastAsia"/>
                </w:rPr>
                <w:delText>更生損失金額</w:delText>
              </w:r>
            </w:del>
          </w:p>
        </w:tc>
        <w:tc>
          <w:tcPr>
            <w:tcW w:w="624" w:type="pct"/>
          </w:tcPr>
          <w:p w14:paraId="5E5CECC4" w14:textId="165EAD97" w:rsidR="00E24265" w:rsidRPr="00615D4B" w:rsidDel="00CB3FDD" w:rsidRDefault="00E24265" w:rsidP="005F76AD">
            <w:pPr>
              <w:rPr>
                <w:del w:id="13271" w:author="阿毛" w:date="2021-05-21T17:54:00Z"/>
                <w:rFonts w:ascii="標楷體" w:eastAsia="標楷體" w:hAnsi="標楷體"/>
              </w:rPr>
            </w:pPr>
          </w:p>
        </w:tc>
        <w:tc>
          <w:tcPr>
            <w:tcW w:w="624" w:type="pct"/>
          </w:tcPr>
          <w:p w14:paraId="2DF4059A" w14:textId="493649CE" w:rsidR="00E24265" w:rsidRPr="00615D4B" w:rsidDel="00CB3FDD" w:rsidRDefault="00E24265" w:rsidP="005F76AD">
            <w:pPr>
              <w:rPr>
                <w:del w:id="13272" w:author="阿毛" w:date="2021-05-21T17:54:00Z"/>
                <w:rFonts w:ascii="標楷體" w:eastAsia="標楷體" w:hAnsi="標楷體"/>
              </w:rPr>
            </w:pPr>
          </w:p>
        </w:tc>
        <w:tc>
          <w:tcPr>
            <w:tcW w:w="537" w:type="pct"/>
          </w:tcPr>
          <w:p w14:paraId="0587BC17" w14:textId="42BA3668" w:rsidR="00E24265" w:rsidRPr="00615D4B" w:rsidDel="00CB3FDD" w:rsidRDefault="00E24265" w:rsidP="005F76AD">
            <w:pPr>
              <w:rPr>
                <w:del w:id="13273" w:author="阿毛" w:date="2021-05-21T17:54:00Z"/>
                <w:rFonts w:ascii="標楷體" w:eastAsia="標楷體" w:hAnsi="標楷體"/>
              </w:rPr>
            </w:pPr>
          </w:p>
        </w:tc>
        <w:tc>
          <w:tcPr>
            <w:tcW w:w="299" w:type="pct"/>
          </w:tcPr>
          <w:p w14:paraId="43477B59" w14:textId="7CC61410" w:rsidR="00E24265" w:rsidRPr="00615D4B" w:rsidDel="00CB3FDD" w:rsidRDefault="00E24265" w:rsidP="005F76AD">
            <w:pPr>
              <w:rPr>
                <w:del w:id="13274" w:author="阿毛" w:date="2021-05-21T17:54:00Z"/>
                <w:rFonts w:ascii="標楷體" w:eastAsia="標楷體" w:hAnsi="標楷體"/>
              </w:rPr>
            </w:pPr>
          </w:p>
        </w:tc>
        <w:tc>
          <w:tcPr>
            <w:tcW w:w="299" w:type="pct"/>
          </w:tcPr>
          <w:p w14:paraId="2853D9A1" w14:textId="55FC934F" w:rsidR="00E24265" w:rsidRPr="00615D4B" w:rsidDel="00CB3FDD" w:rsidRDefault="00E24265" w:rsidP="005F76AD">
            <w:pPr>
              <w:rPr>
                <w:del w:id="13275" w:author="阿毛" w:date="2021-05-21T17:54:00Z"/>
                <w:rFonts w:ascii="標楷體" w:eastAsia="標楷體" w:hAnsi="標楷體"/>
              </w:rPr>
            </w:pPr>
          </w:p>
        </w:tc>
        <w:tc>
          <w:tcPr>
            <w:tcW w:w="1643" w:type="pct"/>
          </w:tcPr>
          <w:p w14:paraId="33D0B63A" w14:textId="55AC344F" w:rsidR="00E24265" w:rsidRPr="00615D4B" w:rsidDel="00CB3FDD" w:rsidRDefault="00E24265" w:rsidP="005F76AD">
            <w:pPr>
              <w:rPr>
                <w:del w:id="13276" w:author="阿毛" w:date="2021-05-21T17:54:00Z"/>
                <w:rFonts w:ascii="標楷體" w:eastAsia="標楷體" w:hAnsi="標楷體"/>
              </w:rPr>
            </w:pPr>
          </w:p>
        </w:tc>
      </w:tr>
      <w:tr w:rsidR="00E24265" w:rsidRPr="00615D4B" w:rsidDel="00CB3FDD" w14:paraId="1A0CE0FF" w14:textId="55FC4437" w:rsidTr="005F76AD">
        <w:trPr>
          <w:trHeight w:val="291"/>
          <w:jc w:val="center"/>
          <w:del w:id="13277" w:author="阿毛" w:date="2021-05-21T17:54:00Z"/>
        </w:trPr>
        <w:tc>
          <w:tcPr>
            <w:tcW w:w="219" w:type="pct"/>
          </w:tcPr>
          <w:p w14:paraId="335FC875" w14:textId="52E8C03D" w:rsidR="00E24265" w:rsidRPr="005E579A" w:rsidDel="00CB3FDD" w:rsidRDefault="00E24265" w:rsidP="005F76AD">
            <w:pPr>
              <w:pStyle w:val="af9"/>
              <w:numPr>
                <w:ilvl w:val="0"/>
                <w:numId w:val="45"/>
              </w:numPr>
              <w:ind w:leftChars="0"/>
              <w:rPr>
                <w:del w:id="13278" w:author="阿毛" w:date="2021-05-21T17:54:00Z"/>
                <w:rFonts w:ascii="標楷體" w:eastAsia="標楷體" w:hAnsi="標楷體"/>
              </w:rPr>
            </w:pPr>
          </w:p>
        </w:tc>
        <w:tc>
          <w:tcPr>
            <w:tcW w:w="756" w:type="pct"/>
          </w:tcPr>
          <w:p w14:paraId="7C99F450" w14:textId="66CF1A0E" w:rsidR="00E24265" w:rsidRPr="00615D4B" w:rsidDel="00CB3FDD" w:rsidRDefault="00E24265" w:rsidP="005F76AD">
            <w:pPr>
              <w:rPr>
                <w:del w:id="13279" w:author="阿毛" w:date="2021-05-21T17:54:00Z"/>
                <w:rFonts w:ascii="標楷體" w:eastAsia="標楷體" w:hAnsi="標楷體"/>
              </w:rPr>
            </w:pPr>
            <w:del w:id="13280" w:author="阿毛" w:date="2021-05-21T17:54:00Z">
              <w:r w:rsidRPr="00713ED8" w:rsidDel="00CB3FDD">
                <w:rPr>
                  <w:rFonts w:ascii="標楷體" w:eastAsia="標楷體" w:hAnsi="標楷體" w:hint="eastAsia"/>
                </w:rPr>
                <w:delText>法院裁定保全處分</w:delText>
              </w:r>
            </w:del>
          </w:p>
        </w:tc>
        <w:tc>
          <w:tcPr>
            <w:tcW w:w="624" w:type="pct"/>
          </w:tcPr>
          <w:p w14:paraId="393E89AA" w14:textId="322773D6" w:rsidR="00E24265" w:rsidRPr="00615D4B" w:rsidDel="00CB3FDD" w:rsidRDefault="00E24265" w:rsidP="005F76AD">
            <w:pPr>
              <w:rPr>
                <w:del w:id="13281" w:author="阿毛" w:date="2021-05-21T17:54:00Z"/>
                <w:rFonts w:ascii="標楷體" w:eastAsia="標楷體" w:hAnsi="標楷體"/>
              </w:rPr>
            </w:pPr>
          </w:p>
        </w:tc>
        <w:tc>
          <w:tcPr>
            <w:tcW w:w="624" w:type="pct"/>
          </w:tcPr>
          <w:p w14:paraId="2F34081D" w14:textId="2E93B009" w:rsidR="00E24265" w:rsidRPr="00615D4B" w:rsidDel="00CB3FDD" w:rsidRDefault="00E24265" w:rsidP="005F76AD">
            <w:pPr>
              <w:rPr>
                <w:del w:id="13282" w:author="阿毛" w:date="2021-05-21T17:54:00Z"/>
                <w:rFonts w:ascii="標楷體" w:eastAsia="標楷體" w:hAnsi="標楷體"/>
              </w:rPr>
            </w:pPr>
          </w:p>
        </w:tc>
        <w:tc>
          <w:tcPr>
            <w:tcW w:w="537" w:type="pct"/>
          </w:tcPr>
          <w:p w14:paraId="7A2813B4" w14:textId="72D51432" w:rsidR="00E24265" w:rsidRPr="00615D4B" w:rsidDel="00CB3FDD" w:rsidRDefault="00E24265" w:rsidP="005F76AD">
            <w:pPr>
              <w:rPr>
                <w:del w:id="13283" w:author="阿毛" w:date="2021-05-21T17:54:00Z"/>
                <w:rFonts w:ascii="標楷體" w:eastAsia="標楷體" w:hAnsi="標楷體"/>
              </w:rPr>
            </w:pPr>
          </w:p>
        </w:tc>
        <w:tc>
          <w:tcPr>
            <w:tcW w:w="299" w:type="pct"/>
          </w:tcPr>
          <w:p w14:paraId="6E88D20E" w14:textId="7374B494" w:rsidR="00E24265" w:rsidRPr="00615D4B" w:rsidDel="00CB3FDD" w:rsidRDefault="00E24265" w:rsidP="005F76AD">
            <w:pPr>
              <w:rPr>
                <w:del w:id="13284" w:author="阿毛" w:date="2021-05-21T17:54:00Z"/>
                <w:rFonts w:ascii="標楷體" w:eastAsia="標楷體" w:hAnsi="標楷體"/>
              </w:rPr>
            </w:pPr>
          </w:p>
        </w:tc>
        <w:tc>
          <w:tcPr>
            <w:tcW w:w="299" w:type="pct"/>
          </w:tcPr>
          <w:p w14:paraId="11EF520F" w14:textId="5F4079B1" w:rsidR="00E24265" w:rsidRPr="00615D4B" w:rsidDel="00CB3FDD" w:rsidRDefault="00E24265" w:rsidP="005F76AD">
            <w:pPr>
              <w:rPr>
                <w:del w:id="13285" w:author="阿毛" w:date="2021-05-21T17:54:00Z"/>
                <w:rFonts w:ascii="標楷體" w:eastAsia="標楷體" w:hAnsi="標楷體"/>
              </w:rPr>
            </w:pPr>
          </w:p>
        </w:tc>
        <w:tc>
          <w:tcPr>
            <w:tcW w:w="1643" w:type="pct"/>
          </w:tcPr>
          <w:p w14:paraId="252BBD60" w14:textId="0B1C4128" w:rsidR="00E24265" w:rsidRPr="00615D4B" w:rsidDel="00CB3FDD" w:rsidRDefault="00E24265" w:rsidP="005F76AD">
            <w:pPr>
              <w:rPr>
                <w:del w:id="13286" w:author="阿毛" w:date="2021-05-21T17:54:00Z"/>
                <w:rFonts w:ascii="標楷體" w:eastAsia="標楷體" w:hAnsi="標楷體"/>
              </w:rPr>
            </w:pPr>
            <w:del w:id="13287" w:author="阿毛" w:date="2021-05-21T17:54:00Z">
              <w:r w:rsidRPr="00676AFE" w:rsidDel="00CB3FDD">
                <w:rPr>
                  <w:rFonts w:ascii="標楷體" w:eastAsia="標楷體" w:hAnsi="標楷體" w:hint="eastAsia"/>
                </w:rPr>
                <w:delText>輸入Y或N</w:delText>
              </w:r>
            </w:del>
          </w:p>
        </w:tc>
      </w:tr>
      <w:tr w:rsidR="00E24265" w:rsidRPr="00615D4B" w:rsidDel="00CB3FDD" w14:paraId="18FE5564" w14:textId="21193492" w:rsidTr="005F76AD">
        <w:trPr>
          <w:trHeight w:val="291"/>
          <w:jc w:val="center"/>
          <w:del w:id="13288" w:author="阿毛" w:date="2021-05-21T17:54:00Z"/>
        </w:trPr>
        <w:tc>
          <w:tcPr>
            <w:tcW w:w="219" w:type="pct"/>
          </w:tcPr>
          <w:p w14:paraId="7B20574C" w14:textId="49D1E405" w:rsidR="00E24265" w:rsidRPr="005E579A" w:rsidDel="00CB3FDD" w:rsidRDefault="00E24265" w:rsidP="005F76AD">
            <w:pPr>
              <w:pStyle w:val="af9"/>
              <w:numPr>
                <w:ilvl w:val="0"/>
                <w:numId w:val="45"/>
              </w:numPr>
              <w:ind w:leftChars="0"/>
              <w:rPr>
                <w:del w:id="13289" w:author="阿毛" w:date="2021-05-21T17:54:00Z"/>
                <w:rFonts w:ascii="標楷體" w:eastAsia="標楷體" w:hAnsi="標楷體"/>
              </w:rPr>
            </w:pPr>
          </w:p>
        </w:tc>
        <w:tc>
          <w:tcPr>
            <w:tcW w:w="756" w:type="pct"/>
          </w:tcPr>
          <w:p w14:paraId="22C1F573" w14:textId="7D8D3970" w:rsidR="00E24265" w:rsidRPr="00615D4B" w:rsidDel="00CB3FDD" w:rsidRDefault="00E24265" w:rsidP="005F76AD">
            <w:pPr>
              <w:rPr>
                <w:del w:id="13290" w:author="阿毛" w:date="2021-05-21T17:54:00Z"/>
                <w:rFonts w:ascii="標楷體" w:eastAsia="標楷體" w:hAnsi="標楷體"/>
              </w:rPr>
            </w:pPr>
            <w:del w:id="13291" w:author="阿毛" w:date="2021-05-21T17:54:00Z">
              <w:r w:rsidRPr="00713ED8" w:rsidDel="00CB3FDD">
                <w:rPr>
                  <w:rFonts w:ascii="標楷體" w:eastAsia="標楷體" w:hAnsi="標楷體" w:hint="eastAsia"/>
                </w:rPr>
                <w:delText>保全處分起始日</w:delText>
              </w:r>
            </w:del>
          </w:p>
        </w:tc>
        <w:tc>
          <w:tcPr>
            <w:tcW w:w="624" w:type="pct"/>
          </w:tcPr>
          <w:p w14:paraId="05F1F38E" w14:textId="2DE17832" w:rsidR="00E24265" w:rsidRPr="00615D4B" w:rsidDel="00CB3FDD" w:rsidRDefault="00E24265" w:rsidP="005F76AD">
            <w:pPr>
              <w:rPr>
                <w:del w:id="13292" w:author="阿毛" w:date="2021-05-21T17:54:00Z"/>
                <w:rFonts w:ascii="標楷體" w:eastAsia="標楷體" w:hAnsi="標楷體"/>
              </w:rPr>
            </w:pPr>
          </w:p>
        </w:tc>
        <w:tc>
          <w:tcPr>
            <w:tcW w:w="624" w:type="pct"/>
          </w:tcPr>
          <w:p w14:paraId="2E193999" w14:textId="3DCCEF67" w:rsidR="00E24265" w:rsidRPr="00615D4B" w:rsidDel="00CB3FDD" w:rsidRDefault="00E24265" w:rsidP="005F76AD">
            <w:pPr>
              <w:rPr>
                <w:del w:id="13293" w:author="阿毛" w:date="2021-05-21T17:54:00Z"/>
                <w:rFonts w:ascii="標楷體" w:eastAsia="標楷體" w:hAnsi="標楷體"/>
              </w:rPr>
            </w:pPr>
          </w:p>
        </w:tc>
        <w:tc>
          <w:tcPr>
            <w:tcW w:w="537" w:type="pct"/>
          </w:tcPr>
          <w:p w14:paraId="18C3601A" w14:textId="7A092911" w:rsidR="00E24265" w:rsidRPr="00615D4B" w:rsidDel="00CB3FDD" w:rsidRDefault="00E24265" w:rsidP="005F76AD">
            <w:pPr>
              <w:rPr>
                <w:del w:id="13294" w:author="阿毛" w:date="2021-05-21T17:54:00Z"/>
                <w:rFonts w:ascii="標楷體" w:eastAsia="標楷體" w:hAnsi="標楷體"/>
              </w:rPr>
            </w:pPr>
          </w:p>
        </w:tc>
        <w:tc>
          <w:tcPr>
            <w:tcW w:w="299" w:type="pct"/>
          </w:tcPr>
          <w:p w14:paraId="1A4A7DCB" w14:textId="4C796B89" w:rsidR="00E24265" w:rsidRPr="00615D4B" w:rsidDel="00CB3FDD" w:rsidRDefault="00E24265" w:rsidP="005F76AD">
            <w:pPr>
              <w:rPr>
                <w:del w:id="13295" w:author="阿毛" w:date="2021-05-21T17:54:00Z"/>
                <w:rFonts w:ascii="標楷體" w:eastAsia="標楷體" w:hAnsi="標楷體"/>
              </w:rPr>
            </w:pPr>
          </w:p>
        </w:tc>
        <w:tc>
          <w:tcPr>
            <w:tcW w:w="299" w:type="pct"/>
          </w:tcPr>
          <w:p w14:paraId="36C89F00" w14:textId="691F3212" w:rsidR="00E24265" w:rsidRPr="00615D4B" w:rsidDel="00CB3FDD" w:rsidRDefault="00E24265" w:rsidP="005F76AD">
            <w:pPr>
              <w:rPr>
                <w:del w:id="13296" w:author="阿毛" w:date="2021-05-21T17:54:00Z"/>
                <w:rFonts w:ascii="標楷體" w:eastAsia="標楷體" w:hAnsi="標楷體"/>
              </w:rPr>
            </w:pPr>
          </w:p>
        </w:tc>
        <w:tc>
          <w:tcPr>
            <w:tcW w:w="1643" w:type="pct"/>
          </w:tcPr>
          <w:p w14:paraId="49889D10" w14:textId="6CD0CB6E" w:rsidR="00E24265" w:rsidRPr="00615D4B" w:rsidDel="00CB3FDD" w:rsidRDefault="00E24265" w:rsidP="005F76AD">
            <w:pPr>
              <w:rPr>
                <w:del w:id="13297" w:author="阿毛" w:date="2021-05-21T17:54:00Z"/>
                <w:rFonts w:ascii="標楷體" w:eastAsia="標楷體" w:hAnsi="標楷體"/>
              </w:rPr>
            </w:pPr>
          </w:p>
        </w:tc>
      </w:tr>
      <w:tr w:rsidR="00E24265" w:rsidRPr="00615D4B" w:rsidDel="00CB3FDD" w14:paraId="73E27F31" w14:textId="57881A27" w:rsidTr="005F76AD">
        <w:trPr>
          <w:trHeight w:val="291"/>
          <w:jc w:val="center"/>
          <w:del w:id="13298" w:author="阿毛" w:date="2021-05-21T17:54:00Z"/>
        </w:trPr>
        <w:tc>
          <w:tcPr>
            <w:tcW w:w="219" w:type="pct"/>
          </w:tcPr>
          <w:p w14:paraId="701EAA5A" w14:textId="5F029762" w:rsidR="00E24265" w:rsidRPr="005E579A" w:rsidDel="00CB3FDD" w:rsidRDefault="00E24265" w:rsidP="005F76AD">
            <w:pPr>
              <w:pStyle w:val="af9"/>
              <w:numPr>
                <w:ilvl w:val="0"/>
                <w:numId w:val="45"/>
              </w:numPr>
              <w:ind w:leftChars="0"/>
              <w:rPr>
                <w:del w:id="13299" w:author="阿毛" w:date="2021-05-21T17:54:00Z"/>
                <w:rFonts w:ascii="標楷體" w:eastAsia="標楷體" w:hAnsi="標楷體"/>
              </w:rPr>
            </w:pPr>
          </w:p>
        </w:tc>
        <w:tc>
          <w:tcPr>
            <w:tcW w:w="756" w:type="pct"/>
          </w:tcPr>
          <w:p w14:paraId="637A3468" w14:textId="398D0B78" w:rsidR="00E24265" w:rsidRPr="00615D4B" w:rsidDel="00CB3FDD" w:rsidRDefault="00E24265" w:rsidP="005F76AD">
            <w:pPr>
              <w:rPr>
                <w:del w:id="13300" w:author="阿毛" w:date="2021-05-21T17:54:00Z"/>
                <w:rFonts w:ascii="標楷體" w:eastAsia="標楷體" w:hAnsi="標楷體"/>
              </w:rPr>
            </w:pPr>
            <w:del w:id="13301" w:author="阿毛" w:date="2021-05-21T17:54:00Z">
              <w:r w:rsidRPr="00713ED8" w:rsidDel="00CB3FDD">
                <w:rPr>
                  <w:rFonts w:ascii="標楷體" w:eastAsia="標楷體" w:hAnsi="標楷體" w:hint="eastAsia"/>
                </w:rPr>
                <w:delText>法院裁定撤銷保全處分</w:delText>
              </w:r>
            </w:del>
          </w:p>
        </w:tc>
        <w:tc>
          <w:tcPr>
            <w:tcW w:w="624" w:type="pct"/>
          </w:tcPr>
          <w:p w14:paraId="62396168" w14:textId="72FDC9B7" w:rsidR="00E24265" w:rsidRPr="00615D4B" w:rsidDel="00CB3FDD" w:rsidRDefault="00E24265" w:rsidP="005F76AD">
            <w:pPr>
              <w:rPr>
                <w:del w:id="13302" w:author="阿毛" w:date="2021-05-21T17:54:00Z"/>
                <w:rFonts w:ascii="標楷體" w:eastAsia="標楷體" w:hAnsi="標楷體"/>
              </w:rPr>
            </w:pPr>
          </w:p>
        </w:tc>
        <w:tc>
          <w:tcPr>
            <w:tcW w:w="624" w:type="pct"/>
          </w:tcPr>
          <w:p w14:paraId="4E5AB4A3" w14:textId="0D3075F5" w:rsidR="00E24265" w:rsidRPr="00615D4B" w:rsidDel="00CB3FDD" w:rsidRDefault="00E24265" w:rsidP="005F76AD">
            <w:pPr>
              <w:rPr>
                <w:del w:id="13303" w:author="阿毛" w:date="2021-05-21T17:54:00Z"/>
                <w:rFonts w:ascii="標楷體" w:eastAsia="標楷體" w:hAnsi="標楷體"/>
              </w:rPr>
            </w:pPr>
          </w:p>
        </w:tc>
        <w:tc>
          <w:tcPr>
            <w:tcW w:w="537" w:type="pct"/>
          </w:tcPr>
          <w:p w14:paraId="08D0B399" w14:textId="1729F0E1" w:rsidR="00E24265" w:rsidRPr="00615D4B" w:rsidDel="00CB3FDD" w:rsidRDefault="00E24265" w:rsidP="005F76AD">
            <w:pPr>
              <w:rPr>
                <w:del w:id="13304" w:author="阿毛" w:date="2021-05-21T17:54:00Z"/>
                <w:rFonts w:ascii="標楷體" w:eastAsia="標楷體" w:hAnsi="標楷體"/>
              </w:rPr>
            </w:pPr>
          </w:p>
        </w:tc>
        <w:tc>
          <w:tcPr>
            <w:tcW w:w="299" w:type="pct"/>
          </w:tcPr>
          <w:p w14:paraId="4986BB04" w14:textId="3F0A960B" w:rsidR="00E24265" w:rsidRPr="00615D4B" w:rsidDel="00CB3FDD" w:rsidRDefault="00E24265" w:rsidP="005F76AD">
            <w:pPr>
              <w:rPr>
                <w:del w:id="13305" w:author="阿毛" w:date="2021-05-21T17:54:00Z"/>
                <w:rFonts w:ascii="標楷體" w:eastAsia="標楷體" w:hAnsi="標楷體"/>
              </w:rPr>
            </w:pPr>
          </w:p>
        </w:tc>
        <w:tc>
          <w:tcPr>
            <w:tcW w:w="299" w:type="pct"/>
          </w:tcPr>
          <w:p w14:paraId="50C15867" w14:textId="142B0794" w:rsidR="00E24265" w:rsidRPr="00615D4B" w:rsidDel="00CB3FDD" w:rsidRDefault="00E24265" w:rsidP="005F76AD">
            <w:pPr>
              <w:rPr>
                <w:del w:id="13306" w:author="阿毛" w:date="2021-05-21T17:54:00Z"/>
                <w:rFonts w:ascii="標楷體" w:eastAsia="標楷體" w:hAnsi="標楷體"/>
              </w:rPr>
            </w:pPr>
          </w:p>
        </w:tc>
        <w:tc>
          <w:tcPr>
            <w:tcW w:w="1643" w:type="pct"/>
          </w:tcPr>
          <w:p w14:paraId="246939FE" w14:textId="3CF9D5B3" w:rsidR="00E24265" w:rsidRPr="00615D4B" w:rsidDel="00CB3FDD" w:rsidRDefault="00E24265" w:rsidP="005F76AD">
            <w:pPr>
              <w:rPr>
                <w:del w:id="13307" w:author="阿毛" w:date="2021-05-21T17:54:00Z"/>
                <w:rFonts w:ascii="標楷體" w:eastAsia="標楷體" w:hAnsi="標楷體"/>
              </w:rPr>
            </w:pPr>
            <w:del w:id="13308" w:author="阿毛" w:date="2021-05-21T17:54:00Z">
              <w:r w:rsidRPr="00676AFE" w:rsidDel="00CB3FDD">
                <w:rPr>
                  <w:rFonts w:ascii="標楷體" w:eastAsia="標楷體" w:hAnsi="標楷體" w:hint="eastAsia"/>
                </w:rPr>
                <w:delText>輸入Y或N</w:delText>
              </w:r>
            </w:del>
          </w:p>
        </w:tc>
      </w:tr>
      <w:tr w:rsidR="00E24265" w:rsidRPr="00615D4B" w:rsidDel="00CB3FDD" w14:paraId="477BFB50" w14:textId="769C0A19" w:rsidTr="005F76AD">
        <w:trPr>
          <w:trHeight w:val="291"/>
          <w:jc w:val="center"/>
          <w:del w:id="13309" w:author="阿毛" w:date="2021-05-21T17:54:00Z"/>
        </w:trPr>
        <w:tc>
          <w:tcPr>
            <w:tcW w:w="219" w:type="pct"/>
          </w:tcPr>
          <w:p w14:paraId="5336644D" w14:textId="1B603A1D" w:rsidR="00E24265" w:rsidRPr="005E579A" w:rsidDel="00CB3FDD" w:rsidRDefault="00E24265" w:rsidP="005F76AD">
            <w:pPr>
              <w:pStyle w:val="af9"/>
              <w:numPr>
                <w:ilvl w:val="0"/>
                <w:numId w:val="45"/>
              </w:numPr>
              <w:ind w:leftChars="0"/>
              <w:rPr>
                <w:del w:id="13310" w:author="阿毛" w:date="2021-05-21T17:54:00Z"/>
                <w:rFonts w:ascii="標楷體" w:eastAsia="標楷體" w:hAnsi="標楷體"/>
              </w:rPr>
            </w:pPr>
          </w:p>
        </w:tc>
        <w:tc>
          <w:tcPr>
            <w:tcW w:w="756" w:type="pct"/>
          </w:tcPr>
          <w:p w14:paraId="68B2AE38" w14:textId="49885231" w:rsidR="00E24265" w:rsidRPr="00615D4B" w:rsidDel="00CB3FDD" w:rsidRDefault="00E24265" w:rsidP="005F76AD">
            <w:pPr>
              <w:rPr>
                <w:del w:id="13311" w:author="阿毛" w:date="2021-05-21T17:54:00Z"/>
                <w:rFonts w:ascii="標楷體" w:eastAsia="標楷體" w:hAnsi="標楷體"/>
              </w:rPr>
            </w:pPr>
            <w:del w:id="13312" w:author="阿毛" w:date="2021-05-21T17:54:00Z">
              <w:r w:rsidRPr="00713ED8" w:rsidDel="00CB3FDD">
                <w:rPr>
                  <w:rFonts w:ascii="標楷體" w:eastAsia="標楷體" w:hAnsi="標楷體" w:hint="eastAsia"/>
                </w:rPr>
                <w:delText>保全處分撤銷日</w:delText>
              </w:r>
            </w:del>
          </w:p>
        </w:tc>
        <w:tc>
          <w:tcPr>
            <w:tcW w:w="624" w:type="pct"/>
          </w:tcPr>
          <w:p w14:paraId="29D288CA" w14:textId="0DC5EB75" w:rsidR="00E24265" w:rsidRPr="00615D4B" w:rsidDel="00CB3FDD" w:rsidRDefault="00E24265" w:rsidP="005F76AD">
            <w:pPr>
              <w:rPr>
                <w:del w:id="13313" w:author="阿毛" w:date="2021-05-21T17:54:00Z"/>
                <w:rFonts w:ascii="標楷體" w:eastAsia="標楷體" w:hAnsi="標楷體"/>
              </w:rPr>
            </w:pPr>
          </w:p>
        </w:tc>
        <w:tc>
          <w:tcPr>
            <w:tcW w:w="624" w:type="pct"/>
          </w:tcPr>
          <w:p w14:paraId="0CD67D2F" w14:textId="7CE6B02E" w:rsidR="00E24265" w:rsidRPr="00615D4B" w:rsidDel="00CB3FDD" w:rsidRDefault="00E24265" w:rsidP="005F76AD">
            <w:pPr>
              <w:rPr>
                <w:del w:id="13314" w:author="阿毛" w:date="2021-05-21T17:54:00Z"/>
                <w:rFonts w:ascii="標楷體" w:eastAsia="標楷體" w:hAnsi="標楷體"/>
              </w:rPr>
            </w:pPr>
          </w:p>
        </w:tc>
        <w:tc>
          <w:tcPr>
            <w:tcW w:w="537" w:type="pct"/>
          </w:tcPr>
          <w:p w14:paraId="1B8D38B6" w14:textId="3901DC42" w:rsidR="00E24265" w:rsidRPr="00615D4B" w:rsidDel="00CB3FDD" w:rsidRDefault="00E24265" w:rsidP="005F76AD">
            <w:pPr>
              <w:rPr>
                <w:del w:id="13315" w:author="阿毛" w:date="2021-05-21T17:54:00Z"/>
                <w:rFonts w:ascii="標楷體" w:eastAsia="標楷體" w:hAnsi="標楷體"/>
              </w:rPr>
            </w:pPr>
          </w:p>
        </w:tc>
        <w:tc>
          <w:tcPr>
            <w:tcW w:w="299" w:type="pct"/>
          </w:tcPr>
          <w:p w14:paraId="13C56048" w14:textId="176B9A15" w:rsidR="00E24265" w:rsidRPr="00615D4B" w:rsidDel="00CB3FDD" w:rsidRDefault="00E24265" w:rsidP="005F76AD">
            <w:pPr>
              <w:rPr>
                <w:del w:id="13316" w:author="阿毛" w:date="2021-05-21T17:54:00Z"/>
                <w:rFonts w:ascii="標楷體" w:eastAsia="標楷體" w:hAnsi="標楷體"/>
              </w:rPr>
            </w:pPr>
          </w:p>
        </w:tc>
        <w:tc>
          <w:tcPr>
            <w:tcW w:w="299" w:type="pct"/>
          </w:tcPr>
          <w:p w14:paraId="160B6C8C" w14:textId="1602E3C2" w:rsidR="00E24265" w:rsidRPr="00615D4B" w:rsidDel="00CB3FDD" w:rsidRDefault="00E24265" w:rsidP="005F76AD">
            <w:pPr>
              <w:rPr>
                <w:del w:id="13317" w:author="阿毛" w:date="2021-05-21T17:54:00Z"/>
                <w:rFonts w:ascii="標楷體" w:eastAsia="標楷體" w:hAnsi="標楷體"/>
              </w:rPr>
            </w:pPr>
          </w:p>
        </w:tc>
        <w:tc>
          <w:tcPr>
            <w:tcW w:w="1643" w:type="pct"/>
          </w:tcPr>
          <w:p w14:paraId="4F4FE7C9" w14:textId="07E851F0" w:rsidR="00E24265" w:rsidRPr="00615D4B" w:rsidDel="00CB3FDD" w:rsidRDefault="00E24265" w:rsidP="005F76AD">
            <w:pPr>
              <w:rPr>
                <w:del w:id="13318" w:author="阿毛" w:date="2021-05-21T17:54:00Z"/>
                <w:rFonts w:ascii="標楷體" w:eastAsia="標楷體" w:hAnsi="標楷體"/>
              </w:rPr>
            </w:pPr>
          </w:p>
        </w:tc>
      </w:tr>
      <w:tr w:rsidR="00E24265" w:rsidRPr="00615D4B" w:rsidDel="00CB3FDD" w14:paraId="218E087D" w14:textId="54910AC9" w:rsidTr="005F76AD">
        <w:trPr>
          <w:trHeight w:val="291"/>
          <w:jc w:val="center"/>
          <w:del w:id="13319" w:author="阿毛" w:date="2021-05-21T17:54:00Z"/>
        </w:trPr>
        <w:tc>
          <w:tcPr>
            <w:tcW w:w="219" w:type="pct"/>
          </w:tcPr>
          <w:p w14:paraId="7A64F81D" w14:textId="5B3C5DD6" w:rsidR="00E24265" w:rsidRPr="005E579A" w:rsidDel="00CB3FDD" w:rsidRDefault="00E24265" w:rsidP="005F76AD">
            <w:pPr>
              <w:pStyle w:val="af9"/>
              <w:numPr>
                <w:ilvl w:val="0"/>
                <w:numId w:val="45"/>
              </w:numPr>
              <w:ind w:leftChars="0"/>
              <w:rPr>
                <w:del w:id="13320" w:author="阿毛" w:date="2021-05-21T17:54:00Z"/>
                <w:rFonts w:ascii="標楷體" w:eastAsia="標楷體" w:hAnsi="標楷體"/>
              </w:rPr>
            </w:pPr>
          </w:p>
        </w:tc>
        <w:tc>
          <w:tcPr>
            <w:tcW w:w="756" w:type="pct"/>
          </w:tcPr>
          <w:p w14:paraId="0E8F5864" w14:textId="3DE2AD17" w:rsidR="00E24265" w:rsidRPr="00615D4B" w:rsidDel="00CB3FDD" w:rsidRDefault="00E24265" w:rsidP="005F76AD">
            <w:pPr>
              <w:rPr>
                <w:del w:id="13321" w:author="阿毛" w:date="2021-05-21T17:54:00Z"/>
                <w:rFonts w:ascii="標楷體" w:eastAsia="標楷體" w:hAnsi="標楷體"/>
              </w:rPr>
            </w:pPr>
            <w:del w:id="13322" w:author="阿毛" w:date="2021-05-21T17:54:00Z">
              <w:r w:rsidRPr="00713ED8" w:rsidDel="00CB3FDD">
                <w:rPr>
                  <w:rFonts w:ascii="標楷體" w:eastAsia="標楷體" w:hAnsi="標楷體" w:hint="eastAsia"/>
                </w:rPr>
                <w:delText>是否依更生條件履行</w:delText>
              </w:r>
            </w:del>
          </w:p>
        </w:tc>
        <w:tc>
          <w:tcPr>
            <w:tcW w:w="624" w:type="pct"/>
          </w:tcPr>
          <w:p w14:paraId="2C3E9E84" w14:textId="3C172A97" w:rsidR="00E24265" w:rsidRPr="00615D4B" w:rsidDel="00CB3FDD" w:rsidRDefault="00E24265" w:rsidP="005F76AD">
            <w:pPr>
              <w:rPr>
                <w:del w:id="13323" w:author="阿毛" w:date="2021-05-21T17:54:00Z"/>
                <w:rFonts w:ascii="標楷體" w:eastAsia="標楷體" w:hAnsi="標楷體"/>
              </w:rPr>
            </w:pPr>
          </w:p>
        </w:tc>
        <w:tc>
          <w:tcPr>
            <w:tcW w:w="624" w:type="pct"/>
          </w:tcPr>
          <w:p w14:paraId="7953EB8A" w14:textId="5FC9B786" w:rsidR="00E24265" w:rsidRPr="00615D4B" w:rsidDel="00CB3FDD" w:rsidRDefault="00E24265" w:rsidP="005F76AD">
            <w:pPr>
              <w:rPr>
                <w:del w:id="13324" w:author="阿毛" w:date="2021-05-21T17:54:00Z"/>
                <w:rFonts w:ascii="標楷體" w:eastAsia="標楷體" w:hAnsi="標楷體"/>
              </w:rPr>
            </w:pPr>
          </w:p>
        </w:tc>
        <w:tc>
          <w:tcPr>
            <w:tcW w:w="537" w:type="pct"/>
          </w:tcPr>
          <w:p w14:paraId="2380192D" w14:textId="58927342" w:rsidR="00E24265" w:rsidRPr="00615D4B" w:rsidDel="00CB3FDD" w:rsidRDefault="00E24265" w:rsidP="005F76AD">
            <w:pPr>
              <w:rPr>
                <w:del w:id="13325" w:author="阿毛" w:date="2021-05-21T17:54:00Z"/>
                <w:rFonts w:ascii="標楷體" w:eastAsia="標楷體" w:hAnsi="標楷體"/>
              </w:rPr>
            </w:pPr>
          </w:p>
        </w:tc>
        <w:tc>
          <w:tcPr>
            <w:tcW w:w="299" w:type="pct"/>
          </w:tcPr>
          <w:p w14:paraId="0452998F" w14:textId="055C942E" w:rsidR="00E24265" w:rsidRPr="00615D4B" w:rsidDel="00CB3FDD" w:rsidRDefault="00E24265" w:rsidP="005F76AD">
            <w:pPr>
              <w:rPr>
                <w:del w:id="13326" w:author="阿毛" w:date="2021-05-21T17:54:00Z"/>
                <w:rFonts w:ascii="標楷體" w:eastAsia="標楷體" w:hAnsi="標楷體"/>
              </w:rPr>
            </w:pPr>
          </w:p>
        </w:tc>
        <w:tc>
          <w:tcPr>
            <w:tcW w:w="299" w:type="pct"/>
          </w:tcPr>
          <w:p w14:paraId="6FD9BDFD" w14:textId="4BAD5D16" w:rsidR="00E24265" w:rsidRPr="00615D4B" w:rsidDel="00CB3FDD" w:rsidRDefault="00E24265" w:rsidP="005F76AD">
            <w:pPr>
              <w:rPr>
                <w:del w:id="13327" w:author="阿毛" w:date="2021-05-21T17:54:00Z"/>
                <w:rFonts w:ascii="標楷體" w:eastAsia="標楷體" w:hAnsi="標楷體"/>
              </w:rPr>
            </w:pPr>
          </w:p>
        </w:tc>
        <w:tc>
          <w:tcPr>
            <w:tcW w:w="1643" w:type="pct"/>
          </w:tcPr>
          <w:p w14:paraId="0F5A9836" w14:textId="79F8B051" w:rsidR="00E24265" w:rsidRPr="00615D4B" w:rsidDel="00CB3FDD" w:rsidRDefault="00E24265" w:rsidP="005F76AD">
            <w:pPr>
              <w:rPr>
                <w:del w:id="13328" w:author="阿毛" w:date="2021-05-21T17:54:00Z"/>
                <w:rFonts w:ascii="標楷體" w:eastAsia="標楷體" w:hAnsi="標楷體"/>
              </w:rPr>
            </w:pPr>
            <w:del w:id="13329" w:author="阿毛" w:date="2021-05-21T17:54:00Z">
              <w:r w:rsidRPr="00676AFE" w:rsidDel="00CB3FDD">
                <w:rPr>
                  <w:rFonts w:ascii="標楷體" w:eastAsia="標楷體" w:hAnsi="標楷體" w:hint="eastAsia"/>
                </w:rPr>
                <w:delText>輸入Y或N</w:delText>
              </w:r>
            </w:del>
          </w:p>
        </w:tc>
      </w:tr>
      <w:tr w:rsidR="00E24265" w:rsidRPr="00615D4B" w:rsidDel="00CB3FDD" w14:paraId="442599B3" w14:textId="235B7683" w:rsidTr="005F76AD">
        <w:trPr>
          <w:trHeight w:val="291"/>
          <w:jc w:val="center"/>
          <w:del w:id="13330" w:author="阿毛" w:date="2021-05-21T17:54:00Z"/>
        </w:trPr>
        <w:tc>
          <w:tcPr>
            <w:tcW w:w="219" w:type="pct"/>
          </w:tcPr>
          <w:p w14:paraId="60E87814" w14:textId="5B57A87F" w:rsidR="00E24265" w:rsidRPr="005E579A" w:rsidDel="00CB3FDD" w:rsidRDefault="00E24265" w:rsidP="005F76AD">
            <w:pPr>
              <w:pStyle w:val="af9"/>
              <w:numPr>
                <w:ilvl w:val="0"/>
                <w:numId w:val="45"/>
              </w:numPr>
              <w:ind w:leftChars="0"/>
              <w:rPr>
                <w:del w:id="13331" w:author="阿毛" w:date="2021-05-21T17:54:00Z"/>
                <w:rFonts w:ascii="標楷體" w:eastAsia="標楷體" w:hAnsi="標楷體"/>
              </w:rPr>
            </w:pPr>
          </w:p>
        </w:tc>
        <w:tc>
          <w:tcPr>
            <w:tcW w:w="756" w:type="pct"/>
          </w:tcPr>
          <w:p w14:paraId="51537AD8" w14:textId="7724D7B5" w:rsidR="00E24265" w:rsidRPr="00615D4B" w:rsidDel="00CB3FDD" w:rsidRDefault="00E24265" w:rsidP="005F76AD">
            <w:pPr>
              <w:rPr>
                <w:del w:id="13332" w:author="阿毛" w:date="2021-05-21T17:54:00Z"/>
                <w:rFonts w:ascii="標楷體" w:eastAsia="標楷體" w:hAnsi="標楷體"/>
              </w:rPr>
            </w:pPr>
            <w:del w:id="13333" w:author="阿毛" w:date="2021-05-21T17:54:00Z">
              <w:r w:rsidRPr="00713ED8" w:rsidDel="00CB3FDD">
                <w:rPr>
                  <w:rFonts w:ascii="標楷體" w:eastAsia="標楷體" w:hAnsi="標楷體" w:hint="eastAsia"/>
                </w:rPr>
                <w:delText>監督人姓名</w:delText>
              </w:r>
            </w:del>
          </w:p>
        </w:tc>
        <w:tc>
          <w:tcPr>
            <w:tcW w:w="624" w:type="pct"/>
          </w:tcPr>
          <w:p w14:paraId="0A9C99AC" w14:textId="5B7426CD" w:rsidR="00E24265" w:rsidRPr="00615D4B" w:rsidDel="00CB3FDD" w:rsidRDefault="00E24265" w:rsidP="005F76AD">
            <w:pPr>
              <w:rPr>
                <w:del w:id="13334" w:author="阿毛" w:date="2021-05-21T17:54:00Z"/>
                <w:rFonts w:ascii="標楷體" w:eastAsia="標楷體" w:hAnsi="標楷體"/>
              </w:rPr>
            </w:pPr>
          </w:p>
        </w:tc>
        <w:tc>
          <w:tcPr>
            <w:tcW w:w="624" w:type="pct"/>
          </w:tcPr>
          <w:p w14:paraId="34C00FDC" w14:textId="12015D9E" w:rsidR="00E24265" w:rsidRPr="00615D4B" w:rsidDel="00CB3FDD" w:rsidRDefault="00E24265" w:rsidP="005F76AD">
            <w:pPr>
              <w:rPr>
                <w:del w:id="13335" w:author="阿毛" w:date="2021-05-21T17:54:00Z"/>
                <w:rFonts w:ascii="標楷體" w:eastAsia="標楷體" w:hAnsi="標楷體"/>
              </w:rPr>
            </w:pPr>
          </w:p>
        </w:tc>
        <w:tc>
          <w:tcPr>
            <w:tcW w:w="537" w:type="pct"/>
          </w:tcPr>
          <w:p w14:paraId="472D437D" w14:textId="59713364" w:rsidR="00E24265" w:rsidRPr="00615D4B" w:rsidDel="00CB3FDD" w:rsidRDefault="00E24265" w:rsidP="005F76AD">
            <w:pPr>
              <w:rPr>
                <w:del w:id="13336" w:author="阿毛" w:date="2021-05-21T17:54:00Z"/>
                <w:rFonts w:ascii="標楷體" w:eastAsia="標楷體" w:hAnsi="標楷體"/>
              </w:rPr>
            </w:pPr>
          </w:p>
        </w:tc>
        <w:tc>
          <w:tcPr>
            <w:tcW w:w="299" w:type="pct"/>
          </w:tcPr>
          <w:p w14:paraId="2E82E0B6" w14:textId="66CD579F" w:rsidR="00E24265" w:rsidRPr="00615D4B" w:rsidDel="00CB3FDD" w:rsidRDefault="00E24265" w:rsidP="005F76AD">
            <w:pPr>
              <w:rPr>
                <w:del w:id="13337" w:author="阿毛" w:date="2021-05-21T17:54:00Z"/>
                <w:rFonts w:ascii="標楷體" w:eastAsia="標楷體" w:hAnsi="標楷體"/>
              </w:rPr>
            </w:pPr>
          </w:p>
        </w:tc>
        <w:tc>
          <w:tcPr>
            <w:tcW w:w="299" w:type="pct"/>
          </w:tcPr>
          <w:p w14:paraId="6DF378D6" w14:textId="6EA755DC" w:rsidR="00E24265" w:rsidRPr="00615D4B" w:rsidDel="00CB3FDD" w:rsidRDefault="00E24265" w:rsidP="005F76AD">
            <w:pPr>
              <w:rPr>
                <w:del w:id="13338" w:author="阿毛" w:date="2021-05-21T17:54:00Z"/>
                <w:rFonts w:ascii="標楷體" w:eastAsia="標楷體" w:hAnsi="標楷體"/>
              </w:rPr>
            </w:pPr>
          </w:p>
        </w:tc>
        <w:tc>
          <w:tcPr>
            <w:tcW w:w="1643" w:type="pct"/>
          </w:tcPr>
          <w:p w14:paraId="306F97F7" w14:textId="2495D6BA" w:rsidR="00E24265" w:rsidRPr="00615D4B" w:rsidDel="00CB3FDD" w:rsidRDefault="00E24265" w:rsidP="005F76AD">
            <w:pPr>
              <w:rPr>
                <w:del w:id="13339" w:author="阿毛" w:date="2021-05-21T17:54:00Z"/>
                <w:rFonts w:ascii="標楷體" w:eastAsia="標楷體" w:hAnsi="標楷體"/>
              </w:rPr>
            </w:pPr>
          </w:p>
        </w:tc>
      </w:tr>
      <w:tr w:rsidR="00E24265" w:rsidRPr="00615D4B" w:rsidDel="00CB3FDD" w14:paraId="7D3DD03F" w14:textId="2AA4C1FE" w:rsidTr="005F76AD">
        <w:trPr>
          <w:trHeight w:val="291"/>
          <w:jc w:val="center"/>
          <w:del w:id="13340" w:author="阿毛" w:date="2021-05-21T17:54:00Z"/>
        </w:trPr>
        <w:tc>
          <w:tcPr>
            <w:tcW w:w="219" w:type="pct"/>
          </w:tcPr>
          <w:p w14:paraId="71863FFE" w14:textId="06DE4A5F" w:rsidR="00E24265" w:rsidRPr="005E579A" w:rsidDel="00CB3FDD" w:rsidRDefault="00E24265" w:rsidP="005F76AD">
            <w:pPr>
              <w:pStyle w:val="af9"/>
              <w:numPr>
                <w:ilvl w:val="0"/>
                <w:numId w:val="45"/>
              </w:numPr>
              <w:ind w:leftChars="0"/>
              <w:rPr>
                <w:del w:id="13341" w:author="阿毛" w:date="2021-05-21T17:54:00Z"/>
                <w:rFonts w:ascii="標楷體" w:eastAsia="標楷體" w:hAnsi="標楷體"/>
              </w:rPr>
            </w:pPr>
          </w:p>
        </w:tc>
        <w:tc>
          <w:tcPr>
            <w:tcW w:w="756" w:type="pct"/>
          </w:tcPr>
          <w:p w14:paraId="4651D68E" w14:textId="324D7A56" w:rsidR="00E24265" w:rsidRPr="00615D4B" w:rsidDel="00CB3FDD" w:rsidRDefault="00E24265" w:rsidP="005F76AD">
            <w:pPr>
              <w:rPr>
                <w:del w:id="13342" w:author="阿毛" w:date="2021-05-21T17:54:00Z"/>
                <w:rFonts w:ascii="標楷體" w:eastAsia="標楷體" w:hAnsi="標楷體"/>
              </w:rPr>
            </w:pPr>
            <w:del w:id="13343" w:author="阿毛" w:date="2021-05-21T17:54:00Z">
              <w:r w:rsidRPr="00713ED8" w:rsidDel="00CB3FDD">
                <w:rPr>
                  <w:rFonts w:ascii="標楷體" w:eastAsia="標楷體" w:hAnsi="標楷體" w:hint="eastAsia"/>
                </w:rPr>
                <w:delText>轉JCIC文字檔日期</w:delText>
              </w:r>
            </w:del>
          </w:p>
        </w:tc>
        <w:tc>
          <w:tcPr>
            <w:tcW w:w="624" w:type="pct"/>
          </w:tcPr>
          <w:p w14:paraId="4CA0D2FD" w14:textId="615AFFCB" w:rsidR="00E24265" w:rsidRPr="00615D4B" w:rsidDel="00CB3FDD" w:rsidRDefault="00E24265" w:rsidP="005F76AD">
            <w:pPr>
              <w:rPr>
                <w:del w:id="13344" w:author="阿毛" w:date="2021-05-21T17:54:00Z"/>
                <w:rFonts w:ascii="標楷體" w:eastAsia="標楷體" w:hAnsi="標楷體"/>
              </w:rPr>
            </w:pPr>
          </w:p>
        </w:tc>
        <w:tc>
          <w:tcPr>
            <w:tcW w:w="624" w:type="pct"/>
          </w:tcPr>
          <w:p w14:paraId="50CAFFBD" w14:textId="7B1404AE" w:rsidR="00E24265" w:rsidRPr="00615D4B" w:rsidDel="00CB3FDD" w:rsidRDefault="00E24265" w:rsidP="005F76AD">
            <w:pPr>
              <w:rPr>
                <w:del w:id="13345" w:author="阿毛" w:date="2021-05-21T17:54:00Z"/>
                <w:rFonts w:ascii="標楷體" w:eastAsia="標楷體" w:hAnsi="標楷體"/>
              </w:rPr>
            </w:pPr>
          </w:p>
        </w:tc>
        <w:tc>
          <w:tcPr>
            <w:tcW w:w="537" w:type="pct"/>
          </w:tcPr>
          <w:p w14:paraId="16C1C89C" w14:textId="4A0483AB" w:rsidR="00E24265" w:rsidRPr="00615D4B" w:rsidDel="00CB3FDD" w:rsidRDefault="00E24265" w:rsidP="005F76AD">
            <w:pPr>
              <w:rPr>
                <w:del w:id="13346" w:author="阿毛" w:date="2021-05-21T17:54:00Z"/>
                <w:rFonts w:ascii="標楷體" w:eastAsia="標楷體" w:hAnsi="標楷體"/>
              </w:rPr>
            </w:pPr>
          </w:p>
        </w:tc>
        <w:tc>
          <w:tcPr>
            <w:tcW w:w="299" w:type="pct"/>
          </w:tcPr>
          <w:p w14:paraId="2339BF12" w14:textId="2A3C05B9" w:rsidR="00E24265" w:rsidRPr="00615D4B" w:rsidDel="00CB3FDD" w:rsidRDefault="00E24265" w:rsidP="005F76AD">
            <w:pPr>
              <w:rPr>
                <w:del w:id="13347" w:author="阿毛" w:date="2021-05-21T17:54:00Z"/>
                <w:rFonts w:ascii="標楷體" w:eastAsia="標楷體" w:hAnsi="標楷體"/>
              </w:rPr>
            </w:pPr>
          </w:p>
        </w:tc>
        <w:tc>
          <w:tcPr>
            <w:tcW w:w="299" w:type="pct"/>
          </w:tcPr>
          <w:p w14:paraId="7963EA6E" w14:textId="5BB45270" w:rsidR="00E24265" w:rsidRPr="00615D4B" w:rsidDel="00CB3FDD" w:rsidRDefault="00E24265" w:rsidP="005F76AD">
            <w:pPr>
              <w:rPr>
                <w:del w:id="13348" w:author="阿毛" w:date="2021-05-21T17:54:00Z"/>
                <w:rFonts w:ascii="標楷體" w:eastAsia="標楷體" w:hAnsi="標楷體"/>
              </w:rPr>
            </w:pPr>
          </w:p>
        </w:tc>
        <w:tc>
          <w:tcPr>
            <w:tcW w:w="1643" w:type="pct"/>
          </w:tcPr>
          <w:p w14:paraId="09257673" w14:textId="2FCB706D" w:rsidR="00E24265" w:rsidRPr="00615D4B" w:rsidDel="00CB3FDD" w:rsidRDefault="00E24265" w:rsidP="005F76AD">
            <w:pPr>
              <w:rPr>
                <w:del w:id="13349" w:author="阿毛" w:date="2021-05-21T17:54:00Z"/>
                <w:rFonts w:ascii="標楷體" w:eastAsia="標楷體" w:hAnsi="標楷體"/>
              </w:rPr>
            </w:pPr>
          </w:p>
        </w:tc>
      </w:tr>
    </w:tbl>
    <w:p w14:paraId="476B031D" w14:textId="0DB2F030" w:rsidR="00E24265" w:rsidDel="00CB3FDD" w:rsidRDefault="00E24265" w:rsidP="00F62379">
      <w:pPr>
        <w:pStyle w:val="42"/>
        <w:spacing w:after="72"/>
        <w:ind w:leftChars="0" w:left="0"/>
        <w:rPr>
          <w:del w:id="13350" w:author="阿毛" w:date="2021-05-21T17:54:00Z"/>
          <w:rFonts w:hAnsi="標楷體"/>
        </w:rPr>
      </w:pPr>
    </w:p>
    <w:p w14:paraId="6F633DAF" w14:textId="531DF919" w:rsidR="00E24265" w:rsidDel="00CB3FDD" w:rsidRDefault="00E24265">
      <w:pPr>
        <w:widowControl/>
        <w:rPr>
          <w:del w:id="13351" w:author="阿毛" w:date="2021-05-21T17:54:00Z"/>
          <w:rFonts w:ascii="Arial" w:eastAsia="標楷體" w:hAnsi="標楷體" w:cs="標楷體"/>
          <w:kern w:val="0"/>
          <w:szCs w:val="28"/>
        </w:rPr>
      </w:pPr>
      <w:del w:id="13352" w:author="阿毛" w:date="2021-05-21T17:54:00Z">
        <w:r w:rsidDel="00CB3FDD">
          <w:rPr>
            <w:rFonts w:hAnsi="標楷體"/>
          </w:rPr>
          <w:br w:type="page"/>
        </w:r>
      </w:del>
    </w:p>
    <w:p w14:paraId="4D424DB9" w14:textId="6AFCF5DA" w:rsidR="00E24265" w:rsidRPr="00A03472" w:rsidDel="00CB3FDD" w:rsidRDefault="00E24265">
      <w:pPr>
        <w:pStyle w:val="3"/>
        <w:numPr>
          <w:ilvl w:val="2"/>
          <w:numId w:val="103"/>
        </w:numPr>
        <w:rPr>
          <w:del w:id="13353" w:author="阿毛" w:date="2021-05-21T17:54:00Z"/>
          <w:rFonts w:ascii="標楷體" w:hAnsi="標楷體"/>
        </w:rPr>
        <w:pPrChange w:id="13354" w:author="智誠 楊" w:date="2021-05-10T09:51:00Z">
          <w:pPr>
            <w:pStyle w:val="3"/>
            <w:numPr>
              <w:ilvl w:val="2"/>
              <w:numId w:val="1"/>
            </w:numPr>
            <w:ind w:left="1247" w:hanging="680"/>
          </w:pPr>
        </w:pPrChange>
      </w:pPr>
      <w:del w:id="13355" w:author="阿毛" w:date="2021-05-21T17:54:00Z">
        <w:r w:rsidDel="00CB3FDD">
          <w:rPr>
            <w:rFonts w:ascii="標楷體" w:hAnsi="標楷體"/>
          </w:rPr>
          <w:delText>L</w:delText>
        </w:r>
        <w:r w:rsidDel="00CB3FDD">
          <w:rPr>
            <w:rFonts w:ascii="標楷體" w:hAnsi="標楷體" w:hint="eastAsia"/>
          </w:rPr>
          <w:delText>8317</w:delText>
        </w:r>
        <w:r w:rsidRPr="00C74B9E" w:rsidDel="00CB3FDD">
          <w:rPr>
            <w:rFonts w:ascii="標楷體" w:hAnsi="標楷體" w:hint="eastAsia"/>
          </w:rPr>
          <w:delText>消債條例清算資料報送</w:delText>
        </w:r>
      </w:del>
    </w:p>
    <w:p w14:paraId="03AC8276" w14:textId="4E8FB701" w:rsidR="00E24265" w:rsidRPr="003972CE" w:rsidDel="00CB3FDD" w:rsidRDefault="00E24265">
      <w:pPr>
        <w:pStyle w:val="a"/>
        <w:rPr>
          <w:del w:id="13356" w:author="阿毛" w:date="2021-05-21T17:54:00Z"/>
        </w:rPr>
      </w:pPr>
      <w:del w:id="13357" w:author="阿毛" w:date="2021-05-21T17:54:00Z">
        <w:r w:rsidRPr="00615D4B" w:rsidDel="00CB3FDD">
          <w:delText>功能說明</w:delText>
        </w:r>
      </w:del>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E24265" w:rsidRPr="00615D4B" w:rsidDel="00CB3FDD" w14:paraId="0DB13DE2" w14:textId="48C7EF70" w:rsidTr="005F76AD">
        <w:trPr>
          <w:trHeight w:val="277"/>
          <w:del w:id="13358" w:author="阿毛" w:date="2021-05-21T17:54:00Z"/>
        </w:trPr>
        <w:tc>
          <w:tcPr>
            <w:tcW w:w="1548" w:type="dxa"/>
            <w:tcBorders>
              <w:top w:val="single" w:sz="8" w:space="0" w:color="000000"/>
              <w:bottom w:val="single" w:sz="8" w:space="0" w:color="000000"/>
              <w:right w:val="single" w:sz="8" w:space="0" w:color="000000"/>
            </w:tcBorders>
            <w:shd w:val="clear" w:color="auto" w:fill="F3F3F3"/>
          </w:tcPr>
          <w:p w14:paraId="0C158A97" w14:textId="3665E115" w:rsidR="00E24265" w:rsidRPr="00615D4B" w:rsidDel="00CB3FDD" w:rsidRDefault="00E24265" w:rsidP="005F76AD">
            <w:pPr>
              <w:rPr>
                <w:del w:id="13359" w:author="阿毛" w:date="2021-05-21T17:54:00Z"/>
                <w:rFonts w:ascii="標楷體" w:eastAsia="標楷體" w:hAnsi="標楷體"/>
              </w:rPr>
            </w:pPr>
            <w:del w:id="13360" w:author="阿毛" w:date="2021-05-21T17:54:00Z">
              <w:r w:rsidRPr="00615D4B" w:rsidDel="00CB3FDD">
                <w:rPr>
                  <w:rFonts w:ascii="標楷體" w:eastAsia="標楷體" w:hAnsi="標楷體"/>
                </w:rPr>
                <w:delText xml:space="preserve">功能名稱 </w:delText>
              </w:r>
            </w:del>
          </w:p>
        </w:tc>
        <w:tc>
          <w:tcPr>
            <w:tcW w:w="6318" w:type="dxa"/>
            <w:tcBorders>
              <w:top w:val="single" w:sz="8" w:space="0" w:color="000000"/>
              <w:left w:val="single" w:sz="8" w:space="0" w:color="000000"/>
              <w:bottom w:val="single" w:sz="8" w:space="0" w:color="000000"/>
            </w:tcBorders>
          </w:tcPr>
          <w:p w14:paraId="31726C4B" w14:textId="1CE2EDC2" w:rsidR="00E24265" w:rsidRPr="00615D4B" w:rsidDel="00CB3FDD" w:rsidRDefault="00E24265" w:rsidP="005F76AD">
            <w:pPr>
              <w:rPr>
                <w:del w:id="13361" w:author="阿毛" w:date="2021-05-21T17:54:00Z"/>
                <w:rFonts w:ascii="標楷體" w:eastAsia="標楷體" w:hAnsi="標楷體"/>
              </w:rPr>
            </w:pPr>
            <w:del w:id="13362" w:author="阿毛" w:date="2021-05-21T17:54:00Z">
              <w:r w:rsidRPr="00C74B9E" w:rsidDel="00CB3FDD">
                <w:rPr>
                  <w:rFonts w:ascii="標楷體" w:eastAsia="標楷體" w:hAnsi="標楷體" w:hint="eastAsia"/>
                </w:rPr>
                <w:delText>消債條例清算資料報送</w:delText>
              </w:r>
            </w:del>
          </w:p>
        </w:tc>
      </w:tr>
      <w:tr w:rsidR="00E24265" w:rsidRPr="00615D4B" w:rsidDel="00CB3FDD" w14:paraId="015261A7" w14:textId="60EE9514" w:rsidTr="005F76AD">
        <w:trPr>
          <w:trHeight w:val="277"/>
          <w:del w:id="13363" w:author="阿毛" w:date="2021-05-21T17:54:00Z"/>
        </w:trPr>
        <w:tc>
          <w:tcPr>
            <w:tcW w:w="1548" w:type="dxa"/>
            <w:tcBorders>
              <w:top w:val="single" w:sz="8" w:space="0" w:color="000000"/>
              <w:bottom w:val="single" w:sz="8" w:space="0" w:color="000000"/>
              <w:right w:val="single" w:sz="8" w:space="0" w:color="000000"/>
            </w:tcBorders>
            <w:shd w:val="clear" w:color="auto" w:fill="F3F3F3"/>
          </w:tcPr>
          <w:p w14:paraId="639FC943" w14:textId="6AEBBE65" w:rsidR="00E24265" w:rsidRPr="00615D4B" w:rsidDel="00CB3FDD" w:rsidRDefault="00E24265" w:rsidP="005F76AD">
            <w:pPr>
              <w:rPr>
                <w:del w:id="13364" w:author="阿毛" w:date="2021-05-21T17:54:00Z"/>
                <w:rFonts w:ascii="標楷體" w:eastAsia="標楷體" w:hAnsi="標楷體"/>
              </w:rPr>
            </w:pPr>
            <w:del w:id="13365" w:author="阿毛" w:date="2021-05-21T17:54:00Z">
              <w:r w:rsidRPr="00615D4B" w:rsidDel="00CB3FDD">
                <w:rPr>
                  <w:rFonts w:ascii="標楷體" w:eastAsia="標楷體" w:hAnsi="標楷體"/>
                </w:rPr>
                <w:delText>進入條件</w:delText>
              </w:r>
            </w:del>
          </w:p>
        </w:tc>
        <w:tc>
          <w:tcPr>
            <w:tcW w:w="6318" w:type="dxa"/>
            <w:tcBorders>
              <w:top w:val="single" w:sz="8" w:space="0" w:color="000000"/>
              <w:left w:val="single" w:sz="8" w:space="0" w:color="000000"/>
              <w:bottom w:val="single" w:sz="8" w:space="0" w:color="000000"/>
            </w:tcBorders>
          </w:tcPr>
          <w:p w14:paraId="03F8F818" w14:textId="70F422F9" w:rsidR="00E24265" w:rsidRPr="00615D4B" w:rsidDel="00CB3FDD" w:rsidRDefault="00E24265" w:rsidP="005F76AD">
            <w:pPr>
              <w:rPr>
                <w:del w:id="13366" w:author="阿毛" w:date="2021-05-21T17:54:00Z"/>
                <w:rFonts w:ascii="標楷體" w:eastAsia="標楷體" w:hAnsi="標楷體"/>
              </w:rPr>
            </w:pPr>
          </w:p>
        </w:tc>
      </w:tr>
      <w:tr w:rsidR="00E24265" w:rsidRPr="00615D4B" w:rsidDel="00CB3FDD" w14:paraId="3823A526" w14:textId="5B17A1C6" w:rsidTr="005F76AD">
        <w:trPr>
          <w:trHeight w:val="773"/>
          <w:del w:id="13367" w:author="阿毛" w:date="2021-05-21T17:54:00Z"/>
        </w:trPr>
        <w:tc>
          <w:tcPr>
            <w:tcW w:w="1548" w:type="dxa"/>
            <w:tcBorders>
              <w:top w:val="single" w:sz="8" w:space="0" w:color="000000"/>
              <w:bottom w:val="single" w:sz="8" w:space="0" w:color="000000"/>
              <w:right w:val="single" w:sz="8" w:space="0" w:color="000000"/>
            </w:tcBorders>
            <w:shd w:val="clear" w:color="auto" w:fill="F3F3F3"/>
          </w:tcPr>
          <w:p w14:paraId="5078E83B" w14:textId="7DE1C864" w:rsidR="00E24265" w:rsidRPr="00615D4B" w:rsidDel="00CB3FDD" w:rsidRDefault="00E24265" w:rsidP="005F76AD">
            <w:pPr>
              <w:rPr>
                <w:del w:id="13368" w:author="阿毛" w:date="2021-05-21T17:54:00Z"/>
                <w:rFonts w:ascii="標楷體" w:eastAsia="標楷體" w:hAnsi="標楷體"/>
              </w:rPr>
            </w:pPr>
            <w:del w:id="13369" w:author="阿毛" w:date="2021-05-21T17:54:00Z">
              <w:r w:rsidRPr="00615D4B" w:rsidDel="00CB3FDD">
                <w:rPr>
                  <w:rFonts w:ascii="標楷體" w:eastAsia="標楷體" w:hAnsi="標楷體"/>
                </w:rPr>
                <w:delText xml:space="preserve">基本流程 </w:delText>
              </w:r>
            </w:del>
          </w:p>
        </w:tc>
        <w:tc>
          <w:tcPr>
            <w:tcW w:w="6318" w:type="dxa"/>
            <w:tcBorders>
              <w:top w:val="single" w:sz="8" w:space="0" w:color="000000"/>
              <w:left w:val="single" w:sz="8" w:space="0" w:color="000000"/>
              <w:bottom w:val="single" w:sz="8" w:space="0" w:color="000000"/>
            </w:tcBorders>
          </w:tcPr>
          <w:p w14:paraId="497211DA" w14:textId="59D1A79A" w:rsidR="00E24265" w:rsidRPr="00615D4B" w:rsidDel="00CB3FDD" w:rsidRDefault="00E24265" w:rsidP="005F76AD">
            <w:pPr>
              <w:rPr>
                <w:del w:id="13370" w:author="阿毛" w:date="2021-05-21T17:54:00Z"/>
                <w:rFonts w:ascii="標楷體" w:eastAsia="標楷體" w:hAnsi="標楷體"/>
              </w:rPr>
            </w:pPr>
          </w:p>
        </w:tc>
      </w:tr>
      <w:tr w:rsidR="00E24265" w:rsidRPr="00615D4B" w:rsidDel="00CB3FDD" w14:paraId="441BDAE6" w14:textId="6E15DE13" w:rsidTr="005F76AD">
        <w:trPr>
          <w:trHeight w:val="321"/>
          <w:del w:id="13371" w:author="阿毛" w:date="2021-05-21T17:54:00Z"/>
        </w:trPr>
        <w:tc>
          <w:tcPr>
            <w:tcW w:w="1548" w:type="dxa"/>
            <w:tcBorders>
              <w:top w:val="single" w:sz="8" w:space="0" w:color="000000"/>
              <w:bottom w:val="single" w:sz="8" w:space="0" w:color="000000"/>
              <w:right w:val="single" w:sz="8" w:space="0" w:color="000000"/>
            </w:tcBorders>
            <w:shd w:val="clear" w:color="auto" w:fill="F3F3F3"/>
          </w:tcPr>
          <w:p w14:paraId="4A836B2F" w14:textId="63208A91" w:rsidR="00E24265" w:rsidRPr="00615D4B" w:rsidDel="00CB3FDD" w:rsidRDefault="00E24265" w:rsidP="005F76AD">
            <w:pPr>
              <w:rPr>
                <w:del w:id="13372" w:author="阿毛" w:date="2021-05-21T17:54:00Z"/>
                <w:rFonts w:ascii="標楷體" w:eastAsia="標楷體" w:hAnsi="標楷體"/>
              </w:rPr>
            </w:pPr>
            <w:del w:id="13373" w:author="阿毛" w:date="2021-05-21T17:54:00Z">
              <w:r w:rsidRPr="00615D4B" w:rsidDel="00CB3FDD">
                <w:rPr>
                  <w:rFonts w:ascii="標楷體" w:eastAsia="標楷體" w:hAnsi="標楷體"/>
                </w:rPr>
                <w:delText>選用流程</w:delText>
              </w:r>
            </w:del>
          </w:p>
        </w:tc>
        <w:tc>
          <w:tcPr>
            <w:tcW w:w="6318" w:type="dxa"/>
            <w:tcBorders>
              <w:top w:val="single" w:sz="8" w:space="0" w:color="000000"/>
              <w:left w:val="single" w:sz="8" w:space="0" w:color="000000"/>
              <w:bottom w:val="single" w:sz="8" w:space="0" w:color="000000"/>
            </w:tcBorders>
          </w:tcPr>
          <w:p w14:paraId="2EB3D5BF" w14:textId="7270D7DB" w:rsidR="00E24265" w:rsidRPr="00615D4B" w:rsidDel="00CB3FDD" w:rsidRDefault="00E24265" w:rsidP="005F76AD">
            <w:pPr>
              <w:rPr>
                <w:del w:id="13374" w:author="阿毛" w:date="2021-05-21T17:54:00Z"/>
                <w:rFonts w:ascii="標楷體" w:eastAsia="標楷體" w:hAnsi="標楷體"/>
              </w:rPr>
            </w:pPr>
          </w:p>
        </w:tc>
      </w:tr>
      <w:tr w:rsidR="00E24265" w:rsidRPr="00615D4B" w:rsidDel="00CB3FDD" w14:paraId="20B2A0B6" w14:textId="72CAE4D0" w:rsidTr="005F76AD">
        <w:trPr>
          <w:trHeight w:val="1311"/>
          <w:del w:id="13375" w:author="阿毛" w:date="2021-05-21T17:54:00Z"/>
        </w:trPr>
        <w:tc>
          <w:tcPr>
            <w:tcW w:w="1548" w:type="dxa"/>
            <w:tcBorders>
              <w:top w:val="single" w:sz="8" w:space="0" w:color="000000"/>
              <w:bottom w:val="single" w:sz="8" w:space="0" w:color="000000"/>
              <w:right w:val="single" w:sz="8" w:space="0" w:color="000000"/>
            </w:tcBorders>
            <w:shd w:val="clear" w:color="auto" w:fill="F3F3F3"/>
          </w:tcPr>
          <w:p w14:paraId="7BA99393" w14:textId="7B6E365A" w:rsidR="00E24265" w:rsidRPr="00615D4B" w:rsidDel="00CB3FDD" w:rsidRDefault="00E24265" w:rsidP="005F76AD">
            <w:pPr>
              <w:rPr>
                <w:del w:id="13376" w:author="阿毛" w:date="2021-05-21T17:54:00Z"/>
                <w:rFonts w:ascii="標楷體" w:eastAsia="標楷體" w:hAnsi="標楷體"/>
              </w:rPr>
            </w:pPr>
            <w:del w:id="13377" w:author="阿毛" w:date="2021-05-21T17:54:00Z">
              <w:r w:rsidRPr="00615D4B" w:rsidDel="00CB3FDD">
                <w:rPr>
                  <w:rFonts w:ascii="標楷體" w:eastAsia="標楷體" w:hAnsi="標楷體"/>
                </w:rPr>
                <w:delText>例外流程</w:delText>
              </w:r>
            </w:del>
          </w:p>
        </w:tc>
        <w:tc>
          <w:tcPr>
            <w:tcW w:w="6318" w:type="dxa"/>
            <w:tcBorders>
              <w:top w:val="single" w:sz="8" w:space="0" w:color="000000"/>
              <w:left w:val="single" w:sz="8" w:space="0" w:color="000000"/>
              <w:bottom w:val="single" w:sz="8" w:space="0" w:color="000000"/>
            </w:tcBorders>
          </w:tcPr>
          <w:p w14:paraId="338F6F6E" w14:textId="4E28156D" w:rsidR="00E24265" w:rsidRPr="00615D4B" w:rsidDel="00CB3FDD" w:rsidRDefault="00E24265" w:rsidP="005F76AD">
            <w:pPr>
              <w:rPr>
                <w:del w:id="13378" w:author="阿毛" w:date="2021-05-21T17:54:00Z"/>
                <w:rFonts w:ascii="標楷體" w:eastAsia="標楷體" w:hAnsi="標楷體"/>
              </w:rPr>
            </w:pPr>
          </w:p>
        </w:tc>
      </w:tr>
      <w:tr w:rsidR="00E24265" w:rsidRPr="00615D4B" w:rsidDel="00CB3FDD" w14:paraId="664FD9C7" w14:textId="11D74D8B" w:rsidTr="005F76AD">
        <w:trPr>
          <w:trHeight w:val="278"/>
          <w:del w:id="13379" w:author="阿毛" w:date="2021-05-21T17:54:00Z"/>
        </w:trPr>
        <w:tc>
          <w:tcPr>
            <w:tcW w:w="1548" w:type="dxa"/>
            <w:tcBorders>
              <w:top w:val="single" w:sz="8" w:space="0" w:color="000000"/>
              <w:bottom w:val="single" w:sz="8" w:space="0" w:color="000000"/>
              <w:right w:val="single" w:sz="8" w:space="0" w:color="000000"/>
            </w:tcBorders>
            <w:shd w:val="clear" w:color="auto" w:fill="F3F3F3"/>
          </w:tcPr>
          <w:p w14:paraId="7FCC201C" w14:textId="1465C4C2" w:rsidR="00E24265" w:rsidRPr="00615D4B" w:rsidDel="00CB3FDD" w:rsidRDefault="00E24265" w:rsidP="005F76AD">
            <w:pPr>
              <w:rPr>
                <w:del w:id="13380" w:author="阿毛" w:date="2021-05-21T17:54:00Z"/>
                <w:rFonts w:ascii="標楷體" w:eastAsia="標楷體" w:hAnsi="標楷體"/>
              </w:rPr>
            </w:pPr>
            <w:del w:id="13381" w:author="阿毛" w:date="2021-05-21T17:54:00Z">
              <w:r w:rsidRPr="00615D4B" w:rsidDel="00CB3FDD">
                <w:rPr>
                  <w:rFonts w:ascii="標楷體" w:eastAsia="標楷體" w:hAnsi="標楷體"/>
                </w:rPr>
                <w:delText xml:space="preserve">執行後狀況 </w:delText>
              </w:r>
            </w:del>
          </w:p>
        </w:tc>
        <w:tc>
          <w:tcPr>
            <w:tcW w:w="6318" w:type="dxa"/>
            <w:tcBorders>
              <w:top w:val="single" w:sz="8" w:space="0" w:color="000000"/>
              <w:left w:val="single" w:sz="8" w:space="0" w:color="000000"/>
              <w:bottom w:val="single" w:sz="8" w:space="0" w:color="000000"/>
            </w:tcBorders>
          </w:tcPr>
          <w:p w14:paraId="54F8C2A3" w14:textId="1F3A1228" w:rsidR="00E24265" w:rsidRPr="00615D4B" w:rsidDel="00CB3FDD" w:rsidRDefault="00E24265" w:rsidP="005F76AD">
            <w:pPr>
              <w:rPr>
                <w:del w:id="13382" w:author="阿毛" w:date="2021-05-21T17:54:00Z"/>
                <w:rFonts w:ascii="標楷體" w:eastAsia="標楷體" w:hAnsi="標楷體"/>
              </w:rPr>
            </w:pPr>
          </w:p>
        </w:tc>
      </w:tr>
      <w:tr w:rsidR="00E24265" w:rsidRPr="00615D4B" w:rsidDel="00CB3FDD" w14:paraId="2B7853CA" w14:textId="0A75F6AE" w:rsidTr="005F76AD">
        <w:trPr>
          <w:trHeight w:val="358"/>
          <w:del w:id="13383" w:author="阿毛" w:date="2021-05-21T17:54:00Z"/>
        </w:trPr>
        <w:tc>
          <w:tcPr>
            <w:tcW w:w="1548" w:type="dxa"/>
            <w:tcBorders>
              <w:top w:val="single" w:sz="8" w:space="0" w:color="000000"/>
              <w:bottom w:val="single" w:sz="8" w:space="0" w:color="000000"/>
              <w:right w:val="single" w:sz="8" w:space="0" w:color="000000"/>
            </w:tcBorders>
            <w:shd w:val="clear" w:color="auto" w:fill="F3F3F3"/>
          </w:tcPr>
          <w:p w14:paraId="20629D15" w14:textId="5AFAEEDC" w:rsidR="00E24265" w:rsidRPr="00615D4B" w:rsidDel="00CB3FDD" w:rsidRDefault="00E24265" w:rsidP="005F76AD">
            <w:pPr>
              <w:rPr>
                <w:del w:id="13384" w:author="阿毛" w:date="2021-05-21T17:54:00Z"/>
                <w:rFonts w:ascii="標楷體" w:eastAsia="標楷體" w:hAnsi="標楷體"/>
              </w:rPr>
            </w:pPr>
            <w:del w:id="13385" w:author="阿毛" w:date="2021-05-21T17:54:00Z">
              <w:r w:rsidRPr="00615D4B" w:rsidDel="00CB3FDD">
                <w:rPr>
                  <w:rFonts w:ascii="標楷體" w:eastAsia="標楷體" w:hAnsi="標楷體"/>
                </w:rPr>
                <w:delText>特別需求</w:delText>
              </w:r>
            </w:del>
          </w:p>
        </w:tc>
        <w:tc>
          <w:tcPr>
            <w:tcW w:w="6318" w:type="dxa"/>
            <w:tcBorders>
              <w:top w:val="single" w:sz="8" w:space="0" w:color="000000"/>
              <w:left w:val="single" w:sz="8" w:space="0" w:color="000000"/>
              <w:bottom w:val="single" w:sz="8" w:space="0" w:color="000000"/>
            </w:tcBorders>
          </w:tcPr>
          <w:p w14:paraId="0230F6CA" w14:textId="67AA4716" w:rsidR="00E24265" w:rsidRPr="00615D4B" w:rsidDel="00CB3FDD" w:rsidRDefault="00E24265" w:rsidP="005F76AD">
            <w:pPr>
              <w:rPr>
                <w:del w:id="13386" w:author="阿毛" w:date="2021-05-21T17:54:00Z"/>
                <w:rFonts w:ascii="標楷體" w:eastAsia="標楷體" w:hAnsi="標楷體"/>
              </w:rPr>
            </w:pPr>
          </w:p>
        </w:tc>
      </w:tr>
      <w:tr w:rsidR="00E24265" w:rsidRPr="00615D4B" w:rsidDel="00CB3FDD" w14:paraId="16F06DE2" w14:textId="7E56B8E5" w:rsidTr="005F76AD">
        <w:trPr>
          <w:trHeight w:val="278"/>
          <w:del w:id="13387" w:author="阿毛" w:date="2021-05-21T17:54:00Z"/>
        </w:trPr>
        <w:tc>
          <w:tcPr>
            <w:tcW w:w="1548" w:type="dxa"/>
            <w:tcBorders>
              <w:top w:val="single" w:sz="8" w:space="0" w:color="000000"/>
              <w:bottom w:val="single" w:sz="8" w:space="0" w:color="000000"/>
              <w:right w:val="single" w:sz="8" w:space="0" w:color="000000"/>
            </w:tcBorders>
            <w:shd w:val="clear" w:color="auto" w:fill="F3F3F3"/>
          </w:tcPr>
          <w:p w14:paraId="42332CE6" w14:textId="2B70C794" w:rsidR="00E24265" w:rsidRPr="00615D4B" w:rsidDel="00CB3FDD" w:rsidRDefault="00E24265" w:rsidP="005F76AD">
            <w:pPr>
              <w:rPr>
                <w:del w:id="13388" w:author="阿毛" w:date="2021-05-21T17:54:00Z"/>
                <w:rFonts w:ascii="標楷體" w:eastAsia="標楷體" w:hAnsi="標楷體"/>
              </w:rPr>
            </w:pPr>
            <w:del w:id="13389" w:author="阿毛" w:date="2021-05-21T17:54:00Z">
              <w:r w:rsidRPr="00615D4B" w:rsidDel="00CB3FDD">
                <w:rPr>
                  <w:rFonts w:ascii="標楷體" w:eastAsia="標楷體" w:hAnsi="標楷體"/>
                </w:rPr>
                <w:delText xml:space="preserve">參考 </w:delText>
              </w:r>
            </w:del>
          </w:p>
        </w:tc>
        <w:tc>
          <w:tcPr>
            <w:tcW w:w="6318" w:type="dxa"/>
            <w:tcBorders>
              <w:top w:val="single" w:sz="8" w:space="0" w:color="000000"/>
              <w:left w:val="single" w:sz="8" w:space="0" w:color="000000"/>
              <w:bottom w:val="single" w:sz="8" w:space="0" w:color="000000"/>
            </w:tcBorders>
          </w:tcPr>
          <w:p w14:paraId="404E4D18" w14:textId="20A53E60" w:rsidR="00E24265" w:rsidRPr="00615D4B" w:rsidDel="00CB3FDD" w:rsidRDefault="00E24265" w:rsidP="005F76AD">
            <w:pPr>
              <w:rPr>
                <w:del w:id="13390" w:author="阿毛" w:date="2021-05-21T17:54:00Z"/>
                <w:rFonts w:ascii="標楷體" w:eastAsia="標楷體" w:hAnsi="標楷體"/>
              </w:rPr>
            </w:pPr>
          </w:p>
        </w:tc>
      </w:tr>
    </w:tbl>
    <w:p w14:paraId="20B43A9D" w14:textId="60002918" w:rsidR="00E24265" w:rsidDel="00CB3FDD" w:rsidRDefault="00E24265" w:rsidP="00E24265">
      <w:pPr>
        <w:rPr>
          <w:del w:id="13391" w:author="阿毛" w:date="2021-05-21T17:54:00Z"/>
        </w:rPr>
      </w:pPr>
    </w:p>
    <w:p w14:paraId="3D3965C3" w14:textId="11D91BA8" w:rsidR="00E24265" w:rsidRPr="00615D4B" w:rsidDel="00CB3FDD" w:rsidRDefault="00E24265">
      <w:pPr>
        <w:pStyle w:val="a"/>
        <w:rPr>
          <w:del w:id="13392" w:author="阿毛" w:date="2021-05-21T17:54:00Z"/>
        </w:rPr>
      </w:pPr>
      <w:del w:id="13393" w:author="阿毛" w:date="2021-05-21T17:54:00Z">
        <w:r w:rsidRPr="00615D4B" w:rsidDel="00CB3FDD">
          <w:delText>UI畫面</w:delText>
        </w:r>
      </w:del>
    </w:p>
    <w:p w14:paraId="5E01C3AD" w14:textId="0A53CB36" w:rsidR="00E24265" w:rsidDel="00CB3FDD" w:rsidRDefault="00E24265" w:rsidP="00E24265">
      <w:pPr>
        <w:pStyle w:val="42"/>
        <w:spacing w:after="72"/>
        <w:ind w:left="1133"/>
        <w:rPr>
          <w:del w:id="13394" w:author="阿毛" w:date="2021-05-21T17:54:00Z"/>
          <w:rFonts w:hAnsi="標楷體"/>
        </w:rPr>
      </w:pPr>
      <w:del w:id="13395" w:author="阿毛" w:date="2021-05-21T17:54:00Z">
        <w:r w:rsidRPr="00743962" w:rsidDel="00CB3FDD">
          <w:rPr>
            <w:rFonts w:hAnsi="標楷體" w:hint="eastAsia"/>
          </w:rPr>
          <w:delText>輸入畫面：</w:delText>
        </w:r>
      </w:del>
    </w:p>
    <w:p w14:paraId="04BCBBE3" w14:textId="7ABB0E86" w:rsidR="00E24265" w:rsidRPr="00E512B4" w:rsidDel="00CB3FDD" w:rsidRDefault="00E24265" w:rsidP="00E24265">
      <w:pPr>
        <w:pStyle w:val="42"/>
        <w:spacing w:after="72"/>
        <w:ind w:leftChars="0" w:left="0"/>
        <w:rPr>
          <w:del w:id="13396" w:author="阿毛" w:date="2021-05-21T17:54:00Z"/>
          <w:rFonts w:hAnsi="標楷體"/>
        </w:rPr>
      </w:pPr>
      <w:del w:id="13397" w:author="阿毛" w:date="2021-05-21T17:54:00Z">
        <w:r w:rsidRPr="003C4897" w:rsidDel="00CB3FDD">
          <w:rPr>
            <w:rFonts w:hAnsi="標楷體"/>
            <w:noProof/>
          </w:rPr>
          <w:drawing>
            <wp:inline distT="0" distB="0" distL="0" distR="0" wp14:anchorId="14332BDC" wp14:editId="0A2642FC">
              <wp:extent cx="6718993" cy="3291840"/>
              <wp:effectExtent l="0" t="0" r="0" b="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6718993" cy="3291840"/>
                      </a:xfrm>
                      <a:prstGeom prst="rect">
                        <a:avLst/>
                      </a:prstGeom>
                    </pic:spPr>
                  </pic:pic>
                </a:graphicData>
              </a:graphic>
            </wp:inline>
          </w:drawing>
        </w:r>
      </w:del>
    </w:p>
    <w:p w14:paraId="5780A67D" w14:textId="75292EED" w:rsidR="00E24265" w:rsidDel="00CB3FDD" w:rsidRDefault="00E24265" w:rsidP="00E24265">
      <w:pPr>
        <w:pStyle w:val="1text"/>
        <w:rPr>
          <w:del w:id="13398" w:author="阿毛" w:date="2021-05-21T17:54:00Z"/>
          <w:rFonts w:ascii="Times New Roman" w:hAnsi="Times New Roman"/>
        </w:rPr>
      </w:pPr>
    </w:p>
    <w:p w14:paraId="7D7FFDFF" w14:textId="5A23D6B9" w:rsidR="00E24265" w:rsidRPr="003972CE" w:rsidDel="00CB3FDD" w:rsidRDefault="00E24265">
      <w:pPr>
        <w:pStyle w:val="a"/>
        <w:rPr>
          <w:del w:id="13399" w:author="阿毛" w:date="2021-05-21T17:54:00Z"/>
        </w:rPr>
      </w:pPr>
      <w:del w:id="13400" w:author="阿毛" w:date="2021-05-21T17:54:00Z">
        <w:r w:rsidRPr="00615D4B" w:rsidDel="00CB3FDD">
          <w:rPr>
            <w:rFonts w:hint="eastAsia"/>
          </w:rPr>
          <w:delText>輸入</w:delText>
        </w:r>
        <w:r w:rsidRPr="003972CE" w:rsidDel="00CB3FDD">
          <w:delText>畫面資料說明</w:delText>
        </w:r>
      </w:del>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7"/>
        <w:gridCol w:w="1576"/>
        <w:gridCol w:w="1300"/>
        <w:gridCol w:w="1300"/>
        <w:gridCol w:w="1119"/>
        <w:gridCol w:w="623"/>
        <w:gridCol w:w="623"/>
        <w:gridCol w:w="3422"/>
      </w:tblGrid>
      <w:tr w:rsidR="00E24265" w:rsidRPr="00615D4B" w:rsidDel="00CB3FDD" w14:paraId="270BF50F" w14:textId="79C69120" w:rsidTr="005F76AD">
        <w:trPr>
          <w:trHeight w:val="388"/>
          <w:jc w:val="center"/>
          <w:del w:id="13401" w:author="阿毛" w:date="2021-05-21T17:54:00Z"/>
        </w:trPr>
        <w:tc>
          <w:tcPr>
            <w:tcW w:w="219" w:type="pct"/>
            <w:vMerge w:val="restart"/>
          </w:tcPr>
          <w:p w14:paraId="324011C1" w14:textId="6711E4C0" w:rsidR="00E24265" w:rsidRPr="00615D4B" w:rsidDel="00CB3FDD" w:rsidRDefault="00E24265" w:rsidP="005F76AD">
            <w:pPr>
              <w:rPr>
                <w:del w:id="13402" w:author="阿毛" w:date="2021-05-21T17:54:00Z"/>
                <w:rFonts w:ascii="標楷體" w:eastAsia="標楷體" w:hAnsi="標楷體"/>
              </w:rPr>
            </w:pPr>
            <w:del w:id="13403" w:author="阿毛" w:date="2021-05-21T17:54:00Z">
              <w:r w:rsidRPr="00615D4B" w:rsidDel="00CB3FDD">
                <w:rPr>
                  <w:rFonts w:ascii="標楷體" w:eastAsia="標楷體" w:hAnsi="標楷體"/>
                </w:rPr>
                <w:delText>序號</w:delText>
              </w:r>
            </w:del>
          </w:p>
        </w:tc>
        <w:tc>
          <w:tcPr>
            <w:tcW w:w="756" w:type="pct"/>
            <w:vMerge w:val="restart"/>
          </w:tcPr>
          <w:p w14:paraId="5EF5E52A" w14:textId="6655ECDA" w:rsidR="00E24265" w:rsidRPr="00615D4B" w:rsidDel="00CB3FDD" w:rsidRDefault="00E24265" w:rsidP="005F76AD">
            <w:pPr>
              <w:rPr>
                <w:del w:id="13404" w:author="阿毛" w:date="2021-05-21T17:54:00Z"/>
                <w:rFonts w:ascii="標楷體" w:eastAsia="標楷體" w:hAnsi="標楷體"/>
              </w:rPr>
            </w:pPr>
            <w:del w:id="13405" w:author="阿毛" w:date="2021-05-21T17:54:00Z">
              <w:r w:rsidRPr="00615D4B" w:rsidDel="00CB3FDD">
                <w:rPr>
                  <w:rFonts w:ascii="標楷體" w:eastAsia="標楷體" w:hAnsi="標楷體"/>
                </w:rPr>
                <w:delText>欄位</w:delText>
              </w:r>
            </w:del>
          </w:p>
        </w:tc>
        <w:tc>
          <w:tcPr>
            <w:tcW w:w="2382" w:type="pct"/>
            <w:gridSpan w:val="5"/>
          </w:tcPr>
          <w:p w14:paraId="1A65641C" w14:textId="1BAE296C" w:rsidR="00E24265" w:rsidRPr="00615D4B" w:rsidDel="00CB3FDD" w:rsidRDefault="00E24265" w:rsidP="005F76AD">
            <w:pPr>
              <w:jc w:val="center"/>
              <w:rPr>
                <w:del w:id="13406" w:author="阿毛" w:date="2021-05-21T17:54:00Z"/>
                <w:rFonts w:ascii="標楷體" w:eastAsia="標楷體" w:hAnsi="標楷體"/>
              </w:rPr>
            </w:pPr>
            <w:del w:id="13407" w:author="阿毛" w:date="2021-05-21T17:54:00Z">
              <w:r w:rsidRPr="00615D4B" w:rsidDel="00CB3FDD">
                <w:rPr>
                  <w:rFonts w:ascii="標楷體" w:eastAsia="標楷體" w:hAnsi="標楷體"/>
                </w:rPr>
                <w:delText>說明</w:delText>
              </w:r>
            </w:del>
          </w:p>
        </w:tc>
        <w:tc>
          <w:tcPr>
            <w:tcW w:w="1643" w:type="pct"/>
            <w:vMerge w:val="restart"/>
          </w:tcPr>
          <w:p w14:paraId="3EBE5692" w14:textId="28DE78A1" w:rsidR="00E24265" w:rsidRPr="00615D4B" w:rsidDel="00CB3FDD" w:rsidRDefault="00E24265" w:rsidP="005F76AD">
            <w:pPr>
              <w:rPr>
                <w:del w:id="13408" w:author="阿毛" w:date="2021-05-21T17:54:00Z"/>
                <w:rFonts w:ascii="標楷體" w:eastAsia="標楷體" w:hAnsi="標楷體"/>
              </w:rPr>
            </w:pPr>
            <w:del w:id="13409" w:author="阿毛" w:date="2021-05-21T17:54:00Z">
              <w:r w:rsidRPr="00615D4B" w:rsidDel="00CB3FDD">
                <w:rPr>
                  <w:rFonts w:ascii="標楷體" w:eastAsia="標楷體" w:hAnsi="標楷體"/>
                </w:rPr>
                <w:delText>處理邏輯及注意事項</w:delText>
              </w:r>
            </w:del>
          </w:p>
        </w:tc>
      </w:tr>
      <w:tr w:rsidR="00E24265" w:rsidRPr="00615D4B" w:rsidDel="00CB3FDD" w14:paraId="7864D091" w14:textId="64BE31FE" w:rsidTr="005F76AD">
        <w:trPr>
          <w:trHeight w:val="244"/>
          <w:jc w:val="center"/>
          <w:del w:id="13410" w:author="阿毛" w:date="2021-05-21T17:54:00Z"/>
        </w:trPr>
        <w:tc>
          <w:tcPr>
            <w:tcW w:w="219" w:type="pct"/>
            <w:vMerge/>
          </w:tcPr>
          <w:p w14:paraId="10C50802" w14:textId="51BA7442" w:rsidR="00E24265" w:rsidRPr="00615D4B" w:rsidDel="00CB3FDD" w:rsidRDefault="00E24265" w:rsidP="005F76AD">
            <w:pPr>
              <w:rPr>
                <w:del w:id="13411" w:author="阿毛" w:date="2021-05-21T17:54:00Z"/>
                <w:rFonts w:ascii="標楷體" w:eastAsia="標楷體" w:hAnsi="標楷體"/>
              </w:rPr>
            </w:pPr>
          </w:p>
        </w:tc>
        <w:tc>
          <w:tcPr>
            <w:tcW w:w="756" w:type="pct"/>
            <w:vMerge/>
          </w:tcPr>
          <w:p w14:paraId="71D0FA1C" w14:textId="790AD6B9" w:rsidR="00E24265" w:rsidRPr="00615D4B" w:rsidDel="00CB3FDD" w:rsidRDefault="00E24265" w:rsidP="005F76AD">
            <w:pPr>
              <w:rPr>
                <w:del w:id="13412" w:author="阿毛" w:date="2021-05-21T17:54:00Z"/>
                <w:rFonts w:ascii="標楷體" w:eastAsia="標楷體" w:hAnsi="標楷體"/>
              </w:rPr>
            </w:pPr>
          </w:p>
        </w:tc>
        <w:tc>
          <w:tcPr>
            <w:tcW w:w="624" w:type="pct"/>
          </w:tcPr>
          <w:p w14:paraId="7917E5A7" w14:textId="3750EF4E" w:rsidR="00E24265" w:rsidRPr="00615D4B" w:rsidDel="00CB3FDD" w:rsidRDefault="00E24265" w:rsidP="005F76AD">
            <w:pPr>
              <w:rPr>
                <w:del w:id="13413" w:author="阿毛" w:date="2021-05-21T17:54:00Z"/>
                <w:rFonts w:ascii="標楷體" w:eastAsia="標楷體" w:hAnsi="標楷體"/>
              </w:rPr>
            </w:pPr>
            <w:del w:id="13414" w:author="阿毛" w:date="2021-05-21T17:54:00Z">
              <w:r w:rsidRPr="00615D4B" w:rsidDel="00CB3FDD">
                <w:rPr>
                  <w:rFonts w:ascii="標楷體" w:eastAsia="標楷體" w:hAnsi="標楷體" w:hint="eastAsia"/>
                </w:rPr>
                <w:delText>資料型態長度</w:delText>
              </w:r>
            </w:del>
          </w:p>
        </w:tc>
        <w:tc>
          <w:tcPr>
            <w:tcW w:w="624" w:type="pct"/>
          </w:tcPr>
          <w:p w14:paraId="24D21DA6" w14:textId="15421280" w:rsidR="00E24265" w:rsidRPr="00615D4B" w:rsidDel="00CB3FDD" w:rsidRDefault="00E24265" w:rsidP="005F76AD">
            <w:pPr>
              <w:rPr>
                <w:del w:id="13415" w:author="阿毛" w:date="2021-05-21T17:54:00Z"/>
                <w:rFonts w:ascii="標楷體" w:eastAsia="標楷體" w:hAnsi="標楷體"/>
              </w:rPr>
            </w:pPr>
            <w:del w:id="13416" w:author="阿毛" w:date="2021-05-21T17:54:00Z">
              <w:r w:rsidRPr="00615D4B" w:rsidDel="00CB3FDD">
                <w:rPr>
                  <w:rFonts w:ascii="標楷體" w:eastAsia="標楷體" w:hAnsi="標楷體"/>
                </w:rPr>
                <w:delText>預設值</w:delText>
              </w:r>
            </w:del>
          </w:p>
        </w:tc>
        <w:tc>
          <w:tcPr>
            <w:tcW w:w="537" w:type="pct"/>
          </w:tcPr>
          <w:p w14:paraId="2BC82506" w14:textId="18347D89" w:rsidR="00E24265" w:rsidRPr="00615D4B" w:rsidDel="00CB3FDD" w:rsidRDefault="00E24265" w:rsidP="005F76AD">
            <w:pPr>
              <w:rPr>
                <w:del w:id="13417" w:author="阿毛" w:date="2021-05-21T17:54:00Z"/>
                <w:rFonts w:ascii="標楷體" w:eastAsia="標楷體" w:hAnsi="標楷體"/>
              </w:rPr>
            </w:pPr>
            <w:del w:id="13418" w:author="阿毛" w:date="2021-05-21T17:54:00Z">
              <w:r w:rsidRPr="00615D4B" w:rsidDel="00CB3FDD">
                <w:rPr>
                  <w:rFonts w:ascii="標楷體" w:eastAsia="標楷體" w:hAnsi="標楷體"/>
                </w:rPr>
                <w:delText>選單內容</w:delText>
              </w:r>
            </w:del>
          </w:p>
        </w:tc>
        <w:tc>
          <w:tcPr>
            <w:tcW w:w="299" w:type="pct"/>
          </w:tcPr>
          <w:p w14:paraId="3841281A" w14:textId="6D88C718" w:rsidR="00E24265" w:rsidRPr="00615D4B" w:rsidDel="00CB3FDD" w:rsidRDefault="00E24265" w:rsidP="005F76AD">
            <w:pPr>
              <w:rPr>
                <w:del w:id="13419" w:author="阿毛" w:date="2021-05-21T17:54:00Z"/>
                <w:rFonts w:ascii="標楷體" w:eastAsia="標楷體" w:hAnsi="標楷體"/>
              </w:rPr>
            </w:pPr>
            <w:del w:id="13420" w:author="阿毛" w:date="2021-05-21T17:54:00Z">
              <w:r w:rsidRPr="00615D4B" w:rsidDel="00CB3FDD">
                <w:rPr>
                  <w:rFonts w:ascii="標楷體" w:eastAsia="標楷體" w:hAnsi="標楷體"/>
                </w:rPr>
                <w:delText>必填</w:delText>
              </w:r>
            </w:del>
          </w:p>
        </w:tc>
        <w:tc>
          <w:tcPr>
            <w:tcW w:w="299" w:type="pct"/>
          </w:tcPr>
          <w:p w14:paraId="36AC4DE1" w14:textId="5895A33F" w:rsidR="00E24265" w:rsidRPr="00615D4B" w:rsidDel="00CB3FDD" w:rsidRDefault="00E24265" w:rsidP="005F76AD">
            <w:pPr>
              <w:rPr>
                <w:del w:id="13421" w:author="阿毛" w:date="2021-05-21T17:54:00Z"/>
                <w:rFonts w:ascii="標楷體" w:eastAsia="標楷體" w:hAnsi="標楷體"/>
              </w:rPr>
            </w:pPr>
            <w:del w:id="13422" w:author="阿毛" w:date="2021-05-21T17:54:00Z">
              <w:r w:rsidRPr="00615D4B" w:rsidDel="00CB3FDD">
                <w:rPr>
                  <w:rFonts w:ascii="標楷體" w:eastAsia="標楷體" w:hAnsi="標楷體"/>
                </w:rPr>
                <w:delText>R/W</w:delText>
              </w:r>
            </w:del>
          </w:p>
        </w:tc>
        <w:tc>
          <w:tcPr>
            <w:tcW w:w="1643" w:type="pct"/>
            <w:vMerge/>
          </w:tcPr>
          <w:p w14:paraId="0B3481D0" w14:textId="7FA47F8D" w:rsidR="00E24265" w:rsidRPr="00615D4B" w:rsidDel="00CB3FDD" w:rsidRDefault="00E24265" w:rsidP="005F76AD">
            <w:pPr>
              <w:rPr>
                <w:del w:id="13423" w:author="阿毛" w:date="2021-05-21T17:54:00Z"/>
                <w:rFonts w:ascii="標楷體" w:eastAsia="標楷體" w:hAnsi="標楷體"/>
              </w:rPr>
            </w:pPr>
          </w:p>
        </w:tc>
      </w:tr>
      <w:tr w:rsidR="00E24265" w:rsidRPr="00615D4B" w:rsidDel="00CB3FDD" w14:paraId="64EBFFD0" w14:textId="40FC1E6C" w:rsidTr="005F76AD">
        <w:trPr>
          <w:trHeight w:val="291"/>
          <w:jc w:val="center"/>
          <w:del w:id="13424" w:author="阿毛" w:date="2021-05-21T17:54:00Z"/>
        </w:trPr>
        <w:tc>
          <w:tcPr>
            <w:tcW w:w="219" w:type="pct"/>
          </w:tcPr>
          <w:p w14:paraId="4EA239DE" w14:textId="6F90BB28" w:rsidR="00E24265" w:rsidRPr="005E579A" w:rsidDel="00CB3FDD" w:rsidRDefault="00E24265" w:rsidP="005F76AD">
            <w:pPr>
              <w:pStyle w:val="af9"/>
              <w:numPr>
                <w:ilvl w:val="0"/>
                <w:numId w:val="46"/>
              </w:numPr>
              <w:ind w:leftChars="0"/>
              <w:rPr>
                <w:del w:id="13425" w:author="阿毛" w:date="2021-05-21T17:54:00Z"/>
                <w:rFonts w:ascii="標楷體" w:eastAsia="標楷體" w:hAnsi="標楷體"/>
              </w:rPr>
            </w:pPr>
          </w:p>
        </w:tc>
        <w:tc>
          <w:tcPr>
            <w:tcW w:w="756" w:type="pct"/>
          </w:tcPr>
          <w:p w14:paraId="4092E8C4" w14:textId="382211BD" w:rsidR="00E24265" w:rsidRPr="00615D4B" w:rsidDel="00CB3FDD" w:rsidRDefault="00E24265" w:rsidP="005F76AD">
            <w:pPr>
              <w:rPr>
                <w:del w:id="13426" w:author="阿毛" w:date="2021-05-21T17:54:00Z"/>
                <w:rFonts w:ascii="標楷體" w:eastAsia="標楷體" w:hAnsi="標楷體"/>
              </w:rPr>
            </w:pPr>
            <w:del w:id="13427" w:author="阿毛" w:date="2021-05-21T17:54:00Z">
              <w:r w:rsidRPr="00713ED8" w:rsidDel="00CB3FDD">
                <w:rPr>
                  <w:rFonts w:ascii="標楷體" w:eastAsia="標楷體" w:hAnsi="標楷體" w:hint="eastAsia"/>
                </w:rPr>
                <w:delText>交易代碼</w:delText>
              </w:r>
            </w:del>
          </w:p>
        </w:tc>
        <w:tc>
          <w:tcPr>
            <w:tcW w:w="624" w:type="pct"/>
          </w:tcPr>
          <w:p w14:paraId="5EF88F5A" w14:textId="0E0F621F" w:rsidR="00E24265" w:rsidRPr="00615D4B" w:rsidDel="00CB3FDD" w:rsidRDefault="00E24265" w:rsidP="005F76AD">
            <w:pPr>
              <w:rPr>
                <w:del w:id="13428" w:author="阿毛" w:date="2021-05-21T17:54:00Z"/>
                <w:rFonts w:ascii="標楷體" w:eastAsia="標楷體" w:hAnsi="標楷體"/>
              </w:rPr>
            </w:pPr>
          </w:p>
        </w:tc>
        <w:tc>
          <w:tcPr>
            <w:tcW w:w="624" w:type="pct"/>
          </w:tcPr>
          <w:p w14:paraId="00A05BF9" w14:textId="7F33E64C" w:rsidR="00E24265" w:rsidRPr="00615D4B" w:rsidDel="00CB3FDD" w:rsidRDefault="00E24265" w:rsidP="005F76AD">
            <w:pPr>
              <w:rPr>
                <w:del w:id="13429" w:author="阿毛" w:date="2021-05-21T17:54:00Z"/>
                <w:rFonts w:ascii="標楷體" w:eastAsia="標楷體" w:hAnsi="標楷體"/>
              </w:rPr>
            </w:pPr>
          </w:p>
        </w:tc>
        <w:tc>
          <w:tcPr>
            <w:tcW w:w="537" w:type="pct"/>
          </w:tcPr>
          <w:p w14:paraId="22F4FEA1" w14:textId="5A2E026B" w:rsidR="00E24265" w:rsidRPr="00615D4B" w:rsidDel="00CB3FDD" w:rsidRDefault="00E24265" w:rsidP="005F76AD">
            <w:pPr>
              <w:rPr>
                <w:del w:id="13430" w:author="阿毛" w:date="2021-05-21T17:54:00Z"/>
                <w:rFonts w:ascii="標楷體" w:eastAsia="標楷體" w:hAnsi="標楷體"/>
              </w:rPr>
            </w:pPr>
            <w:del w:id="13431" w:author="阿毛" w:date="2021-05-21T17:54:00Z">
              <w:r w:rsidDel="00CB3FDD">
                <w:rPr>
                  <w:rFonts w:ascii="標楷體" w:eastAsia="標楷體" w:hAnsi="標楷體" w:hint="eastAsia"/>
                </w:rPr>
                <w:delText>下拉式選單</w:delText>
              </w:r>
            </w:del>
          </w:p>
        </w:tc>
        <w:tc>
          <w:tcPr>
            <w:tcW w:w="299" w:type="pct"/>
          </w:tcPr>
          <w:p w14:paraId="2BD92F8C" w14:textId="321F9FA2" w:rsidR="00E24265" w:rsidRPr="00615D4B" w:rsidDel="00CB3FDD" w:rsidRDefault="00E24265" w:rsidP="005F76AD">
            <w:pPr>
              <w:rPr>
                <w:del w:id="13432" w:author="阿毛" w:date="2021-05-21T17:54:00Z"/>
                <w:rFonts w:ascii="標楷體" w:eastAsia="標楷體" w:hAnsi="標楷體"/>
              </w:rPr>
            </w:pPr>
          </w:p>
        </w:tc>
        <w:tc>
          <w:tcPr>
            <w:tcW w:w="299" w:type="pct"/>
          </w:tcPr>
          <w:p w14:paraId="4601D0A8" w14:textId="023BDEC0" w:rsidR="00E24265" w:rsidRPr="00615D4B" w:rsidDel="00CB3FDD" w:rsidRDefault="00E24265" w:rsidP="005F76AD">
            <w:pPr>
              <w:rPr>
                <w:del w:id="13433" w:author="阿毛" w:date="2021-05-21T17:54:00Z"/>
                <w:rFonts w:ascii="標楷體" w:eastAsia="標楷體" w:hAnsi="標楷體"/>
              </w:rPr>
            </w:pPr>
          </w:p>
        </w:tc>
        <w:tc>
          <w:tcPr>
            <w:tcW w:w="1643" w:type="pct"/>
          </w:tcPr>
          <w:p w14:paraId="4EAEA777" w14:textId="48715FAD" w:rsidR="00E24265" w:rsidDel="00CB3FDD" w:rsidRDefault="00E24265" w:rsidP="005F76AD">
            <w:pPr>
              <w:rPr>
                <w:del w:id="13434" w:author="阿毛" w:date="2021-05-21T17:54:00Z"/>
                <w:rFonts w:ascii="標楷體" w:eastAsia="標楷體" w:hAnsi="標楷體"/>
              </w:rPr>
            </w:pPr>
            <w:del w:id="13435" w:author="阿毛" w:date="2021-05-21T17:54:00Z">
              <w:r w:rsidRPr="007C3A4D" w:rsidDel="00CB3FDD">
                <w:rPr>
                  <w:rFonts w:ascii="標楷體" w:eastAsia="標楷體" w:hAnsi="標楷體" w:hint="eastAsia"/>
                </w:rPr>
                <w:delText>1:新增</w:delText>
              </w:r>
            </w:del>
          </w:p>
          <w:p w14:paraId="1D5B6E14" w14:textId="1CCBB897" w:rsidR="00E24265" w:rsidDel="00CB3FDD" w:rsidRDefault="00E24265" w:rsidP="005F76AD">
            <w:pPr>
              <w:rPr>
                <w:del w:id="13436" w:author="阿毛" w:date="2021-05-21T17:54:00Z"/>
                <w:rFonts w:ascii="標楷體" w:eastAsia="標楷體" w:hAnsi="標楷體"/>
              </w:rPr>
            </w:pPr>
            <w:del w:id="13437" w:author="阿毛" w:date="2021-05-21T17:54:00Z">
              <w:r w:rsidRPr="007C3A4D" w:rsidDel="00CB3FDD">
                <w:rPr>
                  <w:rFonts w:ascii="標楷體" w:eastAsia="標楷體" w:hAnsi="標楷體" w:hint="eastAsia"/>
                </w:rPr>
                <w:delText>2:異動</w:delText>
              </w:r>
            </w:del>
          </w:p>
          <w:p w14:paraId="579AB3AE" w14:textId="26205225" w:rsidR="00E24265" w:rsidRPr="00615D4B" w:rsidDel="00CB3FDD" w:rsidRDefault="00E24265" w:rsidP="005F76AD">
            <w:pPr>
              <w:rPr>
                <w:del w:id="13438" w:author="阿毛" w:date="2021-05-21T17:54:00Z"/>
                <w:rFonts w:ascii="標楷體" w:eastAsia="標楷體" w:hAnsi="標楷體"/>
              </w:rPr>
            </w:pPr>
            <w:del w:id="13439" w:author="阿毛" w:date="2021-05-21T17:54:00Z">
              <w:r w:rsidRPr="007C3A4D" w:rsidDel="00CB3FDD">
                <w:rPr>
                  <w:rFonts w:ascii="標楷體" w:eastAsia="標楷體" w:hAnsi="標楷體" w:hint="eastAsia"/>
                </w:rPr>
                <w:delText>4:刪除</w:delText>
              </w:r>
            </w:del>
          </w:p>
        </w:tc>
      </w:tr>
      <w:tr w:rsidR="00E24265" w:rsidRPr="00615D4B" w:rsidDel="00CB3FDD" w14:paraId="77579DA9" w14:textId="70B65278" w:rsidTr="005F76AD">
        <w:trPr>
          <w:trHeight w:val="291"/>
          <w:jc w:val="center"/>
          <w:del w:id="13440" w:author="阿毛" w:date="2021-05-21T17:54:00Z"/>
        </w:trPr>
        <w:tc>
          <w:tcPr>
            <w:tcW w:w="219" w:type="pct"/>
          </w:tcPr>
          <w:p w14:paraId="4CC1B417" w14:textId="2327F991" w:rsidR="00E24265" w:rsidRPr="005E579A" w:rsidDel="00CB3FDD" w:rsidRDefault="00E24265" w:rsidP="005F76AD">
            <w:pPr>
              <w:pStyle w:val="af9"/>
              <w:numPr>
                <w:ilvl w:val="0"/>
                <w:numId w:val="46"/>
              </w:numPr>
              <w:ind w:leftChars="0"/>
              <w:rPr>
                <w:del w:id="13441" w:author="阿毛" w:date="2021-05-21T17:54:00Z"/>
                <w:rFonts w:ascii="標楷體" w:eastAsia="標楷體" w:hAnsi="標楷體"/>
              </w:rPr>
            </w:pPr>
          </w:p>
        </w:tc>
        <w:tc>
          <w:tcPr>
            <w:tcW w:w="756" w:type="pct"/>
          </w:tcPr>
          <w:p w14:paraId="3E26B4EA" w14:textId="77209B5B" w:rsidR="00E24265" w:rsidRPr="00615D4B" w:rsidDel="00CB3FDD" w:rsidRDefault="00E24265" w:rsidP="005F76AD">
            <w:pPr>
              <w:rPr>
                <w:del w:id="13442" w:author="阿毛" w:date="2021-05-21T17:54:00Z"/>
                <w:rFonts w:ascii="標楷體" w:eastAsia="標楷體" w:hAnsi="標楷體"/>
              </w:rPr>
            </w:pPr>
            <w:del w:id="13443" w:author="阿毛" w:date="2021-05-21T17:54:00Z">
              <w:r w:rsidRPr="00713ED8" w:rsidDel="00CB3FDD">
                <w:rPr>
                  <w:rFonts w:ascii="標楷體" w:eastAsia="標楷體" w:hAnsi="標楷體" w:hint="eastAsia"/>
                </w:rPr>
                <w:delText>債務人IDN</w:delText>
              </w:r>
            </w:del>
          </w:p>
        </w:tc>
        <w:tc>
          <w:tcPr>
            <w:tcW w:w="624" w:type="pct"/>
          </w:tcPr>
          <w:p w14:paraId="6DF757B0" w14:textId="38F4E9DF" w:rsidR="00E24265" w:rsidRPr="00615D4B" w:rsidDel="00CB3FDD" w:rsidRDefault="00E24265" w:rsidP="005F76AD">
            <w:pPr>
              <w:rPr>
                <w:del w:id="13444" w:author="阿毛" w:date="2021-05-21T17:54:00Z"/>
                <w:rFonts w:ascii="標楷體" w:eastAsia="標楷體" w:hAnsi="標楷體"/>
              </w:rPr>
            </w:pPr>
          </w:p>
        </w:tc>
        <w:tc>
          <w:tcPr>
            <w:tcW w:w="624" w:type="pct"/>
          </w:tcPr>
          <w:p w14:paraId="44EBDD3E" w14:textId="26BCD493" w:rsidR="00E24265" w:rsidRPr="00615D4B" w:rsidDel="00CB3FDD" w:rsidRDefault="00E24265" w:rsidP="005F76AD">
            <w:pPr>
              <w:rPr>
                <w:del w:id="13445" w:author="阿毛" w:date="2021-05-21T17:54:00Z"/>
                <w:rFonts w:ascii="標楷體" w:eastAsia="標楷體" w:hAnsi="標楷體"/>
              </w:rPr>
            </w:pPr>
          </w:p>
        </w:tc>
        <w:tc>
          <w:tcPr>
            <w:tcW w:w="537" w:type="pct"/>
          </w:tcPr>
          <w:p w14:paraId="2793795A" w14:textId="3533C699" w:rsidR="00E24265" w:rsidRPr="00615D4B" w:rsidDel="00CB3FDD" w:rsidRDefault="00E24265" w:rsidP="005F76AD">
            <w:pPr>
              <w:rPr>
                <w:del w:id="13446" w:author="阿毛" w:date="2021-05-21T17:54:00Z"/>
                <w:rFonts w:ascii="標楷體" w:eastAsia="標楷體" w:hAnsi="標楷體"/>
              </w:rPr>
            </w:pPr>
          </w:p>
        </w:tc>
        <w:tc>
          <w:tcPr>
            <w:tcW w:w="299" w:type="pct"/>
          </w:tcPr>
          <w:p w14:paraId="5FA345C3" w14:textId="1E56A218" w:rsidR="00E24265" w:rsidRPr="00615D4B" w:rsidDel="00CB3FDD" w:rsidRDefault="00E24265" w:rsidP="005F76AD">
            <w:pPr>
              <w:rPr>
                <w:del w:id="13447" w:author="阿毛" w:date="2021-05-21T17:54:00Z"/>
                <w:rFonts w:ascii="標楷體" w:eastAsia="標楷體" w:hAnsi="標楷體"/>
              </w:rPr>
            </w:pPr>
          </w:p>
        </w:tc>
        <w:tc>
          <w:tcPr>
            <w:tcW w:w="299" w:type="pct"/>
          </w:tcPr>
          <w:p w14:paraId="15B84267" w14:textId="7C952345" w:rsidR="00E24265" w:rsidRPr="00615D4B" w:rsidDel="00CB3FDD" w:rsidRDefault="00E24265" w:rsidP="005F76AD">
            <w:pPr>
              <w:rPr>
                <w:del w:id="13448" w:author="阿毛" w:date="2021-05-21T17:54:00Z"/>
                <w:rFonts w:ascii="標楷體" w:eastAsia="標楷體" w:hAnsi="標楷體"/>
              </w:rPr>
            </w:pPr>
          </w:p>
        </w:tc>
        <w:tc>
          <w:tcPr>
            <w:tcW w:w="1643" w:type="pct"/>
          </w:tcPr>
          <w:p w14:paraId="58D826DC" w14:textId="007702E2" w:rsidR="00E24265" w:rsidRPr="00615D4B" w:rsidDel="00CB3FDD" w:rsidRDefault="00E24265" w:rsidP="005F76AD">
            <w:pPr>
              <w:rPr>
                <w:del w:id="13449" w:author="阿毛" w:date="2021-05-21T17:54:00Z"/>
                <w:rFonts w:ascii="標楷體" w:eastAsia="標楷體" w:hAnsi="標楷體"/>
              </w:rPr>
            </w:pPr>
          </w:p>
        </w:tc>
      </w:tr>
      <w:tr w:rsidR="00E24265" w:rsidRPr="00615D4B" w:rsidDel="00CB3FDD" w14:paraId="3A8DDB95" w14:textId="0B5BFFF9" w:rsidTr="005F76AD">
        <w:trPr>
          <w:trHeight w:val="291"/>
          <w:jc w:val="center"/>
          <w:del w:id="13450" w:author="阿毛" w:date="2021-05-21T17:54:00Z"/>
        </w:trPr>
        <w:tc>
          <w:tcPr>
            <w:tcW w:w="219" w:type="pct"/>
          </w:tcPr>
          <w:p w14:paraId="77485121" w14:textId="1D86B28B" w:rsidR="00E24265" w:rsidRPr="005E579A" w:rsidDel="00CB3FDD" w:rsidRDefault="00E24265" w:rsidP="005F76AD">
            <w:pPr>
              <w:pStyle w:val="af9"/>
              <w:numPr>
                <w:ilvl w:val="0"/>
                <w:numId w:val="46"/>
              </w:numPr>
              <w:ind w:leftChars="0"/>
              <w:rPr>
                <w:del w:id="13451" w:author="阿毛" w:date="2021-05-21T17:54:00Z"/>
                <w:rFonts w:ascii="標楷體" w:eastAsia="標楷體" w:hAnsi="標楷體"/>
              </w:rPr>
            </w:pPr>
          </w:p>
        </w:tc>
        <w:tc>
          <w:tcPr>
            <w:tcW w:w="756" w:type="pct"/>
          </w:tcPr>
          <w:p w14:paraId="2C5D5F31" w14:textId="60EBD43A" w:rsidR="00E24265" w:rsidRPr="00615D4B" w:rsidDel="00CB3FDD" w:rsidRDefault="00E24265" w:rsidP="005F76AD">
            <w:pPr>
              <w:rPr>
                <w:del w:id="13452" w:author="阿毛" w:date="2021-05-21T17:54:00Z"/>
                <w:rFonts w:ascii="標楷體" w:eastAsia="標楷體" w:hAnsi="標楷體"/>
              </w:rPr>
            </w:pPr>
            <w:del w:id="13453" w:author="阿毛" w:date="2021-05-21T17:54:00Z">
              <w:r w:rsidRPr="00713ED8" w:rsidDel="00CB3FDD">
                <w:rPr>
                  <w:rFonts w:ascii="標楷體" w:eastAsia="標楷體" w:hAnsi="標楷體" w:hint="eastAsia"/>
                </w:rPr>
                <w:delText>報送單位代號</w:delText>
              </w:r>
            </w:del>
          </w:p>
        </w:tc>
        <w:tc>
          <w:tcPr>
            <w:tcW w:w="624" w:type="pct"/>
          </w:tcPr>
          <w:p w14:paraId="1519AC8D" w14:textId="5239A7A3" w:rsidR="00E24265" w:rsidRPr="00615D4B" w:rsidDel="00CB3FDD" w:rsidRDefault="00E24265" w:rsidP="005F76AD">
            <w:pPr>
              <w:rPr>
                <w:del w:id="13454" w:author="阿毛" w:date="2021-05-21T17:54:00Z"/>
                <w:rFonts w:ascii="標楷體" w:eastAsia="標楷體" w:hAnsi="標楷體"/>
              </w:rPr>
            </w:pPr>
          </w:p>
        </w:tc>
        <w:tc>
          <w:tcPr>
            <w:tcW w:w="624" w:type="pct"/>
          </w:tcPr>
          <w:p w14:paraId="14FD5738" w14:textId="08E0E7A4" w:rsidR="00E24265" w:rsidRPr="00615D4B" w:rsidDel="00CB3FDD" w:rsidRDefault="00E24265" w:rsidP="005F76AD">
            <w:pPr>
              <w:rPr>
                <w:del w:id="13455" w:author="阿毛" w:date="2021-05-21T17:54:00Z"/>
                <w:rFonts w:ascii="標楷體" w:eastAsia="標楷體" w:hAnsi="標楷體"/>
              </w:rPr>
            </w:pPr>
          </w:p>
        </w:tc>
        <w:tc>
          <w:tcPr>
            <w:tcW w:w="537" w:type="pct"/>
          </w:tcPr>
          <w:p w14:paraId="5607C972" w14:textId="372346BC" w:rsidR="00E24265" w:rsidRPr="00615D4B" w:rsidDel="00CB3FDD" w:rsidRDefault="00E24265" w:rsidP="005F76AD">
            <w:pPr>
              <w:rPr>
                <w:del w:id="13456" w:author="阿毛" w:date="2021-05-21T17:54:00Z"/>
                <w:rFonts w:ascii="標楷體" w:eastAsia="標楷體" w:hAnsi="標楷體"/>
              </w:rPr>
            </w:pPr>
          </w:p>
        </w:tc>
        <w:tc>
          <w:tcPr>
            <w:tcW w:w="299" w:type="pct"/>
          </w:tcPr>
          <w:p w14:paraId="03C80CE9" w14:textId="5F5D7110" w:rsidR="00E24265" w:rsidRPr="00615D4B" w:rsidDel="00CB3FDD" w:rsidRDefault="00E24265" w:rsidP="005F76AD">
            <w:pPr>
              <w:rPr>
                <w:del w:id="13457" w:author="阿毛" w:date="2021-05-21T17:54:00Z"/>
                <w:rFonts w:ascii="標楷體" w:eastAsia="標楷體" w:hAnsi="標楷體"/>
              </w:rPr>
            </w:pPr>
          </w:p>
        </w:tc>
        <w:tc>
          <w:tcPr>
            <w:tcW w:w="299" w:type="pct"/>
          </w:tcPr>
          <w:p w14:paraId="2CA3E8BD" w14:textId="1EC759B1" w:rsidR="00E24265" w:rsidRPr="00615D4B" w:rsidDel="00CB3FDD" w:rsidRDefault="00E24265" w:rsidP="005F76AD">
            <w:pPr>
              <w:rPr>
                <w:del w:id="13458" w:author="阿毛" w:date="2021-05-21T17:54:00Z"/>
                <w:rFonts w:ascii="標楷體" w:eastAsia="標楷體" w:hAnsi="標楷體"/>
              </w:rPr>
            </w:pPr>
          </w:p>
        </w:tc>
        <w:tc>
          <w:tcPr>
            <w:tcW w:w="1643" w:type="pct"/>
          </w:tcPr>
          <w:p w14:paraId="272466F0" w14:textId="60C89DD6" w:rsidR="00E24265" w:rsidRPr="00615D4B" w:rsidDel="00CB3FDD" w:rsidRDefault="00E24265" w:rsidP="005F76AD">
            <w:pPr>
              <w:rPr>
                <w:del w:id="13459" w:author="阿毛" w:date="2021-05-21T17:54:00Z"/>
                <w:rFonts w:ascii="標楷體" w:eastAsia="標楷體" w:hAnsi="標楷體"/>
              </w:rPr>
            </w:pPr>
          </w:p>
        </w:tc>
      </w:tr>
      <w:tr w:rsidR="00E24265" w:rsidRPr="00615D4B" w:rsidDel="00CB3FDD" w14:paraId="34CF7A5A" w14:textId="3C173D62" w:rsidTr="005F76AD">
        <w:trPr>
          <w:trHeight w:val="291"/>
          <w:jc w:val="center"/>
          <w:del w:id="13460" w:author="阿毛" w:date="2021-05-21T17:54:00Z"/>
        </w:trPr>
        <w:tc>
          <w:tcPr>
            <w:tcW w:w="219" w:type="pct"/>
          </w:tcPr>
          <w:p w14:paraId="6F2DA729" w14:textId="6377B624" w:rsidR="00E24265" w:rsidRPr="005E579A" w:rsidDel="00CB3FDD" w:rsidRDefault="00E24265" w:rsidP="005F76AD">
            <w:pPr>
              <w:pStyle w:val="af9"/>
              <w:numPr>
                <w:ilvl w:val="0"/>
                <w:numId w:val="46"/>
              </w:numPr>
              <w:ind w:leftChars="0"/>
              <w:rPr>
                <w:del w:id="13461" w:author="阿毛" w:date="2021-05-21T17:54:00Z"/>
                <w:rFonts w:ascii="標楷體" w:eastAsia="標楷體" w:hAnsi="標楷體"/>
              </w:rPr>
            </w:pPr>
          </w:p>
        </w:tc>
        <w:tc>
          <w:tcPr>
            <w:tcW w:w="756" w:type="pct"/>
          </w:tcPr>
          <w:p w14:paraId="4572CD66" w14:textId="6E2C0954" w:rsidR="00E24265" w:rsidRPr="00615D4B" w:rsidDel="00CB3FDD" w:rsidRDefault="00E24265" w:rsidP="005F76AD">
            <w:pPr>
              <w:rPr>
                <w:del w:id="13462" w:author="阿毛" w:date="2021-05-21T17:54:00Z"/>
                <w:rFonts w:ascii="標楷體" w:eastAsia="標楷體" w:hAnsi="標楷體"/>
              </w:rPr>
            </w:pPr>
            <w:del w:id="13463" w:author="阿毛" w:date="2021-05-21T17:54:00Z">
              <w:r w:rsidRPr="00713ED8" w:rsidDel="00CB3FDD">
                <w:rPr>
                  <w:rFonts w:ascii="標楷體" w:eastAsia="標楷體" w:hAnsi="標楷體" w:hint="eastAsia"/>
                </w:rPr>
                <w:delText>案件狀態</w:delText>
              </w:r>
            </w:del>
          </w:p>
        </w:tc>
        <w:tc>
          <w:tcPr>
            <w:tcW w:w="624" w:type="pct"/>
          </w:tcPr>
          <w:p w14:paraId="603EA57C" w14:textId="2A6ECF6F" w:rsidR="00E24265" w:rsidRPr="00615D4B" w:rsidDel="00CB3FDD" w:rsidRDefault="00E24265" w:rsidP="005F76AD">
            <w:pPr>
              <w:rPr>
                <w:del w:id="13464" w:author="阿毛" w:date="2021-05-21T17:54:00Z"/>
                <w:rFonts w:ascii="標楷體" w:eastAsia="標楷體" w:hAnsi="標楷體"/>
              </w:rPr>
            </w:pPr>
          </w:p>
        </w:tc>
        <w:tc>
          <w:tcPr>
            <w:tcW w:w="624" w:type="pct"/>
          </w:tcPr>
          <w:p w14:paraId="5E5F614F" w14:textId="78189FBA" w:rsidR="00E24265" w:rsidRPr="00615D4B" w:rsidDel="00CB3FDD" w:rsidRDefault="00E24265" w:rsidP="005F76AD">
            <w:pPr>
              <w:rPr>
                <w:del w:id="13465" w:author="阿毛" w:date="2021-05-21T17:54:00Z"/>
                <w:rFonts w:ascii="標楷體" w:eastAsia="標楷體" w:hAnsi="標楷體"/>
              </w:rPr>
            </w:pPr>
          </w:p>
        </w:tc>
        <w:tc>
          <w:tcPr>
            <w:tcW w:w="537" w:type="pct"/>
          </w:tcPr>
          <w:p w14:paraId="0C24F6AF" w14:textId="2034E160" w:rsidR="00E24265" w:rsidRPr="00615D4B" w:rsidDel="00CB3FDD" w:rsidRDefault="00E24265" w:rsidP="005F76AD">
            <w:pPr>
              <w:rPr>
                <w:del w:id="13466" w:author="阿毛" w:date="2021-05-21T17:54:00Z"/>
                <w:rFonts w:ascii="標楷體" w:eastAsia="標楷體" w:hAnsi="標楷體"/>
              </w:rPr>
            </w:pPr>
            <w:del w:id="13467" w:author="阿毛" w:date="2021-05-21T17:54:00Z">
              <w:r w:rsidDel="00CB3FDD">
                <w:rPr>
                  <w:rFonts w:ascii="標楷體" w:eastAsia="標楷體" w:hAnsi="標楷體" w:hint="eastAsia"/>
                </w:rPr>
                <w:delText>下拉式選單</w:delText>
              </w:r>
            </w:del>
          </w:p>
        </w:tc>
        <w:tc>
          <w:tcPr>
            <w:tcW w:w="299" w:type="pct"/>
          </w:tcPr>
          <w:p w14:paraId="01184908" w14:textId="27B6EDA7" w:rsidR="00E24265" w:rsidRPr="00615D4B" w:rsidDel="00CB3FDD" w:rsidRDefault="00E24265" w:rsidP="005F76AD">
            <w:pPr>
              <w:rPr>
                <w:del w:id="13468" w:author="阿毛" w:date="2021-05-21T17:54:00Z"/>
                <w:rFonts w:ascii="標楷體" w:eastAsia="標楷體" w:hAnsi="標楷體"/>
              </w:rPr>
            </w:pPr>
          </w:p>
        </w:tc>
        <w:tc>
          <w:tcPr>
            <w:tcW w:w="299" w:type="pct"/>
          </w:tcPr>
          <w:p w14:paraId="1BB666E4" w14:textId="2FC7E7FA" w:rsidR="00E24265" w:rsidRPr="00615D4B" w:rsidDel="00CB3FDD" w:rsidRDefault="00E24265" w:rsidP="005F76AD">
            <w:pPr>
              <w:rPr>
                <w:del w:id="13469" w:author="阿毛" w:date="2021-05-21T17:54:00Z"/>
                <w:rFonts w:ascii="標楷體" w:eastAsia="標楷體" w:hAnsi="標楷體"/>
              </w:rPr>
            </w:pPr>
          </w:p>
        </w:tc>
        <w:tc>
          <w:tcPr>
            <w:tcW w:w="1643" w:type="pct"/>
          </w:tcPr>
          <w:p w14:paraId="3F95E809" w14:textId="3A675BB1" w:rsidR="00E24265" w:rsidRPr="007C3A4D" w:rsidDel="00CB3FDD" w:rsidRDefault="00E24265" w:rsidP="005F76AD">
            <w:pPr>
              <w:rPr>
                <w:del w:id="13470" w:author="阿毛" w:date="2021-05-21T17:54:00Z"/>
                <w:rFonts w:ascii="標楷體" w:eastAsia="標楷體" w:hAnsi="標楷體"/>
              </w:rPr>
            </w:pPr>
            <w:del w:id="13471" w:author="阿毛" w:date="2021-05-21T17:54:00Z">
              <w:r w:rsidRPr="007C3A4D" w:rsidDel="00CB3FDD">
                <w:rPr>
                  <w:rFonts w:ascii="標楷體" w:eastAsia="標楷體" w:hAnsi="標楷體" w:hint="eastAsia"/>
                </w:rPr>
                <w:delText>1:清算程序開始</w:delText>
              </w:r>
            </w:del>
          </w:p>
          <w:p w14:paraId="74F370E1" w14:textId="441571FB" w:rsidR="00E24265" w:rsidRPr="007C3A4D" w:rsidDel="00CB3FDD" w:rsidRDefault="00E24265" w:rsidP="005F76AD">
            <w:pPr>
              <w:rPr>
                <w:del w:id="13472" w:author="阿毛" w:date="2021-05-21T17:54:00Z"/>
                <w:rFonts w:ascii="標楷體" w:eastAsia="標楷體" w:hAnsi="標楷體"/>
              </w:rPr>
            </w:pPr>
            <w:del w:id="13473" w:author="阿毛" w:date="2021-05-21T17:54:00Z">
              <w:r w:rsidRPr="007C3A4D" w:rsidDel="00CB3FDD">
                <w:rPr>
                  <w:rFonts w:ascii="標楷體" w:eastAsia="標楷體" w:hAnsi="標楷體" w:hint="eastAsia"/>
                </w:rPr>
                <w:delText>2:清算程序終止(結)</w:delText>
              </w:r>
            </w:del>
          </w:p>
          <w:p w14:paraId="3A3E5489" w14:textId="058ED470" w:rsidR="00E24265" w:rsidRPr="007C3A4D" w:rsidDel="00CB3FDD" w:rsidRDefault="00E24265" w:rsidP="005F76AD">
            <w:pPr>
              <w:rPr>
                <w:del w:id="13474" w:author="阿毛" w:date="2021-05-21T17:54:00Z"/>
                <w:rFonts w:ascii="標楷體" w:eastAsia="標楷體" w:hAnsi="標楷體"/>
              </w:rPr>
            </w:pPr>
            <w:del w:id="13475" w:author="阿毛" w:date="2021-05-21T17:54:00Z">
              <w:r w:rsidRPr="007C3A4D" w:rsidDel="00CB3FDD">
                <w:rPr>
                  <w:rFonts w:ascii="標楷體" w:eastAsia="標楷體" w:hAnsi="標楷體" w:hint="eastAsia"/>
                </w:rPr>
                <w:delText>3:清算程序開始同時終止</w:delText>
              </w:r>
            </w:del>
          </w:p>
          <w:p w14:paraId="043DDBB9" w14:textId="26373F05" w:rsidR="00E24265" w:rsidRPr="007C3A4D" w:rsidDel="00CB3FDD" w:rsidRDefault="00E24265" w:rsidP="005F76AD">
            <w:pPr>
              <w:rPr>
                <w:del w:id="13476" w:author="阿毛" w:date="2021-05-21T17:54:00Z"/>
                <w:rFonts w:ascii="標楷體" w:eastAsia="標楷體" w:hAnsi="標楷體"/>
              </w:rPr>
            </w:pPr>
            <w:del w:id="13477" w:author="阿毛" w:date="2021-05-21T17:54:00Z">
              <w:r w:rsidRPr="007C3A4D" w:rsidDel="00CB3FDD">
                <w:rPr>
                  <w:rFonts w:ascii="標楷體" w:eastAsia="標楷體" w:hAnsi="標楷體" w:hint="eastAsia"/>
                </w:rPr>
                <w:delText>4:清算撤消免責確定</w:delText>
              </w:r>
            </w:del>
          </w:p>
          <w:p w14:paraId="5422F46A" w14:textId="01DE6B95" w:rsidR="00E24265" w:rsidRPr="007C3A4D" w:rsidDel="00CB3FDD" w:rsidRDefault="00E24265" w:rsidP="005F76AD">
            <w:pPr>
              <w:rPr>
                <w:del w:id="13478" w:author="阿毛" w:date="2021-05-21T17:54:00Z"/>
                <w:rFonts w:ascii="標楷體" w:eastAsia="標楷體" w:hAnsi="標楷體"/>
              </w:rPr>
            </w:pPr>
            <w:del w:id="13479" w:author="阿毛" w:date="2021-05-21T17:54:00Z">
              <w:r w:rsidRPr="007C3A4D" w:rsidDel="00CB3FDD">
                <w:rPr>
                  <w:rFonts w:ascii="標楷體" w:eastAsia="標楷體" w:hAnsi="標楷體" w:hint="eastAsia"/>
                </w:rPr>
                <w:delText>5:清算調查程序</w:delText>
              </w:r>
            </w:del>
          </w:p>
          <w:p w14:paraId="5C0766CA" w14:textId="4C97F795" w:rsidR="00E24265" w:rsidRPr="007C3A4D" w:rsidDel="00CB3FDD" w:rsidRDefault="00E24265" w:rsidP="005F76AD">
            <w:pPr>
              <w:rPr>
                <w:del w:id="13480" w:author="阿毛" w:date="2021-05-21T17:54:00Z"/>
                <w:rFonts w:ascii="標楷體" w:eastAsia="標楷體" w:hAnsi="標楷體"/>
              </w:rPr>
            </w:pPr>
            <w:del w:id="13481" w:author="阿毛" w:date="2021-05-21T17:54:00Z">
              <w:r w:rsidRPr="007C3A4D" w:rsidDel="00CB3FDD">
                <w:rPr>
                  <w:rFonts w:ascii="標楷體" w:eastAsia="標楷體" w:hAnsi="標楷體" w:hint="eastAsia"/>
                </w:rPr>
                <w:delText>6:清算撤回</w:delText>
              </w:r>
            </w:del>
          </w:p>
          <w:p w14:paraId="22FF3CE2" w14:textId="533BE6EF" w:rsidR="00E24265" w:rsidRPr="00615D4B" w:rsidDel="00CB3FDD" w:rsidRDefault="00E24265" w:rsidP="005F76AD">
            <w:pPr>
              <w:rPr>
                <w:del w:id="13482" w:author="阿毛" w:date="2021-05-21T17:54:00Z"/>
                <w:rFonts w:ascii="標楷體" w:eastAsia="標楷體" w:hAnsi="標楷體"/>
              </w:rPr>
            </w:pPr>
            <w:del w:id="13483" w:author="阿毛" w:date="2021-05-21T17:54:00Z">
              <w:r w:rsidRPr="007C3A4D" w:rsidDel="00CB3FDD">
                <w:rPr>
                  <w:rFonts w:ascii="標楷體" w:eastAsia="標楷體" w:hAnsi="標楷體" w:hint="eastAsia"/>
                </w:rPr>
                <w:delText>7:清算復權</w:delText>
              </w:r>
            </w:del>
          </w:p>
        </w:tc>
      </w:tr>
      <w:tr w:rsidR="00E24265" w:rsidRPr="00615D4B" w:rsidDel="00CB3FDD" w14:paraId="0F9BFCA6" w14:textId="0F6AAF59" w:rsidTr="005F76AD">
        <w:trPr>
          <w:trHeight w:val="291"/>
          <w:jc w:val="center"/>
          <w:del w:id="13484" w:author="阿毛" w:date="2021-05-21T17:54:00Z"/>
        </w:trPr>
        <w:tc>
          <w:tcPr>
            <w:tcW w:w="219" w:type="pct"/>
          </w:tcPr>
          <w:p w14:paraId="169596C7" w14:textId="629ABB48" w:rsidR="00E24265" w:rsidRPr="005E579A" w:rsidDel="00CB3FDD" w:rsidRDefault="00E24265" w:rsidP="005F76AD">
            <w:pPr>
              <w:pStyle w:val="af9"/>
              <w:numPr>
                <w:ilvl w:val="0"/>
                <w:numId w:val="46"/>
              </w:numPr>
              <w:ind w:leftChars="0"/>
              <w:rPr>
                <w:del w:id="13485" w:author="阿毛" w:date="2021-05-21T17:54:00Z"/>
                <w:rFonts w:ascii="標楷體" w:eastAsia="標楷體" w:hAnsi="標楷體"/>
              </w:rPr>
            </w:pPr>
          </w:p>
        </w:tc>
        <w:tc>
          <w:tcPr>
            <w:tcW w:w="756" w:type="pct"/>
          </w:tcPr>
          <w:p w14:paraId="03C62018" w14:textId="22CBE3B2" w:rsidR="00E24265" w:rsidRPr="00615D4B" w:rsidDel="00CB3FDD" w:rsidRDefault="00E24265" w:rsidP="005F76AD">
            <w:pPr>
              <w:rPr>
                <w:del w:id="13486" w:author="阿毛" w:date="2021-05-21T17:54:00Z"/>
                <w:rFonts w:ascii="標楷體" w:eastAsia="標楷體" w:hAnsi="標楷體"/>
              </w:rPr>
            </w:pPr>
            <w:del w:id="13487" w:author="阿毛" w:date="2021-05-21T17:54:00Z">
              <w:r w:rsidRPr="00713ED8" w:rsidDel="00CB3FDD">
                <w:rPr>
                  <w:rFonts w:ascii="標楷體" w:eastAsia="標楷體" w:hAnsi="標楷體" w:hint="eastAsia"/>
                </w:rPr>
                <w:delText>裁定日期</w:delText>
              </w:r>
            </w:del>
          </w:p>
        </w:tc>
        <w:tc>
          <w:tcPr>
            <w:tcW w:w="624" w:type="pct"/>
          </w:tcPr>
          <w:p w14:paraId="62C9FD5A" w14:textId="02EAF7BD" w:rsidR="00E24265" w:rsidRPr="00615D4B" w:rsidDel="00CB3FDD" w:rsidRDefault="00E24265" w:rsidP="005F76AD">
            <w:pPr>
              <w:rPr>
                <w:del w:id="13488" w:author="阿毛" w:date="2021-05-21T17:54:00Z"/>
                <w:rFonts w:ascii="標楷體" w:eastAsia="標楷體" w:hAnsi="標楷體"/>
              </w:rPr>
            </w:pPr>
          </w:p>
        </w:tc>
        <w:tc>
          <w:tcPr>
            <w:tcW w:w="624" w:type="pct"/>
          </w:tcPr>
          <w:p w14:paraId="7A094E38" w14:textId="0B2EB97F" w:rsidR="00E24265" w:rsidRPr="00615D4B" w:rsidDel="00CB3FDD" w:rsidRDefault="00E24265" w:rsidP="005F76AD">
            <w:pPr>
              <w:rPr>
                <w:del w:id="13489" w:author="阿毛" w:date="2021-05-21T17:54:00Z"/>
                <w:rFonts w:ascii="標楷體" w:eastAsia="標楷體" w:hAnsi="標楷體"/>
              </w:rPr>
            </w:pPr>
          </w:p>
        </w:tc>
        <w:tc>
          <w:tcPr>
            <w:tcW w:w="537" w:type="pct"/>
          </w:tcPr>
          <w:p w14:paraId="520AA318" w14:textId="1A8EFA95" w:rsidR="00E24265" w:rsidRPr="00615D4B" w:rsidDel="00CB3FDD" w:rsidRDefault="00E24265" w:rsidP="005F76AD">
            <w:pPr>
              <w:rPr>
                <w:del w:id="13490" w:author="阿毛" w:date="2021-05-21T17:54:00Z"/>
                <w:rFonts w:ascii="標楷體" w:eastAsia="標楷體" w:hAnsi="標楷體"/>
              </w:rPr>
            </w:pPr>
          </w:p>
        </w:tc>
        <w:tc>
          <w:tcPr>
            <w:tcW w:w="299" w:type="pct"/>
          </w:tcPr>
          <w:p w14:paraId="7D1FA728" w14:textId="7A2FEE7F" w:rsidR="00E24265" w:rsidRPr="00615D4B" w:rsidDel="00CB3FDD" w:rsidRDefault="00E24265" w:rsidP="005F76AD">
            <w:pPr>
              <w:rPr>
                <w:del w:id="13491" w:author="阿毛" w:date="2021-05-21T17:54:00Z"/>
                <w:rFonts w:ascii="標楷體" w:eastAsia="標楷體" w:hAnsi="標楷體"/>
              </w:rPr>
            </w:pPr>
          </w:p>
        </w:tc>
        <w:tc>
          <w:tcPr>
            <w:tcW w:w="299" w:type="pct"/>
          </w:tcPr>
          <w:p w14:paraId="425CA8C2" w14:textId="1BDD80ED" w:rsidR="00E24265" w:rsidRPr="00615D4B" w:rsidDel="00CB3FDD" w:rsidRDefault="00E24265" w:rsidP="005F76AD">
            <w:pPr>
              <w:rPr>
                <w:del w:id="13492" w:author="阿毛" w:date="2021-05-21T17:54:00Z"/>
                <w:rFonts w:ascii="標楷體" w:eastAsia="標楷體" w:hAnsi="標楷體"/>
              </w:rPr>
            </w:pPr>
          </w:p>
        </w:tc>
        <w:tc>
          <w:tcPr>
            <w:tcW w:w="1643" w:type="pct"/>
          </w:tcPr>
          <w:p w14:paraId="77C304CC" w14:textId="1BA7CCDB" w:rsidR="00E24265" w:rsidRPr="00615D4B" w:rsidDel="00CB3FDD" w:rsidRDefault="00E24265" w:rsidP="005F76AD">
            <w:pPr>
              <w:rPr>
                <w:del w:id="13493" w:author="阿毛" w:date="2021-05-21T17:54:00Z"/>
                <w:rFonts w:ascii="標楷體" w:eastAsia="標楷體" w:hAnsi="標楷體"/>
              </w:rPr>
            </w:pPr>
          </w:p>
        </w:tc>
      </w:tr>
      <w:tr w:rsidR="00E24265" w:rsidRPr="00615D4B" w:rsidDel="00CB3FDD" w14:paraId="514DBD1C" w14:textId="71DA51FC" w:rsidTr="005F76AD">
        <w:trPr>
          <w:trHeight w:val="291"/>
          <w:jc w:val="center"/>
          <w:del w:id="13494" w:author="阿毛" w:date="2021-05-21T17:54:00Z"/>
        </w:trPr>
        <w:tc>
          <w:tcPr>
            <w:tcW w:w="219" w:type="pct"/>
          </w:tcPr>
          <w:p w14:paraId="6E382D91" w14:textId="0AD5AF3E" w:rsidR="00E24265" w:rsidRPr="005E579A" w:rsidDel="00CB3FDD" w:rsidRDefault="00E24265" w:rsidP="005F76AD">
            <w:pPr>
              <w:pStyle w:val="af9"/>
              <w:numPr>
                <w:ilvl w:val="0"/>
                <w:numId w:val="46"/>
              </w:numPr>
              <w:ind w:leftChars="0"/>
              <w:rPr>
                <w:del w:id="13495" w:author="阿毛" w:date="2021-05-21T17:54:00Z"/>
                <w:rFonts w:ascii="標楷體" w:eastAsia="標楷體" w:hAnsi="標楷體"/>
              </w:rPr>
            </w:pPr>
          </w:p>
        </w:tc>
        <w:tc>
          <w:tcPr>
            <w:tcW w:w="756" w:type="pct"/>
          </w:tcPr>
          <w:p w14:paraId="7C38F587" w14:textId="0D6C3F82" w:rsidR="00E24265" w:rsidRPr="00615D4B" w:rsidDel="00CB3FDD" w:rsidRDefault="00E24265" w:rsidP="005F76AD">
            <w:pPr>
              <w:rPr>
                <w:del w:id="13496" w:author="阿毛" w:date="2021-05-21T17:54:00Z"/>
                <w:rFonts w:ascii="標楷體" w:eastAsia="標楷體" w:hAnsi="標楷體"/>
              </w:rPr>
            </w:pPr>
            <w:del w:id="13497" w:author="阿毛" w:date="2021-05-21T17:54:00Z">
              <w:r w:rsidRPr="00713ED8" w:rsidDel="00CB3FDD">
                <w:rPr>
                  <w:rFonts w:ascii="標楷體" w:eastAsia="標楷體" w:hAnsi="標楷體" w:hint="eastAsia"/>
                </w:rPr>
                <w:delText>承審法院代碼</w:delText>
              </w:r>
            </w:del>
          </w:p>
        </w:tc>
        <w:tc>
          <w:tcPr>
            <w:tcW w:w="624" w:type="pct"/>
          </w:tcPr>
          <w:p w14:paraId="303044F0" w14:textId="0CCD1587" w:rsidR="00E24265" w:rsidRPr="00615D4B" w:rsidDel="00CB3FDD" w:rsidRDefault="00E24265" w:rsidP="005F76AD">
            <w:pPr>
              <w:rPr>
                <w:del w:id="13498" w:author="阿毛" w:date="2021-05-21T17:54:00Z"/>
                <w:rFonts w:ascii="標楷體" w:eastAsia="標楷體" w:hAnsi="標楷體"/>
              </w:rPr>
            </w:pPr>
          </w:p>
        </w:tc>
        <w:tc>
          <w:tcPr>
            <w:tcW w:w="624" w:type="pct"/>
          </w:tcPr>
          <w:p w14:paraId="46D17FA2" w14:textId="32BF9178" w:rsidR="00E24265" w:rsidRPr="00615D4B" w:rsidDel="00CB3FDD" w:rsidRDefault="00E24265" w:rsidP="005F76AD">
            <w:pPr>
              <w:rPr>
                <w:del w:id="13499" w:author="阿毛" w:date="2021-05-21T17:54:00Z"/>
                <w:rFonts w:ascii="標楷體" w:eastAsia="標楷體" w:hAnsi="標楷體"/>
              </w:rPr>
            </w:pPr>
          </w:p>
        </w:tc>
        <w:tc>
          <w:tcPr>
            <w:tcW w:w="537" w:type="pct"/>
          </w:tcPr>
          <w:p w14:paraId="6E1A3886" w14:textId="7B932E74" w:rsidR="00E24265" w:rsidRPr="00615D4B" w:rsidDel="00CB3FDD" w:rsidRDefault="00E24265" w:rsidP="005F76AD">
            <w:pPr>
              <w:rPr>
                <w:del w:id="13500" w:author="阿毛" w:date="2021-05-21T17:54:00Z"/>
                <w:rFonts w:ascii="標楷體" w:eastAsia="標楷體" w:hAnsi="標楷體"/>
              </w:rPr>
            </w:pPr>
            <w:del w:id="13501" w:author="阿毛" w:date="2021-05-21T17:54:00Z">
              <w:r w:rsidDel="00CB3FDD">
                <w:rPr>
                  <w:rFonts w:ascii="標楷體" w:eastAsia="標楷體" w:hAnsi="標楷體" w:hint="eastAsia"/>
                </w:rPr>
                <w:delText>下拉式選單</w:delText>
              </w:r>
            </w:del>
          </w:p>
        </w:tc>
        <w:tc>
          <w:tcPr>
            <w:tcW w:w="299" w:type="pct"/>
          </w:tcPr>
          <w:p w14:paraId="7EF7623D" w14:textId="586A168B" w:rsidR="00E24265" w:rsidRPr="00615D4B" w:rsidDel="00CB3FDD" w:rsidRDefault="00E24265" w:rsidP="005F76AD">
            <w:pPr>
              <w:rPr>
                <w:del w:id="13502" w:author="阿毛" w:date="2021-05-21T17:54:00Z"/>
                <w:rFonts w:ascii="標楷體" w:eastAsia="標楷體" w:hAnsi="標楷體"/>
              </w:rPr>
            </w:pPr>
          </w:p>
        </w:tc>
        <w:tc>
          <w:tcPr>
            <w:tcW w:w="299" w:type="pct"/>
          </w:tcPr>
          <w:p w14:paraId="7380BE36" w14:textId="78EFBCD1" w:rsidR="00E24265" w:rsidRPr="00615D4B" w:rsidDel="00CB3FDD" w:rsidRDefault="00E24265" w:rsidP="005F76AD">
            <w:pPr>
              <w:rPr>
                <w:del w:id="13503" w:author="阿毛" w:date="2021-05-21T17:54:00Z"/>
                <w:rFonts w:ascii="標楷體" w:eastAsia="標楷體" w:hAnsi="標楷體"/>
              </w:rPr>
            </w:pPr>
          </w:p>
        </w:tc>
        <w:tc>
          <w:tcPr>
            <w:tcW w:w="1643" w:type="pct"/>
          </w:tcPr>
          <w:p w14:paraId="2D0E07CB" w14:textId="59FB75A1" w:rsidR="00E24265" w:rsidRPr="007C3A4D" w:rsidDel="00CB3FDD" w:rsidRDefault="00E24265" w:rsidP="005F76AD">
            <w:pPr>
              <w:rPr>
                <w:del w:id="13504" w:author="阿毛" w:date="2021-05-21T17:54:00Z"/>
                <w:rFonts w:ascii="標楷體" w:eastAsia="標楷體" w:hAnsi="標楷體"/>
              </w:rPr>
            </w:pPr>
            <w:del w:id="13505" w:author="阿毛" w:date="2021-05-21T17:54:00Z">
              <w:r w:rsidRPr="007C3A4D" w:rsidDel="00CB3FDD">
                <w:rPr>
                  <w:rFonts w:ascii="標楷體" w:eastAsia="標楷體" w:hAnsi="標楷體" w:hint="eastAsia"/>
                </w:rPr>
                <w:delText>1:臺灣彰化地方法院</w:delText>
              </w:r>
            </w:del>
          </w:p>
          <w:p w14:paraId="0E4DB910" w14:textId="1B058D5D" w:rsidR="00E24265" w:rsidRPr="007C3A4D" w:rsidDel="00CB3FDD" w:rsidRDefault="00E24265" w:rsidP="005F76AD">
            <w:pPr>
              <w:rPr>
                <w:del w:id="13506" w:author="阿毛" w:date="2021-05-21T17:54:00Z"/>
                <w:rFonts w:ascii="標楷體" w:eastAsia="標楷體" w:hAnsi="標楷體"/>
              </w:rPr>
            </w:pPr>
            <w:del w:id="13507" w:author="阿毛" w:date="2021-05-21T17:54:00Z">
              <w:r w:rsidRPr="007C3A4D" w:rsidDel="00CB3FDD">
                <w:rPr>
                  <w:rFonts w:ascii="標楷體" w:eastAsia="標楷體" w:hAnsi="標楷體" w:hint="eastAsia"/>
                </w:rPr>
                <w:delText>2:臺灣橋頭地方法院</w:delText>
              </w:r>
            </w:del>
          </w:p>
          <w:p w14:paraId="56C144C5" w14:textId="3EAD9D1B" w:rsidR="00E24265" w:rsidRPr="007C3A4D" w:rsidDel="00CB3FDD" w:rsidRDefault="00E24265" w:rsidP="005F76AD">
            <w:pPr>
              <w:rPr>
                <w:del w:id="13508" w:author="阿毛" w:date="2021-05-21T17:54:00Z"/>
                <w:rFonts w:ascii="標楷體" w:eastAsia="標楷體" w:hAnsi="標楷體"/>
              </w:rPr>
            </w:pPr>
            <w:del w:id="13509" w:author="阿毛" w:date="2021-05-21T17:54:00Z">
              <w:r w:rsidRPr="007C3A4D" w:rsidDel="00CB3FDD">
                <w:rPr>
                  <w:rFonts w:ascii="標楷體" w:eastAsia="標楷體" w:hAnsi="標楷體" w:hint="eastAsia"/>
                </w:rPr>
                <w:delText>3:臺灣嘉義地方法院</w:delText>
              </w:r>
            </w:del>
          </w:p>
          <w:p w14:paraId="4F782EFA" w14:textId="44558934" w:rsidR="00E24265" w:rsidRPr="007C3A4D" w:rsidDel="00CB3FDD" w:rsidRDefault="00E24265" w:rsidP="005F76AD">
            <w:pPr>
              <w:rPr>
                <w:del w:id="13510" w:author="阿毛" w:date="2021-05-21T17:54:00Z"/>
                <w:rFonts w:ascii="標楷體" w:eastAsia="標楷體" w:hAnsi="標楷體"/>
              </w:rPr>
            </w:pPr>
            <w:del w:id="13511" w:author="阿毛" w:date="2021-05-21T17:54:00Z">
              <w:r w:rsidRPr="007C3A4D" w:rsidDel="00CB3FDD">
                <w:rPr>
                  <w:rFonts w:ascii="標楷體" w:eastAsia="標楷體" w:hAnsi="標楷體" w:hint="eastAsia"/>
                </w:rPr>
                <w:delText>4:臺灣花蓮地方法院</w:delText>
              </w:r>
            </w:del>
          </w:p>
          <w:p w14:paraId="50AF1EDC" w14:textId="0C23C28E" w:rsidR="00E24265" w:rsidRPr="007C3A4D" w:rsidDel="00CB3FDD" w:rsidRDefault="00E24265" w:rsidP="005F76AD">
            <w:pPr>
              <w:rPr>
                <w:del w:id="13512" w:author="阿毛" w:date="2021-05-21T17:54:00Z"/>
                <w:rFonts w:ascii="標楷體" w:eastAsia="標楷體" w:hAnsi="標楷體"/>
              </w:rPr>
            </w:pPr>
            <w:del w:id="13513" w:author="阿毛" w:date="2021-05-21T17:54:00Z">
              <w:r w:rsidRPr="007C3A4D" w:rsidDel="00CB3FDD">
                <w:rPr>
                  <w:rFonts w:ascii="標楷體" w:eastAsia="標楷體" w:hAnsi="標楷體" w:hint="eastAsia"/>
                </w:rPr>
                <w:delText>5:臺灣高等法院花蓮分院</w:delText>
              </w:r>
            </w:del>
          </w:p>
          <w:p w14:paraId="693FC94B" w14:textId="6F16479B" w:rsidR="00E24265" w:rsidRPr="007C3A4D" w:rsidDel="00CB3FDD" w:rsidRDefault="00E24265" w:rsidP="005F76AD">
            <w:pPr>
              <w:rPr>
                <w:del w:id="13514" w:author="阿毛" w:date="2021-05-21T17:54:00Z"/>
                <w:rFonts w:ascii="標楷體" w:eastAsia="標楷體" w:hAnsi="標楷體"/>
              </w:rPr>
            </w:pPr>
            <w:del w:id="13515" w:author="阿毛" w:date="2021-05-21T17:54:00Z">
              <w:r w:rsidRPr="007C3A4D" w:rsidDel="00CB3FDD">
                <w:rPr>
                  <w:rFonts w:ascii="標楷體" w:eastAsia="標楷體" w:hAnsi="標楷體" w:hint="eastAsia"/>
                </w:rPr>
                <w:delText>6:臺灣宜蘭地方法院</w:delText>
              </w:r>
            </w:del>
          </w:p>
          <w:p w14:paraId="4F1A2740" w14:textId="789C6066" w:rsidR="00E24265" w:rsidRPr="007C3A4D" w:rsidDel="00CB3FDD" w:rsidRDefault="00E24265" w:rsidP="005F76AD">
            <w:pPr>
              <w:rPr>
                <w:del w:id="13516" w:author="阿毛" w:date="2021-05-21T17:54:00Z"/>
                <w:rFonts w:ascii="標楷體" w:eastAsia="標楷體" w:hAnsi="標楷體"/>
              </w:rPr>
            </w:pPr>
            <w:del w:id="13517" w:author="阿毛" w:date="2021-05-21T17:54:00Z">
              <w:r w:rsidRPr="007C3A4D" w:rsidDel="00CB3FDD">
                <w:rPr>
                  <w:rFonts w:ascii="標楷體" w:eastAsia="標楷體" w:hAnsi="標楷體" w:hint="eastAsia"/>
                </w:rPr>
                <w:delText>7:臺灣基隆地方法院</w:delText>
              </w:r>
            </w:del>
          </w:p>
          <w:p w14:paraId="39609665" w14:textId="021F6660" w:rsidR="00E24265" w:rsidRPr="007C3A4D" w:rsidDel="00CB3FDD" w:rsidRDefault="00E24265" w:rsidP="005F76AD">
            <w:pPr>
              <w:rPr>
                <w:del w:id="13518" w:author="阿毛" w:date="2021-05-21T17:54:00Z"/>
                <w:rFonts w:ascii="標楷體" w:eastAsia="標楷體" w:hAnsi="標楷體"/>
              </w:rPr>
            </w:pPr>
            <w:del w:id="13519" w:author="阿毛" w:date="2021-05-21T17:54:00Z">
              <w:r w:rsidRPr="007C3A4D" w:rsidDel="00CB3FDD">
                <w:rPr>
                  <w:rFonts w:ascii="標楷體" w:eastAsia="標楷體" w:hAnsi="標楷體" w:hint="eastAsia"/>
                </w:rPr>
                <w:delText>8:福建金門地方法院</w:delText>
              </w:r>
            </w:del>
          </w:p>
          <w:p w14:paraId="497679DB" w14:textId="3CF26D58" w:rsidR="00E24265" w:rsidRPr="007C3A4D" w:rsidDel="00CB3FDD" w:rsidRDefault="00E24265" w:rsidP="005F76AD">
            <w:pPr>
              <w:rPr>
                <w:del w:id="13520" w:author="阿毛" w:date="2021-05-21T17:54:00Z"/>
                <w:rFonts w:ascii="標楷體" w:eastAsia="標楷體" w:hAnsi="標楷體"/>
              </w:rPr>
            </w:pPr>
            <w:del w:id="13521" w:author="阿毛" w:date="2021-05-21T17:54:00Z">
              <w:r w:rsidRPr="007C3A4D" w:rsidDel="00CB3FDD">
                <w:rPr>
                  <w:rFonts w:ascii="標楷體" w:eastAsia="標楷體" w:hAnsi="標楷體" w:hint="eastAsia"/>
                </w:rPr>
                <w:delText>9:福建高等法院金門分院</w:delText>
              </w:r>
            </w:del>
          </w:p>
          <w:p w14:paraId="612DA63E" w14:textId="00B044BE" w:rsidR="00E24265" w:rsidRPr="007C3A4D" w:rsidDel="00CB3FDD" w:rsidRDefault="00E24265" w:rsidP="005F76AD">
            <w:pPr>
              <w:rPr>
                <w:del w:id="13522" w:author="阿毛" w:date="2021-05-21T17:54:00Z"/>
                <w:rFonts w:ascii="標楷體" w:eastAsia="標楷體" w:hAnsi="標楷體"/>
              </w:rPr>
            </w:pPr>
            <w:del w:id="13523" w:author="阿毛" w:date="2021-05-21T17:54:00Z">
              <w:r w:rsidRPr="007C3A4D" w:rsidDel="00CB3FDD">
                <w:rPr>
                  <w:rFonts w:ascii="標楷體" w:eastAsia="標楷體" w:hAnsi="標楷體" w:hint="eastAsia"/>
                </w:rPr>
                <w:delText>10:臺灣高雄地方法院</w:delText>
              </w:r>
            </w:del>
          </w:p>
          <w:p w14:paraId="2F4F70A4" w14:textId="2E938B6F" w:rsidR="00E24265" w:rsidRPr="007C3A4D" w:rsidDel="00CB3FDD" w:rsidRDefault="00E24265" w:rsidP="005F76AD">
            <w:pPr>
              <w:rPr>
                <w:del w:id="13524" w:author="阿毛" w:date="2021-05-21T17:54:00Z"/>
                <w:rFonts w:ascii="標楷體" w:eastAsia="標楷體" w:hAnsi="標楷體"/>
              </w:rPr>
            </w:pPr>
            <w:del w:id="13525" w:author="阿毛" w:date="2021-05-21T17:54:00Z">
              <w:r w:rsidRPr="007C3A4D" w:rsidDel="00CB3FDD">
                <w:rPr>
                  <w:rFonts w:ascii="標楷體" w:eastAsia="標楷體" w:hAnsi="標楷體" w:hint="eastAsia"/>
                </w:rPr>
                <w:delText>11:臺灣高等法院高雄分院</w:delText>
              </w:r>
            </w:del>
          </w:p>
          <w:p w14:paraId="15A10E6F" w14:textId="0570DA5E" w:rsidR="00E24265" w:rsidRPr="007C3A4D" w:rsidDel="00CB3FDD" w:rsidRDefault="00E24265" w:rsidP="005F76AD">
            <w:pPr>
              <w:rPr>
                <w:del w:id="13526" w:author="阿毛" w:date="2021-05-21T17:54:00Z"/>
                <w:rFonts w:ascii="標楷體" w:eastAsia="標楷體" w:hAnsi="標楷體"/>
              </w:rPr>
            </w:pPr>
            <w:del w:id="13527" w:author="阿毛" w:date="2021-05-21T17:54:00Z">
              <w:r w:rsidRPr="007C3A4D" w:rsidDel="00CB3FDD">
                <w:rPr>
                  <w:rFonts w:ascii="標楷體" w:eastAsia="標楷體" w:hAnsi="標楷體" w:hint="eastAsia"/>
                </w:rPr>
                <w:delText>12:福建連江地方法院</w:delText>
              </w:r>
            </w:del>
          </w:p>
          <w:p w14:paraId="5EB37D68" w14:textId="0885DCFA" w:rsidR="00E24265" w:rsidRPr="007C3A4D" w:rsidDel="00CB3FDD" w:rsidRDefault="00E24265" w:rsidP="005F76AD">
            <w:pPr>
              <w:rPr>
                <w:del w:id="13528" w:author="阿毛" w:date="2021-05-21T17:54:00Z"/>
                <w:rFonts w:ascii="標楷體" w:eastAsia="標楷體" w:hAnsi="標楷體"/>
              </w:rPr>
            </w:pPr>
            <w:del w:id="13529" w:author="阿毛" w:date="2021-05-21T17:54:00Z">
              <w:r w:rsidRPr="007C3A4D" w:rsidDel="00CB3FDD">
                <w:rPr>
                  <w:rFonts w:ascii="標楷體" w:eastAsia="標楷體" w:hAnsi="標楷體" w:hint="eastAsia"/>
                </w:rPr>
                <w:delText>13:臺灣苗栗地方法院</w:delText>
              </w:r>
            </w:del>
          </w:p>
          <w:p w14:paraId="26DEEAC1" w14:textId="620C82ED" w:rsidR="00E24265" w:rsidRPr="007C3A4D" w:rsidDel="00CB3FDD" w:rsidRDefault="00E24265" w:rsidP="005F76AD">
            <w:pPr>
              <w:rPr>
                <w:del w:id="13530" w:author="阿毛" w:date="2021-05-21T17:54:00Z"/>
                <w:rFonts w:ascii="標楷體" w:eastAsia="標楷體" w:hAnsi="標楷體"/>
              </w:rPr>
            </w:pPr>
            <w:del w:id="13531" w:author="阿毛" w:date="2021-05-21T17:54:00Z">
              <w:r w:rsidRPr="007C3A4D" w:rsidDel="00CB3FDD">
                <w:rPr>
                  <w:rFonts w:ascii="標楷體" w:eastAsia="標楷體" w:hAnsi="標楷體" w:hint="eastAsia"/>
                </w:rPr>
                <w:delText>14:臺灣南投地方法院</w:delText>
              </w:r>
            </w:del>
          </w:p>
          <w:p w14:paraId="50E0BE23" w14:textId="679FDD27" w:rsidR="00E24265" w:rsidRPr="007C3A4D" w:rsidDel="00CB3FDD" w:rsidRDefault="00E24265" w:rsidP="005F76AD">
            <w:pPr>
              <w:rPr>
                <w:del w:id="13532" w:author="阿毛" w:date="2021-05-21T17:54:00Z"/>
                <w:rFonts w:ascii="標楷體" w:eastAsia="標楷體" w:hAnsi="標楷體"/>
              </w:rPr>
            </w:pPr>
            <w:del w:id="13533" w:author="阿毛" w:date="2021-05-21T17:54:00Z">
              <w:r w:rsidRPr="007C3A4D" w:rsidDel="00CB3FDD">
                <w:rPr>
                  <w:rFonts w:ascii="標楷體" w:eastAsia="標楷體" w:hAnsi="標楷體" w:hint="eastAsia"/>
                </w:rPr>
                <w:delText>15:臺灣板橋地方法院</w:delText>
              </w:r>
            </w:del>
          </w:p>
          <w:p w14:paraId="58EB1E41" w14:textId="6B11CE8D" w:rsidR="00E24265" w:rsidRPr="007C3A4D" w:rsidDel="00CB3FDD" w:rsidRDefault="00E24265" w:rsidP="005F76AD">
            <w:pPr>
              <w:rPr>
                <w:del w:id="13534" w:author="阿毛" w:date="2021-05-21T17:54:00Z"/>
                <w:rFonts w:ascii="標楷體" w:eastAsia="標楷體" w:hAnsi="標楷體"/>
              </w:rPr>
            </w:pPr>
            <w:del w:id="13535" w:author="阿毛" w:date="2021-05-21T17:54:00Z">
              <w:r w:rsidRPr="007C3A4D" w:rsidDel="00CB3FDD">
                <w:rPr>
                  <w:rFonts w:ascii="標楷體" w:eastAsia="標楷體" w:hAnsi="標楷體" w:hint="eastAsia"/>
                </w:rPr>
                <w:delText>16:臺灣澎湖地方法院</w:delText>
              </w:r>
            </w:del>
          </w:p>
          <w:p w14:paraId="4EF47FC6" w14:textId="420D38F3" w:rsidR="00E24265" w:rsidRPr="007C3A4D" w:rsidDel="00CB3FDD" w:rsidRDefault="00E24265" w:rsidP="005F76AD">
            <w:pPr>
              <w:rPr>
                <w:del w:id="13536" w:author="阿毛" w:date="2021-05-21T17:54:00Z"/>
                <w:rFonts w:ascii="標楷體" w:eastAsia="標楷體" w:hAnsi="標楷體"/>
              </w:rPr>
            </w:pPr>
            <w:del w:id="13537" w:author="阿毛" w:date="2021-05-21T17:54:00Z">
              <w:r w:rsidRPr="007C3A4D" w:rsidDel="00CB3FDD">
                <w:rPr>
                  <w:rFonts w:ascii="標楷體" w:eastAsia="標楷體" w:hAnsi="標楷體" w:hint="eastAsia"/>
                </w:rPr>
                <w:delText>17:臺灣屏東地方法院</w:delText>
              </w:r>
            </w:del>
          </w:p>
          <w:p w14:paraId="14D6B8CE" w14:textId="0FFD6BAE" w:rsidR="00E24265" w:rsidRPr="007C3A4D" w:rsidDel="00CB3FDD" w:rsidRDefault="00E24265" w:rsidP="005F76AD">
            <w:pPr>
              <w:rPr>
                <w:del w:id="13538" w:author="阿毛" w:date="2021-05-21T17:54:00Z"/>
                <w:rFonts w:ascii="標楷體" w:eastAsia="標楷體" w:hAnsi="標楷體"/>
              </w:rPr>
            </w:pPr>
            <w:del w:id="13539" w:author="阿毛" w:date="2021-05-21T17:54:00Z">
              <w:r w:rsidRPr="007C3A4D" w:rsidDel="00CB3FDD">
                <w:rPr>
                  <w:rFonts w:ascii="標楷體" w:eastAsia="標楷體" w:hAnsi="標楷體" w:hint="eastAsia"/>
                </w:rPr>
                <w:delText>18:臺灣新竹地方法院</w:delText>
              </w:r>
            </w:del>
          </w:p>
          <w:p w14:paraId="0C7C8391" w14:textId="57FFF945" w:rsidR="00E24265" w:rsidRPr="007C3A4D" w:rsidDel="00CB3FDD" w:rsidRDefault="00E24265" w:rsidP="005F76AD">
            <w:pPr>
              <w:rPr>
                <w:del w:id="13540" w:author="阿毛" w:date="2021-05-21T17:54:00Z"/>
                <w:rFonts w:ascii="標楷體" w:eastAsia="標楷體" w:hAnsi="標楷體"/>
              </w:rPr>
            </w:pPr>
            <w:del w:id="13541" w:author="阿毛" w:date="2021-05-21T17:54:00Z">
              <w:r w:rsidRPr="007C3A4D" w:rsidDel="00CB3FDD">
                <w:rPr>
                  <w:rFonts w:ascii="標楷體" w:eastAsia="標楷體" w:hAnsi="標楷體" w:hint="eastAsia"/>
                </w:rPr>
                <w:delText>19:臺灣士林地方法院</w:delText>
              </w:r>
            </w:del>
          </w:p>
          <w:p w14:paraId="1FD00527" w14:textId="5A372CFF" w:rsidR="00E24265" w:rsidRPr="007C3A4D" w:rsidDel="00CB3FDD" w:rsidRDefault="00E24265" w:rsidP="005F76AD">
            <w:pPr>
              <w:rPr>
                <w:del w:id="13542" w:author="阿毛" w:date="2021-05-21T17:54:00Z"/>
                <w:rFonts w:ascii="標楷體" w:eastAsia="標楷體" w:hAnsi="標楷體"/>
              </w:rPr>
            </w:pPr>
            <w:del w:id="13543" w:author="阿毛" w:date="2021-05-21T17:54:00Z">
              <w:r w:rsidRPr="007C3A4D" w:rsidDel="00CB3FDD">
                <w:rPr>
                  <w:rFonts w:ascii="標楷體" w:eastAsia="標楷體" w:hAnsi="標楷體" w:hint="eastAsia"/>
                </w:rPr>
                <w:delText>20:臺灣臺中地方法院</w:delText>
              </w:r>
            </w:del>
          </w:p>
          <w:p w14:paraId="0A627AD8" w14:textId="5DFC7E75" w:rsidR="00E24265" w:rsidRPr="007C3A4D" w:rsidDel="00CB3FDD" w:rsidRDefault="00E24265" w:rsidP="005F76AD">
            <w:pPr>
              <w:rPr>
                <w:del w:id="13544" w:author="阿毛" w:date="2021-05-21T17:54:00Z"/>
                <w:rFonts w:ascii="標楷體" w:eastAsia="標楷體" w:hAnsi="標楷體"/>
              </w:rPr>
            </w:pPr>
            <w:del w:id="13545" w:author="阿毛" w:date="2021-05-21T17:54:00Z">
              <w:r w:rsidRPr="007C3A4D" w:rsidDel="00CB3FDD">
                <w:rPr>
                  <w:rFonts w:ascii="標楷體" w:eastAsia="標楷體" w:hAnsi="標楷體" w:hint="eastAsia"/>
                </w:rPr>
                <w:delText>21:臺灣高等法院臺中分院</w:delText>
              </w:r>
            </w:del>
          </w:p>
          <w:p w14:paraId="7F0F637E" w14:textId="3A9F3FE9" w:rsidR="00E24265" w:rsidRPr="007C3A4D" w:rsidDel="00CB3FDD" w:rsidRDefault="00E24265" w:rsidP="005F76AD">
            <w:pPr>
              <w:rPr>
                <w:del w:id="13546" w:author="阿毛" w:date="2021-05-21T17:54:00Z"/>
                <w:rFonts w:ascii="標楷體" w:eastAsia="標楷體" w:hAnsi="標楷體"/>
              </w:rPr>
            </w:pPr>
            <w:del w:id="13547" w:author="阿毛" w:date="2021-05-21T17:54:00Z">
              <w:r w:rsidRPr="007C3A4D" w:rsidDel="00CB3FDD">
                <w:rPr>
                  <w:rFonts w:ascii="標楷體" w:eastAsia="標楷體" w:hAnsi="標楷體" w:hint="eastAsia"/>
                </w:rPr>
                <w:delText>22:臺灣臺南地方法院</w:delText>
              </w:r>
            </w:del>
          </w:p>
          <w:p w14:paraId="0C68CD5E" w14:textId="474DF9DE" w:rsidR="00E24265" w:rsidRPr="007C3A4D" w:rsidDel="00CB3FDD" w:rsidRDefault="00E24265" w:rsidP="005F76AD">
            <w:pPr>
              <w:rPr>
                <w:del w:id="13548" w:author="阿毛" w:date="2021-05-21T17:54:00Z"/>
                <w:rFonts w:ascii="標楷體" w:eastAsia="標楷體" w:hAnsi="標楷體"/>
              </w:rPr>
            </w:pPr>
            <w:del w:id="13549" w:author="阿毛" w:date="2021-05-21T17:54:00Z">
              <w:r w:rsidRPr="007C3A4D" w:rsidDel="00CB3FDD">
                <w:rPr>
                  <w:rFonts w:ascii="標楷體" w:eastAsia="標楷體" w:hAnsi="標楷體" w:hint="eastAsia"/>
                </w:rPr>
                <w:delText>23:臺灣高等法院臺南分院</w:delText>
              </w:r>
            </w:del>
          </w:p>
          <w:p w14:paraId="2B9B348A" w14:textId="7234F92A" w:rsidR="00E24265" w:rsidRPr="007C3A4D" w:rsidDel="00CB3FDD" w:rsidRDefault="00E24265" w:rsidP="005F76AD">
            <w:pPr>
              <w:rPr>
                <w:del w:id="13550" w:author="阿毛" w:date="2021-05-21T17:54:00Z"/>
                <w:rFonts w:ascii="標楷體" w:eastAsia="標楷體" w:hAnsi="標楷體"/>
              </w:rPr>
            </w:pPr>
            <w:del w:id="13551" w:author="阿毛" w:date="2021-05-21T17:54:00Z">
              <w:r w:rsidRPr="007C3A4D" w:rsidDel="00CB3FDD">
                <w:rPr>
                  <w:rFonts w:ascii="標楷體" w:eastAsia="標楷體" w:hAnsi="標楷體" w:hint="eastAsia"/>
                </w:rPr>
                <w:delText>24:臺灣臺北地方法院</w:delText>
              </w:r>
            </w:del>
          </w:p>
          <w:p w14:paraId="7C3B5E1B" w14:textId="170BA914" w:rsidR="00E24265" w:rsidRPr="007C3A4D" w:rsidDel="00CB3FDD" w:rsidRDefault="00E24265" w:rsidP="005F76AD">
            <w:pPr>
              <w:rPr>
                <w:del w:id="13552" w:author="阿毛" w:date="2021-05-21T17:54:00Z"/>
                <w:rFonts w:ascii="標楷體" w:eastAsia="標楷體" w:hAnsi="標楷體"/>
              </w:rPr>
            </w:pPr>
            <w:del w:id="13553" w:author="阿毛" w:date="2021-05-21T17:54:00Z">
              <w:r w:rsidRPr="007C3A4D" w:rsidDel="00CB3FDD">
                <w:rPr>
                  <w:rFonts w:ascii="標楷體" w:eastAsia="標楷體" w:hAnsi="標楷體" w:hint="eastAsia"/>
                </w:rPr>
                <w:delText>25:臺灣高等法院</w:delText>
              </w:r>
            </w:del>
          </w:p>
          <w:p w14:paraId="0C96390F" w14:textId="0075FA8B" w:rsidR="00E24265" w:rsidRPr="007C3A4D" w:rsidDel="00CB3FDD" w:rsidRDefault="00E24265" w:rsidP="005F76AD">
            <w:pPr>
              <w:rPr>
                <w:del w:id="13554" w:author="阿毛" w:date="2021-05-21T17:54:00Z"/>
                <w:rFonts w:ascii="標楷體" w:eastAsia="標楷體" w:hAnsi="標楷體"/>
              </w:rPr>
            </w:pPr>
            <w:del w:id="13555" w:author="阿毛" w:date="2021-05-21T17:54:00Z">
              <w:r w:rsidRPr="007C3A4D" w:rsidDel="00CB3FDD">
                <w:rPr>
                  <w:rFonts w:ascii="標楷體" w:eastAsia="標楷體" w:hAnsi="標楷體" w:hint="eastAsia"/>
                </w:rPr>
                <w:delText>26:最高法院</w:delText>
              </w:r>
            </w:del>
          </w:p>
          <w:p w14:paraId="7A17A2AD" w14:textId="34EF8637" w:rsidR="00E24265" w:rsidRPr="007C3A4D" w:rsidDel="00CB3FDD" w:rsidRDefault="00E24265" w:rsidP="005F76AD">
            <w:pPr>
              <w:rPr>
                <w:del w:id="13556" w:author="阿毛" w:date="2021-05-21T17:54:00Z"/>
                <w:rFonts w:ascii="標楷體" w:eastAsia="標楷體" w:hAnsi="標楷體"/>
              </w:rPr>
            </w:pPr>
            <w:del w:id="13557" w:author="阿毛" w:date="2021-05-21T17:54:00Z">
              <w:r w:rsidRPr="007C3A4D" w:rsidDel="00CB3FDD">
                <w:rPr>
                  <w:rFonts w:ascii="標楷體" w:eastAsia="標楷體" w:hAnsi="標楷體" w:hint="eastAsia"/>
                </w:rPr>
                <w:delText>27:臺灣臺東地方法院</w:delText>
              </w:r>
            </w:del>
          </w:p>
          <w:p w14:paraId="77C8C9D2" w14:textId="0D536B13" w:rsidR="00E24265" w:rsidRPr="007C3A4D" w:rsidDel="00CB3FDD" w:rsidRDefault="00E24265" w:rsidP="005F76AD">
            <w:pPr>
              <w:rPr>
                <w:del w:id="13558" w:author="阿毛" w:date="2021-05-21T17:54:00Z"/>
                <w:rFonts w:ascii="標楷體" w:eastAsia="標楷體" w:hAnsi="標楷體"/>
              </w:rPr>
            </w:pPr>
            <w:del w:id="13559" w:author="阿毛" w:date="2021-05-21T17:54:00Z">
              <w:r w:rsidRPr="007C3A4D" w:rsidDel="00CB3FDD">
                <w:rPr>
                  <w:rFonts w:ascii="標楷體" w:eastAsia="標楷體" w:hAnsi="標楷體" w:hint="eastAsia"/>
                </w:rPr>
                <w:delText>28:臺灣桃園地方法院</w:delText>
              </w:r>
            </w:del>
          </w:p>
          <w:p w14:paraId="6CF36A9B" w14:textId="796D5171" w:rsidR="00E24265" w:rsidRPr="00615D4B" w:rsidDel="00CB3FDD" w:rsidRDefault="00E24265" w:rsidP="005F76AD">
            <w:pPr>
              <w:rPr>
                <w:del w:id="13560" w:author="阿毛" w:date="2021-05-21T17:54:00Z"/>
                <w:rFonts w:ascii="標楷體" w:eastAsia="標楷體" w:hAnsi="標楷體"/>
              </w:rPr>
            </w:pPr>
            <w:del w:id="13561" w:author="阿毛" w:date="2021-05-21T17:54:00Z">
              <w:r w:rsidRPr="007C3A4D" w:rsidDel="00CB3FDD">
                <w:rPr>
                  <w:rFonts w:ascii="標楷體" w:eastAsia="標楷體" w:hAnsi="標楷體" w:hint="eastAsia"/>
                </w:rPr>
                <w:delText>29:臺灣雲林地方法院</w:delText>
              </w:r>
            </w:del>
          </w:p>
        </w:tc>
      </w:tr>
      <w:tr w:rsidR="00E24265" w:rsidRPr="00615D4B" w:rsidDel="00CB3FDD" w14:paraId="671D723D" w14:textId="77F6B167" w:rsidTr="005F76AD">
        <w:trPr>
          <w:trHeight w:val="291"/>
          <w:jc w:val="center"/>
          <w:del w:id="13562" w:author="阿毛" w:date="2021-05-21T17:54:00Z"/>
        </w:trPr>
        <w:tc>
          <w:tcPr>
            <w:tcW w:w="219" w:type="pct"/>
          </w:tcPr>
          <w:p w14:paraId="2E5CBE4E" w14:textId="5F882D27" w:rsidR="00E24265" w:rsidRPr="005E579A" w:rsidDel="00CB3FDD" w:rsidRDefault="00E24265" w:rsidP="005F76AD">
            <w:pPr>
              <w:pStyle w:val="af9"/>
              <w:numPr>
                <w:ilvl w:val="0"/>
                <w:numId w:val="46"/>
              </w:numPr>
              <w:ind w:leftChars="0"/>
              <w:rPr>
                <w:del w:id="13563" w:author="阿毛" w:date="2021-05-21T17:54:00Z"/>
                <w:rFonts w:ascii="標楷體" w:eastAsia="標楷體" w:hAnsi="標楷體"/>
              </w:rPr>
            </w:pPr>
          </w:p>
        </w:tc>
        <w:tc>
          <w:tcPr>
            <w:tcW w:w="756" w:type="pct"/>
          </w:tcPr>
          <w:p w14:paraId="36FD75BA" w14:textId="55CF98BE" w:rsidR="00E24265" w:rsidRPr="00615D4B" w:rsidDel="00CB3FDD" w:rsidRDefault="00E24265" w:rsidP="005F76AD">
            <w:pPr>
              <w:rPr>
                <w:del w:id="13564" w:author="阿毛" w:date="2021-05-21T17:54:00Z"/>
                <w:rFonts w:ascii="標楷體" w:eastAsia="標楷體" w:hAnsi="標楷體"/>
              </w:rPr>
            </w:pPr>
            <w:del w:id="13565" w:author="阿毛" w:date="2021-05-21T17:54:00Z">
              <w:r w:rsidRPr="00713ED8" w:rsidDel="00CB3FDD">
                <w:rPr>
                  <w:rFonts w:ascii="標楷體" w:eastAsia="標楷體" w:hAnsi="標楷體" w:hint="eastAsia"/>
                </w:rPr>
                <w:delText>年度別</w:delText>
              </w:r>
            </w:del>
          </w:p>
        </w:tc>
        <w:tc>
          <w:tcPr>
            <w:tcW w:w="624" w:type="pct"/>
          </w:tcPr>
          <w:p w14:paraId="349A2DAC" w14:textId="18238F83" w:rsidR="00E24265" w:rsidRPr="00615D4B" w:rsidDel="00CB3FDD" w:rsidRDefault="00E24265" w:rsidP="005F76AD">
            <w:pPr>
              <w:rPr>
                <w:del w:id="13566" w:author="阿毛" w:date="2021-05-21T17:54:00Z"/>
                <w:rFonts w:ascii="標楷體" w:eastAsia="標楷體" w:hAnsi="標楷體"/>
              </w:rPr>
            </w:pPr>
          </w:p>
        </w:tc>
        <w:tc>
          <w:tcPr>
            <w:tcW w:w="624" w:type="pct"/>
          </w:tcPr>
          <w:p w14:paraId="19D6F5CE" w14:textId="274549F1" w:rsidR="00E24265" w:rsidRPr="00615D4B" w:rsidDel="00CB3FDD" w:rsidRDefault="00E24265" w:rsidP="005F76AD">
            <w:pPr>
              <w:rPr>
                <w:del w:id="13567" w:author="阿毛" w:date="2021-05-21T17:54:00Z"/>
                <w:rFonts w:ascii="標楷體" w:eastAsia="標楷體" w:hAnsi="標楷體"/>
              </w:rPr>
            </w:pPr>
          </w:p>
        </w:tc>
        <w:tc>
          <w:tcPr>
            <w:tcW w:w="537" w:type="pct"/>
          </w:tcPr>
          <w:p w14:paraId="66A09CE7" w14:textId="2832629E" w:rsidR="00E24265" w:rsidRPr="00615D4B" w:rsidDel="00CB3FDD" w:rsidRDefault="00E24265" w:rsidP="005F76AD">
            <w:pPr>
              <w:rPr>
                <w:del w:id="13568" w:author="阿毛" w:date="2021-05-21T17:54:00Z"/>
                <w:rFonts w:ascii="標楷體" w:eastAsia="標楷體" w:hAnsi="標楷體"/>
              </w:rPr>
            </w:pPr>
          </w:p>
        </w:tc>
        <w:tc>
          <w:tcPr>
            <w:tcW w:w="299" w:type="pct"/>
          </w:tcPr>
          <w:p w14:paraId="3AB0252E" w14:textId="2FFE067D" w:rsidR="00E24265" w:rsidRPr="00615D4B" w:rsidDel="00CB3FDD" w:rsidRDefault="00E24265" w:rsidP="005F76AD">
            <w:pPr>
              <w:rPr>
                <w:del w:id="13569" w:author="阿毛" w:date="2021-05-21T17:54:00Z"/>
                <w:rFonts w:ascii="標楷體" w:eastAsia="標楷體" w:hAnsi="標楷體"/>
              </w:rPr>
            </w:pPr>
          </w:p>
        </w:tc>
        <w:tc>
          <w:tcPr>
            <w:tcW w:w="299" w:type="pct"/>
          </w:tcPr>
          <w:p w14:paraId="128F38B2" w14:textId="3F4BC100" w:rsidR="00E24265" w:rsidRPr="00615D4B" w:rsidDel="00CB3FDD" w:rsidRDefault="00E24265" w:rsidP="005F76AD">
            <w:pPr>
              <w:rPr>
                <w:del w:id="13570" w:author="阿毛" w:date="2021-05-21T17:54:00Z"/>
                <w:rFonts w:ascii="標楷體" w:eastAsia="標楷體" w:hAnsi="標楷體"/>
              </w:rPr>
            </w:pPr>
          </w:p>
        </w:tc>
        <w:tc>
          <w:tcPr>
            <w:tcW w:w="1643" w:type="pct"/>
          </w:tcPr>
          <w:p w14:paraId="1B7EB61F" w14:textId="583803CD" w:rsidR="00E24265" w:rsidRPr="00615D4B" w:rsidDel="00CB3FDD" w:rsidRDefault="00E24265" w:rsidP="005F76AD">
            <w:pPr>
              <w:rPr>
                <w:del w:id="13571" w:author="阿毛" w:date="2021-05-21T17:54:00Z"/>
                <w:rFonts w:ascii="標楷體" w:eastAsia="標楷體" w:hAnsi="標楷體"/>
              </w:rPr>
            </w:pPr>
          </w:p>
        </w:tc>
      </w:tr>
      <w:tr w:rsidR="00E24265" w:rsidRPr="00615D4B" w:rsidDel="00CB3FDD" w14:paraId="1ED79D93" w14:textId="01F5EFB2" w:rsidTr="005F76AD">
        <w:trPr>
          <w:trHeight w:val="291"/>
          <w:jc w:val="center"/>
          <w:del w:id="13572" w:author="阿毛" w:date="2021-05-21T17:54:00Z"/>
        </w:trPr>
        <w:tc>
          <w:tcPr>
            <w:tcW w:w="219" w:type="pct"/>
          </w:tcPr>
          <w:p w14:paraId="6FB48A17" w14:textId="4E00A5C4" w:rsidR="00E24265" w:rsidRPr="005E579A" w:rsidDel="00CB3FDD" w:rsidRDefault="00E24265" w:rsidP="005F76AD">
            <w:pPr>
              <w:pStyle w:val="af9"/>
              <w:numPr>
                <w:ilvl w:val="0"/>
                <w:numId w:val="46"/>
              </w:numPr>
              <w:ind w:leftChars="0"/>
              <w:rPr>
                <w:del w:id="13573" w:author="阿毛" w:date="2021-05-21T17:54:00Z"/>
                <w:rFonts w:ascii="標楷體" w:eastAsia="標楷體" w:hAnsi="標楷體"/>
              </w:rPr>
            </w:pPr>
          </w:p>
        </w:tc>
        <w:tc>
          <w:tcPr>
            <w:tcW w:w="756" w:type="pct"/>
          </w:tcPr>
          <w:p w14:paraId="7C227ED3" w14:textId="136C9FCE" w:rsidR="00E24265" w:rsidRPr="00615D4B" w:rsidDel="00CB3FDD" w:rsidRDefault="00E24265" w:rsidP="005F76AD">
            <w:pPr>
              <w:rPr>
                <w:del w:id="13574" w:author="阿毛" w:date="2021-05-21T17:54:00Z"/>
                <w:rFonts w:ascii="標楷體" w:eastAsia="標楷體" w:hAnsi="標楷體"/>
              </w:rPr>
            </w:pPr>
            <w:del w:id="13575" w:author="阿毛" w:date="2021-05-21T17:54:00Z">
              <w:r w:rsidRPr="00713ED8" w:rsidDel="00CB3FDD">
                <w:rPr>
                  <w:rFonts w:ascii="標楷體" w:eastAsia="標楷體" w:hAnsi="標楷體" w:hint="eastAsia"/>
                </w:rPr>
                <w:delText>法院承審股別</w:delText>
              </w:r>
            </w:del>
          </w:p>
        </w:tc>
        <w:tc>
          <w:tcPr>
            <w:tcW w:w="624" w:type="pct"/>
          </w:tcPr>
          <w:p w14:paraId="52686933" w14:textId="493B68A5" w:rsidR="00E24265" w:rsidRPr="00615D4B" w:rsidDel="00CB3FDD" w:rsidRDefault="00E24265" w:rsidP="005F76AD">
            <w:pPr>
              <w:rPr>
                <w:del w:id="13576" w:author="阿毛" w:date="2021-05-21T17:54:00Z"/>
                <w:rFonts w:ascii="標楷體" w:eastAsia="標楷體" w:hAnsi="標楷體"/>
              </w:rPr>
            </w:pPr>
          </w:p>
        </w:tc>
        <w:tc>
          <w:tcPr>
            <w:tcW w:w="624" w:type="pct"/>
          </w:tcPr>
          <w:p w14:paraId="0A98AFCF" w14:textId="072A4E5F" w:rsidR="00E24265" w:rsidRPr="00615D4B" w:rsidDel="00CB3FDD" w:rsidRDefault="00E24265" w:rsidP="005F76AD">
            <w:pPr>
              <w:rPr>
                <w:del w:id="13577" w:author="阿毛" w:date="2021-05-21T17:54:00Z"/>
                <w:rFonts w:ascii="標楷體" w:eastAsia="標楷體" w:hAnsi="標楷體"/>
              </w:rPr>
            </w:pPr>
          </w:p>
        </w:tc>
        <w:tc>
          <w:tcPr>
            <w:tcW w:w="537" w:type="pct"/>
          </w:tcPr>
          <w:p w14:paraId="1E9D495B" w14:textId="7D0D5079" w:rsidR="00E24265" w:rsidRPr="00615D4B" w:rsidDel="00CB3FDD" w:rsidRDefault="00E24265" w:rsidP="005F76AD">
            <w:pPr>
              <w:rPr>
                <w:del w:id="13578" w:author="阿毛" w:date="2021-05-21T17:54:00Z"/>
                <w:rFonts w:ascii="標楷體" w:eastAsia="標楷體" w:hAnsi="標楷體"/>
              </w:rPr>
            </w:pPr>
          </w:p>
        </w:tc>
        <w:tc>
          <w:tcPr>
            <w:tcW w:w="299" w:type="pct"/>
          </w:tcPr>
          <w:p w14:paraId="1313E188" w14:textId="02D53A7B" w:rsidR="00E24265" w:rsidRPr="00615D4B" w:rsidDel="00CB3FDD" w:rsidRDefault="00E24265" w:rsidP="005F76AD">
            <w:pPr>
              <w:rPr>
                <w:del w:id="13579" w:author="阿毛" w:date="2021-05-21T17:54:00Z"/>
                <w:rFonts w:ascii="標楷體" w:eastAsia="標楷體" w:hAnsi="標楷體"/>
              </w:rPr>
            </w:pPr>
          </w:p>
        </w:tc>
        <w:tc>
          <w:tcPr>
            <w:tcW w:w="299" w:type="pct"/>
          </w:tcPr>
          <w:p w14:paraId="7CBFDE18" w14:textId="4931325C" w:rsidR="00E24265" w:rsidRPr="00615D4B" w:rsidDel="00CB3FDD" w:rsidRDefault="00E24265" w:rsidP="005F76AD">
            <w:pPr>
              <w:rPr>
                <w:del w:id="13580" w:author="阿毛" w:date="2021-05-21T17:54:00Z"/>
                <w:rFonts w:ascii="標楷體" w:eastAsia="標楷體" w:hAnsi="標楷體"/>
              </w:rPr>
            </w:pPr>
          </w:p>
        </w:tc>
        <w:tc>
          <w:tcPr>
            <w:tcW w:w="1643" w:type="pct"/>
          </w:tcPr>
          <w:p w14:paraId="67B827B1" w14:textId="7F65DDAB" w:rsidR="00E24265" w:rsidRPr="00615D4B" w:rsidDel="00CB3FDD" w:rsidRDefault="00E24265" w:rsidP="005F76AD">
            <w:pPr>
              <w:rPr>
                <w:del w:id="13581" w:author="阿毛" w:date="2021-05-21T17:54:00Z"/>
                <w:rFonts w:ascii="標楷體" w:eastAsia="標楷體" w:hAnsi="標楷體"/>
              </w:rPr>
            </w:pPr>
          </w:p>
        </w:tc>
      </w:tr>
      <w:tr w:rsidR="00E24265" w:rsidRPr="00615D4B" w:rsidDel="00CB3FDD" w14:paraId="75038C18" w14:textId="0A5C6289" w:rsidTr="005F76AD">
        <w:trPr>
          <w:trHeight w:val="291"/>
          <w:jc w:val="center"/>
          <w:del w:id="13582" w:author="阿毛" w:date="2021-05-21T17:54:00Z"/>
        </w:trPr>
        <w:tc>
          <w:tcPr>
            <w:tcW w:w="219" w:type="pct"/>
          </w:tcPr>
          <w:p w14:paraId="50C4D5EF" w14:textId="52F93BD5" w:rsidR="00E24265" w:rsidRPr="005E579A" w:rsidDel="00CB3FDD" w:rsidRDefault="00E24265" w:rsidP="005F76AD">
            <w:pPr>
              <w:pStyle w:val="af9"/>
              <w:numPr>
                <w:ilvl w:val="0"/>
                <w:numId w:val="46"/>
              </w:numPr>
              <w:ind w:leftChars="0"/>
              <w:rPr>
                <w:del w:id="13583" w:author="阿毛" w:date="2021-05-21T17:54:00Z"/>
                <w:rFonts w:ascii="標楷體" w:eastAsia="標楷體" w:hAnsi="標楷體"/>
              </w:rPr>
            </w:pPr>
          </w:p>
        </w:tc>
        <w:tc>
          <w:tcPr>
            <w:tcW w:w="756" w:type="pct"/>
          </w:tcPr>
          <w:p w14:paraId="2A50213F" w14:textId="4A035A76" w:rsidR="00E24265" w:rsidRPr="00615D4B" w:rsidDel="00CB3FDD" w:rsidRDefault="00E24265" w:rsidP="005F76AD">
            <w:pPr>
              <w:rPr>
                <w:del w:id="13584" w:author="阿毛" w:date="2021-05-21T17:54:00Z"/>
                <w:rFonts w:ascii="標楷體" w:eastAsia="標楷體" w:hAnsi="標楷體"/>
              </w:rPr>
            </w:pPr>
            <w:del w:id="13585" w:author="阿毛" w:date="2021-05-21T17:54:00Z">
              <w:r w:rsidRPr="00713ED8" w:rsidDel="00CB3FDD">
                <w:rPr>
                  <w:rFonts w:ascii="標楷體" w:eastAsia="標楷體" w:hAnsi="標楷體" w:hint="eastAsia"/>
                </w:rPr>
                <w:delText>法院案號</w:delText>
              </w:r>
            </w:del>
          </w:p>
        </w:tc>
        <w:tc>
          <w:tcPr>
            <w:tcW w:w="624" w:type="pct"/>
          </w:tcPr>
          <w:p w14:paraId="5F18252F" w14:textId="7DB22B1E" w:rsidR="00E24265" w:rsidRPr="00615D4B" w:rsidDel="00CB3FDD" w:rsidRDefault="00E24265" w:rsidP="005F76AD">
            <w:pPr>
              <w:rPr>
                <w:del w:id="13586" w:author="阿毛" w:date="2021-05-21T17:54:00Z"/>
                <w:rFonts w:ascii="標楷體" w:eastAsia="標楷體" w:hAnsi="標楷體"/>
              </w:rPr>
            </w:pPr>
          </w:p>
        </w:tc>
        <w:tc>
          <w:tcPr>
            <w:tcW w:w="624" w:type="pct"/>
          </w:tcPr>
          <w:p w14:paraId="3C5757DD" w14:textId="372D1E54" w:rsidR="00E24265" w:rsidRPr="00615D4B" w:rsidDel="00CB3FDD" w:rsidRDefault="00E24265" w:rsidP="005F76AD">
            <w:pPr>
              <w:rPr>
                <w:del w:id="13587" w:author="阿毛" w:date="2021-05-21T17:54:00Z"/>
                <w:rFonts w:ascii="標楷體" w:eastAsia="標楷體" w:hAnsi="標楷體"/>
              </w:rPr>
            </w:pPr>
          </w:p>
        </w:tc>
        <w:tc>
          <w:tcPr>
            <w:tcW w:w="537" w:type="pct"/>
          </w:tcPr>
          <w:p w14:paraId="7DD28050" w14:textId="58F13CE1" w:rsidR="00E24265" w:rsidRPr="00615D4B" w:rsidDel="00CB3FDD" w:rsidRDefault="00E24265" w:rsidP="005F76AD">
            <w:pPr>
              <w:rPr>
                <w:del w:id="13588" w:author="阿毛" w:date="2021-05-21T17:54:00Z"/>
                <w:rFonts w:ascii="標楷體" w:eastAsia="標楷體" w:hAnsi="標楷體"/>
              </w:rPr>
            </w:pPr>
          </w:p>
        </w:tc>
        <w:tc>
          <w:tcPr>
            <w:tcW w:w="299" w:type="pct"/>
          </w:tcPr>
          <w:p w14:paraId="0F9184C3" w14:textId="39B95EB4" w:rsidR="00E24265" w:rsidRPr="00615D4B" w:rsidDel="00CB3FDD" w:rsidRDefault="00E24265" w:rsidP="005F76AD">
            <w:pPr>
              <w:rPr>
                <w:del w:id="13589" w:author="阿毛" w:date="2021-05-21T17:54:00Z"/>
                <w:rFonts w:ascii="標楷體" w:eastAsia="標楷體" w:hAnsi="標楷體"/>
              </w:rPr>
            </w:pPr>
          </w:p>
        </w:tc>
        <w:tc>
          <w:tcPr>
            <w:tcW w:w="299" w:type="pct"/>
          </w:tcPr>
          <w:p w14:paraId="5C9EDE84" w14:textId="1772E680" w:rsidR="00E24265" w:rsidRPr="00615D4B" w:rsidDel="00CB3FDD" w:rsidRDefault="00E24265" w:rsidP="005F76AD">
            <w:pPr>
              <w:rPr>
                <w:del w:id="13590" w:author="阿毛" w:date="2021-05-21T17:54:00Z"/>
                <w:rFonts w:ascii="標楷體" w:eastAsia="標楷體" w:hAnsi="標楷體"/>
              </w:rPr>
            </w:pPr>
          </w:p>
        </w:tc>
        <w:tc>
          <w:tcPr>
            <w:tcW w:w="1643" w:type="pct"/>
          </w:tcPr>
          <w:p w14:paraId="55CB5833" w14:textId="2E017E70" w:rsidR="00E24265" w:rsidRPr="00615D4B" w:rsidDel="00CB3FDD" w:rsidRDefault="00E24265" w:rsidP="005F76AD">
            <w:pPr>
              <w:rPr>
                <w:del w:id="13591" w:author="阿毛" w:date="2021-05-21T17:54:00Z"/>
                <w:rFonts w:ascii="標楷體" w:eastAsia="標楷體" w:hAnsi="標楷體"/>
              </w:rPr>
            </w:pPr>
          </w:p>
        </w:tc>
      </w:tr>
      <w:tr w:rsidR="00E24265" w:rsidRPr="00615D4B" w:rsidDel="00CB3FDD" w14:paraId="489E9271" w14:textId="7D6C6E42" w:rsidTr="005F76AD">
        <w:trPr>
          <w:trHeight w:val="291"/>
          <w:jc w:val="center"/>
          <w:del w:id="13592" w:author="阿毛" w:date="2021-05-21T17:54:00Z"/>
        </w:trPr>
        <w:tc>
          <w:tcPr>
            <w:tcW w:w="219" w:type="pct"/>
          </w:tcPr>
          <w:p w14:paraId="24226051" w14:textId="153CDF10" w:rsidR="00E24265" w:rsidRPr="005E579A" w:rsidDel="00CB3FDD" w:rsidRDefault="00E24265" w:rsidP="005F76AD">
            <w:pPr>
              <w:pStyle w:val="af9"/>
              <w:numPr>
                <w:ilvl w:val="0"/>
                <w:numId w:val="46"/>
              </w:numPr>
              <w:ind w:leftChars="0"/>
              <w:rPr>
                <w:del w:id="13593" w:author="阿毛" w:date="2021-05-21T17:54:00Z"/>
                <w:rFonts w:ascii="標楷體" w:eastAsia="標楷體" w:hAnsi="標楷體"/>
              </w:rPr>
            </w:pPr>
          </w:p>
        </w:tc>
        <w:tc>
          <w:tcPr>
            <w:tcW w:w="756" w:type="pct"/>
          </w:tcPr>
          <w:p w14:paraId="55D5D6F8" w14:textId="2F10AE04" w:rsidR="00E24265" w:rsidRPr="00615D4B" w:rsidDel="00CB3FDD" w:rsidRDefault="00E24265" w:rsidP="005F76AD">
            <w:pPr>
              <w:rPr>
                <w:del w:id="13594" w:author="阿毛" w:date="2021-05-21T17:54:00Z"/>
                <w:rFonts w:ascii="標楷體" w:eastAsia="標楷體" w:hAnsi="標楷體"/>
              </w:rPr>
            </w:pPr>
            <w:del w:id="13595" w:author="阿毛" w:date="2021-05-21T17:54:00Z">
              <w:r w:rsidRPr="00713ED8" w:rsidDel="00CB3FDD">
                <w:rPr>
                  <w:rFonts w:ascii="標楷體" w:eastAsia="標楷體" w:hAnsi="標楷體" w:hint="eastAsia"/>
                </w:rPr>
                <w:delText>法院裁定免責確定</w:delText>
              </w:r>
            </w:del>
          </w:p>
        </w:tc>
        <w:tc>
          <w:tcPr>
            <w:tcW w:w="624" w:type="pct"/>
          </w:tcPr>
          <w:p w14:paraId="07A4D63E" w14:textId="2DF0A865" w:rsidR="00E24265" w:rsidRPr="00615D4B" w:rsidDel="00CB3FDD" w:rsidRDefault="00E24265" w:rsidP="005F76AD">
            <w:pPr>
              <w:rPr>
                <w:del w:id="13596" w:author="阿毛" w:date="2021-05-21T17:54:00Z"/>
                <w:rFonts w:ascii="標楷體" w:eastAsia="標楷體" w:hAnsi="標楷體"/>
              </w:rPr>
            </w:pPr>
          </w:p>
        </w:tc>
        <w:tc>
          <w:tcPr>
            <w:tcW w:w="624" w:type="pct"/>
          </w:tcPr>
          <w:p w14:paraId="59BBBC73" w14:textId="0478F579" w:rsidR="00E24265" w:rsidRPr="00615D4B" w:rsidDel="00CB3FDD" w:rsidRDefault="00E24265" w:rsidP="005F76AD">
            <w:pPr>
              <w:rPr>
                <w:del w:id="13597" w:author="阿毛" w:date="2021-05-21T17:54:00Z"/>
                <w:rFonts w:ascii="標楷體" w:eastAsia="標楷體" w:hAnsi="標楷體"/>
              </w:rPr>
            </w:pPr>
          </w:p>
        </w:tc>
        <w:tc>
          <w:tcPr>
            <w:tcW w:w="537" w:type="pct"/>
          </w:tcPr>
          <w:p w14:paraId="12395CE6" w14:textId="2F6DE113" w:rsidR="00E24265" w:rsidRPr="00615D4B" w:rsidDel="00CB3FDD" w:rsidRDefault="00E24265" w:rsidP="005F76AD">
            <w:pPr>
              <w:rPr>
                <w:del w:id="13598" w:author="阿毛" w:date="2021-05-21T17:54:00Z"/>
                <w:rFonts w:ascii="標楷體" w:eastAsia="標楷體" w:hAnsi="標楷體"/>
              </w:rPr>
            </w:pPr>
          </w:p>
        </w:tc>
        <w:tc>
          <w:tcPr>
            <w:tcW w:w="299" w:type="pct"/>
          </w:tcPr>
          <w:p w14:paraId="3DADA438" w14:textId="25605FA2" w:rsidR="00E24265" w:rsidRPr="00615D4B" w:rsidDel="00CB3FDD" w:rsidRDefault="00E24265" w:rsidP="005F76AD">
            <w:pPr>
              <w:rPr>
                <w:del w:id="13599" w:author="阿毛" w:date="2021-05-21T17:54:00Z"/>
                <w:rFonts w:ascii="標楷體" w:eastAsia="標楷體" w:hAnsi="標楷體"/>
              </w:rPr>
            </w:pPr>
          </w:p>
        </w:tc>
        <w:tc>
          <w:tcPr>
            <w:tcW w:w="299" w:type="pct"/>
          </w:tcPr>
          <w:p w14:paraId="4981C8D1" w14:textId="7D41997F" w:rsidR="00E24265" w:rsidRPr="00615D4B" w:rsidDel="00CB3FDD" w:rsidRDefault="00E24265" w:rsidP="005F76AD">
            <w:pPr>
              <w:rPr>
                <w:del w:id="13600" w:author="阿毛" w:date="2021-05-21T17:54:00Z"/>
                <w:rFonts w:ascii="標楷體" w:eastAsia="標楷體" w:hAnsi="標楷體"/>
              </w:rPr>
            </w:pPr>
          </w:p>
        </w:tc>
        <w:tc>
          <w:tcPr>
            <w:tcW w:w="1643" w:type="pct"/>
          </w:tcPr>
          <w:p w14:paraId="1301D6EA" w14:textId="4AE990FF" w:rsidR="00E24265" w:rsidRPr="00615D4B" w:rsidDel="00CB3FDD" w:rsidRDefault="00E24265" w:rsidP="005F76AD">
            <w:pPr>
              <w:rPr>
                <w:del w:id="13601" w:author="阿毛" w:date="2021-05-21T17:54:00Z"/>
                <w:rFonts w:ascii="標楷體" w:eastAsia="標楷體" w:hAnsi="標楷體"/>
              </w:rPr>
            </w:pPr>
            <w:del w:id="13602" w:author="阿毛" w:date="2021-05-21T17:54:00Z">
              <w:r w:rsidRPr="007C3A4D" w:rsidDel="00CB3FDD">
                <w:rPr>
                  <w:rFonts w:ascii="標楷體" w:eastAsia="標楷體" w:hAnsi="標楷體" w:hint="eastAsia"/>
                </w:rPr>
                <w:delText>輸入Y或N</w:delText>
              </w:r>
            </w:del>
          </w:p>
        </w:tc>
      </w:tr>
      <w:tr w:rsidR="00E24265" w:rsidRPr="00615D4B" w:rsidDel="00CB3FDD" w14:paraId="2B32CC7D" w14:textId="0D279EA7" w:rsidTr="005F76AD">
        <w:trPr>
          <w:trHeight w:val="291"/>
          <w:jc w:val="center"/>
          <w:del w:id="13603" w:author="阿毛" w:date="2021-05-21T17:54:00Z"/>
        </w:trPr>
        <w:tc>
          <w:tcPr>
            <w:tcW w:w="219" w:type="pct"/>
          </w:tcPr>
          <w:p w14:paraId="0664E52D" w14:textId="43CEE232" w:rsidR="00E24265" w:rsidRPr="005E579A" w:rsidDel="00CB3FDD" w:rsidRDefault="00E24265" w:rsidP="005F76AD">
            <w:pPr>
              <w:pStyle w:val="af9"/>
              <w:numPr>
                <w:ilvl w:val="0"/>
                <w:numId w:val="46"/>
              </w:numPr>
              <w:ind w:leftChars="0"/>
              <w:rPr>
                <w:del w:id="13604" w:author="阿毛" w:date="2021-05-21T17:54:00Z"/>
                <w:rFonts w:ascii="標楷體" w:eastAsia="標楷體" w:hAnsi="標楷體"/>
              </w:rPr>
            </w:pPr>
          </w:p>
        </w:tc>
        <w:tc>
          <w:tcPr>
            <w:tcW w:w="756" w:type="pct"/>
          </w:tcPr>
          <w:p w14:paraId="67B8A6F1" w14:textId="1017D309" w:rsidR="00E24265" w:rsidRPr="00615D4B" w:rsidDel="00CB3FDD" w:rsidRDefault="00E24265" w:rsidP="005F76AD">
            <w:pPr>
              <w:rPr>
                <w:del w:id="13605" w:author="阿毛" w:date="2021-05-21T17:54:00Z"/>
                <w:rFonts w:ascii="標楷體" w:eastAsia="標楷體" w:hAnsi="標楷體"/>
              </w:rPr>
            </w:pPr>
            <w:del w:id="13606" w:author="阿毛" w:date="2021-05-21T17:54:00Z">
              <w:r w:rsidRPr="00713ED8" w:rsidDel="00CB3FDD">
                <w:rPr>
                  <w:rFonts w:ascii="標楷體" w:eastAsia="標楷體" w:hAnsi="標楷體" w:hint="eastAsia"/>
                </w:rPr>
                <w:delText>原始債權金額</w:delText>
              </w:r>
            </w:del>
          </w:p>
        </w:tc>
        <w:tc>
          <w:tcPr>
            <w:tcW w:w="624" w:type="pct"/>
          </w:tcPr>
          <w:p w14:paraId="31E96336" w14:textId="7D07C81F" w:rsidR="00E24265" w:rsidRPr="00615D4B" w:rsidDel="00CB3FDD" w:rsidRDefault="00E24265" w:rsidP="005F76AD">
            <w:pPr>
              <w:rPr>
                <w:del w:id="13607" w:author="阿毛" w:date="2021-05-21T17:54:00Z"/>
                <w:rFonts w:ascii="標楷體" w:eastAsia="標楷體" w:hAnsi="標楷體"/>
              </w:rPr>
            </w:pPr>
          </w:p>
        </w:tc>
        <w:tc>
          <w:tcPr>
            <w:tcW w:w="624" w:type="pct"/>
          </w:tcPr>
          <w:p w14:paraId="618FEB87" w14:textId="2E9554E2" w:rsidR="00E24265" w:rsidRPr="00615D4B" w:rsidDel="00CB3FDD" w:rsidRDefault="00E24265" w:rsidP="005F76AD">
            <w:pPr>
              <w:rPr>
                <w:del w:id="13608" w:author="阿毛" w:date="2021-05-21T17:54:00Z"/>
                <w:rFonts w:ascii="標楷體" w:eastAsia="標楷體" w:hAnsi="標楷體"/>
              </w:rPr>
            </w:pPr>
          </w:p>
        </w:tc>
        <w:tc>
          <w:tcPr>
            <w:tcW w:w="537" w:type="pct"/>
          </w:tcPr>
          <w:p w14:paraId="694B7CDF" w14:textId="31E63340" w:rsidR="00E24265" w:rsidRPr="00615D4B" w:rsidDel="00CB3FDD" w:rsidRDefault="00E24265" w:rsidP="005F76AD">
            <w:pPr>
              <w:rPr>
                <w:del w:id="13609" w:author="阿毛" w:date="2021-05-21T17:54:00Z"/>
                <w:rFonts w:ascii="標楷體" w:eastAsia="標楷體" w:hAnsi="標楷體"/>
              </w:rPr>
            </w:pPr>
          </w:p>
        </w:tc>
        <w:tc>
          <w:tcPr>
            <w:tcW w:w="299" w:type="pct"/>
          </w:tcPr>
          <w:p w14:paraId="10026742" w14:textId="6748ED39" w:rsidR="00E24265" w:rsidRPr="00615D4B" w:rsidDel="00CB3FDD" w:rsidRDefault="00E24265" w:rsidP="005F76AD">
            <w:pPr>
              <w:rPr>
                <w:del w:id="13610" w:author="阿毛" w:date="2021-05-21T17:54:00Z"/>
                <w:rFonts w:ascii="標楷體" w:eastAsia="標楷體" w:hAnsi="標楷體"/>
              </w:rPr>
            </w:pPr>
          </w:p>
        </w:tc>
        <w:tc>
          <w:tcPr>
            <w:tcW w:w="299" w:type="pct"/>
          </w:tcPr>
          <w:p w14:paraId="47400633" w14:textId="73C18EC7" w:rsidR="00E24265" w:rsidRPr="00615D4B" w:rsidDel="00CB3FDD" w:rsidRDefault="00E24265" w:rsidP="005F76AD">
            <w:pPr>
              <w:rPr>
                <w:del w:id="13611" w:author="阿毛" w:date="2021-05-21T17:54:00Z"/>
                <w:rFonts w:ascii="標楷體" w:eastAsia="標楷體" w:hAnsi="標楷體"/>
              </w:rPr>
            </w:pPr>
          </w:p>
        </w:tc>
        <w:tc>
          <w:tcPr>
            <w:tcW w:w="1643" w:type="pct"/>
          </w:tcPr>
          <w:p w14:paraId="7E3AA758" w14:textId="638F57C9" w:rsidR="00E24265" w:rsidRPr="00615D4B" w:rsidDel="00CB3FDD" w:rsidRDefault="00E24265" w:rsidP="005F76AD">
            <w:pPr>
              <w:rPr>
                <w:del w:id="13612" w:author="阿毛" w:date="2021-05-21T17:54:00Z"/>
                <w:rFonts w:ascii="標楷體" w:eastAsia="標楷體" w:hAnsi="標楷體"/>
              </w:rPr>
            </w:pPr>
          </w:p>
        </w:tc>
      </w:tr>
      <w:tr w:rsidR="00E24265" w:rsidRPr="00615D4B" w:rsidDel="00CB3FDD" w14:paraId="109AA590" w14:textId="14D978F5" w:rsidTr="005F76AD">
        <w:trPr>
          <w:trHeight w:val="291"/>
          <w:jc w:val="center"/>
          <w:del w:id="13613" w:author="阿毛" w:date="2021-05-21T17:54:00Z"/>
        </w:trPr>
        <w:tc>
          <w:tcPr>
            <w:tcW w:w="219" w:type="pct"/>
          </w:tcPr>
          <w:p w14:paraId="56DB9214" w14:textId="43FE1DF9" w:rsidR="00E24265" w:rsidRPr="005E579A" w:rsidDel="00CB3FDD" w:rsidRDefault="00E24265" w:rsidP="005F76AD">
            <w:pPr>
              <w:pStyle w:val="af9"/>
              <w:numPr>
                <w:ilvl w:val="0"/>
                <w:numId w:val="46"/>
              </w:numPr>
              <w:ind w:leftChars="0"/>
              <w:rPr>
                <w:del w:id="13614" w:author="阿毛" w:date="2021-05-21T17:54:00Z"/>
                <w:rFonts w:ascii="標楷體" w:eastAsia="標楷體" w:hAnsi="標楷體"/>
              </w:rPr>
            </w:pPr>
          </w:p>
        </w:tc>
        <w:tc>
          <w:tcPr>
            <w:tcW w:w="756" w:type="pct"/>
          </w:tcPr>
          <w:p w14:paraId="407FEBB9" w14:textId="0CB81C19" w:rsidR="00E24265" w:rsidRPr="00615D4B" w:rsidDel="00CB3FDD" w:rsidRDefault="00E24265" w:rsidP="005F76AD">
            <w:pPr>
              <w:rPr>
                <w:del w:id="13615" w:author="阿毛" w:date="2021-05-21T17:54:00Z"/>
                <w:rFonts w:ascii="標楷體" w:eastAsia="標楷體" w:hAnsi="標楷體"/>
              </w:rPr>
            </w:pPr>
            <w:del w:id="13616" w:author="阿毛" w:date="2021-05-21T17:54:00Z">
              <w:r w:rsidRPr="00713ED8" w:rsidDel="00CB3FDD">
                <w:rPr>
                  <w:rFonts w:ascii="標楷體" w:eastAsia="標楷體" w:hAnsi="標楷體" w:hint="eastAsia"/>
                </w:rPr>
                <w:delText>法院裁定保全處分</w:delText>
              </w:r>
            </w:del>
          </w:p>
        </w:tc>
        <w:tc>
          <w:tcPr>
            <w:tcW w:w="624" w:type="pct"/>
          </w:tcPr>
          <w:p w14:paraId="0682E59D" w14:textId="0E1AAE72" w:rsidR="00E24265" w:rsidRPr="00615D4B" w:rsidDel="00CB3FDD" w:rsidRDefault="00E24265" w:rsidP="005F76AD">
            <w:pPr>
              <w:rPr>
                <w:del w:id="13617" w:author="阿毛" w:date="2021-05-21T17:54:00Z"/>
                <w:rFonts w:ascii="標楷體" w:eastAsia="標楷體" w:hAnsi="標楷體"/>
              </w:rPr>
            </w:pPr>
          </w:p>
        </w:tc>
        <w:tc>
          <w:tcPr>
            <w:tcW w:w="624" w:type="pct"/>
          </w:tcPr>
          <w:p w14:paraId="66AF5D7F" w14:textId="30A30A35" w:rsidR="00E24265" w:rsidRPr="00615D4B" w:rsidDel="00CB3FDD" w:rsidRDefault="00E24265" w:rsidP="005F76AD">
            <w:pPr>
              <w:rPr>
                <w:del w:id="13618" w:author="阿毛" w:date="2021-05-21T17:54:00Z"/>
                <w:rFonts w:ascii="標楷體" w:eastAsia="標楷體" w:hAnsi="標楷體"/>
              </w:rPr>
            </w:pPr>
          </w:p>
        </w:tc>
        <w:tc>
          <w:tcPr>
            <w:tcW w:w="537" w:type="pct"/>
          </w:tcPr>
          <w:p w14:paraId="70A2CA71" w14:textId="79CB4EF8" w:rsidR="00E24265" w:rsidRPr="00615D4B" w:rsidDel="00CB3FDD" w:rsidRDefault="00E24265" w:rsidP="005F76AD">
            <w:pPr>
              <w:rPr>
                <w:del w:id="13619" w:author="阿毛" w:date="2021-05-21T17:54:00Z"/>
                <w:rFonts w:ascii="標楷體" w:eastAsia="標楷體" w:hAnsi="標楷體"/>
              </w:rPr>
            </w:pPr>
          </w:p>
        </w:tc>
        <w:tc>
          <w:tcPr>
            <w:tcW w:w="299" w:type="pct"/>
          </w:tcPr>
          <w:p w14:paraId="303D542D" w14:textId="07A17762" w:rsidR="00E24265" w:rsidRPr="00615D4B" w:rsidDel="00CB3FDD" w:rsidRDefault="00E24265" w:rsidP="005F76AD">
            <w:pPr>
              <w:rPr>
                <w:del w:id="13620" w:author="阿毛" w:date="2021-05-21T17:54:00Z"/>
                <w:rFonts w:ascii="標楷體" w:eastAsia="標楷體" w:hAnsi="標楷體"/>
              </w:rPr>
            </w:pPr>
          </w:p>
        </w:tc>
        <w:tc>
          <w:tcPr>
            <w:tcW w:w="299" w:type="pct"/>
          </w:tcPr>
          <w:p w14:paraId="3BD31764" w14:textId="586DA4AB" w:rsidR="00E24265" w:rsidRPr="00615D4B" w:rsidDel="00CB3FDD" w:rsidRDefault="00E24265" w:rsidP="005F76AD">
            <w:pPr>
              <w:rPr>
                <w:del w:id="13621" w:author="阿毛" w:date="2021-05-21T17:54:00Z"/>
                <w:rFonts w:ascii="標楷體" w:eastAsia="標楷體" w:hAnsi="標楷體"/>
              </w:rPr>
            </w:pPr>
          </w:p>
        </w:tc>
        <w:tc>
          <w:tcPr>
            <w:tcW w:w="1643" w:type="pct"/>
          </w:tcPr>
          <w:p w14:paraId="2C353763" w14:textId="2567A95F" w:rsidR="00E24265" w:rsidRPr="00615D4B" w:rsidDel="00CB3FDD" w:rsidRDefault="00E24265" w:rsidP="005F76AD">
            <w:pPr>
              <w:rPr>
                <w:del w:id="13622" w:author="阿毛" w:date="2021-05-21T17:54:00Z"/>
                <w:rFonts w:ascii="標楷體" w:eastAsia="標楷體" w:hAnsi="標楷體"/>
              </w:rPr>
            </w:pPr>
            <w:del w:id="13623" w:author="阿毛" w:date="2021-05-21T17:54:00Z">
              <w:r w:rsidRPr="007C3A4D" w:rsidDel="00CB3FDD">
                <w:rPr>
                  <w:rFonts w:ascii="標楷體" w:eastAsia="標楷體" w:hAnsi="標楷體" w:hint="eastAsia"/>
                </w:rPr>
                <w:delText>輸入Y或N</w:delText>
              </w:r>
            </w:del>
          </w:p>
        </w:tc>
      </w:tr>
      <w:tr w:rsidR="00E24265" w:rsidRPr="00615D4B" w:rsidDel="00CB3FDD" w14:paraId="0E948BE1" w14:textId="589A7DE2" w:rsidTr="005F76AD">
        <w:trPr>
          <w:trHeight w:val="291"/>
          <w:jc w:val="center"/>
          <w:del w:id="13624" w:author="阿毛" w:date="2021-05-21T17:54:00Z"/>
        </w:trPr>
        <w:tc>
          <w:tcPr>
            <w:tcW w:w="219" w:type="pct"/>
          </w:tcPr>
          <w:p w14:paraId="17CE3B90" w14:textId="76020181" w:rsidR="00E24265" w:rsidRPr="005E579A" w:rsidDel="00CB3FDD" w:rsidRDefault="00E24265" w:rsidP="005F76AD">
            <w:pPr>
              <w:pStyle w:val="af9"/>
              <w:numPr>
                <w:ilvl w:val="0"/>
                <w:numId w:val="46"/>
              </w:numPr>
              <w:ind w:leftChars="0"/>
              <w:rPr>
                <w:del w:id="13625" w:author="阿毛" w:date="2021-05-21T17:54:00Z"/>
                <w:rFonts w:ascii="標楷體" w:eastAsia="標楷體" w:hAnsi="標楷體"/>
              </w:rPr>
            </w:pPr>
          </w:p>
        </w:tc>
        <w:tc>
          <w:tcPr>
            <w:tcW w:w="756" w:type="pct"/>
          </w:tcPr>
          <w:p w14:paraId="5DCFCA45" w14:textId="206EEDF2" w:rsidR="00E24265" w:rsidRPr="00615D4B" w:rsidDel="00CB3FDD" w:rsidRDefault="00E24265" w:rsidP="005F76AD">
            <w:pPr>
              <w:rPr>
                <w:del w:id="13626" w:author="阿毛" w:date="2021-05-21T17:54:00Z"/>
                <w:rFonts w:ascii="標楷體" w:eastAsia="標楷體" w:hAnsi="標楷體"/>
              </w:rPr>
            </w:pPr>
            <w:del w:id="13627" w:author="阿毛" w:date="2021-05-21T17:54:00Z">
              <w:r w:rsidRPr="00713ED8" w:rsidDel="00CB3FDD">
                <w:rPr>
                  <w:rFonts w:ascii="標楷體" w:eastAsia="標楷體" w:hAnsi="標楷體" w:hint="eastAsia"/>
                </w:rPr>
                <w:delText>保全處分起始日</w:delText>
              </w:r>
            </w:del>
          </w:p>
        </w:tc>
        <w:tc>
          <w:tcPr>
            <w:tcW w:w="624" w:type="pct"/>
          </w:tcPr>
          <w:p w14:paraId="078F936F" w14:textId="5AAB2D3C" w:rsidR="00E24265" w:rsidRPr="00615D4B" w:rsidDel="00CB3FDD" w:rsidRDefault="00E24265" w:rsidP="005F76AD">
            <w:pPr>
              <w:rPr>
                <w:del w:id="13628" w:author="阿毛" w:date="2021-05-21T17:54:00Z"/>
                <w:rFonts w:ascii="標楷體" w:eastAsia="標楷體" w:hAnsi="標楷體"/>
              </w:rPr>
            </w:pPr>
          </w:p>
        </w:tc>
        <w:tc>
          <w:tcPr>
            <w:tcW w:w="624" w:type="pct"/>
          </w:tcPr>
          <w:p w14:paraId="2A17BF0D" w14:textId="73F34C35" w:rsidR="00E24265" w:rsidRPr="00615D4B" w:rsidDel="00CB3FDD" w:rsidRDefault="00E24265" w:rsidP="005F76AD">
            <w:pPr>
              <w:rPr>
                <w:del w:id="13629" w:author="阿毛" w:date="2021-05-21T17:54:00Z"/>
                <w:rFonts w:ascii="標楷體" w:eastAsia="標楷體" w:hAnsi="標楷體"/>
              </w:rPr>
            </w:pPr>
          </w:p>
        </w:tc>
        <w:tc>
          <w:tcPr>
            <w:tcW w:w="537" w:type="pct"/>
          </w:tcPr>
          <w:p w14:paraId="6C091243" w14:textId="57BF7F4B" w:rsidR="00E24265" w:rsidRPr="00615D4B" w:rsidDel="00CB3FDD" w:rsidRDefault="00E24265" w:rsidP="005F76AD">
            <w:pPr>
              <w:rPr>
                <w:del w:id="13630" w:author="阿毛" w:date="2021-05-21T17:54:00Z"/>
                <w:rFonts w:ascii="標楷體" w:eastAsia="標楷體" w:hAnsi="標楷體"/>
              </w:rPr>
            </w:pPr>
          </w:p>
        </w:tc>
        <w:tc>
          <w:tcPr>
            <w:tcW w:w="299" w:type="pct"/>
          </w:tcPr>
          <w:p w14:paraId="330E8B8D" w14:textId="68834BC4" w:rsidR="00E24265" w:rsidRPr="00615D4B" w:rsidDel="00CB3FDD" w:rsidRDefault="00E24265" w:rsidP="005F76AD">
            <w:pPr>
              <w:rPr>
                <w:del w:id="13631" w:author="阿毛" w:date="2021-05-21T17:54:00Z"/>
                <w:rFonts w:ascii="標楷體" w:eastAsia="標楷體" w:hAnsi="標楷體"/>
              </w:rPr>
            </w:pPr>
          </w:p>
        </w:tc>
        <w:tc>
          <w:tcPr>
            <w:tcW w:w="299" w:type="pct"/>
          </w:tcPr>
          <w:p w14:paraId="500C79C3" w14:textId="0FFE9125" w:rsidR="00E24265" w:rsidRPr="00615D4B" w:rsidDel="00CB3FDD" w:rsidRDefault="00E24265" w:rsidP="005F76AD">
            <w:pPr>
              <w:rPr>
                <w:del w:id="13632" w:author="阿毛" w:date="2021-05-21T17:54:00Z"/>
                <w:rFonts w:ascii="標楷體" w:eastAsia="標楷體" w:hAnsi="標楷體"/>
              </w:rPr>
            </w:pPr>
          </w:p>
        </w:tc>
        <w:tc>
          <w:tcPr>
            <w:tcW w:w="1643" w:type="pct"/>
          </w:tcPr>
          <w:p w14:paraId="09A80A01" w14:textId="34130458" w:rsidR="00E24265" w:rsidRPr="00615D4B" w:rsidDel="00CB3FDD" w:rsidRDefault="00E24265" w:rsidP="005F76AD">
            <w:pPr>
              <w:rPr>
                <w:del w:id="13633" w:author="阿毛" w:date="2021-05-21T17:54:00Z"/>
                <w:rFonts w:ascii="標楷體" w:eastAsia="標楷體" w:hAnsi="標楷體"/>
              </w:rPr>
            </w:pPr>
          </w:p>
        </w:tc>
      </w:tr>
      <w:tr w:rsidR="00E24265" w:rsidRPr="00615D4B" w:rsidDel="00CB3FDD" w14:paraId="7D7522B2" w14:textId="49D046F1" w:rsidTr="005F76AD">
        <w:trPr>
          <w:trHeight w:val="291"/>
          <w:jc w:val="center"/>
          <w:del w:id="13634" w:author="阿毛" w:date="2021-05-21T17:54:00Z"/>
        </w:trPr>
        <w:tc>
          <w:tcPr>
            <w:tcW w:w="219" w:type="pct"/>
          </w:tcPr>
          <w:p w14:paraId="73C6DD19" w14:textId="39DC1FBE" w:rsidR="00E24265" w:rsidRPr="005E579A" w:rsidDel="00CB3FDD" w:rsidRDefault="00E24265" w:rsidP="005F76AD">
            <w:pPr>
              <w:pStyle w:val="af9"/>
              <w:numPr>
                <w:ilvl w:val="0"/>
                <w:numId w:val="46"/>
              </w:numPr>
              <w:ind w:leftChars="0"/>
              <w:rPr>
                <w:del w:id="13635" w:author="阿毛" w:date="2021-05-21T17:54:00Z"/>
                <w:rFonts w:ascii="標楷體" w:eastAsia="標楷體" w:hAnsi="標楷體"/>
              </w:rPr>
            </w:pPr>
          </w:p>
        </w:tc>
        <w:tc>
          <w:tcPr>
            <w:tcW w:w="756" w:type="pct"/>
          </w:tcPr>
          <w:p w14:paraId="2F1D0849" w14:textId="2C64B8D9" w:rsidR="00E24265" w:rsidRPr="00615D4B" w:rsidDel="00CB3FDD" w:rsidRDefault="00E24265" w:rsidP="005F76AD">
            <w:pPr>
              <w:rPr>
                <w:del w:id="13636" w:author="阿毛" w:date="2021-05-21T17:54:00Z"/>
                <w:rFonts w:ascii="標楷體" w:eastAsia="標楷體" w:hAnsi="標楷體"/>
              </w:rPr>
            </w:pPr>
            <w:del w:id="13637" w:author="阿毛" w:date="2021-05-21T17:54:00Z">
              <w:r w:rsidRPr="00713ED8" w:rsidDel="00CB3FDD">
                <w:rPr>
                  <w:rFonts w:ascii="標楷體" w:eastAsia="標楷體" w:hAnsi="標楷體" w:hint="eastAsia"/>
                </w:rPr>
                <w:delText>法院裁定撤銷保全處分</w:delText>
              </w:r>
            </w:del>
          </w:p>
        </w:tc>
        <w:tc>
          <w:tcPr>
            <w:tcW w:w="624" w:type="pct"/>
          </w:tcPr>
          <w:p w14:paraId="07D3AA45" w14:textId="2F142510" w:rsidR="00E24265" w:rsidRPr="00615D4B" w:rsidDel="00CB3FDD" w:rsidRDefault="00E24265" w:rsidP="005F76AD">
            <w:pPr>
              <w:rPr>
                <w:del w:id="13638" w:author="阿毛" w:date="2021-05-21T17:54:00Z"/>
                <w:rFonts w:ascii="標楷體" w:eastAsia="標楷體" w:hAnsi="標楷體"/>
              </w:rPr>
            </w:pPr>
          </w:p>
        </w:tc>
        <w:tc>
          <w:tcPr>
            <w:tcW w:w="624" w:type="pct"/>
          </w:tcPr>
          <w:p w14:paraId="5E37D30F" w14:textId="32DEB48D" w:rsidR="00E24265" w:rsidRPr="00615D4B" w:rsidDel="00CB3FDD" w:rsidRDefault="00E24265" w:rsidP="005F76AD">
            <w:pPr>
              <w:rPr>
                <w:del w:id="13639" w:author="阿毛" w:date="2021-05-21T17:54:00Z"/>
                <w:rFonts w:ascii="標楷體" w:eastAsia="標楷體" w:hAnsi="標楷體"/>
              </w:rPr>
            </w:pPr>
          </w:p>
        </w:tc>
        <w:tc>
          <w:tcPr>
            <w:tcW w:w="537" w:type="pct"/>
          </w:tcPr>
          <w:p w14:paraId="1EA8D6EB" w14:textId="24C1419E" w:rsidR="00E24265" w:rsidRPr="00615D4B" w:rsidDel="00CB3FDD" w:rsidRDefault="00E24265" w:rsidP="005F76AD">
            <w:pPr>
              <w:rPr>
                <w:del w:id="13640" w:author="阿毛" w:date="2021-05-21T17:54:00Z"/>
                <w:rFonts w:ascii="標楷體" w:eastAsia="標楷體" w:hAnsi="標楷體"/>
              </w:rPr>
            </w:pPr>
          </w:p>
        </w:tc>
        <w:tc>
          <w:tcPr>
            <w:tcW w:w="299" w:type="pct"/>
          </w:tcPr>
          <w:p w14:paraId="4E49C17F" w14:textId="24FF0D50" w:rsidR="00E24265" w:rsidRPr="00615D4B" w:rsidDel="00CB3FDD" w:rsidRDefault="00E24265" w:rsidP="005F76AD">
            <w:pPr>
              <w:rPr>
                <w:del w:id="13641" w:author="阿毛" w:date="2021-05-21T17:54:00Z"/>
                <w:rFonts w:ascii="標楷體" w:eastAsia="標楷體" w:hAnsi="標楷體"/>
              </w:rPr>
            </w:pPr>
          </w:p>
        </w:tc>
        <w:tc>
          <w:tcPr>
            <w:tcW w:w="299" w:type="pct"/>
          </w:tcPr>
          <w:p w14:paraId="7E9113F4" w14:textId="67AE7167" w:rsidR="00E24265" w:rsidRPr="00615D4B" w:rsidDel="00CB3FDD" w:rsidRDefault="00E24265" w:rsidP="005F76AD">
            <w:pPr>
              <w:rPr>
                <w:del w:id="13642" w:author="阿毛" w:date="2021-05-21T17:54:00Z"/>
                <w:rFonts w:ascii="標楷體" w:eastAsia="標楷體" w:hAnsi="標楷體"/>
              </w:rPr>
            </w:pPr>
          </w:p>
        </w:tc>
        <w:tc>
          <w:tcPr>
            <w:tcW w:w="1643" w:type="pct"/>
          </w:tcPr>
          <w:p w14:paraId="1EB76A49" w14:textId="671272F0" w:rsidR="00E24265" w:rsidRPr="00615D4B" w:rsidDel="00CB3FDD" w:rsidRDefault="00E24265" w:rsidP="005F76AD">
            <w:pPr>
              <w:rPr>
                <w:del w:id="13643" w:author="阿毛" w:date="2021-05-21T17:54:00Z"/>
                <w:rFonts w:ascii="標楷體" w:eastAsia="標楷體" w:hAnsi="標楷體"/>
              </w:rPr>
            </w:pPr>
            <w:del w:id="13644" w:author="阿毛" w:date="2021-05-21T17:54:00Z">
              <w:r w:rsidRPr="007C3A4D" w:rsidDel="00CB3FDD">
                <w:rPr>
                  <w:rFonts w:ascii="標楷體" w:eastAsia="標楷體" w:hAnsi="標楷體" w:hint="eastAsia"/>
                </w:rPr>
                <w:delText>輸入Y或N</w:delText>
              </w:r>
            </w:del>
          </w:p>
        </w:tc>
      </w:tr>
      <w:tr w:rsidR="00E24265" w:rsidRPr="00615D4B" w:rsidDel="00CB3FDD" w14:paraId="47F58D3C" w14:textId="488493E7" w:rsidTr="005F76AD">
        <w:trPr>
          <w:trHeight w:val="291"/>
          <w:jc w:val="center"/>
          <w:del w:id="13645" w:author="阿毛" w:date="2021-05-21T17:54:00Z"/>
        </w:trPr>
        <w:tc>
          <w:tcPr>
            <w:tcW w:w="219" w:type="pct"/>
          </w:tcPr>
          <w:p w14:paraId="11C0FF01" w14:textId="563E58A7" w:rsidR="00E24265" w:rsidRPr="005E579A" w:rsidDel="00CB3FDD" w:rsidRDefault="00E24265" w:rsidP="005F76AD">
            <w:pPr>
              <w:pStyle w:val="af9"/>
              <w:numPr>
                <w:ilvl w:val="0"/>
                <w:numId w:val="46"/>
              </w:numPr>
              <w:ind w:leftChars="0"/>
              <w:rPr>
                <w:del w:id="13646" w:author="阿毛" w:date="2021-05-21T17:54:00Z"/>
                <w:rFonts w:ascii="標楷體" w:eastAsia="標楷體" w:hAnsi="標楷體"/>
              </w:rPr>
            </w:pPr>
          </w:p>
        </w:tc>
        <w:tc>
          <w:tcPr>
            <w:tcW w:w="756" w:type="pct"/>
          </w:tcPr>
          <w:p w14:paraId="3403720D" w14:textId="7C86AAF9" w:rsidR="00E24265" w:rsidRPr="00615D4B" w:rsidDel="00CB3FDD" w:rsidRDefault="00E24265" w:rsidP="005F76AD">
            <w:pPr>
              <w:rPr>
                <w:del w:id="13647" w:author="阿毛" w:date="2021-05-21T17:54:00Z"/>
                <w:rFonts w:ascii="標楷體" w:eastAsia="標楷體" w:hAnsi="標楷體"/>
              </w:rPr>
            </w:pPr>
            <w:del w:id="13648" w:author="阿毛" w:date="2021-05-21T17:54:00Z">
              <w:r w:rsidRPr="00713ED8" w:rsidDel="00CB3FDD">
                <w:rPr>
                  <w:rFonts w:ascii="標楷體" w:eastAsia="標楷體" w:hAnsi="標楷體" w:hint="eastAsia"/>
                </w:rPr>
                <w:delText>保全處分撤銷日</w:delText>
              </w:r>
            </w:del>
          </w:p>
        </w:tc>
        <w:tc>
          <w:tcPr>
            <w:tcW w:w="624" w:type="pct"/>
          </w:tcPr>
          <w:p w14:paraId="033B2867" w14:textId="555A1415" w:rsidR="00E24265" w:rsidRPr="00615D4B" w:rsidDel="00CB3FDD" w:rsidRDefault="00E24265" w:rsidP="005F76AD">
            <w:pPr>
              <w:rPr>
                <w:del w:id="13649" w:author="阿毛" w:date="2021-05-21T17:54:00Z"/>
                <w:rFonts w:ascii="標楷體" w:eastAsia="標楷體" w:hAnsi="標楷體"/>
              </w:rPr>
            </w:pPr>
          </w:p>
        </w:tc>
        <w:tc>
          <w:tcPr>
            <w:tcW w:w="624" w:type="pct"/>
          </w:tcPr>
          <w:p w14:paraId="0F89BC6E" w14:textId="7BC14CC1" w:rsidR="00E24265" w:rsidRPr="00615D4B" w:rsidDel="00CB3FDD" w:rsidRDefault="00E24265" w:rsidP="005F76AD">
            <w:pPr>
              <w:rPr>
                <w:del w:id="13650" w:author="阿毛" w:date="2021-05-21T17:54:00Z"/>
                <w:rFonts w:ascii="標楷體" w:eastAsia="標楷體" w:hAnsi="標楷體"/>
              </w:rPr>
            </w:pPr>
          </w:p>
        </w:tc>
        <w:tc>
          <w:tcPr>
            <w:tcW w:w="537" w:type="pct"/>
          </w:tcPr>
          <w:p w14:paraId="320E869B" w14:textId="41AA943B" w:rsidR="00E24265" w:rsidRPr="00615D4B" w:rsidDel="00CB3FDD" w:rsidRDefault="00E24265" w:rsidP="005F76AD">
            <w:pPr>
              <w:rPr>
                <w:del w:id="13651" w:author="阿毛" w:date="2021-05-21T17:54:00Z"/>
                <w:rFonts w:ascii="標楷體" w:eastAsia="標楷體" w:hAnsi="標楷體"/>
              </w:rPr>
            </w:pPr>
          </w:p>
        </w:tc>
        <w:tc>
          <w:tcPr>
            <w:tcW w:w="299" w:type="pct"/>
          </w:tcPr>
          <w:p w14:paraId="724EAD17" w14:textId="480568AF" w:rsidR="00E24265" w:rsidRPr="00615D4B" w:rsidDel="00CB3FDD" w:rsidRDefault="00E24265" w:rsidP="005F76AD">
            <w:pPr>
              <w:rPr>
                <w:del w:id="13652" w:author="阿毛" w:date="2021-05-21T17:54:00Z"/>
                <w:rFonts w:ascii="標楷體" w:eastAsia="標楷體" w:hAnsi="標楷體"/>
              </w:rPr>
            </w:pPr>
          </w:p>
        </w:tc>
        <w:tc>
          <w:tcPr>
            <w:tcW w:w="299" w:type="pct"/>
          </w:tcPr>
          <w:p w14:paraId="4F5341D1" w14:textId="128DE5D5" w:rsidR="00E24265" w:rsidRPr="00615D4B" w:rsidDel="00CB3FDD" w:rsidRDefault="00E24265" w:rsidP="005F76AD">
            <w:pPr>
              <w:rPr>
                <w:del w:id="13653" w:author="阿毛" w:date="2021-05-21T17:54:00Z"/>
                <w:rFonts w:ascii="標楷體" w:eastAsia="標楷體" w:hAnsi="標楷體"/>
              </w:rPr>
            </w:pPr>
          </w:p>
        </w:tc>
        <w:tc>
          <w:tcPr>
            <w:tcW w:w="1643" w:type="pct"/>
          </w:tcPr>
          <w:p w14:paraId="4810CF82" w14:textId="68B6D134" w:rsidR="00E24265" w:rsidRPr="00615D4B" w:rsidDel="00CB3FDD" w:rsidRDefault="00E24265" w:rsidP="005F76AD">
            <w:pPr>
              <w:rPr>
                <w:del w:id="13654" w:author="阿毛" w:date="2021-05-21T17:54:00Z"/>
                <w:rFonts w:ascii="標楷體" w:eastAsia="標楷體" w:hAnsi="標楷體"/>
              </w:rPr>
            </w:pPr>
          </w:p>
        </w:tc>
      </w:tr>
      <w:tr w:rsidR="00E24265" w:rsidRPr="00615D4B" w:rsidDel="00CB3FDD" w14:paraId="7284F9C8" w14:textId="1630A6CB" w:rsidTr="005F76AD">
        <w:trPr>
          <w:trHeight w:val="291"/>
          <w:jc w:val="center"/>
          <w:del w:id="13655" w:author="阿毛" w:date="2021-05-21T17:54:00Z"/>
        </w:trPr>
        <w:tc>
          <w:tcPr>
            <w:tcW w:w="219" w:type="pct"/>
          </w:tcPr>
          <w:p w14:paraId="32381CED" w14:textId="212AE0DB" w:rsidR="00E24265" w:rsidRPr="005E579A" w:rsidDel="00CB3FDD" w:rsidRDefault="00E24265" w:rsidP="005F76AD">
            <w:pPr>
              <w:pStyle w:val="af9"/>
              <w:numPr>
                <w:ilvl w:val="0"/>
                <w:numId w:val="46"/>
              </w:numPr>
              <w:ind w:leftChars="0"/>
              <w:rPr>
                <w:del w:id="13656" w:author="阿毛" w:date="2021-05-21T17:54:00Z"/>
                <w:rFonts w:ascii="標楷體" w:eastAsia="標楷體" w:hAnsi="標楷體"/>
              </w:rPr>
            </w:pPr>
          </w:p>
        </w:tc>
        <w:tc>
          <w:tcPr>
            <w:tcW w:w="756" w:type="pct"/>
          </w:tcPr>
          <w:p w14:paraId="2DBA79AE" w14:textId="13644223" w:rsidR="00E24265" w:rsidRPr="00615D4B" w:rsidDel="00CB3FDD" w:rsidRDefault="00E24265" w:rsidP="005F76AD">
            <w:pPr>
              <w:rPr>
                <w:del w:id="13657" w:author="阿毛" w:date="2021-05-21T17:54:00Z"/>
                <w:rFonts w:ascii="標楷體" w:eastAsia="標楷體" w:hAnsi="標楷體"/>
              </w:rPr>
            </w:pPr>
            <w:del w:id="13658" w:author="阿毛" w:date="2021-05-21T17:54:00Z">
              <w:r w:rsidRPr="00713ED8" w:rsidDel="00CB3FDD">
                <w:rPr>
                  <w:rFonts w:ascii="標楷體" w:eastAsia="標楷體" w:hAnsi="標楷體" w:hint="eastAsia"/>
                </w:rPr>
                <w:delText>清算損失金額</w:delText>
              </w:r>
            </w:del>
          </w:p>
        </w:tc>
        <w:tc>
          <w:tcPr>
            <w:tcW w:w="624" w:type="pct"/>
          </w:tcPr>
          <w:p w14:paraId="65DAC9EC" w14:textId="0849EB12" w:rsidR="00E24265" w:rsidRPr="00615D4B" w:rsidDel="00CB3FDD" w:rsidRDefault="00E24265" w:rsidP="005F76AD">
            <w:pPr>
              <w:rPr>
                <w:del w:id="13659" w:author="阿毛" w:date="2021-05-21T17:54:00Z"/>
                <w:rFonts w:ascii="標楷體" w:eastAsia="標楷體" w:hAnsi="標楷體"/>
              </w:rPr>
            </w:pPr>
          </w:p>
        </w:tc>
        <w:tc>
          <w:tcPr>
            <w:tcW w:w="624" w:type="pct"/>
          </w:tcPr>
          <w:p w14:paraId="1581480A" w14:textId="16CBC76A" w:rsidR="00E24265" w:rsidRPr="00615D4B" w:rsidDel="00CB3FDD" w:rsidRDefault="00E24265" w:rsidP="005F76AD">
            <w:pPr>
              <w:rPr>
                <w:del w:id="13660" w:author="阿毛" w:date="2021-05-21T17:54:00Z"/>
                <w:rFonts w:ascii="標楷體" w:eastAsia="標楷體" w:hAnsi="標楷體"/>
              </w:rPr>
            </w:pPr>
          </w:p>
        </w:tc>
        <w:tc>
          <w:tcPr>
            <w:tcW w:w="537" w:type="pct"/>
          </w:tcPr>
          <w:p w14:paraId="1BB5714A" w14:textId="22ADF7FD" w:rsidR="00E24265" w:rsidRPr="00615D4B" w:rsidDel="00CB3FDD" w:rsidRDefault="00E24265" w:rsidP="005F76AD">
            <w:pPr>
              <w:rPr>
                <w:del w:id="13661" w:author="阿毛" w:date="2021-05-21T17:54:00Z"/>
                <w:rFonts w:ascii="標楷體" w:eastAsia="標楷體" w:hAnsi="標楷體"/>
              </w:rPr>
            </w:pPr>
          </w:p>
        </w:tc>
        <w:tc>
          <w:tcPr>
            <w:tcW w:w="299" w:type="pct"/>
          </w:tcPr>
          <w:p w14:paraId="1AC7EC91" w14:textId="070F6D85" w:rsidR="00E24265" w:rsidRPr="00615D4B" w:rsidDel="00CB3FDD" w:rsidRDefault="00E24265" w:rsidP="005F76AD">
            <w:pPr>
              <w:rPr>
                <w:del w:id="13662" w:author="阿毛" w:date="2021-05-21T17:54:00Z"/>
                <w:rFonts w:ascii="標楷體" w:eastAsia="標楷體" w:hAnsi="標楷體"/>
              </w:rPr>
            </w:pPr>
          </w:p>
        </w:tc>
        <w:tc>
          <w:tcPr>
            <w:tcW w:w="299" w:type="pct"/>
          </w:tcPr>
          <w:p w14:paraId="02CB3180" w14:textId="75E93B2A" w:rsidR="00E24265" w:rsidRPr="00615D4B" w:rsidDel="00CB3FDD" w:rsidRDefault="00E24265" w:rsidP="005F76AD">
            <w:pPr>
              <w:rPr>
                <w:del w:id="13663" w:author="阿毛" w:date="2021-05-21T17:54:00Z"/>
                <w:rFonts w:ascii="標楷體" w:eastAsia="標楷體" w:hAnsi="標楷體"/>
              </w:rPr>
            </w:pPr>
          </w:p>
        </w:tc>
        <w:tc>
          <w:tcPr>
            <w:tcW w:w="1643" w:type="pct"/>
          </w:tcPr>
          <w:p w14:paraId="48369F2A" w14:textId="0F8FAEC6" w:rsidR="00E24265" w:rsidRPr="00615D4B" w:rsidDel="00CB3FDD" w:rsidRDefault="00E24265" w:rsidP="005F76AD">
            <w:pPr>
              <w:rPr>
                <w:del w:id="13664" w:author="阿毛" w:date="2021-05-21T17:54:00Z"/>
                <w:rFonts w:ascii="標楷體" w:eastAsia="標楷體" w:hAnsi="標楷體"/>
              </w:rPr>
            </w:pPr>
          </w:p>
        </w:tc>
      </w:tr>
      <w:tr w:rsidR="00E24265" w:rsidRPr="00615D4B" w:rsidDel="00CB3FDD" w14:paraId="2F1E525F" w14:textId="35ECA2A8" w:rsidTr="005F76AD">
        <w:trPr>
          <w:trHeight w:val="291"/>
          <w:jc w:val="center"/>
          <w:del w:id="13665" w:author="阿毛" w:date="2021-05-21T17:54:00Z"/>
        </w:trPr>
        <w:tc>
          <w:tcPr>
            <w:tcW w:w="219" w:type="pct"/>
          </w:tcPr>
          <w:p w14:paraId="726F513C" w14:textId="637B6A73" w:rsidR="00E24265" w:rsidRPr="005E579A" w:rsidDel="00CB3FDD" w:rsidRDefault="00E24265" w:rsidP="005F76AD">
            <w:pPr>
              <w:pStyle w:val="af9"/>
              <w:numPr>
                <w:ilvl w:val="0"/>
                <w:numId w:val="46"/>
              </w:numPr>
              <w:ind w:leftChars="0"/>
              <w:rPr>
                <w:del w:id="13666" w:author="阿毛" w:date="2021-05-21T17:54:00Z"/>
                <w:rFonts w:ascii="標楷體" w:eastAsia="標楷體" w:hAnsi="標楷體"/>
              </w:rPr>
            </w:pPr>
          </w:p>
        </w:tc>
        <w:tc>
          <w:tcPr>
            <w:tcW w:w="756" w:type="pct"/>
          </w:tcPr>
          <w:p w14:paraId="338C5412" w14:textId="3BBA15AC" w:rsidR="00E24265" w:rsidRPr="00615D4B" w:rsidDel="00CB3FDD" w:rsidRDefault="00E24265" w:rsidP="005F76AD">
            <w:pPr>
              <w:rPr>
                <w:del w:id="13667" w:author="阿毛" w:date="2021-05-21T17:54:00Z"/>
                <w:rFonts w:ascii="標楷體" w:eastAsia="標楷體" w:hAnsi="標楷體"/>
              </w:rPr>
            </w:pPr>
            <w:del w:id="13668" w:author="阿毛" w:date="2021-05-21T17:54:00Z">
              <w:r w:rsidRPr="00713ED8" w:rsidDel="00CB3FDD">
                <w:rPr>
                  <w:rFonts w:ascii="標楷體" w:eastAsia="標楷體" w:hAnsi="標楷體" w:hint="eastAsia"/>
                </w:rPr>
                <w:delText>管理人姓名</w:delText>
              </w:r>
            </w:del>
          </w:p>
        </w:tc>
        <w:tc>
          <w:tcPr>
            <w:tcW w:w="624" w:type="pct"/>
          </w:tcPr>
          <w:p w14:paraId="29821852" w14:textId="6CDE4E35" w:rsidR="00E24265" w:rsidRPr="00615D4B" w:rsidDel="00CB3FDD" w:rsidRDefault="00E24265" w:rsidP="005F76AD">
            <w:pPr>
              <w:rPr>
                <w:del w:id="13669" w:author="阿毛" w:date="2021-05-21T17:54:00Z"/>
                <w:rFonts w:ascii="標楷體" w:eastAsia="標楷體" w:hAnsi="標楷體"/>
              </w:rPr>
            </w:pPr>
          </w:p>
        </w:tc>
        <w:tc>
          <w:tcPr>
            <w:tcW w:w="624" w:type="pct"/>
          </w:tcPr>
          <w:p w14:paraId="7EEBDD33" w14:textId="276B4895" w:rsidR="00E24265" w:rsidRPr="00615D4B" w:rsidDel="00CB3FDD" w:rsidRDefault="00E24265" w:rsidP="005F76AD">
            <w:pPr>
              <w:rPr>
                <w:del w:id="13670" w:author="阿毛" w:date="2021-05-21T17:54:00Z"/>
                <w:rFonts w:ascii="標楷體" w:eastAsia="標楷體" w:hAnsi="標楷體"/>
              </w:rPr>
            </w:pPr>
          </w:p>
        </w:tc>
        <w:tc>
          <w:tcPr>
            <w:tcW w:w="537" w:type="pct"/>
          </w:tcPr>
          <w:p w14:paraId="3991DE72" w14:textId="59CC4362" w:rsidR="00E24265" w:rsidRPr="00615D4B" w:rsidDel="00CB3FDD" w:rsidRDefault="00E24265" w:rsidP="005F76AD">
            <w:pPr>
              <w:rPr>
                <w:del w:id="13671" w:author="阿毛" w:date="2021-05-21T17:54:00Z"/>
                <w:rFonts w:ascii="標楷體" w:eastAsia="標楷體" w:hAnsi="標楷體"/>
              </w:rPr>
            </w:pPr>
          </w:p>
        </w:tc>
        <w:tc>
          <w:tcPr>
            <w:tcW w:w="299" w:type="pct"/>
          </w:tcPr>
          <w:p w14:paraId="2C0F8B10" w14:textId="0C41FCD8" w:rsidR="00E24265" w:rsidRPr="00615D4B" w:rsidDel="00CB3FDD" w:rsidRDefault="00E24265" w:rsidP="005F76AD">
            <w:pPr>
              <w:rPr>
                <w:del w:id="13672" w:author="阿毛" w:date="2021-05-21T17:54:00Z"/>
                <w:rFonts w:ascii="標楷體" w:eastAsia="標楷體" w:hAnsi="標楷體"/>
              </w:rPr>
            </w:pPr>
          </w:p>
        </w:tc>
        <w:tc>
          <w:tcPr>
            <w:tcW w:w="299" w:type="pct"/>
          </w:tcPr>
          <w:p w14:paraId="6B56C1DF" w14:textId="5A8D8FB5" w:rsidR="00E24265" w:rsidRPr="00615D4B" w:rsidDel="00CB3FDD" w:rsidRDefault="00E24265" w:rsidP="005F76AD">
            <w:pPr>
              <w:rPr>
                <w:del w:id="13673" w:author="阿毛" w:date="2021-05-21T17:54:00Z"/>
                <w:rFonts w:ascii="標楷體" w:eastAsia="標楷體" w:hAnsi="標楷體"/>
              </w:rPr>
            </w:pPr>
          </w:p>
        </w:tc>
        <w:tc>
          <w:tcPr>
            <w:tcW w:w="1643" w:type="pct"/>
          </w:tcPr>
          <w:p w14:paraId="7A5878C7" w14:textId="03CEF729" w:rsidR="00E24265" w:rsidRPr="00615D4B" w:rsidDel="00CB3FDD" w:rsidRDefault="00E24265" w:rsidP="005F76AD">
            <w:pPr>
              <w:rPr>
                <w:del w:id="13674" w:author="阿毛" w:date="2021-05-21T17:54:00Z"/>
                <w:rFonts w:ascii="標楷體" w:eastAsia="標楷體" w:hAnsi="標楷體"/>
              </w:rPr>
            </w:pPr>
          </w:p>
        </w:tc>
      </w:tr>
      <w:tr w:rsidR="00E24265" w:rsidRPr="00615D4B" w:rsidDel="00CB3FDD" w14:paraId="7A1AC19A" w14:textId="738C12DF" w:rsidTr="005F76AD">
        <w:trPr>
          <w:trHeight w:val="291"/>
          <w:jc w:val="center"/>
          <w:del w:id="13675" w:author="阿毛" w:date="2021-05-21T17:54:00Z"/>
        </w:trPr>
        <w:tc>
          <w:tcPr>
            <w:tcW w:w="219" w:type="pct"/>
          </w:tcPr>
          <w:p w14:paraId="394AC587" w14:textId="5228DACD" w:rsidR="00E24265" w:rsidRPr="005E579A" w:rsidDel="00CB3FDD" w:rsidRDefault="00E24265" w:rsidP="005F76AD">
            <w:pPr>
              <w:pStyle w:val="af9"/>
              <w:numPr>
                <w:ilvl w:val="0"/>
                <w:numId w:val="46"/>
              </w:numPr>
              <w:ind w:leftChars="0"/>
              <w:rPr>
                <w:del w:id="13676" w:author="阿毛" w:date="2021-05-21T17:54:00Z"/>
                <w:rFonts w:ascii="標楷體" w:eastAsia="標楷體" w:hAnsi="標楷體"/>
              </w:rPr>
            </w:pPr>
          </w:p>
        </w:tc>
        <w:tc>
          <w:tcPr>
            <w:tcW w:w="756" w:type="pct"/>
          </w:tcPr>
          <w:p w14:paraId="04889CAB" w14:textId="00A978DF" w:rsidR="00E24265" w:rsidRPr="00615D4B" w:rsidDel="00CB3FDD" w:rsidRDefault="00E24265" w:rsidP="005F76AD">
            <w:pPr>
              <w:rPr>
                <w:del w:id="13677" w:author="阿毛" w:date="2021-05-21T17:54:00Z"/>
                <w:rFonts w:ascii="標楷體" w:eastAsia="標楷體" w:hAnsi="標楷體"/>
              </w:rPr>
            </w:pPr>
            <w:del w:id="13678" w:author="阿毛" w:date="2021-05-21T17:54:00Z">
              <w:r w:rsidRPr="00713ED8" w:rsidDel="00CB3FDD">
                <w:rPr>
                  <w:rFonts w:ascii="標楷體" w:eastAsia="標楷體" w:hAnsi="標楷體" w:hint="eastAsia"/>
                </w:rPr>
                <w:delText>轉JCIC文字檔日期</w:delText>
              </w:r>
            </w:del>
          </w:p>
        </w:tc>
        <w:tc>
          <w:tcPr>
            <w:tcW w:w="624" w:type="pct"/>
          </w:tcPr>
          <w:p w14:paraId="07EF10AF" w14:textId="008EBC09" w:rsidR="00E24265" w:rsidRPr="00615D4B" w:rsidDel="00CB3FDD" w:rsidRDefault="00E24265" w:rsidP="005F76AD">
            <w:pPr>
              <w:rPr>
                <w:del w:id="13679" w:author="阿毛" w:date="2021-05-21T17:54:00Z"/>
                <w:rFonts w:ascii="標楷體" w:eastAsia="標楷體" w:hAnsi="標楷體"/>
              </w:rPr>
            </w:pPr>
          </w:p>
        </w:tc>
        <w:tc>
          <w:tcPr>
            <w:tcW w:w="624" w:type="pct"/>
          </w:tcPr>
          <w:p w14:paraId="795FC4C4" w14:textId="7ED06182" w:rsidR="00E24265" w:rsidRPr="00615D4B" w:rsidDel="00CB3FDD" w:rsidRDefault="00E24265" w:rsidP="005F76AD">
            <w:pPr>
              <w:rPr>
                <w:del w:id="13680" w:author="阿毛" w:date="2021-05-21T17:54:00Z"/>
                <w:rFonts w:ascii="標楷體" w:eastAsia="標楷體" w:hAnsi="標楷體"/>
              </w:rPr>
            </w:pPr>
          </w:p>
        </w:tc>
        <w:tc>
          <w:tcPr>
            <w:tcW w:w="537" w:type="pct"/>
          </w:tcPr>
          <w:p w14:paraId="6A0C8012" w14:textId="1B39C56E" w:rsidR="00E24265" w:rsidRPr="00615D4B" w:rsidDel="00CB3FDD" w:rsidRDefault="00E24265" w:rsidP="005F76AD">
            <w:pPr>
              <w:rPr>
                <w:del w:id="13681" w:author="阿毛" w:date="2021-05-21T17:54:00Z"/>
                <w:rFonts w:ascii="標楷體" w:eastAsia="標楷體" w:hAnsi="標楷體"/>
              </w:rPr>
            </w:pPr>
          </w:p>
        </w:tc>
        <w:tc>
          <w:tcPr>
            <w:tcW w:w="299" w:type="pct"/>
          </w:tcPr>
          <w:p w14:paraId="7C9A2FE4" w14:textId="1257C83B" w:rsidR="00E24265" w:rsidRPr="00615D4B" w:rsidDel="00CB3FDD" w:rsidRDefault="00E24265" w:rsidP="005F76AD">
            <w:pPr>
              <w:rPr>
                <w:del w:id="13682" w:author="阿毛" w:date="2021-05-21T17:54:00Z"/>
                <w:rFonts w:ascii="標楷體" w:eastAsia="標楷體" w:hAnsi="標楷體"/>
              </w:rPr>
            </w:pPr>
          </w:p>
        </w:tc>
        <w:tc>
          <w:tcPr>
            <w:tcW w:w="299" w:type="pct"/>
          </w:tcPr>
          <w:p w14:paraId="422C399C" w14:textId="4CA94CE9" w:rsidR="00E24265" w:rsidRPr="00615D4B" w:rsidDel="00CB3FDD" w:rsidRDefault="00E24265" w:rsidP="005F76AD">
            <w:pPr>
              <w:rPr>
                <w:del w:id="13683" w:author="阿毛" w:date="2021-05-21T17:54:00Z"/>
                <w:rFonts w:ascii="標楷體" w:eastAsia="標楷體" w:hAnsi="標楷體"/>
              </w:rPr>
            </w:pPr>
          </w:p>
        </w:tc>
        <w:tc>
          <w:tcPr>
            <w:tcW w:w="1643" w:type="pct"/>
          </w:tcPr>
          <w:p w14:paraId="35AAF236" w14:textId="15F85971" w:rsidR="00E24265" w:rsidRPr="00615D4B" w:rsidDel="00CB3FDD" w:rsidRDefault="00E24265" w:rsidP="005F76AD">
            <w:pPr>
              <w:rPr>
                <w:del w:id="13684" w:author="阿毛" w:date="2021-05-21T17:54:00Z"/>
                <w:rFonts w:ascii="標楷體" w:eastAsia="標楷體" w:hAnsi="標楷體"/>
              </w:rPr>
            </w:pPr>
          </w:p>
        </w:tc>
      </w:tr>
    </w:tbl>
    <w:p w14:paraId="6F8235CA" w14:textId="5FBCF882" w:rsidR="00E24265" w:rsidDel="00CB3FDD" w:rsidRDefault="00E24265" w:rsidP="00F62379">
      <w:pPr>
        <w:pStyle w:val="42"/>
        <w:spacing w:after="72"/>
        <w:ind w:leftChars="0" w:left="0"/>
        <w:rPr>
          <w:del w:id="13685" w:author="阿毛" w:date="2021-05-21T17:54:00Z"/>
          <w:rFonts w:hAnsi="標楷體"/>
        </w:rPr>
      </w:pPr>
    </w:p>
    <w:p w14:paraId="71568888" w14:textId="7D60C31D" w:rsidR="00E24265" w:rsidDel="00CB3FDD" w:rsidRDefault="00E24265">
      <w:pPr>
        <w:widowControl/>
        <w:rPr>
          <w:del w:id="13686" w:author="阿毛" w:date="2021-05-21T17:54:00Z"/>
          <w:rFonts w:ascii="Arial" w:eastAsia="標楷體" w:hAnsi="標楷體" w:cs="標楷體"/>
          <w:kern w:val="0"/>
          <w:szCs w:val="28"/>
        </w:rPr>
      </w:pPr>
      <w:del w:id="13687" w:author="阿毛" w:date="2021-05-21T17:54:00Z">
        <w:r w:rsidDel="00CB3FDD">
          <w:rPr>
            <w:rFonts w:hAnsi="標楷體"/>
          </w:rPr>
          <w:br w:type="page"/>
        </w:r>
      </w:del>
    </w:p>
    <w:p w14:paraId="1FC0B6E1" w14:textId="34382283" w:rsidR="00E24265" w:rsidRPr="00A03472" w:rsidDel="00CB3FDD" w:rsidRDefault="00E24265">
      <w:pPr>
        <w:pStyle w:val="3"/>
        <w:numPr>
          <w:ilvl w:val="2"/>
          <w:numId w:val="104"/>
        </w:numPr>
        <w:rPr>
          <w:del w:id="13688" w:author="阿毛" w:date="2021-05-21T17:54:00Z"/>
          <w:rFonts w:ascii="標楷體" w:hAnsi="標楷體"/>
        </w:rPr>
        <w:pPrChange w:id="13689" w:author="智誠 楊" w:date="2021-05-10T09:51:00Z">
          <w:pPr>
            <w:pStyle w:val="3"/>
            <w:numPr>
              <w:ilvl w:val="2"/>
              <w:numId w:val="1"/>
            </w:numPr>
            <w:ind w:left="1247" w:hanging="680"/>
          </w:pPr>
        </w:pPrChange>
      </w:pPr>
      <w:del w:id="13690" w:author="阿毛" w:date="2021-05-21T17:54:00Z">
        <w:r w:rsidDel="00CB3FDD">
          <w:rPr>
            <w:rFonts w:ascii="標楷體" w:hAnsi="標楷體"/>
          </w:rPr>
          <w:delText>L</w:delText>
        </w:r>
        <w:r w:rsidDel="00CB3FDD">
          <w:rPr>
            <w:rFonts w:ascii="標楷體" w:hAnsi="標楷體" w:hint="eastAsia"/>
          </w:rPr>
          <w:delText>8318</w:delText>
        </w:r>
        <w:r w:rsidRPr="00C74B9E" w:rsidDel="00CB3FDD">
          <w:rPr>
            <w:rFonts w:ascii="標楷體" w:hAnsi="標楷體" w:hint="eastAsia"/>
          </w:rPr>
          <w:delText>前置協商受理變更還款條件申請暨請求回報剩餘債權通知資料</w:delText>
        </w:r>
      </w:del>
    </w:p>
    <w:p w14:paraId="3F3497C0" w14:textId="14679085" w:rsidR="00E24265" w:rsidRPr="003972CE" w:rsidDel="00CB3FDD" w:rsidRDefault="00E24265">
      <w:pPr>
        <w:pStyle w:val="a"/>
        <w:rPr>
          <w:del w:id="13691" w:author="阿毛" w:date="2021-05-21T17:54:00Z"/>
        </w:rPr>
      </w:pPr>
      <w:del w:id="13692" w:author="阿毛" w:date="2021-05-21T17:54:00Z">
        <w:r w:rsidRPr="00615D4B" w:rsidDel="00CB3FDD">
          <w:delText>功能說明</w:delText>
        </w:r>
      </w:del>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E24265" w:rsidRPr="00615D4B" w:rsidDel="00CB3FDD" w14:paraId="4990A903" w14:textId="22A3A7A7" w:rsidTr="005F76AD">
        <w:trPr>
          <w:trHeight w:val="277"/>
          <w:del w:id="13693" w:author="阿毛" w:date="2021-05-21T17:54:00Z"/>
        </w:trPr>
        <w:tc>
          <w:tcPr>
            <w:tcW w:w="1548" w:type="dxa"/>
            <w:tcBorders>
              <w:top w:val="single" w:sz="8" w:space="0" w:color="000000"/>
              <w:bottom w:val="single" w:sz="8" w:space="0" w:color="000000"/>
              <w:right w:val="single" w:sz="8" w:space="0" w:color="000000"/>
            </w:tcBorders>
            <w:shd w:val="clear" w:color="auto" w:fill="F3F3F3"/>
          </w:tcPr>
          <w:p w14:paraId="5FAE7B90" w14:textId="309564D4" w:rsidR="00E24265" w:rsidRPr="00615D4B" w:rsidDel="00CB3FDD" w:rsidRDefault="00E24265" w:rsidP="005F76AD">
            <w:pPr>
              <w:rPr>
                <w:del w:id="13694" w:author="阿毛" w:date="2021-05-21T17:54:00Z"/>
                <w:rFonts w:ascii="標楷體" w:eastAsia="標楷體" w:hAnsi="標楷體"/>
              </w:rPr>
            </w:pPr>
            <w:del w:id="13695" w:author="阿毛" w:date="2021-05-21T17:54:00Z">
              <w:r w:rsidRPr="00615D4B" w:rsidDel="00CB3FDD">
                <w:rPr>
                  <w:rFonts w:ascii="標楷體" w:eastAsia="標楷體" w:hAnsi="標楷體"/>
                </w:rPr>
                <w:delText xml:space="preserve">功能名稱 </w:delText>
              </w:r>
            </w:del>
          </w:p>
        </w:tc>
        <w:tc>
          <w:tcPr>
            <w:tcW w:w="6318" w:type="dxa"/>
            <w:tcBorders>
              <w:top w:val="single" w:sz="8" w:space="0" w:color="000000"/>
              <w:left w:val="single" w:sz="8" w:space="0" w:color="000000"/>
              <w:bottom w:val="single" w:sz="8" w:space="0" w:color="000000"/>
            </w:tcBorders>
          </w:tcPr>
          <w:p w14:paraId="43C722D9" w14:textId="224A9786" w:rsidR="00E24265" w:rsidRPr="00615D4B" w:rsidDel="00CB3FDD" w:rsidRDefault="00E24265" w:rsidP="005F76AD">
            <w:pPr>
              <w:rPr>
                <w:del w:id="13696" w:author="阿毛" w:date="2021-05-21T17:54:00Z"/>
                <w:rFonts w:ascii="標楷體" w:eastAsia="標楷體" w:hAnsi="標楷體"/>
              </w:rPr>
            </w:pPr>
            <w:del w:id="13697" w:author="阿毛" w:date="2021-05-21T17:54:00Z">
              <w:r w:rsidRPr="00C74B9E" w:rsidDel="00CB3FDD">
                <w:rPr>
                  <w:rFonts w:ascii="標楷體" w:eastAsia="標楷體" w:hAnsi="標楷體" w:hint="eastAsia"/>
                </w:rPr>
                <w:delText>前置協商受理變更還款條件申請暨請求回報剩餘債權通知資料</w:delText>
              </w:r>
            </w:del>
          </w:p>
        </w:tc>
      </w:tr>
      <w:tr w:rsidR="00E24265" w:rsidRPr="00615D4B" w:rsidDel="00CB3FDD" w14:paraId="6ABDBC94" w14:textId="0546F45E" w:rsidTr="005F76AD">
        <w:trPr>
          <w:trHeight w:val="277"/>
          <w:del w:id="13698" w:author="阿毛" w:date="2021-05-21T17:54:00Z"/>
        </w:trPr>
        <w:tc>
          <w:tcPr>
            <w:tcW w:w="1548" w:type="dxa"/>
            <w:tcBorders>
              <w:top w:val="single" w:sz="8" w:space="0" w:color="000000"/>
              <w:bottom w:val="single" w:sz="8" w:space="0" w:color="000000"/>
              <w:right w:val="single" w:sz="8" w:space="0" w:color="000000"/>
            </w:tcBorders>
            <w:shd w:val="clear" w:color="auto" w:fill="F3F3F3"/>
          </w:tcPr>
          <w:p w14:paraId="4DB0AB2F" w14:textId="331D00B9" w:rsidR="00E24265" w:rsidRPr="00615D4B" w:rsidDel="00CB3FDD" w:rsidRDefault="00E24265" w:rsidP="005F76AD">
            <w:pPr>
              <w:rPr>
                <w:del w:id="13699" w:author="阿毛" w:date="2021-05-21T17:54:00Z"/>
                <w:rFonts w:ascii="標楷體" w:eastAsia="標楷體" w:hAnsi="標楷體"/>
              </w:rPr>
            </w:pPr>
            <w:del w:id="13700" w:author="阿毛" w:date="2021-05-21T17:54:00Z">
              <w:r w:rsidRPr="00615D4B" w:rsidDel="00CB3FDD">
                <w:rPr>
                  <w:rFonts w:ascii="標楷體" w:eastAsia="標楷體" w:hAnsi="標楷體"/>
                </w:rPr>
                <w:delText>進入條件</w:delText>
              </w:r>
            </w:del>
          </w:p>
        </w:tc>
        <w:tc>
          <w:tcPr>
            <w:tcW w:w="6318" w:type="dxa"/>
            <w:tcBorders>
              <w:top w:val="single" w:sz="8" w:space="0" w:color="000000"/>
              <w:left w:val="single" w:sz="8" w:space="0" w:color="000000"/>
              <w:bottom w:val="single" w:sz="8" w:space="0" w:color="000000"/>
            </w:tcBorders>
          </w:tcPr>
          <w:p w14:paraId="0DA414C7" w14:textId="7AB1779E" w:rsidR="00E24265" w:rsidRPr="00615D4B" w:rsidDel="00CB3FDD" w:rsidRDefault="00E24265" w:rsidP="005F76AD">
            <w:pPr>
              <w:rPr>
                <w:del w:id="13701" w:author="阿毛" w:date="2021-05-21T17:54:00Z"/>
                <w:rFonts w:ascii="標楷體" w:eastAsia="標楷體" w:hAnsi="標楷體"/>
              </w:rPr>
            </w:pPr>
          </w:p>
        </w:tc>
      </w:tr>
      <w:tr w:rsidR="00E24265" w:rsidRPr="00615D4B" w:rsidDel="00CB3FDD" w14:paraId="766BF0C2" w14:textId="6C3582E3" w:rsidTr="005F76AD">
        <w:trPr>
          <w:trHeight w:val="773"/>
          <w:del w:id="13702" w:author="阿毛" w:date="2021-05-21T17:54:00Z"/>
        </w:trPr>
        <w:tc>
          <w:tcPr>
            <w:tcW w:w="1548" w:type="dxa"/>
            <w:tcBorders>
              <w:top w:val="single" w:sz="8" w:space="0" w:color="000000"/>
              <w:bottom w:val="single" w:sz="8" w:space="0" w:color="000000"/>
              <w:right w:val="single" w:sz="8" w:space="0" w:color="000000"/>
            </w:tcBorders>
            <w:shd w:val="clear" w:color="auto" w:fill="F3F3F3"/>
          </w:tcPr>
          <w:p w14:paraId="0BF87301" w14:textId="4B034671" w:rsidR="00E24265" w:rsidRPr="00615D4B" w:rsidDel="00CB3FDD" w:rsidRDefault="00E24265" w:rsidP="005F76AD">
            <w:pPr>
              <w:rPr>
                <w:del w:id="13703" w:author="阿毛" w:date="2021-05-21T17:54:00Z"/>
                <w:rFonts w:ascii="標楷體" w:eastAsia="標楷體" w:hAnsi="標楷體"/>
              </w:rPr>
            </w:pPr>
            <w:del w:id="13704" w:author="阿毛" w:date="2021-05-21T17:54:00Z">
              <w:r w:rsidRPr="00615D4B" w:rsidDel="00CB3FDD">
                <w:rPr>
                  <w:rFonts w:ascii="標楷體" w:eastAsia="標楷體" w:hAnsi="標楷體"/>
                </w:rPr>
                <w:delText xml:space="preserve">基本流程 </w:delText>
              </w:r>
            </w:del>
          </w:p>
        </w:tc>
        <w:tc>
          <w:tcPr>
            <w:tcW w:w="6318" w:type="dxa"/>
            <w:tcBorders>
              <w:top w:val="single" w:sz="8" w:space="0" w:color="000000"/>
              <w:left w:val="single" w:sz="8" w:space="0" w:color="000000"/>
              <w:bottom w:val="single" w:sz="8" w:space="0" w:color="000000"/>
            </w:tcBorders>
          </w:tcPr>
          <w:p w14:paraId="55609CCB" w14:textId="57B23F5C" w:rsidR="00E24265" w:rsidRPr="00615D4B" w:rsidDel="00CB3FDD" w:rsidRDefault="00E24265" w:rsidP="005F76AD">
            <w:pPr>
              <w:rPr>
                <w:del w:id="13705" w:author="阿毛" w:date="2021-05-21T17:54:00Z"/>
                <w:rFonts w:ascii="標楷體" w:eastAsia="標楷體" w:hAnsi="標楷體"/>
              </w:rPr>
            </w:pPr>
          </w:p>
        </w:tc>
      </w:tr>
      <w:tr w:rsidR="00E24265" w:rsidRPr="00615D4B" w:rsidDel="00CB3FDD" w14:paraId="7D63912B" w14:textId="76EC6EAE" w:rsidTr="005F76AD">
        <w:trPr>
          <w:trHeight w:val="321"/>
          <w:del w:id="13706" w:author="阿毛" w:date="2021-05-21T17:54:00Z"/>
        </w:trPr>
        <w:tc>
          <w:tcPr>
            <w:tcW w:w="1548" w:type="dxa"/>
            <w:tcBorders>
              <w:top w:val="single" w:sz="8" w:space="0" w:color="000000"/>
              <w:bottom w:val="single" w:sz="8" w:space="0" w:color="000000"/>
              <w:right w:val="single" w:sz="8" w:space="0" w:color="000000"/>
            </w:tcBorders>
            <w:shd w:val="clear" w:color="auto" w:fill="F3F3F3"/>
          </w:tcPr>
          <w:p w14:paraId="26003A97" w14:textId="6896D179" w:rsidR="00E24265" w:rsidRPr="00615D4B" w:rsidDel="00CB3FDD" w:rsidRDefault="00E24265" w:rsidP="005F76AD">
            <w:pPr>
              <w:rPr>
                <w:del w:id="13707" w:author="阿毛" w:date="2021-05-21T17:54:00Z"/>
                <w:rFonts w:ascii="標楷體" w:eastAsia="標楷體" w:hAnsi="標楷體"/>
              </w:rPr>
            </w:pPr>
            <w:del w:id="13708" w:author="阿毛" w:date="2021-05-21T17:54:00Z">
              <w:r w:rsidRPr="00615D4B" w:rsidDel="00CB3FDD">
                <w:rPr>
                  <w:rFonts w:ascii="標楷體" w:eastAsia="標楷體" w:hAnsi="標楷體"/>
                </w:rPr>
                <w:delText>選用流程</w:delText>
              </w:r>
            </w:del>
          </w:p>
        </w:tc>
        <w:tc>
          <w:tcPr>
            <w:tcW w:w="6318" w:type="dxa"/>
            <w:tcBorders>
              <w:top w:val="single" w:sz="8" w:space="0" w:color="000000"/>
              <w:left w:val="single" w:sz="8" w:space="0" w:color="000000"/>
              <w:bottom w:val="single" w:sz="8" w:space="0" w:color="000000"/>
            </w:tcBorders>
          </w:tcPr>
          <w:p w14:paraId="71D46CEC" w14:textId="7CEEF9A7" w:rsidR="00E24265" w:rsidRPr="00615D4B" w:rsidDel="00CB3FDD" w:rsidRDefault="00E24265" w:rsidP="005F76AD">
            <w:pPr>
              <w:rPr>
                <w:del w:id="13709" w:author="阿毛" w:date="2021-05-21T17:54:00Z"/>
                <w:rFonts w:ascii="標楷體" w:eastAsia="標楷體" w:hAnsi="標楷體"/>
              </w:rPr>
            </w:pPr>
          </w:p>
        </w:tc>
      </w:tr>
      <w:tr w:rsidR="00E24265" w:rsidRPr="00615D4B" w:rsidDel="00CB3FDD" w14:paraId="14E1C94B" w14:textId="139AD1E9" w:rsidTr="005F76AD">
        <w:trPr>
          <w:trHeight w:val="1311"/>
          <w:del w:id="13710" w:author="阿毛" w:date="2021-05-21T17:54:00Z"/>
        </w:trPr>
        <w:tc>
          <w:tcPr>
            <w:tcW w:w="1548" w:type="dxa"/>
            <w:tcBorders>
              <w:top w:val="single" w:sz="8" w:space="0" w:color="000000"/>
              <w:bottom w:val="single" w:sz="8" w:space="0" w:color="000000"/>
              <w:right w:val="single" w:sz="8" w:space="0" w:color="000000"/>
            </w:tcBorders>
            <w:shd w:val="clear" w:color="auto" w:fill="F3F3F3"/>
          </w:tcPr>
          <w:p w14:paraId="6FC50D23" w14:textId="42F08527" w:rsidR="00E24265" w:rsidRPr="00615D4B" w:rsidDel="00CB3FDD" w:rsidRDefault="00E24265" w:rsidP="005F76AD">
            <w:pPr>
              <w:rPr>
                <w:del w:id="13711" w:author="阿毛" w:date="2021-05-21T17:54:00Z"/>
                <w:rFonts w:ascii="標楷體" w:eastAsia="標楷體" w:hAnsi="標楷體"/>
              </w:rPr>
            </w:pPr>
            <w:del w:id="13712" w:author="阿毛" w:date="2021-05-21T17:54:00Z">
              <w:r w:rsidRPr="00615D4B" w:rsidDel="00CB3FDD">
                <w:rPr>
                  <w:rFonts w:ascii="標楷體" w:eastAsia="標楷體" w:hAnsi="標楷體"/>
                </w:rPr>
                <w:delText>例外流程</w:delText>
              </w:r>
            </w:del>
          </w:p>
        </w:tc>
        <w:tc>
          <w:tcPr>
            <w:tcW w:w="6318" w:type="dxa"/>
            <w:tcBorders>
              <w:top w:val="single" w:sz="8" w:space="0" w:color="000000"/>
              <w:left w:val="single" w:sz="8" w:space="0" w:color="000000"/>
              <w:bottom w:val="single" w:sz="8" w:space="0" w:color="000000"/>
            </w:tcBorders>
          </w:tcPr>
          <w:p w14:paraId="7595F4EB" w14:textId="20310508" w:rsidR="00E24265" w:rsidRPr="00615D4B" w:rsidDel="00CB3FDD" w:rsidRDefault="00E24265" w:rsidP="005F76AD">
            <w:pPr>
              <w:rPr>
                <w:del w:id="13713" w:author="阿毛" w:date="2021-05-21T17:54:00Z"/>
                <w:rFonts w:ascii="標楷體" w:eastAsia="標楷體" w:hAnsi="標楷體"/>
              </w:rPr>
            </w:pPr>
          </w:p>
        </w:tc>
      </w:tr>
      <w:tr w:rsidR="00E24265" w:rsidRPr="00615D4B" w:rsidDel="00CB3FDD" w14:paraId="59D455E3" w14:textId="4648379C" w:rsidTr="005F76AD">
        <w:trPr>
          <w:trHeight w:val="278"/>
          <w:del w:id="13714" w:author="阿毛" w:date="2021-05-21T17:54:00Z"/>
        </w:trPr>
        <w:tc>
          <w:tcPr>
            <w:tcW w:w="1548" w:type="dxa"/>
            <w:tcBorders>
              <w:top w:val="single" w:sz="8" w:space="0" w:color="000000"/>
              <w:bottom w:val="single" w:sz="8" w:space="0" w:color="000000"/>
              <w:right w:val="single" w:sz="8" w:space="0" w:color="000000"/>
            </w:tcBorders>
            <w:shd w:val="clear" w:color="auto" w:fill="F3F3F3"/>
          </w:tcPr>
          <w:p w14:paraId="34F407B5" w14:textId="64C4484B" w:rsidR="00E24265" w:rsidRPr="00615D4B" w:rsidDel="00CB3FDD" w:rsidRDefault="00E24265" w:rsidP="005F76AD">
            <w:pPr>
              <w:rPr>
                <w:del w:id="13715" w:author="阿毛" w:date="2021-05-21T17:54:00Z"/>
                <w:rFonts w:ascii="標楷體" w:eastAsia="標楷體" w:hAnsi="標楷體"/>
              </w:rPr>
            </w:pPr>
            <w:del w:id="13716" w:author="阿毛" w:date="2021-05-21T17:54:00Z">
              <w:r w:rsidRPr="00615D4B" w:rsidDel="00CB3FDD">
                <w:rPr>
                  <w:rFonts w:ascii="標楷體" w:eastAsia="標楷體" w:hAnsi="標楷體"/>
                </w:rPr>
                <w:delText xml:space="preserve">執行後狀況 </w:delText>
              </w:r>
            </w:del>
          </w:p>
        </w:tc>
        <w:tc>
          <w:tcPr>
            <w:tcW w:w="6318" w:type="dxa"/>
            <w:tcBorders>
              <w:top w:val="single" w:sz="8" w:space="0" w:color="000000"/>
              <w:left w:val="single" w:sz="8" w:space="0" w:color="000000"/>
              <w:bottom w:val="single" w:sz="8" w:space="0" w:color="000000"/>
            </w:tcBorders>
          </w:tcPr>
          <w:p w14:paraId="10D86CD8" w14:textId="59164454" w:rsidR="00E24265" w:rsidRPr="00615D4B" w:rsidDel="00CB3FDD" w:rsidRDefault="00E24265" w:rsidP="005F76AD">
            <w:pPr>
              <w:rPr>
                <w:del w:id="13717" w:author="阿毛" w:date="2021-05-21T17:54:00Z"/>
                <w:rFonts w:ascii="標楷體" w:eastAsia="標楷體" w:hAnsi="標楷體"/>
              </w:rPr>
            </w:pPr>
          </w:p>
        </w:tc>
      </w:tr>
      <w:tr w:rsidR="00E24265" w:rsidRPr="00615D4B" w:rsidDel="00CB3FDD" w14:paraId="684706D1" w14:textId="7032CFD2" w:rsidTr="005F76AD">
        <w:trPr>
          <w:trHeight w:val="358"/>
          <w:del w:id="13718" w:author="阿毛" w:date="2021-05-21T17:54:00Z"/>
        </w:trPr>
        <w:tc>
          <w:tcPr>
            <w:tcW w:w="1548" w:type="dxa"/>
            <w:tcBorders>
              <w:top w:val="single" w:sz="8" w:space="0" w:color="000000"/>
              <w:bottom w:val="single" w:sz="8" w:space="0" w:color="000000"/>
              <w:right w:val="single" w:sz="8" w:space="0" w:color="000000"/>
            </w:tcBorders>
            <w:shd w:val="clear" w:color="auto" w:fill="F3F3F3"/>
          </w:tcPr>
          <w:p w14:paraId="41EFC0E1" w14:textId="62E59539" w:rsidR="00E24265" w:rsidRPr="00615D4B" w:rsidDel="00CB3FDD" w:rsidRDefault="00E24265" w:rsidP="005F76AD">
            <w:pPr>
              <w:rPr>
                <w:del w:id="13719" w:author="阿毛" w:date="2021-05-21T17:54:00Z"/>
                <w:rFonts w:ascii="標楷體" w:eastAsia="標楷體" w:hAnsi="標楷體"/>
              </w:rPr>
            </w:pPr>
            <w:del w:id="13720" w:author="阿毛" w:date="2021-05-21T17:54:00Z">
              <w:r w:rsidRPr="00615D4B" w:rsidDel="00CB3FDD">
                <w:rPr>
                  <w:rFonts w:ascii="標楷體" w:eastAsia="標楷體" w:hAnsi="標楷體"/>
                </w:rPr>
                <w:delText>特別需求</w:delText>
              </w:r>
            </w:del>
          </w:p>
        </w:tc>
        <w:tc>
          <w:tcPr>
            <w:tcW w:w="6318" w:type="dxa"/>
            <w:tcBorders>
              <w:top w:val="single" w:sz="8" w:space="0" w:color="000000"/>
              <w:left w:val="single" w:sz="8" w:space="0" w:color="000000"/>
              <w:bottom w:val="single" w:sz="8" w:space="0" w:color="000000"/>
            </w:tcBorders>
          </w:tcPr>
          <w:p w14:paraId="25C7424B" w14:textId="1C9A8D7E" w:rsidR="00E24265" w:rsidRPr="00615D4B" w:rsidDel="00CB3FDD" w:rsidRDefault="00E24265" w:rsidP="005F76AD">
            <w:pPr>
              <w:rPr>
                <w:del w:id="13721" w:author="阿毛" w:date="2021-05-21T17:54:00Z"/>
                <w:rFonts w:ascii="標楷體" w:eastAsia="標楷體" w:hAnsi="標楷體"/>
              </w:rPr>
            </w:pPr>
          </w:p>
        </w:tc>
      </w:tr>
      <w:tr w:rsidR="00E24265" w:rsidRPr="00615D4B" w:rsidDel="00CB3FDD" w14:paraId="3E34D540" w14:textId="6F0BB391" w:rsidTr="005F76AD">
        <w:trPr>
          <w:trHeight w:val="278"/>
          <w:del w:id="13722" w:author="阿毛" w:date="2021-05-21T17:54:00Z"/>
        </w:trPr>
        <w:tc>
          <w:tcPr>
            <w:tcW w:w="1548" w:type="dxa"/>
            <w:tcBorders>
              <w:top w:val="single" w:sz="8" w:space="0" w:color="000000"/>
              <w:bottom w:val="single" w:sz="8" w:space="0" w:color="000000"/>
              <w:right w:val="single" w:sz="8" w:space="0" w:color="000000"/>
            </w:tcBorders>
            <w:shd w:val="clear" w:color="auto" w:fill="F3F3F3"/>
          </w:tcPr>
          <w:p w14:paraId="07DD7C63" w14:textId="7C52B6FA" w:rsidR="00E24265" w:rsidRPr="00615D4B" w:rsidDel="00CB3FDD" w:rsidRDefault="00E24265" w:rsidP="005F76AD">
            <w:pPr>
              <w:rPr>
                <w:del w:id="13723" w:author="阿毛" w:date="2021-05-21T17:54:00Z"/>
                <w:rFonts w:ascii="標楷體" w:eastAsia="標楷體" w:hAnsi="標楷體"/>
              </w:rPr>
            </w:pPr>
            <w:del w:id="13724" w:author="阿毛" w:date="2021-05-21T17:54:00Z">
              <w:r w:rsidRPr="00615D4B" w:rsidDel="00CB3FDD">
                <w:rPr>
                  <w:rFonts w:ascii="標楷體" w:eastAsia="標楷體" w:hAnsi="標楷體"/>
                </w:rPr>
                <w:delText xml:space="preserve">參考 </w:delText>
              </w:r>
            </w:del>
          </w:p>
        </w:tc>
        <w:tc>
          <w:tcPr>
            <w:tcW w:w="6318" w:type="dxa"/>
            <w:tcBorders>
              <w:top w:val="single" w:sz="8" w:space="0" w:color="000000"/>
              <w:left w:val="single" w:sz="8" w:space="0" w:color="000000"/>
              <w:bottom w:val="single" w:sz="8" w:space="0" w:color="000000"/>
            </w:tcBorders>
          </w:tcPr>
          <w:p w14:paraId="56F98A20" w14:textId="0C428597" w:rsidR="00E24265" w:rsidRPr="00615D4B" w:rsidDel="00CB3FDD" w:rsidRDefault="00E24265" w:rsidP="005F76AD">
            <w:pPr>
              <w:rPr>
                <w:del w:id="13725" w:author="阿毛" w:date="2021-05-21T17:54:00Z"/>
                <w:rFonts w:ascii="標楷體" w:eastAsia="標楷體" w:hAnsi="標楷體"/>
              </w:rPr>
            </w:pPr>
          </w:p>
        </w:tc>
      </w:tr>
    </w:tbl>
    <w:p w14:paraId="0BE5DA1C" w14:textId="2EF4A6FB" w:rsidR="00E24265" w:rsidDel="00CB3FDD" w:rsidRDefault="00E24265" w:rsidP="00E24265">
      <w:pPr>
        <w:rPr>
          <w:del w:id="13726" w:author="阿毛" w:date="2021-05-21T17:54:00Z"/>
        </w:rPr>
      </w:pPr>
    </w:p>
    <w:p w14:paraId="0BED2031" w14:textId="30DB545A" w:rsidR="00E24265" w:rsidRPr="00615D4B" w:rsidDel="00CB3FDD" w:rsidRDefault="00E24265">
      <w:pPr>
        <w:pStyle w:val="a"/>
        <w:rPr>
          <w:del w:id="13727" w:author="阿毛" w:date="2021-05-21T17:54:00Z"/>
        </w:rPr>
      </w:pPr>
      <w:del w:id="13728" w:author="阿毛" w:date="2021-05-21T17:54:00Z">
        <w:r w:rsidRPr="00615D4B" w:rsidDel="00CB3FDD">
          <w:delText>UI畫面</w:delText>
        </w:r>
      </w:del>
    </w:p>
    <w:p w14:paraId="22F8BE3C" w14:textId="5167AEAC" w:rsidR="00E24265" w:rsidDel="00CB3FDD" w:rsidRDefault="00E24265" w:rsidP="00E24265">
      <w:pPr>
        <w:pStyle w:val="42"/>
        <w:spacing w:after="72"/>
        <w:ind w:left="1133"/>
        <w:rPr>
          <w:del w:id="13729" w:author="阿毛" w:date="2021-05-21T17:54:00Z"/>
          <w:rFonts w:hAnsi="標楷體"/>
        </w:rPr>
      </w:pPr>
      <w:del w:id="13730" w:author="阿毛" w:date="2021-05-21T17:54:00Z">
        <w:r w:rsidRPr="00743962" w:rsidDel="00CB3FDD">
          <w:rPr>
            <w:rFonts w:hAnsi="標楷體" w:hint="eastAsia"/>
          </w:rPr>
          <w:delText>輸入畫面：</w:delText>
        </w:r>
      </w:del>
    </w:p>
    <w:p w14:paraId="3BA6D3BF" w14:textId="6E22527F" w:rsidR="00E24265" w:rsidRPr="003C4897" w:rsidDel="00CB3FDD" w:rsidRDefault="00E24265" w:rsidP="00E24265">
      <w:pPr>
        <w:pStyle w:val="42"/>
        <w:spacing w:after="72"/>
        <w:ind w:leftChars="0" w:left="0"/>
        <w:rPr>
          <w:del w:id="13731" w:author="阿毛" w:date="2021-05-21T17:54:00Z"/>
          <w:rFonts w:hAnsi="標楷體"/>
        </w:rPr>
      </w:pPr>
      <w:del w:id="13732" w:author="阿毛" w:date="2021-05-21T17:54:00Z">
        <w:r w:rsidRPr="00210A65" w:rsidDel="00CB3FDD">
          <w:rPr>
            <w:rFonts w:hAnsi="標楷體"/>
            <w:noProof/>
          </w:rPr>
          <w:drawing>
            <wp:inline distT="0" distB="0" distL="0" distR="0" wp14:anchorId="78E46987" wp14:editId="6DB151C8">
              <wp:extent cx="6783185" cy="1684020"/>
              <wp:effectExtent l="0" t="0" r="0" b="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6783185" cy="1684020"/>
                      </a:xfrm>
                      <a:prstGeom prst="rect">
                        <a:avLst/>
                      </a:prstGeom>
                    </pic:spPr>
                  </pic:pic>
                </a:graphicData>
              </a:graphic>
            </wp:inline>
          </w:drawing>
        </w:r>
      </w:del>
    </w:p>
    <w:p w14:paraId="0A1618F6" w14:textId="35C3BBC9" w:rsidR="00E24265" w:rsidDel="00CB3FDD" w:rsidRDefault="00E24265" w:rsidP="00E24265">
      <w:pPr>
        <w:pStyle w:val="1text"/>
        <w:rPr>
          <w:del w:id="13733" w:author="阿毛" w:date="2021-05-21T17:54:00Z"/>
          <w:rFonts w:ascii="Times New Roman" w:hAnsi="Times New Roman"/>
        </w:rPr>
      </w:pPr>
    </w:p>
    <w:p w14:paraId="0CC84F4A" w14:textId="4CDBD60C" w:rsidR="00E24265" w:rsidRPr="003972CE" w:rsidDel="00CB3FDD" w:rsidRDefault="00E24265">
      <w:pPr>
        <w:pStyle w:val="a"/>
        <w:rPr>
          <w:del w:id="13734" w:author="阿毛" w:date="2021-05-21T17:54:00Z"/>
        </w:rPr>
      </w:pPr>
      <w:del w:id="13735" w:author="阿毛" w:date="2021-05-21T17:54:00Z">
        <w:r w:rsidRPr="00615D4B" w:rsidDel="00CB3FDD">
          <w:rPr>
            <w:rFonts w:hint="eastAsia"/>
          </w:rPr>
          <w:delText>輸入</w:delText>
        </w:r>
        <w:r w:rsidRPr="003972CE" w:rsidDel="00CB3FDD">
          <w:delText>畫面資料說明</w:delText>
        </w:r>
      </w:del>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7"/>
        <w:gridCol w:w="1576"/>
        <w:gridCol w:w="1300"/>
        <w:gridCol w:w="1300"/>
        <w:gridCol w:w="1119"/>
        <w:gridCol w:w="623"/>
        <w:gridCol w:w="623"/>
        <w:gridCol w:w="3422"/>
      </w:tblGrid>
      <w:tr w:rsidR="00E24265" w:rsidRPr="00615D4B" w:rsidDel="00CB3FDD" w14:paraId="63B6E8D1" w14:textId="00E8DEDF" w:rsidTr="005F76AD">
        <w:trPr>
          <w:trHeight w:val="388"/>
          <w:jc w:val="center"/>
          <w:del w:id="13736" w:author="阿毛" w:date="2021-05-21T17:54:00Z"/>
        </w:trPr>
        <w:tc>
          <w:tcPr>
            <w:tcW w:w="219" w:type="pct"/>
            <w:vMerge w:val="restart"/>
          </w:tcPr>
          <w:p w14:paraId="7B968D04" w14:textId="6D449772" w:rsidR="00E24265" w:rsidRPr="00615D4B" w:rsidDel="00CB3FDD" w:rsidRDefault="00E24265" w:rsidP="005F76AD">
            <w:pPr>
              <w:rPr>
                <w:del w:id="13737" w:author="阿毛" w:date="2021-05-21T17:54:00Z"/>
                <w:rFonts w:ascii="標楷體" w:eastAsia="標楷體" w:hAnsi="標楷體"/>
              </w:rPr>
            </w:pPr>
            <w:del w:id="13738" w:author="阿毛" w:date="2021-05-21T17:54:00Z">
              <w:r w:rsidRPr="00615D4B" w:rsidDel="00CB3FDD">
                <w:rPr>
                  <w:rFonts w:ascii="標楷體" w:eastAsia="標楷體" w:hAnsi="標楷體"/>
                </w:rPr>
                <w:delText>序號</w:delText>
              </w:r>
            </w:del>
          </w:p>
        </w:tc>
        <w:tc>
          <w:tcPr>
            <w:tcW w:w="756" w:type="pct"/>
            <w:vMerge w:val="restart"/>
          </w:tcPr>
          <w:p w14:paraId="59ACC910" w14:textId="00247627" w:rsidR="00E24265" w:rsidRPr="00615D4B" w:rsidDel="00CB3FDD" w:rsidRDefault="00E24265" w:rsidP="005F76AD">
            <w:pPr>
              <w:rPr>
                <w:del w:id="13739" w:author="阿毛" w:date="2021-05-21T17:54:00Z"/>
                <w:rFonts w:ascii="標楷體" w:eastAsia="標楷體" w:hAnsi="標楷體"/>
              </w:rPr>
            </w:pPr>
            <w:del w:id="13740" w:author="阿毛" w:date="2021-05-21T17:54:00Z">
              <w:r w:rsidRPr="00615D4B" w:rsidDel="00CB3FDD">
                <w:rPr>
                  <w:rFonts w:ascii="標楷體" w:eastAsia="標楷體" w:hAnsi="標楷體"/>
                </w:rPr>
                <w:delText>欄位</w:delText>
              </w:r>
            </w:del>
          </w:p>
        </w:tc>
        <w:tc>
          <w:tcPr>
            <w:tcW w:w="2382" w:type="pct"/>
            <w:gridSpan w:val="5"/>
          </w:tcPr>
          <w:p w14:paraId="54AA5955" w14:textId="4176C54F" w:rsidR="00E24265" w:rsidRPr="00615D4B" w:rsidDel="00CB3FDD" w:rsidRDefault="00E24265" w:rsidP="005F76AD">
            <w:pPr>
              <w:jc w:val="center"/>
              <w:rPr>
                <w:del w:id="13741" w:author="阿毛" w:date="2021-05-21T17:54:00Z"/>
                <w:rFonts w:ascii="標楷體" w:eastAsia="標楷體" w:hAnsi="標楷體"/>
              </w:rPr>
            </w:pPr>
            <w:del w:id="13742" w:author="阿毛" w:date="2021-05-21T17:54:00Z">
              <w:r w:rsidRPr="00615D4B" w:rsidDel="00CB3FDD">
                <w:rPr>
                  <w:rFonts w:ascii="標楷體" w:eastAsia="標楷體" w:hAnsi="標楷體"/>
                </w:rPr>
                <w:delText>說明</w:delText>
              </w:r>
            </w:del>
          </w:p>
        </w:tc>
        <w:tc>
          <w:tcPr>
            <w:tcW w:w="1643" w:type="pct"/>
            <w:vMerge w:val="restart"/>
          </w:tcPr>
          <w:p w14:paraId="2631E8A6" w14:textId="2B55429A" w:rsidR="00E24265" w:rsidRPr="00615D4B" w:rsidDel="00CB3FDD" w:rsidRDefault="00E24265" w:rsidP="005F76AD">
            <w:pPr>
              <w:rPr>
                <w:del w:id="13743" w:author="阿毛" w:date="2021-05-21T17:54:00Z"/>
                <w:rFonts w:ascii="標楷體" w:eastAsia="標楷體" w:hAnsi="標楷體"/>
              </w:rPr>
            </w:pPr>
            <w:del w:id="13744" w:author="阿毛" w:date="2021-05-21T17:54:00Z">
              <w:r w:rsidRPr="00615D4B" w:rsidDel="00CB3FDD">
                <w:rPr>
                  <w:rFonts w:ascii="標楷體" w:eastAsia="標楷體" w:hAnsi="標楷體"/>
                </w:rPr>
                <w:delText>處理邏輯及注意事項</w:delText>
              </w:r>
            </w:del>
          </w:p>
        </w:tc>
      </w:tr>
      <w:tr w:rsidR="00E24265" w:rsidRPr="00615D4B" w:rsidDel="00CB3FDD" w14:paraId="635E6330" w14:textId="728AA2EB" w:rsidTr="005F76AD">
        <w:trPr>
          <w:trHeight w:val="244"/>
          <w:jc w:val="center"/>
          <w:del w:id="13745" w:author="阿毛" w:date="2021-05-21T17:54:00Z"/>
        </w:trPr>
        <w:tc>
          <w:tcPr>
            <w:tcW w:w="219" w:type="pct"/>
            <w:vMerge/>
          </w:tcPr>
          <w:p w14:paraId="7B0E82D2" w14:textId="00BACB16" w:rsidR="00E24265" w:rsidRPr="00615D4B" w:rsidDel="00CB3FDD" w:rsidRDefault="00E24265" w:rsidP="005F76AD">
            <w:pPr>
              <w:rPr>
                <w:del w:id="13746" w:author="阿毛" w:date="2021-05-21T17:54:00Z"/>
                <w:rFonts w:ascii="標楷體" w:eastAsia="標楷體" w:hAnsi="標楷體"/>
              </w:rPr>
            </w:pPr>
          </w:p>
        </w:tc>
        <w:tc>
          <w:tcPr>
            <w:tcW w:w="756" w:type="pct"/>
            <w:vMerge/>
          </w:tcPr>
          <w:p w14:paraId="76BDBDE1" w14:textId="190DB5B5" w:rsidR="00E24265" w:rsidRPr="00615D4B" w:rsidDel="00CB3FDD" w:rsidRDefault="00E24265" w:rsidP="005F76AD">
            <w:pPr>
              <w:rPr>
                <w:del w:id="13747" w:author="阿毛" w:date="2021-05-21T17:54:00Z"/>
                <w:rFonts w:ascii="標楷體" w:eastAsia="標楷體" w:hAnsi="標楷體"/>
              </w:rPr>
            </w:pPr>
          </w:p>
        </w:tc>
        <w:tc>
          <w:tcPr>
            <w:tcW w:w="624" w:type="pct"/>
          </w:tcPr>
          <w:p w14:paraId="682A49DC" w14:textId="36507108" w:rsidR="00E24265" w:rsidRPr="00615D4B" w:rsidDel="00CB3FDD" w:rsidRDefault="00E24265" w:rsidP="005F76AD">
            <w:pPr>
              <w:rPr>
                <w:del w:id="13748" w:author="阿毛" w:date="2021-05-21T17:54:00Z"/>
                <w:rFonts w:ascii="標楷體" w:eastAsia="標楷體" w:hAnsi="標楷體"/>
              </w:rPr>
            </w:pPr>
            <w:del w:id="13749" w:author="阿毛" w:date="2021-05-21T17:54:00Z">
              <w:r w:rsidRPr="00615D4B" w:rsidDel="00CB3FDD">
                <w:rPr>
                  <w:rFonts w:ascii="標楷體" w:eastAsia="標楷體" w:hAnsi="標楷體" w:hint="eastAsia"/>
                </w:rPr>
                <w:delText>資料型態長度</w:delText>
              </w:r>
            </w:del>
          </w:p>
        </w:tc>
        <w:tc>
          <w:tcPr>
            <w:tcW w:w="624" w:type="pct"/>
          </w:tcPr>
          <w:p w14:paraId="39607721" w14:textId="5B7F331E" w:rsidR="00E24265" w:rsidRPr="00615D4B" w:rsidDel="00CB3FDD" w:rsidRDefault="00E24265" w:rsidP="005F76AD">
            <w:pPr>
              <w:rPr>
                <w:del w:id="13750" w:author="阿毛" w:date="2021-05-21T17:54:00Z"/>
                <w:rFonts w:ascii="標楷體" w:eastAsia="標楷體" w:hAnsi="標楷體"/>
              </w:rPr>
            </w:pPr>
            <w:del w:id="13751" w:author="阿毛" w:date="2021-05-21T17:54:00Z">
              <w:r w:rsidRPr="00615D4B" w:rsidDel="00CB3FDD">
                <w:rPr>
                  <w:rFonts w:ascii="標楷體" w:eastAsia="標楷體" w:hAnsi="標楷體"/>
                </w:rPr>
                <w:delText>預設值</w:delText>
              </w:r>
            </w:del>
          </w:p>
        </w:tc>
        <w:tc>
          <w:tcPr>
            <w:tcW w:w="537" w:type="pct"/>
          </w:tcPr>
          <w:p w14:paraId="44C710A5" w14:textId="54DD4FDA" w:rsidR="00E24265" w:rsidRPr="00615D4B" w:rsidDel="00CB3FDD" w:rsidRDefault="00E24265" w:rsidP="005F76AD">
            <w:pPr>
              <w:rPr>
                <w:del w:id="13752" w:author="阿毛" w:date="2021-05-21T17:54:00Z"/>
                <w:rFonts w:ascii="標楷體" w:eastAsia="標楷體" w:hAnsi="標楷體"/>
              </w:rPr>
            </w:pPr>
            <w:del w:id="13753" w:author="阿毛" w:date="2021-05-21T17:54:00Z">
              <w:r w:rsidRPr="00615D4B" w:rsidDel="00CB3FDD">
                <w:rPr>
                  <w:rFonts w:ascii="標楷體" w:eastAsia="標楷體" w:hAnsi="標楷體"/>
                </w:rPr>
                <w:delText>選單內容</w:delText>
              </w:r>
            </w:del>
          </w:p>
        </w:tc>
        <w:tc>
          <w:tcPr>
            <w:tcW w:w="299" w:type="pct"/>
          </w:tcPr>
          <w:p w14:paraId="23D653BF" w14:textId="31DEA948" w:rsidR="00E24265" w:rsidRPr="00615D4B" w:rsidDel="00CB3FDD" w:rsidRDefault="00E24265" w:rsidP="005F76AD">
            <w:pPr>
              <w:rPr>
                <w:del w:id="13754" w:author="阿毛" w:date="2021-05-21T17:54:00Z"/>
                <w:rFonts w:ascii="標楷體" w:eastAsia="標楷體" w:hAnsi="標楷體"/>
              </w:rPr>
            </w:pPr>
            <w:del w:id="13755" w:author="阿毛" w:date="2021-05-21T17:54:00Z">
              <w:r w:rsidRPr="00615D4B" w:rsidDel="00CB3FDD">
                <w:rPr>
                  <w:rFonts w:ascii="標楷體" w:eastAsia="標楷體" w:hAnsi="標楷體"/>
                </w:rPr>
                <w:delText>必填</w:delText>
              </w:r>
            </w:del>
          </w:p>
        </w:tc>
        <w:tc>
          <w:tcPr>
            <w:tcW w:w="299" w:type="pct"/>
          </w:tcPr>
          <w:p w14:paraId="70579D00" w14:textId="124601D8" w:rsidR="00E24265" w:rsidRPr="00615D4B" w:rsidDel="00CB3FDD" w:rsidRDefault="00E24265" w:rsidP="005F76AD">
            <w:pPr>
              <w:rPr>
                <w:del w:id="13756" w:author="阿毛" w:date="2021-05-21T17:54:00Z"/>
                <w:rFonts w:ascii="標楷體" w:eastAsia="標楷體" w:hAnsi="標楷體"/>
              </w:rPr>
            </w:pPr>
            <w:del w:id="13757" w:author="阿毛" w:date="2021-05-21T17:54:00Z">
              <w:r w:rsidRPr="00615D4B" w:rsidDel="00CB3FDD">
                <w:rPr>
                  <w:rFonts w:ascii="標楷體" w:eastAsia="標楷體" w:hAnsi="標楷體"/>
                </w:rPr>
                <w:delText>R/W</w:delText>
              </w:r>
            </w:del>
          </w:p>
        </w:tc>
        <w:tc>
          <w:tcPr>
            <w:tcW w:w="1643" w:type="pct"/>
            <w:vMerge/>
          </w:tcPr>
          <w:p w14:paraId="6C2F084D" w14:textId="22C173F7" w:rsidR="00E24265" w:rsidRPr="00615D4B" w:rsidDel="00CB3FDD" w:rsidRDefault="00E24265" w:rsidP="005F76AD">
            <w:pPr>
              <w:rPr>
                <w:del w:id="13758" w:author="阿毛" w:date="2021-05-21T17:54:00Z"/>
                <w:rFonts w:ascii="標楷體" w:eastAsia="標楷體" w:hAnsi="標楷體"/>
              </w:rPr>
            </w:pPr>
          </w:p>
        </w:tc>
      </w:tr>
      <w:tr w:rsidR="00E24265" w:rsidRPr="00615D4B" w:rsidDel="00CB3FDD" w14:paraId="394BD9B2" w14:textId="76EE061C" w:rsidTr="005F76AD">
        <w:trPr>
          <w:trHeight w:val="291"/>
          <w:jc w:val="center"/>
          <w:del w:id="13759" w:author="阿毛" w:date="2021-05-21T17:54:00Z"/>
        </w:trPr>
        <w:tc>
          <w:tcPr>
            <w:tcW w:w="219" w:type="pct"/>
          </w:tcPr>
          <w:p w14:paraId="371013F6" w14:textId="4B99098E" w:rsidR="00E24265" w:rsidRPr="005E579A" w:rsidDel="00CB3FDD" w:rsidRDefault="00E24265" w:rsidP="005F76AD">
            <w:pPr>
              <w:pStyle w:val="af9"/>
              <w:numPr>
                <w:ilvl w:val="0"/>
                <w:numId w:val="47"/>
              </w:numPr>
              <w:ind w:leftChars="0"/>
              <w:rPr>
                <w:del w:id="13760" w:author="阿毛" w:date="2021-05-21T17:54:00Z"/>
                <w:rFonts w:ascii="標楷體" w:eastAsia="標楷體" w:hAnsi="標楷體"/>
              </w:rPr>
            </w:pPr>
          </w:p>
        </w:tc>
        <w:tc>
          <w:tcPr>
            <w:tcW w:w="756" w:type="pct"/>
          </w:tcPr>
          <w:p w14:paraId="7EDA90F1" w14:textId="173B9DFE" w:rsidR="00E24265" w:rsidRPr="00615D4B" w:rsidDel="00CB3FDD" w:rsidRDefault="00E24265" w:rsidP="005F76AD">
            <w:pPr>
              <w:rPr>
                <w:del w:id="13761" w:author="阿毛" w:date="2021-05-21T17:54:00Z"/>
                <w:rFonts w:ascii="標楷體" w:eastAsia="標楷體" w:hAnsi="標楷體"/>
              </w:rPr>
            </w:pPr>
            <w:del w:id="13762" w:author="阿毛" w:date="2021-05-21T17:54:00Z">
              <w:r w:rsidRPr="00D7238B" w:rsidDel="00CB3FDD">
                <w:rPr>
                  <w:rFonts w:ascii="標楷體" w:eastAsia="標楷體" w:hAnsi="標楷體" w:hint="eastAsia"/>
                </w:rPr>
                <w:delText>交易代碼</w:delText>
              </w:r>
            </w:del>
          </w:p>
        </w:tc>
        <w:tc>
          <w:tcPr>
            <w:tcW w:w="624" w:type="pct"/>
          </w:tcPr>
          <w:p w14:paraId="21F75FD2" w14:textId="6528E5C6" w:rsidR="00E24265" w:rsidRPr="00615D4B" w:rsidDel="00CB3FDD" w:rsidRDefault="00E24265" w:rsidP="005F76AD">
            <w:pPr>
              <w:rPr>
                <w:del w:id="13763" w:author="阿毛" w:date="2021-05-21T17:54:00Z"/>
                <w:rFonts w:ascii="標楷體" w:eastAsia="標楷體" w:hAnsi="標楷體"/>
              </w:rPr>
            </w:pPr>
          </w:p>
        </w:tc>
        <w:tc>
          <w:tcPr>
            <w:tcW w:w="624" w:type="pct"/>
          </w:tcPr>
          <w:p w14:paraId="2A23AEEB" w14:textId="6D03C839" w:rsidR="00E24265" w:rsidRPr="00615D4B" w:rsidDel="00CB3FDD" w:rsidRDefault="00E24265" w:rsidP="005F76AD">
            <w:pPr>
              <w:rPr>
                <w:del w:id="13764" w:author="阿毛" w:date="2021-05-21T17:54:00Z"/>
                <w:rFonts w:ascii="標楷體" w:eastAsia="標楷體" w:hAnsi="標楷體"/>
              </w:rPr>
            </w:pPr>
          </w:p>
        </w:tc>
        <w:tc>
          <w:tcPr>
            <w:tcW w:w="537" w:type="pct"/>
          </w:tcPr>
          <w:p w14:paraId="35FA269E" w14:textId="3FBFDF26" w:rsidR="00E24265" w:rsidRPr="00615D4B" w:rsidDel="00CB3FDD" w:rsidRDefault="00E24265" w:rsidP="005F76AD">
            <w:pPr>
              <w:rPr>
                <w:del w:id="13765" w:author="阿毛" w:date="2021-05-21T17:54:00Z"/>
                <w:rFonts w:ascii="標楷體" w:eastAsia="標楷體" w:hAnsi="標楷體"/>
              </w:rPr>
            </w:pPr>
            <w:del w:id="13766" w:author="阿毛" w:date="2021-05-21T17:54:00Z">
              <w:r w:rsidDel="00CB3FDD">
                <w:rPr>
                  <w:rFonts w:ascii="標楷體" w:eastAsia="標楷體" w:hAnsi="標楷體" w:hint="eastAsia"/>
                </w:rPr>
                <w:delText>下拉式選單</w:delText>
              </w:r>
            </w:del>
          </w:p>
        </w:tc>
        <w:tc>
          <w:tcPr>
            <w:tcW w:w="299" w:type="pct"/>
          </w:tcPr>
          <w:p w14:paraId="58A84C8B" w14:textId="3EE09490" w:rsidR="00E24265" w:rsidRPr="00615D4B" w:rsidDel="00CB3FDD" w:rsidRDefault="00E24265" w:rsidP="005F76AD">
            <w:pPr>
              <w:rPr>
                <w:del w:id="13767" w:author="阿毛" w:date="2021-05-21T17:54:00Z"/>
                <w:rFonts w:ascii="標楷體" w:eastAsia="標楷體" w:hAnsi="標楷體"/>
              </w:rPr>
            </w:pPr>
          </w:p>
        </w:tc>
        <w:tc>
          <w:tcPr>
            <w:tcW w:w="299" w:type="pct"/>
          </w:tcPr>
          <w:p w14:paraId="4B8D65D5" w14:textId="48B03765" w:rsidR="00E24265" w:rsidRPr="00615D4B" w:rsidDel="00CB3FDD" w:rsidRDefault="00E24265" w:rsidP="005F76AD">
            <w:pPr>
              <w:rPr>
                <w:del w:id="13768" w:author="阿毛" w:date="2021-05-21T17:54:00Z"/>
                <w:rFonts w:ascii="標楷體" w:eastAsia="標楷體" w:hAnsi="標楷體"/>
              </w:rPr>
            </w:pPr>
          </w:p>
        </w:tc>
        <w:tc>
          <w:tcPr>
            <w:tcW w:w="1643" w:type="pct"/>
          </w:tcPr>
          <w:p w14:paraId="0A888774" w14:textId="79CF9C8D" w:rsidR="00E24265" w:rsidDel="00CB3FDD" w:rsidRDefault="00E24265" w:rsidP="005F76AD">
            <w:pPr>
              <w:rPr>
                <w:del w:id="13769" w:author="阿毛" w:date="2021-05-21T17:54:00Z"/>
                <w:rFonts w:ascii="標楷體" w:eastAsia="標楷體" w:hAnsi="標楷體"/>
              </w:rPr>
            </w:pPr>
            <w:del w:id="13770" w:author="阿毛" w:date="2021-05-21T17:54:00Z">
              <w:r w:rsidRPr="007C3A4D" w:rsidDel="00CB3FDD">
                <w:rPr>
                  <w:rFonts w:ascii="標楷體" w:eastAsia="標楷體" w:hAnsi="標楷體" w:hint="eastAsia"/>
                </w:rPr>
                <w:delText>1:新增</w:delText>
              </w:r>
            </w:del>
          </w:p>
          <w:p w14:paraId="32C13646" w14:textId="37BA08BD" w:rsidR="00E24265" w:rsidRPr="00615D4B" w:rsidDel="00CB3FDD" w:rsidRDefault="00E24265" w:rsidP="005F76AD">
            <w:pPr>
              <w:rPr>
                <w:del w:id="13771" w:author="阿毛" w:date="2021-05-21T17:54:00Z"/>
                <w:rFonts w:ascii="標楷體" w:eastAsia="標楷體" w:hAnsi="標楷體"/>
              </w:rPr>
            </w:pPr>
            <w:del w:id="13772" w:author="阿毛" w:date="2021-05-21T17:54:00Z">
              <w:r w:rsidRPr="007C3A4D" w:rsidDel="00CB3FDD">
                <w:rPr>
                  <w:rFonts w:ascii="標楷體" w:eastAsia="標楷體" w:hAnsi="標楷體" w:hint="eastAsia"/>
                </w:rPr>
                <w:delText>2:異動</w:delText>
              </w:r>
            </w:del>
          </w:p>
        </w:tc>
      </w:tr>
      <w:tr w:rsidR="00E24265" w:rsidRPr="00615D4B" w:rsidDel="00CB3FDD" w14:paraId="173AD7A9" w14:textId="634F9D33" w:rsidTr="005F76AD">
        <w:trPr>
          <w:trHeight w:val="291"/>
          <w:jc w:val="center"/>
          <w:del w:id="13773" w:author="阿毛" w:date="2021-05-21T17:54:00Z"/>
        </w:trPr>
        <w:tc>
          <w:tcPr>
            <w:tcW w:w="219" w:type="pct"/>
          </w:tcPr>
          <w:p w14:paraId="2DEB5955" w14:textId="246D5D01" w:rsidR="00E24265" w:rsidRPr="005E579A" w:rsidDel="00CB3FDD" w:rsidRDefault="00E24265" w:rsidP="005F76AD">
            <w:pPr>
              <w:pStyle w:val="af9"/>
              <w:numPr>
                <w:ilvl w:val="0"/>
                <w:numId w:val="47"/>
              </w:numPr>
              <w:ind w:leftChars="0"/>
              <w:rPr>
                <w:del w:id="13774" w:author="阿毛" w:date="2021-05-21T17:54:00Z"/>
                <w:rFonts w:ascii="標楷體" w:eastAsia="標楷體" w:hAnsi="標楷體"/>
              </w:rPr>
            </w:pPr>
          </w:p>
        </w:tc>
        <w:tc>
          <w:tcPr>
            <w:tcW w:w="756" w:type="pct"/>
          </w:tcPr>
          <w:p w14:paraId="38CED949" w14:textId="36DDD822" w:rsidR="00E24265" w:rsidRPr="00615D4B" w:rsidDel="00CB3FDD" w:rsidRDefault="00E24265" w:rsidP="005F76AD">
            <w:pPr>
              <w:rPr>
                <w:del w:id="13775" w:author="阿毛" w:date="2021-05-21T17:54:00Z"/>
                <w:rFonts w:ascii="標楷體" w:eastAsia="標楷體" w:hAnsi="標楷體"/>
              </w:rPr>
            </w:pPr>
            <w:del w:id="13776" w:author="阿毛" w:date="2021-05-21T17:54:00Z">
              <w:r w:rsidRPr="00D7238B" w:rsidDel="00CB3FDD">
                <w:rPr>
                  <w:rFonts w:ascii="標楷體" w:eastAsia="標楷體" w:hAnsi="標楷體" w:hint="eastAsia"/>
                </w:rPr>
                <w:delText>債務人IDN</w:delText>
              </w:r>
            </w:del>
          </w:p>
        </w:tc>
        <w:tc>
          <w:tcPr>
            <w:tcW w:w="624" w:type="pct"/>
          </w:tcPr>
          <w:p w14:paraId="7272A354" w14:textId="77B961DF" w:rsidR="00E24265" w:rsidRPr="00615D4B" w:rsidDel="00CB3FDD" w:rsidRDefault="00E24265" w:rsidP="005F76AD">
            <w:pPr>
              <w:rPr>
                <w:del w:id="13777" w:author="阿毛" w:date="2021-05-21T17:54:00Z"/>
                <w:rFonts w:ascii="標楷體" w:eastAsia="標楷體" w:hAnsi="標楷體"/>
              </w:rPr>
            </w:pPr>
          </w:p>
        </w:tc>
        <w:tc>
          <w:tcPr>
            <w:tcW w:w="624" w:type="pct"/>
          </w:tcPr>
          <w:p w14:paraId="32F0B73E" w14:textId="1DEC99D5" w:rsidR="00E24265" w:rsidRPr="00615D4B" w:rsidDel="00CB3FDD" w:rsidRDefault="00E24265" w:rsidP="005F76AD">
            <w:pPr>
              <w:rPr>
                <w:del w:id="13778" w:author="阿毛" w:date="2021-05-21T17:54:00Z"/>
                <w:rFonts w:ascii="標楷體" w:eastAsia="標楷體" w:hAnsi="標楷體"/>
              </w:rPr>
            </w:pPr>
          </w:p>
        </w:tc>
        <w:tc>
          <w:tcPr>
            <w:tcW w:w="537" w:type="pct"/>
          </w:tcPr>
          <w:p w14:paraId="57B28463" w14:textId="18D6308F" w:rsidR="00E24265" w:rsidRPr="00615D4B" w:rsidDel="00CB3FDD" w:rsidRDefault="00E24265" w:rsidP="005F76AD">
            <w:pPr>
              <w:rPr>
                <w:del w:id="13779" w:author="阿毛" w:date="2021-05-21T17:54:00Z"/>
                <w:rFonts w:ascii="標楷體" w:eastAsia="標楷體" w:hAnsi="標楷體"/>
              </w:rPr>
            </w:pPr>
          </w:p>
        </w:tc>
        <w:tc>
          <w:tcPr>
            <w:tcW w:w="299" w:type="pct"/>
          </w:tcPr>
          <w:p w14:paraId="768DB303" w14:textId="6C11AFEB" w:rsidR="00E24265" w:rsidRPr="00615D4B" w:rsidDel="00CB3FDD" w:rsidRDefault="00E24265" w:rsidP="005F76AD">
            <w:pPr>
              <w:rPr>
                <w:del w:id="13780" w:author="阿毛" w:date="2021-05-21T17:54:00Z"/>
                <w:rFonts w:ascii="標楷體" w:eastAsia="標楷體" w:hAnsi="標楷體"/>
              </w:rPr>
            </w:pPr>
          </w:p>
        </w:tc>
        <w:tc>
          <w:tcPr>
            <w:tcW w:w="299" w:type="pct"/>
          </w:tcPr>
          <w:p w14:paraId="35196D41" w14:textId="7D96BFA1" w:rsidR="00E24265" w:rsidRPr="00615D4B" w:rsidDel="00CB3FDD" w:rsidRDefault="00E24265" w:rsidP="005F76AD">
            <w:pPr>
              <w:rPr>
                <w:del w:id="13781" w:author="阿毛" w:date="2021-05-21T17:54:00Z"/>
                <w:rFonts w:ascii="標楷體" w:eastAsia="標楷體" w:hAnsi="標楷體"/>
              </w:rPr>
            </w:pPr>
          </w:p>
        </w:tc>
        <w:tc>
          <w:tcPr>
            <w:tcW w:w="1643" w:type="pct"/>
          </w:tcPr>
          <w:p w14:paraId="2B81377F" w14:textId="1B428E09" w:rsidR="00E24265" w:rsidRPr="00615D4B" w:rsidDel="00CB3FDD" w:rsidRDefault="00E24265" w:rsidP="005F76AD">
            <w:pPr>
              <w:rPr>
                <w:del w:id="13782" w:author="阿毛" w:date="2021-05-21T17:54:00Z"/>
                <w:rFonts w:ascii="標楷體" w:eastAsia="標楷體" w:hAnsi="標楷體"/>
              </w:rPr>
            </w:pPr>
          </w:p>
        </w:tc>
      </w:tr>
      <w:tr w:rsidR="00E24265" w:rsidRPr="00615D4B" w:rsidDel="00CB3FDD" w14:paraId="6EA54531" w14:textId="467B7579" w:rsidTr="005F76AD">
        <w:trPr>
          <w:trHeight w:val="291"/>
          <w:jc w:val="center"/>
          <w:del w:id="13783" w:author="阿毛" w:date="2021-05-21T17:54:00Z"/>
        </w:trPr>
        <w:tc>
          <w:tcPr>
            <w:tcW w:w="219" w:type="pct"/>
          </w:tcPr>
          <w:p w14:paraId="47701DAD" w14:textId="004E94A2" w:rsidR="00E24265" w:rsidRPr="005E579A" w:rsidDel="00CB3FDD" w:rsidRDefault="00E24265" w:rsidP="005F76AD">
            <w:pPr>
              <w:pStyle w:val="af9"/>
              <w:numPr>
                <w:ilvl w:val="0"/>
                <w:numId w:val="47"/>
              </w:numPr>
              <w:ind w:leftChars="0"/>
              <w:rPr>
                <w:del w:id="13784" w:author="阿毛" w:date="2021-05-21T17:54:00Z"/>
                <w:rFonts w:ascii="標楷體" w:eastAsia="標楷體" w:hAnsi="標楷體"/>
              </w:rPr>
            </w:pPr>
          </w:p>
        </w:tc>
        <w:tc>
          <w:tcPr>
            <w:tcW w:w="756" w:type="pct"/>
          </w:tcPr>
          <w:p w14:paraId="332F40ED" w14:textId="213E7254" w:rsidR="00E24265" w:rsidRPr="00615D4B" w:rsidDel="00CB3FDD" w:rsidRDefault="00E24265" w:rsidP="005F76AD">
            <w:pPr>
              <w:rPr>
                <w:del w:id="13785" w:author="阿毛" w:date="2021-05-21T17:54:00Z"/>
                <w:rFonts w:ascii="標楷體" w:eastAsia="標楷體" w:hAnsi="標楷體"/>
              </w:rPr>
            </w:pPr>
            <w:del w:id="13786" w:author="阿毛" w:date="2021-05-21T17:54:00Z">
              <w:r w:rsidRPr="00D7238B" w:rsidDel="00CB3FDD">
                <w:rPr>
                  <w:rFonts w:ascii="標楷體" w:eastAsia="標楷體" w:hAnsi="標楷體" w:hint="eastAsia"/>
                </w:rPr>
                <w:delText>報送單位代號</w:delText>
              </w:r>
            </w:del>
          </w:p>
        </w:tc>
        <w:tc>
          <w:tcPr>
            <w:tcW w:w="624" w:type="pct"/>
          </w:tcPr>
          <w:p w14:paraId="36DA9E16" w14:textId="73B4D2B6" w:rsidR="00E24265" w:rsidRPr="00615D4B" w:rsidDel="00CB3FDD" w:rsidRDefault="00E24265" w:rsidP="005F76AD">
            <w:pPr>
              <w:rPr>
                <w:del w:id="13787" w:author="阿毛" w:date="2021-05-21T17:54:00Z"/>
                <w:rFonts w:ascii="標楷體" w:eastAsia="標楷體" w:hAnsi="標楷體"/>
              </w:rPr>
            </w:pPr>
          </w:p>
        </w:tc>
        <w:tc>
          <w:tcPr>
            <w:tcW w:w="624" w:type="pct"/>
          </w:tcPr>
          <w:p w14:paraId="7BEF9199" w14:textId="7B0473EB" w:rsidR="00E24265" w:rsidRPr="00615D4B" w:rsidDel="00CB3FDD" w:rsidRDefault="00E24265" w:rsidP="005F76AD">
            <w:pPr>
              <w:rPr>
                <w:del w:id="13788" w:author="阿毛" w:date="2021-05-21T17:54:00Z"/>
                <w:rFonts w:ascii="標楷體" w:eastAsia="標楷體" w:hAnsi="標楷體"/>
              </w:rPr>
            </w:pPr>
          </w:p>
        </w:tc>
        <w:tc>
          <w:tcPr>
            <w:tcW w:w="537" w:type="pct"/>
          </w:tcPr>
          <w:p w14:paraId="30B19218" w14:textId="74DFFC79" w:rsidR="00E24265" w:rsidRPr="00615D4B" w:rsidDel="00CB3FDD" w:rsidRDefault="00E24265" w:rsidP="005F76AD">
            <w:pPr>
              <w:rPr>
                <w:del w:id="13789" w:author="阿毛" w:date="2021-05-21T17:54:00Z"/>
                <w:rFonts w:ascii="標楷體" w:eastAsia="標楷體" w:hAnsi="標楷體"/>
              </w:rPr>
            </w:pPr>
          </w:p>
        </w:tc>
        <w:tc>
          <w:tcPr>
            <w:tcW w:w="299" w:type="pct"/>
          </w:tcPr>
          <w:p w14:paraId="273E71C5" w14:textId="4FE5A2C5" w:rsidR="00E24265" w:rsidRPr="00615D4B" w:rsidDel="00CB3FDD" w:rsidRDefault="00E24265" w:rsidP="005F76AD">
            <w:pPr>
              <w:rPr>
                <w:del w:id="13790" w:author="阿毛" w:date="2021-05-21T17:54:00Z"/>
                <w:rFonts w:ascii="標楷體" w:eastAsia="標楷體" w:hAnsi="標楷體"/>
              </w:rPr>
            </w:pPr>
          </w:p>
        </w:tc>
        <w:tc>
          <w:tcPr>
            <w:tcW w:w="299" w:type="pct"/>
          </w:tcPr>
          <w:p w14:paraId="219F5E3F" w14:textId="37A2404D" w:rsidR="00E24265" w:rsidRPr="00615D4B" w:rsidDel="00CB3FDD" w:rsidRDefault="00E24265" w:rsidP="005F76AD">
            <w:pPr>
              <w:rPr>
                <w:del w:id="13791" w:author="阿毛" w:date="2021-05-21T17:54:00Z"/>
                <w:rFonts w:ascii="標楷體" w:eastAsia="標楷體" w:hAnsi="標楷體"/>
              </w:rPr>
            </w:pPr>
          </w:p>
        </w:tc>
        <w:tc>
          <w:tcPr>
            <w:tcW w:w="1643" w:type="pct"/>
          </w:tcPr>
          <w:p w14:paraId="79EF5BE4" w14:textId="6689908E" w:rsidR="00E24265" w:rsidRPr="00615D4B" w:rsidDel="00CB3FDD" w:rsidRDefault="00E24265" w:rsidP="005F76AD">
            <w:pPr>
              <w:rPr>
                <w:del w:id="13792" w:author="阿毛" w:date="2021-05-21T17:54:00Z"/>
                <w:rFonts w:ascii="標楷體" w:eastAsia="標楷體" w:hAnsi="標楷體"/>
              </w:rPr>
            </w:pPr>
          </w:p>
        </w:tc>
      </w:tr>
      <w:tr w:rsidR="00E24265" w:rsidRPr="00615D4B" w:rsidDel="00CB3FDD" w14:paraId="45961A57" w14:textId="42E250C8" w:rsidTr="005F76AD">
        <w:trPr>
          <w:trHeight w:val="291"/>
          <w:jc w:val="center"/>
          <w:del w:id="13793" w:author="阿毛" w:date="2021-05-21T17:54:00Z"/>
        </w:trPr>
        <w:tc>
          <w:tcPr>
            <w:tcW w:w="219" w:type="pct"/>
          </w:tcPr>
          <w:p w14:paraId="555C634F" w14:textId="09566D4A" w:rsidR="00E24265" w:rsidRPr="005E579A" w:rsidDel="00CB3FDD" w:rsidRDefault="00E24265" w:rsidP="005F76AD">
            <w:pPr>
              <w:pStyle w:val="af9"/>
              <w:numPr>
                <w:ilvl w:val="0"/>
                <w:numId w:val="47"/>
              </w:numPr>
              <w:ind w:leftChars="0"/>
              <w:rPr>
                <w:del w:id="13794" w:author="阿毛" w:date="2021-05-21T17:54:00Z"/>
                <w:rFonts w:ascii="標楷體" w:eastAsia="標楷體" w:hAnsi="標楷體"/>
              </w:rPr>
            </w:pPr>
          </w:p>
        </w:tc>
        <w:tc>
          <w:tcPr>
            <w:tcW w:w="756" w:type="pct"/>
          </w:tcPr>
          <w:p w14:paraId="545AA6F0" w14:textId="722385AD" w:rsidR="00E24265" w:rsidRPr="00615D4B" w:rsidDel="00CB3FDD" w:rsidRDefault="00E24265" w:rsidP="005F76AD">
            <w:pPr>
              <w:rPr>
                <w:del w:id="13795" w:author="阿毛" w:date="2021-05-21T17:54:00Z"/>
                <w:rFonts w:ascii="標楷體" w:eastAsia="標楷體" w:hAnsi="標楷體"/>
              </w:rPr>
            </w:pPr>
            <w:del w:id="13796" w:author="阿毛" w:date="2021-05-21T17:54:00Z">
              <w:r w:rsidRPr="00D7238B" w:rsidDel="00CB3FDD">
                <w:rPr>
                  <w:rFonts w:ascii="標楷體" w:eastAsia="標楷體" w:hAnsi="標楷體" w:hint="eastAsia"/>
                </w:rPr>
                <w:delText>原前置協商申請日</w:delText>
              </w:r>
            </w:del>
          </w:p>
        </w:tc>
        <w:tc>
          <w:tcPr>
            <w:tcW w:w="624" w:type="pct"/>
          </w:tcPr>
          <w:p w14:paraId="34C32BD7" w14:textId="57CC319C" w:rsidR="00E24265" w:rsidRPr="00615D4B" w:rsidDel="00CB3FDD" w:rsidRDefault="00E24265" w:rsidP="005F76AD">
            <w:pPr>
              <w:rPr>
                <w:del w:id="13797" w:author="阿毛" w:date="2021-05-21T17:54:00Z"/>
                <w:rFonts w:ascii="標楷體" w:eastAsia="標楷體" w:hAnsi="標楷體"/>
              </w:rPr>
            </w:pPr>
          </w:p>
        </w:tc>
        <w:tc>
          <w:tcPr>
            <w:tcW w:w="624" w:type="pct"/>
          </w:tcPr>
          <w:p w14:paraId="3E75AB1A" w14:textId="4F981FF0" w:rsidR="00E24265" w:rsidRPr="00615D4B" w:rsidDel="00CB3FDD" w:rsidRDefault="00E24265" w:rsidP="005F76AD">
            <w:pPr>
              <w:rPr>
                <w:del w:id="13798" w:author="阿毛" w:date="2021-05-21T17:54:00Z"/>
                <w:rFonts w:ascii="標楷體" w:eastAsia="標楷體" w:hAnsi="標楷體"/>
              </w:rPr>
            </w:pPr>
          </w:p>
        </w:tc>
        <w:tc>
          <w:tcPr>
            <w:tcW w:w="537" w:type="pct"/>
          </w:tcPr>
          <w:p w14:paraId="4331CFAC" w14:textId="1A0E141B" w:rsidR="00E24265" w:rsidRPr="00615D4B" w:rsidDel="00CB3FDD" w:rsidRDefault="00E24265" w:rsidP="005F76AD">
            <w:pPr>
              <w:rPr>
                <w:del w:id="13799" w:author="阿毛" w:date="2021-05-21T17:54:00Z"/>
                <w:rFonts w:ascii="標楷體" w:eastAsia="標楷體" w:hAnsi="標楷體"/>
              </w:rPr>
            </w:pPr>
          </w:p>
        </w:tc>
        <w:tc>
          <w:tcPr>
            <w:tcW w:w="299" w:type="pct"/>
          </w:tcPr>
          <w:p w14:paraId="68F8E168" w14:textId="29260216" w:rsidR="00E24265" w:rsidRPr="00615D4B" w:rsidDel="00CB3FDD" w:rsidRDefault="00E24265" w:rsidP="005F76AD">
            <w:pPr>
              <w:rPr>
                <w:del w:id="13800" w:author="阿毛" w:date="2021-05-21T17:54:00Z"/>
                <w:rFonts w:ascii="標楷體" w:eastAsia="標楷體" w:hAnsi="標楷體"/>
              </w:rPr>
            </w:pPr>
          </w:p>
        </w:tc>
        <w:tc>
          <w:tcPr>
            <w:tcW w:w="299" w:type="pct"/>
          </w:tcPr>
          <w:p w14:paraId="2EEC5083" w14:textId="322ADB43" w:rsidR="00E24265" w:rsidRPr="00615D4B" w:rsidDel="00CB3FDD" w:rsidRDefault="00E24265" w:rsidP="005F76AD">
            <w:pPr>
              <w:rPr>
                <w:del w:id="13801" w:author="阿毛" w:date="2021-05-21T17:54:00Z"/>
                <w:rFonts w:ascii="標楷體" w:eastAsia="標楷體" w:hAnsi="標楷體"/>
              </w:rPr>
            </w:pPr>
          </w:p>
        </w:tc>
        <w:tc>
          <w:tcPr>
            <w:tcW w:w="1643" w:type="pct"/>
          </w:tcPr>
          <w:p w14:paraId="3AD9837D" w14:textId="312A67F1" w:rsidR="00E24265" w:rsidRPr="00615D4B" w:rsidDel="00CB3FDD" w:rsidRDefault="00E24265" w:rsidP="005F76AD">
            <w:pPr>
              <w:rPr>
                <w:del w:id="13802" w:author="阿毛" w:date="2021-05-21T17:54:00Z"/>
                <w:rFonts w:ascii="標楷體" w:eastAsia="標楷體" w:hAnsi="標楷體"/>
              </w:rPr>
            </w:pPr>
          </w:p>
        </w:tc>
      </w:tr>
      <w:tr w:rsidR="00E24265" w:rsidRPr="00615D4B" w:rsidDel="00CB3FDD" w14:paraId="2F440A4E" w14:textId="1E85A126" w:rsidTr="005F76AD">
        <w:trPr>
          <w:trHeight w:val="291"/>
          <w:jc w:val="center"/>
          <w:del w:id="13803" w:author="阿毛" w:date="2021-05-21T17:54:00Z"/>
        </w:trPr>
        <w:tc>
          <w:tcPr>
            <w:tcW w:w="219" w:type="pct"/>
          </w:tcPr>
          <w:p w14:paraId="2A7D63D5" w14:textId="7F41E663" w:rsidR="00E24265" w:rsidRPr="005E579A" w:rsidDel="00CB3FDD" w:rsidRDefault="00E24265" w:rsidP="005F76AD">
            <w:pPr>
              <w:pStyle w:val="af9"/>
              <w:numPr>
                <w:ilvl w:val="0"/>
                <w:numId w:val="47"/>
              </w:numPr>
              <w:ind w:leftChars="0"/>
              <w:rPr>
                <w:del w:id="13804" w:author="阿毛" w:date="2021-05-21T17:54:00Z"/>
                <w:rFonts w:ascii="標楷體" w:eastAsia="標楷體" w:hAnsi="標楷體"/>
              </w:rPr>
            </w:pPr>
          </w:p>
        </w:tc>
        <w:tc>
          <w:tcPr>
            <w:tcW w:w="756" w:type="pct"/>
          </w:tcPr>
          <w:p w14:paraId="276BAF42" w14:textId="42D5A80E" w:rsidR="00E24265" w:rsidRPr="00615D4B" w:rsidDel="00CB3FDD" w:rsidRDefault="00E24265" w:rsidP="005F76AD">
            <w:pPr>
              <w:rPr>
                <w:del w:id="13805" w:author="阿毛" w:date="2021-05-21T17:54:00Z"/>
                <w:rFonts w:ascii="標楷體" w:eastAsia="標楷體" w:hAnsi="標楷體"/>
              </w:rPr>
            </w:pPr>
            <w:del w:id="13806" w:author="阿毛" w:date="2021-05-21T17:54:00Z">
              <w:r w:rsidRPr="00D7238B" w:rsidDel="00CB3FDD">
                <w:rPr>
                  <w:rFonts w:ascii="標楷體" w:eastAsia="標楷體" w:hAnsi="標楷體" w:hint="eastAsia"/>
                </w:rPr>
                <w:delText>申請變更還款條件日</w:delText>
              </w:r>
            </w:del>
          </w:p>
        </w:tc>
        <w:tc>
          <w:tcPr>
            <w:tcW w:w="624" w:type="pct"/>
          </w:tcPr>
          <w:p w14:paraId="692F3863" w14:textId="199CEA5E" w:rsidR="00E24265" w:rsidRPr="00615D4B" w:rsidDel="00CB3FDD" w:rsidRDefault="00E24265" w:rsidP="005F76AD">
            <w:pPr>
              <w:rPr>
                <w:del w:id="13807" w:author="阿毛" w:date="2021-05-21T17:54:00Z"/>
                <w:rFonts w:ascii="標楷體" w:eastAsia="標楷體" w:hAnsi="標楷體"/>
              </w:rPr>
            </w:pPr>
          </w:p>
        </w:tc>
        <w:tc>
          <w:tcPr>
            <w:tcW w:w="624" w:type="pct"/>
          </w:tcPr>
          <w:p w14:paraId="53931DC2" w14:textId="33D7E45A" w:rsidR="00E24265" w:rsidRPr="00615D4B" w:rsidDel="00CB3FDD" w:rsidRDefault="00E24265" w:rsidP="005F76AD">
            <w:pPr>
              <w:rPr>
                <w:del w:id="13808" w:author="阿毛" w:date="2021-05-21T17:54:00Z"/>
                <w:rFonts w:ascii="標楷體" w:eastAsia="標楷體" w:hAnsi="標楷體"/>
              </w:rPr>
            </w:pPr>
          </w:p>
        </w:tc>
        <w:tc>
          <w:tcPr>
            <w:tcW w:w="537" w:type="pct"/>
          </w:tcPr>
          <w:p w14:paraId="4DE9759D" w14:textId="7C60201E" w:rsidR="00E24265" w:rsidRPr="00615D4B" w:rsidDel="00CB3FDD" w:rsidRDefault="00E24265" w:rsidP="005F76AD">
            <w:pPr>
              <w:rPr>
                <w:del w:id="13809" w:author="阿毛" w:date="2021-05-21T17:54:00Z"/>
                <w:rFonts w:ascii="標楷體" w:eastAsia="標楷體" w:hAnsi="標楷體"/>
              </w:rPr>
            </w:pPr>
          </w:p>
        </w:tc>
        <w:tc>
          <w:tcPr>
            <w:tcW w:w="299" w:type="pct"/>
          </w:tcPr>
          <w:p w14:paraId="1051F595" w14:textId="0EBD0D6C" w:rsidR="00E24265" w:rsidRPr="00615D4B" w:rsidDel="00CB3FDD" w:rsidRDefault="00E24265" w:rsidP="005F76AD">
            <w:pPr>
              <w:rPr>
                <w:del w:id="13810" w:author="阿毛" w:date="2021-05-21T17:54:00Z"/>
                <w:rFonts w:ascii="標楷體" w:eastAsia="標楷體" w:hAnsi="標楷體"/>
              </w:rPr>
            </w:pPr>
          </w:p>
        </w:tc>
        <w:tc>
          <w:tcPr>
            <w:tcW w:w="299" w:type="pct"/>
          </w:tcPr>
          <w:p w14:paraId="33471E09" w14:textId="05B898B8" w:rsidR="00E24265" w:rsidRPr="00615D4B" w:rsidDel="00CB3FDD" w:rsidRDefault="00E24265" w:rsidP="005F76AD">
            <w:pPr>
              <w:rPr>
                <w:del w:id="13811" w:author="阿毛" w:date="2021-05-21T17:54:00Z"/>
                <w:rFonts w:ascii="標楷體" w:eastAsia="標楷體" w:hAnsi="標楷體"/>
              </w:rPr>
            </w:pPr>
          </w:p>
        </w:tc>
        <w:tc>
          <w:tcPr>
            <w:tcW w:w="1643" w:type="pct"/>
          </w:tcPr>
          <w:p w14:paraId="4A580EFE" w14:textId="15C76BF7" w:rsidR="00E24265" w:rsidRPr="00615D4B" w:rsidDel="00CB3FDD" w:rsidRDefault="00E24265" w:rsidP="005F76AD">
            <w:pPr>
              <w:rPr>
                <w:del w:id="13812" w:author="阿毛" w:date="2021-05-21T17:54:00Z"/>
                <w:rFonts w:ascii="標楷體" w:eastAsia="標楷體" w:hAnsi="標楷體"/>
              </w:rPr>
            </w:pPr>
          </w:p>
        </w:tc>
      </w:tr>
      <w:tr w:rsidR="00E24265" w:rsidRPr="00615D4B" w:rsidDel="00CB3FDD" w14:paraId="296DA562" w14:textId="61F672ED" w:rsidTr="005F76AD">
        <w:trPr>
          <w:trHeight w:val="291"/>
          <w:jc w:val="center"/>
          <w:del w:id="13813" w:author="阿毛" w:date="2021-05-21T17:54:00Z"/>
        </w:trPr>
        <w:tc>
          <w:tcPr>
            <w:tcW w:w="219" w:type="pct"/>
          </w:tcPr>
          <w:p w14:paraId="604C189E" w14:textId="0783EE0C" w:rsidR="00E24265" w:rsidRPr="005E579A" w:rsidDel="00CB3FDD" w:rsidRDefault="00E24265" w:rsidP="005F76AD">
            <w:pPr>
              <w:pStyle w:val="af9"/>
              <w:numPr>
                <w:ilvl w:val="0"/>
                <w:numId w:val="47"/>
              </w:numPr>
              <w:ind w:leftChars="0"/>
              <w:rPr>
                <w:del w:id="13814" w:author="阿毛" w:date="2021-05-21T17:54:00Z"/>
                <w:rFonts w:ascii="標楷體" w:eastAsia="標楷體" w:hAnsi="標楷體"/>
              </w:rPr>
            </w:pPr>
          </w:p>
        </w:tc>
        <w:tc>
          <w:tcPr>
            <w:tcW w:w="756" w:type="pct"/>
          </w:tcPr>
          <w:p w14:paraId="62594DC6" w14:textId="7757503C" w:rsidR="00E24265" w:rsidRPr="00615D4B" w:rsidDel="00CB3FDD" w:rsidRDefault="00E24265" w:rsidP="005F76AD">
            <w:pPr>
              <w:rPr>
                <w:del w:id="13815" w:author="阿毛" w:date="2021-05-21T17:54:00Z"/>
                <w:rFonts w:ascii="標楷體" w:eastAsia="標楷體" w:hAnsi="標楷體"/>
              </w:rPr>
            </w:pPr>
            <w:del w:id="13816" w:author="阿毛" w:date="2021-05-21T17:54:00Z">
              <w:r w:rsidRPr="00D7238B" w:rsidDel="00CB3FDD">
                <w:rPr>
                  <w:rFonts w:ascii="標楷體" w:eastAsia="標楷體" w:hAnsi="標楷體" w:hint="eastAsia"/>
                </w:rPr>
                <w:delText>已清分足月期付金年月</w:delText>
              </w:r>
            </w:del>
          </w:p>
        </w:tc>
        <w:tc>
          <w:tcPr>
            <w:tcW w:w="624" w:type="pct"/>
          </w:tcPr>
          <w:p w14:paraId="17097FBF" w14:textId="6BAE16FD" w:rsidR="00E24265" w:rsidRPr="00615D4B" w:rsidDel="00CB3FDD" w:rsidRDefault="00E24265" w:rsidP="005F76AD">
            <w:pPr>
              <w:rPr>
                <w:del w:id="13817" w:author="阿毛" w:date="2021-05-21T17:54:00Z"/>
                <w:rFonts w:ascii="標楷體" w:eastAsia="標楷體" w:hAnsi="標楷體"/>
              </w:rPr>
            </w:pPr>
          </w:p>
        </w:tc>
        <w:tc>
          <w:tcPr>
            <w:tcW w:w="624" w:type="pct"/>
          </w:tcPr>
          <w:p w14:paraId="62767B8E" w14:textId="10B4D83B" w:rsidR="00E24265" w:rsidRPr="00615D4B" w:rsidDel="00CB3FDD" w:rsidRDefault="00E24265" w:rsidP="005F76AD">
            <w:pPr>
              <w:rPr>
                <w:del w:id="13818" w:author="阿毛" w:date="2021-05-21T17:54:00Z"/>
                <w:rFonts w:ascii="標楷體" w:eastAsia="標楷體" w:hAnsi="標楷體"/>
              </w:rPr>
            </w:pPr>
          </w:p>
        </w:tc>
        <w:tc>
          <w:tcPr>
            <w:tcW w:w="537" w:type="pct"/>
          </w:tcPr>
          <w:p w14:paraId="766EE720" w14:textId="04D80DB4" w:rsidR="00E24265" w:rsidRPr="00615D4B" w:rsidDel="00CB3FDD" w:rsidRDefault="00E24265" w:rsidP="005F76AD">
            <w:pPr>
              <w:rPr>
                <w:del w:id="13819" w:author="阿毛" w:date="2021-05-21T17:54:00Z"/>
                <w:rFonts w:ascii="標楷體" w:eastAsia="標楷體" w:hAnsi="標楷體"/>
              </w:rPr>
            </w:pPr>
          </w:p>
        </w:tc>
        <w:tc>
          <w:tcPr>
            <w:tcW w:w="299" w:type="pct"/>
          </w:tcPr>
          <w:p w14:paraId="17A5B016" w14:textId="6F9263B1" w:rsidR="00E24265" w:rsidRPr="00615D4B" w:rsidDel="00CB3FDD" w:rsidRDefault="00E24265" w:rsidP="005F76AD">
            <w:pPr>
              <w:rPr>
                <w:del w:id="13820" w:author="阿毛" w:date="2021-05-21T17:54:00Z"/>
                <w:rFonts w:ascii="標楷體" w:eastAsia="標楷體" w:hAnsi="標楷體"/>
              </w:rPr>
            </w:pPr>
          </w:p>
        </w:tc>
        <w:tc>
          <w:tcPr>
            <w:tcW w:w="299" w:type="pct"/>
          </w:tcPr>
          <w:p w14:paraId="4A610067" w14:textId="5E076B12" w:rsidR="00E24265" w:rsidRPr="00615D4B" w:rsidDel="00CB3FDD" w:rsidRDefault="00E24265" w:rsidP="005F76AD">
            <w:pPr>
              <w:rPr>
                <w:del w:id="13821" w:author="阿毛" w:date="2021-05-21T17:54:00Z"/>
                <w:rFonts w:ascii="標楷體" w:eastAsia="標楷體" w:hAnsi="標楷體"/>
              </w:rPr>
            </w:pPr>
          </w:p>
        </w:tc>
        <w:tc>
          <w:tcPr>
            <w:tcW w:w="1643" w:type="pct"/>
          </w:tcPr>
          <w:p w14:paraId="0659430B" w14:textId="5DA36F6C" w:rsidR="00E24265" w:rsidRPr="00615D4B" w:rsidDel="00CB3FDD" w:rsidRDefault="00E24265" w:rsidP="005F76AD">
            <w:pPr>
              <w:rPr>
                <w:del w:id="13822" w:author="阿毛" w:date="2021-05-21T17:54:00Z"/>
                <w:rFonts w:ascii="標楷體" w:eastAsia="標楷體" w:hAnsi="標楷體"/>
              </w:rPr>
            </w:pPr>
          </w:p>
        </w:tc>
      </w:tr>
      <w:tr w:rsidR="00E24265" w:rsidRPr="00615D4B" w:rsidDel="00CB3FDD" w14:paraId="2A6AE18E" w14:textId="16D617DB" w:rsidTr="005F76AD">
        <w:trPr>
          <w:trHeight w:val="291"/>
          <w:jc w:val="center"/>
          <w:del w:id="13823" w:author="阿毛" w:date="2021-05-21T17:54:00Z"/>
        </w:trPr>
        <w:tc>
          <w:tcPr>
            <w:tcW w:w="219" w:type="pct"/>
          </w:tcPr>
          <w:p w14:paraId="6E6E76C4" w14:textId="46A3CF21" w:rsidR="00E24265" w:rsidRPr="005E579A" w:rsidDel="00CB3FDD" w:rsidRDefault="00E24265" w:rsidP="005F76AD">
            <w:pPr>
              <w:pStyle w:val="af9"/>
              <w:numPr>
                <w:ilvl w:val="0"/>
                <w:numId w:val="47"/>
              </w:numPr>
              <w:ind w:leftChars="0"/>
              <w:rPr>
                <w:del w:id="13824" w:author="阿毛" w:date="2021-05-21T17:54:00Z"/>
                <w:rFonts w:ascii="標楷體" w:eastAsia="標楷體" w:hAnsi="標楷體"/>
              </w:rPr>
            </w:pPr>
          </w:p>
        </w:tc>
        <w:tc>
          <w:tcPr>
            <w:tcW w:w="756" w:type="pct"/>
          </w:tcPr>
          <w:p w14:paraId="1ECF3910" w14:textId="23CCDD10" w:rsidR="00E24265" w:rsidRPr="00615D4B" w:rsidDel="00CB3FDD" w:rsidRDefault="00E24265" w:rsidP="005F76AD">
            <w:pPr>
              <w:rPr>
                <w:del w:id="13825" w:author="阿毛" w:date="2021-05-21T17:54:00Z"/>
                <w:rFonts w:ascii="標楷體" w:eastAsia="標楷體" w:hAnsi="標楷體"/>
              </w:rPr>
            </w:pPr>
            <w:del w:id="13826" w:author="阿毛" w:date="2021-05-21T17:54:00Z">
              <w:r w:rsidRPr="00D7238B" w:rsidDel="00CB3FDD">
                <w:rPr>
                  <w:rFonts w:ascii="標楷體" w:eastAsia="標楷體" w:hAnsi="標楷體" w:hint="eastAsia"/>
                </w:rPr>
                <w:delText>轉JCIC文字檔日期</w:delText>
              </w:r>
            </w:del>
          </w:p>
        </w:tc>
        <w:tc>
          <w:tcPr>
            <w:tcW w:w="624" w:type="pct"/>
          </w:tcPr>
          <w:p w14:paraId="0ECCD808" w14:textId="0549654A" w:rsidR="00E24265" w:rsidRPr="00615D4B" w:rsidDel="00CB3FDD" w:rsidRDefault="00E24265" w:rsidP="005F76AD">
            <w:pPr>
              <w:rPr>
                <w:del w:id="13827" w:author="阿毛" w:date="2021-05-21T17:54:00Z"/>
                <w:rFonts w:ascii="標楷體" w:eastAsia="標楷體" w:hAnsi="標楷體"/>
              </w:rPr>
            </w:pPr>
          </w:p>
        </w:tc>
        <w:tc>
          <w:tcPr>
            <w:tcW w:w="624" w:type="pct"/>
          </w:tcPr>
          <w:p w14:paraId="63886DBE" w14:textId="6BBF7D61" w:rsidR="00E24265" w:rsidRPr="00615D4B" w:rsidDel="00CB3FDD" w:rsidRDefault="00E24265" w:rsidP="005F76AD">
            <w:pPr>
              <w:rPr>
                <w:del w:id="13828" w:author="阿毛" w:date="2021-05-21T17:54:00Z"/>
                <w:rFonts w:ascii="標楷體" w:eastAsia="標楷體" w:hAnsi="標楷體"/>
              </w:rPr>
            </w:pPr>
          </w:p>
        </w:tc>
        <w:tc>
          <w:tcPr>
            <w:tcW w:w="537" w:type="pct"/>
          </w:tcPr>
          <w:p w14:paraId="03E6ECC4" w14:textId="2C39E69A" w:rsidR="00E24265" w:rsidRPr="00615D4B" w:rsidDel="00CB3FDD" w:rsidRDefault="00E24265" w:rsidP="005F76AD">
            <w:pPr>
              <w:rPr>
                <w:del w:id="13829" w:author="阿毛" w:date="2021-05-21T17:54:00Z"/>
                <w:rFonts w:ascii="標楷體" w:eastAsia="標楷體" w:hAnsi="標楷體"/>
              </w:rPr>
            </w:pPr>
          </w:p>
        </w:tc>
        <w:tc>
          <w:tcPr>
            <w:tcW w:w="299" w:type="pct"/>
          </w:tcPr>
          <w:p w14:paraId="4D15CD68" w14:textId="44507F3B" w:rsidR="00E24265" w:rsidRPr="00615D4B" w:rsidDel="00CB3FDD" w:rsidRDefault="00E24265" w:rsidP="005F76AD">
            <w:pPr>
              <w:rPr>
                <w:del w:id="13830" w:author="阿毛" w:date="2021-05-21T17:54:00Z"/>
                <w:rFonts w:ascii="標楷體" w:eastAsia="標楷體" w:hAnsi="標楷體"/>
              </w:rPr>
            </w:pPr>
          </w:p>
        </w:tc>
        <w:tc>
          <w:tcPr>
            <w:tcW w:w="299" w:type="pct"/>
          </w:tcPr>
          <w:p w14:paraId="5875DD15" w14:textId="5F2DD9BE" w:rsidR="00E24265" w:rsidRPr="00615D4B" w:rsidDel="00CB3FDD" w:rsidRDefault="00E24265" w:rsidP="005F76AD">
            <w:pPr>
              <w:rPr>
                <w:del w:id="13831" w:author="阿毛" w:date="2021-05-21T17:54:00Z"/>
                <w:rFonts w:ascii="標楷體" w:eastAsia="標楷體" w:hAnsi="標楷體"/>
              </w:rPr>
            </w:pPr>
          </w:p>
        </w:tc>
        <w:tc>
          <w:tcPr>
            <w:tcW w:w="1643" w:type="pct"/>
          </w:tcPr>
          <w:p w14:paraId="3CAF415A" w14:textId="7D0729A8" w:rsidR="00E24265" w:rsidRPr="00615D4B" w:rsidDel="00CB3FDD" w:rsidRDefault="00E24265" w:rsidP="005F76AD">
            <w:pPr>
              <w:rPr>
                <w:del w:id="13832" w:author="阿毛" w:date="2021-05-21T17:54:00Z"/>
                <w:rFonts w:ascii="標楷體" w:eastAsia="標楷體" w:hAnsi="標楷體"/>
              </w:rPr>
            </w:pPr>
          </w:p>
        </w:tc>
      </w:tr>
    </w:tbl>
    <w:p w14:paraId="615BBF7A" w14:textId="2E5DEFEC" w:rsidR="00E24265" w:rsidDel="00CB3FDD" w:rsidRDefault="00E24265" w:rsidP="00F62379">
      <w:pPr>
        <w:pStyle w:val="42"/>
        <w:spacing w:after="72"/>
        <w:ind w:leftChars="0" w:left="0"/>
        <w:rPr>
          <w:del w:id="13833" w:author="阿毛" w:date="2021-05-21T17:54:00Z"/>
          <w:rFonts w:hAnsi="標楷體"/>
        </w:rPr>
      </w:pPr>
    </w:p>
    <w:p w14:paraId="17CDA2AF" w14:textId="31F6C9C3" w:rsidR="00E24265" w:rsidDel="00CB3FDD" w:rsidRDefault="00E24265">
      <w:pPr>
        <w:widowControl/>
        <w:rPr>
          <w:del w:id="13834" w:author="阿毛" w:date="2021-05-21T17:54:00Z"/>
          <w:rFonts w:ascii="Arial" w:eastAsia="標楷體" w:hAnsi="標楷體" w:cs="標楷體"/>
          <w:kern w:val="0"/>
          <w:szCs w:val="28"/>
        </w:rPr>
      </w:pPr>
      <w:del w:id="13835" w:author="阿毛" w:date="2021-05-21T17:54:00Z">
        <w:r w:rsidDel="00CB3FDD">
          <w:rPr>
            <w:rFonts w:hAnsi="標楷體"/>
          </w:rPr>
          <w:br w:type="page"/>
        </w:r>
      </w:del>
    </w:p>
    <w:p w14:paraId="46E6D49D" w14:textId="1A502EEA" w:rsidR="00E24265" w:rsidRPr="00A03472" w:rsidDel="00CB3FDD" w:rsidRDefault="00E24265">
      <w:pPr>
        <w:pStyle w:val="3"/>
        <w:numPr>
          <w:ilvl w:val="2"/>
          <w:numId w:val="105"/>
        </w:numPr>
        <w:rPr>
          <w:del w:id="13836" w:author="阿毛" w:date="2021-05-21T17:54:00Z"/>
          <w:rFonts w:ascii="標楷體" w:hAnsi="標楷體"/>
        </w:rPr>
        <w:pPrChange w:id="13837" w:author="智誠 楊" w:date="2021-05-10T09:52:00Z">
          <w:pPr>
            <w:pStyle w:val="3"/>
            <w:numPr>
              <w:ilvl w:val="2"/>
              <w:numId w:val="1"/>
            </w:numPr>
            <w:ind w:left="1247" w:hanging="680"/>
          </w:pPr>
        </w:pPrChange>
      </w:pPr>
      <w:del w:id="13838" w:author="阿毛" w:date="2021-05-21T17:54:00Z">
        <w:r w:rsidDel="00CB3FDD">
          <w:rPr>
            <w:rFonts w:ascii="標楷體" w:hAnsi="標楷體"/>
          </w:rPr>
          <w:delText>L</w:delText>
        </w:r>
        <w:r w:rsidDel="00CB3FDD">
          <w:rPr>
            <w:rFonts w:ascii="標楷體" w:hAnsi="標楷體" w:hint="eastAsia"/>
          </w:rPr>
          <w:delText>8319</w:delText>
        </w:r>
        <w:r w:rsidRPr="00C74B9E" w:rsidDel="00CB3FDD">
          <w:rPr>
            <w:rFonts w:ascii="標楷體" w:hAnsi="標楷體" w:hint="eastAsia"/>
          </w:rPr>
          <w:delText>回報協商剩餘債權金額資料</w:delText>
        </w:r>
      </w:del>
    </w:p>
    <w:p w14:paraId="207757FD" w14:textId="409E0BA8" w:rsidR="00E24265" w:rsidRPr="003972CE" w:rsidDel="00CB3FDD" w:rsidRDefault="00E24265">
      <w:pPr>
        <w:pStyle w:val="a"/>
        <w:rPr>
          <w:del w:id="13839" w:author="阿毛" w:date="2021-05-21T17:54:00Z"/>
        </w:rPr>
      </w:pPr>
      <w:del w:id="13840" w:author="阿毛" w:date="2021-05-21T17:54:00Z">
        <w:r w:rsidRPr="00615D4B" w:rsidDel="00CB3FDD">
          <w:delText>功能說明</w:delText>
        </w:r>
      </w:del>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E24265" w:rsidRPr="00615D4B" w:rsidDel="00CB3FDD" w14:paraId="2CAB511A" w14:textId="3AE9B6D0" w:rsidTr="005F76AD">
        <w:trPr>
          <w:trHeight w:val="277"/>
          <w:del w:id="13841" w:author="阿毛" w:date="2021-05-21T17:54:00Z"/>
        </w:trPr>
        <w:tc>
          <w:tcPr>
            <w:tcW w:w="1548" w:type="dxa"/>
            <w:tcBorders>
              <w:top w:val="single" w:sz="8" w:space="0" w:color="000000"/>
              <w:bottom w:val="single" w:sz="8" w:space="0" w:color="000000"/>
              <w:right w:val="single" w:sz="8" w:space="0" w:color="000000"/>
            </w:tcBorders>
            <w:shd w:val="clear" w:color="auto" w:fill="F3F3F3"/>
          </w:tcPr>
          <w:p w14:paraId="1D774D4B" w14:textId="17592A34" w:rsidR="00E24265" w:rsidRPr="00615D4B" w:rsidDel="00CB3FDD" w:rsidRDefault="00E24265" w:rsidP="005F76AD">
            <w:pPr>
              <w:rPr>
                <w:del w:id="13842" w:author="阿毛" w:date="2021-05-21T17:54:00Z"/>
                <w:rFonts w:ascii="標楷體" w:eastAsia="標楷體" w:hAnsi="標楷體"/>
              </w:rPr>
            </w:pPr>
            <w:del w:id="13843" w:author="阿毛" w:date="2021-05-21T17:54:00Z">
              <w:r w:rsidRPr="00615D4B" w:rsidDel="00CB3FDD">
                <w:rPr>
                  <w:rFonts w:ascii="標楷體" w:eastAsia="標楷體" w:hAnsi="標楷體"/>
                </w:rPr>
                <w:delText xml:space="preserve">功能名稱 </w:delText>
              </w:r>
            </w:del>
          </w:p>
        </w:tc>
        <w:tc>
          <w:tcPr>
            <w:tcW w:w="6318" w:type="dxa"/>
            <w:tcBorders>
              <w:top w:val="single" w:sz="8" w:space="0" w:color="000000"/>
              <w:left w:val="single" w:sz="8" w:space="0" w:color="000000"/>
              <w:bottom w:val="single" w:sz="8" w:space="0" w:color="000000"/>
            </w:tcBorders>
          </w:tcPr>
          <w:p w14:paraId="04DCFB8F" w14:textId="7D838DF4" w:rsidR="00E24265" w:rsidRPr="00615D4B" w:rsidDel="00CB3FDD" w:rsidRDefault="00E24265" w:rsidP="005F76AD">
            <w:pPr>
              <w:rPr>
                <w:del w:id="13844" w:author="阿毛" w:date="2021-05-21T17:54:00Z"/>
                <w:rFonts w:ascii="標楷體" w:eastAsia="標楷體" w:hAnsi="標楷體"/>
              </w:rPr>
            </w:pPr>
            <w:del w:id="13845" w:author="阿毛" w:date="2021-05-21T17:54:00Z">
              <w:r w:rsidRPr="00C74B9E" w:rsidDel="00CB3FDD">
                <w:rPr>
                  <w:rFonts w:ascii="標楷體" w:eastAsia="標楷體" w:hAnsi="標楷體" w:hint="eastAsia"/>
                </w:rPr>
                <w:delText>回報協商剩餘債權金額資料</w:delText>
              </w:r>
            </w:del>
          </w:p>
        </w:tc>
      </w:tr>
      <w:tr w:rsidR="00E24265" w:rsidRPr="00615D4B" w:rsidDel="00CB3FDD" w14:paraId="0FE0C78F" w14:textId="201EA086" w:rsidTr="005F76AD">
        <w:trPr>
          <w:trHeight w:val="277"/>
          <w:del w:id="13846" w:author="阿毛" w:date="2021-05-21T17:54:00Z"/>
        </w:trPr>
        <w:tc>
          <w:tcPr>
            <w:tcW w:w="1548" w:type="dxa"/>
            <w:tcBorders>
              <w:top w:val="single" w:sz="8" w:space="0" w:color="000000"/>
              <w:bottom w:val="single" w:sz="8" w:space="0" w:color="000000"/>
              <w:right w:val="single" w:sz="8" w:space="0" w:color="000000"/>
            </w:tcBorders>
            <w:shd w:val="clear" w:color="auto" w:fill="F3F3F3"/>
          </w:tcPr>
          <w:p w14:paraId="4353161B" w14:textId="17B64F1D" w:rsidR="00E24265" w:rsidRPr="00615D4B" w:rsidDel="00CB3FDD" w:rsidRDefault="00E24265" w:rsidP="005F76AD">
            <w:pPr>
              <w:rPr>
                <w:del w:id="13847" w:author="阿毛" w:date="2021-05-21T17:54:00Z"/>
                <w:rFonts w:ascii="標楷體" w:eastAsia="標楷體" w:hAnsi="標楷體"/>
              </w:rPr>
            </w:pPr>
            <w:del w:id="13848" w:author="阿毛" w:date="2021-05-21T17:54:00Z">
              <w:r w:rsidRPr="00615D4B" w:rsidDel="00CB3FDD">
                <w:rPr>
                  <w:rFonts w:ascii="標楷體" w:eastAsia="標楷體" w:hAnsi="標楷體"/>
                </w:rPr>
                <w:delText>進入條件</w:delText>
              </w:r>
            </w:del>
          </w:p>
        </w:tc>
        <w:tc>
          <w:tcPr>
            <w:tcW w:w="6318" w:type="dxa"/>
            <w:tcBorders>
              <w:top w:val="single" w:sz="8" w:space="0" w:color="000000"/>
              <w:left w:val="single" w:sz="8" w:space="0" w:color="000000"/>
              <w:bottom w:val="single" w:sz="8" w:space="0" w:color="000000"/>
            </w:tcBorders>
          </w:tcPr>
          <w:p w14:paraId="6583E478" w14:textId="4805C335" w:rsidR="00E24265" w:rsidRPr="00615D4B" w:rsidDel="00CB3FDD" w:rsidRDefault="00E24265" w:rsidP="005F76AD">
            <w:pPr>
              <w:rPr>
                <w:del w:id="13849" w:author="阿毛" w:date="2021-05-21T17:54:00Z"/>
                <w:rFonts w:ascii="標楷體" w:eastAsia="標楷體" w:hAnsi="標楷體"/>
              </w:rPr>
            </w:pPr>
          </w:p>
        </w:tc>
      </w:tr>
      <w:tr w:rsidR="00E24265" w:rsidRPr="00615D4B" w:rsidDel="00CB3FDD" w14:paraId="32423448" w14:textId="6CAE2830" w:rsidTr="005F76AD">
        <w:trPr>
          <w:trHeight w:val="773"/>
          <w:del w:id="13850" w:author="阿毛" w:date="2021-05-21T17:54:00Z"/>
        </w:trPr>
        <w:tc>
          <w:tcPr>
            <w:tcW w:w="1548" w:type="dxa"/>
            <w:tcBorders>
              <w:top w:val="single" w:sz="8" w:space="0" w:color="000000"/>
              <w:bottom w:val="single" w:sz="8" w:space="0" w:color="000000"/>
              <w:right w:val="single" w:sz="8" w:space="0" w:color="000000"/>
            </w:tcBorders>
            <w:shd w:val="clear" w:color="auto" w:fill="F3F3F3"/>
          </w:tcPr>
          <w:p w14:paraId="3D546502" w14:textId="59EE91CF" w:rsidR="00E24265" w:rsidRPr="00615D4B" w:rsidDel="00CB3FDD" w:rsidRDefault="00E24265" w:rsidP="005F76AD">
            <w:pPr>
              <w:rPr>
                <w:del w:id="13851" w:author="阿毛" w:date="2021-05-21T17:54:00Z"/>
                <w:rFonts w:ascii="標楷體" w:eastAsia="標楷體" w:hAnsi="標楷體"/>
              </w:rPr>
            </w:pPr>
            <w:del w:id="13852" w:author="阿毛" w:date="2021-05-21T17:54:00Z">
              <w:r w:rsidRPr="00615D4B" w:rsidDel="00CB3FDD">
                <w:rPr>
                  <w:rFonts w:ascii="標楷體" w:eastAsia="標楷體" w:hAnsi="標楷體"/>
                </w:rPr>
                <w:delText xml:space="preserve">基本流程 </w:delText>
              </w:r>
            </w:del>
          </w:p>
        </w:tc>
        <w:tc>
          <w:tcPr>
            <w:tcW w:w="6318" w:type="dxa"/>
            <w:tcBorders>
              <w:top w:val="single" w:sz="8" w:space="0" w:color="000000"/>
              <w:left w:val="single" w:sz="8" w:space="0" w:color="000000"/>
              <w:bottom w:val="single" w:sz="8" w:space="0" w:color="000000"/>
            </w:tcBorders>
          </w:tcPr>
          <w:p w14:paraId="69B3D012" w14:textId="305CA18B" w:rsidR="00E24265" w:rsidRPr="00615D4B" w:rsidDel="00CB3FDD" w:rsidRDefault="00E24265" w:rsidP="005F76AD">
            <w:pPr>
              <w:rPr>
                <w:del w:id="13853" w:author="阿毛" w:date="2021-05-21T17:54:00Z"/>
                <w:rFonts w:ascii="標楷體" w:eastAsia="標楷體" w:hAnsi="標楷體"/>
              </w:rPr>
            </w:pPr>
          </w:p>
        </w:tc>
      </w:tr>
      <w:tr w:rsidR="00E24265" w:rsidRPr="00615D4B" w:rsidDel="00CB3FDD" w14:paraId="03AE822E" w14:textId="7D54D447" w:rsidTr="005F76AD">
        <w:trPr>
          <w:trHeight w:val="321"/>
          <w:del w:id="13854" w:author="阿毛" w:date="2021-05-21T17:54:00Z"/>
        </w:trPr>
        <w:tc>
          <w:tcPr>
            <w:tcW w:w="1548" w:type="dxa"/>
            <w:tcBorders>
              <w:top w:val="single" w:sz="8" w:space="0" w:color="000000"/>
              <w:bottom w:val="single" w:sz="8" w:space="0" w:color="000000"/>
              <w:right w:val="single" w:sz="8" w:space="0" w:color="000000"/>
            </w:tcBorders>
            <w:shd w:val="clear" w:color="auto" w:fill="F3F3F3"/>
          </w:tcPr>
          <w:p w14:paraId="30DC7DA8" w14:textId="2C2FB1FE" w:rsidR="00E24265" w:rsidRPr="00615D4B" w:rsidDel="00CB3FDD" w:rsidRDefault="00E24265" w:rsidP="005F76AD">
            <w:pPr>
              <w:rPr>
                <w:del w:id="13855" w:author="阿毛" w:date="2021-05-21T17:54:00Z"/>
                <w:rFonts w:ascii="標楷體" w:eastAsia="標楷體" w:hAnsi="標楷體"/>
              </w:rPr>
            </w:pPr>
            <w:del w:id="13856" w:author="阿毛" w:date="2021-05-21T17:54:00Z">
              <w:r w:rsidRPr="00615D4B" w:rsidDel="00CB3FDD">
                <w:rPr>
                  <w:rFonts w:ascii="標楷體" w:eastAsia="標楷體" w:hAnsi="標楷體"/>
                </w:rPr>
                <w:delText>選用流程</w:delText>
              </w:r>
            </w:del>
          </w:p>
        </w:tc>
        <w:tc>
          <w:tcPr>
            <w:tcW w:w="6318" w:type="dxa"/>
            <w:tcBorders>
              <w:top w:val="single" w:sz="8" w:space="0" w:color="000000"/>
              <w:left w:val="single" w:sz="8" w:space="0" w:color="000000"/>
              <w:bottom w:val="single" w:sz="8" w:space="0" w:color="000000"/>
            </w:tcBorders>
          </w:tcPr>
          <w:p w14:paraId="15CD6529" w14:textId="3CCC1BD7" w:rsidR="00E24265" w:rsidRPr="00615D4B" w:rsidDel="00CB3FDD" w:rsidRDefault="00E24265" w:rsidP="005F76AD">
            <w:pPr>
              <w:rPr>
                <w:del w:id="13857" w:author="阿毛" w:date="2021-05-21T17:54:00Z"/>
                <w:rFonts w:ascii="標楷體" w:eastAsia="標楷體" w:hAnsi="標楷體"/>
              </w:rPr>
            </w:pPr>
          </w:p>
        </w:tc>
      </w:tr>
      <w:tr w:rsidR="00E24265" w:rsidRPr="00615D4B" w:rsidDel="00CB3FDD" w14:paraId="34970EFE" w14:textId="6E798ECC" w:rsidTr="005F76AD">
        <w:trPr>
          <w:trHeight w:val="1311"/>
          <w:del w:id="13858" w:author="阿毛" w:date="2021-05-21T17:54:00Z"/>
        </w:trPr>
        <w:tc>
          <w:tcPr>
            <w:tcW w:w="1548" w:type="dxa"/>
            <w:tcBorders>
              <w:top w:val="single" w:sz="8" w:space="0" w:color="000000"/>
              <w:bottom w:val="single" w:sz="8" w:space="0" w:color="000000"/>
              <w:right w:val="single" w:sz="8" w:space="0" w:color="000000"/>
            </w:tcBorders>
            <w:shd w:val="clear" w:color="auto" w:fill="F3F3F3"/>
          </w:tcPr>
          <w:p w14:paraId="58C4DF99" w14:textId="299DED70" w:rsidR="00E24265" w:rsidRPr="00615D4B" w:rsidDel="00CB3FDD" w:rsidRDefault="00E24265" w:rsidP="005F76AD">
            <w:pPr>
              <w:rPr>
                <w:del w:id="13859" w:author="阿毛" w:date="2021-05-21T17:54:00Z"/>
                <w:rFonts w:ascii="標楷體" w:eastAsia="標楷體" w:hAnsi="標楷體"/>
              </w:rPr>
            </w:pPr>
            <w:del w:id="13860" w:author="阿毛" w:date="2021-05-21T17:54:00Z">
              <w:r w:rsidRPr="00615D4B" w:rsidDel="00CB3FDD">
                <w:rPr>
                  <w:rFonts w:ascii="標楷體" w:eastAsia="標楷體" w:hAnsi="標楷體"/>
                </w:rPr>
                <w:delText>例外流程</w:delText>
              </w:r>
            </w:del>
          </w:p>
        </w:tc>
        <w:tc>
          <w:tcPr>
            <w:tcW w:w="6318" w:type="dxa"/>
            <w:tcBorders>
              <w:top w:val="single" w:sz="8" w:space="0" w:color="000000"/>
              <w:left w:val="single" w:sz="8" w:space="0" w:color="000000"/>
              <w:bottom w:val="single" w:sz="8" w:space="0" w:color="000000"/>
            </w:tcBorders>
          </w:tcPr>
          <w:p w14:paraId="13C2D5F7" w14:textId="2AAA9DEE" w:rsidR="00E24265" w:rsidRPr="00615D4B" w:rsidDel="00CB3FDD" w:rsidRDefault="00E24265" w:rsidP="005F76AD">
            <w:pPr>
              <w:rPr>
                <w:del w:id="13861" w:author="阿毛" w:date="2021-05-21T17:54:00Z"/>
                <w:rFonts w:ascii="標楷體" w:eastAsia="標楷體" w:hAnsi="標楷體"/>
              </w:rPr>
            </w:pPr>
          </w:p>
        </w:tc>
      </w:tr>
      <w:tr w:rsidR="00E24265" w:rsidRPr="00615D4B" w:rsidDel="00CB3FDD" w14:paraId="420E93B2" w14:textId="2D942BD3" w:rsidTr="005F76AD">
        <w:trPr>
          <w:trHeight w:val="278"/>
          <w:del w:id="13862" w:author="阿毛" w:date="2021-05-21T17:54:00Z"/>
        </w:trPr>
        <w:tc>
          <w:tcPr>
            <w:tcW w:w="1548" w:type="dxa"/>
            <w:tcBorders>
              <w:top w:val="single" w:sz="8" w:space="0" w:color="000000"/>
              <w:bottom w:val="single" w:sz="8" w:space="0" w:color="000000"/>
              <w:right w:val="single" w:sz="8" w:space="0" w:color="000000"/>
            </w:tcBorders>
            <w:shd w:val="clear" w:color="auto" w:fill="F3F3F3"/>
          </w:tcPr>
          <w:p w14:paraId="2226EAD6" w14:textId="496429E7" w:rsidR="00E24265" w:rsidRPr="00615D4B" w:rsidDel="00CB3FDD" w:rsidRDefault="00E24265" w:rsidP="005F76AD">
            <w:pPr>
              <w:rPr>
                <w:del w:id="13863" w:author="阿毛" w:date="2021-05-21T17:54:00Z"/>
                <w:rFonts w:ascii="標楷體" w:eastAsia="標楷體" w:hAnsi="標楷體"/>
              </w:rPr>
            </w:pPr>
            <w:del w:id="13864" w:author="阿毛" w:date="2021-05-21T17:54:00Z">
              <w:r w:rsidRPr="00615D4B" w:rsidDel="00CB3FDD">
                <w:rPr>
                  <w:rFonts w:ascii="標楷體" w:eastAsia="標楷體" w:hAnsi="標楷體"/>
                </w:rPr>
                <w:delText xml:space="preserve">執行後狀況 </w:delText>
              </w:r>
            </w:del>
          </w:p>
        </w:tc>
        <w:tc>
          <w:tcPr>
            <w:tcW w:w="6318" w:type="dxa"/>
            <w:tcBorders>
              <w:top w:val="single" w:sz="8" w:space="0" w:color="000000"/>
              <w:left w:val="single" w:sz="8" w:space="0" w:color="000000"/>
              <w:bottom w:val="single" w:sz="8" w:space="0" w:color="000000"/>
            </w:tcBorders>
          </w:tcPr>
          <w:p w14:paraId="4A0BCEEF" w14:textId="22A84CB9" w:rsidR="00E24265" w:rsidRPr="00615D4B" w:rsidDel="00CB3FDD" w:rsidRDefault="00E24265" w:rsidP="005F76AD">
            <w:pPr>
              <w:rPr>
                <w:del w:id="13865" w:author="阿毛" w:date="2021-05-21T17:54:00Z"/>
                <w:rFonts w:ascii="標楷體" w:eastAsia="標楷體" w:hAnsi="標楷體"/>
              </w:rPr>
            </w:pPr>
          </w:p>
        </w:tc>
      </w:tr>
      <w:tr w:rsidR="00E24265" w:rsidRPr="00615D4B" w:rsidDel="00CB3FDD" w14:paraId="3ED0226C" w14:textId="5FB85EA0" w:rsidTr="005F76AD">
        <w:trPr>
          <w:trHeight w:val="358"/>
          <w:del w:id="13866" w:author="阿毛" w:date="2021-05-21T17:54:00Z"/>
        </w:trPr>
        <w:tc>
          <w:tcPr>
            <w:tcW w:w="1548" w:type="dxa"/>
            <w:tcBorders>
              <w:top w:val="single" w:sz="8" w:space="0" w:color="000000"/>
              <w:bottom w:val="single" w:sz="8" w:space="0" w:color="000000"/>
              <w:right w:val="single" w:sz="8" w:space="0" w:color="000000"/>
            </w:tcBorders>
            <w:shd w:val="clear" w:color="auto" w:fill="F3F3F3"/>
          </w:tcPr>
          <w:p w14:paraId="4444EA95" w14:textId="56098FFF" w:rsidR="00E24265" w:rsidRPr="00615D4B" w:rsidDel="00CB3FDD" w:rsidRDefault="00E24265" w:rsidP="005F76AD">
            <w:pPr>
              <w:rPr>
                <w:del w:id="13867" w:author="阿毛" w:date="2021-05-21T17:54:00Z"/>
                <w:rFonts w:ascii="標楷體" w:eastAsia="標楷體" w:hAnsi="標楷體"/>
              </w:rPr>
            </w:pPr>
            <w:del w:id="13868" w:author="阿毛" w:date="2021-05-21T17:54:00Z">
              <w:r w:rsidRPr="00615D4B" w:rsidDel="00CB3FDD">
                <w:rPr>
                  <w:rFonts w:ascii="標楷體" w:eastAsia="標楷體" w:hAnsi="標楷體"/>
                </w:rPr>
                <w:delText>特別需求</w:delText>
              </w:r>
            </w:del>
          </w:p>
        </w:tc>
        <w:tc>
          <w:tcPr>
            <w:tcW w:w="6318" w:type="dxa"/>
            <w:tcBorders>
              <w:top w:val="single" w:sz="8" w:space="0" w:color="000000"/>
              <w:left w:val="single" w:sz="8" w:space="0" w:color="000000"/>
              <w:bottom w:val="single" w:sz="8" w:space="0" w:color="000000"/>
            </w:tcBorders>
          </w:tcPr>
          <w:p w14:paraId="22E82495" w14:textId="47E60E1E" w:rsidR="00E24265" w:rsidRPr="00615D4B" w:rsidDel="00CB3FDD" w:rsidRDefault="00E24265" w:rsidP="005F76AD">
            <w:pPr>
              <w:rPr>
                <w:del w:id="13869" w:author="阿毛" w:date="2021-05-21T17:54:00Z"/>
                <w:rFonts w:ascii="標楷體" w:eastAsia="標楷體" w:hAnsi="標楷體"/>
              </w:rPr>
            </w:pPr>
          </w:p>
        </w:tc>
      </w:tr>
      <w:tr w:rsidR="00E24265" w:rsidRPr="00615D4B" w:rsidDel="00CB3FDD" w14:paraId="56B06014" w14:textId="60011517" w:rsidTr="005F76AD">
        <w:trPr>
          <w:trHeight w:val="278"/>
          <w:del w:id="13870" w:author="阿毛" w:date="2021-05-21T17:54:00Z"/>
        </w:trPr>
        <w:tc>
          <w:tcPr>
            <w:tcW w:w="1548" w:type="dxa"/>
            <w:tcBorders>
              <w:top w:val="single" w:sz="8" w:space="0" w:color="000000"/>
              <w:bottom w:val="single" w:sz="8" w:space="0" w:color="000000"/>
              <w:right w:val="single" w:sz="8" w:space="0" w:color="000000"/>
            </w:tcBorders>
            <w:shd w:val="clear" w:color="auto" w:fill="F3F3F3"/>
          </w:tcPr>
          <w:p w14:paraId="51C56F36" w14:textId="27FAB1B3" w:rsidR="00E24265" w:rsidRPr="00615D4B" w:rsidDel="00CB3FDD" w:rsidRDefault="00E24265" w:rsidP="005F76AD">
            <w:pPr>
              <w:rPr>
                <w:del w:id="13871" w:author="阿毛" w:date="2021-05-21T17:54:00Z"/>
                <w:rFonts w:ascii="標楷體" w:eastAsia="標楷體" w:hAnsi="標楷體"/>
              </w:rPr>
            </w:pPr>
            <w:del w:id="13872" w:author="阿毛" w:date="2021-05-21T17:54:00Z">
              <w:r w:rsidRPr="00615D4B" w:rsidDel="00CB3FDD">
                <w:rPr>
                  <w:rFonts w:ascii="標楷體" w:eastAsia="標楷體" w:hAnsi="標楷體"/>
                </w:rPr>
                <w:delText xml:space="preserve">參考 </w:delText>
              </w:r>
            </w:del>
          </w:p>
        </w:tc>
        <w:tc>
          <w:tcPr>
            <w:tcW w:w="6318" w:type="dxa"/>
            <w:tcBorders>
              <w:top w:val="single" w:sz="8" w:space="0" w:color="000000"/>
              <w:left w:val="single" w:sz="8" w:space="0" w:color="000000"/>
              <w:bottom w:val="single" w:sz="8" w:space="0" w:color="000000"/>
            </w:tcBorders>
          </w:tcPr>
          <w:p w14:paraId="1E484CA0" w14:textId="577FE1AA" w:rsidR="00E24265" w:rsidRPr="00615D4B" w:rsidDel="00CB3FDD" w:rsidRDefault="00E24265" w:rsidP="005F76AD">
            <w:pPr>
              <w:rPr>
                <w:del w:id="13873" w:author="阿毛" w:date="2021-05-21T17:54:00Z"/>
                <w:rFonts w:ascii="標楷體" w:eastAsia="標楷體" w:hAnsi="標楷體"/>
              </w:rPr>
            </w:pPr>
          </w:p>
        </w:tc>
      </w:tr>
    </w:tbl>
    <w:p w14:paraId="4762C3D2" w14:textId="2493077F" w:rsidR="00E24265" w:rsidDel="00CB3FDD" w:rsidRDefault="00E24265" w:rsidP="00E24265">
      <w:pPr>
        <w:rPr>
          <w:del w:id="13874" w:author="阿毛" w:date="2021-05-21T17:54:00Z"/>
        </w:rPr>
      </w:pPr>
    </w:p>
    <w:p w14:paraId="32FF1FFD" w14:textId="3432E4C0" w:rsidR="00E24265" w:rsidRPr="00615D4B" w:rsidDel="00CB3FDD" w:rsidRDefault="00E24265">
      <w:pPr>
        <w:pStyle w:val="a"/>
        <w:rPr>
          <w:del w:id="13875" w:author="阿毛" w:date="2021-05-21T17:54:00Z"/>
        </w:rPr>
      </w:pPr>
      <w:del w:id="13876" w:author="阿毛" w:date="2021-05-21T17:54:00Z">
        <w:r w:rsidRPr="00615D4B" w:rsidDel="00CB3FDD">
          <w:delText>UI畫面</w:delText>
        </w:r>
      </w:del>
    </w:p>
    <w:p w14:paraId="007AF871" w14:textId="4DC40074" w:rsidR="00E24265" w:rsidDel="00CB3FDD" w:rsidRDefault="00E24265" w:rsidP="00E24265">
      <w:pPr>
        <w:pStyle w:val="42"/>
        <w:spacing w:after="72"/>
        <w:ind w:left="1133"/>
        <w:rPr>
          <w:del w:id="13877" w:author="阿毛" w:date="2021-05-21T17:54:00Z"/>
          <w:rFonts w:hAnsi="標楷體"/>
        </w:rPr>
      </w:pPr>
      <w:del w:id="13878" w:author="阿毛" w:date="2021-05-21T17:54:00Z">
        <w:r w:rsidRPr="00743962" w:rsidDel="00CB3FDD">
          <w:rPr>
            <w:rFonts w:hAnsi="標楷體" w:hint="eastAsia"/>
          </w:rPr>
          <w:delText>輸入畫面：</w:delText>
        </w:r>
      </w:del>
    </w:p>
    <w:p w14:paraId="0899BE20" w14:textId="31594024" w:rsidR="00E24265" w:rsidRPr="00210A65" w:rsidDel="00CB3FDD" w:rsidRDefault="00E24265" w:rsidP="00E24265">
      <w:pPr>
        <w:pStyle w:val="42"/>
        <w:spacing w:after="72"/>
        <w:ind w:leftChars="0" w:left="0"/>
        <w:rPr>
          <w:del w:id="13879" w:author="阿毛" w:date="2021-05-21T17:54:00Z"/>
          <w:rFonts w:hAnsi="標楷體"/>
        </w:rPr>
      </w:pPr>
      <w:del w:id="13880" w:author="阿毛" w:date="2021-05-21T17:54:00Z">
        <w:r w:rsidRPr="00653CAF" w:rsidDel="00CB3FDD">
          <w:rPr>
            <w:rFonts w:hAnsi="標楷體"/>
            <w:noProof/>
          </w:rPr>
          <w:drawing>
            <wp:inline distT="0" distB="0" distL="0" distR="0" wp14:anchorId="469B5BAB" wp14:editId="51188C42">
              <wp:extent cx="6590729" cy="2849880"/>
              <wp:effectExtent l="0" t="0" r="0" b="0"/>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6590729" cy="2849880"/>
                      </a:xfrm>
                      <a:prstGeom prst="rect">
                        <a:avLst/>
                      </a:prstGeom>
                    </pic:spPr>
                  </pic:pic>
                </a:graphicData>
              </a:graphic>
            </wp:inline>
          </w:drawing>
        </w:r>
      </w:del>
    </w:p>
    <w:p w14:paraId="0D1F9883" w14:textId="47FE849D" w:rsidR="00E24265" w:rsidDel="00CB3FDD" w:rsidRDefault="00E24265" w:rsidP="00E24265">
      <w:pPr>
        <w:pStyle w:val="1text"/>
        <w:rPr>
          <w:del w:id="13881" w:author="阿毛" w:date="2021-05-21T17:54:00Z"/>
          <w:rFonts w:ascii="Times New Roman" w:hAnsi="Times New Roman"/>
        </w:rPr>
      </w:pPr>
    </w:p>
    <w:p w14:paraId="102A9220" w14:textId="2BA61D9A" w:rsidR="00E24265" w:rsidRPr="003972CE" w:rsidDel="00CB3FDD" w:rsidRDefault="00E24265">
      <w:pPr>
        <w:pStyle w:val="a"/>
        <w:rPr>
          <w:del w:id="13882" w:author="阿毛" w:date="2021-05-21T17:54:00Z"/>
        </w:rPr>
      </w:pPr>
      <w:del w:id="13883" w:author="阿毛" w:date="2021-05-21T17:54:00Z">
        <w:r w:rsidRPr="00615D4B" w:rsidDel="00CB3FDD">
          <w:rPr>
            <w:rFonts w:hint="eastAsia"/>
          </w:rPr>
          <w:delText>輸入</w:delText>
        </w:r>
        <w:r w:rsidRPr="003972CE" w:rsidDel="00CB3FDD">
          <w:delText>畫面資料說明</w:delText>
        </w:r>
      </w:del>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7"/>
        <w:gridCol w:w="1576"/>
        <w:gridCol w:w="1300"/>
        <w:gridCol w:w="1300"/>
        <w:gridCol w:w="1119"/>
        <w:gridCol w:w="623"/>
        <w:gridCol w:w="623"/>
        <w:gridCol w:w="3422"/>
      </w:tblGrid>
      <w:tr w:rsidR="00E24265" w:rsidRPr="00615D4B" w:rsidDel="00CB3FDD" w14:paraId="1500E2E0" w14:textId="029C146C" w:rsidTr="005F76AD">
        <w:trPr>
          <w:trHeight w:val="388"/>
          <w:jc w:val="center"/>
          <w:del w:id="13884" w:author="阿毛" w:date="2021-05-21T17:54:00Z"/>
        </w:trPr>
        <w:tc>
          <w:tcPr>
            <w:tcW w:w="219" w:type="pct"/>
            <w:vMerge w:val="restart"/>
          </w:tcPr>
          <w:p w14:paraId="4C349E1E" w14:textId="5641E574" w:rsidR="00E24265" w:rsidRPr="00615D4B" w:rsidDel="00CB3FDD" w:rsidRDefault="00E24265" w:rsidP="005F76AD">
            <w:pPr>
              <w:rPr>
                <w:del w:id="13885" w:author="阿毛" w:date="2021-05-21T17:54:00Z"/>
                <w:rFonts w:ascii="標楷體" w:eastAsia="標楷體" w:hAnsi="標楷體"/>
              </w:rPr>
            </w:pPr>
            <w:del w:id="13886" w:author="阿毛" w:date="2021-05-21T17:54:00Z">
              <w:r w:rsidRPr="00615D4B" w:rsidDel="00CB3FDD">
                <w:rPr>
                  <w:rFonts w:ascii="標楷體" w:eastAsia="標楷體" w:hAnsi="標楷體"/>
                </w:rPr>
                <w:delText>序號</w:delText>
              </w:r>
            </w:del>
          </w:p>
        </w:tc>
        <w:tc>
          <w:tcPr>
            <w:tcW w:w="756" w:type="pct"/>
            <w:vMerge w:val="restart"/>
          </w:tcPr>
          <w:p w14:paraId="19A2C7D8" w14:textId="2C2271D7" w:rsidR="00E24265" w:rsidRPr="00615D4B" w:rsidDel="00CB3FDD" w:rsidRDefault="00E24265" w:rsidP="005F76AD">
            <w:pPr>
              <w:rPr>
                <w:del w:id="13887" w:author="阿毛" w:date="2021-05-21T17:54:00Z"/>
                <w:rFonts w:ascii="標楷體" w:eastAsia="標楷體" w:hAnsi="標楷體"/>
              </w:rPr>
            </w:pPr>
            <w:del w:id="13888" w:author="阿毛" w:date="2021-05-21T17:54:00Z">
              <w:r w:rsidRPr="00615D4B" w:rsidDel="00CB3FDD">
                <w:rPr>
                  <w:rFonts w:ascii="標楷體" w:eastAsia="標楷體" w:hAnsi="標楷體"/>
                </w:rPr>
                <w:delText>欄位</w:delText>
              </w:r>
            </w:del>
          </w:p>
        </w:tc>
        <w:tc>
          <w:tcPr>
            <w:tcW w:w="2382" w:type="pct"/>
            <w:gridSpan w:val="5"/>
          </w:tcPr>
          <w:p w14:paraId="14D96AA9" w14:textId="0D57898E" w:rsidR="00E24265" w:rsidRPr="00615D4B" w:rsidDel="00CB3FDD" w:rsidRDefault="00E24265" w:rsidP="005F76AD">
            <w:pPr>
              <w:jc w:val="center"/>
              <w:rPr>
                <w:del w:id="13889" w:author="阿毛" w:date="2021-05-21T17:54:00Z"/>
                <w:rFonts w:ascii="標楷體" w:eastAsia="標楷體" w:hAnsi="標楷體"/>
              </w:rPr>
            </w:pPr>
            <w:del w:id="13890" w:author="阿毛" w:date="2021-05-21T17:54:00Z">
              <w:r w:rsidRPr="00615D4B" w:rsidDel="00CB3FDD">
                <w:rPr>
                  <w:rFonts w:ascii="標楷體" w:eastAsia="標楷體" w:hAnsi="標楷體"/>
                </w:rPr>
                <w:delText>說明</w:delText>
              </w:r>
            </w:del>
          </w:p>
        </w:tc>
        <w:tc>
          <w:tcPr>
            <w:tcW w:w="1643" w:type="pct"/>
            <w:vMerge w:val="restart"/>
          </w:tcPr>
          <w:p w14:paraId="73DD89EB" w14:textId="55ED106D" w:rsidR="00E24265" w:rsidRPr="00615D4B" w:rsidDel="00CB3FDD" w:rsidRDefault="00E24265" w:rsidP="005F76AD">
            <w:pPr>
              <w:rPr>
                <w:del w:id="13891" w:author="阿毛" w:date="2021-05-21T17:54:00Z"/>
                <w:rFonts w:ascii="標楷體" w:eastAsia="標楷體" w:hAnsi="標楷體"/>
              </w:rPr>
            </w:pPr>
            <w:del w:id="13892" w:author="阿毛" w:date="2021-05-21T17:54:00Z">
              <w:r w:rsidRPr="00615D4B" w:rsidDel="00CB3FDD">
                <w:rPr>
                  <w:rFonts w:ascii="標楷體" w:eastAsia="標楷體" w:hAnsi="標楷體"/>
                </w:rPr>
                <w:delText>處理邏輯及注意事項</w:delText>
              </w:r>
            </w:del>
          </w:p>
        </w:tc>
      </w:tr>
      <w:tr w:rsidR="00E24265" w:rsidRPr="00615D4B" w:rsidDel="00CB3FDD" w14:paraId="00F50956" w14:textId="711DD1E3" w:rsidTr="005F76AD">
        <w:trPr>
          <w:trHeight w:val="244"/>
          <w:jc w:val="center"/>
          <w:del w:id="13893" w:author="阿毛" w:date="2021-05-21T17:54:00Z"/>
        </w:trPr>
        <w:tc>
          <w:tcPr>
            <w:tcW w:w="219" w:type="pct"/>
            <w:vMerge/>
          </w:tcPr>
          <w:p w14:paraId="5E0C716E" w14:textId="38C81926" w:rsidR="00E24265" w:rsidRPr="00615D4B" w:rsidDel="00CB3FDD" w:rsidRDefault="00E24265" w:rsidP="005F76AD">
            <w:pPr>
              <w:rPr>
                <w:del w:id="13894" w:author="阿毛" w:date="2021-05-21T17:54:00Z"/>
                <w:rFonts w:ascii="標楷體" w:eastAsia="標楷體" w:hAnsi="標楷體"/>
              </w:rPr>
            </w:pPr>
          </w:p>
        </w:tc>
        <w:tc>
          <w:tcPr>
            <w:tcW w:w="756" w:type="pct"/>
            <w:vMerge/>
          </w:tcPr>
          <w:p w14:paraId="1E6882CC" w14:textId="6F799D32" w:rsidR="00E24265" w:rsidRPr="00615D4B" w:rsidDel="00CB3FDD" w:rsidRDefault="00E24265" w:rsidP="005F76AD">
            <w:pPr>
              <w:rPr>
                <w:del w:id="13895" w:author="阿毛" w:date="2021-05-21T17:54:00Z"/>
                <w:rFonts w:ascii="標楷體" w:eastAsia="標楷體" w:hAnsi="標楷體"/>
              </w:rPr>
            </w:pPr>
          </w:p>
        </w:tc>
        <w:tc>
          <w:tcPr>
            <w:tcW w:w="624" w:type="pct"/>
          </w:tcPr>
          <w:p w14:paraId="2A6E8CED" w14:textId="6ED3F0D3" w:rsidR="00E24265" w:rsidRPr="00615D4B" w:rsidDel="00CB3FDD" w:rsidRDefault="00E24265" w:rsidP="005F76AD">
            <w:pPr>
              <w:rPr>
                <w:del w:id="13896" w:author="阿毛" w:date="2021-05-21T17:54:00Z"/>
                <w:rFonts w:ascii="標楷體" w:eastAsia="標楷體" w:hAnsi="標楷體"/>
              </w:rPr>
            </w:pPr>
            <w:del w:id="13897" w:author="阿毛" w:date="2021-05-21T17:54:00Z">
              <w:r w:rsidRPr="00615D4B" w:rsidDel="00CB3FDD">
                <w:rPr>
                  <w:rFonts w:ascii="標楷體" w:eastAsia="標楷體" w:hAnsi="標楷體" w:hint="eastAsia"/>
                </w:rPr>
                <w:delText>資料型態長度</w:delText>
              </w:r>
            </w:del>
          </w:p>
        </w:tc>
        <w:tc>
          <w:tcPr>
            <w:tcW w:w="624" w:type="pct"/>
          </w:tcPr>
          <w:p w14:paraId="6E211824" w14:textId="2346BDB9" w:rsidR="00E24265" w:rsidRPr="00615D4B" w:rsidDel="00CB3FDD" w:rsidRDefault="00E24265" w:rsidP="005F76AD">
            <w:pPr>
              <w:rPr>
                <w:del w:id="13898" w:author="阿毛" w:date="2021-05-21T17:54:00Z"/>
                <w:rFonts w:ascii="標楷體" w:eastAsia="標楷體" w:hAnsi="標楷體"/>
              </w:rPr>
            </w:pPr>
            <w:del w:id="13899" w:author="阿毛" w:date="2021-05-21T17:54:00Z">
              <w:r w:rsidRPr="00615D4B" w:rsidDel="00CB3FDD">
                <w:rPr>
                  <w:rFonts w:ascii="標楷體" w:eastAsia="標楷體" w:hAnsi="標楷體"/>
                </w:rPr>
                <w:delText>預設值</w:delText>
              </w:r>
            </w:del>
          </w:p>
        </w:tc>
        <w:tc>
          <w:tcPr>
            <w:tcW w:w="537" w:type="pct"/>
          </w:tcPr>
          <w:p w14:paraId="06A81830" w14:textId="6B0828AE" w:rsidR="00E24265" w:rsidRPr="00615D4B" w:rsidDel="00CB3FDD" w:rsidRDefault="00E24265" w:rsidP="005F76AD">
            <w:pPr>
              <w:rPr>
                <w:del w:id="13900" w:author="阿毛" w:date="2021-05-21T17:54:00Z"/>
                <w:rFonts w:ascii="標楷體" w:eastAsia="標楷體" w:hAnsi="標楷體"/>
              </w:rPr>
            </w:pPr>
            <w:del w:id="13901" w:author="阿毛" w:date="2021-05-21T17:54:00Z">
              <w:r w:rsidRPr="00615D4B" w:rsidDel="00CB3FDD">
                <w:rPr>
                  <w:rFonts w:ascii="標楷體" w:eastAsia="標楷體" w:hAnsi="標楷體"/>
                </w:rPr>
                <w:delText>選單內容</w:delText>
              </w:r>
            </w:del>
          </w:p>
        </w:tc>
        <w:tc>
          <w:tcPr>
            <w:tcW w:w="299" w:type="pct"/>
          </w:tcPr>
          <w:p w14:paraId="79B4ADB2" w14:textId="28E567BA" w:rsidR="00E24265" w:rsidRPr="00615D4B" w:rsidDel="00CB3FDD" w:rsidRDefault="00E24265" w:rsidP="005F76AD">
            <w:pPr>
              <w:rPr>
                <w:del w:id="13902" w:author="阿毛" w:date="2021-05-21T17:54:00Z"/>
                <w:rFonts w:ascii="標楷體" w:eastAsia="標楷體" w:hAnsi="標楷體"/>
              </w:rPr>
            </w:pPr>
            <w:del w:id="13903" w:author="阿毛" w:date="2021-05-21T17:54:00Z">
              <w:r w:rsidRPr="00615D4B" w:rsidDel="00CB3FDD">
                <w:rPr>
                  <w:rFonts w:ascii="標楷體" w:eastAsia="標楷體" w:hAnsi="標楷體"/>
                </w:rPr>
                <w:delText>必填</w:delText>
              </w:r>
            </w:del>
          </w:p>
        </w:tc>
        <w:tc>
          <w:tcPr>
            <w:tcW w:w="299" w:type="pct"/>
          </w:tcPr>
          <w:p w14:paraId="237871B6" w14:textId="53702561" w:rsidR="00E24265" w:rsidRPr="00615D4B" w:rsidDel="00CB3FDD" w:rsidRDefault="00E24265" w:rsidP="005F76AD">
            <w:pPr>
              <w:rPr>
                <w:del w:id="13904" w:author="阿毛" w:date="2021-05-21T17:54:00Z"/>
                <w:rFonts w:ascii="標楷體" w:eastAsia="標楷體" w:hAnsi="標楷體"/>
              </w:rPr>
            </w:pPr>
            <w:del w:id="13905" w:author="阿毛" w:date="2021-05-21T17:54:00Z">
              <w:r w:rsidRPr="00615D4B" w:rsidDel="00CB3FDD">
                <w:rPr>
                  <w:rFonts w:ascii="標楷體" w:eastAsia="標楷體" w:hAnsi="標楷體"/>
                </w:rPr>
                <w:delText>R/W</w:delText>
              </w:r>
            </w:del>
          </w:p>
        </w:tc>
        <w:tc>
          <w:tcPr>
            <w:tcW w:w="1643" w:type="pct"/>
            <w:vMerge/>
          </w:tcPr>
          <w:p w14:paraId="5EAF2A42" w14:textId="1056E863" w:rsidR="00E24265" w:rsidRPr="00615D4B" w:rsidDel="00CB3FDD" w:rsidRDefault="00E24265" w:rsidP="005F76AD">
            <w:pPr>
              <w:rPr>
                <w:del w:id="13906" w:author="阿毛" w:date="2021-05-21T17:54:00Z"/>
                <w:rFonts w:ascii="標楷體" w:eastAsia="標楷體" w:hAnsi="標楷體"/>
              </w:rPr>
            </w:pPr>
          </w:p>
        </w:tc>
      </w:tr>
      <w:tr w:rsidR="00E24265" w:rsidRPr="00615D4B" w:rsidDel="00CB3FDD" w14:paraId="6D2F6BC6" w14:textId="4848C28B" w:rsidTr="005F76AD">
        <w:trPr>
          <w:trHeight w:val="291"/>
          <w:jc w:val="center"/>
          <w:del w:id="13907" w:author="阿毛" w:date="2021-05-21T17:54:00Z"/>
        </w:trPr>
        <w:tc>
          <w:tcPr>
            <w:tcW w:w="219" w:type="pct"/>
          </w:tcPr>
          <w:p w14:paraId="5373D62C" w14:textId="2009ECF3" w:rsidR="00E24265" w:rsidRPr="005E579A" w:rsidDel="00CB3FDD" w:rsidRDefault="00E24265" w:rsidP="005F76AD">
            <w:pPr>
              <w:pStyle w:val="af9"/>
              <w:numPr>
                <w:ilvl w:val="0"/>
                <w:numId w:val="48"/>
              </w:numPr>
              <w:ind w:leftChars="0"/>
              <w:rPr>
                <w:del w:id="13908" w:author="阿毛" w:date="2021-05-21T17:54:00Z"/>
                <w:rFonts w:ascii="標楷體" w:eastAsia="標楷體" w:hAnsi="標楷體"/>
              </w:rPr>
            </w:pPr>
          </w:p>
        </w:tc>
        <w:tc>
          <w:tcPr>
            <w:tcW w:w="756" w:type="pct"/>
          </w:tcPr>
          <w:p w14:paraId="1DEC3D17" w14:textId="574F7C06" w:rsidR="00E24265" w:rsidRPr="00615D4B" w:rsidDel="00CB3FDD" w:rsidRDefault="00E24265" w:rsidP="005F76AD">
            <w:pPr>
              <w:rPr>
                <w:del w:id="13909" w:author="阿毛" w:date="2021-05-21T17:54:00Z"/>
                <w:rFonts w:ascii="標楷體" w:eastAsia="標楷體" w:hAnsi="標楷體"/>
              </w:rPr>
            </w:pPr>
            <w:del w:id="13910" w:author="阿毛" w:date="2021-05-21T17:54:00Z">
              <w:r w:rsidRPr="00D7238B" w:rsidDel="00CB3FDD">
                <w:rPr>
                  <w:rFonts w:ascii="標楷體" w:eastAsia="標楷體" w:hAnsi="標楷體" w:hint="eastAsia"/>
                </w:rPr>
                <w:delText>交易代碼</w:delText>
              </w:r>
            </w:del>
          </w:p>
        </w:tc>
        <w:tc>
          <w:tcPr>
            <w:tcW w:w="624" w:type="pct"/>
          </w:tcPr>
          <w:p w14:paraId="0AF057E7" w14:textId="1F55CF2B" w:rsidR="00E24265" w:rsidRPr="00615D4B" w:rsidDel="00CB3FDD" w:rsidRDefault="00E24265" w:rsidP="005F76AD">
            <w:pPr>
              <w:rPr>
                <w:del w:id="13911" w:author="阿毛" w:date="2021-05-21T17:54:00Z"/>
                <w:rFonts w:ascii="標楷體" w:eastAsia="標楷體" w:hAnsi="標楷體"/>
              </w:rPr>
            </w:pPr>
          </w:p>
        </w:tc>
        <w:tc>
          <w:tcPr>
            <w:tcW w:w="624" w:type="pct"/>
          </w:tcPr>
          <w:p w14:paraId="4168E367" w14:textId="39F9680F" w:rsidR="00E24265" w:rsidRPr="00615D4B" w:rsidDel="00CB3FDD" w:rsidRDefault="00E24265" w:rsidP="005F76AD">
            <w:pPr>
              <w:rPr>
                <w:del w:id="13912" w:author="阿毛" w:date="2021-05-21T17:54:00Z"/>
                <w:rFonts w:ascii="標楷體" w:eastAsia="標楷體" w:hAnsi="標楷體"/>
              </w:rPr>
            </w:pPr>
          </w:p>
        </w:tc>
        <w:tc>
          <w:tcPr>
            <w:tcW w:w="537" w:type="pct"/>
          </w:tcPr>
          <w:p w14:paraId="6FE8BFE1" w14:textId="68E24836" w:rsidR="00E24265" w:rsidRPr="00615D4B" w:rsidDel="00CB3FDD" w:rsidRDefault="00E24265" w:rsidP="005F76AD">
            <w:pPr>
              <w:rPr>
                <w:del w:id="13913" w:author="阿毛" w:date="2021-05-21T17:54:00Z"/>
                <w:rFonts w:ascii="標楷體" w:eastAsia="標楷體" w:hAnsi="標楷體"/>
              </w:rPr>
            </w:pPr>
            <w:del w:id="13914" w:author="阿毛" w:date="2021-05-21T17:54:00Z">
              <w:r w:rsidDel="00CB3FDD">
                <w:rPr>
                  <w:rFonts w:ascii="標楷體" w:eastAsia="標楷體" w:hAnsi="標楷體" w:hint="eastAsia"/>
                </w:rPr>
                <w:delText>下拉式選單</w:delText>
              </w:r>
            </w:del>
          </w:p>
        </w:tc>
        <w:tc>
          <w:tcPr>
            <w:tcW w:w="299" w:type="pct"/>
          </w:tcPr>
          <w:p w14:paraId="4F16164B" w14:textId="4BF93747" w:rsidR="00E24265" w:rsidRPr="00615D4B" w:rsidDel="00CB3FDD" w:rsidRDefault="00E24265" w:rsidP="005F76AD">
            <w:pPr>
              <w:rPr>
                <w:del w:id="13915" w:author="阿毛" w:date="2021-05-21T17:54:00Z"/>
                <w:rFonts w:ascii="標楷體" w:eastAsia="標楷體" w:hAnsi="標楷體"/>
              </w:rPr>
            </w:pPr>
          </w:p>
        </w:tc>
        <w:tc>
          <w:tcPr>
            <w:tcW w:w="299" w:type="pct"/>
          </w:tcPr>
          <w:p w14:paraId="1D622951" w14:textId="32CA7BB5" w:rsidR="00E24265" w:rsidRPr="00615D4B" w:rsidDel="00CB3FDD" w:rsidRDefault="00E24265" w:rsidP="005F76AD">
            <w:pPr>
              <w:rPr>
                <w:del w:id="13916" w:author="阿毛" w:date="2021-05-21T17:54:00Z"/>
                <w:rFonts w:ascii="標楷體" w:eastAsia="標楷體" w:hAnsi="標楷體"/>
              </w:rPr>
            </w:pPr>
          </w:p>
        </w:tc>
        <w:tc>
          <w:tcPr>
            <w:tcW w:w="1643" w:type="pct"/>
          </w:tcPr>
          <w:p w14:paraId="59D7DBBF" w14:textId="0F1EFF15" w:rsidR="00E24265" w:rsidDel="00CB3FDD" w:rsidRDefault="00E24265" w:rsidP="005F76AD">
            <w:pPr>
              <w:rPr>
                <w:del w:id="13917" w:author="阿毛" w:date="2021-05-21T17:54:00Z"/>
                <w:rFonts w:ascii="標楷體" w:eastAsia="標楷體" w:hAnsi="標楷體"/>
              </w:rPr>
            </w:pPr>
            <w:del w:id="13918" w:author="阿毛" w:date="2021-05-21T17:54:00Z">
              <w:r w:rsidRPr="007C3A4D" w:rsidDel="00CB3FDD">
                <w:rPr>
                  <w:rFonts w:ascii="標楷體" w:eastAsia="標楷體" w:hAnsi="標楷體" w:hint="eastAsia"/>
                </w:rPr>
                <w:delText>1:新增</w:delText>
              </w:r>
            </w:del>
          </w:p>
          <w:p w14:paraId="491607A0" w14:textId="1E193667" w:rsidR="00E24265" w:rsidRPr="00615D4B" w:rsidDel="00CB3FDD" w:rsidRDefault="00E24265" w:rsidP="005F76AD">
            <w:pPr>
              <w:rPr>
                <w:del w:id="13919" w:author="阿毛" w:date="2021-05-21T17:54:00Z"/>
                <w:rFonts w:ascii="標楷體" w:eastAsia="標楷體" w:hAnsi="標楷體"/>
              </w:rPr>
            </w:pPr>
            <w:del w:id="13920" w:author="阿毛" w:date="2021-05-21T17:54:00Z">
              <w:r w:rsidRPr="007C3A4D" w:rsidDel="00CB3FDD">
                <w:rPr>
                  <w:rFonts w:ascii="標楷體" w:eastAsia="標楷體" w:hAnsi="標楷體" w:hint="eastAsia"/>
                </w:rPr>
                <w:delText>2:異動</w:delText>
              </w:r>
            </w:del>
          </w:p>
        </w:tc>
      </w:tr>
      <w:tr w:rsidR="00E24265" w:rsidRPr="00615D4B" w:rsidDel="00CB3FDD" w14:paraId="2A609D80" w14:textId="176826DD" w:rsidTr="005F76AD">
        <w:trPr>
          <w:trHeight w:val="291"/>
          <w:jc w:val="center"/>
          <w:del w:id="13921" w:author="阿毛" w:date="2021-05-21T17:54:00Z"/>
        </w:trPr>
        <w:tc>
          <w:tcPr>
            <w:tcW w:w="219" w:type="pct"/>
          </w:tcPr>
          <w:p w14:paraId="4F468549" w14:textId="2A5C2005" w:rsidR="00E24265" w:rsidRPr="005E579A" w:rsidDel="00CB3FDD" w:rsidRDefault="00E24265" w:rsidP="005F76AD">
            <w:pPr>
              <w:pStyle w:val="af9"/>
              <w:numPr>
                <w:ilvl w:val="0"/>
                <w:numId w:val="48"/>
              </w:numPr>
              <w:ind w:leftChars="0"/>
              <w:rPr>
                <w:del w:id="13922" w:author="阿毛" w:date="2021-05-21T17:54:00Z"/>
                <w:rFonts w:ascii="標楷體" w:eastAsia="標楷體" w:hAnsi="標楷體"/>
              </w:rPr>
            </w:pPr>
          </w:p>
        </w:tc>
        <w:tc>
          <w:tcPr>
            <w:tcW w:w="756" w:type="pct"/>
          </w:tcPr>
          <w:p w14:paraId="5F74332F" w14:textId="02486EC7" w:rsidR="00E24265" w:rsidRPr="00615D4B" w:rsidDel="00CB3FDD" w:rsidRDefault="00E24265" w:rsidP="005F76AD">
            <w:pPr>
              <w:rPr>
                <w:del w:id="13923" w:author="阿毛" w:date="2021-05-21T17:54:00Z"/>
                <w:rFonts w:ascii="標楷體" w:eastAsia="標楷體" w:hAnsi="標楷體"/>
              </w:rPr>
            </w:pPr>
            <w:del w:id="13924" w:author="阿毛" w:date="2021-05-21T17:54:00Z">
              <w:r w:rsidRPr="00D7238B" w:rsidDel="00CB3FDD">
                <w:rPr>
                  <w:rFonts w:ascii="標楷體" w:eastAsia="標楷體" w:hAnsi="標楷體" w:hint="eastAsia"/>
                </w:rPr>
                <w:delText>債務人IDN</w:delText>
              </w:r>
            </w:del>
          </w:p>
        </w:tc>
        <w:tc>
          <w:tcPr>
            <w:tcW w:w="624" w:type="pct"/>
          </w:tcPr>
          <w:p w14:paraId="07DC80F9" w14:textId="2FCE74F4" w:rsidR="00E24265" w:rsidRPr="00615D4B" w:rsidDel="00CB3FDD" w:rsidRDefault="00E24265" w:rsidP="005F76AD">
            <w:pPr>
              <w:rPr>
                <w:del w:id="13925" w:author="阿毛" w:date="2021-05-21T17:54:00Z"/>
                <w:rFonts w:ascii="標楷體" w:eastAsia="標楷體" w:hAnsi="標楷體"/>
              </w:rPr>
            </w:pPr>
          </w:p>
        </w:tc>
        <w:tc>
          <w:tcPr>
            <w:tcW w:w="624" w:type="pct"/>
          </w:tcPr>
          <w:p w14:paraId="314C7D57" w14:textId="1E697203" w:rsidR="00E24265" w:rsidRPr="00615D4B" w:rsidDel="00CB3FDD" w:rsidRDefault="00E24265" w:rsidP="005F76AD">
            <w:pPr>
              <w:rPr>
                <w:del w:id="13926" w:author="阿毛" w:date="2021-05-21T17:54:00Z"/>
                <w:rFonts w:ascii="標楷體" w:eastAsia="標楷體" w:hAnsi="標楷體"/>
              </w:rPr>
            </w:pPr>
          </w:p>
        </w:tc>
        <w:tc>
          <w:tcPr>
            <w:tcW w:w="537" w:type="pct"/>
          </w:tcPr>
          <w:p w14:paraId="5E7144E0" w14:textId="4E479E80" w:rsidR="00E24265" w:rsidRPr="00615D4B" w:rsidDel="00CB3FDD" w:rsidRDefault="00E24265" w:rsidP="005F76AD">
            <w:pPr>
              <w:rPr>
                <w:del w:id="13927" w:author="阿毛" w:date="2021-05-21T17:54:00Z"/>
                <w:rFonts w:ascii="標楷體" w:eastAsia="標楷體" w:hAnsi="標楷體"/>
              </w:rPr>
            </w:pPr>
          </w:p>
        </w:tc>
        <w:tc>
          <w:tcPr>
            <w:tcW w:w="299" w:type="pct"/>
          </w:tcPr>
          <w:p w14:paraId="3A6C3026" w14:textId="2C98844B" w:rsidR="00E24265" w:rsidRPr="00615D4B" w:rsidDel="00CB3FDD" w:rsidRDefault="00E24265" w:rsidP="005F76AD">
            <w:pPr>
              <w:rPr>
                <w:del w:id="13928" w:author="阿毛" w:date="2021-05-21T17:54:00Z"/>
                <w:rFonts w:ascii="標楷體" w:eastAsia="標楷體" w:hAnsi="標楷體"/>
              </w:rPr>
            </w:pPr>
          </w:p>
        </w:tc>
        <w:tc>
          <w:tcPr>
            <w:tcW w:w="299" w:type="pct"/>
          </w:tcPr>
          <w:p w14:paraId="637FF56C" w14:textId="72180B62" w:rsidR="00E24265" w:rsidRPr="00615D4B" w:rsidDel="00CB3FDD" w:rsidRDefault="00E24265" w:rsidP="005F76AD">
            <w:pPr>
              <w:rPr>
                <w:del w:id="13929" w:author="阿毛" w:date="2021-05-21T17:54:00Z"/>
                <w:rFonts w:ascii="標楷體" w:eastAsia="標楷體" w:hAnsi="標楷體"/>
              </w:rPr>
            </w:pPr>
          </w:p>
        </w:tc>
        <w:tc>
          <w:tcPr>
            <w:tcW w:w="1643" w:type="pct"/>
          </w:tcPr>
          <w:p w14:paraId="3EF72559" w14:textId="1F799C26" w:rsidR="00E24265" w:rsidRPr="00615D4B" w:rsidDel="00CB3FDD" w:rsidRDefault="00E24265" w:rsidP="005F76AD">
            <w:pPr>
              <w:rPr>
                <w:del w:id="13930" w:author="阿毛" w:date="2021-05-21T17:54:00Z"/>
                <w:rFonts w:ascii="標楷體" w:eastAsia="標楷體" w:hAnsi="標楷體"/>
              </w:rPr>
            </w:pPr>
          </w:p>
        </w:tc>
      </w:tr>
      <w:tr w:rsidR="00E24265" w:rsidRPr="00615D4B" w:rsidDel="00CB3FDD" w14:paraId="2767D1CB" w14:textId="62427E30" w:rsidTr="005F76AD">
        <w:trPr>
          <w:trHeight w:val="291"/>
          <w:jc w:val="center"/>
          <w:del w:id="13931" w:author="阿毛" w:date="2021-05-21T17:54:00Z"/>
        </w:trPr>
        <w:tc>
          <w:tcPr>
            <w:tcW w:w="219" w:type="pct"/>
          </w:tcPr>
          <w:p w14:paraId="57870CFE" w14:textId="11A7A396" w:rsidR="00E24265" w:rsidRPr="005E579A" w:rsidDel="00CB3FDD" w:rsidRDefault="00E24265" w:rsidP="005F76AD">
            <w:pPr>
              <w:pStyle w:val="af9"/>
              <w:numPr>
                <w:ilvl w:val="0"/>
                <w:numId w:val="48"/>
              </w:numPr>
              <w:ind w:leftChars="0"/>
              <w:rPr>
                <w:del w:id="13932" w:author="阿毛" w:date="2021-05-21T17:54:00Z"/>
                <w:rFonts w:ascii="標楷體" w:eastAsia="標楷體" w:hAnsi="標楷體"/>
              </w:rPr>
            </w:pPr>
          </w:p>
        </w:tc>
        <w:tc>
          <w:tcPr>
            <w:tcW w:w="756" w:type="pct"/>
          </w:tcPr>
          <w:p w14:paraId="730A4FC7" w14:textId="6CE80C67" w:rsidR="00E24265" w:rsidRPr="00615D4B" w:rsidDel="00CB3FDD" w:rsidRDefault="00E24265" w:rsidP="005F76AD">
            <w:pPr>
              <w:rPr>
                <w:del w:id="13933" w:author="阿毛" w:date="2021-05-21T17:54:00Z"/>
                <w:rFonts w:ascii="標楷體" w:eastAsia="標楷體" w:hAnsi="標楷體"/>
              </w:rPr>
            </w:pPr>
            <w:del w:id="13934" w:author="阿毛" w:date="2021-05-21T17:54:00Z">
              <w:r w:rsidRPr="00D7238B" w:rsidDel="00CB3FDD">
                <w:rPr>
                  <w:rFonts w:ascii="標楷體" w:eastAsia="標楷體" w:hAnsi="標楷體" w:hint="eastAsia"/>
                </w:rPr>
                <w:delText>報送單位代號</w:delText>
              </w:r>
            </w:del>
          </w:p>
        </w:tc>
        <w:tc>
          <w:tcPr>
            <w:tcW w:w="624" w:type="pct"/>
          </w:tcPr>
          <w:p w14:paraId="6DA36786" w14:textId="1D30ACC1" w:rsidR="00E24265" w:rsidRPr="00615D4B" w:rsidDel="00CB3FDD" w:rsidRDefault="00E24265" w:rsidP="005F76AD">
            <w:pPr>
              <w:rPr>
                <w:del w:id="13935" w:author="阿毛" w:date="2021-05-21T17:54:00Z"/>
                <w:rFonts w:ascii="標楷體" w:eastAsia="標楷體" w:hAnsi="標楷體"/>
              </w:rPr>
            </w:pPr>
          </w:p>
        </w:tc>
        <w:tc>
          <w:tcPr>
            <w:tcW w:w="624" w:type="pct"/>
          </w:tcPr>
          <w:p w14:paraId="30C75E9D" w14:textId="6F6019CA" w:rsidR="00E24265" w:rsidRPr="00615D4B" w:rsidDel="00CB3FDD" w:rsidRDefault="00E24265" w:rsidP="005F76AD">
            <w:pPr>
              <w:rPr>
                <w:del w:id="13936" w:author="阿毛" w:date="2021-05-21T17:54:00Z"/>
                <w:rFonts w:ascii="標楷體" w:eastAsia="標楷體" w:hAnsi="標楷體"/>
              </w:rPr>
            </w:pPr>
          </w:p>
        </w:tc>
        <w:tc>
          <w:tcPr>
            <w:tcW w:w="537" w:type="pct"/>
          </w:tcPr>
          <w:p w14:paraId="6B858C44" w14:textId="54CA44A1" w:rsidR="00E24265" w:rsidRPr="00615D4B" w:rsidDel="00CB3FDD" w:rsidRDefault="00E24265" w:rsidP="005F76AD">
            <w:pPr>
              <w:rPr>
                <w:del w:id="13937" w:author="阿毛" w:date="2021-05-21T17:54:00Z"/>
                <w:rFonts w:ascii="標楷體" w:eastAsia="標楷體" w:hAnsi="標楷體"/>
              </w:rPr>
            </w:pPr>
          </w:p>
        </w:tc>
        <w:tc>
          <w:tcPr>
            <w:tcW w:w="299" w:type="pct"/>
          </w:tcPr>
          <w:p w14:paraId="7D6307BB" w14:textId="6EB7C434" w:rsidR="00E24265" w:rsidRPr="00615D4B" w:rsidDel="00CB3FDD" w:rsidRDefault="00E24265" w:rsidP="005F76AD">
            <w:pPr>
              <w:rPr>
                <w:del w:id="13938" w:author="阿毛" w:date="2021-05-21T17:54:00Z"/>
                <w:rFonts w:ascii="標楷體" w:eastAsia="標楷體" w:hAnsi="標楷體"/>
              </w:rPr>
            </w:pPr>
          </w:p>
        </w:tc>
        <w:tc>
          <w:tcPr>
            <w:tcW w:w="299" w:type="pct"/>
          </w:tcPr>
          <w:p w14:paraId="5B2C9B06" w14:textId="1AEEF86D" w:rsidR="00E24265" w:rsidRPr="00615D4B" w:rsidDel="00CB3FDD" w:rsidRDefault="00E24265" w:rsidP="005F76AD">
            <w:pPr>
              <w:rPr>
                <w:del w:id="13939" w:author="阿毛" w:date="2021-05-21T17:54:00Z"/>
                <w:rFonts w:ascii="標楷體" w:eastAsia="標楷體" w:hAnsi="標楷體"/>
              </w:rPr>
            </w:pPr>
          </w:p>
        </w:tc>
        <w:tc>
          <w:tcPr>
            <w:tcW w:w="1643" w:type="pct"/>
          </w:tcPr>
          <w:p w14:paraId="59442C64" w14:textId="5CBD390D" w:rsidR="00E24265" w:rsidRPr="00615D4B" w:rsidDel="00CB3FDD" w:rsidRDefault="00E24265" w:rsidP="005F76AD">
            <w:pPr>
              <w:rPr>
                <w:del w:id="13940" w:author="阿毛" w:date="2021-05-21T17:54:00Z"/>
                <w:rFonts w:ascii="標楷體" w:eastAsia="標楷體" w:hAnsi="標楷體"/>
              </w:rPr>
            </w:pPr>
          </w:p>
        </w:tc>
      </w:tr>
      <w:tr w:rsidR="00E24265" w:rsidRPr="00615D4B" w:rsidDel="00CB3FDD" w14:paraId="186A5D2B" w14:textId="445F799F" w:rsidTr="005F76AD">
        <w:trPr>
          <w:trHeight w:val="291"/>
          <w:jc w:val="center"/>
          <w:del w:id="13941" w:author="阿毛" w:date="2021-05-21T17:54:00Z"/>
        </w:trPr>
        <w:tc>
          <w:tcPr>
            <w:tcW w:w="219" w:type="pct"/>
          </w:tcPr>
          <w:p w14:paraId="54E82DF0" w14:textId="2BEFE8CE" w:rsidR="00E24265" w:rsidRPr="005E579A" w:rsidDel="00CB3FDD" w:rsidRDefault="00E24265" w:rsidP="005F76AD">
            <w:pPr>
              <w:pStyle w:val="af9"/>
              <w:numPr>
                <w:ilvl w:val="0"/>
                <w:numId w:val="48"/>
              </w:numPr>
              <w:ind w:leftChars="0"/>
              <w:rPr>
                <w:del w:id="13942" w:author="阿毛" w:date="2021-05-21T17:54:00Z"/>
                <w:rFonts w:ascii="標楷體" w:eastAsia="標楷體" w:hAnsi="標楷體"/>
              </w:rPr>
            </w:pPr>
          </w:p>
        </w:tc>
        <w:tc>
          <w:tcPr>
            <w:tcW w:w="756" w:type="pct"/>
          </w:tcPr>
          <w:p w14:paraId="6A373E2E" w14:textId="2BF82A4A" w:rsidR="00E24265" w:rsidRPr="00615D4B" w:rsidDel="00CB3FDD" w:rsidRDefault="00E24265" w:rsidP="005F76AD">
            <w:pPr>
              <w:rPr>
                <w:del w:id="13943" w:author="阿毛" w:date="2021-05-21T17:54:00Z"/>
                <w:rFonts w:ascii="標楷體" w:eastAsia="標楷體" w:hAnsi="標楷體"/>
              </w:rPr>
            </w:pPr>
            <w:del w:id="13944" w:author="阿毛" w:date="2021-05-21T17:54:00Z">
              <w:r w:rsidRPr="00D7238B" w:rsidDel="00CB3FDD">
                <w:rPr>
                  <w:rFonts w:ascii="標楷體" w:eastAsia="標楷體" w:hAnsi="標楷體" w:hint="eastAsia"/>
                </w:rPr>
                <w:delText>原前置協商申請日</w:delText>
              </w:r>
            </w:del>
          </w:p>
        </w:tc>
        <w:tc>
          <w:tcPr>
            <w:tcW w:w="624" w:type="pct"/>
          </w:tcPr>
          <w:p w14:paraId="64595D6D" w14:textId="6A7B29A7" w:rsidR="00E24265" w:rsidRPr="00615D4B" w:rsidDel="00CB3FDD" w:rsidRDefault="00E24265" w:rsidP="005F76AD">
            <w:pPr>
              <w:rPr>
                <w:del w:id="13945" w:author="阿毛" w:date="2021-05-21T17:54:00Z"/>
                <w:rFonts w:ascii="標楷體" w:eastAsia="標楷體" w:hAnsi="標楷體"/>
              </w:rPr>
            </w:pPr>
          </w:p>
        </w:tc>
        <w:tc>
          <w:tcPr>
            <w:tcW w:w="624" w:type="pct"/>
          </w:tcPr>
          <w:p w14:paraId="5361FBF5" w14:textId="11F9E488" w:rsidR="00E24265" w:rsidRPr="00615D4B" w:rsidDel="00CB3FDD" w:rsidRDefault="00E24265" w:rsidP="005F76AD">
            <w:pPr>
              <w:rPr>
                <w:del w:id="13946" w:author="阿毛" w:date="2021-05-21T17:54:00Z"/>
                <w:rFonts w:ascii="標楷體" w:eastAsia="標楷體" w:hAnsi="標楷體"/>
              </w:rPr>
            </w:pPr>
          </w:p>
        </w:tc>
        <w:tc>
          <w:tcPr>
            <w:tcW w:w="537" w:type="pct"/>
          </w:tcPr>
          <w:p w14:paraId="710BCC47" w14:textId="3AC0E85C" w:rsidR="00E24265" w:rsidRPr="00615D4B" w:rsidDel="00CB3FDD" w:rsidRDefault="00E24265" w:rsidP="005F76AD">
            <w:pPr>
              <w:rPr>
                <w:del w:id="13947" w:author="阿毛" w:date="2021-05-21T17:54:00Z"/>
                <w:rFonts w:ascii="標楷體" w:eastAsia="標楷體" w:hAnsi="標楷體"/>
              </w:rPr>
            </w:pPr>
          </w:p>
        </w:tc>
        <w:tc>
          <w:tcPr>
            <w:tcW w:w="299" w:type="pct"/>
          </w:tcPr>
          <w:p w14:paraId="6CA8BDAC" w14:textId="159ED8AE" w:rsidR="00E24265" w:rsidRPr="00615D4B" w:rsidDel="00CB3FDD" w:rsidRDefault="00E24265" w:rsidP="005F76AD">
            <w:pPr>
              <w:rPr>
                <w:del w:id="13948" w:author="阿毛" w:date="2021-05-21T17:54:00Z"/>
                <w:rFonts w:ascii="標楷體" w:eastAsia="標楷體" w:hAnsi="標楷體"/>
              </w:rPr>
            </w:pPr>
          </w:p>
        </w:tc>
        <w:tc>
          <w:tcPr>
            <w:tcW w:w="299" w:type="pct"/>
          </w:tcPr>
          <w:p w14:paraId="20814F52" w14:textId="09EB5B17" w:rsidR="00E24265" w:rsidRPr="00615D4B" w:rsidDel="00CB3FDD" w:rsidRDefault="00E24265" w:rsidP="005F76AD">
            <w:pPr>
              <w:rPr>
                <w:del w:id="13949" w:author="阿毛" w:date="2021-05-21T17:54:00Z"/>
                <w:rFonts w:ascii="標楷體" w:eastAsia="標楷體" w:hAnsi="標楷體"/>
              </w:rPr>
            </w:pPr>
          </w:p>
        </w:tc>
        <w:tc>
          <w:tcPr>
            <w:tcW w:w="1643" w:type="pct"/>
          </w:tcPr>
          <w:p w14:paraId="1BCCBC8E" w14:textId="25122699" w:rsidR="00E24265" w:rsidRPr="00615D4B" w:rsidDel="00CB3FDD" w:rsidRDefault="00E24265" w:rsidP="005F76AD">
            <w:pPr>
              <w:rPr>
                <w:del w:id="13950" w:author="阿毛" w:date="2021-05-21T17:54:00Z"/>
                <w:rFonts w:ascii="標楷體" w:eastAsia="標楷體" w:hAnsi="標楷體"/>
              </w:rPr>
            </w:pPr>
          </w:p>
        </w:tc>
      </w:tr>
      <w:tr w:rsidR="00E24265" w:rsidRPr="00615D4B" w:rsidDel="00CB3FDD" w14:paraId="7D6ED678" w14:textId="45FBBB43" w:rsidTr="005F76AD">
        <w:trPr>
          <w:trHeight w:val="291"/>
          <w:jc w:val="center"/>
          <w:del w:id="13951" w:author="阿毛" w:date="2021-05-21T17:54:00Z"/>
        </w:trPr>
        <w:tc>
          <w:tcPr>
            <w:tcW w:w="219" w:type="pct"/>
          </w:tcPr>
          <w:p w14:paraId="4384FC55" w14:textId="1DC9B1E3" w:rsidR="00E24265" w:rsidRPr="005E579A" w:rsidDel="00CB3FDD" w:rsidRDefault="00E24265" w:rsidP="005F76AD">
            <w:pPr>
              <w:pStyle w:val="af9"/>
              <w:numPr>
                <w:ilvl w:val="0"/>
                <w:numId w:val="48"/>
              </w:numPr>
              <w:ind w:leftChars="0"/>
              <w:rPr>
                <w:del w:id="13952" w:author="阿毛" w:date="2021-05-21T17:54:00Z"/>
                <w:rFonts w:ascii="標楷體" w:eastAsia="標楷體" w:hAnsi="標楷體"/>
              </w:rPr>
            </w:pPr>
          </w:p>
        </w:tc>
        <w:tc>
          <w:tcPr>
            <w:tcW w:w="756" w:type="pct"/>
          </w:tcPr>
          <w:p w14:paraId="5FD12E2E" w14:textId="49334B7C" w:rsidR="00E24265" w:rsidRPr="00615D4B" w:rsidDel="00CB3FDD" w:rsidRDefault="00E24265" w:rsidP="005F76AD">
            <w:pPr>
              <w:rPr>
                <w:del w:id="13953" w:author="阿毛" w:date="2021-05-21T17:54:00Z"/>
                <w:rFonts w:ascii="標楷體" w:eastAsia="標楷體" w:hAnsi="標楷體"/>
              </w:rPr>
            </w:pPr>
            <w:del w:id="13954" w:author="阿毛" w:date="2021-05-21T17:54:00Z">
              <w:r w:rsidRPr="00D7238B" w:rsidDel="00CB3FDD">
                <w:rPr>
                  <w:rFonts w:ascii="標楷體" w:eastAsia="標楷體" w:hAnsi="標楷體" w:hint="eastAsia"/>
                </w:rPr>
                <w:delText>申請變更還款條件日</w:delText>
              </w:r>
            </w:del>
          </w:p>
        </w:tc>
        <w:tc>
          <w:tcPr>
            <w:tcW w:w="624" w:type="pct"/>
          </w:tcPr>
          <w:p w14:paraId="76E58ABA" w14:textId="4FE3A1F9" w:rsidR="00E24265" w:rsidRPr="00615D4B" w:rsidDel="00CB3FDD" w:rsidRDefault="00E24265" w:rsidP="005F76AD">
            <w:pPr>
              <w:rPr>
                <w:del w:id="13955" w:author="阿毛" w:date="2021-05-21T17:54:00Z"/>
                <w:rFonts w:ascii="標楷體" w:eastAsia="標楷體" w:hAnsi="標楷體"/>
              </w:rPr>
            </w:pPr>
          </w:p>
        </w:tc>
        <w:tc>
          <w:tcPr>
            <w:tcW w:w="624" w:type="pct"/>
          </w:tcPr>
          <w:p w14:paraId="5F07F09D" w14:textId="6AC9A3B2" w:rsidR="00E24265" w:rsidRPr="00615D4B" w:rsidDel="00CB3FDD" w:rsidRDefault="00E24265" w:rsidP="005F76AD">
            <w:pPr>
              <w:rPr>
                <w:del w:id="13956" w:author="阿毛" w:date="2021-05-21T17:54:00Z"/>
                <w:rFonts w:ascii="標楷體" w:eastAsia="標楷體" w:hAnsi="標楷體"/>
              </w:rPr>
            </w:pPr>
          </w:p>
        </w:tc>
        <w:tc>
          <w:tcPr>
            <w:tcW w:w="537" w:type="pct"/>
          </w:tcPr>
          <w:p w14:paraId="4EA6985E" w14:textId="5499E67D" w:rsidR="00E24265" w:rsidRPr="00615D4B" w:rsidDel="00CB3FDD" w:rsidRDefault="00E24265" w:rsidP="005F76AD">
            <w:pPr>
              <w:rPr>
                <w:del w:id="13957" w:author="阿毛" w:date="2021-05-21T17:54:00Z"/>
                <w:rFonts w:ascii="標楷體" w:eastAsia="標楷體" w:hAnsi="標楷體"/>
              </w:rPr>
            </w:pPr>
          </w:p>
        </w:tc>
        <w:tc>
          <w:tcPr>
            <w:tcW w:w="299" w:type="pct"/>
          </w:tcPr>
          <w:p w14:paraId="6830261D" w14:textId="2F2C28F2" w:rsidR="00E24265" w:rsidRPr="00615D4B" w:rsidDel="00CB3FDD" w:rsidRDefault="00E24265" w:rsidP="005F76AD">
            <w:pPr>
              <w:rPr>
                <w:del w:id="13958" w:author="阿毛" w:date="2021-05-21T17:54:00Z"/>
                <w:rFonts w:ascii="標楷體" w:eastAsia="標楷體" w:hAnsi="標楷體"/>
              </w:rPr>
            </w:pPr>
          </w:p>
        </w:tc>
        <w:tc>
          <w:tcPr>
            <w:tcW w:w="299" w:type="pct"/>
          </w:tcPr>
          <w:p w14:paraId="1A3309D1" w14:textId="4C2B9618" w:rsidR="00E24265" w:rsidRPr="00615D4B" w:rsidDel="00CB3FDD" w:rsidRDefault="00E24265" w:rsidP="005F76AD">
            <w:pPr>
              <w:rPr>
                <w:del w:id="13959" w:author="阿毛" w:date="2021-05-21T17:54:00Z"/>
                <w:rFonts w:ascii="標楷體" w:eastAsia="標楷體" w:hAnsi="標楷體"/>
              </w:rPr>
            </w:pPr>
          </w:p>
        </w:tc>
        <w:tc>
          <w:tcPr>
            <w:tcW w:w="1643" w:type="pct"/>
          </w:tcPr>
          <w:p w14:paraId="330C6441" w14:textId="3F29E9D1" w:rsidR="00E24265" w:rsidRPr="00615D4B" w:rsidDel="00CB3FDD" w:rsidRDefault="00E24265" w:rsidP="005F76AD">
            <w:pPr>
              <w:rPr>
                <w:del w:id="13960" w:author="阿毛" w:date="2021-05-21T17:54:00Z"/>
                <w:rFonts w:ascii="標楷體" w:eastAsia="標楷體" w:hAnsi="標楷體"/>
              </w:rPr>
            </w:pPr>
          </w:p>
        </w:tc>
      </w:tr>
      <w:tr w:rsidR="00E24265" w:rsidRPr="00615D4B" w:rsidDel="00CB3FDD" w14:paraId="2FC7E10D" w14:textId="136A8CE5" w:rsidTr="005F76AD">
        <w:trPr>
          <w:trHeight w:val="291"/>
          <w:jc w:val="center"/>
          <w:del w:id="13961" w:author="阿毛" w:date="2021-05-21T17:54:00Z"/>
        </w:trPr>
        <w:tc>
          <w:tcPr>
            <w:tcW w:w="219" w:type="pct"/>
          </w:tcPr>
          <w:p w14:paraId="2026B707" w14:textId="654BC5FD" w:rsidR="00E24265" w:rsidRPr="005E579A" w:rsidDel="00CB3FDD" w:rsidRDefault="00E24265" w:rsidP="005F76AD">
            <w:pPr>
              <w:pStyle w:val="af9"/>
              <w:numPr>
                <w:ilvl w:val="0"/>
                <w:numId w:val="48"/>
              </w:numPr>
              <w:ind w:leftChars="0"/>
              <w:rPr>
                <w:del w:id="13962" w:author="阿毛" w:date="2021-05-21T17:54:00Z"/>
                <w:rFonts w:ascii="標楷體" w:eastAsia="標楷體" w:hAnsi="標楷體"/>
              </w:rPr>
            </w:pPr>
          </w:p>
        </w:tc>
        <w:tc>
          <w:tcPr>
            <w:tcW w:w="756" w:type="pct"/>
          </w:tcPr>
          <w:p w14:paraId="08483DB8" w14:textId="7E2F853B" w:rsidR="00E24265" w:rsidRPr="00615D4B" w:rsidDel="00CB3FDD" w:rsidRDefault="00E24265" w:rsidP="005F76AD">
            <w:pPr>
              <w:rPr>
                <w:del w:id="13963" w:author="阿毛" w:date="2021-05-21T17:54:00Z"/>
                <w:rFonts w:ascii="標楷體" w:eastAsia="標楷體" w:hAnsi="標楷體"/>
              </w:rPr>
            </w:pPr>
            <w:del w:id="13964" w:author="阿毛" w:date="2021-05-21T17:54:00Z">
              <w:r w:rsidRPr="00D7238B" w:rsidDel="00CB3FDD">
                <w:rPr>
                  <w:rFonts w:ascii="標楷體" w:eastAsia="標楷體" w:hAnsi="標楷體" w:hint="eastAsia"/>
                </w:rPr>
                <w:delText>最大債權金融機構代號</w:delText>
              </w:r>
            </w:del>
          </w:p>
        </w:tc>
        <w:tc>
          <w:tcPr>
            <w:tcW w:w="624" w:type="pct"/>
          </w:tcPr>
          <w:p w14:paraId="56747BD5" w14:textId="001727D1" w:rsidR="00E24265" w:rsidRPr="00615D4B" w:rsidDel="00CB3FDD" w:rsidRDefault="00E24265" w:rsidP="005F76AD">
            <w:pPr>
              <w:rPr>
                <w:del w:id="13965" w:author="阿毛" w:date="2021-05-21T17:54:00Z"/>
                <w:rFonts w:ascii="標楷體" w:eastAsia="標楷體" w:hAnsi="標楷體"/>
              </w:rPr>
            </w:pPr>
          </w:p>
        </w:tc>
        <w:tc>
          <w:tcPr>
            <w:tcW w:w="624" w:type="pct"/>
          </w:tcPr>
          <w:p w14:paraId="4DBF78DD" w14:textId="135F2850" w:rsidR="00E24265" w:rsidRPr="00615D4B" w:rsidDel="00CB3FDD" w:rsidRDefault="00E24265" w:rsidP="005F76AD">
            <w:pPr>
              <w:rPr>
                <w:del w:id="13966" w:author="阿毛" w:date="2021-05-21T17:54:00Z"/>
                <w:rFonts w:ascii="標楷體" w:eastAsia="標楷體" w:hAnsi="標楷體"/>
              </w:rPr>
            </w:pPr>
          </w:p>
        </w:tc>
        <w:tc>
          <w:tcPr>
            <w:tcW w:w="537" w:type="pct"/>
          </w:tcPr>
          <w:p w14:paraId="458C91FF" w14:textId="449A3F0F" w:rsidR="00E24265" w:rsidRPr="00615D4B" w:rsidDel="00CB3FDD" w:rsidRDefault="00E24265" w:rsidP="005F76AD">
            <w:pPr>
              <w:rPr>
                <w:del w:id="13967" w:author="阿毛" w:date="2021-05-21T17:54:00Z"/>
                <w:rFonts w:ascii="標楷體" w:eastAsia="標楷體" w:hAnsi="標楷體"/>
              </w:rPr>
            </w:pPr>
          </w:p>
        </w:tc>
        <w:tc>
          <w:tcPr>
            <w:tcW w:w="299" w:type="pct"/>
          </w:tcPr>
          <w:p w14:paraId="3CC9CA10" w14:textId="6C71FA35" w:rsidR="00E24265" w:rsidRPr="00615D4B" w:rsidDel="00CB3FDD" w:rsidRDefault="00E24265" w:rsidP="005F76AD">
            <w:pPr>
              <w:rPr>
                <w:del w:id="13968" w:author="阿毛" w:date="2021-05-21T17:54:00Z"/>
                <w:rFonts w:ascii="標楷體" w:eastAsia="標楷體" w:hAnsi="標楷體"/>
              </w:rPr>
            </w:pPr>
          </w:p>
        </w:tc>
        <w:tc>
          <w:tcPr>
            <w:tcW w:w="299" w:type="pct"/>
          </w:tcPr>
          <w:p w14:paraId="2459AD44" w14:textId="6B98B01F" w:rsidR="00E24265" w:rsidRPr="00615D4B" w:rsidDel="00CB3FDD" w:rsidRDefault="00E24265" w:rsidP="005F76AD">
            <w:pPr>
              <w:rPr>
                <w:del w:id="13969" w:author="阿毛" w:date="2021-05-21T17:54:00Z"/>
                <w:rFonts w:ascii="標楷體" w:eastAsia="標楷體" w:hAnsi="標楷體"/>
              </w:rPr>
            </w:pPr>
          </w:p>
        </w:tc>
        <w:tc>
          <w:tcPr>
            <w:tcW w:w="1643" w:type="pct"/>
          </w:tcPr>
          <w:p w14:paraId="1F58E14C" w14:textId="5BA9929E" w:rsidR="00E24265" w:rsidRPr="00615D4B" w:rsidDel="00CB3FDD" w:rsidRDefault="00E24265" w:rsidP="005F76AD">
            <w:pPr>
              <w:rPr>
                <w:del w:id="13970" w:author="阿毛" w:date="2021-05-21T17:54:00Z"/>
                <w:rFonts w:ascii="標楷體" w:eastAsia="標楷體" w:hAnsi="標楷體"/>
              </w:rPr>
            </w:pPr>
          </w:p>
        </w:tc>
      </w:tr>
      <w:tr w:rsidR="00E24265" w:rsidRPr="00615D4B" w:rsidDel="00CB3FDD" w14:paraId="7B0B99F5" w14:textId="3BDB466C" w:rsidTr="005F76AD">
        <w:trPr>
          <w:trHeight w:val="291"/>
          <w:jc w:val="center"/>
          <w:del w:id="13971" w:author="阿毛" w:date="2021-05-21T17:54:00Z"/>
        </w:trPr>
        <w:tc>
          <w:tcPr>
            <w:tcW w:w="219" w:type="pct"/>
          </w:tcPr>
          <w:p w14:paraId="22116B4B" w14:textId="79ABEA54" w:rsidR="00E24265" w:rsidRPr="005E579A" w:rsidDel="00CB3FDD" w:rsidRDefault="00E24265" w:rsidP="005F76AD">
            <w:pPr>
              <w:pStyle w:val="af9"/>
              <w:numPr>
                <w:ilvl w:val="0"/>
                <w:numId w:val="48"/>
              </w:numPr>
              <w:ind w:leftChars="0"/>
              <w:rPr>
                <w:del w:id="13972" w:author="阿毛" w:date="2021-05-21T17:54:00Z"/>
                <w:rFonts w:ascii="標楷體" w:eastAsia="標楷體" w:hAnsi="標楷體"/>
              </w:rPr>
            </w:pPr>
          </w:p>
        </w:tc>
        <w:tc>
          <w:tcPr>
            <w:tcW w:w="756" w:type="pct"/>
          </w:tcPr>
          <w:p w14:paraId="114DDF3C" w14:textId="4AB68E1B" w:rsidR="00E24265" w:rsidRPr="00615D4B" w:rsidDel="00CB3FDD" w:rsidRDefault="00E24265" w:rsidP="005F76AD">
            <w:pPr>
              <w:rPr>
                <w:del w:id="13973" w:author="阿毛" w:date="2021-05-21T17:54:00Z"/>
                <w:rFonts w:ascii="標楷體" w:eastAsia="標楷體" w:hAnsi="標楷體"/>
              </w:rPr>
            </w:pPr>
            <w:del w:id="13974" w:author="阿毛" w:date="2021-05-21T17:54:00Z">
              <w:r w:rsidRPr="00D7238B" w:rsidDel="00CB3FDD">
                <w:rPr>
                  <w:rFonts w:ascii="標楷體" w:eastAsia="標楷體" w:hAnsi="標楷體" w:hint="eastAsia"/>
                </w:rPr>
                <w:delText>信用貸款協商剩餘債權餘額</w:delText>
              </w:r>
            </w:del>
          </w:p>
        </w:tc>
        <w:tc>
          <w:tcPr>
            <w:tcW w:w="624" w:type="pct"/>
          </w:tcPr>
          <w:p w14:paraId="7379C31B" w14:textId="587680F7" w:rsidR="00E24265" w:rsidRPr="00615D4B" w:rsidDel="00CB3FDD" w:rsidRDefault="00E24265" w:rsidP="005F76AD">
            <w:pPr>
              <w:rPr>
                <w:del w:id="13975" w:author="阿毛" w:date="2021-05-21T17:54:00Z"/>
                <w:rFonts w:ascii="標楷體" w:eastAsia="標楷體" w:hAnsi="標楷體"/>
              </w:rPr>
            </w:pPr>
          </w:p>
        </w:tc>
        <w:tc>
          <w:tcPr>
            <w:tcW w:w="624" w:type="pct"/>
          </w:tcPr>
          <w:p w14:paraId="213ED97F" w14:textId="553E77CB" w:rsidR="00E24265" w:rsidRPr="00615D4B" w:rsidDel="00CB3FDD" w:rsidRDefault="00E24265" w:rsidP="005F76AD">
            <w:pPr>
              <w:rPr>
                <w:del w:id="13976" w:author="阿毛" w:date="2021-05-21T17:54:00Z"/>
                <w:rFonts w:ascii="標楷體" w:eastAsia="標楷體" w:hAnsi="標楷體"/>
              </w:rPr>
            </w:pPr>
          </w:p>
        </w:tc>
        <w:tc>
          <w:tcPr>
            <w:tcW w:w="537" w:type="pct"/>
          </w:tcPr>
          <w:p w14:paraId="032AAC31" w14:textId="58868E72" w:rsidR="00E24265" w:rsidRPr="00615D4B" w:rsidDel="00CB3FDD" w:rsidRDefault="00E24265" w:rsidP="005F76AD">
            <w:pPr>
              <w:rPr>
                <w:del w:id="13977" w:author="阿毛" w:date="2021-05-21T17:54:00Z"/>
                <w:rFonts w:ascii="標楷體" w:eastAsia="標楷體" w:hAnsi="標楷體"/>
              </w:rPr>
            </w:pPr>
          </w:p>
        </w:tc>
        <w:tc>
          <w:tcPr>
            <w:tcW w:w="299" w:type="pct"/>
          </w:tcPr>
          <w:p w14:paraId="171C791E" w14:textId="3D13943D" w:rsidR="00E24265" w:rsidRPr="00615D4B" w:rsidDel="00CB3FDD" w:rsidRDefault="00E24265" w:rsidP="005F76AD">
            <w:pPr>
              <w:rPr>
                <w:del w:id="13978" w:author="阿毛" w:date="2021-05-21T17:54:00Z"/>
                <w:rFonts w:ascii="標楷體" w:eastAsia="標楷體" w:hAnsi="標楷體"/>
              </w:rPr>
            </w:pPr>
          </w:p>
        </w:tc>
        <w:tc>
          <w:tcPr>
            <w:tcW w:w="299" w:type="pct"/>
          </w:tcPr>
          <w:p w14:paraId="3A5F38E9" w14:textId="332AC66C" w:rsidR="00E24265" w:rsidRPr="00615D4B" w:rsidDel="00CB3FDD" w:rsidRDefault="00E24265" w:rsidP="005F76AD">
            <w:pPr>
              <w:rPr>
                <w:del w:id="13979" w:author="阿毛" w:date="2021-05-21T17:54:00Z"/>
                <w:rFonts w:ascii="標楷體" w:eastAsia="標楷體" w:hAnsi="標楷體"/>
              </w:rPr>
            </w:pPr>
          </w:p>
        </w:tc>
        <w:tc>
          <w:tcPr>
            <w:tcW w:w="1643" w:type="pct"/>
          </w:tcPr>
          <w:p w14:paraId="72171849" w14:textId="0B0AE40C" w:rsidR="00E24265" w:rsidRPr="00615D4B" w:rsidDel="00CB3FDD" w:rsidRDefault="00E24265" w:rsidP="005F76AD">
            <w:pPr>
              <w:rPr>
                <w:del w:id="13980" w:author="阿毛" w:date="2021-05-21T17:54:00Z"/>
                <w:rFonts w:ascii="標楷體" w:eastAsia="標楷體" w:hAnsi="標楷體"/>
              </w:rPr>
            </w:pPr>
          </w:p>
        </w:tc>
      </w:tr>
      <w:tr w:rsidR="00E24265" w:rsidRPr="00615D4B" w:rsidDel="00CB3FDD" w14:paraId="0E55ADE0" w14:textId="72559382" w:rsidTr="005F76AD">
        <w:trPr>
          <w:trHeight w:val="291"/>
          <w:jc w:val="center"/>
          <w:del w:id="13981" w:author="阿毛" w:date="2021-05-21T17:54:00Z"/>
        </w:trPr>
        <w:tc>
          <w:tcPr>
            <w:tcW w:w="219" w:type="pct"/>
          </w:tcPr>
          <w:p w14:paraId="071E4C82" w14:textId="66298190" w:rsidR="00E24265" w:rsidRPr="005E579A" w:rsidDel="00CB3FDD" w:rsidRDefault="00E24265" w:rsidP="005F76AD">
            <w:pPr>
              <w:pStyle w:val="af9"/>
              <w:numPr>
                <w:ilvl w:val="0"/>
                <w:numId w:val="48"/>
              </w:numPr>
              <w:ind w:leftChars="0"/>
              <w:rPr>
                <w:del w:id="13982" w:author="阿毛" w:date="2021-05-21T17:54:00Z"/>
                <w:rFonts w:ascii="標楷體" w:eastAsia="標楷體" w:hAnsi="標楷體"/>
              </w:rPr>
            </w:pPr>
          </w:p>
        </w:tc>
        <w:tc>
          <w:tcPr>
            <w:tcW w:w="756" w:type="pct"/>
          </w:tcPr>
          <w:p w14:paraId="3069DE7C" w14:textId="2DFAFA7C" w:rsidR="00E24265" w:rsidRPr="00615D4B" w:rsidDel="00CB3FDD" w:rsidRDefault="00E24265" w:rsidP="005F76AD">
            <w:pPr>
              <w:rPr>
                <w:del w:id="13983" w:author="阿毛" w:date="2021-05-21T17:54:00Z"/>
                <w:rFonts w:ascii="標楷體" w:eastAsia="標楷體" w:hAnsi="標楷體"/>
              </w:rPr>
            </w:pPr>
            <w:del w:id="13984" w:author="阿毛" w:date="2021-05-21T17:54:00Z">
              <w:r w:rsidRPr="00D7238B" w:rsidDel="00CB3FDD">
                <w:rPr>
                  <w:rFonts w:ascii="標楷體" w:eastAsia="標楷體" w:hAnsi="標楷體" w:hint="eastAsia"/>
                </w:rPr>
                <w:delText>現金卡協商剩餘債權餘額</w:delText>
              </w:r>
            </w:del>
          </w:p>
        </w:tc>
        <w:tc>
          <w:tcPr>
            <w:tcW w:w="624" w:type="pct"/>
          </w:tcPr>
          <w:p w14:paraId="68890AEB" w14:textId="1068435D" w:rsidR="00E24265" w:rsidRPr="00615D4B" w:rsidDel="00CB3FDD" w:rsidRDefault="00E24265" w:rsidP="005F76AD">
            <w:pPr>
              <w:rPr>
                <w:del w:id="13985" w:author="阿毛" w:date="2021-05-21T17:54:00Z"/>
                <w:rFonts w:ascii="標楷體" w:eastAsia="標楷體" w:hAnsi="標楷體"/>
              </w:rPr>
            </w:pPr>
          </w:p>
        </w:tc>
        <w:tc>
          <w:tcPr>
            <w:tcW w:w="624" w:type="pct"/>
          </w:tcPr>
          <w:p w14:paraId="6C74CB56" w14:textId="0AECF1DF" w:rsidR="00E24265" w:rsidRPr="00615D4B" w:rsidDel="00CB3FDD" w:rsidRDefault="00E24265" w:rsidP="005F76AD">
            <w:pPr>
              <w:rPr>
                <w:del w:id="13986" w:author="阿毛" w:date="2021-05-21T17:54:00Z"/>
                <w:rFonts w:ascii="標楷體" w:eastAsia="標楷體" w:hAnsi="標楷體"/>
              </w:rPr>
            </w:pPr>
          </w:p>
        </w:tc>
        <w:tc>
          <w:tcPr>
            <w:tcW w:w="537" w:type="pct"/>
          </w:tcPr>
          <w:p w14:paraId="57A986A5" w14:textId="3F07BC7F" w:rsidR="00E24265" w:rsidRPr="00615D4B" w:rsidDel="00CB3FDD" w:rsidRDefault="00E24265" w:rsidP="005F76AD">
            <w:pPr>
              <w:rPr>
                <w:del w:id="13987" w:author="阿毛" w:date="2021-05-21T17:54:00Z"/>
                <w:rFonts w:ascii="標楷體" w:eastAsia="標楷體" w:hAnsi="標楷體"/>
              </w:rPr>
            </w:pPr>
          </w:p>
        </w:tc>
        <w:tc>
          <w:tcPr>
            <w:tcW w:w="299" w:type="pct"/>
          </w:tcPr>
          <w:p w14:paraId="1D9F5111" w14:textId="26D72EBA" w:rsidR="00E24265" w:rsidRPr="00615D4B" w:rsidDel="00CB3FDD" w:rsidRDefault="00E24265" w:rsidP="005F76AD">
            <w:pPr>
              <w:rPr>
                <w:del w:id="13988" w:author="阿毛" w:date="2021-05-21T17:54:00Z"/>
                <w:rFonts w:ascii="標楷體" w:eastAsia="標楷體" w:hAnsi="標楷體"/>
              </w:rPr>
            </w:pPr>
          </w:p>
        </w:tc>
        <w:tc>
          <w:tcPr>
            <w:tcW w:w="299" w:type="pct"/>
          </w:tcPr>
          <w:p w14:paraId="03F5CCF3" w14:textId="28286033" w:rsidR="00E24265" w:rsidRPr="00615D4B" w:rsidDel="00CB3FDD" w:rsidRDefault="00E24265" w:rsidP="005F76AD">
            <w:pPr>
              <w:rPr>
                <w:del w:id="13989" w:author="阿毛" w:date="2021-05-21T17:54:00Z"/>
                <w:rFonts w:ascii="標楷體" w:eastAsia="標楷體" w:hAnsi="標楷體"/>
              </w:rPr>
            </w:pPr>
          </w:p>
        </w:tc>
        <w:tc>
          <w:tcPr>
            <w:tcW w:w="1643" w:type="pct"/>
          </w:tcPr>
          <w:p w14:paraId="07C43C9B" w14:textId="2FFF5B12" w:rsidR="00E24265" w:rsidRPr="00615D4B" w:rsidDel="00CB3FDD" w:rsidRDefault="00E24265" w:rsidP="005F76AD">
            <w:pPr>
              <w:rPr>
                <w:del w:id="13990" w:author="阿毛" w:date="2021-05-21T17:54:00Z"/>
                <w:rFonts w:ascii="標楷體" w:eastAsia="標楷體" w:hAnsi="標楷體"/>
              </w:rPr>
            </w:pPr>
          </w:p>
        </w:tc>
      </w:tr>
      <w:tr w:rsidR="00E24265" w:rsidRPr="00615D4B" w:rsidDel="00CB3FDD" w14:paraId="18D5112E" w14:textId="21227CC7" w:rsidTr="005F76AD">
        <w:trPr>
          <w:trHeight w:val="291"/>
          <w:jc w:val="center"/>
          <w:del w:id="13991" w:author="阿毛" w:date="2021-05-21T17:54:00Z"/>
        </w:trPr>
        <w:tc>
          <w:tcPr>
            <w:tcW w:w="219" w:type="pct"/>
          </w:tcPr>
          <w:p w14:paraId="07FC1A42" w14:textId="5808D77D" w:rsidR="00E24265" w:rsidRPr="005E579A" w:rsidDel="00CB3FDD" w:rsidRDefault="00E24265" w:rsidP="005F76AD">
            <w:pPr>
              <w:pStyle w:val="af9"/>
              <w:numPr>
                <w:ilvl w:val="0"/>
                <w:numId w:val="48"/>
              </w:numPr>
              <w:ind w:leftChars="0"/>
              <w:rPr>
                <w:del w:id="13992" w:author="阿毛" w:date="2021-05-21T17:54:00Z"/>
                <w:rFonts w:ascii="標楷體" w:eastAsia="標楷體" w:hAnsi="標楷體"/>
              </w:rPr>
            </w:pPr>
          </w:p>
        </w:tc>
        <w:tc>
          <w:tcPr>
            <w:tcW w:w="756" w:type="pct"/>
          </w:tcPr>
          <w:p w14:paraId="6D880C13" w14:textId="35E60713" w:rsidR="00E24265" w:rsidRPr="00615D4B" w:rsidDel="00CB3FDD" w:rsidRDefault="00E24265" w:rsidP="005F76AD">
            <w:pPr>
              <w:rPr>
                <w:del w:id="13993" w:author="阿毛" w:date="2021-05-21T17:54:00Z"/>
                <w:rFonts w:ascii="標楷體" w:eastAsia="標楷體" w:hAnsi="標楷體"/>
              </w:rPr>
            </w:pPr>
            <w:del w:id="13994" w:author="阿毛" w:date="2021-05-21T17:54:00Z">
              <w:r w:rsidRPr="00D7238B" w:rsidDel="00CB3FDD">
                <w:rPr>
                  <w:rFonts w:ascii="標楷體" w:eastAsia="標楷體" w:hAnsi="標楷體" w:hint="eastAsia"/>
                </w:rPr>
                <w:delText>信用卡協商剩餘債權餘額</w:delText>
              </w:r>
            </w:del>
          </w:p>
        </w:tc>
        <w:tc>
          <w:tcPr>
            <w:tcW w:w="624" w:type="pct"/>
          </w:tcPr>
          <w:p w14:paraId="1744144A" w14:textId="54AA4409" w:rsidR="00E24265" w:rsidRPr="00615D4B" w:rsidDel="00CB3FDD" w:rsidRDefault="00E24265" w:rsidP="005F76AD">
            <w:pPr>
              <w:rPr>
                <w:del w:id="13995" w:author="阿毛" w:date="2021-05-21T17:54:00Z"/>
                <w:rFonts w:ascii="標楷體" w:eastAsia="標楷體" w:hAnsi="標楷體"/>
              </w:rPr>
            </w:pPr>
          </w:p>
        </w:tc>
        <w:tc>
          <w:tcPr>
            <w:tcW w:w="624" w:type="pct"/>
          </w:tcPr>
          <w:p w14:paraId="29CB1734" w14:textId="2300E8D6" w:rsidR="00E24265" w:rsidRPr="00615D4B" w:rsidDel="00CB3FDD" w:rsidRDefault="00E24265" w:rsidP="005F76AD">
            <w:pPr>
              <w:rPr>
                <w:del w:id="13996" w:author="阿毛" w:date="2021-05-21T17:54:00Z"/>
                <w:rFonts w:ascii="標楷體" w:eastAsia="標楷體" w:hAnsi="標楷體"/>
              </w:rPr>
            </w:pPr>
          </w:p>
        </w:tc>
        <w:tc>
          <w:tcPr>
            <w:tcW w:w="537" w:type="pct"/>
          </w:tcPr>
          <w:p w14:paraId="6F45E1D5" w14:textId="74F10BDE" w:rsidR="00E24265" w:rsidRPr="00615D4B" w:rsidDel="00CB3FDD" w:rsidRDefault="00E24265" w:rsidP="005F76AD">
            <w:pPr>
              <w:rPr>
                <w:del w:id="13997" w:author="阿毛" w:date="2021-05-21T17:54:00Z"/>
                <w:rFonts w:ascii="標楷體" w:eastAsia="標楷體" w:hAnsi="標楷體"/>
              </w:rPr>
            </w:pPr>
          </w:p>
        </w:tc>
        <w:tc>
          <w:tcPr>
            <w:tcW w:w="299" w:type="pct"/>
          </w:tcPr>
          <w:p w14:paraId="66F58E34" w14:textId="5E613158" w:rsidR="00E24265" w:rsidRPr="00615D4B" w:rsidDel="00CB3FDD" w:rsidRDefault="00E24265" w:rsidP="005F76AD">
            <w:pPr>
              <w:rPr>
                <w:del w:id="13998" w:author="阿毛" w:date="2021-05-21T17:54:00Z"/>
                <w:rFonts w:ascii="標楷體" w:eastAsia="標楷體" w:hAnsi="標楷體"/>
              </w:rPr>
            </w:pPr>
          </w:p>
        </w:tc>
        <w:tc>
          <w:tcPr>
            <w:tcW w:w="299" w:type="pct"/>
          </w:tcPr>
          <w:p w14:paraId="755D5B65" w14:textId="51AED3CF" w:rsidR="00E24265" w:rsidRPr="00615D4B" w:rsidDel="00CB3FDD" w:rsidRDefault="00E24265" w:rsidP="005F76AD">
            <w:pPr>
              <w:rPr>
                <w:del w:id="13999" w:author="阿毛" w:date="2021-05-21T17:54:00Z"/>
                <w:rFonts w:ascii="標楷體" w:eastAsia="標楷體" w:hAnsi="標楷體"/>
              </w:rPr>
            </w:pPr>
          </w:p>
        </w:tc>
        <w:tc>
          <w:tcPr>
            <w:tcW w:w="1643" w:type="pct"/>
          </w:tcPr>
          <w:p w14:paraId="19883139" w14:textId="3B009A0B" w:rsidR="00E24265" w:rsidRPr="00615D4B" w:rsidDel="00CB3FDD" w:rsidRDefault="00E24265" w:rsidP="005F76AD">
            <w:pPr>
              <w:rPr>
                <w:del w:id="14000" w:author="阿毛" w:date="2021-05-21T17:54:00Z"/>
                <w:rFonts w:ascii="標楷體" w:eastAsia="標楷體" w:hAnsi="標楷體"/>
              </w:rPr>
            </w:pPr>
          </w:p>
        </w:tc>
      </w:tr>
      <w:tr w:rsidR="00E24265" w:rsidRPr="00615D4B" w:rsidDel="00CB3FDD" w14:paraId="4506E26B" w14:textId="25CC1DE9" w:rsidTr="005F76AD">
        <w:trPr>
          <w:trHeight w:val="291"/>
          <w:jc w:val="center"/>
          <w:del w:id="14001" w:author="阿毛" w:date="2021-05-21T17:54:00Z"/>
        </w:trPr>
        <w:tc>
          <w:tcPr>
            <w:tcW w:w="219" w:type="pct"/>
          </w:tcPr>
          <w:p w14:paraId="4100D166" w14:textId="43199D88" w:rsidR="00E24265" w:rsidRPr="005E579A" w:rsidDel="00CB3FDD" w:rsidRDefault="00E24265" w:rsidP="005F76AD">
            <w:pPr>
              <w:pStyle w:val="af9"/>
              <w:numPr>
                <w:ilvl w:val="0"/>
                <w:numId w:val="48"/>
              </w:numPr>
              <w:ind w:leftChars="0"/>
              <w:rPr>
                <w:del w:id="14002" w:author="阿毛" w:date="2021-05-21T17:54:00Z"/>
                <w:rFonts w:ascii="標楷體" w:eastAsia="標楷體" w:hAnsi="標楷體"/>
              </w:rPr>
            </w:pPr>
          </w:p>
        </w:tc>
        <w:tc>
          <w:tcPr>
            <w:tcW w:w="756" w:type="pct"/>
          </w:tcPr>
          <w:p w14:paraId="576E1F07" w14:textId="21B06263" w:rsidR="00E24265" w:rsidRPr="00615D4B" w:rsidDel="00CB3FDD" w:rsidRDefault="00E24265" w:rsidP="005F76AD">
            <w:pPr>
              <w:rPr>
                <w:del w:id="14003" w:author="阿毛" w:date="2021-05-21T17:54:00Z"/>
                <w:rFonts w:ascii="標楷體" w:eastAsia="標楷體" w:hAnsi="標楷體"/>
              </w:rPr>
            </w:pPr>
            <w:del w:id="14004" w:author="阿毛" w:date="2021-05-21T17:54:00Z">
              <w:r w:rsidRPr="00D7238B" w:rsidDel="00CB3FDD">
                <w:rPr>
                  <w:rFonts w:ascii="標楷體" w:eastAsia="標楷體" w:hAnsi="標楷體" w:hint="eastAsia"/>
                </w:rPr>
                <w:delText>最大債權金融機構報送註記</w:delText>
              </w:r>
            </w:del>
          </w:p>
        </w:tc>
        <w:tc>
          <w:tcPr>
            <w:tcW w:w="624" w:type="pct"/>
          </w:tcPr>
          <w:p w14:paraId="36A93BBE" w14:textId="06BB2C49" w:rsidR="00E24265" w:rsidRPr="00615D4B" w:rsidDel="00CB3FDD" w:rsidRDefault="00E24265" w:rsidP="005F76AD">
            <w:pPr>
              <w:rPr>
                <w:del w:id="14005" w:author="阿毛" w:date="2021-05-21T17:54:00Z"/>
                <w:rFonts w:ascii="標楷體" w:eastAsia="標楷體" w:hAnsi="標楷體"/>
              </w:rPr>
            </w:pPr>
          </w:p>
        </w:tc>
        <w:tc>
          <w:tcPr>
            <w:tcW w:w="624" w:type="pct"/>
          </w:tcPr>
          <w:p w14:paraId="1565A697" w14:textId="559EA876" w:rsidR="00E24265" w:rsidRPr="00615D4B" w:rsidDel="00CB3FDD" w:rsidRDefault="00E24265" w:rsidP="005F76AD">
            <w:pPr>
              <w:rPr>
                <w:del w:id="14006" w:author="阿毛" w:date="2021-05-21T17:54:00Z"/>
                <w:rFonts w:ascii="標楷體" w:eastAsia="標楷體" w:hAnsi="標楷體"/>
              </w:rPr>
            </w:pPr>
          </w:p>
        </w:tc>
        <w:tc>
          <w:tcPr>
            <w:tcW w:w="537" w:type="pct"/>
          </w:tcPr>
          <w:p w14:paraId="77B4BC07" w14:textId="42B19CB2" w:rsidR="00E24265" w:rsidRPr="00615D4B" w:rsidDel="00CB3FDD" w:rsidRDefault="00E24265" w:rsidP="005F76AD">
            <w:pPr>
              <w:rPr>
                <w:del w:id="14007" w:author="阿毛" w:date="2021-05-21T17:54:00Z"/>
                <w:rFonts w:ascii="標楷體" w:eastAsia="標楷體" w:hAnsi="標楷體"/>
              </w:rPr>
            </w:pPr>
          </w:p>
        </w:tc>
        <w:tc>
          <w:tcPr>
            <w:tcW w:w="299" w:type="pct"/>
          </w:tcPr>
          <w:p w14:paraId="6B9E5C31" w14:textId="32D52CBC" w:rsidR="00E24265" w:rsidRPr="00615D4B" w:rsidDel="00CB3FDD" w:rsidRDefault="00E24265" w:rsidP="005F76AD">
            <w:pPr>
              <w:rPr>
                <w:del w:id="14008" w:author="阿毛" w:date="2021-05-21T17:54:00Z"/>
                <w:rFonts w:ascii="標楷體" w:eastAsia="標楷體" w:hAnsi="標楷體"/>
              </w:rPr>
            </w:pPr>
          </w:p>
        </w:tc>
        <w:tc>
          <w:tcPr>
            <w:tcW w:w="299" w:type="pct"/>
          </w:tcPr>
          <w:p w14:paraId="3543A32F" w14:textId="3721FA7E" w:rsidR="00E24265" w:rsidRPr="00615D4B" w:rsidDel="00CB3FDD" w:rsidRDefault="00E24265" w:rsidP="005F76AD">
            <w:pPr>
              <w:rPr>
                <w:del w:id="14009" w:author="阿毛" w:date="2021-05-21T17:54:00Z"/>
                <w:rFonts w:ascii="標楷體" w:eastAsia="標楷體" w:hAnsi="標楷體"/>
              </w:rPr>
            </w:pPr>
          </w:p>
        </w:tc>
        <w:tc>
          <w:tcPr>
            <w:tcW w:w="1643" w:type="pct"/>
          </w:tcPr>
          <w:p w14:paraId="7ED824C0" w14:textId="5F74FAF3" w:rsidR="00E24265" w:rsidRPr="00615D4B" w:rsidDel="00CB3FDD" w:rsidRDefault="00E24265" w:rsidP="005F76AD">
            <w:pPr>
              <w:rPr>
                <w:del w:id="14010" w:author="阿毛" w:date="2021-05-21T17:54:00Z"/>
                <w:rFonts w:ascii="標楷體" w:eastAsia="標楷體" w:hAnsi="標楷體"/>
              </w:rPr>
            </w:pPr>
            <w:del w:id="14011" w:author="阿毛" w:date="2021-05-21T17:54:00Z">
              <w:r w:rsidRPr="007C3A4D" w:rsidDel="00CB3FDD">
                <w:rPr>
                  <w:rFonts w:ascii="標楷體" w:eastAsia="標楷體" w:hAnsi="標楷體" w:hint="eastAsia"/>
                </w:rPr>
                <w:delText>輸入Y或N</w:delText>
              </w:r>
            </w:del>
          </w:p>
        </w:tc>
      </w:tr>
      <w:tr w:rsidR="00E24265" w:rsidRPr="00615D4B" w:rsidDel="00CB3FDD" w14:paraId="7063C268" w14:textId="21B03E01" w:rsidTr="005F76AD">
        <w:trPr>
          <w:trHeight w:val="291"/>
          <w:jc w:val="center"/>
          <w:del w:id="14012" w:author="阿毛" w:date="2021-05-21T17:54:00Z"/>
        </w:trPr>
        <w:tc>
          <w:tcPr>
            <w:tcW w:w="219" w:type="pct"/>
          </w:tcPr>
          <w:p w14:paraId="342908B3" w14:textId="22A4411F" w:rsidR="00E24265" w:rsidRPr="005E579A" w:rsidDel="00CB3FDD" w:rsidRDefault="00E24265" w:rsidP="005F76AD">
            <w:pPr>
              <w:pStyle w:val="af9"/>
              <w:numPr>
                <w:ilvl w:val="0"/>
                <w:numId w:val="48"/>
              </w:numPr>
              <w:ind w:leftChars="0"/>
              <w:rPr>
                <w:del w:id="14013" w:author="阿毛" w:date="2021-05-21T17:54:00Z"/>
                <w:rFonts w:ascii="標楷體" w:eastAsia="標楷體" w:hAnsi="標楷體"/>
              </w:rPr>
            </w:pPr>
          </w:p>
        </w:tc>
        <w:tc>
          <w:tcPr>
            <w:tcW w:w="756" w:type="pct"/>
          </w:tcPr>
          <w:p w14:paraId="253F8F19" w14:textId="4B79A51F" w:rsidR="00E24265" w:rsidRPr="00615D4B" w:rsidDel="00CB3FDD" w:rsidRDefault="00E24265" w:rsidP="005F76AD">
            <w:pPr>
              <w:rPr>
                <w:del w:id="14014" w:author="阿毛" w:date="2021-05-21T17:54:00Z"/>
                <w:rFonts w:ascii="標楷體" w:eastAsia="標楷體" w:hAnsi="標楷體"/>
              </w:rPr>
            </w:pPr>
            <w:del w:id="14015" w:author="阿毛" w:date="2021-05-21T17:54:00Z">
              <w:r w:rsidRPr="00D7238B" w:rsidDel="00CB3FDD">
                <w:rPr>
                  <w:rFonts w:ascii="標楷體" w:eastAsia="標楷體" w:hAnsi="標楷體" w:hint="eastAsia"/>
                </w:rPr>
                <w:delText>轉JCIC文字檔日期</w:delText>
              </w:r>
            </w:del>
          </w:p>
        </w:tc>
        <w:tc>
          <w:tcPr>
            <w:tcW w:w="624" w:type="pct"/>
          </w:tcPr>
          <w:p w14:paraId="12618448" w14:textId="14C08130" w:rsidR="00E24265" w:rsidRPr="00615D4B" w:rsidDel="00CB3FDD" w:rsidRDefault="00E24265" w:rsidP="005F76AD">
            <w:pPr>
              <w:rPr>
                <w:del w:id="14016" w:author="阿毛" w:date="2021-05-21T17:54:00Z"/>
                <w:rFonts w:ascii="標楷體" w:eastAsia="標楷體" w:hAnsi="標楷體"/>
              </w:rPr>
            </w:pPr>
          </w:p>
        </w:tc>
        <w:tc>
          <w:tcPr>
            <w:tcW w:w="624" w:type="pct"/>
          </w:tcPr>
          <w:p w14:paraId="421C7B99" w14:textId="3828C9A2" w:rsidR="00E24265" w:rsidRPr="00615D4B" w:rsidDel="00CB3FDD" w:rsidRDefault="00E24265" w:rsidP="005F76AD">
            <w:pPr>
              <w:rPr>
                <w:del w:id="14017" w:author="阿毛" w:date="2021-05-21T17:54:00Z"/>
                <w:rFonts w:ascii="標楷體" w:eastAsia="標楷體" w:hAnsi="標楷體"/>
              </w:rPr>
            </w:pPr>
          </w:p>
        </w:tc>
        <w:tc>
          <w:tcPr>
            <w:tcW w:w="537" w:type="pct"/>
          </w:tcPr>
          <w:p w14:paraId="59BE7452" w14:textId="0FCC125D" w:rsidR="00E24265" w:rsidRPr="00615D4B" w:rsidDel="00CB3FDD" w:rsidRDefault="00E24265" w:rsidP="005F76AD">
            <w:pPr>
              <w:rPr>
                <w:del w:id="14018" w:author="阿毛" w:date="2021-05-21T17:54:00Z"/>
                <w:rFonts w:ascii="標楷體" w:eastAsia="標楷體" w:hAnsi="標楷體"/>
              </w:rPr>
            </w:pPr>
          </w:p>
        </w:tc>
        <w:tc>
          <w:tcPr>
            <w:tcW w:w="299" w:type="pct"/>
          </w:tcPr>
          <w:p w14:paraId="7A816286" w14:textId="22E92A57" w:rsidR="00E24265" w:rsidRPr="00615D4B" w:rsidDel="00CB3FDD" w:rsidRDefault="00E24265" w:rsidP="005F76AD">
            <w:pPr>
              <w:rPr>
                <w:del w:id="14019" w:author="阿毛" w:date="2021-05-21T17:54:00Z"/>
                <w:rFonts w:ascii="標楷體" w:eastAsia="標楷體" w:hAnsi="標楷體"/>
              </w:rPr>
            </w:pPr>
          </w:p>
        </w:tc>
        <w:tc>
          <w:tcPr>
            <w:tcW w:w="299" w:type="pct"/>
          </w:tcPr>
          <w:p w14:paraId="50ADAEBB" w14:textId="660A1A0E" w:rsidR="00E24265" w:rsidRPr="00615D4B" w:rsidDel="00CB3FDD" w:rsidRDefault="00E24265" w:rsidP="005F76AD">
            <w:pPr>
              <w:rPr>
                <w:del w:id="14020" w:author="阿毛" w:date="2021-05-21T17:54:00Z"/>
                <w:rFonts w:ascii="標楷體" w:eastAsia="標楷體" w:hAnsi="標楷體"/>
              </w:rPr>
            </w:pPr>
          </w:p>
        </w:tc>
        <w:tc>
          <w:tcPr>
            <w:tcW w:w="1643" w:type="pct"/>
          </w:tcPr>
          <w:p w14:paraId="3215261C" w14:textId="2C966BBF" w:rsidR="00E24265" w:rsidRPr="00615D4B" w:rsidDel="00CB3FDD" w:rsidRDefault="00E24265" w:rsidP="005F76AD">
            <w:pPr>
              <w:rPr>
                <w:del w:id="14021" w:author="阿毛" w:date="2021-05-21T17:54:00Z"/>
                <w:rFonts w:ascii="標楷體" w:eastAsia="標楷體" w:hAnsi="標楷體"/>
              </w:rPr>
            </w:pPr>
          </w:p>
        </w:tc>
      </w:tr>
      <w:tr w:rsidR="00E24265" w:rsidRPr="00615D4B" w:rsidDel="00CB3FDD" w14:paraId="0F4DBA51" w14:textId="567D1C81" w:rsidTr="005F76AD">
        <w:trPr>
          <w:trHeight w:val="291"/>
          <w:jc w:val="center"/>
          <w:del w:id="14022" w:author="阿毛" w:date="2021-05-21T17:54:00Z"/>
        </w:trPr>
        <w:tc>
          <w:tcPr>
            <w:tcW w:w="219" w:type="pct"/>
          </w:tcPr>
          <w:p w14:paraId="3E25FF80" w14:textId="01476803" w:rsidR="00E24265" w:rsidRPr="005E579A" w:rsidDel="00CB3FDD" w:rsidRDefault="00E24265" w:rsidP="005F76AD">
            <w:pPr>
              <w:pStyle w:val="af9"/>
              <w:numPr>
                <w:ilvl w:val="0"/>
                <w:numId w:val="48"/>
              </w:numPr>
              <w:ind w:leftChars="0"/>
              <w:rPr>
                <w:del w:id="14023" w:author="阿毛" w:date="2021-05-21T17:54:00Z"/>
                <w:rFonts w:ascii="標楷體" w:eastAsia="標楷體" w:hAnsi="標楷體"/>
              </w:rPr>
            </w:pPr>
          </w:p>
        </w:tc>
        <w:tc>
          <w:tcPr>
            <w:tcW w:w="756" w:type="pct"/>
          </w:tcPr>
          <w:p w14:paraId="52C7A4BF" w14:textId="31049DC4" w:rsidR="00E24265" w:rsidRPr="00615D4B" w:rsidDel="00CB3FDD" w:rsidRDefault="00E24265" w:rsidP="005F76AD">
            <w:pPr>
              <w:rPr>
                <w:del w:id="14024" w:author="阿毛" w:date="2021-05-21T17:54:00Z"/>
                <w:rFonts w:ascii="標楷體" w:eastAsia="標楷體" w:hAnsi="標楷體"/>
              </w:rPr>
            </w:pPr>
            <w:del w:id="14025" w:author="阿毛" w:date="2021-05-21T17:54:00Z">
              <w:r w:rsidRPr="00D7238B" w:rsidDel="00CB3FDD">
                <w:rPr>
                  <w:rFonts w:ascii="標楷體" w:eastAsia="標楷體" w:hAnsi="標楷體" w:hint="eastAsia"/>
                </w:rPr>
                <w:delText>是否有保證人</w:delText>
              </w:r>
            </w:del>
          </w:p>
        </w:tc>
        <w:tc>
          <w:tcPr>
            <w:tcW w:w="624" w:type="pct"/>
          </w:tcPr>
          <w:p w14:paraId="500805A8" w14:textId="19254468" w:rsidR="00E24265" w:rsidRPr="00615D4B" w:rsidDel="00CB3FDD" w:rsidRDefault="00E24265" w:rsidP="005F76AD">
            <w:pPr>
              <w:rPr>
                <w:del w:id="14026" w:author="阿毛" w:date="2021-05-21T17:54:00Z"/>
                <w:rFonts w:ascii="標楷體" w:eastAsia="標楷體" w:hAnsi="標楷體"/>
              </w:rPr>
            </w:pPr>
          </w:p>
        </w:tc>
        <w:tc>
          <w:tcPr>
            <w:tcW w:w="624" w:type="pct"/>
          </w:tcPr>
          <w:p w14:paraId="5ECDE8CD" w14:textId="45BDFD98" w:rsidR="00E24265" w:rsidRPr="00615D4B" w:rsidDel="00CB3FDD" w:rsidRDefault="00E24265" w:rsidP="005F76AD">
            <w:pPr>
              <w:rPr>
                <w:del w:id="14027" w:author="阿毛" w:date="2021-05-21T17:54:00Z"/>
                <w:rFonts w:ascii="標楷體" w:eastAsia="標楷體" w:hAnsi="標楷體"/>
              </w:rPr>
            </w:pPr>
          </w:p>
        </w:tc>
        <w:tc>
          <w:tcPr>
            <w:tcW w:w="537" w:type="pct"/>
          </w:tcPr>
          <w:p w14:paraId="1C68FA75" w14:textId="24B68E12" w:rsidR="00E24265" w:rsidRPr="00615D4B" w:rsidDel="00CB3FDD" w:rsidRDefault="00E24265" w:rsidP="005F76AD">
            <w:pPr>
              <w:rPr>
                <w:del w:id="14028" w:author="阿毛" w:date="2021-05-21T17:54:00Z"/>
                <w:rFonts w:ascii="標楷體" w:eastAsia="標楷體" w:hAnsi="標楷體"/>
              </w:rPr>
            </w:pPr>
          </w:p>
        </w:tc>
        <w:tc>
          <w:tcPr>
            <w:tcW w:w="299" w:type="pct"/>
          </w:tcPr>
          <w:p w14:paraId="025D2942" w14:textId="0A74FC3E" w:rsidR="00E24265" w:rsidRPr="00615D4B" w:rsidDel="00CB3FDD" w:rsidRDefault="00E24265" w:rsidP="005F76AD">
            <w:pPr>
              <w:rPr>
                <w:del w:id="14029" w:author="阿毛" w:date="2021-05-21T17:54:00Z"/>
                <w:rFonts w:ascii="標楷體" w:eastAsia="標楷體" w:hAnsi="標楷體"/>
              </w:rPr>
            </w:pPr>
          </w:p>
        </w:tc>
        <w:tc>
          <w:tcPr>
            <w:tcW w:w="299" w:type="pct"/>
          </w:tcPr>
          <w:p w14:paraId="4B0478C8" w14:textId="44FD96BD" w:rsidR="00E24265" w:rsidRPr="00615D4B" w:rsidDel="00CB3FDD" w:rsidRDefault="00E24265" w:rsidP="005F76AD">
            <w:pPr>
              <w:rPr>
                <w:del w:id="14030" w:author="阿毛" w:date="2021-05-21T17:54:00Z"/>
                <w:rFonts w:ascii="標楷體" w:eastAsia="標楷體" w:hAnsi="標楷體"/>
              </w:rPr>
            </w:pPr>
          </w:p>
        </w:tc>
        <w:tc>
          <w:tcPr>
            <w:tcW w:w="1643" w:type="pct"/>
          </w:tcPr>
          <w:p w14:paraId="059A6628" w14:textId="4D552519" w:rsidR="00E24265" w:rsidRPr="00615D4B" w:rsidDel="00CB3FDD" w:rsidRDefault="00E24265" w:rsidP="005F76AD">
            <w:pPr>
              <w:rPr>
                <w:del w:id="14031" w:author="阿毛" w:date="2021-05-21T17:54:00Z"/>
                <w:rFonts w:ascii="標楷體" w:eastAsia="標楷體" w:hAnsi="標楷體"/>
              </w:rPr>
            </w:pPr>
            <w:del w:id="14032" w:author="阿毛" w:date="2021-05-21T17:54:00Z">
              <w:r w:rsidRPr="007C3A4D" w:rsidDel="00CB3FDD">
                <w:rPr>
                  <w:rFonts w:ascii="標楷體" w:eastAsia="標楷體" w:hAnsi="標楷體" w:hint="eastAsia"/>
                </w:rPr>
                <w:delText>輸入Y或N</w:delText>
              </w:r>
            </w:del>
          </w:p>
        </w:tc>
      </w:tr>
      <w:tr w:rsidR="00E24265" w:rsidRPr="00615D4B" w:rsidDel="00CB3FDD" w14:paraId="5F6B9185" w14:textId="6C648DC8" w:rsidTr="005F76AD">
        <w:trPr>
          <w:trHeight w:val="291"/>
          <w:jc w:val="center"/>
          <w:del w:id="14033" w:author="阿毛" w:date="2021-05-21T17:54:00Z"/>
        </w:trPr>
        <w:tc>
          <w:tcPr>
            <w:tcW w:w="219" w:type="pct"/>
          </w:tcPr>
          <w:p w14:paraId="33F1683A" w14:textId="18BB5456" w:rsidR="00E24265" w:rsidRPr="005E579A" w:rsidDel="00CB3FDD" w:rsidRDefault="00E24265" w:rsidP="005F76AD">
            <w:pPr>
              <w:pStyle w:val="af9"/>
              <w:numPr>
                <w:ilvl w:val="0"/>
                <w:numId w:val="48"/>
              </w:numPr>
              <w:ind w:leftChars="0"/>
              <w:rPr>
                <w:del w:id="14034" w:author="阿毛" w:date="2021-05-21T17:54:00Z"/>
                <w:rFonts w:ascii="標楷體" w:eastAsia="標楷體" w:hAnsi="標楷體"/>
              </w:rPr>
            </w:pPr>
          </w:p>
        </w:tc>
        <w:tc>
          <w:tcPr>
            <w:tcW w:w="756" w:type="pct"/>
          </w:tcPr>
          <w:p w14:paraId="4F3858C1" w14:textId="25D07F7F" w:rsidR="00E24265" w:rsidRPr="00615D4B" w:rsidDel="00CB3FDD" w:rsidRDefault="00E24265" w:rsidP="005F76AD">
            <w:pPr>
              <w:rPr>
                <w:del w:id="14035" w:author="阿毛" w:date="2021-05-21T17:54:00Z"/>
                <w:rFonts w:ascii="標楷體" w:eastAsia="標楷體" w:hAnsi="標楷體"/>
              </w:rPr>
            </w:pPr>
            <w:del w:id="14036" w:author="阿毛" w:date="2021-05-21T17:54:00Z">
              <w:r w:rsidRPr="00D7238B" w:rsidDel="00CB3FDD">
                <w:rPr>
                  <w:rFonts w:ascii="標楷體" w:eastAsia="標楷體" w:hAnsi="標楷體" w:hint="eastAsia"/>
                </w:rPr>
                <w:delText>是否同意債務人申請變更還款條件方案</w:delText>
              </w:r>
            </w:del>
          </w:p>
        </w:tc>
        <w:tc>
          <w:tcPr>
            <w:tcW w:w="624" w:type="pct"/>
          </w:tcPr>
          <w:p w14:paraId="3FB1BC3B" w14:textId="4AB7FFE1" w:rsidR="00E24265" w:rsidRPr="00615D4B" w:rsidDel="00CB3FDD" w:rsidRDefault="00E24265" w:rsidP="005F76AD">
            <w:pPr>
              <w:rPr>
                <w:del w:id="14037" w:author="阿毛" w:date="2021-05-21T17:54:00Z"/>
                <w:rFonts w:ascii="標楷體" w:eastAsia="標楷體" w:hAnsi="標楷體"/>
              </w:rPr>
            </w:pPr>
          </w:p>
        </w:tc>
        <w:tc>
          <w:tcPr>
            <w:tcW w:w="624" w:type="pct"/>
          </w:tcPr>
          <w:p w14:paraId="208EEE4A" w14:textId="0FE0454A" w:rsidR="00E24265" w:rsidRPr="00615D4B" w:rsidDel="00CB3FDD" w:rsidRDefault="00E24265" w:rsidP="005F76AD">
            <w:pPr>
              <w:rPr>
                <w:del w:id="14038" w:author="阿毛" w:date="2021-05-21T17:54:00Z"/>
                <w:rFonts w:ascii="標楷體" w:eastAsia="標楷體" w:hAnsi="標楷體"/>
              </w:rPr>
            </w:pPr>
          </w:p>
        </w:tc>
        <w:tc>
          <w:tcPr>
            <w:tcW w:w="537" w:type="pct"/>
          </w:tcPr>
          <w:p w14:paraId="265851F8" w14:textId="29CEE699" w:rsidR="00E24265" w:rsidRPr="00615D4B" w:rsidDel="00CB3FDD" w:rsidRDefault="00E24265" w:rsidP="005F76AD">
            <w:pPr>
              <w:rPr>
                <w:del w:id="14039" w:author="阿毛" w:date="2021-05-21T17:54:00Z"/>
                <w:rFonts w:ascii="標楷體" w:eastAsia="標楷體" w:hAnsi="標楷體"/>
              </w:rPr>
            </w:pPr>
          </w:p>
        </w:tc>
        <w:tc>
          <w:tcPr>
            <w:tcW w:w="299" w:type="pct"/>
          </w:tcPr>
          <w:p w14:paraId="254D5CB4" w14:textId="017156B3" w:rsidR="00E24265" w:rsidRPr="00615D4B" w:rsidDel="00CB3FDD" w:rsidRDefault="00E24265" w:rsidP="005F76AD">
            <w:pPr>
              <w:rPr>
                <w:del w:id="14040" w:author="阿毛" w:date="2021-05-21T17:54:00Z"/>
                <w:rFonts w:ascii="標楷體" w:eastAsia="標楷體" w:hAnsi="標楷體"/>
              </w:rPr>
            </w:pPr>
          </w:p>
        </w:tc>
        <w:tc>
          <w:tcPr>
            <w:tcW w:w="299" w:type="pct"/>
          </w:tcPr>
          <w:p w14:paraId="23EA356B" w14:textId="7417BFB4" w:rsidR="00E24265" w:rsidRPr="00615D4B" w:rsidDel="00CB3FDD" w:rsidRDefault="00E24265" w:rsidP="005F76AD">
            <w:pPr>
              <w:rPr>
                <w:del w:id="14041" w:author="阿毛" w:date="2021-05-21T17:54:00Z"/>
                <w:rFonts w:ascii="標楷體" w:eastAsia="標楷體" w:hAnsi="標楷體"/>
              </w:rPr>
            </w:pPr>
          </w:p>
        </w:tc>
        <w:tc>
          <w:tcPr>
            <w:tcW w:w="1643" w:type="pct"/>
          </w:tcPr>
          <w:p w14:paraId="6B0FFD0B" w14:textId="7EB121A4" w:rsidR="00E24265" w:rsidRPr="00615D4B" w:rsidDel="00CB3FDD" w:rsidRDefault="00E24265" w:rsidP="005F76AD">
            <w:pPr>
              <w:rPr>
                <w:del w:id="14042" w:author="阿毛" w:date="2021-05-21T17:54:00Z"/>
                <w:rFonts w:ascii="標楷體" w:eastAsia="標楷體" w:hAnsi="標楷體"/>
              </w:rPr>
            </w:pPr>
            <w:del w:id="14043" w:author="阿毛" w:date="2021-05-21T17:54:00Z">
              <w:r w:rsidRPr="007C3A4D" w:rsidDel="00CB3FDD">
                <w:rPr>
                  <w:rFonts w:ascii="標楷體" w:eastAsia="標楷體" w:hAnsi="標楷體" w:hint="eastAsia"/>
                </w:rPr>
                <w:delText>輸入Y或N</w:delText>
              </w:r>
            </w:del>
          </w:p>
        </w:tc>
      </w:tr>
    </w:tbl>
    <w:p w14:paraId="3CBA8557" w14:textId="68A01F93" w:rsidR="00E24265" w:rsidDel="00CB3FDD" w:rsidRDefault="00E24265" w:rsidP="00F62379">
      <w:pPr>
        <w:pStyle w:val="42"/>
        <w:spacing w:after="72"/>
        <w:ind w:leftChars="0" w:left="0"/>
        <w:rPr>
          <w:del w:id="14044" w:author="阿毛" w:date="2021-05-21T17:54:00Z"/>
          <w:rFonts w:hAnsi="標楷體"/>
        </w:rPr>
      </w:pPr>
    </w:p>
    <w:p w14:paraId="5A9A3544" w14:textId="24751129" w:rsidR="00E24265" w:rsidDel="00CB3FDD" w:rsidRDefault="00E24265">
      <w:pPr>
        <w:widowControl/>
        <w:rPr>
          <w:del w:id="14045" w:author="阿毛" w:date="2021-05-21T17:54:00Z"/>
          <w:rFonts w:ascii="Arial" w:eastAsia="標楷體" w:hAnsi="標楷體" w:cs="標楷體"/>
          <w:kern w:val="0"/>
          <w:szCs w:val="28"/>
        </w:rPr>
      </w:pPr>
      <w:del w:id="14046" w:author="阿毛" w:date="2021-05-21T17:54:00Z">
        <w:r w:rsidDel="00CB3FDD">
          <w:rPr>
            <w:rFonts w:hAnsi="標楷體"/>
          </w:rPr>
          <w:br w:type="page"/>
        </w:r>
      </w:del>
    </w:p>
    <w:p w14:paraId="68FA69A9" w14:textId="6D73883E" w:rsidR="00E24265" w:rsidRPr="00A03472" w:rsidDel="00CB3FDD" w:rsidRDefault="00E24265">
      <w:pPr>
        <w:pStyle w:val="3"/>
        <w:numPr>
          <w:ilvl w:val="2"/>
          <w:numId w:val="106"/>
        </w:numPr>
        <w:rPr>
          <w:del w:id="14047" w:author="阿毛" w:date="2021-05-21T17:54:00Z"/>
          <w:rFonts w:ascii="標楷體" w:hAnsi="標楷體"/>
        </w:rPr>
        <w:pPrChange w:id="14048" w:author="阿毛" w:date="2021-05-21T17:54:00Z">
          <w:pPr>
            <w:pStyle w:val="3"/>
            <w:numPr>
              <w:ilvl w:val="2"/>
              <w:numId w:val="1"/>
            </w:numPr>
            <w:ind w:left="1247" w:hanging="680"/>
          </w:pPr>
        </w:pPrChange>
      </w:pPr>
      <w:r>
        <w:rPr>
          <w:rFonts w:ascii="標楷體" w:hAnsi="標楷體"/>
        </w:rPr>
        <w:t>L</w:t>
      </w:r>
      <w:del w:id="14049" w:author="阿毛" w:date="2021-05-21T17:54:00Z">
        <w:r w:rsidDel="00CB3FDD">
          <w:rPr>
            <w:rFonts w:ascii="標楷體" w:hAnsi="標楷體" w:hint="eastAsia"/>
          </w:rPr>
          <w:delText>8320</w:delText>
        </w:r>
        <w:r w:rsidRPr="00C74B9E" w:rsidDel="00CB3FDD">
          <w:rPr>
            <w:rFonts w:ascii="標楷體" w:hAnsi="標楷體" w:hint="eastAsia"/>
          </w:rPr>
          <w:delText>金融機構無擔保債務變更還款條件協議資料</w:delText>
        </w:r>
      </w:del>
    </w:p>
    <w:p w14:paraId="69B4712D" w14:textId="71E2F7C4" w:rsidR="00E24265" w:rsidRPr="003972CE" w:rsidDel="00CB3FDD" w:rsidRDefault="00E24265">
      <w:pPr>
        <w:pStyle w:val="3"/>
        <w:numPr>
          <w:ilvl w:val="2"/>
          <w:numId w:val="106"/>
        </w:numPr>
        <w:rPr>
          <w:del w:id="14050" w:author="阿毛" w:date="2021-05-21T17:54:00Z"/>
        </w:rPr>
        <w:pPrChange w:id="14051" w:author="阿毛" w:date="2021-05-21T17:54:00Z">
          <w:pPr>
            <w:pStyle w:val="a"/>
          </w:pPr>
        </w:pPrChange>
      </w:pPr>
      <w:del w:id="14052" w:author="阿毛" w:date="2021-05-21T17:54:00Z">
        <w:r w:rsidRPr="00615D4B" w:rsidDel="00CB3FDD">
          <w:delText>功能說明</w:delText>
        </w:r>
      </w:del>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E24265" w:rsidRPr="00615D4B" w:rsidDel="00CB3FDD" w14:paraId="30831A84" w14:textId="3A1A1079" w:rsidTr="005F76AD">
        <w:trPr>
          <w:trHeight w:val="277"/>
          <w:del w:id="14053" w:author="阿毛" w:date="2021-05-21T17:54:00Z"/>
        </w:trPr>
        <w:tc>
          <w:tcPr>
            <w:tcW w:w="1548" w:type="dxa"/>
            <w:tcBorders>
              <w:top w:val="single" w:sz="8" w:space="0" w:color="000000"/>
              <w:bottom w:val="single" w:sz="8" w:space="0" w:color="000000"/>
              <w:right w:val="single" w:sz="8" w:space="0" w:color="000000"/>
            </w:tcBorders>
            <w:shd w:val="clear" w:color="auto" w:fill="F3F3F3"/>
          </w:tcPr>
          <w:p w14:paraId="4A66C40F" w14:textId="46C60950" w:rsidR="00E24265" w:rsidRPr="00615D4B" w:rsidDel="00CB3FDD" w:rsidRDefault="00E24265">
            <w:pPr>
              <w:pStyle w:val="3"/>
              <w:numPr>
                <w:ilvl w:val="2"/>
                <w:numId w:val="106"/>
              </w:numPr>
              <w:rPr>
                <w:del w:id="14054" w:author="阿毛" w:date="2021-05-21T17:54:00Z"/>
                <w:rFonts w:ascii="標楷體" w:hAnsi="標楷體"/>
              </w:rPr>
              <w:pPrChange w:id="14055" w:author="阿毛" w:date="2021-05-21T17:54:00Z">
                <w:pPr/>
              </w:pPrChange>
            </w:pPr>
            <w:del w:id="14056" w:author="阿毛" w:date="2021-05-21T17:54:00Z">
              <w:r w:rsidRPr="00615D4B" w:rsidDel="00CB3FDD">
                <w:rPr>
                  <w:rFonts w:ascii="標楷體" w:hAnsi="標楷體"/>
                </w:rPr>
                <w:delText xml:space="preserve">功能名稱 </w:delText>
              </w:r>
            </w:del>
          </w:p>
        </w:tc>
        <w:tc>
          <w:tcPr>
            <w:tcW w:w="6318" w:type="dxa"/>
            <w:tcBorders>
              <w:top w:val="single" w:sz="8" w:space="0" w:color="000000"/>
              <w:left w:val="single" w:sz="8" w:space="0" w:color="000000"/>
              <w:bottom w:val="single" w:sz="8" w:space="0" w:color="000000"/>
            </w:tcBorders>
          </w:tcPr>
          <w:p w14:paraId="637C3ED3" w14:textId="22F55DBE" w:rsidR="00E24265" w:rsidRPr="00615D4B" w:rsidDel="00CB3FDD" w:rsidRDefault="00E24265">
            <w:pPr>
              <w:pStyle w:val="3"/>
              <w:numPr>
                <w:ilvl w:val="2"/>
                <w:numId w:val="106"/>
              </w:numPr>
              <w:rPr>
                <w:del w:id="14057" w:author="阿毛" w:date="2021-05-21T17:54:00Z"/>
                <w:rFonts w:ascii="標楷體" w:hAnsi="標楷體"/>
              </w:rPr>
              <w:pPrChange w:id="14058" w:author="阿毛" w:date="2021-05-21T17:54:00Z">
                <w:pPr/>
              </w:pPrChange>
            </w:pPr>
            <w:del w:id="14059" w:author="阿毛" w:date="2021-05-21T17:54:00Z">
              <w:r w:rsidRPr="00C74B9E" w:rsidDel="00CB3FDD">
                <w:rPr>
                  <w:rFonts w:ascii="標楷體" w:hAnsi="標楷體" w:hint="eastAsia"/>
                </w:rPr>
                <w:delText>金融機構無擔保債務變更還款條件協議資料</w:delText>
              </w:r>
            </w:del>
          </w:p>
        </w:tc>
      </w:tr>
      <w:tr w:rsidR="00E24265" w:rsidRPr="00615D4B" w:rsidDel="00CB3FDD" w14:paraId="1AE5CFE6" w14:textId="437B1909" w:rsidTr="005F76AD">
        <w:trPr>
          <w:trHeight w:val="277"/>
          <w:del w:id="14060" w:author="阿毛" w:date="2021-05-21T17:54:00Z"/>
        </w:trPr>
        <w:tc>
          <w:tcPr>
            <w:tcW w:w="1548" w:type="dxa"/>
            <w:tcBorders>
              <w:top w:val="single" w:sz="8" w:space="0" w:color="000000"/>
              <w:bottom w:val="single" w:sz="8" w:space="0" w:color="000000"/>
              <w:right w:val="single" w:sz="8" w:space="0" w:color="000000"/>
            </w:tcBorders>
            <w:shd w:val="clear" w:color="auto" w:fill="F3F3F3"/>
          </w:tcPr>
          <w:p w14:paraId="309D0914" w14:textId="5BFAB703" w:rsidR="00E24265" w:rsidRPr="00615D4B" w:rsidDel="00CB3FDD" w:rsidRDefault="00E24265">
            <w:pPr>
              <w:pStyle w:val="3"/>
              <w:numPr>
                <w:ilvl w:val="2"/>
                <w:numId w:val="106"/>
              </w:numPr>
              <w:rPr>
                <w:del w:id="14061" w:author="阿毛" w:date="2021-05-21T17:54:00Z"/>
                <w:rFonts w:ascii="標楷體" w:hAnsi="標楷體"/>
              </w:rPr>
              <w:pPrChange w:id="14062" w:author="阿毛" w:date="2021-05-21T17:54:00Z">
                <w:pPr/>
              </w:pPrChange>
            </w:pPr>
            <w:del w:id="14063" w:author="阿毛" w:date="2021-05-21T17:54:00Z">
              <w:r w:rsidRPr="00615D4B" w:rsidDel="00CB3FDD">
                <w:rPr>
                  <w:rFonts w:ascii="標楷體" w:hAnsi="標楷體"/>
                </w:rPr>
                <w:delText>進入條件</w:delText>
              </w:r>
            </w:del>
          </w:p>
        </w:tc>
        <w:tc>
          <w:tcPr>
            <w:tcW w:w="6318" w:type="dxa"/>
            <w:tcBorders>
              <w:top w:val="single" w:sz="8" w:space="0" w:color="000000"/>
              <w:left w:val="single" w:sz="8" w:space="0" w:color="000000"/>
              <w:bottom w:val="single" w:sz="8" w:space="0" w:color="000000"/>
            </w:tcBorders>
          </w:tcPr>
          <w:p w14:paraId="137216EA" w14:textId="3C4BD019" w:rsidR="00E24265" w:rsidRPr="00615D4B" w:rsidDel="00CB3FDD" w:rsidRDefault="00E24265">
            <w:pPr>
              <w:pStyle w:val="3"/>
              <w:numPr>
                <w:ilvl w:val="2"/>
                <w:numId w:val="106"/>
              </w:numPr>
              <w:rPr>
                <w:del w:id="14064" w:author="阿毛" w:date="2021-05-21T17:54:00Z"/>
                <w:rFonts w:ascii="標楷體" w:hAnsi="標楷體"/>
              </w:rPr>
              <w:pPrChange w:id="14065" w:author="阿毛" w:date="2021-05-21T17:54:00Z">
                <w:pPr/>
              </w:pPrChange>
            </w:pPr>
          </w:p>
        </w:tc>
      </w:tr>
      <w:tr w:rsidR="00E24265" w:rsidRPr="00615D4B" w:rsidDel="00CB3FDD" w14:paraId="472AFC51" w14:textId="1026BF67" w:rsidTr="005F76AD">
        <w:trPr>
          <w:trHeight w:val="773"/>
          <w:del w:id="14066" w:author="阿毛" w:date="2021-05-21T17:54:00Z"/>
        </w:trPr>
        <w:tc>
          <w:tcPr>
            <w:tcW w:w="1548" w:type="dxa"/>
            <w:tcBorders>
              <w:top w:val="single" w:sz="8" w:space="0" w:color="000000"/>
              <w:bottom w:val="single" w:sz="8" w:space="0" w:color="000000"/>
              <w:right w:val="single" w:sz="8" w:space="0" w:color="000000"/>
            </w:tcBorders>
            <w:shd w:val="clear" w:color="auto" w:fill="F3F3F3"/>
          </w:tcPr>
          <w:p w14:paraId="7D656991" w14:textId="6EDEFD38" w:rsidR="00E24265" w:rsidRPr="00615D4B" w:rsidDel="00CB3FDD" w:rsidRDefault="00E24265">
            <w:pPr>
              <w:pStyle w:val="3"/>
              <w:numPr>
                <w:ilvl w:val="2"/>
                <w:numId w:val="106"/>
              </w:numPr>
              <w:rPr>
                <w:del w:id="14067" w:author="阿毛" w:date="2021-05-21T17:54:00Z"/>
                <w:rFonts w:ascii="標楷體" w:hAnsi="標楷體"/>
              </w:rPr>
              <w:pPrChange w:id="14068" w:author="阿毛" w:date="2021-05-21T17:54:00Z">
                <w:pPr/>
              </w:pPrChange>
            </w:pPr>
            <w:del w:id="14069" w:author="阿毛" w:date="2021-05-21T17:54:00Z">
              <w:r w:rsidRPr="00615D4B" w:rsidDel="00CB3FDD">
                <w:rPr>
                  <w:rFonts w:ascii="標楷體" w:hAnsi="標楷體"/>
                </w:rPr>
                <w:delText xml:space="preserve">基本流程 </w:delText>
              </w:r>
            </w:del>
          </w:p>
        </w:tc>
        <w:tc>
          <w:tcPr>
            <w:tcW w:w="6318" w:type="dxa"/>
            <w:tcBorders>
              <w:top w:val="single" w:sz="8" w:space="0" w:color="000000"/>
              <w:left w:val="single" w:sz="8" w:space="0" w:color="000000"/>
              <w:bottom w:val="single" w:sz="8" w:space="0" w:color="000000"/>
            </w:tcBorders>
          </w:tcPr>
          <w:p w14:paraId="368FD6AA" w14:textId="7BA55124" w:rsidR="00E24265" w:rsidRPr="00615D4B" w:rsidDel="00CB3FDD" w:rsidRDefault="00E24265">
            <w:pPr>
              <w:pStyle w:val="3"/>
              <w:numPr>
                <w:ilvl w:val="2"/>
                <w:numId w:val="106"/>
              </w:numPr>
              <w:rPr>
                <w:del w:id="14070" w:author="阿毛" w:date="2021-05-21T17:54:00Z"/>
                <w:rFonts w:ascii="標楷體" w:hAnsi="標楷體"/>
              </w:rPr>
              <w:pPrChange w:id="14071" w:author="阿毛" w:date="2021-05-21T17:54:00Z">
                <w:pPr/>
              </w:pPrChange>
            </w:pPr>
          </w:p>
        </w:tc>
      </w:tr>
      <w:tr w:rsidR="00E24265" w:rsidRPr="00615D4B" w:rsidDel="00CB3FDD" w14:paraId="64362200" w14:textId="189942C6" w:rsidTr="005F76AD">
        <w:trPr>
          <w:trHeight w:val="321"/>
          <w:del w:id="14072" w:author="阿毛" w:date="2021-05-21T17:54:00Z"/>
        </w:trPr>
        <w:tc>
          <w:tcPr>
            <w:tcW w:w="1548" w:type="dxa"/>
            <w:tcBorders>
              <w:top w:val="single" w:sz="8" w:space="0" w:color="000000"/>
              <w:bottom w:val="single" w:sz="8" w:space="0" w:color="000000"/>
              <w:right w:val="single" w:sz="8" w:space="0" w:color="000000"/>
            </w:tcBorders>
            <w:shd w:val="clear" w:color="auto" w:fill="F3F3F3"/>
          </w:tcPr>
          <w:p w14:paraId="571E90FB" w14:textId="6BF972D4" w:rsidR="00E24265" w:rsidRPr="00615D4B" w:rsidDel="00CB3FDD" w:rsidRDefault="00E24265">
            <w:pPr>
              <w:pStyle w:val="3"/>
              <w:numPr>
                <w:ilvl w:val="2"/>
                <w:numId w:val="106"/>
              </w:numPr>
              <w:rPr>
                <w:del w:id="14073" w:author="阿毛" w:date="2021-05-21T17:54:00Z"/>
                <w:rFonts w:ascii="標楷體" w:hAnsi="標楷體"/>
              </w:rPr>
              <w:pPrChange w:id="14074" w:author="阿毛" w:date="2021-05-21T17:54:00Z">
                <w:pPr/>
              </w:pPrChange>
            </w:pPr>
            <w:del w:id="14075" w:author="阿毛" w:date="2021-05-21T17:54:00Z">
              <w:r w:rsidRPr="00615D4B" w:rsidDel="00CB3FDD">
                <w:rPr>
                  <w:rFonts w:ascii="標楷體" w:hAnsi="標楷體"/>
                </w:rPr>
                <w:delText>選用流程</w:delText>
              </w:r>
            </w:del>
          </w:p>
        </w:tc>
        <w:tc>
          <w:tcPr>
            <w:tcW w:w="6318" w:type="dxa"/>
            <w:tcBorders>
              <w:top w:val="single" w:sz="8" w:space="0" w:color="000000"/>
              <w:left w:val="single" w:sz="8" w:space="0" w:color="000000"/>
              <w:bottom w:val="single" w:sz="8" w:space="0" w:color="000000"/>
            </w:tcBorders>
          </w:tcPr>
          <w:p w14:paraId="4AACDA0E" w14:textId="5BB70DCC" w:rsidR="00E24265" w:rsidRPr="00615D4B" w:rsidDel="00CB3FDD" w:rsidRDefault="00E24265">
            <w:pPr>
              <w:pStyle w:val="3"/>
              <w:numPr>
                <w:ilvl w:val="2"/>
                <w:numId w:val="106"/>
              </w:numPr>
              <w:rPr>
                <w:del w:id="14076" w:author="阿毛" w:date="2021-05-21T17:54:00Z"/>
                <w:rFonts w:ascii="標楷體" w:hAnsi="標楷體"/>
              </w:rPr>
              <w:pPrChange w:id="14077" w:author="阿毛" w:date="2021-05-21T17:54:00Z">
                <w:pPr/>
              </w:pPrChange>
            </w:pPr>
          </w:p>
        </w:tc>
      </w:tr>
      <w:tr w:rsidR="00E24265" w:rsidRPr="00615D4B" w:rsidDel="00CB3FDD" w14:paraId="22CBE453" w14:textId="01281319" w:rsidTr="005F76AD">
        <w:trPr>
          <w:trHeight w:val="1311"/>
          <w:del w:id="14078" w:author="阿毛" w:date="2021-05-21T17:54:00Z"/>
        </w:trPr>
        <w:tc>
          <w:tcPr>
            <w:tcW w:w="1548" w:type="dxa"/>
            <w:tcBorders>
              <w:top w:val="single" w:sz="8" w:space="0" w:color="000000"/>
              <w:bottom w:val="single" w:sz="8" w:space="0" w:color="000000"/>
              <w:right w:val="single" w:sz="8" w:space="0" w:color="000000"/>
            </w:tcBorders>
            <w:shd w:val="clear" w:color="auto" w:fill="F3F3F3"/>
          </w:tcPr>
          <w:p w14:paraId="0BC34ED1" w14:textId="781F9726" w:rsidR="00E24265" w:rsidRPr="00615D4B" w:rsidDel="00CB3FDD" w:rsidRDefault="00E24265">
            <w:pPr>
              <w:pStyle w:val="3"/>
              <w:numPr>
                <w:ilvl w:val="2"/>
                <w:numId w:val="106"/>
              </w:numPr>
              <w:rPr>
                <w:del w:id="14079" w:author="阿毛" w:date="2021-05-21T17:54:00Z"/>
                <w:rFonts w:ascii="標楷體" w:hAnsi="標楷體"/>
              </w:rPr>
              <w:pPrChange w:id="14080" w:author="阿毛" w:date="2021-05-21T17:54:00Z">
                <w:pPr/>
              </w:pPrChange>
            </w:pPr>
            <w:del w:id="14081" w:author="阿毛" w:date="2021-05-21T17:54:00Z">
              <w:r w:rsidRPr="00615D4B" w:rsidDel="00CB3FDD">
                <w:rPr>
                  <w:rFonts w:ascii="標楷體" w:hAnsi="標楷體"/>
                </w:rPr>
                <w:delText>例外流程</w:delText>
              </w:r>
            </w:del>
          </w:p>
        </w:tc>
        <w:tc>
          <w:tcPr>
            <w:tcW w:w="6318" w:type="dxa"/>
            <w:tcBorders>
              <w:top w:val="single" w:sz="8" w:space="0" w:color="000000"/>
              <w:left w:val="single" w:sz="8" w:space="0" w:color="000000"/>
              <w:bottom w:val="single" w:sz="8" w:space="0" w:color="000000"/>
            </w:tcBorders>
          </w:tcPr>
          <w:p w14:paraId="5EB36238" w14:textId="6EF67D0B" w:rsidR="00E24265" w:rsidRPr="00615D4B" w:rsidDel="00CB3FDD" w:rsidRDefault="00E24265">
            <w:pPr>
              <w:pStyle w:val="3"/>
              <w:numPr>
                <w:ilvl w:val="2"/>
                <w:numId w:val="106"/>
              </w:numPr>
              <w:rPr>
                <w:del w:id="14082" w:author="阿毛" w:date="2021-05-21T17:54:00Z"/>
                <w:rFonts w:ascii="標楷體" w:hAnsi="標楷體"/>
              </w:rPr>
              <w:pPrChange w:id="14083" w:author="阿毛" w:date="2021-05-21T17:54:00Z">
                <w:pPr/>
              </w:pPrChange>
            </w:pPr>
          </w:p>
        </w:tc>
      </w:tr>
      <w:tr w:rsidR="00E24265" w:rsidRPr="00615D4B" w:rsidDel="00CB3FDD" w14:paraId="3E14ED5E" w14:textId="34079CE3" w:rsidTr="005F76AD">
        <w:trPr>
          <w:trHeight w:val="278"/>
          <w:del w:id="14084" w:author="阿毛" w:date="2021-05-21T17:54:00Z"/>
        </w:trPr>
        <w:tc>
          <w:tcPr>
            <w:tcW w:w="1548" w:type="dxa"/>
            <w:tcBorders>
              <w:top w:val="single" w:sz="8" w:space="0" w:color="000000"/>
              <w:bottom w:val="single" w:sz="8" w:space="0" w:color="000000"/>
              <w:right w:val="single" w:sz="8" w:space="0" w:color="000000"/>
            </w:tcBorders>
            <w:shd w:val="clear" w:color="auto" w:fill="F3F3F3"/>
          </w:tcPr>
          <w:p w14:paraId="0302FFCD" w14:textId="2CA51F92" w:rsidR="00E24265" w:rsidRPr="00615D4B" w:rsidDel="00CB3FDD" w:rsidRDefault="00E24265">
            <w:pPr>
              <w:pStyle w:val="3"/>
              <w:numPr>
                <w:ilvl w:val="2"/>
                <w:numId w:val="106"/>
              </w:numPr>
              <w:rPr>
                <w:del w:id="14085" w:author="阿毛" w:date="2021-05-21T17:54:00Z"/>
                <w:rFonts w:ascii="標楷體" w:hAnsi="標楷體"/>
              </w:rPr>
              <w:pPrChange w:id="14086" w:author="阿毛" w:date="2021-05-21T17:54:00Z">
                <w:pPr/>
              </w:pPrChange>
            </w:pPr>
            <w:del w:id="14087" w:author="阿毛" w:date="2021-05-21T17:54:00Z">
              <w:r w:rsidRPr="00615D4B" w:rsidDel="00CB3FDD">
                <w:rPr>
                  <w:rFonts w:ascii="標楷體" w:hAnsi="標楷體"/>
                </w:rPr>
                <w:delText xml:space="preserve">執行後狀況 </w:delText>
              </w:r>
            </w:del>
          </w:p>
        </w:tc>
        <w:tc>
          <w:tcPr>
            <w:tcW w:w="6318" w:type="dxa"/>
            <w:tcBorders>
              <w:top w:val="single" w:sz="8" w:space="0" w:color="000000"/>
              <w:left w:val="single" w:sz="8" w:space="0" w:color="000000"/>
              <w:bottom w:val="single" w:sz="8" w:space="0" w:color="000000"/>
            </w:tcBorders>
          </w:tcPr>
          <w:p w14:paraId="251BFF11" w14:textId="55B8F7CF" w:rsidR="00E24265" w:rsidRPr="00615D4B" w:rsidDel="00CB3FDD" w:rsidRDefault="00E24265">
            <w:pPr>
              <w:pStyle w:val="3"/>
              <w:numPr>
                <w:ilvl w:val="2"/>
                <w:numId w:val="106"/>
              </w:numPr>
              <w:rPr>
                <w:del w:id="14088" w:author="阿毛" w:date="2021-05-21T17:54:00Z"/>
                <w:rFonts w:ascii="標楷體" w:hAnsi="標楷體"/>
              </w:rPr>
              <w:pPrChange w:id="14089" w:author="阿毛" w:date="2021-05-21T17:54:00Z">
                <w:pPr/>
              </w:pPrChange>
            </w:pPr>
          </w:p>
        </w:tc>
      </w:tr>
      <w:tr w:rsidR="00E24265" w:rsidRPr="00615D4B" w:rsidDel="00CB3FDD" w14:paraId="175EEA4B" w14:textId="5BA30EE2" w:rsidTr="005F76AD">
        <w:trPr>
          <w:trHeight w:val="358"/>
          <w:del w:id="14090" w:author="阿毛" w:date="2021-05-21T17:54:00Z"/>
        </w:trPr>
        <w:tc>
          <w:tcPr>
            <w:tcW w:w="1548" w:type="dxa"/>
            <w:tcBorders>
              <w:top w:val="single" w:sz="8" w:space="0" w:color="000000"/>
              <w:bottom w:val="single" w:sz="8" w:space="0" w:color="000000"/>
              <w:right w:val="single" w:sz="8" w:space="0" w:color="000000"/>
            </w:tcBorders>
            <w:shd w:val="clear" w:color="auto" w:fill="F3F3F3"/>
          </w:tcPr>
          <w:p w14:paraId="43E316D9" w14:textId="4A6F9892" w:rsidR="00E24265" w:rsidRPr="00615D4B" w:rsidDel="00CB3FDD" w:rsidRDefault="00E24265">
            <w:pPr>
              <w:pStyle w:val="3"/>
              <w:numPr>
                <w:ilvl w:val="2"/>
                <w:numId w:val="106"/>
              </w:numPr>
              <w:rPr>
                <w:del w:id="14091" w:author="阿毛" w:date="2021-05-21T17:54:00Z"/>
                <w:rFonts w:ascii="標楷體" w:hAnsi="標楷體"/>
              </w:rPr>
              <w:pPrChange w:id="14092" w:author="阿毛" w:date="2021-05-21T17:54:00Z">
                <w:pPr/>
              </w:pPrChange>
            </w:pPr>
            <w:del w:id="14093" w:author="阿毛" w:date="2021-05-21T17:54:00Z">
              <w:r w:rsidRPr="00615D4B" w:rsidDel="00CB3FDD">
                <w:rPr>
                  <w:rFonts w:ascii="標楷體" w:hAnsi="標楷體"/>
                </w:rPr>
                <w:delText>特別需求</w:delText>
              </w:r>
            </w:del>
          </w:p>
        </w:tc>
        <w:tc>
          <w:tcPr>
            <w:tcW w:w="6318" w:type="dxa"/>
            <w:tcBorders>
              <w:top w:val="single" w:sz="8" w:space="0" w:color="000000"/>
              <w:left w:val="single" w:sz="8" w:space="0" w:color="000000"/>
              <w:bottom w:val="single" w:sz="8" w:space="0" w:color="000000"/>
            </w:tcBorders>
          </w:tcPr>
          <w:p w14:paraId="79F06BA7" w14:textId="363CF580" w:rsidR="00E24265" w:rsidRPr="00615D4B" w:rsidDel="00CB3FDD" w:rsidRDefault="00E24265">
            <w:pPr>
              <w:pStyle w:val="3"/>
              <w:numPr>
                <w:ilvl w:val="2"/>
                <w:numId w:val="106"/>
              </w:numPr>
              <w:rPr>
                <w:del w:id="14094" w:author="阿毛" w:date="2021-05-21T17:54:00Z"/>
                <w:rFonts w:ascii="標楷體" w:hAnsi="標楷體"/>
              </w:rPr>
              <w:pPrChange w:id="14095" w:author="阿毛" w:date="2021-05-21T17:54:00Z">
                <w:pPr/>
              </w:pPrChange>
            </w:pPr>
          </w:p>
        </w:tc>
      </w:tr>
      <w:tr w:rsidR="00E24265" w:rsidRPr="00615D4B" w:rsidDel="00CB3FDD" w14:paraId="788E40B2" w14:textId="4BD8D5A0" w:rsidTr="005F76AD">
        <w:trPr>
          <w:trHeight w:val="278"/>
          <w:del w:id="14096" w:author="阿毛" w:date="2021-05-21T17:54:00Z"/>
        </w:trPr>
        <w:tc>
          <w:tcPr>
            <w:tcW w:w="1548" w:type="dxa"/>
            <w:tcBorders>
              <w:top w:val="single" w:sz="8" w:space="0" w:color="000000"/>
              <w:bottom w:val="single" w:sz="8" w:space="0" w:color="000000"/>
              <w:right w:val="single" w:sz="8" w:space="0" w:color="000000"/>
            </w:tcBorders>
            <w:shd w:val="clear" w:color="auto" w:fill="F3F3F3"/>
          </w:tcPr>
          <w:p w14:paraId="2F4F0634" w14:textId="3A6C914E" w:rsidR="00E24265" w:rsidRPr="00615D4B" w:rsidDel="00CB3FDD" w:rsidRDefault="00E24265">
            <w:pPr>
              <w:pStyle w:val="3"/>
              <w:numPr>
                <w:ilvl w:val="2"/>
                <w:numId w:val="106"/>
              </w:numPr>
              <w:rPr>
                <w:del w:id="14097" w:author="阿毛" w:date="2021-05-21T17:54:00Z"/>
                <w:rFonts w:ascii="標楷體" w:hAnsi="標楷體"/>
              </w:rPr>
              <w:pPrChange w:id="14098" w:author="阿毛" w:date="2021-05-21T17:54:00Z">
                <w:pPr/>
              </w:pPrChange>
            </w:pPr>
            <w:del w:id="14099" w:author="阿毛" w:date="2021-05-21T17:54:00Z">
              <w:r w:rsidRPr="00615D4B" w:rsidDel="00CB3FDD">
                <w:rPr>
                  <w:rFonts w:ascii="標楷體" w:hAnsi="標楷體"/>
                </w:rPr>
                <w:delText xml:space="preserve">參考 </w:delText>
              </w:r>
            </w:del>
          </w:p>
        </w:tc>
        <w:tc>
          <w:tcPr>
            <w:tcW w:w="6318" w:type="dxa"/>
            <w:tcBorders>
              <w:top w:val="single" w:sz="8" w:space="0" w:color="000000"/>
              <w:left w:val="single" w:sz="8" w:space="0" w:color="000000"/>
              <w:bottom w:val="single" w:sz="8" w:space="0" w:color="000000"/>
            </w:tcBorders>
          </w:tcPr>
          <w:p w14:paraId="05ADD342" w14:textId="720F3107" w:rsidR="00E24265" w:rsidRPr="00615D4B" w:rsidDel="00CB3FDD" w:rsidRDefault="00E24265">
            <w:pPr>
              <w:pStyle w:val="3"/>
              <w:numPr>
                <w:ilvl w:val="2"/>
                <w:numId w:val="106"/>
              </w:numPr>
              <w:rPr>
                <w:del w:id="14100" w:author="阿毛" w:date="2021-05-21T17:54:00Z"/>
                <w:rFonts w:ascii="標楷體" w:hAnsi="標楷體"/>
              </w:rPr>
              <w:pPrChange w:id="14101" w:author="阿毛" w:date="2021-05-21T17:54:00Z">
                <w:pPr/>
              </w:pPrChange>
            </w:pPr>
          </w:p>
        </w:tc>
      </w:tr>
    </w:tbl>
    <w:p w14:paraId="0454F5F0" w14:textId="58882D2C" w:rsidR="00E24265" w:rsidDel="00CB3FDD" w:rsidRDefault="00E24265">
      <w:pPr>
        <w:pStyle w:val="3"/>
        <w:numPr>
          <w:ilvl w:val="2"/>
          <w:numId w:val="106"/>
        </w:numPr>
        <w:rPr>
          <w:del w:id="14102" w:author="阿毛" w:date="2021-05-21T17:54:00Z"/>
        </w:rPr>
        <w:pPrChange w:id="14103" w:author="阿毛" w:date="2021-05-21T17:54:00Z">
          <w:pPr/>
        </w:pPrChange>
      </w:pPr>
    </w:p>
    <w:p w14:paraId="4A6BA2AC" w14:textId="5ECBA769" w:rsidR="00E24265" w:rsidRPr="00615D4B" w:rsidDel="00CB3FDD" w:rsidRDefault="00E24265">
      <w:pPr>
        <w:pStyle w:val="3"/>
        <w:numPr>
          <w:ilvl w:val="2"/>
          <w:numId w:val="106"/>
        </w:numPr>
        <w:rPr>
          <w:del w:id="14104" w:author="阿毛" w:date="2021-05-21T17:54:00Z"/>
        </w:rPr>
        <w:pPrChange w:id="14105" w:author="阿毛" w:date="2021-05-21T17:54:00Z">
          <w:pPr>
            <w:pStyle w:val="a"/>
          </w:pPr>
        </w:pPrChange>
      </w:pPr>
      <w:del w:id="14106" w:author="阿毛" w:date="2021-05-21T17:54:00Z">
        <w:r w:rsidRPr="00615D4B" w:rsidDel="00CB3FDD">
          <w:delText>UI</w:delText>
        </w:r>
        <w:r w:rsidRPr="00615D4B" w:rsidDel="00CB3FDD">
          <w:delText>畫面</w:delText>
        </w:r>
      </w:del>
    </w:p>
    <w:p w14:paraId="1E4C79F3" w14:textId="15FA7D2B" w:rsidR="00E24265" w:rsidDel="00CB3FDD" w:rsidRDefault="00E24265">
      <w:pPr>
        <w:pStyle w:val="3"/>
        <w:numPr>
          <w:ilvl w:val="2"/>
          <w:numId w:val="106"/>
        </w:numPr>
        <w:rPr>
          <w:del w:id="14107" w:author="阿毛" w:date="2021-05-21T17:54:00Z"/>
          <w:rFonts w:hAnsi="標楷體"/>
        </w:rPr>
        <w:pPrChange w:id="14108" w:author="阿毛" w:date="2021-05-21T17:54:00Z">
          <w:pPr>
            <w:pStyle w:val="42"/>
            <w:spacing w:after="72"/>
            <w:ind w:left="1133"/>
          </w:pPr>
        </w:pPrChange>
      </w:pPr>
      <w:del w:id="14109" w:author="阿毛" w:date="2021-05-21T17:54:00Z">
        <w:r w:rsidDel="00CB3FDD">
          <w:rPr>
            <w:rFonts w:hAnsi="標楷體" w:hint="eastAsia"/>
          </w:rPr>
          <w:delText>輸入畫面</w:delText>
        </w:r>
      </w:del>
    </w:p>
    <w:p w14:paraId="76EF3478" w14:textId="756AF505" w:rsidR="00E24265" w:rsidRPr="00C4051E" w:rsidDel="00CB3FDD" w:rsidRDefault="00E24265">
      <w:pPr>
        <w:pStyle w:val="3"/>
        <w:numPr>
          <w:ilvl w:val="2"/>
          <w:numId w:val="106"/>
        </w:numPr>
        <w:rPr>
          <w:del w:id="14110" w:author="阿毛" w:date="2021-05-21T17:54:00Z"/>
          <w:rFonts w:hAnsi="標楷體"/>
        </w:rPr>
        <w:pPrChange w:id="14111" w:author="阿毛" w:date="2021-05-21T17:54:00Z">
          <w:pPr>
            <w:pStyle w:val="42"/>
            <w:spacing w:after="72"/>
            <w:ind w:leftChars="196" w:left="470"/>
          </w:pPr>
        </w:pPrChange>
      </w:pPr>
      <w:del w:id="14112" w:author="阿毛" w:date="2021-05-21T17:54:00Z">
        <w:r w:rsidRPr="00653CAF" w:rsidDel="00CB3FDD">
          <w:rPr>
            <w:rFonts w:hAnsi="標楷體"/>
            <w:noProof/>
          </w:rPr>
          <w:drawing>
            <wp:inline distT="0" distB="0" distL="0" distR="0" wp14:anchorId="35C9915A" wp14:editId="10D9E737">
              <wp:extent cx="6361342" cy="3139440"/>
              <wp:effectExtent l="0" t="0" r="0" b="0"/>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6367315" cy="3142388"/>
                      </a:xfrm>
                      <a:prstGeom prst="rect">
                        <a:avLst/>
                      </a:prstGeom>
                    </pic:spPr>
                  </pic:pic>
                </a:graphicData>
              </a:graphic>
            </wp:inline>
          </w:drawing>
        </w:r>
        <w:r w:rsidRPr="00653CAF" w:rsidDel="00CB3FDD">
          <w:rPr>
            <w:rFonts w:hAnsi="標楷體"/>
            <w:noProof/>
          </w:rPr>
          <w:drawing>
            <wp:inline distT="0" distB="0" distL="0" distR="0" wp14:anchorId="1287E154" wp14:editId="01DC1DC6">
              <wp:extent cx="6307251" cy="1234440"/>
              <wp:effectExtent l="0" t="0" r="0" b="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6307251" cy="1234440"/>
                      </a:xfrm>
                      <a:prstGeom prst="rect">
                        <a:avLst/>
                      </a:prstGeom>
                    </pic:spPr>
                  </pic:pic>
                </a:graphicData>
              </a:graphic>
            </wp:inline>
          </w:drawing>
        </w:r>
      </w:del>
    </w:p>
    <w:p w14:paraId="51BCCD96" w14:textId="2346C464" w:rsidR="00E24265" w:rsidDel="00CB3FDD" w:rsidRDefault="00E24265">
      <w:pPr>
        <w:pStyle w:val="3"/>
        <w:numPr>
          <w:ilvl w:val="2"/>
          <w:numId w:val="106"/>
        </w:numPr>
        <w:rPr>
          <w:del w:id="14113" w:author="阿毛" w:date="2021-05-21T17:54:00Z"/>
        </w:rPr>
        <w:pPrChange w:id="14114" w:author="阿毛" w:date="2021-05-21T17:54:00Z">
          <w:pPr>
            <w:pStyle w:val="1text"/>
          </w:pPr>
        </w:pPrChange>
      </w:pPr>
    </w:p>
    <w:p w14:paraId="5327E635" w14:textId="34E401F9" w:rsidR="00E24265" w:rsidRPr="003972CE" w:rsidDel="00CB3FDD" w:rsidRDefault="00E24265">
      <w:pPr>
        <w:pStyle w:val="3"/>
        <w:numPr>
          <w:ilvl w:val="2"/>
          <w:numId w:val="106"/>
        </w:numPr>
        <w:rPr>
          <w:del w:id="14115" w:author="阿毛" w:date="2021-05-21T17:54:00Z"/>
        </w:rPr>
        <w:pPrChange w:id="14116" w:author="阿毛" w:date="2021-05-21T17:54:00Z">
          <w:pPr>
            <w:pStyle w:val="a"/>
          </w:pPr>
        </w:pPrChange>
      </w:pPr>
      <w:del w:id="14117" w:author="阿毛" w:date="2021-05-21T17:54:00Z">
        <w:r w:rsidRPr="00615D4B" w:rsidDel="00CB3FDD">
          <w:rPr>
            <w:rFonts w:hint="eastAsia"/>
          </w:rPr>
          <w:delText>輸入</w:delText>
        </w:r>
        <w:r w:rsidRPr="003972CE" w:rsidDel="00CB3FDD">
          <w:delText>畫面資料說明</w:delText>
        </w:r>
      </w:del>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72"/>
        <w:gridCol w:w="1431"/>
        <w:gridCol w:w="1273"/>
        <w:gridCol w:w="1273"/>
        <w:gridCol w:w="1273"/>
        <w:gridCol w:w="1273"/>
        <w:gridCol w:w="1352"/>
        <w:gridCol w:w="1273"/>
      </w:tblGrid>
      <w:tr w:rsidR="00E24265" w:rsidRPr="00615D4B" w:rsidDel="00CB3FDD" w14:paraId="1D643DA3" w14:textId="32960B2C" w:rsidTr="005F76AD">
        <w:trPr>
          <w:trHeight w:val="388"/>
          <w:jc w:val="center"/>
          <w:del w:id="14118" w:author="阿毛" w:date="2021-05-21T17:54:00Z"/>
        </w:trPr>
        <w:tc>
          <w:tcPr>
            <w:tcW w:w="219" w:type="pct"/>
            <w:vMerge w:val="restart"/>
          </w:tcPr>
          <w:p w14:paraId="3CB75C9D" w14:textId="0888E935" w:rsidR="00E24265" w:rsidRPr="00615D4B" w:rsidDel="00CB3FDD" w:rsidRDefault="00E24265">
            <w:pPr>
              <w:pStyle w:val="3"/>
              <w:numPr>
                <w:ilvl w:val="2"/>
                <w:numId w:val="106"/>
              </w:numPr>
              <w:rPr>
                <w:del w:id="14119" w:author="阿毛" w:date="2021-05-21T17:54:00Z"/>
                <w:rFonts w:ascii="標楷體" w:hAnsi="標楷體"/>
              </w:rPr>
              <w:pPrChange w:id="14120" w:author="阿毛" w:date="2021-05-21T17:54:00Z">
                <w:pPr/>
              </w:pPrChange>
            </w:pPr>
            <w:del w:id="14121" w:author="阿毛" w:date="2021-05-21T17:54:00Z">
              <w:r w:rsidRPr="00615D4B" w:rsidDel="00CB3FDD">
                <w:rPr>
                  <w:rFonts w:ascii="標楷體" w:hAnsi="標楷體"/>
                </w:rPr>
                <w:delText>序號</w:delText>
              </w:r>
            </w:del>
          </w:p>
        </w:tc>
        <w:tc>
          <w:tcPr>
            <w:tcW w:w="756" w:type="pct"/>
            <w:vMerge w:val="restart"/>
          </w:tcPr>
          <w:p w14:paraId="6168D950" w14:textId="22D1A219" w:rsidR="00E24265" w:rsidRPr="00615D4B" w:rsidDel="00CB3FDD" w:rsidRDefault="00E24265">
            <w:pPr>
              <w:pStyle w:val="3"/>
              <w:numPr>
                <w:ilvl w:val="2"/>
                <w:numId w:val="106"/>
              </w:numPr>
              <w:rPr>
                <w:del w:id="14122" w:author="阿毛" w:date="2021-05-21T17:54:00Z"/>
                <w:rFonts w:ascii="標楷體" w:hAnsi="標楷體"/>
              </w:rPr>
              <w:pPrChange w:id="14123" w:author="阿毛" w:date="2021-05-21T17:54:00Z">
                <w:pPr/>
              </w:pPrChange>
            </w:pPr>
            <w:del w:id="14124" w:author="阿毛" w:date="2021-05-21T17:54:00Z">
              <w:r w:rsidRPr="00615D4B" w:rsidDel="00CB3FDD">
                <w:rPr>
                  <w:rFonts w:ascii="標楷體" w:hAnsi="標楷體"/>
                </w:rPr>
                <w:delText>欄位</w:delText>
              </w:r>
            </w:del>
          </w:p>
        </w:tc>
        <w:tc>
          <w:tcPr>
            <w:tcW w:w="2382" w:type="pct"/>
            <w:gridSpan w:val="5"/>
          </w:tcPr>
          <w:p w14:paraId="0E65A995" w14:textId="5A08FDD1" w:rsidR="00E24265" w:rsidRPr="00615D4B" w:rsidDel="00CB3FDD" w:rsidRDefault="00E24265">
            <w:pPr>
              <w:pStyle w:val="3"/>
              <w:numPr>
                <w:ilvl w:val="2"/>
                <w:numId w:val="106"/>
              </w:numPr>
              <w:rPr>
                <w:del w:id="14125" w:author="阿毛" w:date="2021-05-21T17:54:00Z"/>
                <w:rFonts w:ascii="標楷體" w:hAnsi="標楷體"/>
              </w:rPr>
              <w:pPrChange w:id="14126" w:author="阿毛" w:date="2021-05-21T17:54:00Z">
                <w:pPr>
                  <w:jc w:val="center"/>
                </w:pPr>
              </w:pPrChange>
            </w:pPr>
            <w:del w:id="14127" w:author="阿毛" w:date="2021-05-21T17:54:00Z">
              <w:r w:rsidRPr="00615D4B" w:rsidDel="00CB3FDD">
                <w:rPr>
                  <w:rFonts w:ascii="標楷體" w:hAnsi="標楷體"/>
                </w:rPr>
                <w:delText>說明</w:delText>
              </w:r>
            </w:del>
          </w:p>
        </w:tc>
        <w:tc>
          <w:tcPr>
            <w:tcW w:w="1643" w:type="pct"/>
            <w:vMerge w:val="restart"/>
          </w:tcPr>
          <w:p w14:paraId="6D277299" w14:textId="241E1EF3" w:rsidR="00E24265" w:rsidRPr="00615D4B" w:rsidDel="00CB3FDD" w:rsidRDefault="00E24265">
            <w:pPr>
              <w:pStyle w:val="3"/>
              <w:numPr>
                <w:ilvl w:val="2"/>
                <w:numId w:val="106"/>
              </w:numPr>
              <w:rPr>
                <w:del w:id="14128" w:author="阿毛" w:date="2021-05-21T17:54:00Z"/>
                <w:rFonts w:ascii="標楷體" w:hAnsi="標楷體"/>
              </w:rPr>
              <w:pPrChange w:id="14129" w:author="阿毛" w:date="2021-05-21T17:54:00Z">
                <w:pPr/>
              </w:pPrChange>
            </w:pPr>
            <w:del w:id="14130" w:author="阿毛" w:date="2021-05-21T17:54:00Z">
              <w:r w:rsidRPr="00615D4B" w:rsidDel="00CB3FDD">
                <w:rPr>
                  <w:rFonts w:ascii="標楷體" w:hAnsi="標楷體"/>
                </w:rPr>
                <w:delText>處理邏輯及注意事項</w:delText>
              </w:r>
            </w:del>
          </w:p>
        </w:tc>
      </w:tr>
      <w:tr w:rsidR="00E24265" w:rsidRPr="00615D4B" w:rsidDel="00CB3FDD" w14:paraId="47B3937F" w14:textId="243B030A" w:rsidTr="005F76AD">
        <w:trPr>
          <w:trHeight w:val="244"/>
          <w:jc w:val="center"/>
          <w:del w:id="14131" w:author="阿毛" w:date="2021-05-21T17:54:00Z"/>
        </w:trPr>
        <w:tc>
          <w:tcPr>
            <w:tcW w:w="219" w:type="pct"/>
            <w:vMerge/>
          </w:tcPr>
          <w:p w14:paraId="299D58FA" w14:textId="413767FB" w:rsidR="00E24265" w:rsidRPr="00615D4B" w:rsidDel="00CB3FDD" w:rsidRDefault="00E24265">
            <w:pPr>
              <w:pStyle w:val="3"/>
              <w:numPr>
                <w:ilvl w:val="2"/>
                <w:numId w:val="106"/>
              </w:numPr>
              <w:rPr>
                <w:del w:id="14132" w:author="阿毛" w:date="2021-05-21T17:54:00Z"/>
                <w:rFonts w:ascii="標楷體" w:hAnsi="標楷體"/>
              </w:rPr>
              <w:pPrChange w:id="14133" w:author="阿毛" w:date="2021-05-21T17:54:00Z">
                <w:pPr/>
              </w:pPrChange>
            </w:pPr>
          </w:p>
        </w:tc>
        <w:tc>
          <w:tcPr>
            <w:tcW w:w="756" w:type="pct"/>
            <w:vMerge/>
          </w:tcPr>
          <w:p w14:paraId="146B4298" w14:textId="059CEF97" w:rsidR="00E24265" w:rsidRPr="00615D4B" w:rsidDel="00CB3FDD" w:rsidRDefault="00E24265">
            <w:pPr>
              <w:pStyle w:val="3"/>
              <w:numPr>
                <w:ilvl w:val="2"/>
                <w:numId w:val="106"/>
              </w:numPr>
              <w:rPr>
                <w:del w:id="14134" w:author="阿毛" w:date="2021-05-21T17:54:00Z"/>
                <w:rFonts w:ascii="標楷體" w:hAnsi="標楷體"/>
              </w:rPr>
              <w:pPrChange w:id="14135" w:author="阿毛" w:date="2021-05-21T17:54:00Z">
                <w:pPr/>
              </w:pPrChange>
            </w:pPr>
          </w:p>
        </w:tc>
        <w:tc>
          <w:tcPr>
            <w:tcW w:w="624" w:type="pct"/>
          </w:tcPr>
          <w:p w14:paraId="71E6778A" w14:textId="49234FCB" w:rsidR="00E24265" w:rsidRPr="00615D4B" w:rsidDel="00CB3FDD" w:rsidRDefault="00E24265">
            <w:pPr>
              <w:pStyle w:val="3"/>
              <w:numPr>
                <w:ilvl w:val="2"/>
                <w:numId w:val="106"/>
              </w:numPr>
              <w:rPr>
                <w:del w:id="14136" w:author="阿毛" w:date="2021-05-21T17:54:00Z"/>
                <w:rFonts w:ascii="標楷體" w:hAnsi="標楷體"/>
              </w:rPr>
              <w:pPrChange w:id="14137" w:author="阿毛" w:date="2021-05-21T17:54:00Z">
                <w:pPr/>
              </w:pPrChange>
            </w:pPr>
            <w:del w:id="14138" w:author="阿毛" w:date="2021-05-21T17:54:00Z">
              <w:r w:rsidRPr="00615D4B" w:rsidDel="00CB3FDD">
                <w:rPr>
                  <w:rFonts w:ascii="標楷體" w:hAnsi="標楷體" w:hint="eastAsia"/>
                </w:rPr>
                <w:delText>資料型態長度</w:delText>
              </w:r>
            </w:del>
          </w:p>
        </w:tc>
        <w:tc>
          <w:tcPr>
            <w:tcW w:w="624" w:type="pct"/>
          </w:tcPr>
          <w:p w14:paraId="3184DD6C" w14:textId="57D74520" w:rsidR="00E24265" w:rsidRPr="00615D4B" w:rsidDel="00CB3FDD" w:rsidRDefault="00E24265">
            <w:pPr>
              <w:pStyle w:val="3"/>
              <w:numPr>
                <w:ilvl w:val="2"/>
                <w:numId w:val="106"/>
              </w:numPr>
              <w:rPr>
                <w:del w:id="14139" w:author="阿毛" w:date="2021-05-21T17:54:00Z"/>
                <w:rFonts w:ascii="標楷體" w:hAnsi="標楷體"/>
              </w:rPr>
              <w:pPrChange w:id="14140" w:author="阿毛" w:date="2021-05-21T17:54:00Z">
                <w:pPr/>
              </w:pPrChange>
            </w:pPr>
            <w:del w:id="14141" w:author="阿毛" w:date="2021-05-21T17:54:00Z">
              <w:r w:rsidRPr="00615D4B" w:rsidDel="00CB3FDD">
                <w:rPr>
                  <w:rFonts w:ascii="標楷體" w:hAnsi="標楷體"/>
                </w:rPr>
                <w:delText>預設值</w:delText>
              </w:r>
            </w:del>
          </w:p>
        </w:tc>
        <w:tc>
          <w:tcPr>
            <w:tcW w:w="537" w:type="pct"/>
          </w:tcPr>
          <w:p w14:paraId="512F4E7A" w14:textId="712C7731" w:rsidR="00E24265" w:rsidRPr="00615D4B" w:rsidDel="00CB3FDD" w:rsidRDefault="00E24265">
            <w:pPr>
              <w:pStyle w:val="3"/>
              <w:numPr>
                <w:ilvl w:val="2"/>
                <w:numId w:val="106"/>
              </w:numPr>
              <w:rPr>
                <w:del w:id="14142" w:author="阿毛" w:date="2021-05-21T17:54:00Z"/>
                <w:rFonts w:ascii="標楷體" w:hAnsi="標楷體"/>
              </w:rPr>
              <w:pPrChange w:id="14143" w:author="阿毛" w:date="2021-05-21T17:54:00Z">
                <w:pPr/>
              </w:pPrChange>
            </w:pPr>
            <w:del w:id="14144" w:author="阿毛" w:date="2021-05-21T17:54:00Z">
              <w:r w:rsidRPr="00615D4B" w:rsidDel="00CB3FDD">
                <w:rPr>
                  <w:rFonts w:ascii="標楷體" w:hAnsi="標楷體"/>
                </w:rPr>
                <w:delText>選單內容</w:delText>
              </w:r>
            </w:del>
          </w:p>
        </w:tc>
        <w:tc>
          <w:tcPr>
            <w:tcW w:w="299" w:type="pct"/>
          </w:tcPr>
          <w:p w14:paraId="1EE27AC9" w14:textId="6CFAF97D" w:rsidR="00E24265" w:rsidRPr="00615D4B" w:rsidDel="00CB3FDD" w:rsidRDefault="00E24265">
            <w:pPr>
              <w:pStyle w:val="3"/>
              <w:numPr>
                <w:ilvl w:val="2"/>
                <w:numId w:val="106"/>
              </w:numPr>
              <w:rPr>
                <w:del w:id="14145" w:author="阿毛" w:date="2021-05-21T17:54:00Z"/>
                <w:rFonts w:ascii="標楷體" w:hAnsi="標楷體"/>
              </w:rPr>
              <w:pPrChange w:id="14146" w:author="阿毛" w:date="2021-05-21T17:54:00Z">
                <w:pPr/>
              </w:pPrChange>
            </w:pPr>
            <w:del w:id="14147" w:author="阿毛" w:date="2021-05-21T17:54:00Z">
              <w:r w:rsidRPr="00615D4B" w:rsidDel="00CB3FDD">
                <w:rPr>
                  <w:rFonts w:ascii="標楷體" w:hAnsi="標楷體"/>
                </w:rPr>
                <w:delText>必填</w:delText>
              </w:r>
            </w:del>
          </w:p>
        </w:tc>
        <w:tc>
          <w:tcPr>
            <w:tcW w:w="299" w:type="pct"/>
          </w:tcPr>
          <w:p w14:paraId="718D2A0A" w14:textId="4DCB634C" w:rsidR="00E24265" w:rsidRPr="00615D4B" w:rsidDel="00CB3FDD" w:rsidRDefault="00E24265">
            <w:pPr>
              <w:pStyle w:val="3"/>
              <w:numPr>
                <w:ilvl w:val="2"/>
                <w:numId w:val="106"/>
              </w:numPr>
              <w:rPr>
                <w:del w:id="14148" w:author="阿毛" w:date="2021-05-21T17:54:00Z"/>
                <w:rFonts w:ascii="標楷體" w:hAnsi="標楷體"/>
              </w:rPr>
              <w:pPrChange w:id="14149" w:author="阿毛" w:date="2021-05-21T17:54:00Z">
                <w:pPr/>
              </w:pPrChange>
            </w:pPr>
            <w:del w:id="14150" w:author="阿毛" w:date="2021-05-21T17:54:00Z">
              <w:r w:rsidRPr="00615D4B" w:rsidDel="00CB3FDD">
                <w:rPr>
                  <w:rFonts w:ascii="標楷體" w:hAnsi="標楷體"/>
                </w:rPr>
                <w:delText>R/W</w:delText>
              </w:r>
            </w:del>
          </w:p>
        </w:tc>
        <w:tc>
          <w:tcPr>
            <w:tcW w:w="1643" w:type="pct"/>
            <w:vMerge/>
          </w:tcPr>
          <w:p w14:paraId="4F92A43D" w14:textId="0EAD2A43" w:rsidR="00E24265" w:rsidRPr="00615D4B" w:rsidDel="00CB3FDD" w:rsidRDefault="00E24265">
            <w:pPr>
              <w:pStyle w:val="3"/>
              <w:numPr>
                <w:ilvl w:val="2"/>
                <w:numId w:val="106"/>
              </w:numPr>
              <w:rPr>
                <w:del w:id="14151" w:author="阿毛" w:date="2021-05-21T17:54:00Z"/>
                <w:rFonts w:ascii="標楷體" w:hAnsi="標楷體"/>
              </w:rPr>
              <w:pPrChange w:id="14152" w:author="阿毛" w:date="2021-05-21T17:54:00Z">
                <w:pPr/>
              </w:pPrChange>
            </w:pPr>
          </w:p>
        </w:tc>
      </w:tr>
      <w:tr w:rsidR="00E24265" w:rsidRPr="00615D4B" w:rsidDel="00CB3FDD" w14:paraId="298B672C" w14:textId="18EE3278" w:rsidTr="005F76AD">
        <w:trPr>
          <w:trHeight w:val="291"/>
          <w:jc w:val="center"/>
          <w:del w:id="14153" w:author="阿毛" w:date="2021-05-21T17:54:00Z"/>
        </w:trPr>
        <w:tc>
          <w:tcPr>
            <w:tcW w:w="219" w:type="pct"/>
          </w:tcPr>
          <w:p w14:paraId="4F2E5916" w14:textId="06F0610A" w:rsidR="00E24265" w:rsidRPr="005E579A" w:rsidDel="00CB3FDD" w:rsidRDefault="00E24265">
            <w:pPr>
              <w:pStyle w:val="3"/>
              <w:numPr>
                <w:ilvl w:val="2"/>
                <w:numId w:val="106"/>
              </w:numPr>
              <w:rPr>
                <w:del w:id="14154" w:author="阿毛" w:date="2021-05-21T17:54:00Z"/>
                <w:rFonts w:ascii="標楷體" w:hAnsi="標楷體"/>
              </w:rPr>
              <w:pPrChange w:id="14155" w:author="阿毛" w:date="2021-05-21T17:54:00Z">
                <w:pPr>
                  <w:pStyle w:val="af9"/>
                  <w:numPr>
                    <w:numId w:val="49"/>
                  </w:numPr>
                  <w:ind w:leftChars="0" w:hanging="480"/>
                </w:pPr>
              </w:pPrChange>
            </w:pPr>
          </w:p>
        </w:tc>
        <w:tc>
          <w:tcPr>
            <w:tcW w:w="756" w:type="pct"/>
          </w:tcPr>
          <w:p w14:paraId="401C74B0" w14:textId="5643FB66" w:rsidR="00E24265" w:rsidRPr="00615D4B" w:rsidDel="00CB3FDD" w:rsidRDefault="00E24265">
            <w:pPr>
              <w:pStyle w:val="3"/>
              <w:numPr>
                <w:ilvl w:val="2"/>
                <w:numId w:val="106"/>
              </w:numPr>
              <w:rPr>
                <w:del w:id="14156" w:author="阿毛" w:date="2021-05-21T17:54:00Z"/>
                <w:rFonts w:ascii="標楷體" w:hAnsi="標楷體"/>
              </w:rPr>
              <w:pPrChange w:id="14157" w:author="阿毛" w:date="2021-05-21T17:54:00Z">
                <w:pPr/>
              </w:pPrChange>
            </w:pPr>
            <w:del w:id="14158" w:author="阿毛" w:date="2021-05-21T17:54:00Z">
              <w:r w:rsidRPr="00D7238B" w:rsidDel="00CB3FDD">
                <w:rPr>
                  <w:rFonts w:ascii="標楷體" w:hAnsi="標楷體" w:hint="eastAsia"/>
                </w:rPr>
                <w:delText>交易代碼</w:delText>
              </w:r>
            </w:del>
          </w:p>
        </w:tc>
        <w:tc>
          <w:tcPr>
            <w:tcW w:w="624" w:type="pct"/>
          </w:tcPr>
          <w:p w14:paraId="1EB559A8" w14:textId="09106C32" w:rsidR="00E24265" w:rsidRPr="00615D4B" w:rsidDel="00CB3FDD" w:rsidRDefault="00E24265">
            <w:pPr>
              <w:pStyle w:val="3"/>
              <w:numPr>
                <w:ilvl w:val="2"/>
                <w:numId w:val="106"/>
              </w:numPr>
              <w:rPr>
                <w:del w:id="14159" w:author="阿毛" w:date="2021-05-21T17:54:00Z"/>
                <w:rFonts w:ascii="標楷體" w:hAnsi="標楷體"/>
              </w:rPr>
              <w:pPrChange w:id="14160" w:author="阿毛" w:date="2021-05-21T17:54:00Z">
                <w:pPr/>
              </w:pPrChange>
            </w:pPr>
          </w:p>
        </w:tc>
        <w:tc>
          <w:tcPr>
            <w:tcW w:w="624" w:type="pct"/>
          </w:tcPr>
          <w:p w14:paraId="2E3D5414" w14:textId="56138278" w:rsidR="00E24265" w:rsidRPr="00615D4B" w:rsidDel="00CB3FDD" w:rsidRDefault="00E24265">
            <w:pPr>
              <w:pStyle w:val="3"/>
              <w:numPr>
                <w:ilvl w:val="2"/>
                <w:numId w:val="106"/>
              </w:numPr>
              <w:rPr>
                <w:del w:id="14161" w:author="阿毛" w:date="2021-05-21T17:54:00Z"/>
                <w:rFonts w:ascii="標楷體" w:hAnsi="標楷體"/>
              </w:rPr>
              <w:pPrChange w:id="14162" w:author="阿毛" w:date="2021-05-21T17:54:00Z">
                <w:pPr/>
              </w:pPrChange>
            </w:pPr>
          </w:p>
        </w:tc>
        <w:tc>
          <w:tcPr>
            <w:tcW w:w="537" w:type="pct"/>
          </w:tcPr>
          <w:p w14:paraId="01CF5923" w14:textId="04DAB43F" w:rsidR="00E24265" w:rsidRPr="00615D4B" w:rsidDel="00CB3FDD" w:rsidRDefault="00E24265">
            <w:pPr>
              <w:pStyle w:val="3"/>
              <w:numPr>
                <w:ilvl w:val="2"/>
                <w:numId w:val="106"/>
              </w:numPr>
              <w:rPr>
                <w:del w:id="14163" w:author="阿毛" w:date="2021-05-21T17:54:00Z"/>
                <w:rFonts w:ascii="標楷體" w:hAnsi="標楷體"/>
              </w:rPr>
              <w:pPrChange w:id="14164" w:author="阿毛" w:date="2021-05-21T17:54:00Z">
                <w:pPr/>
              </w:pPrChange>
            </w:pPr>
            <w:del w:id="14165" w:author="阿毛" w:date="2021-05-21T17:54:00Z">
              <w:r w:rsidDel="00CB3FDD">
                <w:rPr>
                  <w:rFonts w:ascii="標楷體" w:hAnsi="標楷體" w:hint="eastAsia"/>
                </w:rPr>
                <w:delText>下拉式選單</w:delText>
              </w:r>
            </w:del>
          </w:p>
        </w:tc>
        <w:tc>
          <w:tcPr>
            <w:tcW w:w="299" w:type="pct"/>
          </w:tcPr>
          <w:p w14:paraId="0A9B4D57" w14:textId="5541982C" w:rsidR="00E24265" w:rsidRPr="00615D4B" w:rsidDel="00CB3FDD" w:rsidRDefault="00E24265">
            <w:pPr>
              <w:pStyle w:val="3"/>
              <w:numPr>
                <w:ilvl w:val="2"/>
                <w:numId w:val="106"/>
              </w:numPr>
              <w:rPr>
                <w:del w:id="14166" w:author="阿毛" w:date="2021-05-21T17:54:00Z"/>
                <w:rFonts w:ascii="標楷體" w:hAnsi="標楷體"/>
              </w:rPr>
              <w:pPrChange w:id="14167" w:author="阿毛" w:date="2021-05-21T17:54:00Z">
                <w:pPr/>
              </w:pPrChange>
            </w:pPr>
          </w:p>
        </w:tc>
        <w:tc>
          <w:tcPr>
            <w:tcW w:w="299" w:type="pct"/>
          </w:tcPr>
          <w:p w14:paraId="02F2A9E0" w14:textId="5077AE2B" w:rsidR="00E24265" w:rsidRPr="00615D4B" w:rsidDel="00CB3FDD" w:rsidRDefault="00E24265">
            <w:pPr>
              <w:pStyle w:val="3"/>
              <w:numPr>
                <w:ilvl w:val="2"/>
                <w:numId w:val="106"/>
              </w:numPr>
              <w:rPr>
                <w:del w:id="14168" w:author="阿毛" w:date="2021-05-21T17:54:00Z"/>
                <w:rFonts w:ascii="標楷體" w:hAnsi="標楷體"/>
              </w:rPr>
              <w:pPrChange w:id="14169" w:author="阿毛" w:date="2021-05-21T17:54:00Z">
                <w:pPr/>
              </w:pPrChange>
            </w:pPr>
          </w:p>
        </w:tc>
        <w:tc>
          <w:tcPr>
            <w:tcW w:w="1643" w:type="pct"/>
          </w:tcPr>
          <w:p w14:paraId="326BA160" w14:textId="0163907C" w:rsidR="00E24265" w:rsidDel="00CB3FDD" w:rsidRDefault="00E24265">
            <w:pPr>
              <w:pStyle w:val="3"/>
              <w:numPr>
                <w:ilvl w:val="2"/>
                <w:numId w:val="106"/>
              </w:numPr>
              <w:rPr>
                <w:del w:id="14170" w:author="阿毛" w:date="2021-05-21T17:54:00Z"/>
                <w:rFonts w:ascii="標楷體" w:hAnsi="標楷體"/>
              </w:rPr>
              <w:pPrChange w:id="14171" w:author="阿毛" w:date="2021-05-21T17:54:00Z">
                <w:pPr/>
              </w:pPrChange>
            </w:pPr>
            <w:del w:id="14172" w:author="阿毛" w:date="2021-05-21T17:54:00Z">
              <w:r w:rsidRPr="006F2568" w:rsidDel="00CB3FDD">
                <w:rPr>
                  <w:rFonts w:ascii="標楷體" w:hAnsi="標楷體" w:hint="eastAsia"/>
                </w:rPr>
                <w:delText>1:新增</w:delText>
              </w:r>
            </w:del>
          </w:p>
          <w:p w14:paraId="661AB47F" w14:textId="02D0A247" w:rsidR="00E24265" w:rsidRPr="00615D4B" w:rsidDel="00CB3FDD" w:rsidRDefault="00E24265">
            <w:pPr>
              <w:pStyle w:val="3"/>
              <w:numPr>
                <w:ilvl w:val="2"/>
                <w:numId w:val="106"/>
              </w:numPr>
              <w:rPr>
                <w:del w:id="14173" w:author="阿毛" w:date="2021-05-21T17:54:00Z"/>
                <w:rFonts w:ascii="標楷體" w:hAnsi="標楷體"/>
              </w:rPr>
              <w:pPrChange w:id="14174" w:author="阿毛" w:date="2021-05-21T17:54:00Z">
                <w:pPr/>
              </w:pPrChange>
            </w:pPr>
            <w:del w:id="14175" w:author="阿毛" w:date="2021-05-21T17:54:00Z">
              <w:r w:rsidRPr="006F2568" w:rsidDel="00CB3FDD">
                <w:rPr>
                  <w:rFonts w:ascii="標楷體" w:hAnsi="標楷體" w:hint="eastAsia"/>
                </w:rPr>
                <w:delText>2:異動</w:delText>
              </w:r>
            </w:del>
          </w:p>
        </w:tc>
      </w:tr>
      <w:tr w:rsidR="00E24265" w:rsidRPr="00615D4B" w:rsidDel="00CB3FDD" w14:paraId="5D47A639" w14:textId="690E8CA8" w:rsidTr="005F76AD">
        <w:trPr>
          <w:trHeight w:val="291"/>
          <w:jc w:val="center"/>
          <w:del w:id="14176" w:author="阿毛" w:date="2021-05-21T17:54:00Z"/>
        </w:trPr>
        <w:tc>
          <w:tcPr>
            <w:tcW w:w="219" w:type="pct"/>
          </w:tcPr>
          <w:p w14:paraId="6401C033" w14:textId="0512F3AD" w:rsidR="00E24265" w:rsidRPr="005E579A" w:rsidDel="00CB3FDD" w:rsidRDefault="00E24265">
            <w:pPr>
              <w:pStyle w:val="3"/>
              <w:numPr>
                <w:ilvl w:val="2"/>
                <w:numId w:val="106"/>
              </w:numPr>
              <w:rPr>
                <w:del w:id="14177" w:author="阿毛" w:date="2021-05-21T17:54:00Z"/>
                <w:rFonts w:ascii="標楷體" w:hAnsi="標楷體"/>
              </w:rPr>
              <w:pPrChange w:id="14178" w:author="阿毛" w:date="2021-05-21T17:54:00Z">
                <w:pPr>
                  <w:pStyle w:val="af9"/>
                  <w:numPr>
                    <w:numId w:val="49"/>
                  </w:numPr>
                  <w:ind w:leftChars="0" w:hanging="480"/>
                </w:pPr>
              </w:pPrChange>
            </w:pPr>
          </w:p>
        </w:tc>
        <w:tc>
          <w:tcPr>
            <w:tcW w:w="756" w:type="pct"/>
          </w:tcPr>
          <w:p w14:paraId="32374DBA" w14:textId="3C3BBD5E" w:rsidR="00E24265" w:rsidRPr="00615D4B" w:rsidDel="00CB3FDD" w:rsidRDefault="00E24265">
            <w:pPr>
              <w:pStyle w:val="3"/>
              <w:numPr>
                <w:ilvl w:val="2"/>
                <w:numId w:val="106"/>
              </w:numPr>
              <w:rPr>
                <w:del w:id="14179" w:author="阿毛" w:date="2021-05-21T17:54:00Z"/>
                <w:rFonts w:ascii="標楷體" w:hAnsi="標楷體"/>
              </w:rPr>
              <w:pPrChange w:id="14180" w:author="阿毛" w:date="2021-05-21T17:54:00Z">
                <w:pPr/>
              </w:pPrChange>
            </w:pPr>
            <w:del w:id="14181" w:author="阿毛" w:date="2021-05-21T17:54:00Z">
              <w:r w:rsidRPr="00D7238B" w:rsidDel="00CB3FDD">
                <w:rPr>
                  <w:rFonts w:ascii="標楷體" w:hAnsi="標楷體" w:hint="eastAsia"/>
                </w:rPr>
                <w:delText>債務人IDN</w:delText>
              </w:r>
            </w:del>
          </w:p>
        </w:tc>
        <w:tc>
          <w:tcPr>
            <w:tcW w:w="624" w:type="pct"/>
          </w:tcPr>
          <w:p w14:paraId="0EADB350" w14:textId="5ADC9AC9" w:rsidR="00E24265" w:rsidRPr="00615D4B" w:rsidDel="00CB3FDD" w:rsidRDefault="00E24265">
            <w:pPr>
              <w:pStyle w:val="3"/>
              <w:numPr>
                <w:ilvl w:val="2"/>
                <w:numId w:val="106"/>
              </w:numPr>
              <w:rPr>
                <w:del w:id="14182" w:author="阿毛" w:date="2021-05-21T17:54:00Z"/>
                <w:rFonts w:ascii="標楷體" w:hAnsi="標楷體"/>
              </w:rPr>
              <w:pPrChange w:id="14183" w:author="阿毛" w:date="2021-05-21T17:54:00Z">
                <w:pPr/>
              </w:pPrChange>
            </w:pPr>
          </w:p>
        </w:tc>
        <w:tc>
          <w:tcPr>
            <w:tcW w:w="624" w:type="pct"/>
          </w:tcPr>
          <w:p w14:paraId="38C4B644" w14:textId="5C2AF07A" w:rsidR="00E24265" w:rsidRPr="00615D4B" w:rsidDel="00CB3FDD" w:rsidRDefault="00E24265">
            <w:pPr>
              <w:pStyle w:val="3"/>
              <w:numPr>
                <w:ilvl w:val="2"/>
                <w:numId w:val="106"/>
              </w:numPr>
              <w:rPr>
                <w:del w:id="14184" w:author="阿毛" w:date="2021-05-21T17:54:00Z"/>
                <w:rFonts w:ascii="標楷體" w:hAnsi="標楷體"/>
              </w:rPr>
              <w:pPrChange w:id="14185" w:author="阿毛" w:date="2021-05-21T17:54:00Z">
                <w:pPr/>
              </w:pPrChange>
            </w:pPr>
          </w:p>
        </w:tc>
        <w:tc>
          <w:tcPr>
            <w:tcW w:w="537" w:type="pct"/>
          </w:tcPr>
          <w:p w14:paraId="6D911D00" w14:textId="765861E4" w:rsidR="00E24265" w:rsidRPr="00615D4B" w:rsidDel="00CB3FDD" w:rsidRDefault="00E24265">
            <w:pPr>
              <w:pStyle w:val="3"/>
              <w:numPr>
                <w:ilvl w:val="2"/>
                <w:numId w:val="106"/>
              </w:numPr>
              <w:rPr>
                <w:del w:id="14186" w:author="阿毛" w:date="2021-05-21T17:54:00Z"/>
                <w:rFonts w:ascii="標楷體" w:hAnsi="標楷體"/>
              </w:rPr>
              <w:pPrChange w:id="14187" w:author="阿毛" w:date="2021-05-21T17:54:00Z">
                <w:pPr/>
              </w:pPrChange>
            </w:pPr>
          </w:p>
        </w:tc>
        <w:tc>
          <w:tcPr>
            <w:tcW w:w="299" w:type="pct"/>
          </w:tcPr>
          <w:p w14:paraId="73128215" w14:textId="37B06569" w:rsidR="00E24265" w:rsidRPr="00615D4B" w:rsidDel="00CB3FDD" w:rsidRDefault="00E24265">
            <w:pPr>
              <w:pStyle w:val="3"/>
              <w:numPr>
                <w:ilvl w:val="2"/>
                <w:numId w:val="106"/>
              </w:numPr>
              <w:rPr>
                <w:del w:id="14188" w:author="阿毛" w:date="2021-05-21T17:54:00Z"/>
                <w:rFonts w:ascii="標楷體" w:hAnsi="標楷體"/>
              </w:rPr>
              <w:pPrChange w:id="14189" w:author="阿毛" w:date="2021-05-21T17:54:00Z">
                <w:pPr/>
              </w:pPrChange>
            </w:pPr>
          </w:p>
        </w:tc>
        <w:tc>
          <w:tcPr>
            <w:tcW w:w="299" w:type="pct"/>
          </w:tcPr>
          <w:p w14:paraId="28154DDA" w14:textId="052F311C" w:rsidR="00E24265" w:rsidRPr="00615D4B" w:rsidDel="00CB3FDD" w:rsidRDefault="00E24265">
            <w:pPr>
              <w:pStyle w:val="3"/>
              <w:numPr>
                <w:ilvl w:val="2"/>
                <w:numId w:val="106"/>
              </w:numPr>
              <w:rPr>
                <w:del w:id="14190" w:author="阿毛" w:date="2021-05-21T17:54:00Z"/>
                <w:rFonts w:ascii="標楷體" w:hAnsi="標楷體"/>
              </w:rPr>
              <w:pPrChange w:id="14191" w:author="阿毛" w:date="2021-05-21T17:54:00Z">
                <w:pPr/>
              </w:pPrChange>
            </w:pPr>
          </w:p>
        </w:tc>
        <w:tc>
          <w:tcPr>
            <w:tcW w:w="1643" w:type="pct"/>
          </w:tcPr>
          <w:p w14:paraId="54585F2A" w14:textId="7E7BA8FA" w:rsidR="00E24265" w:rsidRPr="00615D4B" w:rsidDel="00CB3FDD" w:rsidRDefault="00E24265">
            <w:pPr>
              <w:pStyle w:val="3"/>
              <w:numPr>
                <w:ilvl w:val="2"/>
                <w:numId w:val="106"/>
              </w:numPr>
              <w:rPr>
                <w:del w:id="14192" w:author="阿毛" w:date="2021-05-21T17:54:00Z"/>
                <w:rFonts w:ascii="標楷體" w:hAnsi="標楷體"/>
              </w:rPr>
              <w:pPrChange w:id="14193" w:author="阿毛" w:date="2021-05-21T17:54:00Z">
                <w:pPr/>
              </w:pPrChange>
            </w:pPr>
          </w:p>
        </w:tc>
      </w:tr>
      <w:tr w:rsidR="00E24265" w:rsidRPr="00615D4B" w:rsidDel="00CB3FDD" w14:paraId="22464900" w14:textId="7EE1AFB3" w:rsidTr="005F76AD">
        <w:trPr>
          <w:trHeight w:val="291"/>
          <w:jc w:val="center"/>
          <w:del w:id="14194" w:author="阿毛" w:date="2021-05-21T17:54:00Z"/>
        </w:trPr>
        <w:tc>
          <w:tcPr>
            <w:tcW w:w="219" w:type="pct"/>
          </w:tcPr>
          <w:p w14:paraId="20C0BBFD" w14:textId="6E370363" w:rsidR="00E24265" w:rsidRPr="005E579A" w:rsidDel="00CB3FDD" w:rsidRDefault="00E24265">
            <w:pPr>
              <w:pStyle w:val="3"/>
              <w:numPr>
                <w:ilvl w:val="2"/>
                <w:numId w:val="106"/>
              </w:numPr>
              <w:rPr>
                <w:del w:id="14195" w:author="阿毛" w:date="2021-05-21T17:54:00Z"/>
                <w:rFonts w:ascii="標楷體" w:hAnsi="標楷體"/>
              </w:rPr>
              <w:pPrChange w:id="14196" w:author="阿毛" w:date="2021-05-21T17:54:00Z">
                <w:pPr>
                  <w:pStyle w:val="af9"/>
                  <w:numPr>
                    <w:numId w:val="49"/>
                  </w:numPr>
                  <w:ind w:leftChars="0" w:hanging="480"/>
                </w:pPr>
              </w:pPrChange>
            </w:pPr>
          </w:p>
        </w:tc>
        <w:tc>
          <w:tcPr>
            <w:tcW w:w="756" w:type="pct"/>
          </w:tcPr>
          <w:p w14:paraId="1CF8A63D" w14:textId="772BD582" w:rsidR="00E24265" w:rsidRPr="00615D4B" w:rsidDel="00CB3FDD" w:rsidRDefault="00E24265">
            <w:pPr>
              <w:pStyle w:val="3"/>
              <w:numPr>
                <w:ilvl w:val="2"/>
                <w:numId w:val="106"/>
              </w:numPr>
              <w:rPr>
                <w:del w:id="14197" w:author="阿毛" w:date="2021-05-21T17:54:00Z"/>
                <w:rFonts w:ascii="標楷體" w:hAnsi="標楷體"/>
              </w:rPr>
              <w:pPrChange w:id="14198" w:author="阿毛" w:date="2021-05-21T17:54:00Z">
                <w:pPr/>
              </w:pPrChange>
            </w:pPr>
            <w:del w:id="14199" w:author="阿毛" w:date="2021-05-21T17:54:00Z">
              <w:r w:rsidRPr="00D7238B" w:rsidDel="00CB3FDD">
                <w:rPr>
                  <w:rFonts w:ascii="標楷體" w:hAnsi="標楷體" w:hint="eastAsia"/>
                </w:rPr>
                <w:delText>報送單位代號</w:delText>
              </w:r>
            </w:del>
          </w:p>
        </w:tc>
        <w:tc>
          <w:tcPr>
            <w:tcW w:w="624" w:type="pct"/>
          </w:tcPr>
          <w:p w14:paraId="0A0E3706" w14:textId="67AAD9F4" w:rsidR="00E24265" w:rsidRPr="00615D4B" w:rsidDel="00CB3FDD" w:rsidRDefault="00E24265">
            <w:pPr>
              <w:pStyle w:val="3"/>
              <w:numPr>
                <w:ilvl w:val="2"/>
                <w:numId w:val="106"/>
              </w:numPr>
              <w:rPr>
                <w:del w:id="14200" w:author="阿毛" w:date="2021-05-21T17:54:00Z"/>
                <w:rFonts w:ascii="標楷體" w:hAnsi="標楷體"/>
              </w:rPr>
              <w:pPrChange w:id="14201" w:author="阿毛" w:date="2021-05-21T17:54:00Z">
                <w:pPr/>
              </w:pPrChange>
            </w:pPr>
          </w:p>
        </w:tc>
        <w:tc>
          <w:tcPr>
            <w:tcW w:w="624" w:type="pct"/>
          </w:tcPr>
          <w:p w14:paraId="5E6191E2" w14:textId="20785E0D" w:rsidR="00E24265" w:rsidRPr="00615D4B" w:rsidDel="00CB3FDD" w:rsidRDefault="00E24265">
            <w:pPr>
              <w:pStyle w:val="3"/>
              <w:numPr>
                <w:ilvl w:val="2"/>
                <w:numId w:val="106"/>
              </w:numPr>
              <w:rPr>
                <w:del w:id="14202" w:author="阿毛" w:date="2021-05-21T17:54:00Z"/>
                <w:rFonts w:ascii="標楷體" w:hAnsi="標楷體"/>
              </w:rPr>
              <w:pPrChange w:id="14203" w:author="阿毛" w:date="2021-05-21T17:54:00Z">
                <w:pPr/>
              </w:pPrChange>
            </w:pPr>
          </w:p>
        </w:tc>
        <w:tc>
          <w:tcPr>
            <w:tcW w:w="537" w:type="pct"/>
          </w:tcPr>
          <w:p w14:paraId="6026677D" w14:textId="44BCEE97" w:rsidR="00E24265" w:rsidRPr="00615D4B" w:rsidDel="00CB3FDD" w:rsidRDefault="00E24265">
            <w:pPr>
              <w:pStyle w:val="3"/>
              <w:numPr>
                <w:ilvl w:val="2"/>
                <w:numId w:val="106"/>
              </w:numPr>
              <w:rPr>
                <w:del w:id="14204" w:author="阿毛" w:date="2021-05-21T17:54:00Z"/>
                <w:rFonts w:ascii="標楷體" w:hAnsi="標楷體"/>
              </w:rPr>
              <w:pPrChange w:id="14205" w:author="阿毛" w:date="2021-05-21T17:54:00Z">
                <w:pPr/>
              </w:pPrChange>
            </w:pPr>
          </w:p>
        </w:tc>
        <w:tc>
          <w:tcPr>
            <w:tcW w:w="299" w:type="pct"/>
          </w:tcPr>
          <w:p w14:paraId="3C5CFED3" w14:textId="1F19F6D7" w:rsidR="00E24265" w:rsidRPr="00615D4B" w:rsidDel="00CB3FDD" w:rsidRDefault="00E24265">
            <w:pPr>
              <w:pStyle w:val="3"/>
              <w:numPr>
                <w:ilvl w:val="2"/>
                <w:numId w:val="106"/>
              </w:numPr>
              <w:rPr>
                <w:del w:id="14206" w:author="阿毛" w:date="2021-05-21T17:54:00Z"/>
                <w:rFonts w:ascii="標楷體" w:hAnsi="標楷體"/>
              </w:rPr>
              <w:pPrChange w:id="14207" w:author="阿毛" w:date="2021-05-21T17:54:00Z">
                <w:pPr/>
              </w:pPrChange>
            </w:pPr>
          </w:p>
        </w:tc>
        <w:tc>
          <w:tcPr>
            <w:tcW w:w="299" w:type="pct"/>
          </w:tcPr>
          <w:p w14:paraId="56A8CB61" w14:textId="421F63BB" w:rsidR="00E24265" w:rsidRPr="00615D4B" w:rsidDel="00CB3FDD" w:rsidRDefault="00E24265">
            <w:pPr>
              <w:pStyle w:val="3"/>
              <w:numPr>
                <w:ilvl w:val="2"/>
                <w:numId w:val="106"/>
              </w:numPr>
              <w:rPr>
                <w:del w:id="14208" w:author="阿毛" w:date="2021-05-21T17:54:00Z"/>
                <w:rFonts w:ascii="標楷體" w:hAnsi="標楷體"/>
              </w:rPr>
              <w:pPrChange w:id="14209" w:author="阿毛" w:date="2021-05-21T17:54:00Z">
                <w:pPr/>
              </w:pPrChange>
            </w:pPr>
          </w:p>
        </w:tc>
        <w:tc>
          <w:tcPr>
            <w:tcW w:w="1643" w:type="pct"/>
          </w:tcPr>
          <w:p w14:paraId="248F2334" w14:textId="4941DDAA" w:rsidR="00E24265" w:rsidRPr="00615D4B" w:rsidDel="00CB3FDD" w:rsidRDefault="00E24265">
            <w:pPr>
              <w:pStyle w:val="3"/>
              <w:numPr>
                <w:ilvl w:val="2"/>
                <w:numId w:val="106"/>
              </w:numPr>
              <w:rPr>
                <w:del w:id="14210" w:author="阿毛" w:date="2021-05-21T17:54:00Z"/>
                <w:rFonts w:ascii="標楷體" w:hAnsi="標楷體"/>
              </w:rPr>
              <w:pPrChange w:id="14211" w:author="阿毛" w:date="2021-05-21T17:54:00Z">
                <w:pPr/>
              </w:pPrChange>
            </w:pPr>
          </w:p>
        </w:tc>
      </w:tr>
      <w:tr w:rsidR="00E24265" w:rsidRPr="00615D4B" w:rsidDel="00CB3FDD" w14:paraId="07A8384A" w14:textId="10789F29" w:rsidTr="005F76AD">
        <w:trPr>
          <w:trHeight w:val="291"/>
          <w:jc w:val="center"/>
          <w:del w:id="14212" w:author="阿毛" w:date="2021-05-21T17:54:00Z"/>
        </w:trPr>
        <w:tc>
          <w:tcPr>
            <w:tcW w:w="219" w:type="pct"/>
          </w:tcPr>
          <w:p w14:paraId="7D6B46EF" w14:textId="331E6A47" w:rsidR="00E24265" w:rsidRPr="005E579A" w:rsidDel="00CB3FDD" w:rsidRDefault="00E24265">
            <w:pPr>
              <w:pStyle w:val="3"/>
              <w:numPr>
                <w:ilvl w:val="2"/>
                <w:numId w:val="106"/>
              </w:numPr>
              <w:rPr>
                <w:del w:id="14213" w:author="阿毛" w:date="2021-05-21T17:54:00Z"/>
                <w:rFonts w:ascii="標楷體" w:hAnsi="標楷體"/>
              </w:rPr>
              <w:pPrChange w:id="14214" w:author="阿毛" w:date="2021-05-21T17:54:00Z">
                <w:pPr>
                  <w:pStyle w:val="af9"/>
                  <w:numPr>
                    <w:numId w:val="49"/>
                  </w:numPr>
                  <w:ind w:leftChars="0" w:hanging="480"/>
                </w:pPr>
              </w:pPrChange>
            </w:pPr>
          </w:p>
        </w:tc>
        <w:tc>
          <w:tcPr>
            <w:tcW w:w="756" w:type="pct"/>
          </w:tcPr>
          <w:p w14:paraId="178D3909" w14:textId="1A0E962B" w:rsidR="00E24265" w:rsidRPr="00615D4B" w:rsidDel="00CB3FDD" w:rsidRDefault="00E24265">
            <w:pPr>
              <w:pStyle w:val="3"/>
              <w:numPr>
                <w:ilvl w:val="2"/>
                <w:numId w:val="106"/>
              </w:numPr>
              <w:rPr>
                <w:del w:id="14215" w:author="阿毛" w:date="2021-05-21T17:54:00Z"/>
                <w:rFonts w:ascii="標楷體" w:hAnsi="標楷體"/>
              </w:rPr>
              <w:pPrChange w:id="14216" w:author="阿毛" w:date="2021-05-21T17:54:00Z">
                <w:pPr/>
              </w:pPrChange>
            </w:pPr>
            <w:del w:id="14217" w:author="阿毛" w:date="2021-05-21T17:54:00Z">
              <w:r w:rsidRPr="00D7238B" w:rsidDel="00CB3FDD">
                <w:rPr>
                  <w:rFonts w:ascii="標楷體" w:hAnsi="標楷體" w:hint="eastAsia"/>
                </w:rPr>
                <w:delText>原前置協商申請日</w:delText>
              </w:r>
            </w:del>
          </w:p>
        </w:tc>
        <w:tc>
          <w:tcPr>
            <w:tcW w:w="624" w:type="pct"/>
          </w:tcPr>
          <w:p w14:paraId="1FD1CBA3" w14:textId="3CA3A798" w:rsidR="00E24265" w:rsidRPr="00615D4B" w:rsidDel="00CB3FDD" w:rsidRDefault="00E24265">
            <w:pPr>
              <w:pStyle w:val="3"/>
              <w:numPr>
                <w:ilvl w:val="2"/>
                <w:numId w:val="106"/>
              </w:numPr>
              <w:rPr>
                <w:del w:id="14218" w:author="阿毛" w:date="2021-05-21T17:54:00Z"/>
                <w:rFonts w:ascii="標楷體" w:hAnsi="標楷體"/>
              </w:rPr>
              <w:pPrChange w:id="14219" w:author="阿毛" w:date="2021-05-21T17:54:00Z">
                <w:pPr/>
              </w:pPrChange>
            </w:pPr>
          </w:p>
        </w:tc>
        <w:tc>
          <w:tcPr>
            <w:tcW w:w="624" w:type="pct"/>
          </w:tcPr>
          <w:p w14:paraId="4E7DFCFD" w14:textId="6D613FFE" w:rsidR="00E24265" w:rsidRPr="00615D4B" w:rsidDel="00CB3FDD" w:rsidRDefault="00E24265">
            <w:pPr>
              <w:pStyle w:val="3"/>
              <w:numPr>
                <w:ilvl w:val="2"/>
                <w:numId w:val="106"/>
              </w:numPr>
              <w:rPr>
                <w:del w:id="14220" w:author="阿毛" w:date="2021-05-21T17:54:00Z"/>
                <w:rFonts w:ascii="標楷體" w:hAnsi="標楷體"/>
              </w:rPr>
              <w:pPrChange w:id="14221" w:author="阿毛" w:date="2021-05-21T17:54:00Z">
                <w:pPr/>
              </w:pPrChange>
            </w:pPr>
          </w:p>
        </w:tc>
        <w:tc>
          <w:tcPr>
            <w:tcW w:w="537" w:type="pct"/>
          </w:tcPr>
          <w:p w14:paraId="525F4868" w14:textId="46E0E1F1" w:rsidR="00E24265" w:rsidRPr="00615D4B" w:rsidDel="00CB3FDD" w:rsidRDefault="00E24265">
            <w:pPr>
              <w:pStyle w:val="3"/>
              <w:numPr>
                <w:ilvl w:val="2"/>
                <w:numId w:val="106"/>
              </w:numPr>
              <w:rPr>
                <w:del w:id="14222" w:author="阿毛" w:date="2021-05-21T17:54:00Z"/>
                <w:rFonts w:ascii="標楷體" w:hAnsi="標楷體"/>
              </w:rPr>
              <w:pPrChange w:id="14223" w:author="阿毛" w:date="2021-05-21T17:54:00Z">
                <w:pPr/>
              </w:pPrChange>
            </w:pPr>
          </w:p>
        </w:tc>
        <w:tc>
          <w:tcPr>
            <w:tcW w:w="299" w:type="pct"/>
          </w:tcPr>
          <w:p w14:paraId="2C699719" w14:textId="3C48BF54" w:rsidR="00E24265" w:rsidRPr="00615D4B" w:rsidDel="00CB3FDD" w:rsidRDefault="00E24265">
            <w:pPr>
              <w:pStyle w:val="3"/>
              <w:numPr>
                <w:ilvl w:val="2"/>
                <w:numId w:val="106"/>
              </w:numPr>
              <w:rPr>
                <w:del w:id="14224" w:author="阿毛" w:date="2021-05-21T17:54:00Z"/>
                <w:rFonts w:ascii="標楷體" w:hAnsi="標楷體"/>
              </w:rPr>
              <w:pPrChange w:id="14225" w:author="阿毛" w:date="2021-05-21T17:54:00Z">
                <w:pPr/>
              </w:pPrChange>
            </w:pPr>
          </w:p>
        </w:tc>
        <w:tc>
          <w:tcPr>
            <w:tcW w:w="299" w:type="pct"/>
          </w:tcPr>
          <w:p w14:paraId="69D66156" w14:textId="4DE0DF1E" w:rsidR="00E24265" w:rsidRPr="00615D4B" w:rsidDel="00CB3FDD" w:rsidRDefault="00E24265">
            <w:pPr>
              <w:pStyle w:val="3"/>
              <w:numPr>
                <w:ilvl w:val="2"/>
                <w:numId w:val="106"/>
              </w:numPr>
              <w:rPr>
                <w:del w:id="14226" w:author="阿毛" w:date="2021-05-21T17:54:00Z"/>
                <w:rFonts w:ascii="標楷體" w:hAnsi="標楷體"/>
              </w:rPr>
              <w:pPrChange w:id="14227" w:author="阿毛" w:date="2021-05-21T17:54:00Z">
                <w:pPr/>
              </w:pPrChange>
            </w:pPr>
          </w:p>
        </w:tc>
        <w:tc>
          <w:tcPr>
            <w:tcW w:w="1643" w:type="pct"/>
          </w:tcPr>
          <w:p w14:paraId="6061167A" w14:textId="46DC676D" w:rsidR="00E24265" w:rsidRPr="00615D4B" w:rsidDel="00CB3FDD" w:rsidRDefault="00E24265">
            <w:pPr>
              <w:pStyle w:val="3"/>
              <w:numPr>
                <w:ilvl w:val="2"/>
                <w:numId w:val="106"/>
              </w:numPr>
              <w:rPr>
                <w:del w:id="14228" w:author="阿毛" w:date="2021-05-21T17:54:00Z"/>
                <w:rFonts w:ascii="標楷體" w:hAnsi="標楷體"/>
              </w:rPr>
              <w:pPrChange w:id="14229" w:author="阿毛" w:date="2021-05-21T17:54:00Z">
                <w:pPr/>
              </w:pPrChange>
            </w:pPr>
          </w:p>
        </w:tc>
      </w:tr>
      <w:tr w:rsidR="00E24265" w:rsidRPr="00615D4B" w:rsidDel="00CB3FDD" w14:paraId="0B1517AB" w14:textId="00D5DA2A" w:rsidTr="005F76AD">
        <w:trPr>
          <w:trHeight w:val="291"/>
          <w:jc w:val="center"/>
          <w:del w:id="14230" w:author="阿毛" w:date="2021-05-21T17:54:00Z"/>
        </w:trPr>
        <w:tc>
          <w:tcPr>
            <w:tcW w:w="219" w:type="pct"/>
          </w:tcPr>
          <w:p w14:paraId="5B842CEC" w14:textId="7E7EA435" w:rsidR="00E24265" w:rsidRPr="005E579A" w:rsidDel="00CB3FDD" w:rsidRDefault="00E24265">
            <w:pPr>
              <w:pStyle w:val="3"/>
              <w:numPr>
                <w:ilvl w:val="2"/>
                <w:numId w:val="106"/>
              </w:numPr>
              <w:rPr>
                <w:del w:id="14231" w:author="阿毛" w:date="2021-05-21T17:54:00Z"/>
                <w:rFonts w:ascii="標楷體" w:hAnsi="標楷體"/>
              </w:rPr>
              <w:pPrChange w:id="14232" w:author="阿毛" w:date="2021-05-21T17:54:00Z">
                <w:pPr>
                  <w:pStyle w:val="af9"/>
                  <w:numPr>
                    <w:numId w:val="49"/>
                  </w:numPr>
                  <w:ind w:leftChars="0" w:hanging="480"/>
                </w:pPr>
              </w:pPrChange>
            </w:pPr>
          </w:p>
        </w:tc>
        <w:tc>
          <w:tcPr>
            <w:tcW w:w="756" w:type="pct"/>
          </w:tcPr>
          <w:p w14:paraId="78BC42DB" w14:textId="3B477C90" w:rsidR="00E24265" w:rsidRPr="00615D4B" w:rsidDel="00CB3FDD" w:rsidRDefault="00E24265">
            <w:pPr>
              <w:pStyle w:val="3"/>
              <w:numPr>
                <w:ilvl w:val="2"/>
                <w:numId w:val="106"/>
              </w:numPr>
              <w:rPr>
                <w:del w:id="14233" w:author="阿毛" w:date="2021-05-21T17:54:00Z"/>
                <w:rFonts w:ascii="標楷體" w:hAnsi="標楷體"/>
              </w:rPr>
              <w:pPrChange w:id="14234" w:author="阿毛" w:date="2021-05-21T17:54:00Z">
                <w:pPr/>
              </w:pPrChange>
            </w:pPr>
            <w:del w:id="14235" w:author="阿毛" w:date="2021-05-21T17:54:00Z">
              <w:r w:rsidRPr="00D7238B" w:rsidDel="00CB3FDD">
                <w:rPr>
                  <w:rFonts w:ascii="標楷體" w:hAnsi="標楷體" w:hint="eastAsia"/>
                </w:rPr>
                <w:delText>申請變更還款條件日</w:delText>
              </w:r>
            </w:del>
          </w:p>
        </w:tc>
        <w:tc>
          <w:tcPr>
            <w:tcW w:w="624" w:type="pct"/>
          </w:tcPr>
          <w:p w14:paraId="695DC5B1" w14:textId="40827462" w:rsidR="00E24265" w:rsidRPr="00615D4B" w:rsidDel="00CB3FDD" w:rsidRDefault="00E24265">
            <w:pPr>
              <w:pStyle w:val="3"/>
              <w:numPr>
                <w:ilvl w:val="2"/>
                <w:numId w:val="106"/>
              </w:numPr>
              <w:rPr>
                <w:del w:id="14236" w:author="阿毛" w:date="2021-05-21T17:54:00Z"/>
                <w:rFonts w:ascii="標楷體" w:hAnsi="標楷體"/>
              </w:rPr>
              <w:pPrChange w:id="14237" w:author="阿毛" w:date="2021-05-21T17:54:00Z">
                <w:pPr/>
              </w:pPrChange>
            </w:pPr>
          </w:p>
        </w:tc>
        <w:tc>
          <w:tcPr>
            <w:tcW w:w="624" w:type="pct"/>
          </w:tcPr>
          <w:p w14:paraId="4D75F423" w14:textId="67B7A5CC" w:rsidR="00E24265" w:rsidRPr="00615D4B" w:rsidDel="00CB3FDD" w:rsidRDefault="00E24265">
            <w:pPr>
              <w:pStyle w:val="3"/>
              <w:numPr>
                <w:ilvl w:val="2"/>
                <w:numId w:val="106"/>
              </w:numPr>
              <w:rPr>
                <w:del w:id="14238" w:author="阿毛" w:date="2021-05-21T17:54:00Z"/>
                <w:rFonts w:ascii="標楷體" w:hAnsi="標楷體"/>
              </w:rPr>
              <w:pPrChange w:id="14239" w:author="阿毛" w:date="2021-05-21T17:54:00Z">
                <w:pPr/>
              </w:pPrChange>
            </w:pPr>
          </w:p>
        </w:tc>
        <w:tc>
          <w:tcPr>
            <w:tcW w:w="537" w:type="pct"/>
          </w:tcPr>
          <w:p w14:paraId="4123BE94" w14:textId="0B6066EB" w:rsidR="00E24265" w:rsidRPr="00615D4B" w:rsidDel="00CB3FDD" w:rsidRDefault="00E24265">
            <w:pPr>
              <w:pStyle w:val="3"/>
              <w:numPr>
                <w:ilvl w:val="2"/>
                <w:numId w:val="106"/>
              </w:numPr>
              <w:rPr>
                <w:del w:id="14240" w:author="阿毛" w:date="2021-05-21T17:54:00Z"/>
                <w:rFonts w:ascii="標楷體" w:hAnsi="標楷體"/>
              </w:rPr>
              <w:pPrChange w:id="14241" w:author="阿毛" w:date="2021-05-21T17:54:00Z">
                <w:pPr/>
              </w:pPrChange>
            </w:pPr>
          </w:p>
        </w:tc>
        <w:tc>
          <w:tcPr>
            <w:tcW w:w="299" w:type="pct"/>
          </w:tcPr>
          <w:p w14:paraId="135301C5" w14:textId="0C58F6C1" w:rsidR="00E24265" w:rsidRPr="00615D4B" w:rsidDel="00CB3FDD" w:rsidRDefault="00E24265">
            <w:pPr>
              <w:pStyle w:val="3"/>
              <w:numPr>
                <w:ilvl w:val="2"/>
                <w:numId w:val="106"/>
              </w:numPr>
              <w:rPr>
                <w:del w:id="14242" w:author="阿毛" w:date="2021-05-21T17:54:00Z"/>
                <w:rFonts w:ascii="標楷體" w:hAnsi="標楷體"/>
              </w:rPr>
              <w:pPrChange w:id="14243" w:author="阿毛" w:date="2021-05-21T17:54:00Z">
                <w:pPr/>
              </w:pPrChange>
            </w:pPr>
          </w:p>
        </w:tc>
        <w:tc>
          <w:tcPr>
            <w:tcW w:w="299" w:type="pct"/>
          </w:tcPr>
          <w:p w14:paraId="72779969" w14:textId="4BFEF220" w:rsidR="00E24265" w:rsidRPr="00615D4B" w:rsidDel="00CB3FDD" w:rsidRDefault="00E24265">
            <w:pPr>
              <w:pStyle w:val="3"/>
              <w:numPr>
                <w:ilvl w:val="2"/>
                <w:numId w:val="106"/>
              </w:numPr>
              <w:rPr>
                <w:del w:id="14244" w:author="阿毛" w:date="2021-05-21T17:54:00Z"/>
                <w:rFonts w:ascii="標楷體" w:hAnsi="標楷體"/>
              </w:rPr>
              <w:pPrChange w:id="14245" w:author="阿毛" w:date="2021-05-21T17:54:00Z">
                <w:pPr/>
              </w:pPrChange>
            </w:pPr>
          </w:p>
        </w:tc>
        <w:tc>
          <w:tcPr>
            <w:tcW w:w="1643" w:type="pct"/>
          </w:tcPr>
          <w:p w14:paraId="71454FD8" w14:textId="0E9B8F51" w:rsidR="00E24265" w:rsidRPr="00615D4B" w:rsidDel="00CB3FDD" w:rsidRDefault="00E24265">
            <w:pPr>
              <w:pStyle w:val="3"/>
              <w:numPr>
                <w:ilvl w:val="2"/>
                <w:numId w:val="106"/>
              </w:numPr>
              <w:rPr>
                <w:del w:id="14246" w:author="阿毛" w:date="2021-05-21T17:54:00Z"/>
                <w:rFonts w:ascii="標楷體" w:hAnsi="標楷體"/>
              </w:rPr>
              <w:pPrChange w:id="14247" w:author="阿毛" w:date="2021-05-21T17:54:00Z">
                <w:pPr/>
              </w:pPrChange>
            </w:pPr>
          </w:p>
        </w:tc>
      </w:tr>
      <w:tr w:rsidR="00E24265" w:rsidRPr="00615D4B" w:rsidDel="00CB3FDD" w14:paraId="12E3B546" w14:textId="5A2D21D8" w:rsidTr="005F76AD">
        <w:trPr>
          <w:trHeight w:val="291"/>
          <w:jc w:val="center"/>
          <w:del w:id="14248" w:author="阿毛" w:date="2021-05-21T17:54:00Z"/>
        </w:trPr>
        <w:tc>
          <w:tcPr>
            <w:tcW w:w="219" w:type="pct"/>
          </w:tcPr>
          <w:p w14:paraId="4339BAE3" w14:textId="271F3887" w:rsidR="00E24265" w:rsidRPr="005E579A" w:rsidDel="00CB3FDD" w:rsidRDefault="00E24265">
            <w:pPr>
              <w:pStyle w:val="3"/>
              <w:numPr>
                <w:ilvl w:val="2"/>
                <w:numId w:val="106"/>
              </w:numPr>
              <w:rPr>
                <w:del w:id="14249" w:author="阿毛" w:date="2021-05-21T17:54:00Z"/>
                <w:rFonts w:ascii="標楷體" w:hAnsi="標楷體"/>
              </w:rPr>
              <w:pPrChange w:id="14250" w:author="阿毛" w:date="2021-05-21T17:54:00Z">
                <w:pPr>
                  <w:pStyle w:val="af9"/>
                  <w:numPr>
                    <w:numId w:val="49"/>
                  </w:numPr>
                  <w:ind w:leftChars="0" w:hanging="480"/>
                </w:pPr>
              </w:pPrChange>
            </w:pPr>
          </w:p>
        </w:tc>
        <w:tc>
          <w:tcPr>
            <w:tcW w:w="756" w:type="pct"/>
          </w:tcPr>
          <w:p w14:paraId="18C3600C" w14:textId="692BAC9D" w:rsidR="00E24265" w:rsidRPr="00615D4B" w:rsidDel="00CB3FDD" w:rsidRDefault="00E24265">
            <w:pPr>
              <w:pStyle w:val="3"/>
              <w:numPr>
                <w:ilvl w:val="2"/>
                <w:numId w:val="106"/>
              </w:numPr>
              <w:rPr>
                <w:del w:id="14251" w:author="阿毛" w:date="2021-05-21T17:54:00Z"/>
                <w:rFonts w:ascii="標楷體" w:hAnsi="標楷體"/>
              </w:rPr>
              <w:pPrChange w:id="14252" w:author="阿毛" w:date="2021-05-21T17:54:00Z">
                <w:pPr/>
              </w:pPrChange>
            </w:pPr>
            <w:del w:id="14253" w:author="阿毛" w:date="2021-05-21T17:54:00Z">
              <w:r w:rsidRPr="00D7238B" w:rsidDel="00CB3FDD">
                <w:rPr>
                  <w:rFonts w:ascii="標楷體" w:hAnsi="標楷體" w:hint="eastAsia"/>
                </w:rPr>
                <w:delText>變更還款條件已履約期數</w:delText>
              </w:r>
            </w:del>
          </w:p>
        </w:tc>
        <w:tc>
          <w:tcPr>
            <w:tcW w:w="624" w:type="pct"/>
          </w:tcPr>
          <w:p w14:paraId="1A486E13" w14:textId="4B89E09F" w:rsidR="00E24265" w:rsidRPr="00615D4B" w:rsidDel="00CB3FDD" w:rsidRDefault="00E24265">
            <w:pPr>
              <w:pStyle w:val="3"/>
              <w:numPr>
                <w:ilvl w:val="2"/>
                <w:numId w:val="106"/>
              </w:numPr>
              <w:rPr>
                <w:del w:id="14254" w:author="阿毛" w:date="2021-05-21T17:54:00Z"/>
                <w:rFonts w:ascii="標楷體" w:hAnsi="標楷體"/>
              </w:rPr>
              <w:pPrChange w:id="14255" w:author="阿毛" w:date="2021-05-21T17:54:00Z">
                <w:pPr/>
              </w:pPrChange>
            </w:pPr>
          </w:p>
        </w:tc>
        <w:tc>
          <w:tcPr>
            <w:tcW w:w="624" w:type="pct"/>
          </w:tcPr>
          <w:p w14:paraId="67B38DD7" w14:textId="037B0896" w:rsidR="00E24265" w:rsidRPr="00615D4B" w:rsidDel="00CB3FDD" w:rsidRDefault="00E24265">
            <w:pPr>
              <w:pStyle w:val="3"/>
              <w:numPr>
                <w:ilvl w:val="2"/>
                <w:numId w:val="106"/>
              </w:numPr>
              <w:rPr>
                <w:del w:id="14256" w:author="阿毛" w:date="2021-05-21T17:54:00Z"/>
                <w:rFonts w:ascii="標楷體" w:hAnsi="標楷體"/>
              </w:rPr>
              <w:pPrChange w:id="14257" w:author="阿毛" w:date="2021-05-21T17:54:00Z">
                <w:pPr/>
              </w:pPrChange>
            </w:pPr>
          </w:p>
        </w:tc>
        <w:tc>
          <w:tcPr>
            <w:tcW w:w="537" w:type="pct"/>
          </w:tcPr>
          <w:p w14:paraId="6E55611F" w14:textId="22050749" w:rsidR="00E24265" w:rsidRPr="00615D4B" w:rsidDel="00CB3FDD" w:rsidRDefault="00E24265">
            <w:pPr>
              <w:pStyle w:val="3"/>
              <w:numPr>
                <w:ilvl w:val="2"/>
                <w:numId w:val="106"/>
              </w:numPr>
              <w:rPr>
                <w:del w:id="14258" w:author="阿毛" w:date="2021-05-21T17:54:00Z"/>
                <w:rFonts w:ascii="標楷體" w:hAnsi="標楷體"/>
              </w:rPr>
              <w:pPrChange w:id="14259" w:author="阿毛" w:date="2021-05-21T17:54:00Z">
                <w:pPr/>
              </w:pPrChange>
            </w:pPr>
          </w:p>
        </w:tc>
        <w:tc>
          <w:tcPr>
            <w:tcW w:w="299" w:type="pct"/>
          </w:tcPr>
          <w:p w14:paraId="5C7BD14E" w14:textId="35F5361D" w:rsidR="00E24265" w:rsidRPr="00615D4B" w:rsidDel="00CB3FDD" w:rsidRDefault="00E24265">
            <w:pPr>
              <w:pStyle w:val="3"/>
              <w:numPr>
                <w:ilvl w:val="2"/>
                <w:numId w:val="106"/>
              </w:numPr>
              <w:rPr>
                <w:del w:id="14260" w:author="阿毛" w:date="2021-05-21T17:54:00Z"/>
                <w:rFonts w:ascii="標楷體" w:hAnsi="標楷體"/>
              </w:rPr>
              <w:pPrChange w:id="14261" w:author="阿毛" w:date="2021-05-21T17:54:00Z">
                <w:pPr/>
              </w:pPrChange>
            </w:pPr>
          </w:p>
        </w:tc>
        <w:tc>
          <w:tcPr>
            <w:tcW w:w="299" w:type="pct"/>
          </w:tcPr>
          <w:p w14:paraId="15197EAC" w14:textId="1B29D206" w:rsidR="00E24265" w:rsidRPr="00615D4B" w:rsidDel="00CB3FDD" w:rsidRDefault="00E24265">
            <w:pPr>
              <w:pStyle w:val="3"/>
              <w:numPr>
                <w:ilvl w:val="2"/>
                <w:numId w:val="106"/>
              </w:numPr>
              <w:rPr>
                <w:del w:id="14262" w:author="阿毛" w:date="2021-05-21T17:54:00Z"/>
                <w:rFonts w:ascii="標楷體" w:hAnsi="標楷體"/>
              </w:rPr>
              <w:pPrChange w:id="14263" w:author="阿毛" w:date="2021-05-21T17:54:00Z">
                <w:pPr/>
              </w:pPrChange>
            </w:pPr>
          </w:p>
        </w:tc>
        <w:tc>
          <w:tcPr>
            <w:tcW w:w="1643" w:type="pct"/>
          </w:tcPr>
          <w:p w14:paraId="0E1D3E17" w14:textId="2E6B01B4" w:rsidR="00E24265" w:rsidRPr="00615D4B" w:rsidDel="00CB3FDD" w:rsidRDefault="00E24265">
            <w:pPr>
              <w:pStyle w:val="3"/>
              <w:numPr>
                <w:ilvl w:val="2"/>
                <w:numId w:val="106"/>
              </w:numPr>
              <w:rPr>
                <w:del w:id="14264" w:author="阿毛" w:date="2021-05-21T17:54:00Z"/>
                <w:rFonts w:ascii="標楷體" w:hAnsi="標楷體"/>
              </w:rPr>
              <w:pPrChange w:id="14265" w:author="阿毛" w:date="2021-05-21T17:54:00Z">
                <w:pPr/>
              </w:pPrChange>
            </w:pPr>
          </w:p>
        </w:tc>
      </w:tr>
      <w:tr w:rsidR="00E24265" w:rsidRPr="00615D4B" w:rsidDel="00CB3FDD" w14:paraId="6A655794" w14:textId="64BEA035" w:rsidTr="005F76AD">
        <w:trPr>
          <w:trHeight w:val="291"/>
          <w:jc w:val="center"/>
          <w:del w:id="14266" w:author="阿毛" w:date="2021-05-21T17:54:00Z"/>
        </w:trPr>
        <w:tc>
          <w:tcPr>
            <w:tcW w:w="219" w:type="pct"/>
          </w:tcPr>
          <w:p w14:paraId="44AE0BC1" w14:textId="107831F0" w:rsidR="00E24265" w:rsidRPr="005E579A" w:rsidDel="00CB3FDD" w:rsidRDefault="00E24265">
            <w:pPr>
              <w:pStyle w:val="3"/>
              <w:numPr>
                <w:ilvl w:val="2"/>
                <w:numId w:val="106"/>
              </w:numPr>
              <w:rPr>
                <w:del w:id="14267" w:author="阿毛" w:date="2021-05-21T17:54:00Z"/>
                <w:rFonts w:ascii="標楷體" w:hAnsi="標楷體"/>
              </w:rPr>
              <w:pPrChange w:id="14268" w:author="阿毛" w:date="2021-05-21T17:54:00Z">
                <w:pPr>
                  <w:pStyle w:val="af9"/>
                  <w:numPr>
                    <w:numId w:val="49"/>
                  </w:numPr>
                  <w:ind w:leftChars="0" w:hanging="480"/>
                </w:pPr>
              </w:pPrChange>
            </w:pPr>
          </w:p>
        </w:tc>
        <w:tc>
          <w:tcPr>
            <w:tcW w:w="756" w:type="pct"/>
          </w:tcPr>
          <w:p w14:paraId="6405D655" w14:textId="72221DD2" w:rsidR="00E24265" w:rsidRPr="00615D4B" w:rsidDel="00CB3FDD" w:rsidRDefault="00E24265">
            <w:pPr>
              <w:pStyle w:val="3"/>
              <w:numPr>
                <w:ilvl w:val="2"/>
                <w:numId w:val="106"/>
              </w:numPr>
              <w:rPr>
                <w:del w:id="14269" w:author="阿毛" w:date="2021-05-21T17:54:00Z"/>
                <w:rFonts w:ascii="標楷體" w:hAnsi="標楷體"/>
              </w:rPr>
              <w:pPrChange w:id="14270" w:author="阿毛" w:date="2021-05-21T17:54:00Z">
                <w:pPr/>
              </w:pPrChange>
            </w:pPr>
            <w:del w:id="14271" w:author="阿毛" w:date="2021-05-21T17:54:00Z">
              <w:r w:rsidRPr="00D7238B" w:rsidDel="00CB3FDD">
                <w:rPr>
                  <w:rFonts w:ascii="標楷體" w:hAnsi="標楷體" w:hint="eastAsia"/>
                </w:rPr>
                <w:delText>（第一階梯）期數</w:delText>
              </w:r>
            </w:del>
          </w:p>
        </w:tc>
        <w:tc>
          <w:tcPr>
            <w:tcW w:w="624" w:type="pct"/>
          </w:tcPr>
          <w:p w14:paraId="4EFC784F" w14:textId="21DEE505" w:rsidR="00E24265" w:rsidRPr="00615D4B" w:rsidDel="00CB3FDD" w:rsidRDefault="00E24265">
            <w:pPr>
              <w:pStyle w:val="3"/>
              <w:numPr>
                <w:ilvl w:val="2"/>
                <w:numId w:val="106"/>
              </w:numPr>
              <w:rPr>
                <w:del w:id="14272" w:author="阿毛" w:date="2021-05-21T17:54:00Z"/>
                <w:rFonts w:ascii="標楷體" w:hAnsi="標楷體"/>
              </w:rPr>
              <w:pPrChange w:id="14273" w:author="阿毛" w:date="2021-05-21T17:54:00Z">
                <w:pPr/>
              </w:pPrChange>
            </w:pPr>
          </w:p>
        </w:tc>
        <w:tc>
          <w:tcPr>
            <w:tcW w:w="624" w:type="pct"/>
          </w:tcPr>
          <w:p w14:paraId="46A04B16" w14:textId="7F04C1A9" w:rsidR="00E24265" w:rsidRPr="00615D4B" w:rsidDel="00CB3FDD" w:rsidRDefault="00E24265">
            <w:pPr>
              <w:pStyle w:val="3"/>
              <w:numPr>
                <w:ilvl w:val="2"/>
                <w:numId w:val="106"/>
              </w:numPr>
              <w:rPr>
                <w:del w:id="14274" w:author="阿毛" w:date="2021-05-21T17:54:00Z"/>
                <w:rFonts w:ascii="標楷體" w:hAnsi="標楷體"/>
              </w:rPr>
              <w:pPrChange w:id="14275" w:author="阿毛" w:date="2021-05-21T17:54:00Z">
                <w:pPr/>
              </w:pPrChange>
            </w:pPr>
          </w:p>
        </w:tc>
        <w:tc>
          <w:tcPr>
            <w:tcW w:w="537" w:type="pct"/>
          </w:tcPr>
          <w:p w14:paraId="0E6D6369" w14:textId="74867038" w:rsidR="00E24265" w:rsidRPr="00615D4B" w:rsidDel="00CB3FDD" w:rsidRDefault="00E24265">
            <w:pPr>
              <w:pStyle w:val="3"/>
              <w:numPr>
                <w:ilvl w:val="2"/>
                <w:numId w:val="106"/>
              </w:numPr>
              <w:rPr>
                <w:del w:id="14276" w:author="阿毛" w:date="2021-05-21T17:54:00Z"/>
                <w:rFonts w:ascii="標楷體" w:hAnsi="標楷體"/>
              </w:rPr>
              <w:pPrChange w:id="14277" w:author="阿毛" w:date="2021-05-21T17:54:00Z">
                <w:pPr/>
              </w:pPrChange>
            </w:pPr>
          </w:p>
        </w:tc>
        <w:tc>
          <w:tcPr>
            <w:tcW w:w="299" w:type="pct"/>
          </w:tcPr>
          <w:p w14:paraId="158B7383" w14:textId="648C100C" w:rsidR="00E24265" w:rsidRPr="00615D4B" w:rsidDel="00CB3FDD" w:rsidRDefault="00E24265">
            <w:pPr>
              <w:pStyle w:val="3"/>
              <w:numPr>
                <w:ilvl w:val="2"/>
                <w:numId w:val="106"/>
              </w:numPr>
              <w:rPr>
                <w:del w:id="14278" w:author="阿毛" w:date="2021-05-21T17:54:00Z"/>
                <w:rFonts w:ascii="標楷體" w:hAnsi="標楷體"/>
              </w:rPr>
              <w:pPrChange w:id="14279" w:author="阿毛" w:date="2021-05-21T17:54:00Z">
                <w:pPr/>
              </w:pPrChange>
            </w:pPr>
          </w:p>
        </w:tc>
        <w:tc>
          <w:tcPr>
            <w:tcW w:w="299" w:type="pct"/>
          </w:tcPr>
          <w:p w14:paraId="21DB1D31" w14:textId="6C50985D" w:rsidR="00E24265" w:rsidRPr="00615D4B" w:rsidDel="00CB3FDD" w:rsidRDefault="00E24265">
            <w:pPr>
              <w:pStyle w:val="3"/>
              <w:numPr>
                <w:ilvl w:val="2"/>
                <w:numId w:val="106"/>
              </w:numPr>
              <w:rPr>
                <w:del w:id="14280" w:author="阿毛" w:date="2021-05-21T17:54:00Z"/>
                <w:rFonts w:ascii="標楷體" w:hAnsi="標楷體"/>
              </w:rPr>
              <w:pPrChange w:id="14281" w:author="阿毛" w:date="2021-05-21T17:54:00Z">
                <w:pPr/>
              </w:pPrChange>
            </w:pPr>
          </w:p>
        </w:tc>
        <w:tc>
          <w:tcPr>
            <w:tcW w:w="1643" w:type="pct"/>
          </w:tcPr>
          <w:p w14:paraId="6DFBA7E8" w14:textId="6AF21939" w:rsidR="00E24265" w:rsidRPr="00615D4B" w:rsidDel="00CB3FDD" w:rsidRDefault="00E24265">
            <w:pPr>
              <w:pStyle w:val="3"/>
              <w:numPr>
                <w:ilvl w:val="2"/>
                <w:numId w:val="106"/>
              </w:numPr>
              <w:rPr>
                <w:del w:id="14282" w:author="阿毛" w:date="2021-05-21T17:54:00Z"/>
                <w:rFonts w:ascii="標楷體" w:hAnsi="標楷體"/>
              </w:rPr>
              <w:pPrChange w:id="14283" w:author="阿毛" w:date="2021-05-21T17:54:00Z">
                <w:pPr/>
              </w:pPrChange>
            </w:pPr>
          </w:p>
        </w:tc>
      </w:tr>
      <w:tr w:rsidR="00E24265" w:rsidRPr="00615D4B" w:rsidDel="00CB3FDD" w14:paraId="78ADDB8C" w14:textId="7ACC3631" w:rsidTr="005F76AD">
        <w:trPr>
          <w:trHeight w:val="291"/>
          <w:jc w:val="center"/>
          <w:del w:id="14284" w:author="阿毛" w:date="2021-05-21T17:54:00Z"/>
        </w:trPr>
        <w:tc>
          <w:tcPr>
            <w:tcW w:w="219" w:type="pct"/>
          </w:tcPr>
          <w:p w14:paraId="4CDDC2F9" w14:textId="0014FEE1" w:rsidR="00E24265" w:rsidRPr="005E579A" w:rsidDel="00CB3FDD" w:rsidRDefault="00E24265">
            <w:pPr>
              <w:pStyle w:val="3"/>
              <w:numPr>
                <w:ilvl w:val="2"/>
                <w:numId w:val="106"/>
              </w:numPr>
              <w:rPr>
                <w:del w:id="14285" w:author="阿毛" w:date="2021-05-21T17:54:00Z"/>
                <w:rFonts w:ascii="標楷體" w:hAnsi="標楷體"/>
              </w:rPr>
              <w:pPrChange w:id="14286" w:author="阿毛" w:date="2021-05-21T17:54:00Z">
                <w:pPr>
                  <w:pStyle w:val="af9"/>
                  <w:numPr>
                    <w:numId w:val="49"/>
                  </w:numPr>
                  <w:ind w:leftChars="0" w:hanging="480"/>
                </w:pPr>
              </w:pPrChange>
            </w:pPr>
          </w:p>
        </w:tc>
        <w:tc>
          <w:tcPr>
            <w:tcW w:w="756" w:type="pct"/>
          </w:tcPr>
          <w:p w14:paraId="728DAE1C" w14:textId="6F570DDA" w:rsidR="00E24265" w:rsidRPr="00615D4B" w:rsidDel="00CB3FDD" w:rsidRDefault="00E24265">
            <w:pPr>
              <w:pStyle w:val="3"/>
              <w:numPr>
                <w:ilvl w:val="2"/>
                <w:numId w:val="106"/>
              </w:numPr>
              <w:rPr>
                <w:del w:id="14287" w:author="阿毛" w:date="2021-05-21T17:54:00Z"/>
                <w:rFonts w:ascii="標楷體" w:hAnsi="標楷體"/>
              </w:rPr>
              <w:pPrChange w:id="14288" w:author="阿毛" w:date="2021-05-21T17:54:00Z">
                <w:pPr/>
              </w:pPrChange>
            </w:pPr>
            <w:del w:id="14289" w:author="阿毛" w:date="2021-05-21T17:54:00Z">
              <w:r w:rsidRPr="00D7238B" w:rsidDel="00CB3FDD">
                <w:rPr>
                  <w:rFonts w:ascii="標楷體" w:hAnsi="標楷體" w:hint="eastAsia"/>
                </w:rPr>
                <w:delText>（第一階梯）利率</w:delText>
              </w:r>
            </w:del>
          </w:p>
        </w:tc>
        <w:tc>
          <w:tcPr>
            <w:tcW w:w="624" w:type="pct"/>
          </w:tcPr>
          <w:p w14:paraId="405D5857" w14:textId="79BB563C" w:rsidR="00E24265" w:rsidRPr="00615D4B" w:rsidDel="00CB3FDD" w:rsidRDefault="00E24265">
            <w:pPr>
              <w:pStyle w:val="3"/>
              <w:numPr>
                <w:ilvl w:val="2"/>
                <w:numId w:val="106"/>
              </w:numPr>
              <w:rPr>
                <w:del w:id="14290" w:author="阿毛" w:date="2021-05-21T17:54:00Z"/>
                <w:rFonts w:ascii="標楷體" w:hAnsi="標楷體"/>
              </w:rPr>
              <w:pPrChange w:id="14291" w:author="阿毛" w:date="2021-05-21T17:54:00Z">
                <w:pPr/>
              </w:pPrChange>
            </w:pPr>
          </w:p>
        </w:tc>
        <w:tc>
          <w:tcPr>
            <w:tcW w:w="624" w:type="pct"/>
          </w:tcPr>
          <w:p w14:paraId="5812D84C" w14:textId="22E82752" w:rsidR="00E24265" w:rsidRPr="00615D4B" w:rsidDel="00CB3FDD" w:rsidRDefault="00E24265">
            <w:pPr>
              <w:pStyle w:val="3"/>
              <w:numPr>
                <w:ilvl w:val="2"/>
                <w:numId w:val="106"/>
              </w:numPr>
              <w:rPr>
                <w:del w:id="14292" w:author="阿毛" w:date="2021-05-21T17:54:00Z"/>
                <w:rFonts w:ascii="標楷體" w:hAnsi="標楷體"/>
              </w:rPr>
              <w:pPrChange w:id="14293" w:author="阿毛" w:date="2021-05-21T17:54:00Z">
                <w:pPr/>
              </w:pPrChange>
            </w:pPr>
          </w:p>
        </w:tc>
        <w:tc>
          <w:tcPr>
            <w:tcW w:w="537" w:type="pct"/>
          </w:tcPr>
          <w:p w14:paraId="6600BB84" w14:textId="3F394171" w:rsidR="00E24265" w:rsidRPr="00615D4B" w:rsidDel="00CB3FDD" w:rsidRDefault="00E24265">
            <w:pPr>
              <w:pStyle w:val="3"/>
              <w:numPr>
                <w:ilvl w:val="2"/>
                <w:numId w:val="106"/>
              </w:numPr>
              <w:rPr>
                <w:del w:id="14294" w:author="阿毛" w:date="2021-05-21T17:54:00Z"/>
                <w:rFonts w:ascii="標楷體" w:hAnsi="標楷體"/>
              </w:rPr>
              <w:pPrChange w:id="14295" w:author="阿毛" w:date="2021-05-21T17:54:00Z">
                <w:pPr/>
              </w:pPrChange>
            </w:pPr>
          </w:p>
        </w:tc>
        <w:tc>
          <w:tcPr>
            <w:tcW w:w="299" w:type="pct"/>
          </w:tcPr>
          <w:p w14:paraId="4526A3F9" w14:textId="12905EED" w:rsidR="00E24265" w:rsidRPr="00615D4B" w:rsidDel="00CB3FDD" w:rsidRDefault="00E24265">
            <w:pPr>
              <w:pStyle w:val="3"/>
              <w:numPr>
                <w:ilvl w:val="2"/>
                <w:numId w:val="106"/>
              </w:numPr>
              <w:rPr>
                <w:del w:id="14296" w:author="阿毛" w:date="2021-05-21T17:54:00Z"/>
                <w:rFonts w:ascii="標楷體" w:hAnsi="標楷體"/>
              </w:rPr>
              <w:pPrChange w:id="14297" w:author="阿毛" w:date="2021-05-21T17:54:00Z">
                <w:pPr/>
              </w:pPrChange>
            </w:pPr>
          </w:p>
        </w:tc>
        <w:tc>
          <w:tcPr>
            <w:tcW w:w="299" w:type="pct"/>
          </w:tcPr>
          <w:p w14:paraId="766D6C4F" w14:textId="47965987" w:rsidR="00E24265" w:rsidRPr="00615D4B" w:rsidDel="00CB3FDD" w:rsidRDefault="00E24265">
            <w:pPr>
              <w:pStyle w:val="3"/>
              <w:numPr>
                <w:ilvl w:val="2"/>
                <w:numId w:val="106"/>
              </w:numPr>
              <w:rPr>
                <w:del w:id="14298" w:author="阿毛" w:date="2021-05-21T17:54:00Z"/>
                <w:rFonts w:ascii="標楷體" w:hAnsi="標楷體"/>
              </w:rPr>
              <w:pPrChange w:id="14299" w:author="阿毛" w:date="2021-05-21T17:54:00Z">
                <w:pPr/>
              </w:pPrChange>
            </w:pPr>
          </w:p>
        </w:tc>
        <w:tc>
          <w:tcPr>
            <w:tcW w:w="1643" w:type="pct"/>
          </w:tcPr>
          <w:p w14:paraId="5EE0FF45" w14:textId="6DF5690E" w:rsidR="00E24265" w:rsidRPr="00615D4B" w:rsidDel="00CB3FDD" w:rsidRDefault="00E24265">
            <w:pPr>
              <w:pStyle w:val="3"/>
              <w:numPr>
                <w:ilvl w:val="2"/>
                <w:numId w:val="106"/>
              </w:numPr>
              <w:rPr>
                <w:del w:id="14300" w:author="阿毛" w:date="2021-05-21T17:54:00Z"/>
                <w:rFonts w:ascii="標楷體" w:hAnsi="標楷體"/>
              </w:rPr>
              <w:pPrChange w:id="14301" w:author="阿毛" w:date="2021-05-21T17:54:00Z">
                <w:pPr/>
              </w:pPrChange>
            </w:pPr>
          </w:p>
        </w:tc>
      </w:tr>
      <w:tr w:rsidR="00E24265" w:rsidRPr="00615D4B" w:rsidDel="00CB3FDD" w14:paraId="62C12BBE" w14:textId="2431BB1C" w:rsidTr="005F76AD">
        <w:trPr>
          <w:trHeight w:val="291"/>
          <w:jc w:val="center"/>
          <w:del w:id="14302" w:author="阿毛" w:date="2021-05-21T17:54:00Z"/>
        </w:trPr>
        <w:tc>
          <w:tcPr>
            <w:tcW w:w="219" w:type="pct"/>
          </w:tcPr>
          <w:p w14:paraId="40CC6FC3" w14:textId="0747FC9A" w:rsidR="00E24265" w:rsidRPr="005E579A" w:rsidDel="00CB3FDD" w:rsidRDefault="00E24265">
            <w:pPr>
              <w:pStyle w:val="3"/>
              <w:numPr>
                <w:ilvl w:val="2"/>
                <w:numId w:val="106"/>
              </w:numPr>
              <w:rPr>
                <w:del w:id="14303" w:author="阿毛" w:date="2021-05-21T17:54:00Z"/>
                <w:rFonts w:ascii="標楷體" w:hAnsi="標楷體"/>
              </w:rPr>
              <w:pPrChange w:id="14304" w:author="阿毛" w:date="2021-05-21T17:54:00Z">
                <w:pPr>
                  <w:pStyle w:val="af9"/>
                  <w:numPr>
                    <w:numId w:val="49"/>
                  </w:numPr>
                  <w:ind w:leftChars="0" w:hanging="480"/>
                </w:pPr>
              </w:pPrChange>
            </w:pPr>
          </w:p>
        </w:tc>
        <w:tc>
          <w:tcPr>
            <w:tcW w:w="756" w:type="pct"/>
          </w:tcPr>
          <w:p w14:paraId="7DE866E0" w14:textId="25E9B6E9" w:rsidR="00E24265" w:rsidRPr="00615D4B" w:rsidDel="00CB3FDD" w:rsidRDefault="00E24265">
            <w:pPr>
              <w:pStyle w:val="3"/>
              <w:numPr>
                <w:ilvl w:val="2"/>
                <w:numId w:val="106"/>
              </w:numPr>
              <w:rPr>
                <w:del w:id="14305" w:author="阿毛" w:date="2021-05-21T17:54:00Z"/>
                <w:rFonts w:ascii="標楷體" w:hAnsi="標楷體"/>
              </w:rPr>
              <w:pPrChange w:id="14306" w:author="阿毛" w:date="2021-05-21T17:54:00Z">
                <w:pPr/>
              </w:pPrChange>
            </w:pPr>
            <w:del w:id="14307" w:author="阿毛" w:date="2021-05-21T17:54:00Z">
              <w:r w:rsidRPr="00D7238B" w:rsidDel="00CB3FDD">
                <w:rPr>
                  <w:rFonts w:ascii="標楷體" w:hAnsi="標楷體" w:hint="eastAsia"/>
                </w:rPr>
                <w:delText>信用貸款協商剩餘債務簽約餘額</w:delText>
              </w:r>
            </w:del>
          </w:p>
        </w:tc>
        <w:tc>
          <w:tcPr>
            <w:tcW w:w="624" w:type="pct"/>
          </w:tcPr>
          <w:p w14:paraId="57BF93D0" w14:textId="121ACD82" w:rsidR="00E24265" w:rsidRPr="00615D4B" w:rsidDel="00CB3FDD" w:rsidRDefault="00E24265">
            <w:pPr>
              <w:pStyle w:val="3"/>
              <w:numPr>
                <w:ilvl w:val="2"/>
                <w:numId w:val="106"/>
              </w:numPr>
              <w:rPr>
                <w:del w:id="14308" w:author="阿毛" w:date="2021-05-21T17:54:00Z"/>
                <w:rFonts w:ascii="標楷體" w:hAnsi="標楷體"/>
              </w:rPr>
              <w:pPrChange w:id="14309" w:author="阿毛" w:date="2021-05-21T17:54:00Z">
                <w:pPr/>
              </w:pPrChange>
            </w:pPr>
          </w:p>
        </w:tc>
        <w:tc>
          <w:tcPr>
            <w:tcW w:w="624" w:type="pct"/>
          </w:tcPr>
          <w:p w14:paraId="6B9676E4" w14:textId="294AA4EF" w:rsidR="00E24265" w:rsidRPr="00615D4B" w:rsidDel="00CB3FDD" w:rsidRDefault="00E24265">
            <w:pPr>
              <w:pStyle w:val="3"/>
              <w:numPr>
                <w:ilvl w:val="2"/>
                <w:numId w:val="106"/>
              </w:numPr>
              <w:rPr>
                <w:del w:id="14310" w:author="阿毛" w:date="2021-05-21T17:54:00Z"/>
                <w:rFonts w:ascii="標楷體" w:hAnsi="標楷體"/>
              </w:rPr>
              <w:pPrChange w:id="14311" w:author="阿毛" w:date="2021-05-21T17:54:00Z">
                <w:pPr/>
              </w:pPrChange>
            </w:pPr>
          </w:p>
        </w:tc>
        <w:tc>
          <w:tcPr>
            <w:tcW w:w="537" w:type="pct"/>
          </w:tcPr>
          <w:p w14:paraId="065BEAFD" w14:textId="2FA61AD9" w:rsidR="00E24265" w:rsidRPr="00615D4B" w:rsidDel="00CB3FDD" w:rsidRDefault="00E24265">
            <w:pPr>
              <w:pStyle w:val="3"/>
              <w:numPr>
                <w:ilvl w:val="2"/>
                <w:numId w:val="106"/>
              </w:numPr>
              <w:rPr>
                <w:del w:id="14312" w:author="阿毛" w:date="2021-05-21T17:54:00Z"/>
                <w:rFonts w:ascii="標楷體" w:hAnsi="標楷體"/>
              </w:rPr>
              <w:pPrChange w:id="14313" w:author="阿毛" w:date="2021-05-21T17:54:00Z">
                <w:pPr/>
              </w:pPrChange>
            </w:pPr>
          </w:p>
        </w:tc>
        <w:tc>
          <w:tcPr>
            <w:tcW w:w="299" w:type="pct"/>
          </w:tcPr>
          <w:p w14:paraId="0F529D97" w14:textId="1260CF40" w:rsidR="00E24265" w:rsidRPr="00615D4B" w:rsidDel="00CB3FDD" w:rsidRDefault="00E24265">
            <w:pPr>
              <w:pStyle w:val="3"/>
              <w:numPr>
                <w:ilvl w:val="2"/>
                <w:numId w:val="106"/>
              </w:numPr>
              <w:rPr>
                <w:del w:id="14314" w:author="阿毛" w:date="2021-05-21T17:54:00Z"/>
                <w:rFonts w:ascii="標楷體" w:hAnsi="標楷體"/>
              </w:rPr>
              <w:pPrChange w:id="14315" w:author="阿毛" w:date="2021-05-21T17:54:00Z">
                <w:pPr/>
              </w:pPrChange>
            </w:pPr>
          </w:p>
        </w:tc>
        <w:tc>
          <w:tcPr>
            <w:tcW w:w="299" w:type="pct"/>
          </w:tcPr>
          <w:p w14:paraId="6F746DBD" w14:textId="26FB8A9E" w:rsidR="00E24265" w:rsidRPr="00615D4B" w:rsidDel="00CB3FDD" w:rsidRDefault="00E24265">
            <w:pPr>
              <w:pStyle w:val="3"/>
              <w:numPr>
                <w:ilvl w:val="2"/>
                <w:numId w:val="106"/>
              </w:numPr>
              <w:rPr>
                <w:del w:id="14316" w:author="阿毛" w:date="2021-05-21T17:54:00Z"/>
                <w:rFonts w:ascii="標楷體" w:hAnsi="標楷體"/>
              </w:rPr>
              <w:pPrChange w:id="14317" w:author="阿毛" w:date="2021-05-21T17:54:00Z">
                <w:pPr/>
              </w:pPrChange>
            </w:pPr>
          </w:p>
        </w:tc>
        <w:tc>
          <w:tcPr>
            <w:tcW w:w="1643" w:type="pct"/>
          </w:tcPr>
          <w:p w14:paraId="60A2DB3A" w14:textId="1B018400" w:rsidR="00E24265" w:rsidRPr="00615D4B" w:rsidDel="00CB3FDD" w:rsidRDefault="00E24265">
            <w:pPr>
              <w:pStyle w:val="3"/>
              <w:numPr>
                <w:ilvl w:val="2"/>
                <w:numId w:val="106"/>
              </w:numPr>
              <w:rPr>
                <w:del w:id="14318" w:author="阿毛" w:date="2021-05-21T17:54:00Z"/>
                <w:rFonts w:ascii="標楷體" w:hAnsi="標楷體"/>
              </w:rPr>
              <w:pPrChange w:id="14319" w:author="阿毛" w:date="2021-05-21T17:54:00Z">
                <w:pPr/>
              </w:pPrChange>
            </w:pPr>
          </w:p>
        </w:tc>
      </w:tr>
      <w:tr w:rsidR="00E24265" w:rsidRPr="00615D4B" w:rsidDel="00CB3FDD" w14:paraId="578643F6" w14:textId="645D2464" w:rsidTr="005F76AD">
        <w:trPr>
          <w:trHeight w:val="291"/>
          <w:jc w:val="center"/>
          <w:del w:id="14320" w:author="阿毛" w:date="2021-05-21T17:54:00Z"/>
        </w:trPr>
        <w:tc>
          <w:tcPr>
            <w:tcW w:w="219" w:type="pct"/>
          </w:tcPr>
          <w:p w14:paraId="27B7F28A" w14:textId="22E3E31C" w:rsidR="00E24265" w:rsidRPr="005E579A" w:rsidDel="00CB3FDD" w:rsidRDefault="00E24265">
            <w:pPr>
              <w:pStyle w:val="3"/>
              <w:numPr>
                <w:ilvl w:val="2"/>
                <w:numId w:val="106"/>
              </w:numPr>
              <w:rPr>
                <w:del w:id="14321" w:author="阿毛" w:date="2021-05-21T17:54:00Z"/>
                <w:rFonts w:ascii="標楷體" w:hAnsi="標楷體"/>
              </w:rPr>
              <w:pPrChange w:id="14322" w:author="阿毛" w:date="2021-05-21T17:54:00Z">
                <w:pPr>
                  <w:pStyle w:val="af9"/>
                  <w:numPr>
                    <w:numId w:val="49"/>
                  </w:numPr>
                  <w:ind w:leftChars="0" w:hanging="480"/>
                </w:pPr>
              </w:pPrChange>
            </w:pPr>
          </w:p>
        </w:tc>
        <w:tc>
          <w:tcPr>
            <w:tcW w:w="756" w:type="pct"/>
          </w:tcPr>
          <w:p w14:paraId="56E05BCB" w14:textId="77A4E61B" w:rsidR="00E24265" w:rsidRPr="00615D4B" w:rsidDel="00CB3FDD" w:rsidRDefault="00E24265">
            <w:pPr>
              <w:pStyle w:val="3"/>
              <w:numPr>
                <w:ilvl w:val="2"/>
                <w:numId w:val="106"/>
              </w:numPr>
              <w:rPr>
                <w:del w:id="14323" w:author="阿毛" w:date="2021-05-21T17:54:00Z"/>
                <w:rFonts w:ascii="標楷體" w:hAnsi="標楷體"/>
              </w:rPr>
              <w:pPrChange w:id="14324" w:author="阿毛" w:date="2021-05-21T17:54:00Z">
                <w:pPr/>
              </w:pPrChange>
            </w:pPr>
            <w:del w:id="14325" w:author="阿毛" w:date="2021-05-21T17:54:00Z">
              <w:r w:rsidRPr="00D7238B" w:rsidDel="00CB3FDD">
                <w:rPr>
                  <w:rFonts w:ascii="標楷體" w:hAnsi="標楷體" w:hint="eastAsia"/>
                </w:rPr>
                <w:delText>現金卡協商剩餘債務簽約餘額</w:delText>
              </w:r>
            </w:del>
          </w:p>
        </w:tc>
        <w:tc>
          <w:tcPr>
            <w:tcW w:w="624" w:type="pct"/>
          </w:tcPr>
          <w:p w14:paraId="782E5568" w14:textId="0C1C89FB" w:rsidR="00E24265" w:rsidRPr="00615D4B" w:rsidDel="00CB3FDD" w:rsidRDefault="00E24265">
            <w:pPr>
              <w:pStyle w:val="3"/>
              <w:numPr>
                <w:ilvl w:val="2"/>
                <w:numId w:val="106"/>
              </w:numPr>
              <w:rPr>
                <w:del w:id="14326" w:author="阿毛" w:date="2021-05-21T17:54:00Z"/>
                <w:rFonts w:ascii="標楷體" w:hAnsi="標楷體"/>
              </w:rPr>
              <w:pPrChange w:id="14327" w:author="阿毛" w:date="2021-05-21T17:54:00Z">
                <w:pPr/>
              </w:pPrChange>
            </w:pPr>
          </w:p>
        </w:tc>
        <w:tc>
          <w:tcPr>
            <w:tcW w:w="624" w:type="pct"/>
          </w:tcPr>
          <w:p w14:paraId="248F6EBE" w14:textId="3DE61283" w:rsidR="00E24265" w:rsidRPr="00615D4B" w:rsidDel="00CB3FDD" w:rsidRDefault="00E24265">
            <w:pPr>
              <w:pStyle w:val="3"/>
              <w:numPr>
                <w:ilvl w:val="2"/>
                <w:numId w:val="106"/>
              </w:numPr>
              <w:rPr>
                <w:del w:id="14328" w:author="阿毛" w:date="2021-05-21T17:54:00Z"/>
                <w:rFonts w:ascii="標楷體" w:hAnsi="標楷體"/>
              </w:rPr>
              <w:pPrChange w:id="14329" w:author="阿毛" w:date="2021-05-21T17:54:00Z">
                <w:pPr/>
              </w:pPrChange>
            </w:pPr>
          </w:p>
        </w:tc>
        <w:tc>
          <w:tcPr>
            <w:tcW w:w="537" w:type="pct"/>
          </w:tcPr>
          <w:p w14:paraId="2D984185" w14:textId="3E610B80" w:rsidR="00E24265" w:rsidRPr="00615D4B" w:rsidDel="00CB3FDD" w:rsidRDefault="00E24265">
            <w:pPr>
              <w:pStyle w:val="3"/>
              <w:numPr>
                <w:ilvl w:val="2"/>
                <w:numId w:val="106"/>
              </w:numPr>
              <w:rPr>
                <w:del w:id="14330" w:author="阿毛" w:date="2021-05-21T17:54:00Z"/>
                <w:rFonts w:ascii="標楷體" w:hAnsi="標楷體"/>
              </w:rPr>
              <w:pPrChange w:id="14331" w:author="阿毛" w:date="2021-05-21T17:54:00Z">
                <w:pPr/>
              </w:pPrChange>
            </w:pPr>
          </w:p>
        </w:tc>
        <w:tc>
          <w:tcPr>
            <w:tcW w:w="299" w:type="pct"/>
          </w:tcPr>
          <w:p w14:paraId="451664A2" w14:textId="2C02F429" w:rsidR="00E24265" w:rsidRPr="00615D4B" w:rsidDel="00CB3FDD" w:rsidRDefault="00E24265">
            <w:pPr>
              <w:pStyle w:val="3"/>
              <w:numPr>
                <w:ilvl w:val="2"/>
                <w:numId w:val="106"/>
              </w:numPr>
              <w:rPr>
                <w:del w:id="14332" w:author="阿毛" w:date="2021-05-21T17:54:00Z"/>
                <w:rFonts w:ascii="標楷體" w:hAnsi="標楷體"/>
              </w:rPr>
              <w:pPrChange w:id="14333" w:author="阿毛" w:date="2021-05-21T17:54:00Z">
                <w:pPr/>
              </w:pPrChange>
            </w:pPr>
          </w:p>
        </w:tc>
        <w:tc>
          <w:tcPr>
            <w:tcW w:w="299" w:type="pct"/>
          </w:tcPr>
          <w:p w14:paraId="071F621D" w14:textId="085D8763" w:rsidR="00E24265" w:rsidRPr="00615D4B" w:rsidDel="00CB3FDD" w:rsidRDefault="00E24265">
            <w:pPr>
              <w:pStyle w:val="3"/>
              <w:numPr>
                <w:ilvl w:val="2"/>
                <w:numId w:val="106"/>
              </w:numPr>
              <w:rPr>
                <w:del w:id="14334" w:author="阿毛" w:date="2021-05-21T17:54:00Z"/>
                <w:rFonts w:ascii="標楷體" w:hAnsi="標楷體"/>
              </w:rPr>
              <w:pPrChange w:id="14335" w:author="阿毛" w:date="2021-05-21T17:54:00Z">
                <w:pPr/>
              </w:pPrChange>
            </w:pPr>
          </w:p>
        </w:tc>
        <w:tc>
          <w:tcPr>
            <w:tcW w:w="1643" w:type="pct"/>
          </w:tcPr>
          <w:p w14:paraId="5A039C0B" w14:textId="071FA72D" w:rsidR="00E24265" w:rsidRPr="00615D4B" w:rsidDel="00CB3FDD" w:rsidRDefault="00E24265">
            <w:pPr>
              <w:pStyle w:val="3"/>
              <w:numPr>
                <w:ilvl w:val="2"/>
                <w:numId w:val="106"/>
              </w:numPr>
              <w:rPr>
                <w:del w:id="14336" w:author="阿毛" w:date="2021-05-21T17:54:00Z"/>
                <w:rFonts w:ascii="標楷體" w:hAnsi="標楷體"/>
              </w:rPr>
              <w:pPrChange w:id="14337" w:author="阿毛" w:date="2021-05-21T17:54:00Z">
                <w:pPr/>
              </w:pPrChange>
            </w:pPr>
          </w:p>
        </w:tc>
      </w:tr>
      <w:tr w:rsidR="00E24265" w:rsidRPr="00615D4B" w:rsidDel="00CB3FDD" w14:paraId="17D1FD41" w14:textId="595B5B5E" w:rsidTr="005F76AD">
        <w:trPr>
          <w:trHeight w:val="291"/>
          <w:jc w:val="center"/>
          <w:del w:id="14338" w:author="阿毛" w:date="2021-05-21T17:54:00Z"/>
        </w:trPr>
        <w:tc>
          <w:tcPr>
            <w:tcW w:w="219" w:type="pct"/>
          </w:tcPr>
          <w:p w14:paraId="54EA18C5" w14:textId="6449EF43" w:rsidR="00E24265" w:rsidRPr="005E579A" w:rsidDel="00CB3FDD" w:rsidRDefault="00E24265">
            <w:pPr>
              <w:pStyle w:val="3"/>
              <w:numPr>
                <w:ilvl w:val="2"/>
                <w:numId w:val="106"/>
              </w:numPr>
              <w:rPr>
                <w:del w:id="14339" w:author="阿毛" w:date="2021-05-21T17:54:00Z"/>
                <w:rFonts w:ascii="標楷體" w:hAnsi="標楷體"/>
              </w:rPr>
              <w:pPrChange w:id="14340" w:author="阿毛" w:date="2021-05-21T17:54:00Z">
                <w:pPr>
                  <w:pStyle w:val="af9"/>
                  <w:numPr>
                    <w:numId w:val="49"/>
                  </w:numPr>
                  <w:ind w:leftChars="0" w:hanging="480"/>
                </w:pPr>
              </w:pPrChange>
            </w:pPr>
          </w:p>
        </w:tc>
        <w:tc>
          <w:tcPr>
            <w:tcW w:w="756" w:type="pct"/>
          </w:tcPr>
          <w:p w14:paraId="33C526B1" w14:textId="7D884832" w:rsidR="00E24265" w:rsidRPr="00615D4B" w:rsidDel="00CB3FDD" w:rsidRDefault="00E24265">
            <w:pPr>
              <w:pStyle w:val="3"/>
              <w:numPr>
                <w:ilvl w:val="2"/>
                <w:numId w:val="106"/>
              </w:numPr>
              <w:rPr>
                <w:del w:id="14341" w:author="阿毛" w:date="2021-05-21T17:54:00Z"/>
                <w:rFonts w:ascii="標楷體" w:hAnsi="標楷體"/>
              </w:rPr>
              <w:pPrChange w:id="14342" w:author="阿毛" w:date="2021-05-21T17:54:00Z">
                <w:pPr/>
              </w:pPrChange>
            </w:pPr>
            <w:del w:id="14343" w:author="阿毛" w:date="2021-05-21T17:54:00Z">
              <w:r w:rsidRPr="00D7238B" w:rsidDel="00CB3FDD">
                <w:rPr>
                  <w:rFonts w:ascii="標楷體" w:hAnsi="標楷體" w:hint="eastAsia"/>
                </w:rPr>
                <w:delText>信用卡協商剩餘債務簽約餘額</w:delText>
              </w:r>
            </w:del>
          </w:p>
        </w:tc>
        <w:tc>
          <w:tcPr>
            <w:tcW w:w="624" w:type="pct"/>
          </w:tcPr>
          <w:p w14:paraId="2D6A2812" w14:textId="7046B43A" w:rsidR="00E24265" w:rsidRPr="00615D4B" w:rsidDel="00CB3FDD" w:rsidRDefault="00E24265">
            <w:pPr>
              <w:pStyle w:val="3"/>
              <w:numPr>
                <w:ilvl w:val="2"/>
                <w:numId w:val="106"/>
              </w:numPr>
              <w:rPr>
                <w:del w:id="14344" w:author="阿毛" w:date="2021-05-21T17:54:00Z"/>
                <w:rFonts w:ascii="標楷體" w:hAnsi="標楷體"/>
              </w:rPr>
              <w:pPrChange w:id="14345" w:author="阿毛" w:date="2021-05-21T17:54:00Z">
                <w:pPr/>
              </w:pPrChange>
            </w:pPr>
          </w:p>
        </w:tc>
        <w:tc>
          <w:tcPr>
            <w:tcW w:w="624" w:type="pct"/>
          </w:tcPr>
          <w:p w14:paraId="5C901739" w14:textId="637CFDE5" w:rsidR="00E24265" w:rsidRPr="00615D4B" w:rsidDel="00CB3FDD" w:rsidRDefault="00E24265">
            <w:pPr>
              <w:pStyle w:val="3"/>
              <w:numPr>
                <w:ilvl w:val="2"/>
                <w:numId w:val="106"/>
              </w:numPr>
              <w:rPr>
                <w:del w:id="14346" w:author="阿毛" w:date="2021-05-21T17:54:00Z"/>
                <w:rFonts w:ascii="標楷體" w:hAnsi="標楷體"/>
              </w:rPr>
              <w:pPrChange w:id="14347" w:author="阿毛" w:date="2021-05-21T17:54:00Z">
                <w:pPr/>
              </w:pPrChange>
            </w:pPr>
          </w:p>
        </w:tc>
        <w:tc>
          <w:tcPr>
            <w:tcW w:w="537" w:type="pct"/>
          </w:tcPr>
          <w:p w14:paraId="1ED7DA00" w14:textId="4D251887" w:rsidR="00E24265" w:rsidRPr="00615D4B" w:rsidDel="00CB3FDD" w:rsidRDefault="00E24265">
            <w:pPr>
              <w:pStyle w:val="3"/>
              <w:numPr>
                <w:ilvl w:val="2"/>
                <w:numId w:val="106"/>
              </w:numPr>
              <w:rPr>
                <w:del w:id="14348" w:author="阿毛" w:date="2021-05-21T17:54:00Z"/>
                <w:rFonts w:ascii="標楷體" w:hAnsi="標楷體"/>
              </w:rPr>
              <w:pPrChange w:id="14349" w:author="阿毛" w:date="2021-05-21T17:54:00Z">
                <w:pPr/>
              </w:pPrChange>
            </w:pPr>
          </w:p>
        </w:tc>
        <w:tc>
          <w:tcPr>
            <w:tcW w:w="299" w:type="pct"/>
          </w:tcPr>
          <w:p w14:paraId="59D2E1E1" w14:textId="232AC0D2" w:rsidR="00E24265" w:rsidRPr="00615D4B" w:rsidDel="00CB3FDD" w:rsidRDefault="00E24265">
            <w:pPr>
              <w:pStyle w:val="3"/>
              <w:numPr>
                <w:ilvl w:val="2"/>
                <w:numId w:val="106"/>
              </w:numPr>
              <w:rPr>
                <w:del w:id="14350" w:author="阿毛" w:date="2021-05-21T17:54:00Z"/>
                <w:rFonts w:ascii="標楷體" w:hAnsi="標楷體"/>
              </w:rPr>
              <w:pPrChange w:id="14351" w:author="阿毛" w:date="2021-05-21T17:54:00Z">
                <w:pPr/>
              </w:pPrChange>
            </w:pPr>
          </w:p>
        </w:tc>
        <w:tc>
          <w:tcPr>
            <w:tcW w:w="299" w:type="pct"/>
          </w:tcPr>
          <w:p w14:paraId="0A305134" w14:textId="3A340098" w:rsidR="00E24265" w:rsidRPr="00615D4B" w:rsidDel="00CB3FDD" w:rsidRDefault="00E24265">
            <w:pPr>
              <w:pStyle w:val="3"/>
              <w:numPr>
                <w:ilvl w:val="2"/>
                <w:numId w:val="106"/>
              </w:numPr>
              <w:rPr>
                <w:del w:id="14352" w:author="阿毛" w:date="2021-05-21T17:54:00Z"/>
                <w:rFonts w:ascii="標楷體" w:hAnsi="標楷體"/>
              </w:rPr>
              <w:pPrChange w:id="14353" w:author="阿毛" w:date="2021-05-21T17:54:00Z">
                <w:pPr/>
              </w:pPrChange>
            </w:pPr>
          </w:p>
        </w:tc>
        <w:tc>
          <w:tcPr>
            <w:tcW w:w="1643" w:type="pct"/>
          </w:tcPr>
          <w:p w14:paraId="7AA7F0E8" w14:textId="7807ABEB" w:rsidR="00E24265" w:rsidRPr="00615D4B" w:rsidDel="00CB3FDD" w:rsidRDefault="00E24265">
            <w:pPr>
              <w:pStyle w:val="3"/>
              <w:numPr>
                <w:ilvl w:val="2"/>
                <w:numId w:val="106"/>
              </w:numPr>
              <w:rPr>
                <w:del w:id="14354" w:author="阿毛" w:date="2021-05-21T17:54:00Z"/>
                <w:rFonts w:ascii="標楷體" w:hAnsi="標楷體"/>
              </w:rPr>
              <w:pPrChange w:id="14355" w:author="阿毛" w:date="2021-05-21T17:54:00Z">
                <w:pPr/>
              </w:pPrChange>
            </w:pPr>
          </w:p>
        </w:tc>
      </w:tr>
      <w:tr w:rsidR="00E24265" w:rsidRPr="00615D4B" w:rsidDel="00CB3FDD" w14:paraId="34D3926D" w14:textId="66BC660F" w:rsidTr="005F76AD">
        <w:trPr>
          <w:trHeight w:val="291"/>
          <w:jc w:val="center"/>
          <w:del w:id="14356" w:author="阿毛" w:date="2021-05-21T17:54:00Z"/>
        </w:trPr>
        <w:tc>
          <w:tcPr>
            <w:tcW w:w="219" w:type="pct"/>
          </w:tcPr>
          <w:p w14:paraId="6DED5B96" w14:textId="20CD0EE0" w:rsidR="00E24265" w:rsidRPr="005E579A" w:rsidDel="00CB3FDD" w:rsidRDefault="00E24265">
            <w:pPr>
              <w:pStyle w:val="3"/>
              <w:numPr>
                <w:ilvl w:val="2"/>
                <w:numId w:val="106"/>
              </w:numPr>
              <w:rPr>
                <w:del w:id="14357" w:author="阿毛" w:date="2021-05-21T17:54:00Z"/>
                <w:rFonts w:ascii="標楷體" w:hAnsi="標楷體"/>
              </w:rPr>
              <w:pPrChange w:id="14358" w:author="阿毛" w:date="2021-05-21T17:54:00Z">
                <w:pPr>
                  <w:pStyle w:val="af9"/>
                  <w:numPr>
                    <w:numId w:val="49"/>
                  </w:numPr>
                  <w:ind w:leftChars="0" w:hanging="480"/>
                </w:pPr>
              </w:pPrChange>
            </w:pPr>
          </w:p>
        </w:tc>
        <w:tc>
          <w:tcPr>
            <w:tcW w:w="756" w:type="pct"/>
          </w:tcPr>
          <w:p w14:paraId="45DF7371" w14:textId="711C3B56" w:rsidR="00E24265" w:rsidRPr="00615D4B" w:rsidDel="00CB3FDD" w:rsidRDefault="00E24265">
            <w:pPr>
              <w:pStyle w:val="3"/>
              <w:numPr>
                <w:ilvl w:val="2"/>
                <w:numId w:val="106"/>
              </w:numPr>
              <w:rPr>
                <w:del w:id="14359" w:author="阿毛" w:date="2021-05-21T17:54:00Z"/>
                <w:rFonts w:ascii="標楷體" w:hAnsi="標楷體"/>
              </w:rPr>
              <w:pPrChange w:id="14360" w:author="阿毛" w:date="2021-05-21T17:54:00Z">
                <w:pPr/>
              </w:pPrChange>
            </w:pPr>
            <w:del w:id="14361" w:author="阿毛" w:date="2021-05-21T17:54:00Z">
              <w:r w:rsidRPr="00D7238B" w:rsidDel="00CB3FDD">
                <w:rPr>
                  <w:rFonts w:ascii="標楷體" w:hAnsi="標楷體" w:hint="eastAsia"/>
                </w:rPr>
                <w:delText>變更還款條件簽約總債務金額</w:delText>
              </w:r>
            </w:del>
          </w:p>
        </w:tc>
        <w:tc>
          <w:tcPr>
            <w:tcW w:w="624" w:type="pct"/>
          </w:tcPr>
          <w:p w14:paraId="285C89E6" w14:textId="631D499A" w:rsidR="00E24265" w:rsidRPr="00615D4B" w:rsidDel="00CB3FDD" w:rsidRDefault="00E24265">
            <w:pPr>
              <w:pStyle w:val="3"/>
              <w:numPr>
                <w:ilvl w:val="2"/>
                <w:numId w:val="106"/>
              </w:numPr>
              <w:rPr>
                <w:del w:id="14362" w:author="阿毛" w:date="2021-05-21T17:54:00Z"/>
                <w:rFonts w:ascii="標楷體" w:hAnsi="標楷體"/>
              </w:rPr>
              <w:pPrChange w:id="14363" w:author="阿毛" w:date="2021-05-21T17:54:00Z">
                <w:pPr/>
              </w:pPrChange>
            </w:pPr>
          </w:p>
        </w:tc>
        <w:tc>
          <w:tcPr>
            <w:tcW w:w="624" w:type="pct"/>
          </w:tcPr>
          <w:p w14:paraId="0122F9DA" w14:textId="759D806B" w:rsidR="00E24265" w:rsidRPr="00615D4B" w:rsidDel="00CB3FDD" w:rsidRDefault="00E24265">
            <w:pPr>
              <w:pStyle w:val="3"/>
              <w:numPr>
                <w:ilvl w:val="2"/>
                <w:numId w:val="106"/>
              </w:numPr>
              <w:rPr>
                <w:del w:id="14364" w:author="阿毛" w:date="2021-05-21T17:54:00Z"/>
                <w:rFonts w:ascii="標楷體" w:hAnsi="標楷體"/>
              </w:rPr>
              <w:pPrChange w:id="14365" w:author="阿毛" w:date="2021-05-21T17:54:00Z">
                <w:pPr/>
              </w:pPrChange>
            </w:pPr>
          </w:p>
        </w:tc>
        <w:tc>
          <w:tcPr>
            <w:tcW w:w="537" w:type="pct"/>
          </w:tcPr>
          <w:p w14:paraId="35D7C3A3" w14:textId="36548328" w:rsidR="00E24265" w:rsidRPr="00615D4B" w:rsidDel="00CB3FDD" w:rsidRDefault="00E24265">
            <w:pPr>
              <w:pStyle w:val="3"/>
              <w:numPr>
                <w:ilvl w:val="2"/>
                <w:numId w:val="106"/>
              </w:numPr>
              <w:rPr>
                <w:del w:id="14366" w:author="阿毛" w:date="2021-05-21T17:54:00Z"/>
                <w:rFonts w:ascii="標楷體" w:hAnsi="標楷體"/>
              </w:rPr>
              <w:pPrChange w:id="14367" w:author="阿毛" w:date="2021-05-21T17:54:00Z">
                <w:pPr/>
              </w:pPrChange>
            </w:pPr>
          </w:p>
        </w:tc>
        <w:tc>
          <w:tcPr>
            <w:tcW w:w="299" w:type="pct"/>
          </w:tcPr>
          <w:p w14:paraId="31791AD6" w14:textId="633859CA" w:rsidR="00E24265" w:rsidRPr="00615D4B" w:rsidDel="00CB3FDD" w:rsidRDefault="00E24265">
            <w:pPr>
              <w:pStyle w:val="3"/>
              <w:numPr>
                <w:ilvl w:val="2"/>
                <w:numId w:val="106"/>
              </w:numPr>
              <w:rPr>
                <w:del w:id="14368" w:author="阿毛" w:date="2021-05-21T17:54:00Z"/>
                <w:rFonts w:ascii="標楷體" w:hAnsi="標楷體"/>
              </w:rPr>
              <w:pPrChange w:id="14369" w:author="阿毛" w:date="2021-05-21T17:54:00Z">
                <w:pPr/>
              </w:pPrChange>
            </w:pPr>
          </w:p>
        </w:tc>
        <w:tc>
          <w:tcPr>
            <w:tcW w:w="299" w:type="pct"/>
          </w:tcPr>
          <w:p w14:paraId="0E0741C9" w14:textId="03D9866F" w:rsidR="00E24265" w:rsidRPr="00615D4B" w:rsidDel="00CB3FDD" w:rsidRDefault="00E24265">
            <w:pPr>
              <w:pStyle w:val="3"/>
              <w:numPr>
                <w:ilvl w:val="2"/>
                <w:numId w:val="106"/>
              </w:numPr>
              <w:rPr>
                <w:del w:id="14370" w:author="阿毛" w:date="2021-05-21T17:54:00Z"/>
                <w:rFonts w:ascii="標楷體" w:hAnsi="標楷體"/>
              </w:rPr>
              <w:pPrChange w:id="14371" w:author="阿毛" w:date="2021-05-21T17:54:00Z">
                <w:pPr/>
              </w:pPrChange>
            </w:pPr>
          </w:p>
        </w:tc>
        <w:tc>
          <w:tcPr>
            <w:tcW w:w="1643" w:type="pct"/>
          </w:tcPr>
          <w:p w14:paraId="47737EC8" w14:textId="4B0700F4" w:rsidR="00E24265" w:rsidRPr="00615D4B" w:rsidDel="00CB3FDD" w:rsidRDefault="00E24265">
            <w:pPr>
              <w:pStyle w:val="3"/>
              <w:numPr>
                <w:ilvl w:val="2"/>
                <w:numId w:val="106"/>
              </w:numPr>
              <w:rPr>
                <w:del w:id="14372" w:author="阿毛" w:date="2021-05-21T17:54:00Z"/>
                <w:rFonts w:ascii="標楷體" w:hAnsi="標楷體"/>
              </w:rPr>
              <w:pPrChange w:id="14373" w:author="阿毛" w:date="2021-05-21T17:54:00Z">
                <w:pPr/>
              </w:pPrChange>
            </w:pPr>
          </w:p>
        </w:tc>
      </w:tr>
      <w:tr w:rsidR="00E24265" w:rsidRPr="00615D4B" w:rsidDel="00CB3FDD" w14:paraId="35957C9D" w14:textId="763034EC" w:rsidTr="005F76AD">
        <w:trPr>
          <w:trHeight w:val="291"/>
          <w:jc w:val="center"/>
          <w:del w:id="14374" w:author="阿毛" w:date="2021-05-21T17:54:00Z"/>
        </w:trPr>
        <w:tc>
          <w:tcPr>
            <w:tcW w:w="219" w:type="pct"/>
          </w:tcPr>
          <w:p w14:paraId="33A53C49" w14:textId="64A429FC" w:rsidR="00E24265" w:rsidRPr="005E579A" w:rsidDel="00CB3FDD" w:rsidRDefault="00E24265">
            <w:pPr>
              <w:pStyle w:val="3"/>
              <w:numPr>
                <w:ilvl w:val="2"/>
                <w:numId w:val="106"/>
              </w:numPr>
              <w:rPr>
                <w:del w:id="14375" w:author="阿毛" w:date="2021-05-21T17:54:00Z"/>
                <w:rFonts w:ascii="標楷體" w:hAnsi="標楷體"/>
              </w:rPr>
              <w:pPrChange w:id="14376" w:author="阿毛" w:date="2021-05-21T17:54:00Z">
                <w:pPr>
                  <w:pStyle w:val="af9"/>
                  <w:numPr>
                    <w:numId w:val="49"/>
                  </w:numPr>
                  <w:ind w:leftChars="0" w:hanging="480"/>
                </w:pPr>
              </w:pPrChange>
            </w:pPr>
          </w:p>
        </w:tc>
        <w:tc>
          <w:tcPr>
            <w:tcW w:w="756" w:type="pct"/>
          </w:tcPr>
          <w:p w14:paraId="65068A71" w14:textId="4FD5EC0A" w:rsidR="00E24265" w:rsidRPr="00615D4B" w:rsidDel="00CB3FDD" w:rsidRDefault="00E24265">
            <w:pPr>
              <w:pStyle w:val="3"/>
              <w:numPr>
                <w:ilvl w:val="2"/>
                <w:numId w:val="106"/>
              </w:numPr>
              <w:rPr>
                <w:del w:id="14377" w:author="阿毛" w:date="2021-05-21T17:54:00Z"/>
                <w:rFonts w:ascii="標楷體" w:hAnsi="標楷體"/>
              </w:rPr>
              <w:pPrChange w:id="14378" w:author="阿毛" w:date="2021-05-21T17:54:00Z">
                <w:pPr/>
              </w:pPrChange>
            </w:pPr>
            <w:del w:id="14379" w:author="阿毛" w:date="2021-05-21T17:54:00Z">
              <w:r w:rsidRPr="00D7238B" w:rsidDel="00CB3FDD">
                <w:rPr>
                  <w:rFonts w:ascii="標楷體" w:hAnsi="標楷體" w:hint="eastAsia"/>
                </w:rPr>
                <w:delText>變更還款條件協議完成日</w:delText>
              </w:r>
            </w:del>
          </w:p>
        </w:tc>
        <w:tc>
          <w:tcPr>
            <w:tcW w:w="624" w:type="pct"/>
          </w:tcPr>
          <w:p w14:paraId="46FA0DA8" w14:textId="5CCD1758" w:rsidR="00E24265" w:rsidRPr="00615D4B" w:rsidDel="00CB3FDD" w:rsidRDefault="00E24265">
            <w:pPr>
              <w:pStyle w:val="3"/>
              <w:numPr>
                <w:ilvl w:val="2"/>
                <w:numId w:val="106"/>
              </w:numPr>
              <w:rPr>
                <w:del w:id="14380" w:author="阿毛" w:date="2021-05-21T17:54:00Z"/>
                <w:rFonts w:ascii="標楷體" w:hAnsi="標楷體"/>
              </w:rPr>
              <w:pPrChange w:id="14381" w:author="阿毛" w:date="2021-05-21T17:54:00Z">
                <w:pPr/>
              </w:pPrChange>
            </w:pPr>
          </w:p>
        </w:tc>
        <w:tc>
          <w:tcPr>
            <w:tcW w:w="624" w:type="pct"/>
          </w:tcPr>
          <w:p w14:paraId="01EAC27F" w14:textId="43057165" w:rsidR="00E24265" w:rsidRPr="00615D4B" w:rsidDel="00CB3FDD" w:rsidRDefault="00E24265">
            <w:pPr>
              <w:pStyle w:val="3"/>
              <w:numPr>
                <w:ilvl w:val="2"/>
                <w:numId w:val="106"/>
              </w:numPr>
              <w:rPr>
                <w:del w:id="14382" w:author="阿毛" w:date="2021-05-21T17:54:00Z"/>
                <w:rFonts w:ascii="標楷體" w:hAnsi="標楷體"/>
              </w:rPr>
              <w:pPrChange w:id="14383" w:author="阿毛" w:date="2021-05-21T17:54:00Z">
                <w:pPr/>
              </w:pPrChange>
            </w:pPr>
          </w:p>
        </w:tc>
        <w:tc>
          <w:tcPr>
            <w:tcW w:w="537" w:type="pct"/>
          </w:tcPr>
          <w:p w14:paraId="26343B29" w14:textId="42DC1525" w:rsidR="00E24265" w:rsidRPr="00615D4B" w:rsidDel="00CB3FDD" w:rsidRDefault="00E24265">
            <w:pPr>
              <w:pStyle w:val="3"/>
              <w:numPr>
                <w:ilvl w:val="2"/>
                <w:numId w:val="106"/>
              </w:numPr>
              <w:rPr>
                <w:del w:id="14384" w:author="阿毛" w:date="2021-05-21T17:54:00Z"/>
                <w:rFonts w:ascii="標楷體" w:hAnsi="標楷體"/>
              </w:rPr>
              <w:pPrChange w:id="14385" w:author="阿毛" w:date="2021-05-21T17:54:00Z">
                <w:pPr/>
              </w:pPrChange>
            </w:pPr>
          </w:p>
        </w:tc>
        <w:tc>
          <w:tcPr>
            <w:tcW w:w="299" w:type="pct"/>
          </w:tcPr>
          <w:p w14:paraId="3CCE5024" w14:textId="10240409" w:rsidR="00E24265" w:rsidRPr="00615D4B" w:rsidDel="00CB3FDD" w:rsidRDefault="00E24265">
            <w:pPr>
              <w:pStyle w:val="3"/>
              <w:numPr>
                <w:ilvl w:val="2"/>
                <w:numId w:val="106"/>
              </w:numPr>
              <w:rPr>
                <w:del w:id="14386" w:author="阿毛" w:date="2021-05-21T17:54:00Z"/>
                <w:rFonts w:ascii="標楷體" w:hAnsi="標楷體"/>
              </w:rPr>
              <w:pPrChange w:id="14387" w:author="阿毛" w:date="2021-05-21T17:54:00Z">
                <w:pPr/>
              </w:pPrChange>
            </w:pPr>
          </w:p>
        </w:tc>
        <w:tc>
          <w:tcPr>
            <w:tcW w:w="299" w:type="pct"/>
          </w:tcPr>
          <w:p w14:paraId="51E5410E" w14:textId="50BB8DB5" w:rsidR="00E24265" w:rsidRPr="00615D4B" w:rsidDel="00CB3FDD" w:rsidRDefault="00E24265">
            <w:pPr>
              <w:pStyle w:val="3"/>
              <w:numPr>
                <w:ilvl w:val="2"/>
                <w:numId w:val="106"/>
              </w:numPr>
              <w:rPr>
                <w:del w:id="14388" w:author="阿毛" w:date="2021-05-21T17:54:00Z"/>
                <w:rFonts w:ascii="標楷體" w:hAnsi="標楷體"/>
              </w:rPr>
              <w:pPrChange w:id="14389" w:author="阿毛" w:date="2021-05-21T17:54:00Z">
                <w:pPr/>
              </w:pPrChange>
            </w:pPr>
          </w:p>
        </w:tc>
        <w:tc>
          <w:tcPr>
            <w:tcW w:w="1643" w:type="pct"/>
          </w:tcPr>
          <w:p w14:paraId="62FD96F7" w14:textId="46383AAF" w:rsidR="00E24265" w:rsidRPr="00615D4B" w:rsidDel="00CB3FDD" w:rsidRDefault="00E24265">
            <w:pPr>
              <w:pStyle w:val="3"/>
              <w:numPr>
                <w:ilvl w:val="2"/>
                <w:numId w:val="106"/>
              </w:numPr>
              <w:rPr>
                <w:del w:id="14390" w:author="阿毛" w:date="2021-05-21T17:54:00Z"/>
                <w:rFonts w:ascii="標楷體" w:hAnsi="標楷體"/>
              </w:rPr>
              <w:pPrChange w:id="14391" w:author="阿毛" w:date="2021-05-21T17:54:00Z">
                <w:pPr/>
              </w:pPrChange>
            </w:pPr>
          </w:p>
        </w:tc>
      </w:tr>
      <w:tr w:rsidR="00E24265" w:rsidRPr="00615D4B" w:rsidDel="00CB3FDD" w14:paraId="6AD3F89E" w14:textId="51B81F62" w:rsidTr="005F76AD">
        <w:trPr>
          <w:trHeight w:val="291"/>
          <w:jc w:val="center"/>
          <w:del w:id="14392" w:author="阿毛" w:date="2021-05-21T17:54:00Z"/>
        </w:trPr>
        <w:tc>
          <w:tcPr>
            <w:tcW w:w="219" w:type="pct"/>
          </w:tcPr>
          <w:p w14:paraId="42DA68AE" w14:textId="326B2A69" w:rsidR="00E24265" w:rsidRPr="005E579A" w:rsidDel="00CB3FDD" w:rsidRDefault="00E24265">
            <w:pPr>
              <w:pStyle w:val="3"/>
              <w:numPr>
                <w:ilvl w:val="2"/>
                <w:numId w:val="106"/>
              </w:numPr>
              <w:rPr>
                <w:del w:id="14393" w:author="阿毛" w:date="2021-05-21T17:54:00Z"/>
                <w:rFonts w:ascii="標楷體" w:hAnsi="標楷體"/>
              </w:rPr>
              <w:pPrChange w:id="14394" w:author="阿毛" w:date="2021-05-21T17:54:00Z">
                <w:pPr>
                  <w:pStyle w:val="af9"/>
                  <w:numPr>
                    <w:numId w:val="49"/>
                  </w:numPr>
                  <w:ind w:leftChars="0" w:hanging="480"/>
                </w:pPr>
              </w:pPrChange>
            </w:pPr>
          </w:p>
        </w:tc>
        <w:tc>
          <w:tcPr>
            <w:tcW w:w="756" w:type="pct"/>
          </w:tcPr>
          <w:p w14:paraId="4FEEA64A" w14:textId="3B6E8084" w:rsidR="00E24265" w:rsidRPr="00615D4B" w:rsidDel="00CB3FDD" w:rsidRDefault="00E24265">
            <w:pPr>
              <w:pStyle w:val="3"/>
              <w:numPr>
                <w:ilvl w:val="2"/>
                <w:numId w:val="106"/>
              </w:numPr>
              <w:rPr>
                <w:del w:id="14395" w:author="阿毛" w:date="2021-05-21T17:54:00Z"/>
                <w:rFonts w:ascii="標楷體" w:hAnsi="標楷體"/>
              </w:rPr>
              <w:pPrChange w:id="14396" w:author="阿毛" w:date="2021-05-21T17:54:00Z">
                <w:pPr/>
              </w:pPrChange>
            </w:pPr>
            <w:del w:id="14397" w:author="阿毛" w:date="2021-05-21T17:54:00Z">
              <w:r w:rsidRPr="00D7238B" w:rsidDel="00CB3FDD">
                <w:rPr>
                  <w:rFonts w:ascii="標楷體" w:hAnsi="標楷體" w:hint="eastAsia"/>
                </w:rPr>
                <w:delText>變更還款條件面談日期</w:delText>
              </w:r>
            </w:del>
          </w:p>
        </w:tc>
        <w:tc>
          <w:tcPr>
            <w:tcW w:w="624" w:type="pct"/>
          </w:tcPr>
          <w:p w14:paraId="116E3EE0" w14:textId="19450F83" w:rsidR="00E24265" w:rsidRPr="00615D4B" w:rsidDel="00CB3FDD" w:rsidRDefault="00E24265">
            <w:pPr>
              <w:pStyle w:val="3"/>
              <w:numPr>
                <w:ilvl w:val="2"/>
                <w:numId w:val="106"/>
              </w:numPr>
              <w:rPr>
                <w:del w:id="14398" w:author="阿毛" w:date="2021-05-21T17:54:00Z"/>
                <w:rFonts w:ascii="標楷體" w:hAnsi="標楷體"/>
              </w:rPr>
              <w:pPrChange w:id="14399" w:author="阿毛" w:date="2021-05-21T17:54:00Z">
                <w:pPr/>
              </w:pPrChange>
            </w:pPr>
          </w:p>
        </w:tc>
        <w:tc>
          <w:tcPr>
            <w:tcW w:w="624" w:type="pct"/>
          </w:tcPr>
          <w:p w14:paraId="4D6ED09F" w14:textId="0970D9FA" w:rsidR="00E24265" w:rsidRPr="00615D4B" w:rsidDel="00CB3FDD" w:rsidRDefault="00E24265">
            <w:pPr>
              <w:pStyle w:val="3"/>
              <w:numPr>
                <w:ilvl w:val="2"/>
                <w:numId w:val="106"/>
              </w:numPr>
              <w:rPr>
                <w:del w:id="14400" w:author="阿毛" w:date="2021-05-21T17:54:00Z"/>
                <w:rFonts w:ascii="標楷體" w:hAnsi="標楷體"/>
              </w:rPr>
              <w:pPrChange w:id="14401" w:author="阿毛" w:date="2021-05-21T17:54:00Z">
                <w:pPr/>
              </w:pPrChange>
            </w:pPr>
          </w:p>
        </w:tc>
        <w:tc>
          <w:tcPr>
            <w:tcW w:w="537" w:type="pct"/>
          </w:tcPr>
          <w:p w14:paraId="2F4634E9" w14:textId="496706F0" w:rsidR="00E24265" w:rsidRPr="00615D4B" w:rsidDel="00CB3FDD" w:rsidRDefault="00E24265">
            <w:pPr>
              <w:pStyle w:val="3"/>
              <w:numPr>
                <w:ilvl w:val="2"/>
                <w:numId w:val="106"/>
              </w:numPr>
              <w:rPr>
                <w:del w:id="14402" w:author="阿毛" w:date="2021-05-21T17:54:00Z"/>
                <w:rFonts w:ascii="標楷體" w:hAnsi="標楷體"/>
              </w:rPr>
              <w:pPrChange w:id="14403" w:author="阿毛" w:date="2021-05-21T17:54:00Z">
                <w:pPr/>
              </w:pPrChange>
            </w:pPr>
          </w:p>
        </w:tc>
        <w:tc>
          <w:tcPr>
            <w:tcW w:w="299" w:type="pct"/>
          </w:tcPr>
          <w:p w14:paraId="33689D9F" w14:textId="10820B18" w:rsidR="00E24265" w:rsidRPr="00615D4B" w:rsidDel="00CB3FDD" w:rsidRDefault="00E24265">
            <w:pPr>
              <w:pStyle w:val="3"/>
              <w:numPr>
                <w:ilvl w:val="2"/>
                <w:numId w:val="106"/>
              </w:numPr>
              <w:rPr>
                <w:del w:id="14404" w:author="阿毛" w:date="2021-05-21T17:54:00Z"/>
                <w:rFonts w:ascii="標楷體" w:hAnsi="標楷體"/>
              </w:rPr>
              <w:pPrChange w:id="14405" w:author="阿毛" w:date="2021-05-21T17:54:00Z">
                <w:pPr/>
              </w:pPrChange>
            </w:pPr>
          </w:p>
        </w:tc>
        <w:tc>
          <w:tcPr>
            <w:tcW w:w="299" w:type="pct"/>
          </w:tcPr>
          <w:p w14:paraId="4F73A178" w14:textId="67F04C64" w:rsidR="00E24265" w:rsidRPr="00615D4B" w:rsidDel="00CB3FDD" w:rsidRDefault="00E24265">
            <w:pPr>
              <w:pStyle w:val="3"/>
              <w:numPr>
                <w:ilvl w:val="2"/>
                <w:numId w:val="106"/>
              </w:numPr>
              <w:rPr>
                <w:del w:id="14406" w:author="阿毛" w:date="2021-05-21T17:54:00Z"/>
                <w:rFonts w:ascii="標楷體" w:hAnsi="標楷體"/>
              </w:rPr>
              <w:pPrChange w:id="14407" w:author="阿毛" w:date="2021-05-21T17:54:00Z">
                <w:pPr/>
              </w:pPrChange>
            </w:pPr>
          </w:p>
        </w:tc>
        <w:tc>
          <w:tcPr>
            <w:tcW w:w="1643" w:type="pct"/>
          </w:tcPr>
          <w:p w14:paraId="22066817" w14:textId="08AF8CC5" w:rsidR="00E24265" w:rsidRPr="00615D4B" w:rsidDel="00CB3FDD" w:rsidRDefault="00E24265">
            <w:pPr>
              <w:pStyle w:val="3"/>
              <w:numPr>
                <w:ilvl w:val="2"/>
                <w:numId w:val="106"/>
              </w:numPr>
              <w:rPr>
                <w:del w:id="14408" w:author="阿毛" w:date="2021-05-21T17:54:00Z"/>
                <w:rFonts w:ascii="標楷體" w:hAnsi="標楷體"/>
              </w:rPr>
              <w:pPrChange w:id="14409" w:author="阿毛" w:date="2021-05-21T17:54:00Z">
                <w:pPr/>
              </w:pPrChange>
            </w:pPr>
          </w:p>
        </w:tc>
      </w:tr>
      <w:tr w:rsidR="00E24265" w:rsidRPr="00615D4B" w:rsidDel="00CB3FDD" w14:paraId="73794BFB" w14:textId="1A535833" w:rsidTr="005F76AD">
        <w:trPr>
          <w:trHeight w:val="291"/>
          <w:jc w:val="center"/>
          <w:del w:id="14410" w:author="阿毛" w:date="2021-05-21T17:54:00Z"/>
        </w:trPr>
        <w:tc>
          <w:tcPr>
            <w:tcW w:w="219" w:type="pct"/>
          </w:tcPr>
          <w:p w14:paraId="60F5C36D" w14:textId="1F98C6D3" w:rsidR="00E24265" w:rsidRPr="005E579A" w:rsidDel="00CB3FDD" w:rsidRDefault="00E24265">
            <w:pPr>
              <w:pStyle w:val="3"/>
              <w:numPr>
                <w:ilvl w:val="2"/>
                <w:numId w:val="106"/>
              </w:numPr>
              <w:rPr>
                <w:del w:id="14411" w:author="阿毛" w:date="2021-05-21T17:54:00Z"/>
                <w:rFonts w:ascii="標楷體" w:hAnsi="標楷體"/>
              </w:rPr>
              <w:pPrChange w:id="14412" w:author="阿毛" w:date="2021-05-21T17:54:00Z">
                <w:pPr>
                  <w:pStyle w:val="af9"/>
                  <w:numPr>
                    <w:numId w:val="49"/>
                  </w:numPr>
                  <w:ind w:leftChars="0" w:hanging="480"/>
                </w:pPr>
              </w:pPrChange>
            </w:pPr>
          </w:p>
        </w:tc>
        <w:tc>
          <w:tcPr>
            <w:tcW w:w="756" w:type="pct"/>
          </w:tcPr>
          <w:p w14:paraId="4F571A84" w14:textId="626A78CC" w:rsidR="00E24265" w:rsidRPr="00615D4B" w:rsidDel="00CB3FDD" w:rsidRDefault="00E24265">
            <w:pPr>
              <w:pStyle w:val="3"/>
              <w:numPr>
                <w:ilvl w:val="2"/>
                <w:numId w:val="106"/>
              </w:numPr>
              <w:rPr>
                <w:del w:id="14413" w:author="阿毛" w:date="2021-05-21T17:54:00Z"/>
                <w:rFonts w:ascii="標楷體" w:hAnsi="標楷體"/>
              </w:rPr>
              <w:pPrChange w:id="14414" w:author="阿毛" w:date="2021-05-21T17:54:00Z">
                <w:pPr/>
              </w:pPrChange>
            </w:pPr>
            <w:del w:id="14415" w:author="阿毛" w:date="2021-05-21T17:54:00Z">
              <w:r w:rsidRPr="00D7238B" w:rsidDel="00CB3FDD">
                <w:rPr>
                  <w:rFonts w:ascii="標楷體" w:hAnsi="標楷體" w:hint="eastAsia"/>
                </w:rPr>
                <w:delText>變更還款條件簽約完成日期</w:delText>
              </w:r>
            </w:del>
          </w:p>
        </w:tc>
        <w:tc>
          <w:tcPr>
            <w:tcW w:w="624" w:type="pct"/>
          </w:tcPr>
          <w:p w14:paraId="5BA125B3" w14:textId="29A9029A" w:rsidR="00E24265" w:rsidRPr="00615D4B" w:rsidDel="00CB3FDD" w:rsidRDefault="00E24265">
            <w:pPr>
              <w:pStyle w:val="3"/>
              <w:numPr>
                <w:ilvl w:val="2"/>
                <w:numId w:val="106"/>
              </w:numPr>
              <w:rPr>
                <w:del w:id="14416" w:author="阿毛" w:date="2021-05-21T17:54:00Z"/>
                <w:rFonts w:ascii="標楷體" w:hAnsi="標楷體"/>
              </w:rPr>
              <w:pPrChange w:id="14417" w:author="阿毛" w:date="2021-05-21T17:54:00Z">
                <w:pPr/>
              </w:pPrChange>
            </w:pPr>
          </w:p>
        </w:tc>
        <w:tc>
          <w:tcPr>
            <w:tcW w:w="624" w:type="pct"/>
          </w:tcPr>
          <w:p w14:paraId="50302582" w14:textId="53D59547" w:rsidR="00E24265" w:rsidRPr="00615D4B" w:rsidDel="00CB3FDD" w:rsidRDefault="00E24265">
            <w:pPr>
              <w:pStyle w:val="3"/>
              <w:numPr>
                <w:ilvl w:val="2"/>
                <w:numId w:val="106"/>
              </w:numPr>
              <w:rPr>
                <w:del w:id="14418" w:author="阿毛" w:date="2021-05-21T17:54:00Z"/>
                <w:rFonts w:ascii="標楷體" w:hAnsi="標楷體"/>
              </w:rPr>
              <w:pPrChange w:id="14419" w:author="阿毛" w:date="2021-05-21T17:54:00Z">
                <w:pPr/>
              </w:pPrChange>
            </w:pPr>
          </w:p>
        </w:tc>
        <w:tc>
          <w:tcPr>
            <w:tcW w:w="537" w:type="pct"/>
          </w:tcPr>
          <w:p w14:paraId="621BD221" w14:textId="43CC9BA3" w:rsidR="00E24265" w:rsidRPr="00615D4B" w:rsidDel="00CB3FDD" w:rsidRDefault="00E24265">
            <w:pPr>
              <w:pStyle w:val="3"/>
              <w:numPr>
                <w:ilvl w:val="2"/>
                <w:numId w:val="106"/>
              </w:numPr>
              <w:rPr>
                <w:del w:id="14420" w:author="阿毛" w:date="2021-05-21T17:54:00Z"/>
                <w:rFonts w:ascii="標楷體" w:hAnsi="標楷體"/>
              </w:rPr>
              <w:pPrChange w:id="14421" w:author="阿毛" w:date="2021-05-21T17:54:00Z">
                <w:pPr/>
              </w:pPrChange>
            </w:pPr>
          </w:p>
        </w:tc>
        <w:tc>
          <w:tcPr>
            <w:tcW w:w="299" w:type="pct"/>
          </w:tcPr>
          <w:p w14:paraId="60591706" w14:textId="1B7B83B3" w:rsidR="00E24265" w:rsidRPr="00615D4B" w:rsidDel="00CB3FDD" w:rsidRDefault="00E24265">
            <w:pPr>
              <w:pStyle w:val="3"/>
              <w:numPr>
                <w:ilvl w:val="2"/>
                <w:numId w:val="106"/>
              </w:numPr>
              <w:rPr>
                <w:del w:id="14422" w:author="阿毛" w:date="2021-05-21T17:54:00Z"/>
                <w:rFonts w:ascii="標楷體" w:hAnsi="標楷體"/>
              </w:rPr>
              <w:pPrChange w:id="14423" w:author="阿毛" w:date="2021-05-21T17:54:00Z">
                <w:pPr/>
              </w:pPrChange>
            </w:pPr>
          </w:p>
        </w:tc>
        <w:tc>
          <w:tcPr>
            <w:tcW w:w="299" w:type="pct"/>
          </w:tcPr>
          <w:p w14:paraId="54D5359E" w14:textId="6C782871" w:rsidR="00E24265" w:rsidRPr="00615D4B" w:rsidDel="00CB3FDD" w:rsidRDefault="00E24265">
            <w:pPr>
              <w:pStyle w:val="3"/>
              <w:numPr>
                <w:ilvl w:val="2"/>
                <w:numId w:val="106"/>
              </w:numPr>
              <w:rPr>
                <w:del w:id="14424" w:author="阿毛" w:date="2021-05-21T17:54:00Z"/>
                <w:rFonts w:ascii="標楷體" w:hAnsi="標楷體"/>
              </w:rPr>
              <w:pPrChange w:id="14425" w:author="阿毛" w:date="2021-05-21T17:54:00Z">
                <w:pPr/>
              </w:pPrChange>
            </w:pPr>
          </w:p>
        </w:tc>
        <w:tc>
          <w:tcPr>
            <w:tcW w:w="1643" w:type="pct"/>
          </w:tcPr>
          <w:p w14:paraId="1276D295" w14:textId="58B45CA7" w:rsidR="00E24265" w:rsidRPr="00615D4B" w:rsidDel="00CB3FDD" w:rsidRDefault="00E24265">
            <w:pPr>
              <w:pStyle w:val="3"/>
              <w:numPr>
                <w:ilvl w:val="2"/>
                <w:numId w:val="106"/>
              </w:numPr>
              <w:rPr>
                <w:del w:id="14426" w:author="阿毛" w:date="2021-05-21T17:54:00Z"/>
                <w:rFonts w:ascii="標楷體" w:hAnsi="標楷體"/>
              </w:rPr>
              <w:pPrChange w:id="14427" w:author="阿毛" w:date="2021-05-21T17:54:00Z">
                <w:pPr/>
              </w:pPrChange>
            </w:pPr>
          </w:p>
        </w:tc>
      </w:tr>
      <w:tr w:rsidR="00E24265" w:rsidRPr="00615D4B" w:rsidDel="00CB3FDD" w14:paraId="2203D1FF" w14:textId="78E74F43" w:rsidTr="005F76AD">
        <w:trPr>
          <w:trHeight w:val="291"/>
          <w:jc w:val="center"/>
          <w:del w:id="14428" w:author="阿毛" w:date="2021-05-21T17:54:00Z"/>
        </w:trPr>
        <w:tc>
          <w:tcPr>
            <w:tcW w:w="219" w:type="pct"/>
          </w:tcPr>
          <w:p w14:paraId="0F64E2AF" w14:textId="0A6B54BA" w:rsidR="00E24265" w:rsidRPr="005E579A" w:rsidDel="00CB3FDD" w:rsidRDefault="00E24265">
            <w:pPr>
              <w:pStyle w:val="3"/>
              <w:numPr>
                <w:ilvl w:val="2"/>
                <w:numId w:val="106"/>
              </w:numPr>
              <w:rPr>
                <w:del w:id="14429" w:author="阿毛" w:date="2021-05-21T17:54:00Z"/>
                <w:rFonts w:ascii="標楷體" w:hAnsi="標楷體"/>
              </w:rPr>
              <w:pPrChange w:id="14430" w:author="阿毛" w:date="2021-05-21T17:54:00Z">
                <w:pPr>
                  <w:pStyle w:val="af9"/>
                  <w:numPr>
                    <w:numId w:val="49"/>
                  </w:numPr>
                  <w:ind w:leftChars="0" w:hanging="480"/>
                </w:pPr>
              </w:pPrChange>
            </w:pPr>
          </w:p>
        </w:tc>
        <w:tc>
          <w:tcPr>
            <w:tcW w:w="756" w:type="pct"/>
          </w:tcPr>
          <w:p w14:paraId="2C5908DA" w14:textId="173A29C6" w:rsidR="00E24265" w:rsidRPr="00615D4B" w:rsidDel="00CB3FDD" w:rsidRDefault="00E24265">
            <w:pPr>
              <w:pStyle w:val="3"/>
              <w:numPr>
                <w:ilvl w:val="2"/>
                <w:numId w:val="106"/>
              </w:numPr>
              <w:rPr>
                <w:del w:id="14431" w:author="阿毛" w:date="2021-05-21T17:54:00Z"/>
                <w:rFonts w:ascii="標楷體" w:hAnsi="標楷體"/>
              </w:rPr>
              <w:pPrChange w:id="14432" w:author="阿毛" w:date="2021-05-21T17:54:00Z">
                <w:pPr/>
              </w:pPrChange>
            </w:pPr>
            <w:del w:id="14433" w:author="阿毛" w:date="2021-05-21T17:54:00Z">
              <w:r w:rsidRPr="00D7238B" w:rsidDel="00CB3FDD">
                <w:rPr>
                  <w:rFonts w:ascii="標楷體" w:hAnsi="標楷體" w:hint="eastAsia"/>
                </w:rPr>
                <w:delText>變更還款條件首期應繳款日</w:delText>
              </w:r>
            </w:del>
          </w:p>
        </w:tc>
        <w:tc>
          <w:tcPr>
            <w:tcW w:w="624" w:type="pct"/>
          </w:tcPr>
          <w:p w14:paraId="6EB54C4A" w14:textId="2D615065" w:rsidR="00E24265" w:rsidRPr="00615D4B" w:rsidDel="00CB3FDD" w:rsidRDefault="00E24265">
            <w:pPr>
              <w:pStyle w:val="3"/>
              <w:numPr>
                <w:ilvl w:val="2"/>
                <w:numId w:val="106"/>
              </w:numPr>
              <w:rPr>
                <w:del w:id="14434" w:author="阿毛" w:date="2021-05-21T17:54:00Z"/>
                <w:rFonts w:ascii="標楷體" w:hAnsi="標楷體"/>
              </w:rPr>
              <w:pPrChange w:id="14435" w:author="阿毛" w:date="2021-05-21T17:54:00Z">
                <w:pPr/>
              </w:pPrChange>
            </w:pPr>
          </w:p>
        </w:tc>
        <w:tc>
          <w:tcPr>
            <w:tcW w:w="624" w:type="pct"/>
          </w:tcPr>
          <w:p w14:paraId="3C3C9C75" w14:textId="095606C4" w:rsidR="00E24265" w:rsidRPr="00615D4B" w:rsidDel="00CB3FDD" w:rsidRDefault="00E24265">
            <w:pPr>
              <w:pStyle w:val="3"/>
              <w:numPr>
                <w:ilvl w:val="2"/>
                <w:numId w:val="106"/>
              </w:numPr>
              <w:rPr>
                <w:del w:id="14436" w:author="阿毛" w:date="2021-05-21T17:54:00Z"/>
                <w:rFonts w:ascii="標楷體" w:hAnsi="標楷體"/>
              </w:rPr>
              <w:pPrChange w:id="14437" w:author="阿毛" w:date="2021-05-21T17:54:00Z">
                <w:pPr/>
              </w:pPrChange>
            </w:pPr>
          </w:p>
        </w:tc>
        <w:tc>
          <w:tcPr>
            <w:tcW w:w="537" w:type="pct"/>
          </w:tcPr>
          <w:p w14:paraId="7C4B0BCB" w14:textId="444E3909" w:rsidR="00E24265" w:rsidRPr="00615D4B" w:rsidDel="00CB3FDD" w:rsidRDefault="00E24265">
            <w:pPr>
              <w:pStyle w:val="3"/>
              <w:numPr>
                <w:ilvl w:val="2"/>
                <w:numId w:val="106"/>
              </w:numPr>
              <w:rPr>
                <w:del w:id="14438" w:author="阿毛" w:date="2021-05-21T17:54:00Z"/>
                <w:rFonts w:ascii="標楷體" w:hAnsi="標楷體"/>
              </w:rPr>
              <w:pPrChange w:id="14439" w:author="阿毛" w:date="2021-05-21T17:54:00Z">
                <w:pPr/>
              </w:pPrChange>
            </w:pPr>
          </w:p>
        </w:tc>
        <w:tc>
          <w:tcPr>
            <w:tcW w:w="299" w:type="pct"/>
          </w:tcPr>
          <w:p w14:paraId="66105C09" w14:textId="07EEF214" w:rsidR="00E24265" w:rsidRPr="00615D4B" w:rsidDel="00CB3FDD" w:rsidRDefault="00E24265">
            <w:pPr>
              <w:pStyle w:val="3"/>
              <w:numPr>
                <w:ilvl w:val="2"/>
                <w:numId w:val="106"/>
              </w:numPr>
              <w:rPr>
                <w:del w:id="14440" w:author="阿毛" w:date="2021-05-21T17:54:00Z"/>
                <w:rFonts w:ascii="標楷體" w:hAnsi="標楷體"/>
              </w:rPr>
              <w:pPrChange w:id="14441" w:author="阿毛" w:date="2021-05-21T17:54:00Z">
                <w:pPr/>
              </w:pPrChange>
            </w:pPr>
          </w:p>
        </w:tc>
        <w:tc>
          <w:tcPr>
            <w:tcW w:w="299" w:type="pct"/>
          </w:tcPr>
          <w:p w14:paraId="1CA7B7B0" w14:textId="74C99AA4" w:rsidR="00E24265" w:rsidRPr="00615D4B" w:rsidDel="00CB3FDD" w:rsidRDefault="00E24265">
            <w:pPr>
              <w:pStyle w:val="3"/>
              <w:numPr>
                <w:ilvl w:val="2"/>
                <w:numId w:val="106"/>
              </w:numPr>
              <w:rPr>
                <w:del w:id="14442" w:author="阿毛" w:date="2021-05-21T17:54:00Z"/>
                <w:rFonts w:ascii="標楷體" w:hAnsi="標楷體"/>
              </w:rPr>
              <w:pPrChange w:id="14443" w:author="阿毛" w:date="2021-05-21T17:54:00Z">
                <w:pPr/>
              </w:pPrChange>
            </w:pPr>
          </w:p>
        </w:tc>
        <w:tc>
          <w:tcPr>
            <w:tcW w:w="1643" w:type="pct"/>
          </w:tcPr>
          <w:p w14:paraId="693E9C6C" w14:textId="753E7A50" w:rsidR="00E24265" w:rsidRPr="00615D4B" w:rsidDel="00CB3FDD" w:rsidRDefault="00E24265">
            <w:pPr>
              <w:pStyle w:val="3"/>
              <w:numPr>
                <w:ilvl w:val="2"/>
                <w:numId w:val="106"/>
              </w:numPr>
              <w:rPr>
                <w:del w:id="14444" w:author="阿毛" w:date="2021-05-21T17:54:00Z"/>
                <w:rFonts w:ascii="標楷體" w:hAnsi="標楷體"/>
              </w:rPr>
              <w:pPrChange w:id="14445" w:author="阿毛" w:date="2021-05-21T17:54:00Z">
                <w:pPr/>
              </w:pPrChange>
            </w:pPr>
          </w:p>
        </w:tc>
      </w:tr>
      <w:tr w:rsidR="00E24265" w:rsidRPr="00615D4B" w:rsidDel="00CB3FDD" w14:paraId="5888457C" w14:textId="317708B0" w:rsidTr="005F76AD">
        <w:trPr>
          <w:trHeight w:val="291"/>
          <w:jc w:val="center"/>
          <w:del w:id="14446" w:author="阿毛" w:date="2021-05-21T17:54:00Z"/>
        </w:trPr>
        <w:tc>
          <w:tcPr>
            <w:tcW w:w="219" w:type="pct"/>
          </w:tcPr>
          <w:p w14:paraId="079BF9A8" w14:textId="5CD8B573" w:rsidR="00E24265" w:rsidRPr="005E579A" w:rsidDel="00CB3FDD" w:rsidRDefault="00E24265">
            <w:pPr>
              <w:pStyle w:val="3"/>
              <w:numPr>
                <w:ilvl w:val="2"/>
                <w:numId w:val="106"/>
              </w:numPr>
              <w:rPr>
                <w:del w:id="14447" w:author="阿毛" w:date="2021-05-21T17:54:00Z"/>
                <w:rFonts w:ascii="標楷體" w:hAnsi="標楷體"/>
              </w:rPr>
              <w:pPrChange w:id="14448" w:author="阿毛" w:date="2021-05-21T17:54:00Z">
                <w:pPr>
                  <w:pStyle w:val="af9"/>
                  <w:numPr>
                    <w:numId w:val="49"/>
                  </w:numPr>
                  <w:ind w:leftChars="0" w:hanging="480"/>
                </w:pPr>
              </w:pPrChange>
            </w:pPr>
          </w:p>
        </w:tc>
        <w:tc>
          <w:tcPr>
            <w:tcW w:w="756" w:type="pct"/>
          </w:tcPr>
          <w:p w14:paraId="05C56997" w14:textId="5BF431B0" w:rsidR="00E24265" w:rsidRPr="00615D4B" w:rsidDel="00CB3FDD" w:rsidRDefault="00E24265">
            <w:pPr>
              <w:pStyle w:val="3"/>
              <w:numPr>
                <w:ilvl w:val="2"/>
                <w:numId w:val="106"/>
              </w:numPr>
              <w:rPr>
                <w:del w:id="14449" w:author="阿毛" w:date="2021-05-21T17:54:00Z"/>
                <w:rFonts w:ascii="標楷體" w:hAnsi="標楷體"/>
              </w:rPr>
              <w:pPrChange w:id="14450" w:author="阿毛" w:date="2021-05-21T17:54:00Z">
                <w:pPr/>
              </w:pPrChange>
            </w:pPr>
            <w:del w:id="14451" w:author="阿毛" w:date="2021-05-21T17:54:00Z">
              <w:r w:rsidRPr="00D7238B" w:rsidDel="00CB3FDD">
                <w:rPr>
                  <w:rFonts w:ascii="標楷體" w:hAnsi="標楷體" w:hint="eastAsia"/>
                </w:rPr>
                <w:delText>繳款帳號</w:delText>
              </w:r>
            </w:del>
          </w:p>
        </w:tc>
        <w:tc>
          <w:tcPr>
            <w:tcW w:w="624" w:type="pct"/>
          </w:tcPr>
          <w:p w14:paraId="01708B3E" w14:textId="42231B4F" w:rsidR="00E24265" w:rsidRPr="00615D4B" w:rsidDel="00CB3FDD" w:rsidRDefault="00E24265">
            <w:pPr>
              <w:pStyle w:val="3"/>
              <w:numPr>
                <w:ilvl w:val="2"/>
                <w:numId w:val="106"/>
              </w:numPr>
              <w:rPr>
                <w:del w:id="14452" w:author="阿毛" w:date="2021-05-21T17:54:00Z"/>
                <w:rFonts w:ascii="標楷體" w:hAnsi="標楷體"/>
              </w:rPr>
              <w:pPrChange w:id="14453" w:author="阿毛" w:date="2021-05-21T17:54:00Z">
                <w:pPr/>
              </w:pPrChange>
            </w:pPr>
          </w:p>
        </w:tc>
        <w:tc>
          <w:tcPr>
            <w:tcW w:w="624" w:type="pct"/>
          </w:tcPr>
          <w:p w14:paraId="559A84A4" w14:textId="57DB79FE" w:rsidR="00E24265" w:rsidRPr="00615D4B" w:rsidDel="00CB3FDD" w:rsidRDefault="00E24265">
            <w:pPr>
              <w:pStyle w:val="3"/>
              <w:numPr>
                <w:ilvl w:val="2"/>
                <w:numId w:val="106"/>
              </w:numPr>
              <w:rPr>
                <w:del w:id="14454" w:author="阿毛" w:date="2021-05-21T17:54:00Z"/>
                <w:rFonts w:ascii="標楷體" w:hAnsi="標楷體"/>
              </w:rPr>
              <w:pPrChange w:id="14455" w:author="阿毛" w:date="2021-05-21T17:54:00Z">
                <w:pPr/>
              </w:pPrChange>
            </w:pPr>
          </w:p>
        </w:tc>
        <w:tc>
          <w:tcPr>
            <w:tcW w:w="537" w:type="pct"/>
          </w:tcPr>
          <w:p w14:paraId="23DF6D7C" w14:textId="19E3EC61" w:rsidR="00E24265" w:rsidRPr="00615D4B" w:rsidDel="00CB3FDD" w:rsidRDefault="00E24265">
            <w:pPr>
              <w:pStyle w:val="3"/>
              <w:numPr>
                <w:ilvl w:val="2"/>
                <w:numId w:val="106"/>
              </w:numPr>
              <w:rPr>
                <w:del w:id="14456" w:author="阿毛" w:date="2021-05-21T17:54:00Z"/>
                <w:rFonts w:ascii="標楷體" w:hAnsi="標楷體"/>
              </w:rPr>
              <w:pPrChange w:id="14457" w:author="阿毛" w:date="2021-05-21T17:54:00Z">
                <w:pPr/>
              </w:pPrChange>
            </w:pPr>
          </w:p>
        </w:tc>
        <w:tc>
          <w:tcPr>
            <w:tcW w:w="299" w:type="pct"/>
          </w:tcPr>
          <w:p w14:paraId="4D77EE2F" w14:textId="57EFF651" w:rsidR="00E24265" w:rsidRPr="00615D4B" w:rsidDel="00CB3FDD" w:rsidRDefault="00E24265">
            <w:pPr>
              <w:pStyle w:val="3"/>
              <w:numPr>
                <w:ilvl w:val="2"/>
                <w:numId w:val="106"/>
              </w:numPr>
              <w:rPr>
                <w:del w:id="14458" w:author="阿毛" w:date="2021-05-21T17:54:00Z"/>
                <w:rFonts w:ascii="標楷體" w:hAnsi="標楷體"/>
              </w:rPr>
              <w:pPrChange w:id="14459" w:author="阿毛" w:date="2021-05-21T17:54:00Z">
                <w:pPr/>
              </w:pPrChange>
            </w:pPr>
          </w:p>
        </w:tc>
        <w:tc>
          <w:tcPr>
            <w:tcW w:w="299" w:type="pct"/>
          </w:tcPr>
          <w:p w14:paraId="0CF96D80" w14:textId="2BC95A4B" w:rsidR="00E24265" w:rsidRPr="00615D4B" w:rsidDel="00CB3FDD" w:rsidRDefault="00E24265">
            <w:pPr>
              <w:pStyle w:val="3"/>
              <w:numPr>
                <w:ilvl w:val="2"/>
                <w:numId w:val="106"/>
              </w:numPr>
              <w:rPr>
                <w:del w:id="14460" w:author="阿毛" w:date="2021-05-21T17:54:00Z"/>
                <w:rFonts w:ascii="標楷體" w:hAnsi="標楷體"/>
              </w:rPr>
              <w:pPrChange w:id="14461" w:author="阿毛" w:date="2021-05-21T17:54:00Z">
                <w:pPr/>
              </w:pPrChange>
            </w:pPr>
          </w:p>
        </w:tc>
        <w:tc>
          <w:tcPr>
            <w:tcW w:w="1643" w:type="pct"/>
          </w:tcPr>
          <w:p w14:paraId="57EA749B" w14:textId="6699B30E" w:rsidR="00E24265" w:rsidRPr="00615D4B" w:rsidDel="00CB3FDD" w:rsidRDefault="00E24265">
            <w:pPr>
              <w:pStyle w:val="3"/>
              <w:numPr>
                <w:ilvl w:val="2"/>
                <w:numId w:val="106"/>
              </w:numPr>
              <w:rPr>
                <w:del w:id="14462" w:author="阿毛" w:date="2021-05-21T17:54:00Z"/>
                <w:rFonts w:ascii="標楷體" w:hAnsi="標楷體"/>
              </w:rPr>
              <w:pPrChange w:id="14463" w:author="阿毛" w:date="2021-05-21T17:54:00Z">
                <w:pPr/>
              </w:pPrChange>
            </w:pPr>
          </w:p>
        </w:tc>
      </w:tr>
      <w:tr w:rsidR="00E24265" w:rsidRPr="00615D4B" w:rsidDel="00CB3FDD" w14:paraId="2195F61B" w14:textId="0AFC0269" w:rsidTr="005F76AD">
        <w:trPr>
          <w:trHeight w:val="291"/>
          <w:jc w:val="center"/>
          <w:del w:id="14464" w:author="阿毛" w:date="2021-05-21T17:54:00Z"/>
        </w:trPr>
        <w:tc>
          <w:tcPr>
            <w:tcW w:w="219" w:type="pct"/>
          </w:tcPr>
          <w:p w14:paraId="7EDE8474" w14:textId="3E95114B" w:rsidR="00E24265" w:rsidRPr="005E579A" w:rsidDel="00CB3FDD" w:rsidRDefault="00E24265">
            <w:pPr>
              <w:pStyle w:val="3"/>
              <w:numPr>
                <w:ilvl w:val="2"/>
                <w:numId w:val="106"/>
              </w:numPr>
              <w:rPr>
                <w:del w:id="14465" w:author="阿毛" w:date="2021-05-21T17:54:00Z"/>
                <w:rFonts w:ascii="標楷體" w:hAnsi="標楷體"/>
              </w:rPr>
              <w:pPrChange w:id="14466" w:author="阿毛" w:date="2021-05-21T17:54:00Z">
                <w:pPr>
                  <w:pStyle w:val="af9"/>
                  <w:numPr>
                    <w:numId w:val="49"/>
                  </w:numPr>
                  <w:ind w:leftChars="0" w:hanging="480"/>
                </w:pPr>
              </w:pPrChange>
            </w:pPr>
          </w:p>
        </w:tc>
        <w:tc>
          <w:tcPr>
            <w:tcW w:w="756" w:type="pct"/>
          </w:tcPr>
          <w:p w14:paraId="398C5140" w14:textId="64D1FD2C" w:rsidR="00E24265" w:rsidRPr="00615D4B" w:rsidDel="00CB3FDD" w:rsidRDefault="00E24265">
            <w:pPr>
              <w:pStyle w:val="3"/>
              <w:numPr>
                <w:ilvl w:val="2"/>
                <w:numId w:val="106"/>
              </w:numPr>
              <w:rPr>
                <w:del w:id="14467" w:author="阿毛" w:date="2021-05-21T17:54:00Z"/>
                <w:rFonts w:ascii="標楷體" w:hAnsi="標楷體"/>
              </w:rPr>
              <w:pPrChange w:id="14468" w:author="阿毛" w:date="2021-05-21T17:54:00Z">
                <w:pPr/>
              </w:pPrChange>
            </w:pPr>
            <w:del w:id="14469" w:author="阿毛" w:date="2021-05-21T17:54:00Z">
              <w:r w:rsidRPr="00D7238B" w:rsidDel="00CB3FDD">
                <w:rPr>
                  <w:rFonts w:ascii="標楷體" w:hAnsi="標楷體" w:hint="eastAsia"/>
                </w:rPr>
                <w:delText>最大債權金融機構聲請狀送達地址</w:delText>
              </w:r>
            </w:del>
          </w:p>
        </w:tc>
        <w:tc>
          <w:tcPr>
            <w:tcW w:w="624" w:type="pct"/>
          </w:tcPr>
          <w:p w14:paraId="5715C882" w14:textId="66EA6FF3" w:rsidR="00E24265" w:rsidRPr="00615D4B" w:rsidDel="00CB3FDD" w:rsidRDefault="00E24265">
            <w:pPr>
              <w:pStyle w:val="3"/>
              <w:numPr>
                <w:ilvl w:val="2"/>
                <w:numId w:val="106"/>
              </w:numPr>
              <w:rPr>
                <w:del w:id="14470" w:author="阿毛" w:date="2021-05-21T17:54:00Z"/>
                <w:rFonts w:ascii="標楷體" w:hAnsi="標楷體"/>
              </w:rPr>
              <w:pPrChange w:id="14471" w:author="阿毛" w:date="2021-05-21T17:54:00Z">
                <w:pPr/>
              </w:pPrChange>
            </w:pPr>
          </w:p>
        </w:tc>
        <w:tc>
          <w:tcPr>
            <w:tcW w:w="624" w:type="pct"/>
          </w:tcPr>
          <w:p w14:paraId="79BA0F45" w14:textId="4AD5BDDB" w:rsidR="00E24265" w:rsidRPr="00615D4B" w:rsidDel="00CB3FDD" w:rsidRDefault="00E24265">
            <w:pPr>
              <w:pStyle w:val="3"/>
              <w:numPr>
                <w:ilvl w:val="2"/>
                <w:numId w:val="106"/>
              </w:numPr>
              <w:rPr>
                <w:del w:id="14472" w:author="阿毛" w:date="2021-05-21T17:54:00Z"/>
                <w:rFonts w:ascii="標楷體" w:hAnsi="標楷體"/>
              </w:rPr>
              <w:pPrChange w:id="14473" w:author="阿毛" w:date="2021-05-21T17:54:00Z">
                <w:pPr/>
              </w:pPrChange>
            </w:pPr>
          </w:p>
        </w:tc>
        <w:tc>
          <w:tcPr>
            <w:tcW w:w="537" w:type="pct"/>
          </w:tcPr>
          <w:p w14:paraId="71E8C76B" w14:textId="04E148B6" w:rsidR="00E24265" w:rsidRPr="00615D4B" w:rsidDel="00CB3FDD" w:rsidRDefault="00E24265">
            <w:pPr>
              <w:pStyle w:val="3"/>
              <w:numPr>
                <w:ilvl w:val="2"/>
                <w:numId w:val="106"/>
              </w:numPr>
              <w:rPr>
                <w:del w:id="14474" w:author="阿毛" w:date="2021-05-21T17:54:00Z"/>
                <w:rFonts w:ascii="標楷體" w:hAnsi="標楷體"/>
              </w:rPr>
              <w:pPrChange w:id="14475" w:author="阿毛" w:date="2021-05-21T17:54:00Z">
                <w:pPr/>
              </w:pPrChange>
            </w:pPr>
          </w:p>
        </w:tc>
        <w:tc>
          <w:tcPr>
            <w:tcW w:w="299" w:type="pct"/>
          </w:tcPr>
          <w:p w14:paraId="0A374FBB" w14:textId="51AF32E7" w:rsidR="00E24265" w:rsidRPr="00615D4B" w:rsidDel="00CB3FDD" w:rsidRDefault="00E24265">
            <w:pPr>
              <w:pStyle w:val="3"/>
              <w:numPr>
                <w:ilvl w:val="2"/>
                <w:numId w:val="106"/>
              </w:numPr>
              <w:rPr>
                <w:del w:id="14476" w:author="阿毛" w:date="2021-05-21T17:54:00Z"/>
                <w:rFonts w:ascii="標楷體" w:hAnsi="標楷體"/>
              </w:rPr>
              <w:pPrChange w:id="14477" w:author="阿毛" w:date="2021-05-21T17:54:00Z">
                <w:pPr/>
              </w:pPrChange>
            </w:pPr>
          </w:p>
        </w:tc>
        <w:tc>
          <w:tcPr>
            <w:tcW w:w="299" w:type="pct"/>
          </w:tcPr>
          <w:p w14:paraId="06FA7627" w14:textId="49409804" w:rsidR="00E24265" w:rsidRPr="00615D4B" w:rsidDel="00CB3FDD" w:rsidRDefault="00E24265">
            <w:pPr>
              <w:pStyle w:val="3"/>
              <w:numPr>
                <w:ilvl w:val="2"/>
                <w:numId w:val="106"/>
              </w:numPr>
              <w:rPr>
                <w:del w:id="14478" w:author="阿毛" w:date="2021-05-21T17:54:00Z"/>
                <w:rFonts w:ascii="標楷體" w:hAnsi="標楷體"/>
              </w:rPr>
              <w:pPrChange w:id="14479" w:author="阿毛" w:date="2021-05-21T17:54:00Z">
                <w:pPr/>
              </w:pPrChange>
            </w:pPr>
          </w:p>
        </w:tc>
        <w:tc>
          <w:tcPr>
            <w:tcW w:w="1643" w:type="pct"/>
          </w:tcPr>
          <w:p w14:paraId="51937901" w14:textId="4E14B1F6" w:rsidR="00E24265" w:rsidRPr="00615D4B" w:rsidDel="00CB3FDD" w:rsidRDefault="00E24265">
            <w:pPr>
              <w:pStyle w:val="3"/>
              <w:numPr>
                <w:ilvl w:val="2"/>
                <w:numId w:val="106"/>
              </w:numPr>
              <w:rPr>
                <w:del w:id="14480" w:author="阿毛" w:date="2021-05-21T17:54:00Z"/>
                <w:rFonts w:ascii="標楷體" w:hAnsi="標楷體"/>
              </w:rPr>
              <w:pPrChange w:id="14481" w:author="阿毛" w:date="2021-05-21T17:54:00Z">
                <w:pPr/>
              </w:pPrChange>
            </w:pPr>
          </w:p>
        </w:tc>
      </w:tr>
      <w:tr w:rsidR="00E24265" w:rsidRPr="00615D4B" w:rsidDel="00CB3FDD" w14:paraId="507784C5" w14:textId="61AEAA6D" w:rsidTr="005F76AD">
        <w:trPr>
          <w:trHeight w:val="291"/>
          <w:jc w:val="center"/>
          <w:del w:id="14482" w:author="阿毛" w:date="2021-05-21T17:54:00Z"/>
        </w:trPr>
        <w:tc>
          <w:tcPr>
            <w:tcW w:w="219" w:type="pct"/>
          </w:tcPr>
          <w:p w14:paraId="110F1C04" w14:textId="00F53A09" w:rsidR="00E24265" w:rsidRPr="005E579A" w:rsidDel="00CB3FDD" w:rsidRDefault="00E24265">
            <w:pPr>
              <w:pStyle w:val="3"/>
              <w:numPr>
                <w:ilvl w:val="2"/>
                <w:numId w:val="106"/>
              </w:numPr>
              <w:rPr>
                <w:del w:id="14483" w:author="阿毛" w:date="2021-05-21T17:54:00Z"/>
                <w:rFonts w:ascii="標楷體" w:hAnsi="標楷體"/>
              </w:rPr>
              <w:pPrChange w:id="14484" w:author="阿毛" w:date="2021-05-21T17:54:00Z">
                <w:pPr>
                  <w:pStyle w:val="af9"/>
                  <w:numPr>
                    <w:numId w:val="49"/>
                  </w:numPr>
                  <w:ind w:leftChars="0" w:hanging="480"/>
                </w:pPr>
              </w:pPrChange>
            </w:pPr>
          </w:p>
        </w:tc>
        <w:tc>
          <w:tcPr>
            <w:tcW w:w="756" w:type="pct"/>
          </w:tcPr>
          <w:p w14:paraId="0BB26D65" w14:textId="14EA33C6" w:rsidR="00E24265" w:rsidRPr="00615D4B" w:rsidDel="00CB3FDD" w:rsidRDefault="00E24265">
            <w:pPr>
              <w:pStyle w:val="3"/>
              <w:numPr>
                <w:ilvl w:val="2"/>
                <w:numId w:val="106"/>
              </w:numPr>
              <w:rPr>
                <w:del w:id="14485" w:author="阿毛" w:date="2021-05-21T17:54:00Z"/>
                <w:rFonts w:ascii="標楷體" w:hAnsi="標楷體"/>
              </w:rPr>
              <w:pPrChange w:id="14486" w:author="阿毛" w:date="2021-05-21T17:54:00Z">
                <w:pPr/>
              </w:pPrChange>
            </w:pPr>
            <w:del w:id="14487" w:author="阿毛" w:date="2021-05-21T17:54:00Z">
              <w:r w:rsidRPr="00D7238B" w:rsidDel="00CB3FDD">
                <w:rPr>
                  <w:rFonts w:ascii="標楷體" w:hAnsi="標楷體" w:hint="eastAsia"/>
                </w:rPr>
                <w:delText>月付金</w:delText>
              </w:r>
            </w:del>
          </w:p>
        </w:tc>
        <w:tc>
          <w:tcPr>
            <w:tcW w:w="624" w:type="pct"/>
          </w:tcPr>
          <w:p w14:paraId="571B680C" w14:textId="77D0EB93" w:rsidR="00E24265" w:rsidRPr="00615D4B" w:rsidDel="00CB3FDD" w:rsidRDefault="00E24265">
            <w:pPr>
              <w:pStyle w:val="3"/>
              <w:numPr>
                <w:ilvl w:val="2"/>
                <w:numId w:val="106"/>
              </w:numPr>
              <w:rPr>
                <w:del w:id="14488" w:author="阿毛" w:date="2021-05-21T17:54:00Z"/>
                <w:rFonts w:ascii="標楷體" w:hAnsi="標楷體"/>
              </w:rPr>
              <w:pPrChange w:id="14489" w:author="阿毛" w:date="2021-05-21T17:54:00Z">
                <w:pPr/>
              </w:pPrChange>
            </w:pPr>
          </w:p>
        </w:tc>
        <w:tc>
          <w:tcPr>
            <w:tcW w:w="624" w:type="pct"/>
          </w:tcPr>
          <w:p w14:paraId="51738294" w14:textId="24EA4C88" w:rsidR="00E24265" w:rsidRPr="00615D4B" w:rsidDel="00CB3FDD" w:rsidRDefault="00E24265">
            <w:pPr>
              <w:pStyle w:val="3"/>
              <w:numPr>
                <w:ilvl w:val="2"/>
                <w:numId w:val="106"/>
              </w:numPr>
              <w:rPr>
                <w:del w:id="14490" w:author="阿毛" w:date="2021-05-21T17:54:00Z"/>
                <w:rFonts w:ascii="標楷體" w:hAnsi="標楷體"/>
              </w:rPr>
              <w:pPrChange w:id="14491" w:author="阿毛" w:date="2021-05-21T17:54:00Z">
                <w:pPr/>
              </w:pPrChange>
            </w:pPr>
          </w:p>
        </w:tc>
        <w:tc>
          <w:tcPr>
            <w:tcW w:w="537" w:type="pct"/>
          </w:tcPr>
          <w:p w14:paraId="57654905" w14:textId="4B86C70F" w:rsidR="00E24265" w:rsidRPr="00615D4B" w:rsidDel="00CB3FDD" w:rsidRDefault="00E24265">
            <w:pPr>
              <w:pStyle w:val="3"/>
              <w:numPr>
                <w:ilvl w:val="2"/>
                <w:numId w:val="106"/>
              </w:numPr>
              <w:rPr>
                <w:del w:id="14492" w:author="阿毛" w:date="2021-05-21T17:54:00Z"/>
                <w:rFonts w:ascii="標楷體" w:hAnsi="標楷體"/>
              </w:rPr>
              <w:pPrChange w:id="14493" w:author="阿毛" w:date="2021-05-21T17:54:00Z">
                <w:pPr/>
              </w:pPrChange>
            </w:pPr>
          </w:p>
        </w:tc>
        <w:tc>
          <w:tcPr>
            <w:tcW w:w="299" w:type="pct"/>
          </w:tcPr>
          <w:p w14:paraId="63AF3C2D" w14:textId="0C8F797F" w:rsidR="00E24265" w:rsidRPr="00615D4B" w:rsidDel="00CB3FDD" w:rsidRDefault="00E24265">
            <w:pPr>
              <w:pStyle w:val="3"/>
              <w:numPr>
                <w:ilvl w:val="2"/>
                <w:numId w:val="106"/>
              </w:numPr>
              <w:rPr>
                <w:del w:id="14494" w:author="阿毛" w:date="2021-05-21T17:54:00Z"/>
                <w:rFonts w:ascii="標楷體" w:hAnsi="標楷體"/>
              </w:rPr>
              <w:pPrChange w:id="14495" w:author="阿毛" w:date="2021-05-21T17:54:00Z">
                <w:pPr/>
              </w:pPrChange>
            </w:pPr>
          </w:p>
        </w:tc>
        <w:tc>
          <w:tcPr>
            <w:tcW w:w="299" w:type="pct"/>
          </w:tcPr>
          <w:p w14:paraId="54A471BF" w14:textId="7734B7F4" w:rsidR="00E24265" w:rsidRPr="00615D4B" w:rsidDel="00CB3FDD" w:rsidRDefault="00E24265">
            <w:pPr>
              <w:pStyle w:val="3"/>
              <w:numPr>
                <w:ilvl w:val="2"/>
                <w:numId w:val="106"/>
              </w:numPr>
              <w:rPr>
                <w:del w:id="14496" w:author="阿毛" w:date="2021-05-21T17:54:00Z"/>
                <w:rFonts w:ascii="標楷體" w:hAnsi="標楷體"/>
              </w:rPr>
              <w:pPrChange w:id="14497" w:author="阿毛" w:date="2021-05-21T17:54:00Z">
                <w:pPr/>
              </w:pPrChange>
            </w:pPr>
          </w:p>
        </w:tc>
        <w:tc>
          <w:tcPr>
            <w:tcW w:w="1643" w:type="pct"/>
          </w:tcPr>
          <w:p w14:paraId="43AC9FB4" w14:textId="3C81FC09" w:rsidR="00E24265" w:rsidRPr="00615D4B" w:rsidDel="00CB3FDD" w:rsidRDefault="00E24265">
            <w:pPr>
              <w:pStyle w:val="3"/>
              <w:numPr>
                <w:ilvl w:val="2"/>
                <w:numId w:val="106"/>
              </w:numPr>
              <w:rPr>
                <w:del w:id="14498" w:author="阿毛" w:date="2021-05-21T17:54:00Z"/>
                <w:rFonts w:ascii="標楷體" w:hAnsi="標楷體"/>
              </w:rPr>
              <w:pPrChange w:id="14499" w:author="阿毛" w:date="2021-05-21T17:54:00Z">
                <w:pPr/>
              </w:pPrChange>
            </w:pPr>
          </w:p>
        </w:tc>
      </w:tr>
      <w:tr w:rsidR="00E24265" w:rsidRPr="00615D4B" w:rsidDel="00CB3FDD" w14:paraId="27B34B74" w14:textId="23B577B8" w:rsidTr="005F76AD">
        <w:trPr>
          <w:trHeight w:val="291"/>
          <w:jc w:val="center"/>
          <w:del w:id="14500" w:author="阿毛" w:date="2021-05-21T17:54:00Z"/>
        </w:trPr>
        <w:tc>
          <w:tcPr>
            <w:tcW w:w="219" w:type="pct"/>
          </w:tcPr>
          <w:p w14:paraId="142D653E" w14:textId="04CD0A8B" w:rsidR="00E24265" w:rsidRPr="005E579A" w:rsidDel="00CB3FDD" w:rsidRDefault="00E24265">
            <w:pPr>
              <w:pStyle w:val="3"/>
              <w:numPr>
                <w:ilvl w:val="2"/>
                <w:numId w:val="106"/>
              </w:numPr>
              <w:rPr>
                <w:del w:id="14501" w:author="阿毛" w:date="2021-05-21T17:54:00Z"/>
                <w:rFonts w:ascii="標楷體" w:hAnsi="標楷體"/>
              </w:rPr>
              <w:pPrChange w:id="14502" w:author="阿毛" w:date="2021-05-21T17:54:00Z">
                <w:pPr>
                  <w:pStyle w:val="af9"/>
                  <w:numPr>
                    <w:numId w:val="49"/>
                  </w:numPr>
                  <w:ind w:leftChars="0" w:hanging="480"/>
                </w:pPr>
              </w:pPrChange>
            </w:pPr>
          </w:p>
        </w:tc>
        <w:tc>
          <w:tcPr>
            <w:tcW w:w="756" w:type="pct"/>
          </w:tcPr>
          <w:p w14:paraId="2C91AFAD" w14:textId="09B25F30" w:rsidR="00E24265" w:rsidRPr="00615D4B" w:rsidDel="00CB3FDD" w:rsidRDefault="00E24265">
            <w:pPr>
              <w:pStyle w:val="3"/>
              <w:numPr>
                <w:ilvl w:val="2"/>
                <w:numId w:val="106"/>
              </w:numPr>
              <w:rPr>
                <w:del w:id="14503" w:author="阿毛" w:date="2021-05-21T17:54:00Z"/>
                <w:rFonts w:ascii="標楷體" w:hAnsi="標楷體"/>
              </w:rPr>
              <w:pPrChange w:id="14504" w:author="阿毛" w:date="2021-05-21T17:54:00Z">
                <w:pPr/>
              </w:pPrChange>
            </w:pPr>
            <w:del w:id="14505" w:author="阿毛" w:date="2021-05-21T17:54:00Z">
              <w:r w:rsidRPr="00D7238B" w:rsidDel="00CB3FDD">
                <w:rPr>
                  <w:rFonts w:ascii="標楷體" w:hAnsi="標楷體" w:hint="eastAsia"/>
                </w:rPr>
                <w:delText>屬階梯式還款註記</w:delText>
              </w:r>
            </w:del>
          </w:p>
        </w:tc>
        <w:tc>
          <w:tcPr>
            <w:tcW w:w="624" w:type="pct"/>
          </w:tcPr>
          <w:p w14:paraId="6C0D4381" w14:textId="1AFA66B8" w:rsidR="00E24265" w:rsidRPr="00615D4B" w:rsidDel="00CB3FDD" w:rsidRDefault="00E24265">
            <w:pPr>
              <w:pStyle w:val="3"/>
              <w:numPr>
                <w:ilvl w:val="2"/>
                <w:numId w:val="106"/>
              </w:numPr>
              <w:rPr>
                <w:del w:id="14506" w:author="阿毛" w:date="2021-05-21T17:54:00Z"/>
                <w:rFonts w:ascii="標楷體" w:hAnsi="標楷體"/>
              </w:rPr>
              <w:pPrChange w:id="14507" w:author="阿毛" w:date="2021-05-21T17:54:00Z">
                <w:pPr/>
              </w:pPrChange>
            </w:pPr>
          </w:p>
        </w:tc>
        <w:tc>
          <w:tcPr>
            <w:tcW w:w="624" w:type="pct"/>
          </w:tcPr>
          <w:p w14:paraId="53E3ACE4" w14:textId="13434FC0" w:rsidR="00E24265" w:rsidRPr="00615D4B" w:rsidDel="00CB3FDD" w:rsidRDefault="00E24265">
            <w:pPr>
              <w:pStyle w:val="3"/>
              <w:numPr>
                <w:ilvl w:val="2"/>
                <w:numId w:val="106"/>
              </w:numPr>
              <w:rPr>
                <w:del w:id="14508" w:author="阿毛" w:date="2021-05-21T17:54:00Z"/>
                <w:rFonts w:ascii="標楷體" w:hAnsi="標楷體"/>
              </w:rPr>
              <w:pPrChange w:id="14509" w:author="阿毛" w:date="2021-05-21T17:54:00Z">
                <w:pPr/>
              </w:pPrChange>
            </w:pPr>
          </w:p>
        </w:tc>
        <w:tc>
          <w:tcPr>
            <w:tcW w:w="537" w:type="pct"/>
          </w:tcPr>
          <w:p w14:paraId="606C7893" w14:textId="1857475A" w:rsidR="00E24265" w:rsidRPr="00615D4B" w:rsidDel="00CB3FDD" w:rsidRDefault="00E24265">
            <w:pPr>
              <w:pStyle w:val="3"/>
              <w:numPr>
                <w:ilvl w:val="2"/>
                <w:numId w:val="106"/>
              </w:numPr>
              <w:rPr>
                <w:del w:id="14510" w:author="阿毛" w:date="2021-05-21T17:54:00Z"/>
                <w:rFonts w:ascii="標楷體" w:hAnsi="標楷體"/>
              </w:rPr>
              <w:pPrChange w:id="14511" w:author="阿毛" w:date="2021-05-21T17:54:00Z">
                <w:pPr/>
              </w:pPrChange>
            </w:pPr>
          </w:p>
        </w:tc>
        <w:tc>
          <w:tcPr>
            <w:tcW w:w="299" w:type="pct"/>
          </w:tcPr>
          <w:p w14:paraId="3C5A7FC3" w14:textId="67590FED" w:rsidR="00E24265" w:rsidRPr="00615D4B" w:rsidDel="00CB3FDD" w:rsidRDefault="00E24265">
            <w:pPr>
              <w:pStyle w:val="3"/>
              <w:numPr>
                <w:ilvl w:val="2"/>
                <w:numId w:val="106"/>
              </w:numPr>
              <w:rPr>
                <w:del w:id="14512" w:author="阿毛" w:date="2021-05-21T17:54:00Z"/>
                <w:rFonts w:ascii="標楷體" w:hAnsi="標楷體"/>
              </w:rPr>
              <w:pPrChange w:id="14513" w:author="阿毛" w:date="2021-05-21T17:54:00Z">
                <w:pPr/>
              </w:pPrChange>
            </w:pPr>
          </w:p>
        </w:tc>
        <w:tc>
          <w:tcPr>
            <w:tcW w:w="299" w:type="pct"/>
          </w:tcPr>
          <w:p w14:paraId="76E425F1" w14:textId="5EC4D4D5" w:rsidR="00E24265" w:rsidRPr="00615D4B" w:rsidDel="00CB3FDD" w:rsidRDefault="00E24265">
            <w:pPr>
              <w:pStyle w:val="3"/>
              <w:numPr>
                <w:ilvl w:val="2"/>
                <w:numId w:val="106"/>
              </w:numPr>
              <w:rPr>
                <w:del w:id="14514" w:author="阿毛" w:date="2021-05-21T17:54:00Z"/>
                <w:rFonts w:ascii="標楷體" w:hAnsi="標楷體"/>
              </w:rPr>
              <w:pPrChange w:id="14515" w:author="阿毛" w:date="2021-05-21T17:54:00Z">
                <w:pPr/>
              </w:pPrChange>
            </w:pPr>
          </w:p>
        </w:tc>
        <w:tc>
          <w:tcPr>
            <w:tcW w:w="1643" w:type="pct"/>
          </w:tcPr>
          <w:p w14:paraId="2990810B" w14:textId="4AE73A54" w:rsidR="00E24265" w:rsidRPr="00615D4B" w:rsidDel="00CB3FDD" w:rsidRDefault="00E24265">
            <w:pPr>
              <w:pStyle w:val="3"/>
              <w:numPr>
                <w:ilvl w:val="2"/>
                <w:numId w:val="106"/>
              </w:numPr>
              <w:rPr>
                <w:del w:id="14516" w:author="阿毛" w:date="2021-05-21T17:54:00Z"/>
                <w:rFonts w:ascii="標楷體" w:hAnsi="標楷體"/>
              </w:rPr>
              <w:pPrChange w:id="14517" w:author="阿毛" w:date="2021-05-21T17:54:00Z">
                <w:pPr/>
              </w:pPrChange>
            </w:pPr>
            <w:del w:id="14518" w:author="阿毛" w:date="2021-05-21T17:54:00Z">
              <w:r w:rsidRPr="007C3A4D" w:rsidDel="00CB3FDD">
                <w:rPr>
                  <w:rFonts w:ascii="標楷體" w:hAnsi="標楷體" w:hint="eastAsia"/>
                </w:rPr>
                <w:delText>輸入Y或N</w:delText>
              </w:r>
            </w:del>
          </w:p>
        </w:tc>
      </w:tr>
      <w:tr w:rsidR="00E24265" w:rsidRPr="00615D4B" w:rsidDel="00CB3FDD" w14:paraId="54527942" w14:textId="015EC44B" w:rsidTr="005F76AD">
        <w:trPr>
          <w:trHeight w:val="291"/>
          <w:jc w:val="center"/>
          <w:del w:id="14519" w:author="阿毛" w:date="2021-05-21T17:54:00Z"/>
        </w:trPr>
        <w:tc>
          <w:tcPr>
            <w:tcW w:w="219" w:type="pct"/>
          </w:tcPr>
          <w:p w14:paraId="24626D6B" w14:textId="03BE8119" w:rsidR="00E24265" w:rsidRPr="005E579A" w:rsidDel="00CB3FDD" w:rsidRDefault="00E24265">
            <w:pPr>
              <w:pStyle w:val="3"/>
              <w:numPr>
                <w:ilvl w:val="2"/>
                <w:numId w:val="106"/>
              </w:numPr>
              <w:rPr>
                <w:del w:id="14520" w:author="阿毛" w:date="2021-05-21T17:54:00Z"/>
                <w:rFonts w:ascii="標楷體" w:hAnsi="標楷體"/>
              </w:rPr>
              <w:pPrChange w:id="14521" w:author="阿毛" w:date="2021-05-21T17:54:00Z">
                <w:pPr>
                  <w:pStyle w:val="af9"/>
                  <w:numPr>
                    <w:numId w:val="49"/>
                  </w:numPr>
                  <w:ind w:leftChars="0" w:hanging="480"/>
                </w:pPr>
              </w:pPrChange>
            </w:pPr>
          </w:p>
        </w:tc>
        <w:tc>
          <w:tcPr>
            <w:tcW w:w="756" w:type="pct"/>
          </w:tcPr>
          <w:p w14:paraId="6F0C7843" w14:textId="373C6296" w:rsidR="00E24265" w:rsidRPr="00615D4B" w:rsidDel="00CB3FDD" w:rsidRDefault="00E24265">
            <w:pPr>
              <w:pStyle w:val="3"/>
              <w:numPr>
                <w:ilvl w:val="2"/>
                <w:numId w:val="106"/>
              </w:numPr>
              <w:rPr>
                <w:del w:id="14522" w:author="阿毛" w:date="2021-05-21T17:54:00Z"/>
                <w:rFonts w:ascii="標楷體" w:hAnsi="標楷體"/>
              </w:rPr>
              <w:pPrChange w:id="14523" w:author="阿毛" w:date="2021-05-21T17:54:00Z">
                <w:pPr/>
              </w:pPrChange>
            </w:pPr>
            <w:del w:id="14524" w:author="阿毛" w:date="2021-05-21T17:54:00Z">
              <w:r w:rsidRPr="00D7238B" w:rsidDel="00CB3FDD">
                <w:rPr>
                  <w:rFonts w:ascii="標楷體" w:hAnsi="標楷體" w:hint="eastAsia"/>
                </w:rPr>
                <w:delText>第二階梯期數</w:delText>
              </w:r>
            </w:del>
          </w:p>
        </w:tc>
        <w:tc>
          <w:tcPr>
            <w:tcW w:w="624" w:type="pct"/>
          </w:tcPr>
          <w:p w14:paraId="4C6E8CBD" w14:textId="229EE198" w:rsidR="00E24265" w:rsidRPr="00615D4B" w:rsidDel="00CB3FDD" w:rsidRDefault="00E24265">
            <w:pPr>
              <w:pStyle w:val="3"/>
              <w:numPr>
                <w:ilvl w:val="2"/>
                <w:numId w:val="106"/>
              </w:numPr>
              <w:rPr>
                <w:del w:id="14525" w:author="阿毛" w:date="2021-05-21T17:54:00Z"/>
                <w:rFonts w:ascii="標楷體" w:hAnsi="標楷體"/>
              </w:rPr>
              <w:pPrChange w:id="14526" w:author="阿毛" w:date="2021-05-21T17:54:00Z">
                <w:pPr/>
              </w:pPrChange>
            </w:pPr>
          </w:p>
        </w:tc>
        <w:tc>
          <w:tcPr>
            <w:tcW w:w="624" w:type="pct"/>
          </w:tcPr>
          <w:p w14:paraId="481A05CD" w14:textId="44415A89" w:rsidR="00E24265" w:rsidRPr="00615D4B" w:rsidDel="00CB3FDD" w:rsidRDefault="00E24265">
            <w:pPr>
              <w:pStyle w:val="3"/>
              <w:numPr>
                <w:ilvl w:val="2"/>
                <w:numId w:val="106"/>
              </w:numPr>
              <w:rPr>
                <w:del w:id="14527" w:author="阿毛" w:date="2021-05-21T17:54:00Z"/>
                <w:rFonts w:ascii="標楷體" w:hAnsi="標楷體"/>
              </w:rPr>
              <w:pPrChange w:id="14528" w:author="阿毛" w:date="2021-05-21T17:54:00Z">
                <w:pPr/>
              </w:pPrChange>
            </w:pPr>
          </w:p>
        </w:tc>
        <w:tc>
          <w:tcPr>
            <w:tcW w:w="537" w:type="pct"/>
          </w:tcPr>
          <w:p w14:paraId="295D6CD4" w14:textId="1A3B1D34" w:rsidR="00E24265" w:rsidRPr="00615D4B" w:rsidDel="00CB3FDD" w:rsidRDefault="00E24265">
            <w:pPr>
              <w:pStyle w:val="3"/>
              <w:numPr>
                <w:ilvl w:val="2"/>
                <w:numId w:val="106"/>
              </w:numPr>
              <w:rPr>
                <w:del w:id="14529" w:author="阿毛" w:date="2021-05-21T17:54:00Z"/>
                <w:rFonts w:ascii="標楷體" w:hAnsi="標楷體"/>
              </w:rPr>
              <w:pPrChange w:id="14530" w:author="阿毛" w:date="2021-05-21T17:54:00Z">
                <w:pPr/>
              </w:pPrChange>
            </w:pPr>
          </w:p>
        </w:tc>
        <w:tc>
          <w:tcPr>
            <w:tcW w:w="299" w:type="pct"/>
          </w:tcPr>
          <w:p w14:paraId="0024D550" w14:textId="68DC08CA" w:rsidR="00E24265" w:rsidRPr="00615D4B" w:rsidDel="00CB3FDD" w:rsidRDefault="00E24265">
            <w:pPr>
              <w:pStyle w:val="3"/>
              <w:numPr>
                <w:ilvl w:val="2"/>
                <w:numId w:val="106"/>
              </w:numPr>
              <w:rPr>
                <w:del w:id="14531" w:author="阿毛" w:date="2021-05-21T17:54:00Z"/>
                <w:rFonts w:ascii="標楷體" w:hAnsi="標楷體"/>
              </w:rPr>
              <w:pPrChange w:id="14532" w:author="阿毛" w:date="2021-05-21T17:54:00Z">
                <w:pPr/>
              </w:pPrChange>
            </w:pPr>
          </w:p>
        </w:tc>
        <w:tc>
          <w:tcPr>
            <w:tcW w:w="299" w:type="pct"/>
          </w:tcPr>
          <w:p w14:paraId="20181ECE" w14:textId="5C4A105D" w:rsidR="00E24265" w:rsidRPr="00615D4B" w:rsidDel="00CB3FDD" w:rsidRDefault="00E24265">
            <w:pPr>
              <w:pStyle w:val="3"/>
              <w:numPr>
                <w:ilvl w:val="2"/>
                <w:numId w:val="106"/>
              </w:numPr>
              <w:rPr>
                <w:del w:id="14533" w:author="阿毛" w:date="2021-05-21T17:54:00Z"/>
                <w:rFonts w:ascii="標楷體" w:hAnsi="標楷體"/>
              </w:rPr>
              <w:pPrChange w:id="14534" w:author="阿毛" w:date="2021-05-21T17:54:00Z">
                <w:pPr/>
              </w:pPrChange>
            </w:pPr>
          </w:p>
        </w:tc>
        <w:tc>
          <w:tcPr>
            <w:tcW w:w="1643" w:type="pct"/>
          </w:tcPr>
          <w:p w14:paraId="586275EA" w14:textId="2062979A" w:rsidR="00E24265" w:rsidRPr="00615D4B" w:rsidDel="00CB3FDD" w:rsidRDefault="00E24265">
            <w:pPr>
              <w:pStyle w:val="3"/>
              <w:numPr>
                <w:ilvl w:val="2"/>
                <w:numId w:val="106"/>
              </w:numPr>
              <w:rPr>
                <w:del w:id="14535" w:author="阿毛" w:date="2021-05-21T17:54:00Z"/>
                <w:rFonts w:ascii="標楷體" w:hAnsi="標楷體"/>
              </w:rPr>
              <w:pPrChange w:id="14536" w:author="阿毛" w:date="2021-05-21T17:54:00Z">
                <w:pPr/>
              </w:pPrChange>
            </w:pPr>
          </w:p>
        </w:tc>
      </w:tr>
      <w:tr w:rsidR="00E24265" w:rsidRPr="00615D4B" w:rsidDel="00CB3FDD" w14:paraId="5FE0350E" w14:textId="0E0EAD4B" w:rsidTr="005F76AD">
        <w:trPr>
          <w:trHeight w:val="291"/>
          <w:jc w:val="center"/>
          <w:del w:id="14537" w:author="阿毛" w:date="2021-05-21T17:54:00Z"/>
        </w:trPr>
        <w:tc>
          <w:tcPr>
            <w:tcW w:w="219" w:type="pct"/>
          </w:tcPr>
          <w:p w14:paraId="7B02BE5A" w14:textId="2B9D2074" w:rsidR="00E24265" w:rsidRPr="005E579A" w:rsidDel="00CB3FDD" w:rsidRDefault="00E24265">
            <w:pPr>
              <w:pStyle w:val="3"/>
              <w:numPr>
                <w:ilvl w:val="2"/>
                <w:numId w:val="106"/>
              </w:numPr>
              <w:rPr>
                <w:del w:id="14538" w:author="阿毛" w:date="2021-05-21T17:54:00Z"/>
                <w:rFonts w:ascii="標楷體" w:hAnsi="標楷體"/>
              </w:rPr>
              <w:pPrChange w:id="14539" w:author="阿毛" w:date="2021-05-21T17:54:00Z">
                <w:pPr>
                  <w:pStyle w:val="af9"/>
                  <w:numPr>
                    <w:numId w:val="49"/>
                  </w:numPr>
                  <w:ind w:leftChars="0" w:hanging="480"/>
                </w:pPr>
              </w:pPrChange>
            </w:pPr>
          </w:p>
        </w:tc>
        <w:tc>
          <w:tcPr>
            <w:tcW w:w="756" w:type="pct"/>
          </w:tcPr>
          <w:p w14:paraId="334D79AF" w14:textId="0DAC6EDD" w:rsidR="00E24265" w:rsidRPr="00615D4B" w:rsidDel="00CB3FDD" w:rsidRDefault="00E24265">
            <w:pPr>
              <w:pStyle w:val="3"/>
              <w:numPr>
                <w:ilvl w:val="2"/>
                <w:numId w:val="106"/>
              </w:numPr>
              <w:rPr>
                <w:del w:id="14540" w:author="阿毛" w:date="2021-05-21T17:54:00Z"/>
                <w:rFonts w:ascii="標楷體" w:hAnsi="標楷體"/>
              </w:rPr>
              <w:pPrChange w:id="14541" w:author="阿毛" w:date="2021-05-21T17:54:00Z">
                <w:pPr/>
              </w:pPrChange>
            </w:pPr>
            <w:del w:id="14542" w:author="阿毛" w:date="2021-05-21T17:54:00Z">
              <w:r w:rsidRPr="00D7238B" w:rsidDel="00CB3FDD">
                <w:rPr>
                  <w:rFonts w:ascii="標楷體" w:hAnsi="標楷體" w:hint="eastAsia"/>
                </w:rPr>
                <w:delText>第二階梯利率</w:delText>
              </w:r>
            </w:del>
          </w:p>
        </w:tc>
        <w:tc>
          <w:tcPr>
            <w:tcW w:w="624" w:type="pct"/>
          </w:tcPr>
          <w:p w14:paraId="3E41F322" w14:textId="2B25DBC5" w:rsidR="00E24265" w:rsidRPr="00615D4B" w:rsidDel="00CB3FDD" w:rsidRDefault="00E24265">
            <w:pPr>
              <w:pStyle w:val="3"/>
              <w:numPr>
                <w:ilvl w:val="2"/>
                <w:numId w:val="106"/>
              </w:numPr>
              <w:rPr>
                <w:del w:id="14543" w:author="阿毛" w:date="2021-05-21T17:54:00Z"/>
                <w:rFonts w:ascii="標楷體" w:hAnsi="標楷體"/>
              </w:rPr>
              <w:pPrChange w:id="14544" w:author="阿毛" w:date="2021-05-21T17:54:00Z">
                <w:pPr/>
              </w:pPrChange>
            </w:pPr>
          </w:p>
        </w:tc>
        <w:tc>
          <w:tcPr>
            <w:tcW w:w="624" w:type="pct"/>
          </w:tcPr>
          <w:p w14:paraId="031940EA" w14:textId="666CD2FB" w:rsidR="00E24265" w:rsidRPr="00615D4B" w:rsidDel="00CB3FDD" w:rsidRDefault="00E24265">
            <w:pPr>
              <w:pStyle w:val="3"/>
              <w:numPr>
                <w:ilvl w:val="2"/>
                <w:numId w:val="106"/>
              </w:numPr>
              <w:rPr>
                <w:del w:id="14545" w:author="阿毛" w:date="2021-05-21T17:54:00Z"/>
                <w:rFonts w:ascii="標楷體" w:hAnsi="標楷體"/>
              </w:rPr>
              <w:pPrChange w:id="14546" w:author="阿毛" w:date="2021-05-21T17:54:00Z">
                <w:pPr/>
              </w:pPrChange>
            </w:pPr>
          </w:p>
        </w:tc>
        <w:tc>
          <w:tcPr>
            <w:tcW w:w="537" w:type="pct"/>
          </w:tcPr>
          <w:p w14:paraId="7ADBF126" w14:textId="77E6CCC9" w:rsidR="00E24265" w:rsidRPr="00615D4B" w:rsidDel="00CB3FDD" w:rsidRDefault="00E24265">
            <w:pPr>
              <w:pStyle w:val="3"/>
              <w:numPr>
                <w:ilvl w:val="2"/>
                <w:numId w:val="106"/>
              </w:numPr>
              <w:rPr>
                <w:del w:id="14547" w:author="阿毛" w:date="2021-05-21T17:54:00Z"/>
                <w:rFonts w:ascii="標楷體" w:hAnsi="標楷體"/>
              </w:rPr>
              <w:pPrChange w:id="14548" w:author="阿毛" w:date="2021-05-21T17:54:00Z">
                <w:pPr/>
              </w:pPrChange>
            </w:pPr>
          </w:p>
        </w:tc>
        <w:tc>
          <w:tcPr>
            <w:tcW w:w="299" w:type="pct"/>
          </w:tcPr>
          <w:p w14:paraId="62BF3C16" w14:textId="6C4B208C" w:rsidR="00E24265" w:rsidRPr="00615D4B" w:rsidDel="00CB3FDD" w:rsidRDefault="00E24265">
            <w:pPr>
              <w:pStyle w:val="3"/>
              <w:numPr>
                <w:ilvl w:val="2"/>
                <w:numId w:val="106"/>
              </w:numPr>
              <w:rPr>
                <w:del w:id="14549" w:author="阿毛" w:date="2021-05-21T17:54:00Z"/>
                <w:rFonts w:ascii="標楷體" w:hAnsi="標楷體"/>
              </w:rPr>
              <w:pPrChange w:id="14550" w:author="阿毛" w:date="2021-05-21T17:54:00Z">
                <w:pPr/>
              </w:pPrChange>
            </w:pPr>
          </w:p>
        </w:tc>
        <w:tc>
          <w:tcPr>
            <w:tcW w:w="299" w:type="pct"/>
          </w:tcPr>
          <w:p w14:paraId="5D70FD85" w14:textId="192C797F" w:rsidR="00E24265" w:rsidRPr="00615D4B" w:rsidDel="00CB3FDD" w:rsidRDefault="00E24265">
            <w:pPr>
              <w:pStyle w:val="3"/>
              <w:numPr>
                <w:ilvl w:val="2"/>
                <w:numId w:val="106"/>
              </w:numPr>
              <w:rPr>
                <w:del w:id="14551" w:author="阿毛" w:date="2021-05-21T17:54:00Z"/>
                <w:rFonts w:ascii="標楷體" w:hAnsi="標楷體"/>
              </w:rPr>
              <w:pPrChange w:id="14552" w:author="阿毛" w:date="2021-05-21T17:54:00Z">
                <w:pPr/>
              </w:pPrChange>
            </w:pPr>
          </w:p>
        </w:tc>
        <w:tc>
          <w:tcPr>
            <w:tcW w:w="1643" w:type="pct"/>
          </w:tcPr>
          <w:p w14:paraId="52BAB5E0" w14:textId="5A3DC07F" w:rsidR="00E24265" w:rsidRPr="00615D4B" w:rsidDel="00CB3FDD" w:rsidRDefault="00E24265">
            <w:pPr>
              <w:pStyle w:val="3"/>
              <w:numPr>
                <w:ilvl w:val="2"/>
                <w:numId w:val="106"/>
              </w:numPr>
              <w:rPr>
                <w:del w:id="14553" w:author="阿毛" w:date="2021-05-21T17:54:00Z"/>
                <w:rFonts w:ascii="標楷體" w:hAnsi="標楷體"/>
              </w:rPr>
              <w:pPrChange w:id="14554" w:author="阿毛" w:date="2021-05-21T17:54:00Z">
                <w:pPr/>
              </w:pPrChange>
            </w:pPr>
          </w:p>
        </w:tc>
      </w:tr>
      <w:tr w:rsidR="00E24265" w:rsidRPr="00615D4B" w:rsidDel="00CB3FDD" w14:paraId="64F06A1D" w14:textId="01324876" w:rsidTr="005F76AD">
        <w:trPr>
          <w:trHeight w:val="291"/>
          <w:jc w:val="center"/>
          <w:del w:id="14555" w:author="阿毛" w:date="2021-05-21T17:54:00Z"/>
        </w:trPr>
        <w:tc>
          <w:tcPr>
            <w:tcW w:w="219" w:type="pct"/>
          </w:tcPr>
          <w:p w14:paraId="37603C65" w14:textId="641AD1F6" w:rsidR="00E24265" w:rsidRPr="005E579A" w:rsidDel="00CB3FDD" w:rsidRDefault="00E24265">
            <w:pPr>
              <w:pStyle w:val="3"/>
              <w:numPr>
                <w:ilvl w:val="2"/>
                <w:numId w:val="106"/>
              </w:numPr>
              <w:rPr>
                <w:del w:id="14556" w:author="阿毛" w:date="2021-05-21T17:54:00Z"/>
                <w:rFonts w:ascii="標楷體" w:hAnsi="標楷體"/>
              </w:rPr>
              <w:pPrChange w:id="14557" w:author="阿毛" w:date="2021-05-21T17:54:00Z">
                <w:pPr>
                  <w:pStyle w:val="af9"/>
                  <w:numPr>
                    <w:numId w:val="49"/>
                  </w:numPr>
                  <w:ind w:leftChars="0" w:hanging="480"/>
                </w:pPr>
              </w:pPrChange>
            </w:pPr>
          </w:p>
        </w:tc>
        <w:tc>
          <w:tcPr>
            <w:tcW w:w="756" w:type="pct"/>
          </w:tcPr>
          <w:p w14:paraId="01F9AE29" w14:textId="3613041A" w:rsidR="00E24265" w:rsidRPr="00615D4B" w:rsidDel="00CB3FDD" w:rsidRDefault="00E24265">
            <w:pPr>
              <w:pStyle w:val="3"/>
              <w:numPr>
                <w:ilvl w:val="2"/>
                <w:numId w:val="106"/>
              </w:numPr>
              <w:rPr>
                <w:del w:id="14558" w:author="阿毛" w:date="2021-05-21T17:54:00Z"/>
                <w:rFonts w:ascii="標楷體" w:hAnsi="標楷體"/>
              </w:rPr>
              <w:pPrChange w:id="14559" w:author="阿毛" w:date="2021-05-21T17:54:00Z">
                <w:pPr/>
              </w:pPrChange>
            </w:pPr>
            <w:del w:id="14560" w:author="阿毛" w:date="2021-05-21T17:54:00Z">
              <w:r w:rsidRPr="00D7238B" w:rsidDel="00CB3FDD">
                <w:rPr>
                  <w:rFonts w:ascii="標楷體" w:hAnsi="標楷體" w:hint="eastAsia"/>
                </w:rPr>
                <w:delText>第二階梯月付金</w:delText>
              </w:r>
            </w:del>
          </w:p>
        </w:tc>
        <w:tc>
          <w:tcPr>
            <w:tcW w:w="624" w:type="pct"/>
          </w:tcPr>
          <w:p w14:paraId="629B0899" w14:textId="12912A99" w:rsidR="00E24265" w:rsidRPr="00615D4B" w:rsidDel="00CB3FDD" w:rsidRDefault="00E24265">
            <w:pPr>
              <w:pStyle w:val="3"/>
              <w:numPr>
                <w:ilvl w:val="2"/>
                <w:numId w:val="106"/>
              </w:numPr>
              <w:rPr>
                <w:del w:id="14561" w:author="阿毛" w:date="2021-05-21T17:54:00Z"/>
                <w:rFonts w:ascii="標楷體" w:hAnsi="標楷體"/>
              </w:rPr>
              <w:pPrChange w:id="14562" w:author="阿毛" w:date="2021-05-21T17:54:00Z">
                <w:pPr/>
              </w:pPrChange>
            </w:pPr>
          </w:p>
        </w:tc>
        <w:tc>
          <w:tcPr>
            <w:tcW w:w="624" w:type="pct"/>
          </w:tcPr>
          <w:p w14:paraId="70A5CE24" w14:textId="661BD831" w:rsidR="00E24265" w:rsidRPr="00615D4B" w:rsidDel="00CB3FDD" w:rsidRDefault="00E24265">
            <w:pPr>
              <w:pStyle w:val="3"/>
              <w:numPr>
                <w:ilvl w:val="2"/>
                <w:numId w:val="106"/>
              </w:numPr>
              <w:rPr>
                <w:del w:id="14563" w:author="阿毛" w:date="2021-05-21T17:54:00Z"/>
                <w:rFonts w:ascii="標楷體" w:hAnsi="標楷體"/>
              </w:rPr>
              <w:pPrChange w:id="14564" w:author="阿毛" w:date="2021-05-21T17:54:00Z">
                <w:pPr/>
              </w:pPrChange>
            </w:pPr>
          </w:p>
        </w:tc>
        <w:tc>
          <w:tcPr>
            <w:tcW w:w="537" w:type="pct"/>
          </w:tcPr>
          <w:p w14:paraId="23E235E3" w14:textId="5541BADF" w:rsidR="00E24265" w:rsidRPr="00615D4B" w:rsidDel="00CB3FDD" w:rsidRDefault="00E24265">
            <w:pPr>
              <w:pStyle w:val="3"/>
              <w:numPr>
                <w:ilvl w:val="2"/>
                <w:numId w:val="106"/>
              </w:numPr>
              <w:rPr>
                <w:del w:id="14565" w:author="阿毛" w:date="2021-05-21T17:54:00Z"/>
                <w:rFonts w:ascii="標楷體" w:hAnsi="標楷體"/>
              </w:rPr>
              <w:pPrChange w:id="14566" w:author="阿毛" w:date="2021-05-21T17:54:00Z">
                <w:pPr/>
              </w:pPrChange>
            </w:pPr>
          </w:p>
        </w:tc>
        <w:tc>
          <w:tcPr>
            <w:tcW w:w="299" w:type="pct"/>
          </w:tcPr>
          <w:p w14:paraId="383A1437" w14:textId="55AAEC81" w:rsidR="00E24265" w:rsidRPr="00615D4B" w:rsidDel="00CB3FDD" w:rsidRDefault="00E24265">
            <w:pPr>
              <w:pStyle w:val="3"/>
              <w:numPr>
                <w:ilvl w:val="2"/>
                <w:numId w:val="106"/>
              </w:numPr>
              <w:rPr>
                <w:del w:id="14567" w:author="阿毛" w:date="2021-05-21T17:54:00Z"/>
                <w:rFonts w:ascii="標楷體" w:hAnsi="標楷體"/>
              </w:rPr>
              <w:pPrChange w:id="14568" w:author="阿毛" w:date="2021-05-21T17:54:00Z">
                <w:pPr/>
              </w:pPrChange>
            </w:pPr>
          </w:p>
        </w:tc>
        <w:tc>
          <w:tcPr>
            <w:tcW w:w="299" w:type="pct"/>
          </w:tcPr>
          <w:p w14:paraId="27265826" w14:textId="193FF57F" w:rsidR="00E24265" w:rsidRPr="00615D4B" w:rsidDel="00CB3FDD" w:rsidRDefault="00E24265">
            <w:pPr>
              <w:pStyle w:val="3"/>
              <w:numPr>
                <w:ilvl w:val="2"/>
                <w:numId w:val="106"/>
              </w:numPr>
              <w:rPr>
                <w:del w:id="14569" w:author="阿毛" w:date="2021-05-21T17:54:00Z"/>
                <w:rFonts w:ascii="標楷體" w:hAnsi="標楷體"/>
              </w:rPr>
              <w:pPrChange w:id="14570" w:author="阿毛" w:date="2021-05-21T17:54:00Z">
                <w:pPr/>
              </w:pPrChange>
            </w:pPr>
          </w:p>
        </w:tc>
        <w:tc>
          <w:tcPr>
            <w:tcW w:w="1643" w:type="pct"/>
          </w:tcPr>
          <w:p w14:paraId="05107F4D" w14:textId="45B9BA71" w:rsidR="00E24265" w:rsidRPr="00615D4B" w:rsidDel="00CB3FDD" w:rsidRDefault="00E24265">
            <w:pPr>
              <w:pStyle w:val="3"/>
              <w:numPr>
                <w:ilvl w:val="2"/>
                <w:numId w:val="106"/>
              </w:numPr>
              <w:rPr>
                <w:del w:id="14571" w:author="阿毛" w:date="2021-05-21T17:54:00Z"/>
                <w:rFonts w:ascii="標楷體" w:hAnsi="標楷體"/>
              </w:rPr>
              <w:pPrChange w:id="14572" w:author="阿毛" w:date="2021-05-21T17:54:00Z">
                <w:pPr/>
              </w:pPrChange>
            </w:pPr>
          </w:p>
        </w:tc>
      </w:tr>
      <w:tr w:rsidR="00E24265" w:rsidRPr="00615D4B" w:rsidDel="00CB3FDD" w14:paraId="4EDE3E77" w14:textId="5D2F53B7" w:rsidTr="005F76AD">
        <w:trPr>
          <w:trHeight w:val="291"/>
          <w:jc w:val="center"/>
          <w:del w:id="14573" w:author="阿毛" w:date="2021-05-21T17:54:00Z"/>
        </w:trPr>
        <w:tc>
          <w:tcPr>
            <w:tcW w:w="219" w:type="pct"/>
          </w:tcPr>
          <w:p w14:paraId="7623BCC3" w14:textId="01128E51" w:rsidR="00E24265" w:rsidRPr="005E579A" w:rsidDel="00CB3FDD" w:rsidRDefault="00E24265">
            <w:pPr>
              <w:pStyle w:val="3"/>
              <w:numPr>
                <w:ilvl w:val="2"/>
                <w:numId w:val="106"/>
              </w:numPr>
              <w:rPr>
                <w:del w:id="14574" w:author="阿毛" w:date="2021-05-21T17:54:00Z"/>
                <w:rFonts w:ascii="標楷體" w:hAnsi="標楷體"/>
              </w:rPr>
              <w:pPrChange w:id="14575" w:author="阿毛" w:date="2021-05-21T17:54:00Z">
                <w:pPr>
                  <w:pStyle w:val="af9"/>
                  <w:numPr>
                    <w:numId w:val="49"/>
                  </w:numPr>
                  <w:ind w:leftChars="0" w:hanging="480"/>
                </w:pPr>
              </w:pPrChange>
            </w:pPr>
          </w:p>
        </w:tc>
        <w:tc>
          <w:tcPr>
            <w:tcW w:w="756" w:type="pct"/>
          </w:tcPr>
          <w:p w14:paraId="540D8A10" w14:textId="2834B4F5" w:rsidR="00E24265" w:rsidRPr="00D7238B" w:rsidDel="00CB3FDD" w:rsidRDefault="00E24265">
            <w:pPr>
              <w:pStyle w:val="3"/>
              <w:numPr>
                <w:ilvl w:val="2"/>
                <w:numId w:val="106"/>
              </w:numPr>
              <w:rPr>
                <w:del w:id="14576" w:author="阿毛" w:date="2021-05-21T17:54:00Z"/>
                <w:rFonts w:ascii="標楷體" w:hAnsi="標楷體"/>
              </w:rPr>
              <w:pPrChange w:id="14577" w:author="阿毛" w:date="2021-05-21T17:54:00Z">
                <w:pPr/>
              </w:pPrChange>
            </w:pPr>
            <w:del w:id="14578" w:author="阿毛" w:date="2021-05-21T17:54:00Z">
              <w:r w:rsidRPr="00D7238B" w:rsidDel="00CB3FDD">
                <w:rPr>
                  <w:rFonts w:ascii="標楷體" w:hAnsi="標楷體" w:hint="eastAsia"/>
                </w:rPr>
                <w:delText>轉JCIC文字檔日期</w:delText>
              </w:r>
            </w:del>
          </w:p>
        </w:tc>
        <w:tc>
          <w:tcPr>
            <w:tcW w:w="624" w:type="pct"/>
          </w:tcPr>
          <w:p w14:paraId="26766028" w14:textId="090ED228" w:rsidR="00E24265" w:rsidRPr="00615D4B" w:rsidDel="00CB3FDD" w:rsidRDefault="00E24265">
            <w:pPr>
              <w:pStyle w:val="3"/>
              <w:numPr>
                <w:ilvl w:val="2"/>
                <w:numId w:val="106"/>
              </w:numPr>
              <w:rPr>
                <w:del w:id="14579" w:author="阿毛" w:date="2021-05-21T17:54:00Z"/>
                <w:rFonts w:ascii="標楷體" w:hAnsi="標楷體"/>
              </w:rPr>
              <w:pPrChange w:id="14580" w:author="阿毛" w:date="2021-05-21T17:54:00Z">
                <w:pPr/>
              </w:pPrChange>
            </w:pPr>
          </w:p>
        </w:tc>
        <w:tc>
          <w:tcPr>
            <w:tcW w:w="624" w:type="pct"/>
          </w:tcPr>
          <w:p w14:paraId="265397EE" w14:textId="18A0F005" w:rsidR="00E24265" w:rsidRPr="00615D4B" w:rsidDel="00CB3FDD" w:rsidRDefault="00E24265">
            <w:pPr>
              <w:pStyle w:val="3"/>
              <w:numPr>
                <w:ilvl w:val="2"/>
                <w:numId w:val="106"/>
              </w:numPr>
              <w:rPr>
                <w:del w:id="14581" w:author="阿毛" w:date="2021-05-21T17:54:00Z"/>
                <w:rFonts w:ascii="標楷體" w:hAnsi="標楷體"/>
              </w:rPr>
              <w:pPrChange w:id="14582" w:author="阿毛" w:date="2021-05-21T17:54:00Z">
                <w:pPr/>
              </w:pPrChange>
            </w:pPr>
          </w:p>
        </w:tc>
        <w:tc>
          <w:tcPr>
            <w:tcW w:w="537" w:type="pct"/>
          </w:tcPr>
          <w:p w14:paraId="6FF83E2E" w14:textId="7124BF16" w:rsidR="00E24265" w:rsidRPr="00615D4B" w:rsidDel="00CB3FDD" w:rsidRDefault="00E24265">
            <w:pPr>
              <w:pStyle w:val="3"/>
              <w:numPr>
                <w:ilvl w:val="2"/>
                <w:numId w:val="106"/>
              </w:numPr>
              <w:rPr>
                <w:del w:id="14583" w:author="阿毛" w:date="2021-05-21T17:54:00Z"/>
                <w:rFonts w:ascii="標楷體" w:hAnsi="標楷體"/>
              </w:rPr>
              <w:pPrChange w:id="14584" w:author="阿毛" w:date="2021-05-21T17:54:00Z">
                <w:pPr/>
              </w:pPrChange>
            </w:pPr>
          </w:p>
        </w:tc>
        <w:tc>
          <w:tcPr>
            <w:tcW w:w="299" w:type="pct"/>
          </w:tcPr>
          <w:p w14:paraId="217657CF" w14:textId="29C3B5F1" w:rsidR="00E24265" w:rsidRPr="00615D4B" w:rsidDel="00CB3FDD" w:rsidRDefault="00E24265">
            <w:pPr>
              <w:pStyle w:val="3"/>
              <w:numPr>
                <w:ilvl w:val="2"/>
                <w:numId w:val="106"/>
              </w:numPr>
              <w:rPr>
                <w:del w:id="14585" w:author="阿毛" w:date="2021-05-21T17:54:00Z"/>
                <w:rFonts w:ascii="標楷體" w:hAnsi="標楷體"/>
              </w:rPr>
              <w:pPrChange w:id="14586" w:author="阿毛" w:date="2021-05-21T17:54:00Z">
                <w:pPr/>
              </w:pPrChange>
            </w:pPr>
          </w:p>
        </w:tc>
        <w:tc>
          <w:tcPr>
            <w:tcW w:w="299" w:type="pct"/>
          </w:tcPr>
          <w:p w14:paraId="541365A8" w14:textId="54279745" w:rsidR="00E24265" w:rsidRPr="00615D4B" w:rsidDel="00CB3FDD" w:rsidRDefault="00E24265">
            <w:pPr>
              <w:pStyle w:val="3"/>
              <w:numPr>
                <w:ilvl w:val="2"/>
                <w:numId w:val="106"/>
              </w:numPr>
              <w:rPr>
                <w:del w:id="14587" w:author="阿毛" w:date="2021-05-21T17:54:00Z"/>
                <w:rFonts w:ascii="標楷體" w:hAnsi="標楷體"/>
              </w:rPr>
              <w:pPrChange w:id="14588" w:author="阿毛" w:date="2021-05-21T17:54:00Z">
                <w:pPr/>
              </w:pPrChange>
            </w:pPr>
          </w:p>
        </w:tc>
        <w:tc>
          <w:tcPr>
            <w:tcW w:w="1643" w:type="pct"/>
          </w:tcPr>
          <w:p w14:paraId="072FC67C" w14:textId="0DE31F2A" w:rsidR="00E24265" w:rsidRPr="00615D4B" w:rsidDel="00CB3FDD" w:rsidRDefault="00E24265">
            <w:pPr>
              <w:pStyle w:val="3"/>
              <w:numPr>
                <w:ilvl w:val="2"/>
                <w:numId w:val="106"/>
              </w:numPr>
              <w:rPr>
                <w:del w:id="14589" w:author="阿毛" w:date="2021-05-21T17:54:00Z"/>
                <w:rFonts w:ascii="標楷體" w:hAnsi="標楷體"/>
              </w:rPr>
              <w:pPrChange w:id="14590" w:author="阿毛" w:date="2021-05-21T17:54:00Z">
                <w:pPr/>
              </w:pPrChange>
            </w:pPr>
          </w:p>
        </w:tc>
      </w:tr>
    </w:tbl>
    <w:p w14:paraId="3F0F36A5" w14:textId="7BAB7BED" w:rsidR="00E24265" w:rsidDel="00CB3FDD" w:rsidRDefault="00E24265">
      <w:pPr>
        <w:pStyle w:val="3"/>
        <w:numPr>
          <w:ilvl w:val="2"/>
          <w:numId w:val="106"/>
        </w:numPr>
        <w:rPr>
          <w:del w:id="14591" w:author="阿毛" w:date="2021-05-21T17:54:00Z"/>
          <w:rFonts w:hAnsi="標楷體"/>
        </w:rPr>
        <w:pPrChange w:id="14592" w:author="阿毛" w:date="2021-05-21T17:54:00Z">
          <w:pPr>
            <w:pStyle w:val="42"/>
            <w:spacing w:after="72"/>
            <w:ind w:leftChars="0" w:left="0"/>
          </w:pPr>
        </w:pPrChange>
      </w:pPr>
    </w:p>
    <w:p w14:paraId="45B0227F" w14:textId="28F39503" w:rsidR="00E24265" w:rsidDel="00CB3FDD" w:rsidRDefault="00E24265">
      <w:pPr>
        <w:pStyle w:val="3"/>
        <w:numPr>
          <w:ilvl w:val="2"/>
          <w:numId w:val="106"/>
        </w:numPr>
        <w:rPr>
          <w:del w:id="14593" w:author="阿毛" w:date="2021-05-21T17:54:00Z"/>
          <w:rFonts w:ascii="Arial" w:hAnsi="標楷體" w:cs="標楷體"/>
          <w:kern w:val="0"/>
          <w:szCs w:val="28"/>
        </w:rPr>
        <w:pPrChange w:id="14594" w:author="阿毛" w:date="2021-05-21T17:54:00Z">
          <w:pPr>
            <w:widowControl/>
          </w:pPr>
        </w:pPrChange>
      </w:pPr>
      <w:del w:id="14595" w:author="阿毛" w:date="2021-05-21T17:54:00Z">
        <w:r w:rsidDel="00CB3FDD">
          <w:rPr>
            <w:rFonts w:hAnsi="標楷體"/>
          </w:rPr>
          <w:br w:type="page"/>
        </w:r>
      </w:del>
    </w:p>
    <w:p w14:paraId="112831B7" w14:textId="18239061" w:rsidR="00E24265" w:rsidRPr="00A03472" w:rsidDel="00CB3FDD" w:rsidRDefault="00E24265">
      <w:pPr>
        <w:pStyle w:val="3"/>
        <w:numPr>
          <w:ilvl w:val="2"/>
          <w:numId w:val="106"/>
        </w:numPr>
        <w:rPr>
          <w:del w:id="14596" w:author="阿毛" w:date="2021-05-21T17:54:00Z"/>
          <w:rFonts w:ascii="標楷體" w:hAnsi="標楷體"/>
        </w:rPr>
        <w:pPrChange w:id="14597" w:author="阿毛" w:date="2021-05-21T17:54:00Z">
          <w:pPr>
            <w:pStyle w:val="3"/>
            <w:numPr>
              <w:ilvl w:val="2"/>
              <w:numId w:val="1"/>
            </w:numPr>
            <w:ind w:left="1247" w:hanging="680"/>
          </w:pPr>
        </w:pPrChange>
      </w:pPr>
      <w:del w:id="14598" w:author="阿毛" w:date="2021-05-21T17:54:00Z">
        <w:r w:rsidDel="00CB3FDD">
          <w:rPr>
            <w:rFonts w:ascii="標楷體" w:hAnsi="標楷體"/>
          </w:rPr>
          <w:delText>L</w:delText>
        </w:r>
        <w:r w:rsidDel="00CB3FDD">
          <w:rPr>
            <w:rFonts w:ascii="標楷體" w:hAnsi="標楷體" w:hint="eastAsia"/>
          </w:rPr>
          <w:delText>8321</w:delText>
        </w:r>
        <w:r w:rsidRPr="00C74B9E" w:rsidDel="00CB3FDD">
          <w:rPr>
            <w:rFonts w:ascii="標楷體" w:hAnsi="標楷體" w:hint="eastAsia"/>
          </w:rPr>
          <w:delText>變更還款方案結案通知資料</w:delText>
        </w:r>
      </w:del>
    </w:p>
    <w:p w14:paraId="4E07E936" w14:textId="5B4D0D6B" w:rsidR="00E24265" w:rsidRPr="003972CE" w:rsidDel="00CB3FDD" w:rsidRDefault="00E24265">
      <w:pPr>
        <w:pStyle w:val="a"/>
        <w:rPr>
          <w:del w:id="14599" w:author="阿毛" w:date="2021-05-21T17:54:00Z"/>
        </w:rPr>
      </w:pPr>
      <w:del w:id="14600" w:author="阿毛" w:date="2021-05-21T17:54:00Z">
        <w:r w:rsidRPr="00615D4B" w:rsidDel="00CB3FDD">
          <w:delText>功能說明</w:delText>
        </w:r>
      </w:del>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E24265" w:rsidRPr="00615D4B" w:rsidDel="00CB3FDD" w14:paraId="327B9A40" w14:textId="612A4F12" w:rsidTr="005F76AD">
        <w:trPr>
          <w:trHeight w:val="277"/>
          <w:del w:id="14601" w:author="阿毛" w:date="2021-05-21T17:54:00Z"/>
        </w:trPr>
        <w:tc>
          <w:tcPr>
            <w:tcW w:w="1548" w:type="dxa"/>
            <w:tcBorders>
              <w:top w:val="single" w:sz="8" w:space="0" w:color="000000"/>
              <w:bottom w:val="single" w:sz="8" w:space="0" w:color="000000"/>
              <w:right w:val="single" w:sz="8" w:space="0" w:color="000000"/>
            </w:tcBorders>
            <w:shd w:val="clear" w:color="auto" w:fill="F3F3F3"/>
          </w:tcPr>
          <w:p w14:paraId="208A8B25" w14:textId="265BA10A" w:rsidR="00E24265" w:rsidRPr="00615D4B" w:rsidDel="00CB3FDD" w:rsidRDefault="00E24265" w:rsidP="005F76AD">
            <w:pPr>
              <w:rPr>
                <w:del w:id="14602" w:author="阿毛" w:date="2021-05-21T17:54:00Z"/>
                <w:rFonts w:ascii="標楷體" w:eastAsia="標楷體" w:hAnsi="標楷體"/>
              </w:rPr>
            </w:pPr>
            <w:del w:id="14603" w:author="阿毛" w:date="2021-05-21T17:54:00Z">
              <w:r w:rsidRPr="00615D4B" w:rsidDel="00CB3FDD">
                <w:rPr>
                  <w:rFonts w:ascii="標楷體" w:eastAsia="標楷體" w:hAnsi="標楷體"/>
                </w:rPr>
                <w:delText xml:space="preserve">功能名稱 </w:delText>
              </w:r>
            </w:del>
          </w:p>
        </w:tc>
        <w:tc>
          <w:tcPr>
            <w:tcW w:w="6318" w:type="dxa"/>
            <w:tcBorders>
              <w:top w:val="single" w:sz="8" w:space="0" w:color="000000"/>
              <w:left w:val="single" w:sz="8" w:space="0" w:color="000000"/>
              <w:bottom w:val="single" w:sz="8" w:space="0" w:color="000000"/>
            </w:tcBorders>
          </w:tcPr>
          <w:p w14:paraId="7E08CBB3" w14:textId="71122BE1" w:rsidR="00E24265" w:rsidRPr="00615D4B" w:rsidDel="00CB3FDD" w:rsidRDefault="00E24265" w:rsidP="005F76AD">
            <w:pPr>
              <w:rPr>
                <w:del w:id="14604" w:author="阿毛" w:date="2021-05-21T17:54:00Z"/>
                <w:rFonts w:ascii="標楷體" w:eastAsia="標楷體" w:hAnsi="標楷體"/>
              </w:rPr>
            </w:pPr>
            <w:del w:id="14605" w:author="阿毛" w:date="2021-05-21T17:54:00Z">
              <w:r w:rsidRPr="00C74B9E" w:rsidDel="00CB3FDD">
                <w:rPr>
                  <w:rFonts w:ascii="標楷體" w:eastAsia="標楷體" w:hAnsi="標楷體" w:hint="eastAsia"/>
                </w:rPr>
                <w:delText>變更還款方案結案通知資料</w:delText>
              </w:r>
            </w:del>
          </w:p>
        </w:tc>
      </w:tr>
      <w:tr w:rsidR="00E24265" w:rsidRPr="00615D4B" w:rsidDel="00CB3FDD" w14:paraId="64E8883A" w14:textId="3A208B1D" w:rsidTr="005F76AD">
        <w:trPr>
          <w:trHeight w:val="277"/>
          <w:del w:id="14606" w:author="阿毛" w:date="2021-05-21T17:54:00Z"/>
        </w:trPr>
        <w:tc>
          <w:tcPr>
            <w:tcW w:w="1548" w:type="dxa"/>
            <w:tcBorders>
              <w:top w:val="single" w:sz="8" w:space="0" w:color="000000"/>
              <w:bottom w:val="single" w:sz="8" w:space="0" w:color="000000"/>
              <w:right w:val="single" w:sz="8" w:space="0" w:color="000000"/>
            </w:tcBorders>
            <w:shd w:val="clear" w:color="auto" w:fill="F3F3F3"/>
          </w:tcPr>
          <w:p w14:paraId="4AD9456B" w14:textId="3A360E52" w:rsidR="00E24265" w:rsidRPr="00615D4B" w:rsidDel="00CB3FDD" w:rsidRDefault="00E24265" w:rsidP="005F76AD">
            <w:pPr>
              <w:rPr>
                <w:del w:id="14607" w:author="阿毛" w:date="2021-05-21T17:54:00Z"/>
                <w:rFonts w:ascii="標楷體" w:eastAsia="標楷體" w:hAnsi="標楷體"/>
              </w:rPr>
            </w:pPr>
            <w:del w:id="14608" w:author="阿毛" w:date="2021-05-21T17:54:00Z">
              <w:r w:rsidRPr="00615D4B" w:rsidDel="00CB3FDD">
                <w:rPr>
                  <w:rFonts w:ascii="標楷體" w:eastAsia="標楷體" w:hAnsi="標楷體"/>
                </w:rPr>
                <w:delText>進入條件</w:delText>
              </w:r>
            </w:del>
          </w:p>
        </w:tc>
        <w:tc>
          <w:tcPr>
            <w:tcW w:w="6318" w:type="dxa"/>
            <w:tcBorders>
              <w:top w:val="single" w:sz="8" w:space="0" w:color="000000"/>
              <w:left w:val="single" w:sz="8" w:space="0" w:color="000000"/>
              <w:bottom w:val="single" w:sz="8" w:space="0" w:color="000000"/>
            </w:tcBorders>
          </w:tcPr>
          <w:p w14:paraId="0C48EE3E" w14:textId="46D024CC" w:rsidR="00E24265" w:rsidRPr="00615D4B" w:rsidDel="00CB3FDD" w:rsidRDefault="00E24265" w:rsidP="005F76AD">
            <w:pPr>
              <w:rPr>
                <w:del w:id="14609" w:author="阿毛" w:date="2021-05-21T17:54:00Z"/>
                <w:rFonts w:ascii="標楷體" w:eastAsia="標楷體" w:hAnsi="標楷體"/>
              </w:rPr>
            </w:pPr>
          </w:p>
        </w:tc>
      </w:tr>
      <w:tr w:rsidR="00E24265" w:rsidRPr="00615D4B" w:rsidDel="00CB3FDD" w14:paraId="7FD41658" w14:textId="5917CE07" w:rsidTr="005F76AD">
        <w:trPr>
          <w:trHeight w:val="773"/>
          <w:del w:id="14610" w:author="阿毛" w:date="2021-05-21T17:54:00Z"/>
        </w:trPr>
        <w:tc>
          <w:tcPr>
            <w:tcW w:w="1548" w:type="dxa"/>
            <w:tcBorders>
              <w:top w:val="single" w:sz="8" w:space="0" w:color="000000"/>
              <w:bottom w:val="single" w:sz="8" w:space="0" w:color="000000"/>
              <w:right w:val="single" w:sz="8" w:space="0" w:color="000000"/>
            </w:tcBorders>
            <w:shd w:val="clear" w:color="auto" w:fill="F3F3F3"/>
          </w:tcPr>
          <w:p w14:paraId="47BF12C1" w14:textId="21794190" w:rsidR="00E24265" w:rsidRPr="00615D4B" w:rsidDel="00CB3FDD" w:rsidRDefault="00E24265" w:rsidP="005F76AD">
            <w:pPr>
              <w:rPr>
                <w:del w:id="14611" w:author="阿毛" w:date="2021-05-21T17:54:00Z"/>
                <w:rFonts w:ascii="標楷體" w:eastAsia="標楷體" w:hAnsi="標楷體"/>
              </w:rPr>
            </w:pPr>
            <w:del w:id="14612" w:author="阿毛" w:date="2021-05-21T17:54:00Z">
              <w:r w:rsidRPr="00615D4B" w:rsidDel="00CB3FDD">
                <w:rPr>
                  <w:rFonts w:ascii="標楷體" w:eastAsia="標楷體" w:hAnsi="標楷體"/>
                </w:rPr>
                <w:delText xml:space="preserve">基本流程 </w:delText>
              </w:r>
            </w:del>
          </w:p>
        </w:tc>
        <w:tc>
          <w:tcPr>
            <w:tcW w:w="6318" w:type="dxa"/>
            <w:tcBorders>
              <w:top w:val="single" w:sz="8" w:space="0" w:color="000000"/>
              <w:left w:val="single" w:sz="8" w:space="0" w:color="000000"/>
              <w:bottom w:val="single" w:sz="8" w:space="0" w:color="000000"/>
            </w:tcBorders>
          </w:tcPr>
          <w:p w14:paraId="083F4F5B" w14:textId="43D4E311" w:rsidR="00E24265" w:rsidRPr="00615D4B" w:rsidDel="00CB3FDD" w:rsidRDefault="00E24265" w:rsidP="005F76AD">
            <w:pPr>
              <w:rPr>
                <w:del w:id="14613" w:author="阿毛" w:date="2021-05-21T17:54:00Z"/>
                <w:rFonts w:ascii="標楷體" w:eastAsia="標楷體" w:hAnsi="標楷體"/>
              </w:rPr>
            </w:pPr>
          </w:p>
        </w:tc>
      </w:tr>
      <w:tr w:rsidR="00E24265" w:rsidRPr="00615D4B" w:rsidDel="00CB3FDD" w14:paraId="78ABE5D1" w14:textId="4B9424A1" w:rsidTr="005F76AD">
        <w:trPr>
          <w:trHeight w:val="321"/>
          <w:del w:id="14614" w:author="阿毛" w:date="2021-05-21T17:54:00Z"/>
        </w:trPr>
        <w:tc>
          <w:tcPr>
            <w:tcW w:w="1548" w:type="dxa"/>
            <w:tcBorders>
              <w:top w:val="single" w:sz="8" w:space="0" w:color="000000"/>
              <w:bottom w:val="single" w:sz="8" w:space="0" w:color="000000"/>
              <w:right w:val="single" w:sz="8" w:space="0" w:color="000000"/>
            </w:tcBorders>
            <w:shd w:val="clear" w:color="auto" w:fill="F3F3F3"/>
          </w:tcPr>
          <w:p w14:paraId="066A2855" w14:textId="3AB64EE2" w:rsidR="00E24265" w:rsidRPr="00615D4B" w:rsidDel="00CB3FDD" w:rsidRDefault="00E24265" w:rsidP="005F76AD">
            <w:pPr>
              <w:rPr>
                <w:del w:id="14615" w:author="阿毛" w:date="2021-05-21T17:54:00Z"/>
                <w:rFonts w:ascii="標楷體" w:eastAsia="標楷體" w:hAnsi="標楷體"/>
              </w:rPr>
            </w:pPr>
            <w:del w:id="14616" w:author="阿毛" w:date="2021-05-21T17:54:00Z">
              <w:r w:rsidRPr="00615D4B" w:rsidDel="00CB3FDD">
                <w:rPr>
                  <w:rFonts w:ascii="標楷體" w:eastAsia="標楷體" w:hAnsi="標楷體"/>
                </w:rPr>
                <w:delText>選用流程</w:delText>
              </w:r>
            </w:del>
          </w:p>
        </w:tc>
        <w:tc>
          <w:tcPr>
            <w:tcW w:w="6318" w:type="dxa"/>
            <w:tcBorders>
              <w:top w:val="single" w:sz="8" w:space="0" w:color="000000"/>
              <w:left w:val="single" w:sz="8" w:space="0" w:color="000000"/>
              <w:bottom w:val="single" w:sz="8" w:space="0" w:color="000000"/>
            </w:tcBorders>
          </w:tcPr>
          <w:p w14:paraId="3199E9D2" w14:textId="7EFD041F" w:rsidR="00E24265" w:rsidRPr="00615D4B" w:rsidDel="00CB3FDD" w:rsidRDefault="00E24265" w:rsidP="005F76AD">
            <w:pPr>
              <w:rPr>
                <w:del w:id="14617" w:author="阿毛" w:date="2021-05-21T17:54:00Z"/>
                <w:rFonts w:ascii="標楷體" w:eastAsia="標楷體" w:hAnsi="標楷體"/>
              </w:rPr>
            </w:pPr>
          </w:p>
        </w:tc>
      </w:tr>
      <w:tr w:rsidR="00E24265" w:rsidRPr="00615D4B" w:rsidDel="00CB3FDD" w14:paraId="4CF4585A" w14:textId="587953D4" w:rsidTr="005F76AD">
        <w:trPr>
          <w:trHeight w:val="1311"/>
          <w:del w:id="14618" w:author="阿毛" w:date="2021-05-21T17:54:00Z"/>
        </w:trPr>
        <w:tc>
          <w:tcPr>
            <w:tcW w:w="1548" w:type="dxa"/>
            <w:tcBorders>
              <w:top w:val="single" w:sz="8" w:space="0" w:color="000000"/>
              <w:bottom w:val="single" w:sz="8" w:space="0" w:color="000000"/>
              <w:right w:val="single" w:sz="8" w:space="0" w:color="000000"/>
            </w:tcBorders>
            <w:shd w:val="clear" w:color="auto" w:fill="F3F3F3"/>
          </w:tcPr>
          <w:p w14:paraId="759C7C88" w14:textId="05AE0805" w:rsidR="00E24265" w:rsidRPr="00615D4B" w:rsidDel="00CB3FDD" w:rsidRDefault="00E24265" w:rsidP="005F76AD">
            <w:pPr>
              <w:rPr>
                <w:del w:id="14619" w:author="阿毛" w:date="2021-05-21T17:54:00Z"/>
                <w:rFonts w:ascii="標楷體" w:eastAsia="標楷體" w:hAnsi="標楷體"/>
              </w:rPr>
            </w:pPr>
            <w:del w:id="14620" w:author="阿毛" w:date="2021-05-21T17:54:00Z">
              <w:r w:rsidRPr="00615D4B" w:rsidDel="00CB3FDD">
                <w:rPr>
                  <w:rFonts w:ascii="標楷體" w:eastAsia="標楷體" w:hAnsi="標楷體"/>
                </w:rPr>
                <w:delText>例外流程</w:delText>
              </w:r>
            </w:del>
          </w:p>
        </w:tc>
        <w:tc>
          <w:tcPr>
            <w:tcW w:w="6318" w:type="dxa"/>
            <w:tcBorders>
              <w:top w:val="single" w:sz="8" w:space="0" w:color="000000"/>
              <w:left w:val="single" w:sz="8" w:space="0" w:color="000000"/>
              <w:bottom w:val="single" w:sz="8" w:space="0" w:color="000000"/>
            </w:tcBorders>
          </w:tcPr>
          <w:p w14:paraId="0F62661E" w14:textId="00766124" w:rsidR="00E24265" w:rsidRPr="00615D4B" w:rsidDel="00CB3FDD" w:rsidRDefault="00E24265" w:rsidP="005F76AD">
            <w:pPr>
              <w:rPr>
                <w:del w:id="14621" w:author="阿毛" w:date="2021-05-21T17:54:00Z"/>
                <w:rFonts w:ascii="標楷體" w:eastAsia="標楷體" w:hAnsi="標楷體"/>
              </w:rPr>
            </w:pPr>
          </w:p>
        </w:tc>
      </w:tr>
      <w:tr w:rsidR="00E24265" w:rsidRPr="00615D4B" w:rsidDel="00CB3FDD" w14:paraId="57C1BE5C" w14:textId="0C745DA5" w:rsidTr="005F76AD">
        <w:trPr>
          <w:trHeight w:val="278"/>
          <w:del w:id="14622" w:author="阿毛" w:date="2021-05-21T17:54:00Z"/>
        </w:trPr>
        <w:tc>
          <w:tcPr>
            <w:tcW w:w="1548" w:type="dxa"/>
            <w:tcBorders>
              <w:top w:val="single" w:sz="8" w:space="0" w:color="000000"/>
              <w:bottom w:val="single" w:sz="8" w:space="0" w:color="000000"/>
              <w:right w:val="single" w:sz="8" w:space="0" w:color="000000"/>
            </w:tcBorders>
            <w:shd w:val="clear" w:color="auto" w:fill="F3F3F3"/>
          </w:tcPr>
          <w:p w14:paraId="54EE4B29" w14:textId="3D496EEC" w:rsidR="00E24265" w:rsidRPr="00615D4B" w:rsidDel="00CB3FDD" w:rsidRDefault="00E24265" w:rsidP="005F76AD">
            <w:pPr>
              <w:rPr>
                <w:del w:id="14623" w:author="阿毛" w:date="2021-05-21T17:54:00Z"/>
                <w:rFonts w:ascii="標楷體" w:eastAsia="標楷體" w:hAnsi="標楷體"/>
              </w:rPr>
            </w:pPr>
            <w:del w:id="14624" w:author="阿毛" w:date="2021-05-21T17:54:00Z">
              <w:r w:rsidRPr="00615D4B" w:rsidDel="00CB3FDD">
                <w:rPr>
                  <w:rFonts w:ascii="標楷體" w:eastAsia="標楷體" w:hAnsi="標楷體"/>
                </w:rPr>
                <w:delText xml:space="preserve">執行後狀況 </w:delText>
              </w:r>
            </w:del>
          </w:p>
        </w:tc>
        <w:tc>
          <w:tcPr>
            <w:tcW w:w="6318" w:type="dxa"/>
            <w:tcBorders>
              <w:top w:val="single" w:sz="8" w:space="0" w:color="000000"/>
              <w:left w:val="single" w:sz="8" w:space="0" w:color="000000"/>
              <w:bottom w:val="single" w:sz="8" w:space="0" w:color="000000"/>
            </w:tcBorders>
          </w:tcPr>
          <w:p w14:paraId="54C65543" w14:textId="45313969" w:rsidR="00E24265" w:rsidRPr="00615D4B" w:rsidDel="00CB3FDD" w:rsidRDefault="00E24265" w:rsidP="005F76AD">
            <w:pPr>
              <w:rPr>
                <w:del w:id="14625" w:author="阿毛" w:date="2021-05-21T17:54:00Z"/>
                <w:rFonts w:ascii="標楷體" w:eastAsia="標楷體" w:hAnsi="標楷體"/>
              </w:rPr>
            </w:pPr>
          </w:p>
        </w:tc>
      </w:tr>
      <w:tr w:rsidR="00E24265" w:rsidRPr="00615D4B" w:rsidDel="00CB3FDD" w14:paraId="6FCB830B" w14:textId="05626551" w:rsidTr="005F76AD">
        <w:trPr>
          <w:trHeight w:val="358"/>
          <w:del w:id="14626" w:author="阿毛" w:date="2021-05-21T17:54:00Z"/>
        </w:trPr>
        <w:tc>
          <w:tcPr>
            <w:tcW w:w="1548" w:type="dxa"/>
            <w:tcBorders>
              <w:top w:val="single" w:sz="8" w:space="0" w:color="000000"/>
              <w:bottom w:val="single" w:sz="8" w:space="0" w:color="000000"/>
              <w:right w:val="single" w:sz="8" w:space="0" w:color="000000"/>
            </w:tcBorders>
            <w:shd w:val="clear" w:color="auto" w:fill="F3F3F3"/>
          </w:tcPr>
          <w:p w14:paraId="3EB0B327" w14:textId="19007783" w:rsidR="00E24265" w:rsidRPr="00615D4B" w:rsidDel="00CB3FDD" w:rsidRDefault="00E24265" w:rsidP="005F76AD">
            <w:pPr>
              <w:rPr>
                <w:del w:id="14627" w:author="阿毛" w:date="2021-05-21T17:54:00Z"/>
                <w:rFonts w:ascii="標楷體" w:eastAsia="標楷體" w:hAnsi="標楷體"/>
              </w:rPr>
            </w:pPr>
            <w:del w:id="14628" w:author="阿毛" w:date="2021-05-21T17:54:00Z">
              <w:r w:rsidRPr="00615D4B" w:rsidDel="00CB3FDD">
                <w:rPr>
                  <w:rFonts w:ascii="標楷體" w:eastAsia="標楷體" w:hAnsi="標楷體"/>
                </w:rPr>
                <w:delText>特別需求</w:delText>
              </w:r>
            </w:del>
          </w:p>
        </w:tc>
        <w:tc>
          <w:tcPr>
            <w:tcW w:w="6318" w:type="dxa"/>
            <w:tcBorders>
              <w:top w:val="single" w:sz="8" w:space="0" w:color="000000"/>
              <w:left w:val="single" w:sz="8" w:space="0" w:color="000000"/>
              <w:bottom w:val="single" w:sz="8" w:space="0" w:color="000000"/>
            </w:tcBorders>
          </w:tcPr>
          <w:p w14:paraId="1BD5AFF1" w14:textId="41F59503" w:rsidR="00E24265" w:rsidRPr="00615D4B" w:rsidDel="00CB3FDD" w:rsidRDefault="00E24265" w:rsidP="005F76AD">
            <w:pPr>
              <w:rPr>
                <w:del w:id="14629" w:author="阿毛" w:date="2021-05-21T17:54:00Z"/>
                <w:rFonts w:ascii="標楷體" w:eastAsia="標楷體" w:hAnsi="標楷體"/>
              </w:rPr>
            </w:pPr>
          </w:p>
        </w:tc>
      </w:tr>
      <w:tr w:rsidR="00E24265" w:rsidRPr="00615D4B" w:rsidDel="00CB3FDD" w14:paraId="067A5BC3" w14:textId="420A741A" w:rsidTr="005F76AD">
        <w:trPr>
          <w:trHeight w:val="278"/>
          <w:del w:id="14630" w:author="阿毛" w:date="2021-05-21T17:54:00Z"/>
        </w:trPr>
        <w:tc>
          <w:tcPr>
            <w:tcW w:w="1548" w:type="dxa"/>
            <w:tcBorders>
              <w:top w:val="single" w:sz="8" w:space="0" w:color="000000"/>
              <w:bottom w:val="single" w:sz="8" w:space="0" w:color="000000"/>
              <w:right w:val="single" w:sz="8" w:space="0" w:color="000000"/>
            </w:tcBorders>
            <w:shd w:val="clear" w:color="auto" w:fill="F3F3F3"/>
          </w:tcPr>
          <w:p w14:paraId="6D6F3CAC" w14:textId="1EDD49EF" w:rsidR="00E24265" w:rsidRPr="00615D4B" w:rsidDel="00CB3FDD" w:rsidRDefault="00E24265" w:rsidP="005F76AD">
            <w:pPr>
              <w:rPr>
                <w:del w:id="14631" w:author="阿毛" w:date="2021-05-21T17:54:00Z"/>
                <w:rFonts w:ascii="標楷體" w:eastAsia="標楷體" w:hAnsi="標楷體"/>
              </w:rPr>
            </w:pPr>
            <w:del w:id="14632" w:author="阿毛" w:date="2021-05-21T17:54:00Z">
              <w:r w:rsidRPr="00615D4B" w:rsidDel="00CB3FDD">
                <w:rPr>
                  <w:rFonts w:ascii="標楷體" w:eastAsia="標楷體" w:hAnsi="標楷體"/>
                </w:rPr>
                <w:delText xml:space="preserve">參考 </w:delText>
              </w:r>
            </w:del>
          </w:p>
        </w:tc>
        <w:tc>
          <w:tcPr>
            <w:tcW w:w="6318" w:type="dxa"/>
            <w:tcBorders>
              <w:top w:val="single" w:sz="8" w:space="0" w:color="000000"/>
              <w:left w:val="single" w:sz="8" w:space="0" w:color="000000"/>
              <w:bottom w:val="single" w:sz="8" w:space="0" w:color="000000"/>
            </w:tcBorders>
          </w:tcPr>
          <w:p w14:paraId="5F77801A" w14:textId="2A6A1092" w:rsidR="00E24265" w:rsidRPr="00615D4B" w:rsidDel="00CB3FDD" w:rsidRDefault="00E24265" w:rsidP="005F76AD">
            <w:pPr>
              <w:rPr>
                <w:del w:id="14633" w:author="阿毛" w:date="2021-05-21T17:54:00Z"/>
                <w:rFonts w:ascii="標楷體" w:eastAsia="標楷體" w:hAnsi="標楷體"/>
              </w:rPr>
            </w:pPr>
          </w:p>
        </w:tc>
      </w:tr>
    </w:tbl>
    <w:p w14:paraId="1F1EF40D" w14:textId="2614D2BA" w:rsidR="00E24265" w:rsidDel="00CB3FDD" w:rsidRDefault="00E24265" w:rsidP="00E24265">
      <w:pPr>
        <w:rPr>
          <w:del w:id="14634" w:author="阿毛" w:date="2021-05-21T17:54:00Z"/>
        </w:rPr>
      </w:pPr>
    </w:p>
    <w:p w14:paraId="018550A5" w14:textId="4E707737" w:rsidR="00E24265" w:rsidRPr="00615D4B" w:rsidDel="00CB3FDD" w:rsidRDefault="00E24265">
      <w:pPr>
        <w:pStyle w:val="a"/>
        <w:rPr>
          <w:del w:id="14635" w:author="阿毛" w:date="2021-05-21T17:54:00Z"/>
        </w:rPr>
      </w:pPr>
      <w:del w:id="14636" w:author="阿毛" w:date="2021-05-21T17:54:00Z">
        <w:r w:rsidRPr="00615D4B" w:rsidDel="00CB3FDD">
          <w:delText>UI畫面</w:delText>
        </w:r>
      </w:del>
    </w:p>
    <w:p w14:paraId="72738D13" w14:textId="79F51921" w:rsidR="00E24265" w:rsidDel="00CB3FDD" w:rsidRDefault="00E24265" w:rsidP="00E24265">
      <w:pPr>
        <w:pStyle w:val="42"/>
        <w:spacing w:after="72"/>
        <w:ind w:left="1133"/>
        <w:rPr>
          <w:del w:id="14637" w:author="阿毛" w:date="2021-05-21T17:54:00Z"/>
          <w:rFonts w:hAnsi="標楷體"/>
        </w:rPr>
      </w:pPr>
      <w:del w:id="14638" w:author="阿毛" w:date="2021-05-21T17:54:00Z">
        <w:r w:rsidRPr="00743962" w:rsidDel="00CB3FDD">
          <w:rPr>
            <w:rFonts w:hAnsi="標楷體" w:hint="eastAsia"/>
          </w:rPr>
          <w:delText>輸入畫面：</w:delText>
        </w:r>
      </w:del>
    </w:p>
    <w:p w14:paraId="55F80884" w14:textId="0455993B" w:rsidR="00E24265" w:rsidRPr="005A61AB" w:rsidDel="00CB3FDD" w:rsidRDefault="00E24265" w:rsidP="00E24265">
      <w:pPr>
        <w:pStyle w:val="42"/>
        <w:spacing w:after="72"/>
        <w:ind w:leftChars="0" w:left="0"/>
        <w:rPr>
          <w:del w:id="14639" w:author="阿毛" w:date="2021-05-21T17:54:00Z"/>
          <w:rFonts w:hAnsi="標楷體"/>
        </w:rPr>
      </w:pPr>
      <w:del w:id="14640" w:author="阿毛" w:date="2021-05-21T17:54:00Z">
        <w:r w:rsidRPr="005A61AB" w:rsidDel="00CB3FDD">
          <w:rPr>
            <w:rFonts w:hAnsi="標楷體"/>
            <w:noProof/>
          </w:rPr>
          <w:drawing>
            <wp:inline distT="0" distB="0" distL="0" distR="0" wp14:anchorId="746EE8A1" wp14:editId="5DDF4F11">
              <wp:extent cx="6622910" cy="2186940"/>
              <wp:effectExtent l="0" t="0" r="0" b="0"/>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6622910" cy="2186940"/>
                      </a:xfrm>
                      <a:prstGeom prst="rect">
                        <a:avLst/>
                      </a:prstGeom>
                    </pic:spPr>
                  </pic:pic>
                </a:graphicData>
              </a:graphic>
            </wp:inline>
          </w:drawing>
        </w:r>
      </w:del>
    </w:p>
    <w:p w14:paraId="276B83A6" w14:textId="62E4253A" w:rsidR="00E24265" w:rsidDel="00CB3FDD" w:rsidRDefault="00E24265" w:rsidP="00E24265">
      <w:pPr>
        <w:pStyle w:val="1text"/>
        <w:rPr>
          <w:del w:id="14641" w:author="阿毛" w:date="2021-05-21T17:54:00Z"/>
          <w:rFonts w:ascii="Times New Roman" w:hAnsi="Times New Roman"/>
        </w:rPr>
      </w:pPr>
    </w:p>
    <w:p w14:paraId="62A64D05" w14:textId="20C5218D" w:rsidR="00E24265" w:rsidRPr="003972CE" w:rsidDel="00CB3FDD" w:rsidRDefault="00E24265">
      <w:pPr>
        <w:pStyle w:val="a"/>
        <w:rPr>
          <w:del w:id="14642" w:author="阿毛" w:date="2021-05-21T17:54:00Z"/>
        </w:rPr>
      </w:pPr>
      <w:del w:id="14643" w:author="阿毛" w:date="2021-05-21T17:54:00Z">
        <w:r w:rsidRPr="00615D4B" w:rsidDel="00CB3FDD">
          <w:rPr>
            <w:rFonts w:hint="eastAsia"/>
          </w:rPr>
          <w:delText>輸入</w:delText>
        </w:r>
        <w:r w:rsidRPr="003972CE" w:rsidDel="00CB3FDD">
          <w:delText>畫面資料說明</w:delText>
        </w:r>
      </w:del>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7"/>
        <w:gridCol w:w="1576"/>
        <w:gridCol w:w="1300"/>
        <w:gridCol w:w="1300"/>
        <w:gridCol w:w="1119"/>
        <w:gridCol w:w="623"/>
        <w:gridCol w:w="623"/>
        <w:gridCol w:w="3422"/>
      </w:tblGrid>
      <w:tr w:rsidR="00E24265" w:rsidRPr="00615D4B" w:rsidDel="00CB3FDD" w14:paraId="5319E067" w14:textId="03DE447B" w:rsidTr="005F76AD">
        <w:trPr>
          <w:trHeight w:val="388"/>
          <w:jc w:val="center"/>
          <w:del w:id="14644" w:author="阿毛" w:date="2021-05-21T17:54:00Z"/>
        </w:trPr>
        <w:tc>
          <w:tcPr>
            <w:tcW w:w="219" w:type="pct"/>
            <w:vMerge w:val="restart"/>
          </w:tcPr>
          <w:p w14:paraId="20E5B13A" w14:textId="5FB72A11" w:rsidR="00E24265" w:rsidRPr="00615D4B" w:rsidDel="00CB3FDD" w:rsidRDefault="00E24265" w:rsidP="005F76AD">
            <w:pPr>
              <w:rPr>
                <w:del w:id="14645" w:author="阿毛" w:date="2021-05-21T17:54:00Z"/>
                <w:rFonts w:ascii="標楷體" w:eastAsia="標楷體" w:hAnsi="標楷體"/>
              </w:rPr>
            </w:pPr>
            <w:del w:id="14646" w:author="阿毛" w:date="2021-05-21T17:54:00Z">
              <w:r w:rsidRPr="00615D4B" w:rsidDel="00CB3FDD">
                <w:rPr>
                  <w:rFonts w:ascii="標楷體" w:eastAsia="標楷體" w:hAnsi="標楷體"/>
                </w:rPr>
                <w:delText>序號</w:delText>
              </w:r>
            </w:del>
          </w:p>
        </w:tc>
        <w:tc>
          <w:tcPr>
            <w:tcW w:w="756" w:type="pct"/>
            <w:vMerge w:val="restart"/>
          </w:tcPr>
          <w:p w14:paraId="26CCD3F1" w14:textId="7358A80F" w:rsidR="00E24265" w:rsidRPr="00615D4B" w:rsidDel="00CB3FDD" w:rsidRDefault="00E24265" w:rsidP="005F76AD">
            <w:pPr>
              <w:rPr>
                <w:del w:id="14647" w:author="阿毛" w:date="2021-05-21T17:54:00Z"/>
                <w:rFonts w:ascii="標楷體" w:eastAsia="標楷體" w:hAnsi="標楷體"/>
              </w:rPr>
            </w:pPr>
            <w:del w:id="14648" w:author="阿毛" w:date="2021-05-21T17:54:00Z">
              <w:r w:rsidRPr="00615D4B" w:rsidDel="00CB3FDD">
                <w:rPr>
                  <w:rFonts w:ascii="標楷體" w:eastAsia="標楷體" w:hAnsi="標楷體"/>
                </w:rPr>
                <w:delText>欄位</w:delText>
              </w:r>
            </w:del>
          </w:p>
        </w:tc>
        <w:tc>
          <w:tcPr>
            <w:tcW w:w="2382" w:type="pct"/>
            <w:gridSpan w:val="5"/>
          </w:tcPr>
          <w:p w14:paraId="1AEB7E2C" w14:textId="0B2CF75A" w:rsidR="00E24265" w:rsidRPr="00615D4B" w:rsidDel="00CB3FDD" w:rsidRDefault="00E24265" w:rsidP="005F76AD">
            <w:pPr>
              <w:jc w:val="center"/>
              <w:rPr>
                <w:del w:id="14649" w:author="阿毛" w:date="2021-05-21T17:54:00Z"/>
                <w:rFonts w:ascii="標楷體" w:eastAsia="標楷體" w:hAnsi="標楷體"/>
              </w:rPr>
            </w:pPr>
            <w:del w:id="14650" w:author="阿毛" w:date="2021-05-21T17:54:00Z">
              <w:r w:rsidRPr="00615D4B" w:rsidDel="00CB3FDD">
                <w:rPr>
                  <w:rFonts w:ascii="標楷體" w:eastAsia="標楷體" w:hAnsi="標楷體"/>
                </w:rPr>
                <w:delText>說明</w:delText>
              </w:r>
            </w:del>
          </w:p>
        </w:tc>
        <w:tc>
          <w:tcPr>
            <w:tcW w:w="1643" w:type="pct"/>
            <w:vMerge w:val="restart"/>
          </w:tcPr>
          <w:p w14:paraId="57542B9C" w14:textId="1AD54C56" w:rsidR="00E24265" w:rsidRPr="00615D4B" w:rsidDel="00CB3FDD" w:rsidRDefault="00E24265" w:rsidP="005F76AD">
            <w:pPr>
              <w:rPr>
                <w:del w:id="14651" w:author="阿毛" w:date="2021-05-21T17:54:00Z"/>
                <w:rFonts w:ascii="標楷體" w:eastAsia="標楷體" w:hAnsi="標楷體"/>
              </w:rPr>
            </w:pPr>
            <w:del w:id="14652" w:author="阿毛" w:date="2021-05-21T17:54:00Z">
              <w:r w:rsidRPr="00615D4B" w:rsidDel="00CB3FDD">
                <w:rPr>
                  <w:rFonts w:ascii="標楷體" w:eastAsia="標楷體" w:hAnsi="標楷體"/>
                </w:rPr>
                <w:delText>處理邏輯及注意事項</w:delText>
              </w:r>
            </w:del>
          </w:p>
        </w:tc>
      </w:tr>
      <w:tr w:rsidR="00E24265" w:rsidRPr="00615D4B" w:rsidDel="00CB3FDD" w14:paraId="2A5A6DC9" w14:textId="0C558850" w:rsidTr="005F76AD">
        <w:trPr>
          <w:trHeight w:val="244"/>
          <w:jc w:val="center"/>
          <w:del w:id="14653" w:author="阿毛" w:date="2021-05-21T17:54:00Z"/>
        </w:trPr>
        <w:tc>
          <w:tcPr>
            <w:tcW w:w="219" w:type="pct"/>
            <w:vMerge/>
          </w:tcPr>
          <w:p w14:paraId="22C2BC5E" w14:textId="00F5CFDF" w:rsidR="00E24265" w:rsidRPr="00615D4B" w:rsidDel="00CB3FDD" w:rsidRDefault="00E24265" w:rsidP="005F76AD">
            <w:pPr>
              <w:rPr>
                <w:del w:id="14654" w:author="阿毛" w:date="2021-05-21T17:54:00Z"/>
                <w:rFonts w:ascii="標楷體" w:eastAsia="標楷體" w:hAnsi="標楷體"/>
              </w:rPr>
            </w:pPr>
          </w:p>
        </w:tc>
        <w:tc>
          <w:tcPr>
            <w:tcW w:w="756" w:type="pct"/>
            <w:vMerge/>
          </w:tcPr>
          <w:p w14:paraId="23C119AC" w14:textId="71343F6D" w:rsidR="00E24265" w:rsidRPr="00615D4B" w:rsidDel="00CB3FDD" w:rsidRDefault="00E24265" w:rsidP="005F76AD">
            <w:pPr>
              <w:rPr>
                <w:del w:id="14655" w:author="阿毛" w:date="2021-05-21T17:54:00Z"/>
                <w:rFonts w:ascii="標楷體" w:eastAsia="標楷體" w:hAnsi="標楷體"/>
              </w:rPr>
            </w:pPr>
          </w:p>
        </w:tc>
        <w:tc>
          <w:tcPr>
            <w:tcW w:w="624" w:type="pct"/>
          </w:tcPr>
          <w:p w14:paraId="4202A5D0" w14:textId="450B2CFC" w:rsidR="00E24265" w:rsidRPr="00615D4B" w:rsidDel="00CB3FDD" w:rsidRDefault="00E24265" w:rsidP="005F76AD">
            <w:pPr>
              <w:rPr>
                <w:del w:id="14656" w:author="阿毛" w:date="2021-05-21T17:54:00Z"/>
                <w:rFonts w:ascii="標楷體" w:eastAsia="標楷體" w:hAnsi="標楷體"/>
              </w:rPr>
            </w:pPr>
            <w:del w:id="14657" w:author="阿毛" w:date="2021-05-21T17:54:00Z">
              <w:r w:rsidRPr="00615D4B" w:rsidDel="00CB3FDD">
                <w:rPr>
                  <w:rFonts w:ascii="標楷體" w:eastAsia="標楷體" w:hAnsi="標楷體" w:hint="eastAsia"/>
                </w:rPr>
                <w:delText>資料型態長度</w:delText>
              </w:r>
            </w:del>
          </w:p>
        </w:tc>
        <w:tc>
          <w:tcPr>
            <w:tcW w:w="624" w:type="pct"/>
          </w:tcPr>
          <w:p w14:paraId="7A9FFD97" w14:textId="462E5DBE" w:rsidR="00E24265" w:rsidRPr="00615D4B" w:rsidDel="00CB3FDD" w:rsidRDefault="00E24265" w:rsidP="005F76AD">
            <w:pPr>
              <w:rPr>
                <w:del w:id="14658" w:author="阿毛" w:date="2021-05-21T17:54:00Z"/>
                <w:rFonts w:ascii="標楷體" w:eastAsia="標楷體" w:hAnsi="標楷體"/>
              </w:rPr>
            </w:pPr>
            <w:del w:id="14659" w:author="阿毛" w:date="2021-05-21T17:54:00Z">
              <w:r w:rsidRPr="00615D4B" w:rsidDel="00CB3FDD">
                <w:rPr>
                  <w:rFonts w:ascii="標楷體" w:eastAsia="標楷體" w:hAnsi="標楷體"/>
                </w:rPr>
                <w:delText>預設值</w:delText>
              </w:r>
            </w:del>
          </w:p>
        </w:tc>
        <w:tc>
          <w:tcPr>
            <w:tcW w:w="537" w:type="pct"/>
          </w:tcPr>
          <w:p w14:paraId="66D092AC" w14:textId="563B5EA0" w:rsidR="00E24265" w:rsidRPr="00615D4B" w:rsidDel="00CB3FDD" w:rsidRDefault="00E24265" w:rsidP="005F76AD">
            <w:pPr>
              <w:rPr>
                <w:del w:id="14660" w:author="阿毛" w:date="2021-05-21T17:54:00Z"/>
                <w:rFonts w:ascii="標楷體" w:eastAsia="標楷體" w:hAnsi="標楷體"/>
              </w:rPr>
            </w:pPr>
            <w:del w:id="14661" w:author="阿毛" w:date="2021-05-21T17:54:00Z">
              <w:r w:rsidRPr="00615D4B" w:rsidDel="00CB3FDD">
                <w:rPr>
                  <w:rFonts w:ascii="標楷體" w:eastAsia="標楷體" w:hAnsi="標楷體"/>
                </w:rPr>
                <w:delText>選單內容</w:delText>
              </w:r>
            </w:del>
          </w:p>
        </w:tc>
        <w:tc>
          <w:tcPr>
            <w:tcW w:w="299" w:type="pct"/>
          </w:tcPr>
          <w:p w14:paraId="6A97C465" w14:textId="1AAAC19C" w:rsidR="00E24265" w:rsidRPr="00615D4B" w:rsidDel="00CB3FDD" w:rsidRDefault="00E24265" w:rsidP="005F76AD">
            <w:pPr>
              <w:rPr>
                <w:del w:id="14662" w:author="阿毛" w:date="2021-05-21T17:54:00Z"/>
                <w:rFonts w:ascii="標楷體" w:eastAsia="標楷體" w:hAnsi="標楷體"/>
              </w:rPr>
            </w:pPr>
            <w:del w:id="14663" w:author="阿毛" w:date="2021-05-21T17:54:00Z">
              <w:r w:rsidRPr="00615D4B" w:rsidDel="00CB3FDD">
                <w:rPr>
                  <w:rFonts w:ascii="標楷體" w:eastAsia="標楷體" w:hAnsi="標楷體"/>
                </w:rPr>
                <w:delText>必填</w:delText>
              </w:r>
            </w:del>
          </w:p>
        </w:tc>
        <w:tc>
          <w:tcPr>
            <w:tcW w:w="299" w:type="pct"/>
          </w:tcPr>
          <w:p w14:paraId="5B5656D1" w14:textId="55A26336" w:rsidR="00E24265" w:rsidRPr="00615D4B" w:rsidDel="00CB3FDD" w:rsidRDefault="00E24265" w:rsidP="005F76AD">
            <w:pPr>
              <w:rPr>
                <w:del w:id="14664" w:author="阿毛" w:date="2021-05-21T17:54:00Z"/>
                <w:rFonts w:ascii="標楷體" w:eastAsia="標楷體" w:hAnsi="標楷體"/>
              </w:rPr>
            </w:pPr>
            <w:del w:id="14665" w:author="阿毛" w:date="2021-05-21T17:54:00Z">
              <w:r w:rsidRPr="00615D4B" w:rsidDel="00CB3FDD">
                <w:rPr>
                  <w:rFonts w:ascii="標楷體" w:eastAsia="標楷體" w:hAnsi="標楷體"/>
                </w:rPr>
                <w:delText>R/W</w:delText>
              </w:r>
            </w:del>
          </w:p>
        </w:tc>
        <w:tc>
          <w:tcPr>
            <w:tcW w:w="1643" w:type="pct"/>
            <w:vMerge/>
          </w:tcPr>
          <w:p w14:paraId="1A4D80FF" w14:textId="51C4F771" w:rsidR="00E24265" w:rsidRPr="00615D4B" w:rsidDel="00CB3FDD" w:rsidRDefault="00E24265" w:rsidP="005F76AD">
            <w:pPr>
              <w:rPr>
                <w:del w:id="14666" w:author="阿毛" w:date="2021-05-21T17:54:00Z"/>
                <w:rFonts w:ascii="標楷體" w:eastAsia="標楷體" w:hAnsi="標楷體"/>
              </w:rPr>
            </w:pPr>
          </w:p>
        </w:tc>
      </w:tr>
      <w:tr w:rsidR="00E24265" w:rsidRPr="00615D4B" w:rsidDel="00CB3FDD" w14:paraId="4B7E611B" w14:textId="38A702AE" w:rsidTr="005F76AD">
        <w:trPr>
          <w:trHeight w:val="291"/>
          <w:jc w:val="center"/>
          <w:del w:id="14667" w:author="阿毛" w:date="2021-05-21T17:54:00Z"/>
        </w:trPr>
        <w:tc>
          <w:tcPr>
            <w:tcW w:w="219" w:type="pct"/>
          </w:tcPr>
          <w:p w14:paraId="6A3285DE" w14:textId="485B2BDF" w:rsidR="00E24265" w:rsidRPr="005E579A" w:rsidDel="00CB3FDD" w:rsidRDefault="00E24265" w:rsidP="005F76AD">
            <w:pPr>
              <w:pStyle w:val="af9"/>
              <w:numPr>
                <w:ilvl w:val="0"/>
                <w:numId w:val="50"/>
              </w:numPr>
              <w:ind w:leftChars="0"/>
              <w:rPr>
                <w:del w:id="14668" w:author="阿毛" w:date="2021-05-21T17:54:00Z"/>
                <w:rFonts w:ascii="標楷體" w:eastAsia="標楷體" w:hAnsi="標楷體"/>
              </w:rPr>
            </w:pPr>
          </w:p>
        </w:tc>
        <w:tc>
          <w:tcPr>
            <w:tcW w:w="756" w:type="pct"/>
          </w:tcPr>
          <w:p w14:paraId="2F468B4A" w14:textId="0A656B05" w:rsidR="00E24265" w:rsidRPr="00615D4B" w:rsidDel="00CB3FDD" w:rsidRDefault="00E24265" w:rsidP="005F76AD">
            <w:pPr>
              <w:rPr>
                <w:del w:id="14669" w:author="阿毛" w:date="2021-05-21T17:54:00Z"/>
                <w:rFonts w:ascii="標楷體" w:eastAsia="標楷體" w:hAnsi="標楷體"/>
              </w:rPr>
            </w:pPr>
            <w:del w:id="14670" w:author="阿毛" w:date="2021-05-21T17:54:00Z">
              <w:r w:rsidRPr="00B93CCA" w:rsidDel="00CB3FDD">
                <w:rPr>
                  <w:rFonts w:ascii="標楷體" w:eastAsia="標楷體" w:hAnsi="標楷體" w:hint="eastAsia"/>
                </w:rPr>
                <w:delText>交易代碼</w:delText>
              </w:r>
            </w:del>
          </w:p>
        </w:tc>
        <w:tc>
          <w:tcPr>
            <w:tcW w:w="624" w:type="pct"/>
          </w:tcPr>
          <w:p w14:paraId="405A501A" w14:textId="6FC75AAE" w:rsidR="00E24265" w:rsidRPr="00615D4B" w:rsidDel="00CB3FDD" w:rsidRDefault="00E24265" w:rsidP="005F76AD">
            <w:pPr>
              <w:rPr>
                <w:del w:id="14671" w:author="阿毛" w:date="2021-05-21T17:54:00Z"/>
                <w:rFonts w:ascii="標楷體" w:eastAsia="標楷體" w:hAnsi="標楷體"/>
              </w:rPr>
            </w:pPr>
          </w:p>
        </w:tc>
        <w:tc>
          <w:tcPr>
            <w:tcW w:w="624" w:type="pct"/>
          </w:tcPr>
          <w:p w14:paraId="63BFD474" w14:textId="4DEECA6F" w:rsidR="00E24265" w:rsidRPr="00615D4B" w:rsidDel="00CB3FDD" w:rsidRDefault="00E24265" w:rsidP="005F76AD">
            <w:pPr>
              <w:rPr>
                <w:del w:id="14672" w:author="阿毛" w:date="2021-05-21T17:54:00Z"/>
                <w:rFonts w:ascii="標楷體" w:eastAsia="標楷體" w:hAnsi="標楷體"/>
              </w:rPr>
            </w:pPr>
          </w:p>
        </w:tc>
        <w:tc>
          <w:tcPr>
            <w:tcW w:w="537" w:type="pct"/>
          </w:tcPr>
          <w:p w14:paraId="51464C44" w14:textId="06964585" w:rsidR="00E24265" w:rsidRPr="00615D4B" w:rsidDel="00CB3FDD" w:rsidRDefault="00E24265" w:rsidP="005F76AD">
            <w:pPr>
              <w:rPr>
                <w:del w:id="14673" w:author="阿毛" w:date="2021-05-21T17:54:00Z"/>
                <w:rFonts w:ascii="標楷體" w:eastAsia="標楷體" w:hAnsi="標楷體"/>
              </w:rPr>
            </w:pPr>
            <w:del w:id="14674" w:author="阿毛" w:date="2021-05-21T17:54:00Z">
              <w:r w:rsidDel="00CB3FDD">
                <w:rPr>
                  <w:rFonts w:ascii="標楷體" w:eastAsia="標楷體" w:hAnsi="標楷體" w:hint="eastAsia"/>
                </w:rPr>
                <w:delText>下拉式選單</w:delText>
              </w:r>
            </w:del>
          </w:p>
        </w:tc>
        <w:tc>
          <w:tcPr>
            <w:tcW w:w="299" w:type="pct"/>
          </w:tcPr>
          <w:p w14:paraId="10E8BCA6" w14:textId="4DF5B809" w:rsidR="00E24265" w:rsidRPr="00615D4B" w:rsidDel="00CB3FDD" w:rsidRDefault="00E24265" w:rsidP="005F76AD">
            <w:pPr>
              <w:rPr>
                <w:del w:id="14675" w:author="阿毛" w:date="2021-05-21T17:54:00Z"/>
                <w:rFonts w:ascii="標楷體" w:eastAsia="標楷體" w:hAnsi="標楷體"/>
              </w:rPr>
            </w:pPr>
          </w:p>
        </w:tc>
        <w:tc>
          <w:tcPr>
            <w:tcW w:w="299" w:type="pct"/>
          </w:tcPr>
          <w:p w14:paraId="4B99EE04" w14:textId="66A21E5D" w:rsidR="00E24265" w:rsidRPr="00615D4B" w:rsidDel="00CB3FDD" w:rsidRDefault="00E24265" w:rsidP="005F76AD">
            <w:pPr>
              <w:rPr>
                <w:del w:id="14676" w:author="阿毛" w:date="2021-05-21T17:54:00Z"/>
                <w:rFonts w:ascii="標楷體" w:eastAsia="標楷體" w:hAnsi="標楷體"/>
              </w:rPr>
            </w:pPr>
          </w:p>
        </w:tc>
        <w:tc>
          <w:tcPr>
            <w:tcW w:w="1643" w:type="pct"/>
          </w:tcPr>
          <w:p w14:paraId="6B4CF4C1" w14:textId="37B5D769" w:rsidR="00E24265" w:rsidDel="00CB3FDD" w:rsidRDefault="00E24265" w:rsidP="005F76AD">
            <w:pPr>
              <w:rPr>
                <w:del w:id="14677" w:author="阿毛" w:date="2021-05-21T17:54:00Z"/>
                <w:rFonts w:ascii="標楷體" w:eastAsia="標楷體" w:hAnsi="標楷體"/>
              </w:rPr>
            </w:pPr>
            <w:del w:id="14678" w:author="阿毛" w:date="2021-05-21T17:54:00Z">
              <w:r w:rsidRPr="002240D5" w:rsidDel="00CB3FDD">
                <w:rPr>
                  <w:rFonts w:ascii="標楷體" w:eastAsia="標楷體" w:hAnsi="標楷體" w:hint="eastAsia"/>
                </w:rPr>
                <w:delText>1:新增</w:delText>
              </w:r>
            </w:del>
          </w:p>
          <w:p w14:paraId="02568023" w14:textId="06A66616" w:rsidR="00E24265" w:rsidRPr="00615D4B" w:rsidDel="00CB3FDD" w:rsidRDefault="00E24265" w:rsidP="005F76AD">
            <w:pPr>
              <w:rPr>
                <w:del w:id="14679" w:author="阿毛" w:date="2021-05-21T17:54:00Z"/>
                <w:rFonts w:ascii="標楷體" w:eastAsia="標楷體" w:hAnsi="標楷體"/>
              </w:rPr>
            </w:pPr>
            <w:del w:id="14680" w:author="阿毛" w:date="2021-05-21T17:54:00Z">
              <w:r w:rsidRPr="002240D5" w:rsidDel="00CB3FDD">
                <w:rPr>
                  <w:rFonts w:ascii="標楷體" w:eastAsia="標楷體" w:hAnsi="標楷體" w:hint="eastAsia"/>
                </w:rPr>
                <w:delText>2:異動</w:delText>
              </w:r>
            </w:del>
          </w:p>
        </w:tc>
      </w:tr>
      <w:tr w:rsidR="00E24265" w:rsidRPr="00615D4B" w:rsidDel="00CB3FDD" w14:paraId="2BDAC1E1" w14:textId="47D5C539" w:rsidTr="005F76AD">
        <w:trPr>
          <w:trHeight w:val="291"/>
          <w:jc w:val="center"/>
          <w:del w:id="14681" w:author="阿毛" w:date="2021-05-21T17:54:00Z"/>
        </w:trPr>
        <w:tc>
          <w:tcPr>
            <w:tcW w:w="219" w:type="pct"/>
          </w:tcPr>
          <w:p w14:paraId="4A6030F6" w14:textId="7A1E98E3" w:rsidR="00E24265" w:rsidRPr="005E579A" w:rsidDel="00CB3FDD" w:rsidRDefault="00E24265" w:rsidP="005F76AD">
            <w:pPr>
              <w:pStyle w:val="af9"/>
              <w:numPr>
                <w:ilvl w:val="0"/>
                <w:numId w:val="50"/>
              </w:numPr>
              <w:ind w:leftChars="0"/>
              <w:rPr>
                <w:del w:id="14682" w:author="阿毛" w:date="2021-05-21T17:54:00Z"/>
                <w:rFonts w:ascii="標楷體" w:eastAsia="標楷體" w:hAnsi="標楷體"/>
              </w:rPr>
            </w:pPr>
          </w:p>
        </w:tc>
        <w:tc>
          <w:tcPr>
            <w:tcW w:w="756" w:type="pct"/>
          </w:tcPr>
          <w:p w14:paraId="67432A47" w14:textId="07AB5068" w:rsidR="00E24265" w:rsidRPr="00615D4B" w:rsidDel="00CB3FDD" w:rsidRDefault="00E24265" w:rsidP="005F76AD">
            <w:pPr>
              <w:rPr>
                <w:del w:id="14683" w:author="阿毛" w:date="2021-05-21T17:54:00Z"/>
                <w:rFonts w:ascii="標楷體" w:eastAsia="標楷體" w:hAnsi="標楷體"/>
              </w:rPr>
            </w:pPr>
            <w:del w:id="14684" w:author="阿毛" w:date="2021-05-21T17:54:00Z">
              <w:r w:rsidRPr="00B93CCA" w:rsidDel="00CB3FDD">
                <w:rPr>
                  <w:rFonts w:ascii="標楷體" w:eastAsia="標楷體" w:hAnsi="標楷體" w:hint="eastAsia"/>
                </w:rPr>
                <w:delText>債務人IDN</w:delText>
              </w:r>
            </w:del>
          </w:p>
        </w:tc>
        <w:tc>
          <w:tcPr>
            <w:tcW w:w="624" w:type="pct"/>
          </w:tcPr>
          <w:p w14:paraId="16B9C8A0" w14:textId="52386B77" w:rsidR="00E24265" w:rsidRPr="00615D4B" w:rsidDel="00CB3FDD" w:rsidRDefault="00E24265" w:rsidP="005F76AD">
            <w:pPr>
              <w:rPr>
                <w:del w:id="14685" w:author="阿毛" w:date="2021-05-21T17:54:00Z"/>
                <w:rFonts w:ascii="標楷體" w:eastAsia="標楷體" w:hAnsi="標楷體"/>
              </w:rPr>
            </w:pPr>
          </w:p>
        </w:tc>
        <w:tc>
          <w:tcPr>
            <w:tcW w:w="624" w:type="pct"/>
          </w:tcPr>
          <w:p w14:paraId="70526C00" w14:textId="597F8B39" w:rsidR="00E24265" w:rsidRPr="00615D4B" w:rsidDel="00CB3FDD" w:rsidRDefault="00E24265" w:rsidP="005F76AD">
            <w:pPr>
              <w:rPr>
                <w:del w:id="14686" w:author="阿毛" w:date="2021-05-21T17:54:00Z"/>
                <w:rFonts w:ascii="標楷體" w:eastAsia="標楷體" w:hAnsi="標楷體"/>
              </w:rPr>
            </w:pPr>
          </w:p>
        </w:tc>
        <w:tc>
          <w:tcPr>
            <w:tcW w:w="537" w:type="pct"/>
          </w:tcPr>
          <w:p w14:paraId="25063FF3" w14:textId="0D0CDF21" w:rsidR="00E24265" w:rsidRPr="00615D4B" w:rsidDel="00CB3FDD" w:rsidRDefault="00E24265" w:rsidP="005F76AD">
            <w:pPr>
              <w:rPr>
                <w:del w:id="14687" w:author="阿毛" w:date="2021-05-21T17:54:00Z"/>
                <w:rFonts w:ascii="標楷體" w:eastAsia="標楷體" w:hAnsi="標楷體"/>
              </w:rPr>
            </w:pPr>
          </w:p>
        </w:tc>
        <w:tc>
          <w:tcPr>
            <w:tcW w:w="299" w:type="pct"/>
          </w:tcPr>
          <w:p w14:paraId="7BD0222B" w14:textId="41D8AB29" w:rsidR="00E24265" w:rsidRPr="00615D4B" w:rsidDel="00CB3FDD" w:rsidRDefault="00E24265" w:rsidP="005F76AD">
            <w:pPr>
              <w:rPr>
                <w:del w:id="14688" w:author="阿毛" w:date="2021-05-21T17:54:00Z"/>
                <w:rFonts w:ascii="標楷體" w:eastAsia="標楷體" w:hAnsi="標楷體"/>
              </w:rPr>
            </w:pPr>
          </w:p>
        </w:tc>
        <w:tc>
          <w:tcPr>
            <w:tcW w:w="299" w:type="pct"/>
          </w:tcPr>
          <w:p w14:paraId="7ABBC41A" w14:textId="302B2A3F" w:rsidR="00E24265" w:rsidRPr="00615D4B" w:rsidDel="00CB3FDD" w:rsidRDefault="00E24265" w:rsidP="005F76AD">
            <w:pPr>
              <w:rPr>
                <w:del w:id="14689" w:author="阿毛" w:date="2021-05-21T17:54:00Z"/>
                <w:rFonts w:ascii="標楷體" w:eastAsia="標楷體" w:hAnsi="標楷體"/>
              </w:rPr>
            </w:pPr>
          </w:p>
        </w:tc>
        <w:tc>
          <w:tcPr>
            <w:tcW w:w="1643" w:type="pct"/>
          </w:tcPr>
          <w:p w14:paraId="105F1CA6" w14:textId="03009160" w:rsidR="00E24265" w:rsidRPr="00615D4B" w:rsidDel="00CB3FDD" w:rsidRDefault="00E24265" w:rsidP="005F76AD">
            <w:pPr>
              <w:rPr>
                <w:del w:id="14690" w:author="阿毛" w:date="2021-05-21T17:54:00Z"/>
                <w:rFonts w:ascii="標楷體" w:eastAsia="標楷體" w:hAnsi="標楷體"/>
              </w:rPr>
            </w:pPr>
          </w:p>
        </w:tc>
      </w:tr>
      <w:tr w:rsidR="00E24265" w:rsidRPr="00615D4B" w:rsidDel="00CB3FDD" w14:paraId="541152EC" w14:textId="6C482AE8" w:rsidTr="005F76AD">
        <w:trPr>
          <w:trHeight w:val="291"/>
          <w:jc w:val="center"/>
          <w:del w:id="14691" w:author="阿毛" w:date="2021-05-21T17:54:00Z"/>
        </w:trPr>
        <w:tc>
          <w:tcPr>
            <w:tcW w:w="219" w:type="pct"/>
          </w:tcPr>
          <w:p w14:paraId="024CA9B6" w14:textId="6EFC0222" w:rsidR="00E24265" w:rsidRPr="005E579A" w:rsidDel="00CB3FDD" w:rsidRDefault="00E24265" w:rsidP="005F76AD">
            <w:pPr>
              <w:pStyle w:val="af9"/>
              <w:numPr>
                <w:ilvl w:val="0"/>
                <w:numId w:val="50"/>
              </w:numPr>
              <w:ind w:leftChars="0"/>
              <w:rPr>
                <w:del w:id="14692" w:author="阿毛" w:date="2021-05-21T17:54:00Z"/>
                <w:rFonts w:ascii="標楷體" w:eastAsia="標楷體" w:hAnsi="標楷體"/>
              </w:rPr>
            </w:pPr>
          </w:p>
        </w:tc>
        <w:tc>
          <w:tcPr>
            <w:tcW w:w="756" w:type="pct"/>
          </w:tcPr>
          <w:p w14:paraId="52175DD8" w14:textId="4F0CA9CC" w:rsidR="00E24265" w:rsidRPr="00615D4B" w:rsidDel="00CB3FDD" w:rsidRDefault="00E24265" w:rsidP="005F76AD">
            <w:pPr>
              <w:rPr>
                <w:del w:id="14693" w:author="阿毛" w:date="2021-05-21T17:54:00Z"/>
                <w:rFonts w:ascii="標楷體" w:eastAsia="標楷體" w:hAnsi="標楷體"/>
              </w:rPr>
            </w:pPr>
            <w:del w:id="14694" w:author="阿毛" w:date="2021-05-21T17:54:00Z">
              <w:r w:rsidRPr="00B93CCA" w:rsidDel="00CB3FDD">
                <w:rPr>
                  <w:rFonts w:ascii="標楷體" w:eastAsia="標楷體" w:hAnsi="標楷體" w:hint="eastAsia"/>
                </w:rPr>
                <w:delText>報送單位代號</w:delText>
              </w:r>
            </w:del>
          </w:p>
        </w:tc>
        <w:tc>
          <w:tcPr>
            <w:tcW w:w="624" w:type="pct"/>
          </w:tcPr>
          <w:p w14:paraId="6578002F" w14:textId="33DAE5B4" w:rsidR="00E24265" w:rsidRPr="00615D4B" w:rsidDel="00CB3FDD" w:rsidRDefault="00E24265" w:rsidP="005F76AD">
            <w:pPr>
              <w:rPr>
                <w:del w:id="14695" w:author="阿毛" w:date="2021-05-21T17:54:00Z"/>
                <w:rFonts w:ascii="標楷體" w:eastAsia="標楷體" w:hAnsi="標楷體"/>
              </w:rPr>
            </w:pPr>
          </w:p>
        </w:tc>
        <w:tc>
          <w:tcPr>
            <w:tcW w:w="624" w:type="pct"/>
          </w:tcPr>
          <w:p w14:paraId="47ABFE50" w14:textId="6FAB0820" w:rsidR="00E24265" w:rsidRPr="00615D4B" w:rsidDel="00CB3FDD" w:rsidRDefault="00E24265" w:rsidP="005F76AD">
            <w:pPr>
              <w:rPr>
                <w:del w:id="14696" w:author="阿毛" w:date="2021-05-21T17:54:00Z"/>
                <w:rFonts w:ascii="標楷體" w:eastAsia="標楷體" w:hAnsi="標楷體"/>
              </w:rPr>
            </w:pPr>
          </w:p>
        </w:tc>
        <w:tc>
          <w:tcPr>
            <w:tcW w:w="537" w:type="pct"/>
          </w:tcPr>
          <w:p w14:paraId="2C482AD7" w14:textId="0F639662" w:rsidR="00E24265" w:rsidRPr="00615D4B" w:rsidDel="00CB3FDD" w:rsidRDefault="00E24265" w:rsidP="005F76AD">
            <w:pPr>
              <w:rPr>
                <w:del w:id="14697" w:author="阿毛" w:date="2021-05-21T17:54:00Z"/>
                <w:rFonts w:ascii="標楷體" w:eastAsia="標楷體" w:hAnsi="標楷體"/>
              </w:rPr>
            </w:pPr>
          </w:p>
        </w:tc>
        <w:tc>
          <w:tcPr>
            <w:tcW w:w="299" w:type="pct"/>
          </w:tcPr>
          <w:p w14:paraId="67A04388" w14:textId="7A8CF0A9" w:rsidR="00E24265" w:rsidRPr="00615D4B" w:rsidDel="00CB3FDD" w:rsidRDefault="00E24265" w:rsidP="005F76AD">
            <w:pPr>
              <w:rPr>
                <w:del w:id="14698" w:author="阿毛" w:date="2021-05-21T17:54:00Z"/>
                <w:rFonts w:ascii="標楷體" w:eastAsia="標楷體" w:hAnsi="標楷體"/>
              </w:rPr>
            </w:pPr>
          </w:p>
        </w:tc>
        <w:tc>
          <w:tcPr>
            <w:tcW w:w="299" w:type="pct"/>
          </w:tcPr>
          <w:p w14:paraId="0A4BB8E9" w14:textId="0BF9730B" w:rsidR="00E24265" w:rsidRPr="00615D4B" w:rsidDel="00CB3FDD" w:rsidRDefault="00E24265" w:rsidP="005F76AD">
            <w:pPr>
              <w:rPr>
                <w:del w:id="14699" w:author="阿毛" w:date="2021-05-21T17:54:00Z"/>
                <w:rFonts w:ascii="標楷體" w:eastAsia="標楷體" w:hAnsi="標楷體"/>
              </w:rPr>
            </w:pPr>
          </w:p>
        </w:tc>
        <w:tc>
          <w:tcPr>
            <w:tcW w:w="1643" w:type="pct"/>
          </w:tcPr>
          <w:p w14:paraId="160189D4" w14:textId="7BBF12FB" w:rsidR="00E24265" w:rsidRPr="00615D4B" w:rsidDel="00CB3FDD" w:rsidRDefault="00E24265" w:rsidP="005F76AD">
            <w:pPr>
              <w:rPr>
                <w:del w:id="14700" w:author="阿毛" w:date="2021-05-21T17:54:00Z"/>
                <w:rFonts w:ascii="標楷體" w:eastAsia="標楷體" w:hAnsi="標楷體"/>
              </w:rPr>
            </w:pPr>
          </w:p>
        </w:tc>
      </w:tr>
      <w:tr w:rsidR="00E24265" w:rsidRPr="00615D4B" w:rsidDel="00CB3FDD" w14:paraId="57849B2A" w14:textId="7DE8417A" w:rsidTr="005F76AD">
        <w:trPr>
          <w:trHeight w:val="291"/>
          <w:jc w:val="center"/>
          <w:del w:id="14701" w:author="阿毛" w:date="2021-05-21T17:54:00Z"/>
        </w:trPr>
        <w:tc>
          <w:tcPr>
            <w:tcW w:w="219" w:type="pct"/>
          </w:tcPr>
          <w:p w14:paraId="37A6F775" w14:textId="27A2ECB6" w:rsidR="00E24265" w:rsidRPr="005E579A" w:rsidDel="00CB3FDD" w:rsidRDefault="00E24265" w:rsidP="005F76AD">
            <w:pPr>
              <w:pStyle w:val="af9"/>
              <w:numPr>
                <w:ilvl w:val="0"/>
                <w:numId w:val="50"/>
              </w:numPr>
              <w:ind w:leftChars="0"/>
              <w:rPr>
                <w:del w:id="14702" w:author="阿毛" w:date="2021-05-21T17:54:00Z"/>
                <w:rFonts w:ascii="標楷體" w:eastAsia="標楷體" w:hAnsi="標楷體"/>
              </w:rPr>
            </w:pPr>
          </w:p>
        </w:tc>
        <w:tc>
          <w:tcPr>
            <w:tcW w:w="756" w:type="pct"/>
          </w:tcPr>
          <w:p w14:paraId="1B702789" w14:textId="6486C5B7" w:rsidR="00E24265" w:rsidRPr="00615D4B" w:rsidDel="00CB3FDD" w:rsidRDefault="00E24265" w:rsidP="005F76AD">
            <w:pPr>
              <w:rPr>
                <w:del w:id="14703" w:author="阿毛" w:date="2021-05-21T17:54:00Z"/>
                <w:rFonts w:ascii="標楷體" w:eastAsia="標楷體" w:hAnsi="標楷體"/>
              </w:rPr>
            </w:pPr>
            <w:del w:id="14704" w:author="阿毛" w:date="2021-05-21T17:54:00Z">
              <w:r w:rsidRPr="00B93CCA" w:rsidDel="00CB3FDD">
                <w:rPr>
                  <w:rFonts w:ascii="標楷體" w:eastAsia="標楷體" w:hAnsi="標楷體" w:hint="eastAsia"/>
                </w:rPr>
                <w:delText>原前置協商申請日</w:delText>
              </w:r>
            </w:del>
          </w:p>
        </w:tc>
        <w:tc>
          <w:tcPr>
            <w:tcW w:w="624" w:type="pct"/>
          </w:tcPr>
          <w:p w14:paraId="38A9790E" w14:textId="215BE02A" w:rsidR="00E24265" w:rsidRPr="00615D4B" w:rsidDel="00CB3FDD" w:rsidRDefault="00E24265" w:rsidP="005F76AD">
            <w:pPr>
              <w:rPr>
                <w:del w:id="14705" w:author="阿毛" w:date="2021-05-21T17:54:00Z"/>
                <w:rFonts w:ascii="標楷體" w:eastAsia="標楷體" w:hAnsi="標楷體"/>
              </w:rPr>
            </w:pPr>
          </w:p>
        </w:tc>
        <w:tc>
          <w:tcPr>
            <w:tcW w:w="624" w:type="pct"/>
          </w:tcPr>
          <w:p w14:paraId="5895D019" w14:textId="5CB36733" w:rsidR="00E24265" w:rsidRPr="00615D4B" w:rsidDel="00CB3FDD" w:rsidRDefault="00E24265" w:rsidP="005F76AD">
            <w:pPr>
              <w:rPr>
                <w:del w:id="14706" w:author="阿毛" w:date="2021-05-21T17:54:00Z"/>
                <w:rFonts w:ascii="標楷體" w:eastAsia="標楷體" w:hAnsi="標楷體"/>
              </w:rPr>
            </w:pPr>
          </w:p>
        </w:tc>
        <w:tc>
          <w:tcPr>
            <w:tcW w:w="537" w:type="pct"/>
          </w:tcPr>
          <w:p w14:paraId="065D29E6" w14:textId="698AF55A" w:rsidR="00E24265" w:rsidRPr="00615D4B" w:rsidDel="00CB3FDD" w:rsidRDefault="00E24265" w:rsidP="005F76AD">
            <w:pPr>
              <w:rPr>
                <w:del w:id="14707" w:author="阿毛" w:date="2021-05-21T17:54:00Z"/>
                <w:rFonts w:ascii="標楷體" w:eastAsia="標楷體" w:hAnsi="標楷體"/>
              </w:rPr>
            </w:pPr>
          </w:p>
        </w:tc>
        <w:tc>
          <w:tcPr>
            <w:tcW w:w="299" w:type="pct"/>
          </w:tcPr>
          <w:p w14:paraId="3F1D15BA" w14:textId="12F37822" w:rsidR="00E24265" w:rsidRPr="00615D4B" w:rsidDel="00CB3FDD" w:rsidRDefault="00E24265" w:rsidP="005F76AD">
            <w:pPr>
              <w:rPr>
                <w:del w:id="14708" w:author="阿毛" w:date="2021-05-21T17:54:00Z"/>
                <w:rFonts w:ascii="標楷體" w:eastAsia="標楷體" w:hAnsi="標楷體"/>
              </w:rPr>
            </w:pPr>
          </w:p>
        </w:tc>
        <w:tc>
          <w:tcPr>
            <w:tcW w:w="299" w:type="pct"/>
          </w:tcPr>
          <w:p w14:paraId="59D74AC0" w14:textId="21545C30" w:rsidR="00E24265" w:rsidRPr="00615D4B" w:rsidDel="00CB3FDD" w:rsidRDefault="00E24265" w:rsidP="005F76AD">
            <w:pPr>
              <w:rPr>
                <w:del w:id="14709" w:author="阿毛" w:date="2021-05-21T17:54:00Z"/>
                <w:rFonts w:ascii="標楷體" w:eastAsia="標楷體" w:hAnsi="標楷體"/>
              </w:rPr>
            </w:pPr>
          </w:p>
        </w:tc>
        <w:tc>
          <w:tcPr>
            <w:tcW w:w="1643" w:type="pct"/>
          </w:tcPr>
          <w:p w14:paraId="335B7AD9" w14:textId="3C615AE1" w:rsidR="00E24265" w:rsidRPr="00615D4B" w:rsidDel="00CB3FDD" w:rsidRDefault="00E24265" w:rsidP="005F76AD">
            <w:pPr>
              <w:rPr>
                <w:del w:id="14710" w:author="阿毛" w:date="2021-05-21T17:54:00Z"/>
                <w:rFonts w:ascii="標楷體" w:eastAsia="標楷體" w:hAnsi="標楷體"/>
              </w:rPr>
            </w:pPr>
          </w:p>
        </w:tc>
      </w:tr>
      <w:tr w:rsidR="00E24265" w:rsidRPr="00615D4B" w:rsidDel="00CB3FDD" w14:paraId="40555000" w14:textId="42320E46" w:rsidTr="005F76AD">
        <w:trPr>
          <w:trHeight w:val="291"/>
          <w:jc w:val="center"/>
          <w:del w:id="14711" w:author="阿毛" w:date="2021-05-21T17:54:00Z"/>
        </w:trPr>
        <w:tc>
          <w:tcPr>
            <w:tcW w:w="219" w:type="pct"/>
          </w:tcPr>
          <w:p w14:paraId="15418D47" w14:textId="5224DA0F" w:rsidR="00E24265" w:rsidRPr="005E579A" w:rsidDel="00CB3FDD" w:rsidRDefault="00E24265" w:rsidP="005F76AD">
            <w:pPr>
              <w:pStyle w:val="af9"/>
              <w:numPr>
                <w:ilvl w:val="0"/>
                <w:numId w:val="50"/>
              </w:numPr>
              <w:ind w:leftChars="0"/>
              <w:rPr>
                <w:del w:id="14712" w:author="阿毛" w:date="2021-05-21T17:54:00Z"/>
                <w:rFonts w:ascii="標楷體" w:eastAsia="標楷體" w:hAnsi="標楷體"/>
              </w:rPr>
            </w:pPr>
          </w:p>
        </w:tc>
        <w:tc>
          <w:tcPr>
            <w:tcW w:w="756" w:type="pct"/>
          </w:tcPr>
          <w:p w14:paraId="0ED5894E" w14:textId="072B278F" w:rsidR="00E24265" w:rsidRPr="00615D4B" w:rsidDel="00CB3FDD" w:rsidRDefault="00E24265" w:rsidP="005F76AD">
            <w:pPr>
              <w:rPr>
                <w:del w:id="14713" w:author="阿毛" w:date="2021-05-21T17:54:00Z"/>
                <w:rFonts w:ascii="標楷體" w:eastAsia="標楷體" w:hAnsi="標楷體"/>
              </w:rPr>
            </w:pPr>
            <w:del w:id="14714" w:author="阿毛" w:date="2021-05-21T17:54:00Z">
              <w:r w:rsidRPr="00B93CCA" w:rsidDel="00CB3FDD">
                <w:rPr>
                  <w:rFonts w:ascii="標楷體" w:eastAsia="標楷體" w:hAnsi="標楷體" w:hint="eastAsia"/>
                </w:rPr>
                <w:delText>申請變更還款條件日</w:delText>
              </w:r>
            </w:del>
          </w:p>
        </w:tc>
        <w:tc>
          <w:tcPr>
            <w:tcW w:w="624" w:type="pct"/>
          </w:tcPr>
          <w:p w14:paraId="310124C4" w14:textId="1D994C21" w:rsidR="00E24265" w:rsidRPr="00615D4B" w:rsidDel="00CB3FDD" w:rsidRDefault="00E24265" w:rsidP="005F76AD">
            <w:pPr>
              <w:rPr>
                <w:del w:id="14715" w:author="阿毛" w:date="2021-05-21T17:54:00Z"/>
                <w:rFonts w:ascii="標楷體" w:eastAsia="標楷體" w:hAnsi="標楷體"/>
              </w:rPr>
            </w:pPr>
          </w:p>
        </w:tc>
        <w:tc>
          <w:tcPr>
            <w:tcW w:w="624" w:type="pct"/>
          </w:tcPr>
          <w:p w14:paraId="13EC4C39" w14:textId="1D0A43CA" w:rsidR="00E24265" w:rsidRPr="00615D4B" w:rsidDel="00CB3FDD" w:rsidRDefault="00E24265" w:rsidP="005F76AD">
            <w:pPr>
              <w:rPr>
                <w:del w:id="14716" w:author="阿毛" w:date="2021-05-21T17:54:00Z"/>
                <w:rFonts w:ascii="標楷體" w:eastAsia="標楷體" w:hAnsi="標楷體"/>
              </w:rPr>
            </w:pPr>
          </w:p>
        </w:tc>
        <w:tc>
          <w:tcPr>
            <w:tcW w:w="537" w:type="pct"/>
          </w:tcPr>
          <w:p w14:paraId="6B34D217" w14:textId="2DD75FE5" w:rsidR="00E24265" w:rsidRPr="00615D4B" w:rsidDel="00CB3FDD" w:rsidRDefault="00E24265" w:rsidP="005F76AD">
            <w:pPr>
              <w:rPr>
                <w:del w:id="14717" w:author="阿毛" w:date="2021-05-21T17:54:00Z"/>
                <w:rFonts w:ascii="標楷體" w:eastAsia="標楷體" w:hAnsi="標楷體"/>
              </w:rPr>
            </w:pPr>
          </w:p>
        </w:tc>
        <w:tc>
          <w:tcPr>
            <w:tcW w:w="299" w:type="pct"/>
          </w:tcPr>
          <w:p w14:paraId="646C9CB6" w14:textId="3A86A0EB" w:rsidR="00E24265" w:rsidRPr="00615D4B" w:rsidDel="00CB3FDD" w:rsidRDefault="00E24265" w:rsidP="005F76AD">
            <w:pPr>
              <w:rPr>
                <w:del w:id="14718" w:author="阿毛" w:date="2021-05-21T17:54:00Z"/>
                <w:rFonts w:ascii="標楷體" w:eastAsia="標楷體" w:hAnsi="標楷體"/>
              </w:rPr>
            </w:pPr>
          </w:p>
        </w:tc>
        <w:tc>
          <w:tcPr>
            <w:tcW w:w="299" w:type="pct"/>
          </w:tcPr>
          <w:p w14:paraId="35C4E2BC" w14:textId="59D83135" w:rsidR="00E24265" w:rsidRPr="00615D4B" w:rsidDel="00CB3FDD" w:rsidRDefault="00E24265" w:rsidP="005F76AD">
            <w:pPr>
              <w:rPr>
                <w:del w:id="14719" w:author="阿毛" w:date="2021-05-21T17:54:00Z"/>
                <w:rFonts w:ascii="標楷體" w:eastAsia="標楷體" w:hAnsi="標楷體"/>
              </w:rPr>
            </w:pPr>
          </w:p>
        </w:tc>
        <w:tc>
          <w:tcPr>
            <w:tcW w:w="1643" w:type="pct"/>
          </w:tcPr>
          <w:p w14:paraId="5D3B205C" w14:textId="55E4B64A" w:rsidR="00E24265" w:rsidRPr="00615D4B" w:rsidDel="00CB3FDD" w:rsidRDefault="00E24265" w:rsidP="005F76AD">
            <w:pPr>
              <w:rPr>
                <w:del w:id="14720" w:author="阿毛" w:date="2021-05-21T17:54:00Z"/>
                <w:rFonts w:ascii="標楷體" w:eastAsia="標楷體" w:hAnsi="標楷體"/>
              </w:rPr>
            </w:pPr>
          </w:p>
        </w:tc>
      </w:tr>
      <w:tr w:rsidR="00E24265" w:rsidRPr="00615D4B" w:rsidDel="00CB3FDD" w14:paraId="4F679494" w14:textId="4F75867A" w:rsidTr="005F76AD">
        <w:trPr>
          <w:trHeight w:val="291"/>
          <w:jc w:val="center"/>
          <w:del w:id="14721" w:author="阿毛" w:date="2021-05-21T17:54:00Z"/>
        </w:trPr>
        <w:tc>
          <w:tcPr>
            <w:tcW w:w="219" w:type="pct"/>
          </w:tcPr>
          <w:p w14:paraId="23EADD07" w14:textId="155A61A8" w:rsidR="00E24265" w:rsidRPr="005E579A" w:rsidDel="00CB3FDD" w:rsidRDefault="00E24265" w:rsidP="005F76AD">
            <w:pPr>
              <w:pStyle w:val="af9"/>
              <w:numPr>
                <w:ilvl w:val="0"/>
                <w:numId w:val="50"/>
              </w:numPr>
              <w:ind w:leftChars="0"/>
              <w:rPr>
                <w:del w:id="14722" w:author="阿毛" w:date="2021-05-21T17:54:00Z"/>
                <w:rFonts w:ascii="標楷體" w:eastAsia="標楷體" w:hAnsi="標楷體"/>
              </w:rPr>
            </w:pPr>
          </w:p>
        </w:tc>
        <w:tc>
          <w:tcPr>
            <w:tcW w:w="756" w:type="pct"/>
          </w:tcPr>
          <w:p w14:paraId="042E24E5" w14:textId="77592BFE" w:rsidR="00E24265" w:rsidRPr="00615D4B" w:rsidDel="00CB3FDD" w:rsidRDefault="00E24265" w:rsidP="005F76AD">
            <w:pPr>
              <w:rPr>
                <w:del w:id="14723" w:author="阿毛" w:date="2021-05-21T17:54:00Z"/>
                <w:rFonts w:ascii="標楷體" w:eastAsia="標楷體" w:hAnsi="標楷體"/>
              </w:rPr>
            </w:pPr>
            <w:del w:id="14724" w:author="阿毛" w:date="2021-05-21T17:54:00Z">
              <w:r w:rsidRPr="00B93CCA" w:rsidDel="00CB3FDD">
                <w:rPr>
                  <w:rFonts w:ascii="標楷體" w:eastAsia="標楷體" w:hAnsi="標楷體" w:hint="eastAsia"/>
                </w:rPr>
                <w:delText>變更還款條件結案日期</w:delText>
              </w:r>
            </w:del>
          </w:p>
        </w:tc>
        <w:tc>
          <w:tcPr>
            <w:tcW w:w="624" w:type="pct"/>
          </w:tcPr>
          <w:p w14:paraId="794A2660" w14:textId="32F9B685" w:rsidR="00E24265" w:rsidRPr="00615D4B" w:rsidDel="00CB3FDD" w:rsidRDefault="00E24265" w:rsidP="005F76AD">
            <w:pPr>
              <w:rPr>
                <w:del w:id="14725" w:author="阿毛" w:date="2021-05-21T17:54:00Z"/>
                <w:rFonts w:ascii="標楷體" w:eastAsia="標楷體" w:hAnsi="標楷體"/>
              </w:rPr>
            </w:pPr>
          </w:p>
        </w:tc>
        <w:tc>
          <w:tcPr>
            <w:tcW w:w="624" w:type="pct"/>
          </w:tcPr>
          <w:p w14:paraId="2CAF3221" w14:textId="30DBE0E9" w:rsidR="00E24265" w:rsidRPr="00615D4B" w:rsidDel="00CB3FDD" w:rsidRDefault="00E24265" w:rsidP="005F76AD">
            <w:pPr>
              <w:rPr>
                <w:del w:id="14726" w:author="阿毛" w:date="2021-05-21T17:54:00Z"/>
                <w:rFonts w:ascii="標楷體" w:eastAsia="標楷體" w:hAnsi="標楷體"/>
              </w:rPr>
            </w:pPr>
          </w:p>
        </w:tc>
        <w:tc>
          <w:tcPr>
            <w:tcW w:w="537" w:type="pct"/>
          </w:tcPr>
          <w:p w14:paraId="5822DC33" w14:textId="7E502741" w:rsidR="00E24265" w:rsidRPr="00615D4B" w:rsidDel="00CB3FDD" w:rsidRDefault="00E24265" w:rsidP="005F76AD">
            <w:pPr>
              <w:rPr>
                <w:del w:id="14727" w:author="阿毛" w:date="2021-05-21T17:54:00Z"/>
                <w:rFonts w:ascii="標楷體" w:eastAsia="標楷體" w:hAnsi="標楷體"/>
              </w:rPr>
            </w:pPr>
          </w:p>
        </w:tc>
        <w:tc>
          <w:tcPr>
            <w:tcW w:w="299" w:type="pct"/>
          </w:tcPr>
          <w:p w14:paraId="4C6683EB" w14:textId="63FED5EF" w:rsidR="00E24265" w:rsidRPr="00615D4B" w:rsidDel="00CB3FDD" w:rsidRDefault="00E24265" w:rsidP="005F76AD">
            <w:pPr>
              <w:rPr>
                <w:del w:id="14728" w:author="阿毛" w:date="2021-05-21T17:54:00Z"/>
                <w:rFonts w:ascii="標楷體" w:eastAsia="標楷體" w:hAnsi="標楷體"/>
              </w:rPr>
            </w:pPr>
          </w:p>
        </w:tc>
        <w:tc>
          <w:tcPr>
            <w:tcW w:w="299" w:type="pct"/>
          </w:tcPr>
          <w:p w14:paraId="13DF9DB9" w14:textId="42620C43" w:rsidR="00E24265" w:rsidRPr="00615D4B" w:rsidDel="00CB3FDD" w:rsidRDefault="00E24265" w:rsidP="005F76AD">
            <w:pPr>
              <w:rPr>
                <w:del w:id="14729" w:author="阿毛" w:date="2021-05-21T17:54:00Z"/>
                <w:rFonts w:ascii="標楷體" w:eastAsia="標楷體" w:hAnsi="標楷體"/>
              </w:rPr>
            </w:pPr>
          </w:p>
        </w:tc>
        <w:tc>
          <w:tcPr>
            <w:tcW w:w="1643" w:type="pct"/>
          </w:tcPr>
          <w:p w14:paraId="04B28366" w14:textId="467D4965" w:rsidR="00E24265" w:rsidRPr="00615D4B" w:rsidDel="00CB3FDD" w:rsidRDefault="00E24265" w:rsidP="005F76AD">
            <w:pPr>
              <w:rPr>
                <w:del w:id="14730" w:author="阿毛" w:date="2021-05-21T17:54:00Z"/>
                <w:rFonts w:ascii="標楷體" w:eastAsia="標楷體" w:hAnsi="標楷體"/>
              </w:rPr>
            </w:pPr>
          </w:p>
        </w:tc>
      </w:tr>
      <w:tr w:rsidR="00E24265" w:rsidRPr="00615D4B" w:rsidDel="00CB3FDD" w14:paraId="4C56B382" w14:textId="4CA6141B" w:rsidTr="005F76AD">
        <w:trPr>
          <w:trHeight w:val="291"/>
          <w:jc w:val="center"/>
          <w:del w:id="14731" w:author="阿毛" w:date="2021-05-21T17:54:00Z"/>
        </w:trPr>
        <w:tc>
          <w:tcPr>
            <w:tcW w:w="219" w:type="pct"/>
          </w:tcPr>
          <w:p w14:paraId="53BBD844" w14:textId="6AB4C78A" w:rsidR="00E24265" w:rsidRPr="005E579A" w:rsidDel="00CB3FDD" w:rsidRDefault="00E24265" w:rsidP="005F76AD">
            <w:pPr>
              <w:pStyle w:val="af9"/>
              <w:numPr>
                <w:ilvl w:val="0"/>
                <w:numId w:val="50"/>
              </w:numPr>
              <w:ind w:leftChars="0"/>
              <w:rPr>
                <w:del w:id="14732" w:author="阿毛" w:date="2021-05-21T17:54:00Z"/>
                <w:rFonts w:ascii="標楷體" w:eastAsia="標楷體" w:hAnsi="標楷體"/>
              </w:rPr>
            </w:pPr>
          </w:p>
        </w:tc>
        <w:tc>
          <w:tcPr>
            <w:tcW w:w="756" w:type="pct"/>
          </w:tcPr>
          <w:p w14:paraId="6864951F" w14:textId="2D6FB0A4" w:rsidR="00E24265" w:rsidRPr="00615D4B" w:rsidDel="00CB3FDD" w:rsidRDefault="00E24265" w:rsidP="005F76AD">
            <w:pPr>
              <w:rPr>
                <w:del w:id="14733" w:author="阿毛" w:date="2021-05-21T17:54:00Z"/>
                <w:rFonts w:ascii="標楷體" w:eastAsia="標楷體" w:hAnsi="標楷體"/>
              </w:rPr>
            </w:pPr>
            <w:del w:id="14734" w:author="阿毛" w:date="2021-05-21T17:54:00Z">
              <w:r w:rsidRPr="00B93CCA" w:rsidDel="00CB3FDD">
                <w:rPr>
                  <w:rFonts w:ascii="標楷體" w:eastAsia="標楷體" w:hAnsi="標楷體" w:hint="eastAsia"/>
                </w:rPr>
                <w:delText>結案原因</w:delText>
              </w:r>
            </w:del>
          </w:p>
        </w:tc>
        <w:tc>
          <w:tcPr>
            <w:tcW w:w="624" w:type="pct"/>
          </w:tcPr>
          <w:p w14:paraId="75B9C018" w14:textId="30D84D16" w:rsidR="00E24265" w:rsidRPr="00615D4B" w:rsidDel="00CB3FDD" w:rsidRDefault="00E24265" w:rsidP="005F76AD">
            <w:pPr>
              <w:rPr>
                <w:del w:id="14735" w:author="阿毛" w:date="2021-05-21T17:54:00Z"/>
                <w:rFonts w:ascii="標楷體" w:eastAsia="標楷體" w:hAnsi="標楷體"/>
              </w:rPr>
            </w:pPr>
          </w:p>
        </w:tc>
        <w:tc>
          <w:tcPr>
            <w:tcW w:w="624" w:type="pct"/>
          </w:tcPr>
          <w:p w14:paraId="720B3FE4" w14:textId="7511FFBC" w:rsidR="00E24265" w:rsidRPr="00615D4B" w:rsidDel="00CB3FDD" w:rsidRDefault="00E24265" w:rsidP="005F76AD">
            <w:pPr>
              <w:rPr>
                <w:del w:id="14736" w:author="阿毛" w:date="2021-05-21T17:54:00Z"/>
                <w:rFonts w:ascii="標楷體" w:eastAsia="標楷體" w:hAnsi="標楷體"/>
              </w:rPr>
            </w:pPr>
          </w:p>
        </w:tc>
        <w:tc>
          <w:tcPr>
            <w:tcW w:w="537" w:type="pct"/>
          </w:tcPr>
          <w:p w14:paraId="349F12AD" w14:textId="07975A91" w:rsidR="00E24265" w:rsidRPr="00615D4B" w:rsidDel="00CB3FDD" w:rsidRDefault="00E24265" w:rsidP="005F76AD">
            <w:pPr>
              <w:rPr>
                <w:del w:id="14737" w:author="阿毛" w:date="2021-05-21T17:54:00Z"/>
                <w:rFonts w:ascii="標楷體" w:eastAsia="標楷體" w:hAnsi="標楷體"/>
              </w:rPr>
            </w:pPr>
            <w:del w:id="14738" w:author="阿毛" w:date="2021-05-21T17:54:00Z">
              <w:r w:rsidDel="00CB3FDD">
                <w:rPr>
                  <w:rFonts w:ascii="標楷體" w:eastAsia="標楷體" w:hAnsi="標楷體" w:hint="eastAsia"/>
                </w:rPr>
                <w:delText>下拉式選單</w:delText>
              </w:r>
            </w:del>
          </w:p>
        </w:tc>
        <w:tc>
          <w:tcPr>
            <w:tcW w:w="299" w:type="pct"/>
          </w:tcPr>
          <w:p w14:paraId="559C52A2" w14:textId="547A197B" w:rsidR="00E24265" w:rsidRPr="00615D4B" w:rsidDel="00CB3FDD" w:rsidRDefault="00E24265" w:rsidP="005F76AD">
            <w:pPr>
              <w:rPr>
                <w:del w:id="14739" w:author="阿毛" w:date="2021-05-21T17:54:00Z"/>
                <w:rFonts w:ascii="標楷體" w:eastAsia="標楷體" w:hAnsi="標楷體"/>
              </w:rPr>
            </w:pPr>
          </w:p>
        </w:tc>
        <w:tc>
          <w:tcPr>
            <w:tcW w:w="299" w:type="pct"/>
          </w:tcPr>
          <w:p w14:paraId="691AFE3F" w14:textId="6B307559" w:rsidR="00E24265" w:rsidRPr="00615D4B" w:rsidDel="00CB3FDD" w:rsidRDefault="00E24265" w:rsidP="005F76AD">
            <w:pPr>
              <w:rPr>
                <w:del w:id="14740" w:author="阿毛" w:date="2021-05-21T17:54:00Z"/>
                <w:rFonts w:ascii="標楷體" w:eastAsia="標楷體" w:hAnsi="標楷體"/>
              </w:rPr>
            </w:pPr>
          </w:p>
        </w:tc>
        <w:tc>
          <w:tcPr>
            <w:tcW w:w="1643" w:type="pct"/>
          </w:tcPr>
          <w:p w14:paraId="4B989838" w14:textId="31EDBB73" w:rsidR="00E24265" w:rsidRPr="002240D5" w:rsidDel="00CB3FDD" w:rsidRDefault="00E24265" w:rsidP="005F76AD">
            <w:pPr>
              <w:rPr>
                <w:del w:id="14741" w:author="阿毛" w:date="2021-05-21T17:54:00Z"/>
                <w:rFonts w:ascii="標楷體" w:eastAsia="標楷體" w:hAnsi="標楷體"/>
              </w:rPr>
            </w:pPr>
            <w:del w:id="14742" w:author="阿毛" w:date="2021-05-21T17:54:00Z">
              <w:r w:rsidRPr="002240D5" w:rsidDel="00CB3FDD">
                <w:rPr>
                  <w:rFonts w:ascii="標楷體" w:eastAsia="標楷體" w:hAnsi="標楷體" w:hint="eastAsia"/>
                </w:rPr>
                <w:delText>1:資料key值報送錯誤，本行結案</w:delText>
              </w:r>
            </w:del>
          </w:p>
          <w:p w14:paraId="3814744F" w14:textId="468D8E49" w:rsidR="00E24265" w:rsidRPr="002240D5" w:rsidDel="00CB3FDD" w:rsidRDefault="00E24265" w:rsidP="005F76AD">
            <w:pPr>
              <w:rPr>
                <w:del w:id="14743" w:author="阿毛" w:date="2021-05-21T17:54:00Z"/>
                <w:rFonts w:ascii="標楷體" w:eastAsia="標楷體" w:hAnsi="標楷體"/>
              </w:rPr>
            </w:pPr>
            <w:del w:id="14744" w:author="阿毛" w:date="2021-05-21T17:54:00Z">
              <w:r w:rsidRPr="002240D5" w:rsidDel="00CB3FDD">
                <w:rPr>
                  <w:rFonts w:ascii="標楷體" w:eastAsia="標楷體" w:hAnsi="標楷體" w:hint="eastAsia"/>
                </w:rPr>
                <w:delText>2:協商不成立</w:delText>
              </w:r>
            </w:del>
          </w:p>
          <w:p w14:paraId="03BEDDFC" w14:textId="330E74DD" w:rsidR="00E24265" w:rsidRPr="00615D4B" w:rsidDel="00CB3FDD" w:rsidRDefault="00E24265" w:rsidP="005F76AD">
            <w:pPr>
              <w:rPr>
                <w:del w:id="14745" w:author="阿毛" w:date="2021-05-21T17:54:00Z"/>
                <w:rFonts w:ascii="標楷體" w:eastAsia="標楷體" w:hAnsi="標楷體"/>
              </w:rPr>
            </w:pPr>
            <w:del w:id="14746" w:author="阿毛" w:date="2021-05-21T17:54:00Z">
              <w:r w:rsidRPr="002240D5" w:rsidDel="00CB3FDD">
                <w:rPr>
                  <w:rFonts w:ascii="標楷體" w:eastAsia="標楷體" w:hAnsi="標楷體" w:hint="eastAsia"/>
                </w:rPr>
                <w:delText>3:更新變更還款條件</w:delText>
              </w:r>
            </w:del>
          </w:p>
        </w:tc>
      </w:tr>
      <w:tr w:rsidR="00E24265" w:rsidRPr="00615D4B" w:rsidDel="00CB3FDD" w14:paraId="051E491F" w14:textId="4EC9F773" w:rsidTr="005F76AD">
        <w:trPr>
          <w:trHeight w:val="291"/>
          <w:jc w:val="center"/>
          <w:del w:id="14747" w:author="阿毛" w:date="2021-05-21T17:54:00Z"/>
        </w:trPr>
        <w:tc>
          <w:tcPr>
            <w:tcW w:w="219" w:type="pct"/>
          </w:tcPr>
          <w:p w14:paraId="35316D73" w14:textId="1A5E3723" w:rsidR="00E24265" w:rsidRPr="005E579A" w:rsidDel="00CB3FDD" w:rsidRDefault="00E24265" w:rsidP="005F76AD">
            <w:pPr>
              <w:pStyle w:val="af9"/>
              <w:numPr>
                <w:ilvl w:val="0"/>
                <w:numId w:val="50"/>
              </w:numPr>
              <w:ind w:leftChars="0"/>
              <w:rPr>
                <w:del w:id="14748" w:author="阿毛" w:date="2021-05-21T17:54:00Z"/>
                <w:rFonts w:ascii="標楷體" w:eastAsia="標楷體" w:hAnsi="標楷體"/>
              </w:rPr>
            </w:pPr>
          </w:p>
        </w:tc>
        <w:tc>
          <w:tcPr>
            <w:tcW w:w="756" w:type="pct"/>
          </w:tcPr>
          <w:p w14:paraId="4440ABD8" w14:textId="4ACD87A4" w:rsidR="00E24265" w:rsidRPr="00615D4B" w:rsidDel="00CB3FDD" w:rsidRDefault="00E24265" w:rsidP="005F76AD">
            <w:pPr>
              <w:rPr>
                <w:del w:id="14749" w:author="阿毛" w:date="2021-05-21T17:54:00Z"/>
                <w:rFonts w:ascii="標楷體" w:eastAsia="標楷體" w:hAnsi="標楷體"/>
              </w:rPr>
            </w:pPr>
            <w:del w:id="14750" w:author="阿毛" w:date="2021-05-21T17:54:00Z">
              <w:r w:rsidRPr="00B93CCA" w:rsidDel="00CB3FDD">
                <w:rPr>
                  <w:rFonts w:ascii="標楷體" w:eastAsia="標楷體" w:hAnsi="標楷體" w:hint="eastAsia"/>
                </w:rPr>
                <w:delText>轉JCIC文字檔日期</w:delText>
              </w:r>
            </w:del>
          </w:p>
        </w:tc>
        <w:tc>
          <w:tcPr>
            <w:tcW w:w="624" w:type="pct"/>
          </w:tcPr>
          <w:p w14:paraId="000D59DC" w14:textId="49D976D8" w:rsidR="00E24265" w:rsidRPr="00615D4B" w:rsidDel="00CB3FDD" w:rsidRDefault="00E24265" w:rsidP="005F76AD">
            <w:pPr>
              <w:rPr>
                <w:del w:id="14751" w:author="阿毛" w:date="2021-05-21T17:54:00Z"/>
                <w:rFonts w:ascii="標楷體" w:eastAsia="標楷體" w:hAnsi="標楷體"/>
              </w:rPr>
            </w:pPr>
          </w:p>
        </w:tc>
        <w:tc>
          <w:tcPr>
            <w:tcW w:w="624" w:type="pct"/>
          </w:tcPr>
          <w:p w14:paraId="1B3CFEFA" w14:textId="36B11542" w:rsidR="00E24265" w:rsidRPr="00615D4B" w:rsidDel="00CB3FDD" w:rsidRDefault="00E24265" w:rsidP="005F76AD">
            <w:pPr>
              <w:rPr>
                <w:del w:id="14752" w:author="阿毛" w:date="2021-05-21T17:54:00Z"/>
                <w:rFonts w:ascii="標楷體" w:eastAsia="標楷體" w:hAnsi="標楷體"/>
              </w:rPr>
            </w:pPr>
          </w:p>
        </w:tc>
        <w:tc>
          <w:tcPr>
            <w:tcW w:w="537" w:type="pct"/>
          </w:tcPr>
          <w:p w14:paraId="0E0E7D30" w14:textId="4289682F" w:rsidR="00E24265" w:rsidRPr="00615D4B" w:rsidDel="00CB3FDD" w:rsidRDefault="00E24265" w:rsidP="005F76AD">
            <w:pPr>
              <w:rPr>
                <w:del w:id="14753" w:author="阿毛" w:date="2021-05-21T17:54:00Z"/>
                <w:rFonts w:ascii="標楷體" w:eastAsia="標楷體" w:hAnsi="標楷體"/>
              </w:rPr>
            </w:pPr>
          </w:p>
        </w:tc>
        <w:tc>
          <w:tcPr>
            <w:tcW w:w="299" w:type="pct"/>
          </w:tcPr>
          <w:p w14:paraId="5CE55CAC" w14:textId="2C6E996F" w:rsidR="00E24265" w:rsidRPr="00615D4B" w:rsidDel="00CB3FDD" w:rsidRDefault="00E24265" w:rsidP="005F76AD">
            <w:pPr>
              <w:rPr>
                <w:del w:id="14754" w:author="阿毛" w:date="2021-05-21T17:54:00Z"/>
                <w:rFonts w:ascii="標楷體" w:eastAsia="標楷體" w:hAnsi="標楷體"/>
              </w:rPr>
            </w:pPr>
          </w:p>
        </w:tc>
        <w:tc>
          <w:tcPr>
            <w:tcW w:w="299" w:type="pct"/>
          </w:tcPr>
          <w:p w14:paraId="66212233" w14:textId="2A01004E" w:rsidR="00E24265" w:rsidRPr="00615D4B" w:rsidDel="00CB3FDD" w:rsidRDefault="00E24265" w:rsidP="005F76AD">
            <w:pPr>
              <w:rPr>
                <w:del w:id="14755" w:author="阿毛" w:date="2021-05-21T17:54:00Z"/>
                <w:rFonts w:ascii="標楷體" w:eastAsia="標楷體" w:hAnsi="標楷體"/>
              </w:rPr>
            </w:pPr>
          </w:p>
        </w:tc>
        <w:tc>
          <w:tcPr>
            <w:tcW w:w="1643" w:type="pct"/>
          </w:tcPr>
          <w:p w14:paraId="2029F810" w14:textId="03758708" w:rsidR="00E24265" w:rsidRPr="00615D4B" w:rsidDel="00CB3FDD" w:rsidRDefault="00E24265" w:rsidP="005F76AD">
            <w:pPr>
              <w:rPr>
                <w:del w:id="14756" w:author="阿毛" w:date="2021-05-21T17:54:00Z"/>
                <w:rFonts w:ascii="標楷體" w:eastAsia="標楷體" w:hAnsi="標楷體"/>
              </w:rPr>
            </w:pPr>
          </w:p>
        </w:tc>
      </w:tr>
      <w:tr w:rsidR="00E24265" w:rsidRPr="00615D4B" w:rsidDel="00CB3FDD" w14:paraId="227DCF3D" w14:textId="2B9F1BF0" w:rsidTr="005F76AD">
        <w:trPr>
          <w:trHeight w:val="291"/>
          <w:jc w:val="center"/>
          <w:del w:id="14757" w:author="阿毛" w:date="2021-05-21T17:54:00Z"/>
        </w:trPr>
        <w:tc>
          <w:tcPr>
            <w:tcW w:w="219" w:type="pct"/>
          </w:tcPr>
          <w:p w14:paraId="75E7CC6D" w14:textId="3526E3CD" w:rsidR="00E24265" w:rsidRPr="005E579A" w:rsidDel="00CB3FDD" w:rsidRDefault="00E24265" w:rsidP="005F76AD">
            <w:pPr>
              <w:pStyle w:val="af9"/>
              <w:numPr>
                <w:ilvl w:val="0"/>
                <w:numId w:val="50"/>
              </w:numPr>
              <w:ind w:leftChars="0"/>
              <w:rPr>
                <w:del w:id="14758" w:author="阿毛" w:date="2021-05-21T17:54:00Z"/>
                <w:rFonts w:ascii="標楷體" w:eastAsia="標楷體" w:hAnsi="標楷體"/>
              </w:rPr>
            </w:pPr>
          </w:p>
        </w:tc>
        <w:tc>
          <w:tcPr>
            <w:tcW w:w="756" w:type="pct"/>
          </w:tcPr>
          <w:p w14:paraId="589A6B35" w14:textId="3B9EE2F0" w:rsidR="00E24265" w:rsidRPr="00615D4B" w:rsidDel="00CB3FDD" w:rsidRDefault="00E24265" w:rsidP="005F76AD">
            <w:pPr>
              <w:rPr>
                <w:del w:id="14759" w:author="阿毛" w:date="2021-05-21T17:54:00Z"/>
                <w:rFonts w:ascii="標楷體" w:eastAsia="標楷體" w:hAnsi="標楷體"/>
              </w:rPr>
            </w:pPr>
            <w:del w:id="14760" w:author="阿毛" w:date="2021-05-21T17:54:00Z">
              <w:r w:rsidRPr="00B93CCA" w:rsidDel="00CB3FDD">
                <w:rPr>
                  <w:rFonts w:ascii="標楷體" w:eastAsia="標楷體" w:hAnsi="標楷體" w:hint="eastAsia"/>
                </w:rPr>
                <w:delText>身分證字號</w:delText>
              </w:r>
            </w:del>
          </w:p>
        </w:tc>
        <w:tc>
          <w:tcPr>
            <w:tcW w:w="624" w:type="pct"/>
          </w:tcPr>
          <w:p w14:paraId="370FA29A" w14:textId="5974F298" w:rsidR="00E24265" w:rsidRPr="00615D4B" w:rsidDel="00CB3FDD" w:rsidRDefault="00E24265" w:rsidP="005F76AD">
            <w:pPr>
              <w:rPr>
                <w:del w:id="14761" w:author="阿毛" w:date="2021-05-21T17:54:00Z"/>
                <w:rFonts w:ascii="標楷體" w:eastAsia="標楷體" w:hAnsi="標楷體"/>
              </w:rPr>
            </w:pPr>
          </w:p>
        </w:tc>
        <w:tc>
          <w:tcPr>
            <w:tcW w:w="624" w:type="pct"/>
          </w:tcPr>
          <w:p w14:paraId="6DDDB952" w14:textId="768B9026" w:rsidR="00E24265" w:rsidRPr="00615D4B" w:rsidDel="00CB3FDD" w:rsidRDefault="00E24265" w:rsidP="005F76AD">
            <w:pPr>
              <w:rPr>
                <w:del w:id="14762" w:author="阿毛" w:date="2021-05-21T17:54:00Z"/>
                <w:rFonts w:ascii="標楷體" w:eastAsia="標楷體" w:hAnsi="標楷體"/>
              </w:rPr>
            </w:pPr>
          </w:p>
        </w:tc>
        <w:tc>
          <w:tcPr>
            <w:tcW w:w="537" w:type="pct"/>
          </w:tcPr>
          <w:p w14:paraId="6E1B74A6" w14:textId="63260753" w:rsidR="00E24265" w:rsidRPr="00615D4B" w:rsidDel="00CB3FDD" w:rsidRDefault="00E24265" w:rsidP="005F76AD">
            <w:pPr>
              <w:rPr>
                <w:del w:id="14763" w:author="阿毛" w:date="2021-05-21T17:54:00Z"/>
                <w:rFonts w:ascii="標楷體" w:eastAsia="標楷體" w:hAnsi="標楷體"/>
              </w:rPr>
            </w:pPr>
          </w:p>
        </w:tc>
        <w:tc>
          <w:tcPr>
            <w:tcW w:w="299" w:type="pct"/>
          </w:tcPr>
          <w:p w14:paraId="2E56F9DE" w14:textId="44F3EF5E" w:rsidR="00E24265" w:rsidRPr="00615D4B" w:rsidDel="00CB3FDD" w:rsidRDefault="00E24265" w:rsidP="005F76AD">
            <w:pPr>
              <w:rPr>
                <w:del w:id="14764" w:author="阿毛" w:date="2021-05-21T17:54:00Z"/>
                <w:rFonts w:ascii="標楷體" w:eastAsia="標楷體" w:hAnsi="標楷體"/>
              </w:rPr>
            </w:pPr>
          </w:p>
        </w:tc>
        <w:tc>
          <w:tcPr>
            <w:tcW w:w="299" w:type="pct"/>
          </w:tcPr>
          <w:p w14:paraId="59BC9356" w14:textId="5D32B86C" w:rsidR="00E24265" w:rsidRPr="00615D4B" w:rsidDel="00CB3FDD" w:rsidRDefault="00E24265" w:rsidP="005F76AD">
            <w:pPr>
              <w:rPr>
                <w:del w:id="14765" w:author="阿毛" w:date="2021-05-21T17:54:00Z"/>
                <w:rFonts w:ascii="標楷體" w:eastAsia="標楷體" w:hAnsi="標楷體"/>
              </w:rPr>
            </w:pPr>
          </w:p>
        </w:tc>
        <w:tc>
          <w:tcPr>
            <w:tcW w:w="1643" w:type="pct"/>
          </w:tcPr>
          <w:p w14:paraId="326D3458" w14:textId="7DD9E7D0" w:rsidR="00E24265" w:rsidRPr="00615D4B" w:rsidDel="00CB3FDD" w:rsidRDefault="00E24265" w:rsidP="005F76AD">
            <w:pPr>
              <w:rPr>
                <w:del w:id="14766" w:author="阿毛" w:date="2021-05-21T17:54:00Z"/>
                <w:rFonts w:ascii="標楷體" w:eastAsia="標楷體" w:hAnsi="標楷體"/>
              </w:rPr>
            </w:pPr>
          </w:p>
        </w:tc>
      </w:tr>
      <w:tr w:rsidR="00E24265" w:rsidRPr="00615D4B" w:rsidDel="00CB3FDD" w14:paraId="553E1943" w14:textId="74B6AAA6" w:rsidTr="005F76AD">
        <w:trPr>
          <w:trHeight w:val="291"/>
          <w:jc w:val="center"/>
          <w:del w:id="14767" w:author="阿毛" w:date="2021-05-21T17:54:00Z"/>
        </w:trPr>
        <w:tc>
          <w:tcPr>
            <w:tcW w:w="219" w:type="pct"/>
          </w:tcPr>
          <w:p w14:paraId="4F8424A3" w14:textId="11FF85F4" w:rsidR="00E24265" w:rsidRPr="005E579A" w:rsidDel="00CB3FDD" w:rsidRDefault="00E24265" w:rsidP="005F76AD">
            <w:pPr>
              <w:pStyle w:val="af9"/>
              <w:numPr>
                <w:ilvl w:val="0"/>
                <w:numId w:val="50"/>
              </w:numPr>
              <w:ind w:leftChars="0"/>
              <w:rPr>
                <w:del w:id="14768" w:author="阿毛" w:date="2021-05-21T17:54:00Z"/>
                <w:rFonts w:ascii="標楷體" w:eastAsia="標楷體" w:hAnsi="標楷體"/>
              </w:rPr>
            </w:pPr>
          </w:p>
        </w:tc>
        <w:tc>
          <w:tcPr>
            <w:tcW w:w="756" w:type="pct"/>
          </w:tcPr>
          <w:p w14:paraId="1B7E5403" w14:textId="512F6B6B" w:rsidR="00E24265" w:rsidRPr="00615D4B" w:rsidDel="00CB3FDD" w:rsidRDefault="00E24265" w:rsidP="005F76AD">
            <w:pPr>
              <w:rPr>
                <w:del w:id="14769" w:author="阿毛" w:date="2021-05-21T17:54:00Z"/>
                <w:rFonts w:ascii="標楷體" w:eastAsia="標楷體" w:hAnsi="標楷體"/>
              </w:rPr>
            </w:pPr>
            <w:del w:id="14770" w:author="阿毛" w:date="2021-05-21T17:54:00Z">
              <w:r w:rsidRPr="00B93CCA" w:rsidDel="00CB3FDD">
                <w:rPr>
                  <w:rFonts w:ascii="標楷體" w:eastAsia="標楷體" w:hAnsi="標楷體" w:hint="eastAsia"/>
                </w:rPr>
                <w:delText>款項統一收付申請日</w:delText>
              </w:r>
            </w:del>
          </w:p>
        </w:tc>
        <w:tc>
          <w:tcPr>
            <w:tcW w:w="624" w:type="pct"/>
          </w:tcPr>
          <w:p w14:paraId="5869C5EA" w14:textId="2338CD2D" w:rsidR="00E24265" w:rsidRPr="00615D4B" w:rsidDel="00CB3FDD" w:rsidRDefault="00E24265" w:rsidP="005F76AD">
            <w:pPr>
              <w:rPr>
                <w:del w:id="14771" w:author="阿毛" w:date="2021-05-21T17:54:00Z"/>
                <w:rFonts w:ascii="標楷體" w:eastAsia="標楷體" w:hAnsi="標楷體"/>
              </w:rPr>
            </w:pPr>
          </w:p>
        </w:tc>
        <w:tc>
          <w:tcPr>
            <w:tcW w:w="624" w:type="pct"/>
          </w:tcPr>
          <w:p w14:paraId="6CDA7F24" w14:textId="55240100" w:rsidR="00E24265" w:rsidRPr="00615D4B" w:rsidDel="00CB3FDD" w:rsidRDefault="00E24265" w:rsidP="005F76AD">
            <w:pPr>
              <w:rPr>
                <w:del w:id="14772" w:author="阿毛" w:date="2021-05-21T17:54:00Z"/>
                <w:rFonts w:ascii="標楷體" w:eastAsia="標楷體" w:hAnsi="標楷體"/>
              </w:rPr>
            </w:pPr>
          </w:p>
        </w:tc>
        <w:tc>
          <w:tcPr>
            <w:tcW w:w="537" w:type="pct"/>
          </w:tcPr>
          <w:p w14:paraId="154C7FD1" w14:textId="61474C0B" w:rsidR="00E24265" w:rsidRPr="00615D4B" w:rsidDel="00CB3FDD" w:rsidRDefault="00E24265" w:rsidP="005F76AD">
            <w:pPr>
              <w:rPr>
                <w:del w:id="14773" w:author="阿毛" w:date="2021-05-21T17:54:00Z"/>
                <w:rFonts w:ascii="標楷體" w:eastAsia="標楷體" w:hAnsi="標楷體"/>
              </w:rPr>
            </w:pPr>
          </w:p>
        </w:tc>
        <w:tc>
          <w:tcPr>
            <w:tcW w:w="299" w:type="pct"/>
          </w:tcPr>
          <w:p w14:paraId="32D03298" w14:textId="073D232F" w:rsidR="00E24265" w:rsidRPr="00615D4B" w:rsidDel="00CB3FDD" w:rsidRDefault="00E24265" w:rsidP="005F76AD">
            <w:pPr>
              <w:rPr>
                <w:del w:id="14774" w:author="阿毛" w:date="2021-05-21T17:54:00Z"/>
                <w:rFonts w:ascii="標楷體" w:eastAsia="標楷體" w:hAnsi="標楷體"/>
              </w:rPr>
            </w:pPr>
          </w:p>
        </w:tc>
        <w:tc>
          <w:tcPr>
            <w:tcW w:w="299" w:type="pct"/>
          </w:tcPr>
          <w:p w14:paraId="7831B780" w14:textId="4F7B65BD" w:rsidR="00E24265" w:rsidRPr="00615D4B" w:rsidDel="00CB3FDD" w:rsidRDefault="00E24265" w:rsidP="005F76AD">
            <w:pPr>
              <w:rPr>
                <w:del w:id="14775" w:author="阿毛" w:date="2021-05-21T17:54:00Z"/>
                <w:rFonts w:ascii="標楷體" w:eastAsia="標楷體" w:hAnsi="標楷體"/>
              </w:rPr>
            </w:pPr>
          </w:p>
        </w:tc>
        <w:tc>
          <w:tcPr>
            <w:tcW w:w="1643" w:type="pct"/>
          </w:tcPr>
          <w:p w14:paraId="265991E1" w14:textId="4BFAEF2F" w:rsidR="00E24265" w:rsidRPr="00615D4B" w:rsidDel="00CB3FDD" w:rsidRDefault="00E24265" w:rsidP="005F76AD">
            <w:pPr>
              <w:rPr>
                <w:del w:id="14776" w:author="阿毛" w:date="2021-05-21T17:54:00Z"/>
                <w:rFonts w:ascii="標楷體" w:eastAsia="標楷體" w:hAnsi="標楷體"/>
              </w:rPr>
            </w:pPr>
          </w:p>
        </w:tc>
      </w:tr>
    </w:tbl>
    <w:p w14:paraId="4A5C05D7" w14:textId="1EBD9493" w:rsidR="00E24265" w:rsidDel="00CB3FDD" w:rsidRDefault="00E24265" w:rsidP="00F62379">
      <w:pPr>
        <w:pStyle w:val="42"/>
        <w:spacing w:after="72"/>
        <w:ind w:leftChars="0" w:left="0"/>
        <w:rPr>
          <w:del w:id="14777" w:author="阿毛" w:date="2021-05-21T17:54:00Z"/>
          <w:rFonts w:hAnsi="標楷體"/>
        </w:rPr>
      </w:pPr>
    </w:p>
    <w:p w14:paraId="4758F587" w14:textId="238B0F27" w:rsidR="00E24265" w:rsidDel="00CB3FDD" w:rsidRDefault="00E24265">
      <w:pPr>
        <w:widowControl/>
        <w:rPr>
          <w:del w:id="14778" w:author="阿毛" w:date="2021-05-21T17:54:00Z"/>
          <w:rFonts w:ascii="Arial" w:eastAsia="標楷體" w:hAnsi="標楷體" w:cs="標楷體"/>
          <w:kern w:val="0"/>
          <w:szCs w:val="28"/>
        </w:rPr>
      </w:pPr>
      <w:del w:id="14779" w:author="阿毛" w:date="2021-05-21T17:54:00Z">
        <w:r w:rsidDel="00CB3FDD">
          <w:rPr>
            <w:rFonts w:hAnsi="標楷體"/>
          </w:rPr>
          <w:br w:type="page"/>
        </w:r>
      </w:del>
    </w:p>
    <w:p w14:paraId="3AD00F84" w14:textId="2FBBE45D" w:rsidR="00E24265" w:rsidRPr="00A03472" w:rsidDel="00CB3FDD" w:rsidRDefault="00E24265">
      <w:pPr>
        <w:pStyle w:val="3"/>
        <w:numPr>
          <w:ilvl w:val="2"/>
          <w:numId w:val="108"/>
        </w:numPr>
        <w:rPr>
          <w:del w:id="14780" w:author="阿毛" w:date="2021-05-21T17:54:00Z"/>
          <w:rFonts w:ascii="標楷體" w:hAnsi="標楷體"/>
        </w:rPr>
        <w:pPrChange w:id="14781" w:author="智誠 楊" w:date="2021-05-10T09:52:00Z">
          <w:pPr>
            <w:pStyle w:val="3"/>
            <w:numPr>
              <w:ilvl w:val="2"/>
              <w:numId w:val="1"/>
            </w:numPr>
            <w:ind w:left="1247" w:hanging="680"/>
          </w:pPr>
        </w:pPrChange>
      </w:pPr>
      <w:del w:id="14782" w:author="阿毛" w:date="2021-05-21T17:54:00Z">
        <w:r w:rsidDel="00CB3FDD">
          <w:rPr>
            <w:rFonts w:ascii="標楷體" w:hAnsi="標楷體"/>
          </w:rPr>
          <w:delText>L</w:delText>
        </w:r>
        <w:r w:rsidDel="00CB3FDD">
          <w:rPr>
            <w:rFonts w:ascii="標楷體" w:hAnsi="標楷體" w:hint="eastAsia"/>
          </w:rPr>
          <w:delText>8322</w:delText>
        </w:r>
        <w:r w:rsidRPr="00C74B9E" w:rsidDel="00CB3FDD">
          <w:rPr>
            <w:rFonts w:ascii="標楷體" w:hAnsi="標楷體" w:hint="eastAsia"/>
          </w:rPr>
          <w:delText>受理更生款項統一收付通知</w:delText>
        </w:r>
      </w:del>
    </w:p>
    <w:p w14:paraId="5AEFFBC4" w14:textId="385F7987" w:rsidR="00E24265" w:rsidRPr="003972CE" w:rsidDel="00CB3FDD" w:rsidRDefault="00E24265">
      <w:pPr>
        <w:pStyle w:val="a"/>
        <w:rPr>
          <w:del w:id="14783" w:author="阿毛" w:date="2021-05-21T17:54:00Z"/>
        </w:rPr>
      </w:pPr>
      <w:del w:id="14784" w:author="阿毛" w:date="2021-05-21T17:54:00Z">
        <w:r w:rsidRPr="00615D4B" w:rsidDel="00CB3FDD">
          <w:delText>功能說明</w:delText>
        </w:r>
      </w:del>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E24265" w:rsidRPr="00615D4B" w:rsidDel="00CB3FDD" w14:paraId="06DC97D8" w14:textId="5381A55E" w:rsidTr="005F76AD">
        <w:trPr>
          <w:trHeight w:val="277"/>
          <w:del w:id="14785" w:author="阿毛" w:date="2021-05-21T17:54:00Z"/>
        </w:trPr>
        <w:tc>
          <w:tcPr>
            <w:tcW w:w="1548" w:type="dxa"/>
            <w:tcBorders>
              <w:top w:val="single" w:sz="8" w:space="0" w:color="000000"/>
              <w:bottom w:val="single" w:sz="8" w:space="0" w:color="000000"/>
              <w:right w:val="single" w:sz="8" w:space="0" w:color="000000"/>
            </w:tcBorders>
            <w:shd w:val="clear" w:color="auto" w:fill="F3F3F3"/>
          </w:tcPr>
          <w:p w14:paraId="439A6C9D" w14:textId="56457187" w:rsidR="00E24265" w:rsidRPr="00615D4B" w:rsidDel="00CB3FDD" w:rsidRDefault="00E24265" w:rsidP="005F76AD">
            <w:pPr>
              <w:rPr>
                <w:del w:id="14786" w:author="阿毛" w:date="2021-05-21T17:54:00Z"/>
                <w:rFonts w:ascii="標楷體" w:eastAsia="標楷體" w:hAnsi="標楷體"/>
              </w:rPr>
            </w:pPr>
            <w:del w:id="14787" w:author="阿毛" w:date="2021-05-21T17:54:00Z">
              <w:r w:rsidRPr="00615D4B" w:rsidDel="00CB3FDD">
                <w:rPr>
                  <w:rFonts w:ascii="標楷體" w:eastAsia="標楷體" w:hAnsi="標楷體"/>
                </w:rPr>
                <w:delText xml:space="preserve">功能名稱 </w:delText>
              </w:r>
            </w:del>
          </w:p>
        </w:tc>
        <w:tc>
          <w:tcPr>
            <w:tcW w:w="6318" w:type="dxa"/>
            <w:tcBorders>
              <w:top w:val="single" w:sz="8" w:space="0" w:color="000000"/>
              <w:left w:val="single" w:sz="8" w:space="0" w:color="000000"/>
              <w:bottom w:val="single" w:sz="8" w:space="0" w:color="000000"/>
            </w:tcBorders>
          </w:tcPr>
          <w:p w14:paraId="164597C8" w14:textId="30234102" w:rsidR="00E24265" w:rsidRPr="00615D4B" w:rsidDel="00CB3FDD" w:rsidRDefault="00E24265" w:rsidP="005F76AD">
            <w:pPr>
              <w:rPr>
                <w:del w:id="14788" w:author="阿毛" w:date="2021-05-21T17:54:00Z"/>
                <w:rFonts w:ascii="標楷體" w:eastAsia="標楷體" w:hAnsi="標楷體"/>
              </w:rPr>
            </w:pPr>
            <w:del w:id="14789" w:author="阿毛" w:date="2021-05-21T17:54:00Z">
              <w:r w:rsidRPr="00C74B9E" w:rsidDel="00CB3FDD">
                <w:rPr>
                  <w:rFonts w:ascii="標楷體" w:eastAsia="標楷體" w:hAnsi="標楷體" w:hint="eastAsia"/>
                </w:rPr>
                <w:delText>受理更生款項統一收付通知</w:delText>
              </w:r>
            </w:del>
          </w:p>
        </w:tc>
      </w:tr>
      <w:tr w:rsidR="00E24265" w:rsidRPr="00615D4B" w:rsidDel="00CB3FDD" w14:paraId="1A8E4C7C" w14:textId="6661455F" w:rsidTr="005F76AD">
        <w:trPr>
          <w:trHeight w:val="277"/>
          <w:del w:id="14790" w:author="阿毛" w:date="2021-05-21T17:54:00Z"/>
        </w:trPr>
        <w:tc>
          <w:tcPr>
            <w:tcW w:w="1548" w:type="dxa"/>
            <w:tcBorders>
              <w:top w:val="single" w:sz="8" w:space="0" w:color="000000"/>
              <w:bottom w:val="single" w:sz="8" w:space="0" w:color="000000"/>
              <w:right w:val="single" w:sz="8" w:space="0" w:color="000000"/>
            </w:tcBorders>
            <w:shd w:val="clear" w:color="auto" w:fill="F3F3F3"/>
          </w:tcPr>
          <w:p w14:paraId="57B9F82F" w14:textId="596F74C8" w:rsidR="00E24265" w:rsidRPr="00615D4B" w:rsidDel="00CB3FDD" w:rsidRDefault="00E24265" w:rsidP="005F76AD">
            <w:pPr>
              <w:rPr>
                <w:del w:id="14791" w:author="阿毛" w:date="2021-05-21T17:54:00Z"/>
                <w:rFonts w:ascii="標楷體" w:eastAsia="標楷體" w:hAnsi="標楷體"/>
              </w:rPr>
            </w:pPr>
            <w:del w:id="14792" w:author="阿毛" w:date="2021-05-21T17:54:00Z">
              <w:r w:rsidRPr="00615D4B" w:rsidDel="00CB3FDD">
                <w:rPr>
                  <w:rFonts w:ascii="標楷體" w:eastAsia="標楷體" w:hAnsi="標楷體"/>
                </w:rPr>
                <w:delText>進入條件</w:delText>
              </w:r>
            </w:del>
          </w:p>
        </w:tc>
        <w:tc>
          <w:tcPr>
            <w:tcW w:w="6318" w:type="dxa"/>
            <w:tcBorders>
              <w:top w:val="single" w:sz="8" w:space="0" w:color="000000"/>
              <w:left w:val="single" w:sz="8" w:space="0" w:color="000000"/>
              <w:bottom w:val="single" w:sz="8" w:space="0" w:color="000000"/>
            </w:tcBorders>
          </w:tcPr>
          <w:p w14:paraId="1472FE31" w14:textId="23E013B8" w:rsidR="00E24265" w:rsidRPr="00615D4B" w:rsidDel="00CB3FDD" w:rsidRDefault="00E24265" w:rsidP="005F76AD">
            <w:pPr>
              <w:rPr>
                <w:del w:id="14793" w:author="阿毛" w:date="2021-05-21T17:54:00Z"/>
                <w:rFonts w:ascii="標楷體" w:eastAsia="標楷體" w:hAnsi="標楷體"/>
              </w:rPr>
            </w:pPr>
          </w:p>
        </w:tc>
      </w:tr>
      <w:tr w:rsidR="00E24265" w:rsidRPr="00615D4B" w:rsidDel="00CB3FDD" w14:paraId="08E53D03" w14:textId="6A9106E2" w:rsidTr="005F76AD">
        <w:trPr>
          <w:trHeight w:val="773"/>
          <w:del w:id="14794" w:author="阿毛" w:date="2021-05-21T17:54:00Z"/>
        </w:trPr>
        <w:tc>
          <w:tcPr>
            <w:tcW w:w="1548" w:type="dxa"/>
            <w:tcBorders>
              <w:top w:val="single" w:sz="8" w:space="0" w:color="000000"/>
              <w:bottom w:val="single" w:sz="8" w:space="0" w:color="000000"/>
              <w:right w:val="single" w:sz="8" w:space="0" w:color="000000"/>
            </w:tcBorders>
            <w:shd w:val="clear" w:color="auto" w:fill="F3F3F3"/>
          </w:tcPr>
          <w:p w14:paraId="6018EABD" w14:textId="16C1BF4B" w:rsidR="00E24265" w:rsidRPr="00615D4B" w:rsidDel="00CB3FDD" w:rsidRDefault="00E24265" w:rsidP="005F76AD">
            <w:pPr>
              <w:rPr>
                <w:del w:id="14795" w:author="阿毛" w:date="2021-05-21T17:54:00Z"/>
                <w:rFonts w:ascii="標楷體" w:eastAsia="標楷體" w:hAnsi="標楷體"/>
              </w:rPr>
            </w:pPr>
            <w:del w:id="14796" w:author="阿毛" w:date="2021-05-21T17:54:00Z">
              <w:r w:rsidRPr="00615D4B" w:rsidDel="00CB3FDD">
                <w:rPr>
                  <w:rFonts w:ascii="標楷體" w:eastAsia="標楷體" w:hAnsi="標楷體"/>
                </w:rPr>
                <w:delText xml:space="preserve">基本流程 </w:delText>
              </w:r>
            </w:del>
          </w:p>
        </w:tc>
        <w:tc>
          <w:tcPr>
            <w:tcW w:w="6318" w:type="dxa"/>
            <w:tcBorders>
              <w:top w:val="single" w:sz="8" w:space="0" w:color="000000"/>
              <w:left w:val="single" w:sz="8" w:space="0" w:color="000000"/>
              <w:bottom w:val="single" w:sz="8" w:space="0" w:color="000000"/>
            </w:tcBorders>
          </w:tcPr>
          <w:p w14:paraId="36F24F9E" w14:textId="21D45A18" w:rsidR="00E24265" w:rsidRPr="00615D4B" w:rsidDel="00CB3FDD" w:rsidRDefault="00E24265" w:rsidP="005F76AD">
            <w:pPr>
              <w:rPr>
                <w:del w:id="14797" w:author="阿毛" w:date="2021-05-21T17:54:00Z"/>
                <w:rFonts w:ascii="標楷體" w:eastAsia="標楷體" w:hAnsi="標楷體"/>
              </w:rPr>
            </w:pPr>
          </w:p>
        </w:tc>
      </w:tr>
      <w:tr w:rsidR="00E24265" w:rsidRPr="00615D4B" w:rsidDel="00CB3FDD" w14:paraId="6E759E4B" w14:textId="071B8A53" w:rsidTr="005F76AD">
        <w:trPr>
          <w:trHeight w:val="321"/>
          <w:del w:id="14798" w:author="阿毛" w:date="2021-05-21T17:54:00Z"/>
        </w:trPr>
        <w:tc>
          <w:tcPr>
            <w:tcW w:w="1548" w:type="dxa"/>
            <w:tcBorders>
              <w:top w:val="single" w:sz="8" w:space="0" w:color="000000"/>
              <w:bottom w:val="single" w:sz="8" w:space="0" w:color="000000"/>
              <w:right w:val="single" w:sz="8" w:space="0" w:color="000000"/>
            </w:tcBorders>
            <w:shd w:val="clear" w:color="auto" w:fill="F3F3F3"/>
          </w:tcPr>
          <w:p w14:paraId="5D62630C" w14:textId="268D0773" w:rsidR="00E24265" w:rsidRPr="00615D4B" w:rsidDel="00CB3FDD" w:rsidRDefault="00E24265" w:rsidP="005F76AD">
            <w:pPr>
              <w:rPr>
                <w:del w:id="14799" w:author="阿毛" w:date="2021-05-21T17:54:00Z"/>
                <w:rFonts w:ascii="標楷體" w:eastAsia="標楷體" w:hAnsi="標楷體"/>
              </w:rPr>
            </w:pPr>
            <w:del w:id="14800" w:author="阿毛" w:date="2021-05-21T17:54:00Z">
              <w:r w:rsidRPr="00615D4B" w:rsidDel="00CB3FDD">
                <w:rPr>
                  <w:rFonts w:ascii="標楷體" w:eastAsia="標楷體" w:hAnsi="標楷體"/>
                </w:rPr>
                <w:delText>選用流程</w:delText>
              </w:r>
            </w:del>
          </w:p>
        </w:tc>
        <w:tc>
          <w:tcPr>
            <w:tcW w:w="6318" w:type="dxa"/>
            <w:tcBorders>
              <w:top w:val="single" w:sz="8" w:space="0" w:color="000000"/>
              <w:left w:val="single" w:sz="8" w:space="0" w:color="000000"/>
              <w:bottom w:val="single" w:sz="8" w:space="0" w:color="000000"/>
            </w:tcBorders>
          </w:tcPr>
          <w:p w14:paraId="227E9DBA" w14:textId="0B639A1A" w:rsidR="00E24265" w:rsidRPr="00615D4B" w:rsidDel="00CB3FDD" w:rsidRDefault="00E24265" w:rsidP="005F76AD">
            <w:pPr>
              <w:rPr>
                <w:del w:id="14801" w:author="阿毛" w:date="2021-05-21T17:54:00Z"/>
                <w:rFonts w:ascii="標楷體" w:eastAsia="標楷體" w:hAnsi="標楷體"/>
              </w:rPr>
            </w:pPr>
          </w:p>
        </w:tc>
      </w:tr>
      <w:tr w:rsidR="00E24265" w:rsidRPr="00615D4B" w:rsidDel="00CB3FDD" w14:paraId="71380DEA" w14:textId="412EF26B" w:rsidTr="005F76AD">
        <w:trPr>
          <w:trHeight w:val="1311"/>
          <w:del w:id="14802" w:author="阿毛" w:date="2021-05-21T17:54:00Z"/>
        </w:trPr>
        <w:tc>
          <w:tcPr>
            <w:tcW w:w="1548" w:type="dxa"/>
            <w:tcBorders>
              <w:top w:val="single" w:sz="8" w:space="0" w:color="000000"/>
              <w:bottom w:val="single" w:sz="8" w:space="0" w:color="000000"/>
              <w:right w:val="single" w:sz="8" w:space="0" w:color="000000"/>
            </w:tcBorders>
            <w:shd w:val="clear" w:color="auto" w:fill="F3F3F3"/>
          </w:tcPr>
          <w:p w14:paraId="31468627" w14:textId="0FE58D0C" w:rsidR="00E24265" w:rsidRPr="00615D4B" w:rsidDel="00CB3FDD" w:rsidRDefault="00E24265" w:rsidP="005F76AD">
            <w:pPr>
              <w:rPr>
                <w:del w:id="14803" w:author="阿毛" w:date="2021-05-21T17:54:00Z"/>
                <w:rFonts w:ascii="標楷體" w:eastAsia="標楷體" w:hAnsi="標楷體"/>
              </w:rPr>
            </w:pPr>
            <w:del w:id="14804" w:author="阿毛" w:date="2021-05-21T17:54:00Z">
              <w:r w:rsidRPr="00615D4B" w:rsidDel="00CB3FDD">
                <w:rPr>
                  <w:rFonts w:ascii="標楷體" w:eastAsia="標楷體" w:hAnsi="標楷體"/>
                </w:rPr>
                <w:delText>例外流程</w:delText>
              </w:r>
            </w:del>
          </w:p>
        </w:tc>
        <w:tc>
          <w:tcPr>
            <w:tcW w:w="6318" w:type="dxa"/>
            <w:tcBorders>
              <w:top w:val="single" w:sz="8" w:space="0" w:color="000000"/>
              <w:left w:val="single" w:sz="8" w:space="0" w:color="000000"/>
              <w:bottom w:val="single" w:sz="8" w:space="0" w:color="000000"/>
            </w:tcBorders>
          </w:tcPr>
          <w:p w14:paraId="79955703" w14:textId="7460D096" w:rsidR="00E24265" w:rsidRPr="00615D4B" w:rsidDel="00CB3FDD" w:rsidRDefault="00E24265" w:rsidP="005F76AD">
            <w:pPr>
              <w:rPr>
                <w:del w:id="14805" w:author="阿毛" w:date="2021-05-21T17:54:00Z"/>
                <w:rFonts w:ascii="標楷體" w:eastAsia="標楷體" w:hAnsi="標楷體"/>
              </w:rPr>
            </w:pPr>
          </w:p>
        </w:tc>
      </w:tr>
      <w:tr w:rsidR="00E24265" w:rsidRPr="00615D4B" w:rsidDel="00CB3FDD" w14:paraId="6F533DB3" w14:textId="1DF3BD7A" w:rsidTr="005F76AD">
        <w:trPr>
          <w:trHeight w:val="278"/>
          <w:del w:id="14806" w:author="阿毛" w:date="2021-05-21T17:54:00Z"/>
        </w:trPr>
        <w:tc>
          <w:tcPr>
            <w:tcW w:w="1548" w:type="dxa"/>
            <w:tcBorders>
              <w:top w:val="single" w:sz="8" w:space="0" w:color="000000"/>
              <w:bottom w:val="single" w:sz="8" w:space="0" w:color="000000"/>
              <w:right w:val="single" w:sz="8" w:space="0" w:color="000000"/>
            </w:tcBorders>
            <w:shd w:val="clear" w:color="auto" w:fill="F3F3F3"/>
          </w:tcPr>
          <w:p w14:paraId="0E7AC5B8" w14:textId="46DA6945" w:rsidR="00E24265" w:rsidRPr="00615D4B" w:rsidDel="00CB3FDD" w:rsidRDefault="00E24265" w:rsidP="005F76AD">
            <w:pPr>
              <w:rPr>
                <w:del w:id="14807" w:author="阿毛" w:date="2021-05-21T17:54:00Z"/>
                <w:rFonts w:ascii="標楷體" w:eastAsia="標楷體" w:hAnsi="標楷體"/>
              </w:rPr>
            </w:pPr>
            <w:del w:id="14808" w:author="阿毛" w:date="2021-05-21T17:54:00Z">
              <w:r w:rsidRPr="00615D4B" w:rsidDel="00CB3FDD">
                <w:rPr>
                  <w:rFonts w:ascii="標楷體" w:eastAsia="標楷體" w:hAnsi="標楷體"/>
                </w:rPr>
                <w:delText xml:space="preserve">執行後狀況 </w:delText>
              </w:r>
            </w:del>
          </w:p>
        </w:tc>
        <w:tc>
          <w:tcPr>
            <w:tcW w:w="6318" w:type="dxa"/>
            <w:tcBorders>
              <w:top w:val="single" w:sz="8" w:space="0" w:color="000000"/>
              <w:left w:val="single" w:sz="8" w:space="0" w:color="000000"/>
              <w:bottom w:val="single" w:sz="8" w:space="0" w:color="000000"/>
            </w:tcBorders>
          </w:tcPr>
          <w:p w14:paraId="16FFD320" w14:textId="440564AB" w:rsidR="00E24265" w:rsidRPr="00615D4B" w:rsidDel="00CB3FDD" w:rsidRDefault="00E24265" w:rsidP="005F76AD">
            <w:pPr>
              <w:rPr>
                <w:del w:id="14809" w:author="阿毛" w:date="2021-05-21T17:54:00Z"/>
                <w:rFonts w:ascii="標楷體" w:eastAsia="標楷體" w:hAnsi="標楷體"/>
              </w:rPr>
            </w:pPr>
          </w:p>
        </w:tc>
      </w:tr>
      <w:tr w:rsidR="00E24265" w:rsidRPr="00615D4B" w:rsidDel="00CB3FDD" w14:paraId="26E8D9DA" w14:textId="43C4595B" w:rsidTr="005F76AD">
        <w:trPr>
          <w:trHeight w:val="358"/>
          <w:del w:id="14810" w:author="阿毛" w:date="2021-05-21T17:54:00Z"/>
        </w:trPr>
        <w:tc>
          <w:tcPr>
            <w:tcW w:w="1548" w:type="dxa"/>
            <w:tcBorders>
              <w:top w:val="single" w:sz="8" w:space="0" w:color="000000"/>
              <w:bottom w:val="single" w:sz="8" w:space="0" w:color="000000"/>
              <w:right w:val="single" w:sz="8" w:space="0" w:color="000000"/>
            </w:tcBorders>
            <w:shd w:val="clear" w:color="auto" w:fill="F3F3F3"/>
          </w:tcPr>
          <w:p w14:paraId="6772FC61" w14:textId="0D56E114" w:rsidR="00E24265" w:rsidRPr="00615D4B" w:rsidDel="00CB3FDD" w:rsidRDefault="00E24265" w:rsidP="005F76AD">
            <w:pPr>
              <w:rPr>
                <w:del w:id="14811" w:author="阿毛" w:date="2021-05-21T17:54:00Z"/>
                <w:rFonts w:ascii="標楷體" w:eastAsia="標楷體" w:hAnsi="標楷體"/>
              </w:rPr>
            </w:pPr>
            <w:del w:id="14812" w:author="阿毛" w:date="2021-05-21T17:54:00Z">
              <w:r w:rsidRPr="00615D4B" w:rsidDel="00CB3FDD">
                <w:rPr>
                  <w:rFonts w:ascii="標楷體" w:eastAsia="標楷體" w:hAnsi="標楷體"/>
                </w:rPr>
                <w:delText>特別需求</w:delText>
              </w:r>
            </w:del>
          </w:p>
        </w:tc>
        <w:tc>
          <w:tcPr>
            <w:tcW w:w="6318" w:type="dxa"/>
            <w:tcBorders>
              <w:top w:val="single" w:sz="8" w:space="0" w:color="000000"/>
              <w:left w:val="single" w:sz="8" w:space="0" w:color="000000"/>
              <w:bottom w:val="single" w:sz="8" w:space="0" w:color="000000"/>
            </w:tcBorders>
          </w:tcPr>
          <w:p w14:paraId="4148F4EC" w14:textId="590584CC" w:rsidR="00E24265" w:rsidRPr="00615D4B" w:rsidDel="00CB3FDD" w:rsidRDefault="00E24265" w:rsidP="005F76AD">
            <w:pPr>
              <w:rPr>
                <w:del w:id="14813" w:author="阿毛" w:date="2021-05-21T17:54:00Z"/>
                <w:rFonts w:ascii="標楷體" w:eastAsia="標楷體" w:hAnsi="標楷體"/>
              </w:rPr>
            </w:pPr>
          </w:p>
        </w:tc>
      </w:tr>
      <w:tr w:rsidR="00E24265" w:rsidRPr="00615D4B" w:rsidDel="00CB3FDD" w14:paraId="169228CF" w14:textId="57A23D47" w:rsidTr="005F76AD">
        <w:trPr>
          <w:trHeight w:val="278"/>
          <w:del w:id="14814" w:author="阿毛" w:date="2021-05-21T17:54:00Z"/>
        </w:trPr>
        <w:tc>
          <w:tcPr>
            <w:tcW w:w="1548" w:type="dxa"/>
            <w:tcBorders>
              <w:top w:val="single" w:sz="8" w:space="0" w:color="000000"/>
              <w:bottom w:val="single" w:sz="8" w:space="0" w:color="000000"/>
              <w:right w:val="single" w:sz="8" w:space="0" w:color="000000"/>
            </w:tcBorders>
            <w:shd w:val="clear" w:color="auto" w:fill="F3F3F3"/>
          </w:tcPr>
          <w:p w14:paraId="4DFA4B0C" w14:textId="6B066180" w:rsidR="00E24265" w:rsidRPr="00615D4B" w:rsidDel="00CB3FDD" w:rsidRDefault="00E24265" w:rsidP="005F76AD">
            <w:pPr>
              <w:rPr>
                <w:del w:id="14815" w:author="阿毛" w:date="2021-05-21T17:54:00Z"/>
                <w:rFonts w:ascii="標楷體" w:eastAsia="標楷體" w:hAnsi="標楷體"/>
              </w:rPr>
            </w:pPr>
            <w:del w:id="14816" w:author="阿毛" w:date="2021-05-21T17:54:00Z">
              <w:r w:rsidRPr="00615D4B" w:rsidDel="00CB3FDD">
                <w:rPr>
                  <w:rFonts w:ascii="標楷體" w:eastAsia="標楷體" w:hAnsi="標楷體"/>
                </w:rPr>
                <w:delText xml:space="preserve">參考 </w:delText>
              </w:r>
            </w:del>
          </w:p>
        </w:tc>
        <w:tc>
          <w:tcPr>
            <w:tcW w:w="6318" w:type="dxa"/>
            <w:tcBorders>
              <w:top w:val="single" w:sz="8" w:space="0" w:color="000000"/>
              <w:left w:val="single" w:sz="8" w:space="0" w:color="000000"/>
              <w:bottom w:val="single" w:sz="8" w:space="0" w:color="000000"/>
            </w:tcBorders>
          </w:tcPr>
          <w:p w14:paraId="161DF6CF" w14:textId="6ED7609C" w:rsidR="00E24265" w:rsidRPr="00615D4B" w:rsidDel="00CB3FDD" w:rsidRDefault="00E24265" w:rsidP="005F76AD">
            <w:pPr>
              <w:rPr>
                <w:del w:id="14817" w:author="阿毛" w:date="2021-05-21T17:54:00Z"/>
                <w:rFonts w:ascii="標楷體" w:eastAsia="標楷體" w:hAnsi="標楷體"/>
              </w:rPr>
            </w:pPr>
          </w:p>
        </w:tc>
      </w:tr>
    </w:tbl>
    <w:p w14:paraId="00345D3A" w14:textId="0615A955" w:rsidR="00E24265" w:rsidDel="00CB3FDD" w:rsidRDefault="00E24265" w:rsidP="00E24265">
      <w:pPr>
        <w:rPr>
          <w:del w:id="14818" w:author="阿毛" w:date="2021-05-21T17:54:00Z"/>
        </w:rPr>
      </w:pPr>
    </w:p>
    <w:p w14:paraId="73E92D3E" w14:textId="45095410" w:rsidR="00E24265" w:rsidRPr="00615D4B" w:rsidDel="00CB3FDD" w:rsidRDefault="00E24265">
      <w:pPr>
        <w:pStyle w:val="a"/>
        <w:rPr>
          <w:del w:id="14819" w:author="阿毛" w:date="2021-05-21T17:54:00Z"/>
        </w:rPr>
      </w:pPr>
      <w:del w:id="14820" w:author="阿毛" w:date="2021-05-21T17:54:00Z">
        <w:r w:rsidRPr="00615D4B" w:rsidDel="00CB3FDD">
          <w:delText>UI畫面</w:delText>
        </w:r>
      </w:del>
    </w:p>
    <w:p w14:paraId="5379A60D" w14:textId="7843999C" w:rsidR="00E24265" w:rsidDel="00CB3FDD" w:rsidRDefault="00E24265" w:rsidP="00E24265">
      <w:pPr>
        <w:pStyle w:val="42"/>
        <w:spacing w:after="72"/>
        <w:ind w:left="1133"/>
        <w:rPr>
          <w:del w:id="14821" w:author="阿毛" w:date="2021-05-21T17:54:00Z"/>
          <w:rFonts w:hAnsi="標楷體"/>
        </w:rPr>
      </w:pPr>
      <w:del w:id="14822" w:author="阿毛" w:date="2021-05-21T17:54:00Z">
        <w:r w:rsidRPr="00743962" w:rsidDel="00CB3FDD">
          <w:rPr>
            <w:rFonts w:hAnsi="標楷體" w:hint="eastAsia"/>
          </w:rPr>
          <w:delText>輸入畫面：</w:delText>
        </w:r>
      </w:del>
    </w:p>
    <w:p w14:paraId="7CE4129E" w14:textId="40FFE228" w:rsidR="00E24265" w:rsidRPr="005A61AB" w:rsidDel="00CB3FDD" w:rsidRDefault="00E24265" w:rsidP="00E24265">
      <w:pPr>
        <w:pStyle w:val="42"/>
        <w:spacing w:after="72"/>
        <w:ind w:leftChars="0" w:left="0"/>
        <w:rPr>
          <w:del w:id="14823" w:author="阿毛" w:date="2021-05-21T17:54:00Z"/>
          <w:rFonts w:hAnsi="標楷體"/>
        </w:rPr>
      </w:pPr>
      <w:del w:id="14824" w:author="阿毛" w:date="2021-05-21T17:54:00Z">
        <w:r w:rsidRPr="005A61AB" w:rsidDel="00CB3FDD">
          <w:rPr>
            <w:rFonts w:hAnsi="標楷體"/>
            <w:noProof/>
          </w:rPr>
          <w:drawing>
            <wp:inline distT="0" distB="0" distL="0" distR="0" wp14:anchorId="5AE92334" wp14:editId="3CF86E8A">
              <wp:extent cx="6601902" cy="3589020"/>
              <wp:effectExtent l="0" t="0" r="0" b="0"/>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6601902" cy="3589020"/>
                      </a:xfrm>
                      <a:prstGeom prst="rect">
                        <a:avLst/>
                      </a:prstGeom>
                    </pic:spPr>
                  </pic:pic>
                </a:graphicData>
              </a:graphic>
            </wp:inline>
          </w:drawing>
        </w:r>
        <w:r w:rsidRPr="005A61AB" w:rsidDel="00CB3FDD">
          <w:rPr>
            <w:rFonts w:hAnsi="標楷體"/>
            <w:noProof/>
          </w:rPr>
          <w:drawing>
            <wp:inline distT="0" distB="0" distL="0" distR="0" wp14:anchorId="21B56626" wp14:editId="471C7441">
              <wp:extent cx="6598920" cy="909643"/>
              <wp:effectExtent l="0" t="0" r="0" b="0"/>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6617905" cy="912260"/>
                      </a:xfrm>
                      <a:prstGeom prst="rect">
                        <a:avLst/>
                      </a:prstGeom>
                    </pic:spPr>
                  </pic:pic>
                </a:graphicData>
              </a:graphic>
            </wp:inline>
          </w:drawing>
        </w:r>
      </w:del>
    </w:p>
    <w:p w14:paraId="54AB25B1" w14:textId="3393FB23" w:rsidR="00E24265" w:rsidDel="00CB3FDD" w:rsidRDefault="00E24265" w:rsidP="00E24265">
      <w:pPr>
        <w:pStyle w:val="1text"/>
        <w:rPr>
          <w:del w:id="14825" w:author="阿毛" w:date="2021-05-21T17:54:00Z"/>
          <w:rFonts w:ascii="Times New Roman" w:hAnsi="Times New Roman"/>
        </w:rPr>
      </w:pPr>
    </w:p>
    <w:p w14:paraId="44D1DF87" w14:textId="2798D72E" w:rsidR="00E24265" w:rsidRPr="003972CE" w:rsidDel="00CB3FDD" w:rsidRDefault="00E24265">
      <w:pPr>
        <w:pStyle w:val="a"/>
        <w:rPr>
          <w:del w:id="14826" w:author="阿毛" w:date="2021-05-21T17:54:00Z"/>
        </w:rPr>
      </w:pPr>
      <w:del w:id="14827" w:author="阿毛" w:date="2021-05-21T17:54:00Z">
        <w:r w:rsidRPr="00615D4B" w:rsidDel="00CB3FDD">
          <w:rPr>
            <w:rFonts w:hint="eastAsia"/>
          </w:rPr>
          <w:delText>輸入</w:delText>
        </w:r>
        <w:r w:rsidRPr="003972CE" w:rsidDel="00CB3FDD">
          <w:delText>畫面資料說明</w:delText>
        </w:r>
      </w:del>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7"/>
        <w:gridCol w:w="1576"/>
        <w:gridCol w:w="1300"/>
        <w:gridCol w:w="1300"/>
        <w:gridCol w:w="1119"/>
        <w:gridCol w:w="623"/>
        <w:gridCol w:w="623"/>
        <w:gridCol w:w="3422"/>
      </w:tblGrid>
      <w:tr w:rsidR="00E24265" w:rsidRPr="00615D4B" w:rsidDel="00CB3FDD" w14:paraId="405B315F" w14:textId="469AEEF6" w:rsidTr="005F76AD">
        <w:trPr>
          <w:trHeight w:val="388"/>
          <w:jc w:val="center"/>
          <w:del w:id="14828" w:author="阿毛" w:date="2021-05-21T17:54:00Z"/>
        </w:trPr>
        <w:tc>
          <w:tcPr>
            <w:tcW w:w="219" w:type="pct"/>
            <w:vMerge w:val="restart"/>
          </w:tcPr>
          <w:p w14:paraId="42790AEB" w14:textId="359FAF02" w:rsidR="00E24265" w:rsidRPr="00615D4B" w:rsidDel="00CB3FDD" w:rsidRDefault="00E24265" w:rsidP="005F76AD">
            <w:pPr>
              <w:rPr>
                <w:del w:id="14829" w:author="阿毛" w:date="2021-05-21T17:54:00Z"/>
                <w:rFonts w:ascii="標楷體" w:eastAsia="標楷體" w:hAnsi="標楷體"/>
              </w:rPr>
            </w:pPr>
            <w:del w:id="14830" w:author="阿毛" w:date="2021-05-21T17:54:00Z">
              <w:r w:rsidRPr="00615D4B" w:rsidDel="00CB3FDD">
                <w:rPr>
                  <w:rFonts w:ascii="標楷體" w:eastAsia="標楷體" w:hAnsi="標楷體"/>
                </w:rPr>
                <w:delText>序號</w:delText>
              </w:r>
            </w:del>
          </w:p>
        </w:tc>
        <w:tc>
          <w:tcPr>
            <w:tcW w:w="756" w:type="pct"/>
            <w:vMerge w:val="restart"/>
          </w:tcPr>
          <w:p w14:paraId="38A4C126" w14:textId="71886833" w:rsidR="00E24265" w:rsidRPr="00615D4B" w:rsidDel="00CB3FDD" w:rsidRDefault="00E24265" w:rsidP="005F76AD">
            <w:pPr>
              <w:rPr>
                <w:del w:id="14831" w:author="阿毛" w:date="2021-05-21T17:54:00Z"/>
                <w:rFonts w:ascii="標楷體" w:eastAsia="標楷體" w:hAnsi="標楷體"/>
              </w:rPr>
            </w:pPr>
            <w:del w:id="14832" w:author="阿毛" w:date="2021-05-21T17:54:00Z">
              <w:r w:rsidRPr="00615D4B" w:rsidDel="00CB3FDD">
                <w:rPr>
                  <w:rFonts w:ascii="標楷體" w:eastAsia="標楷體" w:hAnsi="標楷體"/>
                </w:rPr>
                <w:delText>欄位</w:delText>
              </w:r>
            </w:del>
          </w:p>
        </w:tc>
        <w:tc>
          <w:tcPr>
            <w:tcW w:w="2382" w:type="pct"/>
            <w:gridSpan w:val="5"/>
          </w:tcPr>
          <w:p w14:paraId="2392983D" w14:textId="710D88AF" w:rsidR="00E24265" w:rsidRPr="00615D4B" w:rsidDel="00CB3FDD" w:rsidRDefault="00E24265" w:rsidP="005F76AD">
            <w:pPr>
              <w:jc w:val="center"/>
              <w:rPr>
                <w:del w:id="14833" w:author="阿毛" w:date="2021-05-21T17:54:00Z"/>
                <w:rFonts w:ascii="標楷體" w:eastAsia="標楷體" w:hAnsi="標楷體"/>
              </w:rPr>
            </w:pPr>
            <w:del w:id="14834" w:author="阿毛" w:date="2021-05-21T17:54:00Z">
              <w:r w:rsidRPr="00615D4B" w:rsidDel="00CB3FDD">
                <w:rPr>
                  <w:rFonts w:ascii="標楷體" w:eastAsia="標楷體" w:hAnsi="標楷體"/>
                </w:rPr>
                <w:delText>說明</w:delText>
              </w:r>
            </w:del>
          </w:p>
        </w:tc>
        <w:tc>
          <w:tcPr>
            <w:tcW w:w="1643" w:type="pct"/>
            <w:vMerge w:val="restart"/>
          </w:tcPr>
          <w:p w14:paraId="49E70FEF" w14:textId="0105625B" w:rsidR="00E24265" w:rsidRPr="00615D4B" w:rsidDel="00CB3FDD" w:rsidRDefault="00E24265" w:rsidP="005F76AD">
            <w:pPr>
              <w:rPr>
                <w:del w:id="14835" w:author="阿毛" w:date="2021-05-21T17:54:00Z"/>
                <w:rFonts w:ascii="標楷體" w:eastAsia="標楷體" w:hAnsi="標楷體"/>
              </w:rPr>
            </w:pPr>
            <w:del w:id="14836" w:author="阿毛" w:date="2021-05-21T17:54:00Z">
              <w:r w:rsidRPr="00615D4B" w:rsidDel="00CB3FDD">
                <w:rPr>
                  <w:rFonts w:ascii="標楷體" w:eastAsia="標楷體" w:hAnsi="標楷體"/>
                </w:rPr>
                <w:delText>處理邏輯及注意事項</w:delText>
              </w:r>
            </w:del>
          </w:p>
        </w:tc>
      </w:tr>
      <w:tr w:rsidR="00E24265" w:rsidRPr="00615D4B" w:rsidDel="00CB3FDD" w14:paraId="6AD5D1DD" w14:textId="102058F2" w:rsidTr="005F76AD">
        <w:trPr>
          <w:trHeight w:val="244"/>
          <w:jc w:val="center"/>
          <w:del w:id="14837" w:author="阿毛" w:date="2021-05-21T17:54:00Z"/>
        </w:trPr>
        <w:tc>
          <w:tcPr>
            <w:tcW w:w="219" w:type="pct"/>
            <w:vMerge/>
          </w:tcPr>
          <w:p w14:paraId="0581D26C" w14:textId="40CE2C29" w:rsidR="00E24265" w:rsidRPr="00615D4B" w:rsidDel="00CB3FDD" w:rsidRDefault="00E24265" w:rsidP="005F76AD">
            <w:pPr>
              <w:rPr>
                <w:del w:id="14838" w:author="阿毛" w:date="2021-05-21T17:54:00Z"/>
                <w:rFonts w:ascii="標楷體" w:eastAsia="標楷體" w:hAnsi="標楷體"/>
              </w:rPr>
            </w:pPr>
          </w:p>
        </w:tc>
        <w:tc>
          <w:tcPr>
            <w:tcW w:w="756" w:type="pct"/>
            <w:vMerge/>
          </w:tcPr>
          <w:p w14:paraId="60722298" w14:textId="4080E933" w:rsidR="00E24265" w:rsidRPr="00615D4B" w:rsidDel="00CB3FDD" w:rsidRDefault="00E24265" w:rsidP="005F76AD">
            <w:pPr>
              <w:rPr>
                <w:del w:id="14839" w:author="阿毛" w:date="2021-05-21T17:54:00Z"/>
                <w:rFonts w:ascii="標楷體" w:eastAsia="標楷體" w:hAnsi="標楷體"/>
              </w:rPr>
            </w:pPr>
          </w:p>
        </w:tc>
        <w:tc>
          <w:tcPr>
            <w:tcW w:w="624" w:type="pct"/>
          </w:tcPr>
          <w:p w14:paraId="15A60540" w14:textId="261D6C12" w:rsidR="00E24265" w:rsidRPr="00615D4B" w:rsidDel="00CB3FDD" w:rsidRDefault="00E24265" w:rsidP="005F76AD">
            <w:pPr>
              <w:rPr>
                <w:del w:id="14840" w:author="阿毛" w:date="2021-05-21T17:54:00Z"/>
                <w:rFonts w:ascii="標楷體" w:eastAsia="標楷體" w:hAnsi="標楷體"/>
              </w:rPr>
            </w:pPr>
            <w:del w:id="14841" w:author="阿毛" w:date="2021-05-21T17:54:00Z">
              <w:r w:rsidRPr="00615D4B" w:rsidDel="00CB3FDD">
                <w:rPr>
                  <w:rFonts w:ascii="標楷體" w:eastAsia="標楷體" w:hAnsi="標楷體" w:hint="eastAsia"/>
                </w:rPr>
                <w:delText>資料型態長度</w:delText>
              </w:r>
            </w:del>
          </w:p>
        </w:tc>
        <w:tc>
          <w:tcPr>
            <w:tcW w:w="624" w:type="pct"/>
          </w:tcPr>
          <w:p w14:paraId="1D242E89" w14:textId="74FDC9D6" w:rsidR="00E24265" w:rsidRPr="00615D4B" w:rsidDel="00CB3FDD" w:rsidRDefault="00E24265" w:rsidP="005F76AD">
            <w:pPr>
              <w:rPr>
                <w:del w:id="14842" w:author="阿毛" w:date="2021-05-21T17:54:00Z"/>
                <w:rFonts w:ascii="標楷體" w:eastAsia="標楷體" w:hAnsi="標楷體"/>
              </w:rPr>
            </w:pPr>
            <w:del w:id="14843" w:author="阿毛" w:date="2021-05-21T17:54:00Z">
              <w:r w:rsidRPr="00615D4B" w:rsidDel="00CB3FDD">
                <w:rPr>
                  <w:rFonts w:ascii="標楷體" w:eastAsia="標楷體" w:hAnsi="標楷體"/>
                </w:rPr>
                <w:delText>預設值</w:delText>
              </w:r>
            </w:del>
          </w:p>
        </w:tc>
        <w:tc>
          <w:tcPr>
            <w:tcW w:w="537" w:type="pct"/>
          </w:tcPr>
          <w:p w14:paraId="1019FFC9" w14:textId="56D8A076" w:rsidR="00E24265" w:rsidRPr="00615D4B" w:rsidDel="00CB3FDD" w:rsidRDefault="00E24265" w:rsidP="005F76AD">
            <w:pPr>
              <w:rPr>
                <w:del w:id="14844" w:author="阿毛" w:date="2021-05-21T17:54:00Z"/>
                <w:rFonts w:ascii="標楷體" w:eastAsia="標楷體" w:hAnsi="標楷體"/>
              </w:rPr>
            </w:pPr>
            <w:del w:id="14845" w:author="阿毛" w:date="2021-05-21T17:54:00Z">
              <w:r w:rsidRPr="00615D4B" w:rsidDel="00CB3FDD">
                <w:rPr>
                  <w:rFonts w:ascii="標楷體" w:eastAsia="標楷體" w:hAnsi="標楷體"/>
                </w:rPr>
                <w:delText>選單內容</w:delText>
              </w:r>
            </w:del>
          </w:p>
        </w:tc>
        <w:tc>
          <w:tcPr>
            <w:tcW w:w="299" w:type="pct"/>
          </w:tcPr>
          <w:p w14:paraId="50767678" w14:textId="7D2907F7" w:rsidR="00E24265" w:rsidRPr="00615D4B" w:rsidDel="00CB3FDD" w:rsidRDefault="00E24265" w:rsidP="005F76AD">
            <w:pPr>
              <w:rPr>
                <w:del w:id="14846" w:author="阿毛" w:date="2021-05-21T17:54:00Z"/>
                <w:rFonts w:ascii="標楷體" w:eastAsia="標楷體" w:hAnsi="標楷體"/>
              </w:rPr>
            </w:pPr>
            <w:del w:id="14847" w:author="阿毛" w:date="2021-05-21T17:54:00Z">
              <w:r w:rsidRPr="00615D4B" w:rsidDel="00CB3FDD">
                <w:rPr>
                  <w:rFonts w:ascii="標楷體" w:eastAsia="標楷體" w:hAnsi="標楷體"/>
                </w:rPr>
                <w:delText>必填</w:delText>
              </w:r>
            </w:del>
          </w:p>
        </w:tc>
        <w:tc>
          <w:tcPr>
            <w:tcW w:w="299" w:type="pct"/>
          </w:tcPr>
          <w:p w14:paraId="6BABB920" w14:textId="2E3B3A83" w:rsidR="00E24265" w:rsidRPr="00615D4B" w:rsidDel="00CB3FDD" w:rsidRDefault="00E24265" w:rsidP="005F76AD">
            <w:pPr>
              <w:rPr>
                <w:del w:id="14848" w:author="阿毛" w:date="2021-05-21T17:54:00Z"/>
                <w:rFonts w:ascii="標楷體" w:eastAsia="標楷體" w:hAnsi="標楷體"/>
              </w:rPr>
            </w:pPr>
            <w:del w:id="14849" w:author="阿毛" w:date="2021-05-21T17:54:00Z">
              <w:r w:rsidRPr="00615D4B" w:rsidDel="00CB3FDD">
                <w:rPr>
                  <w:rFonts w:ascii="標楷體" w:eastAsia="標楷體" w:hAnsi="標楷體"/>
                </w:rPr>
                <w:delText>R/W</w:delText>
              </w:r>
            </w:del>
          </w:p>
        </w:tc>
        <w:tc>
          <w:tcPr>
            <w:tcW w:w="1643" w:type="pct"/>
            <w:vMerge/>
          </w:tcPr>
          <w:p w14:paraId="35E9F12B" w14:textId="31407048" w:rsidR="00E24265" w:rsidRPr="00615D4B" w:rsidDel="00CB3FDD" w:rsidRDefault="00E24265" w:rsidP="005F76AD">
            <w:pPr>
              <w:rPr>
                <w:del w:id="14850" w:author="阿毛" w:date="2021-05-21T17:54:00Z"/>
                <w:rFonts w:ascii="標楷體" w:eastAsia="標楷體" w:hAnsi="標楷體"/>
              </w:rPr>
            </w:pPr>
          </w:p>
        </w:tc>
      </w:tr>
      <w:tr w:rsidR="00E24265" w:rsidRPr="00615D4B" w:rsidDel="00CB3FDD" w14:paraId="0CC41BFC" w14:textId="19525830" w:rsidTr="005F76AD">
        <w:trPr>
          <w:trHeight w:val="291"/>
          <w:jc w:val="center"/>
          <w:del w:id="14851" w:author="阿毛" w:date="2021-05-21T17:54:00Z"/>
        </w:trPr>
        <w:tc>
          <w:tcPr>
            <w:tcW w:w="219" w:type="pct"/>
          </w:tcPr>
          <w:p w14:paraId="27E103EC" w14:textId="4400E6C6" w:rsidR="00E24265" w:rsidRPr="005E579A" w:rsidDel="00CB3FDD" w:rsidRDefault="00E24265" w:rsidP="005F76AD">
            <w:pPr>
              <w:pStyle w:val="af9"/>
              <w:numPr>
                <w:ilvl w:val="0"/>
                <w:numId w:val="51"/>
              </w:numPr>
              <w:ind w:leftChars="0"/>
              <w:rPr>
                <w:del w:id="14852" w:author="阿毛" w:date="2021-05-21T17:54:00Z"/>
                <w:rFonts w:ascii="標楷體" w:eastAsia="標楷體" w:hAnsi="標楷體"/>
              </w:rPr>
            </w:pPr>
          </w:p>
        </w:tc>
        <w:tc>
          <w:tcPr>
            <w:tcW w:w="756" w:type="pct"/>
          </w:tcPr>
          <w:p w14:paraId="7E60394A" w14:textId="7147C4F6" w:rsidR="00E24265" w:rsidRPr="00615D4B" w:rsidDel="00CB3FDD" w:rsidRDefault="00E24265" w:rsidP="005F76AD">
            <w:pPr>
              <w:rPr>
                <w:del w:id="14853" w:author="阿毛" w:date="2021-05-21T17:54:00Z"/>
                <w:rFonts w:ascii="標楷體" w:eastAsia="標楷體" w:hAnsi="標楷體"/>
              </w:rPr>
            </w:pPr>
            <w:del w:id="14854" w:author="阿毛" w:date="2021-05-21T17:54:00Z">
              <w:r w:rsidRPr="00B93CCA" w:rsidDel="00CB3FDD">
                <w:rPr>
                  <w:rFonts w:ascii="標楷體" w:eastAsia="標楷體" w:hAnsi="標楷體" w:hint="eastAsia"/>
                </w:rPr>
                <w:delText>交易代碼</w:delText>
              </w:r>
            </w:del>
          </w:p>
        </w:tc>
        <w:tc>
          <w:tcPr>
            <w:tcW w:w="624" w:type="pct"/>
          </w:tcPr>
          <w:p w14:paraId="4C82D3CD" w14:textId="695C0162" w:rsidR="00E24265" w:rsidRPr="00615D4B" w:rsidDel="00CB3FDD" w:rsidRDefault="00E24265" w:rsidP="005F76AD">
            <w:pPr>
              <w:rPr>
                <w:del w:id="14855" w:author="阿毛" w:date="2021-05-21T17:54:00Z"/>
                <w:rFonts w:ascii="標楷體" w:eastAsia="標楷體" w:hAnsi="標楷體"/>
              </w:rPr>
            </w:pPr>
          </w:p>
        </w:tc>
        <w:tc>
          <w:tcPr>
            <w:tcW w:w="624" w:type="pct"/>
          </w:tcPr>
          <w:p w14:paraId="52044C7E" w14:textId="09ADFBB9" w:rsidR="00E24265" w:rsidRPr="00615D4B" w:rsidDel="00CB3FDD" w:rsidRDefault="00E24265" w:rsidP="005F76AD">
            <w:pPr>
              <w:rPr>
                <w:del w:id="14856" w:author="阿毛" w:date="2021-05-21T17:54:00Z"/>
                <w:rFonts w:ascii="標楷體" w:eastAsia="標楷體" w:hAnsi="標楷體"/>
              </w:rPr>
            </w:pPr>
          </w:p>
        </w:tc>
        <w:tc>
          <w:tcPr>
            <w:tcW w:w="537" w:type="pct"/>
          </w:tcPr>
          <w:p w14:paraId="09F762A1" w14:textId="4BEC618B" w:rsidR="00E24265" w:rsidRPr="00615D4B" w:rsidDel="00CB3FDD" w:rsidRDefault="00E24265" w:rsidP="005F76AD">
            <w:pPr>
              <w:rPr>
                <w:del w:id="14857" w:author="阿毛" w:date="2021-05-21T17:54:00Z"/>
                <w:rFonts w:ascii="標楷體" w:eastAsia="標楷體" w:hAnsi="標楷體"/>
              </w:rPr>
            </w:pPr>
            <w:del w:id="14858" w:author="阿毛" w:date="2021-05-21T17:54:00Z">
              <w:r w:rsidDel="00CB3FDD">
                <w:rPr>
                  <w:rFonts w:ascii="標楷體" w:eastAsia="標楷體" w:hAnsi="標楷體" w:hint="eastAsia"/>
                </w:rPr>
                <w:delText>下拉式選單</w:delText>
              </w:r>
            </w:del>
          </w:p>
        </w:tc>
        <w:tc>
          <w:tcPr>
            <w:tcW w:w="299" w:type="pct"/>
          </w:tcPr>
          <w:p w14:paraId="728F80B1" w14:textId="4666FD78" w:rsidR="00E24265" w:rsidRPr="00615D4B" w:rsidDel="00CB3FDD" w:rsidRDefault="00E24265" w:rsidP="005F76AD">
            <w:pPr>
              <w:rPr>
                <w:del w:id="14859" w:author="阿毛" w:date="2021-05-21T17:54:00Z"/>
                <w:rFonts w:ascii="標楷體" w:eastAsia="標楷體" w:hAnsi="標楷體"/>
              </w:rPr>
            </w:pPr>
          </w:p>
        </w:tc>
        <w:tc>
          <w:tcPr>
            <w:tcW w:w="299" w:type="pct"/>
          </w:tcPr>
          <w:p w14:paraId="06490E13" w14:textId="7816B49D" w:rsidR="00E24265" w:rsidRPr="00615D4B" w:rsidDel="00CB3FDD" w:rsidRDefault="00E24265" w:rsidP="005F76AD">
            <w:pPr>
              <w:rPr>
                <w:del w:id="14860" w:author="阿毛" w:date="2021-05-21T17:54:00Z"/>
                <w:rFonts w:ascii="標楷體" w:eastAsia="標楷體" w:hAnsi="標楷體"/>
              </w:rPr>
            </w:pPr>
          </w:p>
        </w:tc>
        <w:tc>
          <w:tcPr>
            <w:tcW w:w="1643" w:type="pct"/>
          </w:tcPr>
          <w:p w14:paraId="3BADA779" w14:textId="6CD88113" w:rsidR="00E24265" w:rsidDel="00CB3FDD" w:rsidRDefault="00E24265" w:rsidP="005F76AD">
            <w:pPr>
              <w:rPr>
                <w:del w:id="14861" w:author="阿毛" w:date="2021-05-21T17:54:00Z"/>
                <w:rFonts w:ascii="標楷體" w:eastAsia="標楷體" w:hAnsi="標楷體"/>
              </w:rPr>
            </w:pPr>
            <w:del w:id="14862" w:author="阿毛" w:date="2021-05-21T17:54:00Z">
              <w:r w:rsidRPr="002240D5" w:rsidDel="00CB3FDD">
                <w:rPr>
                  <w:rFonts w:ascii="標楷體" w:eastAsia="標楷體" w:hAnsi="標楷體" w:hint="eastAsia"/>
                </w:rPr>
                <w:delText>1:新增</w:delText>
              </w:r>
            </w:del>
          </w:p>
          <w:p w14:paraId="0FFEAC1F" w14:textId="4F763417" w:rsidR="00E24265" w:rsidDel="00CB3FDD" w:rsidRDefault="00E24265" w:rsidP="005F76AD">
            <w:pPr>
              <w:rPr>
                <w:del w:id="14863" w:author="阿毛" w:date="2021-05-21T17:54:00Z"/>
                <w:rFonts w:ascii="標楷體" w:eastAsia="標楷體" w:hAnsi="標楷體"/>
              </w:rPr>
            </w:pPr>
            <w:del w:id="14864" w:author="阿毛" w:date="2021-05-21T17:54:00Z">
              <w:r w:rsidRPr="002240D5" w:rsidDel="00CB3FDD">
                <w:rPr>
                  <w:rFonts w:ascii="標楷體" w:eastAsia="標楷體" w:hAnsi="標楷體" w:hint="eastAsia"/>
                </w:rPr>
                <w:delText>2:異動</w:delText>
              </w:r>
            </w:del>
          </w:p>
          <w:p w14:paraId="381DC89A" w14:textId="03871AE4" w:rsidR="00E24265" w:rsidDel="00CB3FDD" w:rsidRDefault="00E24265" w:rsidP="005F76AD">
            <w:pPr>
              <w:rPr>
                <w:del w:id="14865" w:author="阿毛" w:date="2021-05-21T17:54:00Z"/>
                <w:rFonts w:ascii="標楷體" w:eastAsia="標楷體" w:hAnsi="標楷體"/>
              </w:rPr>
            </w:pPr>
            <w:del w:id="14866" w:author="阿毛" w:date="2021-05-21T17:54:00Z">
              <w:r w:rsidRPr="002240D5" w:rsidDel="00CB3FDD">
                <w:rPr>
                  <w:rFonts w:ascii="標楷體" w:eastAsia="標楷體" w:hAnsi="標楷體" w:hint="eastAsia"/>
                </w:rPr>
                <w:delText>3:補件</w:delText>
              </w:r>
            </w:del>
          </w:p>
          <w:p w14:paraId="69A57D48" w14:textId="767C4AE6" w:rsidR="00E24265" w:rsidRPr="00615D4B" w:rsidDel="00CB3FDD" w:rsidRDefault="00E24265" w:rsidP="005F76AD">
            <w:pPr>
              <w:rPr>
                <w:del w:id="14867" w:author="阿毛" w:date="2021-05-21T17:54:00Z"/>
                <w:rFonts w:ascii="標楷體" w:eastAsia="標楷體" w:hAnsi="標楷體"/>
              </w:rPr>
            </w:pPr>
            <w:del w:id="14868" w:author="阿毛" w:date="2021-05-21T17:54:00Z">
              <w:r w:rsidRPr="002240D5" w:rsidDel="00CB3FDD">
                <w:rPr>
                  <w:rFonts w:ascii="標楷體" w:eastAsia="標楷體" w:hAnsi="標楷體" w:hint="eastAsia"/>
                </w:rPr>
                <w:delText>4:刪除</w:delText>
              </w:r>
            </w:del>
          </w:p>
        </w:tc>
      </w:tr>
      <w:tr w:rsidR="00E24265" w:rsidRPr="00615D4B" w:rsidDel="00CB3FDD" w14:paraId="711DABA3" w14:textId="048CD8BE" w:rsidTr="005F76AD">
        <w:trPr>
          <w:trHeight w:val="291"/>
          <w:jc w:val="center"/>
          <w:del w:id="14869" w:author="阿毛" w:date="2021-05-21T17:54:00Z"/>
        </w:trPr>
        <w:tc>
          <w:tcPr>
            <w:tcW w:w="219" w:type="pct"/>
          </w:tcPr>
          <w:p w14:paraId="5A724A71" w14:textId="070DDC05" w:rsidR="00E24265" w:rsidRPr="005E579A" w:rsidDel="00CB3FDD" w:rsidRDefault="00E24265" w:rsidP="005F76AD">
            <w:pPr>
              <w:pStyle w:val="af9"/>
              <w:numPr>
                <w:ilvl w:val="0"/>
                <w:numId w:val="51"/>
              </w:numPr>
              <w:ind w:leftChars="0"/>
              <w:rPr>
                <w:del w:id="14870" w:author="阿毛" w:date="2021-05-21T17:54:00Z"/>
                <w:rFonts w:ascii="標楷體" w:eastAsia="標楷體" w:hAnsi="標楷體"/>
              </w:rPr>
            </w:pPr>
          </w:p>
        </w:tc>
        <w:tc>
          <w:tcPr>
            <w:tcW w:w="756" w:type="pct"/>
          </w:tcPr>
          <w:p w14:paraId="6D9EBE38" w14:textId="335399BD" w:rsidR="00E24265" w:rsidRPr="00615D4B" w:rsidDel="00CB3FDD" w:rsidRDefault="00E24265" w:rsidP="005F76AD">
            <w:pPr>
              <w:rPr>
                <w:del w:id="14871" w:author="阿毛" w:date="2021-05-21T17:54:00Z"/>
                <w:rFonts w:ascii="標楷體" w:eastAsia="標楷體" w:hAnsi="標楷體"/>
              </w:rPr>
            </w:pPr>
            <w:del w:id="14872" w:author="阿毛" w:date="2021-05-21T17:54:00Z">
              <w:r w:rsidRPr="00B93CCA" w:rsidDel="00CB3FDD">
                <w:rPr>
                  <w:rFonts w:ascii="標楷體" w:eastAsia="標楷體" w:hAnsi="標楷體" w:hint="eastAsia"/>
                </w:rPr>
                <w:delText>債務人IDN</w:delText>
              </w:r>
            </w:del>
          </w:p>
        </w:tc>
        <w:tc>
          <w:tcPr>
            <w:tcW w:w="624" w:type="pct"/>
          </w:tcPr>
          <w:p w14:paraId="7DF45D21" w14:textId="293DB750" w:rsidR="00E24265" w:rsidRPr="00615D4B" w:rsidDel="00CB3FDD" w:rsidRDefault="00E24265" w:rsidP="005F76AD">
            <w:pPr>
              <w:rPr>
                <w:del w:id="14873" w:author="阿毛" w:date="2021-05-21T17:54:00Z"/>
                <w:rFonts w:ascii="標楷體" w:eastAsia="標楷體" w:hAnsi="標楷體"/>
              </w:rPr>
            </w:pPr>
          </w:p>
        </w:tc>
        <w:tc>
          <w:tcPr>
            <w:tcW w:w="624" w:type="pct"/>
          </w:tcPr>
          <w:p w14:paraId="22A5C5AF" w14:textId="3FAE2EC3" w:rsidR="00E24265" w:rsidRPr="00615D4B" w:rsidDel="00CB3FDD" w:rsidRDefault="00E24265" w:rsidP="005F76AD">
            <w:pPr>
              <w:rPr>
                <w:del w:id="14874" w:author="阿毛" w:date="2021-05-21T17:54:00Z"/>
                <w:rFonts w:ascii="標楷體" w:eastAsia="標楷體" w:hAnsi="標楷體"/>
              </w:rPr>
            </w:pPr>
          </w:p>
        </w:tc>
        <w:tc>
          <w:tcPr>
            <w:tcW w:w="537" w:type="pct"/>
          </w:tcPr>
          <w:p w14:paraId="4C9D8671" w14:textId="1844B93F" w:rsidR="00E24265" w:rsidRPr="00615D4B" w:rsidDel="00CB3FDD" w:rsidRDefault="00E24265" w:rsidP="005F76AD">
            <w:pPr>
              <w:rPr>
                <w:del w:id="14875" w:author="阿毛" w:date="2021-05-21T17:54:00Z"/>
                <w:rFonts w:ascii="標楷體" w:eastAsia="標楷體" w:hAnsi="標楷體"/>
              </w:rPr>
            </w:pPr>
          </w:p>
        </w:tc>
        <w:tc>
          <w:tcPr>
            <w:tcW w:w="299" w:type="pct"/>
          </w:tcPr>
          <w:p w14:paraId="523B7BE9" w14:textId="1F836787" w:rsidR="00E24265" w:rsidRPr="00615D4B" w:rsidDel="00CB3FDD" w:rsidRDefault="00E24265" w:rsidP="005F76AD">
            <w:pPr>
              <w:rPr>
                <w:del w:id="14876" w:author="阿毛" w:date="2021-05-21T17:54:00Z"/>
                <w:rFonts w:ascii="標楷體" w:eastAsia="標楷體" w:hAnsi="標楷體"/>
              </w:rPr>
            </w:pPr>
          </w:p>
        </w:tc>
        <w:tc>
          <w:tcPr>
            <w:tcW w:w="299" w:type="pct"/>
          </w:tcPr>
          <w:p w14:paraId="4F0D71D6" w14:textId="0F275E05" w:rsidR="00E24265" w:rsidRPr="00615D4B" w:rsidDel="00CB3FDD" w:rsidRDefault="00E24265" w:rsidP="005F76AD">
            <w:pPr>
              <w:rPr>
                <w:del w:id="14877" w:author="阿毛" w:date="2021-05-21T17:54:00Z"/>
                <w:rFonts w:ascii="標楷體" w:eastAsia="標楷體" w:hAnsi="標楷體"/>
              </w:rPr>
            </w:pPr>
          </w:p>
        </w:tc>
        <w:tc>
          <w:tcPr>
            <w:tcW w:w="1643" w:type="pct"/>
          </w:tcPr>
          <w:p w14:paraId="51D4F090" w14:textId="744E8D3A" w:rsidR="00E24265" w:rsidRPr="00615D4B" w:rsidDel="00CB3FDD" w:rsidRDefault="00E24265" w:rsidP="005F76AD">
            <w:pPr>
              <w:rPr>
                <w:del w:id="14878" w:author="阿毛" w:date="2021-05-21T17:54:00Z"/>
                <w:rFonts w:ascii="標楷體" w:eastAsia="標楷體" w:hAnsi="標楷體"/>
              </w:rPr>
            </w:pPr>
          </w:p>
        </w:tc>
      </w:tr>
      <w:tr w:rsidR="00E24265" w:rsidRPr="00615D4B" w:rsidDel="00CB3FDD" w14:paraId="6413D536" w14:textId="75EFFBD3" w:rsidTr="005F76AD">
        <w:trPr>
          <w:trHeight w:val="291"/>
          <w:jc w:val="center"/>
          <w:del w:id="14879" w:author="阿毛" w:date="2021-05-21T17:54:00Z"/>
        </w:trPr>
        <w:tc>
          <w:tcPr>
            <w:tcW w:w="219" w:type="pct"/>
          </w:tcPr>
          <w:p w14:paraId="1A4E7890" w14:textId="2A63AF71" w:rsidR="00E24265" w:rsidRPr="005E579A" w:rsidDel="00CB3FDD" w:rsidRDefault="00E24265" w:rsidP="005F76AD">
            <w:pPr>
              <w:pStyle w:val="af9"/>
              <w:numPr>
                <w:ilvl w:val="0"/>
                <w:numId w:val="51"/>
              </w:numPr>
              <w:ind w:leftChars="0"/>
              <w:rPr>
                <w:del w:id="14880" w:author="阿毛" w:date="2021-05-21T17:54:00Z"/>
                <w:rFonts w:ascii="標楷體" w:eastAsia="標楷體" w:hAnsi="標楷體"/>
              </w:rPr>
            </w:pPr>
          </w:p>
        </w:tc>
        <w:tc>
          <w:tcPr>
            <w:tcW w:w="756" w:type="pct"/>
          </w:tcPr>
          <w:p w14:paraId="4F73F8F7" w14:textId="4E2B9969" w:rsidR="00E24265" w:rsidRPr="00615D4B" w:rsidDel="00CB3FDD" w:rsidRDefault="00E24265" w:rsidP="005F76AD">
            <w:pPr>
              <w:rPr>
                <w:del w:id="14881" w:author="阿毛" w:date="2021-05-21T17:54:00Z"/>
                <w:rFonts w:ascii="標楷體" w:eastAsia="標楷體" w:hAnsi="標楷體"/>
              </w:rPr>
            </w:pPr>
            <w:del w:id="14882" w:author="阿毛" w:date="2021-05-21T17:54:00Z">
              <w:r w:rsidRPr="00B93CCA" w:rsidDel="00CB3FDD">
                <w:rPr>
                  <w:rFonts w:ascii="標楷體" w:eastAsia="標楷體" w:hAnsi="標楷體" w:hint="eastAsia"/>
                </w:rPr>
                <w:delText>報送單位代號</w:delText>
              </w:r>
            </w:del>
          </w:p>
        </w:tc>
        <w:tc>
          <w:tcPr>
            <w:tcW w:w="624" w:type="pct"/>
          </w:tcPr>
          <w:p w14:paraId="2F22EE9A" w14:textId="79A92FB3" w:rsidR="00E24265" w:rsidRPr="00615D4B" w:rsidDel="00CB3FDD" w:rsidRDefault="00E24265" w:rsidP="005F76AD">
            <w:pPr>
              <w:rPr>
                <w:del w:id="14883" w:author="阿毛" w:date="2021-05-21T17:54:00Z"/>
                <w:rFonts w:ascii="標楷體" w:eastAsia="標楷體" w:hAnsi="標楷體"/>
              </w:rPr>
            </w:pPr>
          </w:p>
        </w:tc>
        <w:tc>
          <w:tcPr>
            <w:tcW w:w="624" w:type="pct"/>
          </w:tcPr>
          <w:p w14:paraId="6A285FBC" w14:textId="6A97EF12" w:rsidR="00E24265" w:rsidRPr="00615D4B" w:rsidDel="00CB3FDD" w:rsidRDefault="00E24265" w:rsidP="005F76AD">
            <w:pPr>
              <w:rPr>
                <w:del w:id="14884" w:author="阿毛" w:date="2021-05-21T17:54:00Z"/>
                <w:rFonts w:ascii="標楷體" w:eastAsia="標楷體" w:hAnsi="標楷體"/>
              </w:rPr>
            </w:pPr>
          </w:p>
        </w:tc>
        <w:tc>
          <w:tcPr>
            <w:tcW w:w="537" w:type="pct"/>
          </w:tcPr>
          <w:p w14:paraId="29EDAEAD" w14:textId="61BB67EB" w:rsidR="00E24265" w:rsidRPr="00615D4B" w:rsidDel="00CB3FDD" w:rsidRDefault="00E24265" w:rsidP="005F76AD">
            <w:pPr>
              <w:rPr>
                <w:del w:id="14885" w:author="阿毛" w:date="2021-05-21T17:54:00Z"/>
                <w:rFonts w:ascii="標楷體" w:eastAsia="標楷體" w:hAnsi="標楷體"/>
              </w:rPr>
            </w:pPr>
          </w:p>
        </w:tc>
        <w:tc>
          <w:tcPr>
            <w:tcW w:w="299" w:type="pct"/>
          </w:tcPr>
          <w:p w14:paraId="1E52F499" w14:textId="6D8E8F2A" w:rsidR="00E24265" w:rsidRPr="00615D4B" w:rsidDel="00CB3FDD" w:rsidRDefault="00E24265" w:rsidP="005F76AD">
            <w:pPr>
              <w:rPr>
                <w:del w:id="14886" w:author="阿毛" w:date="2021-05-21T17:54:00Z"/>
                <w:rFonts w:ascii="標楷體" w:eastAsia="標楷體" w:hAnsi="標楷體"/>
              </w:rPr>
            </w:pPr>
          </w:p>
        </w:tc>
        <w:tc>
          <w:tcPr>
            <w:tcW w:w="299" w:type="pct"/>
          </w:tcPr>
          <w:p w14:paraId="6F7E4B93" w14:textId="11173493" w:rsidR="00E24265" w:rsidRPr="00615D4B" w:rsidDel="00CB3FDD" w:rsidRDefault="00E24265" w:rsidP="005F76AD">
            <w:pPr>
              <w:rPr>
                <w:del w:id="14887" w:author="阿毛" w:date="2021-05-21T17:54:00Z"/>
                <w:rFonts w:ascii="標楷體" w:eastAsia="標楷體" w:hAnsi="標楷體"/>
              </w:rPr>
            </w:pPr>
          </w:p>
        </w:tc>
        <w:tc>
          <w:tcPr>
            <w:tcW w:w="1643" w:type="pct"/>
          </w:tcPr>
          <w:p w14:paraId="5B2636DE" w14:textId="424897AF" w:rsidR="00E24265" w:rsidRPr="00615D4B" w:rsidDel="00CB3FDD" w:rsidRDefault="00E24265" w:rsidP="005F76AD">
            <w:pPr>
              <w:rPr>
                <w:del w:id="14888" w:author="阿毛" w:date="2021-05-21T17:54:00Z"/>
                <w:rFonts w:ascii="標楷體" w:eastAsia="標楷體" w:hAnsi="標楷體"/>
              </w:rPr>
            </w:pPr>
          </w:p>
        </w:tc>
      </w:tr>
      <w:tr w:rsidR="00E24265" w:rsidRPr="00615D4B" w:rsidDel="00CB3FDD" w14:paraId="49202A99" w14:textId="5ED082F2" w:rsidTr="005F76AD">
        <w:trPr>
          <w:trHeight w:val="291"/>
          <w:jc w:val="center"/>
          <w:del w:id="14889" w:author="阿毛" w:date="2021-05-21T17:54:00Z"/>
        </w:trPr>
        <w:tc>
          <w:tcPr>
            <w:tcW w:w="219" w:type="pct"/>
          </w:tcPr>
          <w:p w14:paraId="67E76E67" w14:textId="129CB309" w:rsidR="00E24265" w:rsidRPr="005E579A" w:rsidDel="00CB3FDD" w:rsidRDefault="00E24265" w:rsidP="005F76AD">
            <w:pPr>
              <w:pStyle w:val="af9"/>
              <w:numPr>
                <w:ilvl w:val="0"/>
                <w:numId w:val="51"/>
              </w:numPr>
              <w:ind w:leftChars="0"/>
              <w:rPr>
                <w:del w:id="14890" w:author="阿毛" w:date="2021-05-21T17:54:00Z"/>
                <w:rFonts w:ascii="標楷體" w:eastAsia="標楷體" w:hAnsi="標楷體"/>
              </w:rPr>
            </w:pPr>
          </w:p>
        </w:tc>
        <w:tc>
          <w:tcPr>
            <w:tcW w:w="756" w:type="pct"/>
          </w:tcPr>
          <w:p w14:paraId="348353F0" w14:textId="5DDCA7D6" w:rsidR="00E24265" w:rsidRPr="00615D4B" w:rsidDel="00CB3FDD" w:rsidRDefault="00E24265" w:rsidP="005F76AD">
            <w:pPr>
              <w:rPr>
                <w:del w:id="14891" w:author="阿毛" w:date="2021-05-21T17:54:00Z"/>
                <w:rFonts w:ascii="標楷體" w:eastAsia="標楷體" w:hAnsi="標楷體"/>
              </w:rPr>
            </w:pPr>
            <w:del w:id="14892" w:author="阿毛" w:date="2021-05-21T17:54:00Z">
              <w:r w:rsidRPr="00B93CCA" w:rsidDel="00CB3FDD">
                <w:rPr>
                  <w:rFonts w:ascii="標楷體" w:eastAsia="標楷體" w:hAnsi="標楷體" w:hint="eastAsia"/>
                </w:rPr>
                <w:delText>款項統一收付申請日</w:delText>
              </w:r>
            </w:del>
          </w:p>
        </w:tc>
        <w:tc>
          <w:tcPr>
            <w:tcW w:w="624" w:type="pct"/>
          </w:tcPr>
          <w:p w14:paraId="2D37F4F5" w14:textId="751F9A2D" w:rsidR="00E24265" w:rsidRPr="00615D4B" w:rsidDel="00CB3FDD" w:rsidRDefault="00E24265" w:rsidP="005F76AD">
            <w:pPr>
              <w:rPr>
                <w:del w:id="14893" w:author="阿毛" w:date="2021-05-21T17:54:00Z"/>
                <w:rFonts w:ascii="標楷體" w:eastAsia="標楷體" w:hAnsi="標楷體"/>
              </w:rPr>
            </w:pPr>
          </w:p>
        </w:tc>
        <w:tc>
          <w:tcPr>
            <w:tcW w:w="624" w:type="pct"/>
          </w:tcPr>
          <w:p w14:paraId="56BD1B84" w14:textId="586A9D98" w:rsidR="00E24265" w:rsidRPr="00615D4B" w:rsidDel="00CB3FDD" w:rsidRDefault="00E24265" w:rsidP="005F76AD">
            <w:pPr>
              <w:rPr>
                <w:del w:id="14894" w:author="阿毛" w:date="2021-05-21T17:54:00Z"/>
                <w:rFonts w:ascii="標楷體" w:eastAsia="標楷體" w:hAnsi="標楷體"/>
              </w:rPr>
            </w:pPr>
          </w:p>
        </w:tc>
        <w:tc>
          <w:tcPr>
            <w:tcW w:w="537" w:type="pct"/>
          </w:tcPr>
          <w:p w14:paraId="2FD57FDB" w14:textId="0D2CA3C4" w:rsidR="00E24265" w:rsidRPr="00615D4B" w:rsidDel="00CB3FDD" w:rsidRDefault="00E24265" w:rsidP="005F76AD">
            <w:pPr>
              <w:rPr>
                <w:del w:id="14895" w:author="阿毛" w:date="2021-05-21T17:54:00Z"/>
                <w:rFonts w:ascii="標楷體" w:eastAsia="標楷體" w:hAnsi="標楷體"/>
              </w:rPr>
            </w:pPr>
          </w:p>
        </w:tc>
        <w:tc>
          <w:tcPr>
            <w:tcW w:w="299" w:type="pct"/>
          </w:tcPr>
          <w:p w14:paraId="2C96B36D" w14:textId="04935DFD" w:rsidR="00E24265" w:rsidRPr="00615D4B" w:rsidDel="00CB3FDD" w:rsidRDefault="00E24265" w:rsidP="005F76AD">
            <w:pPr>
              <w:rPr>
                <w:del w:id="14896" w:author="阿毛" w:date="2021-05-21T17:54:00Z"/>
                <w:rFonts w:ascii="標楷體" w:eastAsia="標楷體" w:hAnsi="標楷體"/>
              </w:rPr>
            </w:pPr>
          </w:p>
        </w:tc>
        <w:tc>
          <w:tcPr>
            <w:tcW w:w="299" w:type="pct"/>
          </w:tcPr>
          <w:p w14:paraId="2C6E1F49" w14:textId="248966D6" w:rsidR="00E24265" w:rsidRPr="00615D4B" w:rsidDel="00CB3FDD" w:rsidRDefault="00E24265" w:rsidP="005F76AD">
            <w:pPr>
              <w:rPr>
                <w:del w:id="14897" w:author="阿毛" w:date="2021-05-21T17:54:00Z"/>
                <w:rFonts w:ascii="標楷體" w:eastAsia="標楷體" w:hAnsi="標楷體"/>
              </w:rPr>
            </w:pPr>
          </w:p>
        </w:tc>
        <w:tc>
          <w:tcPr>
            <w:tcW w:w="1643" w:type="pct"/>
          </w:tcPr>
          <w:p w14:paraId="17B30053" w14:textId="463AF4DC" w:rsidR="00E24265" w:rsidRPr="00615D4B" w:rsidDel="00CB3FDD" w:rsidRDefault="00E24265" w:rsidP="005F76AD">
            <w:pPr>
              <w:rPr>
                <w:del w:id="14898" w:author="阿毛" w:date="2021-05-21T17:54:00Z"/>
                <w:rFonts w:ascii="標楷體" w:eastAsia="標楷體" w:hAnsi="標楷體"/>
              </w:rPr>
            </w:pPr>
          </w:p>
        </w:tc>
      </w:tr>
      <w:tr w:rsidR="00E24265" w:rsidRPr="00615D4B" w:rsidDel="00CB3FDD" w14:paraId="78767D33" w14:textId="3390FF8E" w:rsidTr="005F76AD">
        <w:trPr>
          <w:trHeight w:val="291"/>
          <w:jc w:val="center"/>
          <w:del w:id="14899" w:author="阿毛" w:date="2021-05-21T17:54:00Z"/>
        </w:trPr>
        <w:tc>
          <w:tcPr>
            <w:tcW w:w="219" w:type="pct"/>
          </w:tcPr>
          <w:p w14:paraId="720EFD21" w14:textId="003C74C1" w:rsidR="00E24265" w:rsidRPr="005E579A" w:rsidDel="00CB3FDD" w:rsidRDefault="00E24265" w:rsidP="005F76AD">
            <w:pPr>
              <w:pStyle w:val="af9"/>
              <w:numPr>
                <w:ilvl w:val="0"/>
                <w:numId w:val="51"/>
              </w:numPr>
              <w:ind w:leftChars="0"/>
              <w:rPr>
                <w:del w:id="14900" w:author="阿毛" w:date="2021-05-21T17:54:00Z"/>
                <w:rFonts w:ascii="標楷體" w:eastAsia="標楷體" w:hAnsi="標楷體"/>
              </w:rPr>
            </w:pPr>
          </w:p>
        </w:tc>
        <w:tc>
          <w:tcPr>
            <w:tcW w:w="756" w:type="pct"/>
          </w:tcPr>
          <w:p w14:paraId="4411DB1E" w14:textId="0470041A" w:rsidR="00E24265" w:rsidRPr="00615D4B" w:rsidDel="00CB3FDD" w:rsidRDefault="00E24265" w:rsidP="005F76AD">
            <w:pPr>
              <w:rPr>
                <w:del w:id="14901" w:author="阿毛" w:date="2021-05-21T17:54:00Z"/>
                <w:rFonts w:ascii="標楷體" w:eastAsia="標楷體" w:hAnsi="標楷體"/>
              </w:rPr>
            </w:pPr>
            <w:del w:id="14902" w:author="阿毛" w:date="2021-05-21T17:54:00Z">
              <w:r w:rsidRPr="00B93CCA" w:rsidDel="00CB3FDD">
                <w:rPr>
                  <w:rFonts w:ascii="標楷體" w:eastAsia="標楷體" w:hAnsi="標楷體" w:hint="eastAsia"/>
                </w:rPr>
                <w:delText>更生方案認可裁定日</w:delText>
              </w:r>
            </w:del>
          </w:p>
        </w:tc>
        <w:tc>
          <w:tcPr>
            <w:tcW w:w="624" w:type="pct"/>
          </w:tcPr>
          <w:p w14:paraId="7C0FD8C0" w14:textId="585A073A" w:rsidR="00E24265" w:rsidRPr="00615D4B" w:rsidDel="00CB3FDD" w:rsidRDefault="00E24265" w:rsidP="005F76AD">
            <w:pPr>
              <w:rPr>
                <w:del w:id="14903" w:author="阿毛" w:date="2021-05-21T17:54:00Z"/>
                <w:rFonts w:ascii="標楷體" w:eastAsia="標楷體" w:hAnsi="標楷體"/>
              </w:rPr>
            </w:pPr>
          </w:p>
        </w:tc>
        <w:tc>
          <w:tcPr>
            <w:tcW w:w="624" w:type="pct"/>
          </w:tcPr>
          <w:p w14:paraId="06FB2933" w14:textId="10D4153D" w:rsidR="00E24265" w:rsidRPr="00615D4B" w:rsidDel="00CB3FDD" w:rsidRDefault="00E24265" w:rsidP="005F76AD">
            <w:pPr>
              <w:rPr>
                <w:del w:id="14904" w:author="阿毛" w:date="2021-05-21T17:54:00Z"/>
                <w:rFonts w:ascii="標楷體" w:eastAsia="標楷體" w:hAnsi="標楷體"/>
              </w:rPr>
            </w:pPr>
          </w:p>
        </w:tc>
        <w:tc>
          <w:tcPr>
            <w:tcW w:w="537" w:type="pct"/>
          </w:tcPr>
          <w:p w14:paraId="6C684F48" w14:textId="333F7E7B" w:rsidR="00E24265" w:rsidRPr="00615D4B" w:rsidDel="00CB3FDD" w:rsidRDefault="00E24265" w:rsidP="005F76AD">
            <w:pPr>
              <w:rPr>
                <w:del w:id="14905" w:author="阿毛" w:date="2021-05-21T17:54:00Z"/>
                <w:rFonts w:ascii="標楷體" w:eastAsia="標楷體" w:hAnsi="標楷體"/>
              </w:rPr>
            </w:pPr>
          </w:p>
        </w:tc>
        <w:tc>
          <w:tcPr>
            <w:tcW w:w="299" w:type="pct"/>
          </w:tcPr>
          <w:p w14:paraId="78B6817A" w14:textId="25E40CCD" w:rsidR="00E24265" w:rsidRPr="00615D4B" w:rsidDel="00CB3FDD" w:rsidRDefault="00E24265" w:rsidP="005F76AD">
            <w:pPr>
              <w:rPr>
                <w:del w:id="14906" w:author="阿毛" w:date="2021-05-21T17:54:00Z"/>
                <w:rFonts w:ascii="標楷體" w:eastAsia="標楷體" w:hAnsi="標楷體"/>
              </w:rPr>
            </w:pPr>
          </w:p>
        </w:tc>
        <w:tc>
          <w:tcPr>
            <w:tcW w:w="299" w:type="pct"/>
          </w:tcPr>
          <w:p w14:paraId="0C921D22" w14:textId="38CBDF54" w:rsidR="00E24265" w:rsidRPr="00615D4B" w:rsidDel="00CB3FDD" w:rsidRDefault="00E24265" w:rsidP="005F76AD">
            <w:pPr>
              <w:rPr>
                <w:del w:id="14907" w:author="阿毛" w:date="2021-05-21T17:54:00Z"/>
                <w:rFonts w:ascii="標楷體" w:eastAsia="標楷體" w:hAnsi="標楷體"/>
              </w:rPr>
            </w:pPr>
          </w:p>
        </w:tc>
        <w:tc>
          <w:tcPr>
            <w:tcW w:w="1643" w:type="pct"/>
          </w:tcPr>
          <w:p w14:paraId="5C7465E9" w14:textId="00435E9B" w:rsidR="00E24265" w:rsidRPr="00615D4B" w:rsidDel="00CB3FDD" w:rsidRDefault="00E24265" w:rsidP="005F76AD">
            <w:pPr>
              <w:rPr>
                <w:del w:id="14908" w:author="阿毛" w:date="2021-05-21T17:54:00Z"/>
                <w:rFonts w:ascii="標楷體" w:eastAsia="標楷體" w:hAnsi="標楷體"/>
              </w:rPr>
            </w:pPr>
          </w:p>
        </w:tc>
      </w:tr>
      <w:tr w:rsidR="00E24265" w:rsidRPr="00615D4B" w:rsidDel="00CB3FDD" w14:paraId="4E9F0444" w14:textId="5D34AF73" w:rsidTr="005F76AD">
        <w:trPr>
          <w:trHeight w:val="291"/>
          <w:jc w:val="center"/>
          <w:del w:id="14909" w:author="阿毛" w:date="2021-05-21T17:54:00Z"/>
        </w:trPr>
        <w:tc>
          <w:tcPr>
            <w:tcW w:w="219" w:type="pct"/>
          </w:tcPr>
          <w:p w14:paraId="74ADFA65" w14:textId="5CA8BA9C" w:rsidR="00E24265" w:rsidRPr="005E579A" w:rsidDel="00CB3FDD" w:rsidRDefault="00E24265" w:rsidP="005F76AD">
            <w:pPr>
              <w:pStyle w:val="af9"/>
              <w:numPr>
                <w:ilvl w:val="0"/>
                <w:numId w:val="51"/>
              </w:numPr>
              <w:ind w:leftChars="0"/>
              <w:rPr>
                <w:del w:id="14910" w:author="阿毛" w:date="2021-05-21T17:54:00Z"/>
                <w:rFonts w:ascii="標楷體" w:eastAsia="標楷體" w:hAnsi="標楷體"/>
              </w:rPr>
            </w:pPr>
          </w:p>
        </w:tc>
        <w:tc>
          <w:tcPr>
            <w:tcW w:w="756" w:type="pct"/>
          </w:tcPr>
          <w:p w14:paraId="516BF20C" w14:textId="71CDF6F2" w:rsidR="00E24265" w:rsidRPr="00615D4B" w:rsidDel="00CB3FDD" w:rsidRDefault="00E24265" w:rsidP="005F76AD">
            <w:pPr>
              <w:rPr>
                <w:del w:id="14911" w:author="阿毛" w:date="2021-05-21T17:54:00Z"/>
                <w:rFonts w:ascii="標楷體" w:eastAsia="標楷體" w:hAnsi="標楷體"/>
              </w:rPr>
            </w:pPr>
            <w:del w:id="14912" w:author="阿毛" w:date="2021-05-21T17:54:00Z">
              <w:r w:rsidRPr="00B93CCA" w:rsidDel="00CB3FDD">
                <w:rPr>
                  <w:rFonts w:ascii="標楷體" w:eastAsia="標楷體" w:hAnsi="標楷體" w:hint="eastAsia"/>
                </w:rPr>
                <w:delText>更生債權金融機構家數</w:delText>
              </w:r>
            </w:del>
          </w:p>
        </w:tc>
        <w:tc>
          <w:tcPr>
            <w:tcW w:w="624" w:type="pct"/>
          </w:tcPr>
          <w:p w14:paraId="35318BDB" w14:textId="05879A2E" w:rsidR="00E24265" w:rsidRPr="00615D4B" w:rsidDel="00CB3FDD" w:rsidRDefault="00E24265" w:rsidP="005F76AD">
            <w:pPr>
              <w:rPr>
                <w:del w:id="14913" w:author="阿毛" w:date="2021-05-21T17:54:00Z"/>
                <w:rFonts w:ascii="標楷體" w:eastAsia="標楷體" w:hAnsi="標楷體"/>
              </w:rPr>
            </w:pPr>
          </w:p>
        </w:tc>
        <w:tc>
          <w:tcPr>
            <w:tcW w:w="624" w:type="pct"/>
          </w:tcPr>
          <w:p w14:paraId="48CF0DB3" w14:textId="3E32785B" w:rsidR="00E24265" w:rsidRPr="00615D4B" w:rsidDel="00CB3FDD" w:rsidRDefault="00E24265" w:rsidP="005F76AD">
            <w:pPr>
              <w:rPr>
                <w:del w:id="14914" w:author="阿毛" w:date="2021-05-21T17:54:00Z"/>
                <w:rFonts w:ascii="標楷體" w:eastAsia="標楷體" w:hAnsi="標楷體"/>
              </w:rPr>
            </w:pPr>
          </w:p>
        </w:tc>
        <w:tc>
          <w:tcPr>
            <w:tcW w:w="537" w:type="pct"/>
          </w:tcPr>
          <w:p w14:paraId="4A4D6E42" w14:textId="314003E4" w:rsidR="00E24265" w:rsidRPr="00615D4B" w:rsidDel="00CB3FDD" w:rsidRDefault="00E24265" w:rsidP="005F76AD">
            <w:pPr>
              <w:rPr>
                <w:del w:id="14915" w:author="阿毛" w:date="2021-05-21T17:54:00Z"/>
                <w:rFonts w:ascii="標楷體" w:eastAsia="標楷體" w:hAnsi="標楷體"/>
              </w:rPr>
            </w:pPr>
          </w:p>
        </w:tc>
        <w:tc>
          <w:tcPr>
            <w:tcW w:w="299" w:type="pct"/>
          </w:tcPr>
          <w:p w14:paraId="178BB8D7" w14:textId="7FE20A94" w:rsidR="00E24265" w:rsidRPr="00615D4B" w:rsidDel="00CB3FDD" w:rsidRDefault="00E24265" w:rsidP="005F76AD">
            <w:pPr>
              <w:rPr>
                <w:del w:id="14916" w:author="阿毛" w:date="2021-05-21T17:54:00Z"/>
                <w:rFonts w:ascii="標楷體" w:eastAsia="標楷體" w:hAnsi="標楷體"/>
              </w:rPr>
            </w:pPr>
          </w:p>
        </w:tc>
        <w:tc>
          <w:tcPr>
            <w:tcW w:w="299" w:type="pct"/>
          </w:tcPr>
          <w:p w14:paraId="663EC1EE" w14:textId="1DBCDE48" w:rsidR="00E24265" w:rsidRPr="00615D4B" w:rsidDel="00CB3FDD" w:rsidRDefault="00E24265" w:rsidP="005F76AD">
            <w:pPr>
              <w:rPr>
                <w:del w:id="14917" w:author="阿毛" w:date="2021-05-21T17:54:00Z"/>
                <w:rFonts w:ascii="標楷體" w:eastAsia="標楷體" w:hAnsi="標楷體"/>
              </w:rPr>
            </w:pPr>
          </w:p>
        </w:tc>
        <w:tc>
          <w:tcPr>
            <w:tcW w:w="1643" w:type="pct"/>
          </w:tcPr>
          <w:p w14:paraId="10A2BFA6" w14:textId="71A83636" w:rsidR="00E24265" w:rsidRPr="00615D4B" w:rsidDel="00CB3FDD" w:rsidRDefault="00E24265" w:rsidP="005F76AD">
            <w:pPr>
              <w:rPr>
                <w:del w:id="14918" w:author="阿毛" w:date="2021-05-21T17:54:00Z"/>
                <w:rFonts w:ascii="標楷體" w:eastAsia="標楷體" w:hAnsi="標楷體"/>
              </w:rPr>
            </w:pPr>
          </w:p>
        </w:tc>
      </w:tr>
      <w:tr w:rsidR="00E24265" w:rsidRPr="00615D4B" w:rsidDel="00CB3FDD" w14:paraId="69FFFA4F" w14:textId="271402C0" w:rsidTr="005F76AD">
        <w:trPr>
          <w:trHeight w:val="291"/>
          <w:jc w:val="center"/>
          <w:del w:id="14919" w:author="阿毛" w:date="2021-05-21T17:54:00Z"/>
        </w:trPr>
        <w:tc>
          <w:tcPr>
            <w:tcW w:w="219" w:type="pct"/>
          </w:tcPr>
          <w:p w14:paraId="4573910D" w14:textId="493BB61A" w:rsidR="00E24265" w:rsidRPr="005E579A" w:rsidDel="00CB3FDD" w:rsidRDefault="00E24265" w:rsidP="005F76AD">
            <w:pPr>
              <w:pStyle w:val="af9"/>
              <w:numPr>
                <w:ilvl w:val="0"/>
                <w:numId w:val="51"/>
              </w:numPr>
              <w:ind w:leftChars="0"/>
              <w:rPr>
                <w:del w:id="14920" w:author="阿毛" w:date="2021-05-21T17:54:00Z"/>
                <w:rFonts w:ascii="標楷體" w:eastAsia="標楷體" w:hAnsi="標楷體"/>
              </w:rPr>
            </w:pPr>
          </w:p>
        </w:tc>
        <w:tc>
          <w:tcPr>
            <w:tcW w:w="756" w:type="pct"/>
          </w:tcPr>
          <w:p w14:paraId="7D906C39" w14:textId="13F55B30" w:rsidR="00E24265" w:rsidRPr="00615D4B" w:rsidDel="00CB3FDD" w:rsidRDefault="00E24265" w:rsidP="005F76AD">
            <w:pPr>
              <w:rPr>
                <w:del w:id="14921" w:author="阿毛" w:date="2021-05-21T17:54:00Z"/>
                <w:rFonts w:ascii="標楷體" w:eastAsia="標楷體" w:hAnsi="標楷體"/>
              </w:rPr>
            </w:pPr>
            <w:del w:id="14922" w:author="阿毛" w:date="2021-05-21T17:54:00Z">
              <w:r w:rsidRPr="00B93CCA" w:rsidDel="00CB3FDD">
                <w:rPr>
                  <w:rFonts w:ascii="標楷體" w:eastAsia="標楷體" w:hAnsi="標楷體" w:hint="eastAsia"/>
                </w:rPr>
                <w:delText>債權金融機構代號1</w:delText>
              </w:r>
            </w:del>
          </w:p>
        </w:tc>
        <w:tc>
          <w:tcPr>
            <w:tcW w:w="624" w:type="pct"/>
          </w:tcPr>
          <w:p w14:paraId="2894B202" w14:textId="46B7F81C" w:rsidR="00E24265" w:rsidRPr="00615D4B" w:rsidDel="00CB3FDD" w:rsidRDefault="00E24265" w:rsidP="005F76AD">
            <w:pPr>
              <w:rPr>
                <w:del w:id="14923" w:author="阿毛" w:date="2021-05-21T17:54:00Z"/>
                <w:rFonts w:ascii="標楷體" w:eastAsia="標楷體" w:hAnsi="標楷體"/>
              </w:rPr>
            </w:pPr>
          </w:p>
        </w:tc>
        <w:tc>
          <w:tcPr>
            <w:tcW w:w="624" w:type="pct"/>
          </w:tcPr>
          <w:p w14:paraId="6B7DAE65" w14:textId="1AB62271" w:rsidR="00E24265" w:rsidRPr="00615D4B" w:rsidDel="00CB3FDD" w:rsidRDefault="00E24265" w:rsidP="005F76AD">
            <w:pPr>
              <w:rPr>
                <w:del w:id="14924" w:author="阿毛" w:date="2021-05-21T17:54:00Z"/>
                <w:rFonts w:ascii="標楷體" w:eastAsia="標楷體" w:hAnsi="標楷體"/>
              </w:rPr>
            </w:pPr>
          </w:p>
        </w:tc>
        <w:tc>
          <w:tcPr>
            <w:tcW w:w="537" w:type="pct"/>
          </w:tcPr>
          <w:p w14:paraId="4F985752" w14:textId="5853FB7A" w:rsidR="00E24265" w:rsidRPr="00615D4B" w:rsidDel="00CB3FDD" w:rsidRDefault="00E24265" w:rsidP="005F76AD">
            <w:pPr>
              <w:rPr>
                <w:del w:id="14925" w:author="阿毛" w:date="2021-05-21T17:54:00Z"/>
                <w:rFonts w:ascii="標楷體" w:eastAsia="標楷體" w:hAnsi="標楷體"/>
              </w:rPr>
            </w:pPr>
          </w:p>
        </w:tc>
        <w:tc>
          <w:tcPr>
            <w:tcW w:w="299" w:type="pct"/>
          </w:tcPr>
          <w:p w14:paraId="225ABDBB" w14:textId="28E35A87" w:rsidR="00E24265" w:rsidRPr="00615D4B" w:rsidDel="00CB3FDD" w:rsidRDefault="00E24265" w:rsidP="005F76AD">
            <w:pPr>
              <w:rPr>
                <w:del w:id="14926" w:author="阿毛" w:date="2021-05-21T17:54:00Z"/>
                <w:rFonts w:ascii="標楷體" w:eastAsia="標楷體" w:hAnsi="標楷體"/>
              </w:rPr>
            </w:pPr>
          </w:p>
        </w:tc>
        <w:tc>
          <w:tcPr>
            <w:tcW w:w="299" w:type="pct"/>
          </w:tcPr>
          <w:p w14:paraId="0E2D79B7" w14:textId="3514B367" w:rsidR="00E24265" w:rsidRPr="00615D4B" w:rsidDel="00CB3FDD" w:rsidRDefault="00E24265" w:rsidP="005F76AD">
            <w:pPr>
              <w:rPr>
                <w:del w:id="14927" w:author="阿毛" w:date="2021-05-21T17:54:00Z"/>
                <w:rFonts w:ascii="標楷體" w:eastAsia="標楷體" w:hAnsi="標楷體"/>
              </w:rPr>
            </w:pPr>
          </w:p>
        </w:tc>
        <w:tc>
          <w:tcPr>
            <w:tcW w:w="1643" w:type="pct"/>
          </w:tcPr>
          <w:p w14:paraId="01A31F9A" w14:textId="76333F65" w:rsidR="00E24265" w:rsidRPr="00615D4B" w:rsidDel="00CB3FDD" w:rsidRDefault="00E24265" w:rsidP="005F76AD">
            <w:pPr>
              <w:rPr>
                <w:del w:id="14928" w:author="阿毛" w:date="2021-05-21T17:54:00Z"/>
                <w:rFonts w:ascii="標楷體" w:eastAsia="標楷體" w:hAnsi="標楷體"/>
              </w:rPr>
            </w:pPr>
          </w:p>
        </w:tc>
      </w:tr>
      <w:tr w:rsidR="00E24265" w:rsidRPr="00615D4B" w:rsidDel="00CB3FDD" w14:paraId="04BD2A70" w14:textId="2387BE00" w:rsidTr="005F76AD">
        <w:trPr>
          <w:trHeight w:val="291"/>
          <w:jc w:val="center"/>
          <w:del w:id="14929" w:author="阿毛" w:date="2021-05-21T17:54:00Z"/>
        </w:trPr>
        <w:tc>
          <w:tcPr>
            <w:tcW w:w="219" w:type="pct"/>
          </w:tcPr>
          <w:p w14:paraId="1C329EB7" w14:textId="45BA395F" w:rsidR="00E24265" w:rsidRPr="005E579A" w:rsidDel="00CB3FDD" w:rsidRDefault="00E24265" w:rsidP="005F76AD">
            <w:pPr>
              <w:pStyle w:val="af9"/>
              <w:numPr>
                <w:ilvl w:val="0"/>
                <w:numId w:val="51"/>
              </w:numPr>
              <w:ind w:leftChars="0"/>
              <w:rPr>
                <w:del w:id="14930" w:author="阿毛" w:date="2021-05-21T17:54:00Z"/>
                <w:rFonts w:ascii="標楷體" w:eastAsia="標楷體" w:hAnsi="標楷體"/>
              </w:rPr>
            </w:pPr>
          </w:p>
        </w:tc>
        <w:tc>
          <w:tcPr>
            <w:tcW w:w="756" w:type="pct"/>
          </w:tcPr>
          <w:p w14:paraId="5CFF94A4" w14:textId="2A153C5D" w:rsidR="00E24265" w:rsidRPr="00615D4B" w:rsidDel="00CB3FDD" w:rsidRDefault="00E24265" w:rsidP="005F76AD">
            <w:pPr>
              <w:rPr>
                <w:del w:id="14931" w:author="阿毛" w:date="2021-05-21T17:54:00Z"/>
                <w:rFonts w:ascii="標楷體" w:eastAsia="標楷體" w:hAnsi="標楷體"/>
              </w:rPr>
            </w:pPr>
            <w:del w:id="14932" w:author="阿毛" w:date="2021-05-21T17:54:00Z">
              <w:r w:rsidRPr="00B93CCA" w:rsidDel="00CB3FDD">
                <w:rPr>
                  <w:rFonts w:ascii="標楷體" w:eastAsia="標楷體" w:hAnsi="標楷體" w:hint="eastAsia"/>
                </w:rPr>
                <w:delText>債權金融機構代號</w:delText>
              </w:r>
              <w:r w:rsidDel="00CB3FDD">
                <w:rPr>
                  <w:rFonts w:ascii="標楷體" w:eastAsia="標楷體" w:hAnsi="標楷體" w:hint="eastAsia"/>
                </w:rPr>
                <w:delText>2</w:delText>
              </w:r>
            </w:del>
          </w:p>
        </w:tc>
        <w:tc>
          <w:tcPr>
            <w:tcW w:w="624" w:type="pct"/>
          </w:tcPr>
          <w:p w14:paraId="53F64054" w14:textId="0BB9734F" w:rsidR="00E24265" w:rsidRPr="00615D4B" w:rsidDel="00CB3FDD" w:rsidRDefault="00E24265" w:rsidP="005F76AD">
            <w:pPr>
              <w:rPr>
                <w:del w:id="14933" w:author="阿毛" w:date="2021-05-21T17:54:00Z"/>
                <w:rFonts w:ascii="標楷體" w:eastAsia="標楷體" w:hAnsi="標楷體"/>
              </w:rPr>
            </w:pPr>
          </w:p>
        </w:tc>
        <w:tc>
          <w:tcPr>
            <w:tcW w:w="624" w:type="pct"/>
          </w:tcPr>
          <w:p w14:paraId="290EADCF" w14:textId="64896807" w:rsidR="00E24265" w:rsidRPr="00615D4B" w:rsidDel="00CB3FDD" w:rsidRDefault="00E24265" w:rsidP="005F76AD">
            <w:pPr>
              <w:rPr>
                <w:del w:id="14934" w:author="阿毛" w:date="2021-05-21T17:54:00Z"/>
                <w:rFonts w:ascii="標楷體" w:eastAsia="標楷體" w:hAnsi="標楷體"/>
              </w:rPr>
            </w:pPr>
          </w:p>
        </w:tc>
        <w:tc>
          <w:tcPr>
            <w:tcW w:w="537" w:type="pct"/>
          </w:tcPr>
          <w:p w14:paraId="332EA921" w14:textId="0668B594" w:rsidR="00E24265" w:rsidRPr="00615D4B" w:rsidDel="00CB3FDD" w:rsidRDefault="00E24265" w:rsidP="005F76AD">
            <w:pPr>
              <w:rPr>
                <w:del w:id="14935" w:author="阿毛" w:date="2021-05-21T17:54:00Z"/>
                <w:rFonts w:ascii="標楷體" w:eastAsia="標楷體" w:hAnsi="標楷體"/>
              </w:rPr>
            </w:pPr>
          </w:p>
        </w:tc>
        <w:tc>
          <w:tcPr>
            <w:tcW w:w="299" w:type="pct"/>
          </w:tcPr>
          <w:p w14:paraId="201B230B" w14:textId="7A0AAADB" w:rsidR="00E24265" w:rsidRPr="00615D4B" w:rsidDel="00CB3FDD" w:rsidRDefault="00E24265" w:rsidP="005F76AD">
            <w:pPr>
              <w:rPr>
                <w:del w:id="14936" w:author="阿毛" w:date="2021-05-21T17:54:00Z"/>
                <w:rFonts w:ascii="標楷體" w:eastAsia="標楷體" w:hAnsi="標楷體"/>
              </w:rPr>
            </w:pPr>
          </w:p>
        </w:tc>
        <w:tc>
          <w:tcPr>
            <w:tcW w:w="299" w:type="pct"/>
          </w:tcPr>
          <w:p w14:paraId="4C1C1E7C" w14:textId="06498754" w:rsidR="00E24265" w:rsidRPr="00615D4B" w:rsidDel="00CB3FDD" w:rsidRDefault="00E24265" w:rsidP="005F76AD">
            <w:pPr>
              <w:rPr>
                <w:del w:id="14937" w:author="阿毛" w:date="2021-05-21T17:54:00Z"/>
                <w:rFonts w:ascii="標楷體" w:eastAsia="標楷體" w:hAnsi="標楷體"/>
              </w:rPr>
            </w:pPr>
          </w:p>
        </w:tc>
        <w:tc>
          <w:tcPr>
            <w:tcW w:w="1643" w:type="pct"/>
          </w:tcPr>
          <w:p w14:paraId="6DCA4B71" w14:textId="4DD9470E" w:rsidR="00E24265" w:rsidRPr="00615D4B" w:rsidDel="00CB3FDD" w:rsidRDefault="00E24265" w:rsidP="005F76AD">
            <w:pPr>
              <w:rPr>
                <w:del w:id="14938" w:author="阿毛" w:date="2021-05-21T17:54:00Z"/>
                <w:rFonts w:ascii="標楷體" w:eastAsia="標楷體" w:hAnsi="標楷體"/>
              </w:rPr>
            </w:pPr>
          </w:p>
        </w:tc>
      </w:tr>
      <w:tr w:rsidR="00E24265" w:rsidRPr="00615D4B" w:rsidDel="00CB3FDD" w14:paraId="53B5C62B" w14:textId="23889DDE" w:rsidTr="005F76AD">
        <w:trPr>
          <w:trHeight w:val="291"/>
          <w:jc w:val="center"/>
          <w:del w:id="14939" w:author="阿毛" w:date="2021-05-21T17:54:00Z"/>
        </w:trPr>
        <w:tc>
          <w:tcPr>
            <w:tcW w:w="219" w:type="pct"/>
          </w:tcPr>
          <w:p w14:paraId="6811ABE1" w14:textId="2990DEA4" w:rsidR="00E24265" w:rsidRPr="005E579A" w:rsidDel="00CB3FDD" w:rsidRDefault="00E24265" w:rsidP="005F76AD">
            <w:pPr>
              <w:pStyle w:val="af9"/>
              <w:numPr>
                <w:ilvl w:val="0"/>
                <w:numId w:val="51"/>
              </w:numPr>
              <w:ind w:leftChars="0"/>
              <w:rPr>
                <w:del w:id="14940" w:author="阿毛" w:date="2021-05-21T17:54:00Z"/>
                <w:rFonts w:ascii="標楷體" w:eastAsia="標楷體" w:hAnsi="標楷體"/>
              </w:rPr>
            </w:pPr>
          </w:p>
        </w:tc>
        <w:tc>
          <w:tcPr>
            <w:tcW w:w="756" w:type="pct"/>
          </w:tcPr>
          <w:p w14:paraId="08FBC27D" w14:textId="32518F8E" w:rsidR="00E24265" w:rsidRPr="00615D4B" w:rsidDel="00CB3FDD" w:rsidRDefault="00E24265" w:rsidP="005F76AD">
            <w:pPr>
              <w:rPr>
                <w:del w:id="14941" w:author="阿毛" w:date="2021-05-21T17:54:00Z"/>
                <w:rFonts w:ascii="標楷體" w:eastAsia="標楷體" w:hAnsi="標楷體"/>
              </w:rPr>
            </w:pPr>
            <w:del w:id="14942" w:author="阿毛" w:date="2021-05-21T17:54:00Z">
              <w:r w:rsidRPr="00B93CCA" w:rsidDel="00CB3FDD">
                <w:rPr>
                  <w:rFonts w:ascii="標楷體" w:eastAsia="標楷體" w:hAnsi="標楷體" w:hint="eastAsia"/>
                </w:rPr>
                <w:delText>債權金融機構代號</w:delText>
              </w:r>
              <w:r w:rsidDel="00CB3FDD">
                <w:rPr>
                  <w:rFonts w:ascii="標楷體" w:eastAsia="標楷體" w:hAnsi="標楷體" w:hint="eastAsia"/>
                </w:rPr>
                <w:delText>3</w:delText>
              </w:r>
            </w:del>
          </w:p>
        </w:tc>
        <w:tc>
          <w:tcPr>
            <w:tcW w:w="624" w:type="pct"/>
          </w:tcPr>
          <w:p w14:paraId="3D60F087" w14:textId="7DFD1851" w:rsidR="00E24265" w:rsidRPr="00615D4B" w:rsidDel="00CB3FDD" w:rsidRDefault="00E24265" w:rsidP="005F76AD">
            <w:pPr>
              <w:rPr>
                <w:del w:id="14943" w:author="阿毛" w:date="2021-05-21T17:54:00Z"/>
                <w:rFonts w:ascii="標楷體" w:eastAsia="標楷體" w:hAnsi="標楷體"/>
              </w:rPr>
            </w:pPr>
          </w:p>
        </w:tc>
        <w:tc>
          <w:tcPr>
            <w:tcW w:w="624" w:type="pct"/>
          </w:tcPr>
          <w:p w14:paraId="4AF850F2" w14:textId="719AE48B" w:rsidR="00E24265" w:rsidRPr="00615D4B" w:rsidDel="00CB3FDD" w:rsidRDefault="00E24265" w:rsidP="005F76AD">
            <w:pPr>
              <w:rPr>
                <w:del w:id="14944" w:author="阿毛" w:date="2021-05-21T17:54:00Z"/>
                <w:rFonts w:ascii="標楷體" w:eastAsia="標楷體" w:hAnsi="標楷體"/>
              </w:rPr>
            </w:pPr>
          </w:p>
        </w:tc>
        <w:tc>
          <w:tcPr>
            <w:tcW w:w="537" w:type="pct"/>
          </w:tcPr>
          <w:p w14:paraId="33462EF4" w14:textId="5E3E91EB" w:rsidR="00E24265" w:rsidRPr="00615D4B" w:rsidDel="00CB3FDD" w:rsidRDefault="00E24265" w:rsidP="005F76AD">
            <w:pPr>
              <w:rPr>
                <w:del w:id="14945" w:author="阿毛" w:date="2021-05-21T17:54:00Z"/>
                <w:rFonts w:ascii="標楷體" w:eastAsia="標楷體" w:hAnsi="標楷體"/>
              </w:rPr>
            </w:pPr>
          </w:p>
        </w:tc>
        <w:tc>
          <w:tcPr>
            <w:tcW w:w="299" w:type="pct"/>
          </w:tcPr>
          <w:p w14:paraId="268414B8" w14:textId="2170D417" w:rsidR="00E24265" w:rsidRPr="00615D4B" w:rsidDel="00CB3FDD" w:rsidRDefault="00E24265" w:rsidP="005F76AD">
            <w:pPr>
              <w:rPr>
                <w:del w:id="14946" w:author="阿毛" w:date="2021-05-21T17:54:00Z"/>
                <w:rFonts w:ascii="標楷體" w:eastAsia="標楷體" w:hAnsi="標楷體"/>
              </w:rPr>
            </w:pPr>
          </w:p>
        </w:tc>
        <w:tc>
          <w:tcPr>
            <w:tcW w:w="299" w:type="pct"/>
          </w:tcPr>
          <w:p w14:paraId="341B94A9" w14:textId="00854988" w:rsidR="00E24265" w:rsidRPr="00615D4B" w:rsidDel="00CB3FDD" w:rsidRDefault="00E24265" w:rsidP="005F76AD">
            <w:pPr>
              <w:rPr>
                <w:del w:id="14947" w:author="阿毛" w:date="2021-05-21T17:54:00Z"/>
                <w:rFonts w:ascii="標楷體" w:eastAsia="標楷體" w:hAnsi="標楷體"/>
              </w:rPr>
            </w:pPr>
          </w:p>
        </w:tc>
        <w:tc>
          <w:tcPr>
            <w:tcW w:w="1643" w:type="pct"/>
          </w:tcPr>
          <w:p w14:paraId="2122EB9E" w14:textId="14628B59" w:rsidR="00E24265" w:rsidRPr="00615D4B" w:rsidDel="00CB3FDD" w:rsidRDefault="00E24265" w:rsidP="005F76AD">
            <w:pPr>
              <w:rPr>
                <w:del w:id="14948" w:author="阿毛" w:date="2021-05-21T17:54:00Z"/>
                <w:rFonts w:ascii="標楷體" w:eastAsia="標楷體" w:hAnsi="標楷體"/>
              </w:rPr>
            </w:pPr>
          </w:p>
        </w:tc>
      </w:tr>
      <w:tr w:rsidR="00E24265" w:rsidRPr="00615D4B" w:rsidDel="00CB3FDD" w14:paraId="0604200D" w14:textId="3A0EF3F7" w:rsidTr="005F76AD">
        <w:trPr>
          <w:trHeight w:val="291"/>
          <w:jc w:val="center"/>
          <w:del w:id="14949" w:author="阿毛" w:date="2021-05-21T17:54:00Z"/>
        </w:trPr>
        <w:tc>
          <w:tcPr>
            <w:tcW w:w="219" w:type="pct"/>
          </w:tcPr>
          <w:p w14:paraId="7F803B2E" w14:textId="4B1D0608" w:rsidR="00E24265" w:rsidRPr="005E579A" w:rsidDel="00CB3FDD" w:rsidRDefault="00E24265" w:rsidP="005F76AD">
            <w:pPr>
              <w:pStyle w:val="af9"/>
              <w:numPr>
                <w:ilvl w:val="0"/>
                <w:numId w:val="51"/>
              </w:numPr>
              <w:ind w:leftChars="0"/>
              <w:rPr>
                <w:del w:id="14950" w:author="阿毛" w:date="2021-05-21T17:54:00Z"/>
                <w:rFonts w:ascii="標楷體" w:eastAsia="標楷體" w:hAnsi="標楷體"/>
              </w:rPr>
            </w:pPr>
          </w:p>
        </w:tc>
        <w:tc>
          <w:tcPr>
            <w:tcW w:w="756" w:type="pct"/>
          </w:tcPr>
          <w:p w14:paraId="756B5290" w14:textId="7C045691" w:rsidR="00E24265" w:rsidRPr="00615D4B" w:rsidDel="00CB3FDD" w:rsidRDefault="00E24265" w:rsidP="005F76AD">
            <w:pPr>
              <w:rPr>
                <w:del w:id="14951" w:author="阿毛" w:date="2021-05-21T17:54:00Z"/>
                <w:rFonts w:ascii="標楷體" w:eastAsia="標楷體" w:hAnsi="標楷體"/>
              </w:rPr>
            </w:pPr>
            <w:del w:id="14952" w:author="阿毛" w:date="2021-05-21T17:54:00Z">
              <w:r w:rsidRPr="00B93CCA" w:rsidDel="00CB3FDD">
                <w:rPr>
                  <w:rFonts w:ascii="標楷體" w:eastAsia="標楷體" w:hAnsi="標楷體" w:hint="eastAsia"/>
                </w:rPr>
                <w:delText>債權金融機構代號</w:delText>
              </w:r>
              <w:r w:rsidDel="00CB3FDD">
                <w:rPr>
                  <w:rFonts w:ascii="標楷體" w:eastAsia="標楷體" w:hAnsi="標楷體" w:hint="eastAsia"/>
                </w:rPr>
                <w:delText>4</w:delText>
              </w:r>
            </w:del>
          </w:p>
        </w:tc>
        <w:tc>
          <w:tcPr>
            <w:tcW w:w="624" w:type="pct"/>
          </w:tcPr>
          <w:p w14:paraId="314B4C15" w14:textId="4D79FF8C" w:rsidR="00E24265" w:rsidRPr="00615D4B" w:rsidDel="00CB3FDD" w:rsidRDefault="00E24265" w:rsidP="005F76AD">
            <w:pPr>
              <w:rPr>
                <w:del w:id="14953" w:author="阿毛" w:date="2021-05-21T17:54:00Z"/>
                <w:rFonts w:ascii="標楷體" w:eastAsia="標楷體" w:hAnsi="標楷體"/>
              </w:rPr>
            </w:pPr>
          </w:p>
        </w:tc>
        <w:tc>
          <w:tcPr>
            <w:tcW w:w="624" w:type="pct"/>
          </w:tcPr>
          <w:p w14:paraId="30B29F84" w14:textId="5C4D75E6" w:rsidR="00E24265" w:rsidRPr="00615D4B" w:rsidDel="00CB3FDD" w:rsidRDefault="00E24265" w:rsidP="005F76AD">
            <w:pPr>
              <w:rPr>
                <w:del w:id="14954" w:author="阿毛" w:date="2021-05-21T17:54:00Z"/>
                <w:rFonts w:ascii="標楷體" w:eastAsia="標楷體" w:hAnsi="標楷體"/>
              </w:rPr>
            </w:pPr>
          </w:p>
        </w:tc>
        <w:tc>
          <w:tcPr>
            <w:tcW w:w="537" w:type="pct"/>
          </w:tcPr>
          <w:p w14:paraId="4F9E5548" w14:textId="22B0E2CE" w:rsidR="00E24265" w:rsidRPr="00615D4B" w:rsidDel="00CB3FDD" w:rsidRDefault="00E24265" w:rsidP="005F76AD">
            <w:pPr>
              <w:rPr>
                <w:del w:id="14955" w:author="阿毛" w:date="2021-05-21T17:54:00Z"/>
                <w:rFonts w:ascii="標楷體" w:eastAsia="標楷體" w:hAnsi="標楷體"/>
              </w:rPr>
            </w:pPr>
          </w:p>
        </w:tc>
        <w:tc>
          <w:tcPr>
            <w:tcW w:w="299" w:type="pct"/>
          </w:tcPr>
          <w:p w14:paraId="083A8C31" w14:textId="76F9C20A" w:rsidR="00E24265" w:rsidRPr="00615D4B" w:rsidDel="00CB3FDD" w:rsidRDefault="00E24265" w:rsidP="005F76AD">
            <w:pPr>
              <w:rPr>
                <w:del w:id="14956" w:author="阿毛" w:date="2021-05-21T17:54:00Z"/>
                <w:rFonts w:ascii="標楷體" w:eastAsia="標楷體" w:hAnsi="標楷體"/>
              </w:rPr>
            </w:pPr>
          </w:p>
        </w:tc>
        <w:tc>
          <w:tcPr>
            <w:tcW w:w="299" w:type="pct"/>
          </w:tcPr>
          <w:p w14:paraId="4920EFE5" w14:textId="6695E53A" w:rsidR="00E24265" w:rsidRPr="00615D4B" w:rsidDel="00CB3FDD" w:rsidRDefault="00E24265" w:rsidP="005F76AD">
            <w:pPr>
              <w:rPr>
                <w:del w:id="14957" w:author="阿毛" w:date="2021-05-21T17:54:00Z"/>
                <w:rFonts w:ascii="標楷體" w:eastAsia="標楷體" w:hAnsi="標楷體"/>
              </w:rPr>
            </w:pPr>
          </w:p>
        </w:tc>
        <w:tc>
          <w:tcPr>
            <w:tcW w:w="1643" w:type="pct"/>
          </w:tcPr>
          <w:p w14:paraId="0F9FF198" w14:textId="1F87DBFB" w:rsidR="00E24265" w:rsidRPr="00615D4B" w:rsidDel="00CB3FDD" w:rsidRDefault="00E24265" w:rsidP="005F76AD">
            <w:pPr>
              <w:rPr>
                <w:del w:id="14958" w:author="阿毛" w:date="2021-05-21T17:54:00Z"/>
                <w:rFonts w:ascii="標楷體" w:eastAsia="標楷體" w:hAnsi="標楷體"/>
              </w:rPr>
            </w:pPr>
          </w:p>
        </w:tc>
      </w:tr>
      <w:tr w:rsidR="00E24265" w:rsidRPr="00615D4B" w:rsidDel="00CB3FDD" w14:paraId="44D85D19" w14:textId="384F0239" w:rsidTr="005F76AD">
        <w:trPr>
          <w:trHeight w:val="291"/>
          <w:jc w:val="center"/>
          <w:del w:id="14959" w:author="阿毛" w:date="2021-05-21T17:54:00Z"/>
        </w:trPr>
        <w:tc>
          <w:tcPr>
            <w:tcW w:w="219" w:type="pct"/>
          </w:tcPr>
          <w:p w14:paraId="674E3F4E" w14:textId="6AB22504" w:rsidR="00E24265" w:rsidRPr="005E579A" w:rsidDel="00CB3FDD" w:rsidRDefault="00E24265" w:rsidP="005F76AD">
            <w:pPr>
              <w:pStyle w:val="af9"/>
              <w:numPr>
                <w:ilvl w:val="0"/>
                <w:numId w:val="51"/>
              </w:numPr>
              <w:ind w:leftChars="0"/>
              <w:rPr>
                <w:del w:id="14960" w:author="阿毛" w:date="2021-05-21T17:54:00Z"/>
                <w:rFonts w:ascii="標楷體" w:eastAsia="標楷體" w:hAnsi="標楷體"/>
              </w:rPr>
            </w:pPr>
          </w:p>
        </w:tc>
        <w:tc>
          <w:tcPr>
            <w:tcW w:w="756" w:type="pct"/>
          </w:tcPr>
          <w:p w14:paraId="3FDF7019" w14:textId="2859E3AC" w:rsidR="00E24265" w:rsidRPr="00615D4B" w:rsidDel="00CB3FDD" w:rsidRDefault="00E24265" w:rsidP="005F76AD">
            <w:pPr>
              <w:rPr>
                <w:del w:id="14961" w:author="阿毛" w:date="2021-05-21T17:54:00Z"/>
                <w:rFonts w:ascii="標楷體" w:eastAsia="標楷體" w:hAnsi="標楷體"/>
              </w:rPr>
            </w:pPr>
            <w:del w:id="14962" w:author="阿毛" w:date="2021-05-21T17:54:00Z">
              <w:r w:rsidRPr="00B93CCA" w:rsidDel="00CB3FDD">
                <w:rPr>
                  <w:rFonts w:ascii="標楷體" w:eastAsia="標楷體" w:hAnsi="標楷體" w:hint="eastAsia"/>
                </w:rPr>
                <w:delText>債權金融機構代號</w:delText>
              </w:r>
              <w:r w:rsidDel="00CB3FDD">
                <w:rPr>
                  <w:rFonts w:ascii="標楷體" w:eastAsia="標楷體" w:hAnsi="標楷體" w:hint="eastAsia"/>
                </w:rPr>
                <w:delText>5</w:delText>
              </w:r>
            </w:del>
          </w:p>
        </w:tc>
        <w:tc>
          <w:tcPr>
            <w:tcW w:w="624" w:type="pct"/>
          </w:tcPr>
          <w:p w14:paraId="79DC43F9" w14:textId="1B7FF41C" w:rsidR="00E24265" w:rsidRPr="00615D4B" w:rsidDel="00CB3FDD" w:rsidRDefault="00E24265" w:rsidP="005F76AD">
            <w:pPr>
              <w:rPr>
                <w:del w:id="14963" w:author="阿毛" w:date="2021-05-21T17:54:00Z"/>
                <w:rFonts w:ascii="標楷體" w:eastAsia="標楷體" w:hAnsi="標楷體"/>
              </w:rPr>
            </w:pPr>
          </w:p>
        </w:tc>
        <w:tc>
          <w:tcPr>
            <w:tcW w:w="624" w:type="pct"/>
          </w:tcPr>
          <w:p w14:paraId="12289FF2" w14:textId="16C4999C" w:rsidR="00E24265" w:rsidRPr="00615D4B" w:rsidDel="00CB3FDD" w:rsidRDefault="00E24265" w:rsidP="005F76AD">
            <w:pPr>
              <w:rPr>
                <w:del w:id="14964" w:author="阿毛" w:date="2021-05-21T17:54:00Z"/>
                <w:rFonts w:ascii="標楷體" w:eastAsia="標楷體" w:hAnsi="標楷體"/>
              </w:rPr>
            </w:pPr>
          </w:p>
        </w:tc>
        <w:tc>
          <w:tcPr>
            <w:tcW w:w="537" w:type="pct"/>
          </w:tcPr>
          <w:p w14:paraId="3B8CBD63" w14:textId="0F45BB6F" w:rsidR="00E24265" w:rsidRPr="00615D4B" w:rsidDel="00CB3FDD" w:rsidRDefault="00E24265" w:rsidP="005F76AD">
            <w:pPr>
              <w:rPr>
                <w:del w:id="14965" w:author="阿毛" w:date="2021-05-21T17:54:00Z"/>
                <w:rFonts w:ascii="標楷體" w:eastAsia="標楷體" w:hAnsi="標楷體"/>
              </w:rPr>
            </w:pPr>
          </w:p>
        </w:tc>
        <w:tc>
          <w:tcPr>
            <w:tcW w:w="299" w:type="pct"/>
          </w:tcPr>
          <w:p w14:paraId="214A5AD4" w14:textId="013448ED" w:rsidR="00E24265" w:rsidRPr="00615D4B" w:rsidDel="00CB3FDD" w:rsidRDefault="00E24265" w:rsidP="005F76AD">
            <w:pPr>
              <w:rPr>
                <w:del w:id="14966" w:author="阿毛" w:date="2021-05-21T17:54:00Z"/>
                <w:rFonts w:ascii="標楷體" w:eastAsia="標楷體" w:hAnsi="標楷體"/>
              </w:rPr>
            </w:pPr>
          </w:p>
        </w:tc>
        <w:tc>
          <w:tcPr>
            <w:tcW w:w="299" w:type="pct"/>
          </w:tcPr>
          <w:p w14:paraId="3C8B4504" w14:textId="4DDE5708" w:rsidR="00E24265" w:rsidRPr="00615D4B" w:rsidDel="00CB3FDD" w:rsidRDefault="00E24265" w:rsidP="005F76AD">
            <w:pPr>
              <w:rPr>
                <w:del w:id="14967" w:author="阿毛" w:date="2021-05-21T17:54:00Z"/>
                <w:rFonts w:ascii="標楷體" w:eastAsia="標楷體" w:hAnsi="標楷體"/>
              </w:rPr>
            </w:pPr>
          </w:p>
        </w:tc>
        <w:tc>
          <w:tcPr>
            <w:tcW w:w="1643" w:type="pct"/>
          </w:tcPr>
          <w:p w14:paraId="45E387AA" w14:textId="65BDAAD1" w:rsidR="00E24265" w:rsidRPr="00615D4B" w:rsidDel="00CB3FDD" w:rsidRDefault="00E24265" w:rsidP="005F76AD">
            <w:pPr>
              <w:rPr>
                <w:del w:id="14968" w:author="阿毛" w:date="2021-05-21T17:54:00Z"/>
                <w:rFonts w:ascii="標楷體" w:eastAsia="標楷體" w:hAnsi="標楷體"/>
              </w:rPr>
            </w:pPr>
          </w:p>
        </w:tc>
      </w:tr>
      <w:tr w:rsidR="00E24265" w:rsidRPr="00615D4B" w:rsidDel="00CB3FDD" w14:paraId="795CCDC3" w14:textId="023C7472" w:rsidTr="005F76AD">
        <w:trPr>
          <w:trHeight w:val="291"/>
          <w:jc w:val="center"/>
          <w:del w:id="14969" w:author="阿毛" w:date="2021-05-21T17:54:00Z"/>
        </w:trPr>
        <w:tc>
          <w:tcPr>
            <w:tcW w:w="219" w:type="pct"/>
          </w:tcPr>
          <w:p w14:paraId="3B7867D7" w14:textId="4A150692" w:rsidR="00E24265" w:rsidRPr="005E579A" w:rsidDel="00CB3FDD" w:rsidRDefault="00E24265" w:rsidP="005F76AD">
            <w:pPr>
              <w:pStyle w:val="af9"/>
              <w:numPr>
                <w:ilvl w:val="0"/>
                <w:numId w:val="51"/>
              </w:numPr>
              <w:ind w:leftChars="0"/>
              <w:rPr>
                <w:del w:id="14970" w:author="阿毛" w:date="2021-05-21T17:54:00Z"/>
                <w:rFonts w:ascii="標楷體" w:eastAsia="標楷體" w:hAnsi="標楷體"/>
              </w:rPr>
            </w:pPr>
          </w:p>
        </w:tc>
        <w:tc>
          <w:tcPr>
            <w:tcW w:w="756" w:type="pct"/>
          </w:tcPr>
          <w:p w14:paraId="15348231" w14:textId="6673F372" w:rsidR="00E24265" w:rsidRPr="00615D4B" w:rsidDel="00CB3FDD" w:rsidRDefault="00E24265" w:rsidP="005F76AD">
            <w:pPr>
              <w:rPr>
                <w:del w:id="14971" w:author="阿毛" w:date="2021-05-21T17:54:00Z"/>
                <w:rFonts w:ascii="標楷體" w:eastAsia="標楷體" w:hAnsi="標楷體"/>
              </w:rPr>
            </w:pPr>
            <w:del w:id="14972" w:author="阿毛" w:date="2021-05-21T17:54:00Z">
              <w:r w:rsidRPr="00B93CCA" w:rsidDel="00CB3FDD">
                <w:rPr>
                  <w:rFonts w:ascii="標楷體" w:eastAsia="標楷體" w:hAnsi="標楷體" w:hint="eastAsia"/>
                </w:rPr>
                <w:delText>債權金融機構代號</w:delText>
              </w:r>
              <w:r w:rsidDel="00CB3FDD">
                <w:rPr>
                  <w:rFonts w:ascii="標楷體" w:eastAsia="標楷體" w:hAnsi="標楷體" w:hint="eastAsia"/>
                </w:rPr>
                <w:delText>6</w:delText>
              </w:r>
            </w:del>
          </w:p>
        </w:tc>
        <w:tc>
          <w:tcPr>
            <w:tcW w:w="624" w:type="pct"/>
          </w:tcPr>
          <w:p w14:paraId="1A735889" w14:textId="094F5CEB" w:rsidR="00E24265" w:rsidRPr="00615D4B" w:rsidDel="00CB3FDD" w:rsidRDefault="00E24265" w:rsidP="005F76AD">
            <w:pPr>
              <w:rPr>
                <w:del w:id="14973" w:author="阿毛" w:date="2021-05-21T17:54:00Z"/>
                <w:rFonts w:ascii="標楷體" w:eastAsia="標楷體" w:hAnsi="標楷體"/>
              </w:rPr>
            </w:pPr>
          </w:p>
        </w:tc>
        <w:tc>
          <w:tcPr>
            <w:tcW w:w="624" w:type="pct"/>
          </w:tcPr>
          <w:p w14:paraId="5618453A" w14:textId="44AC6A8E" w:rsidR="00E24265" w:rsidRPr="00615D4B" w:rsidDel="00CB3FDD" w:rsidRDefault="00E24265" w:rsidP="005F76AD">
            <w:pPr>
              <w:rPr>
                <w:del w:id="14974" w:author="阿毛" w:date="2021-05-21T17:54:00Z"/>
                <w:rFonts w:ascii="標楷體" w:eastAsia="標楷體" w:hAnsi="標楷體"/>
              </w:rPr>
            </w:pPr>
          </w:p>
        </w:tc>
        <w:tc>
          <w:tcPr>
            <w:tcW w:w="537" w:type="pct"/>
          </w:tcPr>
          <w:p w14:paraId="7C24AA84" w14:textId="2580927E" w:rsidR="00E24265" w:rsidRPr="00615D4B" w:rsidDel="00CB3FDD" w:rsidRDefault="00E24265" w:rsidP="005F76AD">
            <w:pPr>
              <w:rPr>
                <w:del w:id="14975" w:author="阿毛" w:date="2021-05-21T17:54:00Z"/>
                <w:rFonts w:ascii="標楷體" w:eastAsia="標楷體" w:hAnsi="標楷體"/>
              </w:rPr>
            </w:pPr>
          </w:p>
        </w:tc>
        <w:tc>
          <w:tcPr>
            <w:tcW w:w="299" w:type="pct"/>
          </w:tcPr>
          <w:p w14:paraId="25AE921A" w14:textId="5080BB7F" w:rsidR="00E24265" w:rsidRPr="00615D4B" w:rsidDel="00CB3FDD" w:rsidRDefault="00E24265" w:rsidP="005F76AD">
            <w:pPr>
              <w:rPr>
                <w:del w:id="14976" w:author="阿毛" w:date="2021-05-21T17:54:00Z"/>
                <w:rFonts w:ascii="標楷體" w:eastAsia="標楷體" w:hAnsi="標楷體"/>
              </w:rPr>
            </w:pPr>
          </w:p>
        </w:tc>
        <w:tc>
          <w:tcPr>
            <w:tcW w:w="299" w:type="pct"/>
          </w:tcPr>
          <w:p w14:paraId="3527A492" w14:textId="75A5DB2A" w:rsidR="00E24265" w:rsidRPr="00615D4B" w:rsidDel="00CB3FDD" w:rsidRDefault="00E24265" w:rsidP="005F76AD">
            <w:pPr>
              <w:rPr>
                <w:del w:id="14977" w:author="阿毛" w:date="2021-05-21T17:54:00Z"/>
                <w:rFonts w:ascii="標楷體" w:eastAsia="標楷體" w:hAnsi="標楷體"/>
              </w:rPr>
            </w:pPr>
          </w:p>
        </w:tc>
        <w:tc>
          <w:tcPr>
            <w:tcW w:w="1643" w:type="pct"/>
          </w:tcPr>
          <w:p w14:paraId="4CE14690" w14:textId="76D5C6E7" w:rsidR="00E24265" w:rsidRPr="00615D4B" w:rsidDel="00CB3FDD" w:rsidRDefault="00E24265" w:rsidP="005F76AD">
            <w:pPr>
              <w:rPr>
                <w:del w:id="14978" w:author="阿毛" w:date="2021-05-21T17:54:00Z"/>
                <w:rFonts w:ascii="標楷體" w:eastAsia="標楷體" w:hAnsi="標楷體"/>
              </w:rPr>
            </w:pPr>
          </w:p>
        </w:tc>
      </w:tr>
      <w:tr w:rsidR="00E24265" w:rsidRPr="00615D4B" w:rsidDel="00CB3FDD" w14:paraId="49DAFD59" w14:textId="07A09D8B" w:rsidTr="005F76AD">
        <w:trPr>
          <w:trHeight w:val="291"/>
          <w:jc w:val="center"/>
          <w:del w:id="14979" w:author="阿毛" w:date="2021-05-21T17:54:00Z"/>
        </w:trPr>
        <w:tc>
          <w:tcPr>
            <w:tcW w:w="219" w:type="pct"/>
          </w:tcPr>
          <w:p w14:paraId="784EAEAB" w14:textId="644BFBE0" w:rsidR="00E24265" w:rsidRPr="005E579A" w:rsidDel="00CB3FDD" w:rsidRDefault="00E24265" w:rsidP="005F76AD">
            <w:pPr>
              <w:pStyle w:val="af9"/>
              <w:numPr>
                <w:ilvl w:val="0"/>
                <w:numId w:val="51"/>
              </w:numPr>
              <w:ind w:leftChars="0"/>
              <w:rPr>
                <w:del w:id="14980" w:author="阿毛" w:date="2021-05-21T17:54:00Z"/>
                <w:rFonts w:ascii="標楷體" w:eastAsia="標楷體" w:hAnsi="標楷體"/>
              </w:rPr>
            </w:pPr>
          </w:p>
        </w:tc>
        <w:tc>
          <w:tcPr>
            <w:tcW w:w="756" w:type="pct"/>
          </w:tcPr>
          <w:p w14:paraId="7D8FC7A2" w14:textId="23B81CE8" w:rsidR="00E24265" w:rsidRPr="00615D4B" w:rsidDel="00CB3FDD" w:rsidRDefault="00E24265" w:rsidP="005F76AD">
            <w:pPr>
              <w:rPr>
                <w:del w:id="14981" w:author="阿毛" w:date="2021-05-21T17:54:00Z"/>
                <w:rFonts w:ascii="標楷體" w:eastAsia="標楷體" w:hAnsi="標楷體"/>
              </w:rPr>
            </w:pPr>
            <w:del w:id="14982" w:author="阿毛" w:date="2021-05-21T17:54:00Z">
              <w:r w:rsidRPr="00B93CCA" w:rsidDel="00CB3FDD">
                <w:rPr>
                  <w:rFonts w:ascii="標楷體" w:eastAsia="標楷體" w:hAnsi="標楷體" w:hint="eastAsia"/>
                </w:rPr>
                <w:delText>債權金融機構代號</w:delText>
              </w:r>
              <w:r w:rsidDel="00CB3FDD">
                <w:rPr>
                  <w:rFonts w:ascii="標楷體" w:eastAsia="標楷體" w:hAnsi="標楷體" w:hint="eastAsia"/>
                </w:rPr>
                <w:delText>7</w:delText>
              </w:r>
            </w:del>
          </w:p>
        </w:tc>
        <w:tc>
          <w:tcPr>
            <w:tcW w:w="624" w:type="pct"/>
          </w:tcPr>
          <w:p w14:paraId="0FEA9940" w14:textId="6939AF25" w:rsidR="00E24265" w:rsidRPr="00615D4B" w:rsidDel="00CB3FDD" w:rsidRDefault="00E24265" w:rsidP="005F76AD">
            <w:pPr>
              <w:rPr>
                <w:del w:id="14983" w:author="阿毛" w:date="2021-05-21T17:54:00Z"/>
                <w:rFonts w:ascii="標楷體" w:eastAsia="標楷體" w:hAnsi="標楷體"/>
              </w:rPr>
            </w:pPr>
          </w:p>
        </w:tc>
        <w:tc>
          <w:tcPr>
            <w:tcW w:w="624" w:type="pct"/>
          </w:tcPr>
          <w:p w14:paraId="3605E86B" w14:textId="6501077D" w:rsidR="00E24265" w:rsidRPr="00615D4B" w:rsidDel="00CB3FDD" w:rsidRDefault="00E24265" w:rsidP="005F76AD">
            <w:pPr>
              <w:rPr>
                <w:del w:id="14984" w:author="阿毛" w:date="2021-05-21T17:54:00Z"/>
                <w:rFonts w:ascii="標楷體" w:eastAsia="標楷體" w:hAnsi="標楷體"/>
              </w:rPr>
            </w:pPr>
          </w:p>
        </w:tc>
        <w:tc>
          <w:tcPr>
            <w:tcW w:w="537" w:type="pct"/>
          </w:tcPr>
          <w:p w14:paraId="1BB2253E" w14:textId="73893992" w:rsidR="00E24265" w:rsidRPr="00615D4B" w:rsidDel="00CB3FDD" w:rsidRDefault="00E24265" w:rsidP="005F76AD">
            <w:pPr>
              <w:rPr>
                <w:del w:id="14985" w:author="阿毛" w:date="2021-05-21T17:54:00Z"/>
                <w:rFonts w:ascii="標楷體" w:eastAsia="標楷體" w:hAnsi="標楷體"/>
              </w:rPr>
            </w:pPr>
          </w:p>
        </w:tc>
        <w:tc>
          <w:tcPr>
            <w:tcW w:w="299" w:type="pct"/>
          </w:tcPr>
          <w:p w14:paraId="1C4B833B" w14:textId="72729D35" w:rsidR="00E24265" w:rsidRPr="00615D4B" w:rsidDel="00CB3FDD" w:rsidRDefault="00E24265" w:rsidP="005F76AD">
            <w:pPr>
              <w:rPr>
                <w:del w:id="14986" w:author="阿毛" w:date="2021-05-21T17:54:00Z"/>
                <w:rFonts w:ascii="標楷體" w:eastAsia="標楷體" w:hAnsi="標楷體"/>
              </w:rPr>
            </w:pPr>
          </w:p>
        </w:tc>
        <w:tc>
          <w:tcPr>
            <w:tcW w:w="299" w:type="pct"/>
          </w:tcPr>
          <w:p w14:paraId="17F641C2" w14:textId="3205EE2B" w:rsidR="00E24265" w:rsidRPr="00615D4B" w:rsidDel="00CB3FDD" w:rsidRDefault="00E24265" w:rsidP="005F76AD">
            <w:pPr>
              <w:rPr>
                <w:del w:id="14987" w:author="阿毛" w:date="2021-05-21T17:54:00Z"/>
                <w:rFonts w:ascii="標楷體" w:eastAsia="標楷體" w:hAnsi="標楷體"/>
              </w:rPr>
            </w:pPr>
          </w:p>
        </w:tc>
        <w:tc>
          <w:tcPr>
            <w:tcW w:w="1643" w:type="pct"/>
          </w:tcPr>
          <w:p w14:paraId="5D45625A" w14:textId="288EC176" w:rsidR="00E24265" w:rsidRPr="00615D4B" w:rsidDel="00CB3FDD" w:rsidRDefault="00E24265" w:rsidP="005F76AD">
            <w:pPr>
              <w:rPr>
                <w:del w:id="14988" w:author="阿毛" w:date="2021-05-21T17:54:00Z"/>
                <w:rFonts w:ascii="標楷體" w:eastAsia="標楷體" w:hAnsi="標楷體"/>
              </w:rPr>
            </w:pPr>
          </w:p>
        </w:tc>
      </w:tr>
      <w:tr w:rsidR="00E24265" w:rsidRPr="00615D4B" w:rsidDel="00CB3FDD" w14:paraId="6E4BB4DD" w14:textId="23B6B995" w:rsidTr="005F76AD">
        <w:trPr>
          <w:trHeight w:val="291"/>
          <w:jc w:val="center"/>
          <w:del w:id="14989" w:author="阿毛" w:date="2021-05-21T17:54:00Z"/>
        </w:trPr>
        <w:tc>
          <w:tcPr>
            <w:tcW w:w="219" w:type="pct"/>
          </w:tcPr>
          <w:p w14:paraId="71361353" w14:textId="37C89086" w:rsidR="00E24265" w:rsidRPr="005E579A" w:rsidDel="00CB3FDD" w:rsidRDefault="00E24265" w:rsidP="005F76AD">
            <w:pPr>
              <w:pStyle w:val="af9"/>
              <w:numPr>
                <w:ilvl w:val="0"/>
                <w:numId w:val="51"/>
              </w:numPr>
              <w:ind w:leftChars="0"/>
              <w:rPr>
                <w:del w:id="14990" w:author="阿毛" w:date="2021-05-21T17:54:00Z"/>
                <w:rFonts w:ascii="標楷體" w:eastAsia="標楷體" w:hAnsi="標楷體"/>
              </w:rPr>
            </w:pPr>
          </w:p>
        </w:tc>
        <w:tc>
          <w:tcPr>
            <w:tcW w:w="756" w:type="pct"/>
          </w:tcPr>
          <w:p w14:paraId="429048BE" w14:textId="33CBB73F" w:rsidR="00E24265" w:rsidRPr="00615D4B" w:rsidDel="00CB3FDD" w:rsidRDefault="00E24265" w:rsidP="005F76AD">
            <w:pPr>
              <w:rPr>
                <w:del w:id="14991" w:author="阿毛" w:date="2021-05-21T17:54:00Z"/>
                <w:rFonts w:ascii="標楷體" w:eastAsia="標楷體" w:hAnsi="標楷體"/>
              </w:rPr>
            </w:pPr>
            <w:del w:id="14992" w:author="阿毛" w:date="2021-05-21T17:54:00Z">
              <w:r w:rsidRPr="00B93CCA" w:rsidDel="00CB3FDD">
                <w:rPr>
                  <w:rFonts w:ascii="標楷體" w:eastAsia="標楷體" w:hAnsi="標楷體" w:hint="eastAsia"/>
                </w:rPr>
                <w:delText>債權金融機構代號</w:delText>
              </w:r>
              <w:r w:rsidDel="00CB3FDD">
                <w:rPr>
                  <w:rFonts w:ascii="標楷體" w:eastAsia="標楷體" w:hAnsi="標楷體" w:hint="eastAsia"/>
                </w:rPr>
                <w:delText>8</w:delText>
              </w:r>
            </w:del>
          </w:p>
        </w:tc>
        <w:tc>
          <w:tcPr>
            <w:tcW w:w="624" w:type="pct"/>
          </w:tcPr>
          <w:p w14:paraId="344388F3" w14:textId="2941CCC5" w:rsidR="00E24265" w:rsidRPr="00615D4B" w:rsidDel="00CB3FDD" w:rsidRDefault="00E24265" w:rsidP="005F76AD">
            <w:pPr>
              <w:rPr>
                <w:del w:id="14993" w:author="阿毛" w:date="2021-05-21T17:54:00Z"/>
                <w:rFonts w:ascii="標楷體" w:eastAsia="標楷體" w:hAnsi="標楷體"/>
              </w:rPr>
            </w:pPr>
          </w:p>
        </w:tc>
        <w:tc>
          <w:tcPr>
            <w:tcW w:w="624" w:type="pct"/>
          </w:tcPr>
          <w:p w14:paraId="1DE9A9A5" w14:textId="5C597616" w:rsidR="00E24265" w:rsidRPr="00615D4B" w:rsidDel="00CB3FDD" w:rsidRDefault="00E24265" w:rsidP="005F76AD">
            <w:pPr>
              <w:rPr>
                <w:del w:id="14994" w:author="阿毛" w:date="2021-05-21T17:54:00Z"/>
                <w:rFonts w:ascii="標楷體" w:eastAsia="標楷體" w:hAnsi="標楷體"/>
              </w:rPr>
            </w:pPr>
          </w:p>
        </w:tc>
        <w:tc>
          <w:tcPr>
            <w:tcW w:w="537" w:type="pct"/>
          </w:tcPr>
          <w:p w14:paraId="281DF0D7" w14:textId="6F13FFA2" w:rsidR="00E24265" w:rsidRPr="00615D4B" w:rsidDel="00CB3FDD" w:rsidRDefault="00E24265" w:rsidP="005F76AD">
            <w:pPr>
              <w:rPr>
                <w:del w:id="14995" w:author="阿毛" w:date="2021-05-21T17:54:00Z"/>
                <w:rFonts w:ascii="標楷體" w:eastAsia="標楷體" w:hAnsi="標楷體"/>
              </w:rPr>
            </w:pPr>
          </w:p>
        </w:tc>
        <w:tc>
          <w:tcPr>
            <w:tcW w:w="299" w:type="pct"/>
          </w:tcPr>
          <w:p w14:paraId="1FAD300A" w14:textId="6D42DB4A" w:rsidR="00E24265" w:rsidRPr="00615D4B" w:rsidDel="00CB3FDD" w:rsidRDefault="00E24265" w:rsidP="005F76AD">
            <w:pPr>
              <w:rPr>
                <w:del w:id="14996" w:author="阿毛" w:date="2021-05-21T17:54:00Z"/>
                <w:rFonts w:ascii="標楷體" w:eastAsia="標楷體" w:hAnsi="標楷體"/>
              </w:rPr>
            </w:pPr>
          </w:p>
        </w:tc>
        <w:tc>
          <w:tcPr>
            <w:tcW w:w="299" w:type="pct"/>
          </w:tcPr>
          <w:p w14:paraId="5218B17E" w14:textId="38E3A663" w:rsidR="00E24265" w:rsidRPr="00615D4B" w:rsidDel="00CB3FDD" w:rsidRDefault="00E24265" w:rsidP="005F76AD">
            <w:pPr>
              <w:rPr>
                <w:del w:id="14997" w:author="阿毛" w:date="2021-05-21T17:54:00Z"/>
                <w:rFonts w:ascii="標楷體" w:eastAsia="標楷體" w:hAnsi="標楷體"/>
              </w:rPr>
            </w:pPr>
          </w:p>
        </w:tc>
        <w:tc>
          <w:tcPr>
            <w:tcW w:w="1643" w:type="pct"/>
          </w:tcPr>
          <w:p w14:paraId="185E2204" w14:textId="1072EB3A" w:rsidR="00E24265" w:rsidRPr="00615D4B" w:rsidDel="00CB3FDD" w:rsidRDefault="00E24265" w:rsidP="005F76AD">
            <w:pPr>
              <w:rPr>
                <w:del w:id="14998" w:author="阿毛" w:date="2021-05-21T17:54:00Z"/>
                <w:rFonts w:ascii="標楷體" w:eastAsia="標楷體" w:hAnsi="標楷體"/>
              </w:rPr>
            </w:pPr>
          </w:p>
        </w:tc>
      </w:tr>
      <w:tr w:rsidR="00E24265" w:rsidRPr="00615D4B" w:rsidDel="00CB3FDD" w14:paraId="5E98B750" w14:textId="4D6B3B63" w:rsidTr="005F76AD">
        <w:trPr>
          <w:trHeight w:val="291"/>
          <w:jc w:val="center"/>
          <w:del w:id="14999" w:author="阿毛" w:date="2021-05-21T17:54:00Z"/>
        </w:trPr>
        <w:tc>
          <w:tcPr>
            <w:tcW w:w="219" w:type="pct"/>
          </w:tcPr>
          <w:p w14:paraId="69667213" w14:textId="33FA54BC" w:rsidR="00E24265" w:rsidRPr="005E579A" w:rsidDel="00CB3FDD" w:rsidRDefault="00E24265" w:rsidP="005F76AD">
            <w:pPr>
              <w:pStyle w:val="af9"/>
              <w:numPr>
                <w:ilvl w:val="0"/>
                <w:numId w:val="51"/>
              </w:numPr>
              <w:ind w:leftChars="0"/>
              <w:rPr>
                <w:del w:id="15000" w:author="阿毛" w:date="2021-05-21T17:54:00Z"/>
                <w:rFonts w:ascii="標楷體" w:eastAsia="標楷體" w:hAnsi="標楷體"/>
              </w:rPr>
            </w:pPr>
          </w:p>
        </w:tc>
        <w:tc>
          <w:tcPr>
            <w:tcW w:w="756" w:type="pct"/>
          </w:tcPr>
          <w:p w14:paraId="1A334368" w14:textId="372763EB" w:rsidR="00E24265" w:rsidRPr="00615D4B" w:rsidDel="00CB3FDD" w:rsidRDefault="00E24265" w:rsidP="005F76AD">
            <w:pPr>
              <w:rPr>
                <w:del w:id="15001" w:author="阿毛" w:date="2021-05-21T17:54:00Z"/>
                <w:rFonts w:ascii="標楷體" w:eastAsia="標楷體" w:hAnsi="標楷體"/>
              </w:rPr>
            </w:pPr>
            <w:del w:id="15002" w:author="阿毛" w:date="2021-05-21T17:54:00Z">
              <w:r w:rsidRPr="00B93CCA" w:rsidDel="00CB3FDD">
                <w:rPr>
                  <w:rFonts w:ascii="標楷體" w:eastAsia="標楷體" w:hAnsi="標楷體" w:hint="eastAsia"/>
                </w:rPr>
                <w:delText>債權金融機構代號</w:delText>
              </w:r>
              <w:r w:rsidDel="00CB3FDD">
                <w:rPr>
                  <w:rFonts w:ascii="標楷體" w:eastAsia="標楷體" w:hAnsi="標楷體" w:hint="eastAsia"/>
                </w:rPr>
                <w:delText>9</w:delText>
              </w:r>
            </w:del>
          </w:p>
        </w:tc>
        <w:tc>
          <w:tcPr>
            <w:tcW w:w="624" w:type="pct"/>
          </w:tcPr>
          <w:p w14:paraId="3BADB3F7" w14:textId="7D310B0E" w:rsidR="00E24265" w:rsidRPr="00615D4B" w:rsidDel="00CB3FDD" w:rsidRDefault="00E24265" w:rsidP="005F76AD">
            <w:pPr>
              <w:rPr>
                <w:del w:id="15003" w:author="阿毛" w:date="2021-05-21T17:54:00Z"/>
                <w:rFonts w:ascii="標楷體" w:eastAsia="標楷體" w:hAnsi="標楷體"/>
              </w:rPr>
            </w:pPr>
          </w:p>
        </w:tc>
        <w:tc>
          <w:tcPr>
            <w:tcW w:w="624" w:type="pct"/>
          </w:tcPr>
          <w:p w14:paraId="11DDD3A4" w14:textId="5D820C60" w:rsidR="00E24265" w:rsidRPr="00615D4B" w:rsidDel="00CB3FDD" w:rsidRDefault="00E24265" w:rsidP="005F76AD">
            <w:pPr>
              <w:rPr>
                <w:del w:id="15004" w:author="阿毛" w:date="2021-05-21T17:54:00Z"/>
                <w:rFonts w:ascii="標楷體" w:eastAsia="標楷體" w:hAnsi="標楷體"/>
              </w:rPr>
            </w:pPr>
          </w:p>
        </w:tc>
        <w:tc>
          <w:tcPr>
            <w:tcW w:w="537" w:type="pct"/>
          </w:tcPr>
          <w:p w14:paraId="060CE3F1" w14:textId="6121951E" w:rsidR="00E24265" w:rsidRPr="00615D4B" w:rsidDel="00CB3FDD" w:rsidRDefault="00E24265" w:rsidP="005F76AD">
            <w:pPr>
              <w:rPr>
                <w:del w:id="15005" w:author="阿毛" w:date="2021-05-21T17:54:00Z"/>
                <w:rFonts w:ascii="標楷體" w:eastAsia="標楷體" w:hAnsi="標楷體"/>
              </w:rPr>
            </w:pPr>
          </w:p>
        </w:tc>
        <w:tc>
          <w:tcPr>
            <w:tcW w:w="299" w:type="pct"/>
          </w:tcPr>
          <w:p w14:paraId="37915238" w14:textId="60627C5C" w:rsidR="00E24265" w:rsidRPr="00615D4B" w:rsidDel="00CB3FDD" w:rsidRDefault="00E24265" w:rsidP="005F76AD">
            <w:pPr>
              <w:rPr>
                <w:del w:id="15006" w:author="阿毛" w:date="2021-05-21T17:54:00Z"/>
                <w:rFonts w:ascii="標楷體" w:eastAsia="標楷體" w:hAnsi="標楷體"/>
              </w:rPr>
            </w:pPr>
          </w:p>
        </w:tc>
        <w:tc>
          <w:tcPr>
            <w:tcW w:w="299" w:type="pct"/>
          </w:tcPr>
          <w:p w14:paraId="5D0BF4A0" w14:textId="3D49B4CE" w:rsidR="00E24265" w:rsidRPr="00615D4B" w:rsidDel="00CB3FDD" w:rsidRDefault="00E24265" w:rsidP="005F76AD">
            <w:pPr>
              <w:rPr>
                <w:del w:id="15007" w:author="阿毛" w:date="2021-05-21T17:54:00Z"/>
                <w:rFonts w:ascii="標楷體" w:eastAsia="標楷體" w:hAnsi="標楷體"/>
              </w:rPr>
            </w:pPr>
          </w:p>
        </w:tc>
        <w:tc>
          <w:tcPr>
            <w:tcW w:w="1643" w:type="pct"/>
          </w:tcPr>
          <w:p w14:paraId="2EB48680" w14:textId="4FAA2571" w:rsidR="00E24265" w:rsidRPr="00615D4B" w:rsidDel="00CB3FDD" w:rsidRDefault="00E24265" w:rsidP="005F76AD">
            <w:pPr>
              <w:rPr>
                <w:del w:id="15008" w:author="阿毛" w:date="2021-05-21T17:54:00Z"/>
                <w:rFonts w:ascii="標楷體" w:eastAsia="標楷體" w:hAnsi="標楷體"/>
              </w:rPr>
            </w:pPr>
          </w:p>
        </w:tc>
      </w:tr>
      <w:tr w:rsidR="00E24265" w:rsidRPr="00615D4B" w:rsidDel="00CB3FDD" w14:paraId="53196756" w14:textId="6A86BC56" w:rsidTr="005F76AD">
        <w:trPr>
          <w:trHeight w:val="291"/>
          <w:jc w:val="center"/>
          <w:del w:id="15009" w:author="阿毛" w:date="2021-05-21T17:54:00Z"/>
        </w:trPr>
        <w:tc>
          <w:tcPr>
            <w:tcW w:w="219" w:type="pct"/>
          </w:tcPr>
          <w:p w14:paraId="23BD5799" w14:textId="25D22EEA" w:rsidR="00E24265" w:rsidRPr="005E579A" w:rsidDel="00CB3FDD" w:rsidRDefault="00E24265" w:rsidP="005F76AD">
            <w:pPr>
              <w:pStyle w:val="af9"/>
              <w:numPr>
                <w:ilvl w:val="0"/>
                <w:numId w:val="51"/>
              </w:numPr>
              <w:ind w:leftChars="0"/>
              <w:rPr>
                <w:del w:id="15010" w:author="阿毛" w:date="2021-05-21T17:54:00Z"/>
                <w:rFonts w:ascii="標楷體" w:eastAsia="標楷體" w:hAnsi="標楷體"/>
              </w:rPr>
            </w:pPr>
          </w:p>
        </w:tc>
        <w:tc>
          <w:tcPr>
            <w:tcW w:w="756" w:type="pct"/>
          </w:tcPr>
          <w:p w14:paraId="31D652C3" w14:textId="2D193737" w:rsidR="00E24265" w:rsidRPr="00615D4B" w:rsidDel="00CB3FDD" w:rsidRDefault="00E24265" w:rsidP="005F76AD">
            <w:pPr>
              <w:rPr>
                <w:del w:id="15011" w:author="阿毛" w:date="2021-05-21T17:54:00Z"/>
                <w:rFonts w:ascii="標楷體" w:eastAsia="標楷體" w:hAnsi="標楷體"/>
              </w:rPr>
            </w:pPr>
            <w:del w:id="15012" w:author="阿毛" w:date="2021-05-21T17:54:00Z">
              <w:r w:rsidRPr="00B93CCA" w:rsidDel="00CB3FDD">
                <w:rPr>
                  <w:rFonts w:ascii="標楷體" w:eastAsia="標楷體" w:hAnsi="標楷體" w:hint="eastAsia"/>
                </w:rPr>
                <w:delText>債權金融機構代號1</w:delText>
              </w:r>
              <w:r w:rsidDel="00CB3FDD">
                <w:rPr>
                  <w:rFonts w:ascii="標楷體" w:eastAsia="標楷體" w:hAnsi="標楷體" w:hint="eastAsia"/>
                </w:rPr>
                <w:delText>0</w:delText>
              </w:r>
            </w:del>
          </w:p>
        </w:tc>
        <w:tc>
          <w:tcPr>
            <w:tcW w:w="624" w:type="pct"/>
          </w:tcPr>
          <w:p w14:paraId="0631D5F0" w14:textId="3B67F29A" w:rsidR="00E24265" w:rsidRPr="00615D4B" w:rsidDel="00CB3FDD" w:rsidRDefault="00E24265" w:rsidP="005F76AD">
            <w:pPr>
              <w:rPr>
                <w:del w:id="15013" w:author="阿毛" w:date="2021-05-21T17:54:00Z"/>
                <w:rFonts w:ascii="標楷體" w:eastAsia="標楷體" w:hAnsi="標楷體"/>
              </w:rPr>
            </w:pPr>
          </w:p>
        </w:tc>
        <w:tc>
          <w:tcPr>
            <w:tcW w:w="624" w:type="pct"/>
          </w:tcPr>
          <w:p w14:paraId="40E91C86" w14:textId="1DD2CB93" w:rsidR="00E24265" w:rsidRPr="00615D4B" w:rsidDel="00CB3FDD" w:rsidRDefault="00E24265" w:rsidP="005F76AD">
            <w:pPr>
              <w:rPr>
                <w:del w:id="15014" w:author="阿毛" w:date="2021-05-21T17:54:00Z"/>
                <w:rFonts w:ascii="標楷體" w:eastAsia="標楷體" w:hAnsi="標楷體"/>
              </w:rPr>
            </w:pPr>
          </w:p>
        </w:tc>
        <w:tc>
          <w:tcPr>
            <w:tcW w:w="537" w:type="pct"/>
          </w:tcPr>
          <w:p w14:paraId="49F80D55" w14:textId="3AD880C6" w:rsidR="00E24265" w:rsidRPr="00615D4B" w:rsidDel="00CB3FDD" w:rsidRDefault="00E24265" w:rsidP="005F76AD">
            <w:pPr>
              <w:rPr>
                <w:del w:id="15015" w:author="阿毛" w:date="2021-05-21T17:54:00Z"/>
                <w:rFonts w:ascii="標楷體" w:eastAsia="標楷體" w:hAnsi="標楷體"/>
              </w:rPr>
            </w:pPr>
          </w:p>
        </w:tc>
        <w:tc>
          <w:tcPr>
            <w:tcW w:w="299" w:type="pct"/>
          </w:tcPr>
          <w:p w14:paraId="4C2448C0" w14:textId="1ED0F284" w:rsidR="00E24265" w:rsidRPr="00615D4B" w:rsidDel="00CB3FDD" w:rsidRDefault="00E24265" w:rsidP="005F76AD">
            <w:pPr>
              <w:rPr>
                <w:del w:id="15016" w:author="阿毛" w:date="2021-05-21T17:54:00Z"/>
                <w:rFonts w:ascii="標楷體" w:eastAsia="標楷體" w:hAnsi="標楷體"/>
              </w:rPr>
            </w:pPr>
          </w:p>
        </w:tc>
        <w:tc>
          <w:tcPr>
            <w:tcW w:w="299" w:type="pct"/>
          </w:tcPr>
          <w:p w14:paraId="2707C38B" w14:textId="50F46979" w:rsidR="00E24265" w:rsidRPr="00615D4B" w:rsidDel="00CB3FDD" w:rsidRDefault="00E24265" w:rsidP="005F76AD">
            <w:pPr>
              <w:rPr>
                <w:del w:id="15017" w:author="阿毛" w:date="2021-05-21T17:54:00Z"/>
                <w:rFonts w:ascii="標楷體" w:eastAsia="標楷體" w:hAnsi="標楷體"/>
              </w:rPr>
            </w:pPr>
          </w:p>
        </w:tc>
        <w:tc>
          <w:tcPr>
            <w:tcW w:w="1643" w:type="pct"/>
          </w:tcPr>
          <w:p w14:paraId="6FE58482" w14:textId="4B7F37A6" w:rsidR="00E24265" w:rsidRPr="00615D4B" w:rsidDel="00CB3FDD" w:rsidRDefault="00E24265" w:rsidP="005F76AD">
            <w:pPr>
              <w:rPr>
                <w:del w:id="15018" w:author="阿毛" w:date="2021-05-21T17:54:00Z"/>
                <w:rFonts w:ascii="標楷體" w:eastAsia="標楷體" w:hAnsi="標楷體"/>
              </w:rPr>
            </w:pPr>
          </w:p>
        </w:tc>
      </w:tr>
      <w:tr w:rsidR="00E24265" w:rsidRPr="00615D4B" w:rsidDel="00CB3FDD" w14:paraId="2D8FAFD7" w14:textId="4C221719" w:rsidTr="005F76AD">
        <w:trPr>
          <w:trHeight w:val="291"/>
          <w:jc w:val="center"/>
          <w:del w:id="15019" w:author="阿毛" w:date="2021-05-21T17:54:00Z"/>
        </w:trPr>
        <w:tc>
          <w:tcPr>
            <w:tcW w:w="219" w:type="pct"/>
          </w:tcPr>
          <w:p w14:paraId="109E2EAE" w14:textId="4DF411B3" w:rsidR="00E24265" w:rsidRPr="005E579A" w:rsidDel="00CB3FDD" w:rsidRDefault="00E24265" w:rsidP="005F76AD">
            <w:pPr>
              <w:pStyle w:val="af9"/>
              <w:numPr>
                <w:ilvl w:val="0"/>
                <w:numId w:val="51"/>
              </w:numPr>
              <w:ind w:leftChars="0"/>
              <w:rPr>
                <w:del w:id="15020" w:author="阿毛" w:date="2021-05-21T17:54:00Z"/>
                <w:rFonts w:ascii="標楷體" w:eastAsia="標楷體" w:hAnsi="標楷體"/>
              </w:rPr>
            </w:pPr>
          </w:p>
        </w:tc>
        <w:tc>
          <w:tcPr>
            <w:tcW w:w="756" w:type="pct"/>
          </w:tcPr>
          <w:p w14:paraId="1F7173EC" w14:textId="1397EB5B" w:rsidR="00E24265" w:rsidRPr="00615D4B" w:rsidDel="00CB3FDD" w:rsidRDefault="00E24265" w:rsidP="005F76AD">
            <w:pPr>
              <w:rPr>
                <w:del w:id="15021" w:author="阿毛" w:date="2021-05-21T17:54:00Z"/>
                <w:rFonts w:ascii="標楷體" w:eastAsia="標楷體" w:hAnsi="標楷體"/>
              </w:rPr>
            </w:pPr>
            <w:del w:id="15022" w:author="阿毛" w:date="2021-05-21T17:54:00Z">
              <w:r w:rsidRPr="00B93CCA" w:rsidDel="00CB3FDD">
                <w:rPr>
                  <w:rFonts w:ascii="標楷體" w:eastAsia="標楷體" w:hAnsi="標楷體" w:hint="eastAsia"/>
                </w:rPr>
                <w:delText>債權金融機構代號1</w:delText>
              </w:r>
              <w:r w:rsidDel="00CB3FDD">
                <w:rPr>
                  <w:rFonts w:ascii="標楷體" w:eastAsia="標楷體" w:hAnsi="標楷體" w:hint="eastAsia"/>
                </w:rPr>
                <w:delText>1</w:delText>
              </w:r>
            </w:del>
          </w:p>
        </w:tc>
        <w:tc>
          <w:tcPr>
            <w:tcW w:w="624" w:type="pct"/>
          </w:tcPr>
          <w:p w14:paraId="5E78ECBD" w14:textId="462CB7A2" w:rsidR="00E24265" w:rsidRPr="00615D4B" w:rsidDel="00CB3FDD" w:rsidRDefault="00E24265" w:rsidP="005F76AD">
            <w:pPr>
              <w:rPr>
                <w:del w:id="15023" w:author="阿毛" w:date="2021-05-21T17:54:00Z"/>
                <w:rFonts w:ascii="標楷體" w:eastAsia="標楷體" w:hAnsi="標楷體"/>
              </w:rPr>
            </w:pPr>
          </w:p>
        </w:tc>
        <w:tc>
          <w:tcPr>
            <w:tcW w:w="624" w:type="pct"/>
          </w:tcPr>
          <w:p w14:paraId="601EFDDA" w14:textId="3C8D96D2" w:rsidR="00E24265" w:rsidRPr="00615D4B" w:rsidDel="00CB3FDD" w:rsidRDefault="00E24265" w:rsidP="005F76AD">
            <w:pPr>
              <w:rPr>
                <w:del w:id="15024" w:author="阿毛" w:date="2021-05-21T17:54:00Z"/>
                <w:rFonts w:ascii="標楷體" w:eastAsia="標楷體" w:hAnsi="標楷體"/>
              </w:rPr>
            </w:pPr>
          </w:p>
        </w:tc>
        <w:tc>
          <w:tcPr>
            <w:tcW w:w="537" w:type="pct"/>
          </w:tcPr>
          <w:p w14:paraId="1FFD8351" w14:textId="1EDFCF62" w:rsidR="00E24265" w:rsidRPr="00615D4B" w:rsidDel="00CB3FDD" w:rsidRDefault="00E24265" w:rsidP="005F76AD">
            <w:pPr>
              <w:rPr>
                <w:del w:id="15025" w:author="阿毛" w:date="2021-05-21T17:54:00Z"/>
                <w:rFonts w:ascii="標楷體" w:eastAsia="標楷體" w:hAnsi="標楷體"/>
              </w:rPr>
            </w:pPr>
          </w:p>
        </w:tc>
        <w:tc>
          <w:tcPr>
            <w:tcW w:w="299" w:type="pct"/>
          </w:tcPr>
          <w:p w14:paraId="5BA37C36" w14:textId="0B2394F5" w:rsidR="00E24265" w:rsidRPr="00615D4B" w:rsidDel="00CB3FDD" w:rsidRDefault="00E24265" w:rsidP="005F76AD">
            <w:pPr>
              <w:rPr>
                <w:del w:id="15026" w:author="阿毛" w:date="2021-05-21T17:54:00Z"/>
                <w:rFonts w:ascii="標楷體" w:eastAsia="標楷體" w:hAnsi="標楷體"/>
              </w:rPr>
            </w:pPr>
          </w:p>
        </w:tc>
        <w:tc>
          <w:tcPr>
            <w:tcW w:w="299" w:type="pct"/>
          </w:tcPr>
          <w:p w14:paraId="29E10FE4" w14:textId="6F1630E0" w:rsidR="00E24265" w:rsidRPr="00615D4B" w:rsidDel="00CB3FDD" w:rsidRDefault="00E24265" w:rsidP="005F76AD">
            <w:pPr>
              <w:rPr>
                <w:del w:id="15027" w:author="阿毛" w:date="2021-05-21T17:54:00Z"/>
                <w:rFonts w:ascii="標楷體" w:eastAsia="標楷體" w:hAnsi="標楷體"/>
              </w:rPr>
            </w:pPr>
          </w:p>
        </w:tc>
        <w:tc>
          <w:tcPr>
            <w:tcW w:w="1643" w:type="pct"/>
          </w:tcPr>
          <w:p w14:paraId="3A2B635D" w14:textId="415DF238" w:rsidR="00E24265" w:rsidRPr="00615D4B" w:rsidDel="00CB3FDD" w:rsidRDefault="00E24265" w:rsidP="005F76AD">
            <w:pPr>
              <w:rPr>
                <w:del w:id="15028" w:author="阿毛" w:date="2021-05-21T17:54:00Z"/>
                <w:rFonts w:ascii="標楷體" w:eastAsia="標楷體" w:hAnsi="標楷體"/>
              </w:rPr>
            </w:pPr>
          </w:p>
        </w:tc>
      </w:tr>
      <w:tr w:rsidR="00E24265" w:rsidRPr="00615D4B" w:rsidDel="00CB3FDD" w14:paraId="41503877" w14:textId="7BAD440E" w:rsidTr="005F76AD">
        <w:trPr>
          <w:trHeight w:val="291"/>
          <w:jc w:val="center"/>
          <w:del w:id="15029" w:author="阿毛" w:date="2021-05-21T17:54:00Z"/>
        </w:trPr>
        <w:tc>
          <w:tcPr>
            <w:tcW w:w="219" w:type="pct"/>
          </w:tcPr>
          <w:p w14:paraId="7C59A8C3" w14:textId="52DD023B" w:rsidR="00E24265" w:rsidRPr="005E579A" w:rsidDel="00CB3FDD" w:rsidRDefault="00E24265" w:rsidP="005F76AD">
            <w:pPr>
              <w:pStyle w:val="af9"/>
              <w:numPr>
                <w:ilvl w:val="0"/>
                <w:numId w:val="51"/>
              </w:numPr>
              <w:ind w:leftChars="0"/>
              <w:rPr>
                <w:del w:id="15030" w:author="阿毛" w:date="2021-05-21T17:54:00Z"/>
                <w:rFonts w:ascii="標楷體" w:eastAsia="標楷體" w:hAnsi="標楷體"/>
              </w:rPr>
            </w:pPr>
          </w:p>
        </w:tc>
        <w:tc>
          <w:tcPr>
            <w:tcW w:w="756" w:type="pct"/>
          </w:tcPr>
          <w:p w14:paraId="16AC42FE" w14:textId="325C15D9" w:rsidR="00E24265" w:rsidRPr="00615D4B" w:rsidDel="00CB3FDD" w:rsidRDefault="00E24265" w:rsidP="005F76AD">
            <w:pPr>
              <w:rPr>
                <w:del w:id="15031" w:author="阿毛" w:date="2021-05-21T17:54:00Z"/>
                <w:rFonts w:ascii="標楷體" w:eastAsia="標楷體" w:hAnsi="標楷體"/>
              </w:rPr>
            </w:pPr>
            <w:del w:id="15032" w:author="阿毛" w:date="2021-05-21T17:54:00Z">
              <w:r w:rsidRPr="00B93CCA" w:rsidDel="00CB3FDD">
                <w:rPr>
                  <w:rFonts w:ascii="標楷體" w:eastAsia="標楷體" w:hAnsi="標楷體" w:hint="eastAsia"/>
                </w:rPr>
                <w:delText>債權金融機構代號1</w:delText>
              </w:r>
              <w:r w:rsidDel="00CB3FDD">
                <w:rPr>
                  <w:rFonts w:ascii="標楷體" w:eastAsia="標楷體" w:hAnsi="標楷體" w:hint="eastAsia"/>
                </w:rPr>
                <w:delText>2</w:delText>
              </w:r>
            </w:del>
          </w:p>
        </w:tc>
        <w:tc>
          <w:tcPr>
            <w:tcW w:w="624" w:type="pct"/>
          </w:tcPr>
          <w:p w14:paraId="6992D161" w14:textId="11BF019F" w:rsidR="00E24265" w:rsidRPr="00615D4B" w:rsidDel="00CB3FDD" w:rsidRDefault="00E24265" w:rsidP="005F76AD">
            <w:pPr>
              <w:rPr>
                <w:del w:id="15033" w:author="阿毛" w:date="2021-05-21T17:54:00Z"/>
                <w:rFonts w:ascii="標楷體" w:eastAsia="標楷體" w:hAnsi="標楷體"/>
              </w:rPr>
            </w:pPr>
          </w:p>
        </w:tc>
        <w:tc>
          <w:tcPr>
            <w:tcW w:w="624" w:type="pct"/>
          </w:tcPr>
          <w:p w14:paraId="40775E8A" w14:textId="67ADF7CB" w:rsidR="00E24265" w:rsidRPr="00615D4B" w:rsidDel="00CB3FDD" w:rsidRDefault="00E24265" w:rsidP="005F76AD">
            <w:pPr>
              <w:rPr>
                <w:del w:id="15034" w:author="阿毛" w:date="2021-05-21T17:54:00Z"/>
                <w:rFonts w:ascii="標楷體" w:eastAsia="標楷體" w:hAnsi="標楷體"/>
              </w:rPr>
            </w:pPr>
          </w:p>
        </w:tc>
        <w:tc>
          <w:tcPr>
            <w:tcW w:w="537" w:type="pct"/>
          </w:tcPr>
          <w:p w14:paraId="3E72A7FA" w14:textId="18080815" w:rsidR="00E24265" w:rsidRPr="00615D4B" w:rsidDel="00CB3FDD" w:rsidRDefault="00E24265" w:rsidP="005F76AD">
            <w:pPr>
              <w:rPr>
                <w:del w:id="15035" w:author="阿毛" w:date="2021-05-21T17:54:00Z"/>
                <w:rFonts w:ascii="標楷體" w:eastAsia="標楷體" w:hAnsi="標楷體"/>
              </w:rPr>
            </w:pPr>
          </w:p>
        </w:tc>
        <w:tc>
          <w:tcPr>
            <w:tcW w:w="299" w:type="pct"/>
          </w:tcPr>
          <w:p w14:paraId="4FA30579" w14:textId="072ABF3C" w:rsidR="00E24265" w:rsidRPr="00615D4B" w:rsidDel="00CB3FDD" w:rsidRDefault="00E24265" w:rsidP="005F76AD">
            <w:pPr>
              <w:rPr>
                <w:del w:id="15036" w:author="阿毛" w:date="2021-05-21T17:54:00Z"/>
                <w:rFonts w:ascii="標楷體" w:eastAsia="標楷體" w:hAnsi="標楷體"/>
              </w:rPr>
            </w:pPr>
          </w:p>
        </w:tc>
        <w:tc>
          <w:tcPr>
            <w:tcW w:w="299" w:type="pct"/>
          </w:tcPr>
          <w:p w14:paraId="3C15E320" w14:textId="0DF71DB8" w:rsidR="00E24265" w:rsidRPr="00615D4B" w:rsidDel="00CB3FDD" w:rsidRDefault="00E24265" w:rsidP="005F76AD">
            <w:pPr>
              <w:rPr>
                <w:del w:id="15037" w:author="阿毛" w:date="2021-05-21T17:54:00Z"/>
                <w:rFonts w:ascii="標楷體" w:eastAsia="標楷體" w:hAnsi="標楷體"/>
              </w:rPr>
            </w:pPr>
          </w:p>
        </w:tc>
        <w:tc>
          <w:tcPr>
            <w:tcW w:w="1643" w:type="pct"/>
          </w:tcPr>
          <w:p w14:paraId="2EB7193E" w14:textId="5C3BC2CE" w:rsidR="00E24265" w:rsidRPr="00615D4B" w:rsidDel="00CB3FDD" w:rsidRDefault="00E24265" w:rsidP="005F76AD">
            <w:pPr>
              <w:rPr>
                <w:del w:id="15038" w:author="阿毛" w:date="2021-05-21T17:54:00Z"/>
                <w:rFonts w:ascii="標楷體" w:eastAsia="標楷體" w:hAnsi="標楷體"/>
              </w:rPr>
            </w:pPr>
          </w:p>
        </w:tc>
      </w:tr>
      <w:tr w:rsidR="00E24265" w:rsidRPr="00615D4B" w:rsidDel="00CB3FDD" w14:paraId="2CAA03AE" w14:textId="4A1686D6" w:rsidTr="005F76AD">
        <w:trPr>
          <w:trHeight w:val="291"/>
          <w:jc w:val="center"/>
          <w:del w:id="15039" w:author="阿毛" w:date="2021-05-21T17:54:00Z"/>
        </w:trPr>
        <w:tc>
          <w:tcPr>
            <w:tcW w:w="219" w:type="pct"/>
          </w:tcPr>
          <w:p w14:paraId="3D92F802" w14:textId="4118CA84" w:rsidR="00E24265" w:rsidRPr="005E579A" w:rsidDel="00CB3FDD" w:rsidRDefault="00E24265" w:rsidP="005F76AD">
            <w:pPr>
              <w:pStyle w:val="af9"/>
              <w:numPr>
                <w:ilvl w:val="0"/>
                <w:numId w:val="51"/>
              </w:numPr>
              <w:ind w:leftChars="0"/>
              <w:rPr>
                <w:del w:id="15040" w:author="阿毛" w:date="2021-05-21T17:54:00Z"/>
                <w:rFonts w:ascii="標楷體" w:eastAsia="標楷體" w:hAnsi="標楷體"/>
              </w:rPr>
            </w:pPr>
          </w:p>
        </w:tc>
        <w:tc>
          <w:tcPr>
            <w:tcW w:w="756" w:type="pct"/>
          </w:tcPr>
          <w:p w14:paraId="4A414935" w14:textId="0FCBEDAF" w:rsidR="00E24265" w:rsidRPr="00615D4B" w:rsidDel="00CB3FDD" w:rsidRDefault="00E24265" w:rsidP="005F76AD">
            <w:pPr>
              <w:rPr>
                <w:del w:id="15041" w:author="阿毛" w:date="2021-05-21T17:54:00Z"/>
                <w:rFonts w:ascii="標楷體" w:eastAsia="標楷體" w:hAnsi="標楷體"/>
              </w:rPr>
            </w:pPr>
            <w:del w:id="15042" w:author="阿毛" w:date="2021-05-21T17:54:00Z">
              <w:r w:rsidRPr="00B93CCA" w:rsidDel="00CB3FDD">
                <w:rPr>
                  <w:rFonts w:ascii="標楷體" w:eastAsia="標楷體" w:hAnsi="標楷體" w:hint="eastAsia"/>
                </w:rPr>
                <w:delText>債權金融機構代號1</w:delText>
              </w:r>
              <w:r w:rsidDel="00CB3FDD">
                <w:rPr>
                  <w:rFonts w:ascii="標楷體" w:eastAsia="標楷體" w:hAnsi="標楷體" w:hint="eastAsia"/>
                </w:rPr>
                <w:delText>3</w:delText>
              </w:r>
            </w:del>
          </w:p>
        </w:tc>
        <w:tc>
          <w:tcPr>
            <w:tcW w:w="624" w:type="pct"/>
          </w:tcPr>
          <w:p w14:paraId="45A23FFC" w14:textId="1D6A115E" w:rsidR="00E24265" w:rsidRPr="00615D4B" w:rsidDel="00CB3FDD" w:rsidRDefault="00E24265" w:rsidP="005F76AD">
            <w:pPr>
              <w:rPr>
                <w:del w:id="15043" w:author="阿毛" w:date="2021-05-21T17:54:00Z"/>
                <w:rFonts w:ascii="標楷體" w:eastAsia="標楷體" w:hAnsi="標楷體"/>
              </w:rPr>
            </w:pPr>
          </w:p>
        </w:tc>
        <w:tc>
          <w:tcPr>
            <w:tcW w:w="624" w:type="pct"/>
          </w:tcPr>
          <w:p w14:paraId="7C7D7631" w14:textId="0928FEDF" w:rsidR="00E24265" w:rsidRPr="00615D4B" w:rsidDel="00CB3FDD" w:rsidRDefault="00E24265" w:rsidP="005F76AD">
            <w:pPr>
              <w:rPr>
                <w:del w:id="15044" w:author="阿毛" w:date="2021-05-21T17:54:00Z"/>
                <w:rFonts w:ascii="標楷體" w:eastAsia="標楷體" w:hAnsi="標楷體"/>
              </w:rPr>
            </w:pPr>
          </w:p>
        </w:tc>
        <w:tc>
          <w:tcPr>
            <w:tcW w:w="537" w:type="pct"/>
          </w:tcPr>
          <w:p w14:paraId="742C3939" w14:textId="04C65B93" w:rsidR="00E24265" w:rsidRPr="00615D4B" w:rsidDel="00CB3FDD" w:rsidRDefault="00E24265" w:rsidP="005F76AD">
            <w:pPr>
              <w:rPr>
                <w:del w:id="15045" w:author="阿毛" w:date="2021-05-21T17:54:00Z"/>
                <w:rFonts w:ascii="標楷體" w:eastAsia="標楷體" w:hAnsi="標楷體"/>
              </w:rPr>
            </w:pPr>
          </w:p>
        </w:tc>
        <w:tc>
          <w:tcPr>
            <w:tcW w:w="299" w:type="pct"/>
          </w:tcPr>
          <w:p w14:paraId="5F9C309F" w14:textId="48B3D079" w:rsidR="00E24265" w:rsidRPr="00615D4B" w:rsidDel="00CB3FDD" w:rsidRDefault="00E24265" w:rsidP="005F76AD">
            <w:pPr>
              <w:rPr>
                <w:del w:id="15046" w:author="阿毛" w:date="2021-05-21T17:54:00Z"/>
                <w:rFonts w:ascii="標楷體" w:eastAsia="標楷體" w:hAnsi="標楷體"/>
              </w:rPr>
            </w:pPr>
          </w:p>
        </w:tc>
        <w:tc>
          <w:tcPr>
            <w:tcW w:w="299" w:type="pct"/>
          </w:tcPr>
          <w:p w14:paraId="060239C7" w14:textId="35518308" w:rsidR="00E24265" w:rsidRPr="00615D4B" w:rsidDel="00CB3FDD" w:rsidRDefault="00E24265" w:rsidP="005F76AD">
            <w:pPr>
              <w:rPr>
                <w:del w:id="15047" w:author="阿毛" w:date="2021-05-21T17:54:00Z"/>
                <w:rFonts w:ascii="標楷體" w:eastAsia="標楷體" w:hAnsi="標楷體"/>
              </w:rPr>
            </w:pPr>
          </w:p>
        </w:tc>
        <w:tc>
          <w:tcPr>
            <w:tcW w:w="1643" w:type="pct"/>
          </w:tcPr>
          <w:p w14:paraId="1E6F3DFE" w14:textId="131C91EA" w:rsidR="00E24265" w:rsidRPr="00615D4B" w:rsidDel="00CB3FDD" w:rsidRDefault="00E24265" w:rsidP="005F76AD">
            <w:pPr>
              <w:rPr>
                <w:del w:id="15048" w:author="阿毛" w:date="2021-05-21T17:54:00Z"/>
                <w:rFonts w:ascii="標楷體" w:eastAsia="標楷體" w:hAnsi="標楷體"/>
              </w:rPr>
            </w:pPr>
          </w:p>
        </w:tc>
      </w:tr>
      <w:tr w:rsidR="00E24265" w:rsidRPr="00615D4B" w:rsidDel="00CB3FDD" w14:paraId="3AA357E7" w14:textId="7E3FC0A8" w:rsidTr="005F76AD">
        <w:trPr>
          <w:trHeight w:val="291"/>
          <w:jc w:val="center"/>
          <w:del w:id="15049" w:author="阿毛" w:date="2021-05-21T17:54:00Z"/>
        </w:trPr>
        <w:tc>
          <w:tcPr>
            <w:tcW w:w="219" w:type="pct"/>
          </w:tcPr>
          <w:p w14:paraId="115BEBDA" w14:textId="5D3FAEDC" w:rsidR="00E24265" w:rsidRPr="005E579A" w:rsidDel="00CB3FDD" w:rsidRDefault="00E24265" w:rsidP="005F76AD">
            <w:pPr>
              <w:pStyle w:val="af9"/>
              <w:numPr>
                <w:ilvl w:val="0"/>
                <w:numId w:val="51"/>
              </w:numPr>
              <w:ind w:leftChars="0"/>
              <w:rPr>
                <w:del w:id="15050" w:author="阿毛" w:date="2021-05-21T17:54:00Z"/>
                <w:rFonts w:ascii="標楷體" w:eastAsia="標楷體" w:hAnsi="標楷體"/>
              </w:rPr>
            </w:pPr>
          </w:p>
        </w:tc>
        <w:tc>
          <w:tcPr>
            <w:tcW w:w="756" w:type="pct"/>
          </w:tcPr>
          <w:p w14:paraId="0E73C22C" w14:textId="279D7102" w:rsidR="00E24265" w:rsidRPr="00615D4B" w:rsidDel="00CB3FDD" w:rsidRDefault="00E24265" w:rsidP="005F76AD">
            <w:pPr>
              <w:rPr>
                <w:del w:id="15051" w:author="阿毛" w:date="2021-05-21T17:54:00Z"/>
                <w:rFonts w:ascii="標楷體" w:eastAsia="標楷體" w:hAnsi="標楷體"/>
              </w:rPr>
            </w:pPr>
            <w:del w:id="15052" w:author="阿毛" w:date="2021-05-21T17:54:00Z">
              <w:r w:rsidRPr="00B93CCA" w:rsidDel="00CB3FDD">
                <w:rPr>
                  <w:rFonts w:ascii="標楷體" w:eastAsia="標楷體" w:hAnsi="標楷體" w:hint="eastAsia"/>
                </w:rPr>
                <w:delText>債權金融機構代號1</w:delText>
              </w:r>
              <w:r w:rsidDel="00CB3FDD">
                <w:rPr>
                  <w:rFonts w:ascii="標楷體" w:eastAsia="標楷體" w:hAnsi="標楷體" w:hint="eastAsia"/>
                </w:rPr>
                <w:delText>4</w:delText>
              </w:r>
            </w:del>
          </w:p>
        </w:tc>
        <w:tc>
          <w:tcPr>
            <w:tcW w:w="624" w:type="pct"/>
          </w:tcPr>
          <w:p w14:paraId="09ECB966" w14:textId="5E053344" w:rsidR="00E24265" w:rsidRPr="00615D4B" w:rsidDel="00CB3FDD" w:rsidRDefault="00E24265" w:rsidP="005F76AD">
            <w:pPr>
              <w:rPr>
                <w:del w:id="15053" w:author="阿毛" w:date="2021-05-21T17:54:00Z"/>
                <w:rFonts w:ascii="標楷體" w:eastAsia="標楷體" w:hAnsi="標楷體"/>
              </w:rPr>
            </w:pPr>
          </w:p>
        </w:tc>
        <w:tc>
          <w:tcPr>
            <w:tcW w:w="624" w:type="pct"/>
          </w:tcPr>
          <w:p w14:paraId="5991465C" w14:textId="088C93DE" w:rsidR="00E24265" w:rsidRPr="00615D4B" w:rsidDel="00CB3FDD" w:rsidRDefault="00E24265" w:rsidP="005F76AD">
            <w:pPr>
              <w:rPr>
                <w:del w:id="15054" w:author="阿毛" w:date="2021-05-21T17:54:00Z"/>
                <w:rFonts w:ascii="標楷體" w:eastAsia="標楷體" w:hAnsi="標楷體"/>
              </w:rPr>
            </w:pPr>
          </w:p>
        </w:tc>
        <w:tc>
          <w:tcPr>
            <w:tcW w:w="537" w:type="pct"/>
          </w:tcPr>
          <w:p w14:paraId="35451C20" w14:textId="14116F29" w:rsidR="00E24265" w:rsidRPr="00615D4B" w:rsidDel="00CB3FDD" w:rsidRDefault="00E24265" w:rsidP="005F76AD">
            <w:pPr>
              <w:rPr>
                <w:del w:id="15055" w:author="阿毛" w:date="2021-05-21T17:54:00Z"/>
                <w:rFonts w:ascii="標楷體" w:eastAsia="標楷體" w:hAnsi="標楷體"/>
              </w:rPr>
            </w:pPr>
          </w:p>
        </w:tc>
        <w:tc>
          <w:tcPr>
            <w:tcW w:w="299" w:type="pct"/>
          </w:tcPr>
          <w:p w14:paraId="3754D643" w14:textId="7BE2449E" w:rsidR="00E24265" w:rsidRPr="00615D4B" w:rsidDel="00CB3FDD" w:rsidRDefault="00E24265" w:rsidP="005F76AD">
            <w:pPr>
              <w:rPr>
                <w:del w:id="15056" w:author="阿毛" w:date="2021-05-21T17:54:00Z"/>
                <w:rFonts w:ascii="標楷體" w:eastAsia="標楷體" w:hAnsi="標楷體"/>
              </w:rPr>
            </w:pPr>
          </w:p>
        </w:tc>
        <w:tc>
          <w:tcPr>
            <w:tcW w:w="299" w:type="pct"/>
          </w:tcPr>
          <w:p w14:paraId="4CAC8BA0" w14:textId="326F619A" w:rsidR="00E24265" w:rsidRPr="00615D4B" w:rsidDel="00CB3FDD" w:rsidRDefault="00E24265" w:rsidP="005F76AD">
            <w:pPr>
              <w:rPr>
                <w:del w:id="15057" w:author="阿毛" w:date="2021-05-21T17:54:00Z"/>
                <w:rFonts w:ascii="標楷體" w:eastAsia="標楷體" w:hAnsi="標楷體"/>
              </w:rPr>
            </w:pPr>
          </w:p>
        </w:tc>
        <w:tc>
          <w:tcPr>
            <w:tcW w:w="1643" w:type="pct"/>
          </w:tcPr>
          <w:p w14:paraId="12755750" w14:textId="760022B0" w:rsidR="00E24265" w:rsidRPr="00615D4B" w:rsidDel="00CB3FDD" w:rsidRDefault="00E24265" w:rsidP="005F76AD">
            <w:pPr>
              <w:rPr>
                <w:del w:id="15058" w:author="阿毛" w:date="2021-05-21T17:54:00Z"/>
                <w:rFonts w:ascii="標楷體" w:eastAsia="標楷體" w:hAnsi="標楷體"/>
              </w:rPr>
            </w:pPr>
          </w:p>
        </w:tc>
      </w:tr>
      <w:tr w:rsidR="00E24265" w:rsidRPr="00615D4B" w:rsidDel="00CB3FDD" w14:paraId="01CCF181" w14:textId="298A44A9" w:rsidTr="005F76AD">
        <w:trPr>
          <w:trHeight w:val="291"/>
          <w:jc w:val="center"/>
          <w:del w:id="15059" w:author="阿毛" w:date="2021-05-21T17:54:00Z"/>
        </w:trPr>
        <w:tc>
          <w:tcPr>
            <w:tcW w:w="219" w:type="pct"/>
          </w:tcPr>
          <w:p w14:paraId="27700978" w14:textId="6ECEDDA5" w:rsidR="00E24265" w:rsidRPr="005E579A" w:rsidDel="00CB3FDD" w:rsidRDefault="00E24265" w:rsidP="005F76AD">
            <w:pPr>
              <w:pStyle w:val="af9"/>
              <w:numPr>
                <w:ilvl w:val="0"/>
                <w:numId w:val="51"/>
              </w:numPr>
              <w:ind w:leftChars="0"/>
              <w:rPr>
                <w:del w:id="15060" w:author="阿毛" w:date="2021-05-21T17:54:00Z"/>
                <w:rFonts w:ascii="標楷體" w:eastAsia="標楷體" w:hAnsi="標楷體"/>
              </w:rPr>
            </w:pPr>
          </w:p>
        </w:tc>
        <w:tc>
          <w:tcPr>
            <w:tcW w:w="756" w:type="pct"/>
          </w:tcPr>
          <w:p w14:paraId="1027FE30" w14:textId="4D1ADE06" w:rsidR="00E24265" w:rsidRPr="00615D4B" w:rsidDel="00CB3FDD" w:rsidRDefault="00E24265" w:rsidP="005F76AD">
            <w:pPr>
              <w:rPr>
                <w:del w:id="15061" w:author="阿毛" w:date="2021-05-21T17:54:00Z"/>
                <w:rFonts w:ascii="標楷體" w:eastAsia="標楷體" w:hAnsi="標楷體"/>
              </w:rPr>
            </w:pPr>
            <w:del w:id="15062" w:author="阿毛" w:date="2021-05-21T17:54:00Z">
              <w:r w:rsidRPr="00B93CCA" w:rsidDel="00CB3FDD">
                <w:rPr>
                  <w:rFonts w:ascii="標楷體" w:eastAsia="標楷體" w:hAnsi="標楷體" w:hint="eastAsia"/>
                </w:rPr>
                <w:delText>債權金融機構代號1</w:delText>
              </w:r>
              <w:r w:rsidDel="00CB3FDD">
                <w:rPr>
                  <w:rFonts w:ascii="標楷體" w:eastAsia="標楷體" w:hAnsi="標楷體" w:hint="eastAsia"/>
                </w:rPr>
                <w:delText>5</w:delText>
              </w:r>
            </w:del>
          </w:p>
        </w:tc>
        <w:tc>
          <w:tcPr>
            <w:tcW w:w="624" w:type="pct"/>
          </w:tcPr>
          <w:p w14:paraId="694F36C0" w14:textId="1AC47096" w:rsidR="00E24265" w:rsidRPr="00615D4B" w:rsidDel="00CB3FDD" w:rsidRDefault="00E24265" w:rsidP="005F76AD">
            <w:pPr>
              <w:rPr>
                <w:del w:id="15063" w:author="阿毛" w:date="2021-05-21T17:54:00Z"/>
                <w:rFonts w:ascii="標楷體" w:eastAsia="標楷體" w:hAnsi="標楷體"/>
              </w:rPr>
            </w:pPr>
          </w:p>
        </w:tc>
        <w:tc>
          <w:tcPr>
            <w:tcW w:w="624" w:type="pct"/>
          </w:tcPr>
          <w:p w14:paraId="1EF45040" w14:textId="7D1FED40" w:rsidR="00E24265" w:rsidRPr="00615D4B" w:rsidDel="00CB3FDD" w:rsidRDefault="00E24265" w:rsidP="005F76AD">
            <w:pPr>
              <w:rPr>
                <w:del w:id="15064" w:author="阿毛" w:date="2021-05-21T17:54:00Z"/>
                <w:rFonts w:ascii="標楷體" w:eastAsia="標楷體" w:hAnsi="標楷體"/>
              </w:rPr>
            </w:pPr>
          </w:p>
        </w:tc>
        <w:tc>
          <w:tcPr>
            <w:tcW w:w="537" w:type="pct"/>
          </w:tcPr>
          <w:p w14:paraId="1DB75B54" w14:textId="4CDDAA62" w:rsidR="00E24265" w:rsidRPr="00615D4B" w:rsidDel="00CB3FDD" w:rsidRDefault="00E24265" w:rsidP="005F76AD">
            <w:pPr>
              <w:rPr>
                <w:del w:id="15065" w:author="阿毛" w:date="2021-05-21T17:54:00Z"/>
                <w:rFonts w:ascii="標楷體" w:eastAsia="標楷體" w:hAnsi="標楷體"/>
              </w:rPr>
            </w:pPr>
          </w:p>
        </w:tc>
        <w:tc>
          <w:tcPr>
            <w:tcW w:w="299" w:type="pct"/>
          </w:tcPr>
          <w:p w14:paraId="1E376236" w14:textId="6EDE4E6F" w:rsidR="00E24265" w:rsidRPr="00615D4B" w:rsidDel="00CB3FDD" w:rsidRDefault="00E24265" w:rsidP="005F76AD">
            <w:pPr>
              <w:rPr>
                <w:del w:id="15066" w:author="阿毛" w:date="2021-05-21T17:54:00Z"/>
                <w:rFonts w:ascii="標楷體" w:eastAsia="標楷體" w:hAnsi="標楷體"/>
              </w:rPr>
            </w:pPr>
          </w:p>
        </w:tc>
        <w:tc>
          <w:tcPr>
            <w:tcW w:w="299" w:type="pct"/>
          </w:tcPr>
          <w:p w14:paraId="4DBF6A0A" w14:textId="6173FA8C" w:rsidR="00E24265" w:rsidRPr="00615D4B" w:rsidDel="00CB3FDD" w:rsidRDefault="00E24265" w:rsidP="005F76AD">
            <w:pPr>
              <w:rPr>
                <w:del w:id="15067" w:author="阿毛" w:date="2021-05-21T17:54:00Z"/>
                <w:rFonts w:ascii="標楷體" w:eastAsia="標楷體" w:hAnsi="標楷體"/>
              </w:rPr>
            </w:pPr>
          </w:p>
        </w:tc>
        <w:tc>
          <w:tcPr>
            <w:tcW w:w="1643" w:type="pct"/>
          </w:tcPr>
          <w:p w14:paraId="4353D2DB" w14:textId="395FC160" w:rsidR="00E24265" w:rsidRPr="00615D4B" w:rsidDel="00CB3FDD" w:rsidRDefault="00E24265" w:rsidP="005F76AD">
            <w:pPr>
              <w:rPr>
                <w:del w:id="15068" w:author="阿毛" w:date="2021-05-21T17:54:00Z"/>
                <w:rFonts w:ascii="標楷體" w:eastAsia="標楷體" w:hAnsi="標楷體"/>
              </w:rPr>
            </w:pPr>
          </w:p>
        </w:tc>
      </w:tr>
      <w:tr w:rsidR="00E24265" w:rsidRPr="00615D4B" w:rsidDel="00CB3FDD" w14:paraId="60059E53" w14:textId="756C2125" w:rsidTr="005F76AD">
        <w:trPr>
          <w:trHeight w:val="291"/>
          <w:jc w:val="center"/>
          <w:del w:id="15069" w:author="阿毛" w:date="2021-05-21T17:54:00Z"/>
        </w:trPr>
        <w:tc>
          <w:tcPr>
            <w:tcW w:w="219" w:type="pct"/>
          </w:tcPr>
          <w:p w14:paraId="2E59A274" w14:textId="3878D77E" w:rsidR="00E24265" w:rsidRPr="005E579A" w:rsidDel="00CB3FDD" w:rsidRDefault="00E24265" w:rsidP="005F76AD">
            <w:pPr>
              <w:pStyle w:val="af9"/>
              <w:numPr>
                <w:ilvl w:val="0"/>
                <w:numId w:val="51"/>
              </w:numPr>
              <w:ind w:leftChars="0"/>
              <w:rPr>
                <w:del w:id="15070" w:author="阿毛" w:date="2021-05-21T17:54:00Z"/>
                <w:rFonts w:ascii="標楷體" w:eastAsia="標楷體" w:hAnsi="標楷體"/>
              </w:rPr>
            </w:pPr>
          </w:p>
        </w:tc>
        <w:tc>
          <w:tcPr>
            <w:tcW w:w="756" w:type="pct"/>
          </w:tcPr>
          <w:p w14:paraId="3FBA05A6" w14:textId="6575F6B6" w:rsidR="00E24265" w:rsidRPr="00615D4B" w:rsidDel="00CB3FDD" w:rsidRDefault="00E24265" w:rsidP="005F76AD">
            <w:pPr>
              <w:rPr>
                <w:del w:id="15071" w:author="阿毛" w:date="2021-05-21T17:54:00Z"/>
                <w:rFonts w:ascii="標楷體" w:eastAsia="標楷體" w:hAnsi="標楷體"/>
              </w:rPr>
            </w:pPr>
            <w:del w:id="15072" w:author="阿毛" w:date="2021-05-21T17:54:00Z">
              <w:r w:rsidRPr="00B93CCA" w:rsidDel="00CB3FDD">
                <w:rPr>
                  <w:rFonts w:ascii="標楷體" w:eastAsia="標楷體" w:hAnsi="標楷體" w:hint="eastAsia"/>
                </w:rPr>
                <w:delText>債權金融機構代號1</w:delText>
              </w:r>
              <w:r w:rsidDel="00CB3FDD">
                <w:rPr>
                  <w:rFonts w:ascii="標楷體" w:eastAsia="標楷體" w:hAnsi="標楷體" w:hint="eastAsia"/>
                </w:rPr>
                <w:delText>6</w:delText>
              </w:r>
            </w:del>
          </w:p>
        </w:tc>
        <w:tc>
          <w:tcPr>
            <w:tcW w:w="624" w:type="pct"/>
          </w:tcPr>
          <w:p w14:paraId="5E77830D" w14:textId="79868FB6" w:rsidR="00E24265" w:rsidRPr="00615D4B" w:rsidDel="00CB3FDD" w:rsidRDefault="00E24265" w:rsidP="005F76AD">
            <w:pPr>
              <w:rPr>
                <w:del w:id="15073" w:author="阿毛" w:date="2021-05-21T17:54:00Z"/>
                <w:rFonts w:ascii="標楷體" w:eastAsia="標楷體" w:hAnsi="標楷體"/>
              </w:rPr>
            </w:pPr>
          </w:p>
        </w:tc>
        <w:tc>
          <w:tcPr>
            <w:tcW w:w="624" w:type="pct"/>
          </w:tcPr>
          <w:p w14:paraId="29EB6A15" w14:textId="3A443307" w:rsidR="00E24265" w:rsidRPr="00615D4B" w:rsidDel="00CB3FDD" w:rsidRDefault="00E24265" w:rsidP="005F76AD">
            <w:pPr>
              <w:rPr>
                <w:del w:id="15074" w:author="阿毛" w:date="2021-05-21T17:54:00Z"/>
                <w:rFonts w:ascii="標楷體" w:eastAsia="標楷體" w:hAnsi="標楷體"/>
              </w:rPr>
            </w:pPr>
          </w:p>
        </w:tc>
        <w:tc>
          <w:tcPr>
            <w:tcW w:w="537" w:type="pct"/>
          </w:tcPr>
          <w:p w14:paraId="475171BC" w14:textId="65665B66" w:rsidR="00E24265" w:rsidRPr="00615D4B" w:rsidDel="00CB3FDD" w:rsidRDefault="00E24265" w:rsidP="005F76AD">
            <w:pPr>
              <w:rPr>
                <w:del w:id="15075" w:author="阿毛" w:date="2021-05-21T17:54:00Z"/>
                <w:rFonts w:ascii="標楷體" w:eastAsia="標楷體" w:hAnsi="標楷體"/>
              </w:rPr>
            </w:pPr>
          </w:p>
        </w:tc>
        <w:tc>
          <w:tcPr>
            <w:tcW w:w="299" w:type="pct"/>
          </w:tcPr>
          <w:p w14:paraId="1A85056D" w14:textId="22CD3950" w:rsidR="00E24265" w:rsidRPr="00615D4B" w:rsidDel="00CB3FDD" w:rsidRDefault="00E24265" w:rsidP="005F76AD">
            <w:pPr>
              <w:rPr>
                <w:del w:id="15076" w:author="阿毛" w:date="2021-05-21T17:54:00Z"/>
                <w:rFonts w:ascii="標楷體" w:eastAsia="標楷體" w:hAnsi="標楷體"/>
              </w:rPr>
            </w:pPr>
          </w:p>
        </w:tc>
        <w:tc>
          <w:tcPr>
            <w:tcW w:w="299" w:type="pct"/>
          </w:tcPr>
          <w:p w14:paraId="7C2DEF0D" w14:textId="361C8310" w:rsidR="00E24265" w:rsidRPr="00615D4B" w:rsidDel="00CB3FDD" w:rsidRDefault="00E24265" w:rsidP="005F76AD">
            <w:pPr>
              <w:rPr>
                <w:del w:id="15077" w:author="阿毛" w:date="2021-05-21T17:54:00Z"/>
                <w:rFonts w:ascii="標楷體" w:eastAsia="標楷體" w:hAnsi="標楷體"/>
              </w:rPr>
            </w:pPr>
          </w:p>
        </w:tc>
        <w:tc>
          <w:tcPr>
            <w:tcW w:w="1643" w:type="pct"/>
          </w:tcPr>
          <w:p w14:paraId="0938B85E" w14:textId="7EDCBDD9" w:rsidR="00E24265" w:rsidRPr="00615D4B" w:rsidDel="00CB3FDD" w:rsidRDefault="00E24265" w:rsidP="005F76AD">
            <w:pPr>
              <w:rPr>
                <w:del w:id="15078" w:author="阿毛" w:date="2021-05-21T17:54:00Z"/>
                <w:rFonts w:ascii="標楷體" w:eastAsia="標楷體" w:hAnsi="標楷體"/>
              </w:rPr>
            </w:pPr>
          </w:p>
        </w:tc>
      </w:tr>
      <w:tr w:rsidR="00E24265" w:rsidRPr="00615D4B" w:rsidDel="00CB3FDD" w14:paraId="773764A4" w14:textId="61F06C81" w:rsidTr="005F76AD">
        <w:trPr>
          <w:trHeight w:val="291"/>
          <w:jc w:val="center"/>
          <w:del w:id="15079" w:author="阿毛" w:date="2021-05-21T17:54:00Z"/>
        </w:trPr>
        <w:tc>
          <w:tcPr>
            <w:tcW w:w="219" w:type="pct"/>
          </w:tcPr>
          <w:p w14:paraId="5297CE7D" w14:textId="50407742" w:rsidR="00E24265" w:rsidRPr="005E579A" w:rsidDel="00CB3FDD" w:rsidRDefault="00E24265" w:rsidP="005F76AD">
            <w:pPr>
              <w:pStyle w:val="af9"/>
              <w:numPr>
                <w:ilvl w:val="0"/>
                <w:numId w:val="51"/>
              </w:numPr>
              <w:ind w:leftChars="0"/>
              <w:rPr>
                <w:del w:id="15080" w:author="阿毛" w:date="2021-05-21T17:54:00Z"/>
                <w:rFonts w:ascii="標楷體" w:eastAsia="標楷體" w:hAnsi="標楷體"/>
              </w:rPr>
            </w:pPr>
          </w:p>
        </w:tc>
        <w:tc>
          <w:tcPr>
            <w:tcW w:w="756" w:type="pct"/>
          </w:tcPr>
          <w:p w14:paraId="24D96050" w14:textId="7CA762FF" w:rsidR="00E24265" w:rsidRPr="00615D4B" w:rsidDel="00CB3FDD" w:rsidRDefault="00E24265" w:rsidP="005F76AD">
            <w:pPr>
              <w:rPr>
                <w:del w:id="15081" w:author="阿毛" w:date="2021-05-21T17:54:00Z"/>
                <w:rFonts w:ascii="標楷體" w:eastAsia="標楷體" w:hAnsi="標楷體"/>
              </w:rPr>
            </w:pPr>
            <w:del w:id="15082" w:author="阿毛" w:date="2021-05-21T17:54:00Z">
              <w:r w:rsidRPr="00B93CCA" w:rsidDel="00CB3FDD">
                <w:rPr>
                  <w:rFonts w:ascii="標楷體" w:eastAsia="標楷體" w:hAnsi="標楷體" w:hint="eastAsia"/>
                </w:rPr>
                <w:delText>債權金融機構代號1</w:delText>
              </w:r>
              <w:r w:rsidDel="00CB3FDD">
                <w:rPr>
                  <w:rFonts w:ascii="標楷體" w:eastAsia="標楷體" w:hAnsi="標楷體" w:hint="eastAsia"/>
                </w:rPr>
                <w:delText>7</w:delText>
              </w:r>
            </w:del>
          </w:p>
        </w:tc>
        <w:tc>
          <w:tcPr>
            <w:tcW w:w="624" w:type="pct"/>
          </w:tcPr>
          <w:p w14:paraId="42509ACE" w14:textId="3C8DD6D5" w:rsidR="00E24265" w:rsidRPr="00615D4B" w:rsidDel="00CB3FDD" w:rsidRDefault="00E24265" w:rsidP="005F76AD">
            <w:pPr>
              <w:rPr>
                <w:del w:id="15083" w:author="阿毛" w:date="2021-05-21T17:54:00Z"/>
                <w:rFonts w:ascii="標楷體" w:eastAsia="標楷體" w:hAnsi="標楷體"/>
              </w:rPr>
            </w:pPr>
          </w:p>
        </w:tc>
        <w:tc>
          <w:tcPr>
            <w:tcW w:w="624" w:type="pct"/>
          </w:tcPr>
          <w:p w14:paraId="294F9E17" w14:textId="28778F82" w:rsidR="00E24265" w:rsidRPr="00615D4B" w:rsidDel="00CB3FDD" w:rsidRDefault="00E24265" w:rsidP="005F76AD">
            <w:pPr>
              <w:rPr>
                <w:del w:id="15084" w:author="阿毛" w:date="2021-05-21T17:54:00Z"/>
                <w:rFonts w:ascii="標楷體" w:eastAsia="標楷體" w:hAnsi="標楷體"/>
              </w:rPr>
            </w:pPr>
          </w:p>
        </w:tc>
        <w:tc>
          <w:tcPr>
            <w:tcW w:w="537" w:type="pct"/>
          </w:tcPr>
          <w:p w14:paraId="6E70963E" w14:textId="0DC937CF" w:rsidR="00E24265" w:rsidRPr="00615D4B" w:rsidDel="00CB3FDD" w:rsidRDefault="00E24265" w:rsidP="005F76AD">
            <w:pPr>
              <w:rPr>
                <w:del w:id="15085" w:author="阿毛" w:date="2021-05-21T17:54:00Z"/>
                <w:rFonts w:ascii="標楷體" w:eastAsia="標楷體" w:hAnsi="標楷體"/>
              </w:rPr>
            </w:pPr>
          </w:p>
        </w:tc>
        <w:tc>
          <w:tcPr>
            <w:tcW w:w="299" w:type="pct"/>
          </w:tcPr>
          <w:p w14:paraId="7040CA12" w14:textId="7B6EC1E8" w:rsidR="00E24265" w:rsidRPr="00615D4B" w:rsidDel="00CB3FDD" w:rsidRDefault="00E24265" w:rsidP="005F76AD">
            <w:pPr>
              <w:rPr>
                <w:del w:id="15086" w:author="阿毛" w:date="2021-05-21T17:54:00Z"/>
                <w:rFonts w:ascii="標楷體" w:eastAsia="標楷體" w:hAnsi="標楷體"/>
              </w:rPr>
            </w:pPr>
          </w:p>
        </w:tc>
        <w:tc>
          <w:tcPr>
            <w:tcW w:w="299" w:type="pct"/>
          </w:tcPr>
          <w:p w14:paraId="009516FE" w14:textId="6311ECF2" w:rsidR="00E24265" w:rsidRPr="00615D4B" w:rsidDel="00CB3FDD" w:rsidRDefault="00E24265" w:rsidP="005F76AD">
            <w:pPr>
              <w:rPr>
                <w:del w:id="15087" w:author="阿毛" w:date="2021-05-21T17:54:00Z"/>
                <w:rFonts w:ascii="標楷體" w:eastAsia="標楷體" w:hAnsi="標楷體"/>
              </w:rPr>
            </w:pPr>
          </w:p>
        </w:tc>
        <w:tc>
          <w:tcPr>
            <w:tcW w:w="1643" w:type="pct"/>
          </w:tcPr>
          <w:p w14:paraId="729FCAE3" w14:textId="41BBEFEF" w:rsidR="00E24265" w:rsidRPr="00615D4B" w:rsidDel="00CB3FDD" w:rsidRDefault="00E24265" w:rsidP="005F76AD">
            <w:pPr>
              <w:rPr>
                <w:del w:id="15088" w:author="阿毛" w:date="2021-05-21T17:54:00Z"/>
                <w:rFonts w:ascii="標楷體" w:eastAsia="標楷體" w:hAnsi="標楷體"/>
              </w:rPr>
            </w:pPr>
          </w:p>
        </w:tc>
      </w:tr>
      <w:tr w:rsidR="00E24265" w:rsidRPr="00615D4B" w:rsidDel="00CB3FDD" w14:paraId="5EC3C103" w14:textId="2F65665A" w:rsidTr="005F76AD">
        <w:trPr>
          <w:trHeight w:val="291"/>
          <w:jc w:val="center"/>
          <w:del w:id="15089" w:author="阿毛" w:date="2021-05-21T17:54:00Z"/>
        </w:trPr>
        <w:tc>
          <w:tcPr>
            <w:tcW w:w="219" w:type="pct"/>
          </w:tcPr>
          <w:p w14:paraId="231CEED3" w14:textId="5F7F720B" w:rsidR="00E24265" w:rsidRPr="005E579A" w:rsidDel="00CB3FDD" w:rsidRDefault="00E24265" w:rsidP="005F76AD">
            <w:pPr>
              <w:pStyle w:val="af9"/>
              <w:numPr>
                <w:ilvl w:val="0"/>
                <w:numId w:val="51"/>
              </w:numPr>
              <w:ind w:leftChars="0"/>
              <w:rPr>
                <w:del w:id="15090" w:author="阿毛" w:date="2021-05-21T17:54:00Z"/>
                <w:rFonts w:ascii="標楷體" w:eastAsia="標楷體" w:hAnsi="標楷體"/>
              </w:rPr>
            </w:pPr>
          </w:p>
        </w:tc>
        <w:tc>
          <w:tcPr>
            <w:tcW w:w="756" w:type="pct"/>
          </w:tcPr>
          <w:p w14:paraId="2802E940" w14:textId="755B49CF" w:rsidR="00E24265" w:rsidRPr="00615D4B" w:rsidDel="00CB3FDD" w:rsidRDefault="00E24265" w:rsidP="005F76AD">
            <w:pPr>
              <w:rPr>
                <w:del w:id="15091" w:author="阿毛" w:date="2021-05-21T17:54:00Z"/>
                <w:rFonts w:ascii="標楷體" w:eastAsia="標楷體" w:hAnsi="標楷體"/>
              </w:rPr>
            </w:pPr>
            <w:del w:id="15092" w:author="阿毛" w:date="2021-05-21T17:54:00Z">
              <w:r w:rsidRPr="00B93CCA" w:rsidDel="00CB3FDD">
                <w:rPr>
                  <w:rFonts w:ascii="標楷體" w:eastAsia="標楷體" w:hAnsi="標楷體" w:hint="eastAsia"/>
                </w:rPr>
                <w:delText>債權金融機構代號1</w:delText>
              </w:r>
              <w:r w:rsidDel="00CB3FDD">
                <w:rPr>
                  <w:rFonts w:ascii="標楷體" w:eastAsia="標楷體" w:hAnsi="標楷體" w:hint="eastAsia"/>
                </w:rPr>
                <w:delText>8</w:delText>
              </w:r>
            </w:del>
          </w:p>
        </w:tc>
        <w:tc>
          <w:tcPr>
            <w:tcW w:w="624" w:type="pct"/>
          </w:tcPr>
          <w:p w14:paraId="12BAF280" w14:textId="4A2B8A7A" w:rsidR="00E24265" w:rsidRPr="00615D4B" w:rsidDel="00CB3FDD" w:rsidRDefault="00E24265" w:rsidP="005F76AD">
            <w:pPr>
              <w:rPr>
                <w:del w:id="15093" w:author="阿毛" w:date="2021-05-21T17:54:00Z"/>
                <w:rFonts w:ascii="標楷體" w:eastAsia="標楷體" w:hAnsi="標楷體"/>
              </w:rPr>
            </w:pPr>
          </w:p>
        </w:tc>
        <w:tc>
          <w:tcPr>
            <w:tcW w:w="624" w:type="pct"/>
          </w:tcPr>
          <w:p w14:paraId="28F5DF75" w14:textId="036C42F7" w:rsidR="00E24265" w:rsidRPr="00615D4B" w:rsidDel="00CB3FDD" w:rsidRDefault="00E24265" w:rsidP="005F76AD">
            <w:pPr>
              <w:rPr>
                <w:del w:id="15094" w:author="阿毛" w:date="2021-05-21T17:54:00Z"/>
                <w:rFonts w:ascii="標楷體" w:eastAsia="標楷體" w:hAnsi="標楷體"/>
              </w:rPr>
            </w:pPr>
          </w:p>
        </w:tc>
        <w:tc>
          <w:tcPr>
            <w:tcW w:w="537" w:type="pct"/>
          </w:tcPr>
          <w:p w14:paraId="7B8A65DD" w14:textId="6B51ACA2" w:rsidR="00E24265" w:rsidRPr="00615D4B" w:rsidDel="00CB3FDD" w:rsidRDefault="00E24265" w:rsidP="005F76AD">
            <w:pPr>
              <w:rPr>
                <w:del w:id="15095" w:author="阿毛" w:date="2021-05-21T17:54:00Z"/>
                <w:rFonts w:ascii="標楷體" w:eastAsia="標楷體" w:hAnsi="標楷體"/>
              </w:rPr>
            </w:pPr>
          </w:p>
        </w:tc>
        <w:tc>
          <w:tcPr>
            <w:tcW w:w="299" w:type="pct"/>
          </w:tcPr>
          <w:p w14:paraId="0772D1BD" w14:textId="3758B7D1" w:rsidR="00E24265" w:rsidRPr="00615D4B" w:rsidDel="00CB3FDD" w:rsidRDefault="00E24265" w:rsidP="005F76AD">
            <w:pPr>
              <w:rPr>
                <w:del w:id="15096" w:author="阿毛" w:date="2021-05-21T17:54:00Z"/>
                <w:rFonts w:ascii="標楷體" w:eastAsia="標楷體" w:hAnsi="標楷體"/>
              </w:rPr>
            </w:pPr>
          </w:p>
        </w:tc>
        <w:tc>
          <w:tcPr>
            <w:tcW w:w="299" w:type="pct"/>
          </w:tcPr>
          <w:p w14:paraId="5AE4FC47" w14:textId="6190953B" w:rsidR="00E24265" w:rsidRPr="00615D4B" w:rsidDel="00CB3FDD" w:rsidRDefault="00E24265" w:rsidP="005F76AD">
            <w:pPr>
              <w:rPr>
                <w:del w:id="15097" w:author="阿毛" w:date="2021-05-21T17:54:00Z"/>
                <w:rFonts w:ascii="標楷體" w:eastAsia="標楷體" w:hAnsi="標楷體"/>
              </w:rPr>
            </w:pPr>
          </w:p>
        </w:tc>
        <w:tc>
          <w:tcPr>
            <w:tcW w:w="1643" w:type="pct"/>
          </w:tcPr>
          <w:p w14:paraId="1DAF079D" w14:textId="02B9DD24" w:rsidR="00E24265" w:rsidRPr="00615D4B" w:rsidDel="00CB3FDD" w:rsidRDefault="00E24265" w:rsidP="005F76AD">
            <w:pPr>
              <w:rPr>
                <w:del w:id="15098" w:author="阿毛" w:date="2021-05-21T17:54:00Z"/>
                <w:rFonts w:ascii="標楷體" w:eastAsia="標楷體" w:hAnsi="標楷體"/>
              </w:rPr>
            </w:pPr>
          </w:p>
        </w:tc>
      </w:tr>
      <w:tr w:rsidR="00E24265" w:rsidRPr="00615D4B" w:rsidDel="00CB3FDD" w14:paraId="19F14186" w14:textId="29FD2122" w:rsidTr="005F76AD">
        <w:trPr>
          <w:trHeight w:val="291"/>
          <w:jc w:val="center"/>
          <w:del w:id="15099" w:author="阿毛" w:date="2021-05-21T17:54:00Z"/>
        </w:trPr>
        <w:tc>
          <w:tcPr>
            <w:tcW w:w="219" w:type="pct"/>
          </w:tcPr>
          <w:p w14:paraId="16D08C06" w14:textId="60144DFB" w:rsidR="00E24265" w:rsidRPr="005E579A" w:rsidDel="00CB3FDD" w:rsidRDefault="00E24265" w:rsidP="005F76AD">
            <w:pPr>
              <w:pStyle w:val="af9"/>
              <w:numPr>
                <w:ilvl w:val="0"/>
                <w:numId w:val="51"/>
              </w:numPr>
              <w:ind w:leftChars="0"/>
              <w:rPr>
                <w:del w:id="15100" w:author="阿毛" w:date="2021-05-21T17:54:00Z"/>
                <w:rFonts w:ascii="標楷體" w:eastAsia="標楷體" w:hAnsi="標楷體"/>
              </w:rPr>
            </w:pPr>
          </w:p>
        </w:tc>
        <w:tc>
          <w:tcPr>
            <w:tcW w:w="756" w:type="pct"/>
          </w:tcPr>
          <w:p w14:paraId="5998864A" w14:textId="4BBFE9AD" w:rsidR="00E24265" w:rsidRPr="00615D4B" w:rsidDel="00CB3FDD" w:rsidRDefault="00E24265" w:rsidP="005F76AD">
            <w:pPr>
              <w:rPr>
                <w:del w:id="15101" w:author="阿毛" w:date="2021-05-21T17:54:00Z"/>
                <w:rFonts w:ascii="標楷體" w:eastAsia="標楷體" w:hAnsi="標楷體"/>
              </w:rPr>
            </w:pPr>
            <w:del w:id="15102" w:author="阿毛" w:date="2021-05-21T17:54:00Z">
              <w:r w:rsidRPr="00B93CCA" w:rsidDel="00CB3FDD">
                <w:rPr>
                  <w:rFonts w:ascii="標楷體" w:eastAsia="標楷體" w:hAnsi="標楷體" w:hint="eastAsia"/>
                </w:rPr>
                <w:delText>債權金融機構代號</w:delText>
              </w:r>
              <w:r w:rsidDel="00CB3FDD">
                <w:rPr>
                  <w:rFonts w:ascii="標楷體" w:eastAsia="標楷體" w:hAnsi="標楷體" w:hint="eastAsia"/>
                </w:rPr>
                <w:delText>19</w:delText>
              </w:r>
            </w:del>
          </w:p>
        </w:tc>
        <w:tc>
          <w:tcPr>
            <w:tcW w:w="624" w:type="pct"/>
          </w:tcPr>
          <w:p w14:paraId="4B64A2FE" w14:textId="1C7475BB" w:rsidR="00E24265" w:rsidRPr="00615D4B" w:rsidDel="00CB3FDD" w:rsidRDefault="00E24265" w:rsidP="005F76AD">
            <w:pPr>
              <w:rPr>
                <w:del w:id="15103" w:author="阿毛" w:date="2021-05-21T17:54:00Z"/>
                <w:rFonts w:ascii="標楷體" w:eastAsia="標楷體" w:hAnsi="標楷體"/>
              </w:rPr>
            </w:pPr>
          </w:p>
        </w:tc>
        <w:tc>
          <w:tcPr>
            <w:tcW w:w="624" w:type="pct"/>
          </w:tcPr>
          <w:p w14:paraId="6ECDC981" w14:textId="3AD53F48" w:rsidR="00E24265" w:rsidRPr="00615D4B" w:rsidDel="00CB3FDD" w:rsidRDefault="00E24265" w:rsidP="005F76AD">
            <w:pPr>
              <w:rPr>
                <w:del w:id="15104" w:author="阿毛" w:date="2021-05-21T17:54:00Z"/>
                <w:rFonts w:ascii="標楷體" w:eastAsia="標楷體" w:hAnsi="標楷體"/>
              </w:rPr>
            </w:pPr>
          </w:p>
        </w:tc>
        <w:tc>
          <w:tcPr>
            <w:tcW w:w="537" w:type="pct"/>
          </w:tcPr>
          <w:p w14:paraId="67B854E5" w14:textId="21E9776A" w:rsidR="00E24265" w:rsidRPr="00615D4B" w:rsidDel="00CB3FDD" w:rsidRDefault="00E24265" w:rsidP="005F76AD">
            <w:pPr>
              <w:rPr>
                <w:del w:id="15105" w:author="阿毛" w:date="2021-05-21T17:54:00Z"/>
                <w:rFonts w:ascii="標楷體" w:eastAsia="標楷體" w:hAnsi="標楷體"/>
              </w:rPr>
            </w:pPr>
          </w:p>
        </w:tc>
        <w:tc>
          <w:tcPr>
            <w:tcW w:w="299" w:type="pct"/>
          </w:tcPr>
          <w:p w14:paraId="259DB8EC" w14:textId="1496D136" w:rsidR="00E24265" w:rsidRPr="00615D4B" w:rsidDel="00CB3FDD" w:rsidRDefault="00E24265" w:rsidP="005F76AD">
            <w:pPr>
              <w:rPr>
                <w:del w:id="15106" w:author="阿毛" w:date="2021-05-21T17:54:00Z"/>
                <w:rFonts w:ascii="標楷體" w:eastAsia="標楷體" w:hAnsi="標楷體"/>
              </w:rPr>
            </w:pPr>
          </w:p>
        </w:tc>
        <w:tc>
          <w:tcPr>
            <w:tcW w:w="299" w:type="pct"/>
          </w:tcPr>
          <w:p w14:paraId="2ECC0682" w14:textId="78E4C4D4" w:rsidR="00E24265" w:rsidRPr="00615D4B" w:rsidDel="00CB3FDD" w:rsidRDefault="00E24265" w:rsidP="005F76AD">
            <w:pPr>
              <w:rPr>
                <w:del w:id="15107" w:author="阿毛" w:date="2021-05-21T17:54:00Z"/>
                <w:rFonts w:ascii="標楷體" w:eastAsia="標楷體" w:hAnsi="標楷體"/>
              </w:rPr>
            </w:pPr>
          </w:p>
        </w:tc>
        <w:tc>
          <w:tcPr>
            <w:tcW w:w="1643" w:type="pct"/>
          </w:tcPr>
          <w:p w14:paraId="64227BB9" w14:textId="7B5FEC67" w:rsidR="00E24265" w:rsidRPr="00615D4B" w:rsidDel="00CB3FDD" w:rsidRDefault="00E24265" w:rsidP="005F76AD">
            <w:pPr>
              <w:rPr>
                <w:del w:id="15108" w:author="阿毛" w:date="2021-05-21T17:54:00Z"/>
                <w:rFonts w:ascii="標楷體" w:eastAsia="標楷體" w:hAnsi="標楷體"/>
              </w:rPr>
            </w:pPr>
          </w:p>
        </w:tc>
      </w:tr>
      <w:tr w:rsidR="00E24265" w:rsidRPr="00615D4B" w:rsidDel="00CB3FDD" w14:paraId="28A41D36" w14:textId="4952B96F" w:rsidTr="005F76AD">
        <w:trPr>
          <w:trHeight w:val="291"/>
          <w:jc w:val="center"/>
          <w:del w:id="15109" w:author="阿毛" w:date="2021-05-21T17:54:00Z"/>
        </w:trPr>
        <w:tc>
          <w:tcPr>
            <w:tcW w:w="219" w:type="pct"/>
          </w:tcPr>
          <w:p w14:paraId="576B78EF" w14:textId="6EECD69D" w:rsidR="00E24265" w:rsidRPr="005E579A" w:rsidDel="00CB3FDD" w:rsidRDefault="00E24265" w:rsidP="005F76AD">
            <w:pPr>
              <w:pStyle w:val="af9"/>
              <w:numPr>
                <w:ilvl w:val="0"/>
                <w:numId w:val="51"/>
              </w:numPr>
              <w:ind w:leftChars="0"/>
              <w:rPr>
                <w:del w:id="15110" w:author="阿毛" w:date="2021-05-21T17:54:00Z"/>
                <w:rFonts w:ascii="標楷體" w:eastAsia="標楷體" w:hAnsi="標楷體"/>
              </w:rPr>
            </w:pPr>
          </w:p>
        </w:tc>
        <w:tc>
          <w:tcPr>
            <w:tcW w:w="756" w:type="pct"/>
          </w:tcPr>
          <w:p w14:paraId="510B5F0F" w14:textId="534E2CCA" w:rsidR="00E24265" w:rsidRPr="00615D4B" w:rsidDel="00CB3FDD" w:rsidRDefault="00E24265" w:rsidP="005F76AD">
            <w:pPr>
              <w:rPr>
                <w:del w:id="15111" w:author="阿毛" w:date="2021-05-21T17:54:00Z"/>
                <w:rFonts w:ascii="標楷體" w:eastAsia="標楷體" w:hAnsi="標楷體"/>
              </w:rPr>
            </w:pPr>
            <w:del w:id="15112" w:author="阿毛" w:date="2021-05-21T17:54:00Z">
              <w:r w:rsidRPr="00B93CCA" w:rsidDel="00CB3FDD">
                <w:rPr>
                  <w:rFonts w:ascii="標楷體" w:eastAsia="標楷體" w:hAnsi="標楷體" w:hint="eastAsia"/>
                </w:rPr>
                <w:delText>債權金融機構代號</w:delText>
              </w:r>
              <w:r w:rsidDel="00CB3FDD">
                <w:rPr>
                  <w:rFonts w:ascii="標楷體" w:eastAsia="標楷體" w:hAnsi="標楷體" w:hint="eastAsia"/>
                </w:rPr>
                <w:delText>20</w:delText>
              </w:r>
            </w:del>
          </w:p>
        </w:tc>
        <w:tc>
          <w:tcPr>
            <w:tcW w:w="624" w:type="pct"/>
          </w:tcPr>
          <w:p w14:paraId="3C4AB46A" w14:textId="79192F99" w:rsidR="00E24265" w:rsidRPr="00615D4B" w:rsidDel="00CB3FDD" w:rsidRDefault="00E24265" w:rsidP="005F76AD">
            <w:pPr>
              <w:rPr>
                <w:del w:id="15113" w:author="阿毛" w:date="2021-05-21T17:54:00Z"/>
                <w:rFonts w:ascii="標楷體" w:eastAsia="標楷體" w:hAnsi="標楷體"/>
              </w:rPr>
            </w:pPr>
          </w:p>
        </w:tc>
        <w:tc>
          <w:tcPr>
            <w:tcW w:w="624" w:type="pct"/>
          </w:tcPr>
          <w:p w14:paraId="18F82AEA" w14:textId="56440834" w:rsidR="00E24265" w:rsidRPr="00615D4B" w:rsidDel="00CB3FDD" w:rsidRDefault="00E24265" w:rsidP="005F76AD">
            <w:pPr>
              <w:rPr>
                <w:del w:id="15114" w:author="阿毛" w:date="2021-05-21T17:54:00Z"/>
                <w:rFonts w:ascii="標楷體" w:eastAsia="標楷體" w:hAnsi="標楷體"/>
              </w:rPr>
            </w:pPr>
          </w:p>
        </w:tc>
        <w:tc>
          <w:tcPr>
            <w:tcW w:w="537" w:type="pct"/>
          </w:tcPr>
          <w:p w14:paraId="039315C6" w14:textId="0AFB840B" w:rsidR="00E24265" w:rsidRPr="00615D4B" w:rsidDel="00CB3FDD" w:rsidRDefault="00E24265" w:rsidP="005F76AD">
            <w:pPr>
              <w:rPr>
                <w:del w:id="15115" w:author="阿毛" w:date="2021-05-21T17:54:00Z"/>
                <w:rFonts w:ascii="標楷體" w:eastAsia="標楷體" w:hAnsi="標楷體"/>
              </w:rPr>
            </w:pPr>
          </w:p>
        </w:tc>
        <w:tc>
          <w:tcPr>
            <w:tcW w:w="299" w:type="pct"/>
          </w:tcPr>
          <w:p w14:paraId="3CB6FA56" w14:textId="6E05429B" w:rsidR="00E24265" w:rsidRPr="00615D4B" w:rsidDel="00CB3FDD" w:rsidRDefault="00E24265" w:rsidP="005F76AD">
            <w:pPr>
              <w:rPr>
                <w:del w:id="15116" w:author="阿毛" w:date="2021-05-21T17:54:00Z"/>
                <w:rFonts w:ascii="標楷體" w:eastAsia="標楷體" w:hAnsi="標楷體"/>
              </w:rPr>
            </w:pPr>
          </w:p>
        </w:tc>
        <w:tc>
          <w:tcPr>
            <w:tcW w:w="299" w:type="pct"/>
          </w:tcPr>
          <w:p w14:paraId="52AE91ED" w14:textId="5AD91F61" w:rsidR="00E24265" w:rsidRPr="00615D4B" w:rsidDel="00CB3FDD" w:rsidRDefault="00E24265" w:rsidP="005F76AD">
            <w:pPr>
              <w:rPr>
                <w:del w:id="15117" w:author="阿毛" w:date="2021-05-21T17:54:00Z"/>
                <w:rFonts w:ascii="標楷體" w:eastAsia="標楷體" w:hAnsi="標楷體"/>
              </w:rPr>
            </w:pPr>
          </w:p>
        </w:tc>
        <w:tc>
          <w:tcPr>
            <w:tcW w:w="1643" w:type="pct"/>
          </w:tcPr>
          <w:p w14:paraId="0E212564" w14:textId="5695BBCE" w:rsidR="00E24265" w:rsidRPr="00615D4B" w:rsidDel="00CB3FDD" w:rsidRDefault="00E24265" w:rsidP="005F76AD">
            <w:pPr>
              <w:rPr>
                <w:del w:id="15118" w:author="阿毛" w:date="2021-05-21T17:54:00Z"/>
                <w:rFonts w:ascii="標楷體" w:eastAsia="標楷體" w:hAnsi="標楷體"/>
              </w:rPr>
            </w:pPr>
          </w:p>
        </w:tc>
      </w:tr>
      <w:tr w:rsidR="00E24265" w:rsidRPr="00615D4B" w:rsidDel="00CB3FDD" w14:paraId="288129D0" w14:textId="3FF173C5" w:rsidTr="005F76AD">
        <w:trPr>
          <w:trHeight w:val="291"/>
          <w:jc w:val="center"/>
          <w:del w:id="15119" w:author="阿毛" w:date="2021-05-21T17:54:00Z"/>
        </w:trPr>
        <w:tc>
          <w:tcPr>
            <w:tcW w:w="219" w:type="pct"/>
          </w:tcPr>
          <w:p w14:paraId="3B0156B7" w14:textId="05A0AAE0" w:rsidR="00E24265" w:rsidRPr="005E579A" w:rsidDel="00CB3FDD" w:rsidRDefault="00E24265" w:rsidP="005F76AD">
            <w:pPr>
              <w:pStyle w:val="af9"/>
              <w:numPr>
                <w:ilvl w:val="0"/>
                <w:numId w:val="51"/>
              </w:numPr>
              <w:ind w:leftChars="0"/>
              <w:rPr>
                <w:del w:id="15120" w:author="阿毛" w:date="2021-05-21T17:54:00Z"/>
                <w:rFonts w:ascii="標楷體" w:eastAsia="標楷體" w:hAnsi="標楷體"/>
              </w:rPr>
            </w:pPr>
          </w:p>
        </w:tc>
        <w:tc>
          <w:tcPr>
            <w:tcW w:w="756" w:type="pct"/>
          </w:tcPr>
          <w:p w14:paraId="3D6889DD" w14:textId="5D490CDC" w:rsidR="00E24265" w:rsidRPr="00615D4B" w:rsidDel="00CB3FDD" w:rsidRDefault="00E24265" w:rsidP="005F76AD">
            <w:pPr>
              <w:rPr>
                <w:del w:id="15121" w:author="阿毛" w:date="2021-05-21T17:54:00Z"/>
                <w:rFonts w:ascii="標楷體" w:eastAsia="標楷體" w:hAnsi="標楷體"/>
              </w:rPr>
            </w:pPr>
            <w:del w:id="15122" w:author="阿毛" w:date="2021-05-21T17:54:00Z">
              <w:r w:rsidRPr="00B93CCA" w:rsidDel="00CB3FDD">
                <w:rPr>
                  <w:rFonts w:ascii="標楷體" w:eastAsia="標楷體" w:hAnsi="標楷體" w:hint="eastAsia"/>
                </w:rPr>
                <w:delText>債權金融機構代號</w:delText>
              </w:r>
              <w:r w:rsidDel="00CB3FDD">
                <w:rPr>
                  <w:rFonts w:ascii="標楷體" w:eastAsia="標楷體" w:hAnsi="標楷體" w:hint="eastAsia"/>
                </w:rPr>
                <w:delText>2</w:delText>
              </w:r>
              <w:r w:rsidRPr="00B93CCA" w:rsidDel="00CB3FDD">
                <w:rPr>
                  <w:rFonts w:ascii="標楷體" w:eastAsia="標楷體" w:hAnsi="標楷體" w:hint="eastAsia"/>
                </w:rPr>
                <w:delText>1</w:delText>
              </w:r>
            </w:del>
          </w:p>
        </w:tc>
        <w:tc>
          <w:tcPr>
            <w:tcW w:w="624" w:type="pct"/>
          </w:tcPr>
          <w:p w14:paraId="6E7DC5E3" w14:textId="567F46A3" w:rsidR="00E24265" w:rsidRPr="00615D4B" w:rsidDel="00CB3FDD" w:rsidRDefault="00E24265" w:rsidP="005F76AD">
            <w:pPr>
              <w:rPr>
                <w:del w:id="15123" w:author="阿毛" w:date="2021-05-21T17:54:00Z"/>
                <w:rFonts w:ascii="標楷體" w:eastAsia="標楷體" w:hAnsi="標楷體"/>
              </w:rPr>
            </w:pPr>
          </w:p>
        </w:tc>
        <w:tc>
          <w:tcPr>
            <w:tcW w:w="624" w:type="pct"/>
          </w:tcPr>
          <w:p w14:paraId="6A1D972A" w14:textId="6BC5B893" w:rsidR="00E24265" w:rsidRPr="00615D4B" w:rsidDel="00CB3FDD" w:rsidRDefault="00E24265" w:rsidP="005F76AD">
            <w:pPr>
              <w:rPr>
                <w:del w:id="15124" w:author="阿毛" w:date="2021-05-21T17:54:00Z"/>
                <w:rFonts w:ascii="標楷體" w:eastAsia="標楷體" w:hAnsi="標楷體"/>
              </w:rPr>
            </w:pPr>
          </w:p>
        </w:tc>
        <w:tc>
          <w:tcPr>
            <w:tcW w:w="537" w:type="pct"/>
          </w:tcPr>
          <w:p w14:paraId="0C3D1049" w14:textId="1B46C5AF" w:rsidR="00E24265" w:rsidRPr="00615D4B" w:rsidDel="00CB3FDD" w:rsidRDefault="00E24265" w:rsidP="005F76AD">
            <w:pPr>
              <w:rPr>
                <w:del w:id="15125" w:author="阿毛" w:date="2021-05-21T17:54:00Z"/>
                <w:rFonts w:ascii="標楷體" w:eastAsia="標楷體" w:hAnsi="標楷體"/>
              </w:rPr>
            </w:pPr>
          </w:p>
        </w:tc>
        <w:tc>
          <w:tcPr>
            <w:tcW w:w="299" w:type="pct"/>
          </w:tcPr>
          <w:p w14:paraId="1DA674D2" w14:textId="051A7BCE" w:rsidR="00E24265" w:rsidRPr="00615D4B" w:rsidDel="00CB3FDD" w:rsidRDefault="00E24265" w:rsidP="005F76AD">
            <w:pPr>
              <w:rPr>
                <w:del w:id="15126" w:author="阿毛" w:date="2021-05-21T17:54:00Z"/>
                <w:rFonts w:ascii="標楷體" w:eastAsia="標楷體" w:hAnsi="標楷體"/>
              </w:rPr>
            </w:pPr>
          </w:p>
        </w:tc>
        <w:tc>
          <w:tcPr>
            <w:tcW w:w="299" w:type="pct"/>
          </w:tcPr>
          <w:p w14:paraId="15DC6DE4" w14:textId="640C4E46" w:rsidR="00E24265" w:rsidRPr="00615D4B" w:rsidDel="00CB3FDD" w:rsidRDefault="00E24265" w:rsidP="005F76AD">
            <w:pPr>
              <w:rPr>
                <w:del w:id="15127" w:author="阿毛" w:date="2021-05-21T17:54:00Z"/>
                <w:rFonts w:ascii="標楷體" w:eastAsia="標楷體" w:hAnsi="標楷體"/>
              </w:rPr>
            </w:pPr>
          </w:p>
        </w:tc>
        <w:tc>
          <w:tcPr>
            <w:tcW w:w="1643" w:type="pct"/>
          </w:tcPr>
          <w:p w14:paraId="44706FE3" w14:textId="4723B55C" w:rsidR="00E24265" w:rsidRPr="00615D4B" w:rsidDel="00CB3FDD" w:rsidRDefault="00E24265" w:rsidP="005F76AD">
            <w:pPr>
              <w:rPr>
                <w:del w:id="15128" w:author="阿毛" w:date="2021-05-21T17:54:00Z"/>
                <w:rFonts w:ascii="標楷體" w:eastAsia="標楷體" w:hAnsi="標楷體"/>
              </w:rPr>
            </w:pPr>
          </w:p>
        </w:tc>
      </w:tr>
      <w:tr w:rsidR="00E24265" w:rsidRPr="00615D4B" w:rsidDel="00CB3FDD" w14:paraId="1A8C9861" w14:textId="114C7A95" w:rsidTr="005F76AD">
        <w:trPr>
          <w:trHeight w:val="291"/>
          <w:jc w:val="center"/>
          <w:del w:id="15129" w:author="阿毛" w:date="2021-05-21T17:54:00Z"/>
        </w:trPr>
        <w:tc>
          <w:tcPr>
            <w:tcW w:w="219" w:type="pct"/>
          </w:tcPr>
          <w:p w14:paraId="7E2DDBF0" w14:textId="2CF3353E" w:rsidR="00E24265" w:rsidRPr="005E579A" w:rsidDel="00CB3FDD" w:rsidRDefault="00E24265" w:rsidP="005F76AD">
            <w:pPr>
              <w:pStyle w:val="af9"/>
              <w:numPr>
                <w:ilvl w:val="0"/>
                <w:numId w:val="51"/>
              </w:numPr>
              <w:ind w:leftChars="0"/>
              <w:rPr>
                <w:del w:id="15130" w:author="阿毛" w:date="2021-05-21T17:54:00Z"/>
                <w:rFonts w:ascii="標楷體" w:eastAsia="標楷體" w:hAnsi="標楷體"/>
              </w:rPr>
            </w:pPr>
          </w:p>
        </w:tc>
        <w:tc>
          <w:tcPr>
            <w:tcW w:w="756" w:type="pct"/>
          </w:tcPr>
          <w:p w14:paraId="405B7C0D" w14:textId="41AC43C8" w:rsidR="00E24265" w:rsidRPr="00615D4B" w:rsidDel="00CB3FDD" w:rsidRDefault="00E24265" w:rsidP="005F76AD">
            <w:pPr>
              <w:rPr>
                <w:del w:id="15131" w:author="阿毛" w:date="2021-05-21T17:54:00Z"/>
                <w:rFonts w:ascii="標楷體" w:eastAsia="標楷體" w:hAnsi="標楷體"/>
              </w:rPr>
            </w:pPr>
            <w:del w:id="15132" w:author="阿毛" w:date="2021-05-21T17:54:00Z">
              <w:r w:rsidRPr="00B93CCA" w:rsidDel="00CB3FDD">
                <w:rPr>
                  <w:rFonts w:ascii="標楷體" w:eastAsia="標楷體" w:hAnsi="標楷體" w:hint="eastAsia"/>
                </w:rPr>
                <w:delText>債權金融機構代號</w:delText>
              </w:r>
              <w:r w:rsidDel="00CB3FDD">
                <w:rPr>
                  <w:rFonts w:ascii="標楷體" w:eastAsia="標楷體" w:hAnsi="標楷體" w:hint="eastAsia"/>
                </w:rPr>
                <w:delText>22</w:delText>
              </w:r>
            </w:del>
          </w:p>
        </w:tc>
        <w:tc>
          <w:tcPr>
            <w:tcW w:w="624" w:type="pct"/>
          </w:tcPr>
          <w:p w14:paraId="10B2CDED" w14:textId="08B114AB" w:rsidR="00E24265" w:rsidRPr="00615D4B" w:rsidDel="00CB3FDD" w:rsidRDefault="00E24265" w:rsidP="005F76AD">
            <w:pPr>
              <w:rPr>
                <w:del w:id="15133" w:author="阿毛" w:date="2021-05-21T17:54:00Z"/>
                <w:rFonts w:ascii="標楷體" w:eastAsia="標楷體" w:hAnsi="標楷體"/>
              </w:rPr>
            </w:pPr>
          </w:p>
        </w:tc>
        <w:tc>
          <w:tcPr>
            <w:tcW w:w="624" w:type="pct"/>
          </w:tcPr>
          <w:p w14:paraId="3692B059" w14:textId="0C72A2C4" w:rsidR="00E24265" w:rsidRPr="00615D4B" w:rsidDel="00CB3FDD" w:rsidRDefault="00E24265" w:rsidP="005F76AD">
            <w:pPr>
              <w:rPr>
                <w:del w:id="15134" w:author="阿毛" w:date="2021-05-21T17:54:00Z"/>
                <w:rFonts w:ascii="標楷體" w:eastAsia="標楷體" w:hAnsi="標楷體"/>
              </w:rPr>
            </w:pPr>
          </w:p>
        </w:tc>
        <w:tc>
          <w:tcPr>
            <w:tcW w:w="537" w:type="pct"/>
          </w:tcPr>
          <w:p w14:paraId="34842977" w14:textId="24DAE6FC" w:rsidR="00E24265" w:rsidRPr="00615D4B" w:rsidDel="00CB3FDD" w:rsidRDefault="00E24265" w:rsidP="005F76AD">
            <w:pPr>
              <w:rPr>
                <w:del w:id="15135" w:author="阿毛" w:date="2021-05-21T17:54:00Z"/>
                <w:rFonts w:ascii="標楷體" w:eastAsia="標楷體" w:hAnsi="標楷體"/>
              </w:rPr>
            </w:pPr>
          </w:p>
        </w:tc>
        <w:tc>
          <w:tcPr>
            <w:tcW w:w="299" w:type="pct"/>
          </w:tcPr>
          <w:p w14:paraId="4D37799F" w14:textId="7CDC2AB5" w:rsidR="00E24265" w:rsidRPr="00615D4B" w:rsidDel="00CB3FDD" w:rsidRDefault="00E24265" w:rsidP="005F76AD">
            <w:pPr>
              <w:rPr>
                <w:del w:id="15136" w:author="阿毛" w:date="2021-05-21T17:54:00Z"/>
                <w:rFonts w:ascii="標楷體" w:eastAsia="標楷體" w:hAnsi="標楷體"/>
              </w:rPr>
            </w:pPr>
          </w:p>
        </w:tc>
        <w:tc>
          <w:tcPr>
            <w:tcW w:w="299" w:type="pct"/>
          </w:tcPr>
          <w:p w14:paraId="644195DC" w14:textId="255F67CD" w:rsidR="00E24265" w:rsidRPr="00615D4B" w:rsidDel="00CB3FDD" w:rsidRDefault="00E24265" w:rsidP="005F76AD">
            <w:pPr>
              <w:rPr>
                <w:del w:id="15137" w:author="阿毛" w:date="2021-05-21T17:54:00Z"/>
                <w:rFonts w:ascii="標楷體" w:eastAsia="標楷體" w:hAnsi="標楷體"/>
              </w:rPr>
            </w:pPr>
          </w:p>
        </w:tc>
        <w:tc>
          <w:tcPr>
            <w:tcW w:w="1643" w:type="pct"/>
          </w:tcPr>
          <w:p w14:paraId="431F159A" w14:textId="581DFBAA" w:rsidR="00E24265" w:rsidRPr="00615D4B" w:rsidDel="00CB3FDD" w:rsidRDefault="00E24265" w:rsidP="005F76AD">
            <w:pPr>
              <w:rPr>
                <w:del w:id="15138" w:author="阿毛" w:date="2021-05-21T17:54:00Z"/>
                <w:rFonts w:ascii="標楷體" w:eastAsia="標楷體" w:hAnsi="標楷體"/>
              </w:rPr>
            </w:pPr>
          </w:p>
        </w:tc>
      </w:tr>
      <w:tr w:rsidR="00E24265" w:rsidRPr="00615D4B" w:rsidDel="00CB3FDD" w14:paraId="64FE4CF9" w14:textId="66197041" w:rsidTr="005F76AD">
        <w:trPr>
          <w:trHeight w:val="291"/>
          <w:jc w:val="center"/>
          <w:del w:id="15139" w:author="阿毛" w:date="2021-05-21T17:54:00Z"/>
        </w:trPr>
        <w:tc>
          <w:tcPr>
            <w:tcW w:w="219" w:type="pct"/>
          </w:tcPr>
          <w:p w14:paraId="1EBE7624" w14:textId="3E076718" w:rsidR="00E24265" w:rsidRPr="005E579A" w:rsidDel="00CB3FDD" w:rsidRDefault="00E24265" w:rsidP="005F76AD">
            <w:pPr>
              <w:pStyle w:val="af9"/>
              <w:numPr>
                <w:ilvl w:val="0"/>
                <w:numId w:val="51"/>
              </w:numPr>
              <w:ind w:leftChars="0"/>
              <w:rPr>
                <w:del w:id="15140" w:author="阿毛" w:date="2021-05-21T17:54:00Z"/>
                <w:rFonts w:ascii="標楷體" w:eastAsia="標楷體" w:hAnsi="標楷體"/>
              </w:rPr>
            </w:pPr>
          </w:p>
        </w:tc>
        <w:tc>
          <w:tcPr>
            <w:tcW w:w="756" w:type="pct"/>
          </w:tcPr>
          <w:p w14:paraId="0BC6FFB3" w14:textId="3ABC7820" w:rsidR="00E24265" w:rsidRPr="00615D4B" w:rsidDel="00CB3FDD" w:rsidRDefault="00E24265" w:rsidP="005F76AD">
            <w:pPr>
              <w:rPr>
                <w:del w:id="15141" w:author="阿毛" w:date="2021-05-21T17:54:00Z"/>
                <w:rFonts w:ascii="標楷體" w:eastAsia="標楷體" w:hAnsi="標楷體"/>
              </w:rPr>
            </w:pPr>
            <w:del w:id="15142" w:author="阿毛" w:date="2021-05-21T17:54:00Z">
              <w:r w:rsidRPr="00B93CCA" w:rsidDel="00CB3FDD">
                <w:rPr>
                  <w:rFonts w:ascii="標楷體" w:eastAsia="標楷體" w:hAnsi="標楷體" w:hint="eastAsia"/>
                </w:rPr>
                <w:delText>債權金融機構代號</w:delText>
              </w:r>
              <w:r w:rsidDel="00CB3FDD">
                <w:rPr>
                  <w:rFonts w:ascii="標楷體" w:eastAsia="標楷體" w:hAnsi="標楷體" w:hint="eastAsia"/>
                </w:rPr>
                <w:delText>23</w:delText>
              </w:r>
            </w:del>
          </w:p>
        </w:tc>
        <w:tc>
          <w:tcPr>
            <w:tcW w:w="624" w:type="pct"/>
          </w:tcPr>
          <w:p w14:paraId="6C4C277A" w14:textId="6B5941A8" w:rsidR="00E24265" w:rsidRPr="00615D4B" w:rsidDel="00CB3FDD" w:rsidRDefault="00E24265" w:rsidP="005F76AD">
            <w:pPr>
              <w:rPr>
                <w:del w:id="15143" w:author="阿毛" w:date="2021-05-21T17:54:00Z"/>
                <w:rFonts w:ascii="標楷體" w:eastAsia="標楷體" w:hAnsi="標楷體"/>
              </w:rPr>
            </w:pPr>
          </w:p>
        </w:tc>
        <w:tc>
          <w:tcPr>
            <w:tcW w:w="624" w:type="pct"/>
          </w:tcPr>
          <w:p w14:paraId="40936F07" w14:textId="5A38C8A9" w:rsidR="00E24265" w:rsidRPr="00615D4B" w:rsidDel="00CB3FDD" w:rsidRDefault="00E24265" w:rsidP="005F76AD">
            <w:pPr>
              <w:rPr>
                <w:del w:id="15144" w:author="阿毛" w:date="2021-05-21T17:54:00Z"/>
                <w:rFonts w:ascii="標楷體" w:eastAsia="標楷體" w:hAnsi="標楷體"/>
              </w:rPr>
            </w:pPr>
          </w:p>
        </w:tc>
        <w:tc>
          <w:tcPr>
            <w:tcW w:w="537" w:type="pct"/>
          </w:tcPr>
          <w:p w14:paraId="7317352F" w14:textId="4F76D455" w:rsidR="00E24265" w:rsidRPr="00615D4B" w:rsidDel="00CB3FDD" w:rsidRDefault="00E24265" w:rsidP="005F76AD">
            <w:pPr>
              <w:rPr>
                <w:del w:id="15145" w:author="阿毛" w:date="2021-05-21T17:54:00Z"/>
                <w:rFonts w:ascii="標楷體" w:eastAsia="標楷體" w:hAnsi="標楷體"/>
              </w:rPr>
            </w:pPr>
          </w:p>
        </w:tc>
        <w:tc>
          <w:tcPr>
            <w:tcW w:w="299" w:type="pct"/>
          </w:tcPr>
          <w:p w14:paraId="5C603D84" w14:textId="1CBCB206" w:rsidR="00E24265" w:rsidRPr="00615D4B" w:rsidDel="00CB3FDD" w:rsidRDefault="00E24265" w:rsidP="005F76AD">
            <w:pPr>
              <w:rPr>
                <w:del w:id="15146" w:author="阿毛" w:date="2021-05-21T17:54:00Z"/>
                <w:rFonts w:ascii="標楷體" w:eastAsia="標楷體" w:hAnsi="標楷體"/>
              </w:rPr>
            </w:pPr>
          </w:p>
        </w:tc>
        <w:tc>
          <w:tcPr>
            <w:tcW w:w="299" w:type="pct"/>
          </w:tcPr>
          <w:p w14:paraId="7324CB17" w14:textId="0E064E4C" w:rsidR="00E24265" w:rsidRPr="00615D4B" w:rsidDel="00CB3FDD" w:rsidRDefault="00E24265" w:rsidP="005F76AD">
            <w:pPr>
              <w:rPr>
                <w:del w:id="15147" w:author="阿毛" w:date="2021-05-21T17:54:00Z"/>
                <w:rFonts w:ascii="標楷體" w:eastAsia="標楷體" w:hAnsi="標楷體"/>
              </w:rPr>
            </w:pPr>
          </w:p>
        </w:tc>
        <w:tc>
          <w:tcPr>
            <w:tcW w:w="1643" w:type="pct"/>
          </w:tcPr>
          <w:p w14:paraId="65901EE6" w14:textId="22F68357" w:rsidR="00E24265" w:rsidRPr="00615D4B" w:rsidDel="00CB3FDD" w:rsidRDefault="00E24265" w:rsidP="005F76AD">
            <w:pPr>
              <w:rPr>
                <w:del w:id="15148" w:author="阿毛" w:date="2021-05-21T17:54:00Z"/>
                <w:rFonts w:ascii="標楷體" w:eastAsia="標楷體" w:hAnsi="標楷體"/>
              </w:rPr>
            </w:pPr>
          </w:p>
        </w:tc>
      </w:tr>
      <w:tr w:rsidR="00E24265" w:rsidRPr="00615D4B" w:rsidDel="00CB3FDD" w14:paraId="308061E9" w14:textId="2E8371CA" w:rsidTr="005F76AD">
        <w:trPr>
          <w:trHeight w:val="291"/>
          <w:jc w:val="center"/>
          <w:del w:id="15149" w:author="阿毛" w:date="2021-05-21T17:54:00Z"/>
        </w:trPr>
        <w:tc>
          <w:tcPr>
            <w:tcW w:w="219" w:type="pct"/>
          </w:tcPr>
          <w:p w14:paraId="0ADBCA1F" w14:textId="78F44AAC" w:rsidR="00E24265" w:rsidRPr="005E579A" w:rsidDel="00CB3FDD" w:rsidRDefault="00E24265" w:rsidP="005F76AD">
            <w:pPr>
              <w:pStyle w:val="af9"/>
              <w:numPr>
                <w:ilvl w:val="0"/>
                <w:numId w:val="51"/>
              </w:numPr>
              <w:ind w:leftChars="0"/>
              <w:rPr>
                <w:del w:id="15150" w:author="阿毛" w:date="2021-05-21T17:54:00Z"/>
                <w:rFonts w:ascii="標楷體" w:eastAsia="標楷體" w:hAnsi="標楷體"/>
              </w:rPr>
            </w:pPr>
          </w:p>
        </w:tc>
        <w:tc>
          <w:tcPr>
            <w:tcW w:w="756" w:type="pct"/>
          </w:tcPr>
          <w:p w14:paraId="2CE5BCB0" w14:textId="6D359974" w:rsidR="00E24265" w:rsidRPr="00615D4B" w:rsidDel="00CB3FDD" w:rsidRDefault="00E24265" w:rsidP="005F76AD">
            <w:pPr>
              <w:rPr>
                <w:del w:id="15151" w:author="阿毛" w:date="2021-05-21T17:54:00Z"/>
                <w:rFonts w:ascii="標楷體" w:eastAsia="標楷體" w:hAnsi="標楷體"/>
              </w:rPr>
            </w:pPr>
            <w:del w:id="15152" w:author="阿毛" w:date="2021-05-21T17:54:00Z">
              <w:r w:rsidRPr="00B93CCA" w:rsidDel="00CB3FDD">
                <w:rPr>
                  <w:rFonts w:ascii="標楷體" w:eastAsia="標楷體" w:hAnsi="標楷體" w:hint="eastAsia"/>
                </w:rPr>
                <w:delText>債權金融機構代號</w:delText>
              </w:r>
              <w:r w:rsidDel="00CB3FDD">
                <w:rPr>
                  <w:rFonts w:ascii="標楷體" w:eastAsia="標楷體" w:hAnsi="標楷體" w:hint="eastAsia"/>
                </w:rPr>
                <w:delText>24</w:delText>
              </w:r>
            </w:del>
          </w:p>
        </w:tc>
        <w:tc>
          <w:tcPr>
            <w:tcW w:w="624" w:type="pct"/>
          </w:tcPr>
          <w:p w14:paraId="048472F9" w14:textId="3C4CE729" w:rsidR="00E24265" w:rsidRPr="00615D4B" w:rsidDel="00CB3FDD" w:rsidRDefault="00E24265" w:rsidP="005F76AD">
            <w:pPr>
              <w:rPr>
                <w:del w:id="15153" w:author="阿毛" w:date="2021-05-21T17:54:00Z"/>
                <w:rFonts w:ascii="標楷體" w:eastAsia="標楷體" w:hAnsi="標楷體"/>
              </w:rPr>
            </w:pPr>
          </w:p>
        </w:tc>
        <w:tc>
          <w:tcPr>
            <w:tcW w:w="624" w:type="pct"/>
          </w:tcPr>
          <w:p w14:paraId="683B756C" w14:textId="6D4CD8A6" w:rsidR="00E24265" w:rsidRPr="00615D4B" w:rsidDel="00CB3FDD" w:rsidRDefault="00E24265" w:rsidP="005F76AD">
            <w:pPr>
              <w:rPr>
                <w:del w:id="15154" w:author="阿毛" w:date="2021-05-21T17:54:00Z"/>
                <w:rFonts w:ascii="標楷體" w:eastAsia="標楷體" w:hAnsi="標楷體"/>
              </w:rPr>
            </w:pPr>
          </w:p>
        </w:tc>
        <w:tc>
          <w:tcPr>
            <w:tcW w:w="537" w:type="pct"/>
          </w:tcPr>
          <w:p w14:paraId="4C14AE90" w14:textId="38204075" w:rsidR="00E24265" w:rsidRPr="00615D4B" w:rsidDel="00CB3FDD" w:rsidRDefault="00E24265" w:rsidP="005F76AD">
            <w:pPr>
              <w:rPr>
                <w:del w:id="15155" w:author="阿毛" w:date="2021-05-21T17:54:00Z"/>
                <w:rFonts w:ascii="標楷體" w:eastAsia="標楷體" w:hAnsi="標楷體"/>
              </w:rPr>
            </w:pPr>
          </w:p>
        </w:tc>
        <w:tc>
          <w:tcPr>
            <w:tcW w:w="299" w:type="pct"/>
          </w:tcPr>
          <w:p w14:paraId="5079AD98" w14:textId="48558E90" w:rsidR="00E24265" w:rsidRPr="00615D4B" w:rsidDel="00CB3FDD" w:rsidRDefault="00E24265" w:rsidP="005F76AD">
            <w:pPr>
              <w:rPr>
                <w:del w:id="15156" w:author="阿毛" w:date="2021-05-21T17:54:00Z"/>
                <w:rFonts w:ascii="標楷體" w:eastAsia="標楷體" w:hAnsi="標楷體"/>
              </w:rPr>
            </w:pPr>
          </w:p>
        </w:tc>
        <w:tc>
          <w:tcPr>
            <w:tcW w:w="299" w:type="pct"/>
          </w:tcPr>
          <w:p w14:paraId="67056D8B" w14:textId="154AFDC9" w:rsidR="00E24265" w:rsidRPr="00615D4B" w:rsidDel="00CB3FDD" w:rsidRDefault="00E24265" w:rsidP="005F76AD">
            <w:pPr>
              <w:rPr>
                <w:del w:id="15157" w:author="阿毛" w:date="2021-05-21T17:54:00Z"/>
                <w:rFonts w:ascii="標楷體" w:eastAsia="標楷體" w:hAnsi="標楷體"/>
              </w:rPr>
            </w:pPr>
          </w:p>
        </w:tc>
        <w:tc>
          <w:tcPr>
            <w:tcW w:w="1643" w:type="pct"/>
          </w:tcPr>
          <w:p w14:paraId="564858B8" w14:textId="78F6C8D4" w:rsidR="00E24265" w:rsidRPr="00615D4B" w:rsidDel="00CB3FDD" w:rsidRDefault="00E24265" w:rsidP="005F76AD">
            <w:pPr>
              <w:rPr>
                <w:del w:id="15158" w:author="阿毛" w:date="2021-05-21T17:54:00Z"/>
                <w:rFonts w:ascii="標楷體" w:eastAsia="標楷體" w:hAnsi="標楷體"/>
              </w:rPr>
            </w:pPr>
          </w:p>
        </w:tc>
      </w:tr>
      <w:tr w:rsidR="00E24265" w:rsidRPr="00615D4B" w:rsidDel="00CB3FDD" w14:paraId="3797D8AF" w14:textId="247CE4CD" w:rsidTr="005F76AD">
        <w:trPr>
          <w:trHeight w:val="291"/>
          <w:jc w:val="center"/>
          <w:del w:id="15159" w:author="阿毛" w:date="2021-05-21T17:54:00Z"/>
        </w:trPr>
        <w:tc>
          <w:tcPr>
            <w:tcW w:w="219" w:type="pct"/>
          </w:tcPr>
          <w:p w14:paraId="48390408" w14:textId="03B12721" w:rsidR="00E24265" w:rsidRPr="005E579A" w:rsidDel="00CB3FDD" w:rsidRDefault="00E24265" w:rsidP="005F76AD">
            <w:pPr>
              <w:pStyle w:val="af9"/>
              <w:numPr>
                <w:ilvl w:val="0"/>
                <w:numId w:val="51"/>
              </w:numPr>
              <w:ind w:leftChars="0"/>
              <w:rPr>
                <w:del w:id="15160" w:author="阿毛" w:date="2021-05-21T17:54:00Z"/>
                <w:rFonts w:ascii="標楷體" w:eastAsia="標楷體" w:hAnsi="標楷體"/>
              </w:rPr>
            </w:pPr>
          </w:p>
        </w:tc>
        <w:tc>
          <w:tcPr>
            <w:tcW w:w="756" w:type="pct"/>
          </w:tcPr>
          <w:p w14:paraId="4E5C7F52" w14:textId="11E552EE" w:rsidR="00E24265" w:rsidRPr="00615D4B" w:rsidDel="00CB3FDD" w:rsidRDefault="00E24265" w:rsidP="005F76AD">
            <w:pPr>
              <w:rPr>
                <w:del w:id="15161" w:author="阿毛" w:date="2021-05-21T17:54:00Z"/>
                <w:rFonts w:ascii="標楷體" w:eastAsia="標楷體" w:hAnsi="標楷體"/>
              </w:rPr>
            </w:pPr>
            <w:del w:id="15162" w:author="阿毛" w:date="2021-05-21T17:54:00Z">
              <w:r w:rsidRPr="00B93CCA" w:rsidDel="00CB3FDD">
                <w:rPr>
                  <w:rFonts w:ascii="標楷體" w:eastAsia="標楷體" w:hAnsi="標楷體" w:hint="eastAsia"/>
                </w:rPr>
                <w:delText>債權金融機構代號</w:delText>
              </w:r>
              <w:r w:rsidDel="00CB3FDD">
                <w:rPr>
                  <w:rFonts w:ascii="標楷體" w:eastAsia="標楷體" w:hAnsi="標楷體" w:hint="eastAsia"/>
                </w:rPr>
                <w:delText>25</w:delText>
              </w:r>
            </w:del>
          </w:p>
        </w:tc>
        <w:tc>
          <w:tcPr>
            <w:tcW w:w="624" w:type="pct"/>
          </w:tcPr>
          <w:p w14:paraId="4D8D5384" w14:textId="25AB2325" w:rsidR="00E24265" w:rsidRPr="00615D4B" w:rsidDel="00CB3FDD" w:rsidRDefault="00E24265" w:rsidP="005F76AD">
            <w:pPr>
              <w:rPr>
                <w:del w:id="15163" w:author="阿毛" w:date="2021-05-21T17:54:00Z"/>
                <w:rFonts w:ascii="標楷體" w:eastAsia="標楷體" w:hAnsi="標楷體"/>
              </w:rPr>
            </w:pPr>
          </w:p>
        </w:tc>
        <w:tc>
          <w:tcPr>
            <w:tcW w:w="624" w:type="pct"/>
          </w:tcPr>
          <w:p w14:paraId="41C9C9EB" w14:textId="316FFC23" w:rsidR="00E24265" w:rsidRPr="00615D4B" w:rsidDel="00CB3FDD" w:rsidRDefault="00E24265" w:rsidP="005F76AD">
            <w:pPr>
              <w:rPr>
                <w:del w:id="15164" w:author="阿毛" w:date="2021-05-21T17:54:00Z"/>
                <w:rFonts w:ascii="標楷體" w:eastAsia="標楷體" w:hAnsi="標楷體"/>
              </w:rPr>
            </w:pPr>
          </w:p>
        </w:tc>
        <w:tc>
          <w:tcPr>
            <w:tcW w:w="537" w:type="pct"/>
          </w:tcPr>
          <w:p w14:paraId="7554037A" w14:textId="30289F4F" w:rsidR="00E24265" w:rsidRPr="00615D4B" w:rsidDel="00CB3FDD" w:rsidRDefault="00E24265" w:rsidP="005F76AD">
            <w:pPr>
              <w:rPr>
                <w:del w:id="15165" w:author="阿毛" w:date="2021-05-21T17:54:00Z"/>
                <w:rFonts w:ascii="標楷體" w:eastAsia="標楷體" w:hAnsi="標楷體"/>
              </w:rPr>
            </w:pPr>
          </w:p>
        </w:tc>
        <w:tc>
          <w:tcPr>
            <w:tcW w:w="299" w:type="pct"/>
          </w:tcPr>
          <w:p w14:paraId="3316479F" w14:textId="21747650" w:rsidR="00E24265" w:rsidRPr="00615D4B" w:rsidDel="00CB3FDD" w:rsidRDefault="00E24265" w:rsidP="005F76AD">
            <w:pPr>
              <w:rPr>
                <w:del w:id="15166" w:author="阿毛" w:date="2021-05-21T17:54:00Z"/>
                <w:rFonts w:ascii="標楷體" w:eastAsia="標楷體" w:hAnsi="標楷體"/>
              </w:rPr>
            </w:pPr>
          </w:p>
        </w:tc>
        <w:tc>
          <w:tcPr>
            <w:tcW w:w="299" w:type="pct"/>
          </w:tcPr>
          <w:p w14:paraId="78C6729A" w14:textId="0BEBA206" w:rsidR="00E24265" w:rsidRPr="00615D4B" w:rsidDel="00CB3FDD" w:rsidRDefault="00E24265" w:rsidP="005F76AD">
            <w:pPr>
              <w:rPr>
                <w:del w:id="15167" w:author="阿毛" w:date="2021-05-21T17:54:00Z"/>
                <w:rFonts w:ascii="標楷體" w:eastAsia="標楷體" w:hAnsi="標楷體"/>
              </w:rPr>
            </w:pPr>
          </w:p>
        </w:tc>
        <w:tc>
          <w:tcPr>
            <w:tcW w:w="1643" w:type="pct"/>
          </w:tcPr>
          <w:p w14:paraId="702787F6" w14:textId="69B3742D" w:rsidR="00E24265" w:rsidRPr="00615D4B" w:rsidDel="00CB3FDD" w:rsidRDefault="00E24265" w:rsidP="005F76AD">
            <w:pPr>
              <w:rPr>
                <w:del w:id="15168" w:author="阿毛" w:date="2021-05-21T17:54:00Z"/>
                <w:rFonts w:ascii="標楷體" w:eastAsia="標楷體" w:hAnsi="標楷體"/>
              </w:rPr>
            </w:pPr>
          </w:p>
        </w:tc>
      </w:tr>
      <w:tr w:rsidR="00E24265" w:rsidRPr="00615D4B" w:rsidDel="00CB3FDD" w14:paraId="597F24F9" w14:textId="5230403F" w:rsidTr="005F76AD">
        <w:trPr>
          <w:trHeight w:val="291"/>
          <w:jc w:val="center"/>
          <w:del w:id="15169" w:author="阿毛" w:date="2021-05-21T17:54:00Z"/>
        </w:trPr>
        <w:tc>
          <w:tcPr>
            <w:tcW w:w="219" w:type="pct"/>
          </w:tcPr>
          <w:p w14:paraId="57609634" w14:textId="66624903" w:rsidR="00E24265" w:rsidRPr="005E579A" w:rsidDel="00CB3FDD" w:rsidRDefault="00E24265" w:rsidP="005F76AD">
            <w:pPr>
              <w:pStyle w:val="af9"/>
              <w:numPr>
                <w:ilvl w:val="0"/>
                <w:numId w:val="51"/>
              </w:numPr>
              <w:ind w:leftChars="0"/>
              <w:rPr>
                <w:del w:id="15170" w:author="阿毛" w:date="2021-05-21T17:54:00Z"/>
                <w:rFonts w:ascii="標楷體" w:eastAsia="標楷體" w:hAnsi="標楷體"/>
              </w:rPr>
            </w:pPr>
          </w:p>
        </w:tc>
        <w:tc>
          <w:tcPr>
            <w:tcW w:w="756" w:type="pct"/>
          </w:tcPr>
          <w:p w14:paraId="2F6F208F" w14:textId="40693BE2" w:rsidR="00E24265" w:rsidRPr="00615D4B" w:rsidDel="00CB3FDD" w:rsidRDefault="00E24265" w:rsidP="005F76AD">
            <w:pPr>
              <w:rPr>
                <w:del w:id="15171" w:author="阿毛" w:date="2021-05-21T17:54:00Z"/>
                <w:rFonts w:ascii="標楷體" w:eastAsia="標楷體" w:hAnsi="標楷體"/>
              </w:rPr>
            </w:pPr>
            <w:del w:id="15172" w:author="阿毛" w:date="2021-05-21T17:54:00Z">
              <w:r w:rsidRPr="00B93CCA" w:rsidDel="00CB3FDD">
                <w:rPr>
                  <w:rFonts w:ascii="標楷體" w:eastAsia="標楷體" w:hAnsi="標楷體" w:hint="eastAsia"/>
                </w:rPr>
                <w:delText>債權金融機構代號</w:delText>
              </w:r>
              <w:r w:rsidDel="00CB3FDD">
                <w:rPr>
                  <w:rFonts w:ascii="標楷體" w:eastAsia="標楷體" w:hAnsi="標楷體" w:hint="eastAsia"/>
                </w:rPr>
                <w:delText>26</w:delText>
              </w:r>
            </w:del>
          </w:p>
        </w:tc>
        <w:tc>
          <w:tcPr>
            <w:tcW w:w="624" w:type="pct"/>
          </w:tcPr>
          <w:p w14:paraId="5540D55B" w14:textId="202B14BC" w:rsidR="00E24265" w:rsidRPr="00615D4B" w:rsidDel="00CB3FDD" w:rsidRDefault="00E24265" w:rsidP="005F76AD">
            <w:pPr>
              <w:rPr>
                <w:del w:id="15173" w:author="阿毛" w:date="2021-05-21T17:54:00Z"/>
                <w:rFonts w:ascii="標楷體" w:eastAsia="標楷體" w:hAnsi="標楷體"/>
              </w:rPr>
            </w:pPr>
          </w:p>
        </w:tc>
        <w:tc>
          <w:tcPr>
            <w:tcW w:w="624" w:type="pct"/>
          </w:tcPr>
          <w:p w14:paraId="3345E1DF" w14:textId="2FC73CA6" w:rsidR="00E24265" w:rsidRPr="00615D4B" w:rsidDel="00CB3FDD" w:rsidRDefault="00E24265" w:rsidP="005F76AD">
            <w:pPr>
              <w:rPr>
                <w:del w:id="15174" w:author="阿毛" w:date="2021-05-21T17:54:00Z"/>
                <w:rFonts w:ascii="標楷體" w:eastAsia="標楷體" w:hAnsi="標楷體"/>
              </w:rPr>
            </w:pPr>
          </w:p>
        </w:tc>
        <w:tc>
          <w:tcPr>
            <w:tcW w:w="537" w:type="pct"/>
          </w:tcPr>
          <w:p w14:paraId="1AF6EB60" w14:textId="096E89AB" w:rsidR="00E24265" w:rsidRPr="00615D4B" w:rsidDel="00CB3FDD" w:rsidRDefault="00E24265" w:rsidP="005F76AD">
            <w:pPr>
              <w:rPr>
                <w:del w:id="15175" w:author="阿毛" w:date="2021-05-21T17:54:00Z"/>
                <w:rFonts w:ascii="標楷體" w:eastAsia="標楷體" w:hAnsi="標楷體"/>
              </w:rPr>
            </w:pPr>
          </w:p>
        </w:tc>
        <w:tc>
          <w:tcPr>
            <w:tcW w:w="299" w:type="pct"/>
          </w:tcPr>
          <w:p w14:paraId="0DB080AB" w14:textId="70A42508" w:rsidR="00E24265" w:rsidRPr="00615D4B" w:rsidDel="00CB3FDD" w:rsidRDefault="00E24265" w:rsidP="005F76AD">
            <w:pPr>
              <w:rPr>
                <w:del w:id="15176" w:author="阿毛" w:date="2021-05-21T17:54:00Z"/>
                <w:rFonts w:ascii="標楷體" w:eastAsia="標楷體" w:hAnsi="標楷體"/>
              </w:rPr>
            </w:pPr>
          </w:p>
        </w:tc>
        <w:tc>
          <w:tcPr>
            <w:tcW w:w="299" w:type="pct"/>
          </w:tcPr>
          <w:p w14:paraId="4744DBD7" w14:textId="642DA1C9" w:rsidR="00E24265" w:rsidRPr="00615D4B" w:rsidDel="00CB3FDD" w:rsidRDefault="00E24265" w:rsidP="005F76AD">
            <w:pPr>
              <w:rPr>
                <w:del w:id="15177" w:author="阿毛" w:date="2021-05-21T17:54:00Z"/>
                <w:rFonts w:ascii="標楷體" w:eastAsia="標楷體" w:hAnsi="標楷體"/>
              </w:rPr>
            </w:pPr>
          </w:p>
        </w:tc>
        <w:tc>
          <w:tcPr>
            <w:tcW w:w="1643" w:type="pct"/>
          </w:tcPr>
          <w:p w14:paraId="37B29807" w14:textId="45A47BDA" w:rsidR="00E24265" w:rsidRPr="00615D4B" w:rsidDel="00CB3FDD" w:rsidRDefault="00E24265" w:rsidP="005F76AD">
            <w:pPr>
              <w:rPr>
                <w:del w:id="15178" w:author="阿毛" w:date="2021-05-21T17:54:00Z"/>
                <w:rFonts w:ascii="標楷體" w:eastAsia="標楷體" w:hAnsi="標楷體"/>
              </w:rPr>
            </w:pPr>
          </w:p>
        </w:tc>
      </w:tr>
      <w:tr w:rsidR="00E24265" w:rsidRPr="00615D4B" w:rsidDel="00CB3FDD" w14:paraId="4A401151" w14:textId="2F9ED720" w:rsidTr="005F76AD">
        <w:trPr>
          <w:trHeight w:val="291"/>
          <w:jc w:val="center"/>
          <w:del w:id="15179" w:author="阿毛" w:date="2021-05-21T17:54:00Z"/>
        </w:trPr>
        <w:tc>
          <w:tcPr>
            <w:tcW w:w="219" w:type="pct"/>
          </w:tcPr>
          <w:p w14:paraId="7DBA5BE4" w14:textId="201D99DD" w:rsidR="00E24265" w:rsidRPr="005E579A" w:rsidDel="00CB3FDD" w:rsidRDefault="00E24265" w:rsidP="005F76AD">
            <w:pPr>
              <w:pStyle w:val="af9"/>
              <w:numPr>
                <w:ilvl w:val="0"/>
                <w:numId w:val="51"/>
              </w:numPr>
              <w:ind w:leftChars="0"/>
              <w:rPr>
                <w:del w:id="15180" w:author="阿毛" w:date="2021-05-21T17:54:00Z"/>
                <w:rFonts w:ascii="標楷體" w:eastAsia="標楷體" w:hAnsi="標楷體"/>
              </w:rPr>
            </w:pPr>
          </w:p>
        </w:tc>
        <w:tc>
          <w:tcPr>
            <w:tcW w:w="756" w:type="pct"/>
          </w:tcPr>
          <w:p w14:paraId="71642832" w14:textId="34A78A31" w:rsidR="00E24265" w:rsidRPr="00615D4B" w:rsidDel="00CB3FDD" w:rsidRDefault="00E24265" w:rsidP="005F76AD">
            <w:pPr>
              <w:rPr>
                <w:del w:id="15181" w:author="阿毛" w:date="2021-05-21T17:54:00Z"/>
                <w:rFonts w:ascii="標楷體" w:eastAsia="標楷體" w:hAnsi="標楷體"/>
              </w:rPr>
            </w:pPr>
            <w:del w:id="15182" w:author="阿毛" w:date="2021-05-21T17:54:00Z">
              <w:r w:rsidRPr="00B93CCA" w:rsidDel="00CB3FDD">
                <w:rPr>
                  <w:rFonts w:ascii="標楷體" w:eastAsia="標楷體" w:hAnsi="標楷體" w:hint="eastAsia"/>
                </w:rPr>
                <w:delText>債權金融機構代號</w:delText>
              </w:r>
              <w:r w:rsidDel="00CB3FDD">
                <w:rPr>
                  <w:rFonts w:ascii="標楷體" w:eastAsia="標楷體" w:hAnsi="標楷體" w:hint="eastAsia"/>
                </w:rPr>
                <w:delText>27</w:delText>
              </w:r>
            </w:del>
          </w:p>
        </w:tc>
        <w:tc>
          <w:tcPr>
            <w:tcW w:w="624" w:type="pct"/>
          </w:tcPr>
          <w:p w14:paraId="2A66F56F" w14:textId="1A6D5717" w:rsidR="00E24265" w:rsidRPr="00615D4B" w:rsidDel="00CB3FDD" w:rsidRDefault="00E24265" w:rsidP="005F76AD">
            <w:pPr>
              <w:rPr>
                <w:del w:id="15183" w:author="阿毛" w:date="2021-05-21T17:54:00Z"/>
                <w:rFonts w:ascii="標楷體" w:eastAsia="標楷體" w:hAnsi="標楷體"/>
              </w:rPr>
            </w:pPr>
          </w:p>
        </w:tc>
        <w:tc>
          <w:tcPr>
            <w:tcW w:w="624" w:type="pct"/>
          </w:tcPr>
          <w:p w14:paraId="4AE2731F" w14:textId="6FB2DD4D" w:rsidR="00E24265" w:rsidRPr="00615D4B" w:rsidDel="00CB3FDD" w:rsidRDefault="00E24265" w:rsidP="005F76AD">
            <w:pPr>
              <w:rPr>
                <w:del w:id="15184" w:author="阿毛" w:date="2021-05-21T17:54:00Z"/>
                <w:rFonts w:ascii="標楷體" w:eastAsia="標楷體" w:hAnsi="標楷體"/>
              </w:rPr>
            </w:pPr>
          </w:p>
        </w:tc>
        <w:tc>
          <w:tcPr>
            <w:tcW w:w="537" w:type="pct"/>
          </w:tcPr>
          <w:p w14:paraId="6C675742" w14:textId="3BE0CBE8" w:rsidR="00E24265" w:rsidRPr="00615D4B" w:rsidDel="00CB3FDD" w:rsidRDefault="00E24265" w:rsidP="005F76AD">
            <w:pPr>
              <w:rPr>
                <w:del w:id="15185" w:author="阿毛" w:date="2021-05-21T17:54:00Z"/>
                <w:rFonts w:ascii="標楷體" w:eastAsia="標楷體" w:hAnsi="標楷體"/>
              </w:rPr>
            </w:pPr>
          </w:p>
        </w:tc>
        <w:tc>
          <w:tcPr>
            <w:tcW w:w="299" w:type="pct"/>
          </w:tcPr>
          <w:p w14:paraId="538B6780" w14:textId="39FB63B7" w:rsidR="00E24265" w:rsidRPr="00615D4B" w:rsidDel="00CB3FDD" w:rsidRDefault="00E24265" w:rsidP="005F76AD">
            <w:pPr>
              <w:rPr>
                <w:del w:id="15186" w:author="阿毛" w:date="2021-05-21T17:54:00Z"/>
                <w:rFonts w:ascii="標楷體" w:eastAsia="標楷體" w:hAnsi="標楷體"/>
              </w:rPr>
            </w:pPr>
          </w:p>
        </w:tc>
        <w:tc>
          <w:tcPr>
            <w:tcW w:w="299" w:type="pct"/>
          </w:tcPr>
          <w:p w14:paraId="260E8254" w14:textId="7C2D348D" w:rsidR="00E24265" w:rsidRPr="00615D4B" w:rsidDel="00CB3FDD" w:rsidRDefault="00E24265" w:rsidP="005F76AD">
            <w:pPr>
              <w:rPr>
                <w:del w:id="15187" w:author="阿毛" w:date="2021-05-21T17:54:00Z"/>
                <w:rFonts w:ascii="標楷體" w:eastAsia="標楷體" w:hAnsi="標楷體"/>
              </w:rPr>
            </w:pPr>
          </w:p>
        </w:tc>
        <w:tc>
          <w:tcPr>
            <w:tcW w:w="1643" w:type="pct"/>
          </w:tcPr>
          <w:p w14:paraId="15AA886A" w14:textId="6D45F397" w:rsidR="00E24265" w:rsidRPr="00615D4B" w:rsidDel="00CB3FDD" w:rsidRDefault="00E24265" w:rsidP="005F76AD">
            <w:pPr>
              <w:rPr>
                <w:del w:id="15188" w:author="阿毛" w:date="2021-05-21T17:54:00Z"/>
                <w:rFonts w:ascii="標楷體" w:eastAsia="標楷體" w:hAnsi="標楷體"/>
              </w:rPr>
            </w:pPr>
          </w:p>
        </w:tc>
      </w:tr>
      <w:tr w:rsidR="00E24265" w:rsidRPr="00615D4B" w:rsidDel="00CB3FDD" w14:paraId="254F9132" w14:textId="1ABE6D9B" w:rsidTr="005F76AD">
        <w:trPr>
          <w:trHeight w:val="291"/>
          <w:jc w:val="center"/>
          <w:del w:id="15189" w:author="阿毛" w:date="2021-05-21T17:54:00Z"/>
        </w:trPr>
        <w:tc>
          <w:tcPr>
            <w:tcW w:w="219" w:type="pct"/>
          </w:tcPr>
          <w:p w14:paraId="16E51CDB" w14:textId="7BAFB66C" w:rsidR="00E24265" w:rsidRPr="005E579A" w:rsidDel="00CB3FDD" w:rsidRDefault="00E24265" w:rsidP="005F76AD">
            <w:pPr>
              <w:pStyle w:val="af9"/>
              <w:numPr>
                <w:ilvl w:val="0"/>
                <w:numId w:val="51"/>
              </w:numPr>
              <w:ind w:leftChars="0"/>
              <w:rPr>
                <w:del w:id="15190" w:author="阿毛" w:date="2021-05-21T17:54:00Z"/>
                <w:rFonts w:ascii="標楷體" w:eastAsia="標楷體" w:hAnsi="標楷體"/>
              </w:rPr>
            </w:pPr>
          </w:p>
        </w:tc>
        <w:tc>
          <w:tcPr>
            <w:tcW w:w="756" w:type="pct"/>
          </w:tcPr>
          <w:p w14:paraId="6E90BB86" w14:textId="0B1BFAC2" w:rsidR="00E24265" w:rsidRPr="00615D4B" w:rsidDel="00CB3FDD" w:rsidRDefault="00E24265" w:rsidP="005F76AD">
            <w:pPr>
              <w:rPr>
                <w:del w:id="15191" w:author="阿毛" w:date="2021-05-21T17:54:00Z"/>
                <w:rFonts w:ascii="標楷體" w:eastAsia="標楷體" w:hAnsi="標楷體"/>
              </w:rPr>
            </w:pPr>
            <w:del w:id="15192" w:author="阿毛" w:date="2021-05-21T17:54:00Z">
              <w:r w:rsidRPr="00B93CCA" w:rsidDel="00CB3FDD">
                <w:rPr>
                  <w:rFonts w:ascii="標楷體" w:eastAsia="標楷體" w:hAnsi="標楷體" w:hint="eastAsia"/>
                </w:rPr>
                <w:delText>債權金融機構代號</w:delText>
              </w:r>
              <w:r w:rsidDel="00CB3FDD">
                <w:rPr>
                  <w:rFonts w:ascii="標楷體" w:eastAsia="標楷體" w:hAnsi="標楷體" w:hint="eastAsia"/>
                </w:rPr>
                <w:delText>28</w:delText>
              </w:r>
            </w:del>
          </w:p>
        </w:tc>
        <w:tc>
          <w:tcPr>
            <w:tcW w:w="624" w:type="pct"/>
          </w:tcPr>
          <w:p w14:paraId="4176E5D6" w14:textId="4B6F9568" w:rsidR="00E24265" w:rsidRPr="00615D4B" w:rsidDel="00CB3FDD" w:rsidRDefault="00E24265" w:rsidP="005F76AD">
            <w:pPr>
              <w:rPr>
                <w:del w:id="15193" w:author="阿毛" w:date="2021-05-21T17:54:00Z"/>
                <w:rFonts w:ascii="標楷體" w:eastAsia="標楷體" w:hAnsi="標楷體"/>
              </w:rPr>
            </w:pPr>
          </w:p>
        </w:tc>
        <w:tc>
          <w:tcPr>
            <w:tcW w:w="624" w:type="pct"/>
          </w:tcPr>
          <w:p w14:paraId="095C1AC9" w14:textId="12C381B6" w:rsidR="00E24265" w:rsidRPr="00615D4B" w:rsidDel="00CB3FDD" w:rsidRDefault="00E24265" w:rsidP="005F76AD">
            <w:pPr>
              <w:rPr>
                <w:del w:id="15194" w:author="阿毛" w:date="2021-05-21T17:54:00Z"/>
                <w:rFonts w:ascii="標楷體" w:eastAsia="標楷體" w:hAnsi="標楷體"/>
              </w:rPr>
            </w:pPr>
          </w:p>
        </w:tc>
        <w:tc>
          <w:tcPr>
            <w:tcW w:w="537" w:type="pct"/>
          </w:tcPr>
          <w:p w14:paraId="2D7C54E8" w14:textId="7153EF2B" w:rsidR="00E24265" w:rsidRPr="00615D4B" w:rsidDel="00CB3FDD" w:rsidRDefault="00E24265" w:rsidP="005F76AD">
            <w:pPr>
              <w:rPr>
                <w:del w:id="15195" w:author="阿毛" w:date="2021-05-21T17:54:00Z"/>
                <w:rFonts w:ascii="標楷體" w:eastAsia="標楷體" w:hAnsi="標楷體"/>
              </w:rPr>
            </w:pPr>
          </w:p>
        </w:tc>
        <w:tc>
          <w:tcPr>
            <w:tcW w:w="299" w:type="pct"/>
          </w:tcPr>
          <w:p w14:paraId="15D2117D" w14:textId="3C0B2C79" w:rsidR="00E24265" w:rsidRPr="00615D4B" w:rsidDel="00CB3FDD" w:rsidRDefault="00E24265" w:rsidP="005F76AD">
            <w:pPr>
              <w:rPr>
                <w:del w:id="15196" w:author="阿毛" w:date="2021-05-21T17:54:00Z"/>
                <w:rFonts w:ascii="標楷體" w:eastAsia="標楷體" w:hAnsi="標楷體"/>
              </w:rPr>
            </w:pPr>
          </w:p>
        </w:tc>
        <w:tc>
          <w:tcPr>
            <w:tcW w:w="299" w:type="pct"/>
          </w:tcPr>
          <w:p w14:paraId="36F5ADA5" w14:textId="13B5EE82" w:rsidR="00E24265" w:rsidRPr="00615D4B" w:rsidDel="00CB3FDD" w:rsidRDefault="00E24265" w:rsidP="005F76AD">
            <w:pPr>
              <w:rPr>
                <w:del w:id="15197" w:author="阿毛" w:date="2021-05-21T17:54:00Z"/>
                <w:rFonts w:ascii="標楷體" w:eastAsia="標楷體" w:hAnsi="標楷體"/>
              </w:rPr>
            </w:pPr>
          </w:p>
        </w:tc>
        <w:tc>
          <w:tcPr>
            <w:tcW w:w="1643" w:type="pct"/>
          </w:tcPr>
          <w:p w14:paraId="0A13667D" w14:textId="458BAED1" w:rsidR="00E24265" w:rsidRPr="00615D4B" w:rsidDel="00CB3FDD" w:rsidRDefault="00E24265" w:rsidP="005F76AD">
            <w:pPr>
              <w:rPr>
                <w:del w:id="15198" w:author="阿毛" w:date="2021-05-21T17:54:00Z"/>
                <w:rFonts w:ascii="標楷體" w:eastAsia="標楷體" w:hAnsi="標楷體"/>
              </w:rPr>
            </w:pPr>
          </w:p>
        </w:tc>
      </w:tr>
      <w:tr w:rsidR="00E24265" w:rsidRPr="00615D4B" w:rsidDel="00CB3FDD" w14:paraId="12592652" w14:textId="7B2BF0CE" w:rsidTr="005F76AD">
        <w:trPr>
          <w:trHeight w:val="291"/>
          <w:jc w:val="center"/>
          <w:del w:id="15199" w:author="阿毛" w:date="2021-05-21T17:54:00Z"/>
        </w:trPr>
        <w:tc>
          <w:tcPr>
            <w:tcW w:w="219" w:type="pct"/>
          </w:tcPr>
          <w:p w14:paraId="7881DF16" w14:textId="167F9972" w:rsidR="00E24265" w:rsidRPr="005E579A" w:rsidDel="00CB3FDD" w:rsidRDefault="00E24265" w:rsidP="005F76AD">
            <w:pPr>
              <w:pStyle w:val="af9"/>
              <w:numPr>
                <w:ilvl w:val="0"/>
                <w:numId w:val="51"/>
              </w:numPr>
              <w:ind w:leftChars="0"/>
              <w:rPr>
                <w:del w:id="15200" w:author="阿毛" w:date="2021-05-21T17:54:00Z"/>
                <w:rFonts w:ascii="標楷體" w:eastAsia="標楷體" w:hAnsi="標楷體"/>
              </w:rPr>
            </w:pPr>
          </w:p>
        </w:tc>
        <w:tc>
          <w:tcPr>
            <w:tcW w:w="756" w:type="pct"/>
          </w:tcPr>
          <w:p w14:paraId="29584A7A" w14:textId="20DCE804" w:rsidR="00E24265" w:rsidRPr="00615D4B" w:rsidDel="00CB3FDD" w:rsidRDefault="00E24265" w:rsidP="005F76AD">
            <w:pPr>
              <w:rPr>
                <w:del w:id="15201" w:author="阿毛" w:date="2021-05-21T17:54:00Z"/>
                <w:rFonts w:ascii="標楷體" w:eastAsia="標楷體" w:hAnsi="標楷體"/>
              </w:rPr>
            </w:pPr>
            <w:del w:id="15202" w:author="阿毛" w:date="2021-05-21T17:54:00Z">
              <w:r w:rsidRPr="00B93CCA" w:rsidDel="00CB3FDD">
                <w:rPr>
                  <w:rFonts w:ascii="標楷體" w:eastAsia="標楷體" w:hAnsi="標楷體" w:hint="eastAsia"/>
                </w:rPr>
                <w:delText>債權金融機構代號</w:delText>
              </w:r>
              <w:r w:rsidDel="00CB3FDD">
                <w:rPr>
                  <w:rFonts w:ascii="標楷體" w:eastAsia="標楷體" w:hAnsi="標楷體" w:hint="eastAsia"/>
                </w:rPr>
                <w:delText>29</w:delText>
              </w:r>
            </w:del>
          </w:p>
        </w:tc>
        <w:tc>
          <w:tcPr>
            <w:tcW w:w="624" w:type="pct"/>
          </w:tcPr>
          <w:p w14:paraId="3B2DEAFC" w14:textId="55BDB2AD" w:rsidR="00E24265" w:rsidRPr="00615D4B" w:rsidDel="00CB3FDD" w:rsidRDefault="00E24265" w:rsidP="005F76AD">
            <w:pPr>
              <w:rPr>
                <w:del w:id="15203" w:author="阿毛" w:date="2021-05-21T17:54:00Z"/>
                <w:rFonts w:ascii="標楷體" w:eastAsia="標楷體" w:hAnsi="標楷體"/>
              </w:rPr>
            </w:pPr>
          </w:p>
        </w:tc>
        <w:tc>
          <w:tcPr>
            <w:tcW w:w="624" w:type="pct"/>
          </w:tcPr>
          <w:p w14:paraId="6B9C9604" w14:textId="697C6CCA" w:rsidR="00E24265" w:rsidRPr="00615D4B" w:rsidDel="00CB3FDD" w:rsidRDefault="00E24265" w:rsidP="005F76AD">
            <w:pPr>
              <w:rPr>
                <w:del w:id="15204" w:author="阿毛" w:date="2021-05-21T17:54:00Z"/>
                <w:rFonts w:ascii="標楷體" w:eastAsia="標楷體" w:hAnsi="標楷體"/>
              </w:rPr>
            </w:pPr>
          </w:p>
        </w:tc>
        <w:tc>
          <w:tcPr>
            <w:tcW w:w="537" w:type="pct"/>
          </w:tcPr>
          <w:p w14:paraId="71341ACD" w14:textId="65666855" w:rsidR="00E24265" w:rsidRPr="00615D4B" w:rsidDel="00CB3FDD" w:rsidRDefault="00E24265" w:rsidP="005F76AD">
            <w:pPr>
              <w:rPr>
                <w:del w:id="15205" w:author="阿毛" w:date="2021-05-21T17:54:00Z"/>
                <w:rFonts w:ascii="標楷體" w:eastAsia="標楷體" w:hAnsi="標楷體"/>
              </w:rPr>
            </w:pPr>
          </w:p>
        </w:tc>
        <w:tc>
          <w:tcPr>
            <w:tcW w:w="299" w:type="pct"/>
          </w:tcPr>
          <w:p w14:paraId="76F51458" w14:textId="24BD74C0" w:rsidR="00E24265" w:rsidRPr="00615D4B" w:rsidDel="00CB3FDD" w:rsidRDefault="00E24265" w:rsidP="005F76AD">
            <w:pPr>
              <w:rPr>
                <w:del w:id="15206" w:author="阿毛" w:date="2021-05-21T17:54:00Z"/>
                <w:rFonts w:ascii="標楷體" w:eastAsia="標楷體" w:hAnsi="標楷體"/>
              </w:rPr>
            </w:pPr>
          </w:p>
        </w:tc>
        <w:tc>
          <w:tcPr>
            <w:tcW w:w="299" w:type="pct"/>
          </w:tcPr>
          <w:p w14:paraId="331A6722" w14:textId="1334A47F" w:rsidR="00E24265" w:rsidRPr="00615D4B" w:rsidDel="00CB3FDD" w:rsidRDefault="00E24265" w:rsidP="005F76AD">
            <w:pPr>
              <w:rPr>
                <w:del w:id="15207" w:author="阿毛" w:date="2021-05-21T17:54:00Z"/>
                <w:rFonts w:ascii="標楷體" w:eastAsia="標楷體" w:hAnsi="標楷體"/>
              </w:rPr>
            </w:pPr>
          </w:p>
        </w:tc>
        <w:tc>
          <w:tcPr>
            <w:tcW w:w="1643" w:type="pct"/>
          </w:tcPr>
          <w:p w14:paraId="16F3643D" w14:textId="65975F32" w:rsidR="00E24265" w:rsidRPr="00615D4B" w:rsidDel="00CB3FDD" w:rsidRDefault="00E24265" w:rsidP="005F76AD">
            <w:pPr>
              <w:rPr>
                <w:del w:id="15208" w:author="阿毛" w:date="2021-05-21T17:54:00Z"/>
                <w:rFonts w:ascii="標楷體" w:eastAsia="標楷體" w:hAnsi="標楷體"/>
              </w:rPr>
            </w:pPr>
          </w:p>
        </w:tc>
      </w:tr>
      <w:tr w:rsidR="00E24265" w:rsidRPr="00615D4B" w:rsidDel="00CB3FDD" w14:paraId="4DFAB245" w14:textId="30CC794C" w:rsidTr="005F76AD">
        <w:trPr>
          <w:trHeight w:val="291"/>
          <w:jc w:val="center"/>
          <w:del w:id="15209" w:author="阿毛" w:date="2021-05-21T17:54:00Z"/>
        </w:trPr>
        <w:tc>
          <w:tcPr>
            <w:tcW w:w="219" w:type="pct"/>
          </w:tcPr>
          <w:p w14:paraId="011FC713" w14:textId="5FC20166" w:rsidR="00E24265" w:rsidRPr="005E579A" w:rsidDel="00CB3FDD" w:rsidRDefault="00E24265" w:rsidP="005F76AD">
            <w:pPr>
              <w:pStyle w:val="af9"/>
              <w:numPr>
                <w:ilvl w:val="0"/>
                <w:numId w:val="51"/>
              </w:numPr>
              <w:ind w:leftChars="0"/>
              <w:rPr>
                <w:del w:id="15210" w:author="阿毛" w:date="2021-05-21T17:54:00Z"/>
                <w:rFonts w:ascii="標楷體" w:eastAsia="標楷體" w:hAnsi="標楷體"/>
              </w:rPr>
            </w:pPr>
          </w:p>
        </w:tc>
        <w:tc>
          <w:tcPr>
            <w:tcW w:w="756" w:type="pct"/>
          </w:tcPr>
          <w:p w14:paraId="3B24C89E" w14:textId="43FABBC8" w:rsidR="00E24265" w:rsidRPr="00615D4B" w:rsidDel="00CB3FDD" w:rsidRDefault="00E24265" w:rsidP="005F76AD">
            <w:pPr>
              <w:rPr>
                <w:del w:id="15211" w:author="阿毛" w:date="2021-05-21T17:54:00Z"/>
                <w:rFonts w:ascii="標楷體" w:eastAsia="標楷體" w:hAnsi="標楷體"/>
              </w:rPr>
            </w:pPr>
            <w:del w:id="15212" w:author="阿毛" w:date="2021-05-21T17:54:00Z">
              <w:r w:rsidRPr="00B93CCA" w:rsidDel="00CB3FDD">
                <w:rPr>
                  <w:rFonts w:ascii="標楷體" w:eastAsia="標楷體" w:hAnsi="標楷體" w:hint="eastAsia"/>
                </w:rPr>
                <w:delText>債權金融機構代號</w:delText>
              </w:r>
              <w:r w:rsidDel="00CB3FDD">
                <w:rPr>
                  <w:rFonts w:ascii="標楷體" w:eastAsia="標楷體" w:hAnsi="標楷體" w:hint="eastAsia"/>
                </w:rPr>
                <w:delText>30</w:delText>
              </w:r>
            </w:del>
          </w:p>
        </w:tc>
        <w:tc>
          <w:tcPr>
            <w:tcW w:w="624" w:type="pct"/>
          </w:tcPr>
          <w:p w14:paraId="0D312F64" w14:textId="0502CEE9" w:rsidR="00E24265" w:rsidRPr="00615D4B" w:rsidDel="00CB3FDD" w:rsidRDefault="00E24265" w:rsidP="005F76AD">
            <w:pPr>
              <w:rPr>
                <w:del w:id="15213" w:author="阿毛" w:date="2021-05-21T17:54:00Z"/>
                <w:rFonts w:ascii="標楷體" w:eastAsia="標楷體" w:hAnsi="標楷體"/>
              </w:rPr>
            </w:pPr>
          </w:p>
        </w:tc>
        <w:tc>
          <w:tcPr>
            <w:tcW w:w="624" w:type="pct"/>
          </w:tcPr>
          <w:p w14:paraId="32F3D40A" w14:textId="57C87FA8" w:rsidR="00E24265" w:rsidRPr="00615D4B" w:rsidDel="00CB3FDD" w:rsidRDefault="00E24265" w:rsidP="005F76AD">
            <w:pPr>
              <w:rPr>
                <w:del w:id="15214" w:author="阿毛" w:date="2021-05-21T17:54:00Z"/>
                <w:rFonts w:ascii="標楷體" w:eastAsia="標楷體" w:hAnsi="標楷體"/>
              </w:rPr>
            </w:pPr>
          </w:p>
        </w:tc>
        <w:tc>
          <w:tcPr>
            <w:tcW w:w="537" w:type="pct"/>
          </w:tcPr>
          <w:p w14:paraId="4F1A4CC3" w14:textId="41D64705" w:rsidR="00E24265" w:rsidRPr="00615D4B" w:rsidDel="00CB3FDD" w:rsidRDefault="00E24265" w:rsidP="005F76AD">
            <w:pPr>
              <w:rPr>
                <w:del w:id="15215" w:author="阿毛" w:date="2021-05-21T17:54:00Z"/>
                <w:rFonts w:ascii="標楷體" w:eastAsia="標楷體" w:hAnsi="標楷體"/>
              </w:rPr>
            </w:pPr>
          </w:p>
        </w:tc>
        <w:tc>
          <w:tcPr>
            <w:tcW w:w="299" w:type="pct"/>
          </w:tcPr>
          <w:p w14:paraId="3EFFB978" w14:textId="546F4F60" w:rsidR="00E24265" w:rsidRPr="00615D4B" w:rsidDel="00CB3FDD" w:rsidRDefault="00E24265" w:rsidP="005F76AD">
            <w:pPr>
              <w:rPr>
                <w:del w:id="15216" w:author="阿毛" w:date="2021-05-21T17:54:00Z"/>
                <w:rFonts w:ascii="標楷體" w:eastAsia="標楷體" w:hAnsi="標楷體"/>
              </w:rPr>
            </w:pPr>
          </w:p>
        </w:tc>
        <w:tc>
          <w:tcPr>
            <w:tcW w:w="299" w:type="pct"/>
          </w:tcPr>
          <w:p w14:paraId="737B0842" w14:textId="4D44F76E" w:rsidR="00E24265" w:rsidRPr="00615D4B" w:rsidDel="00CB3FDD" w:rsidRDefault="00E24265" w:rsidP="005F76AD">
            <w:pPr>
              <w:rPr>
                <w:del w:id="15217" w:author="阿毛" w:date="2021-05-21T17:54:00Z"/>
                <w:rFonts w:ascii="標楷體" w:eastAsia="標楷體" w:hAnsi="標楷體"/>
              </w:rPr>
            </w:pPr>
          </w:p>
        </w:tc>
        <w:tc>
          <w:tcPr>
            <w:tcW w:w="1643" w:type="pct"/>
          </w:tcPr>
          <w:p w14:paraId="51F8B9BF" w14:textId="69D523D4" w:rsidR="00E24265" w:rsidRPr="00615D4B" w:rsidDel="00CB3FDD" w:rsidRDefault="00E24265" w:rsidP="005F76AD">
            <w:pPr>
              <w:rPr>
                <w:del w:id="15218" w:author="阿毛" w:date="2021-05-21T17:54:00Z"/>
                <w:rFonts w:ascii="標楷體" w:eastAsia="標楷體" w:hAnsi="標楷體"/>
              </w:rPr>
            </w:pPr>
          </w:p>
        </w:tc>
      </w:tr>
      <w:tr w:rsidR="00E24265" w:rsidRPr="00615D4B" w:rsidDel="00CB3FDD" w14:paraId="3B52F8AB" w14:textId="2292E5FD" w:rsidTr="005F76AD">
        <w:trPr>
          <w:trHeight w:val="291"/>
          <w:jc w:val="center"/>
          <w:del w:id="15219" w:author="阿毛" w:date="2021-05-21T17:54:00Z"/>
        </w:trPr>
        <w:tc>
          <w:tcPr>
            <w:tcW w:w="219" w:type="pct"/>
          </w:tcPr>
          <w:p w14:paraId="2595F1C3" w14:textId="2F562710" w:rsidR="00E24265" w:rsidRPr="005E579A" w:rsidDel="00CB3FDD" w:rsidRDefault="00E24265" w:rsidP="005F76AD">
            <w:pPr>
              <w:pStyle w:val="af9"/>
              <w:numPr>
                <w:ilvl w:val="0"/>
                <w:numId w:val="51"/>
              </w:numPr>
              <w:ind w:leftChars="0"/>
              <w:rPr>
                <w:del w:id="15220" w:author="阿毛" w:date="2021-05-21T17:54:00Z"/>
                <w:rFonts w:ascii="標楷體" w:eastAsia="標楷體" w:hAnsi="標楷體"/>
              </w:rPr>
            </w:pPr>
          </w:p>
        </w:tc>
        <w:tc>
          <w:tcPr>
            <w:tcW w:w="756" w:type="pct"/>
          </w:tcPr>
          <w:p w14:paraId="04688083" w14:textId="545FE37F" w:rsidR="00E24265" w:rsidRPr="00615D4B" w:rsidDel="00CB3FDD" w:rsidRDefault="00E24265" w:rsidP="005F76AD">
            <w:pPr>
              <w:rPr>
                <w:del w:id="15221" w:author="阿毛" w:date="2021-05-21T17:54:00Z"/>
                <w:rFonts w:ascii="標楷體" w:eastAsia="標楷體" w:hAnsi="標楷體"/>
              </w:rPr>
            </w:pPr>
            <w:del w:id="15222" w:author="阿毛" w:date="2021-05-21T17:54:00Z">
              <w:r w:rsidRPr="00B93CCA" w:rsidDel="00CB3FDD">
                <w:rPr>
                  <w:rFonts w:ascii="標楷體" w:eastAsia="標楷體" w:hAnsi="標楷體" w:hint="eastAsia"/>
                </w:rPr>
                <w:delText>轉JCIC文字檔日期</w:delText>
              </w:r>
            </w:del>
          </w:p>
        </w:tc>
        <w:tc>
          <w:tcPr>
            <w:tcW w:w="624" w:type="pct"/>
          </w:tcPr>
          <w:p w14:paraId="3816DDAF" w14:textId="7DA763B0" w:rsidR="00E24265" w:rsidRPr="00615D4B" w:rsidDel="00CB3FDD" w:rsidRDefault="00E24265" w:rsidP="005F76AD">
            <w:pPr>
              <w:rPr>
                <w:del w:id="15223" w:author="阿毛" w:date="2021-05-21T17:54:00Z"/>
                <w:rFonts w:ascii="標楷體" w:eastAsia="標楷體" w:hAnsi="標楷體"/>
              </w:rPr>
            </w:pPr>
          </w:p>
        </w:tc>
        <w:tc>
          <w:tcPr>
            <w:tcW w:w="624" w:type="pct"/>
          </w:tcPr>
          <w:p w14:paraId="60434FF9" w14:textId="19A84E00" w:rsidR="00E24265" w:rsidRPr="00615D4B" w:rsidDel="00CB3FDD" w:rsidRDefault="00E24265" w:rsidP="005F76AD">
            <w:pPr>
              <w:rPr>
                <w:del w:id="15224" w:author="阿毛" w:date="2021-05-21T17:54:00Z"/>
                <w:rFonts w:ascii="標楷體" w:eastAsia="標楷體" w:hAnsi="標楷體"/>
              </w:rPr>
            </w:pPr>
          </w:p>
        </w:tc>
        <w:tc>
          <w:tcPr>
            <w:tcW w:w="537" w:type="pct"/>
          </w:tcPr>
          <w:p w14:paraId="115FF5A7" w14:textId="68C5219A" w:rsidR="00E24265" w:rsidRPr="00615D4B" w:rsidDel="00CB3FDD" w:rsidRDefault="00E24265" w:rsidP="005F76AD">
            <w:pPr>
              <w:rPr>
                <w:del w:id="15225" w:author="阿毛" w:date="2021-05-21T17:54:00Z"/>
                <w:rFonts w:ascii="標楷體" w:eastAsia="標楷體" w:hAnsi="標楷體"/>
              </w:rPr>
            </w:pPr>
          </w:p>
        </w:tc>
        <w:tc>
          <w:tcPr>
            <w:tcW w:w="299" w:type="pct"/>
          </w:tcPr>
          <w:p w14:paraId="295FB441" w14:textId="6DA6F559" w:rsidR="00E24265" w:rsidRPr="00615D4B" w:rsidDel="00CB3FDD" w:rsidRDefault="00E24265" w:rsidP="005F76AD">
            <w:pPr>
              <w:rPr>
                <w:del w:id="15226" w:author="阿毛" w:date="2021-05-21T17:54:00Z"/>
                <w:rFonts w:ascii="標楷體" w:eastAsia="標楷體" w:hAnsi="標楷體"/>
              </w:rPr>
            </w:pPr>
          </w:p>
        </w:tc>
        <w:tc>
          <w:tcPr>
            <w:tcW w:w="299" w:type="pct"/>
          </w:tcPr>
          <w:p w14:paraId="5792D803" w14:textId="391F4075" w:rsidR="00E24265" w:rsidRPr="00615D4B" w:rsidDel="00CB3FDD" w:rsidRDefault="00E24265" w:rsidP="005F76AD">
            <w:pPr>
              <w:rPr>
                <w:del w:id="15227" w:author="阿毛" w:date="2021-05-21T17:54:00Z"/>
                <w:rFonts w:ascii="標楷體" w:eastAsia="標楷體" w:hAnsi="標楷體"/>
              </w:rPr>
            </w:pPr>
          </w:p>
        </w:tc>
        <w:tc>
          <w:tcPr>
            <w:tcW w:w="1643" w:type="pct"/>
          </w:tcPr>
          <w:p w14:paraId="3775BFFC" w14:textId="7EF89C58" w:rsidR="00E24265" w:rsidRPr="00615D4B" w:rsidDel="00CB3FDD" w:rsidRDefault="00E24265" w:rsidP="005F76AD">
            <w:pPr>
              <w:rPr>
                <w:del w:id="15228" w:author="阿毛" w:date="2021-05-21T17:54:00Z"/>
                <w:rFonts w:ascii="標楷體" w:eastAsia="標楷體" w:hAnsi="標楷體"/>
              </w:rPr>
            </w:pPr>
          </w:p>
        </w:tc>
      </w:tr>
    </w:tbl>
    <w:p w14:paraId="791A94F4" w14:textId="788DE4DC" w:rsidR="00E24265" w:rsidDel="00CB3FDD" w:rsidRDefault="00E24265" w:rsidP="00F62379">
      <w:pPr>
        <w:pStyle w:val="42"/>
        <w:spacing w:after="72"/>
        <w:ind w:leftChars="0" w:left="0"/>
        <w:rPr>
          <w:del w:id="15229" w:author="阿毛" w:date="2021-05-21T17:54:00Z"/>
          <w:rFonts w:hAnsi="標楷體"/>
        </w:rPr>
      </w:pPr>
    </w:p>
    <w:p w14:paraId="0BD156DF" w14:textId="53EBC6F4" w:rsidR="00E24265" w:rsidDel="00CB3FDD" w:rsidRDefault="00E24265">
      <w:pPr>
        <w:widowControl/>
        <w:rPr>
          <w:del w:id="15230" w:author="阿毛" w:date="2021-05-21T17:54:00Z"/>
          <w:rFonts w:ascii="Arial" w:eastAsia="標楷體" w:hAnsi="標楷體" w:cs="標楷體"/>
          <w:kern w:val="0"/>
          <w:szCs w:val="28"/>
        </w:rPr>
      </w:pPr>
      <w:del w:id="15231" w:author="阿毛" w:date="2021-05-21T17:54:00Z">
        <w:r w:rsidDel="00CB3FDD">
          <w:rPr>
            <w:rFonts w:hAnsi="標楷體"/>
          </w:rPr>
          <w:br w:type="page"/>
        </w:r>
      </w:del>
    </w:p>
    <w:p w14:paraId="78FE50CC" w14:textId="4B7E12B2" w:rsidR="00E24265" w:rsidRPr="00A03472" w:rsidDel="00CB3FDD" w:rsidRDefault="00E24265">
      <w:pPr>
        <w:pStyle w:val="3"/>
        <w:numPr>
          <w:ilvl w:val="2"/>
          <w:numId w:val="109"/>
        </w:numPr>
        <w:rPr>
          <w:del w:id="15232" w:author="阿毛" w:date="2021-05-21T17:54:00Z"/>
          <w:rFonts w:ascii="標楷體" w:hAnsi="標楷體"/>
        </w:rPr>
        <w:pPrChange w:id="15233" w:author="阿毛" w:date="2021-05-21T17:54:00Z">
          <w:pPr>
            <w:pStyle w:val="3"/>
            <w:numPr>
              <w:ilvl w:val="2"/>
              <w:numId w:val="1"/>
            </w:numPr>
            <w:ind w:left="1247" w:hanging="680"/>
          </w:pPr>
        </w:pPrChange>
      </w:pPr>
      <w:r>
        <w:rPr>
          <w:rFonts w:ascii="標楷體" w:hAnsi="標楷體"/>
        </w:rPr>
        <w:t>L</w:t>
      </w:r>
      <w:del w:id="15234" w:author="阿毛" w:date="2021-05-21T17:54:00Z">
        <w:r w:rsidDel="00CB3FDD">
          <w:rPr>
            <w:rFonts w:ascii="標楷體" w:hAnsi="標楷體" w:hint="eastAsia"/>
          </w:rPr>
          <w:delText>8323</w:delText>
        </w:r>
        <w:r w:rsidRPr="00C74B9E" w:rsidDel="00CB3FDD">
          <w:rPr>
            <w:rFonts w:ascii="標楷體" w:hAnsi="標楷體" w:hint="eastAsia"/>
          </w:rPr>
          <w:delText>更生款項統一收付回報債權資料</w:delText>
        </w:r>
      </w:del>
    </w:p>
    <w:p w14:paraId="4F6E8D42" w14:textId="1B898EDA" w:rsidR="00E24265" w:rsidRPr="003972CE" w:rsidDel="00CB3FDD" w:rsidRDefault="00E24265">
      <w:pPr>
        <w:pStyle w:val="3"/>
        <w:numPr>
          <w:ilvl w:val="2"/>
          <w:numId w:val="109"/>
        </w:numPr>
        <w:rPr>
          <w:del w:id="15235" w:author="阿毛" w:date="2021-05-21T17:54:00Z"/>
        </w:rPr>
        <w:pPrChange w:id="15236" w:author="阿毛" w:date="2021-05-21T17:54:00Z">
          <w:pPr>
            <w:pStyle w:val="a"/>
          </w:pPr>
        </w:pPrChange>
      </w:pPr>
      <w:del w:id="15237" w:author="阿毛" w:date="2021-05-21T17:54:00Z">
        <w:r w:rsidRPr="00615D4B" w:rsidDel="00CB3FDD">
          <w:delText>功能說明</w:delText>
        </w:r>
      </w:del>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E24265" w:rsidRPr="00615D4B" w:rsidDel="00CB3FDD" w14:paraId="17DDB1F8" w14:textId="2C265972" w:rsidTr="005F76AD">
        <w:trPr>
          <w:trHeight w:val="277"/>
          <w:del w:id="15238" w:author="阿毛" w:date="2021-05-21T17:54:00Z"/>
        </w:trPr>
        <w:tc>
          <w:tcPr>
            <w:tcW w:w="1548" w:type="dxa"/>
            <w:tcBorders>
              <w:top w:val="single" w:sz="8" w:space="0" w:color="000000"/>
              <w:bottom w:val="single" w:sz="8" w:space="0" w:color="000000"/>
              <w:right w:val="single" w:sz="8" w:space="0" w:color="000000"/>
            </w:tcBorders>
            <w:shd w:val="clear" w:color="auto" w:fill="F3F3F3"/>
          </w:tcPr>
          <w:p w14:paraId="5F2DED39" w14:textId="322785A5" w:rsidR="00E24265" w:rsidRPr="00615D4B" w:rsidDel="00CB3FDD" w:rsidRDefault="00E24265">
            <w:pPr>
              <w:pStyle w:val="3"/>
              <w:numPr>
                <w:ilvl w:val="2"/>
                <w:numId w:val="109"/>
              </w:numPr>
              <w:rPr>
                <w:del w:id="15239" w:author="阿毛" w:date="2021-05-21T17:54:00Z"/>
                <w:rFonts w:ascii="標楷體" w:hAnsi="標楷體"/>
              </w:rPr>
              <w:pPrChange w:id="15240" w:author="阿毛" w:date="2021-05-21T17:54:00Z">
                <w:pPr/>
              </w:pPrChange>
            </w:pPr>
            <w:del w:id="15241" w:author="阿毛" w:date="2021-05-21T17:54:00Z">
              <w:r w:rsidRPr="00615D4B" w:rsidDel="00CB3FDD">
                <w:rPr>
                  <w:rFonts w:ascii="標楷體" w:hAnsi="標楷體"/>
                </w:rPr>
                <w:delText xml:space="preserve">功能名稱 </w:delText>
              </w:r>
            </w:del>
          </w:p>
        </w:tc>
        <w:tc>
          <w:tcPr>
            <w:tcW w:w="6318" w:type="dxa"/>
            <w:tcBorders>
              <w:top w:val="single" w:sz="8" w:space="0" w:color="000000"/>
              <w:left w:val="single" w:sz="8" w:space="0" w:color="000000"/>
              <w:bottom w:val="single" w:sz="8" w:space="0" w:color="000000"/>
            </w:tcBorders>
          </w:tcPr>
          <w:p w14:paraId="7FF29226" w14:textId="52A557CE" w:rsidR="00E24265" w:rsidRPr="00615D4B" w:rsidDel="00CB3FDD" w:rsidRDefault="00E24265">
            <w:pPr>
              <w:pStyle w:val="3"/>
              <w:numPr>
                <w:ilvl w:val="2"/>
                <w:numId w:val="109"/>
              </w:numPr>
              <w:rPr>
                <w:del w:id="15242" w:author="阿毛" w:date="2021-05-21T17:54:00Z"/>
                <w:rFonts w:ascii="標楷體" w:hAnsi="標楷體"/>
              </w:rPr>
              <w:pPrChange w:id="15243" w:author="阿毛" w:date="2021-05-21T17:54:00Z">
                <w:pPr/>
              </w:pPrChange>
            </w:pPr>
            <w:del w:id="15244" w:author="阿毛" w:date="2021-05-21T17:54:00Z">
              <w:r w:rsidRPr="00C74B9E" w:rsidDel="00CB3FDD">
                <w:rPr>
                  <w:rFonts w:ascii="標楷體" w:hAnsi="標楷體" w:hint="eastAsia"/>
                </w:rPr>
                <w:delText>更生款項統一收付回報債權資料</w:delText>
              </w:r>
            </w:del>
          </w:p>
        </w:tc>
      </w:tr>
      <w:tr w:rsidR="00E24265" w:rsidRPr="00615D4B" w:rsidDel="00CB3FDD" w14:paraId="4A5DE65C" w14:textId="19CA015A" w:rsidTr="005F76AD">
        <w:trPr>
          <w:trHeight w:val="277"/>
          <w:del w:id="15245" w:author="阿毛" w:date="2021-05-21T17:54:00Z"/>
        </w:trPr>
        <w:tc>
          <w:tcPr>
            <w:tcW w:w="1548" w:type="dxa"/>
            <w:tcBorders>
              <w:top w:val="single" w:sz="8" w:space="0" w:color="000000"/>
              <w:bottom w:val="single" w:sz="8" w:space="0" w:color="000000"/>
              <w:right w:val="single" w:sz="8" w:space="0" w:color="000000"/>
            </w:tcBorders>
            <w:shd w:val="clear" w:color="auto" w:fill="F3F3F3"/>
          </w:tcPr>
          <w:p w14:paraId="2F013BCE" w14:textId="45F3D249" w:rsidR="00E24265" w:rsidRPr="00615D4B" w:rsidDel="00CB3FDD" w:rsidRDefault="00E24265">
            <w:pPr>
              <w:pStyle w:val="3"/>
              <w:numPr>
                <w:ilvl w:val="2"/>
                <w:numId w:val="109"/>
              </w:numPr>
              <w:rPr>
                <w:del w:id="15246" w:author="阿毛" w:date="2021-05-21T17:54:00Z"/>
                <w:rFonts w:ascii="標楷體" w:hAnsi="標楷體"/>
              </w:rPr>
              <w:pPrChange w:id="15247" w:author="阿毛" w:date="2021-05-21T17:54:00Z">
                <w:pPr/>
              </w:pPrChange>
            </w:pPr>
            <w:del w:id="15248" w:author="阿毛" w:date="2021-05-21T17:54:00Z">
              <w:r w:rsidRPr="00615D4B" w:rsidDel="00CB3FDD">
                <w:rPr>
                  <w:rFonts w:ascii="標楷體" w:hAnsi="標楷體"/>
                </w:rPr>
                <w:delText>進入條件</w:delText>
              </w:r>
            </w:del>
          </w:p>
        </w:tc>
        <w:tc>
          <w:tcPr>
            <w:tcW w:w="6318" w:type="dxa"/>
            <w:tcBorders>
              <w:top w:val="single" w:sz="8" w:space="0" w:color="000000"/>
              <w:left w:val="single" w:sz="8" w:space="0" w:color="000000"/>
              <w:bottom w:val="single" w:sz="8" w:space="0" w:color="000000"/>
            </w:tcBorders>
          </w:tcPr>
          <w:p w14:paraId="5D6016F7" w14:textId="35D72598" w:rsidR="00E24265" w:rsidRPr="00615D4B" w:rsidDel="00CB3FDD" w:rsidRDefault="00E24265">
            <w:pPr>
              <w:pStyle w:val="3"/>
              <w:numPr>
                <w:ilvl w:val="2"/>
                <w:numId w:val="109"/>
              </w:numPr>
              <w:rPr>
                <w:del w:id="15249" w:author="阿毛" w:date="2021-05-21T17:54:00Z"/>
                <w:rFonts w:ascii="標楷體" w:hAnsi="標楷體"/>
              </w:rPr>
              <w:pPrChange w:id="15250" w:author="阿毛" w:date="2021-05-21T17:54:00Z">
                <w:pPr/>
              </w:pPrChange>
            </w:pPr>
          </w:p>
        </w:tc>
      </w:tr>
      <w:tr w:rsidR="00E24265" w:rsidRPr="00615D4B" w:rsidDel="00CB3FDD" w14:paraId="49CFB2A6" w14:textId="035F1C7C" w:rsidTr="005F76AD">
        <w:trPr>
          <w:trHeight w:val="773"/>
          <w:del w:id="15251" w:author="阿毛" w:date="2021-05-21T17:54:00Z"/>
        </w:trPr>
        <w:tc>
          <w:tcPr>
            <w:tcW w:w="1548" w:type="dxa"/>
            <w:tcBorders>
              <w:top w:val="single" w:sz="8" w:space="0" w:color="000000"/>
              <w:bottom w:val="single" w:sz="8" w:space="0" w:color="000000"/>
              <w:right w:val="single" w:sz="8" w:space="0" w:color="000000"/>
            </w:tcBorders>
            <w:shd w:val="clear" w:color="auto" w:fill="F3F3F3"/>
          </w:tcPr>
          <w:p w14:paraId="0F5B2F17" w14:textId="6C1E70D3" w:rsidR="00E24265" w:rsidRPr="00615D4B" w:rsidDel="00CB3FDD" w:rsidRDefault="00E24265">
            <w:pPr>
              <w:pStyle w:val="3"/>
              <w:numPr>
                <w:ilvl w:val="2"/>
                <w:numId w:val="109"/>
              </w:numPr>
              <w:rPr>
                <w:del w:id="15252" w:author="阿毛" w:date="2021-05-21T17:54:00Z"/>
                <w:rFonts w:ascii="標楷體" w:hAnsi="標楷體"/>
              </w:rPr>
              <w:pPrChange w:id="15253" w:author="阿毛" w:date="2021-05-21T17:54:00Z">
                <w:pPr/>
              </w:pPrChange>
            </w:pPr>
            <w:del w:id="15254" w:author="阿毛" w:date="2021-05-21T17:54:00Z">
              <w:r w:rsidRPr="00615D4B" w:rsidDel="00CB3FDD">
                <w:rPr>
                  <w:rFonts w:ascii="標楷體" w:hAnsi="標楷體"/>
                </w:rPr>
                <w:delText xml:space="preserve">基本流程 </w:delText>
              </w:r>
            </w:del>
          </w:p>
        </w:tc>
        <w:tc>
          <w:tcPr>
            <w:tcW w:w="6318" w:type="dxa"/>
            <w:tcBorders>
              <w:top w:val="single" w:sz="8" w:space="0" w:color="000000"/>
              <w:left w:val="single" w:sz="8" w:space="0" w:color="000000"/>
              <w:bottom w:val="single" w:sz="8" w:space="0" w:color="000000"/>
            </w:tcBorders>
          </w:tcPr>
          <w:p w14:paraId="382A4CC3" w14:textId="66DB3A79" w:rsidR="00E24265" w:rsidRPr="00615D4B" w:rsidDel="00CB3FDD" w:rsidRDefault="00E24265">
            <w:pPr>
              <w:pStyle w:val="3"/>
              <w:numPr>
                <w:ilvl w:val="2"/>
                <w:numId w:val="109"/>
              </w:numPr>
              <w:rPr>
                <w:del w:id="15255" w:author="阿毛" w:date="2021-05-21T17:54:00Z"/>
                <w:rFonts w:ascii="標楷體" w:hAnsi="標楷體"/>
              </w:rPr>
              <w:pPrChange w:id="15256" w:author="阿毛" w:date="2021-05-21T17:54:00Z">
                <w:pPr/>
              </w:pPrChange>
            </w:pPr>
          </w:p>
        </w:tc>
      </w:tr>
      <w:tr w:rsidR="00E24265" w:rsidRPr="00615D4B" w:rsidDel="00CB3FDD" w14:paraId="57EA2FBE" w14:textId="72236A70" w:rsidTr="005F76AD">
        <w:trPr>
          <w:trHeight w:val="321"/>
          <w:del w:id="15257" w:author="阿毛" w:date="2021-05-21T17:54:00Z"/>
        </w:trPr>
        <w:tc>
          <w:tcPr>
            <w:tcW w:w="1548" w:type="dxa"/>
            <w:tcBorders>
              <w:top w:val="single" w:sz="8" w:space="0" w:color="000000"/>
              <w:bottom w:val="single" w:sz="8" w:space="0" w:color="000000"/>
              <w:right w:val="single" w:sz="8" w:space="0" w:color="000000"/>
            </w:tcBorders>
            <w:shd w:val="clear" w:color="auto" w:fill="F3F3F3"/>
          </w:tcPr>
          <w:p w14:paraId="40057407" w14:textId="5DC3109D" w:rsidR="00E24265" w:rsidRPr="00615D4B" w:rsidDel="00CB3FDD" w:rsidRDefault="00E24265">
            <w:pPr>
              <w:pStyle w:val="3"/>
              <w:numPr>
                <w:ilvl w:val="2"/>
                <w:numId w:val="109"/>
              </w:numPr>
              <w:rPr>
                <w:del w:id="15258" w:author="阿毛" w:date="2021-05-21T17:54:00Z"/>
                <w:rFonts w:ascii="標楷體" w:hAnsi="標楷體"/>
              </w:rPr>
              <w:pPrChange w:id="15259" w:author="阿毛" w:date="2021-05-21T17:54:00Z">
                <w:pPr/>
              </w:pPrChange>
            </w:pPr>
            <w:del w:id="15260" w:author="阿毛" w:date="2021-05-21T17:54:00Z">
              <w:r w:rsidRPr="00615D4B" w:rsidDel="00CB3FDD">
                <w:rPr>
                  <w:rFonts w:ascii="標楷體" w:hAnsi="標楷體"/>
                </w:rPr>
                <w:delText>選用流程</w:delText>
              </w:r>
            </w:del>
          </w:p>
        </w:tc>
        <w:tc>
          <w:tcPr>
            <w:tcW w:w="6318" w:type="dxa"/>
            <w:tcBorders>
              <w:top w:val="single" w:sz="8" w:space="0" w:color="000000"/>
              <w:left w:val="single" w:sz="8" w:space="0" w:color="000000"/>
              <w:bottom w:val="single" w:sz="8" w:space="0" w:color="000000"/>
            </w:tcBorders>
          </w:tcPr>
          <w:p w14:paraId="2C4115B3" w14:textId="1F614867" w:rsidR="00E24265" w:rsidRPr="00615D4B" w:rsidDel="00CB3FDD" w:rsidRDefault="00E24265">
            <w:pPr>
              <w:pStyle w:val="3"/>
              <w:numPr>
                <w:ilvl w:val="2"/>
                <w:numId w:val="109"/>
              </w:numPr>
              <w:rPr>
                <w:del w:id="15261" w:author="阿毛" w:date="2021-05-21T17:54:00Z"/>
                <w:rFonts w:ascii="標楷體" w:hAnsi="標楷體"/>
              </w:rPr>
              <w:pPrChange w:id="15262" w:author="阿毛" w:date="2021-05-21T17:54:00Z">
                <w:pPr/>
              </w:pPrChange>
            </w:pPr>
          </w:p>
        </w:tc>
      </w:tr>
      <w:tr w:rsidR="00E24265" w:rsidRPr="00615D4B" w:rsidDel="00CB3FDD" w14:paraId="02BA3F6E" w14:textId="1E2F2EE5" w:rsidTr="005F76AD">
        <w:trPr>
          <w:trHeight w:val="1311"/>
          <w:del w:id="15263" w:author="阿毛" w:date="2021-05-21T17:54:00Z"/>
        </w:trPr>
        <w:tc>
          <w:tcPr>
            <w:tcW w:w="1548" w:type="dxa"/>
            <w:tcBorders>
              <w:top w:val="single" w:sz="8" w:space="0" w:color="000000"/>
              <w:bottom w:val="single" w:sz="8" w:space="0" w:color="000000"/>
              <w:right w:val="single" w:sz="8" w:space="0" w:color="000000"/>
            </w:tcBorders>
            <w:shd w:val="clear" w:color="auto" w:fill="F3F3F3"/>
          </w:tcPr>
          <w:p w14:paraId="4E36834F" w14:textId="357C8FB8" w:rsidR="00E24265" w:rsidRPr="00615D4B" w:rsidDel="00CB3FDD" w:rsidRDefault="00E24265">
            <w:pPr>
              <w:pStyle w:val="3"/>
              <w:numPr>
                <w:ilvl w:val="2"/>
                <w:numId w:val="109"/>
              </w:numPr>
              <w:rPr>
                <w:del w:id="15264" w:author="阿毛" w:date="2021-05-21T17:54:00Z"/>
                <w:rFonts w:ascii="標楷體" w:hAnsi="標楷體"/>
              </w:rPr>
              <w:pPrChange w:id="15265" w:author="阿毛" w:date="2021-05-21T17:54:00Z">
                <w:pPr/>
              </w:pPrChange>
            </w:pPr>
            <w:del w:id="15266" w:author="阿毛" w:date="2021-05-21T17:54:00Z">
              <w:r w:rsidRPr="00615D4B" w:rsidDel="00CB3FDD">
                <w:rPr>
                  <w:rFonts w:ascii="標楷體" w:hAnsi="標楷體"/>
                </w:rPr>
                <w:delText>例外流程</w:delText>
              </w:r>
            </w:del>
          </w:p>
        </w:tc>
        <w:tc>
          <w:tcPr>
            <w:tcW w:w="6318" w:type="dxa"/>
            <w:tcBorders>
              <w:top w:val="single" w:sz="8" w:space="0" w:color="000000"/>
              <w:left w:val="single" w:sz="8" w:space="0" w:color="000000"/>
              <w:bottom w:val="single" w:sz="8" w:space="0" w:color="000000"/>
            </w:tcBorders>
          </w:tcPr>
          <w:p w14:paraId="1C584E22" w14:textId="06A25F50" w:rsidR="00E24265" w:rsidRPr="00615D4B" w:rsidDel="00CB3FDD" w:rsidRDefault="00E24265">
            <w:pPr>
              <w:pStyle w:val="3"/>
              <w:numPr>
                <w:ilvl w:val="2"/>
                <w:numId w:val="109"/>
              </w:numPr>
              <w:rPr>
                <w:del w:id="15267" w:author="阿毛" w:date="2021-05-21T17:54:00Z"/>
                <w:rFonts w:ascii="標楷體" w:hAnsi="標楷體"/>
              </w:rPr>
              <w:pPrChange w:id="15268" w:author="阿毛" w:date="2021-05-21T17:54:00Z">
                <w:pPr/>
              </w:pPrChange>
            </w:pPr>
          </w:p>
        </w:tc>
      </w:tr>
      <w:tr w:rsidR="00E24265" w:rsidRPr="00615D4B" w:rsidDel="00CB3FDD" w14:paraId="36B95BD6" w14:textId="01EFCFA4" w:rsidTr="005F76AD">
        <w:trPr>
          <w:trHeight w:val="278"/>
          <w:del w:id="15269" w:author="阿毛" w:date="2021-05-21T17:54:00Z"/>
        </w:trPr>
        <w:tc>
          <w:tcPr>
            <w:tcW w:w="1548" w:type="dxa"/>
            <w:tcBorders>
              <w:top w:val="single" w:sz="8" w:space="0" w:color="000000"/>
              <w:bottom w:val="single" w:sz="8" w:space="0" w:color="000000"/>
              <w:right w:val="single" w:sz="8" w:space="0" w:color="000000"/>
            </w:tcBorders>
            <w:shd w:val="clear" w:color="auto" w:fill="F3F3F3"/>
          </w:tcPr>
          <w:p w14:paraId="3E20009B" w14:textId="739FA0B9" w:rsidR="00E24265" w:rsidRPr="00615D4B" w:rsidDel="00CB3FDD" w:rsidRDefault="00E24265">
            <w:pPr>
              <w:pStyle w:val="3"/>
              <w:numPr>
                <w:ilvl w:val="2"/>
                <w:numId w:val="109"/>
              </w:numPr>
              <w:rPr>
                <w:del w:id="15270" w:author="阿毛" w:date="2021-05-21T17:54:00Z"/>
                <w:rFonts w:ascii="標楷體" w:hAnsi="標楷體"/>
              </w:rPr>
              <w:pPrChange w:id="15271" w:author="阿毛" w:date="2021-05-21T17:54:00Z">
                <w:pPr/>
              </w:pPrChange>
            </w:pPr>
            <w:del w:id="15272" w:author="阿毛" w:date="2021-05-21T17:54:00Z">
              <w:r w:rsidRPr="00615D4B" w:rsidDel="00CB3FDD">
                <w:rPr>
                  <w:rFonts w:ascii="標楷體" w:hAnsi="標楷體"/>
                </w:rPr>
                <w:delText xml:space="preserve">執行後狀況 </w:delText>
              </w:r>
            </w:del>
          </w:p>
        </w:tc>
        <w:tc>
          <w:tcPr>
            <w:tcW w:w="6318" w:type="dxa"/>
            <w:tcBorders>
              <w:top w:val="single" w:sz="8" w:space="0" w:color="000000"/>
              <w:left w:val="single" w:sz="8" w:space="0" w:color="000000"/>
              <w:bottom w:val="single" w:sz="8" w:space="0" w:color="000000"/>
            </w:tcBorders>
          </w:tcPr>
          <w:p w14:paraId="6CC40324" w14:textId="4DE5BF7C" w:rsidR="00E24265" w:rsidRPr="00615D4B" w:rsidDel="00CB3FDD" w:rsidRDefault="00E24265">
            <w:pPr>
              <w:pStyle w:val="3"/>
              <w:numPr>
                <w:ilvl w:val="2"/>
                <w:numId w:val="109"/>
              </w:numPr>
              <w:rPr>
                <w:del w:id="15273" w:author="阿毛" w:date="2021-05-21T17:54:00Z"/>
                <w:rFonts w:ascii="標楷體" w:hAnsi="標楷體"/>
              </w:rPr>
              <w:pPrChange w:id="15274" w:author="阿毛" w:date="2021-05-21T17:54:00Z">
                <w:pPr/>
              </w:pPrChange>
            </w:pPr>
          </w:p>
        </w:tc>
      </w:tr>
      <w:tr w:rsidR="00E24265" w:rsidRPr="00615D4B" w:rsidDel="00CB3FDD" w14:paraId="68B614FD" w14:textId="650A393F" w:rsidTr="005F76AD">
        <w:trPr>
          <w:trHeight w:val="358"/>
          <w:del w:id="15275" w:author="阿毛" w:date="2021-05-21T17:54:00Z"/>
        </w:trPr>
        <w:tc>
          <w:tcPr>
            <w:tcW w:w="1548" w:type="dxa"/>
            <w:tcBorders>
              <w:top w:val="single" w:sz="8" w:space="0" w:color="000000"/>
              <w:bottom w:val="single" w:sz="8" w:space="0" w:color="000000"/>
              <w:right w:val="single" w:sz="8" w:space="0" w:color="000000"/>
            </w:tcBorders>
            <w:shd w:val="clear" w:color="auto" w:fill="F3F3F3"/>
          </w:tcPr>
          <w:p w14:paraId="0004FFFB" w14:textId="04318664" w:rsidR="00E24265" w:rsidRPr="00615D4B" w:rsidDel="00CB3FDD" w:rsidRDefault="00E24265">
            <w:pPr>
              <w:pStyle w:val="3"/>
              <w:numPr>
                <w:ilvl w:val="2"/>
                <w:numId w:val="109"/>
              </w:numPr>
              <w:rPr>
                <w:del w:id="15276" w:author="阿毛" w:date="2021-05-21T17:54:00Z"/>
                <w:rFonts w:ascii="標楷體" w:hAnsi="標楷體"/>
              </w:rPr>
              <w:pPrChange w:id="15277" w:author="阿毛" w:date="2021-05-21T17:54:00Z">
                <w:pPr/>
              </w:pPrChange>
            </w:pPr>
            <w:del w:id="15278" w:author="阿毛" w:date="2021-05-21T17:54:00Z">
              <w:r w:rsidRPr="00615D4B" w:rsidDel="00CB3FDD">
                <w:rPr>
                  <w:rFonts w:ascii="標楷體" w:hAnsi="標楷體"/>
                </w:rPr>
                <w:delText>特別需求</w:delText>
              </w:r>
            </w:del>
          </w:p>
        </w:tc>
        <w:tc>
          <w:tcPr>
            <w:tcW w:w="6318" w:type="dxa"/>
            <w:tcBorders>
              <w:top w:val="single" w:sz="8" w:space="0" w:color="000000"/>
              <w:left w:val="single" w:sz="8" w:space="0" w:color="000000"/>
              <w:bottom w:val="single" w:sz="8" w:space="0" w:color="000000"/>
            </w:tcBorders>
          </w:tcPr>
          <w:p w14:paraId="5ADCEE7D" w14:textId="7AFD5DF3" w:rsidR="00E24265" w:rsidRPr="00615D4B" w:rsidDel="00CB3FDD" w:rsidRDefault="00E24265">
            <w:pPr>
              <w:pStyle w:val="3"/>
              <w:numPr>
                <w:ilvl w:val="2"/>
                <w:numId w:val="109"/>
              </w:numPr>
              <w:rPr>
                <w:del w:id="15279" w:author="阿毛" w:date="2021-05-21T17:54:00Z"/>
                <w:rFonts w:ascii="標楷體" w:hAnsi="標楷體"/>
              </w:rPr>
              <w:pPrChange w:id="15280" w:author="阿毛" w:date="2021-05-21T17:54:00Z">
                <w:pPr/>
              </w:pPrChange>
            </w:pPr>
          </w:p>
        </w:tc>
      </w:tr>
      <w:tr w:rsidR="00E24265" w:rsidRPr="00615D4B" w:rsidDel="00CB3FDD" w14:paraId="3DE8B3FC" w14:textId="64F811AB" w:rsidTr="005F76AD">
        <w:trPr>
          <w:trHeight w:val="278"/>
          <w:del w:id="15281" w:author="阿毛" w:date="2021-05-21T17:54:00Z"/>
        </w:trPr>
        <w:tc>
          <w:tcPr>
            <w:tcW w:w="1548" w:type="dxa"/>
            <w:tcBorders>
              <w:top w:val="single" w:sz="8" w:space="0" w:color="000000"/>
              <w:bottom w:val="single" w:sz="8" w:space="0" w:color="000000"/>
              <w:right w:val="single" w:sz="8" w:space="0" w:color="000000"/>
            </w:tcBorders>
            <w:shd w:val="clear" w:color="auto" w:fill="F3F3F3"/>
          </w:tcPr>
          <w:p w14:paraId="2C5024F9" w14:textId="77ED749D" w:rsidR="00E24265" w:rsidRPr="00615D4B" w:rsidDel="00CB3FDD" w:rsidRDefault="00E24265">
            <w:pPr>
              <w:pStyle w:val="3"/>
              <w:numPr>
                <w:ilvl w:val="2"/>
                <w:numId w:val="109"/>
              </w:numPr>
              <w:rPr>
                <w:del w:id="15282" w:author="阿毛" w:date="2021-05-21T17:54:00Z"/>
                <w:rFonts w:ascii="標楷體" w:hAnsi="標楷體"/>
              </w:rPr>
              <w:pPrChange w:id="15283" w:author="阿毛" w:date="2021-05-21T17:54:00Z">
                <w:pPr/>
              </w:pPrChange>
            </w:pPr>
            <w:del w:id="15284" w:author="阿毛" w:date="2021-05-21T17:54:00Z">
              <w:r w:rsidRPr="00615D4B" w:rsidDel="00CB3FDD">
                <w:rPr>
                  <w:rFonts w:ascii="標楷體" w:hAnsi="標楷體"/>
                </w:rPr>
                <w:delText xml:space="preserve">參考 </w:delText>
              </w:r>
            </w:del>
          </w:p>
        </w:tc>
        <w:tc>
          <w:tcPr>
            <w:tcW w:w="6318" w:type="dxa"/>
            <w:tcBorders>
              <w:top w:val="single" w:sz="8" w:space="0" w:color="000000"/>
              <w:left w:val="single" w:sz="8" w:space="0" w:color="000000"/>
              <w:bottom w:val="single" w:sz="8" w:space="0" w:color="000000"/>
            </w:tcBorders>
          </w:tcPr>
          <w:p w14:paraId="19A72FFD" w14:textId="6B9F9A87" w:rsidR="00E24265" w:rsidRPr="00615D4B" w:rsidDel="00CB3FDD" w:rsidRDefault="00E24265">
            <w:pPr>
              <w:pStyle w:val="3"/>
              <w:numPr>
                <w:ilvl w:val="2"/>
                <w:numId w:val="109"/>
              </w:numPr>
              <w:rPr>
                <w:del w:id="15285" w:author="阿毛" w:date="2021-05-21T17:54:00Z"/>
                <w:rFonts w:ascii="標楷體" w:hAnsi="標楷體"/>
              </w:rPr>
              <w:pPrChange w:id="15286" w:author="阿毛" w:date="2021-05-21T17:54:00Z">
                <w:pPr/>
              </w:pPrChange>
            </w:pPr>
          </w:p>
        </w:tc>
      </w:tr>
    </w:tbl>
    <w:p w14:paraId="234D916E" w14:textId="1BCACB3A" w:rsidR="00E24265" w:rsidDel="00CB3FDD" w:rsidRDefault="00E24265">
      <w:pPr>
        <w:pStyle w:val="3"/>
        <w:numPr>
          <w:ilvl w:val="2"/>
          <w:numId w:val="109"/>
        </w:numPr>
        <w:rPr>
          <w:del w:id="15287" w:author="阿毛" w:date="2021-05-21T17:54:00Z"/>
        </w:rPr>
        <w:pPrChange w:id="15288" w:author="阿毛" w:date="2021-05-21T17:54:00Z">
          <w:pPr/>
        </w:pPrChange>
      </w:pPr>
    </w:p>
    <w:p w14:paraId="71D0FC5A" w14:textId="149C508C" w:rsidR="00E24265" w:rsidRPr="00615D4B" w:rsidDel="00CB3FDD" w:rsidRDefault="00E24265">
      <w:pPr>
        <w:pStyle w:val="3"/>
        <w:numPr>
          <w:ilvl w:val="2"/>
          <w:numId w:val="109"/>
        </w:numPr>
        <w:rPr>
          <w:del w:id="15289" w:author="阿毛" w:date="2021-05-21T17:54:00Z"/>
        </w:rPr>
        <w:pPrChange w:id="15290" w:author="阿毛" w:date="2021-05-21T17:54:00Z">
          <w:pPr>
            <w:pStyle w:val="a"/>
          </w:pPr>
        </w:pPrChange>
      </w:pPr>
      <w:del w:id="15291" w:author="阿毛" w:date="2021-05-21T17:54:00Z">
        <w:r w:rsidRPr="00615D4B" w:rsidDel="00CB3FDD">
          <w:delText>UI</w:delText>
        </w:r>
        <w:r w:rsidRPr="00615D4B" w:rsidDel="00CB3FDD">
          <w:delText>畫面</w:delText>
        </w:r>
      </w:del>
    </w:p>
    <w:p w14:paraId="796E0F43" w14:textId="3D1FAD77" w:rsidR="00E24265" w:rsidDel="00CB3FDD" w:rsidRDefault="00E24265">
      <w:pPr>
        <w:pStyle w:val="3"/>
        <w:numPr>
          <w:ilvl w:val="2"/>
          <w:numId w:val="109"/>
        </w:numPr>
        <w:rPr>
          <w:del w:id="15292" w:author="阿毛" w:date="2021-05-21T17:54:00Z"/>
          <w:rFonts w:hAnsi="標楷體"/>
        </w:rPr>
        <w:pPrChange w:id="15293" w:author="阿毛" w:date="2021-05-21T17:54:00Z">
          <w:pPr>
            <w:pStyle w:val="42"/>
            <w:spacing w:after="72"/>
            <w:ind w:left="1133"/>
          </w:pPr>
        </w:pPrChange>
      </w:pPr>
      <w:del w:id="15294" w:author="阿毛" w:date="2021-05-21T17:54:00Z">
        <w:r w:rsidRPr="00743962" w:rsidDel="00CB3FDD">
          <w:rPr>
            <w:rFonts w:hAnsi="標楷體" w:hint="eastAsia"/>
          </w:rPr>
          <w:delText>輸入畫面：</w:delText>
        </w:r>
      </w:del>
    </w:p>
    <w:p w14:paraId="0E4C863D" w14:textId="501D90E5" w:rsidR="00E24265" w:rsidRPr="00024654" w:rsidDel="00CB3FDD" w:rsidRDefault="00E24265">
      <w:pPr>
        <w:pStyle w:val="3"/>
        <w:numPr>
          <w:ilvl w:val="2"/>
          <w:numId w:val="109"/>
        </w:numPr>
        <w:rPr>
          <w:del w:id="15295" w:author="阿毛" w:date="2021-05-21T17:54:00Z"/>
          <w:rFonts w:hAnsi="標楷體"/>
        </w:rPr>
        <w:pPrChange w:id="15296" w:author="阿毛" w:date="2021-05-21T17:54:00Z">
          <w:pPr>
            <w:pStyle w:val="42"/>
            <w:spacing w:after="72"/>
            <w:ind w:leftChars="0" w:left="0"/>
          </w:pPr>
        </w:pPrChange>
      </w:pPr>
      <w:del w:id="15297" w:author="阿毛" w:date="2021-05-21T17:54:00Z">
        <w:r w:rsidRPr="00024654" w:rsidDel="00CB3FDD">
          <w:rPr>
            <w:rFonts w:hAnsi="標楷體"/>
            <w:noProof/>
          </w:rPr>
          <w:drawing>
            <wp:inline distT="0" distB="0" distL="0" distR="0" wp14:anchorId="29A4C126" wp14:editId="309298FC">
              <wp:extent cx="6720156" cy="2964180"/>
              <wp:effectExtent l="0" t="0" r="0" b="0"/>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6720156" cy="2964180"/>
                      </a:xfrm>
                      <a:prstGeom prst="rect">
                        <a:avLst/>
                      </a:prstGeom>
                    </pic:spPr>
                  </pic:pic>
                </a:graphicData>
              </a:graphic>
            </wp:inline>
          </w:drawing>
        </w:r>
      </w:del>
    </w:p>
    <w:p w14:paraId="28C6803E" w14:textId="194C91BD" w:rsidR="00E24265" w:rsidDel="00CB3FDD" w:rsidRDefault="00E24265">
      <w:pPr>
        <w:pStyle w:val="3"/>
        <w:numPr>
          <w:ilvl w:val="2"/>
          <w:numId w:val="109"/>
        </w:numPr>
        <w:rPr>
          <w:del w:id="15298" w:author="阿毛" w:date="2021-05-21T17:54:00Z"/>
        </w:rPr>
        <w:pPrChange w:id="15299" w:author="阿毛" w:date="2021-05-21T17:54:00Z">
          <w:pPr>
            <w:pStyle w:val="1text"/>
          </w:pPr>
        </w:pPrChange>
      </w:pPr>
    </w:p>
    <w:p w14:paraId="62329932" w14:textId="43B4D032" w:rsidR="00E24265" w:rsidRPr="003972CE" w:rsidDel="00CB3FDD" w:rsidRDefault="00E24265">
      <w:pPr>
        <w:pStyle w:val="3"/>
        <w:numPr>
          <w:ilvl w:val="2"/>
          <w:numId w:val="109"/>
        </w:numPr>
        <w:rPr>
          <w:del w:id="15300" w:author="阿毛" w:date="2021-05-21T17:54:00Z"/>
        </w:rPr>
        <w:pPrChange w:id="15301" w:author="阿毛" w:date="2021-05-21T17:54:00Z">
          <w:pPr>
            <w:pStyle w:val="a"/>
          </w:pPr>
        </w:pPrChange>
      </w:pPr>
      <w:del w:id="15302" w:author="阿毛" w:date="2021-05-21T17:54:00Z">
        <w:r w:rsidRPr="00615D4B" w:rsidDel="00CB3FDD">
          <w:rPr>
            <w:rFonts w:hint="eastAsia"/>
          </w:rPr>
          <w:delText>輸入</w:delText>
        </w:r>
        <w:r w:rsidRPr="003972CE" w:rsidDel="00CB3FDD">
          <w:delText>畫面資料說明</w:delText>
        </w:r>
      </w:del>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93"/>
        <w:gridCol w:w="1293"/>
        <w:gridCol w:w="1293"/>
        <w:gridCol w:w="1292"/>
        <w:gridCol w:w="1292"/>
        <w:gridCol w:w="1292"/>
        <w:gridCol w:w="1373"/>
        <w:gridCol w:w="1292"/>
      </w:tblGrid>
      <w:tr w:rsidR="00E24265" w:rsidRPr="00615D4B" w:rsidDel="00CB3FDD" w14:paraId="27A37A0B" w14:textId="46C073BF" w:rsidTr="005F76AD">
        <w:trPr>
          <w:trHeight w:val="388"/>
          <w:jc w:val="center"/>
          <w:del w:id="15303" w:author="阿毛" w:date="2021-05-21T17:54:00Z"/>
        </w:trPr>
        <w:tc>
          <w:tcPr>
            <w:tcW w:w="219" w:type="pct"/>
            <w:vMerge w:val="restart"/>
          </w:tcPr>
          <w:p w14:paraId="4A2C08BA" w14:textId="4BFCEC10" w:rsidR="00E24265" w:rsidRPr="00615D4B" w:rsidDel="00CB3FDD" w:rsidRDefault="00E24265">
            <w:pPr>
              <w:pStyle w:val="3"/>
              <w:numPr>
                <w:ilvl w:val="2"/>
                <w:numId w:val="109"/>
              </w:numPr>
              <w:rPr>
                <w:del w:id="15304" w:author="阿毛" w:date="2021-05-21T17:54:00Z"/>
                <w:rFonts w:ascii="標楷體" w:hAnsi="標楷體"/>
              </w:rPr>
              <w:pPrChange w:id="15305" w:author="阿毛" w:date="2021-05-21T17:54:00Z">
                <w:pPr/>
              </w:pPrChange>
            </w:pPr>
            <w:del w:id="15306" w:author="阿毛" w:date="2021-05-21T17:54:00Z">
              <w:r w:rsidRPr="00615D4B" w:rsidDel="00CB3FDD">
                <w:rPr>
                  <w:rFonts w:ascii="標楷體" w:hAnsi="標楷體"/>
                </w:rPr>
                <w:delText>序號</w:delText>
              </w:r>
            </w:del>
          </w:p>
        </w:tc>
        <w:tc>
          <w:tcPr>
            <w:tcW w:w="756" w:type="pct"/>
            <w:vMerge w:val="restart"/>
          </w:tcPr>
          <w:p w14:paraId="1657A130" w14:textId="2ABB68C4" w:rsidR="00E24265" w:rsidRPr="00615D4B" w:rsidDel="00CB3FDD" w:rsidRDefault="00E24265">
            <w:pPr>
              <w:pStyle w:val="3"/>
              <w:numPr>
                <w:ilvl w:val="2"/>
                <w:numId w:val="109"/>
              </w:numPr>
              <w:rPr>
                <w:del w:id="15307" w:author="阿毛" w:date="2021-05-21T17:54:00Z"/>
                <w:rFonts w:ascii="標楷體" w:hAnsi="標楷體"/>
              </w:rPr>
              <w:pPrChange w:id="15308" w:author="阿毛" w:date="2021-05-21T17:54:00Z">
                <w:pPr/>
              </w:pPrChange>
            </w:pPr>
            <w:del w:id="15309" w:author="阿毛" w:date="2021-05-21T17:54:00Z">
              <w:r w:rsidRPr="00615D4B" w:rsidDel="00CB3FDD">
                <w:rPr>
                  <w:rFonts w:ascii="標楷體" w:hAnsi="標楷體"/>
                </w:rPr>
                <w:delText>欄位</w:delText>
              </w:r>
            </w:del>
          </w:p>
        </w:tc>
        <w:tc>
          <w:tcPr>
            <w:tcW w:w="2382" w:type="pct"/>
            <w:gridSpan w:val="5"/>
          </w:tcPr>
          <w:p w14:paraId="3ACF6B34" w14:textId="3A022BA2" w:rsidR="00E24265" w:rsidRPr="00615D4B" w:rsidDel="00CB3FDD" w:rsidRDefault="00E24265">
            <w:pPr>
              <w:pStyle w:val="3"/>
              <w:numPr>
                <w:ilvl w:val="2"/>
                <w:numId w:val="109"/>
              </w:numPr>
              <w:rPr>
                <w:del w:id="15310" w:author="阿毛" w:date="2021-05-21T17:54:00Z"/>
                <w:rFonts w:ascii="標楷體" w:hAnsi="標楷體"/>
              </w:rPr>
              <w:pPrChange w:id="15311" w:author="阿毛" w:date="2021-05-21T17:54:00Z">
                <w:pPr>
                  <w:jc w:val="center"/>
                </w:pPr>
              </w:pPrChange>
            </w:pPr>
            <w:del w:id="15312" w:author="阿毛" w:date="2021-05-21T17:54:00Z">
              <w:r w:rsidRPr="00615D4B" w:rsidDel="00CB3FDD">
                <w:rPr>
                  <w:rFonts w:ascii="標楷體" w:hAnsi="標楷體"/>
                </w:rPr>
                <w:delText>說明</w:delText>
              </w:r>
            </w:del>
          </w:p>
        </w:tc>
        <w:tc>
          <w:tcPr>
            <w:tcW w:w="1643" w:type="pct"/>
            <w:vMerge w:val="restart"/>
          </w:tcPr>
          <w:p w14:paraId="42508FA5" w14:textId="32CB9283" w:rsidR="00E24265" w:rsidRPr="00615D4B" w:rsidDel="00CB3FDD" w:rsidRDefault="00E24265">
            <w:pPr>
              <w:pStyle w:val="3"/>
              <w:numPr>
                <w:ilvl w:val="2"/>
                <w:numId w:val="109"/>
              </w:numPr>
              <w:rPr>
                <w:del w:id="15313" w:author="阿毛" w:date="2021-05-21T17:54:00Z"/>
                <w:rFonts w:ascii="標楷體" w:hAnsi="標楷體"/>
              </w:rPr>
              <w:pPrChange w:id="15314" w:author="阿毛" w:date="2021-05-21T17:54:00Z">
                <w:pPr/>
              </w:pPrChange>
            </w:pPr>
            <w:del w:id="15315" w:author="阿毛" w:date="2021-05-21T17:54:00Z">
              <w:r w:rsidRPr="00615D4B" w:rsidDel="00CB3FDD">
                <w:rPr>
                  <w:rFonts w:ascii="標楷體" w:hAnsi="標楷體"/>
                </w:rPr>
                <w:delText>處理邏輯及注意事項</w:delText>
              </w:r>
            </w:del>
          </w:p>
        </w:tc>
      </w:tr>
      <w:tr w:rsidR="00E24265" w:rsidRPr="00615D4B" w:rsidDel="00CB3FDD" w14:paraId="38B5EB16" w14:textId="1A2B8221" w:rsidTr="005F76AD">
        <w:trPr>
          <w:trHeight w:val="244"/>
          <w:jc w:val="center"/>
          <w:del w:id="15316" w:author="阿毛" w:date="2021-05-21T17:54:00Z"/>
        </w:trPr>
        <w:tc>
          <w:tcPr>
            <w:tcW w:w="219" w:type="pct"/>
            <w:vMerge/>
          </w:tcPr>
          <w:p w14:paraId="458DCE50" w14:textId="60254B8A" w:rsidR="00E24265" w:rsidRPr="00615D4B" w:rsidDel="00CB3FDD" w:rsidRDefault="00E24265">
            <w:pPr>
              <w:pStyle w:val="3"/>
              <w:numPr>
                <w:ilvl w:val="2"/>
                <w:numId w:val="109"/>
              </w:numPr>
              <w:rPr>
                <w:del w:id="15317" w:author="阿毛" w:date="2021-05-21T17:54:00Z"/>
                <w:rFonts w:ascii="標楷體" w:hAnsi="標楷體"/>
              </w:rPr>
              <w:pPrChange w:id="15318" w:author="阿毛" w:date="2021-05-21T17:54:00Z">
                <w:pPr/>
              </w:pPrChange>
            </w:pPr>
          </w:p>
        </w:tc>
        <w:tc>
          <w:tcPr>
            <w:tcW w:w="756" w:type="pct"/>
            <w:vMerge/>
          </w:tcPr>
          <w:p w14:paraId="6C30B67D" w14:textId="11CFCF38" w:rsidR="00E24265" w:rsidRPr="00615D4B" w:rsidDel="00CB3FDD" w:rsidRDefault="00E24265">
            <w:pPr>
              <w:pStyle w:val="3"/>
              <w:numPr>
                <w:ilvl w:val="2"/>
                <w:numId w:val="109"/>
              </w:numPr>
              <w:rPr>
                <w:del w:id="15319" w:author="阿毛" w:date="2021-05-21T17:54:00Z"/>
                <w:rFonts w:ascii="標楷體" w:hAnsi="標楷體"/>
              </w:rPr>
              <w:pPrChange w:id="15320" w:author="阿毛" w:date="2021-05-21T17:54:00Z">
                <w:pPr/>
              </w:pPrChange>
            </w:pPr>
          </w:p>
        </w:tc>
        <w:tc>
          <w:tcPr>
            <w:tcW w:w="624" w:type="pct"/>
          </w:tcPr>
          <w:p w14:paraId="23D5DB0A" w14:textId="6AE61B59" w:rsidR="00E24265" w:rsidRPr="00615D4B" w:rsidDel="00CB3FDD" w:rsidRDefault="00E24265">
            <w:pPr>
              <w:pStyle w:val="3"/>
              <w:numPr>
                <w:ilvl w:val="2"/>
                <w:numId w:val="109"/>
              </w:numPr>
              <w:rPr>
                <w:del w:id="15321" w:author="阿毛" w:date="2021-05-21T17:54:00Z"/>
                <w:rFonts w:ascii="標楷體" w:hAnsi="標楷體"/>
              </w:rPr>
              <w:pPrChange w:id="15322" w:author="阿毛" w:date="2021-05-21T17:54:00Z">
                <w:pPr/>
              </w:pPrChange>
            </w:pPr>
            <w:del w:id="15323" w:author="阿毛" w:date="2021-05-21T17:54:00Z">
              <w:r w:rsidRPr="00615D4B" w:rsidDel="00CB3FDD">
                <w:rPr>
                  <w:rFonts w:ascii="標楷體" w:hAnsi="標楷體" w:hint="eastAsia"/>
                </w:rPr>
                <w:delText>資料型態長度</w:delText>
              </w:r>
            </w:del>
          </w:p>
        </w:tc>
        <w:tc>
          <w:tcPr>
            <w:tcW w:w="624" w:type="pct"/>
          </w:tcPr>
          <w:p w14:paraId="5E40CB66" w14:textId="50C35984" w:rsidR="00E24265" w:rsidRPr="00615D4B" w:rsidDel="00CB3FDD" w:rsidRDefault="00E24265">
            <w:pPr>
              <w:pStyle w:val="3"/>
              <w:numPr>
                <w:ilvl w:val="2"/>
                <w:numId w:val="109"/>
              </w:numPr>
              <w:rPr>
                <w:del w:id="15324" w:author="阿毛" w:date="2021-05-21T17:54:00Z"/>
                <w:rFonts w:ascii="標楷體" w:hAnsi="標楷體"/>
              </w:rPr>
              <w:pPrChange w:id="15325" w:author="阿毛" w:date="2021-05-21T17:54:00Z">
                <w:pPr/>
              </w:pPrChange>
            </w:pPr>
            <w:del w:id="15326" w:author="阿毛" w:date="2021-05-21T17:54:00Z">
              <w:r w:rsidRPr="00615D4B" w:rsidDel="00CB3FDD">
                <w:rPr>
                  <w:rFonts w:ascii="標楷體" w:hAnsi="標楷體"/>
                </w:rPr>
                <w:delText>預設值</w:delText>
              </w:r>
            </w:del>
          </w:p>
        </w:tc>
        <w:tc>
          <w:tcPr>
            <w:tcW w:w="537" w:type="pct"/>
          </w:tcPr>
          <w:p w14:paraId="76C7EDCE" w14:textId="5AA211A5" w:rsidR="00E24265" w:rsidRPr="00615D4B" w:rsidDel="00CB3FDD" w:rsidRDefault="00E24265">
            <w:pPr>
              <w:pStyle w:val="3"/>
              <w:numPr>
                <w:ilvl w:val="2"/>
                <w:numId w:val="109"/>
              </w:numPr>
              <w:rPr>
                <w:del w:id="15327" w:author="阿毛" w:date="2021-05-21T17:54:00Z"/>
                <w:rFonts w:ascii="標楷體" w:hAnsi="標楷體"/>
              </w:rPr>
              <w:pPrChange w:id="15328" w:author="阿毛" w:date="2021-05-21T17:54:00Z">
                <w:pPr/>
              </w:pPrChange>
            </w:pPr>
            <w:del w:id="15329" w:author="阿毛" w:date="2021-05-21T17:54:00Z">
              <w:r w:rsidRPr="00615D4B" w:rsidDel="00CB3FDD">
                <w:rPr>
                  <w:rFonts w:ascii="標楷體" w:hAnsi="標楷體"/>
                </w:rPr>
                <w:delText>選單內容</w:delText>
              </w:r>
            </w:del>
          </w:p>
        </w:tc>
        <w:tc>
          <w:tcPr>
            <w:tcW w:w="299" w:type="pct"/>
          </w:tcPr>
          <w:p w14:paraId="6EFAEB4C" w14:textId="0C1EB6EF" w:rsidR="00E24265" w:rsidRPr="00615D4B" w:rsidDel="00CB3FDD" w:rsidRDefault="00E24265">
            <w:pPr>
              <w:pStyle w:val="3"/>
              <w:numPr>
                <w:ilvl w:val="2"/>
                <w:numId w:val="109"/>
              </w:numPr>
              <w:rPr>
                <w:del w:id="15330" w:author="阿毛" w:date="2021-05-21T17:54:00Z"/>
                <w:rFonts w:ascii="標楷體" w:hAnsi="標楷體"/>
              </w:rPr>
              <w:pPrChange w:id="15331" w:author="阿毛" w:date="2021-05-21T17:54:00Z">
                <w:pPr/>
              </w:pPrChange>
            </w:pPr>
            <w:del w:id="15332" w:author="阿毛" w:date="2021-05-21T17:54:00Z">
              <w:r w:rsidRPr="00615D4B" w:rsidDel="00CB3FDD">
                <w:rPr>
                  <w:rFonts w:ascii="標楷體" w:hAnsi="標楷體"/>
                </w:rPr>
                <w:delText>必填</w:delText>
              </w:r>
            </w:del>
          </w:p>
        </w:tc>
        <w:tc>
          <w:tcPr>
            <w:tcW w:w="299" w:type="pct"/>
          </w:tcPr>
          <w:p w14:paraId="2B21BF5E" w14:textId="29133DEC" w:rsidR="00E24265" w:rsidRPr="00615D4B" w:rsidDel="00CB3FDD" w:rsidRDefault="00E24265">
            <w:pPr>
              <w:pStyle w:val="3"/>
              <w:numPr>
                <w:ilvl w:val="2"/>
                <w:numId w:val="109"/>
              </w:numPr>
              <w:rPr>
                <w:del w:id="15333" w:author="阿毛" w:date="2021-05-21T17:54:00Z"/>
                <w:rFonts w:ascii="標楷體" w:hAnsi="標楷體"/>
              </w:rPr>
              <w:pPrChange w:id="15334" w:author="阿毛" w:date="2021-05-21T17:54:00Z">
                <w:pPr/>
              </w:pPrChange>
            </w:pPr>
            <w:del w:id="15335" w:author="阿毛" w:date="2021-05-21T17:54:00Z">
              <w:r w:rsidRPr="00615D4B" w:rsidDel="00CB3FDD">
                <w:rPr>
                  <w:rFonts w:ascii="標楷體" w:hAnsi="標楷體"/>
                </w:rPr>
                <w:delText>R/W</w:delText>
              </w:r>
            </w:del>
          </w:p>
        </w:tc>
        <w:tc>
          <w:tcPr>
            <w:tcW w:w="1643" w:type="pct"/>
            <w:vMerge/>
          </w:tcPr>
          <w:p w14:paraId="48B73D42" w14:textId="623B5B54" w:rsidR="00E24265" w:rsidRPr="00615D4B" w:rsidDel="00CB3FDD" w:rsidRDefault="00E24265">
            <w:pPr>
              <w:pStyle w:val="3"/>
              <w:numPr>
                <w:ilvl w:val="2"/>
                <w:numId w:val="109"/>
              </w:numPr>
              <w:rPr>
                <w:del w:id="15336" w:author="阿毛" w:date="2021-05-21T17:54:00Z"/>
                <w:rFonts w:ascii="標楷體" w:hAnsi="標楷體"/>
              </w:rPr>
              <w:pPrChange w:id="15337" w:author="阿毛" w:date="2021-05-21T17:54:00Z">
                <w:pPr/>
              </w:pPrChange>
            </w:pPr>
          </w:p>
        </w:tc>
      </w:tr>
      <w:tr w:rsidR="00E24265" w:rsidRPr="00615D4B" w:rsidDel="00CB3FDD" w14:paraId="3BFC2798" w14:textId="45F89E2F" w:rsidTr="005F76AD">
        <w:trPr>
          <w:trHeight w:val="291"/>
          <w:jc w:val="center"/>
          <w:del w:id="15338" w:author="阿毛" w:date="2021-05-21T17:54:00Z"/>
        </w:trPr>
        <w:tc>
          <w:tcPr>
            <w:tcW w:w="219" w:type="pct"/>
          </w:tcPr>
          <w:p w14:paraId="36088A3A" w14:textId="122BF2F3" w:rsidR="00E24265" w:rsidRPr="005E579A" w:rsidDel="00CB3FDD" w:rsidRDefault="00E24265">
            <w:pPr>
              <w:pStyle w:val="3"/>
              <w:numPr>
                <w:ilvl w:val="2"/>
                <w:numId w:val="109"/>
              </w:numPr>
              <w:rPr>
                <w:del w:id="15339" w:author="阿毛" w:date="2021-05-21T17:54:00Z"/>
                <w:rFonts w:ascii="標楷體" w:hAnsi="標楷體"/>
              </w:rPr>
              <w:pPrChange w:id="15340" w:author="阿毛" w:date="2021-05-21T17:54:00Z">
                <w:pPr>
                  <w:pStyle w:val="af9"/>
                  <w:numPr>
                    <w:numId w:val="52"/>
                  </w:numPr>
                  <w:ind w:leftChars="0" w:hanging="480"/>
                </w:pPr>
              </w:pPrChange>
            </w:pPr>
          </w:p>
        </w:tc>
        <w:tc>
          <w:tcPr>
            <w:tcW w:w="756" w:type="pct"/>
          </w:tcPr>
          <w:p w14:paraId="00ABA7BE" w14:textId="0A8E67E2" w:rsidR="00E24265" w:rsidRPr="00615D4B" w:rsidDel="00CB3FDD" w:rsidRDefault="00E24265">
            <w:pPr>
              <w:pStyle w:val="3"/>
              <w:numPr>
                <w:ilvl w:val="2"/>
                <w:numId w:val="109"/>
              </w:numPr>
              <w:rPr>
                <w:del w:id="15341" w:author="阿毛" w:date="2021-05-21T17:54:00Z"/>
                <w:rFonts w:ascii="標楷體" w:hAnsi="標楷體"/>
              </w:rPr>
              <w:pPrChange w:id="15342" w:author="阿毛" w:date="2021-05-21T17:54:00Z">
                <w:pPr/>
              </w:pPrChange>
            </w:pPr>
            <w:del w:id="15343" w:author="阿毛" w:date="2021-05-21T17:54:00Z">
              <w:r w:rsidRPr="00B93CCA" w:rsidDel="00CB3FDD">
                <w:rPr>
                  <w:rFonts w:ascii="標楷體" w:hAnsi="標楷體" w:hint="eastAsia"/>
                </w:rPr>
                <w:delText>交易代碼</w:delText>
              </w:r>
            </w:del>
          </w:p>
        </w:tc>
        <w:tc>
          <w:tcPr>
            <w:tcW w:w="624" w:type="pct"/>
          </w:tcPr>
          <w:p w14:paraId="544EE13D" w14:textId="143405A6" w:rsidR="00E24265" w:rsidRPr="00615D4B" w:rsidDel="00CB3FDD" w:rsidRDefault="00E24265">
            <w:pPr>
              <w:pStyle w:val="3"/>
              <w:numPr>
                <w:ilvl w:val="2"/>
                <w:numId w:val="109"/>
              </w:numPr>
              <w:rPr>
                <w:del w:id="15344" w:author="阿毛" w:date="2021-05-21T17:54:00Z"/>
                <w:rFonts w:ascii="標楷體" w:hAnsi="標楷體"/>
              </w:rPr>
              <w:pPrChange w:id="15345" w:author="阿毛" w:date="2021-05-21T17:54:00Z">
                <w:pPr/>
              </w:pPrChange>
            </w:pPr>
          </w:p>
        </w:tc>
        <w:tc>
          <w:tcPr>
            <w:tcW w:w="624" w:type="pct"/>
          </w:tcPr>
          <w:p w14:paraId="7123CA5C" w14:textId="2AC95BCA" w:rsidR="00E24265" w:rsidRPr="00615D4B" w:rsidDel="00CB3FDD" w:rsidRDefault="00E24265">
            <w:pPr>
              <w:pStyle w:val="3"/>
              <w:numPr>
                <w:ilvl w:val="2"/>
                <w:numId w:val="109"/>
              </w:numPr>
              <w:rPr>
                <w:del w:id="15346" w:author="阿毛" w:date="2021-05-21T17:54:00Z"/>
                <w:rFonts w:ascii="標楷體" w:hAnsi="標楷體"/>
              </w:rPr>
              <w:pPrChange w:id="15347" w:author="阿毛" w:date="2021-05-21T17:54:00Z">
                <w:pPr/>
              </w:pPrChange>
            </w:pPr>
          </w:p>
        </w:tc>
        <w:tc>
          <w:tcPr>
            <w:tcW w:w="537" w:type="pct"/>
          </w:tcPr>
          <w:p w14:paraId="051711A1" w14:textId="0592B308" w:rsidR="00E24265" w:rsidRPr="00615D4B" w:rsidDel="00CB3FDD" w:rsidRDefault="00E24265">
            <w:pPr>
              <w:pStyle w:val="3"/>
              <w:numPr>
                <w:ilvl w:val="2"/>
                <w:numId w:val="109"/>
              </w:numPr>
              <w:rPr>
                <w:del w:id="15348" w:author="阿毛" w:date="2021-05-21T17:54:00Z"/>
                <w:rFonts w:ascii="標楷體" w:hAnsi="標楷體"/>
              </w:rPr>
              <w:pPrChange w:id="15349" w:author="阿毛" w:date="2021-05-21T17:54:00Z">
                <w:pPr/>
              </w:pPrChange>
            </w:pPr>
            <w:del w:id="15350" w:author="阿毛" w:date="2021-05-21T17:54:00Z">
              <w:r w:rsidDel="00CB3FDD">
                <w:rPr>
                  <w:rFonts w:ascii="標楷體" w:hAnsi="標楷體" w:hint="eastAsia"/>
                </w:rPr>
                <w:delText>下拉式選單</w:delText>
              </w:r>
            </w:del>
          </w:p>
        </w:tc>
        <w:tc>
          <w:tcPr>
            <w:tcW w:w="299" w:type="pct"/>
          </w:tcPr>
          <w:p w14:paraId="610BF7AC" w14:textId="67EADB2C" w:rsidR="00E24265" w:rsidRPr="00615D4B" w:rsidDel="00CB3FDD" w:rsidRDefault="00E24265">
            <w:pPr>
              <w:pStyle w:val="3"/>
              <w:numPr>
                <w:ilvl w:val="2"/>
                <w:numId w:val="109"/>
              </w:numPr>
              <w:rPr>
                <w:del w:id="15351" w:author="阿毛" w:date="2021-05-21T17:54:00Z"/>
                <w:rFonts w:ascii="標楷體" w:hAnsi="標楷體"/>
              </w:rPr>
              <w:pPrChange w:id="15352" w:author="阿毛" w:date="2021-05-21T17:54:00Z">
                <w:pPr/>
              </w:pPrChange>
            </w:pPr>
          </w:p>
        </w:tc>
        <w:tc>
          <w:tcPr>
            <w:tcW w:w="299" w:type="pct"/>
          </w:tcPr>
          <w:p w14:paraId="23296571" w14:textId="37E719B3" w:rsidR="00E24265" w:rsidRPr="00615D4B" w:rsidDel="00CB3FDD" w:rsidRDefault="00E24265">
            <w:pPr>
              <w:pStyle w:val="3"/>
              <w:numPr>
                <w:ilvl w:val="2"/>
                <w:numId w:val="109"/>
              </w:numPr>
              <w:rPr>
                <w:del w:id="15353" w:author="阿毛" w:date="2021-05-21T17:54:00Z"/>
                <w:rFonts w:ascii="標楷體" w:hAnsi="標楷體"/>
              </w:rPr>
              <w:pPrChange w:id="15354" w:author="阿毛" w:date="2021-05-21T17:54:00Z">
                <w:pPr/>
              </w:pPrChange>
            </w:pPr>
          </w:p>
        </w:tc>
        <w:tc>
          <w:tcPr>
            <w:tcW w:w="1643" w:type="pct"/>
          </w:tcPr>
          <w:p w14:paraId="06255F5E" w14:textId="3F361B0A" w:rsidR="00E24265" w:rsidDel="00CB3FDD" w:rsidRDefault="00E24265">
            <w:pPr>
              <w:pStyle w:val="3"/>
              <w:numPr>
                <w:ilvl w:val="2"/>
                <w:numId w:val="109"/>
              </w:numPr>
              <w:rPr>
                <w:del w:id="15355" w:author="阿毛" w:date="2021-05-21T17:54:00Z"/>
                <w:rFonts w:ascii="標楷體" w:hAnsi="標楷體"/>
              </w:rPr>
              <w:pPrChange w:id="15356" w:author="阿毛" w:date="2021-05-21T17:54:00Z">
                <w:pPr/>
              </w:pPrChange>
            </w:pPr>
            <w:del w:id="15357" w:author="阿毛" w:date="2021-05-21T17:54:00Z">
              <w:r w:rsidRPr="001C6A5F" w:rsidDel="00CB3FDD">
                <w:rPr>
                  <w:rFonts w:ascii="標楷體" w:hAnsi="標楷體" w:hint="eastAsia"/>
                </w:rPr>
                <w:delText>1:新增</w:delText>
              </w:r>
            </w:del>
          </w:p>
          <w:p w14:paraId="62C85F48" w14:textId="0295C023" w:rsidR="00E24265" w:rsidRPr="00615D4B" w:rsidDel="00CB3FDD" w:rsidRDefault="00E24265">
            <w:pPr>
              <w:pStyle w:val="3"/>
              <w:numPr>
                <w:ilvl w:val="2"/>
                <w:numId w:val="109"/>
              </w:numPr>
              <w:rPr>
                <w:del w:id="15358" w:author="阿毛" w:date="2021-05-21T17:54:00Z"/>
                <w:rFonts w:ascii="標楷體" w:hAnsi="標楷體"/>
              </w:rPr>
              <w:pPrChange w:id="15359" w:author="阿毛" w:date="2021-05-21T17:54:00Z">
                <w:pPr/>
              </w:pPrChange>
            </w:pPr>
            <w:del w:id="15360" w:author="阿毛" w:date="2021-05-21T17:54:00Z">
              <w:r w:rsidRPr="001C6A5F" w:rsidDel="00CB3FDD">
                <w:rPr>
                  <w:rFonts w:ascii="標楷體" w:hAnsi="標楷體" w:hint="eastAsia"/>
                </w:rPr>
                <w:delText>2:異動</w:delText>
              </w:r>
            </w:del>
          </w:p>
        </w:tc>
      </w:tr>
      <w:tr w:rsidR="00E24265" w:rsidRPr="00615D4B" w:rsidDel="00CB3FDD" w14:paraId="01782AFF" w14:textId="3071B379" w:rsidTr="005F76AD">
        <w:trPr>
          <w:trHeight w:val="291"/>
          <w:jc w:val="center"/>
          <w:del w:id="15361" w:author="阿毛" w:date="2021-05-21T17:54:00Z"/>
        </w:trPr>
        <w:tc>
          <w:tcPr>
            <w:tcW w:w="219" w:type="pct"/>
          </w:tcPr>
          <w:p w14:paraId="5387D546" w14:textId="6DD95601" w:rsidR="00E24265" w:rsidRPr="005E579A" w:rsidDel="00CB3FDD" w:rsidRDefault="00E24265">
            <w:pPr>
              <w:pStyle w:val="3"/>
              <w:numPr>
                <w:ilvl w:val="2"/>
                <w:numId w:val="109"/>
              </w:numPr>
              <w:rPr>
                <w:del w:id="15362" w:author="阿毛" w:date="2021-05-21T17:54:00Z"/>
                <w:rFonts w:ascii="標楷體" w:hAnsi="標楷體"/>
              </w:rPr>
              <w:pPrChange w:id="15363" w:author="阿毛" w:date="2021-05-21T17:54:00Z">
                <w:pPr>
                  <w:pStyle w:val="af9"/>
                  <w:numPr>
                    <w:numId w:val="52"/>
                  </w:numPr>
                  <w:ind w:leftChars="0" w:hanging="480"/>
                </w:pPr>
              </w:pPrChange>
            </w:pPr>
          </w:p>
        </w:tc>
        <w:tc>
          <w:tcPr>
            <w:tcW w:w="756" w:type="pct"/>
          </w:tcPr>
          <w:p w14:paraId="1D0DBD37" w14:textId="1B62BC7D" w:rsidR="00E24265" w:rsidRPr="00615D4B" w:rsidDel="00CB3FDD" w:rsidRDefault="00E24265">
            <w:pPr>
              <w:pStyle w:val="3"/>
              <w:numPr>
                <w:ilvl w:val="2"/>
                <w:numId w:val="109"/>
              </w:numPr>
              <w:rPr>
                <w:del w:id="15364" w:author="阿毛" w:date="2021-05-21T17:54:00Z"/>
                <w:rFonts w:ascii="標楷體" w:hAnsi="標楷體"/>
              </w:rPr>
              <w:pPrChange w:id="15365" w:author="阿毛" w:date="2021-05-21T17:54:00Z">
                <w:pPr/>
              </w:pPrChange>
            </w:pPr>
            <w:del w:id="15366" w:author="阿毛" w:date="2021-05-21T17:54:00Z">
              <w:r w:rsidRPr="00B93CCA" w:rsidDel="00CB3FDD">
                <w:rPr>
                  <w:rFonts w:ascii="標楷體" w:hAnsi="標楷體" w:hint="eastAsia"/>
                </w:rPr>
                <w:delText>債務人IDN</w:delText>
              </w:r>
            </w:del>
          </w:p>
        </w:tc>
        <w:tc>
          <w:tcPr>
            <w:tcW w:w="624" w:type="pct"/>
          </w:tcPr>
          <w:p w14:paraId="3320B834" w14:textId="35E5B87D" w:rsidR="00E24265" w:rsidRPr="00615D4B" w:rsidDel="00CB3FDD" w:rsidRDefault="00E24265">
            <w:pPr>
              <w:pStyle w:val="3"/>
              <w:numPr>
                <w:ilvl w:val="2"/>
                <w:numId w:val="109"/>
              </w:numPr>
              <w:rPr>
                <w:del w:id="15367" w:author="阿毛" w:date="2021-05-21T17:54:00Z"/>
                <w:rFonts w:ascii="標楷體" w:hAnsi="標楷體"/>
              </w:rPr>
              <w:pPrChange w:id="15368" w:author="阿毛" w:date="2021-05-21T17:54:00Z">
                <w:pPr/>
              </w:pPrChange>
            </w:pPr>
          </w:p>
        </w:tc>
        <w:tc>
          <w:tcPr>
            <w:tcW w:w="624" w:type="pct"/>
          </w:tcPr>
          <w:p w14:paraId="094778D6" w14:textId="48E36C46" w:rsidR="00E24265" w:rsidRPr="00615D4B" w:rsidDel="00CB3FDD" w:rsidRDefault="00E24265">
            <w:pPr>
              <w:pStyle w:val="3"/>
              <w:numPr>
                <w:ilvl w:val="2"/>
                <w:numId w:val="109"/>
              </w:numPr>
              <w:rPr>
                <w:del w:id="15369" w:author="阿毛" w:date="2021-05-21T17:54:00Z"/>
                <w:rFonts w:ascii="標楷體" w:hAnsi="標楷體"/>
              </w:rPr>
              <w:pPrChange w:id="15370" w:author="阿毛" w:date="2021-05-21T17:54:00Z">
                <w:pPr/>
              </w:pPrChange>
            </w:pPr>
          </w:p>
        </w:tc>
        <w:tc>
          <w:tcPr>
            <w:tcW w:w="537" w:type="pct"/>
          </w:tcPr>
          <w:p w14:paraId="15F36A55" w14:textId="57BDA39A" w:rsidR="00E24265" w:rsidRPr="00615D4B" w:rsidDel="00CB3FDD" w:rsidRDefault="00E24265">
            <w:pPr>
              <w:pStyle w:val="3"/>
              <w:numPr>
                <w:ilvl w:val="2"/>
                <w:numId w:val="109"/>
              </w:numPr>
              <w:rPr>
                <w:del w:id="15371" w:author="阿毛" w:date="2021-05-21T17:54:00Z"/>
                <w:rFonts w:ascii="標楷體" w:hAnsi="標楷體"/>
              </w:rPr>
              <w:pPrChange w:id="15372" w:author="阿毛" w:date="2021-05-21T17:54:00Z">
                <w:pPr/>
              </w:pPrChange>
            </w:pPr>
          </w:p>
        </w:tc>
        <w:tc>
          <w:tcPr>
            <w:tcW w:w="299" w:type="pct"/>
          </w:tcPr>
          <w:p w14:paraId="36430862" w14:textId="213A338C" w:rsidR="00E24265" w:rsidRPr="00615D4B" w:rsidDel="00CB3FDD" w:rsidRDefault="00E24265">
            <w:pPr>
              <w:pStyle w:val="3"/>
              <w:numPr>
                <w:ilvl w:val="2"/>
                <w:numId w:val="109"/>
              </w:numPr>
              <w:rPr>
                <w:del w:id="15373" w:author="阿毛" w:date="2021-05-21T17:54:00Z"/>
                <w:rFonts w:ascii="標楷體" w:hAnsi="標楷體"/>
              </w:rPr>
              <w:pPrChange w:id="15374" w:author="阿毛" w:date="2021-05-21T17:54:00Z">
                <w:pPr/>
              </w:pPrChange>
            </w:pPr>
          </w:p>
        </w:tc>
        <w:tc>
          <w:tcPr>
            <w:tcW w:w="299" w:type="pct"/>
          </w:tcPr>
          <w:p w14:paraId="44A578B5" w14:textId="50D84B37" w:rsidR="00E24265" w:rsidRPr="00615D4B" w:rsidDel="00CB3FDD" w:rsidRDefault="00E24265">
            <w:pPr>
              <w:pStyle w:val="3"/>
              <w:numPr>
                <w:ilvl w:val="2"/>
                <w:numId w:val="109"/>
              </w:numPr>
              <w:rPr>
                <w:del w:id="15375" w:author="阿毛" w:date="2021-05-21T17:54:00Z"/>
                <w:rFonts w:ascii="標楷體" w:hAnsi="標楷體"/>
              </w:rPr>
              <w:pPrChange w:id="15376" w:author="阿毛" w:date="2021-05-21T17:54:00Z">
                <w:pPr/>
              </w:pPrChange>
            </w:pPr>
          </w:p>
        </w:tc>
        <w:tc>
          <w:tcPr>
            <w:tcW w:w="1643" w:type="pct"/>
          </w:tcPr>
          <w:p w14:paraId="1B14A12E" w14:textId="14CA5027" w:rsidR="00E24265" w:rsidRPr="00615D4B" w:rsidDel="00CB3FDD" w:rsidRDefault="00E24265">
            <w:pPr>
              <w:pStyle w:val="3"/>
              <w:numPr>
                <w:ilvl w:val="2"/>
                <w:numId w:val="109"/>
              </w:numPr>
              <w:rPr>
                <w:del w:id="15377" w:author="阿毛" w:date="2021-05-21T17:54:00Z"/>
                <w:rFonts w:ascii="標楷體" w:hAnsi="標楷體"/>
              </w:rPr>
              <w:pPrChange w:id="15378" w:author="阿毛" w:date="2021-05-21T17:54:00Z">
                <w:pPr/>
              </w:pPrChange>
            </w:pPr>
          </w:p>
        </w:tc>
      </w:tr>
      <w:tr w:rsidR="00E24265" w:rsidRPr="00615D4B" w:rsidDel="00CB3FDD" w14:paraId="00068373" w14:textId="7D47243E" w:rsidTr="005F76AD">
        <w:trPr>
          <w:trHeight w:val="291"/>
          <w:jc w:val="center"/>
          <w:del w:id="15379" w:author="阿毛" w:date="2021-05-21T17:54:00Z"/>
        </w:trPr>
        <w:tc>
          <w:tcPr>
            <w:tcW w:w="219" w:type="pct"/>
          </w:tcPr>
          <w:p w14:paraId="7A161E79" w14:textId="14FEF17E" w:rsidR="00E24265" w:rsidRPr="005E579A" w:rsidDel="00CB3FDD" w:rsidRDefault="00E24265">
            <w:pPr>
              <w:pStyle w:val="3"/>
              <w:numPr>
                <w:ilvl w:val="2"/>
                <w:numId w:val="109"/>
              </w:numPr>
              <w:rPr>
                <w:del w:id="15380" w:author="阿毛" w:date="2021-05-21T17:54:00Z"/>
                <w:rFonts w:ascii="標楷體" w:hAnsi="標楷體"/>
              </w:rPr>
              <w:pPrChange w:id="15381" w:author="阿毛" w:date="2021-05-21T17:54:00Z">
                <w:pPr>
                  <w:pStyle w:val="af9"/>
                  <w:numPr>
                    <w:numId w:val="52"/>
                  </w:numPr>
                  <w:ind w:leftChars="0" w:hanging="480"/>
                </w:pPr>
              </w:pPrChange>
            </w:pPr>
          </w:p>
        </w:tc>
        <w:tc>
          <w:tcPr>
            <w:tcW w:w="756" w:type="pct"/>
          </w:tcPr>
          <w:p w14:paraId="3D9BFDBF" w14:textId="27C8CE4E" w:rsidR="00E24265" w:rsidRPr="00615D4B" w:rsidDel="00CB3FDD" w:rsidRDefault="00E24265">
            <w:pPr>
              <w:pStyle w:val="3"/>
              <w:numPr>
                <w:ilvl w:val="2"/>
                <w:numId w:val="109"/>
              </w:numPr>
              <w:rPr>
                <w:del w:id="15382" w:author="阿毛" w:date="2021-05-21T17:54:00Z"/>
                <w:rFonts w:ascii="標楷體" w:hAnsi="標楷體"/>
              </w:rPr>
              <w:pPrChange w:id="15383" w:author="阿毛" w:date="2021-05-21T17:54:00Z">
                <w:pPr/>
              </w:pPrChange>
            </w:pPr>
            <w:del w:id="15384" w:author="阿毛" w:date="2021-05-21T17:54:00Z">
              <w:r w:rsidRPr="00B93CCA" w:rsidDel="00CB3FDD">
                <w:rPr>
                  <w:rFonts w:ascii="標楷體" w:hAnsi="標楷體" w:hint="eastAsia"/>
                </w:rPr>
                <w:delText>報送單位代號</w:delText>
              </w:r>
            </w:del>
          </w:p>
        </w:tc>
        <w:tc>
          <w:tcPr>
            <w:tcW w:w="624" w:type="pct"/>
          </w:tcPr>
          <w:p w14:paraId="24625C15" w14:textId="5D9F4ABE" w:rsidR="00E24265" w:rsidRPr="00615D4B" w:rsidDel="00CB3FDD" w:rsidRDefault="00E24265">
            <w:pPr>
              <w:pStyle w:val="3"/>
              <w:numPr>
                <w:ilvl w:val="2"/>
                <w:numId w:val="109"/>
              </w:numPr>
              <w:rPr>
                <w:del w:id="15385" w:author="阿毛" w:date="2021-05-21T17:54:00Z"/>
                <w:rFonts w:ascii="標楷體" w:hAnsi="標楷體"/>
              </w:rPr>
              <w:pPrChange w:id="15386" w:author="阿毛" w:date="2021-05-21T17:54:00Z">
                <w:pPr/>
              </w:pPrChange>
            </w:pPr>
          </w:p>
        </w:tc>
        <w:tc>
          <w:tcPr>
            <w:tcW w:w="624" w:type="pct"/>
          </w:tcPr>
          <w:p w14:paraId="6C736758" w14:textId="43035502" w:rsidR="00E24265" w:rsidRPr="00615D4B" w:rsidDel="00CB3FDD" w:rsidRDefault="00E24265">
            <w:pPr>
              <w:pStyle w:val="3"/>
              <w:numPr>
                <w:ilvl w:val="2"/>
                <w:numId w:val="109"/>
              </w:numPr>
              <w:rPr>
                <w:del w:id="15387" w:author="阿毛" w:date="2021-05-21T17:54:00Z"/>
                <w:rFonts w:ascii="標楷體" w:hAnsi="標楷體"/>
              </w:rPr>
              <w:pPrChange w:id="15388" w:author="阿毛" w:date="2021-05-21T17:54:00Z">
                <w:pPr/>
              </w:pPrChange>
            </w:pPr>
          </w:p>
        </w:tc>
        <w:tc>
          <w:tcPr>
            <w:tcW w:w="537" w:type="pct"/>
          </w:tcPr>
          <w:p w14:paraId="22509361" w14:textId="71E0FC79" w:rsidR="00E24265" w:rsidRPr="00615D4B" w:rsidDel="00CB3FDD" w:rsidRDefault="00E24265">
            <w:pPr>
              <w:pStyle w:val="3"/>
              <w:numPr>
                <w:ilvl w:val="2"/>
                <w:numId w:val="109"/>
              </w:numPr>
              <w:rPr>
                <w:del w:id="15389" w:author="阿毛" w:date="2021-05-21T17:54:00Z"/>
                <w:rFonts w:ascii="標楷體" w:hAnsi="標楷體"/>
              </w:rPr>
              <w:pPrChange w:id="15390" w:author="阿毛" w:date="2021-05-21T17:54:00Z">
                <w:pPr/>
              </w:pPrChange>
            </w:pPr>
          </w:p>
        </w:tc>
        <w:tc>
          <w:tcPr>
            <w:tcW w:w="299" w:type="pct"/>
          </w:tcPr>
          <w:p w14:paraId="0832C62F" w14:textId="5F42AA7C" w:rsidR="00E24265" w:rsidRPr="00615D4B" w:rsidDel="00CB3FDD" w:rsidRDefault="00E24265">
            <w:pPr>
              <w:pStyle w:val="3"/>
              <w:numPr>
                <w:ilvl w:val="2"/>
                <w:numId w:val="109"/>
              </w:numPr>
              <w:rPr>
                <w:del w:id="15391" w:author="阿毛" w:date="2021-05-21T17:54:00Z"/>
                <w:rFonts w:ascii="標楷體" w:hAnsi="標楷體"/>
              </w:rPr>
              <w:pPrChange w:id="15392" w:author="阿毛" w:date="2021-05-21T17:54:00Z">
                <w:pPr/>
              </w:pPrChange>
            </w:pPr>
          </w:p>
        </w:tc>
        <w:tc>
          <w:tcPr>
            <w:tcW w:w="299" w:type="pct"/>
          </w:tcPr>
          <w:p w14:paraId="1EE9B9AA" w14:textId="1B93530E" w:rsidR="00E24265" w:rsidRPr="00615D4B" w:rsidDel="00CB3FDD" w:rsidRDefault="00E24265">
            <w:pPr>
              <w:pStyle w:val="3"/>
              <w:numPr>
                <w:ilvl w:val="2"/>
                <w:numId w:val="109"/>
              </w:numPr>
              <w:rPr>
                <w:del w:id="15393" w:author="阿毛" w:date="2021-05-21T17:54:00Z"/>
                <w:rFonts w:ascii="標楷體" w:hAnsi="標楷體"/>
              </w:rPr>
              <w:pPrChange w:id="15394" w:author="阿毛" w:date="2021-05-21T17:54:00Z">
                <w:pPr/>
              </w:pPrChange>
            </w:pPr>
          </w:p>
        </w:tc>
        <w:tc>
          <w:tcPr>
            <w:tcW w:w="1643" w:type="pct"/>
          </w:tcPr>
          <w:p w14:paraId="07847844" w14:textId="7DE60B29" w:rsidR="00E24265" w:rsidRPr="00615D4B" w:rsidDel="00CB3FDD" w:rsidRDefault="00E24265">
            <w:pPr>
              <w:pStyle w:val="3"/>
              <w:numPr>
                <w:ilvl w:val="2"/>
                <w:numId w:val="109"/>
              </w:numPr>
              <w:rPr>
                <w:del w:id="15395" w:author="阿毛" w:date="2021-05-21T17:54:00Z"/>
                <w:rFonts w:ascii="標楷體" w:hAnsi="標楷體"/>
              </w:rPr>
              <w:pPrChange w:id="15396" w:author="阿毛" w:date="2021-05-21T17:54:00Z">
                <w:pPr/>
              </w:pPrChange>
            </w:pPr>
          </w:p>
        </w:tc>
      </w:tr>
      <w:tr w:rsidR="00E24265" w:rsidRPr="00615D4B" w:rsidDel="00CB3FDD" w14:paraId="35FF827D" w14:textId="6A4B0C6E" w:rsidTr="005F76AD">
        <w:trPr>
          <w:trHeight w:val="291"/>
          <w:jc w:val="center"/>
          <w:del w:id="15397" w:author="阿毛" w:date="2021-05-21T17:54:00Z"/>
        </w:trPr>
        <w:tc>
          <w:tcPr>
            <w:tcW w:w="219" w:type="pct"/>
          </w:tcPr>
          <w:p w14:paraId="14ED95D7" w14:textId="2D466492" w:rsidR="00E24265" w:rsidRPr="005E579A" w:rsidDel="00CB3FDD" w:rsidRDefault="00E24265">
            <w:pPr>
              <w:pStyle w:val="3"/>
              <w:numPr>
                <w:ilvl w:val="2"/>
                <w:numId w:val="109"/>
              </w:numPr>
              <w:rPr>
                <w:del w:id="15398" w:author="阿毛" w:date="2021-05-21T17:54:00Z"/>
                <w:rFonts w:ascii="標楷體" w:hAnsi="標楷體"/>
              </w:rPr>
              <w:pPrChange w:id="15399" w:author="阿毛" w:date="2021-05-21T17:54:00Z">
                <w:pPr>
                  <w:pStyle w:val="af9"/>
                  <w:numPr>
                    <w:numId w:val="52"/>
                  </w:numPr>
                  <w:ind w:leftChars="0" w:hanging="480"/>
                </w:pPr>
              </w:pPrChange>
            </w:pPr>
          </w:p>
        </w:tc>
        <w:tc>
          <w:tcPr>
            <w:tcW w:w="756" w:type="pct"/>
          </w:tcPr>
          <w:p w14:paraId="799A2262" w14:textId="3E416241" w:rsidR="00E24265" w:rsidRPr="00615D4B" w:rsidDel="00CB3FDD" w:rsidRDefault="00E24265">
            <w:pPr>
              <w:pStyle w:val="3"/>
              <w:numPr>
                <w:ilvl w:val="2"/>
                <w:numId w:val="109"/>
              </w:numPr>
              <w:rPr>
                <w:del w:id="15400" w:author="阿毛" w:date="2021-05-21T17:54:00Z"/>
                <w:rFonts w:ascii="標楷體" w:hAnsi="標楷體"/>
              </w:rPr>
              <w:pPrChange w:id="15401" w:author="阿毛" w:date="2021-05-21T17:54:00Z">
                <w:pPr/>
              </w:pPrChange>
            </w:pPr>
            <w:del w:id="15402" w:author="阿毛" w:date="2021-05-21T17:54:00Z">
              <w:r w:rsidRPr="00B93CCA" w:rsidDel="00CB3FDD">
                <w:rPr>
                  <w:rFonts w:ascii="標楷體" w:hAnsi="標楷體" w:hint="eastAsia"/>
                </w:rPr>
                <w:delText>款項統一收付申請日</w:delText>
              </w:r>
            </w:del>
          </w:p>
        </w:tc>
        <w:tc>
          <w:tcPr>
            <w:tcW w:w="624" w:type="pct"/>
          </w:tcPr>
          <w:p w14:paraId="292609D3" w14:textId="6D633EF0" w:rsidR="00E24265" w:rsidRPr="00615D4B" w:rsidDel="00CB3FDD" w:rsidRDefault="00E24265">
            <w:pPr>
              <w:pStyle w:val="3"/>
              <w:numPr>
                <w:ilvl w:val="2"/>
                <w:numId w:val="109"/>
              </w:numPr>
              <w:rPr>
                <w:del w:id="15403" w:author="阿毛" w:date="2021-05-21T17:54:00Z"/>
                <w:rFonts w:ascii="標楷體" w:hAnsi="標楷體"/>
              </w:rPr>
              <w:pPrChange w:id="15404" w:author="阿毛" w:date="2021-05-21T17:54:00Z">
                <w:pPr/>
              </w:pPrChange>
            </w:pPr>
          </w:p>
        </w:tc>
        <w:tc>
          <w:tcPr>
            <w:tcW w:w="624" w:type="pct"/>
          </w:tcPr>
          <w:p w14:paraId="3353AD9C" w14:textId="13727500" w:rsidR="00E24265" w:rsidRPr="00615D4B" w:rsidDel="00CB3FDD" w:rsidRDefault="00E24265">
            <w:pPr>
              <w:pStyle w:val="3"/>
              <w:numPr>
                <w:ilvl w:val="2"/>
                <w:numId w:val="109"/>
              </w:numPr>
              <w:rPr>
                <w:del w:id="15405" w:author="阿毛" w:date="2021-05-21T17:54:00Z"/>
                <w:rFonts w:ascii="標楷體" w:hAnsi="標楷體"/>
              </w:rPr>
              <w:pPrChange w:id="15406" w:author="阿毛" w:date="2021-05-21T17:54:00Z">
                <w:pPr/>
              </w:pPrChange>
            </w:pPr>
          </w:p>
        </w:tc>
        <w:tc>
          <w:tcPr>
            <w:tcW w:w="537" w:type="pct"/>
          </w:tcPr>
          <w:p w14:paraId="2C37F7DD" w14:textId="28FF4590" w:rsidR="00E24265" w:rsidRPr="00615D4B" w:rsidDel="00CB3FDD" w:rsidRDefault="00E24265">
            <w:pPr>
              <w:pStyle w:val="3"/>
              <w:numPr>
                <w:ilvl w:val="2"/>
                <w:numId w:val="109"/>
              </w:numPr>
              <w:rPr>
                <w:del w:id="15407" w:author="阿毛" w:date="2021-05-21T17:54:00Z"/>
                <w:rFonts w:ascii="標楷體" w:hAnsi="標楷體"/>
              </w:rPr>
              <w:pPrChange w:id="15408" w:author="阿毛" w:date="2021-05-21T17:54:00Z">
                <w:pPr/>
              </w:pPrChange>
            </w:pPr>
          </w:p>
        </w:tc>
        <w:tc>
          <w:tcPr>
            <w:tcW w:w="299" w:type="pct"/>
          </w:tcPr>
          <w:p w14:paraId="7A2CA9FB" w14:textId="641C6081" w:rsidR="00E24265" w:rsidRPr="00615D4B" w:rsidDel="00CB3FDD" w:rsidRDefault="00E24265">
            <w:pPr>
              <w:pStyle w:val="3"/>
              <w:numPr>
                <w:ilvl w:val="2"/>
                <w:numId w:val="109"/>
              </w:numPr>
              <w:rPr>
                <w:del w:id="15409" w:author="阿毛" w:date="2021-05-21T17:54:00Z"/>
                <w:rFonts w:ascii="標楷體" w:hAnsi="標楷體"/>
              </w:rPr>
              <w:pPrChange w:id="15410" w:author="阿毛" w:date="2021-05-21T17:54:00Z">
                <w:pPr/>
              </w:pPrChange>
            </w:pPr>
          </w:p>
        </w:tc>
        <w:tc>
          <w:tcPr>
            <w:tcW w:w="299" w:type="pct"/>
          </w:tcPr>
          <w:p w14:paraId="1E81F414" w14:textId="2FAF21BC" w:rsidR="00E24265" w:rsidRPr="00615D4B" w:rsidDel="00CB3FDD" w:rsidRDefault="00E24265">
            <w:pPr>
              <w:pStyle w:val="3"/>
              <w:numPr>
                <w:ilvl w:val="2"/>
                <w:numId w:val="109"/>
              </w:numPr>
              <w:rPr>
                <w:del w:id="15411" w:author="阿毛" w:date="2021-05-21T17:54:00Z"/>
                <w:rFonts w:ascii="標楷體" w:hAnsi="標楷體"/>
              </w:rPr>
              <w:pPrChange w:id="15412" w:author="阿毛" w:date="2021-05-21T17:54:00Z">
                <w:pPr/>
              </w:pPrChange>
            </w:pPr>
          </w:p>
        </w:tc>
        <w:tc>
          <w:tcPr>
            <w:tcW w:w="1643" w:type="pct"/>
          </w:tcPr>
          <w:p w14:paraId="7A7D5A56" w14:textId="6CAE0036" w:rsidR="00E24265" w:rsidRPr="00615D4B" w:rsidDel="00CB3FDD" w:rsidRDefault="00E24265">
            <w:pPr>
              <w:pStyle w:val="3"/>
              <w:numPr>
                <w:ilvl w:val="2"/>
                <w:numId w:val="109"/>
              </w:numPr>
              <w:rPr>
                <w:del w:id="15413" w:author="阿毛" w:date="2021-05-21T17:54:00Z"/>
                <w:rFonts w:ascii="標楷體" w:hAnsi="標楷體"/>
              </w:rPr>
              <w:pPrChange w:id="15414" w:author="阿毛" w:date="2021-05-21T17:54:00Z">
                <w:pPr/>
              </w:pPrChange>
            </w:pPr>
          </w:p>
        </w:tc>
      </w:tr>
      <w:tr w:rsidR="00E24265" w:rsidRPr="00615D4B" w:rsidDel="00CB3FDD" w14:paraId="708CB4A7" w14:textId="51FA63CF" w:rsidTr="005F76AD">
        <w:trPr>
          <w:trHeight w:val="291"/>
          <w:jc w:val="center"/>
          <w:del w:id="15415" w:author="阿毛" w:date="2021-05-21T17:54:00Z"/>
        </w:trPr>
        <w:tc>
          <w:tcPr>
            <w:tcW w:w="219" w:type="pct"/>
          </w:tcPr>
          <w:p w14:paraId="263DC8F5" w14:textId="5C28B8B1" w:rsidR="00E24265" w:rsidRPr="005E579A" w:rsidDel="00CB3FDD" w:rsidRDefault="00E24265">
            <w:pPr>
              <w:pStyle w:val="3"/>
              <w:numPr>
                <w:ilvl w:val="2"/>
                <w:numId w:val="109"/>
              </w:numPr>
              <w:rPr>
                <w:del w:id="15416" w:author="阿毛" w:date="2021-05-21T17:54:00Z"/>
                <w:rFonts w:ascii="標楷體" w:hAnsi="標楷體"/>
              </w:rPr>
              <w:pPrChange w:id="15417" w:author="阿毛" w:date="2021-05-21T17:54:00Z">
                <w:pPr>
                  <w:pStyle w:val="af9"/>
                  <w:numPr>
                    <w:numId w:val="52"/>
                  </w:numPr>
                  <w:ind w:leftChars="0" w:hanging="480"/>
                </w:pPr>
              </w:pPrChange>
            </w:pPr>
          </w:p>
        </w:tc>
        <w:tc>
          <w:tcPr>
            <w:tcW w:w="756" w:type="pct"/>
          </w:tcPr>
          <w:p w14:paraId="2B5326C9" w14:textId="074D8DC7" w:rsidR="00E24265" w:rsidRPr="00615D4B" w:rsidDel="00CB3FDD" w:rsidRDefault="00E24265">
            <w:pPr>
              <w:pStyle w:val="3"/>
              <w:numPr>
                <w:ilvl w:val="2"/>
                <w:numId w:val="109"/>
              </w:numPr>
              <w:rPr>
                <w:del w:id="15418" w:author="阿毛" w:date="2021-05-21T17:54:00Z"/>
                <w:rFonts w:ascii="標楷體" w:hAnsi="標楷體"/>
              </w:rPr>
              <w:pPrChange w:id="15419" w:author="阿毛" w:date="2021-05-21T17:54:00Z">
                <w:pPr/>
              </w:pPrChange>
            </w:pPr>
            <w:del w:id="15420" w:author="阿毛" w:date="2021-05-21T17:54:00Z">
              <w:r w:rsidRPr="00B93CCA" w:rsidDel="00CB3FDD">
                <w:rPr>
                  <w:rFonts w:ascii="標楷體" w:hAnsi="標楷體" w:hint="eastAsia"/>
                </w:rPr>
                <w:delText>受理更生款項統一收付之債權金融機構代號</w:delText>
              </w:r>
            </w:del>
          </w:p>
        </w:tc>
        <w:tc>
          <w:tcPr>
            <w:tcW w:w="624" w:type="pct"/>
          </w:tcPr>
          <w:p w14:paraId="3003C74F" w14:textId="4544AF42" w:rsidR="00E24265" w:rsidRPr="00615D4B" w:rsidDel="00CB3FDD" w:rsidRDefault="00E24265">
            <w:pPr>
              <w:pStyle w:val="3"/>
              <w:numPr>
                <w:ilvl w:val="2"/>
                <w:numId w:val="109"/>
              </w:numPr>
              <w:rPr>
                <w:del w:id="15421" w:author="阿毛" w:date="2021-05-21T17:54:00Z"/>
                <w:rFonts w:ascii="標楷體" w:hAnsi="標楷體"/>
              </w:rPr>
              <w:pPrChange w:id="15422" w:author="阿毛" w:date="2021-05-21T17:54:00Z">
                <w:pPr/>
              </w:pPrChange>
            </w:pPr>
          </w:p>
        </w:tc>
        <w:tc>
          <w:tcPr>
            <w:tcW w:w="624" w:type="pct"/>
          </w:tcPr>
          <w:p w14:paraId="1C01F6D2" w14:textId="77045801" w:rsidR="00E24265" w:rsidRPr="00615D4B" w:rsidDel="00CB3FDD" w:rsidRDefault="00E24265">
            <w:pPr>
              <w:pStyle w:val="3"/>
              <w:numPr>
                <w:ilvl w:val="2"/>
                <w:numId w:val="109"/>
              </w:numPr>
              <w:rPr>
                <w:del w:id="15423" w:author="阿毛" w:date="2021-05-21T17:54:00Z"/>
                <w:rFonts w:ascii="標楷體" w:hAnsi="標楷體"/>
              </w:rPr>
              <w:pPrChange w:id="15424" w:author="阿毛" w:date="2021-05-21T17:54:00Z">
                <w:pPr/>
              </w:pPrChange>
            </w:pPr>
          </w:p>
        </w:tc>
        <w:tc>
          <w:tcPr>
            <w:tcW w:w="537" w:type="pct"/>
          </w:tcPr>
          <w:p w14:paraId="126696F5" w14:textId="7CB1272E" w:rsidR="00E24265" w:rsidRPr="00615D4B" w:rsidDel="00CB3FDD" w:rsidRDefault="00E24265">
            <w:pPr>
              <w:pStyle w:val="3"/>
              <w:numPr>
                <w:ilvl w:val="2"/>
                <w:numId w:val="109"/>
              </w:numPr>
              <w:rPr>
                <w:del w:id="15425" w:author="阿毛" w:date="2021-05-21T17:54:00Z"/>
                <w:rFonts w:ascii="標楷體" w:hAnsi="標楷體"/>
              </w:rPr>
              <w:pPrChange w:id="15426" w:author="阿毛" w:date="2021-05-21T17:54:00Z">
                <w:pPr/>
              </w:pPrChange>
            </w:pPr>
          </w:p>
        </w:tc>
        <w:tc>
          <w:tcPr>
            <w:tcW w:w="299" w:type="pct"/>
          </w:tcPr>
          <w:p w14:paraId="04B9DF1E" w14:textId="333903A0" w:rsidR="00E24265" w:rsidRPr="00615D4B" w:rsidDel="00CB3FDD" w:rsidRDefault="00E24265">
            <w:pPr>
              <w:pStyle w:val="3"/>
              <w:numPr>
                <w:ilvl w:val="2"/>
                <w:numId w:val="109"/>
              </w:numPr>
              <w:rPr>
                <w:del w:id="15427" w:author="阿毛" w:date="2021-05-21T17:54:00Z"/>
                <w:rFonts w:ascii="標楷體" w:hAnsi="標楷體"/>
              </w:rPr>
              <w:pPrChange w:id="15428" w:author="阿毛" w:date="2021-05-21T17:54:00Z">
                <w:pPr/>
              </w:pPrChange>
            </w:pPr>
          </w:p>
        </w:tc>
        <w:tc>
          <w:tcPr>
            <w:tcW w:w="299" w:type="pct"/>
          </w:tcPr>
          <w:p w14:paraId="69B13885" w14:textId="2D4CEAF7" w:rsidR="00E24265" w:rsidRPr="00615D4B" w:rsidDel="00CB3FDD" w:rsidRDefault="00E24265">
            <w:pPr>
              <w:pStyle w:val="3"/>
              <w:numPr>
                <w:ilvl w:val="2"/>
                <w:numId w:val="109"/>
              </w:numPr>
              <w:rPr>
                <w:del w:id="15429" w:author="阿毛" w:date="2021-05-21T17:54:00Z"/>
                <w:rFonts w:ascii="標楷體" w:hAnsi="標楷體"/>
              </w:rPr>
              <w:pPrChange w:id="15430" w:author="阿毛" w:date="2021-05-21T17:54:00Z">
                <w:pPr/>
              </w:pPrChange>
            </w:pPr>
          </w:p>
        </w:tc>
        <w:tc>
          <w:tcPr>
            <w:tcW w:w="1643" w:type="pct"/>
          </w:tcPr>
          <w:p w14:paraId="4ED2301D" w14:textId="7ADED766" w:rsidR="00E24265" w:rsidRPr="00615D4B" w:rsidDel="00CB3FDD" w:rsidRDefault="00E24265">
            <w:pPr>
              <w:pStyle w:val="3"/>
              <w:numPr>
                <w:ilvl w:val="2"/>
                <w:numId w:val="109"/>
              </w:numPr>
              <w:rPr>
                <w:del w:id="15431" w:author="阿毛" w:date="2021-05-21T17:54:00Z"/>
                <w:rFonts w:ascii="標楷體" w:hAnsi="標楷體"/>
              </w:rPr>
              <w:pPrChange w:id="15432" w:author="阿毛" w:date="2021-05-21T17:54:00Z">
                <w:pPr/>
              </w:pPrChange>
            </w:pPr>
          </w:p>
        </w:tc>
      </w:tr>
      <w:tr w:rsidR="00E24265" w:rsidRPr="00615D4B" w:rsidDel="00CB3FDD" w14:paraId="08F0DB67" w14:textId="2ADBCFAD" w:rsidTr="005F76AD">
        <w:trPr>
          <w:trHeight w:val="291"/>
          <w:jc w:val="center"/>
          <w:del w:id="15433" w:author="阿毛" w:date="2021-05-21T17:54:00Z"/>
        </w:trPr>
        <w:tc>
          <w:tcPr>
            <w:tcW w:w="219" w:type="pct"/>
          </w:tcPr>
          <w:p w14:paraId="60FB6EFD" w14:textId="0DD3CA81" w:rsidR="00E24265" w:rsidRPr="005E579A" w:rsidDel="00CB3FDD" w:rsidRDefault="00E24265">
            <w:pPr>
              <w:pStyle w:val="3"/>
              <w:numPr>
                <w:ilvl w:val="2"/>
                <w:numId w:val="109"/>
              </w:numPr>
              <w:rPr>
                <w:del w:id="15434" w:author="阿毛" w:date="2021-05-21T17:54:00Z"/>
                <w:rFonts w:ascii="標楷體" w:hAnsi="標楷體"/>
              </w:rPr>
              <w:pPrChange w:id="15435" w:author="阿毛" w:date="2021-05-21T17:54:00Z">
                <w:pPr>
                  <w:pStyle w:val="af9"/>
                  <w:numPr>
                    <w:numId w:val="52"/>
                  </w:numPr>
                  <w:ind w:leftChars="0" w:hanging="480"/>
                </w:pPr>
              </w:pPrChange>
            </w:pPr>
          </w:p>
        </w:tc>
        <w:tc>
          <w:tcPr>
            <w:tcW w:w="756" w:type="pct"/>
          </w:tcPr>
          <w:p w14:paraId="28DDD7B9" w14:textId="23474991" w:rsidR="00E24265" w:rsidRPr="00615D4B" w:rsidDel="00CB3FDD" w:rsidRDefault="00E24265">
            <w:pPr>
              <w:pStyle w:val="3"/>
              <w:numPr>
                <w:ilvl w:val="2"/>
                <w:numId w:val="109"/>
              </w:numPr>
              <w:rPr>
                <w:del w:id="15436" w:author="阿毛" w:date="2021-05-21T17:54:00Z"/>
                <w:rFonts w:ascii="標楷體" w:hAnsi="標楷體"/>
              </w:rPr>
              <w:pPrChange w:id="15437" w:author="阿毛" w:date="2021-05-21T17:54:00Z">
                <w:pPr/>
              </w:pPrChange>
            </w:pPr>
            <w:del w:id="15438" w:author="阿毛" w:date="2021-05-21T17:54:00Z">
              <w:r w:rsidRPr="00B93CCA" w:rsidDel="00CB3FDD">
                <w:rPr>
                  <w:rFonts w:ascii="標楷體" w:hAnsi="標楷體" w:hint="eastAsia"/>
                </w:rPr>
                <w:delText>是否為更生債權人</w:delText>
              </w:r>
            </w:del>
          </w:p>
        </w:tc>
        <w:tc>
          <w:tcPr>
            <w:tcW w:w="624" w:type="pct"/>
          </w:tcPr>
          <w:p w14:paraId="61A998B1" w14:textId="00DDFA93" w:rsidR="00E24265" w:rsidRPr="00615D4B" w:rsidDel="00CB3FDD" w:rsidRDefault="00E24265">
            <w:pPr>
              <w:pStyle w:val="3"/>
              <w:numPr>
                <w:ilvl w:val="2"/>
                <w:numId w:val="109"/>
              </w:numPr>
              <w:rPr>
                <w:del w:id="15439" w:author="阿毛" w:date="2021-05-21T17:54:00Z"/>
                <w:rFonts w:ascii="標楷體" w:hAnsi="標楷體"/>
              </w:rPr>
              <w:pPrChange w:id="15440" w:author="阿毛" w:date="2021-05-21T17:54:00Z">
                <w:pPr/>
              </w:pPrChange>
            </w:pPr>
          </w:p>
        </w:tc>
        <w:tc>
          <w:tcPr>
            <w:tcW w:w="624" w:type="pct"/>
          </w:tcPr>
          <w:p w14:paraId="425398E4" w14:textId="5EE28409" w:rsidR="00E24265" w:rsidRPr="00615D4B" w:rsidDel="00CB3FDD" w:rsidRDefault="00E24265">
            <w:pPr>
              <w:pStyle w:val="3"/>
              <w:numPr>
                <w:ilvl w:val="2"/>
                <w:numId w:val="109"/>
              </w:numPr>
              <w:rPr>
                <w:del w:id="15441" w:author="阿毛" w:date="2021-05-21T17:54:00Z"/>
                <w:rFonts w:ascii="標楷體" w:hAnsi="標楷體"/>
              </w:rPr>
              <w:pPrChange w:id="15442" w:author="阿毛" w:date="2021-05-21T17:54:00Z">
                <w:pPr/>
              </w:pPrChange>
            </w:pPr>
          </w:p>
        </w:tc>
        <w:tc>
          <w:tcPr>
            <w:tcW w:w="537" w:type="pct"/>
          </w:tcPr>
          <w:p w14:paraId="1C1D2D76" w14:textId="32F034AC" w:rsidR="00E24265" w:rsidRPr="00615D4B" w:rsidDel="00CB3FDD" w:rsidRDefault="00E24265">
            <w:pPr>
              <w:pStyle w:val="3"/>
              <w:numPr>
                <w:ilvl w:val="2"/>
                <w:numId w:val="109"/>
              </w:numPr>
              <w:rPr>
                <w:del w:id="15443" w:author="阿毛" w:date="2021-05-21T17:54:00Z"/>
                <w:rFonts w:ascii="標楷體" w:hAnsi="標楷體"/>
              </w:rPr>
              <w:pPrChange w:id="15444" w:author="阿毛" w:date="2021-05-21T17:54:00Z">
                <w:pPr/>
              </w:pPrChange>
            </w:pPr>
          </w:p>
        </w:tc>
        <w:tc>
          <w:tcPr>
            <w:tcW w:w="299" w:type="pct"/>
          </w:tcPr>
          <w:p w14:paraId="2665B80C" w14:textId="442182E6" w:rsidR="00E24265" w:rsidRPr="00615D4B" w:rsidDel="00CB3FDD" w:rsidRDefault="00E24265">
            <w:pPr>
              <w:pStyle w:val="3"/>
              <w:numPr>
                <w:ilvl w:val="2"/>
                <w:numId w:val="109"/>
              </w:numPr>
              <w:rPr>
                <w:del w:id="15445" w:author="阿毛" w:date="2021-05-21T17:54:00Z"/>
                <w:rFonts w:ascii="標楷體" w:hAnsi="標楷體"/>
              </w:rPr>
              <w:pPrChange w:id="15446" w:author="阿毛" w:date="2021-05-21T17:54:00Z">
                <w:pPr/>
              </w:pPrChange>
            </w:pPr>
          </w:p>
        </w:tc>
        <w:tc>
          <w:tcPr>
            <w:tcW w:w="299" w:type="pct"/>
          </w:tcPr>
          <w:p w14:paraId="27527655" w14:textId="54A79848" w:rsidR="00E24265" w:rsidRPr="00615D4B" w:rsidDel="00CB3FDD" w:rsidRDefault="00E24265">
            <w:pPr>
              <w:pStyle w:val="3"/>
              <w:numPr>
                <w:ilvl w:val="2"/>
                <w:numId w:val="109"/>
              </w:numPr>
              <w:rPr>
                <w:del w:id="15447" w:author="阿毛" w:date="2021-05-21T17:54:00Z"/>
                <w:rFonts w:ascii="標楷體" w:hAnsi="標楷體"/>
              </w:rPr>
              <w:pPrChange w:id="15448" w:author="阿毛" w:date="2021-05-21T17:54:00Z">
                <w:pPr/>
              </w:pPrChange>
            </w:pPr>
          </w:p>
        </w:tc>
        <w:tc>
          <w:tcPr>
            <w:tcW w:w="1643" w:type="pct"/>
          </w:tcPr>
          <w:p w14:paraId="219269C8" w14:textId="4F31216A" w:rsidR="00E24265" w:rsidRPr="00615D4B" w:rsidDel="00CB3FDD" w:rsidRDefault="00E24265">
            <w:pPr>
              <w:pStyle w:val="3"/>
              <w:numPr>
                <w:ilvl w:val="2"/>
                <w:numId w:val="109"/>
              </w:numPr>
              <w:rPr>
                <w:del w:id="15449" w:author="阿毛" w:date="2021-05-21T17:54:00Z"/>
                <w:rFonts w:ascii="標楷體" w:hAnsi="標楷體"/>
              </w:rPr>
              <w:pPrChange w:id="15450" w:author="阿毛" w:date="2021-05-21T17:54:00Z">
                <w:pPr/>
              </w:pPrChange>
            </w:pPr>
            <w:del w:id="15451" w:author="阿毛" w:date="2021-05-21T17:54:00Z">
              <w:r w:rsidRPr="001C6A5F" w:rsidDel="00CB3FDD">
                <w:rPr>
                  <w:rFonts w:ascii="標楷體" w:hAnsi="標楷體" w:hint="eastAsia"/>
                </w:rPr>
                <w:delText>輸入Y或N</w:delText>
              </w:r>
            </w:del>
          </w:p>
        </w:tc>
      </w:tr>
      <w:tr w:rsidR="00E24265" w:rsidRPr="00615D4B" w:rsidDel="00CB3FDD" w14:paraId="20770F69" w14:textId="0B1035FC" w:rsidTr="005F76AD">
        <w:trPr>
          <w:trHeight w:val="291"/>
          <w:jc w:val="center"/>
          <w:del w:id="15452" w:author="阿毛" w:date="2021-05-21T17:54:00Z"/>
        </w:trPr>
        <w:tc>
          <w:tcPr>
            <w:tcW w:w="219" w:type="pct"/>
          </w:tcPr>
          <w:p w14:paraId="1B1DA54F" w14:textId="4DBAF677" w:rsidR="00E24265" w:rsidRPr="005E579A" w:rsidDel="00CB3FDD" w:rsidRDefault="00E24265">
            <w:pPr>
              <w:pStyle w:val="3"/>
              <w:numPr>
                <w:ilvl w:val="2"/>
                <w:numId w:val="109"/>
              </w:numPr>
              <w:rPr>
                <w:del w:id="15453" w:author="阿毛" w:date="2021-05-21T17:54:00Z"/>
                <w:rFonts w:ascii="標楷體" w:hAnsi="標楷體"/>
              </w:rPr>
              <w:pPrChange w:id="15454" w:author="阿毛" w:date="2021-05-21T17:54:00Z">
                <w:pPr>
                  <w:pStyle w:val="af9"/>
                  <w:numPr>
                    <w:numId w:val="52"/>
                  </w:numPr>
                  <w:ind w:leftChars="0" w:hanging="480"/>
                </w:pPr>
              </w:pPrChange>
            </w:pPr>
          </w:p>
        </w:tc>
        <w:tc>
          <w:tcPr>
            <w:tcW w:w="756" w:type="pct"/>
          </w:tcPr>
          <w:p w14:paraId="5B5B8597" w14:textId="1C75BEC4" w:rsidR="00E24265" w:rsidRPr="00615D4B" w:rsidDel="00CB3FDD" w:rsidRDefault="00E24265">
            <w:pPr>
              <w:pStyle w:val="3"/>
              <w:numPr>
                <w:ilvl w:val="2"/>
                <w:numId w:val="109"/>
              </w:numPr>
              <w:rPr>
                <w:del w:id="15455" w:author="阿毛" w:date="2021-05-21T17:54:00Z"/>
                <w:rFonts w:ascii="標楷體" w:hAnsi="標楷體"/>
              </w:rPr>
              <w:pPrChange w:id="15456" w:author="阿毛" w:date="2021-05-21T17:54:00Z">
                <w:pPr/>
              </w:pPrChange>
            </w:pPr>
            <w:del w:id="15457" w:author="阿毛" w:date="2021-05-21T17:54:00Z">
              <w:r w:rsidRPr="00B93CCA" w:rsidDel="00CB3FDD">
                <w:rPr>
                  <w:rFonts w:ascii="標楷體" w:hAnsi="標楷體" w:hint="eastAsia"/>
                </w:rPr>
                <w:delText>債務人是否仍依更生方案正常還款予本金融機構</w:delText>
              </w:r>
            </w:del>
          </w:p>
        </w:tc>
        <w:tc>
          <w:tcPr>
            <w:tcW w:w="624" w:type="pct"/>
          </w:tcPr>
          <w:p w14:paraId="6120CD0B" w14:textId="6C242351" w:rsidR="00E24265" w:rsidRPr="00615D4B" w:rsidDel="00CB3FDD" w:rsidRDefault="00E24265">
            <w:pPr>
              <w:pStyle w:val="3"/>
              <w:numPr>
                <w:ilvl w:val="2"/>
                <w:numId w:val="109"/>
              </w:numPr>
              <w:rPr>
                <w:del w:id="15458" w:author="阿毛" w:date="2021-05-21T17:54:00Z"/>
                <w:rFonts w:ascii="標楷體" w:hAnsi="標楷體"/>
              </w:rPr>
              <w:pPrChange w:id="15459" w:author="阿毛" w:date="2021-05-21T17:54:00Z">
                <w:pPr/>
              </w:pPrChange>
            </w:pPr>
          </w:p>
        </w:tc>
        <w:tc>
          <w:tcPr>
            <w:tcW w:w="624" w:type="pct"/>
          </w:tcPr>
          <w:p w14:paraId="4266FB02" w14:textId="416BCA85" w:rsidR="00E24265" w:rsidRPr="00615D4B" w:rsidDel="00CB3FDD" w:rsidRDefault="00E24265">
            <w:pPr>
              <w:pStyle w:val="3"/>
              <w:numPr>
                <w:ilvl w:val="2"/>
                <w:numId w:val="109"/>
              </w:numPr>
              <w:rPr>
                <w:del w:id="15460" w:author="阿毛" w:date="2021-05-21T17:54:00Z"/>
                <w:rFonts w:ascii="標楷體" w:hAnsi="標楷體"/>
              </w:rPr>
              <w:pPrChange w:id="15461" w:author="阿毛" w:date="2021-05-21T17:54:00Z">
                <w:pPr/>
              </w:pPrChange>
            </w:pPr>
          </w:p>
        </w:tc>
        <w:tc>
          <w:tcPr>
            <w:tcW w:w="537" w:type="pct"/>
          </w:tcPr>
          <w:p w14:paraId="03B857AB" w14:textId="5F451FF7" w:rsidR="00E24265" w:rsidRPr="00615D4B" w:rsidDel="00CB3FDD" w:rsidRDefault="00E24265">
            <w:pPr>
              <w:pStyle w:val="3"/>
              <w:numPr>
                <w:ilvl w:val="2"/>
                <w:numId w:val="109"/>
              </w:numPr>
              <w:rPr>
                <w:del w:id="15462" w:author="阿毛" w:date="2021-05-21T17:54:00Z"/>
                <w:rFonts w:ascii="標楷體" w:hAnsi="標楷體"/>
              </w:rPr>
              <w:pPrChange w:id="15463" w:author="阿毛" w:date="2021-05-21T17:54:00Z">
                <w:pPr/>
              </w:pPrChange>
            </w:pPr>
          </w:p>
        </w:tc>
        <w:tc>
          <w:tcPr>
            <w:tcW w:w="299" w:type="pct"/>
          </w:tcPr>
          <w:p w14:paraId="5207E9BA" w14:textId="79E823CA" w:rsidR="00E24265" w:rsidRPr="00615D4B" w:rsidDel="00CB3FDD" w:rsidRDefault="00E24265">
            <w:pPr>
              <w:pStyle w:val="3"/>
              <w:numPr>
                <w:ilvl w:val="2"/>
                <w:numId w:val="109"/>
              </w:numPr>
              <w:rPr>
                <w:del w:id="15464" w:author="阿毛" w:date="2021-05-21T17:54:00Z"/>
                <w:rFonts w:ascii="標楷體" w:hAnsi="標楷體"/>
              </w:rPr>
              <w:pPrChange w:id="15465" w:author="阿毛" w:date="2021-05-21T17:54:00Z">
                <w:pPr/>
              </w:pPrChange>
            </w:pPr>
          </w:p>
        </w:tc>
        <w:tc>
          <w:tcPr>
            <w:tcW w:w="299" w:type="pct"/>
          </w:tcPr>
          <w:p w14:paraId="149E5DAA" w14:textId="59B1ED26" w:rsidR="00E24265" w:rsidRPr="00615D4B" w:rsidDel="00CB3FDD" w:rsidRDefault="00E24265">
            <w:pPr>
              <w:pStyle w:val="3"/>
              <w:numPr>
                <w:ilvl w:val="2"/>
                <w:numId w:val="109"/>
              </w:numPr>
              <w:rPr>
                <w:del w:id="15466" w:author="阿毛" w:date="2021-05-21T17:54:00Z"/>
                <w:rFonts w:ascii="標楷體" w:hAnsi="標楷體"/>
              </w:rPr>
              <w:pPrChange w:id="15467" w:author="阿毛" w:date="2021-05-21T17:54:00Z">
                <w:pPr/>
              </w:pPrChange>
            </w:pPr>
          </w:p>
        </w:tc>
        <w:tc>
          <w:tcPr>
            <w:tcW w:w="1643" w:type="pct"/>
          </w:tcPr>
          <w:p w14:paraId="1A7BF51D" w14:textId="24EBF484" w:rsidR="00E24265" w:rsidRPr="00615D4B" w:rsidDel="00CB3FDD" w:rsidRDefault="00E24265">
            <w:pPr>
              <w:pStyle w:val="3"/>
              <w:numPr>
                <w:ilvl w:val="2"/>
                <w:numId w:val="109"/>
              </w:numPr>
              <w:rPr>
                <w:del w:id="15468" w:author="阿毛" w:date="2021-05-21T17:54:00Z"/>
                <w:rFonts w:ascii="標楷體" w:hAnsi="標楷體"/>
              </w:rPr>
              <w:pPrChange w:id="15469" w:author="阿毛" w:date="2021-05-21T17:54:00Z">
                <w:pPr/>
              </w:pPrChange>
            </w:pPr>
            <w:del w:id="15470" w:author="阿毛" w:date="2021-05-21T17:54:00Z">
              <w:r w:rsidRPr="001C6A5F" w:rsidDel="00CB3FDD">
                <w:rPr>
                  <w:rFonts w:ascii="標楷體" w:hAnsi="標楷體" w:hint="eastAsia"/>
                </w:rPr>
                <w:delText>輸入Y或N</w:delText>
              </w:r>
            </w:del>
          </w:p>
        </w:tc>
      </w:tr>
      <w:tr w:rsidR="00E24265" w:rsidRPr="00615D4B" w:rsidDel="00CB3FDD" w14:paraId="318D4281" w14:textId="16C53FCE" w:rsidTr="005F76AD">
        <w:trPr>
          <w:trHeight w:val="291"/>
          <w:jc w:val="center"/>
          <w:del w:id="15471" w:author="阿毛" w:date="2021-05-21T17:54:00Z"/>
        </w:trPr>
        <w:tc>
          <w:tcPr>
            <w:tcW w:w="219" w:type="pct"/>
          </w:tcPr>
          <w:p w14:paraId="1296F9A0" w14:textId="07F3C9B6" w:rsidR="00E24265" w:rsidRPr="005E579A" w:rsidDel="00CB3FDD" w:rsidRDefault="00E24265">
            <w:pPr>
              <w:pStyle w:val="3"/>
              <w:numPr>
                <w:ilvl w:val="2"/>
                <w:numId w:val="109"/>
              </w:numPr>
              <w:rPr>
                <w:del w:id="15472" w:author="阿毛" w:date="2021-05-21T17:54:00Z"/>
                <w:rFonts w:ascii="標楷體" w:hAnsi="標楷體"/>
              </w:rPr>
              <w:pPrChange w:id="15473" w:author="阿毛" w:date="2021-05-21T17:54:00Z">
                <w:pPr>
                  <w:pStyle w:val="af9"/>
                  <w:numPr>
                    <w:numId w:val="52"/>
                  </w:numPr>
                  <w:ind w:leftChars="0" w:hanging="480"/>
                </w:pPr>
              </w:pPrChange>
            </w:pPr>
          </w:p>
        </w:tc>
        <w:tc>
          <w:tcPr>
            <w:tcW w:w="756" w:type="pct"/>
          </w:tcPr>
          <w:p w14:paraId="44F337BB" w14:textId="167015C9" w:rsidR="00E24265" w:rsidRPr="00615D4B" w:rsidDel="00CB3FDD" w:rsidRDefault="00E24265">
            <w:pPr>
              <w:pStyle w:val="3"/>
              <w:numPr>
                <w:ilvl w:val="2"/>
                <w:numId w:val="109"/>
              </w:numPr>
              <w:rPr>
                <w:del w:id="15474" w:author="阿毛" w:date="2021-05-21T17:54:00Z"/>
                <w:rFonts w:ascii="標楷體" w:hAnsi="標楷體"/>
              </w:rPr>
              <w:pPrChange w:id="15475" w:author="阿毛" w:date="2021-05-21T17:54:00Z">
                <w:pPr/>
              </w:pPrChange>
            </w:pPr>
            <w:del w:id="15476" w:author="阿毛" w:date="2021-05-21T17:54:00Z">
              <w:r w:rsidRPr="00B93CCA" w:rsidDel="00CB3FDD">
                <w:rPr>
                  <w:rFonts w:ascii="標楷體" w:hAnsi="標楷體" w:hint="eastAsia"/>
                </w:rPr>
                <w:delText>本金融機構更生債權總金額</w:delText>
              </w:r>
            </w:del>
          </w:p>
        </w:tc>
        <w:tc>
          <w:tcPr>
            <w:tcW w:w="624" w:type="pct"/>
          </w:tcPr>
          <w:p w14:paraId="41ADDB26" w14:textId="65007391" w:rsidR="00E24265" w:rsidRPr="00615D4B" w:rsidDel="00CB3FDD" w:rsidRDefault="00E24265">
            <w:pPr>
              <w:pStyle w:val="3"/>
              <w:numPr>
                <w:ilvl w:val="2"/>
                <w:numId w:val="109"/>
              </w:numPr>
              <w:rPr>
                <w:del w:id="15477" w:author="阿毛" w:date="2021-05-21T17:54:00Z"/>
                <w:rFonts w:ascii="標楷體" w:hAnsi="標楷體"/>
              </w:rPr>
              <w:pPrChange w:id="15478" w:author="阿毛" w:date="2021-05-21T17:54:00Z">
                <w:pPr/>
              </w:pPrChange>
            </w:pPr>
          </w:p>
        </w:tc>
        <w:tc>
          <w:tcPr>
            <w:tcW w:w="624" w:type="pct"/>
          </w:tcPr>
          <w:p w14:paraId="45BD0EF4" w14:textId="5D5E80AE" w:rsidR="00E24265" w:rsidRPr="00615D4B" w:rsidDel="00CB3FDD" w:rsidRDefault="00E24265">
            <w:pPr>
              <w:pStyle w:val="3"/>
              <w:numPr>
                <w:ilvl w:val="2"/>
                <w:numId w:val="109"/>
              </w:numPr>
              <w:rPr>
                <w:del w:id="15479" w:author="阿毛" w:date="2021-05-21T17:54:00Z"/>
                <w:rFonts w:ascii="標楷體" w:hAnsi="標楷體"/>
              </w:rPr>
              <w:pPrChange w:id="15480" w:author="阿毛" w:date="2021-05-21T17:54:00Z">
                <w:pPr/>
              </w:pPrChange>
            </w:pPr>
          </w:p>
        </w:tc>
        <w:tc>
          <w:tcPr>
            <w:tcW w:w="537" w:type="pct"/>
          </w:tcPr>
          <w:p w14:paraId="00F391CB" w14:textId="0D7B687C" w:rsidR="00E24265" w:rsidRPr="00615D4B" w:rsidDel="00CB3FDD" w:rsidRDefault="00E24265">
            <w:pPr>
              <w:pStyle w:val="3"/>
              <w:numPr>
                <w:ilvl w:val="2"/>
                <w:numId w:val="109"/>
              </w:numPr>
              <w:rPr>
                <w:del w:id="15481" w:author="阿毛" w:date="2021-05-21T17:54:00Z"/>
                <w:rFonts w:ascii="標楷體" w:hAnsi="標楷體"/>
              </w:rPr>
              <w:pPrChange w:id="15482" w:author="阿毛" w:date="2021-05-21T17:54:00Z">
                <w:pPr/>
              </w:pPrChange>
            </w:pPr>
          </w:p>
        </w:tc>
        <w:tc>
          <w:tcPr>
            <w:tcW w:w="299" w:type="pct"/>
          </w:tcPr>
          <w:p w14:paraId="1B2CC27C" w14:textId="52640548" w:rsidR="00E24265" w:rsidRPr="00615D4B" w:rsidDel="00CB3FDD" w:rsidRDefault="00E24265">
            <w:pPr>
              <w:pStyle w:val="3"/>
              <w:numPr>
                <w:ilvl w:val="2"/>
                <w:numId w:val="109"/>
              </w:numPr>
              <w:rPr>
                <w:del w:id="15483" w:author="阿毛" w:date="2021-05-21T17:54:00Z"/>
                <w:rFonts w:ascii="標楷體" w:hAnsi="標楷體"/>
              </w:rPr>
              <w:pPrChange w:id="15484" w:author="阿毛" w:date="2021-05-21T17:54:00Z">
                <w:pPr/>
              </w:pPrChange>
            </w:pPr>
          </w:p>
        </w:tc>
        <w:tc>
          <w:tcPr>
            <w:tcW w:w="299" w:type="pct"/>
          </w:tcPr>
          <w:p w14:paraId="1F2DC932" w14:textId="622B89C0" w:rsidR="00E24265" w:rsidRPr="00615D4B" w:rsidDel="00CB3FDD" w:rsidRDefault="00E24265">
            <w:pPr>
              <w:pStyle w:val="3"/>
              <w:numPr>
                <w:ilvl w:val="2"/>
                <w:numId w:val="109"/>
              </w:numPr>
              <w:rPr>
                <w:del w:id="15485" w:author="阿毛" w:date="2021-05-21T17:54:00Z"/>
                <w:rFonts w:ascii="標楷體" w:hAnsi="標楷體"/>
              </w:rPr>
              <w:pPrChange w:id="15486" w:author="阿毛" w:date="2021-05-21T17:54:00Z">
                <w:pPr/>
              </w:pPrChange>
            </w:pPr>
          </w:p>
        </w:tc>
        <w:tc>
          <w:tcPr>
            <w:tcW w:w="1643" w:type="pct"/>
          </w:tcPr>
          <w:p w14:paraId="3A8C4058" w14:textId="3B50687C" w:rsidR="00E24265" w:rsidRPr="00615D4B" w:rsidDel="00CB3FDD" w:rsidRDefault="00E24265">
            <w:pPr>
              <w:pStyle w:val="3"/>
              <w:numPr>
                <w:ilvl w:val="2"/>
                <w:numId w:val="109"/>
              </w:numPr>
              <w:rPr>
                <w:del w:id="15487" w:author="阿毛" w:date="2021-05-21T17:54:00Z"/>
                <w:rFonts w:ascii="標楷體" w:hAnsi="標楷體"/>
              </w:rPr>
              <w:pPrChange w:id="15488" w:author="阿毛" w:date="2021-05-21T17:54:00Z">
                <w:pPr/>
              </w:pPrChange>
            </w:pPr>
          </w:p>
        </w:tc>
      </w:tr>
      <w:tr w:rsidR="00E24265" w:rsidRPr="00615D4B" w:rsidDel="00CB3FDD" w14:paraId="27F08AA0" w14:textId="765B66D3" w:rsidTr="005F76AD">
        <w:trPr>
          <w:trHeight w:val="291"/>
          <w:jc w:val="center"/>
          <w:del w:id="15489" w:author="阿毛" w:date="2021-05-21T17:54:00Z"/>
        </w:trPr>
        <w:tc>
          <w:tcPr>
            <w:tcW w:w="219" w:type="pct"/>
          </w:tcPr>
          <w:p w14:paraId="133D1872" w14:textId="282D84C0" w:rsidR="00E24265" w:rsidRPr="005E579A" w:rsidDel="00CB3FDD" w:rsidRDefault="00E24265">
            <w:pPr>
              <w:pStyle w:val="3"/>
              <w:numPr>
                <w:ilvl w:val="2"/>
                <w:numId w:val="109"/>
              </w:numPr>
              <w:rPr>
                <w:del w:id="15490" w:author="阿毛" w:date="2021-05-21T17:54:00Z"/>
                <w:rFonts w:ascii="標楷體" w:hAnsi="標楷體"/>
              </w:rPr>
              <w:pPrChange w:id="15491" w:author="阿毛" w:date="2021-05-21T17:54:00Z">
                <w:pPr>
                  <w:pStyle w:val="af9"/>
                  <w:numPr>
                    <w:numId w:val="52"/>
                  </w:numPr>
                  <w:ind w:leftChars="0" w:hanging="480"/>
                </w:pPr>
              </w:pPrChange>
            </w:pPr>
          </w:p>
        </w:tc>
        <w:tc>
          <w:tcPr>
            <w:tcW w:w="756" w:type="pct"/>
          </w:tcPr>
          <w:p w14:paraId="29DF8F21" w14:textId="447AEE2A" w:rsidR="00E24265" w:rsidRPr="00615D4B" w:rsidDel="00CB3FDD" w:rsidRDefault="00E24265">
            <w:pPr>
              <w:pStyle w:val="3"/>
              <w:numPr>
                <w:ilvl w:val="2"/>
                <w:numId w:val="109"/>
              </w:numPr>
              <w:rPr>
                <w:del w:id="15492" w:author="阿毛" w:date="2021-05-21T17:54:00Z"/>
                <w:rFonts w:ascii="標楷體" w:hAnsi="標楷體"/>
              </w:rPr>
              <w:pPrChange w:id="15493" w:author="阿毛" w:date="2021-05-21T17:54:00Z">
                <w:pPr/>
              </w:pPrChange>
            </w:pPr>
            <w:del w:id="15494" w:author="阿毛" w:date="2021-05-21T17:54:00Z">
              <w:r w:rsidRPr="00B93CCA" w:rsidDel="00CB3FDD">
                <w:rPr>
                  <w:rFonts w:ascii="標楷體" w:hAnsi="標楷體" w:hint="eastAsia"/>
                </w:rPr>
                <w:delText>參與分配債權金額</w:delText>
              </w:r>
            </w:del>
          </w:p>
        </w:tc>
        <w:tc>
          <w:tcPr>
            <w:tcW w:w="624" w:type="pct"/>
          </w:tcPr>
          <w:p w14:paraId="0082A3EF" w14:textId="3B0F9002" w:rsidR="00E24265" w:rsidRPr="00615D4B" w:rsidDel="00CB3FDD" w:rsidRDefault="00E24265">
            <w:pPr>
              <w:pStyle w:val="3"/>
              <w:numPr>
                <w:ilvl w:val="2"/>
                <w:numId w:val="109"/>
              </w:numPr>
              <w:rPr>
                <w:del w:id="15495" w:author="阿毛" w:date="2021-05-21T17:54:00Z"/>
                <w:rFonts w:ascii="標楷體" w:hAnsi="標楷體"/>
              </w:rPr>
              <w:pPrChange w:id="15496" w:author="阿毛" w:date="2021-05-21T17:54:00Z">
                <w:pPr/>
              </w:pPrChange>
            </w:pPr>
          </w:p>
        </w:tc>
        <w:tc>
          <w:tcPr>
            <w:tcW w:w="624" w:type="pct"/>
          </w:tcPr>
          <w:p w14:paraId="2ED7AB1E" w14:textId="5F1472E4" w:rsidR="00E24265" w:rsidRPr="00615D4B" w:rsidDel="00CB3FDD" w:rsidRDefault="00E24265">
            <w:pPr>
              <w:pStyle w:val="3"/>
              <w:numPr>
                <w:ilvl w:val="2"/>
                <w:numId w:val="109"/>
              </w:numPr>
              <w:rPr>
                <w:del w:id="15497" w:author="阿毛" w:date="2021-05-21T17:54:00Z"/>
                <w:rFonts w:ascii="標楷體" w:hAnsi="標楷體"/>
              </w:rPr>
              <w:pPrChange w:id="15498" w:author="阿毛" w:date="2021-05-21T17:54:00Z">
                <w:pPr/>
              </w:pPrChange>
            </w:pPr>
          </w:p>
        </w:tc>
        <w:tc>
          <w:tcPr>
            <w:tcW w:w="537" w:type="pct"/>
          </w:tcPr>
          <w:p w14:paraId="22CC6695" w14:textId="2E8890B0" w:rsidR="00E24265" w:rsidRPr="00615D4B" w:rsidDel="00CB3FDD" w:rsidRDefault="00E24265">
            <w:pPr>
              <w:pStyle w:val="3"/>
              <w:numPr>
                <w:ilvl w:val="2"/>
                <w:numId w:val="109"/>
              </w:numPr>
              <w:rPr>
                <w:del w:id="15499" w:author="阿毛" w:date="2021-05-21T17:54:00Z"/>
                <w:rFonts w:ascii="標楷體" w:hAnsi="標楷體"/>
              </w:rPr>
              <w:pPrChange w:id="15500" w:author="阿毛" w:date="2021-05-21T17:54:00Z">
                <w:pPr/>
              </w:pPrChange>
            </w:pPr>
          </w:p>
        </w:tc>
        <w:tc>
          <w:tcPr>
            <w:tcW w:w="299" w:type="pct"/>
          </w:tcPr>
          <w:p w14:paraId="16882874" w14:textId="48236D14" w:rsidR="00E24265" w:rsidRPr="00615D4B" w:rsidDel="00CB3FDD" w:rsidRDefault="00E24265">
            <w:pPr>
              <w:pStyle w:val="3"/>
              <w:numPr>
                <w:ilvl w:val="2"/>
                <w:numId w:val="109"/>
              </w:numPr>
              <w:rPr>
                <w:del w:id="15501" w:author="阿毛" w:date="2021-05-21T17:54:00Z"/>
                <w:rFonts w:ascii="標楷體" w:hAnsi="標楷體"/>
              </w:rPr>
              <w:pPrChange w:id="15502" w:author="阿毛" w:date="2021-05-21T17:54:00Z">
                <w:pPr/>
              </w:pPrChange>
            </w:pPr>
          </w:p>
        </w:tc>
        <w:tc>
          <w:tcPr>
            <w:tcW w:w="299" w:type="pct"/>
          </w:tcPr>
          <w:p w14:paraId="00849C76" w14:textId="121C7A80" w:rsidR="00E24265" w:rsidRPr="00615D4B" w:rsidDel="00CB3FDD" w:rsidRDefault="00E24265">
            <w:pPr>
              <w:pStyle w:val="3"/>
              <w:numPr>
                <w:ilvl w:val="2"/>
                <w:numId w:val="109"/>
              </w:numPr>
              <w:rPr>
                <w:del w:id="15503" w:author="阿毛" w:date="2021-05-21T17:54:00Z"/>
                <w:rFonts w:ascii="標楷體" w:hAnsi="標楷體"/>
              </w:rPr>
              <w:pPrChange w:id="15504" w:author="阿毛" w:date="2021-05-21T17:54:00Z">
                <w:pPr/>
              </w:pPrChange>
            </w:pPr>
          </w:p>
        </w:tc>
        <w:tc>
          <w:tcPr>
            <w:tcW w:w="1643" w:type="pct"/>
          </w:tcPr>
          <w:p w14:paraId="7A72FA12" w14:textId="699438FE" w:rsidR="00E24265" w:rsidRPr="00615D4B" w:rsidDel="00CB3FDD" w:rsidRDefault="00E24265">
            <w:pPr>
              <w:pStyle w:val="3"/>
              <w:numPr>
                <w:ilvl w:val="2"/>
                <w:numId w:val="109"/>
              </w:numPr>
              <w:rPr>
                <w:del w:id="15505" w:author="阿毛" w:date="2021-05-21T17:54:00Z"/>
                <w:rFonts w:ascii="標楷體" w:hAnsi="標楷體"/>
              </w:rPr>
              <w:pPrChange w:id="15506" w:author="阿毛" w:date="2021-05-21T17:54:00Z">
                <w:pPr/>
              </w:pPrChange>
            </w:pPr>
          </w:p>
        </w:tc>
      </w:tr>
      <w:tr w:rsidR="00E24265" w:rsidRPr="00615D4B" w:rsidDel="00CB3FDD" w14:paraId="0100D88A" w14:textId="68E020AB" w:rsidTr="005F76AD">
        <w:trPr>
          <w:trHeight w:val="291"/>
          <w:jc w:val="center"/>
          <w:del w:id="15507" w:author="阿毛" w:date="2021-05-21T17:54:00Z"/>
        </w:trPr>
        <w:tc>
          <w:tcPr>
            <w:tcW w:w="219" w:type="pct"/>
          </w:tcPr>
          <w:p w14:paraId="5202F01E" w14:textId="2B84A4D7" w:rsidR="00E24265" w:rsidRPr="005E579A" w:rsidDel="00CB3FDD" w:rsidRDefault="00E24265">
            <w:pPr>
              <w:pStyle w:val="3"/>
              <w:numPr>
                <w:ilvl w:val="2"/>
                <w:numId w:val="109"/>
              </w:numPr>
              <w:rPr>
                <w:del w:id="15508" w:author="阿毛" w:date="2021-05-21T17:54:00Z"/>
                <w:rFonts w:ascii="標楷體" w:hAnsi="標楷體"/>
              </w:rPr>
              <w:pPrChange w:id="15509" w:author="阿毛" w:date="2021-05-21T17:54:00Z">
                <w:pPr>
                  <w:pStyle w:val="af9"/>
                  <w:numPr>
                    <w:numId w:val="52"/>
                  </w:numPr>
                  <w:ind w:leftChars="0" w:hanging="480"/>
                </w:pPr>
              </w:pPrChange>
            </w:pPr>
          </w:p>
        </w:tc>
        <w:tc>
          <w:tcPr>
            <w:tcW w:w="756" w:type="pct"/>
          </w:tcPr>
          <w:p w14:paraId="55C2A07D" w14:textId="1B94B186" w:rsidR="00E24265" w:rsidRPr="00615D4B" w:rsidDel="00CB3FDD" w:rsidRDefault="00E24265">
            <w:pPr>
              <w:pStyle w:val="3"/>
              <w:numPr>
                <w:ilvl w:val="2"/>
                <w:numId w:val="109"/>
              </w:numPr>
              <w:rPr>
                <w:del w:id="15510" w:author="阿毛" w:date="2021-05-21T17:54:00Z"/>
                <w:rFonts w:ascii="標楷體" w:hAnsi="標楷體"/>
              </w:rPr>
              <w:pPrChange w:id="15511" w:author="阿毛" w:date="2021-05-21T17:54:00Z">
                <w:pPr/>
              </w:pPrChange>
            </w:pPr>
            <w:del w:id="15512" w:author="阿毛" w:date="2021-05-21T17:54:00Z">
              <w:r w:rsidRPr="00B93CCA" w:rsidDel="00CB3FDD">
                <w:rPr>
                  <w:rFonts w:ascii="標楷體" w:hAnsi="標楷體" w:hint="eastAsia"/>
                </w:rPr>
                <w:delText>未參與分配債權金額</w:delText>
              </w:r>
            </w:del>
          </w:p>
        </w:tc>
        <w:tc>
          <w:tcPr>
            <w:tcW w:w="624" w:type="pct"/>
          </w:tcPr>
          <w:p w14:paraId="2693C356" w14:textId="326B2E2F" w:rsidR="00E24265" w:rsidRPr="00615D4B" w:rsidDel="00CB3FDD" w:rsidRDefault="00E24265">
            <w:pPr>
              <w:pStyle w:val="3"/>
              <w:numPr>
                <w:ilvl w:val="2"/>
                <w:numId w:val="109"/>
              </w:numPr>
              <w:rPr>
                <w:del w:id="15513" w:author="阿毛" w:date="2021-05-21T17:54:00Z"/>
                <w:rFonts w:ascii="標楷體" w:hAnsi="標楷體"/>
              </w:rPr>
              <w:pPrChange w:id="15514" w:author="阿毛" w:date="2021-05-21T17:54:00Z">
                <w:pPr/>
              </w:pPrChange>
            </w:pPr>
          </w:p>
        </w:tc>
        <w:tc>
          <w:tcPr>
            <w:tcW w:w="624" w:type="pct"/>
          </w:tcPr>
          <w:p w14:paraId="0DB9919D" w14:textId="54D78602" w:rsidR="00E24265" w:rsidRPr="00615D4B" w:rsidDel="00CB3FDD" w:rsidRDefault="00E24265">
            <w:pPr>
              <w:pStyle w:val="3"/>
              <w:numPr>
                <w:ilvl w:val="2"/>
                <w:numId w:val="109"/>
              </w:numPr>
              <w:rPr>
                <w:del w:id="15515" w:author="阿毛" w:date="2021-05-21T17:54:00Z"/>
                <w:rFonts w:ascii="標楷體" w:hAnsi="標楷體"/>
              </w:rPr>
              <w:pPrChange w:id="15516" w:author="阿毛" w:date="2021-05-21T17:54:00Z">
                <w:pPr/>
              </w:pPrChange>
            </w:pPr>
          </w:p>
        </w:tc>
        <w:tc>
          <w:tcPr>
            <w:tcW w:w="537" w:type="pct"/>
          </w:tcPr>
          <w:p w14:paraId="2313DF92" w14:textId="6B3CD8C2" w:rsidR="00E24265" w:rsidRPr="00615D4B" w:rsidDel="00CB3FDD" w:rsidRDefault="00E24265">
            <w:pPr>
              <w:pStyle w:val="3"/>
              <w:numPr>
                <w:ilvl w:val="2"/>
                <w:numId w:val="109"/>
              </w:numPr>
              <w:rPr>
                <w:del w:id="15517" w:author="阿毛" w:date="2021-05-21T17:54:00Z"/>
                <w:rFonts w:ascii="標楷體" w:hAnsi="標楷體"/>
              </w:rPr>
              <w:pPrChange w:id="15518" w:author="阿毛" w:date="2021-05-21T17:54:00Z">
                <w:pPr/>
              </w:pPrChange>
            </w:pPr>
          </w:p>
        </w:tc>
        <w:tc>
          <w:tcPr>
            <w:tcW w:w="299" w:type="pct"/>
          </w:tcPr>
          <w:p w14:paraId="4C74ABF8" w14:textId="1854891C" w:rsidR="00E24265" w:rsidRPr="00615D4B" w:rsidDel="00CB3FDD" w:rsidRDefault="00E24265">
            <w:pPr>
              <w:pStyle w:val="3"/>
              <w:numPr>
                <w:ilvl w:val="2"/>
                <w:numId w:val="109"/>
              </w:numPr>
              <w:rPr>
                <w:del w:id="15519" w:author="阿毛" w:date="2021-05-21T17:54:00Z"/>
                <w:rFonts w:ascii="標楷體" w:hAnsi="標楷體"/>
              </w:rPr>
              <w:pPrChange w:id="15520" w:author="阿毛" w:date="2021-05-21T17:54:00Z">
                <w:pPr/>
              </w:pPrChange>
            </w:pPr>
          </w:p>
        </w:tc>
        <w:tc>
          <w:tcPr>
            <w:tcW w:w="299" w:type="pct"/>
          </w:tcPr>
          <w:p w14:paraId="32F63152" w14:textId="7E1CA9BF" w:rsidR="00E24265" w:rsidRPr="00615D4B" w:rsidDel="00CB3FDD" w:rsidRDefault="00E24265">
            <w:pPr>
              <w:pStyle w:val="3"/>
              <w:numPr>
                <w:ilvl w:val="2"/>
                <w:numId w:val="109"/>
              </w:numPr>
              <w:rPr>
                <w:del w:id="15521" w:author="阿毛" w:date="2021-05-21T17:54:00Z"/>
                <w:rFonts w:ascii="標楷體" w:hAnsi="標楷體"/>
              </w:rPr>
              <w:pPrChange w:id="15522" w:author="阿毛" w:date="2021-05-21T17:54:00Z">
                <w:pPr/>
              </w:pPrChange>
            </w:pPr>
          </w:p>
        </w:tc>
        <w:tc>
          <w:tcPr>
            <w:tcW w:w="1643" w:type="pct"/>
          </w:tcPr>
          <w:p w14:paraId="29CEE3AB" w14:textId="2CA8F588" w:rsidR="00E24265" w:rsidRPr="00615D4B" w:rsidDel="00CB3FDD" w:rsidRDefault="00E24265">
            <w:pPr>
              <w:pStyle w:val="3"/>
              <w:numPr>
                <w:ilvl w:val="2"/>
                <w:numId w:val="109"/>
              </w:numPr>
              <w:rPr>
                <w:del w:id="15523" w:author="阿毛" w:date="2021-05-21T17:54:00Z"/>
                <w:rFonts w:ascii="標楷體" w:hAnsi="標楷體"/>
              </w:rPr>
              <w:pPrChange w:id="15524" w:author="阿毛" w:date="2021-05-21T17:54:00Z">
                <w:pPr/>
              </w:pPrChange>
            </w:pPr>
          </w:p>
        </w:tc>
      </w:tr>
      <w:tr w:rsidR="00E24265" w:rsidRPr="00615D4B" w:rsidDel="00CB3FDD" w14:paraId="5AFBC2B6" w14:textId="33AB1217" w:rsidTr="005F76AD">
        <w:trPr>
          <w:trHeight w:val="291"/>
          <w:jc w:val="center"/>
          <w:del w:id="15525" w:author="阿毛" w:date="2021-05-21T17:54:00Z"/>
        </w:trPr>
        <w:tc>
          <w:tcPr>
            <w:tcW w:w="219" w:type="pct"/>
          </w:tcPr>
          <w:p w14:paraId="187FC934" w14:textId="79523E26" w:rsidR="00E24265" w:rsidRPr="005E579A" w:rsidDel="00CB3FDD" w:rsidRDefault="00E24265">
            <w:pPr>
              <w:pStyle w:val="3"/>
              <w:numPr>
                <w:ilvl w:val="2"/>
                <w:numId w:val="109"/>
              </w:numPr>
              <w:rPr>
                <w:del w:id="15526" w:author="阿毛" w:date="2021-05-21T17:54:00Z"/>
                <w:rFonts w:ascii="標楷體" w:hAnsi="標楷體"/>
              </w:rPr>
              <w:pPrChange w:id="15527" w:author="阿毛" w:date="2021-05-21T17:54:00Z">
                <w:pPr>
                  <w:pStyle w:val="af9"/>
                  <w:numPr>
                    <w:numId w:val="52"/>
                  </w:numPr>
                  <w:ind w:leftChars="0" w:hanging="480"/>
                </w:pPr>
              </w:pPrChange>
            </w:pPr>
          </w:p>
        </w:tc>
        <w:tc>
          <w:tcPr>
            <w:tcW w:w="756" w:type="pct"/>
          </w:tcPr>
          <w:p w14:paraId="795683AA" w14:textId="6E4A3BA6" w:rsidR="00E24265" w:rsidRPr="00615D4B" w:rsidDel="00CB3FDD" w:rsidRDefault="00E24265">
            <w:pPr>
              <w:pStyle w:val="3"/>
              <w:numPr>
                <w:ilvl w:val="2"/>
                <w:numId w:val="109"/>
              </w:numPr>
              <w:rPr>
                <w:del w:id="15528" w:author="阿毛" w:date="2021-05-21T17:54:00Z"/>
                <w:rFonts w:ascii="標楷體" w:hAnsi="標楷體"/>
              </w:rPr>
              <w:pPrChange w:id="15529" w:author="阿毛" w:date="2021-05-21T17:54:00Z">
                <w:pPr/>
              </w:pPrChange>
            </w:pPr>
            <w:del w:id="15530" w:author="阿毛" w:date="2021-05-21T17:54:00Z">
              <w:r w:rsidRPr="00B93CCA" w:rsidDel="00CB3FDD">
                <w:rPr>
                  <w:rFonts w:ascii="標楷體" w:hAnsi="標楷體" w:hint="eastAsia"/>
                </w:rPr>
                <w:delText>轉JCIC文字檔日期</w:delText>
              </w:r>
            </w:del>
          </w:p>
        </w:tc>
        <w:tc>
          <w:tcPr>
            <w:tcW w:w="624" w:type="pct"/>
          </w:tcPr>
          <w:p w14:paraId="070609CF" w14:textId="30DF31D6" w:rsidR="00E24265" w:rsidRPr="00615D4B" w:rsidDel="00CB3FDD" w:rsidRDefault="00E24265">
            <w:pPr>
              <w:pStyle w:val="3"/>
              <w:numPr>
                <w:ilvl w:val="2"/>
                <w:numId w:val="109"/>
              </w:numPr>
              <w:rPr>
                <w:del w:id="15531" w:author="阿毛" w:date="2021-05-21T17:54:00Z"/>
                <w:rFonts w:ascii="標楷體" w:hAnsi="標楷體"/>
              </w:rPr>
              <w:pPrChange w:id="15532" w:author="阿毛" w:date="2021-05-21T17:54:00Z">
                <w:pPr/>
              </w:pPrChange>
            </w:pPr>
          </w:p>
        </w:tc>
        <w:tc>
          <w:tcPr>
            <w:tcW w:w="624" w:type="pct"/>
          </w:tcPr>
          <w:p w14:paraId="0DB2FB6E" w14:textId="7D87B32F" w:rsidR="00E24265" w:rsidRPr="00615D4B" w:rsidDel="00CB3FDD" w:rsidRDefault="00E24265">
            <w:pPr>
              <w:pStyle w:val="3"/>
              <w:numPr>
                <w:ilvl w:val="2"/>
                <w:numId w:val="109"/>
              </w:numPr>
              <w:rPr>
                <w:del w:id="15533" w:author="阿毛" w:date="2021-05-21T17:54:00Z"/>
                <w:rFonts w:ascii="標楷體" w:hAnsi="標楷體"/>
              </w:rPr>
              <w:pPrChange w:id="15534" w:author="阿毛" w:date="2021-05-21T17:54:00Z">
                <w:pPr/>
              </w:pPrChange>
            </w:pPr>
          </w:p>
        </w:tc>
        <w:tc>
          <w:tcPr>
            <w:tcW w:w="537" w:type="pct"/>
          </w:tcPr>
          <w:p w14:paraId="26646B67" w14:textId="59F2071C" w:rsidR="00E24265" w:rsidRPr="00615D4B" w:rsidDel="00CB3FDD" w:rsidRDefault="00E24265">
            <w:pPr>
              <w:pStyle w:val="3"/>
              <w:numPr>
                <w:ilvl w:val="2"/>
                <w:numId w:val="109"/>
              </w:numPr>
              <w:rPr>
                <w:del w:id="15535" w:author="阿毛" w:date="2021-05-21T17:54:00Z"/>
                <w:rFonts w:ascii="標楷體" w:hAnsi="標楷體"/>
              </w:rPr>
              <w:pPrChange w:id="15536" w:author="阿毛" w:date="2021-05-21T17:54:00Z">
                <w:pPr/>
              </w:pPrChange>
            </w:pPr>
          </w:p>
        </w:tc>
        <w:tc>
          <w:tcPr>
            <w:tcW w:w="299" w:type="pct"/>
          </w:tcPr>
          <w:p w14:paraId="757909FC" w14:textId="3507B2E3" w:rsidR="00E24265" w:rsidRPr="00615D4B" w:rsidDel="00CB3FDD" w:rsidRDefault="00E24265">
            <w:pPr>
              <w:pStyle w:val="3"/>
              <w:numPr>
                <w:ilvl w:val="2"/>
                <w:numId w:val="109"/>
              </w:numPr>
              <w:rPr>
                <w:del w:id="15537" w:author="阿毛" w:date="2021-05-21T17:54:00Z"/>
                <w:rFonts w:ascii="標楷體" w:hAnsi="標楷體"/>
              </w:rPr>
              <w:pPrChange w:id="15538" w:author="阿毛" w:date="2021-05-21T17:54:00Z">
                <w:pPr/>
              </w:pPrChange>
            </w:pPr>
          </w:p>
        </w:tc>
        <w:tc>
          <w:tcPr>
            <w:tcW w:w="299" w:type="pct"/>
          </w:tcPr>
          <w:p w14:paraId="3F80F1E5" w14:textId="03666FA8" w:rsidR="00E24265" w:rsidRPr="00615D4B" w:rsidDel="00CB3FDD" w:rsidRDefault="00E24265">
            <w:pPr>
              <w:pStyle w:val="3"/>
              <w:numPr>
                <w:ilvl w:val="2"/>
                <w:numId w:val="109"/>
              </w:numPr>
              <w:rPr>
                <w:del w:id="15539" w:author="阿毛" w:date="2021-05-21T17:54:00Z"/>
                <w:rFonts w:ascii="標楷體" w:hAnsi="標楷體"/>
              </w:rPr>
              <w:pPrChange w:id="15540" w:author="阿毛" w:date="2021-05-21T17:54:00Z">
                <w:pPr/>
              </w:pPrChange>
            </w:pPr>
          </w:p>
        </w:tc>
        <w:tc>
          <w:tcPr>
            <w:tcW w:w="1643" w:type="pct"/>
          </w:tcPr>
          <w:p w14:paraId="50CCC704" w14:textId="0BD6348F" w:rsidR="00E24265" w:rsidRPr="00615D4B" w:rsidDel="00CB3FDD" w:rsidRDefault="00E24265">
            <w:pPr>
              <w:pStyle w:val="3"/>
              <w:numPr>
                <w:ilvl w:val="2"/>
                <w:numId w:val="109"/>
              </w:numPr>
              <w:rPr>
                <w:del w:id="15541" w:author="阿毛" w:date="2021-05-21T17:54:00Z"/>
                <w:rFonts w:ascii="標楷體" w:hAnsi="標楷體"/>
              </w:rPr>
              <w:pPrChange w:id="15542" w:author="阿毛" w:date="2021-05-21T17:54:00Z">
                <w:pPr/>
              </w:pPrChange>
            </w:pPr>
          </w:p>
        </w:tc>
      </w:tr>
    </w:tbl>
    <w:p w14:paraId="0769AD4B" w14:textId="44E1C26A" w:rsidR="00E24265" w:rsidDel="00CB3FDD" w:rsidRDefault="00E24265">
      <w:pPr>
        <w:pStyle w:val="3"/>
        <w:numPr>
          <w:ilvl w:val="2"/>
          <w:numId w:val="109"/>
        </w:numPr>
        <w:rPr>
          <w:del w:id="15543" w:author="阿毛" w:date="2021-05-21T17:54:00Z"/>
          <w:rFonts w:hAnsi="標楷體"/>
        </w:rPr>
        <w:pPrChange w:id="15544" w:author="阿毛" w:date="2021-05-21T17:54:00Z">
          <w:pPr>
            <w:pStyle w:val="42"/>
            <w:spacing w:after="72"/>
            <w:ind w:leftChars="0" w:left="0"/>
          </w:pPr>
        </w:pPrChange>
      </w:pPr>
    </w:p>
    <w:p w14:paraId="7C29BC4E" w14:textId="36F970FF" w:rsidR="00E24265" w:rsidDel="00CB3FDD" w:rsidRDefault="00E24265">
      <w:pPr>
        <w:pStyle w:val="3"/>
        <w:numPr>
          <w:ilvl w:val="2"/>
          <w:numId w:val="109"/>
        </w:numPr>
        <w:rPr>
          <w:del w:id="15545" w:author="阿毛" w:date="2021-05-21T17:54:00Z"/>
          <w:rFonts w:ascii="Arial" w:hAnsi="標楷體" w:cs="標楷體"/>
          <w:kern w:val="0"/>
          <w:szCs w:val="28"/>
        </w:rPr>
        <w:pPrChange w:id="15546" w:author="阿毛" w:date="2021-05-21T17:54:00Z">
          <w:pPr>
            <w:widowControl/>
          </w:pPr>
        </w:pPrChange>
      </w:pPr>
      <w:del w:id="15547" w:author="阿毛" w:date="2021-05-21T17:54:00Z">
        <w:r w:rsidDel="00CB3FDD">
          <w:rPr>
            <w:rFonts w:hAnsi="標楷體"/>
          </w:rPr>
          <w:br w:type="page"/>
        </w:r>
      </w:del>
    </w:p>
    <w:p w14:paraId="682A0707" w14:textId="73B255DE" w:rsidR="00E24265" w:rsidRPr="00A03472" w:rsidDel="00CB3FDD" w:rsidRDefault="00E24265">
      <w:pPr>
        <w:pStyle w:val="3"/>
        <w:numPr>
          <w:ilvl w:val="2"/>
          <w:numId w:val="109"/>
        </w:numPr>
        <w:rPr>
          <w:del w:id="15548" w:author="阿毛" w:date="2021-05-21T17:54:00Z"/>
          <w:rFonts w:ascii="標楷體" w:hAnsi="標楷體"/>
        </w:rPr>
        <w:pPrChange w:id="15549" w:author="阿毛" w:date="2021-05-21T17:54:00Z">
          <w:pPr>
            <w:pStyle w:val="3"/>
            <w:numPr>
              <w:ilvl w:val="2"/>
              <w:numId w:val="1"/>
            </w:numPr>
            <w:ind w:left="1247" w:hanging="680"/>
          </w:pPr>
        </w:pPrChange>
      </w:pPr>
      <w:del w:id="15550" w:author="阿毛" w:date="2021-05-21T17:54:00Z">
        <w:r w:rsidDel="00CB3FDD">
          <w:rPr>
            <w:rFonts w:ascii="標楷體" w:hAnsi="標楷體"/>
          </w:rPr>
          <w:delText>L</w:delText>
        </w:r>
        <w:r w:rsidDel="00CB3FDD">
          <w:rPr>
            <w:rFonts w:ascii="標楷體" w:hAnsi="標楷體" w:hint="eastAsia"/>
          </w:rPr>
          <w:delText>8324</w:delText>
        </w:r>
        <w:r w:rsidRPr="00C74B9E" w:rsidDel="00CB3FDD">
          <w:rPr>
            <w:rFonts w:ascii="標楷體" w:hAnsi="標楷體" w:hint="eastAsia"/>
          </w:rPr>
          <w:delText>更生款項統一收付分配表資料</w:delText>
        </w:r>
      </w:del>
    </w:p>
    <w:p w14:paraId="2F5C79C6" w14:textId="2ABA2047" w:rsidR="00E24265" w:rsidRPr="003972CE" w:rsidDel="00CB3FDD" w:rsidRDefault="00E24265">
      <w:pPr>
        <w:pStyle w:val="a"/>
        <w:rPr>
          <w:del w:id="15551" w:author="阿毛" w:date="2021-05-21T17:54:00Z"/>
        </w:rPr>
      </w:pPr>
      <w:del w:id="15552" w:author="阿毛" w:date="2021-05-21T17:54:00Z">
        <w:r w:rsidRPr="00615D4B" w:rsidDel="00CB3FDD">
          <w:delText>功能說明</w:delText>
        </w:r>
      </w:del>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E24265" w:rsidRPr="00615D4B" w:rsidDel="00CB3FDD" w14:paraId="78B91939" w14:textId="6476AE18" w:rsidTr="005F76AD">
        <w:trPr>
          <w:trHeight w:val="277"/>
          <w:del w:id="15553" w:author="阿毛" w:date="2021-05-21T17:54:00Z"/>
        </w:trPr>
        <w:tc>
          <w:tcPr>
            <w:tcW w:w="1548" w:type="dxa"/>
            <w:tcBorders>
              <w:top w:val="single" w:sz="8" w:space="0" w:color="000000"/>
              <w:bottom w:val="single" w:sz="8" w:space="0" w:color="000000"/>
              <w:right w:val="single" w:sz="8" w:space="0" w:color="000000"/>
            </w:tcBorders>
            <w:shd w:val="clear" w:color="auto" w:fill="F3F3F3"/>
          </w:tcPr>
          <w:p w14:paraId="09B87FCB" w14:textId="6C5C4CE6" w:rsidR="00E24265" w:rsidRPr="00615D4B" w:rsidDel="00CB3FDD" w:rsidRDefault="00E24265" w:rsidP="005F76AD">
            <w:pPr>
              <w:rPr>
                <w:del w:id="15554" w:author="阿毛" w:date="2021-05-21T17:54:00Z"/>
                <w:rFonts w:ascii="標楷體" w:eastAsia="標楷體" w:hAnsi="標楷體"/>
              </w:rPr>
            </w:pPr>
            <w:del w:id="15555" w:author="阿毛" w:date="2021-05-21T17:54:00Z">
              <w:r w:rsidRPr="00615D4B" w:rsidDel="00CB3FDD">
                <w:rPr>
                  <w:rFonts w:ascii="標楷體" w:eastAsia="標楷體" w:hAnsi="標楷體"/>
                </w:rPr>
                <w:delText xml:space="preserve">功能名稱 </w:delText>
              </w:r>
            </w:del>
          </w:p>
        </w:tc>
        <w:tc>
          <w:tcPr>
            <w:tcW w:w="6318" w:type="dxa"/>
            <w:tcBorders>
              <w:top w:val="single" w:sz="8" w:space="0" w:color="000000"/>
              <w:left w:val="single" w:sz="8" w:space="0" w:color="000000"/>
              <w:bottom w:val="single" w:sz="8" w:space="0" w:color="000000"/>
            </w:tcBorders>
          </w:tcPr>
          <w:p w14:paraId="060B4094" w14:textId="6FBA986E" w:rsidR="00E24265" w:rsidRPr="00615D4B" w:rsidDel="00CB3FDD" w:rsidRDefault="00E24265" w:rsidP="005F76AD">
            <w:pPr>
              <w:rPr>
                <w:del w:id="15556" w:author="阿毛" w:date="2021-05-21T17:54:00Z"/>
                <w:rFonts w:ascii="標楷體" w:eastAsia="標楷體" w:hAnsi="標楷體"/>
              </w:rPr>
            </w:pPr>
            <w:del w:id="15557" w:author="阿毛" w:date="2021-05-21T17:54:00Z">
              <w:r w:rsidRPr="00C74B9E" w:rsidDel="00CB3FDD">
                <w:rPr>
                  <w:rFonts w:ascii="標楷體" w:eastAsia="標楷體" w:hAnsi="標楷體" w:hint="eastAsia"/>
                </w:rPr>
                <w:delText>更生款項統一收付分配表資料</w:delText>
              </w:r>
            </w:del>
          </w:p>
        </w:tc>
      </w:tr>
      <w:tr w:rsidR="00E24265" w:rsidRPr="00615D4B" w:rsidDel="00CB3FDD" w14:paraId="40FAAC10" w14:textId="5FAEC681" w:rsidTr="005F76AD">
        <w:trPr>
          <w:trHeight w:val="277"/>
          <w:del w:id="15558" w:author="阿毛" w:date="2021-05-21T17:54:00Z"/>
        </w:trPr>
        <w:tc>
          <w:tcPr>
            <w:tcW w:w="1548" w:type="dxa"/>
            <w:tcBorders>
              <w:top w:val="single" w:sz="8" w:space="0" w:color="000000"/>
              <w:bottom w:val="single" w:sz="8" w:space="0" w:color="000000"/>
              <w:right w:val="single" w:sz="8" w:space="0" w:color="000000"/>
            </w:tcBorders>
            <w:shd w:val="clear" w:color="auto" w:fill="F3F3F3"/>
          </w:tcPr>
          <w:p w14:paraId="70098708" w14:textId="331F4273" w:rsidR="00E24265" w:rsidRPr="00615D4B" w:rsidDel="00CB3FDD" w:rsidRDefault="00E24265" w:rsidP="005F76AD">
            <w:pPr>
              <w:rPr>
                <w:del w:id="15559" w:author="阿毛" w:date="2021-05-21T17:54:00Z"/>
                <w:rFonts w:ascii="標楷體" w:eastAsia="標楷體" w:hAnsi="標楷體"/>
              </w:rPr>
            </w:pPr>
            <w:del w:id="15560" w:author="阿毛" w:date="2021-05-21T17:54:00Z">
              <w:r w:rsidRPr="00615D4B" w:rsidDel="00CB3FDD">
                <w:rPr>
                  <w:rFonts w:ascii="標楷體" w:eastAsia="標楷體" w:hAnsi="標楷體"/>
                </w:rPr>
                <w:delText>進入條件</w:delText>
              </w:r>
            </w:del>
          </w:p>
        </w:tc>
        <w:tc>
          <w:tcPr>
            <w:tcW w:w="6318" w:type="dxa"/>
            <w:tcBorders>
              <w:top w:val="single" w:sz="8" w:space="0" w:color="000000"/>
              <w:left w:val="single" w:sz="8" w:space="0" w:color="000000"/>
              <w:bottom w:val="single" w:sz="8" w:space="0" w:color="000000"/>
            </w:tcBorders>
          </w:tcPr>
          <w:p w14:paraId="388E2A54" w14:textId="514503C7" w:rsidR="00E24265" w:rsidRPr="00615D4B" w:rsidDel="00CB3FDD" w:rsidRDefault="00E24265" w:rsidP="005F76AD">
            <w:pPr>
              <w:rPr>
                <w:del w:id="15561" w:author="阿毛" w:date="2021-05-21T17:54:00Z"/>
                <w:rFonts w:ascii="標楷體" w:eastAsia="標楷體" w:hAnsi="標楷體"/>
              </w:rPr>
            </w:pPr>
          </w:p>
        </w:tc>
      </w:tr>
      <w:tr w:rsidR="00E24265" w:rsidRPr="00615D4B" w:rsidDel="00CB3FDD" w14:paraId="26607E6C" w14:textId="46895645" w:rsidTr="005F76AD">
        <w:trPr>
          <w:trHeight w:val="773"/>
          <w:del w:id="15562" w:author="阿毛" w:date="2021-05-21T17:54:00Z"/>
        </w:trPr>
        <w:tc>
          <w:tcPr>
            <w:tcW w:w="1548" w:type="dxa"/>
            <w:tcBorders>
              <w:top w:val="single" w:sz="8" w:space="0" w:color="000000"/>
              <w:bottom w:val="single" w:sz="8" w:space="0" w:color="000000"/>
              <w:right w:val="single" w:sz="8" w:space="0" w:color="000000"/>
            </w:tcBorders>
            <w:shd w:val="clear" w:color="auto" w:fill="F3F3F3"/>
          </w:tcPr>
          <w:p w14:paraId="6BA7A997" w14:textId="3E79B464" w:rsidR="00E24265" w:rsidRPr="00615D4B" w:rsidDel="00CB3FDD" w:rsidRDefault="00E24265" w:rsidP="005F76AD">
            <w:pPr>
              <w:rPr>
                <w:del w:id="15563" w:author="阿毛" w:date="2021-05-21T17:54:00Z"/>
                <w:rFonts w:ascii="標楷體" w:eastAsia="標楷體" w:hAnsi="標楷體"/>
              </w:rPr>
            </w:pPr>
            <w:del w:id="15564" w:author="阿毛" w:date="2021-05-21T17:54:00Z">
              <w:r w:rsidRPr="00615D4B" w:rsidDel="00CB3FDD">
                <w:rPr>
                  <w:rFonts w:ascii="標楷體" w:eastAsia="標楷體" w:hAnsi="標楷體"/>
                </w:rPr>
                <w:delText xml:space="preserve">基本流程 </w:delText>
              </w:r>
            </w:del>
          </w:p>
        </w:tc>
        <w:tc>
          <w:tcPr>
            <w:tcW w:w="6318" w:type="dxa"/>
            <w:tcBorders>
              <w:top w:val="single" w:sz="8" w:space="0" w:color="000000"/>
              <w:left w:val="single" w:sz="8" w:space="0" w:color="000000"/>
              <w:bottom w:val="single" w:sz="8" w:space="0" w:color="000000"/>
            </w:tcBorders>
          </w:tcPr>
          <w:p w14:paraId="1A220683" w14:textId="5E0A270F" w:rsidR="00E24265" w:rsidRPr="00615D4B" w:rsidDel="00CB3FDD" w:rsidRDefault="00E24265" w:rsidP="005F76AD">
            <w:pPr>
              <w:rPr>
                <w:del w:id="15565" w:author="阿毛" w:date="2021-05-21T17:54:00Z"/>
                <w:rFonts w:ascii="標楷體" w:eastAsia="標楷體" w:hAnsi="標楷體"/>
              </w:rPr>
            </w:pPr>
          </w:p>
        </w:tc>
      </w:tr>
      <w:tr w:rsidR="00E24265" w:rsidRPr="00615D4B" w:rsidDel="00CB3FDD" w14:paraId="02FCA65D" w14:textId="45E8BDAC" w:rsidTr="005F76AD">
        <w:trPr>
          <w:trHeight w:val="321"/>
          <w:del w:id="15566" w:author="阿毛" w:date="2021-05-21T17:54:00Z"/>
        </w:trPr>
        <w:tc>
          <w:tcPr>
            <w:tcW w:w="1548" w:type="dxa"/>
            <w:tcBorders>
              <w:top w:val="single" w:sz="8" w:space="0" w:color="000000"/>
              <w:bottom w:val="single" w:sz="8" w:space="0" w:color="000000"/>
              <w:right w:val="single" w:sz="8" w:space="0" w:color="000000"/>
            </w:tcBorders>
            <w:shd w:val="clear" w:color="auto" w:fill="F3F3F3"/>
          </w:tcPr>
          <w:p w14:paraId="5EDEBCDD" w14:textId="563F12BC" w:rsidR="00E24265" w:rsidRPr="00615D4B" w:rsidDel="00CB3FDD" w:rsidRDefault="00E24265" w:rsidP="005F76AD">
            <w:pPr>
              <w:rPr>
                <w:del w:id="15567" w:author="阿毛" w:date="2021-05-21T17:54:00Z"/>
                <w:rFonts w:ascii="標楷體" w:eastAsia="標楷體" w:hAnsi="標楷體"/>
              </w:rPr>
            </w:pPr>
            <w:del w:id="15568" w:author="阿毛" w:date="2021-05-21T17:54:00Z">
              <w:r w:rsidRPr="00615D4B" w:rsidDel="00CB3FDD">
                <w:rPr>
                  <w:rFonts w:ascii="標楷體" w:eastAsia="標楷體" w:hAnsi="標楷體"/>
                </w:rPr>
                <w:delText>選用流程</w:delText>
              </w:r>
            </w:del>
          </w:p>
        </w:tc>
        <w:tc>
          <w:tcPr>
            <w:tcW w:w="6318" w:type="dxa"/>
            <w:tcBorders>
              <w:top w:val="single" w:sz="8" w:space="0" w:color="000000"/>
              <w:left w:val="single" w:sz="8" w:space="0" w:color="000000"/>
              <w:bottom w:val="single" w:sz="8" w:space="0" w:color="000000"/>
            </w:tcBorders>
          </w:tcPr>
          <w:p w14:paraId="22005D01" w14:textId="4CBE91B5" w:rsidR="00E24265" w:rsidRPr="00615D4B" w:rsidDel="00CB3FDD" w:rsidRDefault="00E24265" w:rsidP="005F76AD">
            <w:pPr>
              <w:rPr>
                <w:del w:id="15569" w:author="阿毛" w:date="2021-05-21T17:54:00Z"/>
                <w:rFonts w:ascii="標楷體" w:eastAsia="標楷體" w:hAnsi="標楷體"/>
              </w:rPr>
            </w:pPr>
          </w:p>
        </w:tc>
      </w:tr>
      <w:tr w:rsidR="00E24265" w:rsidRPr="00615D4B" w:rsidDel="00CB3FDD" w14:paraId="2A8C3256" w14:textId="26CE9672" w:rsidTr="005F76AD">
        <w:trPr>
          <w:trHeight w:val="1311"/>
          <w:del w:id="15570" w:author="阿毛" w:date="2021-05-21T17:54:00Z"/>
        </w:trPr>
        <w:tc>
          <w:tcPr>
            <w:tcW w:w="1548" w:type="dxa"/>
            <w:tcBorders>
              <w:top w:val="single" w:sz="8" w:space="0" w:color="000000"/>
              <w:bottom w:val="single" w:sz="8" w:space="0" w:color="000000"/>
              <w:right w:val="single" w:sz="8" w:space="0" w:color="000000"/>
            </w:tcBorders>
            <w:shd w:val="clear" w:color="auto" w:fill="F3F3F3"/>
          </w:tcPr>
          <w:p w14:paraId="3186FDB3" w14:textId="6C9CF88A" w:rsidR="00E24265" w:rsidRPr="00615D4B" w:rsidDel="00CB3FDD" w:rsidRDefault="00E24265" w:rsidP="005F76AD">
            <w:pPr>
              <w:rPr>
                <w:del w:id="15571" w:author="阿毛" w:date="2021-05-21T17:54:00Z"/>
                <w:rFonts w:ascii="標楷體" w:eastAsia="標楷體" w:hAnsi="標楷體"/>
              </w:rPr>
            </w:pPr>
            <w:del w:id="15572" w:author="阿毛" w:date="2021-05-21T17:54:00Z">
              <w:r w:rsidRPr="00615D4B" w:rsidDel="00CB3FDD">
                <w:rPr>
                  <w:rFonts w:ascii="標楷體" w:eastAsia="標楷體" w:hAnsi="標楷體"/>
                </w:rPr>
                <w:delText>例外流程</w:delText>
              </w:r>
            </w:del>
          </w:p>
        </w:tc>
        <w:tc>
          <w:tcPr>
            <w:tcW w:w="6318" w:type="dxa"/>
            <w:tcBorders>
              <w:top w:val="single" w:sz="8" w:space="0" w:color="000000"/>
              <w:left w:val="single" w:sz="8" w:space="0" w:color="000000"/>
              <w:bottom w:val="single" w:sz="8" w:space="0" w:color="000000"/>
            </w:tcBorders>
          </w:tcPr>
          <w:p w14:paraId="22BF938C" w14:textId="5CF7BB05" w:rsidR="00E24265" w:rsidRPr="00615D4B" w:rsidDel="00CB3FDD" w:rsidRDefault="00E24265" w:rsidP="005F76AD">
            <w:pPr>
              <w:rPr>
                <w:del w:id="15573" w:author="阿毛" w:date="2021-05-21T17:54:00Z"/>
                <w:rFonts w:ascii="標楷體" w:eastAsia="標楷體" w:hAnsi="標楷體"/>
              </w:rPr>
            </w:pPr>
          </w:p>
        </w:tc>
      </w:tr>
      <w:tr w:rsidR="00E24265" w:rsidRPr="00615D4B" w:rsidDel="00CB3FDD" w14:paraId="35D414C0" w14:textId="0A9BEF53" w:rsidTr="005F76AD">
        <w:trPr>
          <w:trHeight w:val="278"/>
          <w:del w:id="15574" w:author="阿毛" w:date="2021-05-21T17:54:00Z"/>
        </w:trPr>
        <w:tc>
          <w:tcPr>
            <w:tcW w:w="1548" w:type="dxa"/>
            <w:tcBorders>
              <w:top w:val="single" w:sz="8" w:space="0" w:color="000000"/>
              <w:bottom w:val="single" w:sz="8" w:space="0" w:color="000000"/>
              <w:right w:val="single" w:sz="8" w:space="0" w:color="000000"/>
            </w:tcBorders>
            <w:shd w:val="clear" w:color="auto" w:fill="F3F3F3"/>
          </w:tcPr>
          <w:p w14:paraId="5F73C3DD" w14:textId="544ACC31" w:rsidR="00E24265" w:rsidRPr="00615D4B" w:rsidDel="00CB3FDD" w:rsidRDefault="00E24265" w:rsidP="005F76AD">
            <w:pPr>
              <w:rPr>
                <w:del w:id="15575" w:author="阿毛" w:date="2021-05-21T17:54:00Z"/>
                <w:rFonts w:ascii="標楷體" w:eastAsia="標楷體" w:hAnsi="標楷體"/>
              </w:rPr>
            </w:pPr>
            <w:del w:id="15576" w:author="阿毛" w:date="2021-05-21T17:54:00Z">
              <w:r w:rsidRPr="00615D4B" w:rsidDel="00CB3FDD">
                <w:rPr>
                  <w:rFonts w:ascii="標楷體" w:eastAsia="標楷體" w:hAnsi="標楷體"/>
                </w:rPr>
                <w:delText xml:space="preserve">執行後狀況 </w:delText>
              </w:r>
            </w:del>
          </w:p>
        </w:tc>
        <w:tc>
          <w:tcPr>
            <w:tcW w:w="6318" w:type="dxa"/>
            <w:tcBorders>
              <w:top w:val="single" w:sz="8" w:space="0" w:color="000000"/>
              <w:left w:val="single" w:sz="8" w:space="0" w:color="000000"/>
              <w:bottom w:val="single" w:sz="8" w:space="0" w:color="000000"/>
            </w:tcBorders>
          </w:tcPr>
          <w:p w14:paraId="772DDF15" w14:textId="548843C0" w:rsidR="00E24265" w:rsidRPr="00615D4B" w:rsidDel="00CB3FDD" w:rsidRDefault="00E24265" w:rsidP="005F76AD">
            <w:pPr>
              <w:rPr>
                <w:del w:id="15577" w:author="阿毛" w:date="2021-05-21T17:54:00Z"/>
                <w:rFonts w:ascii="標楷體" w:eastAsia="標楷體" w:hAnsi="標楷體"/>
              </w:rPr>
            </w:pPr>
          </w:p>
        </w:tc>
      </w:tr>
      <w:tr w:rsidR="00E24265" w:rsidRPr="00615D4B" w:rsidDel="00CB3FDD" w14:paraId="4129E34F" w14:textId="4D4DC642" w:rsidTr="005F76AD">
        <w:trPr>
          <w:trHeight w:val="358"/>
          <w:del w:id="15578" w:author="阿毛" w:date="2021-05-21T17:54:00Z"/>
        </w:trPr>
        <w:tc>
          <w:tcPr>
            <w:tcW w:w="1548" w:type="dxa"/>
            <w:tcBorders>
              <w:top w:val="single" w:sz="8" w:space="0" w:color="000000"/>
              <w:bottom w:val="single" w:sz="8" w:space="0" w:color="000000"/>
              <w:right w:val="single" w:sz="8" w:space="0" w:color="000000"/>
            </w:tcBorders>
            <w:shd w:val="clear" w:color="auto" w:fill="F3F3F3"/>
          </w:tcPr>
          <w:p w14:paraId="242CE7C9" w14:textId="74518509" w:rsidR="00E24265" w:rsidRPr="00615D4B" w:rsidDel="00CB3FDD" w:rsidRDefault="00E24265" w:rsidP="005F76AD">
            <w:pPr>
              <w:rPr>
                <w:del w:id="15579" w:author="阿毛" w:date="2021-05-21T17:54:00Z"/>
                <w:rFonts w:ascii="標楷體" w:eastAsia="標楷體" w:hAnsi="標楷體"/>
              </w:rPr>
            </w:pPr>
            <w:del w:id="15580" w:author="阿毛" w:date="2021-05-21T17:54:00Z">
              <w:r w:rsidRPr="00615D4B" w:rsidDel="00CB3FDD">
                <w:rPr>
                  <w:rFonts w:ascii="標楷體" w:eastAsia="標楷體" w:hAnsi="標楷體"/>
                </w:rPr>
                <w:delText>特別需求</w:delText>
              </w:r>
            </w:del>
          </w:p>
        </w:tc>
        <w:tc>
          <w:tcPr>
            <w:tcW w:w="6318" w:type="dxa"/>
            <w:tcBorders>
              <w:top w:val="single" w:sz="8" w:space="0" w:color="000000"/>
              <w:left w:val="single" w:sz="8" w:space="0" w:color="000000"/>
              <w:bottom w:val="single" w:sz="8" w:space="0" w:color="000000"/>
            </w:tcBorders>
          </w:tcPr>
          <w:p w14:paraId="69C4E248" w14:textId="7669A0E1" w:rsidR="00E24265" w:rsidRPr="00615D4B" w:rsidDel="00CB3FDD" w:rsidRDefault="00E24265" w:rsidP="005F76AD">
            <w:pPr>
              <w:rPr>
                <w:del w:id="15581" w:author="阿毛" w:date="2021-05-21T17:54:00Z"/>
                <w:rFonts w:ascii="標楷體" w:eastAsia="標楷體" w:hAnsi="標楷體"/>
              </w:rPr>
            </w:pPr>
          </w:p>
        </w:tc>
      </w:tr>
      <w:tr w:rsidR="00E24265" w:rsidRPr="00615D4B" w:rsidDel="00CB3FDD" w14:paraId="300E2EA2" w14:textId="582B0491" w:rsidTr="005F76AD">
        <w:trPr>
          <w:trHeight w:val="278"/>
          <w:del w:id="15582" w:author="阿毛" w:date="2021-05-21T17:54:00Z"/>
        </w:trPr>
        <w:tc>
          <w:tcPr>
            <w:tcW w:w="1548" w:type="dxa"/>
            <w:tcBorders>
              <w:top w:val="single" w:sz="8" w:space="0" w:color="000000"/>
              <w:bottom w:val="single" w:sz="8" w:space="0" w:color="000000"/>
              <w:right w:val="single" w:sz="8" w:space="0" w:color="000000"/>
            </w:tcBorders>
            <w:shd w:val="clear" w:color="auto" w:fill="F3F3F3"/>
          </w:tcPr>
          <w:p w14:paraId="7F0230E7" w14:textId="54F63558" w:rsidR="00E24265" w:rsidRPr="00615D4B" w:rsidDel="00CB3FDD" w:rsidRDefault="00E24265" w:rsidP="005F76AD">
            <w:pPr>
              <w:rPr>
                <w:del w:id="15583" w:author="阿毛" w:date="2021-05-21T17:54:00Z"/>
                <w:rFonts w:ascii="標楷體" w:eastAsia="標楷體" w:hAnsi="標楷體"/>
              </w:rPr>
            </w:pPr>
            <w:del w:id="15584" w:author="阿毛" w:date="2021-05-21T17:54:00Z">
              <w:r w:rsidRPr="00615D4B" w:rsidDel="00CB3FDD">
                <w:rPr>
                  <w:rFonts w:ascii="標楷體" w:eastAsia="標楷體" w:hAnsi="標楷體"/>
                </w:rPr>
                <w:delText xml:space="preserve">參考 </w:delText>
              </w:r>
            </w:del>
          </w:p>
        </w:tc>
        <w:tc>
          <w:tcPr>
            <w:tcW w:w="6318" w:type="dxa"/>
            <w:tcBorders>
              <w:top w:val="single" w:sz="8" w:space="0" w:color="000000"/>
              <w:left w:val="single" w:sz="8" w:space="0" w:color="000000"/>
              <w:bottom w:val="single" w:sz="8" w:space="0" w:color="000000"/>
            </w:tcBorders>
          </w:tcPr>
          <w:p w14:paraId="121AFAA4" w14:textId="04695693" w:rsidR="00E24265" w:rsidRPr="00615D4B" w:rsidDel="00CB3FDD" w:rsidRDefault="00E24265" w:rsidP="005F76AD">
            <w:pPr>
              <w:rPr>
                <w:del w:id="15585" w:author="阿毛" w:date="2021-05-21T17:54:00Z"/>
                <w:rFonts w:ascii="標楷體" w:eastAsia="標楷體" w:hAnsi="標楷體"/>
              </w:rPr>
            </w:pPr>
          </w:p>
        </w:tc>
      </w:tr>
    </w:tbl>
    <w:p w14:paraId="2B1FDA83" w14:textId="055B0D3D" w:rsidR="00E24265" w:rsidDel="00CB3FDD" w:rsidRDefault="00E24265" w:rsidP="00E24265">
      <w:pPr>
        <w:rPr>
          <w:del w:id="15586" w:author="阿毛" w:date="2021-05-21T17:54:00Z"/>
        </w:rPr>
      </w:pPr>
    </w:p>
    <w:p w14:paraId="000EAF62" w14:textId="142F42F5" w:rsidR="00E24265" w:rsidRPr="00615D4B" w:rsidDel="00CB3FDD" w:rsidRDefault="00E24265">
      <w:pPr>
        <w:pStyle w:val="a"/>
        <w:rPr>
          <w:del w:id="15587" w:author="阿毛" w:date="2021-05-21T17:54:00Z"/>
        </w:rPr>
      </w:pPr>
      <w:del w:id="15588" w:author="阿毛" w:date="2021-05-21T17:54:00Z">
        <w:r w:rsidRPr="00615D4B" w:rsidDel="00CB3FDD">
          <w:delText>UI畫面</w:delText>
        </w:r>
      </w:del>
    </w:p>
    <w:p w14:paraId="4E6AE345" w14:textId="4BC63E50" w:rsidR="00E24265" w:rsidDel="00CB3FDD" w:rsidRDefault="00E24265" w:rsidP="00E24265">
      <w:pPr>
        <w:pStyle w:val="42"/>
        <w:spacing w:after="72"/>
        <w:ind w:left="1133"/>
        <w:rPr>
          <w:del w:id="15589" w:author="阿毛" w:date="2021-05-21T17:54:00Z"/>
          <w:rFonts w:hAnsi="標楷體"/>
        </w:rPr>
      </w:pPr>
      <w:del w:id="15590" w:author="阿毛" w:date="2021-05-21T17:54:00Z">
        <w:r w:rsidRPr="00743962" w:rsidDel="00CB3FDD">
          <w:rPr>
            <w:rFonts w:hAnsi="標楷體" w:hint="eastAsia"/>
          </w:rPr>
          <w:delText>輸入畫面：</w:delText>
        </w:r>
      </w:del>
    </w:p>
    <w:p w14:paraId="759DAF66" w14:textId="7D776010" w:rsidR="00E24265" w:rsidRPr="00024654" w:rsidDel="00CB3FDD" w:rsidRDefault="00E24265" w:rsidP="00E24265">
      <w:pPr>
        <w:pStyle w:val="42"/>
        <w:spacing w:after="72"/>
        <w:ind w:leftChars="0" w:left="0"/>
        <w:rPr>
          <w:del w:id="15591" w:author="阿毛" w:date="2021-05-21T17:54:00Z"/>
          <w:rFonts w:hAnsi="標楷體"/>
        </w:rPr>
      </w:pPr>
      <w:del w:id="15592" w:author="阿毛" w:date="2021-05-21T17:54:00Z">
        <w:r w:rsidRPr="00131CFF" w:rsidDel="00CB3FDD">
          <w:rPr>
            <w:rFonts w:hAnsi="標楷體"/>
            <w:noProof/>
          </w:rPr>
          <w:drawing>
            <wp:inline distT="0" distB="0" distL="0" distR="0" wp14:anchorId="0303CEA5" wp14:editId="441B5447">
              <wp:extent cx="6695268" cy="2240280"/>
              <wp:effectExtent l="0" t="0" r="0" b="0"/>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6695268" cy="2240280"/>
                      </a:xfrm>
                      <a:prstGeom prst="rect">
                        <a:avLst/>
                      </a:prstGeom>
                    </pic:spPr>
                  </pic:pic>
                </a:graphicData>
              </a:graphic>
            </wp:inline>
          </w:drawing>
        </w:r>
      </w:del>
    </w:p>
    <w:p w14:paraId="3D5EC1A8" w14:textId="67AD3348" w:rsidR="00E24265" w:rsidDel="00CB3FDD" w:rsidRDefault="00E24265" w:rsidP="00E24265">
      <w:pPr>
        <w:pStyle w:val="1text"/>
        <w:rPr>
          <w:del w:id="15593" w:author="阿毛" w:date="2021-05-21T17:54:00Z"/>
          <w:rFonts w:ascii="Times New Roman" w:hAnsi="Times New Roman"/>
        </w:rPr>
      </w:pPr>
    </w:p>
    <w:p w14:paraId="77382F8E" w14:textId="564ED0E0" w:rsidR="00E24265" w:rsidRPr="003972CE" w:rsidDel="00CB3FDD" w:rsidRDefault="00E24265">
      <w:pPr>
        <w:pStyle w:val="a"/>
        <w:rPr>
          <w:del w:id="15594" w:author="阿毛" w:date="2021-05-21T17:54:00Z"/>
        </w:rPr>
      </w:pPr>
      <w:del w:id="15595" w:author="阿毛" w:date="2021-05-21T17:54:00Z">
        <w:r w:rsidRPr="00615D4B" w:rsidDel="00CB3FDD">
          <w:rPr>
            <w:rFonts w:hint="eastAsia"/>
          </w:rPr>
          <w:delText>輸入</w:delText>
        </w:r>
        <w:r w:rsidRPr="003972CE" w:rsidDel="00CB3FDD">
          <w:delText>畫面資料說明</w:delText>
        </w:r>
      </w:del>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7"/>
        <w:gridCol w:w="1576"/>
        <w:gridCol w:w="1300"/>
        <w:gridCol w:w="1300"/>
        <w:gridCol w:w="1119"/>
        <w:gridCol w:w="623"/>
        <w:gridCol w:w="623"/>
        <w:gridCol w:w="3422"/>
      </w:tblGrid>
      <w:tr w:rsidR="00E24265" w:rsidRPr="00615D4B" w:rsidDel="00CB3FDD" w14:paraId="1C285444" w14:textId="55C126C1" w:rsidTr="005F76AD">
        <w:trPr>
          <w:trHeight w:val="388"/>
          <w:jc w:val="center"/>
          <w:del w:id="15596" w:author="阿毛" w:date="2021-05-21T17:54:00Z"/>
        </w:trPr>
        <w:tc>
          <w:tcPr>
            <w:tcW w:w="219" w:type="pct"/>
            <w:vMerge w:val="restart"/>
          </w:tcPr>
          <w:p w14:paraId="41855F82" w14:textId="05AC3778" w:rsidR="00E24265" w:rsidRPr="00615D4B" w:rsidDel="00CB3FDD" w:rsidRDefault="00E24265" w:rsidP="005F76AD">
            <w:pPr>
              <w:rPr>
                <w:del w:id="15597" w:author="阿毛" w:date="2021-05-21T17:54:00Z"/>
                <w:rFonts w:ascii="標楷體" w:eastAsia="標楷體" w:hAnsi="標楷體"/>
              </w:rPr>
            </w:pPr>
            <w:del w:id="15598" w:author="阿毛" w:date="2021-05-21T17:54:00Z">
              <w:r w:rsidRPr="00615D4B" w:rsidDel="00CB3FDD">
                <w:rPr>
                  <w:rFonts w:ascii="標楷體" w:eastAsia="標楷體" w:hAnsi="標楷體"/>
                </w:rPr>
                <w:delText>序號</w:delText>
              </w:r>
            </w:del>
          </w:p>
        </w:tc>
        <w:tc>
          <w:tcPr>
            <w:tcW w:w="756" w:type="pct"/>
            <w:vMerge w:val="restart"/>
          </w:tcPr>
          <w:p w14:paraId="34ADE10F" w14:textId="2788091D" w:rsidR="00E24265" w:rsidRPr="00615D4B" w:rsidDel="00CB3FDD" w:rsidRDefault="00E24265" w:rsidP="005F76AD">
            <w:pPr>
              <w:rPr>
                <w:del w:id="15599" w:author="阿毛" w:date="2021-05-21T17:54:00Z"/>
                <w:rFonts w:ascii="標楷體" w:eastAsia="標楷體" w:hAnsi="標楷體"/>
              </w:rPr>
            </w:pPr>
            <w:del w:id="15600" w:author="阿毛" w:date="2021-05-21T17:54:00Z">
              <w:r w:rsidRPr="00615D4B" w:rsidDel="00CB3FDD">
                <w:rPr>
                  <w:rFonts w:ascii="標楷體" w:eastAsia="標楷體" w:hAnsi="標楷體"/>
                </w:rPr>
                <w:delText>欄位</w:delText>
              </w:r>
            </w:del>
          </w:p>
        </w:tc>
        <w:tc>
          <w:tcPr>
            <w:tcW w:w="2382" w:type="pct"/>
            <w:gridSpan w:val="5"/>
          </w:tcPr>
          <w:p w14:paraId="0D9FC655" w14:textId="2C2F1B93" w:rsidR="00E24265" w:rsidRPr="00615D4B" w:rsidDel="00CB3FDD" w:rsidRDefault="00E24265" w:rsidP="005F76AD">
            <w:pPr>
              <w:jc w:val="center"/>
              <w:rPr>
                <w:del w:id="15601" w:author="阿毛" w:date="2021-05-21T17:54:00Z"/>
                <w:rFonts w:ascii="標楷體" w:eastAsia="標楷體" w:hAnsi="標楷體"/>
              </w:rPr>
            </w:pPr>
            <w:del w:id="15602" w:author="阿毛" w:date="2021-05-21T17:54:00Z">
              <w:r w:rsidRPr="00615D4B" w:rsidDel="00CB3FDD">
                <w:rPr>
                  <w:rFonts w:ascii="標楷體" w:eastAsia="標楷體" w:hAnsi="標楷體"/>
                </w:rPr>
                <w:delText>說明</w:delText>
              </w:r>
            </w:del>
          </w:p>
        </w:tc>
        <w:tc>
          <w:tcPr>
            <w:tcW w:w="1643" w:type="pct"/>
            <w:vMerge w:val="restart"/>
          </w:tcPr>
          <w:p w14:paraId="4588621A" w14:textId="40F36D9E" w:rsidR="00E24265" w:rsidRPr="00615D4B" w:rsidDel="00CB3FDD" w:rsidRDefault="00E24265" w:rsidP="005F76AD">
            <w:pPr>
              <w:rPr>
                <w:del w:id="15603" w:author="阿毛" w:date="2021-05-21T17:54:00Z"/>
                <w:rFonts w:ascii="標楷體" w:eastAsia="標楷體" w:hAnsi="標楷體"/>
              </w:rPr>
            </w:pPr>
            <w:del w:id="15604" w:author="阿毛" w:date="2021-05-21T17:54:00Z">
              <w:r w:rsidRPr="00615D4B" w:rsidDel="00CB3FDD">
                <w:rPr>
                  <w:rFonts w:ascii="標楷體" w:eastAsia="標楷體" w:hAnsi="標楷體"/>
                </w:rPr>
                <w:delText>處理邏輯及注意事項</w:delText>
              </w:r>
            </w:del>
          </w:p>
        </w:tc>
      </w:tr>
      <w:tr w:rsidR="00E24265" w:rsidRPr="00615D4B" w:rsidDel="00CB3FDD" w14:paraId="0E31C179" w14:textId="7BCEB119" w:rsidTr="005F76AD">
        <w:trPr>
          <w:trHeight w:val="244"/>
          <w:jc w:val="center"/>
          <w:del w:id="15605" w:author="阿毛" w:date="2021-05-21T17:54:00Z"/>
        </w:trPr>
        <w:tc>
          <w:tcPr>
            <w:tcW w:w="219" w:type="pct"/>
            <w:vMerge/>
          </w:tcPr>
          <w:p w14:paraId="52357FDB" w14:textId="6DF8AA94" w:rsidR="00E24265" w:rsidRPr="00615D4B" w:rsidDel="00CB3FDD" w:rsidRDefault="00E24265" w:rsidP="005F76AD">
            <w:pPr>
              <w:rPr>
                <w:del w:id="15606" w:author="阿毛" w:date="2021-05-21T17:54:00Z"/>
                <w:rFonts w:ascii="標楷體" w:eastAsia="標楷體" w:hAnsi="標楷體"/>
              </w:rPr>
            </w:pPr>
          </w:p>
        </w:tc>
        <w:tc>
          <w:tcPr>
            <w:tcW w:w="756" w:type="pct"/>
            <w:vMerge/>
          </w:tcPr>
          <w:p w14:paraId="6976D583" w14:textId="77B4E241" w:rsidR="00E24265" w:rsidRPr="00615D4B" w:rsidDel="00CB3FDD" w:rsidRDefault="00E24265" w:rsidP="005F76AD">
            <w:pPr>
              <w:rPr>
                <w:del w:id="15607" w:author="阿毛" w:date="2021-05-21T17:54:00Z"/>
                <w:rFonts w:ascii="標楷體" w:eastAsia="標楷體" w:hAnsi="標楷體"/>
              </w:rPr>
            </w:pPr>
          </w:p>
        </w:tc>
        <w:tc>
          <w:tcPr>
            <w:tcW w:w="624" w:type="pct"/>
          </w:tcPr>
          <w:p w14:paraId="0EEA0472" w14:textId="75C15CAC" w:rsidR="00E24265" w:rsidRPr="00615D4B" w:rsidDel="00CB3FDD" w:rsidRDefault="00E24265" w:rsidP="005F76AD">
            <w:pPr>
              <w:rPr>
                <w:del w:id="15608" w:author="阿毛" w:date="2021-05-21T17:54:00Z"/>
                <w:rFonts w:ascii="標楷體" w:eastAsia="標楷體" w:hAnsi="標楷體"/>
              </w:rPr>
            </w:pPr>
            <w:del w:id="15609" w:author="阿毛" w:date="2021-05-21T17:54:00Z">
              <w:r w:rsidRPr="00615D4B" w:rsidDel="00CB3FDD">
                <w:rPr>
                  <w:rFonts w:ascii="標楷體" w:eastAsia="標楷體" w:hAnsi="標楷體" w:hint="eastAsia"/>
                </w:rPr>
                <w:delText>資料型態長度</w:delText>
              </w:r>
            </w:del>
          </w:p>
        </w:tc>
        <w:tc>
          <w:tcPr>
            <w:tcW w:w="624" w:type="pct"/>
          </w:tcPr>
          <w:p w14:paraId="42B93493" w14:textId="13E8557B" w:rsidR="00E24265" w:rsidRPr="00615D4B" w:rsidDel="00CB3FDD" w:rsidRDefault="00E24265" w:rsidP="005F76AD">
            <w:pPr>
              <w:rPr>
                <w:del w:id="15610" w:author="阿毛" w:date="2021-05-21T17:54:00Z"/>
                <w:rFonts w:ascii="標楷體" w:eastAsia="標楷體" w:hAnsi="標楷體"/>
              </w:rPr>
            </w:pPr>
            <w:del w:id="15611" w:author="阿毛" w:date="2021-05-21T17:54:00Z">
              <w:r w:rsidRPr="00615D4B" w:rsidDel="00CB3FDD">
                <w:rPr>
                  <w:rFonts w:ascii="標楷體" w:eastAsia="標楷體" w:hAnsi="標楷體"/>
                </w:rPr>
                <w:delText>預設值</w:delText>
              </w:r>
            </w:del>
          </w:p>
        </w:tc>
        <w:tc>
          <w:tcPr>
            <w:tcW w:w="537" w:type="pct"/>
          </w:tcPr>
          <w:p w14:paraId="5622B6DB" w14:textId="27AE2CAA" w:rsidR="00E24265" w:rsidRPr="00615D4B" w:rsidDel="00CB3FDD" w:rsidRDefault="00E24265" w:rsidP="005F76AD">
            <w:pPr>
              <w:rPr>
                <w:del w:id="15612" w:author="阿毛" w:date="2021-05-21T17:54:00Z"/>
                <w:rFonts w:ascii="標楷體" w:eastAsia="標楷體" w:hAnsi="標楷體"/>
              </w:rPr>
            </w:pPr>
            <w:del w:id="15613" w:author="阿毛" w:date="2021-05-21T17:54:00Z">
              <w:r w:rsidRPr="00615D4B" w:rsidDel="00CB3FDD">
                <w:rPr>
                  <w:rFonts w:ascii="標楷體" w:eastAsia="標楷體" w:hAnsi="標楷體"/>
                </w:rPr>
                <w:delText>選單內容</w:delText>
              </w:r>
            </w:del>
          </w:p>
        </w:tc>
        <w:tc>
          <w:tcPr>
            <w:tcW w:w="299" w:type="pct"/>
          </w:tcPr>
          <w:p w14:paraId="0CCDC607" w14:textId="363A84D2" w:rsidR="00E24265" w:rsidRPr="00615D4B" w:rsidDel="00CB3FDD" w:rsidRDefault="00E24265" w:rsidP="005F76AD">
            <w:pPr>
              <w:rPr>
                <w:del w:id="15614" w:author="阿毛" w:date="2021-05-21T17:54:00Z"/>
                <w:rFonts w:ascii="標楷體" w:eastAsia="標楷體" w:hAnsi="標楷體"/>
              </w:rPr>
            </w:pPr>
            <w:del w:id="15615" w:author="阿毛" w:date="2021-05-21T17:54:00Z">
              <w:r w:rsidRPr="00615D4B" w:rsidDel="00CB3FDD">
                <w:rPr>
                  <w:rFonts w:ascii="標楷體" w:eastAsia="標楷體" w:hAnsi="標楷體"/>
                </w:rPr>
                <w:delText>必填</w:delText>
              </w:r>
            </w:del>
          </w:p>
        </w:tc>
        <w:tc>
          <w:tcPr>
            <w:tcW w:w="299" w:type="pct"/>
          </w:tcPr>
          <w:p w14:paraId="4D32C58C" w14:textId="51AED24E" w:rsidR="00E24265" w:rsidRPr="00615D4B" w:rsidDel="00CB3FDD" w:rsidRDefault="00E24265" w:rsidP="005F76AD">
            <w:pPr>
              <w:rPr>
                <w:del w:id="15616" w:author="阿毛" w:date="2021-05-21T17:54:00Z"/>
                <w:rFonts w:ascii="標楷體" w:eastAsia="標楷體" w:hAnsi="標楷體"/>
              </w:rPr>
            </w:pPr>
            <w:del w:id="15617" w:author="阿毛" w:date="2021-05-21T17:54:00Z">
              <w:r w:rsidRPr="00615D4B" w:rsidDel="00CB3FDD">
                <w:rPr>
                  <w:rFonts w:ascii="標楷體" w:eastAsia="標楷體" w:hAnsi="標楷體"/>
                </w:rPr>
                <w:delText>R/W</w:delText>
              </w:r>
            </w:del>
          </w:p>
        </w:tc>
        <w:tc>
          <w:tcPr>
            <w:tcW w:w="1643" w:type="pct"/>
            <w:vMerge/>
          </w:tcPr>
          <w:p w14:paraId="2FD15EE2" w14:textId="3AC6E868" w:rsidR="00E24265" w:rsidRPr="00615D4B" w:rsidDel="00CB3FDD" w:rsidRDefault="00E24265" w:rsidP="005F76AD">
            <w:pPr>
              <w:rPr>
                <w:del w:id="15618" w:author="阿毛" w:date="2021-05-21T17:54:00Z"/>
                <w:rFonts w:ascii="標楷體" w:eastAsia="標楷體" w:hAnsi="標楷體"/>
              </w:rPr>
            </w:pPr>
          </w:p>
        </w:tc>
      </w:tr>
      <w:tr w:rsidR="00E24265" w:rsidRPr="00615D4B" w:rsidDel="00CB3FDD" w14:paraId="62A2F759" w14:textId="5B882A83" w:rsidTr="005F76AD">
        <w:trPr>
          <w:trHeight w:val="291"/>
          <w:jc w:val="center"/>
          <w:del w:id="15619" w:author="阿毛" w:date="2021-05-21T17:54:00Z"/>
        </w:trPr>
        <w:tc>
          <w:tcPr>
            <w:tcW w:w="219" w:type="pct"/>
          </w:tcPr>
          <w:p w14:paraId="25D7E95E" w14:textId="436D0BAF" w:rsidR="00E24265" w:rsidRPr="005E579A" w:rsidDel="00CB3FDD" w:rsidRDefault="00E24265" w:rsidP="005F76AD">
            <w:pPr>
              <w:pStyle w:val="af9"/>
              <w:numPr>
                <w:ilvl w:val="0"/>
                <w:numId w:val="53"/>
              </w:numPr>
              <w:ind w:leftChars="0"/>
              <w:rPr>
                <w:del w:id="15620" w:author="阿毛" w:date="2021-05-21T17:54:00Z"/>
                <w:rFonts w:ascii="標楷體" w:eastAsia="標楷體" w:hAnsi="標楷體"/>
              </w:rPr>
            </w:pPr>
          </w:p>
        </w:tc>
        <w:tc>
          <w:tcPr>
            <w:tcW w:w="756" w:type="pct"/>
          </w:tcPr>
          <w:p w14:paraId="67208DA4" w14:textId="6DCBA7EF" w:rsidR="00E24265" w:rsidRPr="00615D4B" w:rsidDel="00CB3FDD" w:rsidRDefault="00E24265" w:rsidP="005F76AD">
            <w:pPr>
              <w:rPr>
                <w:del w:id="15621" w:author="阿毛" w:date="2021-05-21T17:54:00Z"/>
                <w:rFonts w:ascii="標楷體" w:eastAsia="標楷體" w:hAnsi="標楷體"/>
              </w:rPr>
            </w:pPr>
            <w:del w:id="15622" w:author="阿毛" w:date="2021-05-21T17:54:00Z">
              <w:r w:rsidRPr="00B93CCA" w:rsidDel="00CB3FDD">
                <w:rPr>
                  <w:rFonts w:ascii="標楷體" w:eastAsia="標楷體" w:hAnsi="標楷體" w:hint="eastAsia"/>
                </w:rPr>
                <w:delText>交易代碼</w:delText>
              </w:r>
            </w:del>
          </w:p>
        </w:tc>
        <w:tc>
          <w:tcPr>
            <w:tcW w:w="624" w:type="pct"/>
          </w:tcPr>
          <w:p w14:paraId="66E6CC41" w14:textId="38F6694C" w:rsidR="00E24265" w:rsidRPr="00615D4B" w:rsidDel="00CB3FDD" w:rsidRDefault="00E24265" w:rsidP="005F76AD">
            <w:pPr>
              <w:rPr>
                <w:del w:id="15623" w:author="阿毛" w:date="2021-05-21T17:54:00Z"/>
                <w:rFonts w:ascii="標楷體" w:eastAsia="標楷體" w:hAnsi="標楷體"/>
              </w:rPr>
            </w:pPr>
          </w:p>
        </w:tc>
        <w:tc>
          <w:tcPr>
            <w:tcW w:w="624" w:type="pct"/>
          </w:tcPr>
          <w:p w14:paraId="3F36C73C" w14:textId="60324A9F" w:rsidR="00E24265" w:rsidRPr="00615D4B" w:rsidDel="00CB3FDD" w:rsidRDefault="00E24265" w:rsidP="005F76AD">
            <w:pPr>
              <w:rPr>
                <w:del w:id="15624" w:author="阿毛" w:date="2021-05-21T17:54:00Z"/>
                <w:rFonts w:ascii="標楷體" w:eastAsia="標楷體" w:hAnsi="標楷體"/>
              </w:rPr>
            </w:pPr>
          </w:p>
        </w:tc>
        <w:tc>
          <w:tcPr>
            <w:tcW w:w="537" w:type="pct"/>
          </w:tcPr>
          <w:p w14:paraId="338618AC" w14:textId="476836F0" w:rsidR="00E24265" w:rsidRPr="00615D4B" w:rsidDel="00CB3FDD" w:rsidRDefault="00E24265" w:rsidP="005F76AD">
            <w:pPr>
              <w:rPr>
                <w:del w:id="15625" w:author="阿毛" w:date="2021-05-21T17:54:00Z"/>
                <w:rFonts w:ascii="標楷體" w:eastAsia="標楷體" w:hAnsi="標楷體"/>
              </w:rPr>
            </w:pPr>
            <w:del w:id="15626" w:author="阿毛" w:date="2021-05-21T17:54:00Z">
              <w:r w:rsidDel="00CB3FDD">
                <w:rPr>
                  <w:rFonts w:ascii="標楷體" w:eastAsia="標楷體" w:hAnsi="標楷體" w:hint="eastAsia"/>
                </w:rPr>
                <w:delText>下拉式選單</w:delText>
              </w:r>
            </w:del>
          </w:p>
        </w:tc>
        <w:tc>
          <w:tcPr>
            <w:tcW w:w="299" w:type="pct"/>
          </w:tcPr>
          <w:p w14:paraId="3A6D4A16" w14:textId="04105F5F" w:rsidR="00E24265" w:rsidRPr="00615D4B" w:rsidDel="00CB3FDD" w:rsidRDefault="00E24265" w:rsidP="005F76AD">
            <w:pPr>
              <w:rPr>
                <w:del w:id="15627" w:author="阿毛" w:date="2021-05-21T17:54:00Z"/>
                <w:rFonts w:ascii="標楷體" w:eastAsia="標楷體" w:hAnsi="標楷體"/>
              </w:rPr>
            </w:pPr>
          </w:p>
        </w:tc>
        <w:tc>
          <w:tcPr>
            <w:tcW w:w="299" w:type="pct"/>
          </w:tcPr>
          <w:p w14:paraId="0DC01266" w14:textId="03276C3F" w:rsidR="00E24265" w:rsidRPr="00615D4B" w:rsidDel="00CB3FDD" w:rsidRDefault="00E24265" w:rsidP="005F76AD">
            <w:pPr>
              <w:rPr>
                <w:del w:id="15628" w:author="阿毛" w:date="2021-05-21T17:54:00Z"/>
                <w:rFonts w:ascii="標楷體" w:eastAsia="標楷體" w:hAnsi="標楷體"/>
              </w:rPr>
            </w:pPr>
          </w:p>
        </w:tc>
        <w:tc>
          <w:tcPr>
            <w:tcW w:w="1643" w:type="pct"/>
          </w:tcPr>
          <w:p w14:paraId="1C8E95D1" w14:textId="317B074C" w:rsidR="00E24265" w:rsidDel="00CB3FDD" w:rsidRDefault="00E24265" w:rsidP="005F76AD">
            <w:pPr>
              <w:rPr>
                <w:del w:id="15629" w:author="阿毛" w:date="2021-05-21T17:54:00Z"/>
                <w:rFonts w:ascii="標楷體" w:eastAsia="標楷體" w:hAnsi="標楷體"/>
              </w:rPr>
            </w:pPr>
            <w:del w:id="15630" w:author="阿毛" w:date="2021-05-21T17:54:00Z">
              <w:r w:rsidRPr="001C6A5F" w:rsidDel="00CB3FDD">
                <w:rPr>
                  <w:rFonts w:ascii="標楷體" w:eastAsia="標楷體" w:hAnsi="標楷體" w:hint="eastAsia"/>
                </w:rPr>
                <w:delText>1:新增</w:delText>
              </w:r>
            </w:del>
          </w:p>
          <w:p w14:paraId="251646B3" w14:textId="10C4734E" w:rsidR="00E24265" w:rsidRPr="00615D4B" w:rsidDel="00CB3FDD" w:rsidRDefault="00E24265" w:rsidP="005F76AD">
            <w:pPr>
              <w:rPr>
                <w:del w:id="15631" w:author="阿毛" w:date="2021-05-21T17:54:00Z"/>
                <w:rFonts w:ascii="標楷體" w:eastAsia="標楷體" w:hAnsi="標楷體"/>
              </w:rPr>
            </w:pPr>
            <w:del w:id="15632" w:author="阿毛" w:date="2021-05-21T17:54:00Z">
              <w:r w:rsidRPr="001C6A5F" w:rsidDel="00CB3FDD">
                <w:rPr>
                  <w:rFonts w:ascii="標楷體" w:eastAsia="標楷體" w:hAnsi="標楷體" w:hint="eastAsia"/>
                </w:rPr>
                <w:delText>2:異動</w:delText>
              </w:r>
            </w:del>
          </w:p>
        </w:tc>
      </w:tr>
      <w:tr w:rsidR="00E24265" w:rsidRPr="00615D4B" w:rsidDel="00CB3FDD" w14:paraId="06C7A9BC" w14:textId="7EE7EE72" w:rsidTr="005F76AD">
        <w:trPr>
          <w:trHeight w:val="291"/>
          <w:jc w:val="center"/>
          <w:del w:id="15633" w:author="阿毛" w:date="2021-05-21T17:54:00Z"/>
        </w:trPr>
        <w:tc>
          <w:tcPr>
            <w:tcW w:w="219" w:type="pct"/>
          </w:tcPr>
          <w:p w14:paraId="20F8059F" w14:textId="11D3BFC1" w:rsidR="00E24265" w:rsidRPr="005E579A" w:rsidDel="00CB3FDD" w:rsidRDefault="00E24265" w:rsidP="005F76AD">
            <w:pPr>
              <w:pStyle w:val="af9"/>
              <w:numPr>
                <w:ilvl w:val="0"/>
                <w:numId w:val="53"/>
              </w:numPr>
              <w:ind w:leftChars="0"/>
              <w:rPr>
                <w:del w:id="15634" w:author="阿毛" w:date="2021-05-21T17:54:00Z"/>
                <w:rFonts w:ascii="標楷體" w:eastAsia="標楷體" w:hAnsi="標楷體"/>
              </w:rPr>
            </w:pPr>
          </w:p>
        </w:tc>
        <w:tc>
          <w:tcPr>
            <w:tcW w:w="756" w:type="pct"/>
          </w:tcPr>
          <w:p w14:paraId="65FC7B01" w14:textId="4B359509" w:rsidR="00E24265" w:rsidRPr="00615D4B" w:rsidDel="00CB3FDD" w:rsidRDefault="00E24265" w:rsidP="005F76AD">
            <w:pPr>
              <w:rPr>
                <w:del w:id="15635" w:author="阿毛" w:date="2021-05-21T17:54:00Z"/>
                <w:rFonts w:ascii="標楷體" w:eastAsia="標楷體" w:hAnsi="標楷體"/>
              </w:rPr>
            </w:pPr>
            <w:del w:id="15636" w:author="阿毛" w:date="2021-05-21T17:54:00Z">
              <w:r w:rsidRPr="00B93CCA" w:rsidDel="00CB3FDD">
                <w:rPr>
                  <w:rFonts w:ascii="標楷體" w:eastAsia="標楷體" w:hAnsi="標楷體" w:hint="eastAsia"/>
                </w:rPr>
                <w:delText>債務人IDN</w:delText>
              </w:r>
            </w:del>
          </w:p>
        </w:tc>
        <w:tc>
          <w:tcPr>
            <w:tcW w:w="624" w:type="pct"/>
          </w:tcPr>
          <w:p w14:paraId="2207B1D4" w14:textId="61A34C04" w:rsidR="00E24265" w:rsidRPr="00615D4B" w:rsidDel="00CB3FDD" w:rsidRDefault="00E24265" w:rsidP="005F76AD">
            <w:pPr>
              <w:rPr>
                <w:del w:id="15637" w:author="阿毛" w:date="2021-05-21T17:54:00Z"/>
                <w:rFonts w:ascii="標楷體" w:eastAsia="標楷體" w:hAnsi="標楷體"/>
              </w:rPr>
            </w:pPr>
          </w:p>
        </w:tc>
        <w:tc>
          <w:tcPr>
            <w:tcW w:w="624" w:type="pct"/>
          </w:tcPr>
          <w:p w14:paraId="1C3DCB0A" w14:textId="50A815CF" w:rsidR="00E24265" w:rsidRPr="00615D4B" w:rsidDel="00CB3FDD" w:rsidRDefault="00E24265" w:rsidP="005F76AD">
            <w:pPr>
              <w:rPr>
                <w:del w:id="15638" w:author="阿毛" w:date="2021-05-21T17:54:00Z"/>
                <w:rFonts w:ascii="標楷體" w:eastAsia="標楷體" w:hAnsi="標楷體"/>
              </w:rPr>
            </w:pPr>
          </w:p>
        </w:tc>
        <w:tc>
          <w:tcPr>
            <w:tcW w:w="537" w:type="pct"/>
          </w:tcPr>
          <w:p w14:paraId="09A2FAE1" w14:textId="5B5996AA" w:rsidR="00E24265" w:rsidRPr="00615D4B" w:rsidDel="00CB3FDD" w:rsidRDefault="00E24265" w:rsidP="005F76AD">
            <w:pPr>
              <w:rPr>
                <w:del w:id="15639" w:author="阿毛" w:date="2021-05-21T17:54:00Z"/>
                <w:rFonts w:ascii="標楷體" w:eastAsia="標楷體" w:hAnsi="標楷體"/>
              </w:rPr>
            </w:pPr>
          </w:p>
        </w:tc>
        <w:tc>
          <w:tcPr>
            <w:tcW w:w="299" w:type="pct"/>
          </w:tcPr>
          <w:p w14:paraId="4C7F3EB6" w14:textId="16F5EA40" w:rsidR="00E24265" w:rsidRPr="00615D4B" w:rsidDel="00CB3FDD" w:rsidRDefault="00E24265" w:rsidP="005F76AD">
            <w:pPr>
              <w:rPr>
                <w:del w:id="15640" w:author="阿毛" w:date="2021-05-21T17:54:00Z"/>
                <w:rFonts w:ascii="標楷體" w:eastAsia="標楷體" w:hAnsi="標楷體"/>
              </w:rPr>
            </w:pPr>
          </w:p>
        </w:tc>
        <w:tc>
          <w:tcPr>
            <w:tcW w:w="299" w:type="pct"/>
          </w:tcPr>
          <w:p w14:paraId="4895B611" w14:textId="732861B4" w:rsidR="00E24265" w:rsidRPr="00615D4B" w:rsidDel="00CB3FDD" w:rsidRDefault="00E24265" w:rsidP="005F76AD">
            <w:pPr>
              <w:rPr>
                <w:del w:id="15641" w:author="阿毛" w:date="2021-05-21T17:54:00Z"/>
                <w:rFonts w:ascii="標楷體" w:eastAsia="標楷體" w:hAnsi="標楷體"/>
              </w:rPr>
            </w:pPr>
          </w:p>
        </w:tc>
        <w:tc>
          <w:tcPr>
            <w:tcW w:w="1643" w:type="pct"/>
          </w:tcPr>
          <w:p w14:paraId="32767DDF" w14:textId="6F392907" w:rsidR="00E24265" w:rsidRPr="00615D4B" w:rsidDel="00CB3FDD" w:rsidRDefault="00E24265" w:rsidP="005F76AD">
            <w:pPr>
              <w:rPr>
                <w:del w:id="15642" w:author="阿毛" w:date="2021-05-21T17:54:00Z"/>
                <w:rFonts w:ascii="標楷體" w:eastAsia="標楷體" w:hAnsi="標楷體"/>
              </w:rPr>
            </w:pPr>
          </w:p>
        </w:tc>
      </w:tr>
      <w:tr w:rsidR="00E24265" w:rsidRPr="00615D4B" w:rsidDel="00CB3FDD" w14:paraId="3E7CB9F9" w14:textId="0297F8F7" w:rsidTr="005F76AD">
        <w:trPr>
          <w:trHeight w:val="291"/>
          <w:jc w:val="center"/>
          <w:del w:id="15643" w:author="阿毛" w:date="2021-05-21T17:54:00Z"/>
        </w:trPr>
        <w:tc>
          <w:tcPr>
            <w:tcW w:w="219" w:type="pct"/>
          </w:tcPr>
          <w:p w14:paraId="34C73CFB" w14:textId="22B383D3" w:rsidR="00E24265" w:rsidRPr="005E579A" w:rsidDel="00CB3FDD" w:rsidRDefault="00E24265" w:rsidP="005F76AD">
            <w:pPr>
              <w:pStyle w:val="af9"/>
              <w:numPr>
                <w:ilvl w:val="0"/>
                <w:numId w:val="53"/>
              </w:numPr>
              <w:ind w:leftChars="0"/>
              <w:rPr>
                <w:del w:id="15644" w:author="阿毛" w:date="2021-05-21T17:54:00Z"/>
                <w:rFonts w:ascii="標楷體" w:eastAsia="標楷體" w:hAnsi="標楷體"/>
              </w:rPr>
            </w:pPr>
          </w:p>
        </w:tc>
        <w:tc>
          <w:tcPr>
            <w:tcW w:w="756" w:type="pct"/>
          </w:tcPr>
          <w:p w14:paraId="5A7B3F0D" w14:textId="172AAD2C" w:rsidR="00E24265" w:rsidRPr="00615D4B" w:rsidDel="00CB3FDD" w:rsidRDefault="00E24265" w:rsidP="005F76AD">
            <w:pPr>
              <w:rPr>
                <w:del w:id="15645" w:author="阿毛" w:date="2021-05-21T17:54:00Z"/>
                <w:rFonts w:ascii="標楷體" w:eastAsia="標楷體" w:hAnsi="標楷體"/>
              </w:rPr>
            </w:pPr>
            <w:del w:id="15646" w:author="阿毛" w:date="2021-05-21T17:54:00Z">
              <w:r w:rsidRPr="00B93CCA" w:rsidDel="00CB3FDD">
                <w:rPr>
                  <w:rFonts w:ascii="標楷體" w:eastAsia="標楷體" w:hAnsi="標楷體" w:hint="eastAsia"/>
                </w:rPr>
                <w:delText>報送單位代號</w:delText>
              </w:r>
            </w:del>
          </w:p>
        </w:tc>
        <w:tc>
          <w:tcPr>
            <w:tcW w:w="624" w:type="pct"/>
          </w:tcPr>
          <w:p w14:paraId="452EB5B5" w14:textId="5B423A7D" w:rsidR="00E24265" w:rsidRPr="00615D4B" w:rsidDel="00CB3FDD" w:rsidRDefault="00E24265" w:rsidP="005F76AD">
            <w:pPr>
              <w:rPr>
                <w:del w:id="15647" w:author="阿毛" w:date="2021-05-21T17:54:00Z"/>
                <w:rFonts w:ascii="標楷體" w:eastAsia="標楷體" w:hAnsi="標楷體"/>
              </w:rPr>
            </w:pPr>
          </w:p>
        </w:tc>
        <w:tc>
          <w:tcPr>
            <w:tcW w:w="624" w:type="pct"/>
          </w:tcPr>
          <w:p w14:paraId="2BFDAE62" w14:textId="16CAAE85" w:rsidR="00E24265" w:rsidRPr="00615D4B" w:rsidDel="00CB3FDD" w:rsidRDefault="00E24265" w:rsidP="005F76AD">
            <w:pPr>
              <w:rPr>
                <w:del w:id="15648" w:author="阿毛" w:date="2021-05-21T17:54:00Z"/>
                <w:rFonts w:ascii="標楷體" w:eastAsia="標楷體" w:hAnsi="標楷體"/>
              </w:rPr>
            </w:pPr>
          </w:p>
        </w:tc>
        <w:tc>
          <w:tcPr>
            <w:tcW w:w="537" w:type="pct"/>
          </w:tcPr>
          <w:p w14:paraId="3E179FF9" w14:textId="7895E760" w:rsidR="00E24265" w:rsidRPr="00615D4B" w:rsidDel="00CB3FDD" w:rsidRDefault="00E24265" w:rsidP="005F76AD">
            <w:pPr>
              <w:rPr>
                <w:del w:id="15649" w:author="阿毛" w:date="2021-05-21T17:54:00Z"/>
                <w:rFonts w:ascii="標楷體" w:eastAsia="標楷體" w:hAnsi="標楷體"/>
              </w:rPr>
            </w:pPr>
          </w:p>
        </w:tc>
        <w:tc>
          <w:tcPr>
            <w:tcW w:w="299" w:type="pct"/>
          </w:tcPr>
          <w:p w14:paraId="2B60DA0B" w14:textId="29DA3D85" w:rsidR="00E24265" w:rsidRPr="00615D4B" w:rsidDel="00CB3FDD" w:rsidRDefault="00E24265" w:rsidP="005F76AD">
            <w:pPr>
              <w:rPr>
                <w:del w:id="15650" w:author="阿毛" w:date="2021-05-21T17:54:00Z"/>
                <w:rFonts w:ascii="標楷體" w:eastAsia="標楷體" w:hAnsi="標楷體"/>
              </w:rPr>
            </w:pPr>
          </w:p>
        </w:tc>
        <w:tc>
          <w:tcPr>
            <w:tcW w:w="299" w:type="pct"/>
          </w:tcPr>
          <w:p w14:paraId="3D998F85" w14:textId="3476E3AB" w:rsidR="00E24265" w:rsidRPr="00615D4B" w:rsidDel="00CB3FDD" w:rsidRDefault="00E24265" w:rsidP="005F76AD">
            <w:pPr>
              <w:rPr>
                <w:del w:id="15651" w:author="阿毛" w:date="2021-05-21T17:54:00Z"/>
                <w:rFonts w:ascii="標楷體" w:eastAsia="標楷體" w:hAnsi="標楷體"/>
              </w:rPr>
            </w:pPr>
          </w:p>
        </w:tc>
        <w:tc>
          <w:tcPr>
            <w:tcW w:w="1643" w:type="pct"/>
          </w:tcPr>
          <w:p w14:paraId="4723ABA5" w14:textId="5008F47B" w:rsidR="00E24265" w:rsidRPr="00615D4B" w:rsidDel="00CB3FDD" w:rsidRDefault="00E24265" w:rsidP="005F76AD">
            <w:pPr>
              <w:rPr>
                <w:del w:id="15652" w:author="阿毛" w:date="2021-05-21T17:54:00Z"/>
                <w:rFonts w:ascii="標楷體" w:eastAsia="標楷體" w:hAnsi="標楷體"/>
              </w:rPr>
            </w:pPr>
          </w:p>
        </w:tc>
      </w:tr>
      <w:tr w:rsidR="00E24265" w:rsidRPr="00615D4B" w:rsidDel="00CB3FDD" w14:paraId="00CDF0E2" w14:textId="4B1E9636" w:rsidTr="005F76AD">
        <w:trPr>
          <w:trHeight w:val="291"/>
          <w:jc w:val="center"/>
          <w:del w:id="15653" w:author="阿毛" w:date="2021-05-21T17:54:00Z"/>
        </w:trPr>
        <w:tc>
          <w:tcPr>
            <w:tcW w:w="219" w:type="pct"/>
          </w:tcPr>
          <w:p w14:paraId="51F767E9" w14:textId="1B36CCE3" w:rsidR="00E24265" w:rsidRPr="005E579A" w:rsidDel="00CB3FDD" w:rsidRDefault="00E24265" w:rsidP="005F76AD">
            <w:pPr>
              <w:pStyle w:val="af9"/>
              <w:numPr>
                <w:ilvl w:val="0"/>
                <w:numId w:val="53"/>
              </w:numPr>
              <w:ind w:leftChars="0"/>
              <w:rPr>
                <w:del w:id="15654" w:author="阿毛" w:date="2021-05-21T17:54:00Z"/>
                <w:rFonts w:ascii="標楷體" w:eastAsia="標楷體" w:hAnsi="標楷體"/>
              </w:rPr>
            </w:pPr>
          </w:p>
        </w:tc>
        <w:tc>
          <w:tcPr>
            <w:tcW w:w="756" w:type="pct"/>
          </w:tcPr>
          <w:p w14:paraId="1B5A4969" w14:textId="71DBA2E0" w:rsidR="00E24265" w:rsidRPr="00615D4B" w:rsidDel="00CB3FDD" w:rsidRDefault="00E24265" w:rsidP="005F76AD">
            <w:pPr>
              <w:rPr>
                <w:del w:id="15655" w:author="阿毛" w:date="2021-05-21T17:54:00Z"/>
                <w:rFonts w:ascii="標楷體" w:eastAsia="標楷體" w:hAnsi="標楷體"/>
              </w:rPr>
            </w:pPr>
            <w:del w:id="15656" w:author="阿毛" w:date="2021-05-21T17:54:00Z">
              <w:r w:rsidRPr="00B93CCA" w:rsidDel="00CB3FDD">
                <w:rPr>
                  <w:rFonts w:ascii="標楷體" w:eastAsia="標楷體" w:hAnsi="標楷體" w:hint="eastAsia"/>
                </w:rPr>
                <w:delText>款項統一收付申請日</w:delText>
              </w:r>
            </w:del>
          </w:p>
        </w:tc>
        <w:tc>
          <w:tcPr>
            <w:tcW w:w="624" w:type="pct"/>
          </w:tcPr>
          <w:p w14:paraId="71BF0CF8" w14:textId="120471A6" w:rsidR="00E24265" w:rsidRPr="00615D4B" w:rsidDel="00CB3FDD" w:rsidRDefault="00E24265" w:rsidP="005F76AD">
            <w:pPr>
              <w:rPr>
                <w:del w:id="15657" w:author="阿毛" w:date="2021-05-21T17:54:00Z"/>
                <w:rFonts w:ascii="標楷體" w:eastAsia="標楷體" w:hAnsi="標楷體"/>
              </w:rPr>
            </w:pPr>
          </w:p>
        </w:tc>
        <w:tc>
          <w:tcPr>
            <w:tcW w:w="624" w:type="pct"/>
          </w:tcPr>
          <w:p w14:paraId="49617F67" w14:textId="4F88B3F6" w:rsidR="00E24265" w:rsidRPr="00615D4B" w:rsidDel="00CB3FDD" w:rsidRDefault="00E24265" w:rsidP="005F76AD">
            <w:pPr>
              <w:rPr>
                <w:del w:id="15658" w:author="阿毛" w:date="2021-05-21T17:54:00Z"/>
                <w:rFonts w:ascii="標楷體" w:eastAsia="標楷體" w:hAnsi="標楷體"/>
              </w:rPr>
            </w:pPr>
          </w:p>
        </w:tc>
        <w:tc>
          <w:tcPr>
            <w:tcW w:w="537" w:type="pct"/>
          </w:tcPr>
          <w:p w14:paraId="3C616F41" w14:textId="4A6CC938" w:rsidR="00E24265" w:rsidRPr="00615D4B" w:rsidDel="00CB3FDD" w:rsidRDefault="00E24265" w:rsidP="005F76AD">
            <w:pPr>
              <w:rPr>
                <w:del w:id="15659" w:author="阿毛" w:date="2021-05-21T17:54:00Z"/>
                <w:rFonts w:ascii="標楷體" w:eastAsia="標楷體" w:hAnsi="標楷體"/>
              </w:rPr>
            </w:pPr>
          </w:p>
        </w:tc>
        <w:tc>
          <w:tcPr>
            <w:tcW w:w="299" w:type="pct"/>
          </w:tcPr>
          <w:p w14:paraId="00F5EC7B" w14:textId="4A7055EA" w:rsidR="00E24265" w:rsidRPr="00615D4B" w:rsidDel="00CB3FDD" w:rsidRDefault="00E24265" w:rsidP="005F76AD">
            <w:pPr>
              <w:rPr>
                <w:del w:id="15660" w:author="阿毛" w:date="2021-05-21T17:54:00Z"/>
                <w:rFonts w:ascii="標楷體" w:eastAsia="標楷體" w:hAnsi="標楷體"/>
              </w:rPr>
            </w:pPr>
          </w:p>
        </w:tc>
        <w:tc>
          <w:tcPr>
            <w:tcW w:w="299" w:type="pct"/>
          </w:tcPr>
          <w:p w14:paraId="757DD251" w14:textId="529CD36A" w:rsidR="00E24265" w:rsidRPr="00615D4B" w:rsidDel="00CB3FDD" w:rsidRDefault="00E24265" w:rsidP="005F76AD">
            <w:pPr>
              <w:rPr>
                <w:del w:id="15661" w:author="阿毛" w:date="2021-05-21T17:54:00Z"/>
                <w:rFonts w:ascii="標楷體" w:eastAsia="標楷體" w:hAnsi="標楷體"/>
              </w:rPr>
            </w:pPr>
          </w:p>
        </w:tc>
        <w:tc>
          <w:tcPr>
            <w:tcW w:w="1643" w:type="pct"/>
          </w:tcPr>
          <w:p w14:paraId="76FA70FF" w14:textId="65676871" w:rsidR="00E24265" w:rsidRPr="00615D4B" w:rsidDel="00CB3FDD" w:rsidRDefault="00E24265" w:rsidP="005F76AD">
            <w:pPr>
              <w:rPr>
                <w:del w:id="15662" w:author="阿毛" w:date="2021-05-21T17:54:00Z"/>
                <w:rFonts w:ascii="標楷體" w:eastAsia="標楷體" w:hAnsi="標楷體"/>
              </w:rPr>
            </w:pPr>
          </w:p>
        </w:tc>
      </w:tr>
      <w:tr w:rsidR="00E24265" w:rsidRPr="00615D4B" w:rsidDel="00CB3FDD" w14:paraId="271D18D1" w14:textId="00993DAF" w:rsidTr="005F76AD">
        <w:trPr>
          <w:trHeight w:val="291"/>
          <w:jc w:val="center"/>
          <w:del w:id="15663" w:author="阿毛" w:date="2021-05-21T17:54:00Z"/>
        </w:trPr>
        <w:tc>
          <w:tcPr>
            <w:tcW w:w="219" w:type="pct"/>
          </w:tcPr>
          <w:p w14:paraId="779EC685" w14:textId="6F756351" w:rsidR="00E24265" w:rsidRPr="005E579A" w:rsidDel="00CB3FDD" w:rsidRDefault="00E24265" w:rsidP="005F76AD">
            <w:pPr>
              <w:pStyle w:val="af9"/>
              <w:numPr>
                <w:ilvl w:val="0"/>
                <w:numId w:val="53"/>
              </w:numPr>
              <w:ind w:leftChars="0"/>
              <w:rPr>
                <w:del w:id="15664" w:author="阿毛" w:date="2021-05-21T17:54:00Z"/>
                <w:rFonts w:ascii="標楷體" w:eastAsia="標楷體" w:hAnsi="標楷體"/>
              </w:rPr>
            </w:pPr>
          </w:p>
        </w:tc>
        <w:tc>
          <w:tcPr>
            <w:tcW w:w="756" w:type="pct"/>
          </w:tcPr>
          <w:p w14:paraId="2132D3E8" w14:textId="350E6E73" w:rsidR="00E24265" w:rsidRPr="00615D4B" w:rsidDel="00CB3FDD" w:rsidRDefault="00E24265" w:rsidP="005F76AD">
            <w:pPr>
              <w:rPr>
                <w:del w:id="15665" w:author="阿毛" w:date="2021-05-21T17:54:00Z"/>
                <w:rFonts w:ascii="標楷體" w:eastAsia="標楷體" w:hAnsi="標楷體"/>
              </w:rPr>
            </w:pPr>
            <w:del w:id="15666" w:author="阿毛" w:date="2021-05-21T17:54:00Z">
              <w:r w:rsidRPr="00B93CCA" w:rsidDel="00CB3FDD">
                <w:rPr>
                  <w:rFonts w:ascii="標楷體" w:eastAsia="標楷體" w:hAnsi="標楷體" w:hint="eastAsia"/>
                </w:rPr>
                <w:delText>生效日期（寄發作業審核通知書日期）</w:delText>
              </w:r>
            </w:del>
          </w:p>
        </w:tc>
        <w:tc>
          <w:tcPr>
            <w:tcW w:w="624" w:type="pct"/>
          </w:tcPr>
          <w:p w14:paraId="35F82667" w14:textId="05B0100B" w:rsidR="00E24265" w:rsidRPr="00615D4B" w:rsidDel="00CB3FDD" w:rsidRDefault="00E24265" w:rsidP="005F76AD">
            <w:pPr>
              <w:rPr>
                <w:del w:id="15667" w:author="阿毛" w:date="2021-05-21T17:54:00Z"/>
                <w:rFonts w:ascii="標楷體" w:eastAsia="標楷體" w:hAnsi="標楷體"/>
              </w:rPr>
            </w:pPr>
          </w:p>
        </w:tc>
        <w:tc>
          <w:tcPr>
            <w:tcW w:w="624" w:type="pct"/>
          </w:tcPr>
          <w:p w14:paraId="0BE5FCF6" w14:textId="4E641671" w:rsidR="00E24265" w:rsidRPr="00615D4B" w:rsidDel="00CB3FDD" w:rsidRDefault="00E24265" w:rsidP="005F76AD">
            <w:pPr>
              <w:rPr>
                <w:del w:id="15668" w:author="阿毛" w:date="2021-05-21T17:54:00Z"/>
                <w:rFonts w:ascii="標楷體" w:eastAsia="標楷體" w:hAnsi="標楷體"/>
              </w:rPr>
            </w:pPr>
          </w:p>
        </w:tc>
        <w:tc>
          <w:tcPr>
            <w:tcW w:w="537" w:type="pct"/>
          </w:tcPr>
          <w:p w14:paraId="11261E0C" w14:textId="70BDB97A" w:rsidR="00E24265" w:rsidRPr="00615D4B" w:rsidDel="00CB3FDD" w:rsidRDefault="00E24265" w:rsidP="005F76AD">
            <w:pPr>
              <w:rPr>
                <w:del w:id="15669" w:author="阿毛" w:date="2021-05-21T17:54:00Z"/>
                <w:rFonts w:ascii="標楷體" w:eastAsia="標楷體" w:hAnsi="標楷體"/>
              </w:rPr>
            </w:pPr>
          </w:p>
        </w:tc>
        <w:tc>
          <w:tcPr>
            <w:tcW w:w="299" w:type="pct"/>
          </w:tcPr>
          <w:p w14:paraId="7E5B5A11" w14:textId="398161A6" w:rsidR="00E24265" w:rsidRPr="00615D4B" w:rsidDel="00CB3FDD" w:rsidRDefault="00E24265" w:rsidP="005F76AD">
            <w:pPr>
              <w:rPr>
                <w:del w:id="15670" w:author="阿毛" w:date="2021-05-21T17:54:00Z"/>
                <w:rFonts w:ascii="標楷體" w:eastAsia="標楷體" w:hAnsi="標楷體"/>
              </w:rPr>
            </w:pPr>
          </w:p>
        </w:tc>
        <w:tc>
          <w:tcPr>
            <w:tcW w:w="299" w:type="pct"/>
          </w:tcPr>
          <w:p w14:paraId="119B48B9" w14:textId="338BFF89" w:rsidR="00E24265" w:rsidRPr="00615D4B" w:rsidDel="00CB3FDD" w:rsidRDefault="00E24265" w:rsidP="005F76AD">
            <w:pPr>
              <w:rPr>
                <w:del w:id="15671" w:author="阿毛" w:date="2021-05-21T17:54:00Z"/>
                <w:rFonts w:ascii="標楷體" w:eastAsia="標楷體" w:hAnsi="標楷體"/>
              </w:rPr>
            </w:pPr>
          </w:p>
        </w:tc>
        <w:tc>
          <w:tcPr>
            <w:tcW w:w="1643" w:type="pct"/>
          </w:tcPr>
          <w:p w14:paraId="0D418F24" w14:textId="1CD709A2" w:rsidR="00E24265" w:rsidRPr="00615D4B" w:rsidDel="00CB3FDD" w:rsidRDefault="00E24265" w:rsidP="005F76AD">
            <w:pPr>
              <w:rPr>
                <w:del w:id="15672" w:author="阿毛" w:date="2021-05-21T17:54:00Z"/>
                <w:rFonts w:ascii="標楷體" w:eastAsia="標楷體" w:hAnsi="標楷體"/>
              </w:rPr>
            </w:pPr>
          </w:p>
        </w:tc>
      </w:tr>
      <w:tr w:rsidR="00E24265" w:rsidRPr="00615D4B" w:rsidDel="00CB3FDD" w14:paraId="18BBA92A" w14:textId="5E6D29C6" w:rsidTr="005F76AD">
        <w:trPr>
          <w:trHeight w:val="291"/>
          <w:jc w:val="center"/>
          <w:del w:id="15673" w:author="阿毛" w:date="2021-05-21T17:54:00Z"/>
        </w:trPr>
        <w:tc>
          <w:tcPr>
            <w:tcW w:w="219" w:type="pct"/>
          </w:tcPr>
          <w:p w14:paraId="224DE15F" w14:textId="11E00E09" w:rsidR="00E24265" w:rsidRPr="005E579A" w:rsidDel="00CB3FDD" w:rsidRDefault="00E24265" w:rsidP="005F76AD">
            <w:pPr>
              <w:pStyle w:val="af9"/>
              <w:numPr>
                <w:ilvl w:val="0"/>
                <w:numId w:val="53"/>
              </w:numPr>
              <w:ind w:leftChars="0"/>
              <w:rPr>
                <w:del w:id="15674" w:author="阿毛" w:date="2021-05-21T17:54:00Z"/>
                <w:rFonts w:ascii="標楷體" w:eastAsia="標楷體" w:hAnsi="標楷體"/>
              </w:rPr>
            </w:pPr>
          </w:p>
        </w:tc>
        <w:tc>
          <w:tcPr>
            <w:tcW w:w="756" w:type="pct"/>
          </w:tcPr>
          <w:p w14:paraId="20CBAC04" w14:textId="6C523F47" w:rsidR="00E24265" w:rsidRPr="00615D4B" w:rsidDel="00CB3FDD" w:rsidRDefault="00E24265" w:rsidP="005F76AD">
            <w:pPr>
              <w:rPr>
                <w:del w:id="15675" w:author="阿毛" w:date="2021-05-21T17:54:00Z"/>
                <w:rFonts w:ascii="標楷體" w:eastAsia="標楷體" w:hAnsi="標楷體"/>
              </w:rPr>
            </w:pPr>
            <w:del w:id="15676" w:author="阿毛" w:date="2021-05-21T17:54:00Z">
              <w:r w:rsidRPr="00B93CCA" w:rsidDel="00CB3FDD">
                <w:rPr>
                  <w:rFonts w:ascii="標楷體" w:eastAsia="標楷體" w:hAnsi="標楷體" w:hint="eastAsia"/>
                </w:rPr>
                <w:delText>本分配表首繳日</w:delText>
              </w:r>
            </w:del>
          </w:p>
        </w:tc>
        <w:tc>
          <w:tcPr>
            <w:tcW w:w="624" w:type="pct"/>
          </w:tcPr>
          <w:p w14:paraId="4092D943" w14:textId="2A528845" w:rsidR="00E24265" w:rsidRPr="00615D4B" w:rsidDel="00CB3FDD" w:rsidRDefault="00E24265" w:rsidP="005F76AD">
            <w:pPr>
              <w:rPr>
                <w:del w:id="15677" w:author="阿毛" w:date="2021-05-21T17:54:00Z"/>
                <w:rFonts w:ascii="標楷體" w:eastAsia="標楷體" w:hAnsi="標楷體"/>
              </w:rPr>
            </w:pPr>
          </w:p>
        </w:tc>
        <w:tc>
          <w:tcPr>
            <w:tcW w:w="624" w:type="pct"/>
          </w:tcPr>
          <w:p w14:paraId="5CA5C7F0" w14:textId="3B42941C" w:rsidR="00E24265" w:rsidRPr="00615D4B" w:rsidDel="00CB3FDD" w:rsidRDefault="00E24265" w:rsidP="005F76AD">
            <w:pPr>
              <w:rPr>
                <w:del w:id="15678" w:author="阿毛" w:date="2021-05-21T17:54:00Z"/>
                <w:rFonts w:ascii="標楷體" w:eastAsia="標楷體" w:hAnsi="標楷體"/>
              </w:rPr>
            </w:pPr>
          </w:p>
        </w:tc>
        <w:tc>
          <w:tcPr>
            <w:tcW w:w="537" w:type="pct"/>
          </w:tcPr>
          <w:p w14:paraId="5EF431E7" w14:textId="0438D63C" w:rsidR="00E24265" w:rsidRPr="00615D4B" w:rsidDel="00CB3FDD" w:rsidRDefault="00E24265" w:rsidP="005F76AD">
            <w:pPr>
              <w:rPr>
                <w:del w:id="15679" w:author="阿毛" w:date="2021-05-21T17:54:00Z"/>
                <w:rFonts w:ascii="標楷體" w:eastAsia="標楷體" w:hAnsi="標楷體"/>
              </w:rPr>
            </w:pPr>
          </w:p>
        </w:tc>
        <w:tc>
          <w:tcPr>
            <w:tcW w:w="299" w:type="pct"/>
          </w:tcPr>
          <w:p w14:paraId="592B6473" w14:textId="137F6A08" w:rsidR="00E24265" w:rsidRPr="00615D4B" w:rsidDel="00CB3FDD" w:rsidRDefault="00E24265" w:rsidP="005F76AD">
            <w:pPr>
              <w:rPr>
                <w:del w:id="15680" w:author="阿毛" w:date="2021-05-21T17:54:00Z"/>
                <w:rFonts w:ascii="標楷體" w:eastAsia="標楷體" w:hAnsi="標楷體"/>
              </w:rPr>
            </w:pPr>
          </w:p>
        </w:tc>
        <w:tc>
          <w:tcPr>
            <w:tcW w:w="299" w:type="pct"/>
          </w:tcPr>
          <w:p w14:paraId="70B98171" w14:textId="1A136B28" w:rsidR="00E24265" w:rsidRPr="00615D4B" w:rsidDel="00CB3FDD" w:rsidRDefault="00E24265" w:rsidP="005F76AD">
            <w:pPr>
              <w:rPr>
                <w:del w:id="15681" w:author="阿毛" w:date="2021-05-21T17:54:00Z"/>
                <w:rFonts w:ascii="標楷體" w:eastAsia="標楷體" w:hAnsi="標楷體"/>
              </w:rPr>
            </w:pPr>
          </w:p>
        </w:tc>
        <w:tc>
          <w:tcPr>
            <w:tcW w:w="1643" w:type="pct"/>
          </w:tcPr>
          <w:p w14:paraId="17A7BAF3" w14:textId="7602A47C" w:rsidR="00E24265" w:rsidRPr="00615D4B" w:rsidDel="00CB3FDD" w:rsidRDefault="00E24265" w:rsidP="005F76AD">
            <w:pPr>
              <w:rPr>
                <w:del w:id="15682" w:author="阿毛" w:date="2021-05-21T17:54:00Z"/>
                <w:rFonts w:ascii="標楷體" w:eastAsia="標楷體" w:hAnsi="標楷體"/>
              </w:rPr>
            </w:pPr>
          </w:p>
        </w:tc>
      </w:tr>
      <w:tr w:rsidR="00E24265" w:rsidRPr="00615D4B" w:rsidDel="00CB3FDD" w14:paraId="33FB8470" w14:textId="3BF667F9" w:rsidTr="005F76AD">
        <w:trPr>
          <w:trHeight w:val="291"/>
          <w:jc w:val="center"/>
          <w:del w:id="15683" w:author="阿毛" w:date="2021-05-21T17:54:00Z"/>
        </w:trPr>
        <w:tc>
          <w:tcPr>
            <w:tcW w:w="219" w:type="pct"/>
          </w:tcPr>
          <w:p w14:paraId="72555C2A" w14:textId="1CE86D2B" w:rsidR="00E24265" w:rsidRPr="005E579A" w:rsidDel="00CB3FDD" w:rsidRDefault="00E24265" w:rsidP="005F76AD">
            <w:pPr>
              <w:pStyle w:val="af9"/>
              <w:numPr>
                <w:ilvl w:val="0"/>
                <w:numId w:val="53"/>
              </w:numPr>
              <w:ind w:leftChars="0"/>
              <w:rPr>
                <w:del w:id="15684" w:author="阿毛" w:date="2021-05-21T17:54:00Z"/>
                <w:rFonts w:ascii="標楷體" w:eastAsia="標楷體" w:hAnsi="標楷體"/>
              </w:rPr>
            </w:pPr>
          </w:p>
        </w:tc>
        <w:tc>
          <w:tcPr>
            <w:tcW w:w="756" w:type="pct"/>
          </w:tcPr>
          <w:p w14:paraId="4FBDA208" w14:textId="69EC0F0C" w:rsidR="00E24265" w:rsidRPr="00615D4B" w:rsidDel="00CB3FDD" w:rsidRDefault="00E24265" w:rsidP="005F76AD">
            <w:pPr>
              <w:rPr>
                <w:del w:id="15685" w:author="阿毛" w:date="2021-05-21T17:54:00Z"/>
                <w:rFonts w:ascii="標楷體" w:eastAsia="標楷體" w:hAnsi="標楷體"/>
              </w:rPr>
            </w:pPr>
            <w:del w:id="15686" w:author="阿毛" w:date="2021-05-21T17:54:00Z">
              <w:r w:rsidRPr="00B93CCA" w:rsidDel="00CB3FDD">
                <w:rPr>
                  <w:rFonts w:ascii="標楷體" w:eastAsia="標楷體" w:hAnsi="標楷體" w:hint="eastAsia"/>
                </w:rPr>
                <w:delText>債權金融機構代號</w:delText>
              </w:r>
            </w:del>
          </w:p>
        </w:tc>
        <w:tc>
          <w:tcPr>
            <w:tcW w:w="624" w:type="pct"/>
          </w:tcPr>
          <w:p w14:paraId="38FDE09A" w14:textId="200A3FF0" w:rsidR="00E24265" w:rsidRPr="00615D4B" w:rsidDel="00CB3FDD" w:rsidRDefault="00E24265" w:rsidP="005F76AD">
            <w:pPr>
              <w:rPr>
                <w:del w:id="15687" w:author="阿毛" w:date="2021-05-21T17:54:00Z"/>
                <w:rFonts w:ascii="標楷體" w:eastAsia="標楷體" w:hAnsi="標楷體"/>
              </w:rPr>
            </w:pPr>
          </w:p>
        </w:tc>
        <w:tc>
          <w:tcPr>
            <w:tcW w:w="624" w:type="pct"/>
          </w:tcPr>
          <w:p w14:paraId="7E9E49A9" w14:textId="4443A856" w:rsidR="00E24265" w:rsidRPr="00615D4B" w:rsidDel="00CB3FDD" w:rsidRDefault="00E24265" w:rsidP="005F76AD">
            <w:pPr>
              <w:rPr>
                <w:del w:id="15688" w:author="阿毛" w:date="2021-05-21T17:54:00Z"/>
                <w:rFonts w:ascii="標楷體" w:eastAsia="標楷體" w:hAnsi="標楷體"/>
              </w:rPr>
            </w:pPr>
          </w:p>
        </w:tc>
        <w:tc>
          <w:tcPr>
            <w:tcW w:w="537" w:type="pct"/>
          </w:tcPr>
          <w:p w14:paraId="197CD0CF" w14:textId="729DD663" w:rsidR="00E24265" w:rsidRPr="00615D4B" w:rsidDel="00CB3FDD" w:rsidRDefault="00E24265" w:rsidP="005F76AD">
            <w:pPr>
              <w:rPr>
                <w:del w:id="15689" w:author="阿毛" w:date="2021-05-21T17:54:00Z"/>
                <w:rFonts w:ascii="標楷體" w:eastAsia="標楷體" w:hAnsi="標楷體"/>
              </w:rPr>
            </w:pPr>
          </w:p>
        </w:tc>
        <w:tc>
          <w:tcPr>
            <w:tcW w:w="299" w:type="pct"/>
          </w:tcPr>
          <w:p w14:paraId="646344C7" w14:textId="2C368A6E" w:rsidR="00E24265" w:rsidRPr="00615D4B" w:rsidDel="00CB3FDD" w:rsidRDefault="00E24265" w:rsidP="005F76AD">
            <w:pPr>
              <w:rPr>
                <w:del w:id="15690" w:author="阿毛" w:date="2021-05-21T17:54:00Z"/>
                <w:rFonts w:ascii="標楷體" w:eastAsia="標楷體" w:hAnsi="標楷體"/>
              </w:rPr>
            </w:pPr>
          </w:p>
        </w:tc>
        <w:tc>
          <w:tcPr>
            <w:tcW w:w="299" w:type="pct"/>
          </w:tcPr>
          <w:p w14:paraId="4F526D3E" w14:textId="4369582E" w:rsidR="00E24265" w:rsidRPr="00615D4B" w:rsidDel="00CB3FDD" w:rsidRDefault="00E24265" w:rsidP="005F76AD">
            <w:pPr>
              <w:rPr>
                <w:del w:id="15691" w:author="阿毛" w:date="2021-05-21T17:54:00Z"/>
                <w:rFonts w:ascii="標楷體" w:eastAsia="標楷體" w:hAnsi="標楷體"/>
              </w:rPr>
            </w:pPr>
          </w:p>
        </w:tc>
        <w:tc>
          <w:tcPr>
            <w:tcW w:w="1643" w:type="pct"/>
          </w:tcPr>
          <w:p w14:paraId="2835D365" w14:textId="3B68BBB8" w:rsidR="00E24265" w:rsidRPr="00615D4B" w:rsidDel="00CB3FDD" w:rsidRDefault="00E24265" w:rsidP="005F76AD">
            <w:pPr>
              <w:rPr>
                <w:del w:id="15692" w:author="阿毛" w:date="2021-05-21T17:54:00Z"/>
                <w:rFonts w:ascii="標楷體" w:eastAsia="標楷體" w:hAnsi="標楷體"/>
              </w:rPr>
            </w:pPr>
          </w:p>
        </w:tc>
      </w:tr>
      <w:tr w:rsidR="00E24265" w:rsidRPr="00615D4B" w:rsidDel="00CB3FDD" w14:paraId="4C9D8BCA" w14:textId="3E92B49F" w:rsidTr="005F76AD">
        <w:trPr>
          <w:trHeight w:val="291"/>
          <w:jc w:val="center"/>
          <w:del w:id="15693" w:author="阿毛" w:date="2021-05-21T17:54:00Z"/>
        </w:trPr>
        <w:tc>
          <w:tcPr>
            <w:tcW w:w="219" w:type="pct"/>
          </w:tcPr>
          <w:p w14:paraId="53147FBF" w14:textId="76FF8509" w:rsidR="00E24265" w:rsidRPr="005E579A" w:rsidDel="00CB3FDD" w:rsidRDefault="00E24265" w:rsidP="005F76AD">
            <w:pPr>
              <w:pStyle w:val="af9"/>
              <w:numPr>
                <w:ilvl w:val="0"/>
                <w:numId w:val="53"/>
              </w:numPr>
              <w:ind w:leftChars="0"/>
              <w:rPr>
                <w:del w:id="15694" w:author="阿毛" w:date="2021-05-21T17:54:00Z"/>
                <w:rFonts w:ascii="標楷體" w:eastAsia="標楷體" w:hAnsi="標楷體"/>
              </w:rPr>
            </w:pPr>
          </w:p>
        </w:tc>
        <w:tc>
          <w:tcPr>
            <w:tcW w:w="756" w:type="pct"/>
          </w:tcPr>
          <w:p w14:paraId="5475B207" w14:textId="5BBE1F58" w:rsidR="00E24265" w:rsidRPr="00615D4B" w:rsidDel="00CB3FDD" w:rsidRDefault="00E24265" w:rsidP="005F76AD">
            <w:pPr>
              <w:rPr>
                <w:del w:id="15695" w:author="阿毛" w:date="2021-05-21T17:54:00Z"/>
                <w:rFonts w:ascii="標楷體" w:eastAsia="標楷體" w:hAnsi="標楷體"/>
              </w:rPr>
            </w:pPr>
            <w:del w:id="15696" w:author="阿毛" w:date="2021-05-21T17:54:00Z">
              <w:r w:rsidRPr="00B93CCA" w:rsidDel="00CB3FDD">
                <w:rPr>
                  <w:rFonts w:ascii="標楷體" w:eastAsia="標楷體" w:hAnsi="標楷體" w:hint="eastAsia"/>
                </w:rPr>
                <w:delText>參與分配債權金額</w:delText>
              </w:r>
            </w:del>
          </w:p>
        </w:tc>
        <w:tc>
          <w:tcPr>
            <w:tcW w:w="624" w:type="pct"/>
          </w:tcPr>
          <w:p w14:paraId="423BA91C" w14:textId="27C569F5" w:rsidR="00E24265" w:rsidRPr="00615D4B" w:rsidDel="00CB3FDD" w:rsidRDefault="00E24265" w:rsidP="005F76AD">
            <w:pPr>
              <w:rPr>
                <w:del w:id="15697" w:author="阿毛" w:date="2021-05-21T17:54:00Z"/>
                <w:rFonts w:ascii="標楷體" w:eastAsia="標楷體" w:hAnsi="標楷體"/>
              </w:rPr>
            </w:pPr>
          </w:p>
        </w:tc>
        <w:tc>
          <w:tcPr>
            <w:tcW w:w="624" w:type="pct"/>
          </w:tcPr>
          <w:p w14:paraId="05D3669A" w14:textId="5B7EA090" w:rsidR="00E24265" w:rsidRPr="00615D4B" w:rsidDel="00CB3FDD" w:rsidRDefault="00E24265" w:rsidP="005F76AD">
            <w:pPr>
              <w:rPr>
                <w:del w:id="15698" w:author="阿毛" w:date="2021-05-21T17:54:00Z"/>
                <w:rFonts w:ascii="標楷體" w:eastAsia="標楷體" w:hAnsi="標楷體"/>
              </w:rPr>
            </w:pPr>
          </w:p>
        </w:tc>
        <w:tc>
          <w:tcPr>
            <w:tcW w:w="537" w:type="pct"/>
          </w:tcPr>
          <w:p w14:paraId="1A13C3BE" w14:textId="23E295DF" w:rsidR="00E24265" w:rsidRPr="00615D4B" w:rsidDel="00CB3FDD" w:rsidRDefault="00E24265" w:rsidP="005F76AD">
            <w:pPr>
              <w:rPr>
                <w:del w:id="15699" w:author="阿毛" w:date="2021-05-21T17:54:00Z"/>
                <w:rFonts w:ascii="標楷體" w:eastAsia="標楷體" w:hAnsi="標楷體"/>
              </w:rPr>
            </w:pPr>
          </w:p>
        </w:tc>
        <w:tc>
          <w:tcPr>
            <w:tcW w:w="299" w:type="pct"/>
          </w:tcPr>
          <w:p w14:paraId="0349006E" w14:textId="469C5285" w:rsidR="00E24265" w:rsidRPr="00615D4B" w:rsidDel="00CB3FDD" w:rsidRDefault="00E24265" w:rsidP="005F76AD">
            <w:pPr>
              <w:rPr>
                <w:del w:id="15700" w:author="阿毛" w:date="2021-05-21T17:54:00Z"/>
                <w:rFonts w:ascii="標楷體" w:eastAsia="標楷體" w:hAnsi="標楷體"/>
              </w:rPr>
            </w:pPr>
          </w:p>
        </w:tc>
        <w:tc>
          <w:tcPr>
            <w:tcW w:w="299" w:type="pct"/>
          </w:tcPr>
          <w:p w14:paraId="22A23C7A" w14:textId="76168F3B" w:rsidR="00E24265" w:rsidRPr="00615D4B" w:rsidDel="00CB3FDD" w:rsidRDefault="00E24265" w:rsidP="005F76AD">
            <w:pPr>
              <w:rPr>
                <w:del w:id="15701" w:author="阿毛" w:date="2021-05-21T17:54:00Z"/>
                <w:rFonts w:ascii="標楷體" w:eastAsia="標楷體" w:hAnsi="標楷體"/>
              </w:rPr>
            </w:pPr>
          </w:p>
        </w:tc>
        <w:tc>
          <w:tcPr>
            <w:tcW w:w="1643" w:type="pct"/>
          </w:tcPr>
          <w:p w14:paraId="44F6D6DC" w14:textId="5A81BF3F" w:rsidR="00E24265" w:rsidRPr="00615D4B" w:rsidDel="00CB3FDD" w:rsidRDefault="00E24265" w:rsidP="005F76AD">
            <w:pPr>
              <w:rPr>
                <w:del w:id="15702" w:author="阿毛" w:date="2021-05-21T17:54:00Z"/>
                <w:rFonts w:ascii="標楷體" w:eastAsia="標楷體" w:hAnsi="標楷體"/>
              </w:rPr>
            </w:pPr>
          </w:p>
        </w:tc>
      </w:tr>
      <w:tr w:rsidR="00E24265" w:rsidRPr="00615D4B" w:rsidDel="00CB3FDD" w14:paraId="2288F9B2" w14:textId="749816B0" w:rsidTr="005F76AD">
        <w:trPr>
          <w:trHeight w:val="291"/>
          <w:jc w:val="center"/>
          <w:del w:id="15703" w:author="阿毛" w:date="2021-05-21T17:54:00Z"/>
        </w:trPr>
        <w:tc>
          <w:tcPr>
            <w:tcW w:w="219" w:type="pct"/>
          </w:tcPr>
          <w:p w14:paraId="5308A45D" w14:textId="1D27FE59" w:rsidR="00E24265" w:rsidRPr="005E579A" w:rsidDel="00CB3FDD" w:rsidRDefault="00E24265" w:rsidP="005F76AD">
            <w:pPr>
              <w:pStyle w:val="af9"/>
              <w:numPr>
                <w:ilvl w:val="0"/>
                <w:numId w:val="53"/>
              </w:numPr>
              <w:ind w:leftChars="0"/>
              <w:rPr>
                <w:del w:id="15704" w:author="阿毛" w:date="2021-05-21T17:54:00Z"/>
                <w:rFonts w:ascii="標楷體" w:eastAsia="標楷體" w:hAnsi="標楷體"/>
              </w:rPr>
            </w:pPr>
          </w:p>
        </w:tc>
        <w:tc>
          <w:tcPr>
            <w:tcW w:w="756" w:type="pct"/>
          </w:tcPr>
          <w:p w14:paraId="0D9677C7" w14:textId="3E7EC2E3" w:rsidR="00E24265" w:rsidRPr="00615D4B" w:rsidDel="00CB3FDD" w:rsidRDefault="00E24265" w:rsidP="005F76AD">
            <w:pPr>
              <w:rPr>
                <w:del w:id="15705" w:author="阿毛" w:date="2021-05-21T17:54:00Z"/>
                <w:rFonts w:ascii="標楷體" w:eastAsia="標楷體" w:hAnsi="標楷體"/>
              </w:rPr>
            </w:pPr>
            <w:del w:id="15706" w:author="阿毛" w:date="2021-05-21T17:54:00Z">
              <w:r w:rsidDel="00CB3FDD">
                <w:rPr>
                  <w:rFonts w:ascii="標楷體" w:eastAsia="標楷體" w:hAnsi="標楷體" w:hint="eastAsia"/>
                </w:rPr>
                <w:delText>債權比例</w:delText>
              </w:r>
            </w:del>
          </w:p>
        </w:tc>
        <w:tc>
          <w:tcPr>
            <w:tcW w:w="624" w:type="pct"/>
          </w:tcPr>
          <w:p w14:paraId="607DC7A9" w14:textId="20075F80" w:rsidR="00E24265" w:rsidRPr="00615D4B" w:rsidDel="00CB3FDD" w:rsidRDefault="00E24265" w:rsidP="005F76AD">
            <w:pPr>
              <w:rPr>
                <w:del w:id="15707" w:author="阿毛" w:date="2021-05-21T17:54:00Z"/>
                <w:rFonts w:ascii="標楷體" w:eastAsia="標楷體" w:hAnsi="標楷體"/>
              </w:rPr>
            </w:pPr>
          </w:p>
        </w:tc>
        <w:tc>
          <w:tcPr>
            <w:tcW w:w="624" w:type="pct"/>
          </w:tcPr>
          <w:p w14:paraId="54618B57" w14:textId="55E76D97" w:rsidR="00E24265" w:rsidRPr="00615D4B" w:rsidDel="00CB3FDD" w:rsidRDefault="00E24265" w:rsidP="005F76AD">
            <w:pPr>
              <w:rPr>
                <w:del w:id="15708" w:author="阿毛" w:date="2021-05-21T17:54:00Z"/>
                <w:rFonts w:ascii="標楷體" w:eastAsia="標楷體" w:hAnsi="標楷體"/>
              </w:rPr>
            </w:pPr>
          </w:p>
        </w:tc>
        <w:tc>
          <w:tcPr>
            <w:tcW w:w="537" w:type="pct"/>
          </w:tcPr>
          <w:p w14:paraId="3D2B667E" w14:textId="2A642D9F" w:rsidR="00E24265" w:rsidRPr="00615D4B" w:rsidDel="00CB3FDD" w:rsidRDefault="00E24265" w:rsidP="005F76AD">
            <w:pPr>
              <w:rPr>
                <w:del w:id="15709" w:author="阿毛" w:date="2021-05-21T17:54:00Z"/>
                <w:rFonts w:ascii="標楷體" w:eastAsia="標楷體" w:hAnsi="標楷體"/>
              </w:rPr>
            </w:pPr>
          </w:p>
        </w:tc>
        <w:tc>
          <w:tcPr>
            <w:tcW w:w="299" w:type="pct"/>
          </w:tcPr>
          <w:p w14:paraId="4507BA1A" w14:textId="6036F896" w:rsidR="00E24265" w:rsidRPr="00615D4B" w:rsidDel="00CB3FDD" w:rsidRDefault="00E24265" w:rsidP="005F76AD">
            <w:pPr>
              <w:rPr>
                <w:del w:id="15710" w:author="阿毛" w:date="2021-05-21T17:54:00Z"/>
                <w:rFonts w:ascii="標楷體" w:eastAsia="標楷體" w:hAnsi="標楷體"/>
              </w:rPr>
            </w:pPr>
          </w:p>
        </w:tc>
        <w:tc>
          <w:tcPr>
            <w:tcW w:w="299" w:type="pct"/>
          </w:tcPr>
          <w:p w14:paraId="547B587A" w14:textId="37EB8BCD" w:rsidR="00E24265" w:rsidRPr="00615D4B" w:rsidDel="00CB3FDD" w:rsidRDefault="00E24265" w:rsidP="005F76AD">
            <w:pPr>
              <w:rPr>
                <w:del w:id="15711" w:author="阿毛" w:date="2021-05-21T17:54:00Z"/>
                <w:rFonts w:ascii="標楷體" w:eastAsia="標楷體" w:hAnsi="標楷體"/>
              </w:rPr>
            </w:pPr>
          </w:p>
        </w:tc>
        <w:tc>
          <w:tcPr>
            <w:tcW w:w="1643" w:type="pct"/>
          </w:tcPr>
          <w:p w14:paraId="1AFE22C7" w14:textId="625F143B" w:rsidR="00E24265" w:rsidRPr="00615D4B" w:rsidDel="00CB3FDD" w:rsidRDefault="00E24265" w:rsidP="005F76AD">
            <w:pPr>
              <w:rPr>
                <w:del w:id="15712" w:author="阿毛" w:date="2021-05-21T17:54:00Z"/>
                <w:rFonts w:ascii="標楷體" w:eastAsia="標楷體" w:hAnsi="標楷體"/>
              </w:rPr>
            </w:pPr>
          </w:p>
        </w:tc>
      </w:tr>
      <w:tr w:rsidR="00E24265" w:rsidRPr="00615D4B" w:rsidDel="00CB3FDD" w14:paraId="102EAC84" w14:textId="5A88B314" w:rsidTr="005F76AD">
        <w:trPr>
          <w:trHeight w:val="291"/>
          <w:jc w:val="center"/>
          <w:del w:id="15713" w:author="阿毛" w:date="2021-05-21T17:54:00Z"/>
        </w:trPr>
        <w:tc>
          <w:tcPr>
            <w:tcW w:w="219" w:type="pct"/>
          </w:tcPr>
          <w:p w14:paraId="7BDFED7D" w14:textId="09AB566D" w:rsidR="00E24265" w:rsidRPr="005E579A" w:rsidDel="00CB3FDD" w:rsidRDefault="00E24265" w:rsidP="005F76AD">
            <w:pPr>
              <w:pStyle w:val="af9"/>
              <w:numPr>
                <w:ilvl w:val="0"/>
                <w:numId w:val="53"/>
              </w:numPr>
              <w:ind w:leftChars="0"/>
              <w:rPr>
                <w:del w:id="15714" w:author="阿毛" w:date="2021-05-21T17:54:00Z"/>
                <w:rFonts w:ascii="標楷體" w:eastAsia="標楷體" w:hAnsi="標楷體"/>
              </w:rPr>
            </w:pPr>
          </w:p>
        </w:tc>
        <w:tc>
          <w:tcPr>
            <w:tcW w:w="756" w:type="pct"/>
          </w:tcPr>
          <w:p w14:paraId="58A6CDB8" w14:textId="03E5FF16" w:rsidR="00E24265" w:rsidRPr="00615D4B" w:rsidDel="00CB3FDD" w:rsidRDefault="00E24265" w:rsidP="005F76AD">
            <w:pPr>
              <w:rPr>
                <w:del w:id="15715" w:author="阿毛" w:date="2021-05-21T17:54:00Z"/>
                <w:rFonts w:ascii="標楷體" w:eastAsia="標楷體" w:hAnsi="標楷體"/>
              </w:rPr>
            </w:pPr>
            <w:del w:id="15716" w:author="阿毛" w:date="2021-05-21T17:54:00Z">
              <w:r w:rsidRPr="00B93CCA" w:rsidDel="00CB3FDD">
                <w:rPr>
                  <w:rFonts w:ascii="標楷體" w:eastAsia="標楷體" w:hAnsi="標楷體" w:hint="eastAsia"/>
                </w:rPr>
                <w:delText>轉JCIC文字檔日期</w:delText>
              </w:r>
            </w:del>
          </w:p>
        </w:tc>
        <w:tc>
          <w:tcPr>
            <w:tcW w:w="624" w:type="pct"/>
          </w:tcPr>
          <w:p w14:paraId="122EE8AF" w14:textId="2977A0F9" w:rsidR="00E24265" w:rsidRPr="00615D4B" w:rsidDel="00CB3FDD" w:rsidRDefault="00E24265" w:rsidP="005F76AD">
            <w:pPr>
              <w:rPr>
                <w:del w:id="15717" w:author="阿毛" w:date="2021-05-21T17:54:00Z"/>
                <w:rFonts w:ascii="標楷體" w:eastAsia="標楷體" w:hAnsi="標楷體"/>
              </w:rPr>
            </w:pPr>
          </w:p>
        </w:tc>
        <w:tc>
          <w:tcPr>
            <w:tcW w:w="624" w:type="pct"/>
          </w:tcPr>
          <w:p w14:paraId="2CA13713" w14:textId="6D6729DA" w:rsidR="00E24265" w:rsidRPr="00615D4B" w:rsidDel="00CB3FDD" w:rsidRDefault="00E24265" w:rsidP="005F76AD">
            <w:pPr>
              <w:rPr>
                <w:del w:id="15718" w:author="阿毛" w:date="2021-05-21T17:54:00Z"/>
                <w:rFonts w:ascii="標楷體" w:eastAsia="標楷體" w:hAnsi="標楷體"/>
              </w:rPr>
            </w:pPr>
          </w:p>
        </w:tc>
        <w:tc>
          <w:tcPr>
            <w:tcW w:w="537" w:type="pct"/>
          </w:tcPr>
          <w:p w14:paraId="3FCAA1E7" w14:textId="29BD6F48" w:rsidR="00E24265" w:rsidRPr="00615D4B" w:rsidDel="00CB3FDD" w:rsidRDefault="00E24265" w:rsidP="005F76AD">
            <w:pPr>
              <w:rPr>
                <w:del w:id="15719" w:author="阿毛" w:date="2021-05-21T17:54:00Z"/>
                <w:rFonts w:ascii="標楷體" w:eastAsia="標楷體" w:hAnsi="標楷體"/>
              </w:rPr>
            </w:pPr>
          </w:p>
        </w:tc>
        <w:tc>
          <w:tcPr>
            <w:tcW w:w="299" w:type="pct"/>
          </w:tcPr>
          <w:p w14:paraId="5BB1F821" w14:textId="6362E3F6" w:rsidR="00E24265" w:rsidRPr="00615D4B" w:rsidDel="00CB3FDD" w:rsidRDefault="00E24265" w:rsidP="005F76AD">
            <w:pPr>
              <w:rPr>
                <w:del w:id="15720" w:author="阿毛" w:date="2021-05-21T17:54:00Z"/>
                <w:rFonts w:ascii="標楷體" w:eastAsia="標楷體" w:hAnsi="標楷體"/>
              </w:rPr>
            </w:pPr>
          </w:p>
        </w:tc>
        <w:tc>
          <w:tcPr>
            <w:tcW w:w="299" w:type="pct"/>
          </w:tcPr>
          <w:p w14:paraId="5588E254" w14:textId="63D04728" w:rsidR="00E24265" w:rsidRPr="00615D4B" w:rsidDel="00CB3FDD" w:rsidRDefault="00E24265" w:rsidP="005F76AD">
            <w:pPr>
              <w:rPr>
                <w:del w:id="15721" w:author="阿毛" w:date="2021-05-21T17:54:00Z"/>
                <w:rFonts w:ascii="標楷體" w:eastAsia="標楷體" w:hAnsi="標楷體"/>
              </w:rPr>
            </w:pPr>
          </w:p>
        </w:tc>
        <w:tc>
          <w:tcPr>
            <w:tcW w:w="1643" w:type="pct"/>
          </w:tcPr>
          <w:p w14:paraId="7F5F9045" w14:textId="4846ADDC" w:rsidR="00E24265" w:rsidRPr="00615D4B" w:rsidDel="00CB3FDD" w:rsidRDefault="00E24265" w:rsidP="005F76AD">
            <w:pPr>
              <w:rPr>
                <w:del w:id="15722" w:author="阿毛" w:date="2021-05-21T17:54:00Z"/>
                <w:rFonts w:ascii="標楷體" w:eastAsia="標楷體" w:hAnsi="標楷體"/>
              </w:rPr>
            </w:pPr>
          </w:p>
        </w:tc>
      </w:tr>
    </w:tbl>
    <w:p w14:paraId="699D0AC2" w14:textId="494ADE28" w:rsidR="00E24265" w:rsidDel="00CB3FDD" w:rsidRDefault="00E24265" w:rsidP="00F62379">
      <w:pPr>
        <w:pStyle w:val="42"/>
        <w:spacing w:after="72"/>
        <w:ind w:leftChars="0" w:left="0"/>
        <w:rPr>
          <w:del w:id="15723" w:author="阿毛" w:date="2021-05-21T17:54:00Z"/>
          <w:rFonts w:hAnsi="標楷體"/>
        </w:rPr>
      </w:pPr>
    </w:p>
    <w:p w14:paraId="48B2A744" w14:textId="3110AFEB" w:rsidR="00E24265" w:rsidDel="00CB3FDD" w:rsidRDefault="00E24265">
      <w:pPr>
        <w:widowControl/>
        <w:rPr>
          <w:del w:id="15724" w:author="阿毛" w:date="2021-05-21T17:54:00Z"/>
          <w:rFonts w:ascii="Arial" w:eastAsia="標楷體" w:hAnsi="標楷體" w:cs="標楷體"/>
          <w:kern w:val="0"/>
          <w:szCs w:val="28"/>
        </w:rPr>
      </w:pPr>
      <w:del w:id="15725" w:author="阿毛" w:date="2021-05-21T17:54:00Z">
        <w:r w:rsidDel="00CB3FDD">
          <w:rPr>
            <w:rFonts w:hAnsi="標楷體"/>
          </w:rPr>
          <w:br w:type="page"/>
        </w:r>
      </w:del>
    </w:p>
    <w:p w14:paraId="08C7C009" w14:textId="5194D8A3" w:rsidR="00E24265" w:rsidRPr="00A03472" w:rsidDel="00CB3FDD" w:rsidRDefault="00CB3FDD">
      <w:pPr>
        <w:pStyle w:val="3"/>
        <w:numPr>
          <w:ilvl w:val="2"/>
          <w:numId w:val="111"/>
        </w:numPr>
        <w:rPr>
          <w:del w:id="15726" w:author="阿毛" w:date="2021-05-21T17:54:00Z"/>
          <w:rFonts w:ascii="標楷體" w:hAnsi="標楷體"/>
        </w:rPr>
        <w:pPrChange w:id="15727" w:author="智誠 楊" w:date="2021-05-10T09:52:00Z">
          <w:pPr>
            <w:pStyle w:val="3"/>
            <w:numPr>
              <w:ilvl w:val="2"/>
              <w:numId w:val="1"/>
            </w:numPr>
            <w:ind w:left="1247" w:hanging="680"/>
          </w:pPr>
        </w:pPrChange>
      </w:pPr>
      <w:ins w:id="15728" w:author="阿毛" w:date="2021-05-21T17:54:00Z">
        <w:r>
          <w:rPr>
            <w:rFonts w:ascii="標楷體" w:hAnsi="標楷體" w:hint="eastAsia"/>
          </w:rPr>
          <w:t>ㄎ</w:t>
        </w:r>
      </w:ins>
      <w:del w:id="15729" w:author="阿毛" w:date="2021-05-21T17:54:00Z">
        <w:r w:rsidR="00E24265" w:rsidDel="00CB3FDD">
          <w:rPr>
            <w:rFonts w:ascii="標楷體" w:hAnsi="標楷體"/>
          </w:rPr>
          <w:delText>L</w:delText>
        </w:r>
        <w:r w:rsidR="00E24265" w:rsidDel="00CB3FDD">
          <w:rPr>
            <w:rFonts w:ascii="標楷體" w:hAnsi="標楷體" w:hint="eastAsia"/>
          </w:rPr>
          <w:delText>8325</w:delText>
        </w:r>
        <w:r w:rsidR="00E24265" w:rsidRPr="00C74B9E" w:rsidDel="00CB3FDD">
          <w:rPr>
            <w:rFonts w:ascii="標楷體" w:hAnsi="標楷體" w:hint="eastAsia"/>
          </w:rPr>
          <w:delText>更生債務人繳款資料</w:delText>
        </w:r>
      </w:del>
    </w:p>
    <w:p w14:paraId="721ED50F" w14:textId="37CF9E51" w:rsidR="00E24265" w:rsidRPr="003972CE" w:rsidDel="00CB3FDD" w:rsidRDefault="00E24265">
      <w:pPr>
        <w:pStyle w:val="a"/>
        <w:rPr>
          <w:del w:id="15730" w:author="阿毛" w:date="2021-05-21T17:54:00Z"/>
        </w:rPr>
      </w:pPr>
      <w:del w:id="15731" w:author="阿毛" w:date="2021-05-21T17:54:00Z">
        <w:r w:rsidRPr="00615D4B" w:rsidDel="00CB3FDD">
          <w:delText>功能說明</w:delText>
        </w:r>
      </w:del>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E24265" w:rsidRPr="00615D4B" w:rsidDel="00CB3FDD" w14:paraId="444319B5" w14:textId="510A058D" w:rsidTr="005F76AD">
        <w:trPr>
          <w:trHeight w:val="277"/>
          <w:del w:id="15732" w:author="阿毛" w:date="2021-05-21T17:54:00Z"/>
        </w:trPr>
        <w:tc>
          <w:tcPr>
            <w:tcW w:w="1548" w:type="dxa"/>
            <w:tcBorders>
              <w:top w:val="single" w:sz="8" w:space="0" w:color="000000"/>
              <w:bottom w:val="single" w:sz="8" w:space="0" w:color="000000"/>
              <w:right w:val="single" w:sz="8" w:space="0" w:color="000000"/>
            </w:tcBorders>
            <w:shd w:val="clear" w:color="auto" w:fill="F3F3F3"/>
          </w:tcPr>
          <w:p w14:paraId="23E09EB5" w14:textId="2AC02A53" w:rsidR="00E24265" w:rsidRPr="00615D4B" w:rsidDel="00CB3FDD" w:rsidRDefault="00E24265" w:rsidP="005F76AD">
            <w:pPr>
              <w:rPr>
                <w:del w:id="15733" w:author="阿毛" w:date="2021-05-21T17:54:00Z"/>
                <w:rFonts w:ascii="標楷體" w:eastAsia="標楷體" w:hAnsi="標楷體"/>
              </w:rPr>
            </w:pPr>
            <w:del w:id="15734" w:author="阿毛" w:date="2021-05-21T17:54:00Z">
              <w:r w:rsidRPr="00615D4B" w:rsidDel="00CB3FDD">
                <w:rPr>
                  <w:rFonts w:ascii="標楷體" w:eastAsia="標楷體" w:hAnsi="標楷體"/>
                </w:rPr>
                <w:delText xml:space="preserve">功能名稱 </w:delText>
              </w:r>
            </w:del>
          </w:p>
        </w:tc>
        <w:tc>
          <w:tcPr>
            <w:tcW w:w="6318" w:type="dxa"/>
            <w:tcBorders>
              <w:top w:val="single" w:sz="8" w:space="0" w:color="000000"/>
              <w:left w:val="single" w:sz="8" w:space="0" w:color="000000"/>
              <w:bottom w:val="single" w:sz="8" w:space="0" w:color="000000"/>
            </w:tcBorders>
          </w:tcPr>
          <w:p w14:paraId="7B353BC6" w14:textId="755B77A6" w:rsidR="00E24265" w:rsidRPr="00615D4B" w:rsidDel="00CB3FDD" w:rsidRDefault="00E24265" w:rsidP="005F76AD">
            <w:pPr>
              <w:rPr>
                <w:del w:id="15735" w:author="阿毛" w:date="2021-05-21T17:54:00Z"/>
                <w:rFonts w:ascii="標楷體" w:eastAsia="標楷體" w:hAnsi="標楷體"/>
              </w:rPr>
            </w:pPr>
            <w:del w:id="15736" w:author="阿毛" w:date="2021-05-21T17:54:00Z">
              <w:r w:rsidRPr="00C74B9E" w:rsidDel="00CB3FDD">
                <w:rPr>
                  <w:rFonts w:ascii="標楷體" w:eastAsia="標楷體" w:hAnsi="標楷體" w:hint="eastAsia"/>
                </w:rPr>
                <w:delText>更生債務人繳款資料</w:delText>
              </w:r>
            </w:del>
          </w:p>
        </w:tc>
      </w:tr>
      <w:tr w:rsidR="00E24265" w:rsidRPr="00615D4B" w:rsidDel="00CB3FDD" w14:paraId="4F0B5F69" w14:textId="2C68331F" w:rsidTr="005F76AD">
        <w:trPr>
          <w:trHeight w:val="277"/>
          <w:del w:id="15737" w:author="阿毛" w:date="2021-05-21T17:54:00Z"/>
        </w:trPr>
        <w:tc>
          <w:tcPr>
            <w:tcW w:w="1548" w:type="dxa"/>
            <w:tcBorders>
              <w:top w:val="single" w:sz="8" w:space="0" w:color="000000"/>
              <w:bottom w:val="single" w:sz="8" w:space="0" w:color="000000"/>
              <w:right w:val="single" w:sz="8" w:space="0" w:color="000000"/>
            </w:tcBorders>
            <w:shd w:val="clear" w:color="auto" w:fill="F3F3F3"/>
          </w:tcPr>
          <w:p w14:paraId="5D3E1B7B" w14:textId="467FADB9" w:rsidR="00E24265" w:rsidRPr="00615D4B" w:rsidDel="00CB3FDD" w:rsidRDefault="00E24265" w:rsidP="005F76AD">
            <w:pPr>
              <w:rPr>
                <w:del w:id="15738" w:author="阿毛" w:date="2021-05-21T17:54:00Z"/>
                <w:rFonts w:ascii="標楷體" w:eastAsia="標楷體" w:hAnsi="標楷體"/>
              </w:rPr>
            </w:pPr>
            <w:del w:id="15739" w:author="阿毛" w:date="2021-05-21T17:54:00Z">
              <w:r w:rsidRPr="00615D4B" w:rsidDel="00CB3FDD">
                <w:rPr>
                  <w:rFonts w:ascii="標楷體" w:eastAsia="標楷體" w:hAnsi="標楷體"/>
                </w:rPr>
                <w:delText>進入條件</w:delText>
              </w:r>
            </w:del>
          </w:p>
        </w:tc>
        <w:tc>
          <w:tcPr>
            <w:tcW w:w="6318" w:type="dxa"/>
            <w:tcBorders>
              <w:top w:val="single" w:sz="8" w:space="0" w:color="000000"/>
              <w:left w:val="single" w:sz="8" w:space="0" w:color="000000"/>
              <w:bottom w:val="single" w:sz="8" w:space="0" w:color="000000"/>
            </w:tcBorders>
          </w:tcPr>
          <w:p w14:paraId="32B118A6" w14:textId="2B385D83" w:rsidR="00E24265" w:rsidRPr="00615D4B" w:rsidDel="00CB3FDD" w:rsidRDefault="00E24265" w:rsidP="005F76AD">
            <w:pPr>
              <w:rPr>
                <w:del w:id="15740" w:author="阿毛" w:date="2021-05-21T17:54:00Z"/>
                <w:rFonts w:ascii="標楷體" w:eastAsia="標楷體" w:hAnsi="標楷體"/>
              </w:rPr>
            </w:pPr>
          </w:p>
        </w:tc>
      </w:tr>
      <w:tr w:rsidR="00E24265" w:rsidRPr="00615D4B" w:rsidDel="00CB3FDD" w14:paraId="6A8C0BA2" w14:textId="28A1B774" w:rsidTr="005F76AD">
        <w:trPr>
          <w:trHeight w:val="773"/>
          <w:del w:id="15741" w:author="阿毛" w:date="2021-05-21T17:54:00Z"/>
        </w:trPr>
        <w:tc>
          <w:tcPr>
            <w:tcW w:w="1548" w:type="dxa"/>
            <w:tcBorders>
              <w:top w:val="single" w:sz="8" w:space="0" w:color="000000"/>
              <w:bottom w:val="single" w:sz="8" w:space="0" w:color="000000"/>
              <w:right w:val="single" w:sz="8" w:space="0" w:color="000000"/>
            </w:tcBorders>
            <w:shd w:val="clear" w:color="auto" w:fill="F3F3F3"/>
          </w:tcPr>
          <w:p w14:paraId="02582773" w14:textId="3E7A22E9" w:rsidR="00E24265" w:rsidRPr="00615D4B" w:rsidDel="00CB3FDD" w:rsidRDefault="00E24265" w:rsidP="005F76AD">
            <w:pPr>
              <w:rPr>
                <w:del w:id="15742" w:author="阿毛" w:date="2021-05-21T17:54:00Z"/>
                <w:rFonts w:ascii="標楷體" w:eastAsia="標楷體" w:hAnsi="標楷體"/>
              </w:rPr>
            </w:pPr>
            <w:del w:id="15743" w:author="阿毛" w:date="2021-05-21T17:54:00Z">
              <w:r w:rsidRPr="00615D4B" w:rsidDel="00CB3FDD">
                <w:rPr>
                  <w:rFonts w:ascii="標楷體" w:eastAsia="標楷體" w:hAnsi="標楷體"/>
                </w:rPr>
                <w:delText xml:space="preserve">基本流程 </w:delText>
              </w:r>
            </w:del>
          </w:p>
        </w:tc>
        <w:tc>
          <w:tcPr>
            <w:tcW w:w="6318" w:type="dxa"/>
            <w:tcBorders>
              <w:top w:val="single" w:sz="8" w:space="0" w:color="000000"/>
              <w:left w:val="single" w:sz="8" w:space="0" w:color="000000"/>
              <w:bottom w:val="single" w:sz="8" w:space="0" w:color="000000"/>
            </w:tcBorders>
          </w:tcPr>
          <w:p w14:paraId="0AEE1443" w14:textId="6E9A1843" w:rsidR="00E24265" w:rsidRPr="00615D4B" w:rsidDel="00CB3FDD" w:rsidRDefault="00E24265" w:rsidP="005F76AD">
            <w:pPr>
              <w:rPr>
                <w:del w:id="15744" w:author="阿毛" w:date="2021-05-21T17:54:00Z"/>
                <w:rFonts w:ascii="標楷體" w:eastAsia="標楷體" w:hAnsi="標楷體"/>
              </w:rPr>
            </w:pPr>
          </w:p>
        </w:tc>
      </w:tr>
      <w:tr w:rsidR="00E24265" w:rsidRPr="00615D4B" w:rsidDel="00CB3FDD" w14:paraId="784BB27D" w14:textId="2ED9DCC5" w:rsidTr="005F76AD">
        <w:trPr>
          <w:trHeight w:val="321"/>
          <w:del w:id="15745" w:author="阿毛" w:date="2021-05-21T17:54:00Z"/>
        </w:trPr>
        <w:tc>
          <w:tcPr>
            <w:tcW w:w="1548" w:type="dxa"/>
            <w:tcBorders>
              <w:top w:val="single" w:sz="8" w:space="0" w:color="000000"/>
              <w:bottom w:val="single" w:sz="8" w:space="0" w:color="000000"/>
              <w:right w:val="single" w:sz="8" w:space="0" w:color="000000"/>
            </w:tcBorders>
            <w:shd w:val="clear" w:color="auto" w:fill="F3F3F3"/>
          </w:tcPr>
          <w:p w14:paraId="19A726A7" w14:textId="45799310" w:rsidR="00E24265" w:rsidRPr="00615D4B" w:rsidDel="00CB3FDD" w:rsidRDefault="00E24265" w:rsidP="005F76AD">
            <w:pPr>
              <w:rPr>
                <w:del w:id="15746" w:author="阿毛" w:date="2021-05-21T17:54:00Z"/>
                <w:rFonts w:ascii="標楷體" w:eastAsia="標楷體" w:hAnsi="標楷體"/>
              </w:rPr>
            </w:pPr>
            <w:del w:id="15747" w:author="阿毛" w:date="2021-05-21T17:54:00Z">
              <w:r w:rsidRPr="00615D4B" w:rsidDel="00CB3FDD">
                <w:rPr>
                  <w:rFonts w:ascii="標楷體" w:eastAsia="標楷體" w:hAnsi="標楷體"/>
                </w:rPr>
                <w:delText>選用流程</w:delText>
              </w:r>
            </w:del>
          </w:p>
        </w:tc>
        <w:tc>
          <w:tcPr>
            <w:tcW w:w="6318" w:type="dxa"/>
            <w:tcBorders>
              <w:top w:val="single" w:sz="8" w:space="0" w:color="000000"/>
              <w:left w:val="single" w:sz="8" w:space="0" w:color="000000"/>
              <w:bottom w:val="single" w:sz="8" w:space="0" w:color="000000"/>
            </w:tcBorders>
          </w:tcPr>
          <w:p w14:paraId="3C8292EF" w14:textId="640BAC32" w:rsidR="00E24265" w:rsidRPr="00615D4B" w:rsidDel="00CB3FDD" w:rsidRDefault="00E24265" w:rsidP="005F76AD">
            <w:pPr>
              <w:rPr>
                <w:del w:id="15748" w:author="阿毛" w:date="2021-05-21T17:54:00Z"/>
                <w:rFonts w:ascii="標楷體" w:eastAsia="標楷體" w:hAnsi="標楷體"/>
              </w:rPr>
            </w:pPr>
          </w:p>
        </w:tc>
      </w:tr>
      <w:tr w:rsidR="00E24265" w:rsidRPr="00615D4B" w:rsidDel="00CB3FDD" w14:paraId="55485CE9" w14:textId="249EF86E" w:rsidTr="005F76AD">
        <w:trPr>
          <w:trHeight w:val="1311"/>
          <w:del w:id="15749" w:author="阿毛" w:date="2021-05-21T17:54:00Z"/>
        </w:trPr>
        <w:tc>
          <w:tcPr>
            <w:tcW w:w="1548" w:type="dxa"/>
            <w:tcBorders>
              <w:top w:val="single" w:sz="8" w:space="0" w:color="000000"/>
              <w:bottom w:val="single" w:sz="8" w:space="0" w:color="000000"/>
              <w:right w:val="single" w:sz="8" w:space="0" w:color="000000"/>
            </w:tcBorders>
            <w:shd w:val="clear" w:color="auto" w:fill="F3F3F3"/>
          </w:tcPr>
          <w:p w14:paraId="0B0B532F" w14:textId="084E23DF" w:rsidR="00E24265" w:rsidRPr="00615D4B" w:rsidDel="00CB3FDD" w:rsidRDefault="00E24265" w:rsidP="005F76AD">
            <w:pPr>
              <w:rPr>
                <w:del w:id="15750" w:author="阿毛" w:date="2021-05-21T17:54:00Z"/>
                <w:rFonts w:ascii="標楷體" w:eastAsia="標楷體" w:hAnsi="標楷體"/>
              </w:rPr>
            </w:pPr>
            <w:del w:id="15751" w:author="阿毛" w:date="2021-05-21T17:54:00Z">
              <w:r w:rsidRPr="00615D4B" w:rsidDel="00CB3FDD">
                <w:rPr>
                  <w:rFonts w:ascii="標楷體" w:eastAsia="標楷體" w:hAnsi="標楷體"/>
                </w:rPr>
                <w:delText>例外流程</w:delText>
              </w:r>
            </w:del>
          </w:p>
        </w:tc>
        <w:tc>
          <w:tcPr>
            <w:tcW w:w="6318" w:type="dxa"/>
            <w:tcBorders>
              <w:top w:val="single" w:sz="8" w:space="0" w:color="000000"/>
              <w:left w:val="single" w:sz="8" w:space="0" w:color="000000"/>
              <w:bottom w:val="single" w:sz="8" w:space="0" w:color="000000"/>
            </w:tcBorders>
          </w:tcPr>
          <w:p w14:paraId="4C82E998" w14:textId="38C2CF7E" w:rsidR="00E24265" w:rsidRPr="00615D4B" w:rsidDel="00CB3FDD" w:rsidRDefault="00E24265" w:rsidP="005F76AD">
            <w:pPr>
              <w:rPr>
                <w:del w:id="15752" w:author="阿毛" w:date="2021-05-21T17:54:00Z"/>
                <w:rFonts w:ascii="標楷體" w:eastAsia="標楷體" w:hAnsi="標楷體"/>
              </w:rPr>
            </w:pPr>
          </w:p>
        </w:tc>
      </w:tr>
      <w:tr w:rsidR="00E24265" w:rsidRPr="00615D4B" w:rsidDel="00CB3FDD" w14:paraId="579ADFBC" w14:textId="1736DD79" w:rsidTr="005F76AD">
        <w:trPr>
          <w:trHeight w:val="278"/>
          <w:del w:id="15753" w:author="阿毛" w:date="2021-05-21T17:54:00Z"/>
        </w:trPr>
        <w:tc>
          <w:tcPr>
            <w:tcW w:w="1548" w:type="dxa"/>
            <w:tcBorders>
              <w:top w:val="single" w:sz="8" w:space="0" w:color="000000"/>
              <w:bottom w:val="single" w:sz="8" w:space="0" w:color="000000"/>
              <w:right w:val="single" w:sz="8" w:space="0" w:color="000000"/>
            </w:tcBorders>
            <w:shd w:val="clear" w:color="auto" w:fill="F3F3F3"/>
          </w:tcPr>
          <w:p w14:paraId="542137AD" w14:textId="6F26973B" w:rsidR="00E24265" w:rsidRPr="00615D4B" w:rsidDel="00CB3FDD" w:rsidRDefault="00E24265" w:rsidP="005F76AD">
            <w:pPr>
              <w:rPr>
                <w:del w:id="15754" w:author="阿毛" w:date="2021-05-21T17:54:00Z"/>
                <w:rFonts w:ascii="標楷體" w:eastAsia="標楷體" w:hAnsi="標楷體"/>
              </w:rPr>
            </w:pPr>
            <w:del w:id="15755" w:author="阿毛" w:date="2021-05-21T17:54:00Z">
              <w:r w:rsidRPr="00615D4B" w:rsidDel="00CB3FDD">
                <w:rPr>
                  <w:rFonts w:ascii="標楷體" w:eastAsia="標楷體" w:hAnsi="標楷體"/>
                </w:rPr>
                <w:delText xml:space="preserve">執行後狀況 </w:delText>
              </w:r>
            </w:del>
          </w:p>
        </w:tc>
        <w:tc>
          <w:tcPr>
            <w:tcW w:w="6318" w:type="dxa"/>
            <w:tcBorders>
              <w:top w:val="single" w:sz="8" w:space="0" w:color="000000"/>
              <w:left w:val="single" w:sz="8" w:space="0" w:color="000000"/>
              <w:bottom w:val="single" w:sz="8" w:space="0" w:color="000000"/>
            </w:tcBorders>
          </w:tcPr>
          <w:p w14:paraId="1961CA4E" w14:textId="36849437" w:rsidR="00E24265" w:rsidRPr="00615D4B" w:rsidDel="00CB3FDD" w:rsidRDefault="00E24265" w:rsidP="005F76AD">
            <w:pPr>
              <w:rPr>
                <w:del w:id="15756" w:author="阿毛" w:date="2021-05-21T17:54:00Z"/>
                <w:rFonts w:ascii="標楷體" w:eastAsia="標楷體" w:hAnsi="標楷體"/>
              </w:rPr>
            </w:pPr>
          </w:p>
        </w:tc>
      </w:tr>
      <w:tr w:rsidR="00E24265" w:rsidRPr="00615D4B" w:rsidDel="00CB3FDD" w14:paraId="3651FEE5" w14:textId="4BA1C543" w:rsidTr="005F76AD">
        <w:trPr>
          <w:trHeight w:val="358"/>
          <w:del w:id="15757" w:author="阿毛" w:date="2021-05-21T17:54:00Z"/>
        </w:trPr>
        <w:tc>
          <w:tcPr>
            <w:tcW w:w="1548" w:type="dxa"/>
            <w:tcBorders>
              <w:top w:val="single" w:sz="8" w:space="0" w:color="000000"/>
              <w:bottom w:val="single" w:sz="8" w:space="0" w:color="000000"/>
              <w:right w:val="single" w:sz="8" w:space="0" w:color="000000"/>
            </w:tcBorders>
            <w:shd w:val="clear" w:color="auto" w:fill="F3F3F3"/>
          </w:tcPr>
          <w:p w14:paraId="6B86217C" w14:textId="25EC485A" w:rsidR="00E24265" w:rsidRPr="00615D4B" w:rsidDel="00CB3FDD" w:rsidRDefault="00E24265" w:rsidP="005F76AD">
            <w:pPr>
              <w:rPr>
                <w:del w:id="15758" w:author="阿毛" w:date="2021-05-21T17:54:00Z"/>
                <w:rFonts w:ascii="標楷體" w:eastAsia="標楷體" w:hAnsi="標楷體"/>
              </w:rPr>
            </w:pPr>
            <w:del w:id="15759" w:author="阿毛" w:date="2021-05-21T17:54:00Z">
              <w:r w:rsidRPr="00615D4B" w:rsidDel="00CB3FDD">
                <w:rPr>
                  <w:rFonts w:ascii="標楷體" w:eastAsia="標楷體" w:hAnsi="標楷體"/>
                </w:rPr>
                <w:delText>特別需求</w:delText>
              </w:r>
            </w:del>
          </w:p>
        </w:tc>
        <w:tc>
          <w:tcPr>
            <w:tcW w:w="6318" w:type="dxa"/>
            <w:tcBorders>
              <w:top w:val="single" w:sz="8" w:space="0" w:color="000000"/>
              <w:left w:val="single" w:sz="8" w:space="0" w:color="000000"/>
              <w:bottom w:val="single" w:sz="8" w:space="0" w:color="000000"/>
            </w:tcBorders>
          </w:tcPr>
          <w:p w14:paraId="13BF8B5C" w14:textId="74A07B29" w:rsidR="00E24265" w:rsidRPr="00615D4B" w:rsidDel="00CB3FDD" w:rsidRDefault="00E24265" w:rsidP="005F76AD">
            <w:pPr>
              <w:rPr>
                <w:del w:id="15760" w:author="阿毛" w:date="2021-05-21T17:54:00Z"/>
                <w:rFonts w:ascii="標楷體" w:eastAsia="標楷體" w:hAnsi="標楷體"/>
              </w:rPr>
            </w:pPr>
          </w:p>
        </w:tc>
      </w:tr>
      <w:tr w:rsidR="00E24265" w:rsidRPr="00615D4B" w:rsidDel="00CB3FDD" w14:paraId="5D115F34" w14:textId="4376C40B" w:rsidTr="005F76AD">
        <w:trPr>
          <w:trHeight w:val="278"/>
          <w:del w:id="15761" w:author="阿毛" w:date="2021-05-21T17:54:00Z"/>
        </w:trPr>
        <w:tc>
          <w:tcPr>
            <w:tcW w:w="1548" w:type="dxa"/>
            <w:tcBorders>
              <w:top w:val="single" w:sz="8" w:space="0" w:color="000000"/>
              <w:bottom w:val="single" w:sz="8" w:space="0" w:color="000000"/>
              <w:right w:val="single" w:sz="8" w:space="0" w:color="000000"/>
            </w:tcBorders>
            <w:shd w:val="clear" w:color="auto" w:fill="F3F3F3"/>
          </w:tcPr>
          <w:p w14:paraId="02AC730F" w14:textId="1BE549D5" w:rsidR="00E24265" w:rsidRPr="00615D4B" w:rsidDel="00CB3FDD" w:rsidRDefault="00E24265" w:rsidP="005F76AD">
            <w:pPr>
              <w:rPr>
                <w:del w:id="15762" w:author="阿毛" w:date="2021-05-21T17:54:00Z"/>
                <w:rFonts w:ascii="標楷體" w:eastAsia="標楷體" w:hAnsi="標楷體"/>
              </w:rPr>
            </w:pPr>
            <w:del w:id="15763" w:author="阿毛" w:date="2021-05-21T17:54:00Z">
              <w:r w:rsidRPr="00615D4B" w:rsidDel="00CB3FDD">
                <w:rPr>
                  <w:rFonts w:ascii="標楷體" w:eastAsia="標楷體" w:hAnsi="標楷體"/>
                </w:rPr>
                <w:delText xml:space="preserve">參考 </w:delText>
              </w:r>
            </w:del>
          </w:p>
        </w:tc>
        <w:tc>
          <w:tcPr>
            <w:tcW w:w="6318" w:type="dxa"/>
            <w:tcBorders>
              <w:top w:val="single" w:sz="8" w:space="0" w:color="000000"/>
              <w:left w:val="single" w:sz="8" w:space="0" w:color="000000"/>
              <w:bottom w:val="single" w:sz="8" w:space="0" w:color="000000"/>
            </w:tcBorders>
          </w:tcPr>
          <w:p w14:paraId="2CC6AE16" w14:textId="464E4340" w:rsidR="00E24265" w:rsidRPr="00615D4B" w:rsidDel="00CB3FDD" w:rsidRDefault="00E24265" w:rsidP="005F76AD">
            <w:pPr>
              <w:rPr>
                <w:del w:id="15764" w:author="阿毛" w:date="2021-05-21T17:54:00Z"/>
                <w:rFonts w:ascii="標楷體" w:eastAsia="標楷體" w:hAnsi="標楷體"/>
              </w:rPr>
            </w:pPr>
          </w:p>
        </w:tc>
      </w:tr>
    </w:tbl>
    <w:p w14:paraId="7E7E3D3B" w14:textId="3E4BB303" w:rsidR="00E24265" w:rsidDel="00CB3FDD" w:rsidRDefault="00E24265" w:rsidP="00E24265">
      <w:pPr>
        <w:rPr>
          <w:del w:id="15765" w:author="阿毛" w:date="2021-05-21T17:54:00Z"/>
        </w:rPr>
      </w:pPr>
    </w:p>
    <w:p w14:paraId="4BFFFD7D" w14:textId="4F417CB3" w:rsidR="00E24265" w:rsidRPr="00615D4B" w:rsidDel="00CB3FDD" w:rsidRDefault="00E24265">
      <w:pPr>
        <w:pStyle w:val="a"/>
        <w:rPr>
          <w:del w:id="15766" w:author="阿毛" w:date="2021-05-21T17:54:00Z"/>
        </w:rPr>
      </w:pPr>
      <w:del w:id="15767" w:author="阿毛" w:date="2021-05-21T17:54:00Z">
        <w:r w:rsidRPr="00615D4B" w:rsidDel="00CB3FDD">
          <w:delText>UI畫面</w:delText>
        </w:r>
      </w:del>
    </w:p>
    <w:p w14:paraId="36AC8465" w14:textId="731E8DEE" w:rsidR="00E24265" w:rsidDel="00CB3FDD" w:rsidRDefault="00E24265" w:rsidP="00E24265">
      <w:pPr>
        <w:pStyle w:val="42"/>
        <w:spacing w:after="72"/>
        <w:ind w:left="1133"/>
        <w:rPr>
          <w:del w:id="15768" w:author="阿毛" w:date="2021-05-21T17:54:00Z"/>
          <w:rFonts w:hAnsi="標楷體"/>
        </w:rPr>
      </w:pPr>
      <w:del w:id="15769" w:author="阿毛" w:date="2021-05-21T17:54:00Z">
        <w:r w:rsidRPr="00743962" w:rsidDel="00CB3FDD">
          <w:rPr>
            <w:rFonts w:hAnsi="標楷體" w:hint="eastAsia"/>
          </w:rPr>
          <w:delText>輸入畫面：</w:delText>
        </w:r>
      </w:del>
    </w:p>
    <w:p w14:paraId="135FE452" w14:textId="68D9F054" w:rsidR="00E24265" w:rsidRPr="00D83B47" w:rsidDel="00CB3FDD" w:rsidRDefault="00E24265" w:rsidP="00E24265">
      <w:pPr>
        <w:pStyle w:val="42"/>
        <w:spacing w:after="72"/>
        <w:ind w:leftChars="0" w:left="0"/>
        <w:rPr>
          <w:del w:id="15770" w:author="阿毛" w:date="2021-05-21T17:54:00Z"/>
          <w:rFonts w:hAnsi="標楷體"/>
        </w:rPr>
      </w:pPr>
      <w:del w:id="15771" w:author="阿毛" w:date="2021-05-21T17:54:00Z">
        <w:r w:rsidRPr="00D83B47" w:rsidDel="00CB3FDD">
          <w:rPr>
            <w:rFonts w:hAnsi="標楷體"/>
            <w:noProof/>
          </w:rPr>
          <w:drawing>
            <wp:inline distT="0" distB="0" distL="0" distR="0" wp14:anchorId="677CF472" wp14:editId="3FBAA34A">
              <wp:extent cx="6675082" cy="1836420"/>
              <wp:effectExtent l="0" t="0" r="0" b="0"/>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6677891" cy="1837193"/>
                      </a:xfrm>
                      <a:prstGeom prst="rect">
                        <a:avLst/>
                      </a:prstGeom>
                    </pic:spPr>
                  </pic:pic>
                </a:graphicData>
              </a:graphic>
            </wp:inline>
          </w:drawing>
        </w:r>
      </w:del>
    </w:p>
    <w:p w14:paraId="60C6D828" w14:textId="0BE5B497" w:rsidR="00E24265" w:rsidDel="00CB3FDD" w:rsidRDefault="00E24265" w:rsidP="00E24265">
      <w:pPr>
        <w:pStyle w:val="1text"/>
        <w:rPr>
          <w:del w:id="15772" w:author="阿毛" w:date="2021-05-21T17:54:00Z"/>
          <w:rFonts w:ascii="Times New Roman" w:hAnsi="Times New Roman"/>
        </w:rPr>
      </w:pPr>
    </w:p>
    <w:p w14:paraId="475F637A" w14:textId="606E0C1F" w:rsidR="00E24265" w:rsidRPr="003972CE" w:rsidDel="00CB3FDD" w:rsidRDefault="00E24265">
      <w:pPr>
        <w:pStyle w:val="a"/>
        <w:rPr>
          <w:del w:id="15773" w:author="阿毛" w:date="2021-05-21T17:54:00Z"/>
        </w:rPr>
      </w:pPr>
      <w:del w:id="15774" w:author="阿毛" w:date="2021-05-21T17:54:00Z">
        <w:r w:rsidRPr="00615D4B" w:rsidDel="00CB3FDD">
          <w:rPr>
            <w:rFonts w:hint="eastAsia"/>
          </w:rPr>
          <w:delText>輸入</w:delText>
        </w:r>
        <w:r w:rsidRPr="003972CE" w:rsidDel="00CB3FDD">
          <w:delText>畫面資料說明</w:delText>
        </w:r>
      </w:del>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7"/>
        <w:gridCol w:w="1576"/>
        <w:gridCol w:w="1300"/>
        <w:gridCol w:w="1300"/>
        <w:gridCol w:w="1119"/>
        <w:gridCol w:w="623"/>
        <w:gridCol w:w="623"/>
        <w:gridCol w:w="3422"/>
      </w:tblGrid>
      <w:tr w:rsidR="00E24265" w:rsidRPr="00615D4B" w:rsidDel="00CB3FDD" w14:paraId="4D0DC619" w14:textId="3AF6A2D8" w:rsidTr="005F76AD">
        <w:trPr>
          <w:trHeight w:val="388"/>
          <w:jc w:val="center"/>
          <w:del w:id="15775" w:author="阿毛" w:date="2021-05-21T17:54:00Z"/>
        </w:trPr>
        <w:tc>
          <w:tcPr>
            <w:tcW w:w="219" w:type="pct"/>
            <w:vMerge w:val="restart"/>
          </w:tcPr>
          <w:p w14:paraId="31781D35" w14:textId="776E8DBA" w:rsidR="00E24265" w:rsidRPr="00615D4B" w:rsidDel="00CB3FDD" w:rsidRDefault="00E24265" w:rsidP="005F76AD">
            <w:pPr>
              <w:rPr>
                <w:del w:id="15776" w:author="阿毛" w:date="2021-05-21T17:54:00Z"/>
                <w:rFonts w:ascii="標楷體" w:eastAsia="標楷體" w:hAnsi="標楷體"/>
              </w:rPr>
            </w:pPr>
            <w:del w:id="15777" w:author="阿毛" w:date="2021-05-21T17:54:00Z">
              <w:r w:rsidRPr="00615D4B" w:rsidDel="00CB3FDD">
                <w:rPr>
                  <w:rFonts w:ascii="標楷體" w:eastAsia="標楷體" w:hAnsi="標楷體"/>
                </w:rPr>
                <w:delText>序號</w:delText>
              </w:r>
            </w:del>
          </w:p>
        </w:tc>
        <w:tc>
          <w:tcPr>
            <w:tcW w:w="756" w:type="pct"/>
            <w:vMerge w:val="restart"/>
          </w:tcPr>
          <w:p w14:paraId="68054495" w14:textId="21E92B55" w:rsidR="00E24265" w:rsidRPr="00615D4B" w:rsidDel="00CB3FDD" w:rsidRDefault="00E24265" w:rsidP="005F76AD">
            <w:pPr>
              <w:rPr>
                <w:del w:id="15778" w:author="阿毛" w:date="2021-05-21T17:54:00Z"/>
                <w:rFonts w:ascii="標楷體" w:eastAsia="標楷體" w:hAnsi="標楷體"/>
              </w:rPr>
            </w:pPr>
            <w:del w:id="15779" w:author="阿毛" w:date="2021-05-21T17:54:00Z">
              <w:r w:rsidRPr="00615D4B" w:rsidDel="00CB3FDD">
                <w:rPr>
                  <w:rFonts w:ascii="標楷體" w:eastAsia="標楷體" w:hAnsi="標楷體"/>
                </w:rPr>
                <w:delText>欄位</w:delText>
              </w:r>
            </w:del>
          </w:p>
        </w:tc>
        <w:tc>
          <w:tcPr>
            <w:tcW w:w="2382" w:type="pct"/>
            <w:gridSpan w:val="5"/>
          </w:tcPr>
          <w:p w14:paraId="2D24E92A" w14:textId="1719E195" w:rsidR="00E24265" w:rsidRPr="00615D4B" w:rsidDel="00CB3FDD" w:rsidRDefault="00E24265" w:rsidP="005F76AD">
            <w:pPr>
              <w:jc w:val="center"/>
              <w:rPr>
                <w:del w:id="15780" w:author="阿毛" w:date="2021-05-21T17:54:00Z"/>
                <w:rFonts w:ascii="標楷體" w:eastAsia="標楷體" w:hAnsi="標楷體"/>
              </w:rPr>
            </w:pPr>
            <w:del w:id="15781" w:author="阿毛" w:date="2021-05-21T17:54:00Z">
              <w:r w:rsidRPr="00615D4B" w:rsidDel="00CB3FDD">
                <w:rPr>
                  <w:rFonts w:ascii="標楷體" w:eastAsia="標楷體" w:hAnsi="標楷體"/>
                </w:rPr>
                <w:delText>說明</w:delText>
              </w:r>
            </w:del>
          </w:p>
        </w:tc>
        <w:tc>
          <w:tcPr>
            <w:tcW w:w="1642" w:type="pct"/>
            <w:vMerge w:val="restart"/>
          </w:tcPr>
          <w:p w14:paraId="7C11AC59" w14:textId="490E0C31" w:rsidR="00E24265" w:rsidRPr="00615D4B" w:rsidDel="00CB3FDD" w:rsidRDefault="00E24265" w:rsidP="005F76AD">
            <w:pPr>
              <w:rPr>
                <w:del w:id="15782" w:author="阿毛" w:date="2021-05-21T17:54:00Z"/>
                <w:rFonts w:ascii="標楷體" w:eastAsia="標楷體" w:hAnsi="標楷體"/>
              </w:rPr>
            </w:pPr>
            <w:del w:id="15783" w:author="阿毛" w:date="2021-05-21T17:54:00Z">
              <w:r w:rsidRPr="00615D4B" w:rsidDel="00CB3FDD">
                <w:rPr>
                  <w:rFonts w:ascii="標楷體" w:eastAsia="標楷體" w:hAnsi="標楷體"/>
                </w:rPr>
                <w:delText>處理邏輯及注意事項</w:delText>
              </w:r>
            </w:del>
          </w:p>
        </w:tc>
      </w:tr>
      <w:tr w:rsidR="00E24265" w:rsidRPr="00615D4B" w:rsidDel="00CB3FDD" w14:paraId="4E5BA865" w14:textId="6998D8CC" w:rsidTr="005F76AD">
        <w:trPr>
          <w:trHeight w:val="244"/>
          <w:jc w:val="center"/>
          <w:del w:id="15784" w:author="阿毛" w:date="2021-05-21T17:54:00Z"/>
        </w:trPr>
        <w:tc>
          <w:tcPr>
            <w:tcW w:w="219" w:type="pct"/>
            <w:vMerge/>
          </w:tcPr>
          <w:p w14:paraId="247578FD" w14:textId="22D219A7" w:rsidR="00E24265" w:rsidRPr="00615D4B" w:rsidDel="00CB3FDD" w:rsidRDefault="00E24265" w:rsidP="005F76AD">
            <w:pPr>
              <w:rPr>
                <w:del w:id="15785" w:author="阿毛" w:date="2021-05-21T17:54:00Z"/>
                <w:rFonts w:ascii="標楷體" w:eastAsia="標楷體" w:hAnsi="標楷體"/>
              </w:rPr>
            </w:pPr>
          </w:p>
        </w:tc>
        <w:tc>
          <w:tcPr>
            <w:tcW w:w="756" w:type="pct"/>
            <w:vMerge/>
          </w:tcPr>
          <w:p w14:paraId="49AF3576" w14:textId="712EE5B2" w:rsidR="00E24265" w:rsidRPr="00615D4B" w:rsidDel="00CB3FDD" w:rsidRDefault="00E24265" w:rsidP="005F76AD">
            <w:pPr>
              <w:rPr>
                <w:del w:id="15786" w:author="阿毛" w:date="2021-05-21T17:54:00Z"/>
                <w:rFonts w:ascii="標楷體" w:eastAsia="標楷體" w:hAnsi="標楷體"/>
              </w:rPr>
            </w:pPr>
          </w:p>
        </w:tc>
        <w:tc>
          <w:tcPr>
            <w:tcW w:w="624" w:type="pct"/>
          </w:tcPr>
          <w:p w14:paraId="61A2C881" w14:textId="30E90317" w:rsidR="00E24265" w:rsidRPr="00615D4B" w:rsidDel="00CB3FDD" w:rsidRDefault="00E24265" w:rsidP="005F76AD">
            <w:pPr>
              <w:rPr>
                <w:del w:id="15787" w:author="阿毛" w:date="2021-05-21T17:54:00Z"/>
                <w:rFonts w:ascii="標楷體" w:eastAsia="標楷體" w:hAnsi="標楷體"/>
              </w:rPr>
            </w:pPr>
            <w:del w:id="15788" w:author="阿毛" w:date="2021-05-21T17:54:00Z">
              <w:r w:rsidRPr="00615D4B" w:rsidDel="00CB3FDD">
                <w:rPr>
                  <w:rFonts w:ascii="標楷體" w:eastAsia="標楷體" w:hAnsi="標楷體" w:hint="eastAsia"/>
                </w:rPr>
                <w:delText>資料型態長度</w:delText>
              </w:r>
            </w:del>
          </w:p>
        </w:tc>
        <w:tc>
          <w:tcPr>
            <w:tcW w:w="624" w:type="pct"/>
          </w:tcPr>
          <w:p w14:paraId="3CF2F87F" w14:textId="0566F2DE" w:rsidR="00E24265" w:rsidRPr="00615D4B" w:rsidDel="00CB3FDD" w:rsidRDefault="00E24265" w:rsidP="005F76AD">
            <w:pPr>
              <w:rPr>
                <w:del w:id="15789" w:author="阿毛" w:date="2021-05-21T17:54:00Z"/>
                <w:rFonts w:ascii="標楷體" w:eastAsia="標楷體" w:hAnsi="標楷體"/>
              </w:rPr>
            </w:pPr>
            <w:del w:id="15790" w:author="阿毛" w:date="2021-05-21T17:54:00Z">
              <w:r w:rsidRPr="00615D4B" w:rsidDel="00CB3FDD">
                <w:rPr>
                  <w:rFonts w:ascii="標楷體" w:eastAsia="標楷體" w:hAnsi="標楷體"/>
                </w:rPr>
                <w:delText>預設值</w:delText>
              </w:r>
            </w:del>
          </w:p>
        </w:tc>
        <w:tc>
          <w:tcPr>
            <w:tcW w:w="537" w:type="pct"/>
          </w:tcPr>
          <w:p w14:paraId="5033EEBC" w14:textId="19F5F898" w:rsidR="00E24265" w:rsidRPr="00615D4B" w:rsidDel="00CB3FDD" w:rsidRDefault="00E24265" w:rsidP="005F76AD">
            <w:pPr>
              <w:rPr>
                <w:del w:id="15791" w:author="阿毛" w:date="2021-05-21T17:54:00Z"/>
                <w:rFonts w:ascii="標楷體" w:eastAsia="標楷體" w:hAnsi="標楷體"/>
              </w:rPr>
            </w:pPr>
            <w:del w:id="15792" w:author="阿毛" w:date="2021-05-21T17:54:00Z">
              <w:r w:rsidRPr="00615D4B" w:rsidDel="00CB3FDD">
                <w:rPr>
                  <w:rFonts w:ascii="標楷體" w:eastAsia="標楷體" w:hAnsi="標楷體"/>
                </w:rPr>
                <w:delText>選單內容</w:delText>
              </w:r>
            </w:del>
          </w:p>
        </w:tc>
        <w:tc>
          <w:tcPr>
            <w:tcW w:w="299" w:type="pct"/>
          </w:tcPr>
          <w:p w14:paraId="735A90E3" w14:textId="3DBA8433" w:rsidR="00E24265" w:rsidRPr="00615D4B" w:rsidDel="00CB3FDD" w:rsidRDefault="00E24265" w:rsidP="005F76AD">
            <w:pPr>
              <w:rPr>
                <w:del w:id="15793" w:author="阿毛" w:date="2021-05-21T17:54:00Z"/>
                <w:rFonts w:ascii="標楷體" w:eastAsia="標楷體" w:hAnsi="標楷體"/>
              </w:rPr>
            </w:pPr>
            <w:del w:id="15794" w:author="阿毛" w:date="2021-05-21T17:54:00Z">
              <w:r w:rsidRPr="00615D4B" w:rsidDel="00CB3FDD">
                <w:rPr>
                  <w:rFonts w:ascii="標楷體" w:eastAsia="標楷體" w:hAnsi="標楷體"/>
                </w:rPr>
                <w:delText>必填</w:delText>
              </w:r>
            </w:del>
          </w:p>
        </w:tc>
        <w:tc>
          <w:tcPr>
            <w:tcW w:w="299" w:type="pct"/>
          </w:tcPr>
          <w:p w14:paraId="74755890" w14:textId="20912F91" w:rsidR="00E24265" w:rsidRPr="00615D4B" w:rsidDel="00CB3FDD" w:rsidRDefault="00E24265" w:rsidP="005F76AD">
            <w:pPr>
              <w:rPr>
                <w:del w:id="15795" w:author="阿毛" w:date="2021-05-21T17:54:00Z"/>
                <w:rFonts w:ascii="標楷體" w:eastAsia="標楷體" w:hAnsi="標楷體"/>
              </w:rPr>
            </w:pPr>
            <w:del w:id="15796" w:author="阿毛" w:date="2021-05-21T17:54:00Z">
              <w:r w:rsidRPr="00615D4B" w:rsidDel="00CB3FDD">
                <w:rPr>
                  <w:rFonts w:ascii="標楷體" w:eastAsia="標楷體" w:hAnsi="標楷體"/>
                </w:rPr>
                <w:delText>R/W</w:delText>
              </w:r>
            </w:del>
          </w:p>
        </w:tc>
        <w:tc>
          <w:tcPr>
            <w:tcW w:w="1642" w:type="pct"/>
            <w:vMerge/>
          </w:tcPr>
          <w:p w14:paraId="54D36F24" w14:textId="7CDA9BD3" w:rsidR="00E24265" w:rsidRPr="00615D4B" w:rsidDel="00CB3FDD" w:rsidRDefault="00E24265" w:rsidP="005F76AD">
            <w:pPr>
              <w:rPr>
                <w:del w:id="15797" w:author="阿毛" w:date="2021-05-21T17:54:00Z"/>
                <w:rFonts w:ascii="標楷體" w:eastAsia="標楷體" w:hAnsi="標楷體"/>
              </w:rPr>
            </w:pPr>
          </w:p>
        </w:tc>
      </w:tr>
      <w:tr w:rsidR="00E24265" w:rsidRPr="00615D4B" w:rsidDel="00CB3FDD" w14:paraId="61457C4F" w14:textId="6D133580" w:rsidTr="005F76AD">
        <w:trPr>
          <w:trHeight w:val="291"/>
          <w:jc w:val="center"/>
          <w:del w:id="15798" w:author="阿毛" w:date="2021-05-21T17:54:00Z"/>
        </w:trPr>
        <w:tc>
          <w:tcPr>
            <w:tcW w:w="219" w:type="pct"/>
          </w:tcPr>
          <w:p w14:paraId="2D580F3F" w14:textId="27C200B9" w:rsidR="00E24265" w:rsidRPr="005E579A" w:rsidDel="00CB3FDD" w:rsidRDefault="00E24265" w:rsidP="005F76AD">
            <w:pPr>
              <w:pStyle w:val="af9"/>
              <w:numPr>
                <w:ilvl w:val="0"/>
                <w:numId w:val="54"/>
              </w:numPr>
              <w:ind w:leftChars="0"/>
              <w:rPr>
                <w:del w:id="15799" w:author="阿毛" w:date="2021-05-21T17:54:00Z"/>
                <w:rFonts w:ascii="標楷體" w:eastAsia="標楷體" w:hAnsi="標楷體"/>
              </w:rPr>
            </w:pPr>
          </w:p>
        </w:tc>
        <w:tc>
          <w:tcPr>
            <w:tcW w:w="756" w:type="pct"/>
          </w:tcPr>
          <w:p w14:paraId="264DB496" w14:textId="6D46C3AE" w:rsidR="00E24265" w:rsidRPr="00615D4B" w:rsidDel="00CB3FDD" w:rsidRDefault="00E24265" w:rsidP="005F76AD">
            <w:pPr>
              <w:rPr>
                <w:del w:id="15800" w:author="阿毛" w:date="2021-05-21T17:54:00Z"/>
                <w:rFonts w:ascii="標楷體" w:eastAsia="標楷體" w:hAnsi="標楷體"/>
              </w:rPr>
            </w:pPr>
            <w:del w:id="15801" w:author="阿毛" w:date="2021-05-21T17:54:00Z">
              <w:r w:rsidRPr="00B93CCA" w:rsidDel="00CB3FDD">
                <w:rPr>
                  <w:rFonts w:ascii="標楷體" w:eastAsia="標楷體" w:hAnsi="標楷體" w:hint="eastAsia"/>
                </w:rPr>
                <w:delText>交易代碼</w:delText>
              </w:r>
            </w:del>
          </w:p>
        </w:tc>
        <w:tc>
          <w:tcPr>
            <w:tcW w:w="624" w:type="pct"/>
          </w:tcPr>
          <w:p w14:paraId="0E15AA06" w14:textId="4ECDD535" w:rsidR="00E24265" w:rsidRPr="00615D4B" w:rsidDel="00CB3FDD" w:rsidRDefault="00E24265" w:rsidP="005F76AD">
            <w:pPr>
              <w:rPr>
                <w:del w:id="15802" w:author="阿毛" w:date="2021-05-21T17:54:00Z"/>
                <w:rFonts w:ascii="標楷體" w:eastAsia="標楷體" w:hAnsi="標楷體"/>
              </w:rPr>
            </w:pPr>
          </w:p>
        </w:tc>
        <w:tc>
          <w:tcPr>
            <w:tcW w:w="624" w:type="pct"/>
          </w:tcPr>
          <w:p w14:paraId="70285F40" w14:textId="49793AC7" w:rsidR="00E24265" w:rsidRPr="00615D4B" w:rsidDel="00CB3FDD" w:rsidRDefault="00E24265" w:rsidP="005F76AD">
            <w:pPr>
              <w:rPr>
                <w:del w:id="15803" w:author="阿毛" w:date="2021-05-21T17:54:00Z"/>
                <w:rFonts w:ascii="標楷體" w:eastAsia="標楷體" w:hAnsi="標楷體"/>
              </w:rPr>
            </w:pPr>
          </w:p>
        </w:tc>
        <w:tc>
          <w:tcPr>
            <w:tcW w:w="537" w:type="pct"/>
          </w:tcPr>
          <w:p w14:paraId="57DB077F" w14:textId="4756F64A" w:rsidR="00E24265" w:rsidRPr="00615D4B" w:rsidDel="00CB3FDD" w:rsidRDefault="00E24265" w:rsidP="005F76AD">
            <w:pPr>
              <w:rPr>
                <w:del w:id="15804" w:author="阿毛" w:date="2021-05-21T17:54:00Z"/>
                <w:rFonts w:ascii="標楷體" w:eastAsia="標楷體" w:hAnsi="標楷體"/>
              </w:rPr>
            </w:pPr>
            <w:del w:id="15805" w:author="阿毛" w:date="2021-05-21T17:54:00Z">
              <w:r w:rsidDel="00CB3FDD">
                <w:rPr>
                  <w:rFonts w:ascii="標楷體" w:eastAsia="標楷體" w:hAnsi="標楷體" w:hint="eastAsia"/>
                </w:rPr>
                <w:delText>下拉式選單</w:delText>
              </w:r>
            </w:del>
          </w:p>
        </w:tc>
        <w:tc>
          <w:tcPr>
            <w:tcW w:w="299" w:type="pct"/>
          </w:tcPr>
          <w:p w14:paraId="08BB66AF" w14:textId="6E333FCF" w:rsidR="00E24265" w:rsidRPr="00615D4B" w:rsidDel="00CB3FDD" w:rsidRDefault="00E24265" w:rsidP="005F76AD">
            <w:pPr>
              <w:rPr>
                <w:del w:id="15806" w:author="阿毛" w:date="2021-05-21T17:54:00Z"/>
                <w:rFonts w:ascii="標楷體" w:eastAsia="標楷體" w:hAnsi="標楷體"/>
              </w:rPr>
            </w:pPr>
          </w:p>
        </w:tc>
        <w:tc>
          <w:tcPr>
            <w:tcW w:w="299" w:type="pct"/>
          </w:tcPr>
          <w:p w14:paraId="185F0F5C" w14:textId="3F23DA9D" w:rsidR="00E24265" w:rsidRPr="00615D4B" w:rsidDel="00CB3FDD" w:rsidRDefault="00E24265" w:rsidP="005F76AD">
            <w:pPr>
              <w:rPr>
                <w:del w:id="15807" w:author="阿毛" w:date="2021-05-21T17:54:00Z"/>
                <w:rFonts w:ascii="標楷體" w:eastAsia="標楷體" w:hAnsi="標楷體"/>
              </w:rPr>
            </w:pPr>
          </w:p>
        </w:tc>
        <w:tc>
          <w:tcPr>
            <w:tcW w:w="1642" w:type="pct"/>
          </w:tcPr>
          <w:p w14:paraId="11DCF05A" w14:textId="0FC30232" w:rsidR="00E24265" w:rsidDel="00CB3FDD" w:rsidRDefault="00E24265" w:rsidP="005F76AD">
            <w:pPr>
              <w:rPr>
                <w:del w:id="15808" w:author="阿毛" w:date="2021-05-21T17:54:00Z"/>
                <w:rFonts w:ascii="標楷體" w:eastAsia="標楷體" w:hAnsi="標楷體"/>
              </w:rPr>
            </w:pPr>
            <w:del w:id="15809" w:author="阿毛" w:date="2021-05-21T17:54:00Z">
              <w:r w:rsidRPr="001C6A5F" w:rsidDel="00CB3FDD">
                <w:rPr>
                  <w:rFonts w:ascii="標楷體" w:eastAsia="標楷體" w:hAnsi="標楷體" w:hint="eastAsia"/>
                </w:rPr>
                <w:delText>1:新增</w:delText>
              </w:r>
            </w:del>
          </w:p>
          <w:p w14:paraId="63FD5B73" w14:textId="262790CB" w:rsidR="00E24265" w:rsidDel="00CB3FDD" w:rsidRDefault="00E24265" w:rsidP="005F76AD">
            <w:pPr>
              <w:rPr>
                <w:del w:id="15810" w:author="阿毛" w:date="2021-05-21T17:54:00Z"/>
                <w:rFonts w:ascii="標楷體" w:eastAsia="標楷體" w:hAnsi="標楷體"/>
              </w:rPr>
            </w:pPr>
            <w:del w:id="15811" w:author="阿毛" w:date="2021-05-21T17:54:00Z">
              <w:r w:rsidRPr="001C6A5F" w:rsidDel="00CB3FDD">
                <w:rPr>
                  <w:rFonts w:ascii="標楷體" w:eastAsia="標楷體" w:hAnsi="標楷體" w:hint="eastAsia"/>
                </w:rPr>
                <w:delText>2:異動</w:delText>
              </w:r>
            </w:del>
          </w:p>
          <w:p w14:paraId="09AA31CF" w14:textId="5FB2E54A" w:rsidR="00E24265" w:rsidRPr="00615D4B" w:rsidDel="00CB3FDD" w:rsidRDefault="00E24265" w:rsidP="005F76AD">
            <w:pPr>
              <w:rPr>
                <w:del w:id="15812" w:author="阿毛" w:date="2021-05-21T17:54:00Z"/>
                <w:rFonts w:ascii="標楷體" w:eastAsia="標楷體" w:hAnsi="標楷體"/>
              </w:rPr>
            </w:pPr>
            <w:del w:id="15813" w:author="阿毛" w:date="2021-05-21T17:54:00Z">
              <w:r w:rsidRPr="00F24A53" w:rsidDel="00CB3FDD">
                <w:rPr>
                  <w:rFonts w:ascii="標楷體" w:eastAsia="標楷體" w:hAnsi="標楷體" w:hint="eastAsia"/>
                </w:rPr>
                <w:delText>4:刪除</w:delText>
              </w:r>
            </w:del>
          </w:p>
        </w:tc>
      </w:tr>
      <w:tr w:rsidR="00E24265" w:rsidRPr="00615D4B" w:rsidDel="00CB3FDD" w14:paraId="774B7AB8" w14:textId="381C2A2B" w:rsidTr="005F76AD">
        <w:trPr>
          <w:trHeight w:val="291"/>
          <w:jc w:val="center"/>
          <w:del w:id="15814" w:author="阿毛" w:date="2021-05-21T17:54:00Z"/>
        </w:trPr>
        <w:tc>
          <w:tcPr>
            <w:tcW w:w="219" w:type="pct"/>
          </w:tcPr>
          <w:p w14:paraId="41BEBFAF" w14:textId="14F865BD" w:rsidR="00E24265" w:rsidRPr="005E579A" w:rsidDel="00CB3FDD" w:rsidRDefault="00E24265" w:rsidP="005F76AD">
            <w:pPr>
              <w:pStyle w:val="af9"/>
              <w:numPr>
                <w:ilvl w:val="0"/>
                <w:numId w:val="54"/>
              </w:numPr>
              <w:ind w:leftChars="0"/>
              <w:rPr>
                <w:del w:id="15815" w:author="阿毛" w:date="2021-05-21T17:54:00Z"/>
                <w:rFonts w:ascii="標楷體" w:eastAsia="標楷體" w:hAnsi="標楷體"/>
              </w:rPr>
            </w:pPr>
          </w:p>
        </w:tc>
        <w:tc>
          <w:tcPr>
            <w:tcW w:w="756" w:type="pct"/>
          </w:tcPr>
          <w:p w14:paraId="4DCC865F" w14:textId="7D8F32ED" w:rsidR="00E24265" w:rsidRPr="00615D4B" w:rsidDel="00CB3FDD" w:rsidRDefault="00E24265" w:rsidP="005F76AD">
            <w:pPr>
              <w:rPr>
                <w:del w:id="15816" w:author="阿毛" w:date="2021-05-21T17:54:00Z"/>
                <w:rFonts w:ascii="標楷體" w:eastAsia="標楷體" w:hAnsi="標楷體"/>
              </w:rPr>
            </w:pPr>
            <w:del w:id="15817" w:author="阿毛" w:date="2021-05-21T17:54:00Z">
              <w:r w:rsidRPr="00B93CCA" w:rsidDel="00CB3FDD">
                <w:rPr>
                  <w:rFonts w:ascii="標楷體" w:eastAsia="標楷體" w:hAnsi="標楷體" w:hint="eastAsia"/>
                </w:rPr>
                <w:delText>債務人IDN</w:delText>
              </w:r>
            </w:del>
          </w:p>
        </w:tc>
        <w:tc>
          <w:tcPr>
            <w:tcW w:w="624" w:type="pct"/>
          </w:tcPr>
          <w:p w14:paraId="3A4BD6A2" w14:textId="79A1A8FA" w:rsidR="00E24265" w:rsidRPr="00615D4B" w:rsidDel="00CB3FDD" w:rsidRDefault="00E24265" w:rsidP="005F76AD">
            <w:pPr>
              <w:rPr>
                <w:del w:id="15818" w:author="阿毛" w:date="2021-05-21T17:54:00Z"/>
                <w:rFonts w:ascii="標楷體" w:eastAsia="標楷體" w:hAnsi="標楷體"/>
              </w:rPr>
            </w:pPr>
          </w:p>
        </w:tc>
        <w:tc>
          <w:tcPr>
            <w:tcW w:w="624" w:type="pct"/>
          </w:tcPr>
          <w:p w14:paraId="0A75E2D1" w14:textId="49DC7AD4" w:rsidR="00E24265" w:rsidRPr="00615D4B" w:rsidDel="00CB3FDD" w:rsidRDefault="00E24265" w:rsidP="005F76AD">
            <w:pPr>
              <w:rPr>
                <w:del w:id="15819" w:author="阿毛" w:date="2021-05-21T17:54:00Z"/>
                <w:rFonts w:ascii="標楷體" w:eastAsia="標楷體" w:hAnsi="標楷體"/>
              </w:rPr>
            </w:pPr>
          </w:p>
        </w:tc>
        <w:tc>
          <w:tcPr>
            <w:tcW w:w="537" w:type="pct"/>
          </w:tcPr>
          <w:p w14:paraId="678B16DC" w14:textId="2A60E22C" w:rsidR="00E24265" w:rsidRPr="00615D4B" w:rsidDel="00CB3FDD" w:rsidRDefault="00E24265" w:rsidP="005F76AD">
            <w:pPr>
              <w:rPr>
                <w:del w:id="15820" w:author="阿毛" w:date="2021-05-21T17:54:00Z"/>
                <w:rFonts w:ascii="標楷體" w:eastAsia="標楷體" w:hAnsi="標楷體"/>
              </w:rPr>
            </w:pPr>
          </w:p>
        </w:tc>
        <w:tc>
          <w:tcPr>
            <w:tcW w:w="299" w:type="pct"/>
          </w:tcPr>
          <w:p w14:paraId="5DF8D2D5" w14:textId="61D16C94" w:rsidR="00E24265" w:rsidRPr="00615D4B" w:rsidDel="00CB3FDD" w:rsidRDefault="00E24265" w:rsidP="005F76AD">
            <w:pPr>
              <w:rPr>
                <w:del w:id="15821" w:author="阿毛" w:date="2021-05-21T17:54:00Z"/>
                <w:rFonts w:ascii="標楷體" w:eastAsia="標楷體" w:hAnsi="標楷體"/>
              </w:rPr>
            </w:pPr>
          </w:p>
        </w:tc>
        <w:tc>
          <w:tcPr>
            <w:tcW w:w="299" w:type="pct"/>
          </w:tcPr>
          <w:p w14:paraId="2DBD1836" w14:textId="3A3F4541" w:rsidR="00E24265" w:rsidRPr="00615D4B" w:rsidDel="00CB3FDD" w:rsidRDefault="00E24265" w:rsidP="005F76AD">
            <w:pPr>
              <w:rPr>
                <w:del w:id="15822" w:author="阿毛" w:date="2021-05-21T17:54:00Z"/>
                <w:rFonts w:ascii="標楷體" w:eastAsia="標楷體" w:hAnsi="標楷體"/>
              </w:rPr>
            </w:pPr>
          </w:p>
        </w:tc>
        <w:tc>
          <w:tcPr>
            <w:tcW w:w="1642" w:type="pct"/>
          </w:tcPr>
          <w:p w14:paraId="4A56997F" w14:textId="2850A023" w:rsidR="00E24265" w:rsidRPr="00615D4B" w:rsidDel="00CB3FDD" w:rsidRDefault="00E24265" w:rsidP="005F76AD">
            <w:pPr>
              <w:rPr>
                <w:del w:id="15823" w:author="阿毛" w:date="2021-05-21T17:54:00Z"/>
                <w:rFonts w:ascii="標楷體" w:eastAsia="標楷體" w:hAnsi="標楷體"/>
              </w:rPr>
            </w:pPr>
          </w:p>
        </w:tc>
      </w:tr>
      <w:tr w:rsidR="00E24265" w:rsidRPr="00615D4B" w:rsidDel="00CB3FDD" w14:paraId="3FC7CC84" w14:textId="66F434A3" w:rsidTr="005F76AD">
        <w:trPr>
          <w:trHeight w:val="291"/>
          <w:jc w:val="center"/>
          <w:del w:id="15824" w:author="阿毛" w:date="2021-05-21T17:54:00Z"/>
        </w:trPr>
        <w:tc>
          <w:tcPr>
            <w:tcW w:w="219" w:type="pct"/>
          </w:tcPr>
          <w:p w14:paraId="25AFE007" w14:textId="2B8A8A17" w:rsidR="00E24265" w:rsidRPr="005E579A" w:rsidDel="00CB3FDD" w:rsidRDefault="00E24265" w:rsidP="005F76AD">
            <w:pPr>
              <w:pStyle w:val="af9"/>
              <w:numPr>
                <w:ilvl w:val="0"/>
                <w:numId w:val="54"/>
              </w:numPr>
              <w:ind w:leftChars="0"/>
              <w:rPr>
                <w:del w:id="15825" w:author="阿毛" w:date="2021-05-21T17:54:00Z"/>
                <w:rFonts w:ascii="標楷體" w:eastAsia="標楷體" w:hAnsi="標楷體"/>
              </w:rPr>
            </w:pPr>
          </w:p>
        </w:tc>
        <w:tc>
          <w:tcPr>
            <w:tcW w:w="756" w:type="pct"/>
          </w:tcPr>
          <w:p w14:paraId="673237B2" w14:textId="46B71F71" w:rsidR="00E24265" w:rsidRPr="00615D4B" w:rsidDel="00CB3FDD" w:rsidRDefault="00E24265" w:rsidP="005F76AD">
            <w:pPr>
              <w:rPr>
                <w:del w:id="15826" w:author="阿毛" w:date="2021-05-21T17:54:00Z"/>
                <w:rFonts w:ascii="標楷體" w:eastAsia="標楷體" w:hAnsi="標楷體"/>
              </w:rPr>
            </w:pPr>
            <w:del w:id="15827" w:author="阿毛" w:date="2021-05-21T17:54:00Z">
              <w:r w:rsidRPr="00B93CCA" w:rsidDel="00CB3FDD">
                <w:rPr>
                  <w:rFonts w:ascii="標楷體" w:eastAsia="標楷體" w:hAnsi="標楷體" w:hint="eastAsia"/>
                </w:rPr>
                <w:delText>報送單位代號</w:delText>
              </w:r>
            </w:del>
          </w:p>
        </w:tc>
        <w:tc>
          <w:tcPr>
            <w:tcW w:w="624" w:type="pct"/>
          </w:tcPr>
          <w:p w14:paraId="0C8F88A0" w14:textId="7A3E15C7" w:rsidR="00E24265" w:rsidRPr="00615D4B" w:rsidDel="00CB3FDD" w:rsidRDefault="00E24265" w:rsidP="005F76AD">
            <w:pPr>
              <w:rPr>
                <w:del w:id="15828" w:author="阿毛" w:date="2021-05-21T17:54:00Z"/>
                <w:rFonts w:ascii="標楷體" w:eastAsia="標楷體" w:hAnsi="標楷體"/>
              </w:rPr>
            </w:pPr>
          </w:p>
        </w:tc>
        <w:tc>
          <w:tcPr>
            <w:tcW w:w="624" w:type="pct"/>
          </w:tcPr>
          <w:p w14:paraId="7979173F" w14:textId="3AD66A6E" w:rsidR="00E24265" w:rsidRPr="00615D4B" w:rsidDel="00CB3FDD" w:rsidRDefault="00E24265" w:rsidP="005F76AD">
            <w:pPr>
              <w:rPr>
                <w:del w:id="15829" w:author="阿毛" w:date="2021-05-21T17:54:00Z"/>
                <w:rFonts w:ascii="標楷體" w:eastAsia="標楷體" w:hAnsi="標楷體"/>
              </w:rPr>
            </w:pPr>
          </w:p>
        </w:tc>
        <w:tc>
          <w:tcPr>
            <w:tcW w:w="537" w:type="pct"/>
          </w:tcPr>
          <w:p w14:paraId="357DC3C6" w14:textId="4EBDD09B" w:rsidR="00E24265" w:rsidRPr="00615D4B" w:rsidDel="00CB3FDD" w:rsidRDefault="00E24265" w:rsidP="005F76AD">
            <w:pPr>
              <w:rPr>
                <w:del w:id="15830" w:author="阿毛" w:date="2021-05-21T17:54:00Z"/>
                <w:rFonts w:ascii="標楷體" w:eastAsia="標楷體" w:hAnsi="標楷體"/>
              </w:rPr>
            </w:pPr>
          </w:p>
        </w:tc>
        <w:tc>
          <w:tcPr>
            <w:tcW w:w="299" w:type="pct"/>
          </w:tcPr>
          <w:p w14:paraId="34CC4E62" w14:textId="62F8B18F" w:rsidR="00E24265" w:rsidRPr="00615D4B" w:rsidDel="00CB3FDD" w:rsidRDefault="00E24265" w:rsidP="005F76AD">
            <w:pPr>
              <w:rPr>
                <w:del w:id="15831" w:author="阿毛" w:date="2021-05-21T17:54:00Z"/>
                <w:rFonts w:ascii="標楷體" w:eastAsia="標楷體" w:hAnsi="標楷體"/>
              </w:rPr>
            </w:pPr>
          </w:p>
        </w:tc>
        <w:tc>
          <w:tcPr>
            <w:tcW w:w="299" w:type="pct"/>
          </w:tcPr>
          <w:p w14:paraId="1CE7DC12" w14:textId="79C0A053" w:rsidR="00E24265" w:rsidRPr="00615D4B" w:rsidDel="00CB3FDD" w:rsidRDefault="00E24265" w:rsidP="005F76AD">
            <w:pPr>
              <w:rPr>
                <w:del w:id="15832" w:author="阿毛" w:date="2021-05-21T17:54:00Z"/>
                <w:rFonts w:ascii="標楷體" w:eastAsia="標楷體" w:hAnsi="標楷體"/>
              </w:rPr>
            </w:pPr>
          </w:p>
        </w:tc>
        <w:tc>
          <w:tcPr>
            <w:tcW w:w="1642" w:type="pct"/>
          </w:tcPr>
          <w:p w14:paraId="05F2698C" w14:textId="6DD38723" w:rsidR="00E24265" w:rsidRPr="00615D4B" w:rsidDel="00CB3FDD" w:rsidRDefault="00E24265" w:rsidP="005F76AD">
            <w:pPr>
              <w:rPr>
                <w:del w:id="15833" w:author="阿毛" w:date="2021-05-21T17:54:00Z"/>
                <w:rFonts w:ascii="標楷體" w:eastAsia="標楷體" w:hAnsi="標楷體"/>
              </w:rPr>
            </w:pPr>
          </w:p>
        </w:tc>
      </w:tr>
      <w:tr w:rsidR="00E24265" w:rsidRPr="00615D4B" w:rsidDel="00CB3FDD" w14:paraId="6A6566B6" w14:textId="7B818A7E" w:rsidTr="005F76AD">
        <w:trPr>
          <w:trHeight w:val="291"/>
          <w:jc w:val="center"/>
          <w:del w:id="15834" w:author="阿毛" w:date="2021-05-21T17:54:00Z"/>
        </w:trPr>
        <w:tc>
          <w:tcPr>
            <w:tcW w:w="219" w:type="pct"/>
          </w:tcPr>
          <w:p w14:paraId="6EFDC7AE" w14:textId="419432D9" w:rsidR="00E24265" w:rsidRPr="005E579A" w:rsidDel="00CB3FDD" w:rsidRDefault="00E24265" w:rsidP="005F76AD">
            <w:pPr>
              <w:pStyle w:val="af9"/>
              <w:numPr>
                <w:ilvl w:val="0"/>
                <w:numId w:val="54"/>
              </w:numPr>
              <w:ind w:leftChars="0"/>
              <w:rPr>
                <w:del w:id="15835" w:author="阿毛" w:date="2021-05-21T17:54:00Z"/>
                <w:rFonts w:ascii="標楷體" w:eastAsia="標楷體" w:hAnsi="標楷體"/>
              </w:rPr>
            </w:pPr>
          </w:p>
        </w:tc>
        <w:tc>
          <w:tcPr>
            <w:tcW w:w="756" w:type="pct"/>
          </w:tcPr>
          <w:p w14:paraId="18E2555A" w14:textId="6900B57E" w:rsidR="00E24265" w:rsidRPr="00615D4B" w:rsidDel="00CB3FDD" w:rsidRDefault="00E24265" w:rsidP="005F76AD">
            <w:pPr>
              <w:rPr>
                <w:del w:id="15836" w:author="阿毛" w:date="2021-05-21T17:54:00Z"/>
                <w:rFonts w:ascii="標楷體" w:eastAsia="標楷體" w:hAnsi="標楷體"/>
              </w:rPr>
            </w:pPr>
            <w:del w:id="15837" w:author="阿毛" w:date="2021-05-21T17:54:00Z">
              <w:r w:rsidRPr="00B93CCA" w:rsidDel="00CB3FDD">
                <w:rPr>
                  <w:rFonts w:ascii="標楷體" w:eastAsia="標楷體" w:hAnsi="標楷體" w:hint="eastAsia"/>
                </w:rPr>
                <w:delText>款項統一收付申請日</w:delText>
              </w:r>
            </w:del>
          </w:p>
        </w:tc>
        <w:tc>
          <w:tcPr>
            <w:tcW w:w="624" w:type="pct"/>
          </w:tcPr>
          <w:p w14:paraId="3DF109FA" w14:textId="5B3F9809" w:rsidR="00E24265" w:rsidRPr="00615D4B" w:rsidDel="00CB3FDD" w:rsidRDefault="00E24265" w:rsidP="005F76AD">
            <w:pPr>
              <w:rPr>
                <w:del w:id="15838" w:author="阿毛" w:date="2021-05-21T17:54:00Z"/>
                <w:rFonts w:ascii="標楷體" w:eastAsia="標楷體" w:hAnsi="標楷體"/>
              </w:rPr>
            </w:pPr>
          </w:p>
        </w:tc>
        <w:tc>
          <w:tcPr>
            <w:tcW w:w="624" w:type="pct"/>
          </w:tcPr>
          <w:p w14:paraId="6318A312" w14:textId="31B87560" w:rsidR="00E24265" w:rsidRPr="00615D4B" w:rsidDel="00CB3FDD" w:rsidRDefault="00E24265" w:rsidP="005F76AD">
            <w:pPr>
              <w:rPr>
                <w:del w:id="15839" w:author="阿毛" w:date="2021-05-21T17:54:00Z"/>
                <w:rFonts w:ascii="標楷體" w:eastAsia="標楷體" w:hAnsi="標楷體"/>
              </w:rPr>
            </w:pPr>
          </w:p>
        </w:tc>
        <w:tc>
          <w:tcPr>
            <w:tcW w:w="537" w:type="pct"/>
          </w:tcPr>
          <w:p w14:paraId="4334CEEB" w14:textId="0C7BB121" w:rsidR="00E24265" w:rsidRPr="00615D4B" w:rsidDel="00CB3FDD" w:rsidRDefault="00E24265" w:rsidP="005F76AD">
            <w:pPr>
              <w:rPr>
                <w:del w:id="15840" w:author="阿毛" w:date="2021-05-21T17:54:00Z"/>
                <w:rFonts w:ascii="標楷體" w:eastAsia="標楷體" w:hAnsi="標楷體"/>
              </w:rPr>
            </w:pPr>
          </w:p>
        </w:tc>
        <w:tc>
          <w:tcPr>
            <w:tcW w:w="299" w:type="pct"/>
          </w:tcPr>
          <w:p w14:paraId="5BF2DDFE" w14:textId="0046FCE2" w:rsidR="00E24265" w:rsidRPr="00615D4B" w:rsidDel="00CB3FDD" w:rsidRDefault="00E24265" w:rsidP="005F76AD">
            <w:pPr>
              <w:rPr>
                <w:del w:id="15841" w:author="阿毛" w:date="2021-05-21T17:54:00Z"/>
                <w:rFonts w:ascii="標楷體" w:eastAsia="標楷體" w:hAnsi="標楷體"/>
              </w:rPr>
            </w:pPr>
          </w:p>
        </w:tc>
        <w:tc>
          <w:tcPr>
            <w:tcW w:w="299" w:type="pct"/>
          </w:tcPr>
          <w:p w14:paraId="0F3B4433" w14:textId="3E601EED" w:rsidR="00E24265" w:rsidRPr="00615D4B" w:rsidDel="00CB3FDD" w:rsidRDefault="00E24265" w:rsidP="005F76AD">
            <w:pPr>
              <w:rPr>
                <w:del w:id="15842" w:author="阿毛" w:date="2021-05-21T17:54:00Z"/>
                <w:rFonts w:ascii="標楷體" w:eastAsia="標楷體" w:hAnsi="標楷體"/>
              </w:rPr>
            </w:pPr>
          </w:p>
        </w:tc>
        <w:tc>
          <w:tcPr>
            <w:tcW w:w="1642" w:type="pct"/>
          </w:tcPr>
          <w:p w14:paraId="6FB413B8" w14:textId="088F461D" w:rsidR="00E24265" w:rsidRPr="00615D4B" w:rsidDel="00CB3FDD" w:rsidRDefault="00E24265" w:rsidP="005F76AD">
            <w:pPr>
              <w:rPr>
                <w:del w:id="15843" w:author="阿毛" w:date="2021-05-21T17:54:00Z"/>
                <w:rFonts w:ascii="標楷體" w:eastAsia="標楷體" w:hAnsi="標楷體"/>
              </w:rPr>
            </w:pPr>
          </w:p>
        </w:tc>
      </w:tr>
      <w:tr w:rsidR="00E24265" w:rsidRPr="00615D4B" w:rsidDel="00CB3FDD" w14:paraId="7612CDBB" w14:textId="2B9D7AAA" w:rsidTr="005F76AD">
        <w:trPr>
          <w:trHeight w:val="291"/>
          <w:jc w:val="center"/>
          <w:del w:id="15844" w:author="阿毛" w:date="2021-05-21T17:54:00Z"/>
        </w:trPr>
        <w:tc>
          <w:tcPr>
            <w:tcW w:w="219" w:type="pct"/>
          </w:tcPr>
          <w:p w14:paraId="4F225179" w14:textId="33AAFA50" w:rsidR="00E24265" w:rsidRPr="005E579A" w:rsidDel="00CB3FDD" w:rsidRDefault="00E24265" w:rsidP="005F76AD">
            <w:pPr>
              <w:pStyle w:val="af9"/>
              <w:numPr>
                <w:ilvl w:val="0"/>
                <w:numId w:val="54"/>
              </w:numPr>
              <w:ind w:leftChars="0"/>
              <w:rPr>
                <w:del w:id="15845" w:author="阿毛" w:date="2021-05-21T17:54:00Z"/>
                <w:rFonts w:ascii="標楷體" w:eastAsia="標楷體" w:hAnsi="標楷體"/>
              </w:rPr>
            </w:pPr>
          </w:p>
        </w:tc>
        <w:tc>
          <w:tcPr>
            <w:tcW w:w="756" w:type="pct"/>
          </w:tcPr>
          <w:p w14:paraId="729C645F" w14:textId="711AA202" w:rsidR="00E24265" w:rsidRPr="00615D4B" w:rsidDel="00CB3FDD" w:rsidRDefault="00E24265" w:rsidP="005F76AD">
            <w:pPr>
              <w:rPr>
                <w:del w:id="15846" w:author="阿毛" w:date="2021-05-21T17:54:00Z"/>
                <w:rFonts w:ascii="標楷體" w:eastAsia="標楷體" w:hAnsi="標楷體"/>
              </w:rPr>
            </w:pPr>
            <w:del w:id="15847" w:author="阿毛" w:date="2021-05-21T17:54:00Z">
              <w:r w:rsidRPr="00B93CCA" w:rsidDel="00CB3FDD">
                <w:rPr>
                  <w:rFonts w:ascii="標楷體" w:eastAsia="標楷體" w:hAnsi="標楷體" w:hint="eastAsia"/>
                </w:rPr>
                <w:delText>繳款日期</w:delText>
              </w:r>
            </w:del>
          </w:p>
        </w:tc>
        <w:tc>
          <w:tcPr>
            <w:tcW w:w="624" w:type="pct"/>
          </w:tcPr>
          <w:p w14:paraId="74C39369" w14:textId="25C6091C" w:rsidR="00E24265" w:rsidRPr="00615D4B" w:rsidDel="00CB3FDD" w:rsidRDefault="00E24265" w:rsidP="005F76AD">
            <w:pPr>
              <w:rPr>
                <w:del w:id="15848" w:author="阿毛" w:date="2021-05-21T17:54:00Z"/>
                <w:rFonts w:ascii="標楷體" w:eastAsia="標楷體" w:hAnsi="標楷體"/>
              </w:rPr>
            </w:pPr>
          </w:p>
        </w:tc>
        <w:tc>
          <w:tcPr>
            <w:tcW w:w="624" w:type="pct"/>
          </w:tcPr>
          <w:p w14:paraId="0DFB0993" w14:textId="39583DAE" w:rsidR="00E24265" w:rsidRPr="00615D4B" w:rsidDel="00CB3FDD" w:rsidRDefault="00E24265" w:rsidP="005F76AD">
            <w:pPr>
              <w:rPr>
                <w:del w:id="15849" w:author="阿毛" w:date="2021-05-21T17:54:00Z"/>
                <w:rFonts w:ascii="標楷體" w:eastAsia="標楷體" w:hAnsi="標楷體"/>
              </w:rPr>
            </w:pPr>
          </w:p>
        </w:tc>
        <w:tc>
          <w:tcPr>
            <w:tcW w:w="537" w:type="pct"/>
          </w:tcPr>
          <w:p w14:paraId="72AB0B90" w14:textId="09431322" w:rsidR="00E24265" w:rsidRPr="00615D4B" w:rsidDel="00CB3FDD" w:rsidRDefault="00E24265" w:rsidP="005F76AD">
            <w:pPr>
              <w:rPr>
                <w:del w:id="15850" w:author="阿毛" w:date="2021-05-21T17:54:00Z"/>
                <w:rFonts w:ascii="標楷體" w:eastAsia="標楷體" w:hAnsi="標楷體"/>
              </w:rPr>
            </w:pPr>
          </w:p>
        </w:tc>
        <w:tc>
          <w:tcPr>
            <w:tcW w:w="299" w:type="pct"/>
          </w:tcPr>
          <w:p w14:paraId="26E7983D" w14:textId="6D41A770" w:rsidR="00E24265" w:rsidRPr="00615D4B" w:rsidDel="00CB3FDD" w:rsidRDefault="00E24265" w:rsidP="005F76AD">
            <w:pPr>
              <w:rPr>
                <w:del w:id="15851" w:author="阿毛" w:date="2021-05-21T17:54:00Z"/>
                <w:rFonts w:ascii="標楷體" w:eastAsia="標楷體" w:hAnsi="標楷體"/>
              </w:rPr>
            </w:pPr>
          </w:p>
        </w:tc>
        <w:tc>
          <w:tcPr>
            <w:tcW w:w="299" w:type="pct"/>
          </w:tcPr>
          <w:p w14:paraId="1DC818A1" w14:textId="0AC15459" w:rsidR="00E24265" w:rsidRPr="00615D4B" w:rsidDel="00CB3FDD" w:rsidRDefault="00E24265" w:rsidP="005F76AD">
            <w:pPr>
              <w:rPr>
                <w:del w:id="15852" w:author="阿毛" w:date="2021-05-21T17:54:00Z"/>
                <w:rFonts w:ascii="標楷體" w:eastAsia="標楷體" w:hAnsi="標楷體"/>
              </w:rPr>
            </w:pPr>
          </w:p>
        </w:tc>
        <w:tc>
          <w:tcPr>
            <w:tcW w:w="1642" w:type="pct"/>
          </w:tcPr>
          <w:p w14:paraId="2065A25F" w14:textId="35CD9A19" w:rsidR="00E24265" w:rsidRPr="00615D4B" w:rsidDel="00CB3FDD" w:rsidRDefault="00E24265" w:rsidP="005F76AD">
            <w:pPr>
              <w:rPr>
                <w:del w:id="15853" w:author="阿毛" w:date="2021-05-21T17:54:00Z"/>
                <w:rFonts w:ascii="標楷體" w:eastAsia="標楷體" w:hAnsi="標楷體"/>
              </w:rPr>
            </w:pPr>
          </w:p>
        </w:tc>
      </w:tr>
      <w:tr w:rsidR="00E24265" w:rsidRPr="00615D4B" w:rsidDel="00CB3FDD" w14:paraId="7EC61CFB" w14:textId="4759AED2" w:rsidTr="005F76AD">
        <w:trPr>
          <w:trHeight w:val="291"/>
          <w:jc w:val="center"/>
          <w:del w:id="15854" w:author="阿毛" w:date="2021-05-21T17:54:00Z"/>
        </w:trPr>
        <w:tc>
          <w:tcPr>
            <w:tcW w:w="219" w:type="pct"/>
          </w:tcPr>
          <w:p w14:paraId="4A6B7A1E" w14:textId="53778D78" w:rsidR="00E24265" w:rsidRPr="005E579A" w:rsidDel="00CB3FDD" w:rsidRDefault="00E24265" w:rsidP="005F76AD">
            <w:pPr>
              <w:pStyle w:val="af9"/>
              <w:numPr>
                <w:ilvl w:val="0"/>
                <w:numId w:val="54"/>
              </w:numPr>
              <w:ind w:leftChars="0"/>
              <w:rPr>
                <w:del w:id="15855" w:author="阿毛" w:date="2021-05-21T17:54:00Z"/>
                <w:rFonts w:ascii="標楷體" w:eastAsia="標楷體" w:hAnsi="標楷體"/>
              </w:rPr>
            </w:pPr>
          </w:p>
        </w:tc>
        <w:tc>
          <w:tcPr>
            <w:tcW w:w="756" w:type="pct"/>
          </w:tcPr>
          <w:p w14:paraId="18389C0E" w14:textId="099D5636" w:rsidR="00E24265" w:rsidRPr="00615D4B" w:rsidDel="00CB3FDD" w:rsidRDefault="00E24265" w:rsidP="005F76AD">
            <w:pPr>
              <w:rPr>
                <w:del w:id="15856" w:author="阿毛" w:date="2021-05-21T17:54:00Z"/>
                <w:rFonts w:ascii="標楷體" w:eastAsia="標楷體" w:hAnsi="標楷體"/>
              </w:rPr>
            </w:pPr>
            <w:del w:id="15857" w:author="阿毛" w:date="2021-05-21T17:54:00Z">
              <w:r w:rsidRPr="00B93CCA" w:rsidDel="00CB3FDD">
                <w:rPr>
                  <w:rFonts w:ascii="標楷體" w:eastAsia="標楷體" w:hAnsi="標楷體" w:hint="eastAsia"/>
                </w:rPr>
                <w:delText>本日繳款金額</w:delText>
              </w:r>
            </w:del>
          </w:p>
        </w:tc>
        <w:tc>
          <w:tcPr>
            <w:tcW w:w="624" w:type="pct"/>
          </w:tcPr>
          <w:p w14:paraId="4EC77FAE" w14:textId="74011E4B" w:rsidR="00E24265" w:rsidRPr="00615D4B" w:rsidDel="00CB3FDD" w:rsidRDefault="00E24265" w:rsidP="005F76AD">
            <w:pPr>
              <w:rPr>
                <w:del w:id="15858" w:author="阿毛" w:date="2021-05-21T17:54:00Z"/>
                <w:rFonts w:ascii="標楷體" w:eastAsia="標楷體" w:hAnsi="標楷體"/>
              </w:rPr>
            </w:pPr>
          </w:p>
        </w:tc>
        <w:tc>
          <w:tcPr>
            <w:tcW w:w="624" w:type="pct"/>
          </w:tcPr>
          <w:p w14:paraId="567A11B3" w14:textId="69F42ACA" w:rsidR="00E24265" w:rsidRPr="00615D4B" w:rsidDel="00CB3FDD" w:rsidRDefault="00E24265" w:rsidP="005F76AD">
            <w:pPr>
              <w:rPr>
                <w:del w:id="15859" w:author="阿毛" w:date="2021-05-21T17:54:00Z"/>
                <w:rFonts w:ascii="標楷體" w:eastAsia="標楷體" w:hAnsi="標楷體"/>
              </w:rPr>
            </w:pPr>
          </w:p>
        </w:tc>
        <w:tc>
          <w:tcPr>
            <w:tcW w:w="537" w:type="pct"/>
          </w:tcPr>
          <w:p w14:paraId="2405D18D" w14:textId="571A77D9" w:rsidR="00E24265" w:rsidRPr="00615D4B" w:rsidDel="00CB3FDD" w:rsidRDefault="00E24265" w:rsidP="005F76AD">
            <w:pPr>
              <w:rPr>
                <w:del w:id="15860" w:author="阿毛" w:date="2021-05-21T17:54:00Z"/>
                <w:rFonts w:ascii="標楷體" w:eastAsia="標楷體" w:hAnsi="標楷體"/>
              </w:rPr>
            </w:pPr>
          </w:p>
        </w:tc>
        <w:tc>
          <w:tcPr>
            <w:tcW w:w="299" w:type="pct"/>
          </w:tcPr>
          <w:p w14:paraId="0E44D9AE" w14:textId="2D74B253" w:rsidR="00E24265" w:rsidRPr="00615D4B" w:rsidDel="00CB3FDD" w:rsidRDefault="00E24265" w:rsidP="005F76AD">
            <w:pPr>
              <w:rPr>
                <w:del w:id="15861" w:author="阿毛" w:date="2021-05-21T17:54:00Z"/>
                <w:rFonts w:ascii="標楷體" w:eastAsia="標楷體" w:hAnsi="標楷體"/>
              </w:rPr>
            </w:pPr>
          </w:p>
        </w:tc>
        <w:tc>
          <w:tcPr>
            <w:tcW w:w="299" w:type="pct"/>
          </w:tcPr>
          <w:p w14:paraId="025F9852" w14:textId="70E9E29B" w:rsidR="00E24265" w:rsidRPr="00615D4B" w:rsidDel="00CB3FDD" w:rsidRDefault="00E24265" w:rsidP="005F76AD">
            <w:pPr>
              <w:rPr>
                <w:del w:id="15862" w:author="阿毛" w:date="2021-05-21T17:54:00Z"/>
                <w:rFonts w:ascii="標楷體" w:eastAsia="標楷體" w:hAnsi="標楷體"/>
              </w:rPr>
            </w:pPr>
          </w:p>
        </w:tc>
        <w:tc>
          <w:tcPr>
            <w:tcW w:w="1642" w:type="pct"/>
          </w:tcPr>
          <w:p w14:paraId="2863266E" w14:textId="57A746F3" w:rsidR="00E24265" w:rsidRPr="00615D4B" w:rsidDel="00CB3FDD" w:rsidRDefault="00E24265" w:rsidP="005F76AD">
            <w:pPr>
              <w:rPr>
                <w:del w:id="15863" w:author="阿毛" w:date="2021-05-21T17:54:00Z"/>
                <w:rFonts w:ascii="標楷體" w:eastAsia="標楷體" w:hAnsi="標楷體"/>
              </w:rPr>
            </w:pPr>
          </w:p>
        </w:tc>
      </w:tr>
      <w:tr w:rsidR="00E24265" w:rsidRPr="00615D4B" w:rsidDel="00CB3FDD" w14:paraId="5113C64A" w14:textId="0A83A126" w:rsidTr="005F76AD">
        <w:trPr>
          <w:trHeight w:val="291"/>
          <w:jc w:val="center"/>
          <w:del w:id="15864" w:author="阿毛" w:date="2021-05-21T17:54:00Z"/>
        </w:trPr>
        <w:tc>
          <w:tcPr>
            <w:tcW w:w="219" w:type="pct"/>
          </w:tcPr>
          <w:p w14:paraId="1152C3EB" w14:textId="56948042" w:rsidR="00E24265" w:rsidRPr="005E579A" w:rsidDel="00CB3FDD" w:rsidRDefault="00E24265" w:rsidP="005F76AD">
            <w:pPr>
              <w:pStyle w:val="af9"/>
              <w:numPr>
                <w:ilvl w:val="0"/>
                <w:numId w:val="54"/>
              </w:numPr>
              <w:ind w:leftChars="0"/>
              <w:rPr>
                <w:del w:id="15865" w:author="阿毛" w:date="2021-05-21T17:54:00Z"/>
                <w:rFonts w:ascii="標楷體" w:eastAsia="標楷體" w:hAnsi="標楷體"/>
              </w:rPr>
            </w:pPr>
          </w:p>
        </w:tc>
        <w:tc>
          <w:tcPr>
            <w:tcW w:w="756" w:type="pct"/>
          </w:tcPr>
          <w:p w14:paraId="2F32D63B" w14:textId="73B15D43" w:rsidR="00E24265" w:rsidRPr="00615D4B" w:rsidDel="00CB3FDD" w:rsidRDefault="00E24265" w:rsidP="005F76AD">
            <w:pPr>
              <w:rPr>
                <w:del w:id="15866" w:author="阿毛" w:date="2021-05-21T17:54:00Z"/>
                <w:rFonts w:ascii="標楷體" w:eastAsia="標楷體" w:hAnsi="標楷體"/>
              </w:rPr>
            </w:pPr>
            <w:del w:id="15867" w:author="阿毛" w:date="2021-05-21T17:54:00Z">
              <w:r w:rsidRPr="00B93CCA" w:rsidDel="00CB3FDD">
                <w:rPr>
                  <w:rFonts w:ascii="標楷體" w:eastAsia="標楷體" w:hAnsi="標楷體" w:hint="eastAsia"/>
                </w:rPr>
                <w:delText>累計繳款金額</w:delText>
              </w:r>
            </w:del>
          </w:p>
        </w:tc>
        <w:tc>
          <w:tcPr>
            <w:tcW w:w="624" w:type="pct"/>
          </w:tcPr>
          <w:p w14:paraId="4C515054" w14:textId="7653C6F4" w:rsidR="00E24265" w:rsidRPr="00615D4B" w:rsidDel="00CB3FDD" w:rsidRDefault="00E24265" w:rsidP="005F76AD">
            <w:pPr>
              <w:rPr>
                <w:del w:id="15868" w:author="阿毛" w:date="2021-05-21T17:54:00Z"/>
                <w:rFonts w:ascii="標楷體" w:eastAsia="標楷體" w:hAnsi="標楷體"/>
              </w:rPr>
            </w:pPr>
          </w:p>
        </w:tc>
        <w:tc>
          <w:tcPr>
            <w:tcW w:w="624" w:type="pct"/>
          </w:tcPr>
          <w:p w14:paraId="66837783" w14:textId="070462F9" w:rsidR="00E24265" w:rsidRPr="00615D4B" w:rsidDel="00CB3FDD" w:rsidRDefault="00E24265" w:rsidP="005F76AD">
            <w:pPr>
              <w:rPr>
                <w:del w:id="15869" w:author="阿毛" w:date="2021-05-21T17:54:00Z"/>
                <w:rFonts w:ascii="標楷體" w:eastAsia="標楷體" w:hAnsi="標楷體"/>
              </w:rPr>
            </w:pPr>
          </w:p>
        </w:tc>
        <w:tc>
          <w:tcPr>
            <w:tcW w:w="537" w:type="pct"/>
          </w:tcPr>
          <w:p w14:paraId="5C8CC3FD" w14:textId="4E55A653" w:rsidR="00E24265" w:rsidRPr="00615D4B" w:rsidDel="00CB3FDD" w:rsidRDefault="00E24265" w:rsidP="005F76AD">
            <w:pPr>
              <w:rPr>
                <w:del w:id="15870" w:author="阿毛" w:date="2021-05-21T17:54:00Z"/>
                <w:rFonts w:ascii="標楷體" w:eastAsia="標楷體" w:hAnsi="標楷體"/>
              </w:rPr>
            </w:pPr>
          </w:p>
        </w:tc>
        <w:tc>
          <w:tcPr>
            <w:tcW w:w="299" w:type="pct"/>
          </w:tcPr>
          <w:p w14:paraId="1F47B43A" w14:textId="46DA9D03" w:rsidR="00E24265" w:rsidRPr="00615D4B" w:rsidDel="00CB3FDD" w:rsidRDefault="00E24265" w:rsidP="005F76AD">
            <w:pPr>
              <w:rPr>
                <w:del w:id="15871" w:author="阿毛" w:date="2021-05-21T17:54:00Z"/>
                <w:rFonts w:ascii="標楷體" w:eastAsia="標楷體" w:hAnsi="標楷體"/>
              </w:rPr>
            </w:pPr>
          </w:p>
        </w:tc>
        <w:tc>
          <w:tcPr>
            <w:tcW w:w="299" w:type="pct"/>
          </w:tcPr>
          <w:p w14:paraId="1CD9DD74" w14:textId="4BC65448" w:rsidR="00E24265" w:rsidRPr="00615D4B" w:rsidDel="00CB3FDD" w:rsidRDefault="00E24265" w:rsidP="005F76AD">
            <w:pPr>
              <w:rPr>
                <w:del w:id="15872" w:author="阿毛" w:date="2021-05-21T17:54:00Z"/>
                <w:rFonts w:ascii="標楷體" w:eastAsia="標楷體" w:hAnsi="標楷體"/>
              </w:rPr>
            </w:pPr>
          </w:p>
        </w:tc>
        <w:tc>
          <w:tcPr>
            <w:tcW w:w="1642" w:type="pct"/>
          </w:tcPr>
          <w:p w14:paraId="6D117072" w14:textId="129C1FFB" w:rsidR="00E24265" w:rsidRPr="00615D4B" w:rsidDel="00CB3FDD" w:rsidRDefault="00E24265" w:rsidP="005F76AD">
            <w:pPr>
              <w:rPr>
                <w:del w:id="15873" w:author="阿毛" w:date="2021-05-21T17:54:00Z"/>
                <w:rFonts w:ascii="標楷體" w:eastAsia="標楷體" w:hAnsi="標楷體"/>
              </w:rPr>
            </w:pPr>
          </w:p>
        </w:tc>
      </w:tr>
      <w:tr w:rsidR="00E24265" w:rsidRPr="00615D4B" w:rsidDel="00CB3FDD" w14:paraId="65AFAD52" w14:textId="471721E7" w:rsidTr="005F76AD">
        <w:trPr>
          <w:trHeight w:val="291"/>
          <w:jc w:val="center"/>
          <w:del w:id="15874" w:author="阿毛" w:date="2021-05-21T17:54:00Z"/>
        </w:trPr>
        <w:tc>
          <w:tcPr>
            <w:tcW w:w="219" w:type="pct"/>
          </w:tcPr>
          <w:p w14:paraId="7EAAEEE7" w14:textId="76C9F4C9" w:rsidR="00E24265" w:rsidRPr="005E579A" w:rsidDel="00CB3FDD" w:rsidRDefault="00E24265" w:rsidP="005F76AD">
            <w:pPr>
              <w:pStyle w:val="af9"/>
              <w:numPr>
                <w:ilvl w:val="0"/>
                <w:numId w:val="54"/>
              </w:numPr>
              <w:ind w:leftChars="0"/>
              <w:rPr>
                <w:del w:id="15875" w:author="阿毛" w:date="2021-05-21T17:54:00Z"/>
                <w:rFonts w:ascii="標楷體" w:eastAsia="標楷體" w:hAnsi="標楷體"/>
              </w:rPr>
            </w:pPr>
          </w:p>
        </w:tc>
        <w:tc>
          <w:tcPr>
            <w:tcW w:w="756" w:type="pct"/>
          </w:tcPr>
          <w:p w14:paraId="7E9C14F1" w14:textId="55A73983" w:rsidR="00E24265" w:rsidRPr="00615D4B" w:rsidDel="00CB3FDD" w:rsidRDefault="00E24265" w:rsidP="005F76AD">
            <w:pPr>
              <w:rPr>
                <w:del w:id="15876" w:author="阿毛" w:date="2021-05-21T17:54:00Z"/>
                <w:rFonts w:ascii="標楷體" w:eastAsia="標楷體" w:hAnsi="標楷體"/>
              </w:rPr>
            </w:pPr>
            <w:del w:id="15877" w:author="阿毛" w:date="2021-05-21T17:54:00Z">
              <w:r w:rsidRPr="00B93CCA" w:rsidDel="00CB3FDD">
                <w:rPr>
                  <w:rFonts w:ascii="標楷體" w:eastAsia="標楷體" w:hAnsi="標楷體" w:hint="eastAsia"/>
                </w:rPr>
                <w:delText>轉JCIC文字檔日期</w:delText>
              </w:r>
            </w:del>
          </w:p>
        </w:tc>
        <w:tc>
          <w:tcPr>
            <w:tcW w:w="624" w:type="pct"/>
          </w:tcPr>
          <w:p w14:paraId="44DC59A9" w14:textId="0B562FD5" w:rsidR="00E24265" w:rsidRPr="00615D4B" w:rsidDel="00CB3FDD" w:rsidRDefault="00E24265" w:rsidP="005F76AD">
            <w:pPr>
              <w:rPr>
                <w:del w:id="15878" w:author="阿毛" w:date="2021-05-21T17:54:00Z"/>
                <w:rFonts w:ascii="標楷體" w:eastAsia="標楷體" w:hAnsi="標楷體"/>
              </w:rPr>
            </w:pPr>
          </w:p>
        </w:tc>
        <w:tc>
          <w:tcPr>
            <w:tcW w:w="624" w:type="pct"/>
          </w:tcPr>
          <w:p w14:paraId="546888D4" w14:textId="0475BEAC" w:rsidR="00E24265" w:rsidRPr="00615D4B" w:rsidDel="00CB3FDD" w:rsidRDefault="00E24265" w:rsidP="005F76AD">
            <w:pPr>
              <w:rPr>
                <w:del w:id="15879" w:author="阿毛" w:date="2021-05-21T17:54:00Z"/>
                <w:rFonts w:ascii="標楷體" w:eastAsia="標楷體" w:hAnsi="標楷體"/>
              </w:rPr>
            </w:pPr>
          </w:p>
        </w:tc>
        <w:tc>
          <w:tcPr>
            <w:tcW w:w="537" w:type="pct"/>
          </w:tcPr>
          <w:p w14:paraId="4955FE16" w14:textId="34207A1E" w:rsidR="00E24265" w:rsidRPr="00615D4B" w:rsidDel="00CB3FDD" w:rsidRDefault="00E24265" w:rsidP="005F76AD">
            <w:pPr>
              <w:rPr>
                <w:del w:id="15880" w:author="阿毛" w:date="2021-05-21T17:54:00Z"/>
                <w:rFonts w:ascii="標楷體" w:eastAsia="標楷體" w:hAnsi="標楷體"/>
              </w:rPr>
            </w:pPr>
          </w:p>
        </w:tc>
        <w:tc>
          <w:tcPr>
            <w:tcW w:w="299" w:type="pct"/>
          </w:tcPr>
          <w:p w14:paraId="0301805E" w14:textId="5CF99C20" w:rsidR="00E24265" w:rsidRPr="00615D4B" w:rsidDel="00CB3FDD" w:rsidRDefault="00E24265" w:rsidP="005F76AD">
            <w:pPr>
              <w:rPr>
                <w:del w:id="15881" w:author="阿毛" w:date="2021-05-21T17:54:00Z"/>
                <w:rFonts w:ascii="標楷體" w:eastAsia="標楷體" w:hAnsi="標楷體"/>
              </w:rPr>
            </w:pPr>
          </w:p>
        </w:tc>
        <w:tc>
          <w:tcPr>
            <w:tcW w:w="299" w:type="pct"/>
          </w:tcPr>
          <w:p w14:paraId="6BA6389D" w14:textId="6EE75F8C" w:rsidR="00E24265" w:rsidRPr="00615D4B" w:rsidDel="00CB3FDD" w:rsidRDefault="00E24265" w:rsidP="005F76AD">
            <w:pPr>
              <w:rPr>
                <w:del w:id="15882" w:author="阿毛" w:date="2021-05-21T17:54:00Z"/>
                <w:rFonts w:ascii="標楷體" w:eastAsia="標楷體" w:hAnsi="標楷體"/>
              </w:rPr>
            </w:pPr>
          </w:p>
        </w:tc>
        <w:tc>
          <w:tcPr>
            <w:tcW w:w="1642" w:type="pct"/>
          </w:tcPr>
          <w:p w14:paraId="62D6CE28" w14:textId="3D497B97" w:rsidR="00E24265" w:rsidRPr="00615D4B" w:rsidDel="00CB3FDD" w:rsidRDefault="00E24265" w:rsidP="005F76AD">
            <w:pPr>
              <w:rPr>
                <w:del w:id="15883" w:author="阿毛" w:date="2021-05-21T17:54:00Z"/>
                <w:rFonts w:ascii="標楷體" w:eastAsia="標楷體" w:hAnsi="標楷體"/>
              </w:rPr>
            </w:pPr>
          </w:p>
        </w:tc>
      </w:tr>
    </w:tbl>
    <w:p w14:paraId="1F9905FF" w14:textId="5D7C70C9" w:rsidR="00E24265" w:rsidDel="00CB3FDD" w:rsidRDefault="00E24265" w:rsidP="00F62379">
      <w:pPr>
        <w:pStyle w:val="42"/>
        <w:spacing w:after="72"/>
        <w:ind w:leftChars="0" w:left="0"/>
        <w:rPr>
          <w:del w:id="15884" w:author="阿毛" w:date="2021-05-21T17:54:00Z"/>
          <w:rFonts w:hAnsi="標楷體"/>
        </w:rPr>
      </w:pPr>
    </w:p>
    <w:p w14:paraId="4C87CDFE" w14:textId="30E986FE" w:rsidR="00E24265" w:rsidDel="00CB3FDD" w:rsidRDefault="00E24265">
      <w:pPr>
        <w:widowControl/>
        <w:rPr>
          <w:del w:id="15885" w:author="阿毛" w:date="2021-05-21T17:54:00Z"/>
          <w:rFonts w:ascii="Arial" w:eastAsia="標楷體" w:hAnsi="標楷體" w:cs="標楷體"/>
          <w:kern w:val="0"/>
          <w:szCs w:val="28"/>
        </w:rPr>
      </w:pPr>
      <w:del w:id="15886" w:author="阿毛" w:date="2021-05-21T17:54:00Z">
        <w:r w:rsidDel="00CB3FDD">
          <w:rPr>
            <w:rFonts w:hAnsi="標楷體"/>
          </w:rPr>
          <w:br w:type="page"/>
        </w:r>
      </w:del>
    </w:p>
    <w:p w14:paraId="10F6789F" w14:textId="1A538591" w:rsidR="00E24265" w:rsidRPr="00A03472" w:rsidDel="00CB3FDD" w:rsidRDefault="00E24265">
      <w:pPr>
        <w:pStyle w:val="3"/>
        <w:numPr>
          <w:ilvl w:val="2"/>
          <w:numId w:val="112"/>
        </w:numPr>
        <w:rPr>
          <w:del w:id="15887" w:author="阿毛" w:date="2021-05-21T17:54:00Z"/>
          <w:rFonts w:ascii="標楷體" w:hAnsi="標楷體"/>
        </w:rPr>
        <w:pPrChange w:id="15888" w:author="智誠 楊" w:date="2021-05-10T09:52:00Z">
          <w:pPr>
            <w:pStyle w:val="3"/>
            <w:numPr>
              <w:ilvl w:val="2"/>
              <w:numId w:val="1"/>
            </w:numPr>
            <w:ind w:left="1247" w:hanging="680"/>
          </w:pPr>
        </w:pPrChange>
      </w:pPr>
      <w:del w:id="15889" w:author="阿毛" w:date="2021-05-21T17:54:00Z">
        <w:r w:rsidDel="00CB3FDD">
          <w:rPr>
            <w:rFonts w:ascii="標楷體" w:hAnsi="標楷體"/>
          </w:rPr>
          <w:delText>L</w:delText>
        </w:r>
        <w:r w:rsidDel="00CB3FDD">
          <w:rPr>
            <w:rFonts w:ascii="標楷體" w:hAnsi="標楷體" w:hint="eastAsia"/>
          </w:rPr>
          <w:delText>8326</w:delText>
        </w:r>
        <w:r w:rsidRPr="00CC5E55" w:rsidDel="00CB3FDD">
          <w:rPr>
            <w:rFonts w:ascii="標楷體" w:hAnsi="標楷體" w:hint="eastAsia"/>
          </w:rPr>
          <w:delText>更生款項統一收付結案通知資料</w:delText>
        </w:r>
      </w:del>
    </w:p>
    <w:p w14:paraId="5A7E1C17" w14:textId="238D42C1" w:rsidR="00E24265" w:rsidRPr="003972CE" w:rsidDel="00CB3FDD" w:rsidRDefault="00E24265">
      <w:pPr>
        <w:pStyle w:val="a"/>
        <w:rPr>
          <w:del w:id="15890" w:author="阿毛" w:date="2021-05-21T17:54:00Z"/>
        </w:rPr>
      </w:pPr>
      <w:del w:id="15891" w:author="阿毛" w:date="2021-05-21T17:54:00Z">
        <w:r w:rsidRPr="00615D4B" w:rsidDel="00CB3FDD">
          <w:delText>功能說明</w:delText>
        </w:r>
      </w:del>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E24265" w:rsidRPr="00615D4B" w:rsidDel="00CB3FDD" w14:paraId="33CD5747" w14:textId="2F5F3504" w:rsidTr="005F76AD">
        <w:trPr>
          <w:trHeight w:val="277"/>
          <w:del w:id="15892" w:author="阿毛" w:date="2021-05-21T17:54:00Z"/>
        </w:trPr>
        <w:tc>
          <w:tcPr>
            <w:tcW w:w="1548" w:type="dxa"/>
            <w:tcBorders>
              <w:top w:val="single" w:sz="8" w:space="0" w:color="000000"/>
              <w:bottom w:val="single" w:sz="8" w:space="0" w:color="000000"/>
              <w:right w:val="single" w:sz="8" w:space="0" w:color="000000"/>
            </w:tcBorders>
            <w:shd w:val="clear" w:color="auto" w:fill="F3F3F3"/>
          </w:tcPr>
          <w:p w14:paraId="33087E44" w14:textId="4221AD78" w:rsidR="00E24265" w:rsidRPr="00615D4B" w:rsidDel="00CB3FDD" w:rsidRDefault="00E24265" w:rsidP="005F76AD">
            <w:pPr>
              <w:rPr>
                <w:del w:id="15893" w:author="阿毛" w:date="2021-05-21T17:54:00Z"/>
                <w:rFonts w:ascii="標楷體" w:eastAsia="標楷體" w:hAnsi="標楷體"/>
              </w:rPr>
            </w:pPr>
            <w:del w:id="15894" w:author="阿毛" w:date="2021-05-21T17:54:00Z">
              <w:r w:rsidRPr="00615D4B" w:rsidDel="00CB3FDD">
                <w:rPr>
                  <w:rFonts w:ascii="標楷體" w:eastAsia="標楷體" w:hAnsi="標楷體"/>
                </w:rPr>
                <w:delText xml:space="preserve">功能名稱 </w:delText>
              </w:r>
            </w:del>
          </w:p>
        </w:tc>
        <w:tc>
          <w:tcPr>
            <w:tcW w:w="6318" w:type="dxa"/>
            <w:tcBorders>
              <w:top w:val="single" w:sz="8" w:space="0" w:color="000000"/>
              <w:left w:val="single" w:sz="8" w:space="0" w:color="000000"/>
              <w:bottom w:val="single" w:sz="8" w:space="0" w:color="000000"/>
            </w:tcBorders>
          </w:tcPr>
          <w:p w14:paraId="67E0BD5C" w14:textId="65B6C2E2" w:rsidR="00E24265" w:rsidRPr="00615D4B" w:rsidDel="00CB3FDD" w:rsidRDefault="00E24265" w:rsidP="005F76AD">
            <w:pPr>
              <w:rPr>
                <w:del w:id="15895" w:author="阿毛" w:date="2021-05-21T17:54:00Z"/>
                <w:rFonts w:ascii="標楷體" w:eastAsia="標楷體" w:hAnsi="標楷體"/>
              </w:rPr>
            </w:pPr>
            <w:del w:id="15896" w:author="阿毛" w:date="2021-05-21T17:54:00Z">
              <w:r w:rsidRPr="00CC5E55" w:rsidDel="00CB3FDD">
                <w:rPr>
                  <w:rFonts w:ascii="標楷體" w:eastAsia="標楷體" w:hAnsi="標楷體" w:hint="eastAsia"/>
                </w:rPr>
                <w:delText>更生款項統一收付結案通知資料</w:delText>
              </w:r>
            </w:del>
          </w:p>
        </w:tc>
      </w:tr>
      <w:tr w:rsidR="00E24265" w:rsidRPr="00615D4B" w:rsidDel="00CB3FDD" w14:paraId="20CF1EB8" w14:textId="788C4965" w:rsidTr="005F76AD">
        <w:trPr>
          <w:trHeight w:val="277"/>
          <w:del w:id="15897" w:author="阿毛" w:date="2021-05-21T17:54:00Z"/>
        </w:trPr>
        <w:tc>
          <w:tcPr>
            <w:tcW w:w="1548" w:type="dxa"/>
            <w:tcBorders>
              <w:top w:val="single" w:sz="8" w:space="0" w:color="000000"/>
              <w:bottom w:val="single" w:sz="8" w:space="0" w:color="000000"/>
              <w:right w:val="single" w:sz="8" w:space="0" w:color="000000"/>
            </w:tcBorders>
            <w:shd w:val="clear" w:color="auto" w:fill="F3F3F3"/>
          </w:tcPr>
          <w:p w14:paraId="679A0500" w14:textId="7087A59C" w:rsidR="00E24265" w:rsidRPr="00615D4B" w:rsidDel="00CB3FDD" w:rsidRDefault="00E24265" w:rsidP="005F76AD">
            <w:pPr>
              <w:rPr>
                <w:del w:id="15898" w:author="阿毛" w:date="2021-05-21T17:54:00Z"/>
                <w:rFonts w:ascii="標楷體" w:eastAsia="標楷體" w:hAnsi="標楷體"/>
              </w:rPr>
            </w:pPr>
            <w:del w:id="15899" w:author="阿毛" w:date="2021-05-21T17:54:00Z">
              <w:r w:rsidRPr="00615D4B" w:rsidDel="00CB3FDD">
                <w:rPr>
                  <w:rFonts w:ascii="標楷體" w:eastAsia="標楷體" w:hAnsi="標楷體"/>
                </w:rPr>
                <w:delText>進入條件</w:delText>
              </w:r>
            </w:del>
          </w:p>
        </w:tc>
        <w:tc>
          <w:tcPr>
            <w:tcW w:w="6318" w:type="dxa"/>
            <w:tcBorders>
              <w:top w:val="single" w:sz="8" w:space="0" w:color="000000"/>
              <w:left w:val="single" w:sz="8" w:space="0" w:color="000000"/>
              <w:bottom w:val="single" w:sz="8" w:space="0" w:color="000000"/>
            </w:tcBorders>
          </w:tcPr>
          <w:p w14:paraId="1ABEB269" w14:textId="1EE955C6" w:rsidR="00E24265" w:rsidRPr="00615D4B" w:rsidDel="00CB3FDD" w:rsidRDefault="00E24265" w:rsidP="005F76AD">
            <w:pPr>
              <w:rPr>
                <w:del w:id="15900" w:author="阿毛" w:date="2021-05-21T17:54:00Z"/>
                <w:rFonts w:ascii="標楷體" w:eastAsia="標楷體" w:hAnsi="標楷體"/>
              </w:rPr>
            </w:pPr>
          </w:p>
        </w:tc>
      </w:tr>
      <w:tr w:rsidR="00E24265" w:rsidRPr="00615D4B" w:rsidDel="00CB3FDD" w14:paraId="388F417F" w14:textId="1BB7F278" w:rsidTr="005F76AD">
        <w:trPr>
          <w:trHeight w:val="773"/>
          <w:del w:id="15901" w:author="阿毛" w:date="2021-05-21T17:54:00Z"/>
        </w:trPr>
        <w:tc>
          <w:tcPr>
            <w:tcW w:w="1548" w:type="dxa"/>
            <w:tcBorders>
              <w:top w:val="single" w:sz="8" w:space="0" w:color="000000"/>
              <w:bottom w:val="single" w:sz="8" w:space="0" w:color="000000"/>
              <w:right w:val="single" w:sz="8" w:space="0" w:color="000000"/>
            </w:tcBorders>
            <w:shd w:val="clear" w:color="auto" w:fill="F3F3F3"/>
          </w:tcPr>
          <w:p w14:paraId="44DA31A4" w14:textId="44BF15B4" w:rsidR="00E24265" w:rsidRPr="00615D4B" w:rsidDel="00CB3FDD" w:rsidRDefault="00E24265" w:rsidP="005F76AD">
            <w:pPr>
              <w:rPr>
                <w:del w:id="15902" w:author="阿毛" w:date="2021-05-21T17:54:00Z"/>
                <w:rFonts w:ascii="標楷體" w:eastAsia="標楷體" w:hAnsi="標楷體"/>
              </w:rPr>
            </w:pPr>
            <w:del w:id="15903" w:author="阿毛" w:date="2021-05-21T17:54:00Z">
              <w:r w:rsidRPr="00615D4B" w:rsidDel="00CB3FDD">
                <w:rPr>
                  <w:rFonts w:ascii="標楷體" w:eastAsia="標楷體" w:hAnsi="標楷體"/>
                </w:rPr>
                <w:delText xml:space="preserve">基本流程 </w:delText>
              </w:r>
            </w:del>
          </w:p>
        </w:tc>
        <w:tc>
          <w:tcPr>
            <w:tcW w:w="6318" w:type="dxa"/>
            <w:tcBorders>
              <w:top w:val="single" w:sz="8" w:space="0" w:color="000000"/>
              <w:left w:val="single" w:sz="8" w:space="0" w:color="000000"/>
              <w:bottom w:val="single" w:sz="8" w:space="0" w:color="000000"/>
            </w:tcBorders>
          </w:tcPr>
          <w:p w14:paraId="01AF2E48" w14:textId="71B083AA" w:rsidR="00E24265" w:rsidRPr="00615D4B" w:rsidDel="00CB3FDD" w:rsidRDefault="00E24265" w:rsidP="005F76AD">
            <w:pPr>
              <w:rPr>
                <w:del w:id="15904" w:author="阿毛" w:date="2021-05-21T17:54:00Z"/>
                <w:rFonts w:ascii="標楷體" w:eastAsia="標楷體" w:hAnsi="標楷體"/>
              </w:rPr>
            </w:pPr>
          </w:p>
        </w:tc>
      </w:tr>
      <w:tr w:rsidR="00E24265" w:rsidRPr="00615D4B" w:rsidDel="00CB3FDD" w14:paraId="5D6E3BA5" w14:textId="707C7A17" w:rsidTr="005F76AD">
        <w:trPr>
          <w:trHeight w:val="321"/>
          <w:del w:id="15905" w:author="阿毛" w:date="2021-05-21T17:54:00Z"/>
        </w:trPr>
        <w:tc>
          <w:tcPr>
            <w:tcW w:w="1548" w:type="dxa"/>
            <w:tcBorders>
              <w:top w:val="single" w:sz="8" w:space="0" w:color="000000"/>
              <w:bottom w:val="single" w:sz="8" w:space="0" w:color="000000"/>
              <w:right w:val="single" w:sz="8" w:space="0" w:color="000000"/>
            </w:tcBorders>
            <w:shd w:val="clear" w:color="auto" w:fill="F3F3F3"/>
          </w:tcPr>
          <w:p w14:paraId="6AD06799" w14:textId="21772286" w:rsidR="00E24265" w:rsidRPr="00615D4B" w:rsidDel="00CB3FDD" w:rsidRDefault="00E24265" w:rsidP="005F76AD">
            <w:pPr>
              <w:rPr>
                <w:del w:id="15906" w:author="阿毛" w:date="2021-05-21T17:54:00Z"/>
                <w:rFonts w:ascii="標楷體" w:eastAsia="標楷體" w:hAnsi="標楷體"/>
              </w:rPr>
            </w:pPr>
            <w:del w:id="15907" w:author="阿毛" w:date="2021-05-21T17:54:00Z">
              <w:r w:rsidRPr="00615D4B" w:rsidDel="00CB3FDD">
                <w:rPr>
                  <w:rFonts w:ascii="標楷體" w:eastAsia="標楷體" w:hAnsi="標楷體"/>
                </w:rPr>
                <w:delText>選用流程</w:delText>
              </w:r>
            </w:del>
          </w:p>
        </w:tc>
        <w:tc>
          <w:tcPr>
            <w:tcW w:w="6318" w:type="dxa"/>
            <w:tcBorders>
              <w:top w:val="single" w:sz="8" w:space="0" w:color="000000"/>
              <w:left w:val="single" w:sz="8" w:space="0" w:color="000000"/>
              <w:bottom w:val="single" w:sz="8" w:space="0" w:color="000000"/>
            </w:tcBorders>
          </w:tcPr>
          <w:p w14:paraId="58234DD8" w14:textId="72743E07" w:rsidR="00E24265" w:rsidRPr="00615D4B" w:rsidDel="00CB3FDD" w:rsidRDefault="00E24265" w:rsidP="005F76AD">
            <w:pPr>
              <w:rPr>
                <w:del w:id="15908" w:author="阿毛" w:date="2021-05-21T17:54:00Z"/>
                <w:rFonts w:ascii="標楷體" w:eastAsia="標楷體" w:hAnsi="標楷體"/>
              </w:rPr>
            </w:pPr>
          </w:p>
        </w:tc>
      </w:tr>
      <w:tr w:rsidR="00E24265" w:rsidRPr="00615D4B" w:rsidDel="00CB3FDD" w14:paraId="5F1A2620" w14:textId="24A01767" w:rsidTr="005F76AD">
        <w:trPr>
          <w:trHeight w:val="1311"/>
          <w:del w:id="15909" w:author="阿毛" w:date="2021-05-21T17:54:00Z"/>
        </w:trPr>
        <w:tc>
          <w:tcPr>
            <w:tcW w:w="1548" w:type="dxa"/>
            <w:tcBorders>
              <w:top w:val="single" w:sz="8" w:space="0" w:color="000000"/>
              <w:bottom w:val="single" w:sz="8" w:space="0" w:color="000000"/>
              <w:right w:val="single" w:sz="8" w:space="0" w:color="000000"/>
            </w:tcBorders>
            <w:shd w:val="clear" w:color="auto" w:fill="F3F3F3"/>
          </w:tcPr>
          <w:p w14:paraId="68F32386" w14:textId="1F0371A1" w:rsidR="00E24265" w:rsidRPr="00615D4B" w:rsidDel="00CB3FDD" w:rsidRDefault="00E24265" w:rsidP="005F76AD">
            <w:pPr>
              <w:rPr>
                <w:del w:id="15910" w:author="阿毛" w:date="2021-05-21T17:54:00Z"/>
                <w:rFonts w:ascii="標楷體" w:eastAsia="標楷體" w:hAnsi="標楷體"/>
              </w:rPr>
            </w:pPr>
            <w:del w:id="15911" w:author="阿毛" w:date="2021-05-21T17:54:00Z">
              <w:r w:rsidRPr="00615D4B" w:rsidDel="00CB3FDD">
                <w:rPr>
                  <w:rFonts w:ascii="標楷體" w:eastAsia="標楷體" w:hAnsi="標楷體"/>
                </w:rPr>
                <w:delText>例外流程</w:delText>
              </w:r>
            </w:del>
          </w:p>
        </w:tc>
        <w:tc>
          <w:tcPr>
            <w:tcW w:w="6318" w:type="dxa"/>
            <w:tcBorders>
              <w:top w:val="single" w:sz="8" w:space="0" w:color="000000"/>
              <w:left w:val="single" w:sz="8" w:space="0" w:color="000000"/>
              <w:bottom w:val="single" w:sz="8" w:space="0" w:color="000000"/>
            </w:tcBorders>
          </w:tcPr>
          <w:p w14:paraId="52A6ABD0" w14:textId="622AF258" w:rsidR="00E24265" w:rsidRPr="00615D4B" w:rsidDel="00CB3FDD" w:rsidRDefault="00E24265" w:rsidP="005F76AD">
            <w:pPr>
              <w:rPr>
                <w:del w:id="15912" w:author="阿毛" w:date="2021-05-21T17:54:00Z"/>
                <w:rFonts w:ascii="標楷體" w:eastAsia="標楷體" w:hAnsi="標楷體"/>
              </w:rPr>
            </w:pPr>
          </w:p>
        </w:tc>
      </w:tr>
      <w:tr w:rsidR="00E24265" w:rsidRPr="00615D4B" w:rsidDel="00CB3FDD" w14:paraId="3EE09E47" w14:textId="57ECD433" w:rsidTr="005F76AD">
        <w:trPr>
          <w:trHeight w:val="278"/>
          <w:del w:id="15913" w:author="阿毛" w:date="2021-05-21T17:54:00Z"/>
        </w:trPr>
        <w:tc>
          <w:tcPr>
            <w:tcW w:w="1548" w:type="dxa"/>
            <w:tcBorders>
              <w:top w:val="single" w:sz="8" w:space="0" w:color="000000"/>
              <w:bottom w:val="single" w:sz="8" w:space="0" w:color="000000"/>
              <w:right w:val="single" w:sz="8" w:space="0" w:color="000000"/>
            </w:tcBorders>
            <w:shd w:val="clear" w:color="auto" w:fill="F3F3F3"/>
          </w:tcPr>
          <w:p w14:paraId="0935721E" w14:textId="49FC86F5" w:rsidR="00E24265" w:rsidRPr="00615D4B" w:rsidDel="00CB3FDD" w:rsidRDefault="00E24265" w:rsidP="005F76AD">
            <w:pPr>
              <w:rPr>
                <w:del w:id="15914" w:author="阿毛" w:date="2021-05-21T17:54:00Z"/>
                <w:rFonts w:ascii="標楷體" w:eastAsia="標楷體" w:hAnsi="標楷體"/>
              </w:rPr>
            </w:pPr>
            <w:del w:id="15915" w:author="阿毛" w:date="2021-05-21T17:54:00Z">
              <w:r w:rsidRPr="00615D4B" w:rsidDel="00CB3FDD">
                <w:rPr>
                  <w:rFonts w:ascii="標楷體" w:eastAsia="標楷體" w:hAnsi="標楷體"/>
                </w:rPr>
                <w:delText xml:space="preserve">執行後狀況 </w:delText>
              </w:r>
            </w:del>
          </w:p>
        </w:tc>
        <w:tc>
          <w:tcPr>
            <w:tcW w:w="6318" w:type="dxa"/>
            <w:tcBorders>
              <w:top w:val="single" w:sz="8" w:space="0" w:color="000000"/>
              <w:left w:val="single" w:sz="8" w:space="0" w:color="000000"/>
              <w:bottom w:val="single" w:sz="8" w:space="0" w:color="000000"/>
            </w:tcBorders>
          </w:tcPr>
          <w:p w14:paraId="6267B03A" w14:textId="77D23FF7" w:rsidR="00E24265" w:rsidRPr="00615D4B" w:rsidDel="00CB3FDD" w:rsidRDefault="00E24265" w:rsidP="005F76AD">
            <w:pPr>
              <w:rPr>
                <w:del w:id="15916" w:author="阿毛" w:date="2021-05-21T17:54:00Z"/>
                <w:rFonts w:ascii="標楷體" w:eastAsia="標楷體" w:hAnsi="標楷體"/>
              </w:rPr>
            </w:pPr>
          </w:p>
        </w:tc>
      </w:tr>
      <w:tr w:rsidR="00E24265" w:rsidRPr="00615D4B" w:rsidDel="00CB3FDD" w14:paraId="3F5489DB" w14:textId="0140FEC7" w:rsidTr="005F76AD">
        <w:trPr>
          <w:trHeight w:val="358"/>
          <w:del w:id="15917" w:author="阿毛" w:date="2021-05-21T17:54:00Z"/>
        </w:trPr>
        <w:tc>
          <w:tcPr>
            <w:tcW w:w="1548" w:type="dxa"/>
            <w:tcBorders>
              <w:top w:val="single" w:sz="8" w:space="0" w:color="000000"/>
              <w:bottom w:val="single" w:sz="8" w:space="0" w:color="000000"/>
              <w:right w:val="single" w:sz="8" w:space="0" w:color="000000"/>
            </w:tcBorders>
            <w:shd w:val="clear" w:color="auto" w:fill="F3F3F3"/>
          </w:tcPr>
          <w:p w14:paraId="4A24D146" w14:textId="0BE4C8BC" w:rsidR="00E24265" w:rsidRPr="00615D4B" w:rsidDel="00CB3FDD" w:rsidRDefault="00E24265" w:rsidP="005F76AD">
            <w:pPr>
              <w:rPr>
                <w:del w:id="15918" w:author="阿毛" w:date="2021-05-21T17:54:00Z"/>
                <w:rFonts w:ascii="標楷體" w:eastAsia="標楷體" w:hAnsi="標楷體"/>
              </w:rPr>
            </w:pPr>
            <w:del w:id="15919" w:author="阿毛" w:date="2021-05-21T17:54:00Z">
              <w:r w:rsidRPr="00615D4B" w:rsidDel="00CB3FDD">
                <w:rPr>
                  <w:rFonts w:ascii="標楷體" w:eastAsia="標楷體" w:hAnsi="標楷體"/>
                </w:rPr>
                <w:delText>特別需求</w:delText>
              </w:r>
            </w:del>
          </w:p>
        </w:tc>
        <w:tc>
          <w:tcPr>
            <w:tcW w:w="6318" w:type="dxa"/>
            <w:tcBorders>
              <w:top w:val="single" w:sz="8" w:space="0" w:color="000000"/>
              <w:left w:val="single" w:sz="8" w:space="0" w:color="000000"/>
              <w:bottom w:val="single" w:sz="8" w:space="0" w:color="000000"/>
            </w:tcBorders>
          </w:tcPr>
          <w:p w14:paraId="017D4F36" w14:textId="62F58D77" w:rsidR="00E24265" w:rsidRPr="00615D4B" w:rsidDel="00CB3FDD" w:rsidRDefault="00E24265" w:rsidP="005F76AD">
            <w:pPr>
              <w:rPr>
                <w:del w:id="15920" w:author="阿毛" w:date="2021-05-21T17:54:00Z"/>
                <w:rFonts w:ascii="標楷體" w:eastAsia="標楷體" w:hAnsi="標楷體"/>
              </w:rPr>
            </w:pPr>
          </w:p>
        </w:tc>
      </w:tr>
      <w:tr w:rsidR="00E24265" w:rsidRPr="00615D4B" w:rsidDel="00CB3FDD" w14:paraId="2AA36E1E" w14:textId="183A7F98" w:rsidTr="005F76AD">
        <w:trPr>
          <w:trHeight w:val="278"/>
          <w:del w:id="15921" w:author="阿毛" w:date="2021-05-21T17:54:00Z"/>
        </w:trPr>
        <w:tc>
          <w:tcPr>
            <w:tcW w:w="1548" w:type="dxa"/>
            <w:tcBorders>
              <w:top w:val="single" w:sz="8" w:space="0" w:color="000000"/>
              <w:bottom w:val="single" w:sz="8" w:space="0" w:color="000000"/>
              <w:right w:val="single" w:sz="8" w:space="0" w:color="000000"/>
            </w:tcBorders>
            <w:shd w:val="clear" w:color="auto" w:fill="F3F3F3"/>
          </w:tcPr>
          <w:p w14:paraId="29397C17" w14:textId="17E8CCDB" w:rsidR="00E24265" w:rsidRPr="00615D4B" w:rsidDel="00CB3FDD" w:rsidRDefault="00E24265" w:rsidP="005F76AD">
            <w:pPr>
              <w:rPr>
                <w:del w:id="15922" w:author="阿毛" w:date="2021-05-21T17:54:00Z"/>
                <w:rFonts w:ascii="標楷體" w:eastAsia="標楷體" w:hAnsi="標楷體"/>
              </w:rPr>
            </w:pPr>
            <w:del w:id="15923" w:author="阿毛" w:date="2021-05-21T17:54:00Z">
              <w:r w:rsidRPr="00615D4B" w:rsidDel="00CB3FDD">
                <w:rPr>
                  <w:rFonts w:ascii="標楷體" w:eastAsia="標楷體" w:hAnsi="標楷體"/>
                </w:rPr>
                <w:delText xml:space="preserve">參考 </w:delText>
              </w:r>
            </w:del>
          </w:p>
        </w:tc>
        <w:tc>
          <w:tcPr>
            <w:tcW w:w="6318" w:type="dxa"/>
            <w:tcBorders>
              <w:top w:val="single" w:sz="8" w:space="0" w:color="000000"/>
              <w:left w:val="single" w:sz="8" w:space="0" w:color="000000"/>
              <w:bottom w:val="single" w:sz="8" w:space="0" w:color="000000"/>
            </w:tcBorders>
          </w:tcPr>
          <w:p w14:paraId="1D5A4205" w14:textId="5907B869" w:rsidR="00E24265" w:rsidRPr="00615D4B" w:rsidDel="00CB3FDD" w:rsidRDefault="00E24265" w:rsidP="005F76AD">
            <w:pPr>
              <w:rPr>
                <w:del w:id="15924" w:author="阿毛" w:date="2021-05-21T17:54:00Z"/>
                <w:rFonts w:ascii="標楷體" w:eastAsia="標楷體" w:hAnsi="標楷體"/>
              </w:rPr>
            </w:pPr>
          </w:p>
        </w:tc>
      </w:tr>
    </w:tbl>
    <w:p w14:paraId="5AC4467E" w14:textId="173DAFD4" w:rsidR="00E24265" w:rsidDel="00CB3FDD" w:rsidRDefault="00E24265" w:rsidP="00E24265">
      <w:pPr>
        <w:rPr>
          <w:del w:id="15925" w:author="阿毛" w:date="2021-05-21T17:54:00Z"/>
        </w:rPr>
      </w:pPr>
    </w:p>
    <w:p w14:paraId="36D1488F" w14:textId="5D6E3125" w:rsidR="00E24265" w:rsidRPr="00615D4B" w:rsidDel="00CB3FDD" w:rsidRDefault="00E24265">
      <w:pPr>
        <w:pStyle w:val="a"/>
        <w:rPr>
          <w:del w:id="15926" w:author="阿毛" w:date="2021-05-21T17:54:00Z"/>
        </w:rPr>
      </w:pPr>
      <w:del w:id="15927" w:author="阿毛" w:date="2021-05-21T17:54:00Z">
        <w:r w:rsidRPr="00615D4B" w:rsidDel="00CB3FDD">
          <w:delText>UI畫面</w:delText>
        </w:r>
      </w:del>
    </w:p>
    <w:p w14:paraId="15D9684C" w14:textId="72E2A9E4" w:rsidR="00E24265" w:rsidDel="00CB3FDD" w:rsidRDefault="00E24265" w:rsidP="00E24265">
      <w:pPr>
        <w:pStyle w:val="42"/>
        <w:spacing w:after="72"/>
        <w:ind w:left="1133"/>
        <w:rPr>
          <w:del w:id="15928" w:author="阿毛" w:date="2021-05-21T17:54:00Z"/>
          <w:rFonts w:hAnsi="標楷體"/>
        </w:rPr>
      </w:pPr>
      <w:del w:id="15929" w:author="阿毛" w:date="2021-05-21T17:54:00Z">
        <w:r w:rsidRPr="00743962" w:rsidDel="00CB3FDD">
          <w:rPr>
            <w:rFonts w:hAnsi="標楷體" w:hint="eastAsia"/>
          </w:rPr>
          <w:delText>輸入畫面：</w:delText>
        </w:r>
      </w:del>
    </w:p>
    <w:p w14:paraId="5082F6FD" w14:textId="0F7F9447" w:rsidR="00E24265" w:rsidRPr="00D83B47" w:rsidDel="00CB3FDD" w:rsidRDefault="00E24265" w:rsidP="00E24265">
      <w:pPr>
        <w:pStyle w:val="42"/>
        <w:spacing w:after="72"/>
        <w:ind w:leftChars="0" w:left="0"/>
        <w:rPr>
          <w:del w:id="15930" w:author="阿毛" w:date="2021-05-21T17:54:00Z"/>
          <w:rFonts w:hAnsi="標楷體"/>
        </w:rPr>
      </w:pPr>
      <w:del w:id="15931" w:author="阿毛" w:date="2021-05-21T17:54:00Z">
        <w:r w:rsidRPr="00D83B47" w:rsidDel="00CB3FDD">
          <w:rPr>
            <w:rFonts w:hAnsi="標楷體"/>
            <w:noProof/>
          </w:rPr>
          <w:drawing>
            <wp:inline distT="0" distB="0" distL="0" distR="0" wp14:anchorId="76171A9B" wp14:editId="6F64AC82">
              <wp:extent cx="6686201" cy="2286000"/>
              <wp:effectExtent l="0" t="0" r="0" b="0"/>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6690731" cy="2287549"/>
                      </a:xfrm>
                      <a:prstGeom prst="rect">
                        <a:avLst/>
                      </a:prstGeom>
                    </pic:spPr>
                  </pic:pic>
                </a:graphicData>
              </a:graphic>
            </wp:inline>
          </w:drawing>
        </w:r>
      </w:del>
    </w:p>
    <w:p w14:paraId="4B4A1769" w14:textId="2C682250" w:rsidR="00E24265" w:rsidDel="00CB3FDD" w:rsidRDefault="00E24265" w:rsidP="00E24265">
      <w:pPr>
        <w:pStyle w:val="1text"/>
        <w:rPr>
          <w:del w:id="15932" w:author="阿毛" w:date="2021-05-21T17:54:00Z"/>
          <w:rFonts w:ascii="Times New Roman" w:hAnsi="Times New Roman"/>
        </w:rPr>
      </w:pPr>
    </w:p>
    <w:p w14:paraId="7470E644" w14:textId="75681F01" w:rsidR="00E24265" w:rsidRPr="003972CE" w:rsidDel="00CB3FDD" w:rsidRDefault="00E24265">
      <w:pPr>
        <w:pStyle w:val="a"/>
        <w:rPr>
          <w:del w:id="15933" w:author="阿毛" w:date="2021-05-21T17:54:00Z"/>
        </w:rPr>
      </w:pPr>
      <w:del w:id="15934" w:author="阿毛" w:date="2021-05-21T17:54:00Z">
        <w:r w:rsidRPr="00615D4B" w:rsidDel="00CB3FDD">
          <w:rPr>
            <w:rFonts w:hint="eastAsia"/>
          </w:rPr>
          <w:delText>輸入</w:delText>
        </w:r>
        <w:r w:rsidRPr="003972CE" w:rsidDel="00CB3FDD">
          <w:delText>畫面資料說明</w:delText>
        </w:r>
      </w:del>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7"/>
        <w:gridCol w:w="1576"/>
        <w:gridCol w:w="1300"/>
        <w:gridCol w:w="1300"/>
        <w:gridCol w:w="1119"/>
        <w:gridCol w:w="623"/>
        <w:gridCol w:w="623"/>
        <w:gridCol w:w="3422"/>
      </w:tblGrid>
      <w:tr w:rsidR="00E24265" w:rsidRPr="00615D4B" w:rsidDel="00CB3FDD" w14:paraId="74590EF5" w14:textId="1B79A44A" w:rsidTr="005F76AD">
        <w:trPr>
          <w:trHeight w:val="388"/>
          <w:jc w:val="center"/>
          <w:del w:id="15935" w:author="阿毛" w:date="2021-05-21T17:54:00Z"/>
        </w:trPr>
        <w:tc>
          <w:tcPr>
            <w:tcW w:w="219" w:type="pct"/>
            <w:vMerge w:val="restart"/>
          </w:tcPr>
          <w:p w14:paraId="2A3EB7B7" w14:textId="1136712B" w:rsidR="00E24265" w:rsidRPr="00615D4B" w:rsidDel="00CB3FDD" w:rsidRDefault="00E24265" w:rsidP="005F76AD">
            <w:pPr>
              <w:rPr>
                <w:del w:id="15936" w:author="阿毛" w:date="2021-05-21T17:54:00Z"/>
                <w:rFonts w:ascii="標楷體" w:eastAsia="標楷體" w:hAnsi="標楷體"/>
              </w:rPr>
            </w:pPr>
            <w:del w:id="15937" w:author="阿毛" w:date="2021-05-21T17:54:00Z">
              <w:r w:rsidRPr="00615D4B" w:rsidDel="00CB3FDD">
                <w:rPr>
                  <w:rFonts w:ascii="標楷體" w:eastAsia="標楷體" w:hAnsi="標楷體"/>
                </w:rPr>
                <w:delText>序號</w:delText>
              </w:r>
            </w:del>
          </w:p>
        </w:tc>
        <w:tc>
          <w:tcPr>
            <w:tcW w:w="756" w:type="pct"/>
            <w:vMerge w:val="restart"/>
          </w:tcPr>
          <w:p w14:paraId="431AA872" w14:textId="4C6C9DBA" w:rsidR="00E24265" w:rsidRPr="00615D4B" w:rsidDel="00CB3FDD" w:rsidRDefault="00E24265" w:rsidP="005F76AD">
            <w:pPr>
              <w:rPr>
                <w:del w:id="15938" w:author="阿毛" w:date="2021-05-21T17:54:00Z"/>
                <w:rFonts w:ascii="標楷體" w:eastAsia="標楷體" w:hAnsi="標楷體"/>
              </w:rPr>
            </w:pPr>
            <w:del w:id="15939" w:author="阿毛" w:date="2021-05-21T17:54:00Z">
              <w:r w:rsidRPr="00615D4B" w:rsidDel="00CB3FDD">
                <w:rPr>
                  <w:rFonts w:ascii="標楷體" w:eastAsia="標楷體" w:hAnsi="標楷體"/>
                </w:rPr>
                <w:delText>欄位</w:delText>
              </w:r>
            </w:del>
          </w:p>
        </w:tc>
        <w:tc>
          <w:tcPr>
            <w:tcW w:w="2382" w:type="pct"/>
            <w:gridSpan w:val="5"/>
          </w:tcPr>
          <w:p w14:paraId="70BCE365" w14:textId="5B34694B" w:rsidR="00E24265" w:rsidRPr="00615D4B" w:rsidDel="00CB3FDD" w:rsidRDefault="00E24265" w:rsidP="005F76AD">
            <w:pPr>
              <w:jc w:val="center"/>
              <w:rPr>
                <w:del w:id="15940" w:author="阿毛" w:date="2021-05-21T17:54:00Z"/>
                <w:rFonts w:ascii="標楷體" w:eastAsia="標楷體" w:hAnsi="標楷體"/>
              </w:rPr>
            </w:pPr>
            <w:del w:id="15941" w:author="阿毛" w:date="2021-05-21T17:54:00Z">
              <w:r w:rsidRPr="00615D4B" w:rsidDel="00CB3FDD">
                <w:rPr>
                  <w:rFonts w:ascii="標楷體" w:eastAsia="標楷體" w:hAnsi="標楷體"/>
                </w:rPr>
                <w:delText>說明</w:delText>
              </w:r>
            </w:del>
          </w:p>
        </w:tc>
        <w:tc>
          <w:tcPr>
            <w:tcW w:w="1643" w:type="pct"/>
            <w:vMerge w:val="restart"/>
          </w:tcPr>
          <w:p w14:paraId="196C8C8F" w14:textId="2E94BF3F" w:rsidR="00E24265" w:rsidRPr="00615D4B" w:rsidDel="00CB3FDD" w:rsidRDefault="00E24265" w:rsidP="005F76AD">
            <w:pPr>
              <w:rPr>
                <w:del w:id="15942" w:author="阿毛" w:date="2021-05-21T17:54:00Z"/>
                <w:rFonts w:ascii="標楷體" w:eastAsia="標楷體" w:hAnsi="標楷體"/>
              </w:rPr>
            </w:pPr>
            <w:del w:id="15943" w:author="阿毛" w:date="2021-05-21T17:54:00Z">
              <w:r w:rsidRPr="00615D4B" w:rsidDel="00CB3FDD">
                <w:rPr>
                  <w:rFonts w:ascii="標楷體" w:eastAsia="標楷體" w:hAnsi="標楷體"/>
                </w:rPr>
                <w:delText>處理邏輯及注意事項</w:delText>
              </w:r>
            </w:del>
          </w:p>
        </w:tc>
      </w:tr>
      <w:tr w:rsidR="00E24265" w:rsidRPr="00615D4B" w:rsidDel="00CB3FDD" w14:paraId="5562B225" w14:textId="143637E0" w:rsidTr="005F76AD">
        <w:trPr>
          <w:trHeight w:val="244"/>
          <w:jc w:val="center"/>
          <w:del w:id="15944" w:author="阿毛" w:date="2021-05-21T17:54:00Z"/>
        </w:trPr>
        <w:tc>
          <w:tcPr>
            <w:tcW w:w="219" w:type="pct"/>
            <w:vMerge/>
          </w:tcPr>
          <w:p w14:paraId="179FB203" w14:textId="24A05A8A" w:rsidR="00E24265" w:rsidRPr="00615D4B" w:rsidDel="00CB3FDD" w:rsidRDefault="00E24265" w:rsidP="005F76AD">
            <w:pPr>
              <w:rPr>
                <w:del w:id="15945" w:author="阿毛" w:date="2021-05-21T17:54:00Z"/>
                <w:rFonts w:ascii="標楷體" w:eastAsia="標楷體" w:hAnsi="標楷體"/>
              </w:rPr>
            </w:pPr>
          </w:p>
        </w:tc>
        <w:tc>
          <w:tcPr>
            <w:tcW w:w="756" w:type="pct"/>
            <w:vMerge/>
          </w:tcPr>
          <w:p w14:paraId="647CCADE" w14:textId="36BE27B1" w:rsidR="00E24265" w:rsidRPr="00615D4B" w:rsidDel="00CB3FDD" w:rsidRDefault="00E24265" w:rsidP="005F76AD">
            <w:pPr>
              <w:rPr>
                <w:del w:id="15946" w:author="阿毛" w:date="2021-05-21T17:54:00Z"/>
                <w:rFonts w:ascii="標楷體" w:eastAsia="標楷體" w:hAnsi="標楷體"/>
              </w:rPr>
            </w:pPr>
          </w:p>
        </w:tc>
        <w:tc>
          <w:tcPr>
            <w:tcW w:w="624" w:type="pct"/>
          </w:tcPr>
          <w:p w14:paraId="227FA62E" w14:textId="44A6F90E" w:rsidR="00E24265" w:rsidRPr="00615D4B" w:rsidDel="00CB3FDD" w:rsidRDefault="00E24265" w:rsidP="005F76AD">
            <w:pPr>
              <w:rPr>
                <w:del w:id="15947" w:author="阿毛" w:date="2021-05-21T17:54:00Z"/>
                <w:rFonts w:ascii="標楷體" w:eastAsia="標楷體" w:hAnsi="標楷體"/>
              </w:rPr>
            </w:pPr>
            <w:del w:id="15948" w:author="阿毛" w:date="2021-05-21T17:54:00Z">
              <w:r w:rsidRPr="00615D4B" w:rsidDel="00CB3FDD">
                <w:rPr>
                  <w:rFonts w:ascii="標楷體" w:eastAsia="標楷體" w:hAnsi="標楷體" w:hint="eastAsia"/>
                </w:rPr>
                <w:delText>資料型態長度</w:delText>
              </w:r>
            </w:del>
          </w:p>
        </w:tc>
        <w:tc>
          <w:tcPr>
            <w:tcW w:w="624" w:type="pct"/>
          </w:tcPr>
          <w:p w14:paraId="1616EC09" w14:textId="1D478BF3" w:rsidR="00E24265" w:rsidRPr="00615D4B" w:rsidDel="00CB3FDD" w:rsidRDefault="00E24265" w:rsidP="005F76AD">
            <w:pPr>
              <w:rPr>
                <w:del w:id="15949" w:author="阿毛" w:date="2021-05-21T17:54:00Z"/>
                <w:rFonts w:ascii="標楷體" w:eastAsia="標楷體" w:hAnsi="標楷體"/>
              </w:rPr>
            </w:pPr>
            <w:del w:id="15950" w:author="阿毛" w:date="2021-05-21T17:54:00Z">
              <w:r w:rsidRPr="00615D4B" w:rsidDel="00CB3FDD">
                <w:rPr>
                  <w:rFonts w:ascii="標楷體" w:eastAsia="標楷體" w:hAnsi="標楷體"/>
                </w:rPr>
                <w:delText>預設值</w:delText>
              </w:r>
            </w:del>
          </w:p>
        </w:tc>
        <w:tc>
          <w:tcPr>
            <w:tcW w:w="537" w:type="pct"/>
          </w:tcPr>
          <w:p w14:paraId="0869C707" w14:textId="4E16DBE0" w:rsidR="00E24265" w:rsidRPr="00615D4B" w:rsidDel="00CB3FDD" w:rsidRDefault="00E24265" w:rsidP="005F76AD">
            <w:pPr>
              <w:rPr>
                <w:del w:id="15951" w:author="阿毛" w:date="2021-05-21T17:54:00Z"/>
                <w:rFonts w:ascii="標楷體" w:eastAsia="標楷體" w:hAnsi="標楷體"/>
              </w:rPr>
            </w:pPr>
            <w:del w:id="15952" w:author="阿毛" w:date="2021-05-21T17:54:00Z">
              <w:r w:rsidRPr="00615D4B" w:rsidDel="00CB3FDD">
                <w:rPr>
                  <w:rFonts w:ascii="標楷體" w:eastAsia="標楷體" w:hAnsi="標楷體"/>
                </w:rPr>
                <w:delText>選單內容</w:delText>
              </w:r>
            </w:del>
          </w:p>
        </w:tc>
        <w:tc>
          <w:tcPr>
            <w:tcW w:w="299" w:type="pct"/>
          </w:tcPr>
          <w:p w14:paraId="5D04FC08" w14:textId="729D4B59" w:rsidR="00E24265" w:rsidRPr="00615D4B" w:rsidDel="00CB3FDD" w:rsidRDefault="00E24265" w:rsidP="005F76AD">
            <w:pPr>
              <w:rPr>
                <w:del w:id="15953" w:author="阿毛" w:date="2021-05-21T17:54:00Z"/>
                <w:rFonts w:ascii="標楷體" w:eastAsia="標楷體" w:hAnsi="標楷體"/>
              </w:rPr>
            </w:pPr>
            <w:del w:id="15954" w:author="阿毛" w:date="2021-05-21T17:54:00Z">
              <w:r w:rsidRPr="00615D4B" w:rsidDel="00CB3FDD">
                <w:rPr>
                  <w:rFonts w:ascii="標楷體" w:eastAsia="標楷體" w:hAnsi="標楷體"/>
                </w:rPr>
                <w:delText>必填</w:delText>
              </w:r>
            </w:del>
          </w:p>
        </w:tc>
        <w:tc>
          <w:tcPr>
            <w:tcW w:w="299" w:type="pct"/>
          </w:tcPr>
          <w:p w14:paraId="2345AA5B" w14:textId="6F97979D" w:rsidR="00E24265" w:rsidRPr="00615D4B" w:rsidDel="00CB3FDD" w:rsidRDefault="00E24265" w:rsidP="005F76AD">
            <w:pPr>
              <w:rPr>
                <w:del w:id="15955" w:author="阿毛" w:date="2021-05-21T17:54:00Z"/>
                <w:rFonts w:ascii="標楷體" w:eastAsia="標楷體" w:hAnsi="標楷體"/>
              </w:rPr>
            </w:pPr>
            <w:del w:id="15956" w:author="阿毛" w:date="2021-05-21T17:54:00Z">
              <w:r w:rsidRPr="00615D4B" w:rsidDel="00CB3FDD">
                <w:rPr>
                  <w:rFonts w:ascii="標楷體" w:eastAsia="標楷體" w:hAnsi="標楷體"/>
                </w:rPr>
                <w:delText>R/W</w:delText>
              </w:r>
            </w:del>
          </w:p>
        </w:tc>
        <w:tc>
          <w:tcPr>
            <w:tcW w:w="1643" w:type="pct"/>
            <w:vMerge/>
          </w:tcPr>
          <w:p w14:paraId="42A52AAB" w14:textId="25A05DAB" w:rsidR="00E24265" w:rsidRPr="00615D4B" w:rsidDel="00CB3FDD" w:rsidRDefault="00E24265" w:rsidP="005F76AD">
            <w:pPr>
              <w:rPr>
                <w:del w:id="15957" w:author="阿毛" w:date="2021-05-21T17:54:00Z"/>
                <w:rFonts w:ascii="標楷體" w:eastAsia="標楷體" w:hAnsi="標楷體"/>
              </w:rPr>
            </w:pPr>
          </w:p>
        </w:tc>
      </w:tr>
      <w:tr w:rsidR="00E24265" w:rsidRPr="00615D4B" w:rsidDel="00CB3FDD" w14:paraId="31EAD39F" w14:textId="29540BF5" w:rsidTr="005F76AD">
        <w:trPr>
          <w:trHeight w:val="291"/>
          <w:jc w:val="center"/>
          <w:del w:id="15958" w:author="阿毛" w:date="2021-05-21T17:54:00Z"/>
        </w:trPr>
        <w:tc>
          <w:tcPr>
            <w:tcW w:w="219" w:type="pct"/>
          </w:tcPr>
          <w:p w14:paraId="46590EFB" w14:textId="7F0A3C2D" w:rsidR="00E24265" w:rsidRPr="005E579A" w:rsidDel="00CB3FDD" w:rsidRDefault="00E24265" w:rsidP="005F76AD">
            <w:pPr>
              <w:pStyle w:val="af9"/>
              <w:numPr>
                <w:ilvl w:val="0"/>
                <w:numId w:val="55"/>
              </w:numPr>
              <w:ind w:leftChars="0"/>
              <w:rPr>
                <w:del w:id="15959" w:author="阿毛" w:date="2021-05-21T17:54:00Z"/>
                <w:rFonts w:ascii="標楷體" w:eastAsia="標楷體" w:hAnsi="標楷體"/>
              </w:rPr>
            </w:pPr>
          </w:p>
        </w:tc>
        <w:tc>
          <w:tcPr>
            <w:tcW w:w="756" w:type="pct"/>
          </w:tcPr>
          <w:p w14:paraId="61A08F58" w14:textId="70305C78" w:rsidR="00E24265" w:rsidRPr="00615D4B" w:rsidDel="00CB3FDD" w:rsidRDefault="00E24265" w:rsidP="005F76AD">
            <w:pPr>
              <w:rPr>
                <w:del w:id="15960" w:author="阿毛" w:date="2021-05-21T17:54:00Z"/>
                <w:rFonts w:ascii="標楷體" w:eastAsia="標楷體" w:hAnsi="標楷體"/>
              </w:rPr>
            </w:pPr>
            <w:del w:id="15961" w:author="阿毛" w:date="2021-05-21T17:54:00Z">
              <w:r w:rsidRPr="00B93CCA" w:rsidDel="00CB3FDD">
                <w:rPr>
                  <w:rFonts w:ascii="標楷體" w:eastAsia="標楷體" w:hAnsi="標楷體" w:hint="eastAsia"/>
                </w:rPr>
                <w:delText>交易代碼</w:delText>
              </w:r>
            </w:del>
          </w:p>
        </w:tc>
        <w:tc>
          <w:tcPr>
            <w:tcW w:w="624" w:type="pct"/>
          </w:tcPr>
          <w:p w14:paraId="67A80CD7" w14:textId="0A5850CC" w:rsidR="00E24265" w:rsidRPr="00615D4B" w:rsidDel="00CB3FDD" w:rsidRDefault="00E24265" w:rsidP="005F76AD">
            <w:pPr>
              <w:rPr>
                <w:del w:id="15962" w:author="阿毛" w:date="2021-05-21T17:54:00Z"/>
                <w:rFonts w:ascii="標楷體" w:eastAsia="標楷體" w:hAnsi="標楷體"/>
              </w:rPr>
            </w:pPr>
          </w:p>
        </w:tc>
        <w:tc>
          <w:tcPr>
            <w:tcW w:w="624" w:type="pct"/>
          </w:tcPr>
          <w:p w14:paraId="35018732" w14:textId="7920567B" w:rsidR="00E24265" w:rsidRPr="00615D4B" w:rsidDel="00CB3FDD" w:rsidRDefault="00E24265" w:rsidP="005F76AD">
            <w:pPr>
              <w:rPr>
                <w:del w:id="15963" w:author="阿毛" w:date="2021-05-21T17:54:00Z"/>
                <w:rFonts w:ascii="標楷體" w:eastAsia="標楷體" w:hAnsi="標楷體"/>
              </w:rPr>
            </w:pPr>
          </w:p>
        </w:tc>
        <w:tc>
          <w:tcPr>
            <w:tcW w:w="537" w:type="pct"/>
          </w:tcPr>
          <w:p w14:paraId="16AC6302" w14:textId="439E747C" w:rsidR="00E24265" w:rsidRPr="00615D4B" w:rsidDel="00CB3FDD" w:rsidRDefault="00E24265" w:rsidP="005F76AD">
            <w:pPr>
              <w:rPr>
                <w:del w:id="15964" w:author="阿毛" w:date="2021-05-21T17:54:00Z"/>
                <w:rFonts w:ascii="標楷體" w:eastAsia="標楷體" w:hAnsi="標楷體"/>
              </w:rPr>
            </w:pPr>
            <w:del w:id="15965" w:author="阿毛" w:date="2021-05-21T17:54:00Z">
              <w:r w:rsidDel="00CB3FDD">
                <w:rPr>
                  <w:rFonts w:ascii="標楷體" w:eastAsia="標楷體" w:hAnsi="標楷體" w:hint="eastAsia"/>
                </w:rPr>
                <w:delText>下拉式選單</w:delText>
              </w:r>
            </w:del>
          </w:p>
        </w:tc>
        <w:tc>
          <w:tcPr>
            <w:tcW w:w="299" w:type="pct"/>
          </w:tcPr>
          <w:p w14:paraId="6E5EEF08" w14:textId="30E799B5" w:rsidR="00E24265" w:rsidRPr="00615D4B" w:rsidDel="00CB3FDD" w:rsidRDefault="00E24265" w:rsidP="005F76AD">
            <w:pPr>
              <w:rPr>
                <w:del w:id="15966" w:author="阿毛" w:date="2021-05-21T17:54:00Z"/>
                <w:rFonts w:ascii="標楷體" w:eastAsia="標楷體" w:hAnsi="標楷體"/>
              </w:rPr>
            </w:pPr>
          </w:p>
        </w:tc>
        <w:tc>
          <w:tcPr>
            <w:tcW w:w="299" w:type="pct"/>
          </w:tcPr>
          <w:p w14:paraId="4B0505A9" w14:textId="4000745E" w:rsidR="00E24265" w:rsidRPr="00615D4B" w:rsidDel="00CB3FDD" w:rsidRDefault="00E24265" w:rsidP="005F76AD">
            <w:pPr>
              <w:rPr>
                <w:del w:id="15967" w:author="阿毛" w:date="2021-05-21T17:54:00Z"/>
                <w:rFonts w:ascii="標楷體" w:eastAsia="標楷體" w:hAnsi="標楷體"/>
              </w:rPr>
            </w:pPr>
          </w:p>
        </w:tc>
        <w:tc>
          <w:tcPr>
            <w:tcW w:w="1643" w:type="pct"/>
          </w:tcPr>
          <w:p w14:paraId="1AB6F2B2" w14:textId="2A891DAD" w:rsidR="00E24265" w:rsidDel="00CB3FDD" w:rsidRDefault="00E24265" w:rsidP="005F76AD">
            <w:pPr>
              <w:rPr>
                <w:del w:id="15968" w:author="阿毛" w:date="2021-05-21T17:54:00Z"/>
                <w:rFonts w:ascii="標楷體" w:eastAsia="標楷體" w:hAnsi="標楷體"/>
              </w:rPr>
            </w:pPr>
            <w:del w:id="15969" w:author="阿毛" w:date="2021-05-21T17:54:00Z">
              <w:r w:rsidRPr="00DC6EF5" w:rsidDel="00CB3FDD">
                <w:rPr>
                  <w:rFonts w:ascii="標楷體" w:eastAsia="標楷體" w:hAnsi="標楷體" w:hint="eastAsia"/>
                </w:rPr>
                <w:delText>1:新增</w:delText>
              </w:r>
            </w:del>
          </w:p>
          <w:p w14:paraId="77896962" w14:textId="51A20F3B" w:rsidR="00E24265" w:rsidDel="00CB3FDD" w:rsidRDefault="00E24265" w:rsidP="005F76AD">
            <w:pPr>
              <w:rPr>
                <w:del w:id="15970" w:author="阿毛" w:date="2021-05-21T17:54:00Z"/>
                <w:rFonts w:ascii="標楷體" w:eastAsia="標楷體" w:hAnsi="標楷體"/>
              </w:rPr>
            </w:pPr>
            <w:del w:id="15971" w:author="阿毛" w:date="2021-05-21T17:54:00Z">
              <w:r w:rsidRPr="00DC6EF5" w:rsidDel="00CB3FDD">
                <w:rPr>
                  <w:rFonts w:ascii="標楷體" w:eastAsia="標楷體" w:hAnsi="標楷體" w:hint="eastAsia"/>
                </w:rPr>
                <w:delText>2:異動</w:delText>
              </w:r>
            </w:del>
          </w:p>
          <w:p w14:paraId="6D9CC2D2" w14:textId="222966A8" w:rsidR="00E24265" w:rsidRPr="00615D4B" w:rsidDel="00CB3FDD" w:rsidRDefault="00E24265" w:rsidP="005F76AD">
            <w:pPr>
              <w:rPr>
                <w:del w:id="15972" w:author="阿毛" w:date="2021-05-21T17:54:00Z"/>
                <w:rFonts w:ascii="標楷體" w:eastAsia="標楷體" w:hAnsi="標楷體"/>
              </w:rPr>
            </w:pPr>
            <w:del w:id="15973" w:author="阿毛" w:date="2021-05-21T17:54:00Z">
              <w:r w:rsidRPr="00DC6EF5" w:rsidDel="00CB3FDD">
                <w:rPr>
                  <w:rFonts w:ascii="標楷體" w:eastAsia="標楷體" w:hAnsi="標楷體" w:hint="eastAsia"/>
                </w:rPr>
                <w:delText>4:刪除</w:delText>
              </w:r>
            </w:del>
          </w:p>
        </w:tc>
      </w:tr>
      <w:tr w:rsidR="00E24265" w:rsidRPr="00615D4B" w:rsidDel="00CB3FDD" w14:paraId="24E831E9" w14:textId="26EFE7D4" w:rsidTr="005F76AD">
        <w:trPr>
          <w:trHeight w:val="291"/>
          <w:jc w:val="center"/>
          <w:del w:id="15974" w:author="阿毛" w:date="2021-05-21T17:54:00Z"/>
        </w:trPr>
        <w:tc>
          <w:tcPr>
            <w:tcW w:w="219" w:type="pct"/>
          </w:tcPr>
          <w:p w14:paraId="18C552CE" w14:textId="185B7013" w:rsidR="00E24265" w:rsidRPr="005E579A" w:rsidDel="00CB3FDD" w:rsidRDefault="00E24265" w:rsidP="005F76AD">
            <w:pPr>
              <w:pStyle w:val="af9"/>
              <w:numPr>
                <w:ilvl w:val="0"/>
                <w:numId w:val="55"/>
              </w:numPr>
              <w:ind w:leftChars="0"/>
              <w:rPr>
                <w:del w:id="15975" w:author="阿毛" w:date="2021-05-21T17:54:00Z"/>
                <w:rFonts w:ascii="標楷體" w:eastAsia="標楷體" w:hAnsi="標楷體"/>
              </w:rPr>
            </w:pPr>
          </w:p>
        </w:tc>
        <w:tc>
          <w:tcPr>
            <w:tcW w:w="756" w:type="pct"/>
          </w:tcPr>
          <w:p w14:paraId="65066CB8" w14:textId="10FAF4D9" w:rsidR="00E24265" w:rsidRPr="00615D4B" w:rsidDel="00CB3FDD" w:rsidRDefault="00E24265" w:rsidP="005F76AD">
            <w:pPr>
              <w:rPr>
                <w:del w:id="15976" w:author="阿毛" w:date="2021-05-21T17:54:00Z"/>
                <w:rFonts w:ascii="標楷體" w:eastAsia="標楷體" w:hAnsi="標楷體"/>
              </w:rPr>
            </w:pPr>
            <w:del w:id="15977" w:author="阿毛" w:date="2021-05-21T17:54:00Z">
              <w:r w:rsidRPr="00B93CCA" w:rsidDel="00CB3FDD">
                <w:rPr>
                  <w:rFonts w:ascii="標楷體" w:eastAsia="標楷體" w:hAnsi="標楷體" w:hint="eastAsia"/>
                </w:rPr>
                <w:delText>債務人IDN</w:delText>
              </w:r>
            </w:del>
          </w:p>
        </w:tc>
        <w:tc>
          <w:tcPr>
            <w:tcW w:w="624" w:type="pct"/>
          </w:tcPr>
          <w:p w14:paraId="4285BE6A" w14:textId="068FF197" w:rsidR="00E24265" w:rsidRPr="00615D4B" w:rsidDel="00CB3FDD" w:rsidRDefault="00E24265" w:rsidP="005F76AD">
            <w:pPr>
              <w:rPr>
                <w:del w:id="15978" w:author="阿毛" w:date="2021-05-21T17:54:00Z"/>
                <w:rFonts w:ascii="標楷體" w:eastAsia="標楷體" w:hAnsi="標楷體"/>
              </w:rPr>
            </w:pPr>
          </w:p>
        </w:tc>
        <w:tc>
          <w:tcPr>
            <w:tcW w:w="624" w:type="pct"/>
          </w:tcPr>
          <w:p w14:paraId="1FE6ADBE" w14:textId="5B33EFA4" w:rsidR="00E24265" w:rsidRPr="00615D4B" w:rsidDel="00CB3FDD" w:rsidRDefault="00E24265" w:rsidP="005F76AD">
            <w:pPr>
              <w:rPr>
                <w:del w:id="15979" w:author="阿毛" w:date="2021-05-21T17:54:00Z"/>
                <w:rFonts w:ascii="標楷體" w:eastAsia="標楷體" w:hAnsi="標楷體"/>
              </w:rPr>
            </w:pPr>
          </w:p>
        </w:tc>
        <w:tc>
          <w:tcPr>
            <w:tcW w:w="537" w:type="pct"/>
          </w:tcPr>
          <w:p w14:paraId="6FA42591" w14:textId="727D52D9" w:rsidR="00E24265" w:rsidRPr="00615D4B" w:rsidDel="00CB3FDD" w:rsidRDefault="00E24265" w:rsidP="005F76AD">
            <w:pPr>
              <w:rPr>
                <w:del w:id="15980" w:author="阿毛" w:date="2021-05-21T17:54:00Z"/>
                <w:rFonts w:ascii="標楷體" w:eastAsia="標楷體" w:hAnsi="標楷體"/>
              </w:rPr>
            </w:pPr>
          </w:p>
        </w:tc>
        <w:tc>
          <w:tcPr>
            <w:tcW w:w="299" w:type="pct"/>
          </w:tcPr>
          <w:p w14:paraId="074219D3" w14:textId="4CE03ABA" w:rsidR="00E24265" w:rsidRPr="00615D4B" w:rsidDel="00CB3FDD" w:rsidRDefault="00E24265" w:rsidP="005F76AD">
            <w:pPr>
              <w:rPr>
                <w:del w:id="15981" w:author="阿毛" w:date="2021-05-21T17:54:00Z"/>
                <w:rFonts w:ascii="標楷體" w:eastAsia="標楷體" w:hAnsi="標楷體"/>
              </w:rPr>
            </w:pPr>
          </w:p>
        </w:tc>
        <w:tc>
          <w:tcPr>
            <w:tcW w:w="299" w:type="pct"/>
          </w:tcPr>
          <w:p w14:paraId="0DE567BB" w14:textId="5139E0FD" w:rsidR="00E24265" w:rsidRPr="00615D4B" w:rsidDel="00CB3FDD" w:rsidRDefault="00E24265" w:rsidP="005F76AD">
            <w:pPr>
              <w:rPr>
                <w:del w:id="15982" w:author="阿毛" w:date="2021-05-21T17:54:00Z"/>
                <w:rFonts w:ascii="標楷體" w:eastAsia="標楷體" w:hAnsi="標楷體"/>
              </w:rPr>
            </w:pPr>
          </w:p>
        </w:tc>
        <w:tc>
          <w:tcPr>
            <w:tcW w:w="1643" w:type="pct"/>
          </w:tcPr>
          <w:p w14:paraId="34C92DA0" w14:textId="34792792" w:rsidR="00E24265" w:rsidRPr="00615D4B" w:rsidDel="00CB3FDD" w:rsidRDefault="00E24265" w:rsidP="005F76AD">
            <w:pPr>
              <w:rPr>
                <w:del w:id="15983" w:author="阿毛" w:date="2021-05-21T17:54:00Z"/>
                <w:rFonts w:ascii="標楷體" w:eastAsia="標楷體" w:hAnsi="標楷體"/>
              </w:rPr>
            </w:pPr>
          </w:p>
        </w:tc>
      </w:tr>
      <w:tr w:rsidR="00E24265" w:rsidRPr="00615D4B" w:rsidDel="00CB3FDD" w14:paraId="7C0D178C" w14:textId="5C0C3148" w:rsidTr="005F76AD">
        <w:trPr>
          <w:trHeight w:val="291"/>
          <w:jc w:val="center"/>
          <w:del w:id="15984" w:author="阿毛" w:date="2021-05-21T17:54:00Z"/>
        </w:trPr>
        <w:tc>
          <w:tcPr>
            <w:tcW w:w="219" w:type="pct"/>
          </w:tcPr>
          <w:p w14:paraId="7ACF88DD" w14:textId="5C9D770C" w:rsidR="00E24265" w:rsidRPr="005E579A" w:rsidDel="00CB3FDD" w:rsidRDefault="00E24265" w:rsidP="005F76AD">
            <w:pPr>
              <w:pStyle w:val="af9"/>
              <w:numPr>
                <w:ilvl w:val="0"/>
                <w:numId w:val="55"/>
              </w:numPr>
              <w:ind w:leftChars="0"/>
              <w:rPr>
                <w:del w:id="15985" w:author="阿毛" w:date="2021-05-21T17:54:00Z"/>
                <w:rFonts w:ascii="標楷體" w:eastAsia="標楷體" w:hAnsi="標楷體"/>
              </w:rPr>
            </w:pPr>
          </w:p>
        </w:tc>
        <w:tc>
          <w:tcPr>
            <w:tcW w:w="756" w:type="pct"/>
          </w:tcPr>
          <w:p w14:paraId="06C28298" w14:textId="5EA7A644" w:rsidR="00E24265" w:rsidRPr="00615D4B" w:rsidDel="00CB3FDD" w:rsidRDefault="00E24265" w:rsidP="005F76AD">
            <w:pPr>
              <w:rPr>
                <w:del w:id="15986" w:author="阿毛" w:date="2021-05-21T17:54:00Z"/>
                <w:rFonts w:ascii="標楷體" w:eastAsia="標楷體" w:hAnsi="標楷體"/>
              </w:rPr>
            </w:pPr>
            <w:del w:id="15987" w:author="阿毛" w:date="2021-05-21T17:54:00Z">
              <w:r w:rsidRPr="00B93CCA" w:rsidDel="00CB3FDD">
                <w:rPr>
                  <w:rFonts w:ascii="標楷體" w:eastAsia="標楷體" w:hAnsi="標楷體" w:hint="eastAsia"/>
                </w:rPr>
                <w:delText>報送單位代號</w:delText>
              </w:r>
            </w:del>
          </w:p>
        </w:tc>
        <w:tc>
          <w:tcPr>
            <w:tcW w:w="624" w:type="pct"/>
          </w:tcPr>
          <w:p w14:paraId="6F18C1E1" w14:textId="60A261FB" w:rsidR="00E24265" w:rsidRPr="00615D4B" w:rsidDel="00CB3FDD" w:rsidRDefault="00E24265" w:rsidP="005F76AD">
            <w:pPr>
              <w:rPr>
                <w:del w:id="15988" w:author="阿毛" w:date="2021-05-21T17:54:00Z"/>
                <w:rFonts w:ascii="標楷體" w:eastAsia="標楷體" w:hAnsi="標楷體"/>
              </w:rPr>
            </w:pPr>
          </w:p>
        </w:tc>
        <w:tc>
          <w:tcPr>
            <w:tcW w:w="624" w:type="pct"/>
          </w:tcPr>
          <w:p w14:paraId="23D2CB94" w14:textId="5095CDDF" w:rsidR="00E24265" w:rsidRPr="00615D4B" w:rsidDel="00CB3FDD" w:rsidRDefault="00E24265" w:rsidP="005F76AD">
            <w:pPr>
              <w:rPr>
                <w:del w:id="15989" w:author="阿毛" w:date="2021-05-21T17:54:00Z"/>
                <w:rFonts w:ascii="標楷體" w:eastAsia="標楷體" w:hAnsi="標楷體"/>
              </w:rPr>
            </w:pPr>
          </w:p>
        </w:tc>
        <w:tc>
          <w:tcPr>
            <w:tcW w:w="537" w:type="pct"/>
          </w:tcPr>
          <w:p w14:paraId="68D8A389" w14:textId="1E07CF3D" w:rsidR="00E24265" w:rsidRPr="00615D4B" w:rsidDel="00CB3FDD" w:rsidRDefault="00E24265" w:rsidP="005F76AD">
            <w:pPr>
              <w:rPr>
                <w:del w:id="15990" w:author="阿毛" w:date="2021-05-21T17:54:00Z"/>
                <w:rFonts w:ascii="標楷體" w:eastAsia="標楷體" w:hAnsi="標楷體"/>
              </w:rPr>
            </w:pPr>
          </w:p>
        </w:tc>
        <w:tc>
          <w:tcPr>
            <w:tcW w:w="299" w:type="pct"/>
          </w:tcPr>
          <w:p w14:paraId="5A06B681" w14:textId="2CA607DD" w:rsidR="00E24265" w:rsidRPr="00615D4B" w:rsidDel="00CB3FDD" w:rsidRDefault="00E24265" w:rsidP="005F76AD">
            <w:pPr>
              <w:rPr>
                <w:del w:id="15991" w:author="阿毛" w:date="2021-05-21T17:54:00Z"/>
                <w:rFonts w:ascii="標楷體" w:eastAsia="標楷體" w:hAnsi="標楷體"/>
              </w:rPr>
            </w:pPr>
          </w:p>
        </w:tc>
        <w:tc>
          <w:tcPr>
            <w:tcW w:w="299" w:type="pct"/>
          </w:tcPr>
          <w:p w14:paraId="4E9456BE" w14:textId="788885AB" w:rsidR="00E24265" w:rsidRPr="00615D4B" w:rsidDel="00CB3FDD" w:rsidRDefault="00E24265" w:rsidP="005F76AD">
            <w:pPr>
              <w:rPr>
                <w:del w:id="15992" w:author="阿毛" w:date="2021-05-21T17:54:00Z"/>
                <w:rFonts w:ascii="標楷體" w:eastAsia="標楷體" w:hAnsi="標楷體"/>
              </w:rPr>
            </w:pPr>
          </w:p>
        </w:tc>
        <w:tc>
          <w:tcPr>
            <w:tcW w:w="1643" w:type="pct"/>
          </w:tcPr>
          <w:p w14:paraId="2BD095BC" w14:textId="287CEFE7" w:rsidR="00E24265" w:rsidRPr="00615D4B" w:rsidDel="00CB3FDD" w:rsidRDefault="00E24265" w:rsidP="005F76AD">
            <w:pPr>
              <w:rPr>
                <w:del w:id="15993" w:author="阿毛" w:date="2021-05-21T17:54:00Z"/>
                <w:rFonts w:ascii="標楷體" w:eastAsia="標楷體" w:hAnsi="標楷體"/>
              </w:rPr>
            </w:pPr>
          </w:p>
        </w:tc>
      </w:tr>
      <w:tr w:rsidR="00E24265" w:rsidRPr="00615D4B" w:rsidDel="00CB3FDD" w14:paraId="57116FBA" w14:textId="49A4C430" w:rsidTr="005F76AD">
        <w:trPr>
          <w:trHeight w:val="291"/>
          <w:jc w:val="center"/>
          <w:del w:id="15994" w:author="阿毛" w:date="2021-05-21T17:54:00Z"/>
        </w:trPr>
        <w:tc>
          <w:tcPr>
            <w:tcW w:w="219" w:type="pct"/>
          </w:tcPr>
          <w:p w14:paraId="1D4D564A" w14:textId="5ACB721E" w:rsidR="00E24265" w:rsidRPr="005E579A" w:rsidDel="00CB3FDD" w:rsidRDefault="00E24265" w:rsidP="005F76AD">
            <w:pPr>
              <w:pStyle w:val="af9"/>
              <w:numPr>
                <w:ilvl w:val="0"/>
                <w:numId w:val="55"/>
              </w:numPr>
              <w:ind w:leftChars="0"/>
              <w:rPr>
                <w:del w:id="15995" w:author="阿毛" w:date="2021-05-21T17:54:00Z"/>
                <w:rFonts w:ascii="標楷體" w:eastAsia="標楷體" w:hAnsi="標楷體"/>
              </w:rPr>
            </w:pPr>
          </w:p>
        </w:tc>
        <w:tc>
          <w:tcPr>
            <w:tcW w:w="756" w:type="pct"/>
          </w:tcPr>
          <w:p w14:paraId="3AF4153F" w14:textId="115DBC74" w:rsidR="00E24265" w:rsidRPr="00615D4B" w:rsidDel="00CB3FDD" w:rsidRDefault="00E24265" w:rsidP="005F76AD">
            <w:pPr>
              <w:rPr>
                <w:del w:id="15996" w:author="阿毛" w:date="2021-05-21T17:54:00Z"/>
                <w:rFonts w:ascii="標楷體" w:eastAsia="標楷體" w:hAnsi="標楷體"/>
              </w:rPr>
            </w:pPr>
            <w:del w:id="15997" w:author="阿毛" w:date="2021-05-21T17:54:00Z">
              <w:r w:rsidRPr="00B93CCA" w:rsidDel="00CB3FDD">
                <w:rPr>
                  <w:rFonts w:ascii="標楷體" w:eastAsia="標楷體" w:hAnsi="標楷體" w:hint="eastAsia"/>
                </w:rPr>
                <w:delText>款項統一收付申請日</w:delText>
              </w:r>
            </w:del>
          </w:p>
        </w:tc>
        <w:tc>
          <w:tcPr>
            <w:tcW w:w="624" w:type="pct"/>
          </w:tcPr>
          <w:p w14:paraId="40DFECDA" w14:textId="54135B9F" w:rsidR="00E24265" w:rsidRPr="00615D4B" w:rsidDel="00CB3FDD" w:rsidRDefault="00E24265" w:rsidP="005F76AD">
            <w:pPr>
              <w:rPr>
                <w:del w:id="15998" w:author="阿毛" w:date="2021-05-21T17:54:00Z"/>
                <w:rFonts w:ascii="標楷體" w:eastAsia="標楷體" w:hAnsi="標楷體"/>
              </w:rPr>
            </w:pPr>
          </w:p>
        </w:tc>
        <w:tc>
          <w:tcPr>
            <w:tcW w:w="624" w:type="pct"/>
          </w:tcPr>
          <w:p w14:paraId="698E2E4D" w14:textId="05AEC66C" w:rsidR="00E24265" w:rsidRPr="00615D4B" w:rsidDel="00CB3FDD" w:rsidRDefault="00E24265" w:rsidP="005F76AD">
            <w:pPr>
              <w:rPr>
                <w:del w:id="15999" w:author="阿毛" w:date="2021-05-21T17:54:00Z"/>
                <w:rFonts w:ascii="標楷體" w:eastAsia="標楷體" w:hAnsi="標楷體"/>
              </w:rPr>
            </w:pPr>
          </w:p>
        </w:tc>
        <w:tc>
          <w:tcPr>
            <w:tcW w:w="537" w:type="pct"/>
          </w:tcPr>
          <w:p w14:paraId="0E932847" w14:textId="1CFEC0AE" w:rsidR="00E24265" w:rsidRPr="00615D4B" w:rsidDel="00CB3FDD" w:rsidRDefault="00E24265" w:rsidP="005F76AD">
            <w:pPr>
              <w:rPr>
                <w:del w:id="16000" w:author="阿毛" w:date="2021-05-21T17:54:00Z"/>
                <w:rFonts w:ascii="標楷體" w:eastAsia="標楷體" w:hAnsi="標楷體"/>
              </w:rPr>
            </w:pPr>
          </w:p>
        </w:tc>
        <w:tc>
          <w:tcPr>
            <w:tcW w:w="299" w:type="pct"/>
          </w:tcPr>
          <w:p w14:paraId="3E7CD946" w14:textId="74328376" w:rsidR="00E24265" w:rsidRPr="00615D4B" w:rsidDel="00CB3FDD" w:rsidRDefault="00E24265" w:rsidP="005F76AD">
            <w:pPr>
              <w:rPr>
                <w:del w:id="16001" w:author="阿毛" w:date="2021-05-21T17:54:00Z"/>
                <w:rFonts w:ascii="標楷體" w:eastAsia="標楷體" w:hAnsi="標楷體"/>
              </w:rPr>
            </w:pPr>
          </w:p>
        </w:tc>
        <w:tc>
          <w:tcPr>
            <w:tcW w:w="299" w:type="pct"/>
          </w:tcPr>
          <w:p w14:paraId="56A83615" w14:textId="50EA452B" w:rsidR="00E24265" w:rsidRPr="00615D4B" w:rsidDel="00CB3FDD" w:rsidRDefault="00E24265" w:rsidP="005F76AD">
            <w:pPr>
              <w:rPr>
                <w:del w:id="16002" w:author="阿毛" w:date="2021-05-21T17:54:00Z"/>
                <w:rFonts w:ascii="標楷體" w:eastAsia="標楷體" w:hAnsi="標楷體"/>
              </w:rPr>
            </w:pPr>
          </w:p>
        </w:tc>
        <w:tc>
          <w:tcPr>
            <w:tcW w:w="1643" w:type="pct"/>
          </w:tcPr>
          <w:p w14:paraId="0E2FB3CD" w14:textId="466C73D6" w:rsidR="00E24265" w:rsidRPr="00615D4B" w:rsidDel="00CB3FDD" w:rsidRDefault="00E24265" w:rsidP="005F76AD">
            <w:pPr>
              <w:rPr>
                <w:del w:id="16003" w:author="阿毛" w:date="2021-05-21T17:54:00Z"/>
                <w:rFonts w:ascii="標楷體" w:eastAsia="標楷體" w:hAnsi="標楷體"/>
              </w:rPr>
            </w:pPr>
          </w:p>
        </w:tc>
      </w:tr>
      <w:tr w:rsidR="00E24265" w:rsidRPr="00615D4B" w:rsidDel="00CB3FDD" w14:paraId="263638AB" w14:textId="6E4EAD64" w:rsidTr="005F76AD">
        <w:trPr>
          <w:trHeight w:val="291"/>
          <w:jc w:val="center"/>
          <w:del w:id="16004" w:author="阿毛" w:date="2021-05-21T17:54:00Z"/>
        </w:trPr>
        <w:tc>
          <w:tcPr>
            <w:tcW w:w="219" w:type="pct"/>
          </w:tcPr>
          <w:p w14:paraId="52F80B82" w14:textId="51075169" w:rsidR="00E24265" w:rsidRPr="005E579A" w:rsidDel="00CB3FDD" w:rsidRDefault="00E24265" w:rsidP="005F76AD">
            <w:pPr>
              <w:pStyle w:val="af9"/>
              <w:numPr>
                <w:ilvl w:val="0"/>
                <w:numId w:val="55"/>
              </w:numPr>
              <w:ind w:leftChars="0"/>
              <w:rPr>
                <w:del w:id="16005" w:author="阿毛" w:date="2021-05-21T17:54:00Z"/>
                <w:rFonts w:ascii="標楷體" w:eastAsia="標楷體" w:hAnsi="標楷體"/>
              </w:rPr>
            </w:pPr>
          </w:p>
        </w:tc>
        <w:tc>
          <w:tcPr>
            <w:tcW w:w="756" w:type="pct"/>
          </w:tcPr>
          <w:p w14:paraId="10DE6B5F" w14:textId="25C5C02A" w:rsidR="00E24265" w:rsidRPr="00615D4B" w:rsidDel="00CB3FDD" w:rsidRDefault="00E24265" w:rsidP="005F76AD">
            <w:pPr>
              <w:rPr>
                <w:del w:id="16006" w:author="阿毛" w:date="2021-05-21T17:54:00Z"/>
                <w:rFonts w:ascii="標楷體" w:eastAsia="標楷體" w:hAnsi="標楷體"/>
              </w:rPr>
            </w:pPr>
            <w:del w:id="16007" w:author="阿毛" w:date="2021-05-21T17:54:00Z">
              <w:r w:rsidRPr="00B93CCA" w:rsidDel="00CB3FDD">
                <w:rPr>
                  <w:rFonts w:ascii="標楷體" w:eastAsia="標楷體" w:hAnsi="標楷體" w:hint="eastAsia"/>
                </w:rPr>
                <w:delText>結案日期</w:delText>
              </w:r>
            </w:del>
          </w:p>
        </w:tc>
        <w:tc>
          <w:tcPr>
            <w:tcW w:w="624" w:type="pct"/>
          </w:tcPr>
          <w:p w14:paraId="3FC9D9A1" w14:textId="2E69C10F" w:rsidR="00E24265" w:rsidRPr="00615D4B" w:rsidDel="00CB3FDD" w:rsidRDefault="00E24265" w:rsidP="005F76AD">
            <w:pPr>
              <w:rPr>
                <w:del w:id="16008" w:author="阿毛" w:date="2021-05-21T17:54:00Z"/>
                <w:rFonts w:ascii="標楷體" w:eastAsia="標楷體" w:hAnsi="標楷體"/>
              </w:rPr>
            </w:pPr>
          </w:p>
        </w:tc>
        <w:tc>
          <w:tcPr>
            <w:tcW w:w="624" w:type="pct"/>
          </w:tcPr>
          <w:p w14:paraId="3DAEBF38" w14:textId="2A201FF6" w:rsidR="00E24265" w:rsidRPr="00615D4B" w:rsidDel="00CB3FDD" w:rsidRDefault="00E24265" w:rsidP="005F76AD">
            <w:pPr>
              <w:rPr>
                <w:del w:id="16009" w:author="阿毛" w:date="2021-05-21T17:54:00Z"/>
                <w:rFonts w:ascii="標楷體" w:eastAsia="標楷體" w:hAnsi="標楷體"/>
              </w:rPr>
            </w:pPr>
          </w:p>
        </w:tc>
        <w:tc>
          <w:tcPr>
            <w:tcW w:w="537" w:type="pct"/>
          </w:tcPr>
          <w:p w14:paraId="73EA96FD" w14:textId="2D76ED18" w:rsidR="00E24265" w:rsidRPr="00615D4B" w:rsidDel="00CB3FDD" w:rsidRDefault="00E24265" w:rsidP="005F76AD">
            <w:pPr>
              <w:rPr>
                <w:del w:id="16010" w:author="阿毛" w:date="2021-05-21T17:54:00Z"/>
                <w:rFonts w:ascii="標楷體" w:eastAsia="標楷體" w:hAnsi="標楷體"/>
              </w:rPr>
            </w:pPr>
          </w:p>
        </w:tc>
        <w:tc>
          <w:tcPr>
            <w:tcW w:w="299" w:type="pct"/>
          </w:tcPr>
          <w:p w14:paraId="09AF6B57" w14:textId="46728B8F" w:rsidR="00E24265" w:rsidRPr="00615D4B" w:rsidDel="00CB3FDD" w:rsidRDefault="00E24265" w:rsidP="005F76AD">
            <w:pPr>
              <w:rPr>
                <w:del w:id="16011" w:author="阿毛" w:date="2021-05-21T17:54:00Z"/>
                <w:rFonts w:ascii="標楷體" w:eastAsia="標楷體" w:hAnsi="標楷體"/>
              </w:rPr>
            </w:pPr>
          </w:p>
        </w:tc>
        <w:tc>
          <w:tcPr>
            <w:tcW w:w="299" w:type="pct"/>
          </w:tcPr>
          <w:p w14:paraId="29B58CCC" w14:textId="3360BE9F" w:rsidR="00E24265" w:rsidRPr="00615D4B" w:rsidDel="00CB3FDD" w:rsidRDefault="00E24265" w:rsidP="005F76AD">
            <w:pPr>
              <w:rPr>
                <w:del w:id="16012" w:author="阿毛" w:date="2021-05-21T17:54:00Z"/>
                <w:rFonts w:ascii="標楷體" w:eastAsia="標楷體" w:hAnsi="標楷體"/>
              </w:rPr>
            </w:pPr>
          </w:p>
        </w:tc>
        <w:tc>
          <w:tcPr>
            <w:tcW w:w="1643" w:type="pct"/>
          </w:tcPr>
          <w:p w14:paraId="34E73DAF" w14:textId="217DB327" w:rsidR="00E24265" w:rsidRPr="00615D4B" w:rsidDel="00CB3FDD" w:rsidRDefault="00E24265" w:rsidP="005F76AD">
            <w:pPr>
              <w:rPr>
                <w:del w:id="16013" w:author="阿毛" w:date="2021-05-21T17:54:00Z"/>
                <w:rFonts w:ascii="標楷體" w:eastAsia="標楷體" w:hAnsi="標楷體"/>
              </w:rPr>
            </w:pPr>
          </w:p>
        </w:tc>
      </w:tr>
      <w:tr w:rsidR="00E24265" w:rsidRPr="00615D4B" w:rsidDel="00CB3FDD" w14:paraId="5C086463" w14:textId="177BB185" w:rsidTr="005F76AD">
        <w:trPr>
          <w:trHeight w:val="291"/>
          <w:jc w:val="center"/>
          <w:del w:id="16014" w:author="阿毛" w:date="2021-05-21T17:54:00Z"/>
        </w:trPr>
        <w:tc>
          <w:tcPr>
            <w:tcW w:w="219" w:type="pct"/>
          </w:tcPr>
          <w:p w14:paraId="0928C6A6" w14:textId="5B5EC771" w:rsidR="00E24265" w:rsidRPr="005E579A" w:rsidDel="00CB3FDD" w:rsidRDefault="00E24265" w:rsidP="005F76AD">
            <w:pPr>
              <w:pStyle w:val="af9"/>
              <w:numPr>
                <w:ilvl w:val="0"/>
                <w:numId w:val="55"/>
              </w:numPr>
              <w:ind w:leftChars="0"/>
              <w:rPr>
                <w:del w:id="16015" w:author="阿毛" w:date="2021-05-21T17:54:00Z"/>
                <w:rFonts w:ascii="標楷體" w:eastAsia="標楷體" w:hAnsi="標楷體"/>
              </w:rPr>
            </w:pPr>
          </w:p>
        </w:tc>
        <w:tc>
          <w:tcPr>
            <w:tcW w:w="756" w:type="pct"/>
          </w:tcPr>
          <w:p w14:paraId="7C598F90" w14:textId="13B4B916" w:rsidR="00E24265" w:rsidRPr="00615D4B" w:rsidDel="00CB3FDD" w:rsidRDefault="00E24265" w:rsidP="005F76AD">
            <w:pPr>
              <w:rPr>
                <w:del w:id="16016" w:author="阿毛" w:date="2021-05-21T17:54:00Z"/>
                <w:rFonts w:ascii="標楷體" w:eastAsia="標楷體" w:hAnsi="標楷體"/>
              </w:rPr>
            </w:pPr>
            <w:del w:id="16017" w:author="阿毛" w:date="2021-05-21T17:54:00Z">
              <w:r w:rsidRPr="00B93CCA" w:rsidDel="00CB3FDD">
                <w:rPr>
                  <w:rFonts w:ascii="標楷體" w:eastAsia="標楷體" w:hAnsi="標楷體" w:hint="eastAsia"/>
                </w:rPr>
                <w:delText>結案原因</w:delText>
              </w:r>
            </w:del>
          </w:p>
        </w:tc>
        <w:tc>
          <w:tcPr>
            <w:tcW w:w="624" w:type="pct"/>
          </w:tcPr>
          <w:p w14:paraId="12E58F89" w14:textId="172D2B08" w:rsidR="00E24265" w:rsidRPr="00615D4B" w:rsidDel="00CB3FDD" w:rsidRDefault="00E24265" w:rsidP="005F76AD">
            <w:pPr>
              <w:rPr>
                <w:del w:id="16018" w:author="阿毛" w:date="2021-05-21T17:54:00Z"/>
                <w:rFonts w:ascii="標楷體" w:eastAsia="標楷體" w:hAnsi="標楷體"/>
              </w:rPr>
            </w:pPr>
          </w:p>
        </w:tc>
        <w:tc>
          <w:tcPr>
            <w:tcW w:w="624" w:type="pct"/>
          </w:tcPr>
          <w:p w14:paraId="0BC036F1" w14:textId="3AD88190" w:rsidR="00E24265" w:rsidRPr="00615D4B" w:rsidDel="00CB3FDD" w:rsidRDefault="00E24265" w:rsidP="005F76AD">
            <w:pPr>
              <w:rPr>
                <w:del w:id="16019" w:author="阿毛" w:date="2021-05-21T17:54:00Z"/>
                <w:rFonts w:ascii="標楷體" w:eastAsia="標楷體" w:hAnsi="標楷體"/>
              </w:rPr>
            </w:pPr>
          </w:p>
        </w:tc>
        <w:tc>
          <w:tcPr>
            <w:tcW w:w="537" w:type="pct"/>
          </w:tcPr>
          <w:p w14:paraId="6808698E" w14:textId="5A658865" w:rsidR="00E24265" w:rsidRPr="00615D4B" w:rsidDel="00CB3FDD" w:rsidRDefault="00E24265" w:rsidP="005F76AD">
            <w:pPr>
              <w:rPr>
                <w:del w:id="16020" w:author="阿毛" w:date="2021-05-21T17:54:00Z"/>
                <w:rFonts w:ascii="標楷體" w:eastAsia="標楷體" w:hAnsi="標楷體"/>
              </w:rPr>
            </w:pPr>
            <w:del w:id="16021" w:author="阿毛" w:date="2021-05-21T17:54:00Z">
              <w:r w:rsidDel="00CB3FDD">
                <w:rPr>
                  <w:rFonts w:ascii="標楷體" w:eastAsia="標楷體" w:hAnsi="標楷體" w:hint="eastAsia"/>
                </w:rPr>
                <w:delText>下拉式選單</w:delText>
              </w:r>
            </w:del>
          </w:p>
        </w:tc>
        <w:tc>
          <w:tcPr>
            <w:tcW w:w="299" w:type="pct"/>
          </w:tcPr>
          <w:p w14:paraId="25C65AA8" w14:textId="042E6C2D" w:rsidR="00E24265" w:rsidRPr="00615D4B" w:rsidDel="00CB3FDD" w:rsidRDefault="00E24265" w:rsidP="005F76AD">
            <w:pPr>
              <w:rPr>
                <w:del w:id="16022" w:author="阿毛" w:date="2021-05-21T17:54:00Z"/>
                <w:rFonts w:ascii="標楷體" w:eastAsia="標楷體" w:hAnsi="標楷體"/>
              </w:rPr>
            </w:pPr>
          </w:p>
        </w:tc>
        <w:tc>
          <w:tcPr>
            <w:tcW w:w="299" w:type="pct"/>
          </w:tcPr>
          <w:p w14:paraId="4590B25A" w14:textId="03F8B9E4" w:rsidR="00E24265" w:rsidRPr="00615D4B" w:rsidDel="00CB3FDD" w:rsidRDefault="00E24265" w:rsidP="005F76AD">
            <w:pPr>
              <w:rPr>
                <w:del w:id="16023" w:author="阿毛" w:date="2021-05-21T17:54:00Z"/>
                <w:rFonts w:ascii="標楷體" w:eastAsia="標楷體" w:hAnsi="標楷體"/>
              </w:rPr>
            </w:pPr>
          </w:p>
        </w:tc>
        <w:tc>
          <w:tcPr>
            <w:tcW w:w="1643" w:type="pct"/>
          </w:tcPr>
          <w:p w14:paraId="5B16FFEF" w14:textId="6DBCE984" w:rsidR="00E24265" w:rsidRPr="00DC6EF5" w:rsidDel="00CB3FDD" w:rsidRDefault="00E24265" w:rsidP="005F76AD">
            <w:pPr>
              <w:rPr>
                <w:del w:id="16024" w:author="阿毛" w:date="2021-05-21T17:54:00Z"/>
                <w:rFonts w:ascii="標楷體" w:eastAsia="標楷體" w:hAnsi="標楷體"/>
              </w:rPr>
            </w:pPr>
            <w:del w:id="16025" w:author="阿毛" w:date="2021-05-21T17:54:00Z">
              <w:r w:rsidRPr="00DC6EF5" w:rsidDel="00CB3FDD">
                <w:rPr>
                  <w:rFonts w:ascii="標楷體" w:eastAsia="標楷體" w:hAnsi="標楷體" w:hint="eastAsia"/>
                </w:rPr>
                <w:delText>1:債務人主動撤案</w:delText>
              </w:r>
            </w:del>
          </w:p>
          <w:p w14:paraId="1C655A7A" w14:textId="7DA1AADD" w:rsidR="00E24265" w:rsidRPr="00DC6EF5" w:rsidDel="00CB3FDD" w:rsidRDefault="00E24265" w:rsidP="005F76AD">
            <w:pPr>
              <w:rPr>
                <w:del w:id="16026" w:author="阿毛" w:date="2021-05-21T17:54:00Z"/>
                <w:rFonts w:ascii="標楷體" w:eastAsia="標楷體" w:hAnsi="標楷體"/>
              </w:rPr>
            </w:pPr>
            <w:del w:id="16027" w:author="阿毛" w:date="2021-05-21T17:54:00Z">
              <w:r w:rsidRPr="00DC6EF5" w:rsidDel="00CB3FDD">
                <w:rPr>
                  <w:rFonts w:ascii="標楷體" w:eastAsia="標楷體" w:hAnsi="標楷體" w:hint="eastAsia"/>
                </w:rPr>
                <w:delText>2:債務人申請更生統收統付前未依約履行更生方案</w:delText>
              </w:r>
            </w:del>
          </w:p>
          <w:p w14:paraId="774CCE50" w14:textId="27BB242A" w:rsidR="00E24265" w:rsidRPr="00DC6EF5" w:rsidDel="00CB3FDD" w:rsidRDefault="00E24265" w:rsidP="005F76AD">
            <w:pPr>
              <w:rPr>
                <w:del w:id="16028" w:author="阿毛" w:date="2021-05-21T17:54:00Z"/>
                <w:rFonts w:ascii="標楷體" w:eastAsia="標楷體" w:hAnsi="標楷體"/>
              </w:rPr>
            </w:pPr>
            <w:del w:id="16029" w:author="阿毛" w:date="2021-05-21T17:54:00Z">
              <w:r w:rsidRPr="00DC6EF5" w:rsidDel="00CB3FDD">
                <w:rPr>
                  <w:rFonts w:ascii="標楷體" w:eastAsia="標楷體" w:hAnsi="標楷體" w:hint="eastAsia"/>
                </w:rPr>
                <w:delText>3:更生款項統一收付申請生效後債務人未依約履行</w:delText>
              </w:r>
            </w:del>
          </w:p>
          <w:p w14:paraId="5893C4A7" w14:textId="0A4466DF" w:rsidR="00E24265" w:rsidRPr="00DC6EF5" w:rsidDel="00CB3FDD" w:rsidRDefault="00E24265" w:rsidP="005F76AD">
            <w:pPr>
              <w:rPr>
                <w:del w:id="16030" w:author="阿毛" w:date="2021-05-21T17:54:00Z"/>
                <w:rFonts w:ascii="標楷體" w:eastAsia="標楷體" w:hAnsi="標楷體"/>
              </w:rPr>
            </w:pPr>
            <w:del w:id="16031" w:author="阿毛" w:date="2021-05-21T17:54:00Z">
              <w:r w:rsidRPr="00DC6EF5" w:rsidDel="00CB3FDD">
                <w:rPr>
                  <w:rFonts w:ascii="標楷體" w:eastAsia="標楷體" w:hAnsi="標楷體" w:hint="eastAsia"/>
                </w:rPr>
                <w:delText>4:Key值欄位輸入錯誤，本行結案</w:delText>
              </w:r>
            </w:del>
          </w:p>
          <w:p w14:paraId="37EC2298" w14:textId="67E13ABB" w:rsidR="00E24265" w:rsidRPr="00DC6EF5" w:rsidDel="00CB3FDD" w:rsidRDefault="00E24265" w:rsidP="005F76AD">
            <w:pPr>
              <w:rPr>
                <w:del w:id="16032" w:author="阿毛" w:date="2021-05-21T17:54:00Z"/>
                <w:rFonts w:ascii="標楷體" w:eastAsia="標楷體" w:hAnsi="標楷體"/>
              </w:rPr>
            </w:pPr>
            <w:del w:id="16033" w:author="阿毛" w:date="2021-05-21T17:54:00Z">
              <w:r w:rsidRPr="00DC6EF5" w:rsidDel="00CB3FDD">
                <w:rPr>
                  <w:rFonts w:ascii="標楷體" w:eastAsia="標楷體" w:hAnsi="標楷體" w:hint="eastAsia"/>
                </w:rPr>
                <w:delText>5:債權金融機構未全數回報債權</w:delText>
              </w:r>
            </w:del>
          </w:p>
          <w:p w14:paraId="78F7F895" w14:textId="2416BDCA" w:rsidR="00E24265" w:rsidRPr="00615D4B" w:rsidDel="00CB3FDD" w:rsidRDefault="00E24265" w:rsidP="005F76AD">
            <w:pPr>
              <w:rPr>
                <w:del w:id="16034" w:author="阿毛" w:date="2021-05-21T17:54:00Z"/>
                <w:rFonts w:ascii="標楷體" w:eastAsia="標楷體" w:hAnsi="標楷體"/>
              </w:rPr>
            </w:pPr>
            <w:del w:id="16035" w:author="阿毛" w:date="2021-05-21T17:54:00Z">
              <w:r w:rsidRPr="00DC6EF5" w:rsidDel="00CB3FDD">
                <w:rPr>
                  <w:rFonts w:ascii="標楷體" w:eastAsia="標楷體" w:hAnsi="標楷體" w:hint="eastAsia"/>
                </w:rPr>
                <w:delText>6:主辦行停止辦理更生統一收付作業</w:delText>
              </w:r>
            </w:del>
          </w:p>
        </w:tc>
      </w:tr>
      <w:tr w:rsidR="00E24265" w:rsidRPr="00615D4B" w:rsidDel="00CB3FDD" w14:paraId="324EED96" w14:textId="6E82EAE0" w:rsidTr="005F76AD">
        <w:trPr>
          <w:trHeight w:val="291"/>
          <w:jc w:val="center"/>
          <w:del w:id="16036" w:author="阿毛" w:date="2021-05-21T17:54:00Z"/>
        </w:trPr>
        <w:tc>
          <w:tcPr>
            <w:tcW w:w="219" w:type="pct"/>
          </w:tcPr>
          <w:p w14:paraId="49001856" w14:textId="7F560B90" w:rsidR="00E24265" w:rsidRPr="005E579A" w:rsidDel="00CB3FDD" w:rsidRDefault="00E24265" w:rsidP="005F76AD">
            <w:pPr>
              <w:pStyle w:val="af9"/>
              <w:numPr>
                <w:ilvl w:val="0"/>
                <w:numId w:val="55"/>
              </w:numPr>
              <w:ind w:leftChars="0"/>
              <w:rPr>
                <w:del w:id="16037" w:author="阿毛" w:date="2021-05-21T17:54:00Z"/>
                <w:rFonts w:ascii="標楷體" w:eastAsia="標楷體" w:hAnsi="標楷體"/>
              </w:rPr>
            </w:pPr>
          </w:p>
        </w:tc>
        <w:tc>
          <w:tcPr>
            <w:tcW w:w="756" w:type="pct"/>
          </w:tcPr>
          <w:p w14:paraId="23B26413" w14:textId="3D3FD0E8" w:rsidR="00E24265" w:rsidRPr="00615D4B" w:rsidDel="00CB3FDD" w:rsidRDefault="00E24265" w:rsidP="005F76AD">
            <w:pPr>
              <w:rPr>
                <w:del w:id="16038" w:author="阿毛" w:date="2021-05-21T17:54:00Z"/>
                <w:rFonts w:ascii="標楷體" w:eastAsia="標楷體" w:hAnsi="標楷體"/>
              </w:rPr>
            </w:pPr>
            <w:del w:id="16039" w:author="阿毛" w:date="2021-05-21T17:54:00Z">
              <w:r w:rsidRPr="00B93CCA" w:rsidDel="00CB3FDD">
                <w:rPr>
                  <w:rFonts w:ascii="標楷體" w:eastAsia="標楷體" w:hAnsi="標楷體" w:hint="eastAsia"/>
                </w:rPr>
                <w:delText>轉JCIC文字檔日期</w:delText>
              </w:r>
            </w:del>
          </w:p>
        </w:tc>
        <w:tc>
          <w:tcPr>
            <w:tcW w:w="624" w:type="pct"/>
          </w:tcPr>
          <w:p w14:paraId="0DB5F5A9" w14:textId="543E176B" w:rsidR="00E24265" w:rsidRPr="00615D4B" w:rsidDel="00CB3FDD" w:rsidRDefault="00E24265" w:rsidP="005F76AD">
            <w:pPr>
              <w:rPr>
                <w:del w:id="16040" w:author="阿毛" w:date="2021-05-21T17:54:00Z"/>
                <w:rFonts w:ascii="標楷體" w:eastAsia="標楷體" w:hAnsi="標楷體"/>
              </w:rPr>
            </w:pPr>
          </w:p>
        </w:tc>
        <w:tc>
          <w:tcPr>
            <w:tcW w:w="624" w:type="pct"/>
          </w:tcPr>
          <w:p w14:paraId="189E162F" w14:textId="6D15341E" w:rsidR="00E24265" w:rsidRPr="00615D4B" w:rsidDel="00CB3FDD" w:rsidRDefault="00E24265" w:rsidP="005F76AD">
            <w:pPr>
              <w:rPr>
                <w:del w:id="16041" w:author="阿毛" w:date="2021-05-21T17:54:00Z"/>
                <w:rFonts w:ascii="標楷體" w:eastAsia="標楷體" w:hAnsi="標楷體"/>
              </w:rPr>
            </w:pPr>
          </w:p>
        </w:tc>
        <w:tc>
          <w:tcPr>
            <w:tcW w:w="537" w:type="pct"/>
          </w:tcPr>
          <w:p w14:paraId="03C5CEFC" w14:textId="617D5157" w:rsidR="00E24265" w:rsidRPr="00615D4B" w:rsidDel="00CB3FDD" w:rsidRDefault="00E24265" w:rsidP="005F76AD">
            <w:pPr>
              <w:rPr>
                <w:del w:id="16042" w:author="阿毛" w:date="2021-05-21T17:54:00Z"/>
                <w:rFonts w:ascii="標楷體" w:eastAsia="標楷體" w:hAnsi="標楷體"/>
              </w:rPr>
            </w:pPr>
          </w:p>
        </w:tc>
        <w:tc>
          <w:tcPr>
            <w:tcW w:w="299" w:type="pct"/>
          </w:tcPr>
          <w:p w14:paraId="56A25F14" w14:textId="1FA66CEB" w:rsidR="00E24265" w:rsidRPr="00615D4B" w:rsidDel="00CB3FDD" w:rsidRDefault="00E24265" w:rsidP="005F76AD">
            <w:pPr>
              <w:rPr>
                <w:del w:id="16043" w:author="阿毛" w:date="2021-05-21T17:54:00Z"/>
                <w:rFonts w:ascii="標楷體" w:eastAsia="標楷體" w:hAnsi="標楷體"/>
              </w:rPr>
            </w:pPr>
          </w:p>
        </w:tc>
        <w:tc>
          <w:tcPr>
            <w:tcW w:w="299" w:type="pct"/>
          </w:tcPr>
          <w:p w14:paraId="2E2671AF" w14:textId="4EAD45F1" w:rsidR="00E24265" w:rsidRPr="00615D4B" w:rsidDel="00CB3FDD" w:rsidRDefault="00E24265" w:rsidP="005F76AD">
            <w:pPr>
              <w:rPr>
                <w:del w:id="16044" w:author="阿毛" w:date="2021-05-21T17:54:00Z"/>
                <w:rFonts w:ascii="標楷體" w:eastAsia="標楷體" w:hAnsi="標楷體"/>
              </w:rPr>
            </w:pPr>
          </w:p>
        </w:tc>
        <w:tc>
          <w:tcPr>
            <w:tcW w:w="1643" w:type="pct"/>
          </w:tcPr>
          <w:p w14:paraId="13E4243D" w14:textId="68610ED5" w:rsidR="00E24265" w:rsidRPr="00615D4B" w:rsidDel="00CB3FDD" w:rsidRDefault="00E24265" w:rsidP="005F76AD">
            <w:pPr>
              <w:rPr>
                <w:del w:id="16045" w:author="阿毛" w:date="2021-05-21T17:54:00Z"/>
                <w:rFonts w:ascii="標楷體" w:eastAsia="標楷體" w:hAnsi="標楷體"/>
              </w:rPr>
            </w:pPr>
          </w:p>
        </w:tc>
      </w:tr>
      <w:tr w:rsidR="00E24265" w:rsidRPr="00615D4B" w:rsidDel="00CB3FDD" w14:paraId="6423EFA0" w14:textId="30F0CCC2" w:rsidTr="005F76AD">
        <w:trPr>
          <w:trHeight w:val="291"/>
          <w:jc w:val="center"/>
          <w:del w:id="16046" w:author="阿毛" w:date="2021-05-21T17:54:00Z"/>
        </w:trPr>
        <w:tc>
          <w:tcPr>
            <w:tcW w:w="219" w:type="pct"/>
          </w:tcPr>
          <w:p w14:paraId="18FD5A87" w14:textId="2F7989FD" w:rsidR="00E24265" w:rsidRPr="005E579A" w:rsidDel="00CB3FDD" w:rsidRDefault="00E24265" w:rsidP="005F76AD">
            <w:pPr>
              <w:pStyle w:val="af9"/>
              <w:numPr>
                <w:ilvl w:val="0"/>
                <w:numId w:val="55"/>
              </w:numPr>
              <w:ind w:leftChars="0"/>
              <w:rPr>
                <w:del w:id="16047" w:author="阿毛" w:date="2021-05-21T17:54:00Z"/>
                <w:rFonts w:ascii="標楷體" w:eastAsia="標楷體" w:hAnsi="標楷體"/>
              </w:rPr>
            </w:pPr>
          </w:p>
        </w:tc>
        <w:tc>
          <w:tcPr>
            <w:tcW w:w="756" w:type="pct"/>
          </w:tcPr>
          <w:p w14:paraId="4A86A803" w14:textId="3A779DF2" w:rsidR="00E24265" w:rsidRPr="00615D4B" w:rsidDel="00CB3FDD" w:rsidRDefault="00E24265" w:rsidP="005F76AD">
            <w:pPr>
              <w:rPr>
                <w:del w:id="16048" w:author="阿毛" w:date="2021-05-21T17:54:00Z"/>
                <w:rFonts w:ascii="標楷體" w:eastAsia="標楷體" w:hAnsi="標楷體"/>
              </w:rPr>
            </w:pPr>
            <w:del w:id="16049" w:author="阿毛" w:date="2021-05-21T17:54:00Z">
              <w:r w:rsidRPr="00B93CCA" w:rsidDel="00CB3FDD">
                <w:rPr>
                  <w:rFonts w:ascii="標楷體" w:eastAsia="標楷體" w:hAnsi="標楷體" w:hint="eastAsia"/>
                </w:rPr>
                <w:delText>通訊電話</w:delText>
              </w:r>
            </w:del>
          </w:p>
        </w:tc>
        <w:tc>
          <w:tcPr>
            <w:tcW w:w="624" w:type="pct"/>
          </w:tcPr>
          <w:p w14:paraId="2AE8530F" w14:textId="19F30D6E" w:rsidR="00E24265" w:rsidRPr="00615D4B" w:rsidDel="00CB3FDD" w:rsidRDefault="00E24265" w:rsidP="005F76AD">
            <w:pPr>
              <w:rPr>
                <w:del w:id="16050" w:author="阿毛" w:date="2021-05-21T17:54:00Z"/>
                <w:rFonts w:ascii="標楷體" w:eastAsia="標楷體" w:hAnsi="標楷體"/>
              </w:rPr>
            </w:pPr>
          </w:p>
        </w:tc>
        <w:tc>
          <w:tcPr>
            <w:tcW w:w="624" w:type="pct"/>
          </w:tcPr>
          <w:p w14:paraId="2DC7235E" w14:textId="1C56F780" w:rsidR="00E24265" w:rsidRPr="00615D4B" w:rsidDel="00CB3FDD" w:rsidRDefault="00E24265" w:rsidP="005F76AD">
            <w:pPr>
              <w:rPr>
                <w:del w:id="16051" w:author="阿毛" w:date="2021-05-21T17:54:00Z"/>
                <w:rFonts w:ascii="標楷體" w:eastAsia="標楷體" w:hAnsi="標楷體"/>
              </w:rPr>
            </w:pPr>
          </w:p>
        </w:tc>
        <w:tc>
          <w:tcPr>
            <w:tcW w:w="537" w:type="pct"/>
          </w:tcPr>
          <w:p w14:paraId="4BA49A79" w14:textId="4F61A85D" w:rsidR="00E24265" w:rsidRPr="00615D4B" w:rsidDel="00CB3FDD" w:rsidRDefault="00E24265" w:rsidP="005F76AD">
            <w:pPr>
              <w:rPr>
                <w:del w:id="16052" w:author="阿毛" w:date="2021-05-21T17:54:00Z"/>
                <w:rFonts w:ascii="標楷體" w:eastAsia="標楷體" w:hAnsi="標楷體"/>
              </w:rPr>
            </w:pPr>
          </w:p>
        </w:tc>
        <w:tc>
          <w:tcPr>
            <w:tcW w:w="299" w:type="pct"/>
          </w:tcPr>
          <w:p w14:paraId="04C6FF2F" w14:textId="7084E0D5" w:rsidR="00E24265" w:rsidRPr="00615D4B" w:rsidDel="00CB3FDD" w:rsidRDefault="00E24265" w:rsidP="005F76AD">
            <w:pPr>
              <w:rPr>
                <w:del w:id="16053" w:author="阿毛" w:date="2021-05-21T17:54:00Z"/>
                <w:rFonts w:ascii="標楷體" w:eastAsia="標楷體" w:hAnsi="標楷體"/>
              </w:rPr>
            </w:pPr>
          </w:p>
        </w:tc>
        <w:tc>
          <w:tcPr>
            <w:tcW w:w="299" w:type="pct"/>
          </w:tcPr>
          <w:p w14:paraId="61385EC7" w14:textId="34B23E8B" w:rsidR="00E24265" w:rsidRPr="00615D4B" w:rsidDel="00CB3FDD" w:rsidRDefault="00E24265" w:rsidP="005F76AD">
            <w:pPr>
              <w:rPr>
                <w:del w:id="16054" w:author="阿毛" w:date="2021-05-21T17:54:00Z"/>
                <w:rFonts w:ascii="標楷體" w:eastAsia="標楷體" w:hAnsi="標楷體"/>
              </w:rPr>
            </w:pPr>
          </w:p>
        </w:tc>
        <w:tc>
          <w:tcPr>
            <w:tcW w:w="1643" w:type="pct"/>
          </w:tcPr>
          <w:p w14:paraId="4A98D4AE" w14:textId="35163B61" w:rsidR="00E24265" w:rsidRPr="00615D4B" w:rsidDel="00CB3FDD" w:rsidRDefault="00E24265" w:rsidP="005F76AD">
            <w:pPr>
              <w:rPr>
                <w:del w:id="16055" w:author="阿毛" w:date="2021-05-21T17:54:00Z"/>
                <w:rFonts w:ascii="標楷體" w:eastAsia="標楷體" w:hAnsi="標楷體"/>
              </w:rPr>
            </w:pPr>
          </w:p>
        </w:tc>
      </w:tr>
    </w:tbl>
    <w:p w14:paraId="51ACB3DA" w14:textId="20EC041F" w:rsidR="00E24265" w:rsidDel="00CB3FDD" w:rsidRDefault="00E24265" w:rsidP="00F62379">
      <w:pPr>
        <w:pStyle w:val="42"/>
        <w:spacing w:after="72"/>
        <w:ind w:leftChars="0" w:left="0"/>
        <w:rPr>
          <w:del w:id="16056" w:author="阿毛" w:date="2021-05-21T17:54:00Z"/>
          <w:rFonts w:hAnsi="標楷體"/>
        </w:rPr>
      </w:pPr>
    </w:p>
    <w:p w14:paraId="697C8D28" w14:textId="1B52B799" w:rsidR="00E24265" w:rsidDel="00CB3FDD" w:rsidRDefault="00E24265">
      <w:pPr>
        <w:widowControl/>
        <w:rPr>
          <w:del w:id="16057" w:author="阿毛" w:date="2021-05-21T17:54:00Z"/>
          <w:rFonts w:ascii="Arial" w:eastAsia="標楷體" w:hAnsi="標楷體" w:cs="標楷體"/>
          <w:kern w:val="0"/>
          <w:szCs w:val="28"/>
        </w:rPr>
      </w:pPr>
      <w:del w:id="16058" w:author="阿毛" w:date="2021-05-21T17:54:00Z">
        <w:r w:rsidDel="00CB3FDD">
          <w:rPr>
            <w:rFonts w:hAnsi="標楷體"/>
          </w:rPr>
          <w:br w:type="page"/>
        </w:r>
      </w:del>
    </w:p>
    <w:p w14:paraId="6A402500" w14:textId="64C05452" w:rsidR="00E24265" w:rsidRPr="00A03472" w:rsidDel="00CB3FDD" w:rsidRDefault="00E24265">
      <w:pPr>
        <w:pStyle w:val="3"/>
        <w:numPr>
          <w:ilvl w:val="2"/>
          <w:numId w:val="113"/>
        </w:numPr>
        <w:rPr>
          <w:del w:id="16059" w:author="阿毛" w:date="2021-05-21T17:54:00Z"/>
          <w:rFonts w:ascii="標楷體" w:hAnsi="標楷體"/>
        </w:rPr>
        <w:pPrChange w:id="16060" w:author="智誠 楊" w:date="2021-05-10T09:52:00Z">
          <w:pPr>
            <w:pStyle w:val="3"/>
            <w:numPr>
              <w:ilvl w:val="2"/>
              <w:numId w:val="1"/>
            </w:numPr>
            <w:ind w:left="1247" w:hanging="680"/>
          </w:pPr>
        </w:pPrChange>
      </w:pPr>
      <w:del w:id="16061" w:author="阿毛" w:date="2021-05-21T17:54:00Z">
        <w:r w:rsidDel="00CB3FDD">
          <w:rPr>
            <w:rFonts w:ascii="標楷體" w:hAnsi="標楷體"/>
          </w:rPr>
          <w:delText>L</w:delText>
        </w:r>
        <w:r w:rsidDel="00CB3FDD">
          <w:rPr>
            <w:rFonts w:ascii="標楷體" w:hAnsi="標楷體" w:hint="eastAsia"/>
          </w:rPr>
          <w:delText>8327</w:delText>
        </w:r>
        <w:r w:rsidRPr="00CC5E55" w:rsidDel="00CB3FDD">
          <w:rPr>
            <w:rFonts w:ascii="標楷體" w:hAnsi="標楷體" w:hint="eastAsia"/>
          </w:rPr>
          <w:delText>更生債權金額異動通知資料</w:delText>
        </w:r>
      </w:del>
    </w:p>
    <w:p w14:paraId="39D8594D" w14:textId="75086B71" w:rsidR="00E24265" w:rsidRPr="003972CE" w:rsidDel="00CB3FDD" w:rsidRDefault="00E24265">
      <w:pPr>
        <w:pStyle w:val="a"/>
        <w:rPr>
          <w:del w:id="16062" w:author="阿毛" w:date="2021-05-21T17:54:00Z"/>
        </w:rPr>
      </w:pPr>
      <w:del w:id="16063" w:author="阿毛" w:date="2021-05-21T17:54:00Z">
        <w:r w:rsidRPr="00615D4B" w:rsidDel="00CB3FDD">
          <w:delText>功能說明</w:delText>
        </w:r>
      </w:del>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E24265" w:rsidRPr="00615D4B" w:rsidDel="00CB3FDD" w14:paraId="319C20EF" w14:textId="7EF8D5D0" w:rsidTr="005F76AD">
        <w:trPr>
          <w:trHeight w:val="277"/>
          <w:del w:id="16064" w:author="阿毛" w:date="2021-05-21T17:54:00Z"/>
        </w:trPr>
        <w:tc>
          <w:tcPr>
            <w:tcW w:w="1548" w:type="dxa"/>
            <w:tcBorders>
              <w:top w:val="single" w:sz="8" w:space="0" w:color="000000"/>
              <w:bottom w:val="single" w:sz="8" w:space="0" w:color="000000"/>
              <w:right w:val="single" w:sz="8" w:space="0" w:color="000000"/>
            </w:tcBorders>
            <w:shd w:val="clear" w:color="auto" w:fill="F3F3F3"/>
          </w:tcPr>
          <w:p w14:paraId="3BE6B2D1" w14:textId="61A6F16E" w:rsidR="00E24265" w:rsidRPr="00615D4B" w:rsidDel="00CB3FDD" w:rsidRDefault="00E24265" w:rsidP="005F76AD">
            <w:pPr>
              <w:rPr>
                <w:del w:id="16065" w:author="阿毛" w:date="2021-05-21T17:54:00Z"/>
                <w:rFonts w:ascii="標楷體" w:eastAsia="標楷體" w:hAnsi="標楷體"/>
              </w:rPr>
            </w:pPr>
            <w:del w:id="16066" w:author="阿毛" w:date="2021-05-21T17:54:00Z">
              <w:r w:rsidRPr="00615D4B" w:rsidDel="00CB3FDD">
                <w:rPr>
                  <w:rFonts w:ascii="標楷體" w:eastAsia="標楷體" w:hAnsi="標楷體"/>
                </w:rPr>
                <w:delText xml:space="preserve">功能名稱 </w:delText>
              </w:r>
            </w:del>
          </w:p>
        </w:tc>
        <w:tc>
          <w:tcPr>
            <w:tcW w:w="6318" w:type="dxa"/>
            <w:tcBorders>
              <w:top w:val="single" w:sz="8" w:space="0" w:color="000000"/>
              <w:left w:val="single" w:sz="8" w:space="0" w:color="000000"/>
              <w:bottom w:val="single" w:sz="8" w:space="0" w:color="000000"/>
            </w:tcBorders>
          </w:tcPr>
          <w:p w14:paraId="1C66DF95" w14:textId="0F45AC8A" w:rsidR="00E24265" w:rsidRPr="00615D4B" w:rsidDel="00CB3FDD" w:rsidRDefault="00E24265" w:rsidP="005F76AD">
            <w:pPr>
              <w:rPr>
                <w:del w:id="16067" w:author="阿毛" w:date="2021-05-21T17:54:00Z"/>
                <w:rFonts w:ascii="標楷體" w:eastAsia="標楷體" w:hAnsi="標楷體"/>
              </w:rPr>
            </w:pPr>
            <w:del w:id="16068" w:author="阿毛" w:date="2021-05-21T17:54:00Z">
              <w:r w:rsidRPr="00CC5E55" w:rsidDel="00CB3FDD">
                <w:rPr>
                  <w:rFonts w:ascii="標楷體" w:eastAsia="標楷體" w:hAnsi="標楷體" w:hint="eastAsia"/>
                </w:rPr>
                <w:delText>更生債權金額異動通知資料</w:delText>
              </w:r>
            </w:del>
          </w:p>
        </w:tc>
      </w:tr>
      <w:tr w:rsidR="00E24265" w:rsidRPr="00615D4B" w:rsidDel="00CB3FDD" w14:paraId="0F18E50E" w14:textId="37605477" w:rsidTr="005F76AD">
        <w:trPr>
          <w:trHeight w:val="277"/>
          <w:del w:id="16069" w:author="阿毛" w:date="2021-05-21T17:54:00Z"/>
        </w:trPr>
        <w:tc>
          <w:tcPr>
            <w:tcW w:w="1548" w:type="dxa"/>
            <w:tcBorders>
              <w:top w:val="single" w:sz="8" w:space="0" w:color="000000"/>
              <w:bottom w:val="single" w:sz="8" w:space="0" w:color="000000"/>
              <w:right w:val="single" w:sz="8" w:space="0" w:color="000000"/>
            </w:tcBorders>
            <w:shd w:val="clear" w:color="auto" w:fill="F3F3F3"/>
          </w:tcPr>
          <w:p w14:paraId="4DA84771" w14:textId="599FB3E1" w:rsidR="00E24265" w:rsidRPr="00615D4B" w:rsidDel="00CB3FDD" w:rsidRDefault="00E24265" w:rsidP="005F76AD">
            <w:pPr>
              <w:rPr>
                <w:del w:id="16070" w:author="阿毛" w:date="2021-05-21T17:54:00Z"/>
                <w:rFonts w:ascii="標楷體" w:eastAsia="標楷體" w:hAnsi="標楷體"/>
              </w:rPr>
            </w:pPr>
            <w:del w:id="16071" w:author="阿毛" w:date="2021-05-21T17:54:00Z">
              <w:r w:rsidRPr="00615D4B" w:rsidDel="00CB3FDD">
                <w:rPr>
                  <w:rFonts w:ascii="標楷體" w:eastAsia="標楷體" w:hAnsi="標楷體"/>
                </w:rPr>
                <w:delText>進入條件</w:delText>
              </w:r>
            </w:del>
          </w:p>
        </w:tc>
        <w:tc>
          <w:tcPr>
            <w:tcW w:w="6318" w:type="dxa"/>
            <w:tcBorders>
              <w:top w:val="single" w:sz="8" w:space="0" w:color="000000"/>
              <w:left w:val="single" w:sz="8" w:space="0" w:color="000000"/>
              <w:bottom w:val="single" w:sz="8" w:space="0" w:color="000000"/>
            </w:tcBorders>
          </w:tcPr>
          <w:p w14:paraId="4BC992FE" w14:textId="5EC49A4D" w:rsidR="00E24265" w:rsidRPr="00615D4B" w:rsidDel="00CB3FDD" w:rsidRDefault="00E24265" w:rsidP="005F76AD">
            <w:pPr>
              <w:rPr>
                <w:del w:id="16072" w:author="阿毛" w:date="2021-05-21T17:54:00Z"/>
                <w:rFonts w:ascii="標楷體" w:eastAsia="標楷體" w:hAnsi="標楷體"/>
              </w:rPr>
            </w:pPr>
          </w:p>
        </w:tc>
      </w:tr>
      <w:tr w:rsidR="00E24265" w:rsidRPr="00615D4B" w:rsidDel="00CB3FDD" w14:paraId="195CAF6A" w14:textId="6CBF7253" w:rsidTr="005F76AD">
        <w:trPr>
          <w:trHeight w:val="773"/>
          <w:del w:id="16073" w:author="阿毛" w:date="2021-05-21T17:54:00Z"/>
        </w:trPr>
        <w:tc>
          <w:tcPr>
            <w:tcW w:w="1548" w:type="dxa"/>
            <w:tcBorders>
              <w:top w:val="single" w:sz="8" w:space="0" w:color="000000"/>
              <w:bottom w:val="single" w:sz="8" w:space="0" w:color="000000"/>
              <w:right w:val="single" w:sz="8" w:space="0" w:color="000000"/>
            </w:tcBorders>
            <w:shd w:val="clear" w:color="auto" w:fill="F3F3F3"/>
          </w:tcPr>
          <w:p w14:paraId="49180834" w14:textId="6D2BC503" w:rsidR="00E24265" w:rsidRPr="00615D4B" w:rsidDel="00CB3FDD" w:rsidRDefault="00E24265" w:rsidP="005F76AD">
            <w:pPr>
              <w:rPr>
                <w:del w:id="16074" w:author="阿毛" w:date="2021-05-21T17:54:00Z"/>
                <w:rFonts w:ascii="標楷體" w:eastAsia="標楷體" w:hAnsi="標楷體"/>
              </w:rPr>
            </w:pPr>
            <w:del w:id="16075" w:author="阿毛" w:date="2021-05-21T17:54:00Z">
              <w:r w:rsidRPr="00615D4B" w:rsidDel="00CB3FDD">
                <w:rPr>
                  <w:rFonts w:ascii="標楷體" w:eastAsia="標楷體" w:hAnsi="標楷體"/>
                </w:rPr>
                <w:delText xml:space="preserve">基本流程 </w:delText>
              </w:r>
            </w:del>
          </w:p>
        </w:tc>
        <w:tc>
          <w:tcPr>
            <w:tcW w:w="6318" w:type="dxa"/>
            <w:tcBorders>
              <w:top w:val="single" w:sz="8" w:space="0" w:color="000000"/>
              <w:left w:val="single" w:sz="8" w:space="0" w:color="000000"/>
              <w:bottom w:val="single" w:sz="8" w:space="0" w:color="000000"/>
            </w:tcBorders>
          </w:tcPr>
          <w:p w14:paraId="39FF7C9F" w14:textId="4331E8DE" w:rsidR="00E24265" w:rsidRPr="00615D4B" w:rsidDel="00CB3FDD" w:rsidRDefault="00E24265" w:rsidP="005F76AD">
            <w:pPr>
              <w:rPr>
                <w:del w:id="16076" w:author="阿毛" w:date="2021-05-21T17:54:00Z"/>
                <w:rFonts w:ascii="標楷體" w:eastAsia="標楷體" w:hAnsi="標楷體"/>
              </w:rPr>
            </w:pPr>
          </w:p>
        </w:tc>
      </w:tr>
      <w:tr w:rsidR="00E24265" w:rsidRPr="00615D4B" w:rsidDel="00CB3FDD" w14:paraId="37609008" w14:textId="48383233" w:rsidTr="005F76AD">
        <w:trPr>
          <w:trHeight w:val="321"/>
          <w:del w:id="16077" w:author="阿毛" w:date="2021-05-21T17:54:00Z"/>
        </w:trPr>
        <w:tc>
          <w:tcPr>
            <w:tcW w:w="1548" w:type="dxa"/>
            <w:tcBorders>
              <w:top w:val="single" w:sz="8" w:space="0" w:color="000000"/>
              <w:bottom w:val="single" w:sz="8" w:space="0" w:color="000000"/>
              <w:right w:val="single" w:sz="8" w:space="0" w:color="000000"/>
            </w:tcBorders>
            <w:shd w:val="clear" w:color="auto" w:fill="F3F3F3"/>
          </w:tcPr>
          <w:p w14:paraId="13C22C35" w14:textId="7E7EA8BD" w:rsidR="00E24265" w:rsidRPr="00615D4B" w:rsidDel="00CB3FDD" w:rsidRDefault="00E24265" w:rsidP="005F76AD">
            <w:pPr>
              <w:rPr>
                <w:del w:id="16078" w:author="阿毛" w:date="2021-05-21T17:54:00Z"/>
                <w:rFonts w:ascii="標楷體" w:eastAsia="標楷體" w:hAnsi="標楷體"/>
              </w:rPr>
            </w:pPr>
            <w:del w:id="16079" w:author="阿毛" w:date="2021-05-21T17:54:00Z">
              <w:r w:rsidRPr="00615D4B" w:rsidDel="00CB3FDD">
                <w:rPr>
                  <w:rFonts w:ascii="標楷體" w:eastAsia="標楷體" w:hAnsi="標楷體"/>
                </w:rPr>
                <w:delText>選用流程</w:delText>
              </w:r>
            </w:del>
          </w:p>
        </w:tc>
        <w:tc>
          <w:tcPr>
            <w:tcW w:w="6318" w:type="dxa"/>
            <w:tcBorders>
              <w:top w:val="single" w:sz="8" w:space="0" w:color="000000"/>
              <w:left w:val="single" w:sz="8" w:space="0" w:color="000000"/>
              <w:bottom w:val="single" w:sz="8" w:space="0" w:color="000000"/>
            </w:tcBorders>
          </w:tcPr>
          <w:p w14:paraId="1B26B7A9" w14:textId="5C1C6414" w:rsidR="00E24265" w:rsidRPr="00615D4B" w:rsidDel="00CB3FDD" w:rsidRDefault="00E24265" w:rsidP="005F76AD">
            <w:pPr>
              <w:rPr>
                <w:del w:id="16080" w:author="阿毛" w:date="2021-05-21T17:54:00Z"/>
                <w:rFonts w:ascii="標楷體" w:eastAsia="標楷體" w:hAnsi="標楷體"/>
              </w:rPr>
            </w:pPr>
          </w:p>
        </w:tc>
      </w:tr>
      <w:tr w:rsidR="00E24265" w:rsidRPr="00615D4B" w:rsidDel="00CB3FDD" w14:paraId="3EAA3347" w14:textId="2BF033D6" w:rsidTr="005F76AD">
        <w:trPr>
          <w:trHeight w:val="1311"/>
          <w:del w:id="16081" w:author="阿毛" w:date="2021-05-21T17:54:00Z"/>
        </w:trPr>
        <w:tc>
          <w:tcPr>
            <w:tcW w:w="1548" w:type="dxa"/>
            <w:tcBorders>
              <w:top w:val="single" w:sz="8" w:space="0" w:color="000000"/>
              <w:bottom w:val="single" w:sz="8" w:space="0" w:color="000000"/>
              <w:right w:val="single" w:sz="8" w:space="0" w:color="000000"/>
            </w:tcBorders>
            <w:shd w:val="clear" w:color="auto" w:fill="F3F3F3"/>
          </w:tcPr>
          <w:p w14:paraId="0E82613F" w14:textId="7C1606A3" w:rsidR="00E24265" w:rsidRPr="00615D4B" w:rsidDel="00CB3FDD" w:rsidRDefault="00E24265" w:rsidP="005F76AD">
            <w:pPr>
              <w:rPr>
                <w:del w:id="16082" w:author="阿毛" w:date="2021-05-21T17:54:00Z"/>
                <w:rFonts w:ascii="標楷體" w:eastAsia="標楷體" w:hAnsi="標楷體"/>
              </w:rPr>
            </w:pPr>
            <w:del w:id="16083" w:author="阿毛" w:date="2021-05-21T17:54:00Z">
              <w:r w:rsidRPr="00615D4B" w:rsidDel="00CB3FDD">
                <w:rPr>
                  <w:rFonts w:ascii="標楷體" w:eastAsia="標楷體" w:hAnsi="標楷體"/>
                </w:rPr>
                <w:delText>例外流程</w:delText>
              </w:r>
            </w:del>
          </w:p>
        </w:tc>
        <w:tc>
          <w:tcPr>
            <w:tcW w:w="6318" w:type="dxa"/>
            <w:tcBorders>
              <w:top w:val="single" w:sz="8" w:space="0" w:color="000000"/>
              <w:left w:val="single" w:sz="8" w:space="0" w:color="000000"/>
              <w:bottom w:val="single" w:sz="8" w:space="0" w:color="000000"/>
            </w:tcBorders>
          </w:tcPr>
          <w:p w14:paraId="3AD9554D" w14:textId="740982EA" w:rsidR="00E24265" w:rsidRPr="00615D4B" w:rsidDel="00CB3FDD" w:rsidRDefault="00E24265" w:rsidP="005F76AD">
            <w:pPr>
              <w:rPr>
                <w:del w:id="16084" w:author="阿毛" w:date="2021-05-21T17:54:00Z"/>
                <w:rFonts w:ascii="標楷體" w:eastAsia="標楷體" w:hAnsi="標楷體"/>
              </w:rPr>
            </w:pPr>
          </w:p>
        </w:tc>
      </w:tr>
      <w:tr w:rsidR="00E24265" w:rsidRPr="00615D4B" w:rsidDel="00CB3FDD" w14:paraId="08F1C438" w14:textId="20C0A190" w:rsidTr="005F76AD">
        <w:trPr>
          <w:trHeight w:val="278"/>
          <w:del w:id="16085" w:author="阿毛" w:date="2021-05-21T17:54:00Z"/>
        </w:trPr>
        <w:tc>
          <w:tcPr>
            <w:tcW w:w="1548" w:type="dxa"/>
            <w:tcBorders>
              <w:top w:val="single" w:sz="8" w:space="0" w:color="000000"/>
              <w:bottom w:val="single" w:sz="8" w:space="0" w:color="000000"/>
              <w:right w:val="single" w:sz="8" w:space="0" w:color="000000"/>
            </w:tcBorders>
            <w:shd w:val="clear" w:color="auto" w:fill="F3F3F3"/>
          </w:tcPr>
          <w:p w14:paraId="227E0F80" w14:textId="5B678E48" w:rsidR="00E24265" w:rsidRPr="00615D4B" w:rsidDel="00CB3FDD" w:rsidRDefault="00E24265" w:rsidP="005F76AD">
            <w:pPr>
              <w:rPr>
                <w:del w:id="16086" w:author="阿毛" w:date="2021-05-21T17:54:00Z"/>
                <w:rFonts w:ascii="標楷體" w:eastAsia="標楷體" w:hAnsi="標楷體"/>
              </w:rPr>
            </w:pPr>
            <w:del w:id="16087" w:author="阿毛" w:date="2021-05-21T17:54:00Z">
              <w:r w:rsidRPr="00615D4B" w:rsidDel="00CB3FDD">
                <w:rPr>
                  <w:rFonts w:ascii="標楷體" w:eastAsia="標楷體" w:hAnsi="標楷體"/>
                </w:rPr>
                <w:delText xml:space="preserve">執行後狀況 </w:delText>
              </w:r>
            </w:del>
          </w:p>
        </w:tc>
        <w:tc>
          <w:tcPr>
            <w:tcW w:w="6318" w:type="dxa"/>
            <w:tcBorders>
              <w:top w:val="single" w:sz="8" w:space="0" w:color="000000"/>
              <w:left w:val="single" w:sz="8" w:space="0" w:color="000000"/>
              <w:bottom w:val="single" w:sz="8" w:space="0" w:color="000000"/>
            </w:tcBorders>
          </w:tcPr>
          <w:p w14:paraId="592559C5" w14:textId="2ECA44DD" w:rsidR="00E24265" w:rsidRPr="00615D4B" w:rsidDel="00CB3FDD" w:rsidRDefault="00E24265" w:rsidP="005F76AD">
            <w:pPr>
              <w:rPr>
                <w:del w:id="16088" w:author="阿毛" w:date="2021-05-21T17:54:00Z"/>
                <w:rFonts w:ascii="標楷體" w:eastAsia="標楷體" w:hAnsi="標楷體"/>
              </w:rPr>
            </w:pPr>
          </w:p>
        </w:tc>
      </w:tr>
      <w:tr w:rsidR="00E24265" w:rsidRPr="00615D4B" w:rsidDel="00CB3FDD" w14:paraId="21751C6B" w14:textId="504B15CB" w:rsidTr="005F76AD">
        <w:trPr>
          <w:trHeight w:val="358"/>
          <w:del w:id="16089" w:author="阿毛" w:date="2021-05-21T17:54:00Z"/>
        </w:trPr>
        <w:tc>
          <w:tcPr>
            <w:tcW w:w="1548" w:type="dxa"/>
            <w:tcBorders>
              <w:top w:val="single" w:sz="8" w:space="0" w:color="000000"/>
              <w:bottom w:val="single" w:sz="8" w:space="0" w:color="000000"/>
              <w:right w:val="single" w:sz="8" w:space="0" w:color="000000"/>
            </w:tcBorders>
            <w:shd w:val="clear" w:color="auto" w:fill="F3F3F3"/>
          </w:tcPr>
          <w:p w14:paraId="3E01502A" w14:textId="1B46FF6B" w:rsidR="00E24265" w:rsidRPr="00615D4B" w:rsidDel="00CB3FDD" w:rsidRDefault="00E24265" w:rsidP="005F76AD">
            <w:pPr>
              <w:rPr>
                <w:del w:id="16090" w:author="阿毛" w:date="2021-05-21T17:54:00Z"/>
                <w:rFonts w:ascii="標楷體" w:eastAsia="標楷體" w:hAnsi="標楷體"/>
              </w:rPr>
            </w:pPr>
            <w:del w:id="16091" w:author="阿毛" w:date="2021-05-21T17:54:00Z">
              <w:r w:rsidRPr="00615D4B" w:rsidDel="00CB3FDD">
                <w:rPr>
                  <w:rFonts w:ascii="標楷體" w:eastAsia="標楷體" w:hAnsi="標楷體"/>
                </w:rPr>
                <w:delText>特別需求</w:delText>
              </w:r>
            </w:del>
          </w:p>
        </w:tc>
        <w:tc>
          <w:tcPr>
            <w:tcW w:w="6318" w:type="dxa"/>
            <w:tcBorders>
              <w:top w:val="single" w:sz="8" w:space="0" w:color="000000"/>
              <w:left w:val="single" w:sz="8" w:space="0" w:color="000000"/>
              <w:bottom w:val="single" w:sz="8" w:space="0" w:color="000000"/>
            </w:tcBorders>
          </w:tcPr>
          <w:p w14:paraId="536D4176" w14:textId="0DC16BA3" w:rsidR="00E24265" w:rsidRPr="00615D4B" w:rsidDel="00CB3FDD" w:rsidRDefault="00E24265" w:rsidP="005F76AD">
            <w:pPr>
              <w:rPr>
                <w:del w:id="16092" w:author="阿毛" w:date="2021-05-21T17:54:00Z"/>
                <w:rFonts w:ascii="標楷體" w:eastAsia="標楷體" w:hAnsi="標楷體"/>
              </w:rPr>
            </w:pPr>
          </w:p>
        </w:tc>
      </w:tr>
      <w:tr w:rsidR="00E24265" w:rsidRPr="00615D4B" w:rsidDel="00CB3FDD" w14:paraId="7A2486FD" w14:textId="6FB5C144" w:rsidTr="005F76AD">
        <w:trPr>
          <w:trHeight w:val="278"/>
          <w:del w:id="16093" w:author="阿毛" w:date="2021-05-21T17:54:00Z"/>
        </w:trPr>
        <w:tc>
          <w:tcPr>
            <w:tcW w:w="1548" w:type="dxa"/>
            <w:tcBorders>
              <w:top w:val="single" w:sz="8" w:space="0" w:color="000000"/>
              <w:bottom w:val="single" w:sz="8" w:space="0" w:color="000000"/>
              <w:right w:val="single" w:sz="8" w:space="0" w:color="000000"/>
            </w:tcBorders>
            <w:shd w:val="clear" w:color="auto" w:fill="F3F3F3"/>
          </w:tcPr>
          <w:p w14:paraId="24CFF277" w14:textId="5739EDDF" w:rsidR="00E24265" w:rsidRPr="00615D4B" w:rsidDel="00CB3FDD" w:rsidRDefault="00E24265" w:rsidP="005F76AD">
            <w:pPr>
              <w:rPr>
                <w:del w:id="16094" w:author="阿毛" w:date="2021-05-21T17:54:00Z"/>
                <w:rFonts w:ascii="標楷體" w:eastAsia="標楷體" w:hAnsi="標楷體"/>
              </w:rPr>
            </w:pPr>
            <w:del w:id="16095" w:author="阿毛" w:date="2021-05-21T17:54:00Z">
              <w:r w:rsidRPr="00615D4B" w:rsidDel="00CB3FDD">
                <w:rPr>
                  <w:rFonts w:ascii="標楷體" w:eastAsia="標楷體" w:hAnsi="標楷體"/>
                </w:rPr>
                <w:delText xml:space="preserve">參考 </w:delText>
              </w:r>
            </w:del>
          </w:p>
        </w:tc>
        <w:tc>
          <w:tcPr>
            <w:tcW w:w="6318" w:type="dxa"/>
            <w:tcBorders>
              <w:top w:val="single" w:sz="8" w:space="0" w:color="000000"/>
              <w:left w:val="single" w:sz="8" w:space="0" w:color="000000"/>
              <w:bottom w:val="single" w:sz="8" w:space="0" w:color="000000"/>
            </w:tcBorders>
          </w:tcPr>
          <w:p w14:paraId="58957E8B" w14:textId="6467730E" w:rsidR="00E24265" w:rsidRPr="00615D4B" w:rsidDel="00CB3FDD" w:rsidRDefault="00E24265" w:rsidP="005F76AD">
            <w:pPr>
              <w:rPr>
                <w:del w:id="16096" w:author="阿毛" w:date="2021-05-21T17:54:00Z"/>
                <w:rFonts w:ascii="標楷體" w:eastAsia="標楷體" w:hAnsi="標楷體"/>
              </w:rPr>
            </w:pPr>
          </w:p>
        </w:tc>
      </w:tr>
    </w:tbl>
    <w:p w14:paraId="665B98B6" w14:textId="2AC43E19" w:rsidR="00E24265" w:rsidDel="00CB3FDD" w:rsidRDefault="00E24265" w:rsidP="00E24265">
      <w:pPr>
        <w:rPr>
          <w:del w:id="16097" w:author="阿毛" w:date="2021-05-21T17:54:00Z"/>
        </w:rPr>
      </w:pPr>
    </w:p>
    <w:p w14:paraId="62FE613F" w14:textId="6731E658" w:rsidR="00E24265" w:rsidRPr="00615D4B" w:rsidDel="00CB3FDD" w:rsidRDefault="00E24265">
      <w:pPr>
        <w:pStyle w:val="a"/>
        <w:rPr>
          <w:del w:id="16098" w:author="阿毛" w:date="2021-05-21T17:54:00Z"/>
        </w:rPr>
      </w:pPr>
      <w:del w:id="16099" w:author="阿毛" w:date="2021-05-21T17:54:00Z">
        <w:r w:rsidRPr="00615D4B" w:rsidDel="00CB3FDD">
          <w:delText>UI畫面</w:delText>
        </w:r>
      </w:del>
    </w:p>
    <w:p w14:paraId="53E593A3" w14:textId="4DB54F87" w:rsidR="00E24265" w:rsidDel="00CB3FDD" w:rsidRDefault="00E24265" w:rsidP="00E24265">
      <w:pPr>
        <w:pStyle w:val="42"/>
        <w:spacing w:after="72"/>
        <w:ind w:left="1133"/>
        <w:rPr>
          <w:del w:id="16100" w:author="阿毛" w:date="2021-05-21T17:54:00Z"/>
          <w:rFonts w:hAnsi="標楷體"/>
        </w:rPr>
      </w:pPr>
      <w:del w:id="16101" w:author="阿毛" w:date="2021-05-21T17:54:00Z">
        <w:r w:rsidRPr="00743962" w:rsidDel="00CB3FDD">
          <w:rPr>
            <w:rFonts w:hAnsi="標楷體" w:hint="eastAsia"/>
          </w:rPr>
          <w:delText>輸入畫面：</w:delText>
        </w:r>
      </w:del>
    </w:p>
    <w:p w14:paraId="295DC7AE" w14:textId="04168ECA" w:rsidR="00E24265" w:rsidRPr="00D83B47" w:rsidDel="00CB3FDD" w:rsidRDefault="00E24265" w:rsidP="00E24265">
      <w:pPr>
        <w:pStyle w:val="42"/>
        <w:spacing w:after="72"/>
        <w:ind w:leftChars="0" w:left="0"/>
        <w:rPr>
          <w:del w:id="16102" w:author="阿毛" w:date="2021-05-21T17:54:00Z"/>
          <w:rFonts w:hAnsi="標楷體"/>
        </w:rPr>
      </w:pPr>
      <w:del w:id="16103" w:author="阿毛" w:date="2021-05-21T17:54:00Z">
        <w:r w:rsidRPr="00D83B47" w:rsidDel="00CB3FDD">
          <w:rPr>
            <w:rFonts w:hAnsi="標楷體"/>
            <w:noProof/>
          </w:rPr>
          <w:drawing>
            <wp:inline distT="0" distB="0" distL="0" distR="0" wp14:anchorId="043AEF57" wp14:editId="63FC96AC">
              <wp:extent cx="6764840" cy="2247900"/>
              <wp:effectExtent l="0" t="0" r="0" b="0"/>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6771916" cy="2250251"/>
                      </a:xfrm>
                      <a:prstGeom prst="rect">
                        <a:avLst/>
                      </a:prstGeom>
                    </pic:spPr>
                  </pic:pic>
                </a:graphicData>
              </a:graphic>
            </wp:inline>
          </w:drawing>
        </w:r>
      </w:del>
    </w:p>
    <w:p w14:paraId="0DC23488" w14:textId="707091EE" w:rsidR="00E24265" w:rsidDel="00CB3FDD" w:rsidRDefault="00E24265" w:rsidP="00E24265">
      <w:pPr>
        <w:pStyle w:val="1text"/>
        <w:rPr>
          <w:del w:id="16104" w:author="阿毛" w:date="2021-05-21T17:54:00Z"/>
          <w:rFonts w:ascii="Times New Roman" w:hAnsi="Times New Roman"/>
        </w:rPr>
      </w:pPr>
    </w:p>
    <w:p w14:paraId="6E660278" w14:textId="26E09BA4" w:rsidR="00E24265" w:rsidRPr="003972CE" w:rsidDel="00CB3FDD" w:rsidRDefault="00E24265">
      <w:pPr>
        <w:pStyle w:val="a"/>
        <w:rPr>
          <w:del w:id="16105" w:author="阿毛" w:date="2021-05-21T17:54:00Z"/>
        </w:rPr>
      </w:pPr>
      <w:del w:id="16106" w:author="阿毛" w:date="2021-05-21T17:54:00Z">
        <w:r w:rsidRPr="00615D4B" w:rsidDel="00CB3FDD">
          <w:rPr>
            <w:rFonts w:hint="eastAsia"/>
          </w:rPr>
          <w:delText>輸入</w:delText>
        </w:r>
        <w:r w:rsidRPr="003972CE" w:rsidDel="00CB3FDD">
          <w:delText>畫面資料說明</w:delText>
        </w:r>
      </w:del>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7"/>
        <w:gridCol w:w="1576"/>
        <w:gridCol w:w="1300"/>
        <w:gridCol w:w="1300"/>
        <w:gridCol w:w="1119"/>
        <w:gridCol w:w="623"/>
        <w:gridCol w:w="623"/>
        <w:gridCol w:w="3422"/>
      </w:tblGrid>
      <w:tr w:rsidR="00E24265" w:rsidRPr="00615D4B" w:rsidDel="00CB3FDD" w14:paraId="39DF6AA9" w14:textId="69456CC5" w:rsidTr="005F76AD">
        <w:trPr>
          <w:trHeight w:val="388"/>
          <w:jc w:val="center"/>
          <w:del w:id="16107" w:author="阿毛" w:date="2021-05-21T17:54:00Z"/>
        </w:trPr>
        <w:tc>
          <w:tcPr>
            <w:tcW w:w="219" w:type="pct"/>
            <w:vMerge w:val="restart"/>
          </w:tcPr>
          <w:p w14:paraId="5A79B738" w14:textId="01BDBCCB" w:rsidR="00E24265" w:rsidRPr="00615D4B" w:rsidDel="00CB3FDD" w:rsidRDefault="00E24265" w:rsidP="005F76AD">
            <w:pPr>
              <w:rPr>
                <w:del w:id="16108" w:author="阿毛" w:date="2021-05-21T17:54:00Z"/>
                <w:rFonts w:ascii="標楷體" w:eastAsia="標楷體" w:hAnsi="標楷體"/>
              </w:rPr>
            </w:pPr>
            <w:del w:id="16109" w:author="阿毛" w:date="2021-05-21T17:54:00Z">
              <w:r w:rsidRPr="00615D4B" w:rsidDel="00CB3FDD">
                <w:rPr>
                  <w:rFonts w:ascii="標楷體" w:eastAsia="標楷體" w:hAnsi="標楷體"/>
                </w:rPr>
                <w:delText>序號</w:delText>
              </w:r>
            </w:del>
          </w:p>
        </w:tc>
        <w:tc>
          <w:tcPr>
            <w:tcW w:w="756" w:type="pct"/>
            <w:vMerge w:val="restart"/>
          </w:tcPr>
          <w:p w14:paraId="0A76C27A" w14:textId="130A9ED2" w:rsidR="00E24265" w:rsidRPr="00615D4B" w:rsidDel="00CB3FDD" w:rsidRDefault="00E24265" w:rsidP="005F76AD">
            <w:pPr>
              <w:rPr>
                <w:del w:id="16110" w:author="阿毛" w:date="2021-05-21T17:54:00Z"/>
                <w:rFonts w:ascii="標楷體" w:eastAsia="標楷體" w:hAnsi="標楷體"/>
              </w:rPr>
            </w:pPr>
            <w:del w:id="16111" w:author="阿毛" w:date="2021-05-21T17:54:00Z">
              <w:r w:rsidRPr="00615D4B" w:rsidDel="00CB3FDD">
                <w:rPr>
                  <w:rFonts w:ascii="標楷體" w:eastAsia="標楷體" w:hAnsi="標楷體"/>
                </w:rPr>
                <w:delText>欄位</w:delText>
              </w:r>
            </w:del>
          </w:p>
        </w:tc>
        <w:tc>
          <w:tcPr>
            <w:tcW w:w="2382" w:type="pct"/>
            <w:gridSpan w:val="5"/>
          </w:tcPr>
          <w:p w14:paraId="090F81B7" w14:textId="34B37C74" w:rsidR="00E24265" w:rsidRPr="00615D4B" w:rsidDel="00CB3FDD" w:rsidRDefault="00E24265" w:rsidP="005F76AD">
            <w:pPr>
              <w:jc w:val="center"/>
              <w:rPr>
                <w:del w:id="16112" w:author="阿毛" w:date="2021-05-21T17:54:00Z"/>
                <w:rFonts w:ascii="標楷體" w:eastAsia="標楷體" w:hAnsi="標楷體"/>
              </w:rPr>
            </w:pPr>
            <w:del w:id="16113" w:author="阿毛" w:date="2021-05-21T17:54:00Z">
              <w:r w:rsidRPr="00615D4B" w:rsidDel="00CB3FDD">
                <w:rPr>
                  <w:rFonts w:ascii="標楷體" w:eastAsia="標楷體" w:hAnsi="標楷體"/>
                </w:rPr>
                <w:delText>說明</w:delText>
              </w:r>
            </w:del>
          </w:p>
        </w:tc>
        <w:tc>
          <w:tcPr>
            <w:tcW w:w="1642" w:type="pct"/>
            <w:vMerge w:val="restart"/>
          </w:tcPr>
          <w:p w14:paraId="32EFF038" w14:textId="584BA6A8" w:rsidR="00E24265" w:rsidRPr="00615D4B" w:rsidDel="00CB3FDD" w:rsidRDefault="00E24265" w:rsidP="005F76AD">
            <w:pPr>
              <w:rPr>
                <w:del w:id="16114" w:author="阿毛" w:date="2021-05-21T17:54:00Z"/>
                <w:rFonts w:ascii="標楷體" w:eastAsia="標楷體" w:hAnsi="標楷體"/>
              </w:rPr>
            </w:pPr>
            <w:del w:id="16115" w:author="阿毛" w:date="2021-05-21T17:54:00Z">
              <w:r w:rsidRPr="00615D4B" w:rsidDel="00CB3FDD">
                <w:rPr>
                  <w:rFonts w:ascii="標楷體" w:eastAsia="標楷體" w:hAnsi="標楷體"/>
                </w:rPr>
                <w:delText>處理邏輯及注意事項</w:delText>
              </w:r>
            </w:del>
          </w:p>
        </w:tc>
      </w:tr>
      <w:tr w:rsidR="00E24265" w:rsidRPr="00615D4B" w:rsidDel="00CB3FDD" w14:paraId="5A905F26" w14:textId="1CBACAC0" w:rsidTr="005F76AD">
        <w:trPr>
          <w:trHeight w:val="244"/>
          <w:jc w:val="center"/>
          <w:del w:id="16116" w:author="阿毛" w:date="2021-05-21T17:54:00Z"/>
        </w:trPr>
        <w:tc>
          <w:tcPr>
            <w:tcW w:w="219" w:type="pct"/>
            <w:vMerge/>
          </w:tcPr>
          <w:p w14:paraId="4B0BB8D3" w14:textId="276AB76E" w:rsidR="00E24265" w:rsidRPr="00615D4B" w:rsidDel="00CB3FDD" w:rsidRDefault="00E24265" w:rsidP="005F76AD">
            <w:pPr>
              <w:rPr>
                <w:del w:id="16117" w:author="阿毛" w:date="2021-05-21T17:54:00Z"/>
                <w:rFonts w:ascii="標楷體" w:eastAsia="標楷體" w:hAnsi="標楷體"/>
              </w:rPr>
            </w:pPr>
          </w:p>
        </w:tc>
        <w:tc>
          <w:tcPr>
            <w:tcW w:w="756" w:type="pct"/>
            <w:vMerge/>
          </w:tcPr>
          <w:p w14:paraId="1BBE51EB" w14:textId="440BC616" w:rsidR="00E24265" w:rsidRPr="00615D4B" w:rsidDel="00CB3FDD" w:rsidRDefault="00E24265" w:rsidP="005F76AD">
            <w:pPr>
              <w:rPr>
                <w:del w:id="16118" w:author="阿毛" w:date="2021-05-21T17:54:00Z"/>
                <w:rFonts w:ascii="標楷體" w:eastAsia="標楷體" w:hAnsi="標楷體"/>
              </w:rPr>
            </w:pPr>
          </w:p>
        </w:tc>
        <w:tc>
          <w:tcPr>
            <w:tcW w:w="624" w:type="pct"/>
          </w:tcPr>
          <w:p w14:paraId="6F5960FC" w14:textId="2CE0B078" w:rsidR="00E24265" w:rsidRPr="00615D4B" w:rsidDel="00CB3FDD" w:rsidRDefault="00E24265" w:rsidP="005F76AD">
            <w:pPr>
              <w:rPr>
                <w:del w:id="16119" w:author="阿毛" w:date="2021-05-21T17:54:00Z"/>
                <w:rFonts w:ascii="標楷體" w:eastAsia="標楷體" w:hAnsi="標楷體"/>
              </w:rPr>
            </w:pPr>
            <w:del w:id="16120" w:author="阿毛" w:date="2021-05-21T17:54:00Z">
              <w:r w:rsidRPr="00615D4B" w:rsidDel="00CB3FDD">
                <w:rPr>
                  <w:rFonts w:ascii="標楷體" w:eastAsia="標楷體" w:hAnsi="標楷體" w:hint="eastAsia"/>
                </w:rPr>
                <w:delText>資料型態長度</w:delText>
              </w:r>
            </w:del>
          </w:p>
        </w:tc>
        <w:tc>
          <w:tcPr>
            <w:tcW w:w="624" w:type="pct"/>
          </w:tcPr>
          <w:p w14:paraId="52EAA1BA" w14:textId="7343F34B" w:rsidR="00E24265" w:rsidRPr="00615D4B" w:rsidDel="00CB3FDD" w:rsidRDefault="00E24265" w:rsidP="005F76AD">
            <w:pPr>
              <w:rPr>
                <w:del w:id="16121" w:author="阿毛" w:date="2021-05-21T17:54:00Z"/>
                <w:rFonts w:ascii="標楷體" w:eastAsia="標楷體" w:hAnsi="標楷體"/>
              </w:rPr>
            </w:pPr>
            <w:del w:id="16122" w:author="阿毛" w:date="2021-05-21T17:54:00Z">
              <w:r w:rsidRPr="00615D4B" w:rsidDel="00CB3FDD">
                <w:rPr>
                  <w:rFonts w:ascii="標楷體" w:eastAsia="標楷體" w:hAnsi="標楷體"/>
                </w:rPr>
                <w:delText>預設值</w:delText>
              </w:r>
            </w:del>
          </w:p>
        </w:tc>
        <w:tc>
          <w:tcPr>
            <w:tcW w:w="537" w:type="pct"/>
          </w:tcPr>
          <w:p w14:paraId="0E4B31EB" w14:textId="008AA642" w:rsidR="00E24265" w:rsidRPr="00615D4B" w:rsidDel="00CB3FDD" w:rsidRDefault="00E24265" w:rsidP="005F76AD">
            <w:pPr>
              <w:rPr>
                <w:del w:id="16123" w:author="阿毛" w:date="2021-05-21T17:54:00Z"/>
                <w:rFonts w:ascii="標楷體" w:eastAsia="標楷體" w:hAnsi="標楷體"/>
              </w:rPr>
            </w:pPr>
            <w:del w:id="16124" w:author="阿毛" w:date="2021-05-21T17:54:00Z">
              <w:r w:rsidRPr="00615D4B" w:rsidDel="00CB3FDD">
                <w:rPr>
                  <w:rFonts w:ascii="標楷體" w:eastAsia="標楷體" w:hAnsi="標楷體"/>
                </w:rPr>
                <w:delText>選單內容</w:delText>
              </w:r>
            </w:del>
          </w:p>
        </w:tc>
        <w:tc>
          <w:tcPr>
            <w:tcW w:w="299" w:type="pct"/>
          </w:tcPr>
          <w:p w14:paraId="75C6B393" w14:textId="6E4D1A26" w:rsidR="00E24265" w:rsidRPr="00615D4B" w:rsidDel="00CB3FDD" w:rsidRDefault="00E24265" w:rsidP="005F76AD">
            <w:pPr>
              <w:rPr>
                <w:del w:id="16125" w:author="阿毛" w:date="2021-05-21T17:54:00Z"/>
                <w:rFonts w:ascii="標楷體" w:eastAsia="標楷體" w:hAnsi="標楷體"/>
              </w:rPr>
            </w:pPr>
            <w:del w:id="16126" w:author="阿毛" w:date="2021-05-21T17:54:00Z">
              <w:r w:rsidRPr="00615D4B" w:rsidDel="00CB3FDD">
                <w:rPr>
                  <w:rFonts w:ascii="標楷體" w:eastAsia="標楷體" w:hAnsi="標楷體"/>
                </w:rPr>
                <w:delText>必填</w:delText>
              </w:r>
            </w:del>
          </w:p>
        </w:tc>
        <w:tc>
          <w:tcPr>
            <w:tcW w:w="299" w:type="pct"/>
          </w:tcPr>
          <w:p w14:paraId="62E3F8E0" w14:textId="241071B3" w:rsidR="00E24265" w:rsidRPr="00615D4B" w:rsidDel="00CB3FDD" w:rsidRDefault="00E24265" w:rsidP="005F76AD">
            <w:pPr>
              <w:rPr>
                <w:del w:id="16127" w:author="阿毛" w:date="2021-05-21T17:54:00Z"/>
                <w:rFonts w:ascii="標楷體" w:eastAsia="標楷體" w:hAnsi="標楷體"/>
              </w:rPr>
            </w:pPr>
            <w:del w:id="16128" w:author="阿毛" w:date="2021-05-21T17:54:00Z">
              <w:r w:rsidRPr="00615D4B" w:rsidDel="00CB3FDD">
                <w:rPr>
                  <w:rFonts w:ascii="標楷體" w:eastAsia="標楷體" w:hAnsi="標楷體"/>
                </w:rPr>
                <w:delText>R/W</w:delText>
              </w:r>
            </w:del>
          </w:p>
        </w:tc>
        <w:tc>
          <w:tcPr>
            <w:tcW w:w="1642" w:type="pct"/>
            <w:vMerge/>
          </w:tcPr>
          <w:p w14:paraId="5ECF878F" w14:textId="25E6A7A9" w:rsidR="00E24265" w:rsidRPr="00615D4B" w:rsidDel="00CB3FDD" w:rsidRDefault="00E24265" w:rsidP="005F76AD">
            <w:pPr>
              <w:rPr>
                <w:del w:id="16129" w:author="阿毛" w:date="2021-05-21T17:54:00Z"/>
                <w:rFonts w:ascii="標楷體" w:eastAsia="標楷體" w:hAnsi="標楷體"/>
              </w:rPr>
            </w:pPr>
          </w:p>
        </w:tc>
      </w:tr>
      <w:tr w:rsidR="00E24265" w:rsidRPr="00615D4B" w:rsidDel="00CB3FDD" w14:paraId="3BD87146" w14:textId="6E424BFA" w:rsidTr="005F76AD">
        <w:trPr>
          <w:trHeight w:val="291"/>
          <w:jc w:val="center"/>
          <w:del w:id="16130" w:author="阿毛" w:date="2021-05-21T17:54:00Z"/>
        </w:trPr>
        <w:tc>
          <w:tcPr>
            <w:tcW w:w="219" w:type="pct"/>
          </w:tcPr>
          <w:p w14:paraId="6F9F2BB7" w14:textId="4500DEBF" w:rsidR="00E24265" w:rsidRPr="005E579A" w:rsidDel="00CB3FDD" w:rsidRDefault="00E24265" w:rsidP="005F76AD">
            <w:pPr>
              <w:pStyle w:val="af9"/>
              <w:numPr>
                <w:ilvl w:val="0"/>
                <w:numId w:val="56"/>
              </w:numPr>
              <w:ind w:leftChars="0"/>
              <w:rPr>
                <w:del w:id="16131" w:author="阿毛" w:date="2021-05-21T17:54:00Z"/>
                <w:rFonts w:ascii="標楷體" w:eastAsia="標楷體" w:hAnsi="標楷體"/>
              </w:rPr>
            </w:pPr>
          </w:p>
        </w:tc>
        <w:tc>
          <w:tcPr>
            <w:tcW w:w="756" w:type="pct"/>
          </w:tcPr>
          <w:p w14:paraId="485CEF6F" w14:textId="168DF047" w:rsidR="00E24265" w:rsidRPr="00615D4B" w:rsidDel="00CB3FDD" w:rsidRDefault="00E24265" w:rsidP="005F76AD">
            <w:pPr>
              <w:rPr>
                <w:del w:id="16132" w:author="阿毛" w:date="2021-05-21T17:54:00Z"/>
                <w:rFonts w:ascii="標楷體" w:eastAsia="標楷體" w:hAnsi="標楷體"/>
              </w:rPr>
            </w:pPr>
            <w:del w:id="16133" w:author="阿毛" w:date="2021-05-21T17:54:00Z">
              <w:r w:rsidRPr="00B93CCA" w:rsidDel="00CB3FDD">
                <w:rPr>
                  <w:rFonts w:ascii="標楷體" w:eastAsia="標楷體" w:hAnsi="標楷體" w:hint="eastAsia"/>
                </w:rPr>
                <w:delText>交易代碼</w:delText>
              </w:r>
            </w:del>
          </w:p>
        </w:tc>
        <w:tc>
          <w:tcPr>
            <w:tcW w:w="624" w:type="pct"/>
          </w:tcPr>
          <w:p w14:paraId="305A5B27" w14:textId="5E478D43" w:rsidR="00E24265" w:rsidRPr="00615D4B" w:rsidDel="00CB3FDD" w:rsidRDefault="00E24265" w:rsidP="005F76AD">
            <w:pPr>
              <w:rPr>
                <w:del w:id="16134" w:author="阿毛" w:date="2021-05-21T17:54:00Z"/>
                <w:rFonts w:ascii="標楷體" w:eastAsia="標楷體" w:hAnsi="標楷體"/>
              </w:rPr>
            </w:pPr>
          </w:p>
        </w:tc>
        <w:tc>
          <w:tcPr>
            <w:tcW w:w="624" w:type="pct"/>
          </w:tcPr>
          <w:p w14:paraId="1567BB3E" w14:textId="7A032964" w:rsidR="00E24265" w:rsidRPr="00615D4B" w:rsidDel="00CB3FDD" w:rsidRDefault="00E24265" w:rsidP="005F76AD">
            <w:pPr>
              <w:rPr>
                <w:del w:id="16135" w:author="阿毛" w:date="2021-05-21T17:54:00Z"/>
                <w:rFonts w:ascii="標楷體" w:eastAsia="標楷體" w:hAnsi="標楷體"/>
              </w:rPr>
            </w:pPr>
          </w:p>
        </w:tc>
        <w:tc>
          <w:tcPr>
            <w:tcW w:w="537" w:type="pct"/>
          </w:tcPr>
          <w:p w14:paraId="4786E55B" w14:textId="50F8D83E" w:rsidR="00E24265" w:rsidRPr="00615D4B" w:rsidDel="00CB3FDD" w:rsidRDefault="00E24265" w:rsidP="005F76AD">
            <w:pPr>
              <w:rPr>
                <w:del w:id="16136" w:author="阿毛" w:date="2021-05-21T17:54:00Z"/>
                <w:rFonts w:ascii="標楷體" w:eastAsia="標楷體" w:hAnsi="標楷體"/>
              </w:rPr>
            </w:pPr>
            <w:del w:id="16137" w:author="阿毛" w:date="2021-05-21T17:54:00Z">
              <w:r w:rsidDel="00CB3FDD">
                <w:rPr>
                  <w:rFonts w:ascii="標楷體" w:eastAsia="標楷體" w:hAnsi="標楷體" w:hint="eastAsia"/>
                </w:rPr>
                <w:delText>下拉式選單</w:delText>
              </w:r>
            </w:del>
          </w:p>
        </w:tc>
        <w:tc>
          <w:tcPr>
            <w:tcW w:w="299" w:type="pct"/>
          </w:tcPr>
          <w:p w14:paraId="1D19B7DE" w14:textId="758CAE6B" w:rsidR="00E24265" w:rsidRPr="00615D4B" w:rsidDel="00CB3FDD" w:rsidRDefault="00E24265" w:rsidP="005F76AD">
            <w:pPr>
              <w:rPr>
                <w:del w:id="16138" w:author="阿毛" w:date="2021-05-21T17:54:00Z"/>
                <w:rFonts w:ascii="標楷體" w:eastAsia="標楷體" w:hAnsi="標楷體"/>
              </w:rPr>
            </w:pPr>
          </w:p>
        </w:tc>
        <w:tc>
          <w:tcPr>
            <w:tcW w:w="299" w:type="pct"/>
          </w:tcPr>
          <w:p w14:paraId="7EAF7106" w14:textId="310C2E4A" w:rsidR="00E24265" w:rsidRPr="00615D4B" w:rsidDel="00CB3FDD" w:rsidRDefault="00E24265" w:rsidP="005F76AD">
            <w:pPr>
              <w:rPr>
                <w:del w:id="16139" w:author="阿毛" w:date="2021-05-21T17:54:00Z"/>
                <w:rFonts w:ascii="標楷體" w:eastAsia="標楷體" w:hAnsi="標楷體"/>
              </w:rPr>
            </w:pPr>
          </w:p>
        </w:tc>
        <w:tc>
          <w:tcPr>
            <w:tcW w:w="1642" w:type="pct"/>
          </w:tcPr>
          <w:p w14:paraId="2B8FE7EB" w14:textId="48DA8B71" w:rsidR="00E24265" w:rsidDel="00CB3FDD" w:rsidRDefault="00E24265" w:rsidP="005F76AD">
            <w:pPr>
              <w:rPr>
                <w:del w:id="16140" w:author="阿毛" w:date="2021-05-21T17:54:00Z"/>
                <w:rFonts w:ascii="標楷體" w:eastAsia="標楷體" w:hAnsi="標楷體"/>
              </w:rPr>
            </w:pPr>
            <w:del w:id="16141" w:author="阿毛" w:date="2021-05-21T17:54:00Z">
              <w:r w:rsidRPr="00DC6EF5" w:rsidDel="00CB3FDD">
                <w:rPr>
                  <w:rFonts w:ascii="標楷體" w:eastAsia="標楷體" w:hAnsi="標楷體" w:hint="eastAsia"/>
                </w:rPr>
                <w:delText>1:新增</w:delText>
              </w:r>
            </w:del>
          </w:p>
          <w:p w14:paraId="4AC0FC36" w14:textId="6861C169" w:rsidR="00E24265" w:rsidDel="00CB3FDD" w:rsidRDefault="00E24265" w:rsidP="005F76AD">
            <w:pPr>
              <w:rPr>
                <w:del w:id="16142" w:author="阿毛" w:date="2021-05-21T17:54:00Z"/>
                <w:rFonts w:ascii="標楷體" w:eastAsia="標楷體" w:hAnsi="標楷體"/>
              </w:rPr>
            </w:pPr>
            <w:del w:id="16143" w:author="阿毛" w:date="2021-05-21T17:54:00Z">
              <w:r w:rsidRPr="00DC6EF5" w:rsidDel="00CB3FDD">
                <w:rPr>
                  <w:rFonts w:ascii="標楷體" w:eastAsia="標楷體" w:hAnsi="標楷體" w:hint="eastAsia"/>
                </w:rPr>
                <w:delText>2:異動</w:delText>
              </w:r>
            </w:del>
          </w:p>
          <w:p w14:paraId="68987549" w14:textId="1C1860B2" w:rsidR="00E24265" w:rsidRPr="00615D4B" w:rsidDel="00CB3FDD" w:rsidRDefault="00E24265" w:rsidP="005F76AD">
            <w:pPr>
              <w:rPr>
                <w:del w:id="16144" w:author="阿毛" w:date="2021-05-21T17:54:00Z"/>
                <w:rFonts w:ascii="標楷體" w:eastAsia="標楷體" w:hAnsi="標楷體"/>
              </w:rPr>
            </w:pPr>
            <w:del w:id="16145" w:author="阿毛" w:date="2021-05-21T17:54:00Z">
              <w:r w:rsidRPr="00DC6EF5" w:rsidDel="00CB3FDD">
                <w:rPr>
                  <w:rFonts w:ascii="標楷體" w:eastAsia="標楷體" w:hAnsi="標楷體" w:hint="eastAsia"/>
                </w:rPr>
                <w:delText>4:刪除</w:delText>
              </w:r>
            </w:del>
          </w:p>
        </w:tc>
      </w:tr>
      <w:tr w:rsidR="00E24265" w:rsidRPr="00615D4B" w:rsidDel="00CB3FDD" w14:paraId="3BFEA375" w14:textId="3836F037" w:rsidTr="005F76AD">
        <w:trPr>
          <w:trHeight w:val="291"/>
          <w:jc w:val="center"/>
          <w:del w:id="16146" w:author="阿毛" w:date="2021-05-21T17:54:00Z"/>
        </w:trPr>
        <w:tc>
          <w:tcPr>
            <w:tcW w:w="219" w:type="pct"/>
          </w:tcPr>
          <w:p w14:paraId="797E58A7" w14:textId="0069A252" w:rsidR="00E24265" w:rsidRPr="005E579A" w:rsidDel="00CB3FDD" w:rsidRDefault="00E24265" w:rsidP="005F76AD">
            <w:pPr>
              <w:pStyle w:val="af9"/>
              <w:numPr>
                <w:ilvl w:val="0"/>
                <w:numId w:val="56"/>
              </w:numPr>
              <w:ind w:leftChars="0"/>
              <w:rPr>
                <w:del w:id="16147" w:author="阿毛" w:date="2021-05-21T17:54:00Z"/>
                <w:rFonts w:ascii="標楷體" w:eastAsia="標楷體" w:hAnsi="標楷體"/>
              </w:rPr>
            </w:pPr>
          </w:p>
        </w:tc>
        <w:tc>
          <w:tcPr>
            <w:tcW w:w="756" w:type="pct"/>
          </w:tcPr>
          <w:p w14:paraId="7F1BF0C8" w14:textId="59FE22C6" w:rsidR="00E24265" w:rsidRPr="00615D4B" w:rsidDel="00CB3FDD" w:rsidRDefault="00E24265" w:rsidP="005F76AD">
            <w:pPr>
              <w:rPr>
                <w:del w:id="16148" w:author="阿毛" w:date="2021-05-21T17:54:00Z"/>
                <w:rFonts w:ascii="標楷體" w:eastAsia="標楷體" w:hAnsi="標楷體"/>
              </w:rPr>
            </w:pPr>
            <w:del w:id="16149" w:author="阿毛" w:date="2021-05-21T17:54:00Z">
              <w:r w:rsidRPr="00B93CCA" w:rsidDel="00CB3FDD">
                <w:rPr>
                  <w:rFonts w:ascii="標楷體" w:eastAsia="標楷體" w:hAnsi="標楷體" w:hint="eastAsia"/>
                </w:rPr>
                <w:delText>債務人IDN</w:delText>
              </w:r>
            </w:del>
          </w:p>
        </w:tc>
        <w:tc>
          <w:tcPr>
            <w:tcW w:w="624" w:type="pct"/>
          </w:tcPr>
          <w:p w14:paraId="6DF11B12" w14:textId="0588F8B9" w:rsidR="00E24265" w:rsidRPr="00615D4B" w:rsidDel="00CB3FDD" w:rsidRDefault="00E24265" w:rsidP="005F76AD">
            <w:pPr>
              <w:rPr>
                <w:del w:id="16150" w:author="阿毛" w:date="2021-05-21T17:54:00Z"/>
                <w:rFonts w:ascii="標楷體" w:eastAsia="標楷體" w:hAnsi="標楷體"/>
              </w:rPr>
            </w:pPr>
          </w:p>
        </w:tc>
        <w:tc>
          <w:tcPr>
            <w:tcW w:w="624" w:type="pct"/>
          </w:tcPr>
          <w:p w14:paraId="55A86977" w14:textId="72BA8F2C" w:rsidR="00E24265" w:rsidRPr="00615D4B" w:rsidDel="00CB3FDD" w:rsidRDefault="00E24265" w:rsidP="005F76AD">
            <w:pPr>
              <w:rPr>
                <w:del w:id="16151" w:author="阿毛" w:date="2021-05-21T17:54:00Z"/>
                <w:rFonts w:ascii="標楷體" w:eastAsia="標楷體" w:hAnsi="標楷體"/>
              </w:rPr>
            </w:pPr>
          </w:p>
        </w:tc>
        <w:tc>
          <w:tcPr>
            <w:tcW w:w="537" w:type="pct"/>
          </w:tcPr>
          <w:p w14:paraId="38E2D1AC" w14:textId="7A136D23" w:rsidR="00E24265" w:rsidRPr="00615D4B" w:rsidDel="00CB3FDD" w:rsidRDefault="00E24265" w:rsidP="005F76AD">
            <w:pPr>
              <w:rPr>
                <w:del w:id="16152" w:author="阿毛" w:date="2021-05-21T17:54:00Z"/>
                <w:rFonts w:ascii="標楷體" w:eastAsia="標楷體" w:hAnsi="標楷體"/>
              </w:rPr>
            </w:pPr>
          </w:p>
        </w:tc>
        <w:tc>
          <w:tcPr>
            <w:tcW w:w="299" w:type="pct"/>
          </w:tcPr>
          <w:p w14:paraId="70928C59" w14:textId="564ED61E" w:rsidR="00E24265" w:rsidRPr="00615D4B" w:rsidDel="00CB3FDD" w:rsidRDefault="00E24265" w:rsidP="005F76AD">
            <w:pPr>
              <w:rPr>
                <w:del w:id="16153" w:author="阿毛" w:date="2021-05-21T17:54:00Z"/>
                <w:rFonts w:ascii="標楷體" w:eastAsia="標楷體" w:hAnsi="標楷體"/>
              </w:rPr>
            </w:pPr>
          </w:p>
        </w:tc>
        <w:tc>
          <w:tcPr>
            <w:tcW w:w="299" w:type="pct"/>
          </w:tcPr>
          <w:p w14:paraId="411F1C81" w14:textId="29792739" w:rsidR="00E24265" w:rsidRPr="00615D4B" w:rsidDel="00CB3FDD" w:rsidRDefault="00E24265" w:rsidP="005F76AD">
            <w:pPr>
              <w:rPr>
                <w:del w:id="16154" w:author="阿毛" w:date="2021-05-21T17:54:00Z"/>
                <w:rFonts w:ascii="標楷體" w:eastAsia="標楷體" w:hAnsi="標楷體"/>
              </w:rPr>
            </w:pPr>
          </w:p>
        </w:tc>
        <w:tc>
          <w:tcPr>
            <w:tcW w:w="1642" w:type="pct"/>
          </w:tcPr>
          <w:p w14:paraId="61956989" w14:textId="27E285E2" w:rsidR="00E24265" w:rsidRPr="00615D4B" w:rsidDel="00CB3FDD" w:rsidRDefault="00E24265" w:rsidP="005F76AD">
            <w:pPr>
              <w:rPr>
                <w:del w:id="16155" w:author="阿毛" w:date="2021-05-21T17:54:00Z"/>
                <w:rFonts w:ascii="標楷體" w:eastAsia="標楷體" w:hAnsi="標楷體"/>
              </w:rPr>
            </w:pPr>
          </w:p>
        </w:tc>
      </w:tr>
      <w:tr w:rsidR="00E24265" w:rsidRPr="00615D4B" w:rsidDel="00CB3FDD" w14:paraId="009531E3" w14:textId="3699FCA9" w:rsidTr="005F76AD">
        <w:trPr>
          <w:trHeight w:val="291"/>
          <w:jc w:val="center"/>
          <w:del w:id="16156" w:author="阿毛" w:date="2021-05-21T17:54:00Z"/>
        </w:trPr>
        <w:tc>
          <w:tcPr>
            <w:tcW w:w="219" w:type="pct"/>
          </w:tcPr>
          <w:p w14:paraId="32D18E8E" w14:textId="2EAA41E7" w:rsidR="00E24265" w:rsidRPr="005E579A" w:rsidDel="00CB3FDD" w:rsidRDefault="00E24265" w:rsidP="005F76AD">
            <w:pPr>
              <w:pStyle w:val="af9"/>
              <w:numPr>
                <w:ilvl w:val="0"/>
                <w:numId w:val="56"/>
              </w:numPr>
              <w:ind w:leftChars="0"/>
              <w:rPr>
                <w:del w:id="16157" w:author="阿毛" w:date="2021-05-21T17:54:00Z"/>
                <w:rFonts w:ascii="標楷體" w:eastAsia="標楷體" w:hAnsi="標楷體"/>
              </w:rPr>
            </w:pPr>
          </w:p>
        </w:tc>
        <w:tc>
          <w:tcPr>
            <w:tcW w:w="756" w:type="pct"/>
          </w:tcPr>
          <w:p w14:paraId="2C56A944" w14:textId="58804D65" w:rsidR="00E24265" w:rsidRPr="00615D4B" w:rsidDel="00CB3FDD" w:rsidRDefault="00E24265" w:rsidP="005F76AD">
            <w:pPr>
              <w:rPr>
                <w:del w:id="16158" w:author="阿毛" w:date="2021-05-21T17:54:00Z"/>
                <w:rFonts w:ascii="標楷體" w:eastAsia="標楷體" w:hAnsi="標楷體"/>
              </w:rPr>
            </w:pPr>
            <w:del w:id="16159" w:author="阿毛" w:date="2021-05-21T17:54:00Z">
              <w:r w:rsidRPr="00B93CCA" w:rsidDel="00CB3FDD">
                <w:rPr>
                  <w:rFonts w:ascii="標楷體" w:eastAsia="標楷體" w:hAnsi="標楷體" w:hint="eastAsia"/>
                </w:rPr>
                <w:delText>報送單位代號</w:delText>
              </w:r>
            </w:del>
          </w:p>
        </w:tc>
        <w:tc>
          <w:tcPr>
            <w:tcW w:w="624" w:type="pct"/>
          </w:tcPr>
          <w:p w14:paraId="13A85AB7" w14:textId="4D25F2AF" w:rsidR="00E24265" w:rsidRPr="00615D4B" w:rsidDel="00CB3FDD" w:rsidRDefault="00E24265" w:rsidP="005F76AD">
            <w:pPr>
              <w:rPr>
                <w:del w:id="16160" w:author="阿毛" w:date="2021-05-21T17:54:00Z"/>
                <w:rFonts w:ascii="標楷體" w:eastAsia="標楷體" w:hAnsi="標楷體"/>
              </w:rPr>
            </w:pPr>
          </w:p>
        </w:tc>
        <w:tc>
          <w:tcPr>
            <w:tcW w:w="624" w:type="pct"/>
          </w:tcPr>
          <w:p w14:paraId="3CACDD1F" w14:textId="43DBF8FE" w:rsidR="00E24265" w:rsidRPr="00615D4B" w:rsidDel="00CB3FDD" w:rsidRDefault="00E24265" w:rsidP="005F76AD">
            <w:pPr>
              <w:rPr>
                <w:del w:id="16161" w:author="阿毛" w:date="2021-05-21T17:54:00Z"/>
                <w:rFonts w:ascii="標楷體" w:eastAsia="標楷體" w:hAnsi="標楷體"/>
              </w:rPr>
            </w:pPr>
          </w:p>
        </w:tc>
        <w:tc>
          <w:tcPr>
            <w:tcW w:w="537" w:type="pct"/>
          </w:tcPr>
          <w:p w14:paraId="4EABC268" w14:textId="68EC04CF" w:rsidR="00E24265" w:rsidRPr="00615D4B" w:rsidDel="00CB3FDD" w:rsidRDefault="00E24265" w:rsidP="005F76AD">
            <w:pPr>
              <w:rPr>
                <w:del w:id="16162" w:author="阿毛" w:date="2021-05-21T17:54:00Z"/>
                <w:rFonts w:ascii="標楷體" w:eastAsia="標楷體" w:hAnsi="標楷體"/>
              </w:rPr>
            </w:pPr>
          </w:p>
        </w:tc>
        <w:tc>
          <w:tcPr>
            <w:tcW w:w="299" w:type="pct"/>
          </w:tcPr>
          <w:p w14:paraId="2E4DE8F3" w14:textId="41815F8D" w:rsidR="00E24265" w:rsidRPr="00615D4B" w:rsidDel="00CB3FDD" w:rsidRDefault="00E24265" w:rsidP="005F76AD">
            <w:pPr>
              <w:rPr>
                <w:del w:id="16163" w:author="阿毛" w:date="2021-05-21T17:54:00Z"/>
                <w:rFonts w:ascii="標楷體" w:eastAsia="標楷體" w:hAnsi="標楷體"/>
              </w:rPr>
            </w:pPr>
          </w:p>
        </w:tc>
        <w:tc>
          <w:tcPr>
            <w:tcW w:w="299" w:type="pct"/>
          </w:tcPr>
          <w:p w14:paraId="7DEE6B98" w14:textId="1B3B82B6" w:rsidR="00E24265" w:rsidRPr="00615D4B" w:rsidDel="00CB3FDD" w:rsidRDefault="00E24265" w:rsidP="005F76AD">
            <w:pPr>
              <w:rPr>
                <w:del w:id="16164" w:author="阿毛" w:date="2021-05-21T17:54:00Z"/>
                <w:rFonts w:ascii="標楷體" w:eastAsia="標楷體" w:hAnsi="標楷體"/>
              </w:rPr>
            </w:pPr>
          </w:p>
        </w:tc>
        <w:tc>
          <w:tcPr>
            <w:tcW w:w="1642" w:type="pct"/>
          </w:tcPr>
          <w:p w14:paraId="3EA2A4B3" w14:textId="55123577" w:rsidR="00E24265" w:rsidRPr="00615D4B" w:rsidDel="00CB3FDD" w:rsidRDefault="00E24265" w:rsidP="005F76AD">
            <w:pPr>
              <w:rPr>
                <w:del w:id="16165" w:author="阿毛" w:date="2021-05-21T17:54:00Z"/>
                <w:rFonts w:ascii="標楷體" w:eastAsia="標楷體" w:hAnsi="標楷體"/>
              </w:rPr>
            </w:pPr>
          </w:p>
        </w:tc>
      </w:tr>
      <w:tr w:rsidR="00E24265" w:rsidRPr="00615D4B" w:rsidDel="00CB3FDD" w14:paraId="756849CD" w14:textId="030A5842" w:rsidTr="005F76AD">
        <w:trPr>
          <w:trHeight w:val="291"/>
          <w:jc w:val="center"/>
          <w:del w:id="16166" w:author="阿毛" w:date="2021-05-21T17:54:00Z"/>
        </w:trPr>
        <w:tc>
          <w:tcPr>
            <w:tcW w:w="219" w:type="pct"/>
          </w:tcPr>
          <w:p w14:paraId="76A7702F" w14:textId="4C7E9E7C" w:rsidR="00E24265" w:rsidRPr="005E579A" w:rsidDel="00CB3FDD" w:rsidRDefault="00E24265" w:rsidP="005F76AD">
            <w:pPr>
              <w:pStyle w:val="af9"/>
              <w:numPr>
                <w:ilvl w:val="0"/>
                <w:numId w:val="56"/>
              </w:numPr>
              <w:ind w:leftChars="0"/>
              <w:rPr>
                <w:del w:id="16167" w:author="阿毛" w:date="2021-05-21T17:54:00Z"/>
                <w:rFonts w:ascii="標楷體" w:eastAsia="標楷體" w:hAnsi="標楷體"/>
              </w:rPr>
            </w:pPr>
          </w:p>
        </w:tc>
        <w:tc>
          <w:tcPr>
            <w:tcW w:w="756" w:type="pct"/>
          </w:tcPr>
          <w:p w14:paraId="1087A70D" w14:textId="0BA79E05" w:rsidR="00E24265" w:rsidRPr="00615D4B" w:rsidDel="00CB3FDD" w:rsidRDefault="00E24265" w:rsidP="005F76AD">
            <w:pPr>
              <w:rPr>
                <w:del w:id="16168" w:author="阿毛" w:date="2021-05-21T17:54:00Z"/>
                <w:rFonts w:ascii="標楷體" w:eastAsia="標楷體" w:hAnsi="標楷體"/>
              </w:rPr>
            </w:pPr>
            <w:del w:id="16169" w:author="阿毛" w:date="2021-05-21T17:54:00Z">
              <w:r w:rsidRPr="00B93CCA" w:rsidDel="00CB3FDD">
                <w:rPr>
                  <w:rFonts w:ascii="標楷體" w:eastAsia="標楷體" w:hAnsi="標楷體" w:hint="eastAsia"/>
                </w:rPr>
                <w:delText>款項統一收付申請日</w:delText>
              </w:r>
            </w:del>
          </w:p>
        </w:tc>
        <w:tc>
          <w:tcPr>
            <w:tcW w:w="624" w:type="pct"/>
          </w:tcPr>
          <w:p w14:paraId="3F2052FF" w14:textId="3865E163" w:rsidR="00E24265" w:rsidRPr="00615D4B" w:rsidDel="00CB3FDD" w:rsidRDefault="00E24265" w:rsidP="005F76AD">
            <w:pPr>
              <w:rPr>
                <w:del w:id="16170" w:author="阿毛" w:date="2021-05-21T17:54:00Z"/>
                <w:rFonts w:ascii="標楷體" w:eastAsia="標楷體" w:hAnsi="標楷體"/>
              </w:rPr>
            </w:pPr>
          </w:p>
        </w:tc>
        <w:tc>
          <w:tcPr>
            <w:tcW w:w="624" w:type="pct"/>
          </w:tcPr>
          <w:p w14:paraId="561CE018" w14:textId="378455F4" w:rsidR="00E24265" w:rsidRPr="00615D4B" w:rsidDel="00CB3FDD" w:rsidRDefault="00E24265" w:rsidP="005F76AD">
            <w:pPr>
              <w:rPr>
                <w:del w:id="16171" w:author="阿毛" w:date="2021-05-21T17:54:00Z"/>
                <w:rFonts w:ascii="標楷體" w:eastAsia="標楷體" w:hAnsi="標楷體"/>
              </w:rPr>
            </w:pPr>
          </w:p>
        </w:tc>
        <w:tc>
          <w:tcPr>
            <w:tcW w:w="537" w:type="pct"/>
          </w:tcPr>
          <w:p w14:paraId="2CCDE24B" w14:textId="6AE233F3" w:rsidR="00E24265" w:rsidRPr="00615D4B" w:rsidDel="00CB3FDD" w:rsidRDefault="00E24265" w:rsidP="005F76AD">
            <w:pPr>
              <w:rPr>
                <w:del w:id="16172" w:author="阿毛" w:date="2021-05-21T17:54:00Z"/>
                <w:rFonts w:ascii="標楷體" w:eastAsia="標楷體" w:hAnsi="標楷體"/>
              </w:rPr>
            </w:pPr>
          </w:p>
        </w:tc>
        <w:tc>
          <w:tcPr>
            <w:tcW w:w="299" w:type="pct"/>
          </w:tcPr>
          <w:p w14:paraId="716F2E76" w14:textId="02EFE7F8" w:rsidR="00E24265" w:rsidRPr="00615D4B" w:rsidDel="00CB3FDD" w:rsidRDefault="00E24265" w:rsidP="005F76AD">
            <w:pPr>
              <w:rPr>
                <w:del w:id="16173" w:author="阿毛" w:date="2021-05-21T17:54:00Z"/>
                <w:rFonts w:ascii="標楷體" w:eastAsia="標楷體" w:hAnsi="標楷體"/>
              </w:rPr>
            </w:pPr>
          </w:p>
        </w:tc>
        <w:tc>
          <w:tcPr>
            <w:tcW w:w="299" w:type="pct"/>
          </w:tcPr>
          <w:p w14:paraId="51564F31" w14:textId="48A2BDC8" w:rsidR="00E24265" w:rsidRPr="00615D4B" w:rsidDel="00CB3FDD" w:rsidRDefault="00E24265" w:rsidP="005F76AD">
            <w:pPr>
              <w:rPr>
                <w:del w:id="16174" w:author="阿毛" w:date="2021-05-21T17:54:00Z"/>
                <w:rFonts w:ascii="標楷體" w:eastAsia="標楷體" w:hAnsi="標楷體"/>
              </w:rPr>
            </w:pPr>
          </w:p>
        </w:tc>
        <w:tc>
          <w:tcPr>
            <w:tcW w:w="1642" w:type="pct"/>
          </w:tcPr>
          <w:p w14:paraId="7728DB0C" w14:textId="26576D57" w:rsidR="00E24265" w:rsidRPr="00615D4B" w:rsidDel="00CB3FDD" w:rsidRDefault="00E24265" w:rsidP="005F76AD">
            <w:pPr>
              <w:rPr>
                <w:del w:id="16175" w:author="阿毛" w:date="2021-05-21T17:54:00Z"/>
                <w:rFonts w:ascii="標楷體" w:eastAsia="標楷體" w:hAnsi="標楷體"/>
              </w:rPr>
            </w:pPr>
          </w:p>
        </w:tc>
      </w:tr>
      <w:tr w:rsidR="00E24265" w:rsidRPr="00615D4B" w:rsidDel="00CB3FDD" w14:paraId="7665A130" w14:textId="02CF03E8" w:rsidTr="005F76AD">
        <w:trPr>
          <w:trHeight w:val="291"/>
          <w:jc w:val="center"/>
          <w:del w:id="16176" w:author="阿毛" w:date="2021-05-21T17:54:00Z"/>
        </w:trPr>
        <w:tc>
          <w:tcPr>
            <w:tcW w:w="219" w:type="pct"/>
          </w:tcPr>
          <w:p w14:paraId="3CE433C9" w14:textId="3EE8918D" w:rsidR="00E24265" w:rsidRPr="005E579A" w:rsidDel="00CB3FDD" w:rsidRDefault="00E24265" w:rsidP="005F76AD">
            <w:pPr>
              <w:pStyle w:val="af9"/>
              <w:numPr>
                <w:ilvl w:val="0"/>
                <w:numId w:val="56"/>
              </w:numPr>
              <w:ind w:leftChars="0"/>
              <w:rPr>
                <w:del w:id="16177" w:author="阿毛" w:date="2021-05-21T17:54:00Z"/>
                <w:rFonts w:ascii="標楷體" w:eastAsia="標楷體" w:hAnsi="標楷體"/>
              </w:rPr>
            </w:pPr>
          </w:p>
        </w:tc>
        <w:tc>
          <w:tcPr>
            <w:tcW w:w="756" w:type="pct"/>
          </w:tcPr>
          <w:p w14:paraId="19A378AB" w14:textId="47957EE5" w:rsidR="00E24265" w:rsidRPr="00615D4B" w:rsidDel="00CB3FDD" w:rsidRDefault="00E24265" w:rsidP="005F76AD">
            <w:pPr>
              <w:rPr>
                <w:del w:id="16178" w:author="阿毛" w:date="2021-05-21T17:54:00Z"/>
                <w:rFonts w:ascii="標楷體" w:eastAsia="標楷體" w:hAnsi="標楷體"/>
              </w:rPr>
            </w:pPr>
            <w:del w:id="16179" w:author="阿毛" w:date="2021-05-21T17:54:00Z">
              <w:r w:rsidRPr="00B93CCA" w:rsidDel="00CB3FDD">
                <w:rPr>
                  <w:rFonts w:ascii="標楷體" w:eastAsia="標楷體" w:hAnsi="標楷體" w:hint="eastAsia"/>
                </w:rPr>
                <w:delText>債權異動類別</w:delText>
              </w:r>
            </w:del>
          </w:p>
        </w:tc>
        <w:tc>
          <w:tcPr>
            <w:tcW w:w="624" w:type="pct"/>
          </w:tcPr>
          <w:p w14:paraId="2F58F903" w14:textId="4D31E6D7" w:rsidR="00E24265" w:rsidRPr="00615D4B" w:rsidDel="00CB3FDD" w:rsidRDefault="00E24265" w:rsidP="005F76AD">
            <w:pPr>
              <w:rPr>
                <w:del w:id="16180" w:author="阿毛" w:date="2021-05-21T17:54:00Z"/>
                <w:rFonts w:ascii="標楷體" w:eastAsia="標楷體" w:hAnsi="標楷體"/>
              </w:rPr>
            </w:pPr>
          </w:p>
        </w:tc>
        <w:tc>
          <w:tcPr>
            <w:tcW w:w="624" w:type="pct"/>
          </w:tcPr>
          <w:p w14:paraId="0355A71C" w14:textId="0E71A32B" w:rsidR="00E24265" w:rsidRPr="00615D4B" w:rsidDel="00CB3FDD" w:rsidRDefault="00E24265" w:rsidP="005F76AD">
            <w:pPr>
              <w:rPr>
                <w:del w:id="16181" w:author="阿毛" w:date="2021-05-21T17:54:00Z"/>
                <w:rFonts w:ascii="標楷體" w:eastAsia="標楷體" w:hAnsi="標楷體"/>
              </w:rPr>
            </w:pPr>
          </w:p>
        </w:tc>
        <w:tc>
          <w:tcPr>
            <w:tcW w:w="537" w:type="pct"/>
          </w:tcPr>
          <w:p w14:paraId="07F8876F" w14:textId="2582952F" w:rsidR="00E24265" w:rsidRPr="00615D4B" w:rsidDel="00CB3FDD" w:rsidRDefault="00E24265" w:rsidP="005F76AD">
            <w:pPr>
              <w:rPr>
                <w:del w:id="16182" w:author="阿毛" w:date="2021-05-21T17:54:00Z"/>
                <w:rFonts w:ascii="標楷體" w:eastAsia="標楷體" w:hAnsi="標楷體"/>
              </w:rPr>
            </w:pPr>
            <w:del w:id="16183" w:author="阿毛" w:date="2021-05-21T17:54:00Z">
              <w:r w:rsidDel="00CB3FDD">
                <w:rPr>
                  <w:rFonts w:ascii="標楷體" w:eastAsia="標楷體" w:hAnsi="標楷體" w:hint="eastAsia"/>
                </w:rPr>
                <w:delText>下拉式選單</w:delText>
              </w:r>
            </w:del>
          </w:p>
        </w:tc>
        <w:tc>
          <w:tcPr>
            <w:tcW w:w="299" w:type="pct"/>
          </w:tcPr>
          <w:p w14:paraId="647071E2" w14:textId="1DA1E40C" w:rsidR="00E24265" w:rsidRPr="00615D4B" w:rsidDel="00CB3FDD" w:rsidRDefault="00E24265" w:rsidP="005F76AD">
            <w:pPr>
              <w:rPr>
                <w:del w:id="16184" w:author="阿毛" w:date="2021-05-21T17:54:00Z"/>
                <w:rFonts w:ascii="標楷體" w:eastAsia="標楷體" w:hAnsi="標楷體"/>
              </w:rPr>
            </w:pPr>
          </w:p>
        </w:tc>
        <w:tc>
          <w:tcPr>
            <w:tcW w:w="299" w:type="pct"/>
          </w:tcPr>
          <w:p w14:paraId="48CDCCA8" w14:textId="66B66E22" w:rsidR="00E24265" w:rsidRPr="00615D4B" w:rsidDel="00CB3FDD" w:rsidRDefault="00E24265" w:rsidP="005F76AD">
            <w:pPr>
              <w:rPr>
                <w:del w:id="16185" w:author="阿毛" w:date="2021-05-21T17:54:00Z"/>
                <w:rFonts w:ascii="標楷體" w:eastAsia="標楷體" w:hAnsi="標楷體"/>
              </w:rPr>
            </w:pPr>
          </w:p>
        </w:tc>
        <w:tc>
          <w:tcPr>
            <w:tcW w:w="1642" w:type="pct"/>
          </w:tcPr>
          <w:p w14:paraId="1A3135E8" w14:textId="704005F3" w:rsidR="00E24265" w:rsidRPr="00DC6EF5" w:rsidDel="00CB3FDD" w:rsidRDefault="00E24265" w:rsidP="005F76AD">
            <w:pPr>
              <w:rPr>
                <w:del w:id="16186" w:author="阿毛" w:date="2021-05-21T17:54:00Z"/>
                <w:rFonts w:ascii="標楷體" w:eastAsia="標楷體" w:hAnsi="標楷體"/>
              </w:rPr>
            </w:pPr>
            <w:del w:id="16187" w:author="阿毛" w:date="2021-05-21T17:54:00Z">
              <w:r w:rsidRPr="00DC6EF5" w:rsidDel="00CB3FDD">
                <w:rPr>
                  <w:rFonts w:ascii="標楷體" w:eastAsia="標楷體" w:hAnsi="標楷體" w:hint="eastAsia"/>
                </w:rPr>
                <w:delText>1:金融機構未於時限內回報債權資料之補報送</w:delText>
              </w:r>
            </w:del>
          </w:p>
          <w:p w14:paraId="6CEDB5D5" w14:textId="2F664E1A" w:rsidR="00E24265" w:rsidRPr="00615D4B" w:rsidDel="00CB3FDD" w:rsidRDefault="00E24265" w:rsidP="005F76AD">
            <w:pPr>
              <w:rPr>
                <w:del w:id="16188" w:author="阿毛" w:date="2021-05-21T17:54:00Z"/>
                <w:rFonts w:ascii="標楷體" w:eastAsia="標楷體" w:hAnsi="標楷體"/>
              </w:rPr>
            </w:pPr>
            <w:del w:id="16189" w:author="阿毛" w:date="2021-05-21T17:54:00Z">
              <w:r w:rsidRPr="00DC6EF5" w:rsidDel="00CB3FDD">
                <w:rPr>
                  <w:rFonts w:ascii="標楷體" w:eastAsia="標楷體" w:hAnsi="標楷體" w:hint="eastAsia"/>
                </w:rPr>
                <w:delText>2:債務人申請異動債權金額</w:delText>
              </w:r>
            </w:del>
          </w:p>
        </w:tc>
      </w:tr>
      <w:tr w:rsidR="00E24265" w:rsidRPr="00615D4B" w:rsidDel="00CB3FDD" w14:paraId="7C53FBA0" w14:textId="646306BE" w:rsidTr="005F76AD">
        <w:trPr>
          <w:trHeight w:val="291"/>
          <w:jc w:val="center"/>
          <w:del w:id="16190" w:author="阿毛" w:date="2021-05-21T17:54:00Z"/>
        </w:trPr>
        <w:tc>
          <w:tcPr>
            <w:tcW w:w="219" w:type="pct"/>
          </w:tcPr>
          <w:p w14:paraId="33E5B589" w14:textId="5AD58132" w:rsidR="00E24265" w:rsidRPr="005E579A" w:rsidDel="00CB3FDD" w:rsidRDefault="00E24265" w:rsidP="005F76AD">
            <w:pPr>
              <w:pStyle w:val="af9"/>
              <w:numPr>
                <w:ilvl w:val="0"/>
                <w:numId w:val="56"/>
              </w:numPr>
              <w:ind w:leftChars="0"/>
              <w:rPr>
                <w:del w:id="16191" w:author="阿毛" w:date="2021-05-21T17:54:00Z"/>
                <w:rFonts w:ascii="標楷體" w:eastAsia="標楷體" w:hAnsi="標楷體"/>
              </w:rPr>
            </w:pPr>
          </w:p>
        </w:tc>
        <w:tc>
          <w:tcPr>
            <w:tcW w:w="756" w:type="pct"/>
          </w:tcPr>
          <w:p w14:paraId="0E720F6E" w14:textId="26DC15FD" w:rsidR="00E24265" w:rsidRPr="00615D4B" w:rsidDel="00CB3FDD" w:rsidRDefault="00E24265" w:rsidP="005F76AD">
            <w:pPr>
              <w:rPr>
                <w:del w:id="16192" w:author="阿毛" w:date="2021-05-21T17:54:00Z"/>
                <w:rFonts w:ascii="標楷體" w:eastAsia="標楷體" w:hAnsi="標楷體"/>
              </w:rPr>
            </w:pPr>
            <w:del w:id="16193" w:author="阿毛" w:date="2021-05-21T17:54:00Z">
              <w:r w:rsidRPr="00B93CCA" w:rsidDel="00CB3FDD">
                <w:rPr>
                  <w:rFonts w:ascii="標楷體" w:eastAsia="標楷體" w:hAnsi="標楷體" w:hint="eastAsia"/>
                </w:rPr>
                <w:delText>債權金融機構代號</w:delText>
              </w:r>
            </w:del>
          </w:p>
        </w:tc>
        <w:tc>
          <w:tcPr>
            <w:tcW w:w="624" w:type="pct"/>
          </w:tcPr>
          <w:p w14:paraId="48C6AD73" w14:textId="644458FC" w:rsidR="00E24265" w:rsidRPr="00615D4B" w:rsidDel="00CB3FDD" w:rsidRDefault="00E24265" w:rsidP="005F76AD">
            <w:pPr>
              <w:rPr>
                <w:del w:id="16194" w:author="阿毛" w:date="2021-05-21T17:54:00Z"/>
                <w:rFonts w:ascii="標楷體" w:eastAsia="標楷體" w:hAnsi="標楷體"/>
              </w:rPr>
            </w:pPr>
          </w:p>
        </w:tc>
        <w:tc>
          <w:tcPr>
            <w:tcW w:w="624" w:type="pct"/>
          </w:tcPr>
          <w:p w14:paraId="08F9015A" w14:textId="2D169FBA" w:rsidR="00E24265" w:rsidRPr="00615D4B" w:rsidDel="00CB3FDD" w:rsidRDefault="00E24265" w:rsidP="005F76AD">
            <w:pPr>
              <w:rPr>
                <w:del w:id="16195" w:author="阿毛" w:date="2021-05-21T17:54:00Z"/>
                <w:rFonts w:ascii="標楷體" w:eastAsia="標楷體" w:hAnsi="標楷體"/>
              </w:rPr>
            </w:pPr>
          </w:p>
        </w:tc>
        <w:tc>
          <w:tcPr>
            <w:tcW w:w="537" w:type="pct"/>
          </w:tcPr>
          <w:p w14:paraId="53B594BD" w14:textId="57FA76CA" w:rsidR="00E24265" w:rsidRPr="00615D4B" w:rsidDel="00CB3FDD" w:rsidRDefault="00E24265" w:rsidP="005F76AD">
            <w:pPr>
              <w:rPr>
                <w:del w:id="16196" w:author="阿毛" w:date="2021-05-21T17:54:00Z"/>
                <w:rFonts w:ascii="標楷體" w:eastAsia="標楷體" w:hAnsi="標楷體"/>
              </w:rPr>
            </w:pPr>
          </w:p>
        </w:tc>
        <w:tc>
          <w:tcPr>
            <w:tcW w:w="299" w:type="pct"/>
          </w:tcPr>
          <w:p w14:paraId="7817F597" w14:textId="3EAC0384" w:rsidR="00E24265" w:rsidRPr="00615D4B" w:rsidDel="00CB3FDD" w:rsidRDefault="00E24265" w:rsidP="005F76AD">
            <w:pPr>
              <w:rPr>
                <w:del w:id="16197" w:author="阿毛" w:date="2021-05-21T17:54:00Z"/>
                <w:rFonts w:ascii="標楷體" w:eastAsia="標楷體" w:hAnsi="標楷體"/>
              </w:rPr>
            </w:pPr>
          </w:p>
        </w:tc>
        <w:tc>
          <w:tcPr>
            <w:tcW w:w="299" w:type="pct"/>
          </w:tcPr>
          <w:p w14:paraId="4A35A761" w14:textId="680FBA83" w:rsidR="00E24265" w:rsidRPr="00615D4B" w:rsidDel="00CB3FDD" w:rsidRDefault="00E24265" w:rsidP="005F76AD">
            <w:pPr>
              <w:rPr>
                <w:del w:id="16198" w:author="阿毛" w:date="2021-05-21T17:54:00Z"/>
                <w:rFonts w:ascii="標楷體" w:eastAsia="標楷體" w:hAnsi="標楷體"/>
              </w:rPr>
            </w:pPr>
          </w:p>
        </w:tc>
        <w:tc>
          <w:tcPr>
            <w:tcW w:w="1642" w:type="pct"/>
          </w:tcPr>
          <w:p w14:paraId="07630218" w14:textId="3E733272" w:rsidR="00E24265" w:rsidRPr="00615D4B" w:rsidDel="00CB3FDD" w:rsidRDefault="00E24265" w:rsidP="005F76AD">
            <w:pPr>
              <w:rPr>
                <w:del w:id="16199" w:author="阿毛" w:date="2021-05-21T17:54:00Z"/>
                <w:rFonts w:ascii="標楷體" w:eastAsia="標楷體" w:hAnsi="標楷體"/>
              </w:rPr>
            </w:pPr>
          </w:p>
        </w:tc>
      </w:tr>
      <w:tr w:rsidR="00E24265" w:rsidRPr="00615D4B" w:rsidDel="00CB3FDD" w14:paraId="5D7918FB" w14:textId="0D339812" w:rsidTr="005F76AD">
        <w:trPr>
          <w:trHeight w:val="291"/>
          <w:jc w:val="center"/>
          <w:del w:id="16200" w:author="阿毛" w:date="2021-05-21T17:54:00Z"/>
        </w:trPr>
        <w:tc>
          <w:tcPr>
            <w:tcW w:w="219" w:type="pct"/>
          </w:tcPr>
          <w:p w14:paraId="3CE93012" w14:textId="4606A43B" w:rsidR="00E24265" w:rsidRPr="005E579A" w:rsidDel="00CB3FDD" w:rsidRDefault="00E24265" w:rsidP="005F76AD">
            <w:pPr>
              <w:pStyle w:val="af9"/>
              <w:numPr>
                <w:ilvl w:val="0"/>
                <w:numId w:val="56"/>
              </w:numPr>
              <w:ind w:leftChars="0"/>
              <w:rPr>
                <w:del w:id="16201" w:author="阿毛" w:date="2021-05-21T17:54:00Z"/>
                <w:rFonts w:ascii="標楷體" w:eastAsia="標楷體" w:hAnsi="標楷體"/>
              </w:rPr>
            </w:pPr>
          </w:p>
        </w:tc>
        <w:tc>
          <w:tcPr>
            <w:tcW w:w="756" w:type="pct"/>
          </w:tcPr>
          <w:p w14:paraId="58E6019F" w14:textId="6429844A" w:rsidR="00E24265" w:rsidRPr="00615D4B" w:rsidDel="00CB3FDD" w:rsidRDefault="00E24265" w:rsidP="005F76AD">
            <w:pPr>
              <w:rPr>
                <w:del w:id="16202" w:author="阿毛" w:date="2021-05-21T17:54:00Z"/>
                <w:rFonts w:ascii="標楷體" w:eastAsia="標楷體" w:hAnsi="標楷體"/>
              </w:rPr>
            </w:pPr>
            <w:del w:id="16203" w:author="阿毛" w:date="2021-05-21T17:54:00Z">
              <w:r w:rsidRPr="00B93CCA" w:rsidDel="00CB3FDD">
                <w:rPr>
                  <w:rFonts w:ascii="標楷體" w:eastAsia="標楷體" w:hAnsi="標楷體" w:hint="eastAsia"/>
                </w:rPr>
                <w:delText>轉JCIC文字檔日期</w:delText>
              </w:r>
            </w:del>
          </w:p>
        </w:tc>
        <w:tc>
          <w:tcPr>
            <w:tcW w:w="624" w:type="pct"/>
          </w:tcPr>
          <w:p w14:paraId="0AD91DDC" w14:textId="27C4E985" w:rsidR="00E24265" w:rsidRPr="00615D4B" w:rsidDel="00CB3FDD" w:rsidRDefault="00E24265" w:rsidP="005F76AD">
            <w:pPr>
              <w:rPr>
                <w:del w:id="16204" w:author="阿毛" w:date="2021-05-21T17:54:00Z"/>
                <w:rFonts w:ascii="標楷體" w:eastAsia="標楷體" w:hAnsi="標楷體"/>
              </w:rPr>
            </w:pPr>
          </w:p>
        </w:tc>
        <w:tc>
          <w:tcPr>
            <w:tcW w:w="624" w:type="pct"/>
          </w:tcPr>
          <w:p w14:paraId="465B4661" w14:textId="483F569A" w:rsidR="00E24265" w:rsidRPr="00615D4B" w:rsidDel="00CB3FDD" w:rsidRDefault="00E24265" w:rsidP="005F76AD">
            <w:pPr>
              <w:rPr>
                <w:del w:id="16205" w:author="阿毛" w:date="2021-05-21T17:54:00Z"/>
                <w:rFonts w:ascii="標楷體" w:eastAsia="標楷體" w:hAnsi="標楷體"/>
              </w:rPr>
            </w:pPr>
          </w:p>
        </w:tc>
        <w:tc>
          <w:tcPr>
            <w:tcW w:w="537" w:type="pct"/>
          </w:tcPr>
          <w:p w14:paraId="36A7DFB0" w14:textId="40EA3021" w:rsidR="00E24265" w:rsidRPr="00615D4B" w:rsidDel="00CB3FDD" w:rsidRDefault="00E24265" w:rsidP="005F76AD">
            <w:pPr>
              <w:rPr>
                <w:del w:id="16206" w:author="阿毛" w:date="2021-05-21T17:54:00Z"/>
                <w:rFonts w:ascii="標楷體" w:eastAsia="標楷體" w:hAnsi="標楷體"/>
              </w:rPr>
            </w:pPr>
          </w:p>
        </w:tc>
        <w:tc>
          <w:tcPr>
            <w:tcW w:w="299" w:type="pct"/>
          </w:tcPr>
          <w:p w14:paraId="613D44B8" w14:textId="73454830" w:rsidR="00E24265" w:rsidRPr="00615D4B" w:rsidDel="00CB3FDD" w:rsidRDefault="00E24265" w:rsidP="005F76AD">
            <w:pPr>
              <w:rPr>
                <w:del w:id="16207" w:author="阿毛" w:date="2021-05-21T17:54:00Z"/>
                <w:rFonts w:ascii="標楷體" w:eastAsia="標楷體" w:hAnsi="標楷體"/>
              </w:rPr>
            </w:pPr>
          </w:p>
        </w:tc>
        <w:tc>
          <w:tcPr>
            <w:tcW w:w="299" w:type="pct"/>
          </w:tcPr>
          <w:p w14:paraId="06822243" w14:textId="43EF5059" w:rsidR="00E24265" w:rsidRPr="00615D4B" w:rsidDel="00CB3FDD" w:rsidRDefault="00E24265" w:rsidP="005F76AD">
            <w:pPr>
              <w:rPr>
                <w:del w:id="16208" w:author="阿毛" w:date="2021-05-21T17:54:00Z"/>
                <w:rFonts w:ascii="標楷體" w:eastAsia="標楷體" w:hAnsi="標楷體"/>
              </w:rPr>
            </w:pPr>
          </w:p>
        </w:tc>
        <w:tc>
          <w:tcPr>
            <w:tcW w:w="1642" w:type="pct"/>
          </w:tcPr>
          <w:p w14:paraId="49690888" w14:textId="4EEA4A5C" w:rsidR="00E24265" w:rsidRPr="00615D4B" w:rsidDel="00CB3FDD" w:rsidRDefault="00E24265" w:rsidP="005F76AD">
            <w:pPr>
              <w:rPr>
                <w:del w:id="16209" w:author="阿毛" w:date="2021-05-21T17:54:00Z"/>
                <w:rFonts w:ascii="標楷體" w:eastAsia="標楷體" w:hAnsi="標楷體"/>
              </w:rPr>
            </w:pPr>
          </w:p>
        </w:tc>
      </w:tr>
      <w:tr w:rsidR="00E24265" w:rsidRPr="00615D4B" w:rsidDel="00CB3FDD" w14:paraId="08868576" w14:textId="2263D0DC" w:rsidTr="005F76AD">
        <w:trPr>
          <w:trHeight w:val="291"/>
          <w:jc w:val="center"/>
          <w:del w:id="16210" w:author="阿毛" w:date="2021-05-21T17:54:00Z"/>
        </w:trPr>
        <w:tc>
          <w:tcPr>
            <w:tcW w:w="219" w:type="pct"/>
          </w:tcPr>
          <w:p w14:paraId="09C02B48" w14:textId="0F5DAC8E" w:rsidR="00E24265" w:rsidRPr="005E579A" w:rsidDel="00CB3FDD" w:rsidRDefault="00E24265" w:rsidP="005F76AD">
            <w:pPr>
              <w:pStyle w:val="af9"/>
              <w:numPr>
                <w:ilvl w:val="0"/>
                <w:numId w:val="56"/>
              </w:numPr>
              <w:ind w:leftChars="0"/>
              <w:rPr>
                <w:del w:id="16211" w:author="阿毛" w:date="2021-05-21T17:54:00Z"/>
                <w:rFonts w:ascii="標楷體" w:eastAsia="標楷體" w:hAnsi="標楷體"/>
              </w:rPr>
            </w:pPr>
          </w:p>
        </w:tc>
        <w:tc>
          <w:tcPr>
            <w:tcW w:w="756" w:type="pct"/>
          </w:tcPr>
          <w:p w14:paraId="2C491152" w14:textId="0E56D0CE" w:rsidR="00E24265" w:rsidRPr="00615D4B" w:rsidDel="00CB3FDD" w:rsidRDefault="00E24265" w:rsidP="005F76AD">
            <w:pPr>
              <w:rPr>
                <w:del w:id="16212" w:author="阿毛" w:date="2021-05-21T17:54:00Z"/>
                <w:rFonts w:ascii="標楷體" w:eastAsia="標楷體" w:hAnsi="標楷體"/>
              </w:rPr>
            </w:pPr>
            <w:del w:id="16213" w:author="阿毛" w:date="2021-05-21T17:54:00Z">
              <w:r w:rsidRPr="00B93CCA" w:rsidDel="00CB3FDD">
                <w:rPr>
                  <w:rFonts w:ascii="標楷體" w:eastAsia="標楷體" w:hAnsi="標楷體" w:hint="eastAsia"/>
                </w:rPr>
                <w:delText>身分證字號</w:delText>
              </w:r>
            </w:del>
          </w:p>
        </w:tc>
        <w:tc>
          <w:tcPr>
            <w:tcW w:w="624" w:type="pct"/>
          </w:tcPr>
          <w:p w14:paraId="0A2A380E" w14:textId="33953904" w:rsidR="00E24265" w:rsidRPr="00615D4B" w:rsidDel="00CB3FDD" w:rsidRDefault="00E24265" w:rsidP="005F76AD">
            <w:pPr>
              <w:rPr>
                <w:del w:id="16214" w:author="阿毛" w:date="2021-05-21T17:54:00Z"/>
                <w:rFonts w:ascii="標楷體" w:eastAsia="標楷體" w:hAnsi="標楷體"/>
              </w:rPr>
            </w:pPr>
          </w:p>
        </w:tc>
        <w:tc>
          <w:tcPr>
            <w:tcW w:w="624" w:type="pct"/>
          </w:tcPr>
          <w:p w14:paraId="10B52C95" w14:textId="7EB9218C" w:rsidR="00E24265" w:rsidRPr="00615D4B" w:rsidDel="00CB3FDD" w:rsidRDefault="00E24265" w:rsidP="005F76AD">
            <w:pPr>
              <w:rPr>
                <w:del w:id="16215" w:author="阿毛" w:date="2021-05-21T17:54:00Z"/>
                <w:rFonts w:ascii="標楷體" w:eastAsia="標楷體" w:hAnsi="標楷體"/>
              </w:rPr>
            </w:pPr>
          </w:p>
        </w:tc>
        <w:tc>
          <w:tcPr>
            <w:tcW w:w="537" w:type="pct"/>
          </w:tcPr>
          <w:p w14:paraId="117C0C26" w14:textId="1F48E28F" w:rsidR="00E24265" w:rsidRPr="00615D4B" w:rsidDel="00CB3FDD" w:rsidRDefault="00E24265" w:rsidP="005F76AD">
            <w:pPr>
              <w:rPr>
                <w:del w:id="16216" w:author="阿毛" w:date="2021-05-21T17:54:00Z"/>
                <w:rFonts w:ascii="標楷體" w:eastAsia="標楷體" w:hAnsi="標楷體"/>
              </w:rPr>
            </w:pPr>
          </w:p>
        </w:tc>
        <w:tc>
          <w:tcPr>
            <w:tcW w:w="299" w:type="pct"/>
          </w:tcPr>
          <w:p w14:paraId="5EEAD43C" w14:textId="4A28549A" w:rsidR="00E24265" w:rsidRPr="00615D4B" w:rsidDel="00CB3FDD" w:rsidRDefault="00E24265" w:rsidP="005F76AD">
            <w:pPr>
              <w:rPr>
                <w:del w:id="16217" w:author="阿毛" w:date="2021-05-21T17:54:00Z"/>
                <w:rFonts w:ascii="標楷體" w:eastAsia="標楷體" w:hAnsi="標楷體"/>
              </w:rPr>
            </w:pPr>
          </w:p>
        </w:tc>
        <w:tc>
          <w:tcPr>
            <w:tcW w:w="299" w:type="pct"/>
          </w:tcPr>
          <w:p w14:paraId="71DCF81B" w14:textId="08426AD2" w:rsidR="00E24265" w:rsidRPr="00615D4B" w:rsidDel="00CB3FDD" w:rsidRDefault="00E24265" w:rsidP="005F76AD">
            <w:pPr>
              <w:rPr>
                <w:del w:id="16218" w:author="阿毛" w:date="2021-05-21T17:54:00Z"/>
                <w:rFonts w:ascii="標楷體" w:eastAsia="標楷體" w:hAnsi="標楷體"/>
              </w:rPr>
            </w:pPr>
          </w:p>
        </w:tc>
        <w:tc>
          <w:tcPr>
            <w:tcW w:w="1642" w:type="pct"/>
          </w:tcPr>
          <w:p w14:paraId="45271CBE" w14:textId="7708A9B7" w:rsidR="00E24265" w:rsidRPr="00615D4B" w:rsidDel="00CB3FDD" w:rsidRDefault="00E24265" w:rsidP="005F76AD">
            <w:pPr>
              <w:rPr>
                <w:del w:id="16219" w:author="阿毛" w:date="2021-05-21T17:54:00Z"/>
                <w:rFonts w:ascii="標楷體" w:eastAsia="標楷體" w:hAnsi="標楷體"/>
              </w:rPr>
            </w:pPr>
          </w:p>
        </w:tc>
      </w:tr>
      <w:tr w:rsidR="00E24265" w:rsidRPr="00615D4B" w:rsidDel="00CB3FDD" w14:paraId="5B8368D4" w14:textId="2150958C" w:rsidTr="005F76AD">
        <w:trPr>
          <w:trHeight w:val="291"/>
          <w:jc w:val="center"/>
          <w:del w:id="16220" w:author="阿毛" w:date="2021-05-21T17:54:00Z"/>
        </w:trPr>
        <w:tc>
          <w:tcPr>
            <w:tcW w:w="219" w:type="pct"/>
          </w:tcPr>
          <w:p w14:paraId="2BBAAA94" w14:textId="6A5059AB" w:rsidR="00E24265" w:rsidRPr="005E579A" w:rsidDel="00CB3FDD" w:rsidRDefault="00E24265" w:rsidP="005F76AD">
            <w:pPr>
              <w:pStyle w:val="af9"/>
              <w:numPr>
                <w:ilvl w:val="0"/>
                <w:numId w:val="56"/>
              </w:numPr>
              <w:ind w:leftChars="0"/>
              <w:rPr>
                <w:del w:id="16221" w:author="阿毛" w:date="2021-05-21T17:54:00Z"/>
                <w:rFonts w:ascii="標楷體" w:eastAsia="標楷體" w:hAnsi="標楷體"/>
              </w:rPr>
            </w:pPr>
          </w:p>
        </w:tc>
        <w:tc>
          <w:tcPr>
            <w:tcW w:w="756" w:type="pct"/>
          </w:tcPr>
          <w:p w14:paraId="332EB7C6" w14:textId="60E699C9" w:rsidR="00E24265" w:rsidRPr="00615D4B" w:rsidDel="00CB3FDD" w:rsidRDefault="00E24265" w:rsidP="005F76AD">
            <w:pPr>
              <w:rPr>
                <w:del w:id="16222" w:author="阿毛" w:date="2021-05-21T17:54:00Z"/>
                <w:rFonts w:ascii="標楷體" w:eastAsia="標楷體" w:hAnsi="標楷體"/>
              </w:rPr>
            </w:pPr>
            <w:del w:id="16223" w:author="阿毛" w:date="2021-05-21T17:54:00Z">
              <w:r w:rsidRPr="00B93CCA" w:rsidDel="00CB3FDD">
                <w:rPr>
                  <w:rFonts w:ascii="標楷體" w:eastAsia="標楷體" w:hAnsi="標楷體" w:hint="eastAsia"/>
                </w:rPr>
                <w:delText>協商申請日</w:delText>
              </w:r>
            </w:del>
          </w:p>
        </w:tc>
        <w:tc>
          <w:tcPr>
            <w:tcW w:w="624" w:type="pct"/>
          </w:tcPr>
          <w:p w14:paraId="224CEFC3" w14:textId="09A6A683" w:rsidR="00E24265" w:rsidRPr="00615D4B" w:rsidDel="00CB3FDD" w:rsidRDefault="00E24265" w:rsidP="005F76AD">
            <w:pPr>
              <w:rPr>
                <w:del w:id="16224" w:author="阿毛" w:date="2021-05-21T17:54:00Z"/>
                <w:rFonts w:ascii="標楷體" w:eastAsia="標楷體" w:hAnsi="標楷體"/>
              </w:rPr>
            </w:pPr>
          </w:p>
        </w:tc>
        <w:tc>
          <w:tcPr>
            <w:tcW w:w="624" w:type="pct"/>
          </w:tcPr>
          <w:p w14:paraId="7C96D498" w14:textId="594EB80B" w:rsidR="00E24265" w:rsidRPr="00615D4B" w:rsidDel="00CB3FDD" w:rsidRDefault="00E24265" w:rsidP="005F76AD">
            <w:pPr>
              <w:rPr>
                <w:del w:id="16225" w:author="阿毛" w:date="2021-05-21T17:54:00Z"/>
                <w:rFonts w:ascii="標楷體" w:eastAsia="標楷體" w:hAnsi="標楷體"/>
              </w:rPr>
            </w:pPr>
          </w:p>
        </w:tc>
        <w:tc>
          <w:tcPr>
            <w:tcW w:w="537" w:type="pct"/>
          </w:tcPr>
          <w:p w14:paraId="4166B35F" w14:textId="3BF770A3" w:rsidR="00E24265" w:rsidRPr="00615D4B" w:rsidDel="00CB3FDD" w:rsidRDefault="00E24265" w:rsidP="005F76AD">
            <w:pPr>
              <w:rPr>
                <w:del w:id="16226" w:author="阿毛" w:date="2021-05-21T17:54:00Z"/>
                <w:rFonts w:ascii="標楷體" w:eastAsia="標楷體" w:hAnsi="標楷體"/>
              </w:rPr>
            </w:pPr>
          </w:p>
        </w:tc>
        <w:tc>
          <w:tcPr>
            <w:tcW w:w="299" w:type="pct"/>
          </w:tcPr>
          <w:p w14:paraId="1BFC0992" w14:textId="1EA8F39C" w:rsidR="00E24265" w:rsidRPr="00615D4B" w:rsidDel="00CB3FDD" w:rsidRDefault="00E24265" w:rsidP="005F76AD">
            <w:pPr>
              <w:rPr>
                <w:del w:id="16227" w:author="阿毛" w:date="2021-05-21T17:54:00Z"/>
                <w:rFonts w:ascii="標楷體" w:eastAsia="標楷體" w:hAnsi="標楷體"/>
              </w:rPr>
            </w:pPr>
          </w:p>
        </w:tc>
        <w:tc>
          <w:tcPr>
            <w:tcW w:w="299" w:type="pct"/>
          </w:tcPr>
          <w:p w14:paraId="2F07F983" w14:textId="52966BB5" w:rsidR="00E24265" w:rsidRPr="00615D4B" w:rsidDel="00CB3FDD" w:rsidRDefault="00E24265" w:rsidP="005F76AD">
            <w:pPr>
              <w:rPr>
                <w:del w:id="16228" w:author="阿毛" w:date="2021-05-21T17:54:00Z"/>
                <w:rFonts w:ascii="標楷體" w:eastAsia="標楷體" w:hAnsi="標楷體"/>
              </w:rPr>
            </w:pPr>
          </w:p>
        </w:tc>
        <w:tc>
          <w:tcPr>
            <w:tcW w:w="1642" w:type="pct"/>
          </w:tcPr>
          <w:p w14:paraId="5FFBD767" w14:textId="6FAED5E5" w:rsidR="00E24265" w:rsidRPr="00615D4B" w:rsidDel="00CB3FDD" w:rsidRDefault="00E24265" w:rsidP="005F76AD">
            <w:pPr>
              <w:rPr>
                <w:del w:id="16229" w:author="阿毛" w:date="2021-05-21T17:54:00Z"/>
                <w:rFonts w:ascii="標楷體" w:eastAsia="標楷體" w:hAnsi="標楷體"/>
              </w:rPr>
            </w:pPr>
          </w:p>
        </w:tc>
      </w:tr>
    </w:tbl>
    <w:p w14:paraId="5B5961C2" w14:textId="2B85F04E" w:rsidR="00E24265" w:rsidDel="00CB3FDD" w:rsidRDefault="00E24265" w:rsidP="00F62379">
      <w:pPr>
        <w:pStyle w:val="42"/>
        <w:spacing w:after="72"/>
        <w:ind w:leftChars="0" w:left="0"/>
        <w:rPr>
          <w:del w:id="16230" w:author="阿毛" w:date="2021-05-21T17:54:00Z"/>
          <w:rFonts w:hAnsi="標楷體"/>
        </w:rPr>
      </w:pPr>
    </w:p>
    <w:p w14:paraId="0F083A07" w14:textId="3426D54A" w:rsidR="00E24265" w:rsidDel="00CB3FDD" w:rsidRDefault="00E24265">
      <w:pPr>
        <w:widowControl/>
        <w:rPr>
          <w:del w:id="16231" w:author="阿毛" w:date="2021-05-21T17:54:00Z"/>
          <w:rFonts w:ascii="Arial" w:eastAsia="標楷體" w:hAnsi="標楷體" w:cs="標楷體"/>
          <w:kern w:val="0"/>
          <w:szCs w:val="28"/>
        </w:rPr>
      </w:pPr>
      <w:del w:id="16232" w:author="阿毛" w:date="2021-05-21T17:54:00Z">
        <w:r w:rsidDel="00CB3FDD">
          <w:rPr>
            <w:rFonts w:hAnsi="標楷體"/>
          </w:rPr>
          <w:br w:type="page"/>
        </w:r>
      </w:del>
    </w:p>
    <w:p w14:paraId="49A6DD42" w14:textId="0E1D0995" w:rsidR="00E24265" w:rsidRPr="00A03472" w:rsidDel="00CB3FDD" w:rsidRDefault="00E24265">
      <w:pPr>
        <w:pStyle w:val="3"/>
        <w:numPr>
          <w:ilvl w:val="2"/>
          <w:numId w:val="114"/>
        </w:numPr>
        <w:rPr>
          <w:del w:id="16233" w:author="阿毛" w:date="2021-05-21T17:54:00Z"/>
          <w:rFonts w:ascii="標楷體" w:hAnsi="標楷體"/>
        </w:rPr>
        <w:pPrChange w:id="16234" w:author="智誠 楊" w:date="2021-05-10T09:53:00Z">
          <w:pPr>
            <w:pStyle w:val="3"/>
            <w:numPr>
              <w:ilvl w:val="2"/>
              <w:numId w:val="1"/>
            </w:numPr>
            <w:ind w:left="1247" w:hanging="680"/>
          </w:pPr>
        </w:pPrChange>
      </w:pPr>
      <w:del w:id="16235" w:author="阿毛" w:date="2021-05-21T17:54:00Z">
        <w:r w:rsidDel="00CB3FDD">
          <w:rPr>
            <w:rFonts w:ascii="標楷體" w:hAnsi="標楷體"/>
          </w:rPr>
          <w:delText>L</w:delText>
        </w:r>
        <w:r w:rsidDel="00CB3FDD">
          <w:rPr>
            <w:rFonts w:ascii="標楷體" w:hAnsi="標楷體" w:hint="eastAsia"/>
          </w:rPr>
          <w:delText>8328</w:delText>
        </w:r>
        <w:r w:rsidRPr="00CC5E55" w:rsidDel="00CB3FDD">
          <w:rPr>
            <w:rFonts w:ascii="標楷體" w:hAnsi="標楷體" w:hint="eastAsia"/>
          </w:rPr>
          <w:delText>前置調解受理申請暨請求回報債權通知資料</w:delText>
        </w:r>
      </w:del>
    </w:p>
    <w:p w14:paraId="21830817" w14:textId="65C02353" w:rsidR="00E24265" w:rsidRPr="003972CE" w:rsidDel="00CB3FDD" w:rsidRDefault="00E24265">
      <w:pPr>
        <w:pStyle w:val="a"/>
        <w:rPr>
          <w:del w:id="16236" w:author="阿毛" w:date="2021-05-21T17:54:00Z"/>
        </w:rPr>
      </w:pPr>
      <w:del w:id="16237" w:author="阿毛" w:date="2021-05-21T17:54:00Z">
        <w:r w:rsidRPr="00615D4B" w:rsidDel="00CB3FDD">
          <w:delText>功能說明</w:delText>
        </w:r>
      </w:del>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E24265" w:rsidRPr="00615D4B" w:rsidDel="00CB3FDD" w14:paraId="7D63F920" w14:textId="12B79C5B" w:rsidTr="005F76AD">
        <w:trPr>
          <w:trHeight w:val="277"/>
          <w:del w:id="16238" w:author="阿毛" w:date="2021-05-21T17:54:00Z"/>
        </w:trPr>
        <w:tc>
          <w:tcPr>
            <w:tcW w:w="1548" w:type="dxa"/>
            <w:tcBorders>
              <w:top w:val="single" w:sz="8" w:space="0" w:color="000000"/>
              <w:bottom w:val="single" w:sz="8" w:space="0" w:color="000000"/>
              <w:right w:val="single" w:sz="8" w:space="0" w:color="000000"/>
            </w:tcBorders>
            <w:shd w:val="clear" w:color="auto" w:fill="F3F3F3"/>
          </w:tcPr>
          <w:p w14:paraId="3ADA2F66" w14:textId="18F87F87" w:rsidR="00E24265" w:rsidRPr="00615D4B" w:rsidDel="00CB3FDD" w:rsidRDefault="00E24265" w:rsidP="005F76AD">
            <w:pPr>
              <w:rPr>
                <w:del w:id="16239" w:author="阿毛" w:date="2021-05-21T17:54:00Z"/>
                <w:rFonts w:ascii="標楷體" w:eastAsia="標楷體" w:hAnsi="標楷體"/>
              </w:rPr>
            </w:pPr>
            <w:del w:id="16240" w:author="阿毛" w:date="2021-05-21T17:54:00Z">
              <w:r w:rsidRPr="00615D4B" w:rsidDel="00CB3FDD">
                <w:rPr>
                  <w:rFonts w:ascii="標楷體" w:eastAsia="標楷體" w:hAnsi="標楷體"/>
                </w:rPr>
                <w:delText xml:space="preserve">功能名稱 </w:delText>
              </w:r>
            </w:del>
          </w:p>
        </w:tc>
        <w:tc>
          <w:tcPr>
            <w:tcW w:w="6318" w:type="dxa"/>
            <w:tcBorders>
              <w:top w:val="single" w:sz="8" w:space="0" w:color="000000"/>
              <w:left w:val="single" w:sz="8" w:space="0" w:color="000000"/>
              <w:bottom w:val="single" w:sz="8" w:space="0" w:color="000000"/>
            </w:tcBorders>
          </w:tcPr>
          <w:p w14:paraId="5F593C1C" w14:textId="2D0778F2" w:rsidR="00E24265" w:rsidRPr="00615D4B" w:rsidDel="00CB3FDD" w:rsidRDefault="00E24265" w:rsidP="005F76AD">
            <w:pPr>
              <w:rPr>
                <w:del w:id="16241" w:author="阿毛" w:date="2021-05-21T17:54:00Z"/>
                <w:rFonts w:ascii="標楷體" w:eastAsia="標楷體" w:hAnsi="標楷體"/>
              </w:rPr>
            </w:pPr>
            <w:del w:id="16242" w:author="阿毛" w:date="2021-05-21T17:54:00Z">
              <w:r w:rsidRPr="00CC5E55" w:rsidDel="00CB3FDD">
                <w:rPr>
                  <w:rFonts w:ascii="標楷體" w:eastAsia="標楷體" w:hAnsi="標楷體" w:hint="eastAsia"/>
                </w:rPr>
                <w:delText>前置調解受理申請暨請求回報債權通知資料</w:delText>
              </w:r>
            </w:del>
          </w:p>
        </w:tc>
      </w:tr>
      <w:tr w:rsidR="00E24265" w:rsidRPr="00615D4B" w:rsidDel="00CB3FDD" w14:paraId="2A1E455C" w14:textId="3C13262D" w:rsidTr="005F76AD">
        <w:trPr>
          <w:trHeight w:val="277"/>
          <w:del w:id="16243" w:author="阿毛" w:date="2021-05-21T17:54:00Z"/>
        </w:trPr>
        <w:tc>
          <w:tcPr>
            <w:tcW w:w="1548" w:type="dxa"/>
            <w:tcBorders>
              <w:top w:val="single" w:sz="8" w:space="0" w:color="000000"/>
              <w:bottom w:val="single" w:sz="8" w:space="0" w:color="000000"/>
              <w:right w:val="single" w:sz="8" w:space="0" w:color="000000"/>
            </w:tcBorders>
            <w:shd w:val="clear" w:color="auto" w:fill="F3F3F3"/>
          </w:tcPr>
          <w:p w14:paraId="7F594399" w14:textId="0202857A" w:rsidR="00E24265" w:rsidRPr="00615D4B" w:rsidDel="00CB3FDD" w:rsidRDefault="00E24265" w:rsidP="005F76AD">
            <w:pPr>
              <w:rPr>
                <w:del w:id="16244" w:author="阿毛" w:date="2021-05-21T17:54:00Z"/>
                <w:rFonts w:ascii="標楷體" w:eastAsia="標楷體" w:hAnsi="標楷體"/>
              </w:rPr>
            </w:pPr>
            <w:del w:id="16245" w:author="阿毛" w:date="2021-05-21T17:54:00Z">
              <w:r w:rsidRPr="00615D4B" w:rsidDel="00CB3FDD">
                <w:rPr>
                  <w:rFonts w:ascii="標楷體" w:eastAsia="標楷體" w:hAnsi="標楷體"/>
                </w:rPr>
                <w:delText>進入條件</w:delText>
              </w:r>
            </w:del>
          </w:p>
        </w:tc>
        <w:tc>
          <w:tcPr>
            <w:tcW w:w="6318" w:type="dxa"/>
            <w:tcBorders>
              <w:top w:val="single" w:sz="8" w:space="0" w:color="000000"/>
              <w:left w:val="single" w:sz="8" w:space="0" w:color="000000"/>
              <w:bottom w:val="single" w:sz="8" w:space="0" w:color="000000"/>
            </w:tcBorders>
          </w:tcPr>
          <w:p w14:paraId="1E8331E8" w14:textId="35C75BA2" w:rsidR="00E24265" w:rsidRPr="00615D4B" w:rsidDel="00CB3FDD" w:rsidRDefault="00E24265" w:rsidP="005F76AD">
            <w:pPr>
              <w:rPr>
                <w:del w:id="16246" w:author="阿毛" w:date="2021-05-21T17:54:00Z"/>
                <w:rFonts w:ascii="標楷體" w:eastAsia="標楷體" w:hAnsi="標楷體"/>
              </w:rPr>
            </w:pPr>
          </w:p>
        </w:tc>
      </w:tr>
      <w:tr w:rsidR="00E24265" w:rsidRPr="00615D4B" w:rsidDel="00CB3FDD" w14:paraId="2CC4A503" w14:textId="759A2D07" w:rsidTr="005F76AD">
        <w:trPr>
          <w:trHeight w:val="773"/>
          <w:del w:id="16247" w:author="阿毛" w:date="2021-05-21T17:54:00Z"/>
        </w:trPr>
        <w:tc>
          <w:tcPr>
            <w:tcW w:w="1548" w:type="dxa"/>
            <w:tcBorders>
              <w:top w:val="single" w:sz="8" w:space="0" w:color="000000"/>
              <w:bottom w:val="single" w:sz="8" w:space="0" w:color="000000"/>
              <w:right w:val="single" w:sz="8" w:space="0" w:color="000000"/>
            </w:tcBorders>
            <w:shd w:val="clear" w:color="auto" w:fill="F3F3F3"/>
          </w:tcPr>
          <w:p w14:paraId="6657971D" w14:textId="3647A4BE" w:rsidR="00E24265" w:rsidRPr="00615D4B" w:rsidDel="00CB3FDD" w:rsidRDefault="00E24265" w:rsidP="005F76AD">
            <w:pPr>
              <w:rPr>
                <w:del w:id="16248" w:author="阿毛" w:date="2021-05-21T17:54:00Z"/>
                <w:rFonts w:ascii="標楷體" w:eastAsia="標楷體" w:hAnsi="標楷體"/>
              </w:rPr>
            </w:pPr>
            <w:del w:id="16249" w:author="阿毛" w:date="2021-05-21T17:54:00Z">
              <w:r w:rsidRPr="00615D4B" w:rsidDel="00CB3FDD">
                <w:rPr>
                  <w:rFonts w:ascii="標楷體" w:eastAsia="標楷體" w:hAnsi="標楷體"/>
                </w:rPr>
                <w:delText xml:space="preserve">基本流程 </w:delText>
              </w:r>
            </w:del>
          </w:p>
        </w:tc>
        <w:tc>
          <w:tcPr>
            <w:tcW w:w="6318" w:type="dxa"/>
            <w:tcBorders>
              <w:top w:val="single" w:sz="8" w:space="0" w:color="000000"/>
              <w:left w:val="single" w:sz="8" w:space="0" w:color="000000"/>
              <w:bottom w:val="single" w:sz="8" w:space="0" w:color="000000"/>
            </w:tcBorders>
          </w:tcPr>
          <w:p w14:paraId="494D1252" w14:textId="7587CB96" w:rsidR="00E24265" w:rsidRPr="00615D4B" w:rsidDel="00CB3FDD" w:rsidRDefault="00E24265" w:rsidP="005F76AD">
            <w:pPr>
              <w:rPr>
                <w:del w:id="16250" w:author="阿毛" w:date="2021-05-21T17:54:00Z"/>
                <w:rFonts w:ascii="標楷體" w:eastAsia="標楷體" w:hAnsi="標楷體"/>
              </w:rPr>
            </w:pPr>
          </w:p>
        </w:tc>
      </w:tr>
      <w:tr w:rsidR="00E24265" w:rsidRPr="00615D4B" w:rsidDel="00CB3FDD" w14:paraId="0A15606E" w14:textId="0464E3F5" w:rsidTr="005F76AD">
        <w:trPr>
          <w:trHeight w:val="321"/>
          <w:del w:id="16251" w:author="阿毛" w:date="2021-05-21T17:54:00Z"/>
        </w:trPr>
        <w:tc>
          <w:tcPr>
            <w:tcW w:w="1548" w:type="dxa"/>
            <w:tcBorders>
              <w:top w:val="single" w:sz="8" w:space="0" w:color="000000"/>
              <w:bottom w:val="single" w:sz="8" w:space="0" w:color="000000"/>
              <w:right w:val="single" w:sz="8" w:space="0" w:color="000000"/>
            </w:tcBorders>
            <w:shd w:val="clear" w:color="auto" w:fill="F3F3F3"/>
          </w:tcPr>
          <w:p w14:paraId="0EFB3A09" w14:textId="41DC1BED" w:rsidR="00E24265" w:rsidRPr="00615D4B" w:rsidDel="00CB3FDD" w:rsidRDefault="00E24265" w:rsidP="005F76AD">
            <w:pPr>
              <w:rPr>
                <w:del w:id="16252" w:author="阿毛" w:date="2021-05-21T17:54:00Z"/>
                <w:rFonts w:ascii="標楷體" w:eastAsia="標楷體" w:hAnsi="標楷體"/>
              </w:rPr>
            </w:pPr>
            <w:del w:id="16253" w:author="阿毛" w:date="2021-05-21T17:54:00Z">
              <w:r w:rsidRPr="00615D4B" w:rsidDel="00CB3FDD">
                <w:rPr>
                  <w:rFonts w:ascii="標楷體" w:eastAsia="標楷體" w:hAnsi="標楷體"/>
                </w:rPr>
                <w:delText>選用流程</w:delText>
              </w:r>
            </w:del>
          </w:p>
        </w:tc>
        <w:tc>
          <w:tcPr>
            <w:tcW w:w="6318" w:type="dxa"/>
            <w:tcBorders>
              <w:top w:val="single" w:sz="8" w:space="0" w:color="000000"/>
              <w:left w:val="single" w:sz="8" w:space="0" w:color="000000"/>
              <w:bottom w:val="single" w:sz="8" w:space="0" w:color="000000"/>
            </w:tcBorders>
          </w:tcPr>
          <w:p w14:paraId="56EE2BDB" w14:textId="34282D76" w:rsidR="00E24265" w:rsidRPr="00615D4B" w:rsidDel="00CB3FDD" w:rsidRDefault="00E24265" w:rsidP="005F76AD">
            <w:pPr>
              <w:rPr>
                <w:del w:id="16254" w:author="阿毛" w:date="2021-05-21T17:54:00Z"/>
                <w:rFonts w:ascii="標楷體" w:eastAsia="標楷體" w:hAnsi="標楷體"/>
              </w:rPr>
            </w:pPr>
          </w:p>
        </w:tc>
      </w:tr>
      <w:tr w:rsidR="00E24265" w:rsidRPr="00615D4B" w:rsidDel="00CB3FDD" w14:paraId="0E6D7B49" w14:textId="1D79A38A" w:rsidTr="005F76AD">
        <w:trPr>
          <w:trHeight w:val="1311"/>
          <w:del w:id="16255" w:author="阿毛" w:date="2021-05-21T17:54:00Z"/>
        </w:trPr>
        <w:tc>
          <w:tcPr>
            <w:tcW w:w="1548" w:type="dxa"/>
            <w:tcBorders>
              <w:top w:val="single" w:sz="8" w:space="0" w:color="000000"/>
              <w:bottom w:val="single" w:sz="8" w:space="0" w:color="000000"/>
              <w:right w:val="single" w:sz="8" w:space="0" w:color="000000"/>
            </w:tcBorders>
            <w:shd w:val="clear" w:color="auto" w:fill="F3F3F3"/>
          </w:tcPr>
          <w:p w14:paraId="712116B4" w14:textId="1EF7CDB6" w:rsidR="00E24265" w:rsidRPr="00615D4B" w:rsidDel="00CB3FDD" w:rsidRDefault="00E24265" w:rsidP="005F76AD">
            <w:pPr>
              <w:rPr>
                <w:del w:id="16256" w:author="阿毛" w:date="2021-05-21T17:54:00Z"/>
                <w:rFonts w:ascii="標楷體" w:eastAsia="標楷體" w:hAnsi="標楷體"/>
              </w:rPr>
            </w:pPr>
            <w:del w:id="16257" w:author="阿毛" w:date="2021-05-21T17:54:00Z">
              <w:r w:rsidRPr="00615D4B" w:rsidDel="00CB3FDD">
                <w:rPr>
                  <w:rFonts w:ascii="標楷體" w:eastAsia="標楷體" w:hAnsi="標楷體"/>
                </w:rPr>
                <w:delText>例外流程</w:delText>
              </w:r>
            </w:del>
          </w:p>
        </w:tc>
        <w:tc>
          <w:tcPr>
            <w:tcW w:w="6318" w:type="dxa"/>
            <w:tcBorders>
              <w:top w:val="single" w:sz="8" w:space="0" w:color="000000"/>
              <w:left w:val="single" w:sz="8" w:space="0" w:color="000000"/>
              <w:bottom w:val="single" w:sz="8" w:space="0" w:color="000000"/>
            </w:tcBorders>
          </w:tcPr>
          <w:p w14:paraId="1D70E0D1" w14:textId="239B7238" w:rsidR="00E24265" w:rsidRPr="00615D4B" w:rsidDel="00CB3FDD" w:rsidRDefault="00E24265" w:rsidP="005F76AD">
            <w:pPr>
              <w:rPr>
                <w:del w:id="16258" w:author="阿毛" w:date="2021-05-21T17:54:00Z"/>
                <w:rFonts w:ascii="標楷體" w:eastAsia="標楷體" w:hAnsi="標楷體"/>
              </w:rPr>
            </w:pPr>
          </w:p>
        </w:tc>
      </w:tr>
      <w:tr w:rsidR="00E24265" w:rsidRPr="00615D4B" w:rsidDel="00CB3FDD" w14:paraId="407929D2" w14:textId="34B2B822" w:rsidTr="005F76AD">
        <w:trPr>
          <w:trHeight w:val="278"/>
          <w:del w:id="16259" w:author="阿毛" w:date="2021-05-21T17:54:00Z"/>
        </w:trPr>
        <w:tc>
          <w:tcPr>
            <w:tcW w:w="1548" w:type="dxa"/>
            <w:tcBorders>
              <w:top w:val="single" w:sz="8" w:space="0" w:color="000000"/>
              <w:bottom w:val="single" w:sz="8" w:space="0" w:color="000000"/>
              <w:right w:val="single" w:sz="8" w:space="0" w:color="000000"/>
            </w:tcBorders>
            <w:shd w:val="clear" w:color="auto" w:fill="F3F3F3"/>
          </w:tcPr>
          <w:p w14:paraId="191F4C54" w14:textId="7B33CFF1" w:rsidR="00E24265" w:rsidRPr="00615D4B" w:rsidDel="00CB3FDD" w:rsidRDefault="00E24265" w:rsidP="005F76AD">
            <w:pPr>
              <w:rPr>
                <w:del w:id="16260" w:author="阿毛" w:date="2021-05-21T17:54:00Z"/>
                <w:rFonts w:ascii="標楷體" w:eastAsia="標楷體" w:hAnsi="標楷體"/>
              </w:rPr>
            </w:pPr>
            <w:del w:id="16261" w:author="阿毛" w:date="2021-05-21T17:54:00Z">
              <w:r w:rsidRPr="00615D4B" w:rsidDel="00CB3FDD">
                <w:rPr>
                  <w:rFonts w:ascii="標楷體" w:eastAsia="標楷體" w:hAnsi="標楷體"/>
                </w:rPr>
                <w:delText xml:space="preserve">執行後狀況 </w:delText>
              </w:r>
            </w:del>
          </w:p>
        </w:tc>
        <w:tc>
          <w:tcPr>
            <w:tcW w:w="6318" w:type="dxa"/>
            <w:tcBorders>
              <w:top w:val="single" w:sz="8" w:space="0" w:color="000000"/>
              <w:left w:val="single" w:sz="8" w:space="0" w:color="000000"/>
              <w:bottom w:val="single" w:sz="8" w:space="0" w:color="000000"/>
            </w:tcBorders>
          </w:tcPr>
          <w:p w14:paraId="60BFFDD1" w14:textId="0DBD5D58" w:rsidR="00E24265" w:rsidRPr="00615D4B" w:rsidDel="00CB3FDD" w:rsidRDefault="00E24265" w:rsidP="005F76AD">
            <w:pPr>
              <w:rPr>
                <w:del w:id="16262" w:author="阿毛" w:date="2021-05-21T17:54:00Z"/>
                <w:rFonts w:ascii="標楷體" w:eastAsia="標楷體" w:hAnsi="標楷體"/>
              </w:rPr>
            </w:pPr>
          </w:p>
        </w:tc>
      </w:tr>
      <w:tr w:rsidR="00E24265" w:rsidRPr="00615D4B" w:rsidDel="00CB3FDD" w14:paraId="1D13CC69" w14:textId="0AD83356" w:rsidTr="005F76AD">
        <w:trPr>
          <w:trHeight w:val="358"/>
          <w:del w:id="16263" w:author="阿毛" w:date="2021-05-21T17:54:00Z"/>
        </w:trPr>
        <w:tc>
          <w:tcPr>
            <w:tcW w:w="1548" w:type="dxa"/>
            <w:tcBorders>
              <w:top w:val="single" w:sz="8" w:space="0" w:color="000000"/>
              <w:bottom w:val="single" w:sz="8" w:space="0" w:color="000000"/>
              <w:right w:val="single" w:sz="8" w:space="0" w:color="000000"/>
            </w:tcBorders>
            <w:shd w:val="clear" w:color="auto" w:fill="F3F3F3"/>
          </w:tcPr>
          <w:p w14:paraId="0346308A" w14:textId="3564A353" w:rsidR="00E24265" w:rsidRPr="00615D4B" w:rsidDel="00CB3FDD" w:rsidRDefault="00E24265" w:rsidP="005F76AD">
            <w:pPr>
              <w:rPr>
                <w:del w:id="16264" w:author="阿毛" w:date="2021-05-21T17:54:00Z"/>
                <w:rFonts w:ascii="標楷體" w:eastAsia="標楷體" w:hAnsi="標楷體"/>
              </w:rPr>
            </w:pPr>
            <w:del w:id="16265" w:author="阿毛" w:date="2021-05-21T17:54:00Z">
              <w:r w:rsidRPr="00615D4B" w:rsidDel="00CB3FDD">
                <w:rPr>
                  <w:rFonts w:ascii="標楷體" w:eastAsia="標楷體" w:hAnsi="標楷體"/>
                </w:rPr>
                <w:delText>特別需求</w:delText>
              </w:r>
            </w:del>
          </w:p>
        </w:tc>
        <w:tc>
          <w:tcPr>
            <w:tcW w:w="6318" w:type="dxa"/>
            <w:tcBorders>
              <w:top w:val="single" w:sz="8" w:space="0" w:color="000000"/>
              <w:left w:val="single" w:sz="8" w:space="0" w:color="000000"/>
              <w:bottom w:val="single" w:sz="8" w:space="0" w:color="000000"/>
            </w:tcBorders>
          </w:tcPr>
          <w:p w14:paraId="36C0CA0B" w14:textId="70DA8975" w:rsidR="00E24265" w:rsidRPr="00615D4B" w:rsidDel="00CB3FDD" w:rsidRDefault="00E24265" w:rsidP="005F76AD">
            <w:pPr>
              <w:rPr>
                <w:del w:id="16266" w:author="阿毛" w:date="2021-05-21T17:54:00Z"/>
                <w:rFonts w:ascii="標楷體" w:eastAsia="標楷體" w:hAnsi="標楷體"/>
              </w:rPr>
            </w:pPr>
          </w:p>
        </w:tc>
      </w:tr>
      <w:tr w:rsidR="00E24265" w:rsidRPr="00615D4B" w:rsidDel="00CB3FDD" w14:paraId="2A913739" w14:textId="00BA89D3" w:rsidTr="005F76AD">
        <w:trPr>
          <w:trHeight w:val="278"/>
          <w:del w:id="16267" w:author="阿毛" w:date="2021-05-21T17:54:00Z"/>
        </w:trPr>
        <w:tc>
          <w:tcPr>
            <w:tcW w:w="1548" w:type="dxa"/>
            <w:tcBorders>
              <w:top w:val="single" w:sz="8" w:space="0" w:color="000000"/>
              <w:bottom w:val="single" w:sz="8" w:space="0" w:color="000000"/>
              <w:right w:val="single" w:sz="8" w:space="0" w:color="000000"/>
            </w:tcBorders>
            <w:shd w:val="clear" w:color="auto" w:fill="F3F3F3"/>
          </w:tcPr>
          <w:p w14:paraId="1B959C68" w14:textId="76A34AA6" w:rsidR="00E24265" w:rsidRPr="00615D4B" w:rsidDel="00CB3FDD" w:rsidRDefault="00E24265" w:rsidP="005F76AD">
            <w:pPr>
              <w:rPr>
                <w:del w:id="16268" w:author="阿毛" w:date="2021-05-21T17:54:00Z"/>
                <w:rFonts w:ascii="標楷體" w:eastAsia="標楷體" w:hAnsi="標楷體"/>
              </w:rPr>
            </w:pPr>
            <w:del w:id="16269" w:author="阿毛" w:date="2021-05-21T17:54:00Z">
              <w:r w:rsidRPr="00615D4B" w:rsidDel="00CB3FDD">
                <w:rPr>
                  <w:rFonts w:ascii="標楷體" w:eastAsia="標楷體" w:hAnsi="標楷體"/>
                </w:rPr>
                <w:delText xml:space="preserve">參考 </w:delText>
              </w:r>
            </w:del>
          </w:p>
        </w:tc>
        <w:tc>
          <w:tcPr>
            <w:tcW w:w="6318" w:type="dxa"/>
            <w:tcBorders>
              <w:top w:val="single" w:sz="8" w:space="0" w:color="000000"/>
              <w:left w:val="single" w:sz="8" w:space="0" w:color="000000"/>
              <w:bottom w:val="single" w:sz="8" w:space="0" w:color="000000"/>
            </w:tcBorders>
          </w:tcPr>
          <w:p w14:paraId="559E0777" w14:textId="7173C0DB" w:rsidR="00E24265" w:rsidRPr="00615D4B" w:rsidDel="00CB3FDD" w:rsidRDefault="00E24265" w:rsidP="005F76AD">
            <w:pPr>
              <w:rPr>
                <w:del w:id="16270" w:author="阿毛" w:date="2021-05-21T17:54:00Z"/>
                <w:rFonts w:ascii="標楷體" w:eastAsia="標楷體" w:hAnsi="標楷體"/>
              </w:rPr>
            </w:pPr>
          </w:p>
        </w:tc>
      </w:tr>
    </w:tbl>
    <w:p w14:paraId="20005B21" w14:textId="0F46054C" w:rsidR="00E24265" w:rsidDel="00CB3FDD" w:rsidRDefault="00E24265" w:rsidP="00E24265">
      <w:pPr>
        <w:rPr>
          <w:del w:id="16271" w:author="阿毛" w:date="2021-05-21T17:54:00Z"/>
        </w:rPr>
      </w:pPr>
    </w:p>
    <w:p w14:paraId="48B4B729" w14:textId="71972322" w:rsidR="00E24265" w:rsidRPr="00615D4B" w:rsidDel="00CB3FDD" w:rsidRDefault="00E24265">
      <w:pPr>
        <w:pStyle w:val="a"/>
        <w:rPr>
          <w:del w:id="16272" w:author="阿毛" w:date="2021-05-21T17:54:00Z"/>
        </w:rPr>
      </w:pPr>
      <w:del w:id="16273" w:author="阿毛" w:date="2021-05-21T17:54:00Z">
        <w:r w:rsidRPr="00615D4B" w:rsidDel="00CB3FDD">
          <w:delText>UI畫面</w:delText>
        </w:r>
      </w:del>
    </w:p>
    <w:p w14:paraId="57E3863F" w14:textId="7EDAEDF4" w:rsidR="00E24265" w:rsidDel="00CB3FDD" w:rsidRDefault="00E24265" w:rsidP="00E24265">
      <w:pPr>
        <w:pStyle w:val="42"/>
        <w:spacing w:after="72"/>
        <w:ind w:left="1133"/>
        <w:rPr>
          <w:del w:id="16274" w:author="阿毛" w:date="2021-05-21T17:54:00Z"/>
          <w:rFonts w:hAnsi="標楷體"/>
        </w:rPr>
      </w:pPr>
      <w:del w:id="16275" w:author="阿毛" w:date="2021-05-21T17:54:00Z">
        <w:r w:rsidRPr="00743962" w:rsidDel="00CB3FDD">
          <w:rPr>
            <w:rFonts w:hAnsi="標楷體" w:hint="eastAsia"/>
          </w:rPr>
          <w:delText>輸入畫面：</w:delText>
        </w:r>
      </w:del>
    </w:p>
    <w:p w14:paraId="4EA1FD5F" w14:textId="19FFD4F1" w:rsidR="00E24265" w:rsidRPr="00D83B47" w:rsidDel="00CB3FDD" w:rsidRDefault="00E24265" w:rsidP="00E24265">
      <w:pPr>
        <w:pStyle w:val="42"/>
        <w:spacing w:after="72"/>
        <w:ind w:leftChars="0" w:left="0"/>
        <w:rPr>
          <w:del w:id="16276" w:author="阿毛" w:date="2021-05-21T17:54:00Z"/>
          <w:rFonts w:hAnsi="標楷體"/>
        </w:rPr>
      </w:pPr>
      <w:del w:id="16277" w:author="阿毛" w:date="2021-05-21T17:54:00Z">
        <w:r w:rsidRPr="00D83B47" w:rsidDel="00CB3FDD">
          <w:rPr>
            <w:rFonts w:hAnsi="標楷體"/>
            <w:noProof/>
          </w:rPr>
          <w:drawing>
            <wp:inline distT="0" distB="0" distL="0" distR="0" wp14:anchorId="6C2D3BEB" wp14:editId="1E6094BE">
              <wp:extent cx="6670241" cy="2994660"/>
              <wp:effectExtent l="0" t="0" r="0" b="0"/>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6675404" cy="2996978"/>
                      </a:xfrm>
                      <a:prstGeom prst="rect">
                        <a:avLst/>
                      </a:prstGeom>
                    </pic:spPr>
                  </pic:pic>
                </a:graphicData>
              </a:graphic>
            </wp:inline>
          </w:drawing>
        </w:r>
      </w:del>
    </w:p>
    <w:p w14:paraId="3782013A" w14:textId="0698EC09" w:rsidR="00E24265" w:rsidDel="00CB3FDD" w:rsidRDefault="00E24265" w:rsidP="00E24265">
      <w:pPr>
        <w:pStyle w:val="1text"/>
        <w:rPr>
          <w:del w:id="16278" w:author="阿毛" w:date="2021-05-21T17:54:00Z"/>
          <w:rFonts w:ascii="Times New Roman" w:hAnsi="Times New Roman"/>
        </w:rPr>
      </w:pPr>
    </w:p>
    <w:p w14:paraId="1175CE23" w14:textId="3AE00AFD" w:rsidR="00E24265" w:rsidRPr="003972CE" w:rsidDel="00CB3FDD" w:rsidRDefault="00E24265">
      <w:pPr>
        <w:pStyle w:val="a"/>
        <w:rPr>
          <w:del w:id="16279" w:author="阿毛" w:date="2021-05-21T17:54:00Z"/>
        </w:rPr>
      </w:pPr>
      <w:del w:id="16280" w:author="阿毛" w:date="2021-05-21T17:54:00Z">
        <w:r w:rsidRPr="00615D4B" w:rsidDel="00CB3FDD">
          <w:rPr>
            <w:rFonts w:hint="eastAsia"/>
          </w:rPr>
          <w:delText>輸入</w:delText>
        </w:r>
        <w:r w:rsidRPr="003972CE" w:rsidDel="00CB3FDD">
          <w:delText>畫面資料說明</w:delText>
        </w:r>
      </w:del>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7"/>
        <w:gridCol w:w="1576"/>
        <w:gridCol w:w="1300"/>
        <w:gridCol w:w="1300"/>
        <w:gridCol w:w="1119"/>
        <w:gridCol w:w="623"/>
        <w:gridCol w:w="623"/>
        <w:gridCol w:w="3422"/>
      </w:tblGrid>
      <w:tr w:rsidR="00E24265" w:rsidRPr="00615D4B" w:rsidDel="00CB3FDD" w14:paraId="0C1025BC" w14:textId="213E84FD" w:rsidTr="005F76AD">
        <w:trPr>
          <w:trHeight w:val="388"/>
          <w:jc w:val="center"/>
          <w:del w:id="16281" w:author="阿毛" w:date="2021-05-21T17:54:00Z"/>
        </w:trPr>
        <w:tc>
          <w:tcPr>
            <w:tcW w:w="219" w:type="pct"/>
            <w:vMerge w:val="restart"/>
          </w:tcPr>
          <w:p w14:paraId="6F71D3CD" w14:textId="19AE8CC4" w:rsidR="00E24265" w:rsidRPr="00615D4B" w:rsidDel="00CB3FDD" w:rsidRDefault="00E24265" w:rsidP="005F76AD">
            <w:pPr>
              <w:rPr>
                <w:del w:id="16282" w:author="阿毛" w:date="2021-05-21T17:54:00Z"/>
                <w:rFonts w:ascii="標楷體" w:eastAsia="標楷體" w:hAnsi="標楷體"/>
              </w:rPr>
            </w:pPr>
            <w:del w:id="16283" w:author="阿毛" w:date="2021-05-21T17:54:00Z">
              <w:r w:rsidRPr="00615D4B" w:rsidDel="00CB3FDD">
                <w:rPr>
                  <w:rFonts w:ascii="標楷體" w:eastAsia="標楷體" w:hAnsi="標楷體"/>
                </w:rPr>
                <w:delText>序號</w:delText>
              </w:r>
            </w:del>
          </w:p>
        </w:tc>
        <w:tc>
          <w:tcPr>
            <w:tcW w:w="756" w:type="pct"/>
            <w:vMerge w:val="restart"/>
          </w:tcPr>
          <w:p w14:paraId="7CD75D6C" w14:textId="34832F60" w:rsidR="00E24265" w:rsidRPr="00615D4B" w:rsidDel="00CB3FDD" w:rsidRDefault="00E24265" w:rsidP="005F76AD">
            <w:pPr>
              <w:rPr>
                <w:del w:id="16284" w:author="阿毛" w:date="2021-05-21T17:54:00Z"/>
                <w:rFonts w:ascii="標楷體" w:eastAsia="標楷體" w:hAnsi="標楷體"/>
              </w:rPr>
            </w:pPr>
            <w:del w:id="16285" w:author="阿毛" w:date="2021-05-21T17:54:00Z">
              <w:r w:rsidRPr="00615D4B" w:rsidDel="00CB3FDD">
                <w:rPr>
                  <w:rFonts w:ascii="標楷體" w:eastAsia="標楷體" w:hAnsi="標楷體"/>
                </w:rPr>
                <w:delText>欄位</w:delText>
              </w:r>
            </w:del>
          </w:p>
        </w:tc>
        <w:tc>
          <w:tcPr>
            <w:tcW w:w="2382" w:type="pct"/>
            <w:gridSpan w:val="5"/>
          </w:tcPr>
          <w:p w14:paraId="6D280579" w14:textId="215DB70C" w:rsidR="00E24265" w:rsidRPr="00615D4B" w:rsidDel="00CB3FDD" w:rsidRDefault="00E24265" w:rsidP="005F76AD">
            <w:pPr>
              <w:jc w:val="center"/>
              <w:rPr>
                <w:del w:id="16286" w:author="阿毛" w:date="2021-05-21T17:54:00Z"/>
                <w:rFonts w:ascii="標楷體" w:eastAsia="標楷體" w:hAnsi="標楷體"/>
              </w:rPr>
            </w:pPr>
            <w:del w:id="16287" w:author="阿毛" w:date="2021-05-21T17:54:00Z">
              <w:r w:rsidRPr="00615D4B" w:rsidDel="00CB3FDD">
                <w:rPr>
                  <w:rFonts w:ascii="標楷體" w:eastAsia="標楷體" w:hAnsi="標楷體"/>
                </w:rPr>
                <w:delText>說明</w:delText>
              </w:r>
            </w:del>
          </w:p>
        </w:tc>
        <w:tc>
          <w:tcPr>
            <w:tcW w:w="1643" w:type="pct"/>
            <w:vMerge w:val="restart"/>
          </w:tcPr>
          <w:p w14:paraId="3366DBEF" w14:textId="04A3F6C5" w:rsidR="00E24265" w:rsidRPr="00615D4B" w:rsidDel="00CB3FDD" w:rsidRDefault="00E24265" w:rsidP="005F76AD">
            <w:pPr>
              <w:rPr>
                <w:del w:id="16288" w:author="阿毛" w:date="2021-05-21T17:54:00Z"/>
                <w:rFonts w:ascii="標楷體" w:eastAsia="標楷體" w:hAnsi="標楷體"/>
              </w:rPr>
            </w:pPr>
            <w:del w:id="16289" w:author="阿毛" w:date="2021-05-21T17:54:00Z">
              <w:r w:rsidRPr="00615D4B" w:rsidDel="00CB3FDD">
                <w:rPr>
                  <w:rFonts w:ascii="標楷體" w:eastAsia="標楷體" w:hAnsi="標楷體"/>
                </w:rPr>
                <w:delText>處理邏輯及注意事項</w:delText>
              </w:r>
            </w:del>
          </w:p>
        </w:tc>
      </w:tr>
      <w:tr w:rsidR="00E24265" w:rsidRPr="00615D4B" w:rsidDel="00CB3FDD" w14:paraId="05B2F63A" w14:textId="06373861" w:rsidTr="005F76AD">
        <w:trPr>
          <w:trHeight w:val="244"/>
          <w:jc w:val="center"/>
          <w:del w:id="16290" w:author="阿毛" w:date="2021-05-21T17:54:00Z"/>
        </w:trPr>
        <w:tc>
          <w:tcPr>
            <w:tcW w:w="219" w:type="pct"/>
            <w:vMerge/>
          </w:tcPr>
          <w:p w14:paraId="628462D4" w14:textId="768091D5" w:rsidR="00E24265" w:rsidRPr="00615D4B" w:rsidDel="00CB3FDD" w:rsidRDefault="00E24265" w:rsidP="005F76AD">
            <w:pPr>
              <w:rPr>
                <w:del w:id="16291" w:author="阿毛" w:date="2021-05-21T17:54:00Z"/>
                <w:rFonts w:ascii="標楷體" w:eastAsia="標楷體" w:hAnsi="標楷體"/>
              </w:rPr>
            </w:pPr>
          </w:p>
        </w:tc>
        <w:tc>
          <w:tcPr>
            <w:tcW w:w="756" w:type="pct"/>
            <w:vMerge/>
          </w:tcPr>
          <w:p w14:paraId="0BD04E70" w14:textId="3D6793DC" w:rsidR="00E24265" w:rsidRPr="00615D4B" w:rsidDel="00CB3FDD" w:rsidRDefault="00E24265" w:rsidP="005F76AD">
            <w:pPr>
              <w:rPr>
                <w:del w:id="16292" w:author="阿毛" w:date="2021-05-21T17:54:00Z"/>
                <w:rFonts w:ascii="標楷體" w:eastAsia="標楷體" w:hAnsi="標楷體"/>
              </w:rPr>
            </w:pPr>
          </w:p>
        </w:tc>
        <w:tc>
          <w:tcPr>
            <w:tcW w:w="624" w:type="pct"/>
          </w:tcPr>
          <w:p w14:paraId="515DD5FC" w14:textId="24A84BC1" w:rsidR="00E24265" w:rsidRPr="00615D4B" w:rsidDel="00CB3FDD" w:rsidRDefault="00E24265" w:rsidP="005F76AD">
            <w:pPr>
              <w:rPr>
                <w:del w:id="16293" w:author="阿毛" w:date="2021-05-21T17:54:00Z"/>
                <w:rFonts w:ascii="標楷體" w:eastAsia="標楷體" w:hAnsi="標楷體"/>
              </w:rPr>
            </w:pPr>
            <w:del w:id="16294" w:author="阿毛" w:date="2021-05-21T17:54:00Z">
              <w:r w:rsidRPr="00615D4B" w:rsidDel="00CB3FDD">
                <w:rPr>
                  <w:rFonts w:ascii="標楷體" w:eastAsia="標楷體" w:hAnsi="標楷體" w:hint="eastAsia"/>
                </w:rPr>
                <w:delText>資料型態長度</w:delText>
              </w:r>
            </w:del>
          </w:p>
        </w:tc>
        <w:tc>
          <w:tcPr>
            <w:tcW w:w="624" w:type="pct"/>
          </w:tcPr>
          <w:p w14:paraId="17E70056" w14:textId="23D6D319" w:rsidR="00E24265" w:rsidRPr="00615D4B" w:rsidDel="00CB3FDD" w:rsidRDefault="00E24265" w:rsidP="005F76AD">
            <w:pPr>
              <w:rPr>
                <w:del w:id="16295" w:author="阿毛" w:date="2021-05-21T17:54:00Z"/>
                <w:rFonts w:ascii="標楷體" w:eastAsia="標楷體" w:hAnsi="標楷體"/>
              </w:rPr>
            </w:pPr>
            <w:del w:id="16296" w:author="阿毛" w:date="2021-05-21T17:54:00Z">
              <w:r w:rsidRPr="00615D4B" w:rsidDel="00CB3FDD">
                <w:rPr>
                  <w:rFonts w:ascii="標楷體" w:eastAsia="標楷體" w:hAnsi="標楷體"/>
                </w:rPr>
                <w:delText>預設值</w:delText>
              </w:r>
            </w:del>
          </w:p>
        </w:tc>
        <w:tc>
          <w:tcPr>
            <w:tcW w:w="537" w:type="pct"/>
          </w:tcPr>
          <w:p w14:paraId="1404AA47" w14:textId="0E37B512" w:rsidR="00E24265" w:rsidRPr="00615D4B" w:rsidDel="00CB3FDD" w:rsidRDefault="00E24265" w:rsidP="005F76AD">
            <w:pPr>
              <w:rPr>
                <w:del w:id="16297" w:author="阿毛" w:date="2021-05-21T17:54:00Z"/>
                <w:rFonts w:ascii="標楷體" w:eastAsia="標楷體" w:hAnsi="標楷體"/>
              </w:rPr>
            </w:pPr>
            <w:del w:id="16298" w:author="阿毛" w:date="2021-05-21T17:54:00Z">
              <w:r w:rsidRPr="00615D4B" w:rsidDel="00CB3FDD">
                <w:rPr>
                  <w:rFonts w:ascii="標楷體" w:eastAsia="標楷體" w:hAnsi="標楷體"/>
                </w:rPr>
                <w:delText>選單內容</w:delText>
              </w:r>
            </w:del>
          </w:p>
        </w:tc>
        <w:tc>
          <w:tcPr>
            <w:tcW w:w="299" w:type="pct"/>
          </w:tcPr>
          <w:p w14:paraId="120520C4" w14:textId="0CDFE4DF" w:rsidR="00E24265" w:rsidRPr="00615D4B" w:rsidDel="00CB3FDD" w:rsidRDefault="00E24265" w:rsidP="005F76AD">
            <w:pPr>
              <w:rPr>
                <w:del w:id="16299" w:author="阿毛" w:date="2021-05-21T17:54:00Z"/>
                <w:rFonts w:ascii="標楷體" w:eastAsia="標楷體" w:hAnsi="標楷體"/>
              </w:rPr>
            </w:pPr>
            <w:del w:id="16300" w:author="阿毛" w:date="2021-05-21T17:54:00Z">
              <w:r w:rsidRPr="00615D4B" w:rsidDel="00CB3FDD">
                <w:rPr>
                  <w:rFonts w:ascii="標楷體" w:eastAsia="標楷體" w:hAnsi="標楷體"/>
                </w:rPr>
                <w:delText>必填</w:delText>
              </w:r>
            </w:del>
          </w:p>
        </w:tc>
        <w:tc>
          <w:tcPr>
            <w:tcW w:w="299" w:type="pct"/>
          </w:tcPr>
          <w:p w14:paraId="69C6B0CE" w14:textId="57CB6790" w:rsidR="00E24265" w:rsidRPr="00615D4B" w:rsidDel="00CB3FDD" w:rsidRDefault="00E24265" w:rsidP="005F76AD">
            <w:pPr>
              <w:rPr>
                <w:del w:id="16301" w:author="阿毛" w:date="2021-05-21T17:54:00Z"/>
                <w:rFonts w:ascii="標楷體" w:eastAsia="標楷體" w:hAnsi="標楷體"/>
              </w:rPr>
            </w:pPr>
            <w:del w:id="16302" w:author="阿毛" w:date="2021-05-21T17:54:00Z">
              <w:r w:rsidRPr="00615D4B" w:rsidDel="00CB3FDD">
                <w:rPr>
                  <w:rFonts w:ascii="標楷體" w:eastAsia="標楷體" w:hAnsi="標楷體"/>
                </w:rPr>
                <w:delText>R/W</w:delText>
              </w:r>
            </w:del>
          </w:p>
        </w:tc>
        <w:tc>
          <w:tcPr>
            <w:tcW w:w="1643" w:type="pct"/>
            <w:vMerge/>
          </w:tcPr>
          <w:p w14:paraId="0679B21F" w14:textId="3150DCE6" w:rsidR="00E24265" w:rsidRPr="00615D4B" w:rsidDel="00CB3FDD" w:rsidRDefault="00E24265" w:rsidP="005F76AD">
            <w:pPr>
              <w:rPr>
                <w:del w:id="16303" w:author="阿毛" w:date="2021-05-21T17:54:00Z"/>
                <w:rFonts w:ascii="標楷體" w:eastAsia="標楷體" w:hAnsi="標楷體"/>
              </w:rPr>
            </w:pPr>
          </w:p>
        </w:tc>
      </w:tr>
      <w:tr w:rsidR="00E24265" w:rsidRPr="00615D4B" w:rsidDel="00CB3FDD" w14:paraId="4761C155" w14:textId="4F7C093F" w:rsidTr="005F76AD">
        <w:trPr>
          <w:trHeight w:val="291"/>
          <w:jc w:val="center"/>
          <w:del w:id="16304" w:author="阿毛" w:date="2021-05-21T17:54:00Z"/>
        </w:trPr>
        <w:tc>
          <w:tcPr>
            <w:tcW w:w="219" w:type="pct"/>
          </w:tcPr>
          <w:p w14:paraId="3D9CD3EE" w14:textId="0F7A8608" w:rsidR="00E24265" w:rsidRPr="005E579A" w:rsidDel="00CB3FDD" w:rsidRDefault="00E24265" w:rsidP="005F76AD">
            <w:pPr>
              <w:pStyle w:val="af9"/>
              <w:numPr>
                <w:ilvl w:val="0"/>
                <w:numId w:val="57"/>
              </w:numPr>
              <w:ind w:leftChars="0"/>
              <w:rPr>
                <w:del w:id="16305" w:author="阿毛" w:date="2021-05-21T17:54:00Z"/>
                <w:rFonts w:ascii="標楷體" w:eastAsia="標楷體" w:hAnsi="標楷體"/>
              </w:rPr>
            </w:pPr>
          </w:p>
        </w:tc>
        <w:tc>
          <w:tcPr>
            <w:tcW w:w="756" w:type="pct"/>
          </w:tcPr>
          <w:p w14:paraId="447B2887" w14:textId="167E58FE" w:rsidR="00E24265" w:rsidRPr="00615D4B" w:rsidDel="00CB3FDD" w:rsidRDefault="00E24265" w:rsidP="005F76AD">
            <w:pPr>
              <w:rPr>
                <w:del w:id="16306" w:author="阿毛" w:date="2021-05-21T17:54:00Z"/>
                <w:rFonts w:ascii="標楷體" w:eastAsia="標楷體" w:hAnsi="標楷體"/>
              </w:rPr>
            </w:pPr>
            <w:del w:id="16307" w:author="阿毛" w:date="2021-05-21T17:54:00Z">
              <w:r w:rsidRPr="00B93CCA" w:rsidDel="00CB3FDD">
                <w:rPr>
                  <w:rFonts w:ascii="標楷體" w:eastAsia="標楷體" w:hAnsi="標楷體" w:hint="eastAsia"/>
                </w:rPr>
                <w:delText>交易代碼</w:delText>
              </w:r>
            </w:del>
          </w:p>
        </w:tc>
        <w:tc>
          <w:tcPr>
            <w:tcW w:w="624" w:type="pct"/>
          </w:tcPr>
          <w:p w14:paraId="43CE9F6E" w14:textId="0828B370" w:rsidR="00E24265" w:rsidRPr="00615D4B" w:rsidDel="00CB3FDD" w:rsidRDefault="00E24265" w:rsidP="005F76AD">
            <w:pPr>
              <w:rPr>
                <w:del w:id="16308" w:author="阿毛" w:date="2021-05-21T17:54:00Z"/>
                <w:rFonts w:ascii="標楷體" w:eastAsia="標楷體" w:hAnsi="標楷體"/>
              </w:rPr>
            </w:pPr>
          </w:p>
        </w:tc>
        <w:tc>
          <w:tcPr>
            <w:tcW w:w="624" w:type="pct"/>
          </w:tcPr>
          <w:p w14:paraId="68C71760" w14:textId="1C7874C8" w:rsidR="00E24265" w:rsidRPr="00615D4B" w:rsidDel="00CB3FDD" w:rsidRDefault="00E24265" w:rsidP="005F76AD">
            <w:pPr>
              <w:rPr>
                <w:del w:id="16309" w:author="阿毛" w:date="2021-05-21T17:54:00Z"/>
                <w:rFonts w:ascii="標楷體" w:eastAsia="標楷體" w:hAnsi="標楷體"/>
              </w:rPr>
            </w:pPr>
          </w:p>
        </w:tc>
        <w:tc>
          <w:tcPr>
            <w:tcW w:w="537" w:type="pct"/>
          </w:tcPr>
          <w:p w14:paraId="38D8A49A" w14:textId="22D01FD8" w:rsidR="00E24265" w:rsidRPr="00615D4B" w:rsidDel="00CB3FDD" w:rsidRDefault="00E24265" w:rsidP="005F76AD">
            <w:pPr>
              <w:rPr>
                <w:del w:id="16310" w:author="阿毛" w:date="2021-05-21T17:54:00Z"/>
                <w:rFonts w:ascii="標楷體" w:eastAsia="標楷體" w:hAnsi="標楷體"/>
              </w:rPr>
            </w:pPr>
            <w:del w:id="16311" w:author="阿毛" w:date="2021-05-21T17:54:00Z">
              <w:r w:rsidDel="00CB3FDD">
                <w:rPr>
                  <w:rFonts w:ascii="標楷體" w:eastAsia="標楷體" w:hAnsi="標楷體" w:hint="eastAsia"/>
                </w:rPr>
                <w:delText>下拉式選單</w:delText>
              </w:r>
            </w:del>
          </w:p>
        </w:tc>
        <w:tc>
          <w:tcPr>
            <w:tcW w:w="299" w:type="pct"/>
          </w:tcPr>
          <w:p w14:paraId="6A2F82E8" w14:textId="2562747E" w:rsidR="00E24265" w:rsidRPr="00615D4B" w:rsidDel="00CB3FDD" w:rsidRDefault="00E24265" w:rsidP="005F76AD">
            <w:pPr>
              <w:rPr>
                <w:del w:id="16312" w:author="阿毛" w:date="2021-05-21T17:54:00Z"/>
                <w:rFonts w:ascii="標楷體" w:eastAsia="標楷體" w:hAnsi="標楷體"/>
              </w:rPr>
            </w:pPr>
          </w:p>
        </w:tc>
        <w:tc>
          <w:tcPr>
            <w:tcW w:w="299" w:type="pct"/>
          </w:tcPr>
          <w:p w14:paraId="3BBDEBC1" w14:textId="4D1BC324" w:rsidR="00E24265" w:rsidRPr="00615D4B" w:rsidDel="00CB3FDD" w:rsidRDefault="00E24265" w:rsidP="005F76AD">
            <w:pPr>
              <w:rPr>
                <w:del w:id="16313" w:author="阿毛" w:date="2021-05-21T17:54:00Z"/>
                <w:rFonts w:ascii="標楷體" w:eastAsia="標楷體" w:hAnsi="標楷體"/>
              </w:rPr>
            </w:pPr>
          </w:p>
        </w:tc>
        <w:tc>
          <w:tcPr>
            <w:tcW w:w="1643" w:type="pct"/>
          </w:tcPr>
          <w:p w14:paraId="000A0D0E" w14:textId="638B349D" w:rsidR="00E24265" w:rsidDel="00CB3FDD" w:rsidRDefault="00E24265" w:rsidP="005F76AD">
            <w:pPr>
              <w:rPr>
                <w:del w:id="16314" w:author="阿毛" w:date="2021-05-21T17:54:00Z"/>
                <w:rFonts w:ascii="標楷體" w:eastAsia="標楷體" w:hAnsi="標楷體"/>
              </w:rPr>
            </w:pPr>
            <w:del w:id="16315" w:author="阿毛" w:date="2021-05-21T17:54:00Z">
              <w:r w:rsidRPr="000A7F55" w:rsidDel="00CB3FDD">
                <w:rPr>
                  <w:rFonts w:ascii="標楷體" w:eastAsia="標楷體" w:hAnsi="標楷體" w:hint="eastAsia"/>
                </w:rPr>
                <w:delText>1:新增</w:delText>
              </w:r>
            </w:del>
          </w:p>
          <w:p w14:paraId="1CA37F92" w14:textId="6EFF3408" w:rsidR="00E24265" w:rsidRPr="00615D4B" w:rsidDel="00CB3FDD" w:rsidRDefault="00E24265" w:rsidP="005F76AD">
            <w:pPr>
              <w:rPr>
                <w:del w:id="16316" w:author="阿毛" w:date="2021-05-21T17:54:00Z"/>
                <w:rFonts w:ascii="標楷體" w:eastAsia="標楷體" w:hAnsi="標楷體"/>
              </w:rPr>
            </w:pPr>
            <w:del w:id="16317" w:author="阿毛" w:date="2021-05-21T17:54:00Z">
              <w:r w:rsidRPr="000A7F55" w:rsidDel="00CB3FDD">
                <w:rPr>
                  <w:rFonts w:ascii="標楷體" w:eastAsia="標楷體" w:hAnsi="標楷體" w:hint="eastAsia"/>
                </w:rPr>
                <w:delText>2:異動</w:delText>
              </w:r>
            </w:del>
          </w:p>
        </w:tc>
      </w:tr>
      <w:tr w:rsidR="00E24265" w:rsidRPr="00615D4B" w:rsidDel="00CB3FDD" w14:paraId="6B685442" w14:textId="6BCC4029" w:rsidTr="005F76AD">
        <w:trPr>
          <w:trHeight w:val="291"/>
          <w:jc w:val="center"/>
          <w:del w:id="16318" w:author="阿毛" w:date="2021-05-21T17:54:00Z"/>
        </w:trPr>
        <w:tc>
          <w:tcPr>
            <w:tcW w:w="219" w:type="pct"/>
          </w:tcPr>
          <w:p w14:paraId="0C42B153" w14:textId="647B96EB" w:rsidR="00E24265" w:rsidRPr="005E579A" w:rsidDel="00CB3FDD" w:rsidRDefault="00E24265" w:rsidP="005F76AD">
            <w:pPr>
              <w:pStyle w:val="af9"/>
              <w:numPr>
                <w:ilvl w:val="0"/>
                <w:numId w:val="57"/>
              </w:numPr>
              <w:ind w:leftChars="0"/>
              <w:rPr>
                <w:del w:id="16319" w:author="阿毛" w:date="2021-05-21T17:54:00Z"/>
                <w:rFonts w:ascii="標楷體" w:eastAsia="標楷體" w:hAnsi="標楷體"/>
              </w:rPr>
            </w:pPr>
          </w:p>
        </w:tc>
        <w:tc>
          <w:tcPr>
            <w:tcW w:w="756" w:type="pct"/>
          </w:tcPr>
          <w:p w14:paraId="75996FA7" w14:textId="2C226D6B" w:rsidR="00E24265" w:rsidRPr="00615D4B" w:rsidDel="00CB3FDD" w:rsidRDefault="00E24265" w:rsidP="005F76AD">
            <w:pPr>
              <w:rPr>
                <w:del w:id="16320" w:author="阿毛" w:date="2021-05-21T17:54:00Z"/>
                <w:rFonts w:ascii="標楷體" w:eastAsia="標楷體" w:hAnsi="標楷體"/>
              </w:rPr>
            </w:pPr>
            <w:del w:id="16321" w:author="阿毛" w:date="2021-05-21T17:54:00Z">
              <w:r w:rsidRPr="00B93CCA" w:rsidDel="00CB3FDD">
                <w:rPr>
                  <w:rFonts w:ascii="標楷體" w:eastAsia="標楷體" w:hAnsi="標楷體" w:hint="eastAsia"/>
                </w:rPr>
                <w:delText>報送單位代號</w:delText>
              </w:r>
            </w:del>
          </w:p>
        </w:tc>
        <w:tc>
          <w:tcPr>
            <w:tcW w:w="624" w:type="pct"/>
          </w:tcPr>
          <w:p w14:paraId="1A5D43D8" w14:textId="3FCC6DC6" w:rsidR="00E24265" w:rsidRPr="00615D4B" w:rsidDel="00CB3FDD" w:rsidRDefault="00E24265" w:rsidP="005F76AD">
            <w:pPr>
              <w:rPr>
                <w:del w:id="16322" w:author="阿毛" w:date="2021-05-21T17:54:00Z"/>
                <w:rFonts w:ascii="標楷體" w:eastAsia="標楷體" w:hAnsi="標楷體"/>
              </w:rPr>
            </w:pPr>
          </w:p>
        </w:tc>
        <w:tc>
          <w:tcPr>
            <w:tcW w:w="624" w:type="pct"/>
          </w:tcPr>
          <w:p w14:paraId="070077C9" w14:textId="209C1ED9" w:rsidR="00E24265" w:rsidRPr="00615D4B" w:rsidDel="00CB3FDD" w:rsidRDefault="00E24265" w:rsidP="005F76AD">
            <w:pPr>
              <w:rPr>
                <w:del w:id="16323" w:author="阿毛" w:date="2021-05-21T17:54:00Z"/>
                <w:rFonts w:ascii="標楷體" w:eastAsia="標楷體" w:hAnsi="標楷體"/>
              </w:rPr>
            </w:pPr>
          </w:p>
        </w:tc>
        <w:tc>
          <w:tcPr>
            <w:tcW w:w="537" w:type="pct"/>
          </w:tcPr>
          <w:p w14:paraId="380003FB" w14:textId="20581D1C" w:rsidR="00E24265" w:rsidRPr="00615D4B" w:rsidDel="00CB3FDD" w:rsidRDefault="00E24265" w:rsidP="005F76AD">
            <w:pPr>
              <w:rPr>
                <w:del w:id="16324" w:author="阿毛" w:date="2021-05-21T17:54:00Z"/>
                <w:rFonts w:ascii="標楷體" w:eastAsia="標楷體" w:hAnsi="標楷體"/>
              </w:rPr>
            </w:pPr>
          </w:p>
        </w:tc>
        <w:tc>
          <w:tcPr>
            <w:tcW w:w="299" w:type="pct"/>
          </w:tcPr>
          <w:p w14:paraId="73A5833B" w14:textId="6F619070" w:rsidR="00E24265" w:rsidRPr="00615D4B" w:rsidDel="00CB3FDD" w:rsidRDefault="00E24265" w:rsidP="005F76AD">
            <w:pPr>
              <w:rPr>
                <w:del w:id="16325" w:author="阿毛" w:date="2021-05-21T17:54:00Z"/>
                <w:rFonts w:ascii="標楷體" w:eastAsia="標楷體" w:hAnsi="標楷體"/>
              </w:rPr>
            </w:pPr>
          </w:p>
        </w:tc>
        <w:tc>
          <w:tcPr>
            <w:tcW w:w="299" w:type="pct"/>
          </w:tcPr>
          <w:p w14:paraId="2FA8607A" w14:textId="0CEF0DA7" w:rsidR="00E24265" w:rsidRPr="00615D4B" w:rsidDel="00CB3FDD" w:rsidRDefault="00E24265" w:rsidP="005F76AD">
            <w:pPr>
              <w:rPr>
                <w:del w:id="16326" w:author="阿毛" w:date="2021-05-21T17:54:00Z"/>
                <w:rFonts w:ascii="標楷體" w:eastAsia="標楷體" w:hAnsi="標楷體"/>
              </w:rPr>
            </w:pPr>
          </w:p>
        </w:tc>
        <w:tc>
          <w:tcPr>
            <w:tcW w:w="1643" w:type="pct"/>
          </w:tcPr>
          <w:p w14:paraId="6989ED7A" w14:textId="49EB87F9" w:rsidR="00E24265" w:rsidRPr="00615D4B" w:rsidDel="00CB3FDD" w:rsidRDefault="00E24265" w:rsidP="005F76AD">
            <w:pPr>
              <w:rPr>
                <w:del w:id="16327" w:author="阿毛" w:date="2021-05-21T17:54:00Z"/>
                <w:rFonts w:ascii="標楷體" w:eastAsia="標楷體" w:hAnsi="標楷體"/>
              </w:rPr>
            </w:pPr>
          </w:p>
        </w:tc>
      </w:tr>
      <w:tr w:rsidR="00E24265" w:rsidRPr="00615D4B" w:rsidDel="00CB3FDD" w14:paraId="4556CFF5" w14:textId="22F0E0BD" w:rsidTr="005F76AD">
        <w:trPr>
          <w:trHeight w:val="291"/>
          <w:jc w:val="center"/>
          <w:del w:id="16328" w:author="阿毛" w:date="2021-05-21T17:54:00Z"/>
        </w:trPr>
        <w:tc>
          <w:tcPr>
            <w:tcW w:w="219" w:type="pct"/>
          </w:tcPr>
          <w:p w14:paraId="1C755A3F" w14:textId="15C64388" w:rsidR="00E24265" w:rsidRPr="005E579A" w:rsidDel="00CB3FDD" w:rsidRDefault="00E24265" w:rsidP="005F76AD">
            <w:pPr>
              <w:pStyle w:val="af9"/>
              <w:numPr>
                <w:ilvl w:val="0"/>
                <w:numId w:val="57"/>
              </w:numPr>
              <w:ind w:leftChars="0"/>
              <w:rPr>
                <w:del w:id="16329" w:author="阿毛" w:date="2021-05-21T17:54:00Z"/>
                <w:rFonts w:ascii="標楷體" w:eastAsia="標楷體" w:hAnsi="標楷體"/>
              </w:rPr>
            </w:pPr>
          </w:p>
        </w:tc>
        <w:tc>
          <w:tcPr>
            <w:tcW w:w="756" w:type="pct"/>
          </w:tcPr>
          <w:p w14:paraId="5D13D683" w14:textId="6A5DCC4A" w:rsidR="00E24265" w:rsidRPr="00615D4B" w:rsidDel="00CB3FDD" w:rsidRDefault="00E24265" w:rsidP="005F76AD">
            <w:pPr>
              <w:rPr>
                <w:del w:id="16330" w:author="阿毛" w:date="2021-05-21T17:54:00Z"/>
                <w:rFonts w:ascii="標楷體" w:eastAsia="標楷體" w:hAnsi="標楷體"/>
              </w:rPr>
            </w:pPr>
            <w:del w:id="16331" w:author="阿毛" w:date="2021-05-21T17:54:00Z">
              <w:r w:rsidRPr="00B93CCA" w:rsidDel="00CB3FDD">
                <w:rPr>
                  <w:rFonts w:ascii="標楷體" w:eastAsia="標楷體" w:hAnsi="標楷體" w:hint="eastAsia"/>
                </w:rPr>
                <w:delText>債務人IDN</w:delText>
              </w:r>
            </w:del>
          </w:p>
        </w:tc>
        <w:tc>
          <w:tcPr>
            <w:tcW w:w="624" w:type="pct"/>
          </w:tcPr>
          <w:p w14:paraId="5D193F32" w14:textId="2B7311BE" w:rsidR="00E24265" w:rsidRPr="00615D4B" w:rsidDel="00CB3FDD" w:rsidRDefault="00E24265" w:rsidP="005F76AD">
            <w:pPr>
              <w:rPr>
                <w:del w:id="16332" w:author="阿毛" w:date="2021-05-21T17:54:00Z"/>
                <w:rFonts w:ascii="標楷體" w:eastAsia="標楷體" w:hAnsi="標楷體"/>
              </w:rPr>
            </w:pPr>
          </w:p>
        </w:tc>
        <w:tc>
          <w:tcPr>
            <w:tcW w:w="624" w:type="pct"/>
          </w:tcPr>
          <w:p w14:paraId="2C9A58AD" w14:textId="787C7E36" w:rsidR="00E24265" w:rsidRPr="00615D4B" w:rsidDel="00CB3FDD" w:rsidRDefault="00E24265" w:rsidP="005F76AD">
            <w:pPr>
              <w:rPr>
                <w:del w:id="16333" w:author="阿毛" w:date="2021-05-21T17:54:00Z"/>
                <w:rFonts w:ascii="標楷體" w:eastAsia="標楷體" w:hAnsi="標楷體"/>
              </w:rPr>
            </w:pPr>
          </w:p>
        </w:tc>
        <w:tc>
          <w:tcPr>
            <w:tcW w:w="537" w:type="pct"/>
          </w:tcPr>
          <w:p w14:paraId="3848B3D3" w14:textId="5B02D5CD" w:rsidR="00E24265" w:rsidRPr="00615D4B" w:rsidDel="00CB3FDD" w:rsidRDefault="00E24265" w:rsidP="005F76AD">
            <w:pPr>
              <w:rPr>
                <w:del w:id="16334" w:author="阿毛" w:date="2021-05-21T17:54:00Z"/>
                <w:rFonts w:ascii="標楷體" w:eastAsia="標楷體" w:hAnsi="標楷體"/>
              </w:rPr>
            </w:pPr>
          </w:p>
        </w:tc>
        <w:tc>
          <w:tcPr>
            <w:tcW w:w="299" w:type="pct"/>
          </w:tcPr>
          <w:p w14:paraId="58276A5C" w14:textId="16D100CD" w:rsidR="00E24265" w:rsidRPr="00615D4B" w:rsidDel="00CB3FDD" w:rsidRDefault="00E24265" w:rsidP="005F76AD">
            <w:pPr>
              <w:rPr>
                <w:del w:id="16335" w:author="阿毛" w:date="2021-05-21T17:54:00Z"/>
                <w:rFonts w:ascii="標楷體" w:eastAsia="標楷體" w:hAnsi="標楷體"/>
              </w:rPr>
            </w:pPr>
          </w:p>
        </w:tc>
        <w:tc>
          <w:tcPr>
            <w:tcW w:w="299" w:type="pct"/>
          </w:tcPr>
          <w:p w14:paraId="7B283AE9" w14:textId="6B187E74" w:rsidR="00E24265" w:rsidRPr="00615D4B" w:rsidDel="00CB3FDD" w:rsidRDefault="00E24265" w:rsidP="005F76AD">
            <w:pPr>
              <w:rPr>
                <w:del w:id="16336" w:author="阿毛" w:date="2021-05-21T17:54:00Z"/>
                <w:rFonts w:ascii="標楷體" w:eastAsia="標楷體" w:hAnsi="標楷體"/>
              </w:rPr>
            </w:pPr>
          </w:p>
        </w:tc>
        <w:tc>
          <w:tcPr>
            <w:tcW w:w="1643" w:type="pct"/>
          </w:tcPr>
          <w:p w14:paraId="516907A3" w14:textId="25B81B02" w:rsidR="00E24265" w:rsidRPr="00615D4B" w:rsidDel="00CB3FDD" w:rsidRDefault="00E24265" w:rsidP="005F76AD">
            <w:pPr>
              <w:rPr>
                <w:del w:id="16337" w:author="阿毛" w:date="2021-05-21T17:54:00Z"/>
                <w:rFonts w:ascii="標楷體" w:eastAsia="標楷體" w:hAnsi="標楷體"/>
              </w:rPr>
            </w:pPr>
          </w:p>
        </w:tc>
      </w:tr>
      <w:tr w:rsidR="00E24265" w:rsidRPr="00615D4B" w:rsidDel="00CB3FDD" w14:paraId="5FEBAF91" w14:textId="51512DA6" w:rsidTr="005F76AD">
        <w:trPr>
          <w:trHeight w:val="291"/>
          <w:jc w:val="center"/>
          <w:del w:id="16338" w:author="阿毛" w:date="2021-05-21T17:54:00Z"/>
        </w:trPr>
        <w:tc>
          <w:tcPr>
            <w:tcW w:w="219" w:type="pct"/>
          </w:tcPr>
          <w:p w14:paraId="2E74B861" w14:textId="0DEA714E" w:rsidR="00E24265" w:rsidRPr="005E579A" w:rsidDel="00CB3FDD" w:rsidRDefault="00E24265" w:rsidP="005F76AD">
            <w:pPr>
              <w:pStyle w:val="af9"/>
              <w:numPr>
                <w:ilvl w:val="0"/>
                <w:numId w:val="57"/>
              </w:numPr>
              <w:ind w:leftChars="0"/>
              <w:rPr>
                <w:del w:id="16339" w:author="阿毛" w:date="2021-05-21T17:54:00Z"/>
                <w:rFonts w:ascii="標楷體" w:eastAsia="標楷體" w:hAnsi="標楷體"/>
              </w:rPr>
            </w:pPr>
          </w:p>
        </w:tc>
        <w:tc>
          <w:tcPr>
            <w:tcW w:w="756" w:type="pct"/>
          </w:tcPr>
          <w:p w14:paraId="4ED23AED" w14:textId="625F3710" w:rsidR="00E24265" w:rsidRPr="00615D4B" w:rsidDel="00CB3FDD" w:rsidRDefault="00E24265" w:rsidP="005F76AD">
            <w:pPr>
              <w:rPr>
                <w:del w:id="16340" w:author="阿毛" w:date="2021-05-21T17:54:00Z"/>
                <w:rFonts w:ascii="標楷體" w:eastAsia="標楷體" w:hAnsi="標楷體"/>
              </w:rPr>
            </w:pPr>
            <w:del w:id="16341" w:author="阿毛" w:date="2021-05-21T17:54:00Z">
              <w:r w:rsidRPr="00B93CCA" w:rsidDel="00CB3FDD">
                <w:rPr>
                  <w:rFonts w:ascii="標楷體" w:eastAsia="標楷體" w:hAnsi="標楷體" w:hint="eastAsia"/>
                </w:rPr>
                <w:delText>調解申請日</w:delText>
              </w:r>
            </w:del>
          </w:p>
        </w:tc>
        <w:tc>
          <w:tcPr>
            <w:tcW w:w="624" w:type="pct"/>
          </w:tcPr>
          <w:p w14:paraId="722B8032" w14:textId="79D040A5" w:rsidR="00E24265" w:rsidRPr="00615D4B" w:rsidDel="00CB3FDD" w:rsidRDefault="00E24265" w:rsidP="005F76AD">
            <w:pPr>
              <w:rPr>
                <w:del w:id="16342" w:author="阿毛" w:date="2021-05-21T17:54:00Z"/>
                <w:rFonts w:ascii="標楷體" w:eastAsia="標楷體" w:hAnsi="標楷體"/>
              </w:rPr>
            </w:pPr>
          </w:p>
        </w:tc>
        <w:tc>
          <w:tcPr>
            <w:tcW w:w="624" w:type="pct"/>
          </w:tcPr>
          <w:p w14:paraId="09E1DFCD" w14:textId="454CDFFE" w:rsidR="00E24265" w:rsidRPr="00615D4B" w:rsidDel="00CB3FDD" w:rsidRDefault="00E24265" w:rsidP="005F76AD">
            <w:pPr>
              <w:rPr>
                <w:del w:id="16343" w:author="阿毛" w:date="2021-05-21T17:54:00Z"/>
                <w:rFonts w:ascii="標楷體" w:eastAsia="標楷體" w:hAnsi="標楷體"/>
              </w:rPr>
            </w:pPr>
          </w:p>
        </w:tc>
        <w:tc>
          <w:tcPr>
            <w:tcW w:w="537" w:type="pct"/>
          </w:tcPr>
          <w:p w14:paraId="395362A9" w14:textId="3139FC66" w:rsidR="00E24265" w:rsidRPr="00615D4B" w:rsidDel="00CB3FDD" w:rsidRDefault="00E24265" w:rsidP="005F76AD">
            <w:pPr>
              <w:rPr>
                <w:del w:id="16344" w:author="阿毛" w:date="2021-05-21T17:54:00Z"/>
                <w:rFonts w:ascii="標楷體" w:eastAsia="標楷體" w:hAnsi="標楷體"/>
              </w:rPr>
            </w:pPr>
          </w:p>
        </w:tc>
        <w:tc>
          <w:tcPr>
            <w:tcW w:w="299" w:type="pct"/>
          </w:tcPr>
          <w:p w14:paraId="4EFCC728" w14:textId="1894A8D4" w:rsidR="00E24265" w:rsidRPr="00615D4B" w:rsidDel="00CB3FDD" w:rsidRDefault="00E24265" w:rsidP="005F76AD">
            <w:pPr>
              <w:rPr>
                <w:del w:id="16345" w:author="阿毛" w:date="2021-05-21T17:54:00Z"/>
                <w:rFonts w:ascii="標楷體" w:eastAsia="標楷體" w:hAnsi="標楷體"/>
              </w:rPr>
            </w:pPr>
          </w:p>
        </w:tc>
        <w:tc>
          <w:tcPr>
            <w:tcW w:w="299" w:type="pct"/>
          </w:tcPr>
          <w:p w14:paraId="52713A99" w14:textId="1A1D8357" w:rsidR="00E24265" w:rsidRPr="00615D4B" w:rsidDel="00CB3FDD" w:rsidRDefault="00E24265" w:rsidP="005F76AD">
            <w:pPr>
              <w:rPr>
                <w:del w:id="16346" w:author="阿毛" w:date="2021-05-21T17:54:00Z"/>
                <w:rFonts w:ascii="標楷體" w:eastAsia="標楷體" w:hAnsi="標楷體"/>
              </w:rPr>
            </w:pPr>
          </w:p>
        </w:tc>
        <w:tc>
          <w:tcPr>
            <w:tcW w:w="1643" w:type="pct"/>
          </w:tcPr>
          <w:p w14:paraId="5CE1DD17" w14:textId="79446E87" w:rsidR="00E24265" w:rsidRPr="00615D4B" w:rsidDel="00CB3FDD" w:rsidRDefault="00E24265" w:rsidP="005F76AD">
            <w:pPr>
              <w:rPr>
                <w:del w:id="16347" w:author="阿毛" w:date="2021-05-21T17:54:00Z"/>
                <w:rFonts w:ascii="標楷體" w:eastAsia="標楷體" w:hAnsi="標楷體"/>
              </w:rPr>
            </w:pPr>
          </w:p>
        </w:tc>
      </w:tr>
      <w:tr w:rsidR="00E24265" w:rsidRPr="00615D4B" w:rsidDel="00CB3FDD" w14:paraId="671BC83C" w14:textId="561EF339" w:rsidTr="005F76AD">
        <w:trPr>
          <w:trHeight w:val="291"/>
          <w:jc w:val="center"/>
          <w:del w:id="16348" w:author="阿毛" w:date="2021-05-21T17:54:00Z"/>
        </w:trPr>
        <w:tc>
          <w:tcPr>
            <w:tcW w:w="219" w:type="pct"/>
          </w:tcPr>
          <w:p w14:paraId="6FBB4350" w14:textId="325115D8" w:rsidR="00E24265" w:rsidRPr="005E579A" w:rsidDel="00CB3FDD" w:rsidRDefault="00E24265" w:rsidP="005F76AD">
            <w:pPr>
              <w:pStyle w:val="af9"/>
              <w:numPr>
                <w:ilvl w:val="0"/>
                <w:numId w:val="57"/>
              </w:numPr>
              <w:ind w:leftChars="0"/>
              <w:rPr>
                <w:del w:id="16349" w:author="阿毛" w:date="2021-05-21T17:54:00Z"/>
                <w:rFonts w:ascii="標楷體" w:eastAsia="標楷體" w:hAnsi="標楷體"/>
              </w:rPr>
            </w:pPr>
          </w:p>
        </w:tc>
        <w:tc>
          <w:tcPr>
            <w:tcW w:w="756" w:type="pct"/>
          </w:tcPr>
          <w:p w14:paraId="7E1234A4" w14:textId="3620C9FD" w:rsidR="00E24265" w:rsidRPr="00615D4B" w:rsidDel="00CB3FDD" w:rsidRDefault="00E24265" w:rsidP="005F76AD">
            <w:pPr>
              <w:rPr>
                <w:del w:id="16350" w:author="阿毛" w:date="2021-05-21T17:54:00Z"/>
                <w:rFonts w:ascii="標楷體" w:eastAsia="標楷體" w:hAnsi="標楷體"/>
              </w:rPr>
            </w:pPr>
            <w:del w:id="16351" w:author="阿毛" w:date="2021-05-21T17:54:00Z">
              <w:r w:rsidRPr="00B93CCA" w:rsidDel="00CB3FDD">
                <w:rPr>
                  <w:rFonts w:ascii="標楷體" w:eastAsia="標楷體" w:hAnsi="標楷體" w:hint="eastAsia"/>
                </w:rPr>
                <w:delText>受理調解機構代號</w:delText>
              </w:r>
            </w:del>
          </w:p>
        </w:tc>
        <w:tc>
          <w:tcPr>
            <w:tcW w:w="624" w:type="pct"/>
          </w:tcPr>
          <w:p w14:paraId="1B7A7D07" w14:textId="22F1CAB3" w:rsidR="00E24265" w:rsidRPr="00615D4B" w:rsidDel="00CB3FDD" w:rsidRDefault="00E24265" w:rsidP="005F76AD">
            <w:pPr>
              <w:rPr>
                <w:del w:id="16352" w:author="阿毛" w:date="2021-05-21T17:54:00Z"/>
                <w:rFonts w:ascii="標楷體" w:eastAsia="標楷體" w:hAnsi="標楷體"/>
              </w:rPr>
            </w:pPr>
          </w:p>
        </w:tc>
        <w:tc>
          <w:tcPr>
            <w:tcW w:w="624" w:type="pct"/>
          </w:tcPr>
          <w:p w14:paraId="451B3C5A" w14:textId="30F9FC10" w:rsidR="00E24265" w:rsidRPr="00615D4B" w:rsidDel="00CB3FDD" w:rsidRDefault="00E24265" w:rsidP="005F76AD">
            <w:pPr>
              <w:rPr>
                <w:del w:id="16353" w:author="阿毛" w:date="2021-05-21T17:54:00Z"/>
                <w:rFonts w:ascii="標楷體" w:eastAsia="標楷體" w:hAnsi="標楷體"/>
              </w:rPr>
            </w:pPr>
          </w:p>
        </w:tc>
        <w:tc>
          <w:tcPr>
            <w:tcW w:w="537" w:type="pct"/>
          </w:tcPr>
          <w:p w14:paraId="40E7151F" w14:textId="0147ACC9" w:rsidR="00E24265" w:rsidRPr="00615D4B" w:rsidDel="00CB3FDD" w:rsidRDefault="00E24265" w:rsidP="005F76AD">
            <w:pPr>
              <w:rPr>
                <w:del w:id="16354" w:author="阿毛" w:date="2021-05-21T17:54:00Z"/>
                <w:rFonts w:ascii="標楷體" w:eastAsia="標楷體" w:hAnsi="標楷體"/>
              </w:rPr>
            </w:pPr>
          </w:p>
        </w:tc>
        <w:tc>
          <w:tcPr>
            <w:tcW w:w="299" w:type="pct"/>
          </w:tcPr>
          <w:p w14:paraId="7C222A96" w14:textId="35BC4C9F" w:rsidR="00E24265" w:rsidRPr="00615D4B" w:rsidDel="00CB3FDD" w:rsidRDefault="00E24265" w:rsidP="005F76AD">
            <w:pPr>
              <w:rPr>
                <w:del w:id="16355" w:author="阿毛" w:date="2021-05-21T17:54:00Z"/>
                <w:rFonts w:ascii="標楷體" w:eastAsia="標楷體" w:hAnsi="標楷體"/>
              </w:rPr>
            </w:pPr>
          </w:p>
        </w:tc>
        <w:tc>
          <w:tcPr>
            <w:tcW w:w="299" w:type="pct"/>
          </w:tcPr>
          <w:p w14:paraId="45C8C503" w14:textId="13D4530C" w:rsidR="00E24265" w:rsidRPr="00615D4B" w:rsidDel="00CB3FDD" w:rsidRDefault="00E24265" w:rsidP="005F76AD">
            <w:pPr>
              <w:rPr>
                <w:del w:id="16356" w:author="阿毛" w:date="2021-05-21T17:54:00Z"/>
                <w:rFonts w:ascii="標楷體" w:eastAsia="標楷體" w:hAnsi="標楷體"/>
              </w:rPr>
            </w:pPr>
          </w:p>
        </w:tc>
        <w:tc>
          <w:tcPr>
            <w:tcW w:w="1643" w:type="pct"/>
          </w:tcPr>
          <w:p w14:paraId="423ADC21" w14:textId="5382A5C9" w:rsidR="00E24265" w:rsidRPr="00615D4B" w:rsidDel="00CB3FDD" w:rsidRDefault="00E24265" w:rsidP="005F76AD">
            <w:pPr>
              <w:rPr>
                <w:del w:id="16357" w:author="阿毛" w:date="2021-05-21T17:54:00Z"/>
                <w:rFonts w:ascii="標楷體" w:eastAsia="標楷體" w:hAnsi="標楷體"/>
              </w:rPr>
            </w:pPr>
          </w:p>
        </w:tc>
      </w:tr>
      <w:tr w:rsidR="00E24265" w:rsidRPr="00615D4B" w:rsidDel="00CB3FDD" w14:paraId="21F3C341" w14:textId="601ED9AF" w:rsidTr="005F76AD">
        <w:trPr>
          <w:trHeight w:val="291"/>
          <w:jc w:val="center"/>
          <w:del w:id="16358" w:author="阿毛" w:date="2021-05-21T17:54:00Z"/>
        </w:trPr>
        <w:tc>
          <w:tcPr>
            <w:tcW w:w="219" w:type="pct"/>
          </w:tcPr>
          <w:p w14:paraId="2FDD955E" w14:textId="7C65BE6D" w:rsidR="00E24265" w:rsidRPr="005E579A" w:rsidDel="00CB3FDD" w:rsidRDefault="00E24265" w:rsidP="005F76AD">
            <w:pPr>
              <w:pStyle w:val="af9"/>
              <w:numPr>
                <w:ilvl w:val="0"/>
                <w:numId w:val="57"/>
              </w:numPr>
              <w:ind w:leftChars="0"/>
              <w:rPr>
                <w:del w:id="16359" w:author="阿毛" w:date="2021-05-21T17:54:00Z"/>
                <w:rFonts w:ascii="標楷體" w:eastAsia="標楷體" w:hAnsi="標楷體"/>
              </w:rPr>
            </w:pPr>
          </w:p>
        </w:tc>
        <w:tc>
          <w:tcPr>
            <w:tcW w:w="756" w:type="pct"/>
          </w:tcPr>
          <w:p w14:paraId="62B7FC61" w14:textId="5812D664" w:rsidR="00E24265" w:rsidRPr="00615D4B" w:rsidDel="00CB3FDD" w:rsidRDefault="00E24265" w:rsidP="005F76AD">
            <w:pPr>
              <w:rPr>
                <w:del w:id="16360" w:author="阿毛" w:date="2021-05-21T17:54:00Z"/>
                <w:rFonts w:ascii="標楷體" w:eastAsia="標楷體" w:hAnsi="標楷體"/>
              </w:rPr>
            </w:pPr>
            <w:del w:id="16361" w:author="阿毛" w:date="2021-05-21T17:54:00Z">
              <w:r w:rsidRPr="00B93CCA" w:rsidDel="00CB3FDD">
                <w:rPr>
                  <w:rFonts w:ascii="標楷體" w:eastAsia="標楷體" w:hAnsi="標楷體" w:hint="eastAsia"/>
                </w:rPr>
                <w:delText>同意書取得日期</w:delText>
              </w:r>
            </w:del>
          </w:p>
        </w:tc>
        <w:tc>
          <w:tcPr>
            <w:tcW w:w="624" w:type="pct"/>
          </w:tcPr>
          <w:p w14:paraId="475A0F26" w14:textId="65B7A82C" w:rsidR="00E24265" w:rsidRPr="00615D4B" w:rsidDel="00CB3FDD" w:rsidRDefault="00E24265" w:rsidP="005F76AD">
            <w:pPr>
              <w:rPr>
                <w:del w:id="16362" w:author="阿毛" w:date="2021-05-21T17:54:00Z"/>
                <w:rFonts w:ascii="標楷體" w:eastAsia="標楷體" w:hAnsi="標楷體"/>
              </w:rPr>
            </w:pPr>
          </w:p>
        </w:tc>
        <w:tc>
          <w:tcPr>
            <w:tcW w:w="624" w:type="pct"/>
          </w:tcPr>
          <w:p w14:paraId="6503EC96" w14:textId="51BB84C3" w:rsidR="00E24265" w:rsidRPr="00615D4B" w:rsidDel="00CB3FDD" w:rsidRDefault="00E24265" w:rsidP="005F76AD">
            <w:pPr>
              <w:rPr>
                <w:del w:id="16363" w:author="阿毛" w:date="2021-05-21T17:54:00Z"/>
                <w:rFonts w:ascii="標楷體" w:eastAsia="標楷體" w:hAnsi="標楷體"/>
              </w:rPr>
            </w:pPr>
          </w:p>
        </w:tc>
        <w:tc>
          <w:tcPr>
            <w:tcW w:w="537" w:type="pct"/>
          </w:tcPr>
          <w:p w14:paraId="629810C7" w14:textId="21E11272" w:rsidR="00E24265" w:rsidRPr="00615D4B" w:rsidDel="00CB3FDD" w:rsidRDefault="00E24265" w:rsidP="005F76AD">
            <w:pPr>
              <w:rPr>
                <w:del w:id="16364" w:author="阿毛" w:date="2021-05-21T17:54:00Z"/>
                <w:rFonts w:ascii="標楷體" w:eastAsia="標楷體" w:hAnsi="標楷體"/>
              </w:rPr>
            </w:pPr>
          </w:p>
        </w:tc>
        <w:tc>
          <w:tcPr>
            <w:tcW w:w="299" w:type="pct"/>
          </w:tcPr>
          <w:p w14:paraId="7EC89DC5" w14:textId="528D5E94" w:rsidR="00E24265" w:rsidRPr="00615D4B" w:rsidDel="00CB3FDD" w:rsidRDefault="00E24265" w:rsidP="005F76AD">
            <w:pPr>
              <w:rPr>
                <w:del w:id="16365" w:author="阿毛" w:date="2021-05-21T17:54:00Z"/>
                <w:rFonts w:ascii="標楷體" w:eastAsia="標楷體" w:hAnsi="標楷體"/>
              </w:rPr>
            </w:pPr>
          </w:p>
        </w:tc>
        <w:tc>
          <w:tcPr>
            <w:tcW w:w="299" w:type="pct"/>
          </w:tcPr>
          <w:p w14:paraId="71599BF4" w14:textId="14723254" w:rsidR="00E24265" w:rsidRPr="00615D4B" w:rsidDel="00CB3FDD" w:rsidRDefault="00E24265" w:rsidP="005F76AD">
            <w:pPr>
              <w:rPr>
                <w:del w:id="16366" w:author="阿毛" w:date="2021-05-21T17:54:00Z"/>
                <w:rFonts w:ascii="標楷體" w:eastAsia="標楷體" w:hAnsi="標楷體"/>
              </w:rPr>
            </w:pPr>
          </w:p>
        </w:tc>
        <w:tc>
          <w:tcPr>
            <w:tcW w:w="1643" w:type="pct"/>
          </w:tcPr>
          <w:p w14:paraId="15C0D68E" w14:textId="7C017CD4" w:rsidR="00E24265" w:rsidRPr="00615D4B" w:rsidDel="00CB3FDD" w:rsidRDefault="00E24265" w:rsidP="005F76AD">
            <w:pPr>
              <w:rPr>
                <w:del w:id="16367" w:author="阿毛" w:date="2021-05-21T17:54:00Z"/>
                <w:rFonts w:ascii="標楷體" w:eastAsia="標楷體" w:hAnsi="標楷體"/>
              </w:rPr>
            </w:pPr>
          </w:p>
        </w:tc>
      </w:tr>
      <w:tr w:rsidR="00E24265" w:rsidRPr="00615D4B" w:rsidDel="00CB3FDD" w14:paraId="5B16A983" w14:textId="13E12C87" w:rsidTr="005F76AD">
        <w:trPr>
          <w:trHeight w:val="291"/>
          <w:jc w:val="center"/>
          <w:del w:id="16368" w:author="阿毛" w:date="2021-05-21T17:54:00Z"/>
        </w:trPr>
        <w:tc>
          <w:tcPr>
            <w:tcW w:w="219" w:type="pct"/>
          </w:tcPr>
          <w:p w14:paraId="1F965AE6" w14:textId="1A91F468" w:rsidR="00E24265" w:rsidRPr="005E579A" w:rsidDel="00CB3FDD" w:rsidRDefault="00E24265" w:rsidP="005F76AD">
            <w:pPr>
              <w:pStyle w:val="af9"/>
              <w:numPr>
                <w:ilvl w:val="0"/>
                <w:numId w:val="57"/>
              </w:numPr>
              <w:ind w:leftChars="0"/>
              <w:rPr>
                <w:del w:id="16369" w:author="阿毛" w:date="2021-05-21T17:54:00Z"/>
                <w:rFonts w:ascii="標楷體" w:eastAsia="標楷體" w:hAnsi="標楷體"/>
              </w:rPr>
            </w:pPr>
          </w:p>
        </w:tc>
        <w:tc>
          <w:tcPr>
            <w:tcW w:w="756" w:type="pct"/>
          </w:tcPr>
          <w:p w14:paraId="6629EB91" w14:textId="5012789B" w:rsidR="00E24265" w:rsidRPr="00615D4B" w:rsidDel="00CB3FDD" w:rsidRDefault="00E24265" w:rsidP="005F76AD">
            <w:pPr>
              <w:rPr>
                <w:del w:id="16370" w:author="阿毛" w:date="2021-05-21T17:54:00Z"/>
                <w:rFonts w:ascii="標楷體" w:eastAsia="標楷體" w:hAnsi="標楷體"/>
              </w:rPr>
            </w:pPr>
            <w:del w:id="16371" w:author="阿毛" w:date="2021-05-21T17:54:00Z">
              <w:r w:rsidRPr="00B93CCA" w:rsidDel="00CB3FDD">
                <w:rPr>
                  <w:rFonts w:ascii="標楷體" w:eastAsia="標楷體" w:hAnsi="標楷體" w:hint="eastAsia"/>
                </w:rPr>
                <w:delText>首次調解日</w:delText>
              </w:r>
            </w:del>
          </w:p>
        </w:tc>
        <w:tc>
          <w:tcPr>
            <w:tcW w:w="624" w:type="pct"/>
          </w:tcPr>
          <w:p w14:paraId="713EF47C" w14:textId="6FA9B62F" w:rsidR="00E24265" w:rsidRPr="00615D4B" w:rsidDel="00CB3FDD" w:rsidRDefault="00E24265" w:rsidP="005F76AD">
            <w:pPr>
              <w:rPr>
                <w:del w:id="16372" w:author="阿毛" w:date="2021-05-21T17:54:00Z"/>
                <w:rFonts w:ascii="標楷體" w:eastAsia="標楷體" w:hAnsi="標楷體"/>
              </w:rPr>
            </w:pPr>
          </w:p>
        </w:tc>
        <w:tc>
          <w:tcPr>
            <w:tcW w:w="624" w:type="pct"/>
          </w:tcPr>
          <w:p w14:paraId="17363EF2" w14:textId="5CBF2E25" w:rsidR="00E24265" w:rsidRPr="00615D4B" w:rsidDel="00CB3FDD" w:rsidRDefault="00E24265" w:rsidP="005F76AD">
            <w:pPr>
              <w:rPr>
                <w:del w:id="16373" w:author="阿毛" w:date="2021-05-21T17:54:00Z"/>
                <w:rFonts w:ascii="標楷體" w:eastAsia="標楷體" w:hAnsi="標楷體"/>
              </w:rPr>
            </w:pPr>
          </w:p>
        </w:tc>
        <w:tc>
          <w:tcPr>
            <w:tcW w:w="537" w:type="pct"/>
          </w:tcPr>
          <w:p w14:paraId="1719942C" w14:textId="2D5A320F" w:rsidR="00E24265" w:rsidRPr="00615D4B" w:rsidDel="00CB3FDD" w:rsidRDefault="00E24265" w:rsidP="005F76AD">
            <w:pPr>
              <w:rPr>
                <w:del w:id="16374" w:author="阿毛" w:date="2021-05-21T17:54:00Z"/>
                <w:rFonts w:ascii="標楷體" w:eastAsia="標楷體" w:hAnsi="標楷體"/>
              </w:rPr>
            </w:pPr>
          </w:p>
        </w:tc>
        <w:tc>
          <w:tcPr>
            <w:tcW w:w="299" w:type="pct"/>
          </w:tcPr>
          <w:p w14:paraId="4B560FAF" w14:textId="783F4383" w:rsidR="00E24265" w:rsidRPr="00615D4B" w:rsidDel="00CB3FDD" w:rsidRDefault="00E24265" w:rsidP="005F76AD">
            <w:pPr>
              <w:rPr>
                <w:del w:id="16375" w:author="阿毛" w:date="2021-05-21T17:54:00Z"/>
                <w:rFonts w:ascii="標楷體" w:eastAsia="標楷體" w:hAnsi="標楷體"/>
              </w:rPr>
            </w:pPr>
          </w:p>
        </w:tc>
        <w:tc>
          <w:tcPr>
            <w:tcW w:w="299" w:type="pct"/>
          </w:tcPr>
          <w:p w14:paraId="3FA49327" w14:textId="2E0DDF2B" w:rsidR="00E24265" w:rsidRPr="00615D4B" w:rsidDel="00CB3FDD" w:rsidRDefault="00E24265" w:rsidP="005F76AD">
            <w:pPr>
              <w:rPr>
                <w:del w:id="16376" w:author="阿毛" w:date="2021-05-21T17:54:00Z"/>
                <w:rFonts w:ascii="標楷體" w:eastAsia="標楷體" w:hAnsi="標楷體"/>
              </w:rPr>
            </w:pPr>
          </w:p>
        </w:tc>
        <w:tc>
          <w:tcPr>
            <w:tcW w:w="1643" w:type="pct"/>
          </w:tcPr>
          <w:p w14:paraId="27AE0C32" w14:textId="653741B8" w:rsidR="00E24265" w:rsidRPr="00615D4B" w:rsidDel="00CB3FDD" w:rsidRDefault="00E24265" w:rsidP="005F76AD">
            <w:pPr>
              <w:rPr>
                <w:del w:id="16377" w:author="阿毛" w:date="2021-05-21T17:54:00Z"/>
                <w:rFonts w:ascii="標楷體" w:eastAsia="標楷體" w:hAnsi="標楷體"/>
              </w:rPr>
            </w:pPr>
          </w:p>
        </w:tc>
      </w:tr>
      <w:tr w:rsidR="00E24265" w:rsidRPr="00615D4B" w:rsidDel="00CB3FDD" w14:paraId="034CD5FB" w14:textId="2F07489F" w:rsidTr="005F76AD">
        <w:trPr>
          <w:trHeight w:val="291"/>
          <w:jc w:val="center"/>
          <w:del w:id="16378" w:author="阿毛" w:date="2021-05-21T17:54:00Z"/>
        </w:trPr>
        <w:tc>
          <w:tcPr>
            <w:tcW w:w="219" w:type="pct"/>
          </w:tcPr>
          <w:p w14:paraId="0F71EE25" w14:textId="4075F41C" w:rsidR="00E24265" w:rsidRPr="005E579A" w:rsidDel="00CB3FDD" w:rsidRDefault="00E24265" w:rsidP="005F76AD">
            <w:pPr>
              <w:pStyle w:val="af9"/>
              <w:numPr>
                <w:ilvl w:val="0"/>
                <w:numId w:val="57"/>
              </w:numPr>
              <w:ind w:leftChars="0"/>
              <w:rPr>
                <w:del w:id="16379" w:author="阿毛" w:date="2021-05-21T17:54:00Z"/>
                <w:rFonts w:ascii="標楷體" w:eastAsia="標楷體" w:hAnsi="標楷體"/>
              </w:rPr>
            </w:pPr>
          </w:p>
        </w:tc>
        <w:tc>
          <w:tcPr>
            <w:tcW w:w="756" w:type="pct"/>
          </w:tcPr>
          <w:p w14:paraId="20C9B5F8" w14:textId="35FDD24E" w:rsidR="00E24265" w:rsidRPr="00615D4B" w:rsidDel="00CB3FDD" w:rsidRDefault="00E24265" w:rsidP="005F76AD">
            <w:pPr>
              <w:rPr>
                <w:del w:id="16380" w:author="阿毛" w:date="2021-05-21T17:54:00Z"/>
                <w:rFonts w:ascii="標楷體" w:eastAsia="標楷體" w:hAnsi="標楷體"/>
              </w:rPr>
            </w:pPr>
            <w:del w:id="16381" w:author="阿毛" w:date="2021-05-21T17:54:00Z">
              <w:r w:rsidRPr="00B93CCA" w:rsidDel="00CB3FDD">
                <w:rPr>
                  <w:rFonts w:ascii="標楷體" w:eastAsia="標楷體" w:hAnsi="標楷體" w:hint="eastAsia"/>
                </w:rPr>
                <w:delText>債權計算基準日</w:delText>
              </w:r>
            </w:del>
          </w:p>
        </w:tc>
        <w:tc>
          <w:tcPr>
            <w:tcW w:w="624" w:type="pct"/>
          </w:tcPr>
          <w:p w14:paraId="7556AB3B" w14:textId="6579D226" w:rsidR="00E24265" w:rsidRPr="00615D4B" w:rsidDel="00CB3FDD" w:rsidRDefault="00E24265" w:rsidP="005F76AD">
            <w:pPr>
              <w:rPr>
                <w:del w:id="16382" w:author="阿毛" w:date="2021-05-21T17:54:00Z"/>
                <w:rFonts w:ascii="標楷體" w:eastAsia="標楷體" w:hAnsi="標楷體"/>
              </w:rPr>
            </w:pPr>
          </w:p>
        </w:tc>
        <w:tc>
          <w:tcPr>
            <w:tcW w:w="624" w:type="pct"/>
          </w:tcPr>
          <w:p w14:paraId="18F3E2DC" w14:textId="0D7FF784" w:rsidR="00E24265" w:rsidRPr="00615D4B" w:rsidDel="00CB3FDD" w:rsidRDefault="00E24265" w:rsidP="005F76AD">
            <w:pPr>
              <w:rPr>
                <w:del w:id="16383" w:author="阿毛" w:date="2021-05-21T17:54:00Z"/>
                <w:rFonts w:ascii="標楷體" w:eastAsia="標楷體" w:hAnsi="標楷體"/>
              </w:rPr>
            </w:pPr>
          </w:p>
        </w:tc>
        <w:tc>
          <w:tcPr>
            <w:tcW w:w="537" w:type="pct"/>
          </w:tcPr>
          <w:p w14:paraId="5F52BF1A" w14:textId="01473229" w:rsidR="00E24265" w:rsidRPr="00615D4B" w:rsidDel="00CB3FDD" w:rsidRDefault="00E24265" w:rsidP="005F76AD">
            <w:pPr>
              <w:rPr>
                <w:del w:id="16384" w:author="阿毛" w:date="2021-05-21T17:54:00Z"/>
                <w:rFonts w:ascii="標楷體" w:eastAsia="標楷體" w:hAnsi="標楷體"/>
              </w:rPr>
            </w:pPr>
          </w:p>
        </w:tc>
        <w:tc>
          <w:tcPr>
            <w:tcW w:w="299" w:type="pct"/>
          </w:tcPr>
          <w:p w14:paraId="047A3698" w14:textId="235C1302" w:rsidR="00E24265" w:rsidRPr="00615D4B" w:rsidDel="00CB3FDD" w:rsidRDefault="00E24265" w:rsidP="005F76AD">
            <w:pPr>
              <w:rPr>
                <w:del w:id="16385" w:author="阿毛" w:date="2021-05-21T17:54:00Z"/>
                <w:rFonts w:ascii="標楷體" w:eastAsia="標楷體" w:hAnsi="標楷體"/>
              </w:rPr>
            </w:pPr>
          </w:p>
        </w:tc>
        <w:tc>
          <w:tcPr>
            <w:tcW w:w="299" w:type="pct"/>
          </w:tcPr>
          <w:p w14:paraId="5F8D1924" w14:textId="1E51EB7A" w:rsidR="00E24265" w:rsidRPr="00615D4B" w:rsidDel="00CB3FDD" w:rsidRDefault="00E24265" w:rsidP="005F76AD">
            <w:pPr>
              <w:rPr>
                <w:del w:id="16386" w:author="阿毛" w:date="2021-05-21T17:54:00Z"/>
                <w:rFonts w:ascii="標楷體" w:eastAsia="標楷體" w:hAnsi="標楷體"/>
              </w:rPr>
            </w:pPr>
          </w:p>
        </w:tc>
        <w:tc>
          <w:tcPr>
            <w:tcW w:w="1643" w:type="pct"/>
          </w:tcPr>
          <w:p w14:paraId="430A758F" w14:textId="47C36BB1" w:rsidR="00E24265" w:rsidRPr="00615D4B" w:rsidDel="00CB3FDD" w:rsidRDefault="00E24265" w:rsidP="005F76AD">
            <w:pPr>
              <w:rPr>
                <w:del w:id="16387" w:author="阿毛" w:date="2021-05-21T17:54:00Z"/>
                <w:rFonts w:ascii="標楷體" w:eastAsia="標楷體" w:hAnsi="標楷體"/>
              </w:rPr>
            </w:pPr>
          </w:p>
        </w:tc>
      </w:tr>
      <w:tr w:rsidR="00E24265" w:rsidRPr="00615D4B" w:rsidDel="00CB3FDD" w14:paraId="2EC2F42A" w14:textId="0FA5BAA4" w:rsidTr="005F76AD">
        <w:trPr>
          <w:trHeight w:val="291"/>
          <w:jc w:val="center"/>
          <w:del w:id="16388" w:author="阿毛" w:date="2021-05-21T17:54:00Z"/>
        </w:trPr>
        <w:tc>
          <w:tcPr>
            <w:tcW w:w="219" w:type="pct"/>
          </w:tcPr>
          <w:p w14:paraId="35B9A84B" w14:textId="4579B95A" w:rsidR="00E24265" w:rsidRPr="005E579A" w:rsidDel="00CB3FDD" w:rsidRDefault="00E24265" w:rsidP="005F76AD">
            <w:pPr>
              <w:pStyle w:val="af9"/>
              <w:numPr>
                <w:ilvl w:val="0"/>
                <w:numId w:val="57"/>
              </w:numPr>
              <w:ind w:leftChars="0"/>
              <w:rPr>
                <w:del w:id="16389" w:author="阿毛" w:date="2021-05-21T17:54:00Z"/>
                <w:rFonts w:ascii="標楷體" w:eastAsia="標楷體" w:hAnsi="標楷體"/>
              </w:rPr>
            </w:pPr>
          </w:p>
        </w:tc>
        <w:tc>
          <w:tcPr>
            <w:tcW w:w="756" w:type="pct"/>
          </w:tcPr>
          <w:p w14:paraId="2E7A223C" w14:textId="4F640402" w:rsidR="00E24265" w:rsidRPr="00615D4B" w:rsidDel="00CB3FDD" w:rsidRDefault="00E24265" w:rsidP="005F76AD">
            <w:pPr>
              <w:rPr>
                <w:del w:id="16390" w:author="阿毛" w:date="2021-05-21T17:54:00Z"/>
                <w:rFonts w:ascii="標楷體" w:eastAsia="標楷體" w:hAnsi="標楷體"/>
              </w:rPr>
            </w:pPr>
            <w:del w:id="16391" w:author="阿毛" w:date="2021-05-21T17:54:00Z">
              <w:r w:rsidRPr="00B93CCA" w:rsidDel="00CB3FDD">
                <w:rPr>
                  <w:rFonts w:ascii="標楷體" w:eastAsia="標楷體" w:hAnsi="標楷體" w:hint="eastAsia"/>
                </w:rPr>
                <w:delText>受理方式</w:delText>
              </w:r>
            </w:del>
          </w:p>
        </w:tc>
        <w:tc>
          <w:tcPr>
            <w:tcW w:w="624" w:type="pct"/>
          </w:tcPr>
          <w:p w14:paraId="1E80323D" w14:textId="4AFA9B2A" w:rsidR="00E24265" w:rsidRPr="00615D4B" w:rsidDel="00CB3FDD" w:rsidRDefault="00E24265" w:rsidP="005F76AD">
            <w:pPr>
              <w:rPr>
                <w:del w:id="16392" w:author="阿毛" w:date="2021-05-21T17:54:00Z"/>
                <w:rFonts w:ascii="標楷體" w:eastAsia="標楷體" w:hAnsi="標楷體"/>
              </w:rPr>
            </w:pPr>
          </w:p>
        </w:tc>
        <w:tc>
          <w:tcPr>
            <w:tcW w:w="624" w:type="pct"/>
          </w:tcPr>
          <w:p w14:paraId="37140ADA" w14:textId="0B1F7D51" w:rsidR="00E24265" w:rsidRPr="00615D4B" w:rsidDel="00CB3FDD" w:rsidRDefault="00E24265" w:rsidP="005F76AD">
            <w:pPr>
              <w:rPr>
                <w:del w:id="16393" w:author="阿毛" w:date="2021-05-21T17:54:00Z"/>
                <w:rFonts w:ascii="標楷體" w:eastAsia="標楷體" w:hAnsi="標楷體"/>
              </w:rPr>
            </w:pPr>
          </w:p>
        </w:tc>
        <w:tc>
          <w:tcPr>
            <w:tcW w:w="537" w:type="pct"/>
          </w:tcPr>
          <w:p w14:paraId="16F12BFC" w14:textId="61B90A0D" w:rsidR="00E24265" w:rsidRPr="00615D4B" w:rsidDel="00CB3FDD" w:rsidRDefault="00E24265" w:rsidP="005F76AD">
            <w:pPr>
              <w:rPr>
                <w:del w:id="16394" w:author="阿毛" w:date="2021-05-21T17:54:00Z"/>
                <w:rFonts w:ascii="標楷體" w:eastAsia="標楷體" w:hAnsi="標楷體"/>
              </w:rPr>
            </w:pPr>
            <w:del w:id="16395" w:author="阿毛" w:date="2021-05-21T17:54:00Z">
              <w:r w:rsidDel="00CB3FDD">
                <w:rPr>
                  <w:rFonts w:ascii="標楷體" w:eastAsia="標楷體" w:hAnsi="標楷體" w:hint="eastAsia"/>
                </w:rPr>
                <w:delText>下拉式選單</w:delText>
              </w:r>
            </w:del>
          </w:p>
        </w:tc>
        <w:tc>
          <w:tcPr>
            <w:tcW w:w="299" w:type="pct"/>
          </w:tcPr>
          <w:p w14:paraId="3D310D68" w14:textId="12C39108" w:rsidR="00E24265" w:rsidRPr="00615D4B" w:rsidDel="00CB3FDD" w:rsidRDefault="00E24265" w:rsidP="005F76AD">
            <w:pPr>
              <w:rPr>
                <w:del w:id="16396" w:author="阿毛" w:date="2021-05-21T17:54:00Z"/>
                <w:rFonts w:ascii="標楷體" w:eastAsia="標楷體" w:hAnsi="標楷體"/>
              </w:rPr>
            </w:pPr>
          </w:p>
        </w:tc>
        <w:tc>
          <w:tcPr>
            <w:tcW w:w="299" w:type="pct"/>
          </w:tcPr>
          <w:p w14:paraId="1DDC24BA" w14:textId="739FA07E" w:rsidR="00E24265" w:rsidRPr="00615D4B" w:rsidDel="00CB3FDD" w:rsidRDefault="00E24265" w:rsidP="005F76AD">
            <w:pPr>
              <w:rPr>
                <w:del w:id="16397" w:author="阿毛" w:date="2021-05-21T17:54:00Z"/>
                <w:rFonts w:ascii="標楷體" w:eastAsia="標楷體" w:hAnsi="標楷體"/>
              </w:rPr>
            </w:pPr>
          </w:p>
        </w:tc>
        <w:tc>
          <w:tcPr>
            <w:tcW w:w="1643" w:type="pct"/>
          </w:tcPr>
          <w:p w14:paraId="2179B429" w14:textId="16635FDF" w:rsidR="00E24265" w:rsidRPr="000A7F55" w:rsidDel="00CB3FDD" w:rsidRDefault="00E24265" w:rsidP="005F76AD">
            <w:pPr>
              <w:rPr>
                <w:del w:id="16398" w:author="阿毛" w:date="2021-05-21T17:54:00Z"/>
                <w:rFonts w:ascii="標楷體" w:eastAsia="標楷體" w:hAnsi="標楷體"/>
              </w:rPr>
            </w:pPr>
            <w:del w:id="16399" w:author="阿毛" w:date="2021-05-21T17:54:00Z">
              <w:r w:rsidRPr="000A7F55" w:rsidDel="00CB3FDD">
                <w:rPr>
                  <w:rFonts w:ascii="標楷體" w:eastAsia="標楷體" w:hAnsi="標楷體" w:hint="eastAsia"/>
                </w:rPr>
                <w:delText>1:法院調解</w:delText>
              </w:r>
            </w:del>
          </w:p>
          <w:p w14:paraId="55015266" w14:textId="71E23F5D" w:rsidR="00E24265" w:rsidRPr="00615D4B" w:rsidDel="00CB3FDD" w:rsidRDefault="00E24265" w:rsidP="005F76AD">
            <w:pPr>
              <w:rPr>
                <w:del w:id="16400" w:author="阿毛" w:date="2021-05-21T17:54:00Z"/>
                <w:rFonts w:ascii="標楷體" w:eastAsia="標楷體" w:hAnsi="標楷體"/>
              </w:rPr>
            </w:pPr>
            <w:del w:id="16401" w:author="阿毛" w:date="2021-05-21T17:54:00Z">
              <w:r w:rsidRPr="000A7F55" w:rsidDel="00CB3FDD">
                <w:rPr>
                  <w:rFonts w:ascii="標楷體" w:eastAsia="標楷體" w:hAnsi="標楷體" w:hint="eastAsia"/>
                </w:rPr>
                <w:delText>2:鄉鎮市區調解委員會調解</w:delText>
              </w:r>
            </w:del>
          </w:p>
        </w:tc>
      </w:tr>
      <w:tr w:rsidR="00E24265" w:rsidRPr="00615D4B" w:rsidDel="00CB3FDD" w14:paraId="7539B596" w14:textId="41F5DF53" w:rsidTr="005F76AD">
        <w:trPr>
          <w:trHeight w:val="291"/>
          <w:jc w:val="center"/>
          <w:del w:id="16402" w:author="阿毛" w:date="2021-05-21T17:54:00Z"/>
        </w:trPr>
        <w:tc>
          <w:tcPr>
            <w:tcW w:w="219" w:type="pct"/>
          </w:tcPr>
          <w:p w14:paraId="081DB253" w14:textId="63F5CFC3" w:rsidR="00E24265" w:rsidRPr="005E579A" w:rsidDel="00CB3FDD" w:rsidRDefault="00E24265" w:rsidP="005F76AD">
            <w:pPr>
              <w:pStyle w:val="af9"/>
              <w:numPr>
                <w:ilvl w:val="0"/>
                <w:numId w:val="57"/>
              </w:numPr>
              <w:ind w:leftChars="0"/>
              <w:rPr>
                <w:del w:id="16403" w:author="阿毛" w:date="2021-05-21T17:54:00Z"/>
                <w:rFonts w:ascii="標楷體" w:eastAsia="標楷體" w:hAnsi="標楷體"/>
              </w:rPr>
            </w:pPr>
          </w:p>
        </w:tc>
        <w:tc>
          <w:tcPr>
            <w:tcW w:w="756" w:type="pct"/>
          </w:tcPr>
          <w:p w14:paraId="764EBD11" w14:textId="2072046D" w:rsidR="00E24265" w:rsidRPr="00615D4B" w:rsidDel="00CB3FDD" w:rsidRDefault="00E24265" w:rsidP="005F76AD">
            <w:pPr>
              <w:rPr>
                <w:del w:id="16404" w:author="阿毛" w:date="2021-05-21T17:54:00Z"/>
                <w:rFonts w:ascii="標楷體" w:eastAsia="標楷體" w:hAnsi="標楷體"/>
              </w:rPr>
            </w:pPr>
            <w:del w:id="16405" w:author="阿毛" w:date="2021-05-21T17:54:00Z">
              <w:r w:rsidRPr="00B93CCA" w:rsidDel="00CB3FDD">
                <w:rPr>
                  <w:rFonts w:ascii="標楷體" w:eastAsia="標楷體" w:hAnsi="標楷體" w:hint="eastAsia"/>
                </w:rPr>
                <w:delText>協辦行是否需自行回報債權</w:delText>
              </w:r>
            </w:del>
          </w:p>
        </w:tc>
        <w:tc>
          <w:tcPr>
            <w:tcW w:w="624" w:type="pct"/>
          </w:tcPr>
          <w:p w14:paraId="45B827BE" w14:textId="51208FBB" w:rsidR="00E24265" w:rsidRPr="00615D4B" w:rsidDel="00CB3FDD" w:rsidRDefault="00E24265" w:rsidP="005F76AD">
            <w:pPr>
              <w:rPr>
                <w:del w:id="16406" w:author="阿毛" w:date="2021-05-21T17:54:00Z"/>
                <w:rFonts w:ascii="標楷體" w:eastAsia="標楷體" w:hAnsi="標楷體"/>
              </w:rPr>
            </w:pPr>
          </w:p>
        </w:tc>
        <w:tc>
          <w:tcPr>
            <w:tcW w:w="624" w:type="pct"/>
          </w:tcPr>
          <w:p w14:paraId="44D97386" w14:textId="6936D35F" w:rsidR="00E24265" w:rsidRPr="00615D4B" w:rsidDel="00CB3FDD" w:rsidRDefault="00E24265" w:rsidP="005F76AD">
            <w:pPr>
              <w:rPr>
                <w:del w:id="16407" w:author="阿毛" w:date="2021-05-21T17:54:00Z"/>
                <w:rFonts w:ascii="標楷體" w:eastAsia="標楷體" w:hAnsi="標楷體"/>
              </w:rPr>
            </w:pPr>
          </w:p>
        </w:tc>
        <w:tc>
          <w:tcPr>
            <w:tcW w:w="537" w:type="pct"/>
          </w:tcPr>
          <w:p w14:paraId="6531AACD" w14:textId="7757C690" w:rsidR="00E24265" w:rsidRPr="00615D4B" w:rsidDel="00CB3FDD" w:rsidRDefault="00E24265" w:rsidP="005F76AD">
            <w:pPr>
              <w:rPr>
                <w:del w:id="16408" w:author="阿毛" w:date="2021-05-21T17:54:00Z"/>
                <w:rFonts w:ascii="標楷體" w:eastAsia="標楷體" w:hAnsi="標楷體"/>
              </w:rPr>
            </w:pPr>
          </w:p>
        </w:tc>
        <w:tc>
          <w:tcPr>
            <w:tcW w:w="299" w:type="pct"/>
          </w:tcPr>
          <w:p w14:paraId="3D72737B" w14:textId="7D698775" w:rsidR="00E24265" w:rsidRPr="00615D4B" w:rsidDel="00CB3FDD" w:rsidRDefault="00E24265" w:rsidP="005F76AD">
            <w:pPr>
              <w:rPr>
                <w:del w:id="16409" w:author="阿毛" w:date="2021-05-21T17:54:00Z"/>
                <w:rFonts w:ascii="標楷體" w:eastAsia="標楷體" w:hAnsi="標楷體"/>
              </w:rPr>
            </w:pPr>
          </w:p>
        </w:tc>
        <w:tc>
          <w:tcPr>
            <w:tcW w:w="299" w:type="pct"/>
          </w:tcPr>
          <w:p w14:paraId="6AC51CEF" w14:textId="547E8B2A" w:rsidR="00E24265" w:rsidRPr="00615D4B" w:rsidDel="00CB3FDD" w:rsidRDefault="00E24265" w:rsidP="005F76AD">
            <w:pPr>
              <w:rPr>
                <w:del w:id="16410" w:author="阿毛" w:date="2021-05-21T17:54:00Z"/>
                <w:rFonts w:ascii="標楷體" w:eastAsia="標楷體" w:hAnsi="標楷體"/>
              </w:rPr>
            </w:pPr>
          </w:p>
        </w:tc>
        <w:tc>
          <w:tcPr>
            <w:tcW w:w="1643" w:type="pct"/>
          </w:tcPr>
          <w:p w14:paraId="26F3E234" w14:textId="15ADA73F" w:rsidR="00E24265" w:rsidRPr="00615D4B" w:rsidDel="00CB3FDD" w:rsidRDefault="00E24265" w:rsidP="005F76AD">
            <w:pPr>
              <w:rPr>
                <w:del w:id="16411" w:author="阿毛" w:date="2021-05-21T17:54:00Z"/>
                <w:rFonts w:ascii="標楷體" w:eastAsia="標楷體" w:hAnsi="標楷體"/>
              </w:rPr>
            </w:pPr>
          </w:p>
        </w:tc>
      </w:tr>
      <w:tr w:rsidR="00E24265" w:rsidRPr="00615D4B" w:rsidDel="00CB3FDD" w14:paraId="7F1ECBB9" w14:textId="6A76AB3D" w:rsidTr="005F76AD">
        <w:trPr>
          <w:trHeight w:val="291"/>
          <w:jc w:val="center"/>
          <w:del w:id="16412" w:author="阿毛" w:date="2021-05-21T17:54:00Z"/>
        </w:trPr>
        <w:tc>
          <w:tcPr>
            <w:tcW w:w="219" w:type="pct"/>
          </w:tcPr>
          <w:p w14:paraId="41F82D62" w14:textId="108538EA" w:rsidR="00E24265" w:rsidRPr="005E579A" w:rsidDel="00CB3FDD" w:rsidRDefault="00E24265" w:rsidP="005F76AD">
            <w:pPr>
              <w:pStyle w:val="af9"/>
              <w:numPr>
                <w:ilvl w:val="0"/>
                <w:numId w:val="57"/>
              </w:numPr>
              <w:ind w:leftChars="0"/>
              <w:rPr>
                <w:del w:id="16413" w:author="阿毛" w:date="2021-05-21T17:54:00Z"/>
                <w:rFonts w:ascii="標楷體" w:eastAsia="標楷體" w:hAnsi="標楷體"/>
              </w:rPr>
            </w:pPr>
          </w:p>
        </w:tc>
        <w:tc>
          <w:tcPr>
            <w:tcW w:w="756" w:type="pct"/>
          </w:tcPr>
          <w:p w14:paraId="68F1E609" w14:textId="36643638" w:rsidR="00E24265" w:rsidRPr="00615D4B" w:rsidDel="00CB3FDD" w:rsidRDefault="00E24265" w:rsidP="005F76AD">
            <w:pPr>
              <w:rPr>
                <w:del w:id="16414" w:author="阿毛" w:date="2021-05-21T17:54:00Z"/>
                <w:rFonts w:ascii="標楷體" w:eastAsia="標楷體" w:hAnsi="標楷體"/>
              </w:rPr>
            </w:pPr>
            <w:del w:id="16415" w:author="阿毛" w:date="2021-05-21T17:54:00Z">
              <w:r w:rsidRPr="00B93CCA" w:rsidDel="00CB3FDD">
                <w:rPr>
                  <w:rFonts w:ascii="標楷體" w:eastAsia="標楷體" w:hAnsi="標楷體" w:hint="eastAsia"/>
                </w:rPr>
                <w:delText>未揭露債權機構代號1</w:delText>
              </w:r>
            </w:del>
          </w:p>
        </w:tc>
        <w:tc>
          <w:tcPr>
            <w:tcW w:w="624" w:type="pct"/>
          </w:tcPr>
          <w:p w14:paraId="2312D484" w14:textId="3D80E52D" w:rsidR="00E24265" w:rsidRPr="00615D4B" w:rsidDel="00CB3FDD" w:rsidRDefault="00E24265" w:rsidP="005F76AD">
            <w:pPr>
              <w:rPr>
                <w:del w:id="16416" w:author="阿毛" w:date="2021-05-21T17:54:00Z"/>
                <w:rFonts w:ascii="標楷體" w:eastAsia="標楷體" w:hAnsi="標楷體"/>
              </w:rPr>
            </w:pPr>
          </w:p>
        </w:tc>
        <w:tc>
          <w:tcPr>
            <w:tcW w:w="624" w:type="pct"/>
          </w:tcPr>
          <w:p w14:paraId="246F9F5A" w14:textId="14E4B93B" w:rsidR="00E24265" w:rsidRPr="00615D4B" w:rsidDel="00CB3FDD" w:rsidRDefault="00E24265" w:rsidP="005F76AD">
            <w:pPr>
              <w:rPr>
                <w:del w:id="16417" w:author="阿毛" w:date="2021-05-21T17:54:00Z"/>
                <w:rFonts w:ascii="標楷體" w:eastAsia="標楷體" w:hAnsi="標楷體"/>
              </w:rPr>
            </w:pPr>
          </w:p>
        </w:tc>
        <w:tc>
          <w:tcPr>
            <w:tcW w:w="537" w:type="pct"/>
          </w:tcPr>
          <w:p w14:paraId="6940F98A" w14:textId="25A2C3A8" w:rsidR="00E24265" w:rsidRPr="00615D4B" w:rsidDel="00CB3FDD" w:rsidRDefault="00E24265" w:rsidP="005F76AD">
            <w:pPr>
              <w:rPr>
                <w:del w:id="16418" w:author="阿毛" w:date="2021-05-21T17:54:00Z"/>
                <w:rFonts w:ascii="標楷體" w:eastAsia="標楷體" w:hAnsi="標楷體"/>
              </w:rPr>
            </w:pPr>
          </w:p>
        </w:tc>
        <w:tc>
          <w:tcPr>
            <w:tcW w:w="299" w:type="pct"/>
          </w:tcPr>
          <w:p w14:paraId="7CB205A9" w14:textId="7038D8D9" w:rsidR="00E24265" w:rsidRPr="00615D4B" w:rsidDel="00CB3FDD" w:rsidRDefault="00E24265" w:rsidP="005F76AD">
            <w:pPr>
              <w:rPr>
                <w:del w:id="16419" w:author="阿毛" w:date="2021-05-21T17:54:00Z"/>
                <w:rFonts w:ascii="標楷體" w:eastAsia="標楷體" w:hAnsi="標楷體"/>
              </w:rPr>
            </w:pPr>
          </w:p>
        </w:tc>
        <w:tc>
          <w:tcPr>
            <w:tcW w:w="299" w:type="pct"/>
          </w:tcPr>
          <w:p w14:paraId="54901F20" w14:textId="4FE3EE59" w:rsidR="00E24265" w:rsidRPr="00615D4B" w:rsidDel="00CB3FDD" w:rsidRDefault="00E24265" w:rsidP="005F76AD">
            <w:pPr>
              <w:rPr>
                <w:del w:id="16420" w:author="阿毛" w:date="2021-05-21T17:54:00Z"/>
                <w:rFonts w:ascii="標楷體" w:eastAsia="標楷體" w:hAnsi="標楷體"/>
              </w:rPr>
            </w:pPr>
          </w:p>
        </w:tc>
        <w:tc>
          <w:tcPr>
            <w:tcW w:w="1643" w:type="pct"/>
          </w:tcPr>
          <w:p w14:paraId="3806FCD8" w14:textId="763BAD5C" w:rsidR="00E24265" w:rsidRPr="00615D4B" w:rsidDel="00CB3FDD" w:rsidRDefault="00E24265" w:rsidP="005F76AD">
            <w:pPr>
              <w:rPr>
                <w:del w:id="16421" w:author="阿毛" w:date="2021-05-21T17:54:00Z"/>
                <w:rFonts w:ascii="標楷體" w:eastAsia="標楷體" w:hAnsi="標楷體"/>
              </w:rPr>
            </w:pPr>
          </w:p>
        </w:tc>
      </w:tr>
      <w:tr w:rsidR="00E24265" w:rsidRPr="00615D4B" w:rsidDel="00CB3FDD" w14:paraId="624A1D85" w14:textId="6B5B0A57" w:rsidTr="005F76AD">
        <w:trPr>
          <w:trHeight w:val="291"/>
          <w:jc w:val="center"/>
          <w:del w:id="16422" w:author="阿毛" w:date="2021-05-21T17:54:00Z"/>
        </w:trPr>
        <w:tc>
          <w:tcPr>
            <w:tcW w:w="219" w:type="pct"/>
          </w:tcPr>
          <w:p w14:paraId="5B7A6F91" w14:textId="65943712" w:rsidR="00E24265" w:rsidRPr="005E579A" w:rsidDel="00CB3FDD" w:rsidRDefault="00E24265" w:rsidP="005F76AD">
            <w:pPr>
              <w:pStyle w:val="af9"/>
              <w:numPr>
                <w:ilvl w:val="0"/>
                <w:numId w:val="57"/>
              </w:numPr>
              <w:ind w:leftChars="0"/>
              <w:rPr>
                <w:del w:id="16423" w:author="阿毛" w:date="2021-05-21T17:54:00Z"/>
                <w:rFonts w:ascii="標楷體" w:eastAsia="標楷體" w:hAnsi="標楷體"/>
              </w:rPr>
            </w:pPr>
          </w:p>
        </w:tc>
        <w:tc>
          <w:tcPr>
            <w:tcW w:w="756" w:type="pct"/>
          </w:tcPr>
          <w:p w14:paraId="0316F528" w14:textId="6B76D32A" w:rsidR="00E24265" w:rsidRPr="00615D4B" w:rsidDel="00CB3FDD" w:rsidRDefault="00E24265" w:rsidP="005F76AD">
            <w:pPr>
              <w:rPr>
                <w:del w:id="16424" w:author="阿毛" w:date="2021-05-21T17:54:00Z"/>
                <w:rFonts w:ascii="標楷體" w:eastAsia="標楷體" w:hAnsi="標楷體"/>
              </w:rPr>
            </w:pPr>
            <w:del w:id="16425" w:author="阿毛" w:date="2021-05-21T17:54:00Z">
              <w:r w:rsidRPr="00B93CCA" w:rsidDel="00CB3FDD">
                <w:rPr>
                  <w:rFonts w:ascii="標楷體" w:eastAsia="標楷體" w:hAnsi="標楷體" w:hint="eastAsia"/>
                </w:rPr>
                <w:delText>未揭露債權機構代號2</w:delText>
              </w:r>
            </w:del>
          </w:p>
        </w:tc>
        <w:tc>
          <w:tcPr>
            <w:tcW w:w="624" w:type="pct"/>
          </w:tcPr>
          <w:p w14:paraId="22C7AD17" w14:textId="488FD730" w:rsidR="00E24265" w:rsidRPr="00615D4B" w:rsidDel="00CB3FDD" w:rsidRDefault="00E24265" w:rsidP="005F76AD">
            <w:pPr>
              <w:rPr>
                <w:del w:id="16426" w:author="阿毛" w:date="2021-05-21T17:54:00Z"/>
                <w:rFonts w:ascii="標楷體" w:eastAsia="標楷體" w:hAnsi="標楷體"/>
              </w:rPr>
            </w:pPr>
          </w:p>
        </w:tc>
        <w:tc>
          <w:tcPr>
            <w:tcW w:w="624" w:type="pct"/>
          </w:tcPr>
          <w:p w14:paraId="61480F9E" w14:textId="513F19B0" w:rsidR="00E24265" w:rsidRPr="00615D4B" w:rsidDel="00CB3FDD" w:rsidRDefault="00E24265" w:rsidP="005F76AD">
            <w:pPr>
              <w:rPr>
                <w:del w:id="16427" w:author="阿毛" w:date="2021-05-21T17:54:00Z"/>
                <w:rFonts w:ascii="標楷體" w:eastAsia="標楷體" w:hAnsi="標楷體"/>
              </w:rPr>
            </w:pPr>
          </w:p>
        </w:tc>
        <w:tc>
          <w:tcPr>
            <w:tcW w:w="537" w:type="pct"/>
          </w:tcPr>
          <w:p w14:paraId="248BFD16" w14:textId="7CC95930" w:rsidR="00E24265" w:rsidRPr="00615D4B" w:rsidDel="00CB3FDD" w:rsidRDefault="00E24265" w:rsidP="005F76AD">
            <w:pPr>
              <w:rPr>
                <w:del w:id="16428" w:author="阿毛" w:date="2021-05-21T17:54:00Z"/>
                <w:rFonts w:ascii="標楷體" w:eastAsia="標楷體" w:hAnsi="標楷體"/>
              </w:rPr>
            </w:pPr>
          </w:p>
        </w:tc>
        <w:tc>
          <w:tcPr>
            <w:tcW w:w="299" w:type="pct"/>
          </w:tcPr>
          <w:p w14:paraId="297902EB" w14:textId="536F87FD" w:rsidR="00E24265" w:rsidRPr="00615D4B" w:rsidDel="00CB3FDD" w:rsidRDefault="00E24265" w:rsidP="005F76AD">
            <w:pPr>
              <w:rPr>
                <w:del w:id="16429" w:author="阿毛" w:date="2021-05-21T17:54:00Z"/>
                <w:rFonts w:ascii="標楷體" w:eastAsia="標楷體" w:hAnsi="標楷體"/>
              </w:rPr>
            </w:pPr>
          </w:p>
        </w:tc>
        <w:tc>
          <w:tcPr>
            <w:tcW w:w="299" w:type="pct"/>
          </w:tcPr>
          <w:p w14:paraId="2271C79E" w14:textId="78C0D0FE" w:rsidR="00E24265" w:rsidRPr="00615D4B" w:rsidDel="00CB3FDD" w:rsidRDefault="00E24265" w:rsidP="005F76AD">
            <w:pPr>
              <w:rPr>
                <w:del w:id="16430" w:author="阿毛" w:date="2021-05-21T17:54:00Z"/>
                <w:rFonts w:ascii="標楷體" w:eastAsia="標楷體" w:hAnsi="標楷體"/>
              </w:rPr>
            </w:pPr>
          </w:p>
        </w:tc>
        <w:tc>
          <w:tcPr>
            <w:tcW w:w="1643" w:type="pct"/>
          </w:tcPr>
          <w:p w14:paraId="0203AE80" w14:textId="181EA98B" w:rsidR="00E24265" w:rsidRPr="00615D4B" w:rsidDel="00CB3FDD" w:rsidRDefault="00E24265" w:rsidP="005F76AD">
            <w:pPr>
              <w:rPr>
                <w:del w:id="16431" w:author="阿毛" w:date="2021-05-21T17:54:00Z"/>
                <w:rFonts w:ascii="標楷體" w:eastAsia="標楷體" w:hAnsi="標楷體"/>
              </w:rPr>
            </w:pPr>
          </w:p>
        </w:tc>
      </w:tr>
      <w:tr w:rsidR="00E24265" w:rsidRPr="00615D4B" w:rsidDel="00CB3FDD" w14:paraId="15A8C81A" w14:textId="5D2857EF" w:rsidTr="005F76AD">
        <w:trPr>
          <w:trHeight w:val="291"/>
          <w:jc w:val="center"/>
          <w:del w:id="16432" w:author="阿毛" w:date="2021-05-21T17:54:00Z"/>
        </w:trPr>
        <w:tc>
          <w:tcPr>
            <w:tcW w:w="219" w:type="pct"/>
          </w:tcPr>
          <w:p w14:paraId="505B59EC" w14:textId="1EA8AB6F" w:rsidR="00E24265" w:rsidRPr="005E579A" w:rsidDel="00CB3FDD" w:rsidRDefault="00E24265" w:rsidP="005F76AD">
            <w:pPr>
              <w:pStyle w:val="af9"/>
              <w:numPr>
                <w:ilvl w:val="0"/>
                <w:numId w:val="57"/>
              </w:numPr>
              <w:ind w:leftChars="0"/>
              <w:rPr>
                <w:del w:id="16433" w:author="阿毛" w:date="2021-05-21T17:54:00Z"/>
                <w:rFonts w:ascii="標楷體" w:eastAsia="標楷體" w:hAnsi="標楷體"/>
              </w:rPr>
            </w:pPr>
          </w:p>
        </w:tc>
        <w:tc>
          <w:tcPr>
            <w:tcW w:w="756" w:type="pct"/>
          </w:tcPr>
          <w:p w14:paraId="5B95A513" w14:textId="515E9169" w:rsidR="00E24265" w:rsidRPr="00615D4B" w:rsidDel="00CB3FDD" w:rsidRDefault="00E24265" w:rsidP="005F76AD">
            <w:pPr>
              <w:rPr>
                <w:del w:id="16434" w:author="阿毛" w:date="2021-05-21T17:54:00Z"/>
                <w:rFonts w:ascii="標楷體" w:eastAsia="標楷體" w:hAnsi="標楷體"/>
              </w:rPr>
            </w:pPr>
            <w:del w:id="16435" w:author="阿毛" w:date="2021-05-21T17:54:00Z">
              <w:r w:rsidRPr="00B93CCA" w:rsidDel="00CB3FDD">
                <w:rPr>
                  <w:rFonts w:ascii="標楷體" w:eastAsia="標楷體" w:hAnsi="標楷體" w:hint="eastAsia"/>
                </w:rPr>
                <w:delText>未揭露債權機構代號</w:delText>
              </w:r>
              <w:r w:rsidDel="00CB3FDD">
                <w:rPr>
                  <w:rFonts w:ascii="標楷體" w:eastAsia="標楷體" w:hAnsi="標楷體" w:hint="eastAsia"/>
                </w:rPr>
                <w:delText>3</w:delText>
              </w:r>
            </w:del>
          </w:p>
        </w:tc>
        <w:tc>
          <w:tcPr>
            <w:tcW w:w="624" w:type="pct"/>
          </w:tcPr>
          <w:p w14:paraId="16EAAACA" w14:textId="33FD4742" w:rsidR="00E24265" w:rsidRPr="00615D4B" w:rsidDel="00CB3FDD" w:rsidRDefault="00E24265" w:rsidP="005F76AD">
            <w:pPr>
              <w:rPr>
                <w:del w:id="16436" w:author="阿毛" w:date="2021-05-21T17:54:00Z"/>
                <w:rFonts w:ascii="標楷體" w:eastAsia="標楷體" w:hAnsi="標楷體"/>
              </w:rPr>
            </w:pPr>
          </w:p>
        </w:tc>
        <w:tc>
          <w:tcPr>
            <w:tcW w:w="624" w:type="pct"/>
          </w:tcPr>
          <w:p w14:paraId="43A6B58A" w14:textId="16A37EDA" w:rsidR="00E24265" w:rsidRPr="00615D4B" w:rsidDel="00CB3FDD" w:rsidRDefault="00E24265" w:rsidP="005F76AD">
            <w:pPr>
              <w:rPr>
                <w:del w:id="16437" w:author="阿毛" w:date="2021-05-21T17:54:00Z"/>
                <w:rFonts w:ascii="標楷體" w:eastAsia="標楷體" w:hAnsi="標楷體"/>
              </w:rPr>
            </w:pPr>
          </w:p>
        </w:tc>
        <w:tc>
          <w:tcPr>
            <w:tcW w:w="537" w:type="pct"/>
          </w:tcPr>
          <w:p w14:paraId="6D8F44C6" w14:textId="19463CCD" w:rsidR="00E24265" w:rsidRPr="00615D4B" w:rsidDel="00CB3FDD" w:rsidRDefault="00E24265" w:rsidP="005F76AD">
            <w:pPr>
              <w:rPr>
                <w:del w:id="16438" w:author="阿毛" w:date="2021-05-21T17:54:00Z"/>
                <w:rFonts w:ascii="標楷體" w:eastAsia="標楷體" w:hAnsi="標楷體"/>
              </w:rPr>
            </w:pPr>
          </w:p>
        </w:tc>
        <w:tc>
          <w:tcPr>
            <w:tcW w:w="299" w:type="pct"/>
          </w:tcPr>
          <w:p w14:paraId="2C4E515F" w14:textId="36974284" w:rsidR="00E24265" w:rsidRPr="00615D4B" w:rsidDel="00CB3FDD" w:rsidRDefault="00E24265" w:rsidP="005F76AD">
            <w:pPr>
              <w:rPr>
                <w:del w:id="16439" w:author="阿毛" w:date="2021-05-21T17:54:00Z"/>
                <w:rFonts w:ascii="標楷體" w:eastAsia="標楷體" w:hAnsi="標楷體"/>
              </w:rPr>
            </w:pPr>
          </w:p>
        </w:tc>
        <w:tc>
          <w:tcPr>
            <w:tcW w:w="299" w:type="pct"/>
          </w:tcPr>
          <w:p w14:paraId="539483A6" w14:textId="63DF84B6" w:rsidR="00E24265" w:rsidRPr="00615D4B" w:rsidDel="00CB3FDD" w:rsidRDefault="00E24265" w:rsidP="005F76AD">
            <w:pPr>
              <w:rPr>
                <w:del w:id="16440" w:author="阿毛" w:date="2021-05-21T17:54:00Z"/>
                <w:rFonts w:ascii="標楷體" w:eastAsia="標楷體" w:hAnsi="標楷體"/>
              </w:rPr>
            </w:pPr>
          </w:p>
        </w:tc>
        <w:tc>
          <w:tcPr>
            <w:tcW w:w="1643" w:type="pct"/>
          </w:tcPr>
          <w:p w14:paraId="038B64DB" w14:textId="10F33441" w:rsidR="00E24265" w:rsidRPr="00615D4B" w:rsidDel="00CB3FDD" w:rsidRDefault="00E24265" w:rsidP="005F76AD">
            <w:pPr>
              <w:rPr>
                <w:del w:id="16441" w:author="阿毛" w:date="2021-05-21T17:54:00Z"/>
                <w:rFonts w:ascii="標楷體" w:eastAsia="標楷體" w:hAnsi="標楷體"/>
              </w:rPr>
            </w:pPr>
          </w:p>
        </w:tc>
      </w:tr>
      <w:tr w:rsidR="00E24265" w:rsidRPr="00615D4B" w:rsidDel="00CB3FDD" w14:paraId="758622B3" w14:textId="248CDC89" w:rsidTr="005F76AD">
        <w:trPr>
          <w:trHeight w:val="291"/>
          <w:jc w:val="center"/>
          <w:del w:id="16442" w:author="阿毛" w:date="2021-05-21T17:54:00Z"/>
        </w:trPr>
        <w:tc>
          <w:tcPr>
            <w:tcW w:w="219" w:type="pct"/>
          </w:tcPr>
          <w:p w14:paraId="07115D2C" w14:textId="6FC2601C" w:rsidR="00E24265" w:rsidRPr="005E579A" w:rsidDel="00CB3FDD" w:rsidRDefault="00E24265" w:rsidP="005F76AD">
            <w:pPr>
              <w:pStyle w:val="af9"/>
              <w:numPr>
                <w:ilvl w:val="0"/>
                <w:numId w:val="57"/>
              </w:numPr>
              <w:ind w:leftChars="0"/>
              <w:rPr>
                <w:del w:id="16443" w:author="阿毛" w:date="2021-05-21T17:54:00Z"/>
                <w:rFonts w:ascii="標楷體" w:eastAsia="標楷體" w:hAnsi="標楷體"/>
              </w:rPr>
            </w:pPr>
          </w:p>
        </w:tc>
        <w:tc>
          <w:tcPr>
            <w:tcW w:w="756" w:type="pct"/>
          </w:tcPr>
          <w:p w14:paraId="40301EA7" w14:textId="3AC0DF5E" w:rsidR="00E24265" w:rsidRPr="00615D4B" w:rsidDel="00CB3FDD" w:rsidRDefault="00E24265" w:rsidP="005F76AD">
            <w:pPr>
              <w:rPr>
                <w:del w:id="16444" w:author="阿毛" w:date="2021-05-21T17:54:00Z"/>
                <w:rFonts w:ascii="標楷體" w:eastAsia="標楷體" w:hAnsi="標楷體"/>
              </w:rPr>
            </w:pPr>
            <w:del w:id="16445" w:author="阿毛" w:date="2021-05-21T17:54:00Z">
              <w:r w:rsidRPr="00B93CCA" w:rsidDel="00CB3FDD">
                <w:rPr>
                  <w:rFonts w:ascii="標楷體" w:eastAsia="標楷體" w:hAnsi="標楷體" w:hint="eastAsia"/>
                </w:rPr>
                <w:delText>未揭露債權機構代號</w:delText>
              </w:r>
              <w:r w:rsidDel="00CB3FDD">
                <w:rPr>
                  <w:rFonts w:ascii="標楷體" w:eastAsia="標楷體" w:hAnsi="標楷體" w:hint="eastAsia"/>
                </w:rPr>
                <w:delText>4</w:delText>
              </w:r>
            </w:del>
          </w:p>
        </w:tc>
        <w:tc>
          <w:tcPr>
            <w:tcW w:w="624" w:type="pct"/>
          </w:tcPr>
          <w:p w14:paraId="1114B2F4" w14:textId="1445F7A3" w:rsidR="00E24265" w:rsidRPr="00615D4B" w:rsidDel="00CB3FDD" w:rsidRDefault="00E24265" w:rsidP="005F76AD">
            <w:pPr>
              <w:rPr>
                <w:del w:id="16446" w:author="阿毛" w:date="2021-05-21T17:54:00Z"/>
                <w:rFonts w:ascii="標楷體" w:eastAsia="標楷體" w:hAnsi="標楷體"/>
              </w:rPr>
            </w:pPr>
          </w:p>
        </w:tc>
        <w:tc>
          <w:tcPr>
            <w:tcW w:w="624" w:type="pct"/>
          </w:tcPr>
          <w:p w14:paraId="6221FCA7" w14:textId="5B39DD90" w:rsidR="00E24265" w:rsidRPr="00615D4B" w:rsidDel="00CB3FDD" w:rsidRDefault="00E24265" w:rsidP="005F76AD">
            <w:pPr>
              <w:rPr>
                <w:del w:id="16447" w:author="阿毛" w:date="2021-05-21T17:54:00Z"/>
                <w:rFonts w:ascii="標楷體" w:eastAsia="標楷體" w:hAnsi="標楷體"/>
              </w:rPr>
            </w:pPr>
          </w:p>
        </w:tc>
        <w:tc>
          <w:tcPr>
            <w:tcW w:w="537" w:type="pct"/>
          </w:tcPr>
          <w:p w14:paraId="4CE66D7B" w14:textId="55F5C3BD" w:rsidR="00E24265" w:rsidRPr="00615D4B" w:rsidDel="00CB3FDD" w:rsidRDefault="00E24265" w:rsidP="005F76AD">
            <w:pPr>
              <w:rPr>
                <w:del w:id="16448" w:author="阿毛" w:date="2021-05-21T17:54:00Z"/>
                <w:rFonts w:ascii="標楷體" w:eastAsia="標楷體" w:hAnsi="標楷體"/>
              </w:rPr>
            </w:pPr>
          </w:p>
        </w:tc>
        <w:tc>
          <w:tcPr>
            <w:tcW w:w="299" w:type="pct"/>
          </w:tcPr>
          <w:p w14:paraId="3F02E738" w14:textId="50630F1D" w:rsidR="00E24265" w:rsidRPr="00615D4B" w:rsidDel="00CB3FDD" w:rsidRDefault="00E24265" w:rsidP="005F76AD">
            <w:pPr>
              <w:rPr>
                <w:del w:id="16449" w:author="阿毛" w:date="2021-05-21T17:54:00Z"/>
                <w:rFonts w:ascii="標楷體" w:eastAsia="標楷體" w:hAnsi="標楷體"/>
              </w:rPr>
            </w:pPr>
          </w:p>
        </w:tc>
        <w:tc>
          <w:tcPr>
            <w:tcW w:w="299" w:type="pct"/>
          </w:tcPr>
          <w:p w14:paraId="6D6D1985" w14:textId="0347A321" w:rsidR="00E24265" w:rsidRPr="00615D4B" w:rsidDel="00CB3FDD" w:rsidRDefault="00E24265" w:rsidP="005F76AD">
            <w:pPr>
              <w:rPr>
                <w:del w:id="16450" w:author="阿毛" w:date="2021-05-21T17:54:00Z"/>
                <w:rFonts w:ascii="標楷體" w:eastAsia="標楷體" w:hAnsi="標楷體"/>
              </w:rPr>
            </w:pPr>
          </w:p>
        </w:tc>
        <w:tc>
          <w:tcPr>
            <w:tcW w:w="1643" w:type="pct"/>
          </w:tcPr>
          <w:p w14:paraId="0D78FCC7" w14:textId="6E49E96D" w:rsidR="00E24265" w:rsidRPr="00615D4B" w:rsidDel="00CB3FDD" w:rsidRDefault="00E24265" w:rsidP="005F76AD">
            <w:pPr>
              <w:rPr>
                <w:del w:id="16451" w:author="阿毛" w:date="2021-05-21T17:54:00Z"/>
                <w:rFonts w:ascii="標楷體" w:eastAsia="標楷體" w:hAnsi="標楷體"/>
              </w:rPr>
            </w:pPr>
          </w:p>
        </w:tc>
      </w:tr>
      <w:tr w:rsidR="00E24265" w:rsidRPr="00615D4B" w:rsidDel="00CB3FDD" w14:paraId="47693D0D" w14:textId="7442C28E" w:rsidTr="005F76AD">
        <w:trPr>
          <w:trHeight w:val="291"/>
          <w:jc w:val="center"/>
          <w:del w:id="16452" w:author="阿毛" w:date="2021-05-21T17:54:00Z"/>
        </w:trPr>
        <w:tc>
          <w:tcPr>
            <w:tcW w:w="219" w:type="pct"/>
          </w:tcPr>
          <w:p w14:paraId="35EE2703" w14:textId="4AF52765" w:rsidR="00E24265" w:rsidRPr="005E579A" w:rsidDel="00CB3FDD" w:rsidRDefault="00E24265" w:rsidP="005F76AD">
            <w:pPr>
              <w:pStyle w:val="af9"/>
              <w:numPr>
                <w:ilvl w:val="0"/>
                <w:numId w:val="57"/>
              </w:numPr>
              <w:ind w:leftChars="0"/>
              <w:rPr>
                <w:del w:id="16453" w:author="阿毛" w:date="2021-05-21T17:54:00Z"/>
                <w:rFonts w:ascii="標楷體" w:eastAsia="標楷體" w:hAnsi="標楷體"/>
              </w:rPr>
            </w:pPr>
          </w:p>
        </w:tc>
        <w:tc>
          <w:tcPr>
            <w:tcW w:w="756" w:type="pct"/>
          </w:tcPr>
          <w:p w14:paraId="0C5B6CD8" w14:textId="2725D83D" w:rsidR="00E24265" w:rsidRPr="00615D4B" w:rsidDel="00CB3FDD" w:rsidRDefault="00E24265" w:rsidP="005F76AD">
            <w:pPr>
              <w:rPr>
                <w:del w:id="16454" w:author="阿毛" w:date="2021-05-21T17:54:00Z"/>
                <w:rFonts w:ascii="標楷體" w:eastAsia="標楷體" w:hAnsi="標楷體"/>
              </w:rPr>
            </w:pPr>
            <w:del w:id="16455" w:author="阿毛" w:date="2021-05-21T17:54:00Z">
              <w:r w:rsidRPr="00B93CCA" w:rsidDel="00CB3FDD">
                <w:rPr>
                  <w:rFonts w:ascii="標楷體" w:eastAsia="標楷體" w:hAnsi="標楷體" w:hint="eastAsia"/>
                </w:rPr>
                <w:delText>未揭露債權機構代號</w:delText>
              </w:r>
              <w:r w:rsidDel="00CB3FDD">
                <w:rPr>
                  <w:rFonts w:ascii="標楷體" w:eastAsia="標楷體" w:hAnsi="標楷體" w:hint="eastAsia"/>
                </w:rPr>
                <w:delText>5</w:delText>
              </w:r>
            </w:del>
          </w:p>
        </w:tc>
        <w:tc>
          <w:tcPr>
            <w:tcW w:w="624" w:type="pct"/>
          </w:tcPr>
          <w:p w14:paraId="2A6B4A46" w14:textId="71E560DE" w:rsidR="00E24265" w:rsidRPr="00615D4B" w:rsidDel="00CB3FDD" w:rsidRDefault="00E24265" w:rsidP="005F76AD">
            <w:pPr>
              <w:rPr>
                <w:del w:id="16456" w:author="阿毛" w:date="2021-05-21T17:54:00Z"/>
                <w:rFonts w:ascii="標楷體" w:eastAsia="標楷體" w:hAnsi="標楷體"/>
              </w:rPr>
            </w:pPr>
          </w:p>
        </w:tc>
        <w:tc>
          <w:tcPr>
            <w:tcW w:w="624" w:type="pct"/>
          </w:tcPr>
          <w:p w14:paraId="710D34EC" w14:textId="07C21425" w:rsidR="00E24265" w:rsidRPr="00615D4B" w:rsidDel="00CB3FDD" w:rsidRDefault="00E24265" w:rsidP="005F76AD">
            <w:pPr>
              <w:rPr>
                <w:del w:id="16457" w:author="阿毛" w:date="2021-05-21T17:54:00Z"/>
                <w:rFonts w:ascii="標楷體" w:eastAsia="標楷體" w:hAnsi="標楷體"/>
              </w:rPr>
            </w:pPr>
          </w:p>
        </w:tc>
        <w:tc>
          <w:tcPr>
            <w:tcW w:w="537" w:type="pct"/>
          </w:tcPr>
          <w:p w14:paraId="22B4253E" w14:textId="3B8B8DB5" w:rsidR="00E24265" w:rsidRPr="00615D4B" w:rsidDel="00CB3FDD" w:rsidRDefault="00E24265" w:rsidP="005F76AD">
            <w:pPr>
              <w:rPr>
                <w:del w:id="16458" w:author="阿毛" w:date="2021-05-21T17:54:00Z"/>
                <w:rFonts w:ascii="標楷體" w:eastAsia="標楷體" w:hAnsi="標楷體"/>
              </w:rPr>
            </w:pPr>
          </w:p>
        </w:tc>
        <w:tc>
          <w:tcPr>
            <w:tcW w:w="299" w:type="pct"/>
          </w:tcPr>
          <w:p w14:paraId="74057763" w14:textId="73C8306B" w:rsidR="00E24265" w:rsidRPr="00615D4B" w:rsidDel="00CB3FDD" w:rsidRDefault="00E24265" w:rsidP="005F76AD">
            <w:pPr>
              <w:rPr>
                <w:del w:id="16459" w:author="阿毛" w:date="2021-05-21T17:54:00Z"/>
                <w:rFonts w:ascii="標楷體" w:eastAsia="標楷體" w:hAnsi="標楷體"/>
              </w:rPr>
            </w:pPr>
          </w:p>
        </w:tc>
        <w:tc>
          <w:tcPr>
            <w:tcW w:w="299" w:type="pct"/>
          </w:tcPr>
          <w:p w14:paraId="10C21631" w14:textId="61F666A4" w:rsidR="00E24265" w:rsidRPr="00615D4B" w:rsidDel="00CB3FDD" w:rsidRDefault="00E24265" w:rsidP="005F76AD">
            <w:pPr>
              <w:rPr>
                <w:del w:id="16460" w:author="阿毛" w:date="2021-05-21T17:54:00Z"/>
                <w:rFonts w:ascii="標楷體" w:eastAsia="標楷體" w:hAnsi="標楷體"/>
              </w:rPr>
            </w:pPr>
          </w:p>
        </w:tc>
        <w:tc>
          <w:tcPr>
            <w:tcW w:w="1643" w:type="pct"/>
          </w:tcPr>
          <w:p w14:paraId="00DA07C8" w14:textId="44CC7F77" w:rsidR="00E24265" w:rsidRPr="00615D4B" w:rsidDel="00CB3FDD" w:rsidRDefault="00E24265" w:rsidP="005F76AD">
            <w:pPr>
              <w:rPr>
                <w:del w:id="16461" w:author="阿毛" w:date="2021-05-21T17:54:00Z"/>
                <w:rFonts w:ascii="標楷體" w:eastAsia="標楷體" w:hAnsi="標楷體"/>
              </w:rPr>
            </w:pPr>
          </w:p>
        </w:tc>
      </w:tr>
      <w:tr w:rsidR="00E24265" w:rsidRPr="00615D4B" w:rsidDel="00CB3FDD" w14:paraId="4303BA70" w14:textId="5ED0B1C1" w:rsidTr="005F76AD">
        <w:trPr>
          <w:trHeight w:val="291"/>
          <w:jc w:val="center"/>
          <w:del w:id="16462" w:author="阿毛" w:date="2021-05-21T17:54:00Z"/>
        </w:trPr>
        <w:tc>
          <w:tcPr>
            <w:tcW w:w="219" w:type="pct"/>
          </w:tcPr>
          <w:p w14:paraId="2B57FACF" w14:textId="402EC8FB" w:rsidR="00E24265" w:rsidRPr="005E579A" w:rsidDel="00CB3FDD" w:rsidRDefault="00E24265" w:rsidP="005F76AD">
            <w:pPr>
              <w:pStyle w:val="af9"/>
              <w:numPr>
                <w:ilvl w:val="0"/>
                <w:numId w:val="57"/>
              </w:numPr>
              <w:ind w:leftChars="0"/>
              <w:rPr>
                <w:del w:id="16463" w:author="阿毛" w:date="2021-05-21T17:54:00Z"/>
                <w:rFonts w:ascii="標楷體" w:eastAsia="標楷體" w:hAnsi="標楷體"/>
              </w:rPr>
            </w:pPr>
          </w:p>
        </w:tc>
        <w:tc>
          <w:tcPr>
            <w:tcW w:w="756" w:type="pct"/>
          </w:tcPr>
          <w:p w14:paraId="693DA965" w14:textId="7ADF51E6" w:rsidR="00E24265" w:rsidRPr="00615D4B" w:rsidDel="00CB3FDD" w:rsidRDefault="00E24265" w:rsidP="005F76AD">
            <w:pPr>
              <w:rPr>
                <w:del w:id="16464" w:author="阿毛" w:date="2021-05-21T17:54:00Z"/>
                <w:rFonts w:ascii="標楷體" w:eastAsia="標楷體" w:hAnsi="標楷體"/>
              </w:rPr>
            </w:pPr>
            <w:del w:id="16465" w:author="阿毛" w:date="2021-05-21T17:54:00Z">
              <w:r w:rsidRPr="00B93CCA" w:rsidDel="00CB3FDD">
                <w:rPr>
                  <w:rFonts w:ascii="標楷體" w:eastAsia="標楷體" w:hAnsi="標楷體" w:hint="eastAsia"/>
                </w:rPr>
                <w:delText>未揭露債權機構代號</w:delText>
              </w:r>
              <w:r w:rsidDel="00CB3FDD">
                <w:rPr>
                  <w:rFonts w:ascii="標楷體" w:eastAsia="標楷體" w:hAnsi="標楷體" w:hint="eastAsia"/>
                </w:rPr>
                <w:delText>6</w:delText>
              </w:r>
            </w:del>
          </w:p>
        </w:tc>
        <w:tc>
          <w:tcPr>
            <w:tcW w:w="624" w:type="pct"/>
          </w:tcPr>
          <w:p w14:paraId="7D986B7E" w14:textId="6455DE3D" w:rsidR="00E24265" w:rsidRPr="00615D4B" w:rsidDel="00CB3FDD" w:rsidRDefault="00E24265" w:rsidP="005F76AD">
            <w:pPr>
              <w:rPr>
                <w:del w:id="16466" w:author="阿毛" w:date="2021-05-21T17:54:00Z"/>
                <w:rFonts w:ascii="標楷體" w:eastAsia="標楷體" w:hAnsi="標楷體"/>
              </w:rPr>
            </w:pPr>
          </w:p>
        </w:tc>
        <w:tc>
          <w:tcPr>
            <w:tcW w:w="624" w:type="pct"/>
          </w:tcPr>
          <w:p w14:paraId="5B60BEE0" w14:textId="4D3BA366" w:rsidR="00E24265" w:rsidRPr="00615D4B" w:rsidDel="00CB3FDD" w:rsidRDefault="00E24265" w:rsidP="005F76AD">
            <w:pPr>
              <w:rPr>
                <w:del w:id="16467" w:author="阿毛" w:date="2021-05-21T17:54:00Z"/>
                <w:rFonts w:ascii="標楷體" w:eastAsia="標楷體" w:hAnsi="標楷體"/>
              </w:rPr>
            </w:pPr>
          </w:p>
        </w:tc>
        <w:tc>
          <w:tcPr>
            <w:tcW w:w="537" w:type="pct"/>
          </w:tcPr>
          <w:p w14:paraId="29878C31" w14:textId="03F866B6" w:rsidR="00E24265" w:rsidRPr="00615D4B" w:rsidDel="00CB3FDD" w:rsidRDefault="00E24265" w:rsidP="005F76AD">
            <w:pPr>
              <w:rPr>
                <w:del w:id="16468" w:author="阿毛" w:date="2021-05-21T17:54:00Z"/>
                <w:rFonts w:ascii="標楷體" w:eastAsia="標楷體" w:hAnsi="標楷體"/>
              </w:rPr>
            </w:pPr>
          </w:p>
        </w:tc>
        <w:tc>
          <w:tcPr>
            <w:tcW w:w="299" w:type="pct"/>
          </w:tcPr>
          <w:p w14:paraId="5019EE18" w14:textId="6B8901BF" w:rsidR="00E24265" w:rsidRPr="00615D4B" w:rsidDel="00CB3FDD" w:rsidRDefault="00E24265" w:rsidP="005F76AD">
            <w:pPr>
              <w:rPr>
                <w:del w:id="16469" w:author="阿毛" w:date="2021-05-21T17:54:00Z"/>
                <w:rFonts w:ascii="標楷體" w:eastAsia="標楷體" w:hAnsi="標楷體"/>
              </w:rPr>
            </w:pPr>
          </w:p>
        </w:tc>
        <w:tc>
          <w:tcPr>
            <w:tcW w:w="299" w:type="pct"/>
          </w:tcPr>
          <w:p w14:paraId="0DCFF4B3" w14:textId="0214EDFB" w:rsidR="00E24265" w:rsidRPr="00615D4B" w:rsidDel="00CB3FDD" w:rsidRDefault="00E24265" w:rsidP="005F76AD">
            <w:pPr>
              <w:rPr>
                <w:del w:id="16470" w:author="阿毛" w:date="2021-05-21T17:54:00Z"/>
                <w:rFonts w:ascii="標楷體" w:eastAsia="標楷體" w:hAnsi="標楷體"/>
              </w:rPr>
            </w:pPr>
          </w:p>
        </w:tc>
        <w:tc>
          <w:tcPr>
            <w:tcW w:w="1643" w:type="pct"/>
          </w:tcPr>
          <w:p w14:paraId="7DEB32AB" w14:textId="77FA77BE" w:rsidR="00E24265" w:rsidRPr="00615D4B" w:rsidDel="00CB3FDD" w:rsidRDefault="00E24265" w:rsidP="005F76AD">
            <w:pPr>
              <w:rPr>
                <w:del w:id="16471" w:author="阿毛" w:date="2021-05-21T17:54:00Z"/>
                <w:rFonts w:ascii="標楷體" w:eastAsia="標楷體" w:hAnsi="標楷體"/>
              </w:rPr>
            </w:pPr>
          </w:p>
        </w:tc>
      </w:tr>
      <w:tr w:rsidR="00E24265" w:rsidRPr="00615D4B" w:rsidDel="00CB3FDD" w14:paraId="78A21345" w14:textId="7A9AFDDF" w:rsidTr="005F76AD">
        <w:trPr>
          <w:trHeight w:val="291"/>
          <w:jc w:val="center"/>
          <w:del w:id="16472" w:author="阿毛" w:date="2021-05-21T17:54:00Z"/>
        </w:trPr>
        <w:tc>
          <w:tcPr>
            <w:tcW w:w="219" w:type="pct"/>
          </w:tcPr>
          <w:p w14:paraId="01143F52" w14:textId="07402217" w:rsidR="00E24265" w:rsidRPr="005E579A" w:rsidDel="00CB3FDD" w:rsidRDefault="00E24265" w:rsidP="005F76AD">
            <w:pPr>
              <w:pStyle w:val="af9"/>
              <w:numPr>
                <w:ilvl w:val="0"/>
                <w:numId w:val="57"/>
              </w:numPr>
              <w:ind w:leftChars="0"/>
              <w:rPr>
                <w:del w:id="16473" w:author="阿毛" w:date="2021-05-21T17:54:00Z"/>
                <w:rFonts w:ascii="標楷體" w:eastAsia="標楷體" w:hAnsi="標楷體"/>
              </w:rPr>
            </w:pPr>
          </w:p>
        </w:tc>
        <w:tc>
          <w:tcPr>
            <w:tcW w:w="756" w:type="pct"/>
          </w:tcPr>
          <w:p w14:paraId="00CDDE19" w14:textId="46ADE470" w:rsidR="00E24265" w:rsidRPr="00615D4B" w:rsidDel="00CB3FDD" w:rsidRDefault="00E24265" w:rsidP="005F76AD">
            <w:pPr>
              <w:rPr>
                <w:del w:id="16474" w:author="阿毛" w:date="2021-05-21T17:54:00Z"/>
                <w:rFonts w:ascii="標楷體" w:eastAsia="標楷體" w:hAnsi="標楷體"/>
              </w:rPr>
            </w:pPr>
            <w:del w:id="16475" w:author="阿毛" w:date="2021-05-21T17:54:00Z">
              <w:r w:rsidRPr="00B93CCA" w:rsidDel="00CB3FDD">
                <w:rPr>
                  <w:rFonts w:ascii="標楷體" w:eastAsia="標楷體" w:hAnsi="標楷體" w:hint="eastAsia"/>
                </w:rPr>
                <w:delText>轉JCIC文字檔日期</w:delText>
              </w:r>
            </w:del>
          </w:p>
        </w:tc>
        <w:tc>
          <w:tcPr>
            <w:tcW w:w="624" w:type="pct"/>
          </w:tcPr>
          <w:p w14:paraId="74CE0620" w14:textId="18217C00" w:rsidR="00E24265" w:rsidRPr="00615D4B" w:rsidDel="00CB3FDD" w:rsidRDefault="00E24265" w:rsidP="005F76AD">
            <w:pPr>
              <w:rPr>
                <w:del w:id="16476" w:author="阿毛" w:date="2021-05-21T17:54:00Z"/>
                <w:rFonts w:ascii="標楷體" w:eastAsia="標楷體" w:hAnsi="標楷體"/>
              </w:rPr>
            </w:pPr>
          </w:p>
        </w:tc>
        <w:tc>
          <w:tcPr>
            <w:tcW w:w="624" w:type="pct"/>
          </w:tcPr>
          <w:p w14:paraId="1ECDE2F0" w14:textId="579EC146" w:rsidR="00E24265" w:rsidRPr="00615D4B" w:rsidDel="00CB3FDD" w:rsidRDefault="00E24265" w:rsidP="005F76AD">
            <w:pPr>
              <w:rPr>
                <w:del w:id="16477" w:author="阿毛" w:date="2021-05-21T17:54:00Z"/>
                <w:rFonts w:ascii="標楷體" w:eastAsia="標楷體" w:hAnsi="標楷體"/>
              </w:rPr>
            </w:pPr>
          </w:p>
        </w:tc>
        <w:tc>
          <w:tcPr>
            <w:tcW w:w="537" w:type="pct"/>
          </w:tcPr>
          <w:p w14:paraId="5B87CC4E" w14:textId="006979E4" w:rsidR="00E24265" w:rsidRPr="00615D4B" w:rsidDel="00CB3FDD" w:rsidRDefault="00E24265" w:rsidP="005F76AD">
            <w:pPr>
              <w:rPr>
                <w:del w:id="16478" w:author="阿毛" w:date="2021-05-21T17:54:00Z"/>
                <w:rFonts w:ascii="標楷體" w:eastAsia="標楷體" w:hAnsi="標楷體"/>
              </w:rPr>
            </w:pPr>
          </w:p>
        </w:tc>
        <w:tc>
          <w:tcPr>
            <w:tcW w:w="299" w:type="pct"/>
          </w:tcPr>
          <w:p w14:paraId="03B5B23E" w14:textId="6975E309" w:rsidR="00E24265" w:rsidRPr="00615D4B" w:rsidDel="00CB3FDD" w:rsidRDefault="00E24265" w:rsidP="005F76AD">
            <w:pPr>
              <w:rPr>
                <w:del w:id="16479" w:author="阿毛" w:date="2021-05-21T17:54:00Z"/>
                <w:rFonts w:ascii="標楷體" w:eastAsia="標楷體" w:hAnsi="標楷體"/>
              </w:rPr>
            </w:pPr>
          </w:p>
        </w:tc>
        <w:tc>
          <w:tcPr>
            <w:tcW w:w="299" w:type="pct"/>
          </w:tcPr>
          <w:p w14:paraId="6C83A932" w14:textId="6A93CDD9" w:rsidR="00E24265" w:rsidRPr="00615D4B" w:rsidDel="00CB3FDD" w:rsidRDefault="00E24265" w:rsidP="005F76AD">
            <w:pPr>
              <w:rPr>
                <w:del w:id="16480" w:author="阿毛" w:date="2021-05-21T17:54:00Z"/>
                <w:rFonts w:ascii="標楷體" w:eastAsia="標楷體" w:hAnsi="標楷體"/>
              </w:rPr>
            </w:pPr>
          </w:p>
        </w:tc>
        <w:tc>
          <w:tcPr>
            <w:tcW w:w="1643" w:type="pct"/>
          </w:tcPr>
          <w:p w14:paraId="11FED79B" w14:textId="434CF68B" w:rsidR="00E24265" w:rsidRPr="00615D4B" w:rsidDel="00CB3FDD" w:rsidRDefault="00E24265" w:rsidP="005F76AD">
            <w:pPr>
              <w:rPr>
                <w:del w:id="16481" w:author="阿毛" w:date="2021-05-21T17:54:00Z"/>
                <w:rFonts w:ascii="標楷體" w:eastAsia="標楷體" w:hAnsi="標楷體"/>
              </w:rPr>
            </w:pPr>
          </w:p>
        </w:tc>
      </w:tr>
    </w:tbl>
    <w:p w14:paraId="7CCA4695" w14:textId="270A49E0" w:rsidR="00E24265" w:rsidDel="00CB3FDD" w:rsidRDefault="00E24265" w:rsidP="00F62379">
      <w:pPr>
        <w:pStyle w:val="42"/>
        <w:spacing w:after="72"/>
        <w:ind w:leftChars="0" w:left="0"/>
        <w:rPr>
          <w:del w:id="16482" w:author="阿毛" w:date="2021-05-21T17:54:00Z"/>
          <w:rFonts w:hAnsi="標楷體"/>
        </w:rPr>
      </w:pPr>
    </w:p>
    <w:p w14:paraId="7702C088" w14:textId="13341205" w:rsidR="00E24265" w:rsidDel="00CB3FDD" w:rsidRDefault="00E24265">
      <w:pPr>
        <w:widowControl/>
        <w:rPr>
          <w:del w:id="16483" w:author="阿毛" w:date="2021-05-21T17:54:00Z"/>
          <w:rFonts w:ascii="Arial" w:eastAsia="標楷體" w:hAnsi="標楷體" w:cs="標楷體"/>
          <w:kern w:val="0"/>
          <w:szCs w:val="28"/>
        </w:rPr>
      </w:pPr>
      <w:del w:id="16484" w:author="阿毛" w:date="2021-05-21T17:54:00Z">
        <w:r w:rsidDel="00CB3FDD">
          <w:rPr>
            <w:rFonts w:hAnsi="標楷體"/>
          </w:rPr>
          <w:br w:type="page"/>
        </w:r>
      </w:del>
    </w:p>
    <w:p w14:paraId="3FA10BBB" w14:textId="0932D57D" w:rsidR="00E24265" w:rsidRPr="00A03472" w:rsidDel="00CB3FDD" w:rsidRDefault="00E24265">
      <w:pPr>
        <w:pStyle w:val="3"/>
        <w:numPr>
          <w:ilvl w:val="2"/>
          <w:numId w:val="115"/>
        </w:numPr>
        <w:rPr>
          <w:del w:id="16485" w:author="阿毛" w:date="2021-05-21T17:54:00Z"/>
          <w:rFonts w:ascii="標楷體" w:hAnsi="標楷體"/>
        </w:rPr>
        <w:pPrChange w:id="16486" w:author="智誠 楊" w:date="2021-05-10T09:53:00Z">
          <w:pPr>
            <w:pStyle w:val="3"/>
            <w:numPr>
              <w:ilvl w:val="2"/>
              <w:numId w:val="1"/>
            </w:numPr>
            <w:ind w:left="1247" w:hanging="680"/>
          </w:pPr>
        </w:pPrChange>
      </w:pPr>
      <w:del w:id="16487" w:author="阿毛" w:date="2021-05-21T17:54:00Z">
        <w:r w:rsidDel="00CB3FDD">
          <w:rPr>
            <w:rFonts w:ascii="標楷體" w:hAnsi="標楷體"/>
          </w:rPr>
          <w:delText>L</w:delText>
        </w:r>
        <w:r w:rsidDel="00CB3FDD">
          <w:rPr>
            <w:rFonts w:ascii="標楷體" w:hAnsi="標楷體" w:hint="eastAsia"/>
          </w:rPr>
          <w:delText>8329</w:delText>
        </w:r>
        <w:r w:rsidRPr="00CC5E55" w:rsidDel="00CB3FDD">
          <w:rPr>
            <w:rFonts w:ascii="標楷體" w:hAnsi="標楷體" w:hint="eastAsia"/>
          </w:rPr>
          <w:delText>前置調解回報無擔保債權金額資料</w:delText>
        </w:r>
      </w:del>
    </w:p>
    <w:p w14:paraId="204BD52F" w14:textId="4A3AB318" w:rsidR="00E24265" w:rsidRPr="003972CE" w:rsidDel="00CB3FDD" w:rsidRDefault="00E24265">
      <w:pPr>
        <w:pStyle w:val="a"/>
        <w:rPr>
          <w:del w:id="16488" w:author="阿毛" w:date="2021-05-21T17:54:00Z"/>
        </w:rPr>
      </w:pPr>
      <w:del w:id="16489" w:author="阿毛" w:date="2021-05-21T17:54:00Z">
        <w:r w:rsidRPr="00615D4B" w:rsidDel="00CB3FDD">
          <w:delText>功能說明</w:delText>
        </w:r>
      </w:del>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E24265" w:rsidRPr="00615D4B" w:rsidDel="00CB3FDD" w14:paraId="7CBD2B83" w14:textId="019B87DC" w:rsidTr="005F76AD">
        <w:trPr>
          <w:trHeight w:val="277"/>
          <w:del w:id="16490" w:author="阿毛" w:date="2021-05-21T17:54:00Z"/>
        </w:trPr>
        <w:tc>
          <w:tcPr>
            <w:tcW w:w="1548" w:type="dxa"/>
            <w:tcBorders>
              <w:top w:val="single" w:sz="8" w:space="0" w:color="000000"/>
              <w:bottom w:val="single" w:sz="8" w:space="0" w:color="000000"/>
              <w:right w:val="single" w:sz="8" w:space="0" w:color="000000"/>
            </w:tcBorders>
            <w:shd w:val="clear" w:color="auto" w:fill="F3F3F3"/>
          </w:tcPr>
          <w:p w14:paraId="183E3428" w14:textId="0EDBFE81" w:rsidR="00E24265" w:rsidRPr="00615D4B" w:rsidDel="00CB3FDD" w:rsidRDefault="00E24265" w:rsidP="005F76AD">
            <w:pPr>
              <w:rPr>
                <w:del w:id="16491" w:author="阿毛" w:date="2021-05-21T17:54:00Z"/>
                <w:rFonts w:ascii="標楷體" w:eastAsia="標楷體" w:hAnsi="標楷體"/>
              </w:rPr>
            </w:pPr>
            <w:del w:id="16492" w:author="阿毛" w:date="2021-05-21T17:54:00Z">
              <w:r w:rsidRPr="00615D4B" w:rsidDel="00CB3FDD">
                <w:rPr>
                  <w:rFonts w:ascii="標楷體" w:eastAsia="標楷體" w:hAnsi="標楷體"/>
                </w:rPr>
                <w:delText xml:space="preserve">功能名稱 </w:delText>
              </w:r>
            </w:del>
          </w:p>
        </w:tc>
        <w:tc>
          <w:tcPr>
            <w:tcW w:w="6318" w:type="dxa"/>
            <w:tcBorders>
              <w:top w:val="single" w:sz="8" w:space="0" w:color="000000"/>
              <w:left w:val="single" w:sz="8" w:space="0" w:color="000000"/>
              <w:bottom w:val="single" w:sz="8" w:space="0" w:color="000000"/>
            </w:tcBorders>
          </w:tcPr>
          <w:p w14:paraId="2563B255" w14:textId="4E35D0E4" w:rsidR="00E24265" w:rsidRPr="00615D4B" w:rsidDel="00CB3FDD" w:rsidRDefault="00E24265" w:rsidP="005F76AD">
            <w:pPr>
              <w:rPr>
                <w:del w:id="16493" w:author="阿毛" w:date="2021-05-21T17:54:00Z"/>
                <w:rFonts w:ascii="標楷體" w:eastAsia="標楷體" w:hAnsi="標楷體"/>
              </w:rPr>
            </w:pPr>
            <w:del w:id="16494" w:author="阿毛" w:date="2021-05-21T17:54:00Z">
              <w:r w:rsidRPr="00CC5E55" w:rsidDel="00CB3FDD">
                <w:rPr>
                  <w:rFonts w:ascii="標楷體" w:eastAsia="標楷體" w:hAnsi="標楷體" w:hint="eastAsia"/>
                </w:rPr>
                <w:delText>前置調解回報無擔保債權金額資料</w:delText>
              </w:r>
            </w:del>
          </w:p>
        </w:tc>
      </w:tr>
      <w:tr w:rsidR="00E24265" w:rsidRPr="00615D4B" w:rsidDel="00CB3FDD" w14:paraId="72BD75AE" w14:textId="10516B6C" w:rsidTr="005F76AD">
        <w:trPr>
          <w:trHeight w:val="277"/>
          <w:del w:id="16495" w:author="阿毛" w:date="2021-05-21T17:54:00Z"/>
        </w:trPr>
        <w:tc>
          <w:tcPr>
            <w:tcW w:w="1548" w:type="dxa"/>
            <w:tcBorders>
              <w:top w:val="single" w:sz="8" w:space="0" w:color="000000"/>
              <w:bottom w:val="single" w:sz="8" w:space="0" w:color="000000"/>
              <w:right w:val="single" w:sz="8" w:space="0" w:color="000000"/>
            </w:tcBorders>
            <w:shd w:val="clear" w:color="auto" w:fill="F3F3F3"/>
          </w:tcPr>
          <w:p w14:paraId="003B291E" w14:textId="0F4ACAD6" w:rsidR="00E24265" w:rsidRPr="00615D4B" w:rsidDel="00CB3FDD" w:rsidRDefault="00E24265" w:rsidP="005F76AD">
            <w:pPr>
              <w:rPr>
                <w:del w:id="16496" w:author="阿毛" w:date="2021-05-21T17:54:00Z"/>
                <w:rFonts w:ascii="標楷體" w:eastAsia="標楷體" w:hAnsi="標楷體"/>
              </w:rPr>
            </w:pPr>
            <w:del w:id="16497" w:author="阿毛" w:date="2021-05-21T17:54:00Z">
              <w:r w:rsidRPr="00615D4B" w:rsidDel="00CB3FDD">
                <w:rPr>
                  <w:rFonts w:ascii="標楷體" w:eastAsia="標楷體" w:hAnsi="標楷體"/>
                </w:rPr>
                <w:delText>進入條件</w:delText>
              </w:r>
            </w:del>
          </w:p>
        </w:tc>
        <w:tc>
          <w:tcPr>
            <w:tcW w:w="6318" w:type="dxa"/>
            <w:tcBorders>
              <w:top w:val="single" w:sz="8" w:space="0" w:color="000000"/>
              <w:left w:val="single" w:sz="8" w:space="0" w:color="000000"/>
              <w:bottom w:val="single" w:sz="8" w:space="0" w:color="000000"/>
            </w:tcBorders>
          </w:tcPr>
          <w:p w14:paraId="78A5265B" w14:textId="435433BB" w:rsidR="00E24265" w:rsidRPr="00615D4B" w:rsidDel="00CB3FDD" w:rsidRDefault="00E24265" w:rsidP="005F76AD">
            <w:pPr>
              <w:rPr>
                <w:del w:id="16498" w:author="阿毛" w:date="2021-05-21T17:54:00Z"/>
                <w:rFonts w:ascii="標楷體" w:eastAsia="標楷體" w:hAnsi="標楷體"/>
              </w:rPr>
            </w:pPr>
          </w:p>
        </w:tc>
      </w:tr>
      <w:tr w:rsidR="00E24265" w:rsidRPr="00615D4B" w:rsidDel="00CB3FDD" w14:paraId="09FE90C1" w14:textId="698F763F" w:rsidTr="005F76AD">
        <w:trPr>
          <w:trHeight w:val="773"/>
          <w:del w:id="16499" w:author="阿毛" w:date="2021-05-21T17:54:00Z"/>
        </w:trPr>
        <w:tc>
          <w:tcPr>
            <w:tcW w:w="1548" w:type="dxa"/>
            <w:tcBorders>
              <w:top w:val="single" w:sz="8" w:space="0" w:color="000000"/>
              <w:bottom w:val="single" w:sz="8" w:space="0" w:color="000000"/>
              <w:right w:val="single" w:sz="8" w:space="0" w:color="000000"/>
            </w:tcBorders>
            <w:shd w:val="clear" w:color="auto" w:fill="F3F3F3"/>
          </w:tcPr>
          <w:p w14:paraId="69588FC4" w14:textId="09BC5A0B" w:rsidR="00E24265" w:rsidRPr="00615D4B" w:rsidDel="00CB3FDD" w:rsidRDefault="00E24265" w:rsidP="005F76AD">
            <w:pPr>
              <w:rPr>
                <w:del w:id="16500" w:author="阿毛" w:date="2021-05-21T17:54:00Z"/>
                <w:rFonts w:ascii="標楷體" w:eastAsia="標楷體" w:hAnsi="標楷體"/>
              </w:rPr>
            </w:pPr>
            <w:del w:id="16501" w:author="阿毛" w:date="2021-05-21T17:54:00Z">
              <w:r w:rsidRPr="00615D4B" w:rsidDel="00CB3FDD">
                <w:rPr>
                  <w:rFonts w:ascii="標楷體" w:eastAsia="標楷體" w:hAnsi="標楷體"/>
                </w:rPr>
                <w:delText xml:space="preserve">基本流程 </w:delText>
              </w:r>
            </w:del>
          </w:p>
        </w:tc>
        <w:tc>
          <w:tcPr>
            <w:tcW w:w="6318" w:type="dxa"/>
            <w:tcBorders>
              <w:top w:val="single" w:sz="8" w:space="0" w:color="000000"/>
              <w:left w:val="single" w:sz="8" w:space="0" w:color="000000"/>
              <w:bottom w:val="single" w:sz="8" w:space="0" w:color="000000"/>
            </w:tcBorders>
          </w:tcPr>
          <w:p w14:paraId="05904047" w14:textId="19D70960" w:rsidR="00E24265" w:rsidRPr="00615D4B" w:rsidDel="00CB3FDD" w:rsidRDefault="00E24265" w:rsidP="005F76AD">
            <w:pPr>
              <w:rPr>
                <w:del w:id="16502" w:author="阿毛" w:date="2021-05-21T17:54:00Z"/>
                <w:rFonts w:ascii="標楷體" w:eastAsia="標楷體" w:hAnsi="標楷體"/>
              </w:rPr>
            </w:pPr>
          </w:p>
        </w:tc>
      </w:tr>
      <w:tr w:rsidR="00E24265" w:rsidRPr="00615D4B" w:rsidDel="00CB3FDD" w14:paraId="3943D64F" w14:textId="4FED1EA5" w:rsidTr="005F76AD">
        <w:trPr>
          <w:trHeight w:val="321"/>
          <w:del w:id="16503" w:author="阿毛" w:date="2021-05-21T17:54:00Z"/>
        </w:trPr>
        <w:tc>
          <w:tcPr>
            <w:tcW w:w="1548" w:type="dxa"/>
            <w:tcBorders>
              <w:top w:val="single" w:sz="8" w:space="0" w:color="000000"/>
              <w:bottom w:val="single" w:sz="8" w:space="0" w:color="000000"/>
              <w:right w:val="single" w:sz="8" w:space="0" w:color="000000"/>
            </w:tcBorders>
            <w:shd w:val="clear" w:color="auto" w:fill="F3F3F3"/>
          </w:tcPr>
          <w:p w14:paraId="0603EEFE" w14:textId="1CB9374A" w:rsidR="00E24265" w:rsidRPr="00615D4B" w:rsidDel="00CB3FDD" w:rsidRDefault="00E24265" w:rsidP="005F76AD">
            <w:pPr>
              <w:rPr>
                <w:del w:id="16504" w:author="阿毛" w:date="2021-05-21T17:54:00Z"/>
                <w:rFonts w:ascii="標楷體" w:eastAsia="標楷體" w:hAnsi="標楷體"/>
              </w:rPr>
            </w:pPr>
            <w:del w:id="16505" w:author="阿毛" w:date="2021-05-21T17:54:00Z">
              <w:r w:rsidRPr="00615D4B" w:rsidDel="00CB3FDD">
                <w:rPr>
                  <w:rFonts w:ascii="標楷體" w:eastAsia="標楷體" w:hAnsi="標楷體"/>
                </w:rPr>
                <w:delText>選用流程</w:delText>
              </w:r>
            </w:del>
          </w:p>
        </w:tc>
        <w:tc>
          <w:tcPr>
            <w:tcW w:w="6318" w:type="dxa"/>
            <w:tcBorders>
              <w:top w:val="single" w:sz="8" w:space="0" w:color="000000"/>
              <w:left w:val="single" w:sz="8" w:space="0" w:color="000000"/>
              <w:bottom w:val="single" w:sz="8" w:space="0" w:color="000000"/>
            </w:tcBorders>
          </w:tcPr>
          <w:p w14:paraId="5FF4468F" w14:textId="088ACD28" w:rsidR="00E24265" w:rsidRPr="00615D4B" w:rsidDel="00CB3FDD" w:rsidRDefault="00E24265" w:rsidP="005F76AD">
            <w:pPr>
              <w:rPr>
                <w:del w:id="16506" w:author="阿毛" w:date="2021-05-21T17:54:00Z"/>
                <w:rFonts w:ascii="標楷體" w:eastAsia="標楷體" w:hAnsi="標楷體"/>
              </w:rPr>
            </w:pPr>
          </w:p>
        </w:tc>
      </w:tr>
      <w:tr w:rsidR="00E24265" w:rsidRPr="00615D4B" w:rsidDel="00CB3FDD" w14:paraId="3F63909F" w14:textId="18D76973" w:rsidTr="005F76AD">
        <w:trPr>
          <w:trHeight w:val="1311"/>
          <w:del w:id="16507" w:author="阿毛" w:date="2021-05-21T17:54:00Z"/>
        </w:trPr>
        <w:tc>
          <w:tcPr>
            <w:tcW w:w="1548" w:type="dxa"/>
            <w:tcBorders>
              <w:top w:val="single" w:sz="8" w:space="0" w:color="000000"/>
              <w:bottom w:val="single" w:sz="8" w:space="0" w:color="000000"/>
              <w:right w:val="single" w:sz="8" w:space="0" w:color="000000"/>
            </w:tcBorders>
            <w:shd w:val="clear" w:color="auto" w:fill="F3F3F3"/>
          </w:tcPr>
          <w:p w14:paraId="7A815FED" w14:textId="3CE78B7C" w:rsidR="00E24265" w:rsidRPr="00615D4B" w:rsidDel="00CB3FDD" w:rsidRDefault="00E24265" w:rsidP="005F76AD">
            <w:pPr>
              <w:rPr>
                <w:del w:id="16508" w:author="阿毛" w:date="2021-05-21T17:54:00Z"/>
                <w:rFonts w:ascii="標楷體" w:eastAsia="標楷體" w:hAnsi="標楷體"/>
              </w:rPr>
            </w:pPr>
            <w:del w:id="16509" w:author="阿毛" w:date="2021-05-21T17:54:00Z">
              <w:r w:rsidRPr="00615D4B" w:rsidDel="00CB3FDD">
                <w:rPr>
                  <w:rFonts w:ascii="標楷體" w:eastAsia="標楷體" w:hAnsi="標楷體"/>
                </w:rPr>
                <w:delText>例外流程</w:delText>
              </w:r>
            </w:del>
          </w:p>
        </w:tc>
        <w:tc>
          <w:tcPr>
            <w:tcW w:w="6318" w:type="dxa"/>
            <w:tcBorders>
              <w:top w:val="single" w:sz="8" w:space="0" w:color="000000"/>
              <w:left w:val="single" w:sz="8" w:space="0" w:color="000000"/>
              <w:bottom w:val="single" w:sz="8" w:space="0" w:color="000000"/>
            </w:tcBorders>
          </w:tcPr>
          <w:p w14:paraId="5049EF06" w14:textId="19DEF12F" w:rsidR="00E24265" w:rsidRPr="00615D4B" w:rsidDel="00CB3FDD" w:rsidRDefault="00E24265" w:rsidP="005F76AD">
            <w:pPr>
              <w:rPr>
                <w:del w:id="16510" w:author="阿毛" w:date="2021-05-21T17:54:00Z"/>
                <w:rFonts w:ascii="標楷體" w:eastAsia="標楷體" w:hAnsi="標楷體"/>
              </w:rPr>
            </w:pPr>
          </w:p>
        </w:tc>
      </w:tr>
      <w:tr w:rsidR="00E24265" w:rsidRPr="00615D4B" w:rsidDel="00CB3FDD" w14:paraId="5D8FFC35" w14:textId="7660BA35" w:rsidTr="005F76AD">
        <w:trPr>
          <w:trHeight w:val="278"/>
          <w:del w:id="16511" w:author="阿毛" w:date="2021-05-21T17:54:00Z"/>
        </w:trPr>
        <w:tc>
          <w:tcPr>
            <w:tcW w:w="1548" w:type="dxa"/>
            <w:tcBorders>
              <w:top w:val="single" w:sz="8" w:space="0" w:color="000000"/>
              <w:bottom w:val="single" w:sz="8" w:space="0" w:color="000000"/>
              <w:right w:val="single" w:sz="8" w:space="0" w:color="000000"/>
            </w:tcBorders>
            <w:shd w:val="clear" w:color="auto" w:fill="F3F3F3"/>
          </w:tcPr>
          <w:p w14:paraId="69AFFCA0" w14:textId="0A8FDE43" w:rsidR="00E24265" w:rsidRPr="00615D4B" w:rsidDel="00CB3FDD" w:rsidRDefault="00E24265" w:rsidP="005F76AD">
            <w:pPr>
              <w:rPr>
                <w:del w:id="16512" w:author="阿毛" w:date="2021-05-21T17:54:00Z"/>
                <w:rFonts w:ascii="標楷體" w:eastAsia="標楷體" w:hAnsi="標楷體"/>
              </w:rPr>
            </w:pPr>
            <w:del w:id="16513" w:author="阿毛" w:date="2021-05-21T17:54:00Z">
              <w:r w:rsidRPr="00615D4B" w:rsidDel="00CB3FDD">
                <w:rPr>
                  <w:rFonts w:ascii="標楷體" w:eastAsia="標楷體" w:hAnsi="標楷體"/>
                </w:rPr>
                <w:delText xml:space="preserve">執行後狀況 </w:delText>
              </w:r>
            </w:del>
          </w:p>
        </w:tc>
        <w:tc>
          <w:tcPr>
            <w:tcW w:w="6318" w:type="dxa"/>
            <w:tcBorders>
              <w:top w:val="single" w:sz="8" w:space="0" w:color="000000"/>
              <w:left w:val="single" w:sz="8" w:space="0" w:color="000000"/>
              <w:bottom w:val="single" w:sz="8" w:space="0" w:color="000000"/>
            </w:tcBorders>
          </w:tcPr>
          <w:p w14:paraId="1F7B704D" w14:textId="4C4E640A" w:rsidR="00E24265" w:rsidRPr="00615D4B" w:rsidDel="00CB3FDD" w:rsidRDefault="00E24265" w:rsidP="005F76AD">
            <w:pPr>
              <w:rPr>
                <w:del w:id="16514" w:author="阿毛" w:date="2021-05-21T17:54:00Z"/>
                <w:rFonts w:ascii="標楷體" w:eastAsia="標楷體" w:hAnsi="標楷體"/>
              </w:rPr>
            </w:pPr>
          </w:p>
        </w:tc>
      </w:tr>
      <w:tr w:rsidR="00E24265" w:rsidRPr="00615D4B" w:rsidDel="00CB3FDD" w14:paraId="3F016EF1" w14:textId="557F8215" w:rsidTr="005F76AD">
        <w:trPr>
          <w:trHeight w:val="358"/>
          <w:del w:id="16515" w:author="阿毛" w:date="2021-05-21T17:54:00Z"/>
        </w:trPr>
        <w:tc>
          <w:tcPr>
            <w:tcW w:w="1548" w:type="dxa"/>
            <w:tcBorders>
              <w:top w:val="single" w:sz="8" w:space="0" w:color="000000"/>
              <w:bottom w:val="single" w:sz="8" w:space="0" w:color="000000"/>
              <w:right w:val="single" w:sz="8" w:space="0" w:color="000000"/>
            </w:tcBorders>
            <w:shd w:val="clear" w:color="auto" w:fill="F3F3F3"/>
          </w:tcPr>
          <w:p w14:paraId="77CB6CF8" w14:textId="2CD8674B" w:rsidR="00E24265" w:rsidRPr="00615D4B" w:rsidDel="00CB3FDD" w:rsidRDefault="00E24265" w:rsidP="005F76AD">
            <w:pPr>
              <w:rPr>
                <w:del w:id="16516" w:author="阿毛" w:date="2021-05-21T17:54:00Z"/>
                <w:rFonts w:ascii="標楷體" w:eastAsia="標楷體" w:hAnsi="標楷體"/>
              </w:rPr>
            </w:pPr>
            <w:del w:id="16517" w:author="阿毛" w:date="2021-05-21T17:54:00Z">
              <w:r w:rsidRPr="00615D4B" w:rsidDel="00CB3FDD">
                <w:rPr>
                  <w:rFonts w:ascii="標楷體" w:eastAsia="標楷體" w:hAnsi="標楷體"/>
                </w:rPr>
                <w:delText>特別需求</w:delText>
              </w:r>
            </w:del>
          </w:p>
        </w:tc>
        <w:tc>
          <w:tcPr>
            <w:tcW w:w="6318" w:type="dxa"/>
            <w:tcBorders>
              <w:top w:val="single" w:sz="8" w:space="0" w:color="000000"/>
              <w:left w:val="single" w:sz="8" w:space="0" w:color="000000"/>
              <w:bottom w:val="single" w:sz="8" w:space="0" w:color="000000"/>
            </w:tcBorders>
          </w:tcPr>
          <w:p w14:paraId="52205FA0" w14:textId="04FF6983" w:rsidR="00E24265" w:rsidRPr="00615D4B" w:rsidDel="00CB3FDD" w:rsidRDefault="00E24265" w:rsidP="005F76AD">
            <w:pPr>
              <w:rPr>
                <w:del w:id="16518" w:author="阿毛" w:date="2021-05-21T17:54:00Z"/>
                <w:rFonts w:ascii="標楷體" w:eastAsia="標楷體" w:hAnsi="標楷體"/>
              </w:rPr>
            </w:pPr>
          </w:p>
        </w:tc>
      </w:tr>
      <w:tr w:rsidR="00E24265" w:rsidRPr="00615D4B" w:rsidDel="00CB3FDD" w14:paraId="7E1E274E" w14:textId="2D5069BC" w:rsidTr="005F76AD">
        <w:trPr>
          <w:trHeight w:val="278"/>
          <w:del w:id="16519" w:author="阿毛" w:date="2021-05-21T17:54:00Z"/>
        </w:trPr>
        <w:tc>
          <w:tcPr>
            <w:tcW w:w="1548" w:type="dxa"/>
            <w:tcBorders>
              <w:top w:val="single" w:sz="8" w:space="0" w:color="000000"/>
              <w:bottom w:val="single" w:sz="8" w:space="0" w:color="000000"/>
              <w:right w:val="single" w:sz="8" w:space="0" w:color="000000"/>
            </w:tcBorders>
            <w:shd w:val="clear" w:color="auto" w:fill="F3F3F3"/>
          </w:tcPr>
          <w:p w14:paraId="3509EA05" w14:textId="61F06BA0" w:rsidR="00E24265" w:rsidRPr="00615D4B" w:rsidDel="00CB3FDD" w:rsidRDefault="00E24265" w:rsidP="005F76AD">
            <w:pPr>
              <w:rPr>
                <w:del w:id="16520" w:author="阿毛" w:date="2021-05-21T17:54:00Z"/>
                <w:rFonts w:ascii="標楷體" w:eastAsia="標楷體" w:hAnsi="標楷體"/>
              </w:rPr>
            </w:pPr>
            <w:del w:id="16521" w:author="阿毛" w:date="2021-05-21T17:54:00Z">
              <w:r w:rsidRPr="00615D4B" w:rsidDel="00CB3FDD">
                <w:rPr>
                  <w:rFonts w:ascii="標楷體" w:eastAsia="標楷體" w:hAnsi="標楷體"/>
                </w:rPr>
                <w:delText xml:space="preserve">參考 </w:delText>
              </w:r>
            </w:del>
          </w:p>
        </w:tc>
        <w:tc>
          <w:tcPr>
            <w:tcW w:w="6318" w:type="dxa"/>
            <w:tcBorders>
              <w:top w:val="single" w:sz="8" w:space="0" w:color="000000"/>
              <w:left w:val="single" w:sz="8" w:space="0" w:color="000000"/>
              <w:bottom w:val="single" w:sz="8" w:space="0" w:color="000000"/>
            </w:tcBorders>
          </w:tcPr>
          <w:p w14:paraId="58638CD2" w14:textId="5F5DD20F" w:rsidR="00E24265" w:rsidRPr="00615D4B" w:rsidDel="00CB3FDD" w:rsidRDefault="00E24265" w:rsidP="005F76AD">
            <w:pPr>
              <w:rPr>
                <w:del w:id="16522" w:author="阿毛" w:date="2021-05-21T17:54:00Z"/>
                <w:rFonts w:ascii="標楷體" w:eastAsia="標楷體" w:hAnsi="標楷體"/>
              </w:rPr>
            </w:pPr>
          </w:p>
        </w:tc>
      </w:tr>
    </w:tbl>
    <w:p w14:paraId="65D6E56D" w14:textId="00F51470" w:rsidR="00E24265" w:rsidDel="00CB3FDD" w:rsidRDefault="00E24265" w:rsidP="00E24265">
      <w:pPr>
        <w:rPr>
          <w:del w:id="16523" w:author="阿毛" w:date="2021-05-21T17:54:00Z"/>
        </w:rPr>
      </w:pPr>
    </w:p>
    <w:p w14:paraId="002C7DD0" w14:textId="2F308950" w:rsidR="00E24265" w:rsidRPr="00615D4B" w:rsidDel="00CB3FDD" w:rsidRDefault="00E24265">
      <w:pPr>
        <w:pStyle w:val="a"/>
        <w:rPr>
          <w:del w:id="16524" w:author="阿毛" w:date="2021-05-21T17:54:00Z"/>
        </w:rPr>
      </w:pPr>
      <w:del w:id="16525" w:author="阿毛" w:date="2021-05-21T17:54:00Z">
        <w:r w:rsidRPr="00615D4B" w:rsidDel="00CB3FDD">
          <w:delText>UI畫面</w:delText>
        </w:r>
      </w:del>
    </w:p>
    <w:p w14:paraId="45E347AA" w14:textId="37DE70C5" w:rsidR="00E24265" w:rsidDel="00CB3FDD" w:rsidRDefault="00E24265" w:rsidP="00E24265">
      <w:pPr>
        <w:pStyle w:val="42"/>
        <w:spacing w:after="72"/>
        <w:ind w:left="1133"/>
        <w:rPr>
          <w:del w:id="16526" w:author="阿毛" w:date="2021-05-21T17:54:00Z"/>
          <w:rFonts w:hAnsi="標楷體"/>
        </w:rPr>
      </w:pPr>
      <w:del w:id="16527" w:author="阿毛" w:date="2021-05-21T17:54:00Z">
        <w:r w:rsidRPr="00743962" w:rsidDel="00CB3FDD">
          <w:rPr>
            <w:rFonts w:hAnsi="標楷體" w:hint="eastAsia"/>
          </w:rPr>
          <w:delText>輸入畫面：</w:delText>
        </w:r>
      </w:del>
    </w:p>
    <w:p w14:paraId="3B4119F4" w14:textId="2E02DDF1" w:rsidR="00E24265" w:rsidRPr="00D83B47" w:rsidDel="00CB3FDD" w:rsidRDefault="00E24265" w:rsidP="00E24265">
      <w:pPr>
        <w:pStyle w:val="42"/>
        <w:spacing w:after="72"/>
        <w:ind w:leftChars="0" w:left="0"/>
        <w:rPr>
          <w:del w:id="16528" w:author="阿毛" w:date="2021-05-21T17:54:00Z"/>
          <w:rFonts w:hAnsi="標楷體"/>
        </w:rPr>
      </w:pPr>
      <w:del w:id="16529" w:author="阿毛" w:date="2021-05-21T17:54:00Z">
        <w:r w:rsidRPr="00D83B47" w:rsidDel="00CB3FDD">
          <w:rPr>
            <w:rFonts w:hAnsi="標楷體"/>
            <w:noProof/>
          </w:rPr>
          <w:drawing>
            <wp:inline distT="0" distB="0" distL="0" distR="0" wp14:anchorId="7A3705ED" wp14:editId="2BEB4B30">
              <wp:extent cx="6570796" cy="3497580"/>
              <wp:effectExtent l="0" t="0" r="0" b="0"/>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6575085" cy="3499863"/>
                      </a:xfrm>
                      <a:prstGeom prst="rect">
                        <a:avLst/>
                      </a:prstGeom>
                    </pic:spPr>
                  </pic:pic>
                </a:graphicData>
              </a:graphic>
            </wp:inline>
          </w:drawing>
        </w:r>
        <w:r w:rsidRPr="00D83B47" w:rsidDel="00CB3FDD">
          <w:rPr>
            <w:noProof/>
          </w:rPr>
          <w:delText xml:space="preserve"> </w:delText>
        </w:r>
        <w:r w:rsidRPr="00D83B47" w:rsidDel="00CB3FDD">
          <w:rPr>
            <w:rFonts w:hAnsi="標楷體"/>
            <w:noProof/>
          </w:rPr>
          <w:drawing>
            <wp:inline distT="0" distB="0" distL="0" distR="0" wp14:anchorId="7CB02E1A" wp14:editId="0DE58818">
              <wp:extent cx="6556549" cy="1104900"/>
              <wp:effectExtent l="0" t="0" r="0" b="0"/>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6556549" cy="1104900"/>
                      </a:xfrm>
                      <a:prstGeom prst="rect">
                        <a:avLst/>
                      </a:prstGeom>
                    </pic:spPr>
                  </pic:pic>
                </a:graphicData>
              </a:graphic>
            </wp:inline>
          </w:drawing>
        </w:r>
      </w:del>
    </w:p>
    <w:p w14:paraId="4B8D7BA8" w14:textId="3F092678" w:rsidR="00E24265" w:rsidDel="00CB3FDD" w:rsidRDefault="00E24265" w:rsidP="00E24265">
      <w:pPr>
        <w:pStyle w:val="1text"/>
        <w:rPr>
          <w:del w:id="16530" w:author="阿毛" w:date="2021-05-21T17:54:00Z"/>
          <w:rFonts w:ascii="Times New Roman" w:hAnsi="Times New Roman"/>
        </w:rPr>
      </w:pPr>
    </w:p>
    <w:p w14:paraId="0DCDC9F4" w14:textId="576233D4" w:rsidR="00E24265" w:rsidRPr="003972CE" w:rsidDel="00CB3FDD" w:rsidRDefault="00E24265">
      <w:pPr>
        <w:pStyle w:val="a"/>
        <w:rPr>
          <w:del w:id="16531" w:author="阿毛" w:date="2021-05-21T17:54:00Z"/>
        </w:rPr>
      </w:pPr>
      <w:del w:id="16532" w:author="阿毛" w:date="2021-05-21T17:54:00Z">
        <w:r w:rsidRPr="00615D4B" w:rsidDel="00CB3FDD">
          <w:rPr>
            <w:rFonts w:hint="eastAsia"/>
          </w:rPr>
          <w:delText>輸入</w:delText>
        </w:r>
        <w:r w:rsidRPr="003972CE" w:rsidDel="00CB3FDD">
          <w:delText>畫面資料說明</w:delText>
        </w:r>
      </w:del>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7"/>
        <w:gridCol w:w="1576"/>
        <w:gridCol w:w="1300"/>
        <w:gridCol w:w="1300"/>
        <w:gridCol w:w="1119"/>
        <w:gridCol w:w="623"/>
        <w:gridCol w:w="623"/>
        <w:gridCol w:w="3422"/>
      </w:tblGrid>
      <w:tr w:rsidR="00E24265" w:rsidRPr="00615D4B" w:rsidDel="00CB3FDD" w14:paraId="3DFD2361" w14:textId="7DC83768" w:rsidTr="005F76AD">
        <w:trPr>
          <w:trHeight w:val="388"/>
          <w:jc w:val="center"/>
          <w:del w:id="16533" w:author="阿毛" w:date="2021-05-21T17:54:00Z"/>
        </w:trPr>
        <w:tc>
          <w:tcPr>
            <w:tcW w:w="219" w:type="pct"/>
            <w:vMerge w:val="restart"/>
          </w:tcPr>
          <w:p w14:paraId="2AC95B07" w14:textId="44D9DA3C" w:rsidR="00E24265" w:rsidRPr="00615D4B" w:rsidDel="00CB3FDD" w:rsidRDefault="00E24265" w:rsidP="005F76AD">
            <w:pPr>
              <w:rPr>
                <w:del w:id="16534" w:author="阿毛" w:date="2021-05-21T17:54:00Z"/>
                <w:rFonts w:ascii="標楷體" w:eastAsia="標楷體" w:hAnsi="標楷體"/>
              </w:rPr>
            </w:pPr>
            <w:del w:id="16535" w:author="阿毛" w:date="2021-05-21T17:54:00Z">
              <w:r w:rsidRPr="00615D4B" w:rsidDel="00CB3FDD">
                <w:rPr>
                  <w:rFonts w:ascii="標楷體" w:eastAsia="標楷體" w:hAnsi="標楷體"/>
                </w:rPr>
                <w:delText>序號</w:delText>
              </w:r>
            </w:del>
          </w:p>
        </w:tc>
        <w:tc>
          <w:tcPr>
            <w:tcW w:w="756" w:type="pct"/>
            <w:vMerge w:val="restart"/>
          </w:tcPr>
          <w:p w14:paraId="09B5D6AA" w14:textId="3D46E981" w:rsidR="00E24265" w:rsidRPr="00615D4B" w:rsidDel="00CB3FDD" w:rsidRDefault="00E24265" w:rsidP="005F76AD">
            <w:pPr>
              <w:rPr>
                <w:del w:id="16536" w:author="阿毛" w:date="2021-05-21T17:54:00Z"/>
                <w:rFonts w:ascii="標楷體" w:eastAsia="標楷體" w:hAnsi="標楷體"/>
              </w:rPr>
            </w:pPr>
            <w:del w:id="16537" w:author="阿毛" w:date="2021-05-21T17:54:00Z">
              <w:r w:rsidRPr="00615D4B" w:rsidDel="00CB3FDD">
                <w:rPr>
                  <w:rFonts w:ascii="標楷體" w:eastAsia="標楷體" w:hAnsi="標楷體"/>
                </w:rPr>
                <w:delText>欄位</w:delText>
              </w:r>
            </w:del>
          </w:p>
        </w:tc>
        <w:tc>
          <w:tcPr>
            <w:tcW w:w="2382" w:type="pct"/>
            <w:gridSpan w:val="5"/>
          </w:tcPr>
          <w:p w14:paraId="1FF8F74D" w14:textId="0AD16CE5" w:rsidR="00E24265" w:rsidRPr="00615D4B" w:rsidDel="00CB3FDD" w:rsidRDefault="00E24265" w:rsidP="005F76AD">
            <w:pPr>
              <w:jc w:val="center"/>
              <w:rPr>
                <w:del w:id="16538" w:author="阿毛" w:date="2021-05-21T17:54:00Z"/>
                <w:rFonts w:ascii="標楷體" w:eastAsia="標楷體" w:hAnsi="標楷體"/>
              </w:rPr>
            </w:pPr>
            <w:del w:id="16539" w:author="阿毛" w:date="2021-05-21T17:54:00Z">
              <w:r w:rsidRPr="00615D4B" w:rsidDel="00CB3FDD">
                <w:rPr>
                  <w:rFonts w:ascii="標楷體" w:eastAsia="標楷體" w:hAnsi="標楷體"/>
                </w:rPr>
                <w:delText>說明</w:delText>
              </w:r>
            </w:del>
          </w:p>
        </w:tc>
        <w:tc>
          <w:tcPr>
            <w:tcW w:w="1643" w:type="pct"/>
            <w:vMerge w:val="restart"/>
          </w:tcPr>
          <w:p w14:paraId="2D33F9A6" w14:textId="2336863A" w:rsidR="00E24265" w:rsidRPr="00615D4B" w:rsidDel="00CB3FDD" w:rsidRDefault="00E24265" w:rsidP="005F76AD">
            <w:pPr>
              <w:rPr>
                <w:del w:id="16540" w:author="阿毛" w:date="2021-05-21T17:54:00Z"/>
                <w:rFonts w:ascii="標楷體" w:eastAsia="標楷體" w:hAnsi="標楷體"/>
              </w:rPr>
            </w:pPr>
            <w:del w:id="16541" w:author="阿毛" w:date="2021-05-21T17:54:00Z">
              <w:r w:rsidRPr="00615D4B" w:rsidDel="00CB3FDD">
                <w:rPr>
                  <w:rFonts w:ascii="標楷體" w:eastAsia="標楷體" w:hAnsi="標楷體"/>
                </w:rPr>
                <w:delText>處理邏輯及注意事項</w:delText>
              </w:r>
            </w:del>
          </w:p>
        </w:tc>
      </w:tr>
      <w:tr w:rsidR="00E24265" w:rsidRPr="00615D4B" w:rsidDel="00CB3FDD" w14:paraId="6B933B4E" w14:textId="0794E0B3" w:rsidTr="005F76AD">
        <w:trPr>
          <w:trHeight w:val="244"/>
          <w:jc w:val="center"/>
          <w:del w:id="16542" w:author="阿毛" w:date="2021-05-21T17:54:00Z"/>
        </w:trPr>
        <w:tc>
          <w:tcPr>
            <w:tcW w:w="219" w:type="pct"/>
            <w:vMerge/>
          </w:tcPr>
          <w:p w14:paraId="3343246B" w14:textId="050296E8" w:rsidR="00E24265" w:rsidRPr="00615D4B" w:rsidDel="00CB3FDD" w:rsidRDefault="00E24265" w:rsidP="005F76AD">
            <w:pPr>
              <w:rPr>
                <w:del w:id="16543" w:author="阿毛" w:date="2021-05-21T17:54:00Z"/>
                <w:rFonts w:ascii="標楷體" w:eastAsia="標楷體" w:hAnsi="標楷體"/>
              </w:rPr>
            </w:pPr>
          </w:p>
        </w:tc>
        <w:tc>
          <w:tcPr>
            <w:tcW w:w="756" w:type="pct"/>
            <w:vMerge/>
          </w:tcPr>
          <w:p w14:paraId="31D8F117" w14:textId="4F63FB27" w:rsidR="00E24265" w:rsidRPr="00615D4B" w:rsidDel="00CB3FDD" w:rsidRDefault="00E24265" w:rsidP="005F76AD">
            <w:pPr>
              <w:rPr>
                <w:del w:id="16544" w:author="阿毛" w:date="2021-05-21T17:54:00Z"/>
                <w:rFonts w:ascii="標楷體" w:eastAsia="標楷體" w:hAnsi="標楷體"/>
              </w:rPr>
            </w:pPr>
          </w:p>
        </w:tc>
        <w:tc>
          <w:tcPr>
            <w:tcW w:w="624" w:type="pct"/>
          </w:tcPr>
          <w:p w14:paraId="6AA5DF7C" w14:textId="214C8453" w:rsidR="00E24265" w:rsidRPr="00615D4B" w:rsidDel="00CB3FDD" w:rsidRDefault="00E24265" w:rsidP="005F76AD">
            <w:pPr>
              <w:rPr>
                <w:del w:id="16545" w:author="阿毛" w:date="2021-05-21T17:54:00Z"/>
                <w:rFonts w:ascii="標楷體" w:eastAsia="標楷體" w:hAnsi="標楷體"/>
              </w:rPr>
            </w:pPr>
            <w:del w:id="16546" w:author="阿毛" w:date="2021-05-21T17:54:00Z">
              <w:r w:rsidRPr="00615D4B" w:rsidDel="00CB3FDD">
                <w:rPr>
                  <w:rFonts w:ascii="標楷體" w:eastAsia="標楷體" w:hAnsi="標楷體" w:hint="eastAsia"/>
                </w:rPr>
                <w:delText>資料型態長度</w:delText>
              </w:r>
            </w:del>
          </w:p>
        </w:tc>
        <w:tc>
          <w:tcPr>
            <w:tcW w:w="624" w:type="pct"/>
          </w:tcPr>
          <w:p w14:paraId="787B99F8" w14:textId="4F4D92A6" w:rsidR="00E24265" w:rsidRPr="00615D4B" w:rsidDel="00CB3FDD" w:rsidRDefault="00E24265" w:rsidP="005F76AD">
            <w:pPr>
              <w:rPr>
                <w:del w:id="16547" w:author="阿毛" w:date="2021-05-21T17:54:00Z"/>
                <w:rFonts w:ascii="標楷體" w:eastAsia="標楷體" w:hAnsi="標楷體"/>
              </w:rPr>
            </w:pPr>
            <w:del w:id="16548" w:author="阿毛" w:date="2021-05-21T17:54:00Z">
              <w:r w:rsidRPr="00615D4B" w:rsidDel="00CB3FDD">
                <w:rPr>
                  <w:rFonts w:ascii="標楷體" w:eastAsia="標楷體" w:hAnsi="標楷體"/>
                </w:rPr>
                <w:delText>預設值</w:delText>
              </w:r>
            </w:del>
          </w:p>
        </w:tc>
        <w:tc>
          <w:tcPr>
            <w:tcW w:w="537" w:type="pct"/>
          </w:tcPr>
          <w:p w14:paraId="38CEBDF3" w14:textId="07E3B351" w:rsidR="00E24265" w:rsidRPr="00615D4B" w:rsidDel="00CB3FDD" w:rsidRDefault="00E24265" w:rsidP="005F76AD">
            <w:pPr>
              <w:rPr>
                <w:del w:id="16549" w:author="阿毛" w:date="2021-05-21T17:54:00Z"/>
                <w:rFonts w:ascii="標楷體" w:eastAsia="標楷體" w:hAnsi="標楷體"/>
              </w:rPr>
            </w:pPr>
            <w:del w:id="16550" w:author="阿毛" w:date="2021-05-21T17:54:00Z">
              <w:r w:rsidRPr="00615D4B" w:rsidDel="00CB3FDD">
                <w:rPr>
                  <w:rFonts w:ascii="標楷體" w:eastAsia="標楷體" w:hAnsi="標楷體"/>
                </w:rPr>
                <w:delText>選單內容</w:delText>
              </w:r>
            </w:del>
          </w:p>
        </w:tc>
        <w:tc>
          <w:tcPr>
            <w:tcW w:w="299" w:type="pct"/>
          </w:tcPr>
          <w:p w14:paraId="6E59DAAE" w14:textId="7BD984BE" w:rsidR="00E24265" w:rsidRPr="00615D4B" w:rsidDel="00CB3FDD" w:rsidRDefault="00E24265" w:rsidP="005F76AD">
            <w:pPr>
              <w:rPr>
                <w:del w:id="16551" w:author="阿毛" w:date="2021-05-21T17:54:00Z"/>
                <w:rFonts w:ascii="標楷體" w:eastAsia="標楷體" w:hAnsi="標楷體"/>
              </w:rPr>
            </w:pPr>
            <w:del w:id="16552" w:author="阿毛" w:date="2021-05-21T17:54:00Z">
              <w:r w:rsidRPr="00615D4B" w:rsidDel="00CB3FDD">
                <w:rPr>
                  <w:rFonts w:ascii="標楷體" w:eastAsia="標楷體" w:hAnsi="標楷體"/>
                </w:rPr>
                <w:delText>必填</w:delText>
              </w:r>
            </w:del>
          </w:p>
        </w:tc>
        <w:tc>
          <w:tcPr>
            <w:tcW w:w="299" w:type="pct"/>
          </w:tcPr>
          <w:p w14:paraId="08274963" w14:textId="71D79620" w:rsidR="00E24265" w:rsidRPr="00615D4B" w:rsidDel="00CB3FDD" w:rsidRDefault="00E24265" w:rsidP="005F76AD">
            <w:pPr>
              <w:rPr>
                <w:del w:id="16553" w:author="阿毛" w:date="2021-05-21T17:54:00Z"/>
                <w:rFonts w:ascii="標楷體" w:eastAsia="標楷體" w:hAnsi="標楷體"/>
              </w:rPr>
            </w:pPr>
            <w:del w:id="16554" w:author="阿毛" w:date="2021-05-21T17:54:00Z">
              <w:r w:rsidRPr="00615D4B" w:rsidDel="00CB3FDD">
                <w:rPr>
                  <w:rFonts w:ascii="標楷體" w:eastAsia="標楷體" w:hAnsi="標楷體"/>
                </w:rPr>
                <w:delText>R/W</w:delText>
              </w:r>
            </w:del>
          </w:p>
        </w:tc>
        <w:tc>
          <w:tcPr>
            <w:tcW w:w="1643" w:type="pct"/>
            <w:vMerge/>
          </w:tcPr>
          <w:p w14:paraId="66371E53" w14:textId="76A73478" w:rsidR="00E24265" w:rsidRPr="00615D4B" w:rsidDel="00CB3FDD" w:rsidRDefault="00E24265" w:rsidP="005F76AD">
            <w:pPr>
              <w:rPr>
                <w:del w:id="16555" w:author="阿毛" w:date="2021-05-21T17:54:00Z"/>
                <w:rFonts w:ascii="標楷體" w:eastAsia="標楷體" w:hAnsi="標楷體"/>
              </w:rPr>
            </w:pPr>
          </w:p>
        </w:tc>
      </w:tr>
      <w:tr w:rsidR="00E24265" w:rsidRPr="00615D4B" w:rsidDel="00CB3FDD" w14:paraId="7B0679BD" w14:textId="38AA0A2C" w:rsidTr="005F76AD">
        <w:trPr>
          <w:trHeight w:val="291"/>
          <w:jc w:val="center"/>
          <w:del w:id="16556" w:author="阿毛" w:date="2021-05-21T17:54:00Z"/>
        </w:trPr>
        <w:tc>
          <w:tcPr>
            <w:tcW w:w="219" w:type="pct"/>
          </w:tcPr>
          <w:p w14:paraId="0A57016C" w14:textId="757CE54D" w:rsidR="00E24265" w:rsidRPr="005E579A" w:rsidDel="00CB3FDD" w:rsidRDefault="00E24265" w:rsidP="005F76AD">
            <w:pPr>
              <w:pStyle w:val="af9"/>
              <w:numPr>
                <w:ilvl w:val="0"/>
                <w:numId w:val="58"/>
              </w:numPr>
              <w:ind w:leftChars="0"/>
              <w:rPr>
                <w:del w:id="16557" w:author="阿毛" w:date="2021-05-21T17:54:00Z"/>
                <w:rFonts w:ascii="標楷體" w:eastAsia="標楷體" w:hAnsi="標楷體"/>
              </w:rPr>
            </w:pPr>
          </w:p>
        </w:tc>
        <w:tc>
          <w:tcPr>
            <w:tcW w:w="756" w:type="pct"/>
          </w:tcPr>
          <w:p w14:paraId="46DE36DE" w14:textId="65EB270E" w:rsidR="00E24265" w:rsidRPr="00615D4B" w:rsidDel="00CB3FDD" w:rsidRDefault="00E24265" w:rsidP="005F76AD">
            <w:pPr>
              <w:rPr>
                <w:del w:id="16558" w:author="阿毛" w:date="2021-05-21T17:54:00Z"/>
                <w:rFonts w:ascii="標楷體" w:eastAsia="標楷體" w:hAnsi="標楷體"/>
              </w:rPr>
            </w:pPr>
            <w:del w:id="16559" w:author="阿毛" w:date="2021-05-21T17:54:00Z">
              <w:r w:rsidRPr="00C36828" w:rsidDel="00CB3FDD">
                <w:rPr>
                  <w:rFonts w:ascii="標楷體" w:eastAsia="標楷體" w:hAnsi="標楷體" w:hint="eastAsia"/>
                </w:rPr>
                <w:delText>交易代碼</w:delText>
              </w:r>
            </w:del>
          </w:p>
        </w:tc>
        <w:tc>
          <w:tcPr>
            <w:tcW w:w="624" w:type="pct"/>
          </w:tcPr>
          <w:p w14:paraId="55EBCA0C" w14:textId="0946409F" w:rsidR="00E24265" w:rsidRPr="00615D4B" w:rsidDel="00CB3FDD" w:rsidRDefault="00E24265" w:rsidP="005F76AD">
            <w:pPr>
              <w:rPr>
                <w:del w:id="16560" w:author="阿毛" w:date="2021-05-21T17:54:00Z"/>
                <w:rFonts w:ascii="標楷體" w:eastAsia="標楷體" w:hAnsi="標楷體"/>
              </w:rPr>
            </w:pPr>
          </w:p>
        </w:tc>
        <w:tc>
          <w:tcPr>
            <w:tcW w:w="624" w:type="pct"/>
          </w:tcPr>
          <w:p w14:paraId="51B321AC" w14:textId="6729C2E4" w:rsidR="00E24265" w:rsidRPr="00615D4B" w:rsidDel="00CB3FDD" w:rsidRDefault="00E24265" w:rsidP="005F76AD">
            <w:pPr>
              <w:rPr>
                <w:del w:id="16561" w:author="阿毛" w:date="2021-05-21T17:54:00Z"/>
                <w:rFonts w:ascii="標楷體" w:eastAsia="標楷體" w:hAnsi="標楷體"/>
              </w:rPr>
            </w:pPr>
          </w:p>
        </w:tc>
        <w:tc>
          <w:tcPr>
            <w:tcW w:w="537" w:type="pct"/>
          </w:tcPr>
          <w:p w14:paraId="601FB23A" w14:textId="0949071D" w:rsidR="00E24265" w:rsidRPr="00615D4B" w:rsidDel="00CB3FDD" w:rsidRDefault="00E24265" w:rsidP="005F76AD">
            <w:pPr>
              <w:rPr>
                <w:del w:id="16562" w:author="阿毛" w:date="2021-05-21T17:54:00Z"/>
                <w:rFonts w:ascii="標楷體" w:eastAsia="標楷體" w:hAnsi="標楷體"/>
              </w:rPr>
            </w:pPr>
            <w:del w:id="16563" w:author="阿毛" w:date="2021-05-21T17:54:00Z">
              <w:r w:rsidDel="00CB3FDD">
                <w:rPr>
                  <w:rFonts w:ascii="標楷體" w:eastAsia="標楷體" w:hAnsi="標楷體" w:hint="eastAsia"/>
                </w:rPr>
                <w:delText>下拉式選單</w:delText>
              </w:r>
            </w:del>
          </w:p>
        </w:tc>
        <w:tc>
          <w:tcPr>
            <w:tcW w:w="299" w:type="pct"/>
          </w:tcPr>
          <w:p w14:paraId="3B0546BE" w14:textId="51A29C08" w:rsidR="00E24265" w:rsidRPr="00615D4B" w:rsidDel="00CB3FDD" w:rsidRDefault="00E24265" w:rsidP="005F76AD">
            <w:pPr>
              <w:rPr>
                <w:del w:id="16564" w:author="阿毛" w:date="2021-05-21T17:54:00Z"/>
                <w:rFonts w:ascii="標楷體" w:eastAsia="標楷體" w:hAnsi="標楷體"/>
              </w:rPr>
            </w:pPr>
          </w:p>
        </w:tc>
        <w:tc>
          <w:tcPr>
            <w:tcW w:w="299" w:type="pct"/>
          </w:tcPr>
          <w:p w14:paraId="5477C189" w14:textId="6648B718" w:rsidR="00E24265" w:rsidRPr="00615D4B" w:rsidDel="00CB3FDD" w:rsidRDefault="00E24265" w:rsidP="005F76AD">
            <w:pPr>
              <w:rPr>
                <w:del w:id="16565" w:author="阿毛" w:date="2021-05-21T17:54:00Z"/>
                <w:rFonts w:ascii="標楷體" w:eastAsia="標楷體" w:hAnsi="標楷體"/>
              </w:rPr>
            </w:pPr>
          </w:p>
        </w:tc>
        <w:tc>
          <w:tcPr>
            <w:tcW w:w="1643" w:type="pct"/>
          </w:tcPr>
          <w:p w14:paraId="11488ECC" w14:textId="16CC2ADF" w:rsidR="00E24265" w:rsidDel="00CB3FDD" w:rsidRDefault="00E24265" w:rsidP="005F76AD">
            <w:pPr>
              <w:rPr>
                <w:del w:id="16566" w:author="阿毛" w:date="2021-05-21T17:54:00Z"/>
                <w:rFonts w:ascii="標楷體" w:eastAsia="標楷體" w:hAnsi="標楷體"/>
              </w:rPr>
            </w:pPr>
            <w:del w:id="16567" w:author="阿毛" w:date="2021-05-21T17:54:00Z">
              <w:r w:rsidRPr="000A7F55" w:rsidDel="00CB3FDD">
                <w:rPr>
                  <w:rFonts w:ascii="標楷體" w:eastAsia="標楷體" w:hAnsi="標楷體" w:hint="eastAsia"/>
                </w:rPr>
                <w:delText>1:新增</w:delText>
              </w:r>
            </w:del>
          </w:p>
          <w:p w14:paraId="279ADC69" w14:textId="37079348" w:rsidR="00E24265" w:rsidRPr="00615D4B" w:rsidDel="00CB3FDD" w:rsidRDefault="00E24265" w:rsidP="005F76AD">
            <w:pPr>
              <w:rPr>
                <w:del w:id="16568" w:author="阿毛" w:date="2021-05-21T17:54:00Z"/>
                <w:rFonts w:ascii="標楷體" w:eastAsia="標楷體" w:hAnsi="標楷體"/>
              </w:rPr>
            </w:pPr>
            <w:del w:id="16569" w:author="阿毛" w:date="2021-05-21T17:54:00Z">
              <w:r w:rsidRPr="000A7F55" w:rsidDel="00CB3FDD">
                <w:rPr>
                  <w:rFonts w:ascii="標楷體" w:eastAsia="標楷體" w:hAnsi="標楷體" w:hint="eastAsia"/>
                </w:rPr>
                <w:delText>2:異動</w:delText>
              </w:r>
            </w:del>
          </w:p>
        </w:tc>
      </w:tr>
      <w:tr w:rsidR="00E24265" w:rsidRPr="00615D4B" w:rsidDel="00CB3FDD" w14:paraId="63E1502B" w14:textId="3A246135" w:rsidTr="005F76AD">
        <w:trPr>
          <w:trHeight w:val="291"/>
          <w:jc w:val="center"/>
          <w:del w:id="16570" w:author="阿毛" w:date="2021-05-21T17:54:00Z"/>
        </w:trPr>
        <w:tc>
          <w:tcPr>
            <w:tcW w:w="219" w:type="pct"/>
          </w:tcPr>
          <w:p w14:paraId="42794072" w14:textId="6E550BBB" w:rsidR="00E24265" w:rsidRPr="005E579A" w:rsidDel="00CB3FDD" w:rsidRDefault="00E24265" w:rsidP="005F76AD">
            <w:pPr>
              <w:pStyle w:val="af9"/>
              <w:numPr>
                <w:ilvl w:val="0"/>
                <w:numId w:val="58"/>
              </w:numPr>
              <w:ind w:leftChars="0"/>
              <w:rPr>
                <w:del w:id="16571" w:author="阿毛" w:date="2021-05-21T17:54:00Z"/>
                <w:rFonts w:ascii="標楷體" w:eastAsia="標楷體" w:hAnsi="標楷體"/>
              </w:rPr>
            </w:pPr>
          </w:p>
        </w:tc>
        <w:tc>
          <w:tcPr>
            <w:tcW w:w="756" w:type="pct"/>
          </w:tcPr>
          <w:p w14:paraId="40AA27C3" w14:textId="29FC3880" w:rsidR="00E24265" w:rsidRPr="00615D4B" w:rsidDel="00CB3FDD" w:rsidRDefault="00E24265" w:rsidP="005F76AD">
            <w:pPr>
              <w:rPr>
                <w:del w:id="16572" w:author="阿毛" w:date="2021-05-21T17:54:00Z"/>
                <w:rFonts w:ascii="標楷體" w:eastAsia="標楷體" w:hAnsi="標楷體"/>
              </w:rPr>
            </w:pPr>
            <w:del w:id="16573" w:author="阿毛" w:date="2021-05-21T17:54:00Z">
              <w:r w:rsidRPr="00C36828" w:rsidDel="00CB3FDD">
                <w:rPr>
                  <w:rFonts w:ascii="標楷體" w:eastAsia="標楷體" w:hAnsi="標楷體" w:hint="eastAsia"/>
                </w:rPr>
                <w:delText>債權金融機構代號</w:delText>
              </w:r>
            </w:del>
          </w:p>
        </w:tc>
        <w:tc>
          <w:tcPr>
            <w:tcW w:w="624" w:type="pct"/>
          </w:tcPr>
          <w:p w14:paraId="5AC42F37" w14:textId="4C106090" w:rsidR="00E24265" w:rsidRPr="00615D4B" w:rsidDel="00CB3FDD" w:rsidRDefault="00E24265" w:rsidP="005F76AD">
            <w:pPr>
              <w:rPr>
                <w:del w:id="16574" w:author="阿毛" w:date="2021-05-21T17:54:00Z"/>
                <w:rFonts w:ascii="標楷體" w:eastAsia="標楷體" w:hAnsi="標楷體"/>
              </w:rPr>
            </w:pPr>
          </w:p>
        </w:tc>
        <w:tc>
          <w:tcPr>
            <w:tcW w:w="624" w:type="pct"/>
          </w:tcPr>
          <w:p w14:paraId="335446D8" w14:textId="2B555AE4" w:rsidR="00E24265" w:rsidRPr="00615D4B" w:rsidDel="00CB3FDD" w:rsidRDefault="00E24265" w:rsidP="005F76AD">
            <w:pPr>
              <w:rPr>
                <w:del w:id="16575" w:author="阿毛" w:date="2021-05-21T17:54:00Z"/>
                <w:rFonts w:ascii="標楷體" w:eastAsia="標楷體" w:hAnsi="標楷體"/>
              </w:rPr>
            </w:pPr>
          </w:p>
        </w:tc>
        <w:tc>
          <w:tcPr>
            <w:tcW w:w="537" w:type="pct"/>
          </w:tcPr>
          <w:p w14:paraId="432E9B98" w14:textId="048CA9DC" w:rsidR="00E24265" w:rsidRPr="00615D4B" w:rsidDel="00CB3FDD" w:rsidRDefault="00E24265" w:rsidP="005F76AD">
            <w:pPr>
              <w:rPr>
                <w:del w:id="16576" w:author="阿毛" w:date="2021-05-21T17:54:00Z"/>
                <w:rFonts w:ascii="標楷體" w:eastAsia="標楷體" w:hAnsi="標楷體"/>
              </w:rPr>
            </w:pPr>
          </w:p>
        </w:tc>
        <w:tc>
          <w:tcPr>
            <w:tcW w:w="299" w:type="pct"/>
          </w:tcPr>
          <w:p w14:paraId="6E13E8DD" w14:textId="235D05E9" w:rsidR="00E24265" w:rsidRPr="00615D4B" w:rsidDel="00CB3FDD" w:rsidRDefault="00E24265" w:rsidP="005F76AD">
            <w:pPr>
              <w:rPr>
                <w:del w:id="16577" w:author="阿毛" w:date="2021-05-21T17:54:00Z"/>
                <w:rFonts w:ascii="標楷體" w:eastAsia="標楷體" w:hAnsi="標楷體"/>
              </w:rPr>
            </w:pPr>
          </w:p>
        </w:tc>
        <w:tc>
          <w:tcPr>
            <w:tcW w:w="299" w:type="pct"/>
          </w:tcPr>
          <w:p w14:paraId="0CD94D8A" w14:textId="42B87CD5" w:rsidR="00E24265" w:rsidRPr="00615D4B" w:rsidDel="00CB3FDD" w:rsidRDefault="00E24265" w:rsidP="005F76AD">
            <w:pPr>
              <w:rPr>
                <w:del w:id="16578" w:author="阿毛" w:date="2021-05-21T17:54:00Z"/>
                <w:rFonts w:ascii="標楷體" w:eastAsia="標楷體" w:hAnsi="標楷體"/>
              </w:rPr>
            </w:pPr>
          </w:p>
        </w:tc>
        <w:tc>
          <w:tcPr>
            <w:tcW w:w="1643" w:type="pct"/>
          </w:tcPr>
          <w:p w14:paraId="0780664D" w14:textId="3A99D245" w:rsidR="00E24265" w:rsidRPr="00615D4B" w:rsidDel="00CB3FDD" w:rsidRDefault="00E24265" w:rsidP="005F76AD">
            <w:pPr>
              <w:rPr>
                <w:del w:id="16579" w:author="阿毛" w:date="2021-05-21T17:54:00Z"/>
                <w:rFonts w:ascii="標楷體" w:eastAsia="標楷體" w:hAnsi="標楷體"/>
              </w:rPr>
            </w:pPr>
          </w:p>
        </w:tc>
      </w:tr>
      <w:tr w:rsidR="00E24265" w:rsidRPr="00615D4B" w:rsidDel="00CB3FDD" w14:paraId="7A34C5C7" w14:textId="7837891D" w:rsidTr="005F76AD">
        <w:trPr>
          <w:trHeight w:val="291"/>
          <w:jc w:val="center"/>
          <w:del w:id="16580" w:author="阿毛" w:date="2021-05-21T17:54:00Z"/>
        </w:trPr>
        <w:tc>
          <w:tcPr>
            <w:tcW w:w="219" w:type="pct"/>
          </w:tcPr>
          <w:p w14:paraId="55CD644D" w14:textId="20B1F450" w:rsidR="00E24265" w:rsidRPr="005E579A" w:rsidDel="00CB3FDD" w:rsidRDefault="00E24265" w:rsidP="005F76AD">
            <w:pPr>
              <w:pStyle w:val="af9"/>
              <w:numPr>
                <w:ilvl w:val="0"/>
                <w:numId w:val="58"/>
              </w:numPr>
              <w:ind w:leftChars="0"/>
              <w:rPr>
                <w:del w:id="16581" w:author="阿毛" w:date="2021-05-21T17:54:00Z"/>
                <w:rFonts w:ascii="標楷體" w:eastAsia="標楷體" w:hAnsi="標楷體"/>
              </w:rPr>
            </w:pPr>
          </w:p>
        </w:tc>
        <w:tc>
          <w:tcPr>
            <w:tcW w:w="756" w:type="pct"/>
          </w:tcPr>
          <w:p w14:paraId="438DC047" w14:textId="750F6E89" w:rsidR="00E24265" w:rsidRPr="00615D4B" w:rsidDel="00CB3FDD" w:rsidRDefault="00E24265" w:rsidP="005F76AD">
            <w:pPr>
              <w:rPr>
                <w:del w:id="16582" w:author="阿毛" w:date="2021-05-21T17:54:00Z"/>
                <w:rFonts w:ascii="標楷體" w:eastAsia="標楷體" w:hAnsi="標楷體"/>
              </w:rPr>
            </w:pPr>
            <w:del w:id="16583" w:author="阿毛" w:date="2021-05-21T17:54:00Z">
              <w:r w:rsidRPr="00C36828" w:rsidDel="00CB3FDD">
                <w:rPr>
                  <w:rFonts w:ascii="標楷體" w:eastAsia="標楷體" w:hAnsi="標楷體" w:hint="eastAsia"/>
                </w:rPr>
                <w:delText>債務人IDN</w:delText>
              </w:r>
            </w:del>
          </w:p>
        </w:tc>
        <w:tc>
          <w:tcPr>
            <w:tcW w:w="624" w:type="pct"/>
          </w:tcPr>
          <w:p w14:paraId="3016499F" w14:textId="6C1078E0" w:rsidR="00E24265" w:rsidRPr="00615D4B" w:rsidDel="00CB3FDD" w:rsidRDefault="00E24265" w:rsidP="005F76AD">
            <w:pPr>
              <w:rPr>
                <w:del w:id="16584" w:author="阿毛" w:date="2021-05-21T17:54:00Z"/>
                <w:rFonts w:ascii="標楷體" w:eastAsia="標楷體" w:hAnsi="標楷體"/>
              </w:rPr>
            </w:pPr>
          </w:p>
        </w:tc>
        <w:tc>
          <w:tcPr>
            <w:tcW w:w="624" w:type="pct"/>
          </w:tcPr>
          <w:p w14:paraId="62132CD4" w14:textId="4EFA13FF" w:rsidR="00E24265" w:rsidRPr="00615D4B" w:rsidDel="00CB3FDD" w:rsidRDefault="00E24265" w:rsidP="005F76AD">
            <w:pPr>
              <w:rPr>
                <w:del w:id="16585" w:author="阿毛" w:date="2021-05-21T17:54:00Z"/>
                <w:rFonts w:ascii="標楷體" w:eastAsia="標楷體" w:hAnsi="標楷體"/>
              </w:rPr>
            </w:pPr>
          </w:p>
        </w:tc>
        <w:tc>
          <w:tcPr>
            <w:tcW w:w="537" w:type="pct"/>
          </w:tcPr>
          <w:p w14:paraId="14ABB994" w14:textId="6ADE09C2" w:rsidR="00E24265" w:rsidRPr="00615D4B" w:rsidDel="00CB3FDD" w:rsidRDefault="00E24265" w:rsidP="005F76AD">
            <w:pPr>
              <w:rPr>
                <w:del w:id="16586" w:author="阿毛" w:date="2021-05-21T17:54:00Z"/>
                <w:rFonts w:ascii="標楷體" w:eastAsia="標楷體" w:hAnsi="標楷體"/>
              </w:rPr>
            </w:pPr>
          </w:p>
        </w:tc>
        <w:tc>
          <w:tcPr>
            <w:tcW w:w="299" w:type="pct"/>
          </w:tcPr>
          <w:p w14:paraId="1AFB2036" w14:textId="6329356F" w:rsidR="00E24265" w:rsidRPr="00615D4B" w:rsidDel="00CB3FDD" w:rsidRDefault="00E24265" w:rsidP="005F76AD">
            <w:pPr>
              <w:rPr>
                <w:del w:id="16587" w:author="阿毛" w:date="2021-05-21T17:54:00Z"/>
                <w:rFonts w:ascii="標楷體" w:eastAsia="標楷體" w:hAnsi="標楷體"/>
              </w:rPr>
            </w:pPr>
          </w:p>
        </w:tc>
        <w:tc>
          <w:tcPr>
            <w:tcW w:w="299" w:type="pct"/>
          </w:tcPr>
          <w:p w14:paraId="2F0F68FF" w14:textId="3EF3DB23" w:rsidR="00E24265" w:rsidRPr="00615D4B" w:rsidDel="00CB3FDD" w:rsidRDefault="00E24265" w:rsidP="005F76AD">
            <w:pPr>
              <w:rPr>
                <w:del w:id="16588" w:author="阿毛" w:date="2021-05-21T17:54:00Z"/>
                <w:rFonts w:ascii="標楷體" w:eastAsia="標楷體" w:hAnsi="標楷體"/>
              </w:rPr>
            </w:pPr>
          </w:p>
        </w:tc>
        <w:tc>
          <w:tcPr>
            <w:tcW w:w="1643" w:type="pct"/>
          </w:tcPr>
          <w:p w14:paraId="7D3BCD02" w14:textId="2C2A9233" w:rsidR="00E24265" w:rsidRPr="00615D4B" w:rsidDel="00CB3FDD" w:rsidRDefault="00E24265" w:rsidP="005F76AD">
            <w:pPr>
              <w:rPr>
                <w:del w:id="16589" w:author="阿毛" w:date="2021-05-21T17:54:00Z"/>
                <w:rFonts w:ascii="標楷體" w:eastAsia="標楷體" w:hAnsi="標楷體"/>
              </w:rPr>
            </w:pPr>
          </w:p>
        </w:tc>
      </w:tr>
      <w:tr w:rsidR="00E24265" w:rsidRPr="00615D4B" w:rsidDel="00CB3FDD" w14:paraId="3CD743BB" w14:textId="0C4E744E" w:rsidTr="005F76AD">
        <w:trPr>
          <w:trHeight w:val="291"/>
          <w:jc w:val="center"/>
          <w:del w:id="16590" w:author="阿毛" w:date="2021-05-21T17:54:00Z"/>
        </w:trPr>
        <w:tc>
          <w:tcPr>
            <w:tcW w:w="219" w:type="pct"/>
          </w:tcPr>
          <w:p w14:paraId="55944D77" w14:textId="05940E88" w:rsidR="00E24265" w:rsidRPr="005E579A" w:rsidDel="00CB3FDD" w:rsidRDefault="00E24265" w:rsidP="005F76AD">
            <w:pPr>
              <w:pStyle w:val="af9"/>
              <w:numPr>
                <w:ilvl w:val="0"/>
                <w:numId w:val="58"/>
              </w:numPr>
              <w:ind w:leftChars="0"/>
              <w:rPr>
                <w:del w:id="16591" w:author="阿毛" w:date="2021-05-21T17:54:00Z"/>
                <w:rFonts w:ascii="標楷體" w:eastAsia="標楷體" w:hAnsi="標楷體"/>
              </w:rPr>
            </w:pPr>
          </w:p>
        </w:tc>
        <w:tc>
          <w:tcPr>
            <w:tcW w:w="756" w:type="pct"/>
          </w:tcPr>
          <w:p w14:paraId="356CB6E8" w14:textId="00417778" w:rsidR="00E24265" w:rsidRPr="00615D4B" w:rsidDel="00CB3FDD" w:rsidRDefault="00E24265" w:rsidP="005F76AD">
            <w:pPr>
              <w:rPr>
                <w:del w:id="16592" w:author="阿毛" w:date="2021-05-21T17:54:00Z"/>
                <w:rFonts w:ascii="標楷體" w:eastAsia="標楷體" w:hAnsi="標楷體"/>
              </w:rPr>
            </w:pPr>
            <w:del w:id="16593" w:author="阿毛" w:date="2021-05-21T17:54:00Z">
              <w:r w:rsidRPr="00C36828" w:rsidDel="00CB3FDD">
                <w:rPr>
                  <w:rFonts w:ascii="標楷體" w:eastAsia="標楷體" w:hAnsi="標楷體" w:hint="eastAsia"/>
                </w:rPr>
                <w:delText>調解申請日</w:delText>
              </w:r>
            </w:del>
          </w:p>
        </w:tc>
        <w:tc>
          <w:tcPr>
            <w:tcW w:w="624" w:type="pct"/>
          </w:tcPr>
          <w:p w14:paraId="26B1B29B" w14:textId="6A90DF21" w:rsidR="00E24265" w:rsidRPr="00615D4B" w:rsidDel="00CB3FDD" w:rsidRDefault="00E24265" w:rsidP="005F76AD">
            <w:pPr>
              <w:rPr>
                <w:del w:id="16594" w:author="阿毛" w:date="2021-05-21T17:54:00Z"/>
                <w:rFonts w:ascii="標楷體" w:eastAsia="標楷體" w:hAnsi="標楷體"/>
              </w:rPr>
            </w:pPr>
          </w:p>
        </w:tc>
        <w:tc>
          <w:tcPr>
            <w:tcW w:w="624" w:type="pct"/>
          </w:tcPr>
          <w:p w14:paraId="0A1DB35D" w14:textId="52CCD918" w:rsidR="00E24265" w:rsidRPr="00615D4B" w:rsidDel="00CB3FDD" w:rsidRDefault="00E24265" w:rsidP="005F76AD">
            <w:pPr>
              <w:rPr>
                <w:del w:id="16595" w:author="阿毛" w:date="2021-05-21T17:54:00Z"/>
                <w:rFonts w:ascii="標楷體" w:eastAsia="標楷體" w:hAnsi="標楷體"/>
              </w:rPr>
            </w:pPr>
          </w:p>
        </w:tc>
        <w:tc>
          <w:tcPr>
            <w:tcW w:w="537" w:type="pct"/>
          </w:tcPr>
          <w:p w14:paraId="30769C1A" w14:textId="17B1495C" w:rsidR="00E24265" w:rsidRPr="00615D4B" w:rsidDel="00CB3FDD" w:rsidRDefault="00E24265" w:rsidP="005F76AD">
            <w:pPr>
              <w:rPr>
                <w:del w:id="16596" w:author="阿毛" w:date="2021-05-21T17:54:00Z"/>
                <w:rFonts w:ascii="標楷體" w:eastAsia="標楷體" w:hAnsi="標楷體"/>
              </w:rPr>
            </w:pPr>
          </w:p>
        </w:tc>
        <w:tc>
          <w:tcPr>
            <w:tcW w:w="299" w:type="pct"/>
          </w:tcPr>
          <w:p w14:paraId="514F5674" w14:textId="07580785" w:rsidR="00E24265" w:rsidRPr="00615D4B" w:rsidDel="00CB3FDD" w:rsidRDefault="00E24265" w:rsidP="005F76AD">
            <w:pPr>
              <w:rPr>
                <w:del w:id="16597" w:author="阿毛" w:date="2021-05-21T17:54:00Z"/>
                <w:rFonts w:ascii="標楷體" w:eastAsia="標楷體" w:hAnsi="標楷體"/>
              </w:rPr>
            </w:pPr>
          </w:p>
        </w:tc>
        <w:tc>
          <w:tcPr>
            <w:tcW w:w="299" w:type="pct"/>
          </w:tcPr>
          <w:p w14:paraId="6BB48524" w14:textId="57253C87" w:rsidR="00E24265" w:rsidRPr="00615D4B" w:rsidDel="00CB3FDD" w:rsidRDefault="00E24265" w:rsidP="005F76AD">
            <w:pPr>
              <w:rPr>
                <w:del w:id="16598" w:author="阿毛" w:date="2021-05-21T17:54:00Z"/>
                <w:rFonts w:ascii="標楷體" w:eastAsia="標楷體" w:hAnsi="標楷體"/>
              </w:rPr>
            </w:pPr>
          </w:p>
        </w:tc>
        <w:tc>
          <w:tcPr>
            <w:tcW w:w="1643" w:type="pct"/>
          </w:tcPr>
          <w:p w14:paraId="0764B097" w14:textId="4A8FDE42" w:rsidR="00E24265" w:rsidRPr="00615D4B" w:rsidDel="00CB3FDD" w:rsidRDefault="00E24265" w:rsidP="005F76AD">
            <w:pPr>
              <w:rPr>
                <w:del w:id="16599" w:author="阿毛" w:date="2021-05-21T17:54:00Z"/>
                <w:rFonts w:ascii="標楷體" w:eastAsia="標楷體" w:hAnsi="標楷體"/>
              </w:rPr>
            </w:pPr>
          </w:p>
        </w:tc>
      </w:tr>
      <w:tr w:rsidR="00E24265" w:rsidRPr="00615D4B" w:rsidDel="00CB3FDD" w14:paraId="3155C661" w14:textId="300E6C1D" w:rsidTr="005F76AD">
        <w:trPr>
          <w:trHeight w:val="291"/>
          <w:jc w:val="center"/>
          <w:del w:id="16600" w:author="阿毛" w:date="2021-05-21T17:54:00Z"/>
        </w:trPr>
        <w:tc>
          <w:tcPr>
            <w:tcW w:w="219" w:type="pct"/>
          </w:tcPr>
          <w:p w14:paraId="294E4396" w14:textId="38D07E26" w:rsidR="00E24265" w:rsidRPr="005E579A" w:rsidDel="00CB3FDD" w:rsidRDefault="00E24265" w:rsidP="005F76AD">
            <w:pPr>
              <w:pStyle w:val="af9"/>
              <w:numPr>
                <w:ilvl w:val="0"/>
                <w:numId w:val="58"/>
              </w:numPr>
              <w:ind w:leftChars="0"/>
              <w:rPr>
                <w:del w:id="16601" w:author="阿毛" w:date="2021-05-21T17:54:00Z"/>
                <w:rFonts w:ascii="標楷體" w:eastAsia="標楷體" w:hAnsi="標楷體"/>
              </w:rPr>
            </w:pPr>
          </w:p>
        </w:tc>
        <w:tc>
          <w:tcPr>
            <w:tcW w:w="756" w:type="pct"/>
          </w:tcPr>
          <w:p w14:paraId="3A83A57D" w14:textId="3888634B" w:rsidR="00E24265" w:rsidRPr="00615D4B" w:rsidDel="00CB3FDD" w:rsidRDefault="00E24265" w:rsidP="005F76AD">
            <w:pPr>
              <w:rPr>
                <w:del w:id="16602" w:author="阿毛" w:date="2021-05-21T17:54:00Z"/>
                <w:rFonts w:ascii="標楷體" w:eastAsia="標楷體" w:hAnsi="標楷體"/>
              </w:rPr>
            </w:pPr>
            <w:del w:id="16603" w:author="阿毛" w:date="2021-05-21T17:54:00Z">
              <w:r w:rsidRPr="00C36828" w:rsidDel="00CB3FDD">
                <w:rPr>
                  <w:rFonts w:ascii="標楷體" w:eastAsia="標楷體" w:hAnsi="標楷體" w:hint="eastAsia"/>
                </w:rPr>
                <w:delText>受理調解機構代號</w:delText>
              </w:r>
            </w:del>
          </w:p>
        </w:tc>
        <w:tc>
          <w:tcPr>
            <w:tcW w:w="624" w:type="pct"/>
          </w:tcPr>
          <w:p w14:paraId="677077A3" w14:textId="6355F881" w:rsidR="00E24265" w:rsidRPr="00615D4B" w:rsidDel="00CB3FDD" w:rsidRDefault="00E24265" w:rsidP="005F76AD">
            <w:pPr>
              <w:rPr>
                <w:del w:id="16604" w:author="阿毛" w:date="2021-05-21T17:54:00Z"/>
                <w:rFonts w:ascii="標楷體" w:eastAsia="標楷體" w:hAnsi="標楷體"/>
              </w:rPr>
            </w:pPr>
          </w:p>
        </w:tc>
        <w:tc>
          <w:tcPr>
            <w:tcW w:w="624" w:type="pct"/>
          </w:tcPr>
          <w:p w14:paraId="60AA9024" w14:textId="742B58E8" w:rsidR="00E24265" w:rsidRPr="00615D4B" w:rsidDel="00CB3FDD" w:rsidRDefault="00E24265" w:rsidP="005F76AD">
            <w:pPr>
              <w:rPr>
                <w:del w:id="16605" w:author="阿毛" w:date="2021-05-21T17:54:00Z"/>
                <w:rFonts w:ascii="標楷體" w:eastAsia="標楷體" w:hAnsi="標楷體"/>
              </w:rPr>
            </w:pPr>
          </w:p>
        </w:tc>
        <w:tc>
          <w:tcPr>
            <w:tcW w:w="537" w:type="pct"/>
          </w:tcPr>
          <w:p w14:paraId="0A688C73" w14:textId="3DFEB9A3" w:rsidR="00E24265" w:rsidRPr="00615D4B" w:rsidDel="00CB3FDD" w:rsidRDefault="00E24265" w:rsidP="005F76AD">
            <w:pPr>
              <w:rPr>
                <w:del w:id="16606" w:author="阿毛" w:date="2021-05-21T17:54:00Z"/>
                <w:rFonts w:ascii="標楷體" w:eastAsia="標楷體" w:hAnsi="標楷體"/>
              </w:rPr>
            </w:pPr>
          </w:p>
        </w:tc>
        <w:tc>
          <w:tcPr>
            <w:tcW w:w="299" w:type="pct"/>
          </w:tcPr>
          <w:p w14:paraId="67E0C34F" w14:textId="702477B5" w:rsidR="00E24265" w:rsidRPr="00615D4B" w:rsidDel="00CB3FDD" w:rsidRDefault="00E24265" w:rsidP="005F76AD">
            <w:pPr>
              <w:rPr>
                <w:del w:id="16607" w:author="阿毛" w:date="2021-05-21T17:54:00Z"/>
                <w:rFonts w:ascii="標楷體" w:eastAsia="標楷體" w:hAnsi="標楷體"/>
              </w:rPr>
            </w:pPr>
          </w:p>
        </w:tc>
        <w:tc>
          <w:tcPr>
            <w:tcW w:w="299" w:type="pct"/>
          </w:tcPr>
          <w:p w14:paraId="34B19BFF" w14:textId="42113E42" w:rsidR="00E24265" w:rsidRPr="00615D4B" w:rsidDel="00CB3FDD" w:rsidRDefault="00E24265" w:rsidP="005F76AD">
            <w:pPr>
              <w:rPr>
                <w:del w:id="16608" w:author="阿毛" w:date="2021-05-21T17:54:00Z"/>
                <w:rFonts w:ascii="標楷體" w:eastAsia="標楷體" w:hAnsi="標楷體"/>
              </w:rPr>
            </w:pPr>
          </w:p>
        </w:tc>
        <w:tc>
          <w:tcPr>
            <w:tcW w:w="1643" w:type="pct"/>
          </w:tcPr>
          <w:p w14:paraId="1CBA4780" w14:textId="2A8E4C36" w:rsidR="00E24265" w:rsidRPr="00615D4B" w:rsidDel="00CB3FDD" w:rsidRDefault="00E24265" w:rsidP="005F76AD">
            <w:pPr>
              <w:rPr>
                <w:del w:id="16609" w:author="阿毛" w:date="2021-05-21T17:54:00Z"/>
                <w:rFonts w:ascii="標楷體" w:eastAsia="標楷體" w:hAnsi="標楷體"/>
              </w:rPr>
            </w:pPr>
          </w:p>
        </w:tc>
      </w:tr>
      <w:tr w:rsidR="00E24265" w:rsidRPr="00615D4B" w:rsidDel="00CB3FDD" w14:paraId="73F5FFE8" w14:textId="2292AA3B" w:rsidTr="005F76AD">
        <w:trPr>
          <w:trHeight w:val="291"/>
          <w:jc w:val="center"/>
          <w:del w:id="16610" w:author="阿毛" w:date="2021-05-21T17:54:00Z"/>
        </w:trPr>
        <w:tc>
          <w:tcPr>
            <w:tcW w:w="219" w:type="pct"/>
          </w:tcPr>
          <w:p w14:paraId="42A838A7" w14:textId="34566CBA" w:rsidR="00E24265" w:rsidRPr="005E579A" w:rsidDel="00CB3FDD" w:rsidRDefault="00E24265" w:rsidP="005F76AD">
            <w:pPr>
              <w:pStyle w:val="af9"/>
              <w:numPr>
                <w:ilvl w:val="0"/>
                <w:numId w:val="58"/>
              </w:numPr>
              <w:ind w:leftChars="0"/>
              <w:rPr>
                <w:del w:id="16611" w:author="阿毛" w:date="2021-05-21T17:54:00Z"/>
                <w:rFonts w:ascii="標楷體" w:eastAsia="標楷體" w:hAnsi="標楷體"/>
              </w:rPr>
            </w:pPr>
          </w:p>
        </w:tc>
        <w:tc>
          <w:tcPr>
            <w:tcW w:w="756" w:type="pct"/>
          </w:tcPr>
          <w:p w14:paraId="4A922819" w14:textId="7CC0FCA7" w:rsidR="00E24265" w:rsidRPr="00615D4B" w:rsidDel="00CB3FDD" w:rsidRDefault="00E24265" w:rsidP="005F76AD">
            <w:pPr>
              <w:rPr>
                <w:del w:id="16612" w:author="阿毛" w:date="2021-05-21T17:54:00Z"/>
                <w:rFonts w:ascii="標楷體" w:eastAsia="標楷體" w:hAnsi="標楷體"/>
              </w:rPr>
            </w:pPr>
            <w:del w:id="16613" w:author="阿毛" w:date="2021-05-21T17:54:00Z">
              <w:r w:rsidRPr="00C36828" w:rsidDel="00CB3FDD">
                <w:rPr>
                  <w:rFonts w:ascii="標楷體" w:eastAsia="標楷體" w:hAnsi="標楷體" w:hint="eastAsia"/>
                </w:rPr>
                <w:delText>最大債權金融機構代號</w:delText>
              </w:r>
            </w:del>
          </w:p>
        </w:tc>
        <w:tc>
          <w:tcPr>
            <w:tcW w:w="624" w:type="pct"/>
          </w:tcPr>
          <w:p w14:paraId="64192138" w14:textId="12A97F18" w:rsidR="00E24265" w:rsidRPr="00615D4B" w:rsidDel="00CB3FDD" w:rsidRDefault="00E24265" w:rsidP="005F76AD">
            <w:pPr>
              <w:rPr>
                <w:del w:id="16614" w:author="阿毛" w:date="2021-05-21T17:54:00Z"/>
                <w:rFonts w:ascii="標楷體" w:eastAsia="標楷體" w:hAnsi="標楷體"/>
              </w:rPr>
            </w:pPr>
          </w:p>
        </w:tc>
        <w:tc>
          <w:tcPr>
            <w:tcW w:w="624" w:type="pct"/>
          </w:tcPr>
          <w:p w14:paraId="331C4EE4" w14:textId="0B7D68E7" w:rsidR="00E24265" w:rsidRPr="00615D4B" w:rsidDel="00CB3FDD" w:rsidRDefault="00E24265" w:rsidP="005F76AD">
            <w:pPr>
              <w:rPr>
                <w:del w:id="16615" w:author="阿毛" w:date="2021-05-21T17:54:00Z"/>
                <w:rFonts w:ascii="標楷體" w:eastAsia="標楷體" w:hAnsi="標楷體"/>
              </w:rPr>
            </w:pPr>
          </w:p>
        </w:tc>
        <w:tc>
          <w:tcPr>
            <w:tcW w:w="537" w:type="pct"/>
          </w:tcPr>
          <w:p w14:paraId="600B49BB" w14:textId="652E2DB3" w:rsidR="00E24265" w:rsidRPr="00615D4B" w:rsidDel="00CB3FDD" w:rsidRDefault="00E24265" w:rsidP="005F76AD">
            <w:pPr>
              <w:rPr>
                <w:del w:id="16616" w:author="阿毛" w:date="2021-05-21T17:54:00Z"/>
                <w:rFonts w:ascii="標楷體" w:eastAsia="標楷體" w:hAnsi="標楷體"/>
              </w:rPr>
            </w:pPr>
          </w:p>
        </w:tc>
        <w:tc>
          <w:tcPr>
            <w:tcW w:w="299" w:type="pct"/>
          </w:tcPr>
          <w:p w14:paraId="2C188106" w14:textId="379C0651" w:rsidR="00E24265" w:rsidRPr="00615D4B" w:rsidDel="00CB3FDD" w:rsidRDefault="00E24265" w:rsidP="005F76AD">
            <w:pPr>
              <w:rPr>
                <w:del w:id="16617" w:author="阿毛" w:date="2021-05-21T17:54:00Z"/>
                <w:rFonts w:ascii="標楷體" w:eastAsia="標楷體" w:hAnsi="標楷體"/>
              </w:rPr>
            </w:pPr>
          </w:p>
        </w:tc>
        <w:tc>
          <w:tcPr>
            <w:tcW w:w="299" w:type="pct"/>
          </w:tcPr>
          <w:p w14:paraId="431A80D9" w14:textId="77AB268B" w:rsidR="00E24265" w:rsidRPr="00615D4B" w:rsidDel="00CB3FDD" w:rsidRDefault="00E24265" w:rsidP="005F76AD">
            <w:pPr>
              <w:rPr>
                <w:del w:id="16618" w:author="阿毛" w:date="2021-05-21T17:54:00Z"/>
                <w:rFonts w:ascii="標楷體" w:eastAsia="標楷體" w:hAnsi="標楷體"/>
              </w:rPr>
            </w:pPr>
          </w:p>
        </w:tc>
        <w:tc>
          <w:tcPr>
            <w:tcW w:w="1643" w:type="pct"/>
          </w:tcPr>
          <w:p w14:paraId="6ACDCB1D" w14:textId="7BF28985" w:rsidR="00E24265" w:rsidRPr="00615D4B" w:rsidDel="00CB3FDD" w:rsidRDefault="00E24265" w:rsidP="005F76AD">
            <w:pPr>
              <w:rPr>
                <w:del w:id="16619" w:author="阿毛" w:date="2021-05-21T17:54:00Z"/>
                <w:rFonts w:ascii="標楷體" w:eastAsia="標楷體" w:hAnsi="標楷體"/>
              </w:rPr>
            </w:pPr>
          </w:p>
        </w:tc>
      </w:tr>
      <w:tr w:rsidR="00E24265" w:rsidRPr="00615D4B" w:rsidDel="00CB3FDD" w14:paraId="2BA3B794" w14:textId="2CD902B6" w:rsidTr="005F76AD">
        <w:trPr>
          <w:trHeight w:val="291"/>
          <w:jc w:val="center"/>
          <w:del w:id="16620" w:author="阿毛" w:date="2021-05-21T17:54:00Z"/>
        </w:trPr>
        <w:tc>
          <w:tcPr>
            <w:tcW w:w="219" w:type="pct"/>
          </w:tcPr>
          <w:p w14:paraId="3F676888" w14:textId="6F995719" w:rsidR="00E24265" w:rsidRPr="005E579A" w:rsidDel="00CB3FDD" w:rsidRDefault="00E24265" w:rsidP="005F76AD">
            <w:pPr>
              <w:pStyle w:val="af9"/>
              <w:numPr>
                <w:ilvl w:val="0"/>
                <w:numId w:val="58"/>
              </w:numPr>
              <w:ind w:leftChars="0"/>
              <w:rPr>
                <w:del w:id="16621" w:author="阿毛" w:date="2021-05-21T17:54:00Z"/>
                <w:rFonts w:ascii="標楷體" w:eastAsia="標楷體" w:hAnsi="標楷體"/>
              </w:rPr>
            </w:pPr>
          </w:p>
        </w:tc>
        <w:tc>
          <w:tcPr>
            <w:tcW w:w="756" w:type="pct"/>
          </w:tcPr>
          <w:p w14:paraId="7D220FFB" w14:textId="27393619" w:rsidR="00E24265" w:rsidRPr="00615D4B" w:rsidDel="00CB3FDD" w:rsidRDefault="00E24265" w:rsidP="005F76AD">
            <w:pPr>
              <w:rPr>
                <w:del w:id="16622" w:author="阿毛" w:date="2021-05-21T17:54:00Z"/>
                <w:rFonts w:ascii="標楷體" w:eastAsia="標楷體" w:hAnsi="標楷體"/>
              </w:rPr>
            </w:pPr>
            <w:del w:id="16623" w:author="阿毛" w:date="2021-05-21T17:54:00Z">
              <w:r w:rsidRPr="00C36828" w:rsidDel="00CB3FDD">
                <w:rPr>
                  <w:rFonts w:ascii="標楷體" w:eastAsia="標楷體" w:hAnsi="標楷體" w:hint="eastAsia"/>
                </w:rPr>
                <w:delText>是否為最大債權金融機構報送</w:delText>
              </w:r>
            </w:del>
          </w:p>
        </w:tc>
        <w:tc>
          <w:tcPr>
            <w:tcW w:w="624" w:type="pct"/>
          </w:tcPr>
          <w:p w14:paraId="1ECC0393" w14:textId="58DD1F78" w:rsidR="00E24265" w:rsidRPr="00615D4B" w:rsidDel="00CB3FDD" w:rsidRDefault="00E24265" w:rsidP="005F76AD">
            <w:pPr>
              <w:rPr>
                <w:del w:id="16624" w:author="阿毛" w:date="2021-05-21T17:54:00Z"/>
                <w:rFonts w:ascii="標楷體" w:eastAsia="標楷體" w:hAnsi="標楷體"/>
              </w:rPr>
            </w:pPr>
          </w:p>
        </w:tc>
        <w:tc>
          <w:tcPr>
            <w:tcW w:w="624" w:type="pct"/>
          </w:tcPr>
          <w:p w14:paraId="13B1EDC1" w14:textId="360D15E3" w:rsidR="00E24265" w:rsidRPr="00615D4B" w:rsidDel="00CB3FDD" w:rsidRDefault="00E24265" w:rsidP="005F76AD">
            <w:pPr>
              <w:rPr>
                <w:del w:id="16625" w:author="阿毛" w:date="2021-05-21T17:54:00Z"/>
                <w:rFonts w:ascii="標楷體" w:eastAsia="標楷體" w:hAnsi="標楷體"/>
              </w:rPr>
            </w:pPr>
          </w:p>
        </w:tc>
        <w:tc>
          <w:tcPr>
            <w:tcW w:w="537" w:type="pct"/>
          </w:tcPr>
          <w:p w14:paraId="2BFAC64D" w14:textId="2F0D7065" w:rsidR="00E24265" w:rsidRPr="00615D4B" w:rsidDel="00CB3FDD" w:rsidRDefault="00E24265" w:rsidP="005F76AD">
            <w:pPr>
              <w:rPr>
                <w:del w:id="16626" w:author="阿毛" w:date="2021-05-21T17:54:00Z"/>
                <w:rFonts w:ascii="標楷體" w:eastAsia="標楷體" w:hAnsi="標楷體"/>
              </w:rPr>
            </w:pPr>
          </w:p>
        </w:tc>
        <w:tc>
          <w:tcPr>
            <w:tcW w:w="299" w:type="pct"/>
          </w:tcPr>
          <w:p w14:paraId="4E9652DC" w14:textId="319D9EBF" w:rsidR="00E24265" w:rsidRPr="00615D4B" w:rsidDel="00CB3FDD" w:rsidRDefault="00E24265" w:rsidP="005F76AD">
            <w:pPr>
              <w:rPr>
                <w:del w:id="16627" w:author="阿毛" w:date="2021-05-21T17:54:00Z"/>
                <w:rFonts w:ascii="標楷體" w:eastAsia="標楷體" w:hAnsi="標楷體"/>
              </w:rPr>
            </w:pPr>
          </w:p>
        </w:tc>
        <w:tc>
          <w:tcPr>
            <w:tcW w:w="299" w:type="pct"/>
          </w:tcPr>
          <w:p w14:paraId="77F5A86C" w14:textId="06DFC6E1" w:rsidR="00E24265" w:rsidRPr="00615D4B" w:rsidDel="00CB3FDD" w:rsidRDefault="00E24265" w:rsidP="005F76AD">
            <w:pPr>
              <w:rPr>
                <w:del w:id="16628" w:author="阿毛" w:date="2021-05-21T17:54:00Z"/>
                <w:rFonts w:ascii="標楷體" w:eastAsia="標楷體" w:hAnsi="標楷體"/>
              </w:rPr>
            </w:pPr>
          </w:p>
        </w:tc>
        <w:tc>
          <w:tcPr>
            <w:tcW w:w="1643" w:type="pct"/>
          </w:tcPr>
          <w:p w14:paraId="264B23A8" w14:textId="2C25451C" w:rsidR="00E24265" w:rsidRPr="00615D4B" w:rsidDel="00CB3FDD" w:rsidRDefault="00E24265" w:rsidP="005F76AD">
            <w:pPr>
              <w:rPr>
                <w:del w:id="16629" w:author="阿毛" w:date="2021-05-21T17:54:00Z"/>
                <w:rFonts w:ascii="標楷體" w:eastAsia="標楷體" w:hAnsi="標楷體"/>
              </w:rPr>
            </w:pPr>
            <w:del w:id="16630" w:author="阿毛" w:date="2021-05-21T17:54:00Z">
              <w:r w:rsidRPr="000A7F55" w:rsidDel="00CB3FDD">
                <w:rPr>
                  <w:rFonts w:ascii="標楷體" w:eastAsia="標楷體" w:hAnsi="標楷體" w:hint="eastAsia"/>
                </w:rPr>
                <w:delText>輸入Y或N</w:delText>
              </w:r>
            </w:del>
          </w:p>
        </w:tc>
      </w:tr>
      <w:tr w:rsidR="00E24265" w:rsidRPr="00615D4B" w:rsidDel="00CB3FDD" w14:paraId="0BB4E5A7" w14:textId="1AF5FBC0" w:rsidTr="005F76AD">
        <w:trPr>
          <w:trHeight w:val="291"/>
          <w:jc w:val="center"/>
          <w:del w:id="16631" w:author="阿毛" w:date="2021-05-21T17:54:00Z"/>
        </w:trPr>
        <w:tc>
          <w:tcPr>
            <w:tcW w:w="219" w:type="pct"/>
          </w:tcPr>
          <w:p w14:paraId="42C6708C" w14:textId="1C49DB28" w:rsidR="00E24265" w:rsidRPr="005E579A" w:rsidDel="00CB3FDD" w:rsidRDefault="00E24265" w:rsidP="005F76AD">
            <w:pPr>
              <w:pStyle w:val="af9"/>
              <w:numPr>
                <w:ilvl w:val="0"/>
                <w:numId w:val="58"/>
              </w:numPr>
              <w:ind w:leftChars="0"/>
              <w:rPr>
                <w:del w:id="16632" w:author="阿毛" w:date="2021-05-21T17:54:00Z"/>
                <w:rFonts w:ascii="標楷體" w:eastAsia="標楷體" w:hAnsi="標楷體"/>
              </w:rPr>
            </w:pPr>
          </w:p>
        </w:tc>
        <w:tc>
          <w:tcPr>
            <w:tcW w:w="756" w:type="pct"/>
          </w:tcPr>
          <w:p w14:paraId="51D88526" w14:textId="5CEC2D7C" w:rsidR="00E24265" w:rsidRPr="00615D4B" w:rsidDel="00CB3FDD" w:rsidRDefault="00E24265" w:rsidP="005F76AD">
            <w:pPr>
              <w:rPr>
                <w:del w:id="16633" w:author="阿毛" w:date="2021-05-21T17:54:00Z"/>
                <w:rFonts w:ascii="標楷體" w:eastAsia="標楷體" w:hAnsi="標楷體"/>
              </w:rPr>
            </w:pPr>
            <w:del w:id="16634" w:author="阿毛" w:date="2021-05-21T17:54:00Z">
              <w:r w:rsidRPr="00C36828" w:rsidDel="00CB3FDD">
                <w:rPr>
                  <w:rFonts w:ascii="標楷體" w:eastAsia="標楷體" w:hAnsi="標楷體" w:hint="eastAsia"/>
                </w:rPr>
                <w:delText>是否為本金融機構債務人</w:delText>
              </w:r>
            </w:del>
          </w:p>
        </w:tc>
        <w:tc>
          <w:tcPr>
            <w:tcW w:w="624" w:type="pct"/>
          </w:tcPr>
          <w:p w14:paraId="7A78D7EC" w14:textId="6B99E8A1" w:rsidR="00E24265" w:rsidRPr="00615D4B" w:rsidDel="00CB3FDD" w:rsidRDefault="00E24265" w:rsidP="005F76AD">
            <w:pPr>
              <w:rPr>
                <w:del w:id="16635" w:author="阿毛" w:date="2021-05-21T17:54:00Z"/>
                <w:rFonts w:ascii="標楷體" w:eastAsia="標楷體" w:hAnsi="標楷體"/>
              </w:rPr>
            </w:pPr>
          </w:p>
        </w:tc>
        <w:tc>
          <w:tcPr>
            <w:tcW w:w="624" w:type="pct"/>
          </w:tcPr>
          <w:p w14:paraId="09005FC4" w14:textId="0A7E48A0" w:rsidR="00E24265" w:rsidRPr="00615D4B" w:rsidDel="00CB3FDD" w:rsidRDefault="00E24265" w:rsidP="005F76AD">
            <w:pPr>
              <w:rPr>
                <w:del w:id="16636" w:author="阿毛" w:date="2021-05-21T17:54:00Z"/>
                <w:rFonts w:ascii="標楷體" w:eastAsia="標楷體" w:hAnsi="標楷體"/>
              </w:rPr>
            </w:pPr>
          </w:p>
        </w:tc>
        <w:tc>
          <w:tcPr>
            <w:tcW w:w="537" w:type="pct"/>
          </w:tcPr>
          <w:p w14:paraId="6E668C63" w14:textId="29B4D767" w:rsidR="00E24265" w:rsidRPr="00615D4B" w:rsidDel="00CB3FDD" w:rsidRDefault="00E24265" w:rsidP="005F76AD">
            <w:pPr>
              <w:rPr>
                <w:del w:id="16637" w:author="阿毛" w:date="2021-05-21T17:54:00Z"/>
                <w:rFonts w:ascii="標楷體" w:eastAsia="標楷體" w:hAnsi="標楷體"/>
              </w:rPr>
            </w:pPr>
          </w:p>
        </w:tc>
        <w:tc>
          <w:tcPr>
            <w:tcW w:w="299" w:type="pct"/>
          </w:tcPr>
          <w:p w14:paraId="6F2495EB" w14:textId="19B84384" w:rsidR="00E24265" w:rsidRPr="00615D4B" w:rsidDel="00CB3FDD" w:rsidRDefault="00E24265" w:rsidP="005F76AD">
            <w:pPr>
              <w:rPr>
                <w:del w:id="16638" w:author="阿毛" w:date="2021-05-21T17:54:00Z"/>
                <w:rFonts w:ascii="標楷體" w:eastAsia="標楷體" w:hAnsi="標楷體"/>
              </w:rPr>
            </w:pPr>
          </w:p>
        </w:tc>
        <w:tc>
          <w:tcPr>
            <w:tcW w:w="299" w:type="pct"/>
          </w:tcPr>
          <w:p w14:paraId="69983E32" w14:textId="4D02E22A" w:rsidR="00E24265" w:rsidRPr="00615D4B" w:rsidDel="00CB3FDD" w:rsidRDefault="00E24265" w:rsidP="005F76AD">
            <w:pPr>
              <w:rPr>
                <w:del w:id="16639" w:author="阿毛" w:date="2021-05-21T17:54:00Z"/>
                <w:rFonts w:ascii="標楷體" w:eastAsia="標楷體" w:hAnsi="標楷體"/>
              </w:rPr>
            </w:pPr>
          </w:p>
        </w:tc>
        <w:tc>
          <w:tcPr>
            <w:tcW w:w="1643" w:type="pct"/>
          </w:tcPr>
          <w:p w14:paraId="1096FEAD" w14:textId="179DC75D" w:rsidR="00E24265" w:rsidRPr="00615D4B" w:rsidDel="00CB3FDD" w:rsidRDefault="00E24265" w:rsidP="005F76AD">
            <w:pPr>
              <w:rPr>
                <w:del w:id="16640" w:author="阿毛" w:date="2021-05-21T17:54:00Z"/>
                <w:rFonts w:ascii="標楷體" w:eastAsia="標楷體" w:hAnsi="標楷體"/>
              </w:rPr>
            </w:pPr>
            <w:del w:id="16641" w:author="阿毛" w:date="2021-05-21T17:54:00Z">
              <w:r w:rsidRPr="000A7F55" w:rsidDel="00CB3FDD">
                <w:rPr>
                  <w:rFonts w:ascii="標楷體" w:eastAsia="標楷體" w:hAnsi="標楷體" w:hint="eastAsia"/>
                </w:rPr>
                <w:delText>輸入Y或N</w:delText>
              </w:r>
            </w:del>
          </w:p>
        </w:tc>
      </w:tr>
      <w:tr w:rsidR="00E24265" w:rsidRPr="00615D4B" w:rsidDel="00CB3FDD" w14:paraId="297F726E" w14:textId="56CFE129" w:rsidTr="005F76AD">
        <w:trPr>
          <w:trHeight w:val="291"/>
          <w:jc w:val="center"/>
          <w:del w:id="16642" w:author="阿毛" w:date="2021-05-21T17:54:00Z"/>
        </w:trPr>
        <w:tc>
          <w:tcPr>
            <w:tcW w:w="219" w:type="pct"/>
          </w:tcPr>
          <w:p w14:paraId="35DAF0FD" w14:textId="69C7BABB" w:rsidR="00E24265" w:rsidRPr="005E579A" w:rsidDel="00CB3FDD" w:rsidRDefault="00E24265" w:rsidP="005F76AD">
            <w:pPr>
              <w:pStyle w:val="af9"/>
              <w:numPr>
                <w:ilvl w:val="0"/>
                <w:numId w:val="58"/>
              </w:numPr>
              <w:ind w:leftChars="0"/>
              <w:rPr>
                <w:del w:id="16643" w:author="阿毛" w:date="2021-05-21T17:54:00Z"/>
                <w:rFonts w:ascii="標楷體" w:eastAsia="標楷體" w:hAnsi="標楷體"/>
              </w:rPr>
            </w:pPr>
          </w:p>
        </w:tc>
        <w:tc>
          <w:tcPr>
            <w:tcW w:w="756" w:type="pct"/>
          </w:tcPr>
          <w:p w14:paraId="2B5BF207" w14:textId="56009F68" w:rsidR="00E24265" w:rsidRPr="00615D4B" w:rsidDel="00CB3FDD" w:rsidRDefault="00E24265" w:rsidP="005F76AD">
            <w:pPr>
              <w:rPr>
                <w:del w:id="16644" w:author="阿毛" w:date="2021-05-21T17:54:00Z"/>
                <w:rFonts w:ascii="標楷體" w:eastAsia="標楷體" w:hAnsi="標楷體"/>
              </w:rPr>
            </w:pPr>
            <w:del w:id="16645" w:author="阿毛" w:date="2021-05-21T17:54:00Z">
              <w:r w:rsidRPr="00C36828" w:rsidDel="00CB3FDD">
                <w:rPr>
                  <w:rFonts w:ascii="標楷體" w:eastAsia="標楷體" w:hAnsi="標楷體" w:hint="eastAsia"/>
                </w:rPr>
                <w:delText>本金融機構有擔保債權筆數</w:delText>
              </w:r>
            </w:del>
          </w:p>
        </w:tc>
        <w:tc>
          <w:tcPr>
            <w:tcW w:w="624" w:type="pct"/>
          </w:tcPr>
          <w:p w14:paraId="0160C167" w14:textId="70F036D0" w:rsidR="00E24265" w:rsidRPr="00615D4B" w:rsidDel="00CB3FDD" w:rsidRDefault="00E24265" w:rsidP="005F76AD">
            <w:pPr>
              <w:rPr>
                <w:del w:id="16646" w:author="阿毛" w:date="2021-05-21T17:54:00Z"/>
                <w:rFonts w:ascii="標楷體" w:eastAsia="標楷體" w:hAnsi="標楷體"/>
              </w:rPr>
            </w:pPr>
          </w:p>
        </w:tc>
        <w:tc>
          <w:tcPr>
            <w:tcW w:w="624" w:type="pct"/>
          </w:tcPr>
          <w:p w14:paraId="77E82B23" w14:textId="4A73C831" w:rsidR="00E24265" w:rsidRPr="00615D4B" w:rsidDel="00CB3FDD" w:rsidRDefault="00E24265" w:rsidP="005F76AD">
            <w:pPr>
              <w:rPr>
                <w:del w:id="16647" w:author="阿毛" w:date="2021-05-21T17:54:00Z"/>
                <w:rFonts w:ascii="標楷體" w:eastAsia="標楷體" w:hAnsi="標楷體"/>
              </w:rPr>
            </w:pPr>
          </w:p>
        </w:tc>
        <w:tc>
          <w:tcPr>
            <w:tcW w:w="537" w:type="pct"/>
          </w:tcPr>
          <w:p w14:paraId="20CBC9B1" w14:textId="56D3D8BD" w:rsidR="00E24265" w:rsidRPr="00615D4B" w:rsidDel="00CB3FDD" w:rsidRDefault="00E24265" w:rsidP="005F76AD">
            <w:pPr>
              <w:rPr>
                <w:del w:id="16648" w:author="阿毛" w:date="2021-05-21T17:54:00Z"/>
                <w:rFonts w:ascii="標楷體" w:eastAsia="標楷體" w:hAnsi="標楷體"/>
              </w:rPr>
            </w:pPr>
          </w:p>
        </w:tc>
        <w:tc>
          <w:tcPr>
            <w:tcW w:w="299" w:type="pct"/>
          </w:tcPr>
          <w:p w14:paraId="45054093" w14:textId="182EBBCE" w:rsidR="00E24265" w:rsidRPr="00615D4B" w:rsidDel="00CB3FDD" w:rsidRDefault="00E24265" w:rsidP="005F76AD">
            <w:pPr>
              <w:rPr>
                <w:del w:id="16649" w:author="阿毛" w:date="2021-05-21T17:54:00Z"/>
                <w:rFonts w:ascii="標楷體" w:eastAsia="標楷體" w:hAnsi="標楷體"/>
              </w:rPr>
            </w:pPr>
          </w:p>
        </w:tc>
        <w:tc>
          <w:tcPr>
            <w:tcW w:w="299" w:type="pct"/>
          </w:tcPr>
          <w:p w14:paraId="758B26DC" w14:textId="53E78BF3" w:rsidR="00E24265" w:rsidRPr="00615D4B" w:rsidDel="00CB3FDD" w:rsidRDefault="00E24265" w:rsidP="005F76AD">
            <w:pPr>
              <w:rPr>
                <w:del w:id="16650" w:author="阿毛" w:date="2021-05-21T17:54:00Z"/>
                <w:rFonts w:ascii="標楷體" w:eastAsia="標楷體" w:hAnsi="標楷體"/>
              </w:rPr>
            </w:pPr>
          </w:p>
        </w:tc>
        <w:tc>
          <w:tcPr>
            <w:tcW w:w="1643" w:type="pct"/>
          </w:tcPr>
          <w:p w14:paraId="765EAF7E" w14:textId="74F0D95E" w:rsidR="00E24265" w:rsidRPr="00615D4B" w:rsidDel="00CB3FDD" w:rsidRDefault="00E24265" w:rsidP="005F76AD">
            <w:pPr>
              <w:rPr>
                <w:del w:id="16651" w:author="阿毛" w:date="2021-05-21T17:54:00Z"/>
                <w:rFonts w:ascii="標楷體" w:eastAsia="標楷體" w:hAnsi="標楷體"/>
              </w:rPr>
            </w:pPr>
          </w:p>
        </w:tc>
      </w:tr>
      <w:tr w:rsidR="00E24265" w:rsidRPr="00615D4B" w:rsidDel="00CB3FDD" w14:paraId="6384F095" w14:textId="2D7F93CE" w:rsidTr="005F76AD">
        <w:trPr>
          <w:trHeight w:val="291"/>
          <w:jc w:val="center"/>
          <w:del w:id="16652" w:author="阿毛" w:date="2021-05-21T17:54:00Z"/>
        </w:trPr>
        <w:tc>
          <w:tcPr>
            <w:tcW w:w="219" w:type="pct"/>
          </w:tcPr>
          <w:p w14:paraId="1955B0F8" w14:textId="7FFDBF07" w:rsidR="00E24265" w:rsidRPr="005E579A" w:rsidDel="00CB3FDD" w:rsidRDefault="00E24265" w:rsidP="005F76AD">
            <w:pPr>
              <w:pStyle w:val="af9"/>
              <w:numPr>
                <w:ilvl w:val="0"/>
                <w:numId w:val="58"/>
              </w:numPr>
              <w:ind w:leftChars="0"/>
              <w:rPr>
                <w:del w:id="16653" w:author="阿毛" w:date="2021-05-21T17:54:00Z"/>
                <w:rFonts w:ascii="標楷體" w:eastAsia="標楷體" w:hAnsi="標楷體"/>
              </w:rPr>
            </w:pPr>
          </w:p>
        </w:tc>
        <w:tc>
          <w:tcPr>
            <w:tcW w:w="756" w:type="pct"/>
          </w:tcPr>
          <w:p w14:paraId="0772C6C1" w14:textId="2AB50F33" w:rsidR="00E24265" w:rsidRPr="00615D4B" w:rsidDel="00CB3FDD" w:rsidRDefault="00E24265" w:rsidP="005F76AD">
            <w:pPr>
              <w:rPr>
                <w:del w:id="16654" w:author="阿毛" w:date="2021-05-21T17:54:00Z"/>
                <w:rFonts w:ascii="標楷體" w:eastAsia="標楷體" w:hAnsi="標楷體"/>
              </w:rPr>
            </w:pPr>
            <w:del w:id="16655" w:author="阿毛" w:date="2021-05-21T17:54:00Z">
              <w:r w:rsidRPr="00C36828" w:rsidDel="00CB3FDD">
                <w:rPr>
                  <w:rFonts w:ascii="標楷體" w:eastAsia="標楷體" w:hAnsi="標楷體" w:hint="eastAsia"/>
                </w:rPr>
                <w:delText>依民法第323條計算之信用放款本息餘額</w:delText>
              </w:r>
            </w:del>
          </w:p>
        </w:tc>
        <w:tc>
          <w:tcPr>
            <w:tcW w:w="624" w:type="pct"/>
          </w:tcPr>
          <w:p w14:paraId="593F977A" w14:textId="7F14F256" w:rsidR="00E24265" w:rsidRPr="00615D4B" w:rsidDel="00CB3FDD" w:rsidRDefault="00E24265" w:rsidP="005F76AD">
            <w:pPr>
              <w:rPr>
                <w:del w:id="16656" w:author="阿毛" w:date="2021-05-21T17:54:00Z"/>
                <w:rFonts w:ascii="標楷體" w:eastAsia="標楷體" w:hAnsi="標楷體"/>
              </w:rPr>
            </w:pPr>
          </w:p>
        </w:tc>
        <w:tc>
          <w:tcPr>
            <w:tcW w:w="624" w:type="pct"/>
          </w:tcPr>
          <w:p w14:paraId="77A31A74" w14:textId="61A1D323" w:rsidR="00E24265" w:rsidRPr="00615D4B" w:rsidDel="00CB3FDD" w:rsidRDefault="00E24265" w:rsidP="005F76AD">
            <w:pPr>
              <w:rPr>
                <w:del w:id="16657" w:author="阿毛" w:date="2021-05-21T17:54:00Z"/>
                <w:rFonts w:ascii="標楷體" w:eastAsia="標楷體" w:hAnsi="標楷體"/>
              </w:rPr>
            </w:pPr>
          </w:p>
        </w:tc>
        <w:tc>
          <w:tcPr>
            <w:tcW w:w="537" w:type="pct"/>
          </w:tcPr>
          <w:p w14:paraId="473ACD00" w14:textId="182DD656" w:rsidR="00E24265" w:rsidRPr="00615D4B" w:rsidDel="00CB3FDD" w:rsidRDefault="00E24265" w:rsidP="005F76AD">
            <w:pPr>
              <w:rPr>
                <w:del w:id="16658" w:author="阿毛" w:date="2021-05-21T17:54:00Z"/>
                <w:rFonts w:ascii="標楷體" w:eastAsia="標楷體" w:hAnsi="標楷體"/>
              </w:rPr>
            </w:pPr>
          </w:p>
        </w:tc>
        <w:tc>
          <w:tcPr>
            <w:tcW w:w="299" w:type="pct"/>
          </w:tcPr>
          <w:p w14:paraId="35D75264" w14:textId="318454F2" w:rsidR="00E24265" w:rsidRPr="00615D4B" w:rsidDel="00CB3FDD" w:rsidRDefault="00E24265" w:rsidP="005F76AD">
            <w:pPr>
              <w:rPr>
                <w:del w:id="16659" w:author="阿毛" w:date="2021-05-21T17:54:00Z"/>
                <w:rFonts w:ascii="標楷體" w:eastAsia="標楷體" w:hAnsi="標楷體"/>
              </w:rPr>
            </w:pPr>
          </w:p>
        </w:tc>
        <w:tc>
          <w:tcPr>
            <w:tcW w:w="299" w:type="pct"/>
          </w:tcPr>
          <w:p w14:paraId="2080948E" w14:textId="3CBB8821" w:rsidR="00E24265" w:rsidRPr="00615D4B" w:rsidDel="00CB3FDD" w:rsidRDefault="00E24265" w:rsidP="005F76AD">
            <w:pPr>
              <w:rPr>
                <w:del w:id="16660" w:author="阿毛" w:date="2021-05-21T17:54:00Z"/>
                <w:rFonts w:ascii="標楷體" w:eastAsia="標楷體" w:hAnsi="標楷體"/>
              </w:rPr>
            </w:pPr>
          </w:p>
        </w:tc>
        <w:tc>
          <w:tcPr>
            <w:tcW w:w="1643" w:type="pct"/>
          </w:tcPr>
          <w:p w14:paraId="7FCFD756" w14:textId="01622705" w:rsidR="00E24265" w:rsidRPr="00615D4B" w:rsidDel="00CB3FDD" w:rsidRDefault="00E24265" w:rsidP="005F76AD">
            <w:pPr>
              <w:rPr>
                <w:del w:id="16661" w:author="阿毛" w:date="2021-05-21T17:54:00Z"/>
                <w:rFonts w:ascii="標楷體" w:eastAsia="標楷體" w:hAnsi="標楷體"/>
              </w:rPr>
            </w:pPr>
          </w:p>
        </w:tc>
      </w:tr>
      <w:tr w:rsidR="00E24265" w:rsidRPr="00615D4B" w:rsidDel="00CB3FDD" w14:paraId="2094CA4C" w14:textId="3BA71759" w:rsidTr="005F76AD">
        <w:trPr>
          <w:trHeight w:val="291"/>
          <w:jc w:val="center"/>
          <w:del w:id="16662" w:author="阿毛" w:date="2021-05-21T17:54:00Z"/>
        </w:trPr>
        <w:tc>
          <w:tcPr>
            <w:tcW w:w="219" w:type="pct"/>
          </w:tcPr>
          <w:p w14:paraId="7E0E6528" w14:textId="12560707" w:rsidR="00E24265" w:rsidRPr="005E579A" w:rsidDel="00CB3FDD" w:rsidRDefault="00E24265" w:rsidP="005F76AD">
            <w:pPr>
              <w:pStyle w:val="af9"/>
              <w:numPr>
                <w:ilvl w:val="0"/>
                <w:numId w:val="58"/>
              </w:numPr>
              <w:ind w:leftChars="0"/>
              <w:rPr>
                <w:del w:id="16663" w:author="阿毛" w:date="2021-05-21T17:54:00Z"/>
                <w:rFonts w:ascii="標楷體" w:eastAsia="標楷體" w:hAnsi="標楷體"/>
              </w:rPr>
            </w:pPr>
          </w:p>
        </w:tc>
        <w:tc>
          <w:tcPr>
            <w:tcW w:w="756" w:type="pct"/>
          </w:tcPr>
          <w:p w14:paraId="094BB85B" w14:textId="791014A8" w:rsidR="00E24265" w:rsidRPr="00615D4B" w:rsidDel="00CB3FDD" w:rsidRDefault="00E24265" w:rsidP="005F76AD">
            <w:pPr>
              <w:rPr>
                <w:del w:id="16664" w:author="阿毛" w:date="2021-05-21T17:54:00Z"/>
                <w:rFonts w:ascii="標楷體" w:eastAsia="標楷體" w:hAnsi="標楷體"/>
              </w:rPr>
            </w:pPr>
            <w:del w:id="16665" w:author="阿毛" w:date="2021-05-21T17:54:00Z">
              <w:r w:rsidRPr="00C36828" w:rsidDel="00CB3FDD">
                <w:rPr>
                  <w:rFonts w:ascii="標楷體" w:eastAsia="標楷體" w:hAnsi="標楷體" w:hint="eastAsia"/>
                </w:rPr>
                <w:delText>依民法第323條計算之現金卡放款本息餘額</w:delText>
              </w:r>
            </w:del>
          </w:p>
        </w:tc>
        <w:tc>
          <w:tcPr>
            <w:tcW w:w="624" w:type="pct"/>
          </w:tcPr>
          <w:p w14:paraId="38EC223F" w14:textId="78F57B15" w:rsidR="00E24265" w:rsidRPr="00615D4B" w:rsidDel="00CB3FDD" w:rsidRDefault="00E24265" w:rsidP="005F76AD">
            <w:pPr>
              <w:rPr>
                <w:del w:id="16666" w:author="阿毛" w:date="2021-05-21T17:54:00Z"/>
                <w:rFonts w:ascii="標楷體" w:eastAsia="標楷體" w:hAnsi="標楷體"/>
              </w:rPr>
            </w:pPr>
          </w:p>
        </w:tc>
        <w:tc>
          <w:tcPr>
            <w:tcW w:w="624" w:type="pct"/>
          </w:tcPr>
          <w:p w14:paraId="55EAA4A6" w14:textId="7C7FDB92" w:rsidR="00E24265" w:rsidRPr="00615D4B" w:rsidDel="00CB3FDD" w:rsidRDefault="00E24265" w:rsidP="005F76AD">
            <w:pPr>
              <w:rPr>
                <w:del w:id="16667" w:author="阿毛" w:date="2021-05-21T17:54:00Z"/>
                <w:rFonts w:ascii="標楷體" w:eastAsia="標楷體" w:hAnsi="標楷體"/>
              </w:rPr>
            </w:pPr>
          </w:p>
        </w:tc>
        <w:tc>
          <w:tcPr>
            <w:tcW w:w="537" w:type="pct"/>
          </w:tcPr>
          <w:p w14:paraId="25BB6560" w14:textId="5017757C" w:rsidR="00E24265" w:rsidRPr="00615D4B" w:rsidDel="00CB3FDD" w:rsidRDefault="00E24265" w:rsidP="005F76AD">
            <w:pPr>
              <w:rPr>
                <w:del w:id="16668" w:author="阿毛" w:date="2021-05-21T17:54:00Z"/>
                <w:rFonts w:ascii="標楷體" w:eastAsia="標楷體" w:hAnsi="標楷體"/>
              </w:rPr>
            </w:pPr>
          </w:p>
        </w:tc>
        <w:tc>
          <w:tcPr>
            <w:tcW w:w="299" w:type="pct"/>
          </w:tcPr>
          <w:p w14:paraId="212CCB06" w14:textId="2F030338" w:rsidR="00E24265" w:rsidRPr="00615D4B" w:rsidDel="00CB3FDD" w:rsidRDefault="00E24265" w:rsidP="005F76AD">
            <w:pPr>
              <w:rPr>
                <w:del w:id="16669" w:author="阿毛" w:date="2021-05-21T17:54:00Z"/>
                <w:rFonts w:ascii="標楷體" w:eastAsia="標楷體" w:hAnsi="標楷體"/>
              </w:rPr>
            </w:pPr>
          </w:p>
        </w:tc>
        <w:tc>
          <w:tcPr>
            <w:tcW w:w="299" w:type="pct"/>
          </w:tcPr>
          <w:p w14:paraId="4E757308" w14:textId="219F47C6" w:rsidR="00E24265" w:rsidRPr="00615D4B" w:rsidDel="00CB3FDD" w:rsidRDefault="00E24265" w:rsidP="005F76AD">
            <w:pPr>
              <w:rPr>
                <w:del w:id="16670" w:author="阿毛" w:date="2021-05-21T17:54:00Z"/>
                <w:rFonts w:ascii="標楷體" w:eastAsia="標楷體" w:hAnsi="標楷體"/>
              </w:rPr>
            </w:pPr>
          </w:p>
        </w:tc>
        <w:tc>
          <w:tcPr>
            <w:tcW w:w="1643" w:type="pct"/>
          </w:tcPr>
          <w:p w14:paraId="0ACAC92F" w14:textId="769134E4" w:rsidR="00E24265" w:rsidRPr="00615D4B" w:rsidDel="00CB3FDD" w:rsidRDefault="00E24265" w:rsidP="005F76AD">
            <w:pPr>
              <w:rPr>
                <w:del w:id="16671" w:author="阿毛" w:date="2021-05-21T17:54:00Z"/>
                <w:rFonts w:ascii="標楷體" w:eastAsia="標楷體" w:hAnsi="標楷體"/>
              </w:rPr>
            </w:pPr>
          </w:p>
        </w:tc>
      </w:tr>
      <w:tr w:rsidR="00E24265" w:rsidRPr="00615D4B" w:rsidDel="00CB3FDD" w14:paraId="6A3BB512" w14:textId="3AC25AE9" w:rsidTr="005F76AD">
        <w:trPr>
          <w:trHeight w:val="291"/>
          <w:jc w:val="center"/>
          <w:del w:id="16672" w:author="阿毛" w:date="2021-05-21T17:54:00Z"/>
        </w:trPr>
        <w:tc>
          <w:tcPr>
            <w:tcW w:w="219" w:type="pct"/>
          </w:tcPr>
          <w:p w14:paraId="07217E42" w14:textId="14378960" w:rsidR="00E24265" w:rsidRPr="005E579A" w:rsidDel="00CB3FDD" w:rsidRDefault="00E24265" w:rsidP="005F76AD">
            <w:pPr>
              <w:pStyle w:val="af9"/>
              <w:numPr>
                <w:ilvl w:val="0"/>
                <w:numId w:val="58"/>
              </w:numPr>
              <w:ind w:leftChars="0"/>
              <w:rPr>
                <w:del w:id="16673" w:author="阿毛" w:date="2021-05-21T17:54:00Z"/>
                <w:rFonts w:ascii="標楷體" w:eastAsia="標楷體" w:hAnsi="標楷體"/>
              </w:rPr>
            </w:pPr>
          </w:p>
        </w:tc>
        <w:tc>
          <w:tcPr>
            <w:tcW w:w="756" w:type="pct"/>
          </w:tcPr>
          <w:p w14:paraId="2AF569BE" w14:textId="771770C3" w:rsidR="00E24265" w:rsidRPr="00615D4B" w:rsidDel="00CB3FDD" w:rsidRDefault="00E24265" w:rsidP="005F76AD">
            <w:pPr>
              <w:rPr>
                <w:del w:id="16674" w:author="阿毛" w:date="2021-05-21T17:54:00Z"/>
                <w:rFonts w:ascii="標楷體" w:eastAsia="標楷體" w:hAnsi="標楷體"/>
              </w:rPr>
            </w:pPr>
            <w:del w:id="16675" w:author="阿毛" w:date="2021-05-21T17:54:00Z">
              <w:r w:rsidRPr="00C36828" w:rsidDel="00CB3FDD">
                <w:rPr>
                  <w:rFonts w:ascii="標楷體" w:eastAsia="標楷體" w:hAnsi="標楷體" w:hint="eastAsia"/>
                </w:rPr>
                <w:delText>依民法第323條計算之信用卡本息餘額</w:delText>
              </w:r>
            </w:del>
          </w:p>
        </w:tc>
        <w:tc>
          <w:tcPr>
            <w:tcW w:w="624" w:type="pct"/>
          </w:tcPr>
          <w:p w14:paraId="23E6679B" w14:textId="594DD6FC" w:rsidR="00E24265" w:rsidRPr="00615D4B" w:rsidDel="00CB3FDD" w:rsidRDefault="00E24265" w:rsidP="005F76AD">
            <w:pPr>
              <w:rPr>
                <w:del w:id="16676" w:author="阿毛" w:date="2021-05-21T17:54:00Z"/>
                <w:rFonts w:ascii="標楷體" w:eastAsia="標楷體" w:hAnsi="標楷體"/>
              </w:rPr>
            </w:pPr>
          </w:p>
        </w:tc>
        <w:tc>
          <w:tcPr>
            <w:tcW w:w="624" w:type="pct"/>
          </w:tcPr>
          <w:p w14:paraId="59216705" w14:textId="1A3D5BFD" w:rsidR="00E24265" w:rsidRPr="00615D4B" w:rsidDel="00CB3FDD" w:rsidRDefault="00E24265" w:rsidP="005F76AD">
            <w:pPr>
              <w:rPr>
                <w:del w:id="16677" w:author="阿毛" w:date="2021-05-21T17:54:00Z"/>
                <w:rFonts w:ascii="標楷體" w:eastAsia="標楷體" w:hAnsi="標楷體"/>
              </w:rPr>
            </w:pPr>
          </w:p>
        </w:tc>
        <w:tc>
          <w:tcPr>
            <w:tcW w:w="537" w:type="pct"/>
          </w:tcPr>
          <w:p w14:paraId="717A101E" w14:textId="3EFEB59A" w:rsidR="00E24265" w:rsidRPr="00615D4B" w:rsidDel="00CB3FDD" w:rsidRDefault="00E24265" w:rsidP="005F76AD">
            <w:pPr>
              <w:rPr>
                <w:del w:id="16678" w:author="阿毛" w:date="2021-05-21T17:54:00Z"/>
                <w:rFonts w:ascii="標楷體" w:eastAsia="標楷體" w:hAnsi="標楷體"/>
              </w:rPr>
            </w:pPr>
          </w:p>
        </w:tc>
        <w:tc>
          <w:tcPr>
            <w:tcW w:w="299" w:type="pct"/>
          </w:tcPr>
          <w:p w14:paraId="72C93EEA" w14:textId="4C89B3BB" w:rsidR="00E24265" w:rsidRPr="00615D4B" w:rsidDel="00CB3FDD" w:rsidRDefault="00E24265" w:rsidP="005F76AD">
            <w:pPr>
              <w:rPr>
                <w:del w:id="16679" w:author="阿毛" w:date="2021-05-21T17:54:00Z"/>
                <w:rFonts w:ascii="標楷體" w:eastAsia="標楷體" w:hAnsi="標楷體"/>
              </w:rPr>
            </w:pPr>
          </w:p>
        </w:tc>
        <w:tc>
          <w:tcPr>
            <w:tcW w:w="299" w:type="pct"/>
          </w:tcPr>
          <w:p w14:paraId="2D7F8621" w14:textId="59C0DE28" w:rsidR="00E24265" w:rsidRPr="00615D4B" w:rsidDel="00CB3FDD" w:rsidRDefault="00E24265" w:rsidP="005F76AD">
            <w:pPr>
              <w:rPr>
                <w:del w:id="16680" w:author="阿毛" w:date="2021-05-21T17:54:00Z"/>
                <w:rFonts w:ascii="標楷體" w:eastAsia="標楷體" w:hAnsi="標楷體"/>
              </w:rPr>
            </w:pPr>
          </w:p>
        </w:tc>
        <w:tc>
          <w:tcPr>
            <w:tcW w:w="1643" w:type="pct"/>
          </w:tcPr>
          <w:p w14:paraId="104961DA" w14:textId="57177A79" w:rsidR="00E24265" w:rsidRPr="00615D4B" w:rsidDel="00CB3FDD" w:rsidRDefault="00E24265" w:rsidP="005F76AD">
            <w:pPr>
              <w:rPr>
                <w:del w:id="16681" w:author="阿毛" w:date="2021-05-21T17:54:00Z"/>
                <w:rFonts w:ascii="標楷體" w:eastAsia="標楷體" w:hAnsi="標楷體"/>
              </w:rPr>
            </w:pPr>
          </w:p>
        </w:tc>
      </w:tr>
      <w:tr w:rsidR="00E24265" w:rsidRPr="00615D4B" w:rsidDel="00CB3FDD" w14:paraId="2B1B3CD3" w14:textId="4EF7A81C" w:rsidTr="005F76AD">
        <w:trPr>
          <w:trHeight w:val="291"/>
          <w:jc w:val="center"/>
          <w:del w:id="16682" w:author="阿毛" w:date="2021-05-21T17:54:00Z"/>
        </w:trPr>
        <w:tc>
          <w:tcPr>
            <w:tcW w:w="219" w:type="pct"/>
          </w:tcPr>
          <w:p w14:paraId="0F9E5B51" w14:textId="4D266626" w:rsidR="00E24265" w:rsidRPr="005E579A" w:rsidDel="00CB3FDD" w:rsidRDefault="00E24265" w:rsidP="005F76AD">
            <w:pPr>
              <w:pStyle w:val="af9"/>
              <w:numPr>
                <w:ilvl w:val="0"/>
                <w:numId w:val="58"/>
              </w:numPr>
              <w:ind w:leftChars="0"/>
              <w:rPr>
                <w:del w:id="16683" w:author="阿毛" w:date="2021-05-21T17:54:00Z"/>
                <w:rFonts w:ascii="標楷體" w:eastAsia="標楷體" w:hAnsi="標楷體"/>
              </w:rPr>
            </w:pPr>
          </w:p>
        </w:tc>
        <w:tc>
          <w:tcPr>
            <w:tcW w:w="756" w:type="pct"/>
          </w:tcPr>
          <w:p w14:paraId="4921FBDB" w14:textId="1EEF877E" w:rsidR="00E24265" w:rsidRPr="00615D4B" w:rsidDel="00CB3FDD" w:rsidRDefault="00E24265" w:rsidP="005F76AD">
            <w:pPr>
              <w:rPr>
                <w:del w:id="16684" w:author="阿毛" w:date="2021-05-21T17:54:00Z"/>
                <w:rFonts w:ascii="標楷體" w:eastAsia="標楷體" w:hAnsi="標楷體"/>
              </w:rPr>
            </w:pPr>
            <w:del w:id="16685" w:author="阿毛" w:date="2021-05-21T17:54:00Z">
              <w:r w:rsidRPr="00C36828" w:rsidDel="00CB3FDD">
                <w:rPr>
                  <w:rFonts w:ascii="標楷體" w:eastAsia="標楷體" w:hAnsi="標楷體" w:hint="eastAsia"/>
                </w:rPr>
                <w:delText>依民法第323條計算之保證債權本息餘額</w:delText>
              </w:r>
            </w:del>
          </w:p>
        </w:tc>
        <w:tc>
          <w:tcPr>
            <w:tcW w:w="624" w:type="pct"/>
          </w:tcPr>
          <w:p w14:paraId="37C7DAB3" w14:textId="662DBC32" w:rsidR="00E24265" w:rsidRPr="00615D4B" w:rsidDel="00CB3FDD" w:rsidRDefault="00E24265" w:rsidP="005F76AD">
            <w:pPr>
              <w:rPr>
                <w:del w:id="16686" w:author="阿毛" w:date="2021-05-21T17:54:00Z"/>
                <w:rFonts w:ascii="標楷體" w:eastAsia="標楷體" w:hAnsi="標楷體"/>
              </w:rPr>
            </w:pPr>
          </w:p>
        </w:tc>
        <w:tc>
          <w:tcPr>
            <w:tcW w:w="624" w:type="pct"/>
          </w:tcPr>
          <w:p w14:paraId="091DCC37" w14:textId="0399B8B0" w:rsidR="00E24265" w:rsidRPr="00615D4B" w:rsidDel="00CB3FDD" w:rsidRDefault="00E24265" w:rsidP="005F76AD">
            <w:pPr>
              <w:rPr>
                <w:del w:id="16687" w:author="阿毛" w:date="2021-05-21T17:54:00Z"/>
                <w:rFonts w:ascii="標楷體" w:eastAsia="標楷體" w:hAnsi="標楷體"/>
              </w:rPr>
            </w:pPr>
          </w:p>
        </w:tc>
        <w:tc>
          <w:tcPr>
            <w:tcW w:w="537" w:type="pct"/>
          </w:tcPr>
          <w:p w14:paraId="572FFC85" w14:textId="3B4EE857" w:rsidR="00E24265" w:rsidRPr="00615D4B" w:rsidDel="00CB3FDD" w:rsidRDefault="00E24265" w:rsidP="005F76AD">
            <w:pPr>
              <w:rPr>
                <w:del w:id="16688" w:author="阿毛" w:date="2021-05-21T17:54:00Z"/>
                <w:rFonts w:ascii="標楷體" w:eastAsia="標楷體" w:hAnsi="標楷體"/>
              </w:rPr>
            </w:pPr>
          </w:p>
        </w:tc>
        <w:tc>
          <w:tcPr>
            <w:tcW w:w="299" w:type="pct"/>
          </w:tcPr>
          <w:p w14:paraId="66F77067" w14:textId="5D34387B" w:rsidR="00E24265" w:rsidRPr="00615D4B" w:rsidDel="00CB3FDD" w:rsidRDefault="00E24265" w:rsidP="005F76AD">
            <w:pPr>
              <w:rPr>
                <w:del w:id="16689" w:author="阿毛" w:date="2021-05-21T17:54:00Z"/>
                <w:rFonts w:ascii="標楷體" w:eastAsia="標楷體" w:hAnsi="標楷體"/>
              </w:rPr>
            </w:pPr>
          </w:p>
        </w:tc>
        <w:tc>
          <w:tcPr>
            <w:tcW w:w="299" w:type="pct"/>
          </w:tcPr>
          <w:p w14:paraId="3DA00373" w14:textId="3767AF96" w:rsidR="00E24265" w:rsidRPr="00615D4B" w:rsidDel="00CB3FDD" w:rsidRDefault="00E24265" w:rsidP="005F76AD">
            <w:pPr>
              <w:rPr>
                <w:del w:id="16690" w:author="阿毛" w:date="2021-05-21T17:54:00Z"/>
                <w:rFonts w:ascii="標楷體" w:eastAsia="標楷體" w:hAnsi="標楷體"/>
              </w:rPr>
            </w:pPr>
          </w:p>
        </w:tc>
        <w:tc>
          <w:tcPr>
            <w:tcW w:w="1643" w:type="pct"/>
          </w:tcPr>
          <w:p w14:paraId="3EB1190F" w14:textId="1FC7CC5C" w:rsidR="00E24265" w:rsidRPr="00615D4B" w:rsidDel="00CB3FDD" w:rsidRDefault="00E24265" w:rsidP="005F76AD">
            <w:pPr>
              <w:rPr>
                <w:del w:id="16691" w:author="阿毛" w:date="2021-05-21T17:54:00Z"/>
                <w:rFonts w:ascii="標楷體" w:eastAsia="標楷體" w:hAnsi="標楷體"/>
              </w:rPr>
            </w:pPr>
          </w:p>
        </w:tc>
      </w:tr>
      <w:tr w:rsidR="00E24265" w:rsidRPr="00615D4B" w:rsidDel="00CB3FDD" w14:paraId="391ED30A" w14:textId="0E9AE76C" w:rsidTr="005F76AD">
        <w:trPr>
          <w:trHeight w:val="291"/>
          <w:jc w:val="center"/>
          <w:del w:id="16692" w:author="阿毛" w:date="2021-05-21T17:54:00Z"/>
        </w:trPr>
        <w:tc>
          <w:tcPr>
            <w:tcW w:w="219" w:type="pct"/>
          </w:tcPr>
          <w:p w14:paraId="4EF94577" w14:textId="0DF906FA" w:rsidR="00E24265" w:rsidRPr="005E579A" w:rsidDel="00CB3FDD" w:rsidRDefault="00E24265" w:rsidP="005F76AD">
            <w:pPr>
              <w:pStyle w:val="af9"/>
              <w:numPr>
                <w:ilvl w:val="0"/>
                <w:numId w:val="58"/>
              </w:numPr>
              <w:ind w:leftChars="0"/>
              <w:rPr>
                <w:del w:id="16693" w:author="阿毛" w:date="2021-05-21T17:54:00Z"/>
                <w:rFonts w:ascii="標楷體" w:eastAsia="標楷體" w:hAnsi="標楷體"/>
              </w:rPr>
            </w:pPr>
          </w:p>
        </w:tc>
        <w:tc>
          <w:tcPr>
            <w:tcW w:w="756" w:type="pct"/>
          </w:tcPr>
          <w:p w14:paraId="4BEAC5C3" w14:textId="3B8C8141" w:rsidR="00E24265" w:rsidRPr="00615D4B" w:rsidDel="00CB3FDD" w:rsidRDefault="00E24265" w:rsidP="005F76AD">
            <w:pPr>
              <w:rPr>
                <w:del w:id="16694" w:author="阿毛" w:date="2021-05-21T17:54:00Z"/>
                <w:rFonts w:ascii="標楷體" w:eastAsia="標楷體" w:hAnsi="標楷體"/>
              </w:rPr>
            </w:pPr>
            <w:del w:id="16695" w:author="阿毛" w:date="2021-05-21T17:54:00Z">
              <w:r w:rsidRPr="00C36828" w:rsidDel="00CB3FDD">
                <w:rPr>
                  <w:rFonts w:ascii="標楷體" w:eastAsia="標楷體" w:hAnsi="標楷體" w:hint="eastAsia"/>
                </w:rPr>
                <w:delText>信用放款本金</w:delText>
              </w:r>
            </w:del>
          </w:p>
        </w:tc>
        <w:tc>
          <w:tcPr>
            <w:tcW w:w="624" w:type="pct"/>
          </w:tcPr>
          <w:p w14:paraId="08B1BA63" w14:textId="18477461" w:rsidR="00E24265" w:rsidRPr="00615D4B" w:rsidDel="00CB3FDD" w:rsidRDefault="00E24265" w:rsidP="005F76AD">
            <w:pPr>
              <w:rPr>
                <w:del w:id="16696" w:author="阿毛" w:date="2021-05-21T17:54:00Z"/>
                <w:rFonts w:ascii="標楷體" w:eastAsia="標楷體" w:hAnsi="標楷體"/>
              </w:rPr>
            </w:pPr>
          </w:p>
        </w:tc>
        <w:tc>
          <w:tcPr>
            <w:tcW w:w="624" w:type="pct"/>
          </w:tcPr>
          <w:p w14:paraId="254814B3" w14:textId="084877F2" w:rsidR="00E24265" w:rsidRPr="00615D4B" w:rsidDel="00CB3FDD" w:rsidRDefault="00E24265" w:rsidP="005F76AD">
            <w:pPr>
              <w:rPr>
                <w:del w:id="16697" w:author="阿毛" w:date="2021-05-21T17:54:00Z"/>
                <w:rFonts w:ascii="標楷體" w:eastAsia="標楷體" w:hAnsi="標楷體"/>
              </w:rPr>
            </w:pPr>
          </w:p>
        </w:tc>
        <w:tc>
          <w:tcPr>
            <w:tcW w:w="537" w:type="pct"/>
          </w:tcPr>
          <w:p w14:paraId="594EDB5C" w14:textId="5F2E360F" w:rsidR="00E24265" w:rsidRPr="00615D4B" w:rsidDel="00CB3FDD" w:rsidRDefault="00E24265" w:rsidP="005F76AD">
            <w:pPr>
              <w:rPr>
                <w:del w:id="16698" w:author="阿毛" w:date="2021-05-21T17:54:00Z"/>
                <w:rFonts w:ascii="標楷體" w:eastAsia="標楷體" w:hAnsi="標楷體"/>
              </w:rPr>
            </w:pPr>
          </w:p>
        </w:tc>
        <w:tc>
          <w:tcPr>
            <w:tcW w:w="299" w:type="pct"/>
          </w:tcPr>
          <w:p w14:paraId="41424B70" w14:textId="0ADCD1AB" w:rsidR="00E24265" w:rsidRPr="00615D4B" w:rsidDel="00CB3FDD" w:rsidRDefault="00E24265" w:rsidP="005F76AD">
            <w:pPr>
              <w:rPr>
                <w:del w:id="16699" w:author="阿毛" w:date="2021-05-21T17:54:00Z"/>
                <w:rFonts w:ascii="標楷體" w:eastAsia="標楷體" w:hAnsi="標楷體"/>
              </w:rPr>
            </w:pPr>
          </w:p>
        </w:tc>
        <w:tc>
          <w:tcPr>
            <w:tcW w:w="299" w:type="pct"/>
          </w:tcPr>
          <w:p w14:paraId="2754DA8F" w14:textId="54643608" w:rsidR="00E24265" w:rsidRPr="00615D4B" w:rsidDel="00CB3FDD" w:rsidRDefault="00E24265" w:rsidP="005F76AD">
            <w:pPr>
              <w:rPr>
                <w:del w:id="16700" w:author="阿毛" w:date="2021-05-21T17:54:00Z"/>
                <w:rFonts w:ascii="標楷體" w:eastAsia="標楷體" w:hAnsi="標楷體"/>
              </w:rPr>
            </w:pPr>
          </w:p>
        </w:tc>
        <w:tc>
          <w:tcPr>
            <w:tcW w:w="1643" w:type="pct"/>
          </w:tcPr>
          <w:p w14:paraId="7D5175BD" w14:textId="2379B17E" w:rsidR="00E24265" w:rsidRPr="00615D4B" w:rsidDel="00CB3FDD" w:rsidRDefault="00E24265" w:rsidP="005F76AD">
            <w:pPr>
              <w:rPr>
                <w:del w:id="16701" w:author="阿毛" w:date="2021-05-21T17:54:00Z"/>
                <w:rFonts w:ascii="標楷體" w:eastAsia="標楷體" w:hAnsi="標楷體"/>
              </w:rPr>
            </w:pPr>
          </w:p>
        </w:tc>
      </w:tr>
      <w:tr w:rsidR="00E24265" w:rsidRPr="00615D4B" w:rsidDel="00CB3FDD" w14:paraId="3F5EB319" w14:textId="493ED792" w:rsidTr="005F76AD">
        <w:trPr>
          <w:trHeight w:val="291"/>
          <w:jc w:val="center"/>
          <w:del w:id="16702" w:author="阿毛" w:date="2021-05-21T17:54:00Z"/>
        </w:trPr>
        <w:tc>
          <w:tcPr>
            <w:tcW w:w="219" w:type="pct"/>
          </w:tcPr>
          <w:p w14:paraId="6E92F861" w14:textId="67ACD9FF" w:rsidR="00E24265" w:rsidRPr="005E579A" w:rsidDel="00CB3FDD" w:rsidRDefault="00E24265" w:rsidP="005F76AD">
            <w:pPr>
              <w:pStyle w:val="af9"/>
              <w:numPr>
                <w:ilvl w:val="0"/>
                <w:numId w:val="58"/>
              </w:numPr>
              <w:ind w:leftChars="0"/>
              <w:rPr>
                <w:del w:id="16703" w:author="阿毛" w:date="2021-05-21T17:54:00Z"/>
                <w:rFonts w:ascii="標楷體" w:eastAsia="標楷體" w:hAnsi="標楷體"/>
              </w:rPr>
            </w:pPr>
          </w:p>
        </w:tc>
        <w:tc>
          <w:tcPr>
            <w:tcW w:w="756" w:type="pct"/>
          </w:tcPr>
          <w:p w14:paraId="174F8199" w14:textId="7E4744D6" w:rsidR="00E24265" w:rsidRPr="00615D4B" w:rsidDel="00CB3FDD" w:rsidRDefault="00E24265" w:rsidP="005F76AD">
            <w:pPr>
              <w:rPr>
                <w:del w:id="16704" w:author="阿毛" w:date="2021-05-21T17:54:00Z"/>
                <w:rFonts w:ascii="標楷體" w:eastAsia="標楷體" w:hAnsi="標楷體"/>
              </w:rPr>
            </w:pPr>
            <w:del w:id="16705" w:author="阿毛" w:date="2021-05-21T17:54:00Z">
              <w:r w:rsidRPr="00C36828" w:rsidDel="00CB3FDD">
                <w:rPr>
                  <w:rFonts w:ascii="標楷體" w:eastAsia="標楷體" w:hAnsi="標楷體" w:hint="eastAsia"/>
                </w:rPr>
                <w:delText>信用放款利息</w:delText>
              </w:r>
            </w:del>
          </w:p>
        </w:tc>
        <w:tc>
          <w:tcPr>
            <w:tcW w:w="624" w:type="pct"/>
          </w:tcPr>
          <w:p w14:paraId="602B94D6" w14:textId="0F28D17D" w:rsidR="00E24265" w:rsidRPr="00615D4B" w:rsidDel="00CB3FDD" w:rsidRDefault="00E24265" w:rsidP="005F76AD">
            <w:pPr>
              <w:rPr>
                <w:del w:id="16706" w:author="阿毛" w:date="2021-05-21T17:54:00Z"/>
                <w:rFonts w:ascii="標楷體" w:eastAsia="標楷體" w:hAnsi="標楷體"/>
              </w:rPr>
            </w:pPr>
          </w:p>
        </w:tc>
        <w:tc>
          <w:tcPr>
            <w:tcW w:w="624" w:type="pct"/>
          </w:tcPr>
          <w:p w14:paraId="02F9AFCF" w14:textId="2BF952BF" w:rsidR="00E24265" w:rsidRPr="00615D4B" w:rsidDel="00CB3FDD" w:rsidRDefault="00E24265" w:rsidP="005F76AD">
            <w:pPr>
              <w:rPr>
                <w:del w:id="16707" w:author="阿毛" w:date="2021-05-21T17:54:00Z"/>
                <w:rFonts w:ascii="標楷體" w:eastAsia="標楷體" w:hAnsi="標楷體"/>
              </w:rPr>
            </w:pPr>
          </w:p>
        </w:tc>
        <w:tc>
          <w:tcPr>
            <w:tcW w:w="537" w:type="pct"/>
          </w:tcPr>
          <w:p w14:paraId="3FDA586A" w14:textId="16E834EB" w:rsidR="00E24265" w:rsidRPr="00615D4B" w:rsidDel="00CB3FDD" w:rsidRDefault="00E24265" w:rsidP="005F76AD">
            <w:pPr>
              <w:rPr>
                <w:del w:id="16708" w:author="阿毛" w:date="2021-05-21T17:54:00Z"/>
                <w:rFonts w:ascii="標楷體" w:eastAsia="標楷體" w:hAnsi="標楷體"/>
              </w:rPr>
            </w:pPr>
          </w:p>
        </w:tc>
        <w:tc>
          <w:tcPr>
            <w:tcW w:w="299" w:type="pct"/>
          </w:tcPr>
          <w:p w14:paraId="367EA78A" w14:textId="6542D271" w:rsidR="00E24265" w:rsidRPr="00615D4B" w:rsidDel="00CB3FDD" w:rsidRDefault="00E24265" w:rsidP="005F76AD">
            <w:pPr>
              <w:rPr>
                <w:del w:id="16709" w:author="阿毛" w:date="2021-05-21T17:54:00Z"/>
                <w:rFonts w:ascii="標楷體" w:eastAsia="標楷體" w:hAnsi="標楷體"/>
              </w:rPr>
            </w:pPr>
          </w:p>
        </w:tc>
        <w:tc>
          <w:tcPr>
            <w:tcW w:w="299" w:type="pct"/>
          </w:tcPr>
          <w:p w14:paraId="33EE191F" w14:textId="4F90264C" w:rsidR="00E24265" w:rsidRPr="00615D4B" w:rsidDel="00CB3FDD" w:rsidRDefault="00E24265" w:rsidP="005F76AD">
            <w:pPr>
              <w:rPr>
                <w:del w:id="16710" w:author="阿毛" w:date="2021-05-21T17:54:00Z"/>
                <w:rFonts w:ascii="標楷體" w:eastAsia="標楷體" w:hAnsi="標楷體"/>
              </w:rPr>
            </w:pPr>
          </w:p>
        </w:tc>
        <w:tc>
          <w:tcPr>
            <w:tcW w:w="1643" w:type="pct"/>
          </w:tcPr>
          <w:p w14:paraId="504698BF" w14:textId="681A0501" w:rsidR="00E24265" w:rsidRPr="00615D4B" w:rsidDel="00CB3FDD" w:rsidRDefault="00E24265" w:rsidP="005F76AD">
            <w:pPr>
              <w:rPr>
                <w:del w:id="16711" w:author="阿毛" w:date="2021-05-21T17:54:00Z"/>
                <w:rFonts w:ascii="標楷體" w:eastAsia="標楷體" w:hAnsi="標楷體"/>
              </w:rPr>
            </w:pPr>
          </w:p>
        </w:tc>
      </w:tr>
      <w:tr w:rsidR="00E24265" w:rsidRPr="00615D4B" w:rsidDel="00CB3FDD" w14:paraId="4C0A45E2" w14:textId="69FCC2D7" w:rsidTr="005F76AD">
        <w:trPr>
          <w:trHeight w:val="291"/>
          <w:jc w:val="center"/>
          <w:del w:id="16712" w:author="阿毛" w:date="2021-05-21T17:54:00Z"/>
        </w:trPr>
        <w:tc>
          <w:tcPr>
            <w:tcW w:w="219" w:type="pct"/>
          </w:tcPr>
          <w:p w14:paraId="2F09AC83" w14:textId="0AE0DE93" w:rsidR="00E24265" w:rsidRPr="005E579A" w:rsidDel="00CB3FDD" w:rsidRDefault="00E24265" w:rsidP="005F76AD">
            <w:pPr>
              <w:pStyle w:val="af9"/>
              <w:numPr>
                <w:ilvl w:val="0"/>
                <w:numId w:val="58"/>
              </w:numPr>
              <w:ind w:leftChars="0"/>
              <w:rPr>
                <w:del w:id="16713" w:author="阿毛" w:date="2021-05-21T17:54:00Z"/>
                <w:rFonts w:ascii="標楷體" w:eastAsia="標楷體" w:hAnsi="標楷體"/>
              </w:rPr>
            </w:pPr>
          </w:p>
        </w:tc>
        <w:tc>
          <w:tcPr>
            <w:tcW w:w="756" w:type="pct"/>
          </w:tcPr>
          <w:p w14:paraId="212BDCAF" w14:textId="4E0A92DA" w:rsidR="00E24265" w:rsidRPr="00615D4B" w:rsidDel="00CB3FDD" w:rsidRDefault="00E24265" w:rsidP="005F76AD">
            <w:pPr>
              <w:rPr>
                <w:del w:id="16714" w:author="阿毛" w:date="2021-05-21T17:54:00Z"/>
                <w:rFonts w:ascii="標楷體" w:eastAsia="標楷體" w:hAnsi="標楷體"/>
              </w:rPr>
            </w:pPr>
            <w:del w:id="16715" w:author="阿毛" w:date="2021-05-21T17:54:00Z">
              <w:r w:rsidRPr="00C36828" w:rsidDel="00CB3FDD">
                <w:rPr>
                  <w:rFonts w:ascii="標楷體" w:eastAsia="標楷體" w:hAnsi="標楷體" w:hint="eastAsia"/>
                </w:rPr>
                <w:delText>信用放款違約金</w:delText>
              </w:r>
            </w:del>
          </w:p>
        </w:tc>
        <w:tc>
          <w:tcPr>
            <w:tcW w:w="624" w:type="pct"/>
          </w:tcPr>
          <w:p w14:paraId="2ABDD6CE" w14:textId="06B08898" w:rsidR="00E24265" w:rsidRPr="00615D4B" w:rsidDel="00CB3FDD" w:rsidRDefault="00E24265" w:rsidP="005F76AD">
            <w:pPr>
              <w:rPr>
                <w:del w:id="16716" w:author="阿毛" w:date="2021-05-21T17:54:00Z"/>
                <w:rFonts w:ascii="標楷體" w:eastAsia="標楷體" w:hAnsi="標楷體"/>
              </w:rPr>
            </w:pPr>
          </w:p>
        </w:tc>
        <w:tc>
          <w:tcPr>
            <w:tcW w:w="624" w:type="pct"/>
          </w:tcPr>
          <w:p w14:paraId="4FE65D46" w14:textId="3D74E910" w:rsidR="00E24265" w:rsidRPr="00615D4B" w:rsidDel="00CB3FDD" w:rsidRDefault="00E24265" w:rsidP="005F76AD">
            <w:pPr>
              <w:rPr>
                <w:del w:id="16717" w:author="阿毛" w:date="2021-05-21T17:54:00Z"/>
                <w:rFonts w:ascii="標楷體" w:eastAsia="標楷體" w:hAnsi="標楷體"/>
              </w:rPr>
            </w:pPr>
          </w:p>
        </w:tc>
        <w:tc>
          <w:tcPr>
            <w:tcW w:w="537" w:type="pct"/>
          </w:tcPr>
          <w:p w14:paraId="5395285C" w14:textId="491DED58" w:rsidR="00E24265" w:rsidRPr="00615D4B" w:rsidDel="00CB3FDD" w:rsidRDefault="00E24265" w:rsidP="005F76AD">
            <w:pPr>
              <w:rPr>
                <w:del w:id="16718" w:author="阿毛" w:date="2021-05-21T17:54:00Z"/>
                <w:rFonts w:ascii="標楷體" w:eastAsia="標楷體" w:hAnsi="標楷體"/>
              </w:rPr>
            </w:pPr>
          </w:p>
        </w:tc>
        <w:tc>
          <w:tcPr>
            <w:tcW w:w="299" w:type="pct"/>
          </w:tcPr>
          <w:p w14:paraId="1C3A3AC6" w14:textId="1C271D57" w:rsidR="00E24265" w:rsidRPr="00615D4B" w:rsidDel="00CB3FDD" w:rsidRDefault="00E24265" w:rsidP="005F76AD">
            <w:pPr>
              <w:rPr>
                <w:del w:id="16719" w:author="阿毛" w:date="2021-05-21T17:54:00Z"/>
                <w:rFonts w:ascii="標楷體" w:eastAsia="標楷體" w:hAnsi="標楷體"/>
              </w:rPr>
            </w:pPr>
          </w:p>
        </w:tc>
        <w:tc>
          <w:tcPr>
            <w:tcW w:w="299" w:type="pct"/>
          </w:tcPr>
          <w:p w14:paraId="00ED803F" w14:textId="239D5A50" w:rsidR="00E24265" w:rsidRPr="00615D4B" w:rsidDel="00CB3FDD" w:rsidRDefault="00E24265" w:rsidP="005F76AD">
            <w:pPr>
              <w:rPr>
                <w:del w:id="16720" w:author="阿毛" w:date="2021-05-21T17:54:00Z"/>
                <w:rFonts w:ascii="標楷體" w:eastAsia="標楷體" w:hAnsi="標楷體"/>
              </w:rPr>
            </w:pPr>
          </w:p>
        </w:tc>
        <w:tc>
          <w:tcPr>
            <w:tcW w:w="1643" w:type="pct"/>
          </w:tcPr>
          <w:p w14:paraId="325D9AD9" w14:textId="669E8261" w:rsidR="00E24265" w:rsidRPr="00615D4B" w:rsidDel="00CB3FDD" w:rsidRDefault="00E24265" w:rsidP="005F76AD">
            <w:pPr>
              <w:rPr>
                <w:del w:id="16721" w:author="阿毛" w:date="2021-05-21T17:54:00Z"/>
                <w:rFonts w:ascii="標楷體" w:eastAsia="標楷體" w:hAnsi="標楷體"/>
              </w:rPr>
            </w:pPr>
          </w:p>
        </w:tc>
      </w:tr>
      <w:tr w:rsidR="00E24265" w:rsidRPr="00615D4B" w:rsidDel="00CB3FDD" w14:paraId="3DFAC7B5" w14:textId="5B50EF22" w:rsidTr="005F76AD">
        <w:trPr>
          <w:trHeight w:val="291"/>
          <w:jc w:val="center"/>
          <w:del w:id="16722" w:author="阿毛" w:date="2021-05-21T17:54:00Z"/>
        </w:trPr>
        <w:tc>
          <w:tcPr>
            <w:tcW w:w="219" w:type="pct"/>
          </w:tcPr>
          <w:p w14:paraId="4127C648" w14:textId="20CB98C2" w:rsidR="00E24265" w:rsidRPr="005E579A" w:rsidDel="00CB3FDD" w:rsidRDefault="00E24265" w:rsidP="005F76AD">
            <w:pPr>
              <w:pStyle w:val="af9"/>
              <w:numPr>
                <w:ilvl w:val="0"/>
                <w:numId w:val="58"/>
              </w:numPr>
              <w:ind w:leftChars="0"/>
              <w:rPr>
                <w:del w:id="16723" w:author="阿毛" w:date="2021-05-21T17:54:00Z"/>
                <w:rFonts w:ascii="標楷體" w:eastAsia="標楷體" w:hAnsi="標楷體"/>
              </w:rPr>
            </w:pPr>
          </w:p>
        </w:tc>
        <w:tc>
          <w:tcPr>
            <w:tcW w:w="756" w:type="pct"/>
          </w:tcPr>
          <w:p w14:paraId="2DEE8BC7" w14:textId="288DD330" w:rsidR="00E24265" w:rsidRPr="00615D4B" w:rsidDel="00CB3FDD" w:rsidRDefault="00E24265" w:rsidP="005F76AD">
            <w:pPr>
              <w:rPr>
                <w:del w:id="16724" w:author="阿毛" w:date="2021-05-21T17:54:00Z"/>
                <w:rFonts w:ascii="標楷體" w:eastAsia="標楷體" w:hAnsi="標楷體"/>
              </w:rPr>
            </w:pPr>
            <w:del w:id="16725" w:author="阿毛" w:date="2021-05-21T17:54:00Z">
              <w:r w:rsidRPr="00C36828" w:rsidDel="00CB3FDD">
                <w:rPr>
                  <w:rFonts w:ascii="標楷體" w:eastAsia="標楷體" w:hAnsi="標楷體" w:hint="eastAsia"/>
                </w:rPr>
                <w:delText>信用放款其他費用</w:delText>
              </w:r>
            </w:del>
          </w:p>
        </w:tc>
        <w:tc>
          <w:tcPr>
            <w:tcW w:w="624" w:type="pct"/>
          </w:tcPr>
          <w:p w14:paraId="3375200B" w14:textId="63EB99FF" w:rsidR="00E24265" w:rsidRPr="00615D4B" w:rsidDel="00CB3FDD" w:rsidRDefault="00E24265" w:rsidP="005F76AD">
            <w:pPr>
              <w:rPr>
                <w:del w:id="16726" w:author="阿毛" w:date="2021-05-21T17:54:00Z"/>
                <w:rFonts w:ascii="標楷體" w:eastAsia="標楷體" w:hAnsi="標楷體"/>
              </w:rPr>
            </w:pPr>
          </w:p>
        </w:tc>
        <w:tc>
          <w:tcPr>
            <w:tcW w:w="624" w:type="pct"/>
          </w:tcPr>
          <w:p w14:paraId="2F5B1C2A" w14:textId="607FC95D" w:rsidR="00E24265" w:rsidRPr="00615D4B" w:rsidDel="00CB3FDD" w:rsidRDefault="00E24265" w:rsidP="005F76AD">
            <w:pPr>
              <w:rPr>
                <w:del w:id="16727" w:author="阿毛" w:date="2021-05-21T17:54:00Z"/>
                <w:rFonts w:ascii="標楷體" w:eastAsia="標楷體" w:hAnsi="標楷體"/>
              </w:rPr>
            </w:pPr>
          </w:p>
        </w:tc>
        <w:tc>
          <w:tcPr>
            <w:tcW w:w="537" w:type="pct"/>
          </w:tcPr>
          <w:p w14:paraId="55544CC0" w14:textId="215CED0C" w:rsidR="00E24265" w:rsidRPr="00615D4B" w:rsidDel="00CB3FDD" w:rsidRDefault="00E24265" w:rsidP="005F76AD">
            <w:pPr>
              <w:rPr>
                <w:del w:id="16728" w:author="阿毛" w:date="2021-05-21T17:54:00Z"/>
                <w:rFonts w:ascii="標楷體" w:eastAsia="標楷體" w:hAnsi="標楷體"/>
              </w:rPr>
            </w:pPr>
          </w:p>
        </w:tc>
        <w:tc>
          <w:tcPr>
            <w:tcW w:w="299" w:type="pct"/>
          </w:tcPr>
          <w:p w14:paraId="1E114542" w14:textId="04FEAD4B" w:rsidR="00E24265" w:rsidRPr="00615D4B" w:rsidDel="00CB3FDD" w:rsidRDefault="00E24265" w:rsidP="005F76AD">
            <w:pPr>
              <w:rPr>
                <w:del w:id="16729" w:author="阿毛" w:date="2021-05-21T17:54:00Z"/>
                <w:rFonts w:ascii="標楷體" w:eastAsia="標楷體" w:hAnsi="標楷體"/>
              </w:rPr>
            </w:pPr>
          </w:p>
        </w:tc>
        <w:tc>
          <w:tcPr>
            <w:tcW w:w="299" w:type="pct"/>
          </w:tcPr>
          <w:p w14:paraId="179AB0D9" w14:textId="394AD81C" w:rsidR="00E24265" w:rsidRPr="00615D4B" w:rsidDel="00CB3FDD" w:rsidRDefault="00E24265" w:rsidP="005F76AD">
            <w:pPr>
              <w:rPr>
                <w:del w:id="16730" w:author="阿毛" w:date="2021-05-21T17:54:00Z"/>
                <w:rFonts w:ascii="標楷體" w:eastAsia="標楷體" w:hAnsi="標楷體"/>
              </w:rPr>
            </w:pPr>
          </w:p>
        </w:tc>
        <w:tc>
          <w:tcPr>
            <w:tcW w:w="1643" w:type="pct"/>
          </w:tcPr>
          <w:p w14:paraId="247F2D54" w14:textId="0751770D" w:rsidR="00E24265" w:rsidRPr="00615D4B" w:rsidDel="00CB3FDD" w:rsidRDefault="00E24265" w:rsidP="005F76AD">
            <w:pPr>
              <w:rPr>
                <w:del w:id="16731" w:author="阿毛" w:date="2021-05-21T17:54:00Z"/>
                <w:rFonts w:ascii="標楷體" w:eastAsia="標楷體" w:hAnsi="標楷體"/>
              </w:rPr>
            </w:pPr>
          </w:p>
        </w:tc>
      </w:tr>
      <w:tr w:rsidR="00E24265" w:rsidRPr="00615D4B" w:rsidDel="00CB3FDD" w14:paraId="3C534339" w14:textId="3D29BCE6" w:rsidTr="005F76AD">
        <w:trPr>
          <w:trHeight w:val="291"/>
          <w:jc w:val="center"/>
          <w:del w:id="16732" w:author="阿毛" w:date="2021-05-21T17:54:00Z"/>
        </w:trPr>
        <w:tc>
          <w:tcPr>
            <w:tcW w:w="219" w:type="pct"/>
          </w:tcPr>
          <w:p w14:paraId="58CC3C93" w14:textId="4AF2DB25" w:rsidR="00E24265" w:rsidRPr="005E579A" w:rsidDel="00CB3FDD" w:rsidRDefault="00E24265" w:rsidP="005F76AD">
            <w:pPr>
              <w:pStyle w:val="af9"/>
              <w:numPr>
                <w:ilvl w:val="0"/>
                <w:numId w:val="58"/>
              </w:numPr>
              <w:ind w:leftChars="0"/>
              <w:rPr>
                <w:del w:id="16733" w:author="阿毛" w:date="2021-05-21T17:54:00Z"/>
                <w:rFonts w:ascii="標楷體" w:eastAsia="標楷體" w:hAnsi="標楷體"/>
              </w:rPr>
            </w:pPr>
          </w:p>
        </w:tc>
        <w:tc>
          <w:tcPr>
            <w:tcW w:w="756" w:type="pct"/>
          </w:tcPr>
          <w:p w14:paraId="2E3CBABB" w14:textId="352CBF50" w:rsidR="00E24265" w:rsidRPr="00615D4B" w:rsidDel="00CB3FDD" w:rsidRDefault="00E24265" w:rsidP="005F76AD">
            <w:pPr>
              <w:rPr>
                <w:del w:id="16734" w:author="阿毛" w:date="2021-05-21T17:54:00Z"/>
                <w:rFonts w:ascii="標楷體" w:eastAsia="標楷體" w:hAnsi="標楷體"/>
              </w:rPr>
            </w:pPr>
            <w:del w:id="16735" w:author="阿毛" w:date="2021-05-21T17:54:00Z">
              <w:r w:rsidRPr="00C36828" w:rsidDel="00CB3FDD">
                <w:rPr>
                  <w:rFonts w:ascii="標楷體" w:eastAsia="標楷體" w:hAnsi="標楷體" w:hint="eastAsia"/>
                </w:rPr>
                <w:delText>現金卡本金</w:delText>
              </w:r>
            </w:del>
          </w:p>
        </w:tc>
        <w:tc>
          <w:tcPr>
            <w:tcW w:w="624" w:type="pct"/>
          </w:tcPr>
          <w:p w14:paraId="6AD45DEA" w14:textId="10B428F9" w:rsidR="00E24265" w:rsidRPr="00615D4B" w:rsidDel="00CB3FDD" w:rsidRDefault="00E24265" w:rsidP="005F76AD">
            <w:pPr>
              <w:rPr>
                <w:del w:id="16736" w:author="阿毛" w:date="2021-05-21T17:54:00Z"/>
                <w:rFonts w:ascii="標楷體" w:eastAsia="標楷體" w:hAnsi="標楷體"/>
              </w:rPr>
            </w:pPr>
          </w:p>
        </w:tc>
        <w:tc>
          <w:tcPr>
            <w:tcW w:w="624" w:type="pct"/>
          </w:tcPr>
          <w:p w14:paraId="7023CCDF" w14:textId="6A9481D1" w:rsidR="00E24265" w:rsidRPr="00615D4B" w:rsidDel="00CB3FDD" w:rsidRDefault="00E24265" w:rsidP="005F76AD">
            <w:pPr>
              <w:rPr>
                <w:del w:id="16737" w:author="阿毛" w:date="2021-05-21T17:54:00Z"/>
                <w:rFonts w:ascii="標楷體" w:eastAsia="標楷體" w:hAnsi="標楷體"/>
              </w:rPr>
            </w:pPr>
          </w:p>
        </w:tc>
        <w:tc>
          <w:tcPr>
            <w:tcW w:w="537" w:type="pct"/>
          </w:tcPr>
          <w:p w14:paraId="28777263" w14:textId="5E4512F4" w:rsidR="00E24265" w:rsidRPr="00615D4B" w:rsidDel="00CB3FDD" w:rsidRDefault="00E24265" w:rsidP="005F76AD">
            <w:pPr>
              <w:rPr>
                <w:del w:id="16738" w:author="阿毛" w:date="2021-05-21T17:54:00Z"/>
                <w:rFonts w:ascii="標楷體" w:eastAsia="標楷體" w:hAnsi="標楷體"/>
              </w:rPr>
            </w:pPr>
          </w:p>
        </w:tc>
        <w:tc>
          <w:tcPr>
            <w:tcW w:w="299" w:type="pct"/>
          </w:tcPr>
          <w:p w14:paraId="096BFEAF" w14:textId="1AF5074A" w:rsidR="00E24265" w:rsidRPr="00615D4B" w:rsidDel="00CB3FDD" w:rsidRDefault="00E24265" w:rsidP="005F76AD">
            <w:pPr>
              <w:rPr>
                <w:del w:id="16739" w:author="阿毛" w:date="2021-05-21T17:54:00Z"/>
                <w:rFonts w:ascii="標楷體" w:eastAsia="標楷體" w:hAnsi="標楷體"/>
              </w:rPr>
            </w:pPr>
          </w:p>
        </w:tc>
        <w:tc>
          <w:tcPr>
            <w:tcW w:w="299" w:type="pct"/>
          </w:tcPr>
          <w:p w14:paraId="0F163454" w14:textId="452563E5" w:rsidR="00E24265" w:rsidRPr="00615D4B" w:rsidDel="00CB3FDD" w:rsidRDefault="00E24265" w:rsidP="005F76AD">
            <w:pPr>
              <w:rPr>
                <w:del w:id="16740" w:author="阿毛" w:date="2021-05-21T17:54:00Z"/>
                <w:rFonts w:ascii="標楷體" w:eastAsia="標楷體" w:hAnsi="標楷體"/>
              </w:rPr>
            </w:pPr>
          </w:p>
        </w:tc>
        <w:tc>
          <w:tcPr>
            <w:tcW w:w="1643" w:type="pct"/>
          </w:tcPr>
          <w:p w14:paraId="61E22932" w14:textId="46762301" w:rsidR="00E24265" w:rsidRPr="00615D4B" w:rsidDel="00CB3FDD" w:rsidRDefault="00E24265" w:rsidP="005F76AD">
            <w:pPr>
              <w:rPr>
                <w:del w:id="16741" w:author="阿毛" w:date="2021-05-21T17:54:00Z"/>
                <w:rFonts w:ascii="標楷體" w:eastAsia="標楷體" w:hAnsi="標楷體"/>
              </w:rPr>
            </w:pPr>
          </w:p>
        </w:tc>
      </w:tr>
      <w:tr w:rsidR="00E24265" w:rsidRPr="00615D4B" w:rsidDel="00CB3FDD" w14:paraId="17111BE7" w14:textId="21C71781" w:rsidTr="005F76AD">
        <w:trPr>
          <w:trHeight w:val="291"/>
          <w:jc w:val="center"/>
          <w:del w:id="16742" w:author="阿毛" w:date="2021-05-21T17:54:00Z"/>
        </w:trPr>
        <w:tc>
          <w:tcPr>
            <w:tcW w:w="219" w:type="pct"/>
          </w:tcPr>
          <w:p w14:paraId="6146B64D" w14:textId="05408DBD" w:rsidR="00E24265" w:rsidRPr="005E579A" w:rsidDel="00CB3FDD" w:rsidRDefault="00E24265" w:rsidP="005F76AD">
            <w:pPr>
              <w:pStyle w:val="af9"/>
              <w:numPr>
                <w:ilvl w:val="0"/>
                <w:numId w:val="58"/>
              </w:numPr>
              <w:ind w:leftChars="0"/>
              <w:rPr>
                <w:del w:id="16743" w:author="阿毛" w:date="2021-05-21T17:54:00Z"/>
                <w:rFonts w:ascii="標楷體" w:eastAsia="標楷體" w:hAnsi="標楷體"/>
              </w:rPr>
            </w:pPr>
          </w:p>
        </w:tc>
        <w:tc>
          <w:tcPr>
            <w:tcW w:w="756" w:type="pct"/>
          </w:tcPr>
          <w:p w14:paraId="70CC8495" w14:textId="09A23F08" w:rsidR="00E24265" w:rsidRPr="00615D4B" w:rsidDel="00CB3FDD" w:rsidRDefault="00E24265" w:rsidP="005F76AD">
            <w:pPr>
              <w:rPr>
                <w:del w:id="16744" w:author="阿毛" w:date="2021-05-21T17:54:00Z"/>
                <w:rFonts w:ascii="標楷體" w:eastAsia="標楷體" w:hAnsi="標楷體"/>
              </w:rPr>
            </w:pPr>
            <w:del w:id="16745" w:author="阿毛" w:date="2021-05-21T17:54:00Z">
              <w:r w:rsidRPr="00C36828" w:rsidDel="00CB3FDD">
                <w:rPr>
                  <w:rFonts w:ascii="標楷體" w:eastAsia="標楷體" w:hAnsi="標楷體" w:hint="eastAsia"/>
                </w:rPr>
                <w:delText>現金卡利息</w:delText>
              </w:r>
            </w:del>
          </w:p>
        </w:tc>
        <w:tc>
          <w:tcPr>
            <w:tcW w:w="624" w:type="pct"/>
          </w:tcPr>
          <w:p w14:paraId="71073572" w14:textId="3058BC32" w:rsidR="00E24265" w:rsidRPr="00615D4B" w:rsidDel="00CB3FDD" w:rsidRDefault="00E24265" w:rsidP="005F76AD">
            <w:pPr>
              <w:rPr>
                <w:del w:id="16746" w:author="阿毛" w:date="2021-05-21T17:54:00Z"/>
                <w:rFonts w:ascii="標楷體" w:eastAsia="標楷體" w:hAnsi="標楷體"/>
              </w:rPr>
            </w:pPr>
          </w:p>
        </w:tc>
        <w:tc>
          <w:tcPr>
            <w:tcW w:w="624" w:type="pct"/>
          </w:tcPr>
          <w:p w14:paraId="3C9A5737" w14:textId="57389D09" w:rsidR="00E24265" w:rsidRPr="00615D4B" w:rsidDel="00CB3FDD" w:rsidRDefault="00E24265" w:rsidP="005F76AD">
            <w:pPr>
              <w:rPr>
                <w:del w:id="16747" w:author="阿毛" w:date="2021-05-21T17:54:00Z"/>
                <w:rFonts w:ascii="標楷體" w:eastAsia="標楷體" w:hAnsi="標楷體"/>
              </w:rPr>
            </w:pPr>
          </w:p>
        </w:tc>
        <w:tc>
          <w:tcPr>
            <w:tcW w:w="537" w:type="pct"/>
          </w:tcPr>
          <w:p w14:paraId="0810BC1D" w14:textId="31ED3810" w:rsidR="00E24265" w:rsidRPr="00615D4B" w:rsidDel="00CB3FDD" w:rsidRDefault="00E24265" w:rsidP="005F76AD">
            <w:pPr>
              <w:rPr>
                <w:del w:id="16748" w:author="阿毛" w:date="2021-05-21T17:54:00Z"/>
                <w:rFonts w:ascii="標楷體" w:eastAsia="標楷體" w:hAnsi="標楷體"/>
              </w:rPr>
            </w:pPr>
          </w:p>
        </w:tc>
        <w:tc>
          <w:tcPr>
            <w:tcW w:w="299" w:type="pct"/>
          </w:tcPr>
          <w:p w14:paraId="050D63EE" w14:textId="748C96D3" w:rsidR="00E24265" w:rsidRPr="00615D4B" w:rsidDel="00CB3FDD" w:rsidRDefault="00E24265" w:rsidP="005F76AD">
            <w:pPr>
              <w:rPr>
                <w:del w:id="16749" w:author="阿毛" w:date="2021-05-21T17:54:00Z"/>
                <w:rFonts w:ascii="標楷體" w:eastAsia="標楷體" w:hAnsi="標楷體"/>
              </w:rPr>
            </w:pPr>
          </w:p>
        </w:tc>
        <w:tc>
          <w:tcPr>
            <w:tcW w:w="299" w:type="pct"/>
          </w:tcPr>
          <w:p w14:paraId="6DBF4832" w14:textId="508314C3" w:rsidR="00E24265" w:rsidRPr="00615D4B" w:rsidDel="00CB3FDD" w:rsidRDefault="00E24265" w:rsidP="005F76AD">
            <w:pPr>
              <w:rPr>
                <w:del w:id="16750" w:author="阿毛" w:date="2021-05-21T17:54:00Z"/>
                <w:rFonts w:ascii="標楷體" w:eastAsia="標楷體" w:hAnsi="標楷體"/>
              </w:rPr>
            </w:pPr>
          </w:p>
        </w:tc>
        <w:tc>
          <w:tcPr>
            <w:tcW w:w="1643" w:type="pct"/>
          </w:tcPr>
          <w:p w14:paraId="5E41A2D8" w14:textId="4FC05D46" w:rsidR="00E24265" w:rsidRPr="00615D4B" w:rsidDel="00CB3FDD" w:rsidRDefault="00E24265" w:rsidP="005F76AD">
            <w:pPr>
              <w:rPr>
                <w:del w:id="16751" w:author="阿毛" w:date="2021-05-21T17:54:00Z"/>
                <w:rFonts w:ascii="標楷體" w:eastAsia="標楷體" w:hAnsi="標楷體"/>
              </w:rPr>
            </w:pPr>
          </w:p>
        </w:tc>
      </w:tr>
      <w:tr w:rsidR="00E24265" w:rsidRPr="00615D4B" w:rsidDel="00CB3FDD" w14:paraId="12BD7467" w14:textId="53150FA8" w:rsidTr="005F76AD">
        <w:trPr>
          <w:trHeight w:val="291"/>
          <w:jc w:val="center"/>
          <w:del w:id="16752" w:author="阿毛" w:date="2021-05-21T17:54:00Z"/>
        </w:trPr>
        <w:tc>
          <w:tcPr>
            <w:tcW w:w="219" w:type="pct"/>
          </w:tcPr>
          <w:p w14:paraId="066821D2" w14:textId="6DDD77DE" w:rsidR="00E24265" w:rsidRPr="005E579A" w:rsidDel="00CB3FDD" w:rsidRDefault="00E24265" w:rsidP="005F76AD">
            <w:pPr>
              <w:pStyle w:val="af9"/>
              <w:numPr>
                <w:ilvl w:val="0"/>
                <w:numId w:val="58"/>
              </w:numPr>
              <w:ind w:leftChars="0"/>
              <w:rPr>
                <w:del w:id="16753" w:author="阿毛" w:date="2021-05-21T17:54:00Z"/>
                <w:rFonts w:ascii="標楷體" w:eastAsia="標楷體" w:hAnsi="標楷體"/>
              </w:rPr>
            </w:pPr>
          </w:p>
        </w:tc>
        <w:tc>
          <w:tcPr>
            <w:tcW w:w="756" w:type="pct"/>
          </w:tcPr>
          <w:p w14:paraId="63E631E7" w14:textId="63451D39" w:rsidR="00E24265" w:rsidRPr="00615D4B" w:rsidDel="00CB3FDD" w:rsidRDefault="00E24265" w:rsidP="005F76AD">
            <w:pPr>
              <w:rPr>
                <w:del w:id="16754" w:author="阿毛" w:date="2021-05-21T17:54:00Z"/>
                <w:rFonts w:ascii="標楷體" w:eastAsia="標楷體" w:hAnsi="標楷體"/>
              </w:rPr>
            </w:pPr>
            <w:del w:id="16755" w:author="阿毛" w:date="2021-05-21T17:54:00Z">
              <w:r w:rsidRPr="00C36828" w:rsidDel="00CB3FDD">
                <w:rPr>
                  <w:rFonts w:ascii="標楷體" w:eastAsia="標楷體" w:hAnsi="標楷體" w:hint="eastAsia"/>
                </w:rPr>
                <w:delText>現金卡違約金</w:delText>
              </w:r>
            </w:del>
          </w:p>
        </w:tc>
        <w:tc>
          <w:tcPr>
            <w:tcW w:w="624" w:type="pct"/>
          </w:tcPr>
          <w:p w14:paraId="1115691A" w14:textId="6D7EFBDB" w:rsidR="00E24265" w:rsidRPr="00615D4B" w:rsidDel="00CB3FDD" w:rsidRDefault="00E24265" w:rsidP="005F76AD">
            <w:pPr>
              <w:rPr>
                <w:del w:id="16756" w:author="阿毛" w:date="2021-05-21T17:54:00Z"/>
                <w:rFonts w:ascii="標楷體" w:eastAsia="標楷體" w:hAnsi="標楷體"/>
              </w:rPr>
            </w:pPr>
          </w:p>
        </w:tc>
        <w:tc>
          <w:tcPr>
            <w:tcW w:w="624" w:type="pct"/>
          </w:tcPr>
          <w:p w14:paraId="7D6DB96C" w14:textId="3B90ECD5" w:rsidR="00E24265" w:rsidRPr="00615D4B" w:rsidDel="00CB3FDD" w:rsidRDefault="00E24265" w:rsidP="005F76AD">
            <w:pPr>
              <w:rPr>
                <w:del w:id="16757" w:author="阿毛" w:date="2021-05-21T17:54:00Z"/>
                <w:rFonts w:ascii="標楷體" w:eastAsia="標楷體" w:hAnsi="標楷體"/>
              </w:rPr>
            </w:pPr>
          </w:p>
        </w:tc>
        <w:tc>
          <w:tcPr>
            <w:tcW w:w="537" w:type="pct"/>
          </w:tcPr>
          <w:p w14:paraId="756F602A" w14:textId="41DA6CFD" w:rsidR="00E24265" w:rsidRPr="00615D4B" w:rsidDel="00CB3FDD" w:rsidRDefault="00E24265" w:rsidP="005F76AD">
            <w:pPr>
              <w:rPr>
                <w:del w:id="16758" w:author="阿毛" w:date="2021-05-21T17:54:00Z"/>
                <w:rFonts w:ascii="標楷體" w:eastAsia="標楷體" w:hAnsi="標楷體"/>
              </w:rPr>
            </w:pPr>
          </w:p>
        </w:tc>
        <w:tc>
          <w:tcPr>
            <w:tcW w:w="299" w:type="pct"/>
          </w:tcPr>
          <w:p w14:paraId="4CC915E1" w14:textId="7393F5EE" w:rsidR="00E24265" w:rsidRPr="00615D4B" w:rsidDel="00CB3FDD" w:rsidRDefault="00E24265" w:rsidP="005F76AD">
            <w:pPr>
              <w:rPr>
                <w:del w:id="16759" w:author="阿毛" w:date="2021-05-21T17:54:00Z"/>
                <w:rFonts w:ascii="標楷體" w:eastAsia="標楷體" w:hAnsi="標楷體"/>
              </w:rPr>
            </w:pPr>
          </w:p>
        </w:tc>
        <w:tc>
          <w:tcPr>
            <w:tcW w:w="299" w:type="pct"/>
          </w:tcPr>
          <w:p w14:paraId="595944DC" w14:textId="0E4EAB5E" w:rsidR="00E24265" w:rsidRPr="00615D4B" w:rsidDel="00CB3FDD" w:rsidRDefault="00E24265" w:rsidP="005F76AD">
            <w:pPr>
              <w:rPr>
                <w:del w:id="16760" w:author="阿毛" w:date="2021-05-21T17:54:00Z"/>
                <w:rFonts w:ascii="標楷體" w:eastAsia="標楷體" w:hAnsi="標楷體"/>
              </w:rPr>
            </w:pPr>
          </w:p>
        </w:tc>
        <w:tc>
          <w:tcPr>
            <w:tcW w:w="1643" w:type="pct"/>
          </w:tcPr>
          <w:p w14:paraId="50B389E2" w14:textId="7B10EB05" w:rsidR="00E24265" w:rsidRPr="00615D4B" w:rsidDel="00CB3FDD" w:rsidRDefault="00E24265" w:rsidP="005F76AD">
            <w:pPr>
              <w:rPr>
                <w:del w:id="16761" w:author="阿毛" w:date="2021-05-21T17:54:00Z"/>
                <w:rFonts w:ascii="標楷體" w:eastAsia="標楷體" w:hAnsi="標楷體"/>
              </w:rPr>
            </w:pPr>
          </w:p>
        </w:tc>
      </w:tr>
      <w:tr w:rsidR="00E24265" w:rsidRPr="00615D4B" w:rsidDel="00CB3FDD" w14:paraId="1B0D6029" w14:textId="5E5015A7" w:rsidTr="005F76AD">
        <w:trPr>
          <w:trHeight w:val="291"/>
          <w:jc w:val="center"/>
          <w:del w:id="16762" w:author="阿毛" w:date="2021-05-21T17:54:00Z"/>
        </w:trPr>
        <w:tc>
          <w:tcPr>
            <w:tcW w:w="219" w:type="pct"/>
          </w:tcPr>
          <w:p w14:paraId="092749F8" w14:textId="6A068F26" w:rsidR="00E24265" w:rsidRPr="005E579A" w:rsidDel="00CB3FDD" w:rsidRDefault="00E24265" w:rsidP="005F76AD">
            <w:pPr>
              <w:pStyle w:val="af9"/>
              <w:numPr>
                <w:ilvl w:val="0"/>
                <w:numId w:val="58"/>
              </w:numPr>
              <w:ind w:leftChars="0"/>
              <w:rPr>
                <w:del w:id="16763" w:author="阿毛" w:date="2021-05-21T17:54:00Z"/>
                <w:rFonts w:ascii="標楷體" w:eastAsia="標楷體" w:hAnsi="標楷體"/>
              </w:rPr>
            </w:pPr>
          </w:p>
        </w:tc>
        <w:tc>
          <w:tcPr>
            <w:tcW w:w="756" w:type="pct"/>
          </w:tcPr>
          <w:p w14:paraId="434D6B90" w14:textId="7B6258E9" w:rsidR="00E24265" w:rsidRPr="00615D4B" w:rsidDel="00CB3FDD" w:rsidRDefault="00E24265" w:rsidP="005F76AD">
            <w:pPr>
              <w:rPr>
                <w:del w:id="16764" w:author="阿毛" w:date="2021-05-21T17:54:00Z"/>
                <w:rFonts w:ascii="標楷體" w:eastAsia="標楷體" w:hAnsi="標楷體"/>
              </w:rPr>
            </w:pPr>
            <w:del w:id="16765" w:author="阿毛" w:date="2021-05-21T17:54:00Z">
              <w:r w:rsidRPr="00C36828" w:rsidDel="00CB3FDD">
                <w:rPr>
                  <w:rFonts w:ascii="標楷體" w:eastAsia="標楷體" w:hAnsi="標楷體" w:hint="eastAsia"/>
                </w:rPr>
                <w:delText>現金卡其他費用</w:delText>
              </w:r>
            </w:del>
          </w:p>
        </w:tc>
        <w:tc>
          <w:tcPr>
            <w:tcW w:w="624" w:type="pct"/>
          </w:tcPr>
          <w:p w14:paraId="0C243D32" w14:textId="06F9CE8C" w:rsidR="00E24265" w:rsidRPr="00615D4B" w:rsidDel="00CB3FDD" w:rsidRDefault="00E24265" w:rsidP="005F76AD">
            <w:pPr>
              <w:rPr>
                <w:del w:id="16766" w:author="阿毛" w:date="2021-05-21T17:54:00Z"/>
                <w:rFonts w:ascii="標楷體" w:eastAsia="標楷體" w:hAnsi="標楷體"/>
              </w:rPr>
            </w:pPr>
          </w:p>
        </w:tc>
        <w:tc>
          <w:tcPr>
            <w:tcW w:w="624" w:type="pct"/>
          </w:tcPr>
          <w:p w14:paraId="654C5E62" w14:textId="3875738D" w:rsidR="00E24265" w:rsidRPr="00615D4B" w:rsidDel="00CB3FDD" w:rsidRDefault="00E24265" w:rsidP="005F76AD">
            <w:pPr>
              <w:rPr>
                <w:del w:id="16767" w:author="阿毛" w:date="2021-05-21T17:54:00Z"/>
                <w:rFonts w:ascii="標楷體" w:eastAsia="標楷體" w:hAnsi="標楷體"/>
              </w:rPr>
            </w:pPr>
          </w:p>
        </w:tc>
        <w:tc>
          <w:tcPr>
            <w:tcW w:w="537" w:type="pct"/>
          </w:tcPr>
          <w:p w14:paraId="3DCDD0C9" w14:textId="0CDEC5E3" w:rsidR="00E24265" w:rsidRPr="00615D4B" w:rsidDel="00CB3FDD" w:rsidRDefault="00E24265" w:rsidP="005F76AD">
            <w:pPr>
              <w:rPr>
                <w:del w:id="16768" w:author="阿毛" w:date="2021-05-21T17:54:00Z"/>
                <w:rFonts w:ascii="標楷體" w:eastAsia="標楷體" w:hAnsi="標楷體"/>
              </w:rPr>
            </w:pPr>
          </w:p>
        </w:tc>
        <w:tc>
          <w:tcPr>
            <w:tcW w:w="299" w:type="pct"/>
          </w:tcPr>
          <w:p w14:paraId="1BCF7A2D" w14:textId="595A4AE3" w:rsidR="00E24265" w:rsidRPr="00615D4B" w:rsidDel="00CB3FDD" w:rsidRDefault="00E24265" w:rsidP="005F76AD">
            <w:pPr>
              <w:rPr>
                <w:del w:id="16769" w:author="阿毛" w:date="2021-05-21T17:54:00Z"/>
                <w:rFonts w:ascii="標楷體" w:eastAsia="標楷體" w:hAnsi="標楷體"/>
              </w:rPr>
            </w:pPr>
          </w:p>
        </w:tc>
        <w:tc>
          <w:tcPr>
            <w:tcW w:w="299" w:type="pct"/>
          </w:tcPr>
          <w:p w14:paraId="018ECAF2" w14:textId="77F7D3DB" w:rsidR="00E24265" w:rsidRPr="00615D4B" w:rsidDel="00CB3FDD" w:rsidRDefault="00E24265" w:rsidP="005F76AD">
            <w:pPr>
              <w:rPr>
                <w:del w:id="16770" w:author="阿毛" w:date="2021-05-21T17:54:00Z"/>
                <w:rFonts w:ascii="標楷體" w:eastAsia="標楷體" w:hAnsi="標楷體"/>
              </w:rPr>
            </w:pPr>
          </w:p>
        </w:tc>
        <w:tc>
          <w:tcPr>
            <w:tcW w:w="1643" w:type="pct"/>
          </w:tcPr>
          <w:p w14:paraId="5E0C5B09" w14:textId="79878040" w:rsidR="00E24265" w:rsidRPr="00615D4B" w:rsidDel="00CB3FDD" w:rsidRDefault="00E24265" w:rsidP="005F76AD">
            <w:pPr>
              <w:rPr>
                <w:del w:id="16771" w:author="阿毛" w:date="2021-05-21T17:54:00Z"/>
                <w:rFonts w:ascii="標楷體" w:eastAsia="標楷體" w:hAnsi="標楷體"/>
              </w:rPr>
            </w:pPr>
          </w:p>
        </w:tc>
      </w:tr>
      <w:tr w:rsidR="00E24265" w:rsidRPr="00615D4B" w:rsidDel="00CB3FDD" w14:paraId="579E4B01" w14:textId="5CC039E5" w:rsidTr="005F76AD">
        <w:trPr>
          <w:trHeight w:val="291"/>
          <w:jc w:val="center"/>
          <w:del w:id="16772" w:author="阿毛" w:date="2021-05-21T17:54:00Z"/>
        </w:trPr>
        <w:tc>
          <w:tcPr>
            <w:tcW w:w="219" w:type="pct"/>
          </w:tcPr>
          <w:p w14:paraId="6B2EB572" w14:textId="415B91FE" w:rsidR="00E24265" w:rsidRPr="005E579A" w:rsidDel="00CB3FDD" w:rsidRDefault="00E24265" w:rsidP="005F76AD">
            <w:pPr>
              <w:pStyle w:val="af9"/>
              <w:numPr>
                <w:ilvl w:val="0"/>
                <w:numId w:val="58"/>
              </w:numPr>
              <w:ind w:leftChars="0"/>
              <w:rPr>
                <w:del w:id="16773" w:author="阿毛" w:date="2021-05-21T17:54:00Z"/>
                <w:rFonts w:ascii="標楷體" w:eastAsia="標楷體" w:hAnsi="標楷體"/>
              </w:rPr>
            </w:pPr>
          </w:p>
        </w:tc>
        <w:tc>
          <w:tcPr>
            <w:tcW w:w="756" w:type="pct"/>
          </w:tcPr>
          <w:p w14:paraId="79F3CB39" w14:textId="23CB35E4" w:rsidR="00E24265" w:rsidRPr="00615D4B" w:rsidDel="00CB3FDD" w:rsidRDefault="00E24265" w:rsidP="005F76AD">
            <w:pPr>
              <w:rPr>
                <w:del w:id="16774" w:author="阿毛" w:date="2021-05-21T17:54:00Z"/>
                <w:rFonts w:ascii="標楷體" w:eastAsia="標楷體" w:hAnsi="標楷體"/>
              </w:rPr>
            </w:pPr>
            <w:del w:id="16775" w:author="阿毛" w:date="2021-05-21T17:54:00Z">
              <w:r w:rsidRPr="00C36828" w:rsidDel="00CB3FDD">
                <w:rPr>
                  <w:rFonts w:ascii="標楷體" w:eastAsia="標楷體" w:hAnsi="標楷體" w:hint="eastAsia"/>
                </w:rPr>
                <w:delText>信用卡本金</w:delText>
              </w:r>
            </w:del>
          </w:p>
        </w:tc>
        <w:tc>
          <w:tcPr>
            <w:tcW w:w="624" w:type="pct"/>
          </w:tcPr>
          <w:p w14:paraId="18C850CE" w14:textId="45DF3FD3" w:rsidR="00E24265" w:rsidRPr="00615D4B" w:rsidDel="00CB3FDD" w:rsidRDefault="00E24265" w:rsidP="005F76AD">
            <w:pPr>
              <w:rPr>
                <w:del w:id="16776" w:author="阿毛" w:date="2021-05-21T17:54:00Z"/>
                <w:rFonts w:ascii="標楷體" w:eastAsia="標楷體" w:hAnsi="標楷體"/>
              </w:rPr>
            </w:pPr>
          </w:p>
        </w:tc>
        <w:tc>
          <w:tcPr>
            <w:tcW w:w="624" w:type="pct"/>
          </w:tcPr>
          <w:p w14:paraId="57D0B57E" w14:textId="20A04CE2" w:rsidR="00E24265" w:rsidRPr="00615D4B" w:rsidDel="00CB3FDD" w:rsidRDefault="00E24265" w:rsidP="005F76AD">
            <w:pPr>
              <w:rPr>
                <w:del w:id="16777" w:author="阿毛" w:date="2021-05-21T17:54:00Z"/>
                <w:rFonts w:ascii="標楷體" w:eastAsia="標楷體" w:hAnsi="標楷體"/>
              </w:rPr>
            </w:pPr>
          </w:p>
        </w:tc>
        <w:tc>
          <w:tcPr>
            <w:tcW w:w="537" w:type="pct"/>
          </w:tcPr>
          <w:p w14:paraId="7CCF87A0" w14:textId="40B23BAA" w:rsidR="00E24265" w:rsidRPr="00615D4B" w:rsidDel="00CB3FDD" w:rsidRDefault="00E24265" w:rsidP="005F76AD">
            <w:pPr>
              <w:rPr>
                <w:del w:id="16778" w:author="阿毛" w:date="2021-05-21T17:54:00Z"/>
                <w:rFonts w:ascii="標楷體" w:eastAsia="標楷體" w:hAnsi="標楷體"/>
              </w:rPr>
            </w:pPr>
          </w:p>
        </w:tc>
        <w:tc>
          <w:tcPr>
            <w:tcW w:w="299" w:type="pct"/>
          </w:tcPr>
          <w:p w14:paraId="4092F1B2" w14:textId="10A7C021" w:rsidR="00E24265" w:rsidRPr="00615D4B" w:rsidDel="00CB3FDD" w:rsidRDefault="00E24265" w:rsidP="005F76AD">
            <w:pPr>
              <w:rPr>
                <w:del w:id="16779" w:author="阿毛" w:date="2021-05-21T17:54:00Z"/>
                <w:rFonts w:ascii="標楷體" w:eastAsia="標楷體" w:hAnsi="標楷體"/>
              </w:rPr>
            </w:pPr>
          </w:p>
        </w:tc>
        <w:tc>
          <w:tcPr>
            <w:tcW w:w="299" w:type="pct"/>
          </w:tcPr>
          <w:p w14:paraId="604F1B25" w14:textId="0E825D86" w:rsidR="00E24265" w:rsidRPr="00615D4B" w:rsidDel="00CB3FDD" w:rsidRDefault="00E24265" w:rsidP="005F76AD">
            <w:pPr>
              <w:rPr>
                <w:del w:id="16780" w:author="阿毛" w:date="2021-05-21T17:54:00Z"/>
                <w:rFonts w:ascii="標楷體" w:eastAsia="標楷體" w:hAnsi="標楷體"/>
              </w:rPr>
            </w:pPr>
          </w:p>
        </w:tc>
        <w:tc>
          <w:tcPr>
            <w:tcW w:w="1643" w:type="pct"/>
          </w:tcPr>
          <w:p w14:paraId="55D14058" w14:textId="3A4AA59D" w:rsidR="00E24265" w:rsidRPr="00615D4B" w:rsidDel="00CB3FDD" w:rsidRDefault="00E24265" w:rsidP="005F76AD">
            <w:pPr>
              <w:rPr>
                <w:del w:id="16781" w:author="阿毛" w:date="2021-05-21T17:54:00Z"/>
                <w:rFonts w:ascii="標楷體" w:eastAsia="標楷體" w:hAnsi="標楷體"/>
              </w:rPr>
            </w:pPr>
          </w:p>
        </w:tc>
      </w:tr>
      <w:tr w:rsidR="00E24265" w:rsidRPr="00615D4B" w:rsidDel="00CB3FDD" w14:paraId="1838E8CA" w14:textId="35598DF3" w:rsidTr="005F76AD">
        <w:trPr>
          <w:trHeight w:val="291"/>
          <w:jc w:val="center"/>
          <w:del w:id="16782" w:author="阿毛" w:date="2021-05-21T17:54:00Z"/>
        </w:trPr>
        <w:tc>
          <w:tcPr>
            <w:tcW w:w="219" w:type="pct"/>
          </w:tcPr>
          <w:p w14:paraId="6EB059CD" w14:textId="5579F96E" w:rsidR="00E24265" w:rsidRPr="005E579A" w:rsidDel="00CB3FDD" w:rsidRDefault="00E24265" w:rsidP="005F76AD">
            <w:pPr>
              <w:pStyle w:val="af9"/>
              <w:numPr>
                <w:ilvl w:val="0"/>
                <w:numId w:val="58"/>
              </w:numPr>
              <w:ind w:leftChars="0"/>
              <w:rPr>
                <w:del w:id="16783" w:author="阿毛" w:date="2021-05-21T17:54:00Z"/>
                <w:rFonts w:ascii="標楷體" w:eastAsia="標楷體" w:hAnsi="標楷體"/>
              </w:rPr>
            </w:pPr>
          </w:p>
        </w:tc>
        <w:tc>
          <w:tcPr>
            <w:tcW w:w="756" w:type="pct"/>
          </w:tcPr>
          <w:p w14:paraId="7E71F1A6" w14:textId="42219417" w:rsidR="00E24265" w:rsidRPr="00615D4B" w:rsidDel="00CB3FDD" w:rsidRDefault="00E24265" w:rsidP="005F76AD">
            <w:pPr>
              <w:rPr>
                <w:del w:id="16784" w:author="阿毛" w:date="2021-05-21T17:54:00Z"/>
                <w:rFonts w:ascii="標楷體" w:eastAsia="標楷體" w:hAnsi="標楷體"/>
              </w:rPr>
            </w:pPr>
            <w:del w:id="16785" w:author="阿毛" w:date="2021-05-21T17:54:00Z">
              <w:r w:rsidRPr="00C36828" w:rsidDel="00CB3FDD">
                <w:rPr>
                  <w:rFonts w:ascii="標楷體" w:eastAsia="標楷體" w:hAnsi="標楷體" w:hint="eastAsia"/>
                </w:rPr>
                <w:delText>信用卡利息</w:delText>
              </w:r>
            </w:del>
          </w:p>
        </w:tc>
        <w:tc>
          <w:tcPr>
            <w:tcW w:w="624" w:type="pct"/>
          </w:tcPr>
          <w:p w14:paraId="745067F6" w14:textId="1D3B107F" w:rsidR="00E24265" w:rsidRPr="00615D4B" w:rsidDel="00CB3FDD" w:rsidRDefault="00E24265" w:rsidP="005F76AD">
            <w:pPr>
              <w:rPr>
                <w:del w:id="16786" w:author="阿毛" w:date="2021-05-21T17:54:00Z"/>
                <w:rFonts w:ascii="標楷體" w:eastAsia="標楷體" w:hAnsi="標楷體"/>
              </w:rPr>
            </w:pPr>
          </w:p>
        </w:tc>
        <w:tc>
          <w:tcPr>
            <w:tcW w:w="624" w:type="pct"/>
          </w:tcPr>
          <w:p w14:paraId="4BB12F8B" w14:textId="7DF49F51" w:rsidR="00E24265" w:rsidRPr="00615D4B" w:rsidDel="00CB3FDD" w:rsidRDefault="00E24265" w:rsidP="005F76AD">
            <w:pPr>
              <w:rPr>
                <w:del w:id="16787" w:author="阿毛" w:date="2021-05-21T17:54:00Z"/>
                <w:rFonts w:ascii="標楷體" w:eastAsia="標楷體" w:hAnsi="標楷體"/>
              </w:rPr>
            </w:pPr>
          </w:p>
        </w:tc>
        <w:tc>
          <w:tcPr>
            <w:tcW w:w="537" w:type="pct"/>
          </w:tcPr>
          <w:p w14:paraId="6779C5FB" w14:textId="2C90D5B2" w:rsidR="00E24265" w:rsidRPr="00615D4B" w:rsidDel="00CB3FDD" w:rsidRDefault="00E24265" w:rsidP="005F76AD">
            <w:pPr>
              <w:rPr>
                <w:del w:id="16788" w:author="阿毛" w:date="2021-05-21T17:54:00Z"/>
                <w:rFonts w:ascii="標楷體" w:eastAsia="標楷體" w:hAnsi="標楷體"/>
              </w:rPr>
            </w:pPr>
          </w:p>
        </w:tc>
        <w:tc>
          <w:tcPr>
            <w:tcW w:w="299" w:type="pct"/>
          </w:tcPr>
          <w:p w14:paraId="45AD09E5" w14:textId="4B62DD76" w:rsidR="00E24265" w:rsidRPr="00615D4B" w:rsidDel="00CB3FDD" w:rsidRDefault="00E24265" w:rsidP="005F76AD">
            <w:pPr>
              <w:rPr>
                <w:del w:id="16789" w:author="阿毛" w:date="2021-05-21T17:54:00Z"/>
                <w:rFonts w:ascii="標楷體" w:eastAsia="標楷體" w:hAnsi="標楷體"/>
              </w:rPr>
            </w:pPr>
          </w:p>
        </w:tc>
        <w:tc>
          <w:tcPr>
            <w:tcW w:w="299" w:type="pct"/>
          </w:tcPr>
          <w:p w14:paraId="1A617C9F" w14:textId="2AD6E2DE" w:rsidR="00E24265" w:rsidRPr="00615D4B" w:rsidDel="00CB3FDD" w:rsidRDefault="00E24265" w:rsidP="005F76AD">
            <w:pPr>
              <w:rPr>
                <w:del w:id="16790" w:author="阿毛" w:date="2021-05-21T17:54:00Z"/>
                <w:rFonts w:ascii="標楷體" w:eastAsia="標楷體" w:hAnsi="標楷體"/>
              </w:rPr>
            </w:pPr>
          </w:p>
        </w:tc>
        <w:tc>
          <w:tcPr>
            <w:tcW w:w="1643" w:type="pct"/>
          </w:tcPr>
          <w:p w14:paraId="28F69EDA" w14:textId="10CA20D0" w:rsidR="00E24265" w:rsidRPr="00615D4B" w:rsidDel="00CB3FDD" w:rsidRDefault="00E24265" w:rsidP="005F76AD">
            <w:pPr>
              <w:rPr>
                <w:del w:id="16791" w:author="阿毛" w:date="2021-05-21T17:54:00Z"/>
                <w:rFonts w:ascii="標楷體" w:eastAsia="標楷體" w:hAnsi="標楷體"/>
              </w:rPr>
            </w:pPr>
          </w:p>
        </w:tc>
      </w:tr>
      <w:tr w:rsidR="00E24265" w:rsidRPr="00615D4B" w:rsidDel="00CB3FDD" w14:paraId="0BA40DFE" w14:textId="39DDD451" w:rsidTr="005F76AD">
        <w:trPr>
          <w:trHeight w:val="291"/>
          <w:jc w:val="center"/>
          <w:del w:id="16792" w:author="阿毛" w:date="2021-05-21T17:54:00Z"/>
        </w:trPr>
        <w:tc>
          <w:tcPr>
            <w:tcW w:w="219" w:type="pct"/>
          </w:tcPr>
          <w:p w14:paraId="5A474DD2" w14:textId="47A77A92" w:rsidR="00E24265" w:rsidRPr="005E579A" w:rsidDel="00CB3FDD" w:rsidRDefault="00E24265" w:rsidP="005F76AD">
            <w:pPr>
              <w:pStyle w:val="af9"/>
              <w:numPr>
                <w:ilvl w:val="0"/>
                <w:numId w:val="58"/>
              </w:numPr>
              <w:ind w:leftChars="0"/>
              <w:rPr>
                <w:del w:id="16793" w:author="阿毛" w:date="2021-05-21T17:54:00Z"/>
                <w:rFonts w:ascii="標楷體" w:eastAsia="標楷體" w:hAnsi="標楷體"/>
              </w:rPr>
            </w:pPr>
          </w:p>
        </w:tc>
        <w:tc>
          <w:tcPr>
            <w:tcW w:w="756" w:type="pct"/>
          </w:tcPr>
          <w:p w14:paraId="7C815338" w14:textId="09BCDF26" w:rsidR="00E24265" w:rsidRPr="00615D4B" w:rsidDel="00CB3FDD" w:rsidRDefault="00E24265" w:rsidP="005F76AD">
            <w:pPr>
              <w:rPr>
                <w:del w:id="16794" w:author="阿毛" w:date="2021-05-21T17:54:00Z"/>
                <w:rFonts w:ascii="標楷體" w:eastAsia="標楷體" w:hAnsi="標楷體"/>
              </w:rPr>
            </w:pPr>
            <w:del w:id="16795" w:author="阿毛" w:date="2021-05-21T17:54:00Z">
              <w:r w:rsidRPr="00C36828" w:rsidDel="00CB3FDD">
                <w:rPr>
                  <w:rFonts w:ascii="標楷體" w:eastAsia="標楷體" w:hAnsi="標楷體" w:hint="eastAsia"/>
                </w:rPr>
                <w:delText>信用卡違約金</w:delText>
              </w:r>
            </w:del>
          </w:p>
        </w:tc>
        <w:tc>
          <w:tcPr>
            <w:tcW w:w="624" w:type="pct"/>
          </w:tcPr>
          <w:p w14:paraId="086274B2" w14:textId="2DC9765E" w:rsidR="00E24265" w:rsidRPr="00615D4B" w:rsidDel="00CB3FDD" w:rsidRDefault="00E24265" w:rsidP="005F76AD">
            <w:pPr>
              <w:rPr>
                <w:del w:id="16796" w:author="阿毛" w:date="2021-05-21T17:54:00Z"/>
                <w:rFonts w:ascii="標楷體" w:eastAsia="標楷體" w:hAnsi="標楷體"/>
              </w:rPr>
            </w:pPr>
          </w:p>
        </w:tc>
        <w:tc>
          <w:tcPr>
            <w:tcW w:w="624" w:type="pct"/>
          </w:tcPr>
          <w:p w14:paraId="44239320" w14:textId="24CECB84" w:rsidR="00E24265" w:rsidRPr="00615D4B" w:rsidDel="00CB3FDD" w:rsidRDefault="00E24265" w:rsidP="005F76AD">
            <w:pPr>
              <w:rPr>
                <w:del w:id="16797" w:author="阿毛" w:date="2021-05-21T17:54:00Z"/>
                <w:rFonts w:ascii="標楷體" w:eastAsia="標楷體" w:hAnsi="標楷體"/>
              </w:rPr>
            </w:pPr>
          </w:p>
        </w:tc>
        <w:tc>
          <w:tcPr>
            <w:tcW w:w="537" w:type="pct"/>
          </w:tcPr>
          <w:p w14:paraId="23D010E3" w14:textId="2C6258DA" w:rsidR="00E24265" w:rsidRPr="00615D4B" w:rsidDel="00CB3FDD" w:rsidRDefault="00E24265" w:rsidP="005F76AD">
            <w:pPr>
              <w:rPr>
                <w:del w:id="16798" w:author="阿毛" w:date="2021-05-21T17:54:00Z"/>
                <w:rFonts w:ascii="標楷體" w:eastAsia="標楷體" w:hAnsi="標楷體"/>
              </w:rPr>
            </w:pPr>
          </w:p>
        </w:tc>
        <w:tc>
          <w:tcPr>
            <w:tcW w:w="299" w:type="pct"/>
          </w:tcPr>
          <w:p w14:paraId="00249B47" w14:textId="53F76B20" w:rsidR="00E24265" w:rsidRPr="00615D4B" w:rsidDel="00CB3FDD" w:rsidRDefault="00E24265" w:rsidP="005F76AD">
            <w:pPr>
              <w:rPr>
                <w:del w:id="16799" w:author="阿毛" w:date="2021-05-21T17:54:00Z"/>
                <w:rFonts w:ascii="標楷體" w:eastAsia="標楷體" w:hAnsi="標楷體"/>
              </w:rPr>
            </w:pPr>
          </w:p>
        </w:tc>
        <w:tc>
          <w:tcPr>
            <w:tcW w:w="299" w:type="pct"/>
          </w:tcPr>
          <w:p w14:paraId="176598DC" w14:textId="55D592D9" w:rsidR="00E24265" w:rsidRPr="00615D4B" w:rsidDel="00CB3FDD" w:rsidRDefault="00E24265" w:rsidP="005F76AD">
            <w:pPr>
              <w:rPr>
                <w:del w:id="16800" w:author="阿毛" w:date="2021-05-21T17:54:00Z"/>
                <w:rFonts w:ascii="標楷體" w:eastAsia="標楷體" w:hAnsi="標楷體"/>
              </w:rPr>
            </w:pPr>
          </w:p>
        </w:tc>
        <w:tc>
          <w:tcPr>
            <w:tcW w:w="1643" w:type="pct"/>
          </w:tcPr>
          <w:p w14:paraId="2FA5EDE4" w14:textId="7D6F8211" w:rsidR="00E24265" w:rsidRPr="00615D4B" w:rsidDel="00CB3FDD" w:rsidRDefault="00E24265" w:rsidP="005F76AD">
            <w:pPr>
              <w:rPr>
                <w:del w:id="16801" w:author="阿毛" w:date="2021-05-21T17:54:00Z"/>
                <w:rFonts w:ascii="標楷體" w:eastAsia="標楷體" w:hAnsi="標楷體"/>
              </w:rPr>
            </w:pPr>
          </w:p>
        </w:tc>
      </w:tr>
      <w:tr w:rsidR="00E24265" w:rsidRPr="00615D4B" w:rsidDel="00CB3FDD" w14:paraId="7F25B023" w14:textId="502E617D" w:rsidTr="005F76AD">
        <w:trPr>
          <w:trHeight w:val="291"/>
          <w:jc w:val="center"/>
          <w:del w:id="16802" w:author="阿毛" w:date="2021-05-21T17:54:00Z"/>
        </w:trPr>
        <w:tc>
          <w:tcPr>
            <w:tcW w:w="219" w:type="pct"/>
          </w:tcPr>
          <w:p w14:paraId="2FB97DE0" w14:textId="0E26F0EF" w:rsidR="00E24265" w:rsidRPr="005E579A" w:rsidDel="00CB3FDD" w:rsidRDefault="00E24265" w:rsidP="005F76AD">
            <w:pPr>
              <w:pStyle w:val="af9"/>
              <w:numPr>
                <w:ilvl w:val="0"/>
                <w:numId w:val="58"/>
              </w:numPr>
              <w:ind w:leftChars="0"/>
              <w:rPr>
                <w:del w:id="16803" w:author="阿毛" w:date="2021-05-21T17:54:00Z"/>
                <w:rFonts w:ascii="標楷體" w:eastAsia="標楷體" w:hAnsi="標楷體"/>
              </w:rPr>
            </w:pPr>
          </w:p>
        </w:tc>
        <w:tc>
          <w:tcPr>
            <w:tcW w:w="756" w:type="pct"/>
          </w:tcPr>
          <w:p w14:paraId="7A1EC17B" w14:textId="1C29931A" w:rsidR="00E24265" w:rsidRPr="00615D4B" w:rsidDel="00CB3FDD" w:rsidRDefault="00E24265" w:rsidP="005F76AD">
            <w:pPr>
              <w:rPr>
                <w:del w:id="16804" w:author="阿毛" w:date="2021-05-21T17:54:00Z"/>
                <w:rFonts w:ascii="標楷體" w:eastAsia="標楷體" w:hAnsi="標楷體"/>
              </w:rPr>
            </w:pPr>
            <w:del w:id="16805" w:author="阿毛" w:date="2021-05-21T17:54:00Z">
              <w:r w:rsidRPr="00C36828" w:rsidDel="00CB3FDD">
                <w:rPr>
                  <w:rFonts w:ascii="標楷體" w:eastAsia="標楷體" w:hAnsi="標楷體" w:hint="eastAsia"/>
                </w:rPr>
                <w:delText>信用卡其他費用</w:delText>
              </w:r>
            </w:del>
          </w:p>
        </w:tc>
        <w:tc>
          <w:tcPr>
            <w:tcW w:w="624" w:type="pct"/>
          </w:tcPr>
          <w:p w14:paraId="08F173FD" w14:textId="01FD15BB" w:rsidR="00E24265" w:rsidRPr="00615D4B" w:rsidDel="00CB3FDD" w:rsidRDefault="00E24265" w:rsidP="005F76AD">
            <w:pPr>
              <w:rPr>
                <w:del w:id="16806" w:author="阿毛" w:date="2021-05-21T17:54:00Z"/>
                <w:rFonts w:ascii="標楷體" w:eastAsia="標楷體" w:hAnsi="標楷體"/>
              </w:rPr>
            </w:pPr>
          </w:p>
        </w:tc>
        <w:tc>
          <w:tcPr>
            <w:tcW w:w="624" w:type="pct"/>
          </w:tcPr>
          <w:p w14:paraId="31FB5E65" w14:textId="65374CC5" w:rsidR="00E24265" w:rsidRPr="00615D4B" w:rsidDel="00CB3FDD" w:rsidRDefault="00E24265" w:rsidP="005F76AD">
            <w:pPr>
              <w:rPr>
                <w:del w:id="16807" w:author="阿毛" w:date="2021-05-21T17:54:00Z"/>
                <w:rFonts w:ascii="標楷體" w:eastAsia="標楷體" w:hAnsi="標楷體"/>
              </w:rPr>
            </w:pPr>
          </w:p>
        </w:tc>
        <w:tc>
          <w:tcPr>
            <w:tcW w:w="537" w:type="pct"/>
          </w:tcPr>
          <w:p w14:paraId="136105FC" w14:textId="1589175C" w:rsidR="00E24265" w:rsidRPr="00615D4B" w:rsidDel="00CB3FDD" w:rsidRDefault="00E24265" w:rsidP="005F76AD">
            <w:pPr>
              <w:rPr>
                <w:del w:id="16808" w:author="阿毛" w:date="2021-05-21T17:54:00Z"/>
                <w:rFonts w:ascii="標楷體" w:eastAsia="標楷體" w:hAnsi="標楷體"/>
              </w:rPr>
            </w:pPr>
          </w:p>
        </w:tc>
        <w:tc>
          <w:tcPr>
            <w:tcW w:w="299" w:type="pct"/>
          </w:tcPr>
          <w:p w14:paraId="0C2F5E5B" w14:textId="4751DD38" w:rsidR="00E24265" w:rsidRPr="00615D4B" w:rsidDel="00CB3FDD" w:rsidRDefault="00E24265" w:rsidP="005F76AD">
            <w:pPr>
              <w:rPr>
                <w:del w:id="16809" w:author="阿毛" w:date="2021-05-21T17:54:00Z"/>
                <w:rFonts w:ascii="標楷體" w:eastAsia="標楷體" w:hAnsi="標楷體"/>
              </w:rPr>
            </w:pPr>
          </w:p>
        </w:tc>
        <w:tc>
          <w:tcPr>
            <w:tcW w:w="299" w:type="pct"/>
          </w:tcPr>
          <w:p w14:paraId="10437951" w14:textId="2AA07B0C" w:rsidR="00E24265" w:rsidRPr="00615D4B" w:rsidDel="00CB3FDD" w:rsidRDefault="00E24265" w:rsidP="005F76AD">
            <w:pPr>
              <w:rPr>
                <w:del w:id="16810" w:author="阿毛" w:date="2021-05-21T17:54:00Z"/>
                <w:rFonts w:ascii="標楷體" w:eastAsia="標楷體" w:hAnsi="標楷體"/>
              </w:rPr>
            </w:pPr>
          </w:p>
        </w:tc>
        <w:tc>
          <w:tcPr>
            <w:tcW w:w="1643" w:type="pct"/>
          </w:tcPr>
          <w:p w14:paraId="0791CB02" w14:textId="699D3CB2" w:rsidR="00E24265" w:rsidRPr="00615D4B" w:rsidDel="00CB3FDD" w:rsidRDefault="00E24265" w:rsidP="005F76AD">
            <w:pPr>
              <w:rPr>
                <w:del w:id="16811" w:author="阿毛" w:date="2021-05-21T17:54:00Z"/>
                <w:rFonts w:ascii="標楷體" w:eastAsia="標楷體" w:hAnsi="標楷體"/>
              </w:rPr>
            </w:pPr>
          </w:p>
        </w:tc>
      </w:tr>
      <w:tr w:rsidR="00E24265" w:rsidRPr="00615D4B" w:rsidDel="00CB3FDD" w14:paraId="02CBB270" w14:textId="6204D123" w:rsidTr="005F76AD">
        <w:trPr>
          <w:trHeight w:val="291"/>
          <w:jc w:val="center"/>
          <w:del w:id="16812" w:author="阿毛" w:date="2021-05-21T17:54:00Z"/>
        </w:trPr>
        <w:tc>
          <w:tcPr>
            <w:tcW w:w="219" w:type="pct"/>
          </w:tcPr>
          <w:p w14:paraId="63E3398E" w14:textId="1E5ED6AC" w:rsidR="00E24265" w:rsidRPr="005E579A" w:rsidDel="00CB3FDD" w:rsidRDefault="00E24265" w:rsidP="005F76AD">
            <w:pPr>
              <w:pStyle w:val="af9"/>
              <w:numPr>
                <w:ilvl w:val="0"/>
                <w:numId w:val="58"/>
              </w:numPr>
              <w:ind w:leftChars="0"/>
              <w:rPr>
                <w:del w:id="16813" w:author="阿毛" w:date="2021-05-21T17:54:00Z"/>
                <w:rFonts w:ascii="標楷體" w:eastAsia="標楷體" w:hAnsi="標楷體"/>
              </w:rPr>
            </w:pPr>
          </w:p>
        </w:tc>
        <w:tc>
          <w:tcPr>
            <w:tcW w:w="756" w:type="pct"/>
          </w:tcPr>
          <w:p w14:paraId="1F23ECC2" w14:textId="377B48AC" w:rsidR="00E24265" w:rsidRPr="00615D4B" w:rsidDel="00CB3FDD" w:rsidRDefault="00E24265" w:rsidP="005F76AD">
            <w:pPr>
              <w:rPr>
                <w:del w:id="16814" w:author="阿毛" w:date="2021-05-21T17:54:00Z"/>
                <w:rFonts w:ascii="標楷體" w:eastAsia="標楷體" w:hAnsi="標楷體"/>
              </w:rPr>
            </w:pPr>
            <w:del w:id="16815" w:author="阿毛" w:date="2021-05-21T17:54:00Z">
              <w:r w:rsidRPr="00C36828" w:rsidDel="00CB3FDD">
                <w:rPr>
                  <w:rFonts w:ascii="標楷體" w:eastAsia="標楷體" w:hAnsi="標楷體" w:hint="eastAsia"/>
                </w:rPr>
                <w:delText>保證債權本金</w:delText>
              </w:r>
            </w:del>
          </w:p>
        </w:tc>
        <w:tc>
          <w:tcPr>
            <w:tcW w:w="624" w:type="pct"/>
          </w:tcPr>
          <w:p w14:paraId="403E7EBB" w14:textId="0F9FD2D1" w:rsidR="00E24265" w:rsidRPr="00615D4B" w:rsidDel="00CB3FDD" w:rsidRDefault="00E24265" w:rsidP="005F76AD">
            <w:pPr>
              <w:rPr>
                <w:del w:id="16816" w:author="阿毛" w:date="2021-05-21T17:54:00Z"/>
                <w:rFonts w:ascii="標楷體" w:eastAsia="標楷體" w:hAnsi="標楷體"/>
              </w:rPr>
            </w:pPr>
          </w:p>
        </w:tc>
        <w:tc>
          <w:tcPr>
            <w:tcW w:w="624" w:type="pct"/>
          </w:tcPr>
          <w:p w14:paraId="3890A4E0" w14:textId="016757B9" w:rsidR="00E24265" w:rsidRPr="00615D4B" w:rsidDel="00CB3FDD" w:rsidRDefault="00E24265" w:rsidP="005F76AD">
            <w:pPr>
              <w:rPr>
                <w:del w:id="16817" w:author="阿毛" w:date="2021-05-21T17:54:00Z"/>
                <w:rFonts w:ascii="標楷體" w:eastAsia="標楷體" w:hAnsi="標楷體"/>
              </w:rPr>
            </w:pPr>
          </w:p>
        </w:tc>
        <w:tc>
          <w:tcPr>
            <w:tcW w:w="537" w:type="pct"/>
          </w:tcPr>
          <w:p w14:paraId="2011F028" w14:textId="749D05BB" w:rsidR="00E24265" w:rsidRPr="00615D4B" w:rsidDel="00CB3FDD" w:rsidRDefault="00E24265" w:rsidP="005F76AD">
            <w:pPr>
              <w:rPr>
                <w:del w:id="16818" w:author="阿毛" w:date="2021-05-21T17:54:00Z"/>
                <w:rFonts w:ascii="標楷體" w:eastAsia="標楷體" w:hAnsi="標楷體"/>
              </w:rPr>
            </w:pPr>
          </w:p>
        </w:tc>
        <w:tc>
          <w:tcPr>
            <w:tcW w:w="299" w:type="pct"/>
          </w:tcPr>
          <w:p w14:paraId="6B36ECA5" w14:textId="46F1D99C" w:rsidR="00E24265" w:rsidRPr="00615D4B" w:rsidDel="00CB3FDD" w:rsidRDefault="00E24265" w:rsidP="005F76AD">
            <w:pPr>
              <w:rPr>
                <w:del w:id="16819" w:author="阿毛" w:date="2021-05-21T17:54:00Z"/>
                <w:rFonts w:ascii="標楷體" w:eastAsia="標楷體" w:hAnsi="標楷體"/>
              </w:rPr>
            </w:pPr>
          </w:p>
        </w:tc>
        <w:tc>
          <w:tcPr>
            <w:tcW w:w="299" w:type="pct"/>
          </w:tcPr>
          <w:p w14:paraId="35216609" w14:textId="473612A8" w:rsidR="00E24265" w:rsidRPr="00615D4B" w:rsidDel="00CB3FDD" w:rsidRDefault="00E24265" w:rsidP="005F76AD">
            <w:pPr>
              <w:rPr>
                <w:del w:id="16820" w:author="阿毛" w:date="2021-05-21T17:54:00Z"/>
                <w:rFonts w:ascii="標楷體" w:eastAsia="標楷體" w:hAnsi="標楷體"/>
              </w:rPr>
            </w:pPr>
          </w:p>
        </w:tc>
        <w:tc>
          <w:tcPr>
            <w:tcW w:w="1643" w:type="pct"/>
          </w:tcPr>
          <w:p w14:paraId="5D5436EB" w14:textId="0076A0D6" w:rsidR="00E24265" w:rsidRPr="00615D4B" w:rsidDel="00CB3FDD" w:rsidRDefault="00E24265" w:rsidP="005F76AD">
            <w:pPr>
              <w:rPr>
                <w:del w:id="16821" w:author="阿毛" w:date="2021-05-21T17:54:00Z"/>
                <w:rFonts w:ascii="標楷體" w:eastAsia="標楷體" w:hAnsi="標楷體"/>
              </w:rPr>
            </w:pPr>
          </w:p>
        </w:tc>
      </w:tr>
      <w:tr w:rsidR="00E24265" w:rsidRPr="00615D4B" w:rsidDel="00CB3FDD" w14:paraId="113AB9E8" w14:textId="735CFA12" w:rsidTr="005F76AD">
        <w:trPr>
          <w:trHeight w:val="291"/>
          <w:jc w:val="center"/>
          <w:del w:id="16822" w:author="阿毛" w:date="2021-05-21T17:54:00Z"/>
        </w:trPr>
        <w:tc>
          <w:tcPr>
            <w:tcW w:w="219" w:type="pct"/>
          </w:tcPr>
          <w:p w14:paraId="5B8916BA" w14:textId="6DD809AC" w:rsidR="00E24265" w:rsidRPr="005E579A" w:rsidDel="00CB3FDD" w:rsidRDefault="00E24265" w:rsidP="005F76AD">
            <w:pPr>
              <w:pStyle w:val="af9"/>
              <w:numPr>
                <w:ilvl w:val="0"/>
                <w:numId w:val="58"/>
              </w:numPr>
              <w:ind w:leftChars="0"/>
              <w:rPr>
                <w:del w:id="16823" w:author="阿毛" w:date="2021-05-21T17:54:00Z"/>
                <w:rFonts w:ascii="標楷體" w:eastAsia="標楷體" w:hAnsi="標楷體"/>
              </w:rPr>
            </w:pPr>
          </w:p>
        </w:tc>
        <w:tc>
          <w:tcPr>
            <w:tcW w:w="756" w:type="pct"/>
          </w:tcPr>
          <w:p w14:paraId="3539C593" w14:textId="2E554BB8" w:rsidR="00E24265" w:rsidRPr="00615D4B" w:rsidDel="00CB3FDD" w:rsidRDefault="00E24265" w:rsidP="005F76AD">
            <w:pPr>
              <w:rPr>
                <w:del w:id="16824" w:author="阿毛" w:date="2021-05-21T17:54:00Z"/>
                <w:rFonts w:ascii="標楷體" w:eastAsia="標楷體" w:hAnsi="標楷體"/>
              </w:rPr>
            </w:pPr>
            <w:del w:id="16825" w:author="阿毛" w:date="2021-05-21T17:54:00Z">
              <w:r w:rsidRPr="00C36828" w:rsidDel="00CB3FDD">
                <w:rPr>
                  <w:rFonts w:ascii="標楷體" w:eastAsia="標楷體" w:hAnsi="標楷體" w:hint="eastAsia"/>
                </w:rPr>
                <w:delText>保證債權利息</w:delText>
              </w:r>
            </w:del>
          </w:p>
        </w:tc>
        <w:tc>
          <w:tcPr>
            <w:tcW w:w="624" w:type="pct"/>
          </w:tcPr>
          <w:p w14:paraId="045D6761" w14:textId="19468B8B" w:rsidR="00E24265" w:rsidRPr="00615D4B" w:rsidDel="00CB3FDD" w:rsidRDefault="00E24265" w:rsidP="005F76AD">
            <w:pPr>
              <w:rPr>
                <w:del w:id="16826" w:author="阿毛" w:date="2021-05-21T17:54:00Z"/>
                <w:rFonts w:ascii="標楷體" w:eastAsia="標楷體" w:hAnsi="標楷體"/>
              </w:rPr>
            </w:pPr>
          </w:p>
        </w:tc>
        <w:tc>
          <w:tcPr>
            <w:tcW w:w="624" w:type="pct"/>
          </w:tcPr>
          <w:p w14:paraId="0E53B8F3" w14:textId="426401BA" w:rsidR="00E24265" w:rsidRPr="00615D4B" w:rsidDel="00CB3FDD" w:rsidRDefault="00E24265" w:rsidP="005F76AD">
            <w:pPr>
              <w:rPr>
                <w:del w:id="16827" w:author="阿毛" w:date="2021-05-21T17:54:00Z"/>
                <w:rFonts w:ascii="標楷體" w:eastAsia="標楷體" w:hAnsi="標楷體"/>
              </w:rPr>
            </w:pPr>
          </w:p>
        </w:tc>
        <w:tc>
          <w:tcPr>
            <w:tcW w:w="537" w:type="pct"/>
          </w:tcPr>
          <w:p w14:paraId="3CEB0B68" w14:textId="11A3192F" w:rsidR="00E24265" w:rsidRPr="00615D4B" w:rsidDel="00CB3FDD" w:rsidRDefault="00E24265" w:rsidP="005F76AD">
            <w:pPr>
              <w:rPr>
                <w:del w:id="16828" w:author="阿毛" w:date="2021-05-21T17:54:00Z"/>
                <w:rFonts w:ascii="標楷體" w:eastAsia="標楷體" w:hAnsi="標楷體"/>
              </w:rPr>
            </w:pPr>
          </w:p>
        </w:tc>
        <w:tc>
          <w:tcPr>
            <w:tcW w:w="299" w:type="pct"/>
          </w:tcPr>
          <w:p w14:paraId="2021796A" w14:textId="3909E708" w:rsidR="00E24265" w:rsidRPr="00615D4B" w:rsidDel="00CB3FDD" w:rsidRDefault="00E24265" w:rsidP="005F76AD">
            <w:pPr>
              <w:rPr>
                <w:del w:id="16829" w:author="阿毛" w:date="2021-05-21T17:54:00Z"/>
                <w:rFonts w:ascii="標楷體" w:eastAsia="標楷體" w:hAnsi="標楷體"/>
              </w:rPr>
            </w:pPr>
          </w:p>
        </w:tc>
        <w:tc>
          <w:tcPr>
            <w:tcW w:w="299" w:type="pct"/>
          </w:tcPr>
          <w:p w14:paraId="3F3B88D0" w14:textId="4BF0F845" w:rsidR="00E24265" w:rsidRPr="00615D4B" w:rsidDel="00CB3FDD" w:rsidRDefault="00E24265" w:rsidP="005F76AD">
            <w:pPr>
              <w:rPr>
                <w:del w:id="16830" w:author="阿毛" w:date="2021-05-21T17:54:00Z"/>
                <w:rFonts w:ascii="標楷體" w:eastAsia="標楷體" w:hAnsi="標楷體"/>
              </w:rPr>
            </w:pPr>
          </w:p>
        </w:tc>
        <w:tc>
          <w:tcPr>
            <w:tcW w:w="1643" w:type="pct"/>
          </w:tcPr>
          <w:p w14:paraId="69FC5AF8" w14:textId="76714B26" w:rsidR="00E24265" w:rsidRPr="00615D4B" w:rsidDel="00CB3FDD" w:rsidRDefault="00E24265" w:rsidP="005F76AD">
            <w:pPr>
              <w:rPr>
                <w:del w:id="16831" w:author="阿毛" w:date="2021-05-21T17:54:00Z"/>
                <w:rFonts w:ascii="標楷體" w:eastAsia="標楷體" w:hAnsi="標楷體"/>
              </w:rPr>
            </w:pPr>
          </w:p>
        </w:tc>
      </w:tr>
      <w:tr w:rsidR="00E24265" w:rsidRPr="00615D4B" w:rsidDel="00CB3FDD" w14:paraId="24416A39" w14:textId="58228F24" w:rsidTr="005F76AD">
        <w:trPr>
          <w:trHeight w:val="291"/>
          <w:jc w:val="center"/>
          <w:del w:id="16832" w:author="阿毛" w:date="2021-05-21T17:54:00Z"/>
        </w:trPr>
        <w:tc>
          <w:tcPr>
            <w:tcW w:w="219" w:type="pct"/>
          </w:tcPr>
          <w:p w14:paraId="14FABCA5" w14:textId="50F27BC0" w:rsidR="00E24265" w:rsidRPr="005E579A" w:rsidDel="00CB3FDD" w:rsidRDefault="00E24265" w:rsidP="005F76AD">
            <w:pPr>
              <w:pStyle w:val="af9"/>
              <w:numPr>
                <w:ilvl w:val="0"/>
                <w:numId w:val="58"/>
              </w:numPr>
              <w:ind w:leftChars="0"/>
              <w:rPr>
                <w:del w:id="16833" w:author="阿毛" w:date="2021-05-21T17:54:00Z"/>
                <w:rFonts w:ascii="標楷體" w:eastAsia="標楷體" w:hAnsi="標楷體"/>
              </w:rPr>
            </w:pPr>
          </w:p>
        </w:tc>
        <w:tc>
          <w:tcPr>
            <w:tcW w:w="756" w:type="pct"/>
          </w:tcPr>
          <w:p w14:paraId="7223C4BB" w14:textId="7F02490B" w:rsidR="00E24265" w:rsidRPr="00615D4B" w:rsidDel="00CB3FDD" w:rsidRDefault="00E24265" w:rsidP="005F76AD">
            <w:pPr>
              <w:rPr>
                <w:del w:id="16834" w:author="阿毛" w:date="2021-05-21T17:54:00Z"/>
                <w:rFonts w:ascii="標楷體" w:eastAsia="標楷體" w:hAnsi="標楷體"/>
              </w:rPr>
            </w:pPr>
            <w:del w:id="16835" w:author="阿毛" w:date="2021-05-21T17:54:00Z">
              <w:r w:rsidRPr="00C36828" w:rsidDel="00CB3FDD">
                <w:rPr>
                  <w:rFonts w:ascii="標楷體" w:eastAsia="標楷體" w:hAnsi="標楷體" w:hint="eastAsia"/>
                </w:rPr>
                <w:delText>保證債權違約金</w:delText>
              </w:r>
            </w:del>
          </w:p>
        </w:tc>
        <w:tc>
          <w:tcPr>
            <w:tcW w:w="624" w:type="pct"/>
          </w:tcPr>
          <w:p w14:paraId="613F1C03" w14:textId="15B914E0" w:rsidR="00E24265" w:rsidRPr="00615D4B" w:rsidDel="00CB3FDD" w:rsidRDefault="00E24265" w:rsidP="005F76AD">
            <w:pPr>
              <w:rPr>
                <w:del w:id="16836" w:author="阿毛" w:date="2021-05-21T17:54:00Z"/>
                <w:rFonts w:ascii="標楷體" w:eastAsia="標楷體" w:hAnsi="標楷體"/>
              </w:rPr>
            </w:pPr>
          </w:p>
        </w:tc>
        <w:tc>
          <w:tcPr>
            <w:tcW w:w="624" w:type="pct"/>
          </w:tcPr>
          <w:p w14:paraId="4D229673" w14:textId="78628759" w:rsidR="00E24265" w:rsidRPr="00615D4B" w:rsidDel="00CB3FDD" w:rsidRDefault="00E24265" w:rsidP="005F76AD">
            <w:pPr>
              <w:rPr>
                <w:del w:id="16837" w:author="阿毛" w:date="2021-05-21T17:54:00Z"/>
                <w:rFonts w:ascii="標楷體" w:eastAsia="標楷體" w:hAnsi="標楷體"/>
              </w:rPr>
            </w:pPr>
          </w:p>
        </w:tc>
        <w:tc>
          <w:tcPr>
            <w:tcW w:w="537" w:type="pct"/>
          </w:tcPr>
          <w:p w14:paraId="42F2A12E" w14:textId="76EF6773" w:rsidR="00E24265" w:rsidRPr="00615D4B" w:rsidDel="00CB3FDD" w:rsidRDefault="00E24265" w:rsidP="005F76AD">
            <w:pPr>
              <w:rPr>
                <w:del w:id="16838" w:author="阿毛" w:date="2021-05-21T17:54:00Z"/>
                <w:rFonts w:ascii="標楷體" w:eastAsia="標楷體" w:hAnsi="標楷體"/>
              </w:rPr>
            </w:pPr>
          </w:p>
        </w:tc>
        <w:tc>
          <w:tcPr>
            <w:tcW w:w="299" w:type="pct"/>
          </w:tcPr>
          <w:p w14:paraId="711E2EA9" w14:textId="5960AC60" w:rsidR="00E24265" w:rsidRPr="00615D4B" w:rsidDel="00CB3FDD" w:rsidRDefault="00E24265" w:rsidP="005F76AD">
            <w:pPr>
              <w:rPr>
                <w:del w:id="16839" w:author="阿毛" w:date="2021-05-21T17:54:00Z"/>
                <w:rFonts w:ascii="標楷體" w:eastAsia="標楷體" w:hAnsi="標楷體"/>
              </w:rPr>
            </w:pPr>
          </w:p>
        </w:tc>
        <w:tc>
          <w:tcPr>
            <w:tcW w:w="299" w:type="pct"/>
          </w:tcPr>
          <w:p w14:paraId="2DF0F824" w14:textId="6CC1B39E" w:rsidR="00E24265" w:rsidRPr="00615D4B" w:rsidDel="00CB3FDD" w:rsidRDefault="00E24265" w:rsidP="005F76AD">
            <w:pPr>
              <w:rPr>
                <w:del w:id="16840" w:author="阿毛" w:date="2021-05-21T17:54:00Z"/>
                <w:rFonts w:ascii="標楷體" w:eastAsia="標楷體" w:hAnsi="標楷體"/>
              </w:rPr>
            </w:pPr>
          </w:p>
        </w:tc>
        <w:tc>
          <w:tcPr>
            <w:tcW w:w="1643" w:type="pct"/>
          </w:tcPr>
          <w:p w14:paraId="106C428A" w14:textId="5E149EF2" w:rsidR="00E24265" w:rsidRPr="00615D4B" w:rsidDel="00CB3FDD" w:rsidRDefault="00E24265" w:rsidP="005F76AD">
            <w:pPr>
              <w:rPr>
                <w:del w:id="16841" w:author="阿毛" w:date="2021-05-21T17:54:00Z"/>
                <w:rFonts w:ascii="標楷體" w:eastAsia="標楷體" w:hAnsi="標楷體"/>
              </w:rPr>
            </w:pPr>
          </w:p>
        </w:tc>
      </w:tr>
      <w:tr w:rsidR="00E24265" w:rsidRPr="00615D4B" w:rsidDel="00CB3FDD" w14:paraId="222744EC" w14:textId="3DF060EE" w:rsidTr="005F76AD">
        <w:trPr>
          <w:trHeight w:val="291"/>
          <w:jc w:val="center"/>
          <w:del w:id="16842" w:author="阿毛" w:date="2021-05-21T17:54:00Z"/>
        </w:trPr>
        <w:tc>
          <w:tcPr>
            <w:tcW w:w="219" w:type="pct"/>
          </w:tcPr>
          <w:p w14:paraId="7C94C81F" w14:textId="40DA4121" w:rsidR="00E24265" w:rsidRPr="005E579A" w:rsidDel="00CB3FDD" w:rsidRDefault="00E24265" w:rsidP="005F76AD">
            <w:pPr>
              <w:pStyle w:val="af9"/>
              <w:numPr>
                <w:ilvl w:val="0"/>
                <w:numId w:val="58"/>
              </w:numPr>
              <w:ind w:leftChars="0"/>
              <w:rPr>
                <w:del w:id="16843" w:author="阿毛" w:date="2021-05-21T17:54:00Z"/>
                <w:rFonts w:ascii="標楷體" w:eastAsia="標楷體" w:hAnsi="標楷體"/>
              </w:rPr>
            </w:pPr>
          </w:p>
        </w:tc>
        <w:tc>
          <w:tcPr>
            <w:tcW w:w="756" w:type="pct"/>
          </w:tcPr>
          <w:p w14:paraId="72CE4F09" w14:textId="1F2B3531" w:rsidR="00E24265" w:rsidRPr="00615D4B" w:rsidDel="00CB3FDD" w:rsidRDefault="00E24265" w:rsidP="005F76AD">
            <w:pPr>
              <w:rPr>
                <w:del w:id="16844" w:author="阿毛" w:date="2021-05-21T17:54:00Z"/>
                <w:rFonts w:ascii="標楷體" w:eastAsia="標楷體" w:hAnsi="標楷體"/>
              </w:rPr>
            </w:pPr>
            <w:del w:id="16845" w:author="阿毛" w:date="2021-05-21T17:54:00Z">
              <w:r w:rsidRPr="00C36828" w:rsidDel="00CB3FDD">
                <w:rPr>
                  <w:rFonts w:ascii="標楷體" w:eastAsia="標楷體" w:hAnsi="標楷體" w:hint="eastAsia"/>
                </w:rPr>
                <w:delText>保證債權其他費用</w:delText>
              </w:r>
            </w:del>
          </w:p>
        </w:tc>
        <w:tc>
          <w:tcPr>
            <w:tcW w:w="624" w:type="pct"/>
          </w:tcPr>
          <w:p w14:paraId="6FBAFD2F" w14:textId="57A4665A" w:rsidR="00E24265" w:rsidRPr="00615D4B" w:rsidDel="00CB3FDD" w:rsidRDefault="00E24265" w:rsidP="005F76AD">
            <w:pPr>
              <w:rPr>
                <w:del w:id="16846" w:author="阿毛" w:date="2021-05-21T17:54:00Z"/>
                <w:rFonts w:ascii="標楷體" w:eastAsia="標楷體" w:hAnsi="標楷體"/>
              </w:rPr>
            </w:pPr>
          </w:p>
        </w:tc>
        <w:tc>
          <w:tcPr>
            <w:tcW w:w="624" w:type="pct"/>
          </w:tcPr>
          <w:p w14:paraId="738FEA15" w14:textId="58F76475" w:rsidR="00E24265" w:rsidRPr="00615D4B" w:rsidDel="00CB3FDD" w:rsidRDefault="00E24265" w:rsidP="005F76AD">
            <w:pPr>
              <w:rPr>
                <w:del w:id="16847" w:author="阿毛" w:date="2021-05-21T17:54:00Z"/>
                <w:rFonts w:ascii="標楷體" w:eastAsia="標楷體" w:hAnsi="標楷體"/>
              </w:rPr>
            </w:pPr>
          </w:p>
        </w:tc>
        <w:tc>
          <w:tcPr>
            <w:tcW w:w="537" w:type="pct"/>
          </w:tcPr>
          <w:p w14:paraId="73142B20" w14:textId="25D5CD93" w:rsidR="00E24265" w:rsidRPr="00615D4B" w:rsidDel="00CB3FDD" w:rsidRDefault="00E24265" w:rsidP="005F76AD">
            <w:pPr>
              <w:rPr>
                <w:del w:id="16848" w:author="阿毛" w:date="2021-05-21T17:54:00Z"/>
                <w:rFonts w:ascii="標楷體" w:eastAsia="標楷體" w:hAnsi="標楷體"/>
              </w:rPr>
            </w:pPr>
          </w:p>
        </w:tc>
        <w:tc>
          <w:tcPr>
            <w:tcW w:w="299" w:type="pct"/>
          </w:tcPr>
          <w:p w14:paraId="67C7626F" w14:textId="163C378D" w:rsidR="00E24265" w:rsidRPr="00615D4B" w:rsidDel="00CB3FDD" w:rsidRDefault="00E24265" w:rsidP="005F76AD">
            <w:pPr>
              <w:rPr>
                <w:del w:id="16849" w:author="阿毛" w:date="2021-05-21T17:54:00Z"/>
                <w:rFonts w:ascii="標楷體" w:eastAsia="標楷體" w:hAnsi="標楷體"/>
              </w:rPr>
            </w:pPr>
          </w:p>
        </w:tc>
        <w:tc>
          <w:tcPr>
            <w:tcW w:w="299" w:type="pct"/>
          </w:tcPr>
          <w:p w14:paraId="6718273F" w14:textId="1F2BEA13" w:rsidR="00E24265" w:rsidRPr="00615D4B" w:rsidDel="00CB3FDD" w:rsidRDefault="00E24265" w:rsidP="005F76AD">
            <w:pPr>
              <w:rPr>
                <w:del w:id="16850" w:author="阿毛" w:date="2021-05-21T17:54:00Z"/>
                <w:rFonts w:ascii="標楷體" w:eastAsia="標楷體" w:hAnsi="標楷體"/>
              </w:rPr>
            </w:pPr>
          </w:p>
        </w:tc>
        <w:tc>
          <w:tcPr>
            <w:tcW w:w="1643" w:type="pct"/>
          </w:tcPr>
          <w:p w14:paraId="24A67D72" w14:textId="72BFAA2C" w:rsidR="00E24265" w:rsidRPr="00615D4B" w:rsidDel="00CB3FDD" w:rsidRDefault="00E24265" w:rsidP="005F76AD">
            <w:pPr>
              <w:rPr>
                <w:del w:id="16851" w:author="阿毛" w:date="2021-05-21T17:54:00Z"/>
                <w:rFonts w:ascii="標楷體" w:eastAsia="標楷體" w:hAnsi="標楷體"/>
              </w:rPr>
            </w:pPr>
          </w:p>
        </w:tc>
      </w:tr>
      <w:tr w:rsidR="00E24265" w:rsidRPr="00615D4B" w:rsidDel="00CB3FDD" w14:paraId="08C1F1C3" w14:textId="59244F89" w:rsidTr="005F76AD">
        <w:trPr>
          <w:trHeight w:val="291"/>
          <w:jc w:val="center"/>
          <w:del w:id="16852" w:author="阿毛" w:date="2021-05-21T17:54:00Z"/>
        </w:trPr>
        <w:tc>
          <w:tcPr>
            <w:tcW w:w="219" w:type="pct"/>
          </w:tcPr>
          <w:p w14:paraId="578BE8A6" w14:textId="49C3698B" w:rsidR="00E24265" w:rsidRPr="005E579A" w:rsidDel="00CB3FDD" w:rsidRDefault="00E24265" w:rsidP="005F76AD">
            <w:pPr>
              <w:pStyle w:val="af9"/>
              <w:numPr>
                <w:ilvl w:val="0"/>
                <w:numId w:val="58"/>
              </w:numPr>
              <w:ind w:leftChars="0"/>
              <w:rPr>
                <w:del w:id="16853" w:author="阿毛" w:date="2021-05-21T17:54:00Z"/>
                <w:rFonts w:ascii="標楷體" w:eastAsia="標楷體" w:hAnsi="標楷體"/>
              </w:rPr>
            </w:pPr>
          </w:p>
        </w:tc>
        <w:tc>
          <w:tcPr>
            <w:tcW w:w="756" w:type="pct"/>
          </w:tcPr>
          <w:p w14:paraId="2D691D1F" w14:textId="2E4F108B" w:rsidR="00E24265" w:rsidRPr="00615D4B" w:rsidDel="00CB3FDD" w:rsidRDefault="00E24265" w:rsidP="005F76AD">
            <w:pPr>
              <w:rPr>
                <w:del w:id="16854" w:author="阿毛" w:date="2021-05-21T17:54:00Z"/>
                <w:rFonts w:ascii="標楷體" w:eastAsia="標楷體" w:hAnsi="標楷體"/>
              </w:rPr>
            </w:pPr>
            <w:del w:id="16855" w:author="阿毛" w:date="2021-05-21T17:54:00Z">
              <w:r w:rsidRPr="00C36828" w:rsidDel="00CB3FDD">
                <w:rPr>
                  <w:rFonts w:ascii="標楷體" w:eastAsia="標楷體" w:hAnsi="標楷體" w:hint="eastAsia"/>
                </w:rPr>
                <w:delText>轉JCIC文字檔日期</w:delText>
              </w:r>
            </w:del>
          </w:p>
        </w:tc>
        <w:tc>
          <w:tcPr>
            <w:tcW w:w="624" w:type="pct"/>
          </w:tcPr>
          <w:p w14:paraId="348EE88F" w14:textId="2A3A677C" w:rsidR="00E24265" w:rsidRPr="00615D4B" w:rsidDel="00CB3FDD" w:rsidRDefault="00E24265" w:rsidP="005F76AD">
            <w:pPr>
              <w:rPr>
                <w:del w:id="16856" w:author="阿毛" w:date="2021-05-21T17:54:00Z"/>
                <w:rFonts w:ascii="標楷體" w:eastAsia="標楷體" w:hAnsi="標楷體"/>
              </w:rPr>
            </w:pPr>
          </w:p>
        </w:tc>
        <w:tc>
          <w:tcPr>
            <w:tcW w:w="624" w:type="pct"/>
          </w:tcPr>
          <w:p w14:paraId="697C7590" w14:textId="1DA0C25C" w:rsidR="00E24265" w:rsidRPr="00615D4B" w:rsidDel="00CB3FDD" w:rsidRDefault="00E24265" w:rsidP="005F76AD">
            <w:pPr>
              <w:rPr>
                <w:del w:id="16857" w:author="阿毛" w:date="2021-05-21T17:54:00Z"/>
                <w:rFonts w:ascii="標楷體" w:eastAsia="標楷體" w:hAnsi="標楷體"/>
              </w:rPr>
            </w:pPr>
          </w:p>
        </w:tc>
        <w:tc>
          <w:tcPr>
            <w:tcW w:w="537" w:type="pct"/>
          </w:tcPr>
          <w:p w14:paraId="66B6F751" w14:textId="3B4D13BF" w:rsidR="00E24265" w:rsidRPr="00615D4B" w:rsidDel="00CB3FDD" w:rsidRDefault="00E24265" w:rsidP="005F76AD">
            <w:pPr>
              <w:rPr>
                <w:del w:id="16858" w:author="阿毛" w:date="2021-05-21T17:54:00Z"/>
                <w:rFonts w:ascii="標楷體" w:eastAsia="標楷體" w:hAnsi="標楷體"/>
              </w:rPr>
            </w:pPr>
          </w:p>
        </w:tc>
        <w:tc>
          <w:tcPr>
            <w:tcW w:w="299" w:type="pct"/>
          </w:tcPr>
          <w:p w14:paraId="143ACEBF" w14:textId="16FB5570" w:rsidR="00E24265" w:rsidRPr="00615D4B" w:rsidDel="00CB3FDD" w:rsidRDefault="00E24265" w:rsidP="005F76AD">
            <w:pPr>
              <w:rPr>
                <w:del w:id="16859" w:author="阿毛" w:date="2021-05-21T17:54:00Z"/>
                <w:rFonts w:ascii="標楷體" w:eastAsia="標楷體" w:hAnsi="標楷體"/>
              </w:rPr>
            </w:pPr>
          </w:p>
        </w:tc>
        <w:tc>
          <w:tcPr>
            <w:tcW w:w="299" w:type="pct"/>
          </w:tcPr>
          <w:p w14:paraId="2F1A3394" w14:textId="4309755D" w:rsidR="00E24265" w:rsidRPr="00615D4B" w:rsidDel="00CB3FDD" w:rsidRDefault="00E24265" w:rsidP="005F76AD">
            <w:pPr>
              <w:rPr>
                <w:del w:id="16860" w:author="阿毛" w:date="2021-05-21T17:54:00Z"/>
                <w:rFonts w:ascii="標楷體" w:eastAsia="標楷體" w:hAnsi="標楷體"/>
              </w:rPr>
            </w:pPr>
          </w:p>
        </w:tc>
        <w:tc>
          <w:tcPr>
            <w:tcW w:w="1643" w:type="pct"/>
          </w:tcPr>
          <w:p w14:paraId="1B398577" w14:textId="5CE85C28" w:rsidR="00E24265" w:rsidRPr="00615D4B" w:rsidDel="00CB3FDD" w:rsidRDefault="00E24265" w:rsidP="005F76AD">
            <w:pPr>
              <w:rPr>
                <w:del w:id="16861" w:author="阿毛" w:date="2021-05-21T17:54:00Z"/>
                <w:rFonts w:ascii="標楷體" w:eastAsia="標楷體" w:hAnsi="標楷體"/>
              </w:rPr>
            </w:pPr>
          </w:p>
        </w:tc>
      </w:tr>
    </w:tbl>
    <w:p w14:paraId="13647CEA" w14:textId="610C0EEA" w:rsidR="00E24265" w:rsidDel="00CB3FDD" w:rsidRDefault="00E24265" w:rsidP="00F62379">
      <w:pPr>
        <w:pStyle w:val="42"/>
        <w:spacing w:after="72"/>
        <w:ind w:leftChars="0" w:left="0"/>
        <w:rPr>
          <w:del w:id="16862" w:author="阿毛" w:date="2021-05-21T17:54:00Z"/>
          <w:rFonts w:hAnsi="標楷體"/>
        </w:rPr>
      </w:pPr>
    </w:p>
    <w:p w14:paraId="1118E3E5" w14:textId="230477AB" w:rsidR="00E24265" w:rsidDel="00CB3FDD" w:rsidRDefault="00E24265">
      <w:pPr>
        <w:widowControl/>
        <w:rPr>
          <w:del w:id="16863" w:author="阿毛" w:date="2021-05-21T17:54:00Z"/>
          <w:rFonts w:ascii="Arial" w:eastAsia="標楷體" w:hAnsi="標楷體" w:cs="標楷體"/>
          <w:kern w:val="0"/>
          <w:szCs w:val="28"/>
        </w:rPr>
      </w:pPr>
      <w:del w:id="16864" w:author="阿毛" w:date="2021-05-21T17:54:00Z">
        <w:r w:rsidDel="00CB3FDD">
          <w:rPr>
            <w:rFonts w:hAnsi="標楷體"/>
          </w:rPr>
          <w:br w:type="page"/>
        </w:r>
      </w:del>
    </w:p>
    <w:p w14:paraId="02EB753A" w14:textId="6860D1F1" w:rsidR="00E24265" w:rsidRPr="00A03472" w:rsidDel="00CB3FDD" w:rsidRDefault="00E24265">
      <w:pPr>
        <w:pStyle w:val="3"/>
        <w:numPr>
          <w:ilvl w:val="2"/>
          <w:numId w:val="116"/>
        </w:numPr>
        <w:rPr>
          <w:del w:id="16865" w:author="阿毛" w:date="2021-05-21T17:54:00Z"/>
          <w:rFonts w:ascii="標楷體" w:hAnsi="標楷體"/>
        </w:rPr>
        <w:pPrChange w:id="16866" w:author="智誠 楊" w:date="2021-05-10T09:53:00Z">
          <w:pPr>
            <w:pStyle w:val="3"/>
            <w:numPr>
              <w:ilvl w:val="2"/>
              <w:numId w:val="1"/>
            </w:numPr>
            <w:ind w:left="1247" w:hanging="680"/>
          </w:pPr>
        </w:pPrChange>
      </w:pPr>
      <w:del w:id="16867" w:author="阿毛" w:date="2021-05-21T17:54:00Z">
        <w:r w:rsidDel="00CB3FDD">
          <w:rPr>
            <w:rFonts w:ascii="標楷體" w:hAnsi="標楷體"/>
          </w:rPr>
          <w:delText>L</w:delText>
        </w:r>
        <w:r w:rsidDel="00CB3FDD">
          <w:rPr>
            <w:rFonts w:ascii="標楷體" w:hAnsi="標楷體" w:hint="eastAsia"/>
          </w:rPr>
          <w:delText>8330</w:delText>
        </w:r>
        <w:r w:rsidRPr="0041785D" w:rsidDel="00CB3FDD">
          <w:rPr>
            <w:rFonts w:ascii="標楷體" w:hAnsi="標楷體" w:hint="eastAsia"/>
          </w:rPr>
          <w:delText>前置調解回報有擔保債權金額資料</w:delText>
        </w:r>
      </w:del>
    </w:p>
    <w:p w14:paraId="1DFCEBEB" w14:textId="227E0CD9" w:rsidR="00E24265" w:rsidRPr="003972CE" w:rsidDel="00CB3FDD" w:rsidRDefault="00E24265">
      <w:pPr>
        <w:pStyle w:val="a"/>
        <w:rPr>
          <w:del w:id="16868" w:author="阿毛" w:date="2021-05-21T17:54:00Z"/>
        </w:rPr>
      </w:pPr>
      <w:del w:id="16869" w:author="阿毛" w:date="2021-05-21T17:54:00Z">
        <w:r w:rsidRPr="00615D4B" w:rsidDel="00CB3FDD">
          <w:delText>功能說明</w:delText>
        </w:r>
      </w:del>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E24265" w:rsidRPr="00615D4B" w:rsidDel="00CB3FDD" w14:paraId="5DA030DD" w14:textId="67B544DF" w:rsidTr="005F76AD">
        <w:trPr>
          <w:trHeight w:val="277"/>
          <w:del w:id="16870" w:author="阿毛" w:date="2021-05-21T17:54:00Z"/>
        </w:trPr>
        <w:tc>
          <w:tcPr>
            <w:tcW w:w="1548" w:type="dxa"/>
            <w:tcBorders>
              <w:top w:val="single" w:sz="8" w:space="0" w:color="000000"/>
              <w:bottom w:val="single" w:sz="8" w:space="0" w:color="000000"/>
              <w:right w:val="single" w:sz="8" w:space="0" w:color="000000"/>
            </w:tcBorders>
            <w:shd w:val="clear" w:color="auto" w:fill="F3F3F3"/>
          </w:tcPr>
          <w:p w14:paraId="0AF3528B" w14:textId="72AEC4FE" w:rsidR="00E24265" w:rsidRPr="00615D4B" w:rsidDel="00CB3FDD" w:rsidRDefault="00E24265" w:rsidP="005F76AD">
            <w:pPr>
              <w:rPr>
                <w:del w:id="16871" w:author="阿毛" w:date="2021-05-21T17:54:00Z"/>
                <w:rFonts w:ascii="標楷體" w:eastAsia="標楷體" w:hAnsi="標楷體"/>
              </w:rPr>
            </w:pPr>
            <w:del w:id="16872" w:author="阿毛" w:date="2021-05-21T17:54:00Z">
              <w:r w:rsidRPr="00615D4B" w:rsidDel="00CB3FDD">
                <w:rPr>
                  <w:rFonts w:ascii="標楷體" w:eastAsia="標楷體" w:hAnsi="標楷體"/>
                </w:rPr>
                <w:delText xml:space="preserve">功能名稱 </w:delText>
              </w:r>
            </w:del>
          </w:p>
        </w:tc>
        <w:tc>
          <w:tcPr>
            <w:tcW w:w="6318" w:type="dxa"/>
            <w:tcBorders>
              <w:top w:val="single" w:sz="8" w:space="0" w:color="000000"/>
              <w:left w:val="single" w:sz="8" w:space="0" w:color="000000"/>
              <w:bottom w:val="single" w:sz="8" w:space="0" w:color="000000"/>
            </w:tcBorders>
          </w:tcPr>
          <w:p w14:paraId="33B26382" w14:textId="5E511591" w:rsidR="00E24265" w:rsidRPr="00615D4B" w:rsidDel="00CB3FDD" w:rsidRDefault="00E24265" w:rsidP="005F76AD">
            <w:pPr>
              <w:rPr>
                <w:del w:id="16873" w:author="阿毛" w:date="2021-05-21T17:54:00Z"/>
                <w:rFonts w:ascii="標楷體" w:eastAsia="標楷體" w:hAnsi="標楷體"/>
              </w:rPr>
            </w:pPr>
            <w:del w:id="16874" w:author="阿毛" w:date="2021-05-21T17:54:00Z">
              <w:r w:rsidRPr="0041785D" w:rsidDel="00CB3FDD">
                <w:rPr>
                  <w:rFonts w:ascii="標楷體" w:eastAsia="標楷體" w:hAnsi="標楷體" w:hint="eastAsia"/>
                </w:rPr>
                <w:delText>前置調解回報有擔保債權金額資料</w:delText>
              </w:r>
            </w:del>
          </w:p>
        </w:tc>
      </w:tr>
      <w:tr w:rsidR="00E24265" w:rsidRPr="00615D4B" w:rsidDel="00CB3FDD" w14:paraId="36894654" w14:textId="5519921B" w:rsidTr="005F76AD">
        <w:trPr>
          <w:trHeight w:val="277"/>
          <w:del w:id="16875" w:author="阿毛" w:date="2021-05-21T17:54:00Z"/>
        </w:trPr>
        <w:tc>
          <w:tcPr>
            <w:tcW w:w="1548" w:type="dxa"/>
            <w:tcBorders>
              <w:top w:val="single" w:sz="8" w:space="0" w:color="000000"/>
              <w:bottom w:val="single" w:sz="8" w:space="0" w:color="000000"/>
              <w:right w:val="single" w:sz="8" w:space="0" w:color="000000"/>
            </w:tcBorders>
            <w:shd w:val="clear" w:color="auto" w:fill="F3F3F3"/>
          </w:tcPr>
          <w:p w14:paraId="657F88CA" w14:textId="5B7CD119" w:rsidR="00E24265" w:rsidRPr="00615D4B" w:rsidDel="00CB3FDD" w:rsidRDefault="00E24265" w:rsidP="005F76AD">
            <w:pPr>
              <w:rPr>
                <w:del w:id="16876" w:author="阿毛" w:date="2021-05-21T17:54:00Z"/>
                <w:rFonts w:ascii="標楷體" w:eastAsia="標楷體" w:hAnsi="標楷體"/>
              </w:rPr>
            </w:pPr>
            <w:del w:id="16877" w:author="阿毛" w:date="2021-05-21T17:54:00Z">
              <w:r w:rsidRPr="00615D4B" w:rsidDel="00CB3FDD">
                <w:rPr>
                  <w:rFonts w:ascii="標楷體" w:eastAsia="標楷體" w:hAnsi="標楷體"/>
                </w:rPr>
                <w:delText>進入條件</w:delText>
              </w:r>
            </w:del>
          </w:p>
        </w:tc>
        <w:tc>
          <w:tcPr>
            <w:tcW w:w="6318" w:type="dxa"/>
            <w:tcBorders>
              <w:top w:val="single" w:sz="8" w:space="0" w:color="000000"/>
              <w:left w:val="single" w:sz="8" w:space="0" w:color="000000"/>
              <w:bottom w:val="single" w:sz="8" w:space="0" w:color="000000"/>
            </w:tcBorders>
          </w:tcPr>
          <w:p w14:paraId="68AFACE9" w14:textId="5E6EA0BE" w:rsidR="00E24265" w:rsidRPr="00615D4B" w:rsidDel="00CB3FDD" w:rsidRDefault="00E24265" w:rsidP="005F76AD">
            <w:pPr>
              <w:rPr>
                <w:del w:id="16878" w:author="阿毛" w:date="2021-05-21T17:54:00Z"/>
                <w:rFonts w:ascii="標楷體" w:eastAsia="標楷體" w:hAnsi="標楷體"/>
              </w:rPr>
            </w:pPr>
          </w:p>
        </w:tc>
      </w:tr>
      <w:tr w:rsidR="00E24265" w:rsidRPr="00615D4B" w:rsidDel="00CB3FDD" w14:paraId="18B0CDD7" w14:textId="740E9396" w:rsidTr="005F76AD">
        <w:trPr>
          <w:trHeight w:val="773"/>
          <w:del w:id="16879" w:author="阿毛" w:date="2021-05-21T17:54:00Z"/>
        </w:trPr>
        <w:tc>
          <w:tcPr>
            <w:tcW w:w="1548" w:type="dxa"/>
            <w:tcBorders>
              <w:top w:val="single" w:sz="8" w:space="0" w:color="000000"/>
              <w:bottom w:val="single" w:sz="8" w:space="0" w:color="000000"/>
              <w:right w:val="single" w:sz="8" w:space="0" w:color="000000"/>
            </w:tcBorders>
            <w:shd w:val="clear" w:color="auto" w:fill="F3F3F3"/>
          </w:tcPr>
          <w:p w14:paraId="4B5BDCA2" w14:textId="48DEC678" w:rsidR="00E24265" w:rsidRPr="00615D4B" w:rsidDel="00CB3FDD" w:rsidRDefault="00E24265" w:rsidP="005F76AD">
            <w:pPr>
              <w:rPr>
                <w:del w:id="16880" w:author="阿毛" w:date="2021-05-21T17:54:00Z"/>
                <w:rFonts w:ascii="標楷體" w:eastAsia="標楷體" w:hAnsi="標楷體"/>
              </w:rPr>
            </w:pPr>
            <w:del w:id="16881" w:author="阿毛" w:date="2021-05-21T17:54:00Z">
              <w:r w:rsidRPr="00615D4B" w:rsidDel="00CB3FDD">
                <w:rPr>
                  <w:rFonts w:ascii="標楷體" w:eastAsia="標楷體" w:hAnsi="標楷體"/>
                </w:rPr>
                <w:delText xml:space="preserve">基本流程 </w:delText>
              </w:r>
            </w:del>
          </w:p>
        </w:tc>
        <w:tc>
          <w:tcPr>
            <w:tcW w:w="6318" w:type="dxa"/>
            <w:tcBorders>
              <w:top w:val="single" w:sz="8" w:space="0" w:color="000000"/>
              <w:left w:val="single" w:sz="8" w:space="0" w:color="000000"/>
              <w:bottom w:val="single" w:sz="8" w:space="0" w:color="000000"/>
            </w:tcBorders>
          </w:tcPr>
          <w:p w14:paraId="1E2BFDB5" w14:textId="2570D0FF" w:rsidR="00E24265" w:rsidRPr="00615D4B" w:rsidDel="00CB3FDD" w:rsidRDefault="00E24265" w:rsidP="005F76AD">
            <w:pPr>
              <w:rPr>
                <w:del w:id="16882" w:author="阿毛" w:date="2021-05-21T17:54:00Z"/>
                <w:rFonts w:ascii="標楷體" w:eastAsia="標楷體" w:hAnsi="標楷體"/>
              </w:rPr>
            </w:pPr>
          </w:p>
        </w:tc>
      </w:tr>
      <w:tr w:rsidR="00E24265" w:rsidRPr="00615D4B" w:rsidDel="00CB3FDD" w14:paraId="545DA067" w14:textId="6795687B" w:rsidTr="005F76AD">
        <w:trPr>
          <w:trHeight w:val="321"/>
          <w:del w:id="16883" w:author="阿毛" w:date="2021-05-21T17:54:00Z"/>
        </w:trPr>
        <w:tc>
          <w:tcPr>
            <w:tcW w:w="1548" w:type="dxa"/>
            <w:tcBorders>
              <w:top w:val="single" w:sz="8" w:space="0" w:color="000000"/>
              <w:bottom w:val="single" w:sz="8" w:space="0" w:color="000000"/>
              <w:right w:val="single" w:sz="8" w:space="0" w:color="000000"/>
            </w:tcBorders>
            <w:shd w:val="clear" w:color="auto" w:fill="F3F3F3"/>
          </w:tcPr>
          <w:p w14:paraId="51D576B7" w14:textId="4781799E" w:rsidR="00E24265" w:rsidRPr="00615D4B" w:rsidDel="00CB3FDD" w:rsidRDefault="00E24265" w:rsidP="005F76AD">
            <w:pPr>
              <w:rPr>
                <w:del w:id="16884" w:author="阿毛" w:date="2021-05-21T17:54:00Z"/>
                <w:rFonts w:ascii="標楷體" w:eastAsia="標楷體" w:hAnsi="標楷體"/>
              </w:rPr>
            </w:pPr>
            <w:del w:id="16885" w:author="阿毛" w:date="2021-05-21T17:54:00Z">
              <w:r w:rsidRPr="00615D4B" w:rsidDel="00CB3FDD">
                <w:rPr>
                  <w:rFonts w:ascii="標楷體" w:eastAsia="標楷體" w:hAnsi="標楷體"/>
                </w:rPr>
                <w:delText>選用流程</w:delText>
              </w:r>
            </w:del>
          </w:p>
        </w:tc>
        <w:tc>
          <w:tcPr>
            <w:tcW w:w="6318" w:type="dxa"/>
            <w:tcBorders>
              <w:top w:val="single" w:sz="8" w:space="0" w:color="000000"/>
              <w:left w:val="single" w:sz="8" w:space="0" w:color="000000"/>
              <w:bottom w:val="single" w:sz="8" w:space="0" w:color="000000"/>
            </w:tcBorders>
          </w:tcPr>
          <w:p w14:paraId="05381A82" w14:textId="4D238AEC" w:rsidR="00E24265" w:rsidRPr="00615D4B" w:rsidDel="00CB3FDD" w:rsidRDefault="00E24265" w:rsidP="005F76AD">
            <w:pPr>
              <w:rPr>
                <w:del w:id="16886" w:author="阿毛" w:date="2021-05-21T17:54:00Z"/>
                <w:rFonts w:ascii="標楷體" w:eastAsia="標楷體" w:hAnsi="標楷體"/>
              </w:rPr>
            </w:pPr>
          </w:p>
        </w:tc>
      </w:tr>
      <w:tr w:rsidR="00E24265" w:rsidRPr="00615D4B" w:rsidDel="00CB3FDD" w14:paraId="78B8BE4D" w14:textId="3333FF24" w:rsidTr="005F76AD">
        <w:trPr>
          <w:trHeight w:val="1311"/>
          <w:del w:id="16887" w:author="阿毛" w:date="2021-05-21T17:54:00Z"/>
        </w:trPr>
        <w:tc>
          <w:tcPr>
            <w:tcW w:w="1548" w:type="dxa"/>
            <w:tcBorders>
              <w:top w:val="single" w:sz="8" w:space="0" w:color="000000"/>
              <w:bottom w:val="single" w:sz="8" w:space="0" w:color="000000"/>
              <w:right w:val="single" w:sz="8" w:space="0" w:color="000000"/>
            </w:tcBorders>
            <w:shd w:val="clear" w:color="auto" w:fill="F3F3F3"/>
          </w:tcPr>
          <w:p w14:paraId="26DF6B95" w14:textId="59A2B888" w:rsidR="00E24265" w:rsidRPr="00615D4B" w:rsidDel="00CB3FDD" w:rsidRDefault="00E24265" w:rsidP="005F76AD">
            <w:pPr>
              <w:rPr>
                <w:del w:id="16888" w:author="阿毛" w:date="2021-05-21T17:54:00Z"/>
                <w:rFonts w:ascii="標楷體" w:eastAsia="標楷體" w:hAnsi="標楷體"/>
              </w:rPr>
            </w:pPr>
            <w:del w:id="16889" w:author="阿毛" w:date="2021-05-21T17:54:00Z">
              <w:r w:rsidRPr="00615D4B" w:rsidDel="00CB3FDD">
                <w:rPr>
                  <w:rFonts w:ascii="標楷體" w:eastAsia="標楷體" w:hAnsi="標楷體"/>
                </w:rPr>
                <w:delText>例外流程</w:delText>
              </w:r>
            </w:del>
          </w:p>
        </w:tc>
        <w:tc>
          <w:tcPr>
            <w:tcW w:w="6318" w:type="dxa"/>
            <w:tcBorders>
              <w:top w:val="single" w:sz="8" w:space="0" w:color="000000"/>
              <w:left w:val="single" w:sz="8" w:space="0" w:color="000000"/>
              <w:bottom w:val="single" w:sz="8" w:space="0" w:color="000000"/>
            </w:tcBorders>
          </w:tcPr>
          <w:p w14:paraId="642EF6A3" w14:textId="528E2BD2" w:rsidR="00E24265" w:rsidRPr="00615D4B" w:rsidDel="00CB3FDD" w:rsidRDefault="00E24265" w:rsidP="005F76AD">
            <w:pPr>
              <w:rPr>
                <w:del w:id="16890" w:author="阿毛" w:date="2021-05-21T17:54:00Z"/>
                <w:rFonts w:ascii="標楷體" w:eastAsia="標楷體" w:hAnsi="標楷體"/>
              </w:rPr>
            </w:pPr>
          </w:p>
        </w:tc>
      </w:tr>
      <w:tr w:rsidR="00E24265" w:rsidRPr="00615D4B" w:rsidDel="00CB3FDD" w14:paraId="7CBDD913" w14:textId="11AA2BEF" w:rsidTr="005F76AD">
        <w:trPr>
          <w:trHeight w:val="278"/>
          <w:del w:id="16891" w:author="阿毛" w:date="2021-05-21T17:54:00Z"/>
        </w:trPr>
        <w:tc>
          <w:tcPr>
            <w:tcW w:w="1548" w:type="dxa"/>
            <w:tcBorders>
              <w:top w:val="single" w:sz="8" w:space="0" w:color="000000"/>
              <w:bottom w:val="single" w:sz="8" w:space="0" w:color="000000"/>
              <w:right w:val="single" w:sz="8" w:space="0" w:color="000000"/>
            </w:tcBorders>
            <w:shd w:val="clear" w:color="auto" w:fill="F3F3F3"/>
          </w:tcPr>
          <w:p w14:paraId="6269902C" w14:textId="1D844F2A" w:rsidR="00E24265" w:rsidRPr="00615D4B" w:rsidDel="00CB3FDD" w:rsidRDefault="00E24265" w:rsidP="005F76AD">
            <w:pPr>
              <w:rPr>
                <w:del w:id="16892" w:author="阿毛" w:date="2021-05-21T17:54:00Z"/>
                <w:rFonts w:ascii="標楷體" w:eastAsia="標楷體" w:hAnsi="標楷體"/>
              </w:rPr>
            </w:pPr>
            <w:del w:id="16893" w:author="阿毛" w:date="2021-05-21T17:54:00Z">
              <w:r w:rsidRPr="00615D4B" w:rsidDel="00CB3FDD">
                <w:rPr>
                  <w:rFonts w:ascii="標楷體" w:eastAsia="標楷體" w:hAnsi="標楷體"/>
                </w:rPr>
                <w:delText xml:space="preserve">執行後狀況 </w:delText>
              </w:r>
            </w:del>
          </w:p>
        </w:tc>
        <w:tc>
          <w:tcPr>
            <w:tcW w:w="6318" w:type="dxa"/>
            <w:tcBorders>
              <w:top w:val="single" w:sz="8" w:space="0" w:color="000000"/>
              <w:left w:val="single" w:sz="8" w:space="0" w:color="000000"/>
              <w:bottom w:val="single" w:sz="8" w:space="0" w:color="000000"/>
            </w:tcBorders>
          </w:tcPr>
          <w:p w14:paraId="06CCE019" w14:textId="77DDC3B7" w:rsidR="00E24265" w:rsidRPr="00615D4B" w:rsidDel="00CB3FDD" w:rsidRDefault="00E24265" w:rsidP="005F76AD">
            <w:pPr>
              <w:rPr>
                <w:del w:id="16894" w:author="阿毛" w:date="2021-05-21T17:54:00Z"/>
                <w:rFonts w:ascii="標楷體" w:eastAsia="標楷體" w:hAnsi="標楷體"/>
              </w:rPr>
            </w:pPr>
          </w:p>
        </w:tc>
      </w:tr>
      <w:tr w:rsidR="00E24265" w:rsidRPr="00615D4B" w:rsidDel="00CB3FDD" w14:paraId="713131E7" w14:textId="145EEA01" w:rsidTr="005F76AD">
        <w:trPr>
          <w:trHeight w:val="358"/>
          <w:del w:id="16895" w:author="阿毛" w:date="2021-05-21T17:54:00Z"/>
        </w:trPr>
        <w:tc>
          <w:tcPr>
            <w:tcW w:w="1548" w:type="dxa"/>
            <w:tcBorders>
              <w:top w:val="single" w:sz="8" w:space="0" w:color="000000"/>
              <w:bottom w:val="single" w:sz="8" w:space="0" w:color="000000"/>
              <w:right w:val="single" w:sz="8" w:space="0" w:color="000000"/>
            </w:tcBorders>
            <w:shd w:val="clear" w:color="auto" w:fill="F3F3F3"/>
          </w:tcPr>
          <w:p w14:paraId="1A3D9E5F" w14:textId="45E184AD" w:rsidR="00E24265" w:rsidRPr="00615D4B" w:rsidDel="00CB3FDD" w:rsidRDefault="00E24265" w:rsidP="005F76AD">
            <w:pPr>
              <w:rPr>
                <w:del w:id="16896" w:author="阿毛" w:date="2021-05-21T17:54:00Z"/>
                <w:rFonts w:ascii="標楷體" w:eastAsia="標楷體" w:hAnsi="標楷體"/>
              </w:rPr>
            </w:pPr>
            <w:del w:id="16897" w:author="阿毛" w:date="2021-05-21T17:54:00Z">
              <w:r w:rsidRPr="00615D4B" w:rsidDel="00CB3FDD">
                <w:rPr>
                  <w:rFonts w:ascii="標楷體" w:eastAsia="標楷體" w:hAnsi="標楷體"/>
                </w:rPr>
                <w:delText>特別需求</w:delText>
              </w:r>
            </w:del>
          </w:p>
        </w:tc>
        <w:tc>
          <w:tcPr>
            <w:tcW w:w="6318" w:type="dxa"/>
            <w:tcBorders>
              <w:top w:val="single" w:sz="8" w:space="0" w:color="000000"/>
              <w:left w:val="single" w:sz="8" w:space="0" w:color="000000"/>
              <w:bottom w:val="single" w:sz="8" w:space="0" w:color="000000"/>
            </w:tcBorders>
          </w:tcPr>
          <w:p w14:paraId="48F16EB7" w14:textId="77ABC985" w:rsidR="00E24265" w:rsidRPr="00615D4B" w:rsidDel="00CB3FDD" w:rsidRDefault="00E24265" w:rsidP="005F76AD">
            <w:pPr>
              <w:rPr>
                <w:del w:id="16898" w:author="阿毛" w:date="2021-05-21T17:54:00Z"/>
                <w:rFonts w:ascii="標楷體" w:eastAsia="標楷體" w:hAnsi="標楷體"/>
              </w:rPr>
            </w:pPr>
          </w:p>
        </w:tc>
      </w:tr>
      <w:tr w:rsidR="00E24265" w:rsidRPr="00615D4B" w:rsidDel="00CB3FDD" w14:paraId="486CCCE3" w14:textId="52C3F905" w:rsidTr="005F76AD">
        <w:trPr>
          <w:trHeight w:val="278"/>
          <w:del w:id="16899" w:author="阿毛" w:date="2021-05-21T17:54:00Z"/>
        </w:trPr>
        <w:tc>
          <w:tcPr>
            <w:tcW w:w="1548" w:type="dxa"/>
            <w:tcBorders>
              <w:top w:val="single" w:sz="8" w:space="0" w:color="000000"/>
              <w:bottom w:val="single" w:sz="8" w:space="0" w:color="000000"/>
              <w:right w:val="single" w:sz="8" w:space="0" w:color="000000"/>
            </w:tcBorders>
            <w:shd w:val="clear" w:color="auto" w:fill="F3F3F3"/>
          </w:tcPr>
          <w:p w14:paraId="07545971" w14:textId="3A0B1B72" w:rsidR="00E24265" w:rsidRPr="00615D4B" w:rsidDel="00CB3FDD" w:rsidRDefault="00E24265" w:rsidP="005F76AD">
            <w:pPr>
              <w:rPr>
                <w:del w:id="16900" w:author="阿毛" w:date="2021-05-21T17:54:00Z"/>
                <w:rFonts w:ascii="標楷體" w:eastAsia="標楷體" w:hAnsi="標楷體"/>
              </w:rPr>
            </w:pPr>
            <w:del w:id="16901" w:author="阿毛" w:date="2021-05-21T17:54:00Z">
              <w:r w:rsidRPr="00615D4B" w:rsidDel="00CB3FDD">
                <w:rPr>
                  <w:rFonts w:ascii="標楷體" w:eastAsia="標楷體" w:hAnsi="標楷體"/>
                </w:rPr>
                <w:delText xml:space="preserve">參考 </w:delText>
              </w:r>
            </w:del>
          </w:p>
        </w:tc>
        <w:tc>
          <w:tcPr>
            <w:tcW w:w="6318" w:type="dxa"/>
            <w:tcBorders>
              <w:top w:val="single" w:sz="8" w:space="0" w:color="000000"/>
              <w:left w:val="single" w:sz="8" w:space="0" w:color="000000"/>
              <w:bottom w:val="single" w:sz="8" w:space="0" w:color="000000"/>
            </w:tcBorders>
          </w:tcPr>
          <w:p w14:paraId="49F7F487" w14:textId="5728C96B" w:rsidR="00E24265" w:rsidRPr="00615D4B" w:rsidDel="00CB3FDD" w:rsidRDefault="00E24265" w:rsidP="005F76AD">
            <w:pPr>
              <w:rPr>
                <w:del w:id="16902" w:author="阿毛" w:date="2021-05-21T17:54:00Z"/>
                <w:rFonts w:ascii="標楷體" w:eastAsia="標楷體" w:hAnsi="標楷體"/>
              </w:rPr>
            </w:pPr>
          </w:p>
        </w:tc>
      </w:tr>
    </w:tbl>
    <w:p w14:paraId="10FD053F" w14:textId="433504EA" w:rsidR="00E24265" w:rsidDel="00CB3FDD" w:rsidRDefault="00E24265" w:rsidP="00E24265">
      <w:pPr>
        <w:rPr>
          <w:del w:id="16903" w:author="阿毛" w:date="2021-05-21T17:54:00Z"/>
        </w:rPr>
      </w:pPr>
    </w:p>
    <w:p w14:paraId="55BF0120" w14:textId="61610A85" w:rsidR="00E24265" w:rsidRPr="00615D4B" w:rsidDel="00CB3FDD" w:rsidRDefault="00E24265">
      <w:pPr>
        <w:pStyle w:val="a"/>
        <w:rPr>
          <w:del w:id="16904" w:author="阿毛" w:date="2021-05-21T17:54:00Z"/>
        </w:rPr>
      </w:pPr>
      <w:del w:id="16905" w:author="阿毛" w:date="2021-05-21T17:54:00Z">
        <w:r w:rsidRPr="00615D4B" w:rsidDel="00CB3FDD">
          <w:delText>UI畫面</w:delText>
        </w:r>
      </w:del>
    </w:p>
    <w:p w14:paraId="1B9B0E28" w14:textId="6685AC70" w:rsidR="00E24265" w:rsidDel="00CB3FDD" w:rsidRDefault="00E24265" w:rsidP="00E24265">
      <w:pPr>
        <w:pStyle w:val="42"/>
        <w:spacing w:after="72"/>
        <w:ind w:left="1133"/>
        <w:rPr>
          <w:del w:id="16906" w:author="阿毛" w:date="2021-05-21T17:54:00Z"/>
          <w:rFonts w:hAnsi="標楷體"/>
        </w:rPr>
      </w:pPr>
      <w:del w:id="16907" w:author="阿毛" w:date="2021-05-21T17:54:00Z">
        <w:r w:rsidRPr="00743962" w:rsidDel="00CB3FDD">
          <w:rPr>
            <w:rFonts w:hAnsi="標楷體" w:hint="eastAsia"/>
          </w:rPr>
          <w:delText>輸入畫面：</w:delText>
        </w:r>
      </w:del>
    </w:p>
    <w:p w14:paraId="267ACCBB" w14:textId="63BD783B" w:rsidR="00E24265" w:rsidRPr="00F7560C" w:rsidDel="00CB3FDD" w:rsidRDefault="00E24265" w:rsidP="00E24265">
      <w:pPr>
        <w:pStyle w:val="42"/>
        <w:spacing w:after="72"/>
        <w:ind w:leftChars="0" w:left="0"/>
        <w:rPr>
          <w:del w:id="16908" w:author="阿毛" w:date="2021-05-21T17:54:00Z"/>
          <w:rFonts w:hAnsi="標楷體"/>
        </w:rPr>
      </w:pPr>
      <w:del w:id="16909" w:author="阿毛" w:date="2021-05-21T17:54:00Z">
        <w:r w:rsidRPr="00A378AC" w:rsidDel="00CB3FDD">
          <w:rPr>
            <w:rFonts w:hAnsi="標楷體"/>
            <w:noProof/>
          </w:rPr>
          <w:drawing>
            <wp:inline distT="0" distB="0" distL="0" distR="0" wp14:anchorId="39A2C2E2" wp14:editId="341B1A7D">
              <wp:extent cx="6607377" cy="3611880"/>
              <wp:effectExtent l="0" t="0" r="0" b="0"/>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6607377" cy="3611880"/>
                      </a:xfrm>
                      <a:prstGeom prst="rect">
                        <a:avLst/>
                      </a:prstGeom>
                    </pic:spPr>
                  </pic:pic>
                </a:graphicData>
              </a:graphic>
            </wp:inline>
          </w:drawing>
        </w:r>
      </w:del>
    </w:p>
    <w:p w14:paraId="500CDE40" w14:textId="76BA648B" w:rsidR="00E24265" w:rsidDel="00CB3FDD" w:rsidRDefault="00E24265" w:rsidP="00E24265">
      <w:pPr>
        <w:pStyle w:val="1text"/>
        <w:rPr>
          <w:del w:id="16910" w:author="阿毛" w:date="2021-05-21T17:54:00Z"/>
          <w:rFonts w:ascii="Times New Roman" w:hAnsi="Times New Roman"/>
        </w:rPr>
      </w:pPr>
    </w:p>
    <w:p w14:paraId="18B71F8F" w14:textId="0E492385" w:rsidR="00E24265" w:rsidRPr="003972CE" w:rsidDel="00CB3FDD" w:rsidRDefault="00E24265">
      <w:pPr>
        <w:pStyle w:val="a"/>
        <w:rPr>
          <w:del w:id="16911" w:author="阿毛" w:date="2021-05-21T17:54:00Z"/>
        </w:rPr>
      </w:pPr>
      <w:del w:id="16912" w:author="阿毛" w:date="2021-05-21T17:54:00Z">
        <w:r w:rsidRPr="00615D4B" w:rsidDel="00CB3FDD">
          <w:rPr>
            <w:rFonts w:hint="eastAsia"/>
          </w:rPr>
          <w:delText>輸入</w:delText>
        </w:r>
        <w:r w:rsidRPr="003972CE" w:rsidDel="00CB3FDD">
          <w:delText>畫面資料說明</w:delText>
        </w:r>
      </w:del>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7"/>
        <w:gridCol w:w="1576"/>
        <w:gridCol w:w="1300"/>
        <w:gridCol w:w="1300"/>
        <w:gridCol w:w="1119"/>
        <w:gridCol w:w="623"/>
        <w:gridCol w:w="623"/>
        <w:gridCol w:w="3422"/>
      </w:tblGrid>
      <w:tr w:rsidR="00E24265" w:rsidRPr="00615D4B" w:rsidDel="00CB3FDD" w14:paraId="3196C1BA" w14:textId="63987B48" w:rsidTr="005F76AD">
        <w:trPr>
          <w:trHeight w:val="388"/>
          <w:jc w:val="center"/>
          <w:del w:id="16913" w:author="阿毛" w:date="2021-05-21T17:54:00Z"/>
        </w:trPr>
        <w:tc>
          <w:tcPr>
            <w:tcW w:w="219" w:type="pct"/>
            <w:vMerge w:val="restart"/>
          </w:tcPr>
          <w:p w14:paraId="4442706A" w14:textId="213AB4E7" w:rsidR="00E24265" w:rsidRPr="00615D4B" w:rsidDel="00CB3FDD" w:rsidRDefault="00E24265" w:rsidP="005F76AD">
            <w:pPr>
              <w:rPr>
                <w:del w:id="16914" w:author="阿毛" w:date="2021-05-21T17:54:00Z"/>
                <w:rFonts w:ascii="標楷體" w:eastAsia="標楷體" w:hAnsi="標楷體"/>
              </w:rPr>
            </w:pPr>
            <w:del w:id="16915" w:author="阿毛" w:date="2021-05-21T17:54:00Z">
              <w:r w:rsidRPr="00615D4B" w:rsidDel="00CB3FDD">
                <w:rPr>
                  <w:rFonts w:ascii="標楷體" w:eastAsia="標楷體" w:hAnsi="標楷體"/>
                </w:rPr>
                <w:delText>序號</w:delText>
              </w:r>
            </w:del>
          </w:p>
        </w:tc>
        <w:tc>
          <w:tcPr>
            <w:tcW w:w="756" w:type="pct"/>
            <w:vMerge w:val="restart"/>
          </w:tcPr>
          <w:p w14:paraId="43DF6694" w14:textId="3E83D060" w:rsidR="00E24265" w:rsidRPr="00615D4B" w:rsidDel="00CB3FDD" w:rsidRDefault="00E24265" w:rsidP="005F76AD">
            <w:pPr>
              <w:rPr>
                <w:del w:id="16916" w:author="阿毛" w:date="2021-05-21T17:54:00Z"/>
                <w:rFonts w:ascii="標楷體" w:eastAsia="標楷體" w:hAnsi="標楷體"/>
              </w:rPr>
            </w:pPr>
            <w:del w:id="16917" w:author="阿毛" w:date="2021-05-21T17:54:00Z">
              <w:r w:rsidRPr="00615D4B" w:rsidDel="00CB3FDD">
                <w:rPr>
                  <w:rFonts w:ascii="標楷體" w:eastAsia="標楷體" w:hAnsi="標楷體"/>
                </w:rPr>
                <w:delText>欄位</w:delText>
              </w:r>
            </w:del>
          </w:p>
        </w:tc>
        <w:tc>
          <w:tcPr>
            <w:tcW w:w="2382" w:type="pct"/>
            <w:gridSpan w:val="5"/>
          </w:tcPr>
          <w:p w14:paraId="6C6F0DF6" w14:textId="168A4891" w:rsidR="00E24265" w:rsidRPr="00615D4B" w:rsidDel="00CB3FDD" w:rsidRDefault="00E24265" w:rsidP="005F76AD">
            <w:pPr>
              <w:jc w:val="center"/>
              <w:rPr>
                <w:del w:id="16918" w:author="阿毛" w:date="2021-05-21T17:54:00Z"/>
                <w:rFonts w:ascii="標楷體" w:eastAsia="標楷體" w:hAnsi="標楷體"/>
              </w:rPr>
            </w:pPr>
            <w:del w:id="16919" w:author="阿毛" w:date="2021-05-21T17:54:00Z">
              <w:r w:rsidRPr="00615D4B" w:rsidDel="00CB3FDD">
                <w:rPr>
                  <w:rFonts w:ascii="標楷體" w:eastAsia="標楷體" w:hAnsi="標楷體"/>
                </w:rPr>
                <w:delText>說明</w:delText>
              </w:r>
            </w:del>
          </w:p>
        </w:tc>
        <w:tc>
          <w:tcPr>
            <w:tcW w:w="1643" w:type="pct"/>
            <w:vMerge w:val="restart"/>
          </w:tcPr>
          <w:p w14:paraId="7B777A2B" w14:textId="16D0CEC1" w:rsidR="00E24265" w:rsidRPr="00615D4B" w:rsidDel="00CB3FDD" w:rsidRDefault="00E24265" w:rsidP="005F76AD">
            <w:pPr>
              <w:rPr>
                <w:del w:id="16920" w:author="阿毛" w:date="2021-05-21T17:54:00Z"/>
                <w:rFonts w:ascii="標楷體" w:eastAsia="標楷體" w:hAnsi="標楷體"/>
              </w:rPr>
            </w:pPr>
            <w:del w:id="16921" w:author="阿毛" w:date="2021-05-21T17:54:00Z">
              <w:r w:rsidRPr="00615D4B" w:rsidDel="00CB3FDD">
                <w:rPr>
                  <w:rFonts w:ascii="標楷體" w:eastAsia="標楷體" w:hAnsi="標楷體"/>
                </w:rPr>
                <w:delText>處理邏輯及注意事項</w:delText>
              </w:r>
            </w:del>
          </w:p>
        </w:tc>
      </w:tr>
      <w:tr w:rsidR="00E24265" w:rsidRPr="00615D4B" w:rsidDel="00CB3FDD" w14:paraId="5C0FF23C" w14:textId="076C9AC4" w:rsidTr="005F76AD">
        <w:trPr>
          <w:trHeight w:val="244"/>
          <w:jc w:val="center"/>
          <w:del w:id="16922" w:author="阿毛" w:date="2021-05-21T17:54:00Z"/>
        </w:trPr>
        <w:tc>
          <w:tcPr>
            <w:tcW w:w="219" w:type="pct"/>
            <w:vMerge/>
          </w:tcPr>
          <w:p w14:paraId="7F92CB04" w14:textId="6BBE69B2" w:rsidR="00E24265" w:rsidRPr="00615D4B" w:rsidDel="00CB3FDD" w:rsidRDefault="00E24265" w:rsidP="005F76AD">
            <w:pPr>
              <w:rPr>
                <w:del w:id="16923" w:author="阿毛" w:date="2021-05-21T17:54:00Z"/>
                <w:rFonts w:ascii="標楷體" w:eastAsia="標楷體" w:hAnsi="標楷體"/>
              </w:rPr>
            </w:pPr>
          </w:p>
        </w:tc>
        <w:tc>
          <w:tcPr>
            <w:tcW w:w="756" w:type="pct"/>
            <w:vMerge/>
          </w:tcPr>
          <w:p w14:paraId="3D835F79" w14:textId="02E9CB20" w:rsidR="00E24265" w:rsidRPr="00615D4B" w:rsidDel="00CB3FDD" w:rsidRDefault="00E24265" w:rsidP="005F76AD">
            <w:pPr>
              <w:rPr>
                <w:del w:id="16924" w:author="阿毛" w:date="2021-05-21T17:54:00Z"/>
                <w:rFonts w:ascii="標楷體" w:eastAsia="標楷體" w:hAnsi="標楷體"/>
              </w:rPr>
            </w:pPr>
          </w:p>
        </w:tc>
        <w:tc>
          <w:tcPr>
            <w:tcW w:w="624" w:type="pct"/>
          </w:tcPr>
          <w:p w14:paraId="73F28B15" w14:textId="653EDFE4" w:rsidR="00E24265" w:rsidRPr="00615D4B" w:rsidDel="00CB3FDD" w:rsidRDefault="00E24265" w:rsidP="005F76AD">
            <w:pPr>
              <w:rPr>
                <w:del w:id="16925" w:author="阿毛" w:date="2021-05-21T17:54:00Z"/>
                <w:rFonts w:ascii="標楷體" w:eastAsia="標楷體" w:hAnsi="標楷體"/>
              </w:rPr>
            </w:pPr>
            <w:del w:id="16926" w:author="阿毛" w:date="2021-05-21T17:54:00Z">
              <w:r w:rsidRPr="00615D4B" w:rsidDel="00CB3FDD">
                <w:rPr>
                  <w:rFonts w:ascii="標楷體" w:eastAsia="標楷體" w:hAnsi="標楷體" w:hint="eastAsia"/>
                </w:rPr>
                <w:delText>資料型態長度</w:delText>
              </w:r>
            </w:del>
          </w:p>
        </w:tc>
        <w:tc>
          <w:tcPr>
            <w:tcW w:w="624" w:type="pct"/>
          </w:tcPr>
          <w:p w14:paraId="3ACE9493" w14:textId="419C083B" w:rsidR="00E24265" w:rsidRPr="00615D4B" w:rsidDel="00CB3FDD" w:rsidRDefault="00E24265" w:rsidP="005F76AD">
            <w:pPr>
              <w:rPr>
                <w:del w:id="16927" w:author="阿毛" w:date="2021-05-21T17:54:00Z"/>
                <w:rFonts w:ascii="標楷體" w:eastAsia="標楷體" w:hAnsi="標楷體"/>
              </w:rPr>
            </w:pPr>
            <w:del w:id="16928" w:author="阿毛" w:date="2021-05-21T17:54:00Z">
              <w:r w:rsidRPr="00615D4B" w:rsidDel="00CB3FDD">
                <w:rPr>
                  <w:rFonts w:ascii="標楷體" w:eastAsia="標楷體" w:hAnsi="標楷體"/>
                </w:rPr>
                <w:delText>預設值</w:delText>
              </w:r>
            </w:del>
          </w:p>
        </w:tc>
        <w:tc>
          <w:tcPr>
            <w:tcW w:w="537" w:type="pct"/>
          </w:tcPr>
          <w:p w14:paraId="22268D44" w14:textId="5721CA2E" w:rsidR="00E24265" w:rsidRPr="00615D4B" w:rsidDel="00CB3FDD" w:rsidRDefault="00E24265" w:rsidP="005F76AD">
            <w:pPr>
              <w:rPr>
                <w:del w:id="16929" w:author="阿毛" w:date="2021-05-21T17:54:00Z"/>
                <w:rFonts w:ascii="標楷體" w:eastAsia="標楷體" w:hAnsi="標楷體"/>
              </w:rPr>
            </w:pPr>
            <w:del w:id="16930" w:author="阿毛" w:date="2021-05-21T17:54:00Z">
              <w:r w:rsidRPr="00615D4B" w:rsidDel="00CB3FDD">
                <w:rPr>
                  <w:rFonts w:ascii="標楷體" w:eastAsia="標楷體" w:hAnsi="標楷體"/>
                </w:rPr>
                <w:delText>選單內容</w:delText>
              </w:r>
            </w:del>
          </w:p>
        </w:tc>
        <w:tc>
          <w:tcPr>
            <w:tcW w:w="299" w:type="pct"/>
          </w:tcPr>
          <w:p w14:paraId="3C063695" w14:textId="7162306F" w:rsidR="00E24265" w:rsidRPr="00615D4B" w:rsidDel="00CB3FDD" w:rsidRDefault="00E24265" w:rsidP="005F76AD">
            <w:pPr>
              <w:rPr>
                <w:del w:id="16931" w:author="阿毛" w:date="2021-05-21T17:54:00Z"/>
                <w:rFonts w:ascii="標楷體" w:eastAsia="標楷體" w:hAnsi="標楷體"/>
              </w:rPr>
            </w:pPr>
            <w:del w:id="16932" w:author="阿毛" w:date="2021-05-21T17:54:00Z">
              <w:r w:rsidRPr="00615D4B" w:rsidDel="00CB3FDD">
                <w:rPr>
                  <w:rFonts w:ascii="標楷體" w:eastAsia="標楷體" w:hAnsi="標楷體"/>
                </w:rPr>
                <w:delText>必填</w:delText>
              </w:r>
            </w:del>
          </w:p>
        </w:tc>
        <w:tc>
          <w:tcPr>
            <w:tcW w:w="299" w:type="pct"/>
          </w:tcPr>
          <w:p w14:paraId="5568B38A" w14:textId="2E2AFA35" w:rsidR="00E24265" w:rsidRPr="00615D4B" w:rsidDel="00CB3FDD" w:rsidRDefault="00E24265" w:rsidP="005F76AD">
            <w:pPr>
              <w:rPr>
                <w:del w:id="16933" w:author="阿毛" w:date="2021-05-21T17:54:00Z"/>
                <w:rFonts w:ascii="標楷體" w:eastAsia="標楷體" w:hAnsi="標楷體"/>
              </w:rPr>
            </w:pPr>
            <w:del w:id="16934" w:author="阿毛" w:date="2021-05-21T17:54:00Z">
              <w:r w:rsidRPr="00615D4B" w:rsidDel="00CB3FDD">
                <w:rPr>
                  <w:rFonts w:ascii="標楷體" w:eastAsia="標楷體" w:hAnsi="標楷體"/>
                </w:rPr>
                <w:delText>R/W</w:delText>
              </w:r>
            </w:del>
          </w:p>
        </w:tc>
        <w:tc>
          <w:tcPr>
            <w:tcW w:w="1643" w:type="pct"/>
            <w:vMerge/>
          </w:tcPr>
          <w:p w14:paraId="2CBCA4ED" w14:textId="41CD98D2" w:rsidR="00E24265" w:rsidRPr="00615D4B" w:rsidDel="00CB3FDD" w:rsidRDefault="00E24265" w:rsidP="005F76AD">
            <w:pPr>
              <w:rPr>
                <w:del w:id="16935" w:author="阿毛" w:date="2021-05-21T17:54:00Z"/>
                <w:rFonts w:ascii="標楷體" w:eastAsia="標楷體" w:hAnsi="標楷體"/>
              </w:rPr>
            </w:pPr>
          </w:p>
        </w:tc>
      </w:tr>
      <w:tr w:rsidR="00E24265" w:rsidRPr="00615D4B" w:rsidDel="00CB3FDD" w14:paraId="53E48033" w14:textId="665750FD" w:rsidTr="005F76AD">
        <w:trPr>
          <w:trHeight w:val="291"/>
          <w:jc w:val="center"/>
          <w:del w:id="16936" w:author="阿毛" w:date="2021-05-21T17:54:00Z"/>
        </w:trPr>
        <w:tc>
          <w:tcPr>
            <w:tcW w:w="219" w:type="pct"/>
          </w:tcPr>
          <w:p w14:paraId="6ACCD557" w14:textId="6C7A08F3" w:rsidR="00E24265" w:rsidRPr="005E579A" w:rsidDel="00CB3FDD" w:rsidRDefault="00E24265" w:rsidP="005F76AD">
            <w:pPr>
              <w:pStyle w:val="af9"/>
              <w:numPr>
                <w:ilvl w:val="0"/>
                <w:numId w:val="59"/>
              </w:numPr>
              <w:ind w:leftChars="0"/>
              <w:rPr>
                <w:del w:id="16937" w:author="阿毛" w:date="2021-05-21T17:54:00Z"/>
                <w:rFonts w:ascii="標楷體" w:eastAsia="標楷體" w:hAnsi="標楷體"/>
              </w:rPr>
            </w:pPr>
          </w:p>
        </w:tc>
        <w:tc>
          <w:tcPr>
            <w:tcW w:w="756" w:type="pct"/>
          </w:tcPr>
          <w:p w14:paraId="4F2159E0" w14:textId="08964356" w:rsidR="00E24265" w:rsidRPr="00615D4B" w:rsidDel="00CB3FDD" w:rsidRDefault="00E24265" w:rsidP="005F76AD">
            <w:pPr>
              <w:rPr>
                <w:del w:id="16938" w:author="阿毛" w:date="2021-05-21T17:54:00Z"/>
                <w:rFonts w:ascii="標楷體" w:eastAsia="標楷體" w:hAnsi="標楷體"/>
              </w:rPr>
            </w:pPr>
            <w:del w:id="16939" w:author="阿毛" w:date="2021-05-21T17:54:00Z">
              <w:r w:rsidRPr="00971C3D" w:rsidDel="00CB3FDD">
                <w:rPr>
                  <w:rFonts w:ascii="標楷體" w:eastAsia="標楷體" w:hAnsi="標楷體" w:hint="eastAsia"/>
                </w:rPr>
                <w:delText>交易代碼</w:delText>
              </w:r>
            </w:del>
          </w:p>
        </w:tc>
        <w:tc>
          <w:tcPr>
            <w:tcW w:w="624" w:type="pct"/>
          </w:tcPr>
          <w:p w14:paraId="4D81B62C" w14:textId="07A1FE6E" w:rsidR="00E24265" w:rsidRPr="00615D4B" w:rsidDel="00CB3FDD" w:rsidRDefault="00E24265" w:rsidP="005F76AD">
            <w:pPr>
              <w:rPr>
                <w:del w:id="16940" w:author="阿毛" w:date="2021-05-21T17:54:00Z"/>
                <w:rFonts w:ascii="標楷體" w:eastAsia="標楷體" w:hAnsi="標楷體"/>
              </w:rPr>
            </w:pPr>
          </w:p>
        </w:tc>
        <w:tc>
          <w:tcPr>
            <w:tcW w:w="624" w:type="pct"/>
          </w:tcPr>
          <w:p w14:paraId="0436A0FC" w14:textId="6CAA80AC" w:rsidR="00E24265" w:rsidRPr="00615D4B" w:rsidDel="00CB3FDD" w:rsidRDefault="00E24265" w:rsidP="005F76AD">
            <w:pPr>
              <w:rPr>
                <w:del w:id="16941" w:author="阿毛" w:date="2021-05-21T17:54:00Z"/>
                <w:rFonts w:ascii="標楷體" w:eastAsia="標楷體" w:hAnsi="標楷體"/>
              </w:rPr>
            </w:pPr>
          </w:p>
        </w:tc>
        <w:tc>
          <w:tcPr>
            <w:tcW w:w="537" w:type="pct"/>
          </w:tcPr>
          <w:p w14:paraId="3ECAA5B5" w14:textId="6C307D69" w:rsidR="00E24265" w:rsidRPr="00615D4B" w:rsidDel="00CB3FDD" w:rsidRDefault="00E24265" w:rsidP="005F76AD">
            <w:pPr>
              <w:rPr>
                <w:del w:id="16942" w:author="阿毛" w:date="2021-05-21T17:54:00Z"/>
                <w:rFonts w:ascii="標楷體" w:eastAsia="標楷體" w:hAnsi="標楷體"/>
              </w:rPr>
            </w:pPr>
            <w:del w:id="16943" w:author="阿毛" w:date="2021-05-21T17:54:00Z">
              <w:r w:rsidDel="00CB3FDD">
                <w:rPr>
                  <w:rFonts w:ascii="標楷體" w:eastAsia="標楷體" w:hAnsi="標楷體" w:hint="eastAsia"/>
                </w:rPr>
                <w:delText>下拉式選單</w:delText>
              </w:r>
            </w:del>
          </w:p>
        </w:tc>
        <w:tc>
          <w:tcPr>
            <w:tcW w:w="299" w:type="pct"/>
          </w:tcPr>
          <w:p w14:paraId="7F43F980" w14:textId="1B480535" w:rsidR="00E24265" w:rsidRPr="00615D4B" w:rsidDel="00CB3FDD" w:rsidRDefault="00E24265" w:rsidP="005F76AD">
            <w:pPr>
              <w:rPr>
                <w:del w:id="16944" w:author="阿毛" w:date="2021-05-21T17:54:00Z"/>
                <w:rFonts w:ascii="標楷體" w:eastAsia="標楷體" w:hAnsi="標楷體"/>
              </w:rPr>
            </w:pPr>
          </w:p>
        </w:tc>
        <w:tc>
          <w:tcPr>
            <w:tcW w:w="299" w:type="pct"/>
          </w:tcPr>
          <w:p w14:paraId="6DC7A127" w14:textId="34FC70A3" w:rsidR="00E24265" w:rsidRPr="00615D4B" w:rsidDel="00CB3FDD" w:rsidRDefault="00E24265" w:rsidP="005F76AD">
            <w:pPr>
              <w:rPr>
                <w:del w:id="16945" w:author="阿毛" w:date="2021-05-21T17:54:00Z"/>
                <w:rFonts w:ascii="標楷體" w:eastAsia="標楷體" w:hAnsi="標楷體"/>
              </w:rPr>
            </w:pPr>
          </w:p>
        </w:tc>
        <w:tc>
          <w:tcPr>
            <w:tcW w:w="1643" w:type="pct"/>
          </w:tcPr>
          <w:p w14:paraId="1E7E4689" w14:textId="07F15278" w:rsidR="00E24265" w:rsidDel="00CB3FDD" w:rsidRDefault="00E24265" w:rsidP="005F76AD">
            <w:pPr>
              <w:rPr>
                <w:del w:id="16946" w:author="阿毛" w:date="2021-05-21T17:54:00Z"/>
                <w:rFonts w:ascii="標楷體" w:eastAsia="標楷體" w:hAnsi="標楷體"/>
              </w:rPr>
            </w:pPr>
            <w:del w:id="16947" w:author="阿毛" w:date="2021-05-21T17:54:00Z">
              <w:r w:rsidRPr="000A7F55" w:rsidDel="00CB3FDD">
                <w:rPr>
                  <w:rFonts w:ascii="標楷體" w:eastAsia="標楷體" w:hAnsi="標楷體" w:hint="eastAsia"/>
                </w:rPr>
                <w:delText>1:新增</w:delText>
              </w:r>
            </w:del>
          </w:p>
          <w:p w14:paraId="6D64C8DD" w14:textId="74C66D00" w:rsidR="00E24265" w:rsidDel="00CB3FDD" w:rsidRDefault="00E24265" w:rsidP="005F76AD">
            <w:pPr>
              <w:rPr>
                <w:del w:id="16948" w:author="阿毛" w:date="2021-05-21T17:54:00Z"/>
                <w:rFonts w:ascii="標楷體" w:eastAsia="標楷體" w:hAnsi="標楷體"/>
              </w:rPr>
            </w:pPr>
            <w:del w:id="16949" w:author="阿毛" w:date="2021-05-21T17:54:00Z">
              <w:r w:rsidRPr="000A7F55" w:rsidDel="00CB3FDD">
                <w:rPr>
                  <w:rFonts w:ascii="標楷體" w:eastAsia="標楷體" w:hAnsi="標楷體" w:hint="eastAsia"/>
                </w:rPr>
                <w:delText>2:異動</w:delText>
              </w:r>
            </w:del>
          </w:p>
          <w:p w14:paraId="4E7AB0FC" w14:textId="6B3188BB" w:rsidR="00E24265" w:rsidRPr="00615D4B" w:rsidDel="00CB3FDD" w:rsidRDefault="00E24265" w:rsidP="005F76AD">
            <w:pPr>
              <w:rPr>
                <w:del w:id="16950" w:author="阿毛" w:date="2021-05-21T17:54:00Z"/>
                <w:rFonts w:ascii="標楷體" w:eastAsia="標楷體" w:hAnsi="標楷體"/>
              </w:rPr>
            </w:pPr>
            <w:del w:id="16951" w:author="阿毛" w:date="2021-05-21T17:54:00Z">
              <w:r w:rsidRPr="000A7F55" w:rsidDel="00CB3FDD">
                <w:rPr>
                  <w:rFonts w:ascii="標楷體" w:eastAsia="標楷體" w:hAnsi="標楷體" w:hint="eastAsia"/>
                </w:rPr>
                <w:delText>4:刪除</w:delText>
              </w:r>
            </w:del>
          </w:p>
        </w:tc>
      </w:tr>
      <w:tr w:rsidR="00E24265" w:rsidRPr="00615D4B" w:rsidDel="00CB3FDD" w14:paraId="70752D16" w14:textId="7B24E11F" w:rsidTr="005F76AD">
        <w:trPr>
          <w:trHeight w:val="291"/>
          <w:jc w:val="center"/>
          <w:del w:id="16952" w:author="阿毛" w:date="2021-05-21T17:54:00Z"/>
        </w:trPr>
        <w:tc>
          <w:tcPr>
            <w:tcW w:w="219" w:type="pct"/>
          </w:tcPr>
          <w:p w14:paraId="0016F767" w14:textId="3ECAD8D8" w:rsidR="00E24265" w:rsidRPr="005E579A" w:rsidDel="00CB3FDD" w:rsidRDefault="00E24265" w:rsidP="005F76AD">
            <w:pPr>
              <w:pStyle w:val="af9"/>
              <w:numPr>
                <w:ilvl w:val="0"/>
                <w:numId w:val="59"/>
              </w:numPr>
              <w:ind w:leftChars="0"/>
              <w:rPr>
                <w:del w:id="16953" w:author="阿毛" w:date="2021-05-21T17:54:00Z"/>
                <w:rFonts w:ascii="標楷體" w:eastAsia="標楷體" w:hAnsi="標楷體"/>
              </w:rPr>
            </w:pPr>
          </w:p>
        </w:tc>
        <w:tc>
          <w:tcPr>
            <w:tcW w:w="756" w:type="pct"/>
          </w:tcPr>
          <w:p w14:paraId="0C1DD9DA" w14:textId="685DAF30" w:rsidR="00E24265" w:rsidRPr="00615D4B" w:rsidDel="00CB3FDD" w:rsidRDefault="00E24265" w:rsidP="005F76AD">
            <w:pPr>
              <w:rPr>
                <w:del w:id="16954" w:author="阿毛" w:date="2021-05-21T17:54:00Z"/>
                <w:rFonts w:ascii="標楷體" w:eastAsia="標楷體" w:hAnsi="標楷體"/>
              </w:rPr>
            </w:pPr>
            <w:del w:id="16955" w:author="阿毛" w:date="2021-05-21T17:54:00Z">
              <w:r w:rsidRPr="00971C3D" w:rsidDel="00CB3FDD">
                <w:rPr>
                  <w:rFonts w:ascii="標楷體" w:eastAsia="標楷體" w:hAnsi="標楷體" w:hint="eastAsia"/>
                </w:rPr>
                <w:delText>債權金融機構代號</w:delText>
              </w:r>
            </w:del>
          </w:p>
        </w:tc>
        <w:tc>
          <w:tcPr>
            <w:tcW w:w="624" w:type="pct"/>
          </w:tcPr>
          <w:p w14:paraId="703B32D8" w14:textId="6D16AC23" w:rsidR="00E24265" w:rsidRPr="00615D4B" w:rsidDel="00CB3FDD" w:rsidRDefault="00E24265" w:rsidP="005F76AD">
            <w:pPr>
              <w:rPr>
                <w:del w:id="16956" w:author="阿毛" w:date="2021-05-21T17:54:00Z"/>
                <w:rFonts w:ascii="標楷體" w:eastAsia="標楷體" w:hAnsi="標楷體"/>
              </w:rPr>
            </w:pPr>
          </w:p>
        </w:tc>
        <w:tc>
          <w:tcPr>
            <w:tcW w:w="624" w:type="pct"/>
          </w:tcPr>
          <w:p w14:paraId="2A1A8E3C" w14:textId="19D6A38B" w:rsidR="00E24265" w:rsidRPr="00615D4B" w:rsidDel="00CB3FDD" w:rsidRDefault="00E24265" w:rsidP="005F76AD">
            <w:pPr>
              <w:rPr>
                <w:del w:id="16957" w:author="阿毛" w:date="2021-05-21T17:54:00Z"/>
                <w:rFonts w:ascii="標楷體" w:eastAsia="標楷體" w:hAnsi="標楷體"/>
              </w:rPr>
            </w:pPr>
          </w:p>
        </w:tc>
        <w:tc>
          <w:tcPr>
            <w:tcW w:w="537" w:type="pct"/>
          </w:tcPr>
          <w:p w14:paraId="57CF6EAF" w14:textId="5A4CC377" w:rsidR="00E24265" w:rsidRPr="00615D4B" w:rsidDel="00CB3FDD" w:rsidRDefault="00E24265" w:rsidP="005F76AD">
            <w:pPr>
              <w:rPr>
                <w:del w:id="16958" w:author="阿毛" w:date="2021-05-21T17:54:00Z"/>
                <w:rFonts w:ascii="標楷體" w:eastAsia="標楷體" w:hAnsi="標楷體"/>
              </w:rPr>
            </w:pPr>
          </w:p>
        </w:tc>
        <w:tc>
          <w:tcPr>
            <w:tcW w:w="299" w:type="pct"/>
          </w:tcPr>
          <w:p w14:paraId="4BD61613" w14:textId="4DF3A05E" w:rsidR="00E24265" w:rsidRPr="00615D4B" w:rsidDel="00CB3FDD" w:rsidRDefault="00E24265" w:rsidP="005F76AD">
            <w:pPr>
              <w:rPr>
                <w:del w:id="16959" w:author="阿毛" w:date="2021-05-21T17:54:00Z"/>
                <w:rFonts w:ascii="標楷體" w:eastAsia="標楷體" w:hAnsi="標楷體"/>
              </w:rPr>
            </w:pPr>
          </w:p>
        </w:tc>
        <w:tc>
          <w:tcPr>
            <w:tcW w:w="299" w:type="pct"/>
          </w:tcPr>
          <w:p w14:paraId="6F19C352" w14:textId="165C24D2" w:rsidR="00E24265" w:rsidRPr="00615D4B" w:rsidDel="00CB3FDD" w:rsidRDefault="00E24265" w:rsidP="005F76AD">
            <w:pPr>
              <w:rPr>
                <w:del w:id="16960" w:author="阿毛" w:date="2021-05-21T17:54:00Z"/>
                <w:rFonts w:ascii="標楷體" w:eastAsia="標楷體" w:hAnsi="標楷體"/>
              </w:rPr>
            </w:pPr>
          </w:p>
        </w:tc>
        <w:tc>
          <w:tcPr>
            <w:tcW w:w="1643" w:type="pct"/>
          </w:tcPr>
          <w:p w14:paraId="4A671A9F" w14:textId="67FD4AA1" w:rsidR="00E24265" w:rsidRPr="00615D4B" w:rsidDel="00CB3FDD" w:rsidRDefault="00E24265" w:rsidP="005F76AD">
            <w:pPr>
              <w:rPr>
                <w:del w:id="16961" w:author="阿毛" w:date="2021-05-21T17:54:00Z"/>
                <w:rFonts w:ascii="標楷體" w:eastAsia="標楷體" w:hAnsi="標楷體"/>
              </w:rPr>
            </w:pPr>
          </w:p>
        </w:tc>
      </w:tr>
      <w:tr w:rsidR="00E24265" w:rsidRPr="00615D4B" w:rsidDel="00CB3FDD" w14:paraId="4A02DD7A" w14:textId="63E794BF" w:rsidTr="005F76AD">
        <w:trPr>
          <w:trHeight w:val="291"/>
          <w:jc w:val="center"/>
          <w:del w:id="16962" w:author="阿毛" w:date="2021-05-21T17:54:00Z"/>
        </w:trPr>
        <w:tc>
          <w:tcPr>
            <w:tcW w:w="219" w:type="pct"/>
          </w:tcPr>
          <w:p w14:paraId="5A4F9156" w14:textId="50DD4BE9" w:rsidR="00E24265" w:rsidRPr="005E579A" w:rsidDel="00CB3FDD" w:rsidRDefault="00E24265" w:rsidP="005F76AD">
            <w:pPr>
              <w:pStyle w:val="af9"/>
              <w:numPr>
                <w:ilvl w:val="0"/>
                <w:numId w:val="59"/>
              </w:numPr>
              <w:ind w:leftChars="0"/>
              <w:rPr>
                <w:del w:id="16963" w:author="阿毛" w:date="2021-05-21T17:54:00Z"/>
                <w:rFonts w:ascii="標楷體" w:eastAsia="標楷體" w:hAnsi="標楷體"/>
              </w:rPr>
            </w:pPr>
          </w:p>
        </w:tc>
        <w:tc>
          <w:tcPr>
            <w:tcW w:w="756" w:type="pct"/>
          </w:tcPr>
          <w:p w14:paraId="39878342" w14:textId="1754A6AD" w:rsidR="00E24265" w:rsidRPr="00615D4B" w:rsidDel="00CB3FDD" w:rsidRDefault="00E24265" w:rsidP="005F76AD">
            <w:pPr>
              <w:rPr>
                <w:del w:id="16964" w:author="阿毛" w:date="2021-05-21T17:54:00Z"/>
                <w:rFonts w:ascii="標楷體" w:eastAsia="標楷體" w:hAnsi="標楷體"/>
              </w:rPr>
            </w:pPr>
            <w:del w:id="16965" w:author="阿毛" w:date="2021-05-21T17:54:00Z">
              <w:r w:rsidRPr="00971C3D" w:rsidDel="00CB3FDD">
                <w:rPr>
                  <w:rFonts w:ascii="標楷體" w:eastAsia="標楷體" w:hAnsi="標楷體" w:hint="eastAsia"/>
                </w:rPr>
                <w:delText>債務人IDN</w:delText>
              </w:r>
            </w:del>
          </w:p>
        </w:tc>
        <w:tc>
          <w:tcPr>
            <w:tcW w:w="624" w:type="pct"/>
          </w:tcPr>
          <w:p w14:paraId="1EC34DD9" w14:textId="258AF931" w:rsidR="00E24265" w:rsidRPr="00615D4B" w:rsidDel="00CB3FDD" w:rsidRDefault="00E24265" w:rsidP="005F76AD">
            <w:pPr>
              <w:rPr>
                <w:del w:id="16966" w:author="阿毛" w:date="2021-05-21T17:54:00Z"/>
                <w:rFonts w:ascii="標楷體" w:eastAsia="標楷體" w:hAnsi="標楷體"/>
              </w:rPr>
            </w:pPr>
          </w:p>
        </w:tc>
        <w:tc>
          <w:tcPr>
            <w:tcW w:w="624" w:type="pct"/>
          </w:tcPr>
          <w:p w14:paraId="458E53A0" w14:textId="5F868512" w:rsidR="00E24265" w:rsidRPr="00615D4B" w:rsidDel="00CB3FDD" w:rsidRDefault="00E24265" w:rsidP="005F76AD">
            <w:pPr>
              <w:rPr>
                <w:del w:id="16967" w:author="阿毛" w:date="2021-05-21T17:54:00Z"/>
                <w:rFonts w:ascii="標楷體" w:eastAsia="標楷體" w:hAnsi="標楷體"/>
              </w:rPr>
            </w:pPr>
          </w:p>
        </w:tc>
        <w:tc>
          <w:tcPr>
            <w:tcW w:w="537" w:type="pct"/>
          </w:tcPr>
          <w:p w14:paraId="002AFA25" w14:textId="46ABED30" w:rsidR="00E24265" w:rsidRPr="00615D4B" w:rsidDel="00CB3FDD" w:rsidRDefault="00E24265" w:rsidP="005F76AD">
            <w:pPr>
              <w:rPr>
                <w:del w:id="16968" w:author="阿毛" w:date="2021-05-21T17:54:00Z"/>
                <w:rFonts w:ascii="標楷體" w:eastAsia="標楷體" w:hAnsi="標楷體"/>
              </w:rPr>
            </w:pPr>
          </w:p>
        </w:tc>
        <w:tc>
          <w:tcPr>
            <w:tcW w:w="299" w:type="pct"/>
          </w:tcPr>
          <w:p w14:paraId="0BCB08D4" w14:textId="4CB7289F" w:rsidR="00E24265" w:rsidRPr="00615D4B" w:rsidDel="00CB3FDD" w:rsidRDefault="00E24265" w:rsidP="005F76AD">
            <w:pPr>
              <w:rPr>
                <w:del w:id="16969" w:author="阿毛" w:date="2021-05-21T17:54:00Z"/>
                <w:rFonts w:ascii="標楷體" w:eastAsia="標楷體" w:hAnsi="標楷體"/>
              </w:rPr>
            </w:pPr>
          </w:p>
        </w:tc>
        <w:tc>
          <w:tcPr>
            <w:tcW w:w="299" w:type="pct"/>
          </w:tcPr>
          <w:p w14:paraId="071E6704" w14:textId="299E41F7" w:rsidR="00E24265" w:rsidRPr="00615D4B" w:rsidDel="00CB3FDD" w:rsidRDefault="00E24265" w:rsidP="005F76AD">
            <w:pPr>
              <w:rPr>
                <w:del w:id="16970" w:author="阿毛" w:date="2021-05-21T17:54:00Z"/>
                <w:rFonts w:ascii="標楷體" w:eastAsia="標楷體" w:hAnsi="標楷體"/>
              </w:rPr>
            </w:pPr>
          </w:p>
        </w:tc>
        <w:tc>
          <w:tcPr>
            <w:tcW w:w="1643" w:type="pct"/>
          </w:tcPr>
          <w:p w14:paraId="3462B692" w14:textId="37557147" w:rsidR="00E24265" w:rsidRPr="00615D4B" w:rsidDel="00CB3FDD" w:rsidRDefault="00E24265" w:rsidP="005F76AD">
            <w:pPr>
              <w:rPr>
                <w:del w:id="16971" w:author="阿毛" w:date="2021-05-21T17:54:00Z"/>
                <w:rFonts w:ascii="標楷體" w:eastAsia="標楷體" w:hAnsi="標楷體"/>
              </w:rPr>
            </w:pPr>
          </w:p>
        </w:tc>
      </w:tr>
      <w:tr w:rsidR="00E24265" w:rsidRPr="00615D4B" w:rsidDel="00CB3FDD" w14:paraId="1CA55519" w14:textId="6B4A65C3" w:rsidTr="005F76AD">
        <w:trPr>
          <w:trHeight w:val="291"/>
          <w:jc w:val="center"/>
          <w:del w:id="16972" w:author="阿毛" w:date="2021-05-21T17:54:00Z"/>
        </w:trPr>
        <w:tc>
          <w:tcPr>
            <w:tcW w:w="219" w:type="pct"/>
          </w:tcPr>
          <w:p w14:paraId="6AF76D7B" w14:textId="46424910" w:rsidR="00E24265" w:rsidRPr="005E579A" w:rsidDel="00CB3FDD" w:rsidRDefault="00E24265" w:rsidP="005F76AD">
            <w:pPr>
              <w:pStyle w:val="af9"/>
              <w:numPr>
                <w:ilvl w:val="0"/>
                <w:numId w:val="59"/>
              </w:numPr>
              <w:ind w:leftChars="0"/>
              <w:rPr>
                <w:del w:id="16973" w:author="阿毛" w:date="2021-05-21T17:54:00Z"/>
                <w:rFonts w:ascii="標楷體" w:eastAsia="標楷體" w:hAnsi="標楷體"/>
              </w:rPr>
            </w:pPr>
          </w:p>
        </w:tc>
        <w:tc>
          <w:tcPr>
            <w:tcW w:w="756" w:type="pct"/>
          </w:tcPr>
          <w:p w14:paraId="312FF18F" w14:textId="46C5CC23" w:rsidR="00E24265" w:rsidRPr="00615D4B" w:rsidDel="00CB3FDD" w:rsidRDefault="00E24265" w:rsidP="005F76AD">
            <w:pPr>
              <w:rPr>
                <w:del w:id="16974" w:author="阿毛" w:date="2021-05-21T17:54:00Z"/>
                <w:rFonts w:ascii="標楷體" w:eastAsia="標楷體" w:hAnsi="標楷體"/>
              </w:rPr>
            </w:pPr>
            <w:del w:id="16975" w:author="阿毛" w:date="2021-05-21T17:54:00Z">
              <w:r w:rsidRPr="00971C3D" w:rsidDel="00CB3FDD">
                <w:rPr>
                  <w:rFonts w:ascii="標楷體" w:eastAsia="標楷體" w:hAnsi="標楷體" w:hint="eastAsia"/>
                </w:rPr>
                <w:delText>調解申請日</w:delText>
              </w:r>
            </w:del>
          </w:p>
        </w:tc>
        <w:tc>
          <w:tcPr>
            <w:tcW w:w="624" w:type="pct"/>
          </w:tcPr>
          <w:p w14:paraId="1752C7C1" w14:textId="2D353DD9" w:rsidR="00E24265" w:rsidRPr="00615D4B" w:rsidDel="00CB3FDD" w:rsidRDefault="00E24265" w:rsidP="005F76AD">
            <w:pPr>
              <w:rPr>
                <w:del w:id="16976" w:author="阿毛" w:date="2021-05-21T17:54:00Z"/>
                <w:rFonts w:ascii="標楷體" w:eastAsia="標楷體" w:hAnsi="標楷體"/>
              </w:rPr>
            </w:pPr>
          </w:p>
        </w:tc>
        <w:tc>
          <w:tcPr>
            <w:tcW w:w="624" w:type="pct"/>
          </w:tcPr>
          <w:p w14:paraId="5DC5F18E" w14:textId="6E926D38" w:rsidR="00E24265" w:rsidRPr="00615D4B" w:rsidDel="00CB3FDD" w:rsidRDefault="00E24265" w:rsidP="005F76AD">
            <w:pPr>
              <w:rPr>
                <w:del w:id="16977" w:author="阿毛" w:date="2021-05-21T17:54:00Z"/>
                <w:rFonts w:ascii="標楷體" w:eastAsia="標楷體" w:hAnsi="標楷體"/>
              </w:rPr>
            </w:pPr>
          </w:p>
        </w:tc>
        <w:tc>
          <w:tcPr>
            <w:tcW w:w="537" w:type="pct"/>
          </w:tcPr>
          <w:p w14:paraId="0DD0C881" w14:textId="0274F0D0" w:rsidR="00E24265" w:rsidRPr="00615D4B" w:rsidDel="00CB3FDD" w:rsidRDefault="00E24265" w:rsidP="005F76AD">
            <w:pPr>
              <w:rPr>
                <w:del w:id="16978" w:author="阿毛" w:date="2021-05-21T17:54:00Z"/>
                <w:rFonts w:ascii="標楷體" w:eastAsia="標楷體" w:hAnsi="標楷體"/>
              </w:rPr>
            </w:pPr>
          </w:p>
        </w:tc>
        <w:tc>
          <w:tcPr>
            <w:tcW w:w="299" w:type="pct"/>
          </w:tcPr>
          <w:p w14:paraId="1DA8B044" w14:textId="5B470B97" w:rsidR="00E24265" w:rsidRPr="00615D4B" w:rsidDel="00CB3FDD" w:rsidRDefault="00E24265" w:rsidP="005F76AD">
            <w:pPr>
              <w:rPr>
                <w:del w:id="16979" w:author="阿毛" w:date="2021-05-21T17:54:00Z"/>
                <w:rFonts w:ascii="標楷體" w:eastAsia="標楷體" w:hAnsi="標楷體"/>
              </w:rPr>
            </w:pPr>
          </w:p>
        </w:tc>
        <w:tc>
          <w:tcPr>
            <w:tcW w:w="299" w:type="pct"/>
          </w:tcPr>
          <w:p w14:paraId="6B7EEB68" w14:textId="4F948A41" w:rsidR="00E24265" w:rsidRPr="00615D4B" w:rsidDel="00CB3FDD" w:rsidRDefault="00E24265" w:rsidP="005F76AD">
            <w:pPr>
              <w:rPr>
                <w:del w:id="16980" w:author="阿毛" w:date="2021-05-21T17:54:00Z"/>
                <w:rFonts w:ascii="標楷體" w:eastAsia="標楷體" w:hAnsi="標楷體"/>
              </w:rPr>
            </w:pPr>
          </w:p>
        </w:tc>
        <w:tc>
          <w:tcPr>
            <w:tcW w:w="1643" w:type="pct"/>
          </w:tcPr>
          <w:p w14:paraId="7F19D24A" w14:textId="1088CDC3" w:rsidR="00E24265" w:rsidRPr="00615D4B" w:rsidDel="00CB3FDD" w:rsidRDefault="00E24265" w:rsidP="005F76AD">
            <w:pPr>
              <w:rPr>
                <w:del w:id="16981" w:author="阿毛" w:date="2021-05-21T17:54:00Z"/>
                <w:rFonts w:ascii="標楷體" w:eastAsia="標楷體" w:hAnsi="標楷體"/>
              </w:rPr>
            </w:pPr>
          </w:p>
        </w:tc>
      </w:tr>
      <w:tr w:rsidR="00E24265" w:rsidRPr="00615D4B" w:rsidDel="00CB3FDD" w14:paraId="6DF2E626" w14:textId="3F0AD4BF" w:rsidTr="005F76AD">
        <w:trPr>
          <w:trHeight w:val="291"/>
          <w:jc w:val="center"/>
          <w:del w:id="16982" w:author="阿毛" w:date="2021-05-21T17:54:00Z"/>
        </w:trPr>
        <w:tc>
          <w:tcPr>
            <w:tcW w:w="219" w:type="pct"/>
          </w:tcPr>
          <w:p w14:paraId="0DBE6F6F" w14:textId="202EE553" w:rsidR="00E24265" w:rsidRPr="005E579A" w:rsidDel="00CB3FDD" w:rsidRDefault="00E24265" w:rsidP="005F76AD">
            <w:pPr>
              <w:pStyle w:val="af9"/>
              <w:numPr>
                <w:ilvl w:val="0"/>
                <w:numId w:val="59"/>
              </w:numPr>
              <w:ind w:leftChars="0"/>
              <w:rPr>
                <w:del w:id="16983" w:author="阿毛" w:date="2021-05-21T17:54:00Z"/>
                <w:rFonts w:ascii="標楷體" w:eastAsia="標楷體" w:hAnsi="標楷體"/>
              </w:rPr>
            </w:pPr>
          </w:p>
        </w:tc>
        <w:tc>
          <w:tcPr>
            <w:tcW w:w="756" w:type="pct"/>
          </w:tcPr>
          <w:p w14:paraId="5DC5B683" w14:textId="6F555F65" w:rsidR="00E24265" w:rsidRPr="00615D4B" w:rsidDel="00CB3FDD" w:rsidRDefault="00E24265" w:rsidP="005F76AD">
            <w:pPr>
              <w:rPr>
                <w:del w:id="16984" w:author="阿毛" w:date="2021-05-21T17:54:00Z"/>
                <w:rFonts w:ascii="標楷體" w:eastAsia="標楷體" w:hAnsi="標楷體"/>
              </w:rPr>
            </w:pPr>
            <w:del w:id="16985" w:author="阿毛" w:date="2021-05-21T17:54:00Z">
              <w:r w:rsidRPr="00971C3D" w:rsidDel="00CB3FDD">
                <w:rPr>
                  <w:rFonts w:ascii="標楷體" w:eastAsia="標楷體" w:hAnsi="標楷體" w:hint="eastAsia"/>
                </w:rPr>
                <w:delText>受理調解機構代號</w:delText>
              </w:r>
            </w:del>
          </w:p>
        </w:tc>
        <w:tc>
          <w:tcPr>
            <w:tcW w:w="624" w:type="pct"/>
          </w:tcPr>
          <w:p w14:paraId="04F79A7B" w14:textId="3939A90B" w:rsidR="00E24265" w:rsidRPr="00615D4B" w:rsidDel="00CB3FDD" w:rsidRDefault="00E24265" w:rsidP="005F76AD">
            <w:pPr>
              <w:rPr>
                <w:del w:id="16986" w:author="阿毛" w:date="2021-05-21T17:54:00Z"/>
                <w:rFonts w:ascii="標楷體" w:eastAsia="標楷體" w:hAnsi="標楷體"/>
              </w:rPr>
            </w:pPr>
          </w:p>
        </w:tc>
        <w:tc>
          <w:tcPr>
            <w:tcW w:w="624" w:type="pct"/>
          </w:tcPr>
          <w:p w14:paraId="29EE20D3" w14:textId="7416CE81" w:rsidR="00E24265" w:rsidRPr="00615D4B" w:rsidDel="00CB3FDD" w:rsidRDefault="00E24265" w:rsidP="005F76AD">
            <w:pPr>
              <w:rPr>
                <w:del w:id="16987" w:author="阿毛" w:date="2021-05-21T17:54:00Z"/>
                <w:rFonts w:ascii="標楷體" w:eastAsia="標楷體" w:hAnsi="標楷體"/>
              </w:rPr>
            </w:pPr>
          </w:p>
        </w:tc>
        <w:tc>
          <w:tcPr>
            <w:tcW w:w="537" w:type="pct"/>
          </w:tcPr>
          <w:p w14:paraId="2F6E04B6" w14:textId="29FD1DF4" w:rsidR="00E24265" w:rsidRPr="00615D4B" w:rsidDel="00CB3FDD" w:rsidRDefault="00E24265" w:rsidP="005F76AD">
            <w:pPr>
              <w:rPr>
                <w:del w:id="16988" w:author="阿毛" w:date="2021-05-21T17:54:00Z"/>
                <w:rFonts w:ascii="標楷體" w:eastAsia="標楷體" w:hAnsi="標楷體"/>
              </w:rPr>
            </w:pPr>
          </w:p>
        </w:tc>
        <w:tc>
          <w:tcPr>
            <w:tcW w:w="299" w:type="pct"/>
          </w:tcPr>
          <w:p w14:paraId="2AB78D97" w14:textId="6E72F37A" w:rsidR="00E24265" w:rsidRPr="00615D4B" w:rsidDel="00CB3FDD" w:rsidRDefault="00E24265" w:rsidP="005F76AD">
            <w:pPr>
              <w:rPr>
                <w:del w:id="16989" w:author="阿毛" w:date="2021-05-21T17:54:00Z"/>
                <w:rFonts w:ascii="標楷體" w:eastAsia="標楷體" w:hAnsi="標楷體"/>
              </w:rPr>
            </w:pPr>
          </w:p>
        </w:tc>
        <w:tc>
          <w:tcPr>
            <w:tcW w:w="299" w:type="pct"/>
          </w:tcPr>
          <w:p w14:paraId="5EBF9AAB" w14:textId="4AF3875B" w:rsidR="00E24265" w:rsidRPr="00615D4B" w:rsidDel="00CB3FDD" w:rsidRDefault="00E24265" w:rsidP="005F76AD">
            <w:pPr>
              <w:rPr>
                <w:del w:id="16990" w:author="阿毛" w:date="2021-05-21T17:54:00Z"/>
                <w:rFonts w:ascii="標楷體" w:eastAsia="標楷體" w:hAnsi="標楷體"/>
              </w:rPr>
            </w:pPr>
          </w:p>
        </w:tc>
        <w:tc>
          <w:tcPr>
            <w:tcW w:w="1643" w:type="pct"/>
          </w:tcPr>
          <w:p w14:paraId="779D7087" w14:textId="7B9C8798" w:rsidR="00E24265" w:rsidRPr="00615D4B" w:rsidDel="00CB3FDD" w:rsidRDefault="00E24265" w:rsidP="005F76AD">
            <w:pPr>
              <w:rPr>
                <w:del w:id="16991" w:author="阿毛" w:date="2021-05-21T17:54:00Z"/>
                <w:rFonts w:ascii="標楷體" w:eastAsia="標楷體" w:hAnsi="標楷體"/>
              </w:rPr>
            </w:pPr>
          </w:p>
        </w:tc>
      </w:tr>
      <w:tr w:rsidR="00E24265" w:rsidRPr="00615D4B" w:rsidDel="00CB3FDD" w14:paraId="193462A5" w14:textId="1DC16785" w:rsidTr="005F76AD">
        <w:trPr>
          <w:trHeight w:val="291"/>
          <w:jc w:val="center"/>
          <w:del w:id="16992" w:author="阿毛" w:date="2021-05-21T17:54:00Z"/>
        </w:trPr>
        <w:tc>
          <w:tcPr>
            <w:tcW w:w="219" w:type="pct"/>
          </w:tcPr>
          <w:p w14:paraId="1A742A6E" w14:textId="1D90670D" w:rsidR="00E24265" w:rsidRPr="005E579A" w:rsidDel="00CB3FDD" w:rsidRDefault="00E24265" w:rsidP="005F76AD">
            <w:pPr>
              <w:pStyle w:val="af9"/>
              <w:numPr>
                <w:ilvl w:val="0"/>
                <w:numId w:val="59"/>
              </w:numPr>
              <w:ind w:leftChars="0"/>
              <w:rPr>
                <w:del w:id="16993" w:author="阿毛" w:date="2021-05-21T17:54:00Z"/>
                <w:rFonts w:ascii="標楷體" w:eastAsia="標楷體" w:hAnsi="標楷體"/>
              </w:rPr>
            </w:pPr>
          </w:p>
        </w:tc>
        <w:tc>
          <w:tcPr>
            <w:tcW w:w="756" w:type="pct"/>
          </w:tcPr>
          <w:p w14:paraId="758C83B7" w14:textId="479641C7" w:rsidR="00E24265" w:rsidRPr="00615D4B" w:rsidDel="00CB3FDD" w:rsidRDefault="00E24265" w:rsidP="005F76AD">
            <w:pPr>
              <w:rPr>
                <w:del w:id="16994" w:author="阿毛" w:date="2021-05-21T17:54:00Z"/>
                <w:rFonts w:ascii="標楷體" w:eastAsia="標楷體" w:hAnsi="標楷體"/>
              </w:rPr>
            </w:pPr>
            <w:del w:id="16995" w:author="阿毛" w:date="2021-05-21T17:54:00Z">
              <w:r w:rsidRPr="00971C3D" w:rsidDel="00CB3FDD">
                <w:rPr>
                  <w:rFonts w:ascii="標楷體" w:eastAsia="標楷體" w:hAnsi="標楷體" w:hint="eastAsia"/>
                </w:rPr>
                <w:delText>最大債權金融機構代號</w:delText>
              </w:r>
            </w:del>
          </w:p>
        </w:tc>
        <w:tc>
          <w:tcPr>
            <w:tcW w:w="624" w:type="pct"/>
          </w:tcPr>
          <w:p w14:paraId="2AA607CE" w14:textId="6A6641B6" w:rsidR="00E24265" w:rsidRPr="00615D4B" w:rsidDel="00CB3FDD" w:rsidRDefault="00E24265" w:rsidP="005F76AD">
            <w:pPr>
              <w:rPr>
                <w:del w:id="16996" w:author="阿毛" w:date="2021-05-21T17:54:00Z"/>
                <w:rFonts w:ascii="標楷體" w:eastAsia="標楷體" w:hAnsi="標楷體"/>
              </w:rPr>
            </w:pPr>
          </w:p>
        </w:tc>
        <w:tc>
          <w:tcPr>
            <w:tcW w:w="624" w:type="pct"/>
          </w:tcPr>
          <w:p w14:paraId="3E863B49" w14:textId="6FF3DBD3" w:rsidR="00E24265" w:rsidRPr="00615D4B" w:rsidDel="00CB3FDD" w:rsidRDefault="00E24265" w:rsidP="005F76AD">
            <w:pPr>
              <w:rPr>
                <w:del w:id="16997" w:author="阿毛" w:date="2021-05-21T17:54:00Z"/>
                <w:rFonts w:ascii="標楷體" w:eastAsia="標楷體" w:hAnsi="標楷體"/>
              </w:rPr>
            </w:pPr>
          </w:p>
        </w:tc>
        <w:tc>
          <w:tcPr>
            <w:tcW w:w="537" w:type="pct"/>
          </w:tcPr>
          <w:p w14:paraId="3E9D2401" w14:textId="79451F64" w:rsidR="00E24265" w:rsidRPr="00615D4B" w:rsidDel="00CB3FDD" w:rsidRDefault="00E24265" w:rsidP="005F76AD">
            <w:pPr>
              <w:rPr>
                <w:del w:id="16998" w:author="阿毛" w:date="2021-05-21T17:54:00Z"/>
                <w:rFonts w:ascii="標楷體" w:eastAsia="標楷體" w:hAnsi="標楷體"/>
              </w:rPr>
            </w:pPr>
          </w:p>
        </w:tc>
        <w:tc>
          <w:tcPr>
            <w:tcW w:w="299" w:type="pct"/>
          </w:tcPr>
          <w:p w14:paraId="2D7B14F4" w14:textId="6BD23556" w:rsidR="00E24265" w:rsidRPr="00615D4B" w:rsidDel="00CB3FDD" w:rsidRDefault="00E24265" w:rsidP="005F76AD">
            <w:pPr>
              <w:rPr>
                <w:del w:id="16999" w:author="阿毛" w:date="2021-05-21T17:54:00Z"/>
                <w:rFonts w:ascii="標楷體" w:eastAsia="標楷體" w:hAnsi="標楷體"/>
              </w:rPr>
            </w:pPr>
          </w:p>
        </w:tc>
        <w:tc>
          <w:tcPr>
            <w:tcW w:w="299" w:type="pct"/>
          </w:tcPr>
          <w:p w14:paraId="65DF9F44" w14:textId="7A5527BD" w:rsidR="00E24265" w:rsidRPr="00615D4B" w:rsidDel="00CB3FDD" w:rsidRDefault="00E24265" w:rsidP="005F76AD">
            <w:pPr>
              <w:rPr>
                <w:del w:id="17000" w:author="阿毛" w:date="2021-05-21T17:54:00Z"/>
                <w:rFonts w:ascii="標楷體" w:eastAsia="標楷體" w:hAnsi="標楷體"/>
              </w:rPr>
            </w:pPr>
          </w:p>
        </w:tc>
        <w:tc>
          <w:tcPr>
            <w:tcW w:w="1643" w:type="pct"/>
          </w:tcPr>
          <w:p w14:paraId="4EEDF09C" w14:textId="2FE27579" w:rsidR="00E24265" w:rsidRPr="00615D4B" w:rsidDel="00CB3FDD" w:rsidRDefault="00E24265" w:rsidP="005F76AD">
            <w:pPr>
              <w:rPr>
                <w:del w:id="17001" w:author="阿毛" w:date="2021-05-21T17:54:00Z"/>
                <w:rFonts w:ascii="標楷體" w:eastAsia="標楷體" w:hAnsi="標楷體"/>
              </w:rPr>
            </w:pPr>
          </w:p>
        </w:tc>
      </w:tr>
      <w:tr w:rsidR="00E24265" w:rsidRPr="00615D4B" w:rsidDel="00CB3FDD" w14:paraId="0AFA90EE" w14:textId="2A9E60EA" w:rsidTr="005F76AD">
        <w:trPr>
          <w:trHeight w:val="291"/>
          <w:jc w:val="center"/>
          <w:del w:id="17002" w:author="阿毛" w:date="2021-05-21T17:54:00Z"/>
        </w:trPr>
        <w:tc>
          <w:tcPr>
            <w:tcW w:w="219" w:type="pct"/>
          </w:tcPr>
          <w:p w14:paraId="09B922D8" w14:textId="1FAD1483" w:rsidR="00E24265" w:rsidRPr="005E579A" w:rsidDel="00CB3FDD" w:rsidRDefault="00E24265" w:rsidP="005F76AD">
            <w:pPr>
              <w:pStyle w:val="af9"/>
              <w:numPr>
                <w:ilvl w:val="0"/>
                <w:numId w:val="59"/>
              </w:numPr>
              <w:ind w:leftChars="0"/>
              <w:rPr>
                <w:del w:id="17003" w:author="阿毛" w:date="2021-05-21T17:54:00Z"/>
                <w:rFonts w:ascii="標楷體" w:eastAsia="標楷體" w:hAnsi="標楷體"/>
              </w:rPr>
            </w:pPr>
          </w:p>
        </w:tc>
        <w:tc>
          <w:tcPr>
            <w:tcW w:w="756" w:type="pct"/>
          </w:tcPr>
          <w:p w14:paraId="1E7A7636" w14:textId="57EF11FF" w:rsidR="00E24265" w:rsidRPr="00615D4B" w:rsidDel="00CB3FDD" w:rsidRDefault="00E24265" w:rsidP="005F76AD">
            <w:pPr>
              <w:rPr>
                <w:del w:id="17004" w:author="阿毛" w:date="2021-05-21T17:54:00Z"/>
                <w:rFonts w:ascii="標楷體" w:eastAsia="標楷體" w:hAnsi="標楷體"/>
              </w:rPr>
            </w:pPr>
            <w:del w:id="17005" w:author="阿毛" w:date="2021-05-21T17:54:00Z">
              <w:r w:rsidRPr="00971C3D" w:rsidDel="00CB3FDD">
                <w:rPr>
                  <w:rFonts w:ascii="標楷體" w:eastAsia="標楷體" w:hAnsi="標楷體" w:hint="eastAsia"/>
                </w:rPr>
                <w:delText>是否為最大債權金融機構報送</w:delText>
              </w:r>
            </w:del>
          </w:p>
        </w:tc>
        <w:tc>
          <w:tcPr>
            <w:tcW w:w="624" w:type="pct"/>
          </w:tcPr>
          <w:p w14:paraId="5B15C2DE" w14:textId="09925874" w:rsidR="00E24265" w:rsidRPr="00615D4B" w:rsidDel="00CB3FDD" w:rsidRDefault="00E24265" w:rsidP="005F76AD">
            <w:pPr>
              <w:rPr>
                <w:del w:id="17006" w:author="阿毛" w:date="2021-05-21T17:54:00Z"/>
                <w:rFonts w:ascii="標楷體" w:eastAsia="標楷體" w:hAnsi="標楷體"/>
              </w:rPr>
            </w:pPr>
          </w:p>
        </w:tc>
        <w:tc>
          <w:tcPr>
            <w:tcW w:w="624" w:type="pct"/>
          </w:tcPr>
          <w:p w14:paraId="6CE1A2E6" w14:textId="4E58146F" w:rsidR="00E24265" w:rsidRPr="00615D4B" w:rsidDel="00CB3FDD" w:rsidRDefault="00E24265" w:rsidP="005F76AD">
            <w:pPr>
              <w:rPr>
                <w:del w:id="17007" w:author="阿毛" w:date="2021-05-21T17:54:00Z"/>
                <w:rFonts w:ascii="標楷體" w:eastAsia="標楷體" w:hAnsi="標楷體"/>
              </w:rPr>
            </w:pPr>
          </w:p>
        </w:tc>
        <w:tc>
          <w:tcPr>
            <w:tcW w:w="537" w:type="pct"/>
          </w:tcPr>
          <w:p w14:paraId="2733531C" w14:textId="2414CC4E" w:rsidR="00E24265" w:rsidRPr="00615D4B" w:rsidDel="00CB3FDD" w:rsidRDefault="00E24265" w:rsidP="005F76AD">
            <w:pPr>
              <w:rPr>
                <w:del w:id="17008" w:author="阿毛" w:date="2021-05-21T17:54:00Z"/>
                <w:rFonts w:ascii="標楷體" w:eastAsia="標楷體" w:hAnsi="標楷體"/>
              </w:rPr>
            </w:pPr>
          </w:p>
        </w:tc>
        <w:tc>
          <w:tcPr>
            <w:tcW w:w="299" w:type="pct"/>
          </w:tcPr>
          <w:p w14:paraId="77080EE4" w14:textId="4CEE87FA" w:rsidR="00E24265" w:rsidRPr="00615D4B" w:rsidDel="00CB3FDD" w:rsidRDefault="00E24265" w:rsidP="005F76AD">
            <w:pPr>
              <w:rPr>
                <w:del w:id="17009" w:author="阿毛" w:date="2021-05-21T17:54:00Z"/>
                <w:rFonts w:ascii="標楷體" w:eastAsia="標楷體" w:hAnsi="標楷體"/>
              </w:rPr>
            </w:pPr>
          </w:p>
        </w:tc>
        <w:tc>
          <w:tcPr>
            <w:tcW w:w="299" w:type="pct"/>
          </w:tcPr>
          <w:p w14:paraId="0B304A1A" w14:textId="75E37223" w:rsidR="00E24265" w:rsidRPr="00615D4B" w:rsidDel="00CB3FDD" w:rsidRDefault="00E24265" w:rsidP="005F76AD">
            <w:pPr>
              <w:rPr>
                <w:del w:id="17010" w:author="阿毛" w:date="2021-05-21T17:54:00Z"/>
                <w:rFonts w:ascii="標楷體" w:eastAsia="標楷體" w:hAnsi="標楷體"/>
              </w:rPr>
            </w:pPr>
          </w:p>
        </w:tc>
        <w:tc>
          <w:tcPr>
            <w:tcW w:w="1643" w:type="pct"/>
          </w:tcPr>
          <w:p w14:paraId="569771EE" w14:textId="319E8D45" w:rsidR="00E24265" w:rsidRPr="00615D4B" w:rsidDel="00CB3FDD" w:rsidRDefault="00E24265" w:rsidP="005F76AD">
            <w:pPr>
              <w:rPr>
                <w:del w:id="17011" w:author="阿毛" w:date="2021-05-21T17:54:00Z"/>
                <w:rFonts w:ascii="標楷體" w:eastAsia="標楷體" w:hAnsi="標楷體"/>
              </w:rPr>
            </w:pPr>
          </w:p>
        </w:tc>
      </w:tr>
      <w:tr w:rsidR="00E24265" w:rsidRPr="00615D4B" w:rsidDel="00CB3FDD" w14:paraId="7A8100E5" w14:textId="1D13E8FF" w:rsidTr="005F76AD">
        <w:trPr>
          <w:trHeight w:val="291"/>
          <w:jc w:val="center"/>
          <w:del w:id="17012" w:author="阿毛" w:date="2021-05-21T17:54:00Z"/>
        </w:trPr>
        <w:tc>
          <w:tcPr>
            <w:tcW w:w="219" w:type="pct"/>
          </w:tcPr>
          <w:p w14:paraId="4996A94A" w14:textId="18F8CA7A" w:rsidR="00E24265" w:rsidRPr="005E579A" w:rsidDel="00CB3FDD" w:rsidRDefault="00E24265" w:rsidP="005F76AD">
            <w:pPr>
              <w:pStyle w:val="af9"/>
              <w:numPr>
                <w:ilvl w:val="0"/>
                <w:numId w:val="59"/>
              </w:numPr>
              <w:ind w:leftChars="0"/>
              <w:rPr>
                <w:del w:id="17013" w:author="阿毛" w:date="2021-05-21T17:54:00Z"/>
                <w:rFonts w:ascii="標楷體" w:eastAsia="標楷體" w:hAnsi="標楷體"/>
              </w:rPr>
            </w:pPr>
          </w:p>
        </w:tc>
        <w:tc>
          <w:tcPr>
            <w:tcW w:w="756" w:type="pct"/>
          </w:tcPr>
          <w:p w14:paraId="33E969E1" w14:textId="0C74F4CE" w:rsidR="00E24265" w:rsidRPr="00615D4B" w:rsidDel="00CB3FDD" w:rsidRDefault="00E24265" w:rsidP="005F76AD">
            <w:pPr>
              <w:rPr>
                <w:del w:id="17014" w:author="阿毛" w:date="2021-05-21T17:54:00Z"/>
                <w:rFonts w:ascii="標楷體" w:eastAsia="標楷體" w:hAnsi="標楷體"/>
              </w:rPr>
            </w:pPr>
            <w:del w:id="17015" w:author="阿毛" w:date="2021-05-21T17:54:00Z">
              <w:r w:rsidRPr="00971C3D" w:rsidDel="00CB3FDD">
                <w:rPr>
                  <w:rFonts w:ascii="標楷體" w:eastAsia="標楷體" w:hAnsi="標楷體" w:hint="eastAsia"/>
                </w:rPr>
                <w:delText>帳號</w:delText>
              </w:r>
            </w:del>
          </w:p>
        </w:tc>
        <w:tc>
          <w:tcPr>
            <w:tcW w:w="624" w:type="pct"/>
          </w:tcPr>
          <w:p w14:paraId="1C8FA918" w14:textId="7DE028D2" w:rsidR="00E24265" w:rsidRPr="00615D4B" w:rsidDel="00CB3FDD" w:rsidRDefault="00E24265" w:rsidP="005F76AD">
            <w:pPr>
              <w:rPr>
                <w:del w:id="17016" w:author="阿毛" w:date="2021-05-21T17:54:00Z"/>
                <w:rFonts w:ascii="標楷體" w:eastAsia="標楷體" w:hAnsi="標楷體"/>
              </w:rPr>
            </w:pPr>
          </w:p>
        </w:tc>
        <w:tc>
          <w:tcPr>
            <w:tcW w:w="624" w:type="pct"/>
          </w:tcPr>
          <w:p w14:paraId="4E56B4B7" w14:textId="1B8B0404" w:rsidR="00E24265" w:rsidRPr="00615D4B" w:rsidDel="00CB3FDD" w:rsidRDefault="00E24265" w:rsidP="005F76AD">
            <w:pPr>
              <w:rPr>
                <w:del w:id="17017" w:author="阿毛" w:date="2021-05-21T17:54:00Z"/>
                <w:rFonts w:ascii="標楷體" w:eastAsia="標楷體" w:hAnsi="標楷體"/>
              </w:rPr>
            </w:pPr>
          </w:p>
        </w:tc>
        <w:tc>
          <w:tcPr>
            <w:tcW w:w="537" w:type="pct"/>
          </w:tcPr>
          <w:p w14:paraId="6F5FB6C1" w14:textId="3F25CD84" w:rsidR="00E24265" w:rsidRPr="00615D4B" w:rsidDel="00CB3FDD" w:rsidRDefault="00E24265" w:rsidP="005F76AD">
            <w:pPr>
              <w:rPr>
                <w:del w:id="17018" w:author="阿毛" w:date="2021-05-21T17:54:00Z"/>
                <w:rFonts w:ascii="標楷體" w:eastAsia="標楷體" w:hAnsi="標楷體"/>
              </w:rPr>
            </w:pPr>
          </w:p>
        </w:tc>
        <w:tc>
          <w:tcPr>
            <w:tcW w:w="299" w:type="pct"/>
          </w:tcPr>
          <w:p w14:paraId="45F307FE" w14:textId="284A2668" w:rsidR="00E24265" w:rsidRPr="00615D4B" w:rsidDel="00CB3FDD" w:rsidRDefault="00E24265" w:rsidP="005F76AD">
            <w:pPr>
              <w:rPr>
                <w:del w:id="17019" w:author="阿毛" w:date="2021-05-21T17:54:00Z"/>
                <w:rFonts w:ascii="標楷體" w:eastAsia="標楷體" w:hAnsi="標楷體"/>
              </w:rPr>
            </w:pPr>
          </w:p>
        </w:tc>
        <w:tc>
          <w:tcPr>
            <w:tcW w:w="299" w:type="pct"/>
          </w:tcPr>
          <w:p w14:paraId="17867B1C" w14:textId="3FB03B5F" w:rsidR="00E24265" w:rsidRPr="00615D4B" w:rsidDel="00CB3FDD" w:rsidRDefault="00E24265" w:rsidP="005F76AD">
            <w:pPr>
              <w:rPr>
                <w:del w:id="17020" w:author="阿毛" w:date="2021-05-21T17:54:00Z"/>
                <w:rFonts w:ascii="標楷體" w:eastAsia="標楷體" w:hAnsi="標楷體"/>
              </w:rPr>
            </w:pPr>
          </w:p>
        </w:tc>
        <w:tc>
          <w:tcPr>
            <w:tcW w:w="1643" w:type="pct"/>
          </w:tcPr>
          <w:p w14:paraId="1D2DA0DD" w14:textId="66E29250" w:rsidR="00E24265" w:rsidRPr="00615D4B" w:rsidDel="00CB3FDD" w:rsidRDefault="00E24265" w:rsidP="005F76AD">
            <w:pPr>
              <w:rPr>
                <w:del w:id="17021" w:author="阿毛" w:date="2021-05-21T17:54:00Z"/>
                <w:rFonts w:ascii="標楷體" w:eastAsia="標楷體" w:hAnsi="標楷體"/>
              </w:rPr>
            </w:pPr>
          </w:p>
        </w:tc>
      </w:tr>
      <w:tr w:rsidR="00E24265" w:rsidRPr="00615D4B" w:rsidDel="00CB3FDD" w14:paraId="794A029C" w14:textId="60603B03" w:rsidTr="005F76AD">
        <w:trPr>
          <w:trHeight w:val="291"/>
          <w:jc w:val="center"/>
          <w:del w:id="17022" w:author="阿毛" w:date="2021-05-21T17:54:00Z"/>
        </w:trPr>
        <w:tc>
          <w:tcPr>
            <w:tcW w:w="219" w:type="pct"/>
          </w:tcPr>
          <w:p w14:paraId="420C3D63" w14:textId="1FDE41A0" w:rsidR="00E24265" w:rsidRPr="005E579A" w:rsidDel="00CB3FDD" w:rsidRDefault="00E24265" w:rsidP="005F76AD">
            <w:pPr>
              <w:pStyle w:val="af9"/>
              <w:numPr>
                <w:ilvl w:val="0"/>
                <w:numId w:val="59"/>
              </w:numPr>
              <w:ind w:leftChars="0"/>
              <w:rPr>
                <w:del w:id="17023" w:author="阿毛" w:date="2021-05-21T17:54:00Z"/>
                <w:rFonts w:ascii="標楷體" w:eastAsia="標楷體" w:hAnsi="標楷體"/>
              </w:rPr>
            </w:pPr>
          </w:p>
        </w:tc>
        <w:tc>
          <w:tcPr>
            <w:tcW w:w="756" w:type="pct"/>
          </w:tcPr>
          <w:p w14:paraId="6A9BE3E4" w14:textId="05DBEE04" w:rsidR="00E24265" w:rsidRPr="00615D4B" w:rsidDel="00CB3FDD" w:rsidRDefault="00E24265" w:rsidP="005F76AD">
            <w:pPr>
              <w:rPr>
                <w:del w:id="17024" w:author="阿毛" w:date="2021-05-21T17:54:00Z"/>
                <w:rFonts w:ascii="標楷體" w:eastAsia="標楷體" w:hAnsi="標楷體"/>
              </w:rPr>
            </w:pPr>
            <w:del w:id="17025" w:author="阿毛" w:date="2021-05-21T17:54:00Z">
              <w:r w:rsidRPr="00971C3D" w:rsidDel="00CB3FDD">
                <w:rPr>
                  <w:rFonts w:ascii="標楷體" w:eastAsia="標楷體" w:hAnsi="標楷體" w:hint="eastAsia"/>
                </w:rPr>
                <w:delText>擔保品類別</w:delText>
              </w:r>
            </w:del>
          </w:p>
        </w:tc>
        <w:tc>
          <w:tcPr>
            <w:tcW w:w="624" w:type="pct"/>
          </w:tcPr>
          <w:p w14:paraId="7982955D" w14:textId="6146B823" w:rsidR="00E24265" w:rsidRPr="00615D4B" w:rsidDel="00CB3FDD" w:rsidRDefault="00E24265" w:rsidP="005F76AD">
            <w:pPr>
              <w:rPr>
                <w:del w:id="17026" w:author="阿毛" w:date="2021-05-21T17:54:00Z"/>
                <w:rFonts w:ascii="標楷體" w:eastAsia="標楷體" w:hAnsi="標楷體"/>
              </w:rPr>
            </w:pPr>
          </w:p>
        </w:tc>
        <w:tc>
          <w:tcPr>
            <w:tcW w:w="624" w:type="pct"/>
          </w:tcPr>
          <w:p w14:paraId="21A91470" w14:textId="711308C1" w:rsidR="00E24265" w:rsidRPr="00615D4B" w:rsidDel="00CB3FDD" w:rsidRDefault="00E24265" w:rsidP="005F76AD">
            <w:pPr>
              <w:rPr>
                <w:del w:id="17027" w:author="阿毛" w:date="2021-05-21T17:54:00Z"/>
                <w:rFonts w:ascii="標楷體" w:eastAsia="標楷體" w:hAnsi="標楷體"/>
              </w:rPr>
            </w:pPr>
          </w:p>
        </w:tc>
        <w:tc>
          <w:tcPr>
            <w:tcW w:w="537" w:type="pct"/>
          </w:tcPr>
          <w:p w14:paraId="6E81C5B5" w14:textId="7C15DD1F" w:rsidR="00E24265" w:rsidRPr="00615D4B" w:rsidDel="00CB3FDD" w:rsidRDefault="00E24265" w:rsidP="005F76AD">
            <w:pPr>
              <w:rPr>
                <w:del w:id="17028" w:author="阿毛" w:date="2021-05-21T17:54:00Z"/>
                <w:rFonts w:ascii="標楷體" w:eastAsia="標楷體" w:hAnsi="標楷體"/>
              </w:rPr>
            </w:pPr>
            <w:del w:id="17029" w:author="阿毛" w:date="2021-05-21T17:54:00Z">
              <w:r w:rsidDel="00CB3FDD">
                <w:rPr>
                  <w:rFonts w:ascii="標楷體" w:eastAsia="標楷體" w:hAnsi="標楷體" w:hint="eastAsia"/>
                </w:rPr>
                <w:delText>下拉式選單</w:delText>
              </w:r>
            </w:del>
          </w:p>
        </w:tc>
        <w:tc>
          <w:tcPr>
            <w:tcW w:w="299" w:type="pct"/>
          </w:tcPr>
          <w:p w14:paraId="038A935D" w14:textId="6DD0EFBD" w:rsidR="00E24265" w:rsidRPr="00615D4B" w:rsidDel="00CB3FDD" w:rsidRDefault="00E24265" w:rsidP="005F76AD">
            <w:pPr>
              <w:rPr>
                <w:del w:id="17030" w:author="阿毛" w:date="2021-05-21T17:54:00Z"/>
                <w:rFonts w:ascii="標楷體" w:eastAsia="標楷體" w:hAnsi="標楷體"/>
              </w:rPr>
            </w:pPr>
          </w:p>
        </w:tc>
        <w:tc>
          <w:tcPr>
            <w:tcW w:w="299" w:type="pct"/>
          </w:tcPr>
          <w:p w14:paraId="76440BC2" w14:textId="038A11C9" w:rsidR="00E24265" w:rsidRPr="00615D4B" w:rsidDel="00CB3FDD" w:rsidRDefault="00E24265" w:rsidP="005F76AD">
            <w:pPr>
              <w:rPr>
                <w:del w:id="17031" w:author="阿毛" w:date="2021-05-21T17:54:00Z"/>
                <w:rFonts w:ascii="標楷體" w:eastAsia="標楷體" w:hAnsi="標楷體"/>
              </w:rPr>
            </w:pPr>
          </w:p>
        </w:tc>
        <w:tc>
          <w:tcPr>
            <w:tcW w:w="1643" w:type="pct"/>
          </w:tcPr>
          <w:p w14:paraId="2B83FB6D" w14:textId="60FE1477" w:rsidR="00E24265" w:rsidRPr="000A7F55" w:rsidDel="00CB3FDD" w:rsidRDefault="00E24265" w:rsidP="005F76AD">
            <w:pPr>
              <w:rPr>
                <w:del w:id="17032" w:author="阿毛" w:date="2021-05-21T17:54:00Z"/>
                <w:rFonts w:ascii="標楷體" w:eastAsia="標楷體" w:hAnsi="標楷體"/>
              </w:rPr>
            </w:pPr>
            <w:del w:id="17033" w:author="阿毛" w:date="2021-05-21T17:54:00Z">
              <w:r w:rsidRPr="000A7F55" w:rsidDel="00CB3FDD">
                <w:rPr>
                  <w:rFonts w:ascii="標楷體" w:eastAsia="標楷體" w:hAnsi="標楷體" w:hint="eastAsia"/>
                </w:rPr>
                <w:delText>1:純信用</w:delText>
              </w:r>
            </w:del>
          </w:p>
          <w:p w14:paraId="01515872" w14:textId="79926456" w:rsidR="00E24265" w:rsidRPr="000A7F55" w:rsidDel="00CB3FDD" w:rsidRDefault="00E24265" w:rsidP="005F76AD">
            <w:pPr>
              <w:rPr>
                <w:del w:id="17034" w:author="阿毛" w:date="2021-05-21T17:54:00Z"/>
                <w:rFonts w:ascii="標楷體" w:eastAsia="標楷體" w:hAnsi="標楷體"/>
              </w:rPr>
            </w:pPr>
            <w:del w:id="17035" w:author="阿毛" w:date="2021-05-21T17:54:00Z">
              <w:r w:rsidRPr="000A7F55" w:rsidDel="00CB3FDD">
                <w:rPr>
                  <w:rFonts w:ascii="標楷體" w:eastAsia="標楷體" w:hAnsi="標楷體" w:hint="eastAsia"/>
                </w:rPr>
                <w:delText>2:信用保險</w:delText>
              </w:r>
            </w:del>
          </w:p>
          <w:p w14:paraId="28BACAB5" w14:textId="127FB58C" w:rsidR="00E24265" w:rsidRPr="000A7F55" w:rsidDel="00CB3FDD" w:rsidRDefault="00E24265" w:rsidP="005F76AD">
            <w:pPr>
              <w:rPr>
                <w:del w:id="17036" w:author="阿毛" w:date="2021-05-21T17:54:00Z"/>
                <w:rFonts w:ascii="標楷體" w:eastAsia="標楷體" w:hAnsi="標楷體"/>
              </w:rPr>
            </w:pPr>
            <w:del w:id="17037" w:author="阿毛" w:date="2021-05-21T17:54:00Z">
              <w:r w:rsidRPr="000A7F55" w:rsidDel="00CB3FDD">
                <w:rPr>
                  <w:rFonts w:ascii="標楷體" w:eastAsia="標楷體" w:hAnsi="標楷體" w:hint="eastAsia"/>
                </w:rPr>
                <w:delText>3:政府(或金融機構)保證</w:delText>
              </w:r>
            </w:del>
          </w:p>
          <w:p w14:paraId="20FF4B90" w14:textId="4E968DC4" w:rsidR="00E24265" w:rsidRPr="000A7F55" w:rsidDel="00CB3FDD" w:rsidRDefault="00E24265" w:rsidP="005F76AD">
            <w:pPr>
              <w:rPr>
                <w:del w:id="17038" w:author="阿毛" w:date="2021-05-21T17:54:00Z"/>
                <w:rFonts w:ascii="標楷體" w:eastAsia="標楷體" w:hAnsi="標楷體"/>
              </w:rPr>
            </w:pPr>
            <w:del w:id="17039" w:author="阿毛" w:date="2021-05-21T17:54:00Z">
              <w:r w:rsidRPr="000A7F55" w:rsidDel="00CB3FDD">
                <w:rPr>
                  <w:rFonts w:ascii="標楷體" w:eastAsia="標楷體" w:hAnsi="標楷體" w:hint="eastAsia"/>
                </w:rPr>
                <w:delText>4:其他機構保證</w:delText>
              </w:r>
            </w:del>
          </w:p>
          <w:p w14:paraId="7D028F10" w14:textId="4ACF0345" w:rsidR="00E24265" w:rsidRPr="000A7F55" w:rsidDel="00CB3FDD" w:rsidRDefault="00E24265" w:rsidP="005F76AD">
            <w:pPr>
              <w:rPr>
                <w:del w:id="17040" w:author="阿毛" w:date="2021-05-21T17:54:00Z"/>
                <w:rFonts w:ascii="標楷體" w:eastAsia="標楷體" w:hAnsi="標楷體"/>
              </w:rPr>
            </w:pPr>
            <w:del w:id="17041" w:author="阿毛" w:date="2021-05-21T17:54:00Z">
              <w:r w:rsidRPr="000A7F55" w:rsidDel="00CB3FDD">
                <w:rPr>
                  <w:rFonts w:ascii="標楷體" w:eastAsia="標楷體" w:hAnsi="標楷體" w:hint="eastAsia"/>
                </w:rPr>
                <w:delText>5:中小企業信用保證基金保證</w:delText>
              </w:r>
            </w:del>
          </w:p>
          <w:p w14:paraId="663766C3" w14:textId="0477E600" w:rsidR="00E24265" w:rsidRPr="000A7F55" w:rsidDel="00CB3FDD" w:rsidRDefault="00E24265" w:rsidP="005F76AD">
            <w:pPr>
              <w:rPr>
                <w:del w:id="17042" w:author="阿毛" w:date="2021-05-21T17:54:00Z"/>
                <w:rFonts w:ascii="標楷體" w:eastAsia="標楷體" w:hAnsi="標楷體"/>
              </w:rPr>
            </w:pPr>
            <w:del w:id="17043" w:author="阿毛" w:date="2021-05-21T17:54:00Z">
              <w:r w:rsidRPr="000A7F55" w:rsidDel="00CB3FDD">
                <w:rPr>
                  <w:rFonts w:ascii="標楷體" w:eastAsia="標楷體" w:hAnsi="標楷體" w:hint="eastAsia"/>
                </w:rPr>
                <w:delText>6:農業信用保證基金保證</w:delText>
              </w:r>
            </w:del>
          </w:p>
          <w:p w14:paraId="766E3881" w14:textId="2334BAE2" w:rsidR="00E24265" w:rsidRPr="000A7F55" w:rsidDel="00CB3FDD" w:rsidRDefault="00E24265" w:rsidP="005F76AD">
            <w:pPr>
              <w:rPr>
                <w:del w:id="17044" w:author="阿毛" w:date="2021-05-21T17:54:00Z"/>
                <w:rFonts w:ascii="標楷體" w:eastAsia="標楷體" w:hAnsi="標楷體"/>
              </w:rPr>
            </w:pPr>
            <w:del w:id="17045" w:author="阿毛" w:date="2021-05-21T17:54:00Z">
              <w:r w:rsidRPr="000A7F55" w:rsidDel="00CB3FDD">
                <w:rPr>
                  <w:rFonts w:ascii="標楷體" w:eastAsia="標楷體" w:hAnsi="標楷體" w:hint="eastAsia"/>
                </w:rPr>
                <w:delText>7:華僑貸款信用保證基金保證</w:delText>
              </w:r>
            </w:del>
          </w:p>
          <w:p w14:paraId="7D7A9BC1" w14:textId="4F565504" w:rsidR="00E24265" w:rsidRPr="000A7F55" w:rsidDel="00CB3FDD" w:rsidRDefault="00E24265" w:rsidP="005F76AD">
            <w:pPr>
              <w:rPr>
                <w:del w:id="17046" w:author="阿毛" w:date="2021-05-21T17:54:00Z"/>
                <w:rFonts w:ascii="標楷體" w:eastAsia="標楷體" w:hAnsi="標楷體"/>
              </w:rPr>
            </w:pPr>
            <w:del w:id="17047" w:author="阿毛" w:date="2021-05-21T17:54:00Z">
              <w:r w:rsidRPr="000A7F55" w:rsidDel="00CB3FDD">
                <w:rPr>
                  <w:rFonts w:ascii="標楷體" w:eastAsia="標楷體" w:hAnsi="標楷體" w:hint="eastAsia"/>
                </w:rPr>
                <w:delText>8:國際合作發展基金會信用保證</w:delText>
              </w:r>
            </w:del>
          </w:p>
          <w:p w14:paraId="63B634B8" w14:textId="156EE667" w:rsidR="00E24265" w:rsidRPr="000A7F55" w:rsidDel="00CB3FDD" w:rsidRDefault="00E24265" w:rsidP="005F76AD">
            <w:pPr>
              <w:rPr>
                <w:del w:id="17048" w:author="阿毛" w:date="2021-05-21T17:54:00Z"/>
                <w:rFonts w:ascii="標楷體" w:eastAsia="標楷體" w:hAnsi="標楷體"/>
              </w:rPr>
            </w:pPr>
            <w:del w:id="17049" w:author="阿毛" w:date="2021-05-21T17:54:00Z">
              <w:r w:rsidRPr="000A7F55" w:rsidDel="00CB3FDD">
                <w:rPr>
                  <w:rFonts w:ascii="標楷體" w:eastAsia="標楷體" w:hAnsi="標楷體" w:hint="eastAsia"/>
                </w:rPr>
                <w:delText>9:原住民族綜合發展基金信用保證</w:delText>
              </w:r>
            </w:del>
          </w:p>
          <w:p w14:paraId="60116F8D" w14:textId="5C4F0DFA" w:rsidR="00E24265" w:rsidRPr="000A7F55" w:rsidDel="00CB3FDD" w:rsidRDefault="00E24265" w:rsidP="005F76AD">
            <w:pPr>
              <w:rPr>
                <w:del w:id="17050" w:author="阿毛" w:date="2021-05-21T17:54:00Z"/>
                <w:rFonts w:ascii="標楷體" w:eastAsia="標楷體" w:hAnsi="標楷體"/>
              </w:rPr>
            </w:pPr>
            <w:del w:id="17051" w:author="阿毛" w:date="2021-05-21T17:54:00Z">
              <w:r w:rsidRPr="000A7F55" w:rsidDel="00CB3FDD">
                <w:rPr>
                  <w:rFonts w:ascii="標楷體" w:eastAsia="標楷體" w:hAnsi="標楷體" w:hint="eastAsia"/>
                </w:rPr>
                <w:delText>10:債券(公債)</w:delText>
              </w:r>
            </w:del>
          </w:p>
          <w:p w14:paraId="17F165F7" w14:textId="5DD8915C" w:rsidR="00E24265" w:rsidRPr="000A7F55" w:rsidDel="00CB3FDD" w:rsidRDefault="00E24265" w:rsidP="005F76AD">
            <w:pPr>
              <w:rPr>
                <w:del w:id="17052" w:author="阿毛" w:date="2021-05-21T17:54:00Z"/>
                <w:rFonts w:ascii="標楷體" w:eastAsia="標楷體" w:hAnsi="標楷體"/>
              </w:rPr>
            </w:pPr>
            <w:del w:id="17053" w:author="阿毛" w:date="2021-05-21T17:54:00Z">
              <w:r w:rsidRPr="000A7F55" w:rsidDel="00CB3FDD">
                <w:rPr>
                  <w:rFonts w:ascii="標楷體" w:eastAsia="標楷體" w:hAnsi="標楷體" w:hint="eastAsia"/>
                </w:rPr>
                <w:delText>11:擔保公司債</w:delText>
              </w:r>
            </w:del>
          </w:p>
          <w:p w14:paraId="22E1843B" w14:textId="66F65CA5" w:rsidR="00E24265" w:rsidRPr="000A7F55" w:rsidDel="00CB3FDD" w:rsidRDefault="00E24265" w:rsidP="005F76AD">
            <w:pPr>
              <w:rPr>
                <w:del w:id="17054" w:author="阿毛" w:date="2021-05-21T17:54:00Z"/>
                <w:rFonts w:ascii="標楷體" w:eastAsia="標楷體" w:hAnsi="標楷體"/>
              </w:rPr>
            </w:pPr>
            <w:del w:id="17055" w:author="阿毛" w:date="2021-05-21T17:54:00Z">
              <w:r w:rsidRPr="000A7F55" w:rsidDel="00CB3FDD">
                <w:rPr>
                  <w:rFonts w:ascii="標楷體" w:eastAsia="標楷體" w:hAnsi="標楷體" w:hint="eastAsia"/>
                </w:rPr>
                <w:delText>12:無擔保公司債</w:delText>
              </w:r>
            </w:del>
          </w:p>
          <w:p w14:paraId="409A9A8F" w14:textId="7EC533F3" w:rsidR="00E24265" w:rsidRPr="000A7F55" w:rsidDel="00CB3FDD" w:rsidRDefault="00E24265" w:rsidP="005F76AD">
            <w:pPr>
              <w:rPr>
                <w:del w:id="17056" w:author="阿毛" w:date="2021-05-21T17:54:00Z"/>
                <w:rFonts w:ascii="標楷體" w:eastAsia="標楷體" w:hAnsi="標楷體"/>
              </w:rPr>
            </w:pPr>
            <w:del w:id="17057" w:author="阿毛" w:date="2021-05-21T17:54:00Z">
              <w:r w:rsidRPr="000A7F55" w:rsidDel="00CB3FDD">
                <w:rPr>
                  <w:rFonts w:ascii="標楷體" w:eastAsia="標楷體" w:hAnsi="標楷體" w:hint="eastAsia"/>
                </w:rPr>
                <w:delText>13:金融債券</w:delText>
              </w:r>
            </w:del>
          </w:p>
          <w:p w14:paraId="06283299" w14:textId="58D30F14" w:rsidR="00E24265" w:rsidRPr="000A7F55" w:rsidDel="00CB3FDD" w:rsidRDefault="00E24265" w:rsidP="005F76AD">
            <w:pPr>
              <w:rPr>
                <w:del w:id="17058" w:author="阿毛" w:date="2021-05-21T17:54:00Z"/>
                <w:rFonts w:ascii="標楷體" w:eastAsia="標楷體" w:hAnsi="標楷體"/>
              </w:rPr>
            </w:pPr>
            <w:del w:id="17059" w:author="阿毛" w:date="2021-05-21T17:54:00Z">
              <w:r w:rsidRPr="000A7F55" w:rsidDel="00CB3FDD">
                <w:rPr>
                  <w:rFonts w:ascii="標楷體" w:eastAsia="標楷體" w:hAnsi="標楷體" w:hint="eastAsia"/>
                </w:rPr>
                <w:delText>14:股票(或股權憑證)</w:delText>
              </w:r>
            </w:del>
          </w:p>
          <w:p w14:paraId="4F29D878" w14:textId="3F34FE2D" w:rsidR="00E24265" w:rsidRPr="000A7F55" w:rsidDel="00CB3FDD" w:rsidRDefault="00E24265" w:rsidP="005F76AD">
            <w:pPr>
              <w:rPr>
                <w:del w:id="17060" w:author="阿毛" w:date="2021-05-21T17:54:00Z"/>
                <w:rFonts w:ascii="標楷體" w:eastAsia="標楷體" w:hAnsi="標楷體"/>
              </w:rPr>
            </w:pPr>
            <w:del w:id="17061" w:author="阿毛" w:date="2021-05-21T17:54:00Z">
              <w:r w:rsidRPr="000A7F55" w:rsidDel="00CB3FDD">
                <w:rPr>
                  <w:rFonts w:ascii="標楷體" w:eastAsia="標楷體" w:hAnsi="標楷體" w:hint="eastAsia"/>
                </w:rPr>
                <w:delText>15:證券融資</w:delText>
              </w:r>
            </w:del>
          </w:p>
          <w:p w14:paraId="136258FA" w14:textId="7FE2890E" w:rsidR="00E24265" w:rsidRPr="000A7F55" w:rsidDel="00CB3FDD" w:rsidRDefault="00E24265" w:rsidP="005F76AD">
            <w:pPr>
              <w:rPr>
                <w:del w:id="17062" w:author="阿毛" w:date="2021-05-21T17:54:00Z"/>
                <w:rFonts w:ascii="標楷體" w:eastAsia="標楷體" w:hAnsi="標楷體"/>
              </w:rPr>
            </w:pPr>
            <w:del w:id="17063" w:author="阿毛" w:date="2021-05-21T17:54:00Z">
              <w:r w:rsidRPr="000A7F55" w:rsidDel="00CB3FDD">
                <w:rPr>
                  <w:rFonts w:ascii="標楷體" w:eastAsia="標楷體" w:hAnsi="標楷體" w:hint="eastAsia"/>
                </w:rPr>
                <w:delText>16:國庫券</w:delText>
              </w:r>
            </w:del>
          </w:p>
          <w:p w14:paraId="3EFC1915" w14:textId="131B8BE0" w:rsidR="00E24265" w:rsidRPr="000A7F55" w:rsidDel="00CB3FDD" w:rsidRDefault="00E24265" w:rsidP="005F76AD">
            <w:pPr>
              <w:rPr>
                <w:del w:id="17064" w:author="阿毛" w:date="2021-05-21T17:54:00Z"/>
                <w:rFonts w:ascii="標楷體" w:eastAsia="標楷體" w:hAnsi="標楷體"/>
              </w:rPr>
            </w:pPr>
            <w:del w:id="17065" w:author="阿毛" w:date="2021-05-21T17:54:00Z">
              <w:r w:rsidRPr="000A7F55" w:rsidDel="00CB3FDD">
                <w:rPr>
                  <w:rFonts w:ascii="標楷體" w:eastAsia="標楷體" w:hAnsi="標楷體" w:hint="eastAsia"/>
                </w:rPr>
                <w:delText>17:儲蓄券</w:delText>
              </w:r>
            </w:del>
          </w:p>
          <w:p w14:paraId="685AFF30" w14:textId="49BC8875" w:rsidR="00E24265" w:rsidRPr="000A7F55" w:rsidDel="00CB3FDD" w:rsidRDefault="00E24265" w:rsidP="005F76AD">
            <w:pPr>
              <w:rPr>
                <w:del w:id="17066" w:author="阿毛" w:date="2021-05-21T17:54:00Z"/>
                <w:rFonts w:ascii="標楷體" w:eastAsia="標楷體" w:hAnsi="標楷體"/>
              </w:rPr>
            </w:pPr>
            <w:del w:id="17067" w:author="阿毛" w:date="2021-05-21T17:54:00Z">
              <w:r w:rsidRPr="000A7F55" w:rsidDel="00CB3FDD">
                <w:rPr>
                  <w:rFonts w:ascii="標楷體" w:eastAsia="標楷體" w:hAnsi="標楷體" w:hint="eastAsia"/>
                </w:rPr>
                <w:delText>18:中央銀行可轉讓定期存單</w:delText>
              </w:r>
            </w:del>
          </w:p>
          <w:p w14:paraId="05FCB5FF" w14:textId="64983FF1" w:rsidR="00E24265" w:rsidRPr="000A7F55" w:rsidDel="00CB3FDD" w:rsidRDefault="00E24265" w:rsidP="005F76AD">
            <w:pPr>
              <w:rPr>
                <w:del w:id="17068" w:author="阿毛" w:date="2021-05-21T17:54:00Z"/>
                <w:rFonts w:ascii="標楷體" w:eastAsia="標楷體" w:hAnsi="標楷體"/>
              </w:rPr>
            </w:pPr>
            <w:del w:id="17069" w:author="阿毛" w:date="2021-05-21T17:54:00Z">
              <w:r w:rsidRPr="000A7F55" w:rsidDel="00CB3FDD">
                <w:rPr>
                  <w:rFonts w:ascii="標楷體" w:eastAsia="標楷體" w:hAnsi="標楷體" w:hint="eastAsia"/>
                </w:rPr>
                <w:delText>19:一般金融機構可轉讓定期存單</w:delText>
              </w:r>
            </w:del>
          </w:p>
          <w:p w14:paraId="4ADEBE25" w14:textId="2D96D894" w:rsidR="00E24265" w:rsidRPr="000A7F55" w:rsidDel="00CB3FDD" w:rsidRDefault="00E24265" w:rsidP="005F76AD">
            <w:pPr>
              <w:rPr>
                <w:del w:id="17070" w:author="阿毛" w:date="2021-05-21T17:54:00Z"/>
                <w:rFonts w:ascii="標楷體" w:eastAsia="標楷體" w:hAnsi="標楷體"/>
              </w:rPr>
            </w:pPr>
            <w:del w:id="17071" w:author="阿毛" w:date="2021-05-21T17:54:00Z">
              <w:r w:rsidRPr="000A7F55" w:rsidDel="00CB3FDD">
                <w:rPr>
                  <w:rFonts w:ascii="標楷體" w:eastAsia="標楷體" w:hAnsi="標楷體" w:hint="eastAsia"/>
                </w:rPr>
                <w:delText>20:匯票</w:delText>
              </w:r>
            </w:del>
          </w:p>
          <w:p w14:paraId="5E31685B" w14:textId="13791EB0" w:rsidR="00E24265" w:rsidRPr="000A7F55" w:rsidDel="00CB3FDD" w:rsidRDefault="00E24265" w:rsidP="005F76AD">
            <w:pPr>
              <w:rPr>
                <w:del w:id="17072" w:author="阿毛" w:date="2021-05-21T17:54:00Z"/>
                <w:rFonts w:ascii="標楷體" w:eastAsia="標楷體" w:hAnsi="標楷體"/>
              </w:rPr>
            </w:pPr>
            <w:del w:id="17073" w:author="阿毛" w:date="2021-05-21T17:54:00Z">
              <w:r w:rsidRPr="000A7F55" w:rsidDel="00CB3FDD">
                <w:rPr>
                  <w:rFonts w:ascii="標楷體" w:eastAsia="標楷體" w:hAnsi="標楷體" w:hint="eastAsia"/>
                </w:rPr>
                <w:delText>21:本票</w:delText>
              </w:r>
            </w:del>
          </w:p>
          <w:p w14:paraId="287D5FE0" w14:textId="2975FEE4" w:rsidR="00E24265" w:rsidRPr="000A7F55" w:rsidDel="00CB3FDD" w:rsidRDefault="00E24265" w:rsidP="005F76AD">
            <w:pPr>
              <w:rPr>
                <w:del w:id="17074" w:author="阿毛" w:date="2021-05-21T17:54:00Z"/>
                <w:rFonts w:ascii="標楷體" w:eastAsia="標楷體" w:hAnsi="標楷體"/>
              </w:rPr>
            </w:pPr>
            <w:del w:id="17075" w:author="阿毛" w:date="2021-05-21T17:54:00Z">
              <w:r w:rsidRPr="000A7F55" w:rsidDel="00CB3FDD">
                <w:rPr>
                  <w:rFonts w:ascii="標楷體" w:eastAsia="標楷體" w:hAnsi="標楷體" w:hint="eastAsia"/>
                </w:rPr>
                <w:delText>22:應收票據(含支票)</w:delText>
              </w:r>
            </w:del>
          </w:p>
          <w:p w14:paraId="6CD3CEAB" w14:textId="0F00E091" w:rsidR="00E24265" w:rsidRPr="000A7F55" w:rsidDel="00CB3FDD" w:rsidRDefault="00E24265" w:rsidP="005F76AD">
            <w:pPr>
              <w:rPr>
                <w:del w:id="17076" w:author="阿毛" w:date="2021-05-21T17:54:00Z"/>
                <w:rFonts w:ascii="標楷體" w:eastAsia="標楷體" w:hAnsi="標楷體"/>
              </w:rPr>
            </w:pPr>
            <w:del w:id="17077" w:author="阿毛" w:date="2021-05-21T17:54:00Z">
              <w:r w:rsidRPr="000A7F55" w:rsidDel="00CB3FDD">
                <w:rPr>
                  <w:rFonts w:ascii="標楷體" w:eastAsia="標楷體" w:hAnsi="標楷體" w:hint="eastAsia"/>
                </w:rPr>
                <w:delText>23:信託憑證</w:delText>
              </w:r>
            </w:del>
          </w:p>
          <w:p w14:paraId="14AC5C1A" w14:textId="7F94B5A3" w:rsidR="00E24265" w:rsidRPr="000A7F55" w:rsidDel="00CB3FDD" w:rsidRDefault="00E24265" w:rsidP="005F76AD">
            <w:pPr>
              <w:rPr>
                <w:del w:id="17078" w:author="阿毛" w:date="2021-05-21T17:54:00Z"/>
                <w:rFonts w:ascii="標楷體" w:eastAsia="標楷體" w:hAnsi="標楷體"/>
              </w:rPr>
            </w:pPr>
            <w:del w:id="17079" w:author="阿毛" w:date="2021-05-21T17:54:00Z">
              <w:r w:rsidRPr="000A7F55" w:rsidDel="00CB3FDD">
                <w:rPr>
                  <w:rFonts w:ascii="標楷體" w:eastAsia="標楷體" w:hAnsi="標楷體" w:hint="eastAsia"/>
                </w:rPr>
                <w:delText>24:受益憑證</w:delText>
              </w:r>
            </w:del>
          </w:p>
          <w:p w14:paraId="33560D2A" w14:textId="00167E68" w:rsidR="00E24265" w:rsidRPr="000A7F55" w:rsidDel="00CB3FDD" w:rsidRDefault="00E24265" w:rsidP="005F76AD">
            <w:pPr>
              <w:rPr>
                <w:del w:id="17080" w:author="阿毛" w:date="2021-05-21T17:54:00Z"/>
                <w:rFonts w:ascii="標楷體" w:eastAsia="標楷體" w:hAnsi="標楷體"/>
              </w:rPr>
            </w:pPr>
            <w:del w:id="17081" w:author="阿毛" w:date="2021-05-21T17:54:00Z">
              <w:r w:rsidRPr="000A7F55" w:rsidDel="00CB3FDD">
                <w:rPr>
                  <w:rFonts w:ascii="標楷體" w:eastAsia="標楷體" w:hAnsi="標楷體" w:hint="eastAsia"/>
                </w:rPr>
                <w:delText>25:信用狀</w:delText>
              </w:r>
            </w:del>
          </w:p>
          <w:p w14:paraId="0743D52F" w14:textId="44A4EDBB" w:rsidR="00E24265" w:rsidRPr="000A7F55" w:rsidDel="00CB3FDD" w:rsidRDefault="00E24265" w:rsidP="005F76AD">
            <w:pPr>
              <w:rPr>
                <w:del w:id="17082" w:author="阿毛" w:date="2021-05-21T17:54:00Z"/>
                <w:rFonts w:ascii="標楷體" w:eastAsia="標楷體" w:hAnsi="標楷體"/>
              </w:rPr>
            </w:pPr>
            <w:del w:id="17083" w:author="阿毛" w:date="2021-05-21T17:54:00Z">
              <w:r w:rsidRPr="000A7F55" w:rsidDel="00CB3FDD">
                <w:rPr>
                  <w:rFonts w:ascii="標楷體" w:eastAsia="標楷體" w:hAnsi="標楷體" w:hint="eastAsia"/>
                </w:rPr>
                <w:delText>26:存單</w:delText>
              </w:r>
            </w:del>
          </w:p>
          <w:p w14:paraId="50562625" w14:textId="1B1D65FE" w:rsidR="00E24265" w:rsidRPr="000A7F55" w:rsidDel="00CB3FDD" w:rsidRDefault="00E24265" w:rsidP="005F76AD">
            <w:pPr>
              <w:rPr>
                <w:del w:id="17084" w:author="阿毛" w:date="2021-05-21T17:54:00Z"/>
                <w:rFonts w:ascii="標楷體" w:eastAsia="標楷體" w:hAnsi="標楷體"/>
              </w:rPr>
            </w:pPr>
            <w:del w:id="17085" w:author="阿毛" w:date="2021-05-21T17:54:00Z">
              <w:r w:rsidRPr="000A7F55" w:rsidDel="00CB3FDD">
                <w:rPr>
                  <w:rFonts w:ascii="標楷體" w:eastAsia="標楷體" w:hAnsi="標楷體" w:hint="eastAsia"/>
                </w:rPr>
                <w:delText>27:保險(單)</w:delText>
              </w:r>
            </w:del>
          </w:p>
          <w:p w14:paraId="14022A84" w14:textId="176FB1D0" w:rsidR="00E24265" w:rsidRPr="000A7F55" w:rsidDel="00CB3FDD" w:rsidRDefault="00E24265" w:rsidP="005F76AD">
            <w:pPr>
              <w:rPr>
                <w:del w:id="17086" w:author="阿毛" w:date="2021-05-21T17:54:00Z"/>
                <w:rFonts w:ascii="標楷體" w:eastAsia="標楷體" w:hAnsi="標楷體"/>
              </w:rPr>
            </w:pPr>
            <w:del w:id="17087" w:author="阿毛" w:date="2021-05-21T17:54:00Z">
              <w:r w:rsidRPr="000A7F55" w:rsidDel="00CB3FDD">
                <w:rPr>
                  <w:rFonts w:ascii="標楷體" w:eastAsia="標楷體" w:hAnsi="標楷體" w:hint="eastAsia"/>
                </w:rPr>
                <w:delText>28:倉單</w:delText>
              </w:r>
            </w:del>
          </w:p>
          <w:p w14:paraId="3225D1F6" w14:textId="788DD09F" w:rsidR="00E24265" w:rsidRPr="000A7F55" w:rsidDel="00CB3FDD" w:rsidRDefault="00E24265" w:rsidP="005F76AD">
            <w:pPr>
              <w:rPr>
                <w:del w:id="17088" w:author="阿毛" w:date="2021-05-21T17:54:00Z"/>
                <w:rFonts w:ascii="標楷體" w:eastAsia="標楷體" w:hAnsi="標楷體"/>
              </w:rPr>
            </w:pPr>
            <w:del w:id="17089" w:author="阿毛" w:date="2021-05-21T17:54:00Z">
              <w:r w:rsidRPr="000A7F55" w:rsidDel="00CB3FDD">
                <w:rPr>
                  <w:rFonts w:ascii="標楷體" w:eastAsia="標楷體" w:hAnsi="標楷體" w:hint="eastAsia"/>
                </w:rPr>
                <w:delText>29:其他票券</w:delText>
              </w:r>
            </w:del>
          </w:p>
          <w:p w14:paraId="6FF49332" w14:textId="6981F0F1" w:rsidR="00E24265" w:rsidRPr="000A7F55" w:rsidDel="00CB3FDD" w:rsidRDefault="00E24265" w:rsidP="005F76AD">
            <w:pPr>
              <w:rPr>
                <w:del w:id="17090" w:author="阿毛" w:date="2021-05-21T17:54:00Z"/>
                <w:rFonts w:ascii="標楷體" w:eastAsia="標楷體" w:hAnsi="標楷體"/>
              </w:rPr>
            </w:pPr>
            <w:del w:id="17091" w:author="阿毛" w:date="2021-05-21T17:54:00Z">
              <w:r w:rsidRPr="000A7F55" w:rsidDel="00CB3FDD">
                <w:rPr>
                  <w:rFonts w:ascii="標楷體" w:eastAsia="標楷體" w:hAnsi="標楷體" w:hint="eastAsia"/>
                </w:rPr>
                <w:delText>30:應收帳款債權</w:delText>
              </w:r>
            </w:del>
          </w:p>
          <w:p w14:paraId="14BFD449" w14:textId="6530B007" w:rsidR="00E24265" w:rsidRPr="000A7F55" w:rsidDel="00CB3FDD" w:rsidRDefault="00E24265" w:rsidP="005F76AD">
            <w:pPr>
              <w:rPr>
                <w:del w:id="17092" w:author="阿毛" w:date="2021-05-21T17:54:00Z"/>
                <w:rFonts w:ascii="標楷體" w:eastAsia="標楷體" w:hAnsi="標楷體"/>
              </w:rPr>
            </w:pPr>
            <w:del w:id="17093" w:author="阿毛" w:date="2021-05-21T17:54:00Z">
              <w:r w:rsidRPr="000A7F55" w:rsidDel="00CB3FDD">
                <w:rPr>
                  <w:rFonts w:ascii="標楷體" w:eastAsia="標楷體" w:hAnsi="標楷體" w:hint="eastAsia"/>
                </w:rPr>
                <w:delText>31:其他有價證券</w:delText>
              </w:r>
            </w:del>
          </w:p>
          <w:p w14:paraId="1E3FB662" w14:textId="0365ACEB" w:rsidR="00E24265" w:rsidRPr="000A7F55" w:rsidDel="00CB3FDD" w:rsidRDefault="00E24265" w:rsidP="005F76AD">
            <w:pPr>
              <w:rPr>
                <w:del w:id="17094" w:author="阿毛" w:date="2021-05-21T17:54:00Z"/>
                <w:rFonts w:ascii="標楷體" w:eastAsia="標楷體" w:hAnsi="標楷體"/>
              </w:rPr>
            </w:pPr>
            <w:del w:id="17095" w:author="阿毛" w:date="2021-05-21T17:54:00Z">
              <w:r w:rsidRPr="000A7F55" w:rsidDel="00CB3FDD">
                <w:rPr>
                  <w:rFonts w:ascii="標楷體" w:eastAsia="標楷體" w:hAnsi="標楷體" w:hint="eastAsia"/>
                </w:rPr>
                <w:delText>32:其他權利質權</w:delText>
              </w:r>
            </w:del>
          </w:p>
          <w:p w14:paraId="0D449A7B" w14:textId="57305F66" w:rsidR="00E24265" w:rsidRPr="000A7F55" w:rsidDel="00CB3FDD" w:rsidRDefault="00E24265" w:rsidP="005F76AD">
            <w:pPr>
              <w:rPr>
                <w:del w:id="17096" w:author="阿毛" w:date="2021-05-21T17:54:00Z"/>
                <w:rFonts w:ascii="標楷體" w:eastAsia="標楷體" w:hAnsi="標楷體"/>
              </w:rPr>
            </w:pPr>
            <w:del w:id="17097" w:author="阿毛" w:date="2021-05-21T17:54:00Z">
              <w:r w:rsidRPr="000A7F55" w:rsidDel="00CB3FDD">
                <w:rPr>
                  <w:rFonts w:ascii="標楷體" w:eastAsia="標楷體" w:hAnsi="標楷體" w:hint="eastAsia"/>
                </w:rPr>
                <w:delText>33:房地建地(不含建物)</w:delText>
              </w:r>
            </w:del>
          </w:p>
          <w:p w14:paraId="1BE72219" w14:textId="391134B8" w:rsidR="00E24265" w:rsidRPr="000A7F55" w:rsidDel="00CB3FDD" w:rsidRDefault="00E24265" w:rsidP="005F76AD">
            <w:pPr>
              <w:rPr>
                <w:del w:id="17098" w:author="阿毛" w:date="2021-05-21T17:54:00Z"/>
                <w:rFonts w:ascii="標楷體" w:eastAsia="標楷體" w:hAnsi="標楷體"/>
              </w:rPr>
            </w:pPr>
            <w:del w:id="17099" w:author="阿毛" w:date="2021-05-21T17:54:00Z">
              <w:r w:rsidRPr="000A7F55" w:rsidDel="00CB3FDD">
                <w:rPr>
                  <w:rFonts w:ascii="標楷體" w:eastAsia="標楷體" w:hAnsi="標楷體" w:hint="eastAsia"/>
                </w:rPr>
                <w:delText>34:空地</w:delText>
              </w:r>
            </w:del>
          </w:p>
          <w:p w14:paraId="0D13E284" w14:textId="260B5260" w:rsidR="00E24265" w:rsidRPr="000A7F55" w:rsidDel="00CB3FDD" w:rsidRDefault="00E24265" w:rsidP="005F76AD">
            <w:pPr>
              <w:rPr>
                <w:del w:id="17100" w:author="阿毛" w:date="2021-05-21T17:54:00Z"/>
                <w:rFonts w:ascii="標楷體" w:eastAsia="標楷體" w:hAnsi="標楷體"/>
              </w:rPr>
            </w:pPr>
            <w:del w:id="17101" w:author="阿毛" w:date="2021-05-21T17:54:00Z">
              <w:r w:rsidRPr="000A7F55" w:rsidDel="00CB3FDD">
                <w:rPr>
                  <w:rFonts w:ascii="標楷體" w:eastAsia="標楷體" w:hAnsi="標楷體" w:hint="eastAsia"/>
                </w:rPr>
                <w:delText>35:農地</w:delText>
              </w:r>
            </w:del>
          </w:p>
          <w:p w14:paraId="4EE595BA" w14:textId="483F460C" w:rsidR="00E24265" w:rsidRPr="000A7F55" w:rsidDel="00CB3FDD" w:rsidRDefault="00E24265" w:rsidP="005F76AD">
            <w:pPr>
              <w:rPr>
                <w:del w:id="17102" w:author="阿毛" w:date="2021-05-21T17:54:00Z"/>
                <w:rFonts w:ascii="標楷體" w:eastAsia="標楷體" w:hAnsi="標楷體"/>
              </w:rPr>
            </w:pPr>
            <w:del w:id="17103" w:author="阿毛" w:date="2021-05-21T17:54:00Z">
              <w:r w:rsidRPr="000A7F55" w:rsidDel="00CB3FDD">
                <w:rPr>
                  <w:rFonts w:ascii="標楷體" w:eastAsia="標楷體" w:hAnsi="標楷體" w:hint="eastAsia"/>
                </w:rPr>
                <w:delText>36:林地</w:delText>
              </w:r>
            </w:del>
          </w:p>
          <w:p w14:paraId="58ADEE1D" w14:textId="5BCC0561" w:rsidR="00E24265" w:rsidRPr="000A7F55" w:rsidDel="00CB3FDD" w:rsidRDefault="00E24265" w:rsidP="005F76AD">
            <w:pPr>
              <w:rPr>
                <w:del w:id="17104" w:author="阿毛" w:date="2021-05-21T17:54:00Z"/>
                <w:rFonts w:ascii="標楷體" w:eastAsia="標楷體" w:hAnsi="標楷體"/>
              </w:rPr>
            </w:pPr>
            <w:del w:id="17105" w:author="阿毛" w:date="2021-05-21T17:54:00Z">
              <w:r w:rsidRPr="000A7F55" w:rsidDel="00CB3FDD">
                <w:rPr>
                  <w:rFonts w:ascii="標楷體" w:eastAsia="標楷體" w:hAnsi="標楷體" w:hint="eastAsia"/>
                </w:rPr>
                <w:delText>37:養殖地</w:delText>
              </w:r>
            </w:del>
          </w:p>
          <w:p w14:paraId="2394BDCE" w14:textId="62A9339F" w:rsidR="00E24265" w:rsidRPr="000A7F55" w:rsidDel="00CB3FDD" w:rsidRDefault="00E24265" w:rsidP="005F76AD">
            <w:pPr>
              <w:rPr>
                <w:del w:id="17106" w:author="阿毛" w:date="2021-05-21T17:54:00Z"/>
                <w:rFonts w:ascii="標楷體" w:eastAsia="標楷體" w:hAnsi="標楷體"/>
              </w:rPr>
            </w:pPr>
            <w:del w:id="17107" w:author="阿毛" w:date="2021-05-21T17:54:00Z">
              <w:r w:rsidRPr="000A7F55" w:rsidDel="00CB3FDD">
                <w:rPr>
                  <w:rFonts w:ascii="標楷體" w:eastAsia="標楷體" w:hAnsi="標楷體" w:hint="eastAsia"/>
                </w:rPr>
                <w:delText>38:土地及建物(住宅用)</w:delText>
              </w:r>
            </w:del>
          </w:p>
          <w:p w14:paraId="1C425790" w14:textId="2686C270" w:rsidR="00E24265" w:rsidRPr="000A7F55" w:rsidDel="00CB3FDD" w:rsidRDefault="00E24265" w:rsidP="005F76AD">
            <w:pPr>
              <w:rPr>
                <w:del w:id="17108" w:author="阿毛" w:date="2021-05-21T17:54:00Z"/>
                <w:rFonts w:ascii="標楷體" w:eastAsia="標楷體" w:hAnsi="標楷體"/>
              </w:rPr>
            </w:pPr>
            <w:del w:id="17109" w:author="阿毛" w:date="2021-05-21T17:54:00Z">
              <w:r w:rsidRPr="000A7F55" w:rsidDel="00CB3FDD">
                <w:rPr>
                  <w:rFonts w:ascii="標楷體" w:eastAsia="標楷體" w:hAnsi="標楷體" w:hint="eastAsia"/>
                </w:rPr>
                <w:delText>39:土地及廠房</w:delText>
              </w:r>
            </w:del>
          </w:p>
          <w:p w14:paraId="3825ECFB" w14:textId="5F40AB91" w:rsidR="00E24265" w:rsidRPr="000A7F55" w:rsidDel="00CB3FDD" w:rsidRDefault="00E24265" w:rsidP="005F76AD">
            <w:pPr>
              <w:rPr>
                <w:del w:id="17110" w:author="阿毛" w:date="2021-05-21T17:54:00Z"/>
                <w:rFonts w:ascii="標楷體" w:eastAsia="標楷體" w:hAnsi="標楷體"/>
              </w:rPr>
            </w:pPr>
            <w:del w:id="17111" w:author="阿毛" w:date="2021-05-21T17:54:00Z">
              <w:r w:rsidRPr="000A7F55" w:rsidDel="00CB3FDD">
                <w:rPr>
                  <w:rFonts w:ascii="標楷體" w:eastAsia="標楷體" w:hAnsi="標楷體" w:hint="eastAsia"/>
                </w:rPr>
                <w:delText>40:不含土地之建物(住宅用)</w:delText>
              </w:r>
            </w:del>
          </w:p>
          <w:p w14:paraId="22011F78" w14:textId="085804F9" w:rsidR="00E24265" w:rsidRPr="000A7F55" w:rsidDel="00CB3FDD" w:rsidRDefault="00E24265" w:rsidP="005F76AD">
            <w:pPr>
              <w:rPr>
                <w:del w:id="17112" w:author="阿毛" w:date="2021-05-21T17:54:00Z"/>
                <w:rFonts w:ascii="標楷體" w:eastAsia="標楷體" w:hAnsi="標楷體"/>
              </w:rPr>
            </w:pPr>
            <w:del w:id="17113" w:author="阿毛" w:date="2021-05-21T17:54:00Z">
              <w:r w:rsidRPr="000A7F55" w:rsidDel="00CB3FDD">
                <w:rPr>
                  <w:rFonts w:ascii="標楷體" w:eastAsia="標楷體" w:hAnsi="標楷體" w:hint="eastAsia"/>
                </w:rPr>
                <w:delText>41:不含土地之廠房</w:delText>
              </w:r>
            </w:del>
          </w:p>
          <w:p w14:paraId="2021009C" w14:textId="706864BD" w:rsidR="00E24265" w:rsidRPr="000A7F55" w:rsidDel="00CB3FDD" w:rsidRDefault="00E24265" w:rsidP="005F76AD">
            <w:pPr>
              <w:rPr>
                <w:del w:id="17114" w:author="阿毛" w:date="2021-05-21T17:54:00Z"/>
                <w:rFonts w:ascii="標楷體" w:eastAsia="標楷體" w:hAnsi="標楷體"/>
              </w:rPr>
            </w:pPr>
            <w:del w:id="17115" w:author="阿毛" w:date="2021-05-21T17:54:00Z">
              <w:r w:rsidRPr="000A7F55" w:rsidDel="00CB3FDD">
                <w:rPr>
                  <w:rFonts w:ascii="標楷體" w:eastAsia="標楷體" w:hAnsi="標楷體" w:hint="eastAsia"/>
                </w:rPr>
                <w:delText>42:高爾夫球場</w:delText>
              </w:r>
            </w:del>
          </w:p>
          <w:p w14:paraId="2D211520" w14:textId="7F68927D" w:rsidR="00E24265" w:rsidRPr="000A7F55" w:rsidDel="00CB3FDD" w:rsidRDefault="00E24265" w:rsidP="005F76AD">
            <w:pPr>
              <w:rPr>
                <w:del w:id="17116" w:author="阿毛" w:date="2021-05-21T17:54:00Z"/>
                <w:rFonts w:ascii="標楷體" w:eastAsia="標楷體" w:hAnsi="標楷體"/>
              </w:rPr>
            </w:pPr>
            <w:del w:id="17117" w:author="阿毛" w:date="2021-05-21T17:54:00Z">
              <w:r w:rsidRPr="000A7F55" w:rsidDel="00CB3FDD">
                <w:rPr>
                  <w:rFonts w:ascii="標楷體" w:eastAsia="標楷體" w:hAnsi="標楷體" w:hint="eastAsia"/>
                </w:rPr>
                <w:delText>43:土地及建物(商業用)</w:delText>
              </w:r>
            </w:del>
          </w:p>
          <w:p w14:paraId="693425CB" w14:textId="6E68C47F" w:rsidR="00E24265" w:rsidRPr="000A7F55" w:rsidDel="00CB3FDD" w:rsidRDefault="00E24265" w:rsidP="005F76AD">
            <w:pPr>
              <w:rPr>
                <w:del w:id="17118" w:author="阿毛" w:date="2021-05-21T17:54:00Z"/>
                <w:rFonts w:ascii="標楷體" w:eastAsia="標楷體" w:hAnsi="標楷體"/>
              </w:rPr>
            </w:pPr>
            <w:del w:id="17119" w:author="阿毛" w:date="2021-05-21T17:54:00Z">
              <w:r w:rsidRPr="000A7F55" w:rsidDel="00CB3FDD">
                <w:rPr>
                  <w:rFonts w:ascii="標楷體" w:eastAsia="標楷體" w:hAnsi="標楷體" w:hint="eastAsia"/>
                </w:rPr>
                <w:delText>44:不含土地之建物(商業用)</w:delText>
              </w:r>
            </w:del>
          </w:p>
          <w:p w14:paraId="109ACD4B" w14:textId="4321EC1E" w:rsidR="00E24265" w:rsidRPr="000A7F55" w:rsidDel="00CB3FDD" w:rsidRDefault="00E24265" w:rsidP="005F76AD">
            <w:pPr>
              <w:rPr>
                <w:del w:id="17120" w:author="阿毛" w:date="2021-05-21T17:54:00Z"/>
                <w:rFonts w:ascii="標楷體" w:eastAsia="標楷體" w:hAnsi="標楷體"/>
              </w:rPr>
            </w:pPr>
            <w:del w:id="17121" w:author="阿毛" w:date="2021-05-21T17:54:00Z">
              <w:r w:rsidRPr="000A7F55" w:rsidDel="00CB3FDD">
                <w:rPr>
                  <w:rFonts w:ascii="標楷體" w:eastAsia="標楷體" w:hAnsi="標楷體" w:hint="eastAsia"/>
                </w:rPr>
                <w:delText>45:其他不動產</w:delText>
              </w:r>
            </w:del>
          </w:p>
          <w:p w14:paraId="1DC262FB" w14:textId="0F4FC955" w:rsidR="00E24265" w:rsidRPr="000A7F55" w:rsidDel="00CB3FDD" w:rsidRDefault="00E24265" w:rsidP="005F76AD">
            <w:pPr>
              <w:rPr>
                <w:del w:id="17122" w:author="阿毛" w:date="2021-05-21T17:54:00Z"/>
                <w:rFonts w:ascii="標楷體" w:eastAsia="標楷體" w:hAnsi="標楷體"/>
              </w:rPr>
            </w:pPr>
            <w:del w:id="17123" w:author="阿毛" w:date="2021-05-21T17:54:00Z">
              <w:r w:rsidRPr="000A7F55" w:rsidDel="00CB3FDD">
                <w:rPr>
                  <w:rFonts w:ascii="標楷體" w:eastAsia="標楷體" w:hAnsi="標楷體" w:hint="eastAsia"/>
                </w:rPr>
                <w:delText>46:機器設備</w:delText>
              </w:r>
            </w:del>
          </w:p>
          <w:p w14:paraId="455BFB85" w14:textId="45ECA299" w:rsidR="00E24265" w:rsidRPr="000A7F55" w:rsidDel="00CB3FDD" w:rsidRDefault="00E24265" w:rsidP="005F76AD">
            <w:pPr>
              <w:rPr>
                <w:del w:id="17124" w:author="阿毛" w:date="2021-05-21T17:54:00Z"/>
                <w:rFonts w:ascii="標楷體" w:eastAsia="標楷體" w:hAnsi="標楷體"/>
              </w:rPr>
            </w:pPr>
            <w:del w:id="17125" w:author="阿毛" w:date="2021-05-21T17:54:00Z">
              <w:r w:rsidRPr="000A7F55" w:rsidDel="00CB3FDD">
                <w:rPr>
                  <w:rFonts w:ascii="標楷體" w:eastAsia="標楷體" w:hAnsi="標楷體" w:hint="eastAsia"/>
                </w:rPr>
                <w:delText>47:車輛</w:delText>
              </w:r>
            </w:del>
          </w:p>
          <w:p w14:paraId="74CCE9F7" w14:textId="77802161" w:rsidR="00E24265" w:rsidRPr="000A7F55" w:rsidDel="00CB3FDD" w:rsidRDefault="00E24265" w:rsidP="005F76AD">
            <w:pPr>
              <w:rPr>
                <w:del w:id="17126" w:author="阿毛" w:date="2021-05-21T17:54:00Z"/>
                <w:rFonts w:ascii="標楷體" w:eastAsia="標楷體" w:hAnsi="標楷體"/>
              </w:rPr>
            </w:pPr>
            <w:del w:id="17127" w:author="阿毛" w:date="2021-05-21T17:54:00Z">
              <w:r w:rsidRPr="000A7F55" w:rsidDel="00CB3FDD">
                <w:rPr>
                  <w:rFonts w:ascii="標楷體" w:eastAsia="標楷體" w:hAnsi="標楷體" w:hint="eastAsia"/>
                </w:rPr>
                <w:delText>48:船舶</w:delText>
              </w:r>
            </w:del>
          </w:p>
          <w:p w14:paraId="7438A1F6" w14:textId="3A2B40EF" w:rsidR="00E24265" w:rsidRPr="000A7F55" w:rsidDel="00CB3FDD" w:rsidRDefault="00E24265" w:rsidP="005F76AD">
            <w:pPr>
              <w:rPr>
                <w:del w:id="17128" w:author="阿毛" w:date="2021-05-21T17:54:00Z"/>
                <w:rFonts w:ascii="標楷體" w:eastAsia="標楷體" w:hAnsi="標楷體"/>
              </w:rPr>
            </w:pPr>
            <w:del w:id="17129" w:author="阿毛" w:date="2021-05-21T17:54:00Z">
              <w:r w:rsidRPr="000A7F55" w:rsidDel="00CB3FDD">
                <w:rPr>
                  <w:rFonts w:ascii="標楷體" w:eastAsia="標楷體" w:hAnsi="標楷體" w:hint="eastAsia"/>
                </w:rPr>
                <w:delText>49:漁船</w:delText>
              </w:r>
            </w:del>
          </w:p>
          <w:p w14:paraId="3BAA56AC" w14:textId="7F0173A6" w:rsidR="00E24265" w:rsidRPr="000A7F55" w:rsidDel="00CB3FDD" w:rsidRDefault="00E24265" w:rsidP="005F76AD">
            <w:pPr>
              <w:rPr>
                <w:del w:id="17130" w:author="阿毛" w:date="2021-05-21T17:54:00Z"/>
                <w:rFonts w:ascii="標楷體" w:eastAsia="標楷體" w:hAnsi="標楷體"/>
              </w:rPr>
            </w:pPr>
            <w:del w:id="17131" w:author="阿毛" w:date="2021-05-21T17:54:00Z">
              <w:r w:rsidRPr="000A7F55" w:rsidDel="00CB3FDD">
                <w:rPr>
                  <w:rFonts w:ascii="標楷體" w:eastAsia="標楷體" w:hAnsi="標楷體" w:hint="eastAsia"/>
                </w:rPr>
                <w:delText>50:航空器</w:delText>
              </w:r>
            </w:del>
          </w:p>
          <w:p w14:paraId="10CBEB84" w14:textId="37760189" w:rsidR="00E24265" w:rsidRPr="000A7F55" w:rsidDel="00CB3FDD" w:rsidRDefault="00E24265" w:rsidP="005F76AD">
            <w:pPr>
              <w:rPr>
                <w:del w:id="17132" w:author="阿毛" w:date="2021-05-21T17:54:00Z"/>
                <w:rFonts w:ascii="標楷體" w:eastAsia="標楷體" w:hAnsi="標楷體"/>
              </w:rPr>
            </w:pPr>
            <w:del w:id="17133" w:author="阿毛" w:date="2021-05-21T17:54:00Z">
              <w:r w:rsidRPr="000A7F55" w:rsidDel="00CB3FDD">
                <w:rPr>
                  <w:rFonts w:ascii="標楷體" w:eastAsia="標楷體" w:hAnsi="標楷體" w:hint="eastAsia"/>
                </w:rPr>
                <w:delText>51:工具</w:delText>
              </w:r>
            </w:del>
          </w:p>
          <w:p w14:paraId="7A16D10F" w14:textId="59E987B9" w:rsidR="00E24265" w:rsidRPr="000A7F55" w:rsidDel="00CB3FDD" w:rsidRDefault="00E24265" w:rsidP="005F76AD">
            <w:pPr>
              <w:rPr>
                <w:del w:id="17134" w:author="阿毛" w:date="2021-05-21T17:54:00Z"/>
                <w:rFonts w:ascii="標楷體" w:eastAsia="標楷體" w:hAnsi="標楷體"/>
              </w:rPr>
            </w:pPr>
            <w:del w:id="17135" w:author="阿毛" w:date="2021-05-21T17:54:00Z">
              <w:r w:rsidRPr="000A7F55" w:rsidDel="00CB3FDD">
                <w:rPr>
                  <w:rFonts w:ascii="標楷體" w:eastAsia="標楷體" w:hAnsi="標楷體" w:hint="eastAsia"/>
                </w:rPr>
                <w:delText>52:原料</w:delText>
              </w:r>
            </w:del>
          </w:p>
          <w:p w14:paraId="585F2FCC" w14:textId="346F5B33" w:rsidR="00E24265" w:rsidRPr="000A7F55" w:rsidDel="00CB3FDD" w:rsidRDefault="00E24265" w:rsidP="005F76AD">
            <w:pPr>
              <w:rPr>
                <w:del w:id="17136" w:author="阿毛" w:date="2021-05-21T17:54:00Z"/>
                <w:rFonts w:ascii="標楷體" w:eastAsia="標楷體" w:hAnsi="標楷體"/>
              </w:rPr>
            </w:pPr>
            <w:del w:id="17137" w:author="阿毛" w:date="2021-05-21T17:54:00Z">
              <w:r w:rsidRPr="000A7F55" w:rsidDel="00CB3FDD">
                <w:rPr>
                  <w:rFonts w:ascii="標楷體" w:eastAsia="標楷體" w:hAnsi="標楷體" w:hint="eastAsia"/>
                </w:rPr>
                <w:delText>53:半製品</w:delText>
              </w:r>
            </w:del>
          </w:p>
          <w:p w14:paraId="56B98EFB" w14:textId="0E544208" w:rsidR="00E24265" w:rsidRPr="000A7F55" w:rsidDel="00CB3FDD" w:rsidRDefault="00E24265" w:rsidP="005F76AD">
            <w:pPr>
              <w:rPr>
                <w:del w:id="17138" w:author="阿毛" w:date="2021-05-21T17:54:00Z"/>
                <w:rFonts w:ascii="標楷體" w:eastAsia="標楷體" w:hAnsi="標楷體"/>
              </w:rPr>
            </w:pPr>
            <w:del w:id="17139" w:author="阿毛" w:date="2021-05-21T17:54:00Z">
              <w:r w:rsidRPr="000A7F55" w:rsidDel="00CB3FDD">
                <w:rPr>
                  <w:rFonts w:ascii="標楷體" w:eastAsia="標楷體" w:hAnsi="標楷體" w:hint="eastAsia"/>
                </w:rPr>
                <w:delText>54:商品</w:delText>
              </w:r>
            </w:del>
          </w:p>
          <w:p w14:paraId="27AF2646" w14:textId="7590E093" w:rsidR="00E24265" w:rsidRPr="000A7F55" w:rsidDel="00CB3FDD" w:rsidRDefault="00E24265" w:rsidP="005F76AD">
            <w:pPr>
              <w:rPr>
                <w:del w:id="17140" w:author="阿毛" w:date="2021-05-21T17:54:00Z"/>
                <w:rFonts w:ascii="標楷體" w:eastAsia="標楷體" w:hAnsi="標楷體"/>
              </w:rPr>
            </w:pPr>
            <w:del w:id="17141" w:author="阿毛" w:date="2021-05-21T17:54:00Z">
              <w:r w:rsidRPr="000A7F55" w:rsidDel="00CB3FDD">
                <w:rPr>
                  <w:rFonts w:ascii="標楷體" w:eastAsia="標楷體" w:hAnsi="標楷體" w:hint="eastAsia"/>
                </w:rPr>
                <w:delText>55:農林漁牧產品</w:delText>
              </w:r>
            </w:del>
          </w:p>
          <w:p w14:paraId="055C2546" w14:textId="032EA745" w:rsidR="00E24265" w:rsidRPr="000A7F55" w:rsidDel="00CB3FDD" w:rsidRDefault="00E24265" w:rsidP="005F76AD">
            <w:pPr>
              <w:rPr>
                <w:del w:id="17142" w:author="阿毛" w:date="2021-05-21T17:54:00Z"/>
                <w:rFonts w:ascii="標楷體" w:eastAsia="標楷體" w:hAnsi="標楷體"/>
              </w:rPr>
            </w:pPr>
            <w:del w:id="17143" w:author="阿毛" w:date="2021-05-21T17:54:00Z">
              <w:r w:rsidRPr="000A7F55" w:rsidDel="00CB3FDD">
                <w:rPr>
                  <w:rFonts w:ascii="標楷體" w:eastAsia="標楷體" w:hAnsi="標楷體" w:hint="eastAsia"/>
                </w:rPr>
                <w:delText>56:畜牧</w:delText>
              </w:r>
            </w:del>
          </w:p>
          <w:p w14:paraId="3B0E99BD" w14:textId="3E6FA57A" w:rsidR="00E24265" w:rsidRPr="000A7F55" w:rsidDel="00CB3FDD" w:rsidRDefault="00E24265" w:rsidP="005F76AD">
            <w:pPr>
              <w:rPr>
                <w:del w:id="17144" w:author="阿毛" w:date="2021-05-21T17:54:00Z"/>
                <w:rFonts w:ascii="標楷體" w:eastAsia="標楷體" w:hAnsi="標楷體"/>
              </w:rPr>
            </w:pPr>
            <w:del w:id="17145" w:author="阿毛" w:date="2021-05-21T17:54:00Z">
              <w:r w:rsidRPr="000A7F55" w:rsidDel="00CB3FDD">
                <w:rPr>
                  <w:rFonts w:ascii="標楷體" w:eastAsia="標楷體" w:hAnsi="標楷體" w:hint="eastAsia"/>
                </w:rPr>
                <w:delText>57:其他動產</w:delText>
              </w:r>
            </w:del>
          </w:p>
          <w:p w14:paraId="3A2CC10D" w14:textId="04217D9B" w:rsidR="00E24265" w:rsidRPr="000A7F55" w:rsidDel="00CB3FDD" w:rsidRDefault="00E24265" w:rsidP="005F76AD">
            <w:pPr>
              <w:rPr>
                <w:del w:id="17146" w:author="阿毛" w:date="2021-05-21T17:54:00Z"/>
                <w:rFonts w:ascii="標楷體" w:eastAsia="標楷體" w:hAnsi="標楷體"/>
              </w:rPr>
            </w:pPr>
            <w:del w:id="17147" w:author="阿毛" w:date="2021-05-21T17:54:00Z">
              <w:r w:rsidRPr="000A7F55" w:rsidDel="00CB3FDD">
                <w:rPr>
                  <w:rFonts w:ascii="標楷體" w:eastAsia="標楷體" w:hAnsi="標楷體" w:hint="eastAsia"/>
                </w:rPr>
                <w:delText>58:黃金</w:delText>
              </w:r>
            </w:del>
          </w:p>
          <w:p w14:paraId="61F6DDF2" w14:textId="5634534F" w:rsidR="00E24265" w:rsidRPr="000A7F55" w:rsidDel="00CB3FDD" w:rsidRDefault="00E24265" w:rsidP="005F76AD">
            <w:pPr>
              <w:rPr>
                <w:del w:id="17148" w:author="阿毛" w:date="2021-05-21T17:54:00Z"/>
                <w:rFonts w:ascii="標楷體" w:eastAsia="標楷體" w:hAnsi="標楷體"/>
              </w:rPr>
            </w:pPr>
            <w:del w:id="17149" w:author="阿毛" w:date="2021-05-21T17:54:00Z">
              <w:r w:rsidRPr="000A7F55" w:rsidDel="00CB3FDD">
                <w:rPr>
                  <w:rFonts w:ascii="標楷體" w:eastAsia="標楷體" w:hAnsi="標楷體" w:hint="eastAsia"/>
                </w:rPr>
                <w:delText>59:珠寶</w:delText>
              </w:r>
            </w:del>
          </w:p>
          <w:p w14:paraId="56AD7F07" w14:textId="26C6313A" w:rsidR="00E24265" w:rsidRPr="000A7F55" w:rsidDel="00CB3FDD" w:rsidRDefault="00E24265" w:rsidP="005F76AD">
            <w:pPr>
              <w:rPr>
                <w:del w:id="17150" w:author="阿毛" w:date="2021-05-21T17:54:00Z"/>
                <w:rFonts w:ascii="標楷體" w:eastAsia="標楷體" w:hAnsi="標楷體"/>
              </w:rPr>
            </w:pPr>
            <w:del w:id="17151" w:author="阿毛" w:date="2021-05-21T17:54:00Z">
              <w:r w:rsidRPr="000A7F55" w:rsidDel="00CB3FDD">
                <w:rPr>
                  <w:rFonts w:ascii="標楷體" w:eastAsia="標楷體" w:hAnsi="標楷體" w:hint="eastAsia"/>
                </w:rPr>
                <w:delText>60:古董</w:delText>
              </w:r>
            </w:del>
          </w:p>
          <w:p w14:paraId="58EF21E2" w14:textId="10A41DC1" w:rsidR="00E24265" w:rsidRPr="000A7F55" w:rsidDel="00CB3FDD" w:rsidRDefault="00E24265" w:rsidP="005F76AD">
            <w:pPr>
              <w:rPr>
                <w:del w:id="17152" w:author="阿毛" w:date="2021-05-21T17:54:00Z"/>
                <w:rFonts w:ascii="標楷體" w:eastAsia="標楷體" w:hAnsi="標楷體"/>
              </w:rPr>
            </w:pPr>
            <w:del w:id="17153" w:author="阿毛" w:date="2021-05-21T17:54:00Z">
              <w:r w:rsidRPr="000A7F55" w:rsidDel="00CB3FDD">
                <w:rPr>
                  <w:rFonts w:ascii="標楷體" w:eastAsia="標楷體" w:hAnsi="標楷體" w:hint="eastAsia"/>
                </w:rPr>
                <w:delText>61:字畫</w:delText>
              </w:r>
            </w:del>
          </w:p>
          <w:p w14:paraId="68F3BBFB" w14:textId="22A822F0" w:rsidR="00E24265" w:rsidRPr="000A7F55" w:rsidDel="00CB3FDD" w:rsidRDefault="00E24265" w:rsidP="005F76AD">
            <w:pPr>
              <w:rPr>
                <w:del w:id="17154" w:author="阿毛" w:date="2021-05-21T17:54:00Z"/>
                <w:rFonts w:ascii="標楷體" w:eastAsia="標楷體" w:hAnsi="標楷體"/>
              </w:rPr>
            </w:pPr>
            <w:del w:id="17155" w:author="阿毛" w:date="2021-05-21T17:54:00Z">
              <w:r w:rsidRPr="000A7F55" w:rsidDel="00CB3FDD">
                <w:rPr>
                  <w:rFonts w:ascii="標楷體" w:eastAsia="標楷體" w:hAnsi="標楷體" w:hint="eastAsia"/>
                </w:rPr>
                <w:delText>62:藝品</w:delText>
              </w:r>
            </w:del>
          </w:p>
          <w:p w14:paraId="697F8710" w14:textId="29C154FD" w:rsidR="00E24265" w:rsidRPr="000A7F55" w:rsidDel="00CB3FDD" w:rsidRDefault="00E24265" w:rsidP="005F76AD">
            <w:pPr>
              <w:rPr>
                <w:del w:id="17156" w:author="阿毛" w:date="2021-05-21T17:54:00Z"/>
                <w:rFonts w:ascii="標楷體" w:eastAsia="標楷體" w:hAnsi="標楷體"/>
              </w:rPr>
            </w:pPr>
            <w:del w:id="17157" w:author="阿毛" w:date="2021-05-21T17:54:00Z">
              <w:r w:rsidRPr="000A7F55" w:rsidDel="00CB3FDD">
                <w:rPr>
                  <w:rFonts w:ascii="標楷體" w:eastAsia="標楷體" w:hAnsi="標楷體" w:hint="eastAsia"/>
                </w:rPr>
                <w:delText>63:其他貴重物品</w:delText>
              </w:r>
            </w:del>
          </w:p>
          <w:p w14:paraId="5C6D6CD1" w14:textId="43E230B3" w:rsidR="00E24265" w:rsidRPr="000A7F55" w:rsidDel="00CB3FDD" w:rsidRDefault="00E24265" w:rsidP="005F76AD">
            <w:pPr>
              <w:rPr>
                <w:del w:id="17158" w:author="阿毛" w:date="2021-05-21T17:54:00Z"/>
                <w:rFonts w:ascii="標楷體" w:eastAsia="標楷體" w:hAnsi="標楷體"/>
              </w:rPr>
            </w:pPr>
            <w:del w:id="17159" w:author="阿毛" w:date="2021-05-21T17:54:00Z">
              <w:r w:rsidRPr="000A7F55" w:rsidDel="00CB3FDD">
                <w:rPr>
                  <w:rFonts w:ascii="標楷體" w:eastAsia="標楷體" w:hAnsi="標楷體" w:hint="eastAsia"/>
                </w:rPr>
                <w:delText>64:中小企業信保回報有擔</w:delText>
              </w:r>
            </w:del>
          </w:p>
          <w:p w14:paraId="6CF47F5D" w14:textId="64C9AE9A" w:rsidR="00E24265" w:rsidRPr="000A7F55" w:rsidDel="00CB3FDD" w:rsidRDefault="00E24265" w:rsidP="005F76AD">
            <w:pPr>
              <w:rPr>
                <w:del w:id="17160" w:author="阿毛" w:date="2021-05-21T17:54:00Z"/>
                <w:rFonts w:ascii="標楷體" w:eastAsia="標楷體" w:hAnsi="標楷體"/>
              </w:rPr>
            </w:pPr>
            <w:del w:id="17161" w:author="阿毛" w:date="2021-05-21T17:54:00Z">
              <w:r w:rsidRPr="000A7F55" w:rsidDel="00CB3FDD">
                <w:rPr>
                  <w:rFonts w:ascii="標楷體" w:eastAsia="標楷體" w:hAnsi="標楷體" w:hint="eastAsia"/>
                </w:rPr>
                <w:delText>65:農業信保回報有擔</w:delText>
              </w:r>
            </w:del>
          </w:p>
          <w:p w14:paraId="7AC71322" w14:textId="5EF4C4C4" w:rsidR="00E24265" w:rsidRPr="000A7F55" w:rsidDel="00CB3FDD" w:rsidRDefault="00E24265" w:rsidP="005F76AD">
            <w:pPr>
              <w:rPr>
                <w:del w:id="17162" w:author="阿毛" w:date="2021-05-21T17:54:00Z"/>
                <w:rFonts w:ascii="標楷體" w:eastAsia="標楷體" w:hAnsi="標楷體"/>
              </w:rPr>
            </w:pPr>
            <w:del w:id="17163" w:author="阿毛" w:date="2021-05-21T17:54:00Z">
              <w:r w:rsidRPr="000A7F55" w:rsidDel="00CB3FDD">
                <w:rPr>
                  <w:rFonts w:ascii="標楷體" w:eastAsia="標楷體" w:hAnsi="標楷體" w:hint="eastAsia"/>
                </w:rPr>
                <w:delText>66:華僑放款信保回報有擔</w:delText>
              </w:r>
            </w:del>
          </w:p>
          <w:p w14:paraId="42360566" w14:textId="6AB476DD" w:rsidR="00E24265" w:rsidRPr="000A7F55" w:rsidDel="00CB3FDD" w:rsidRDefault="00E24265" w:rsidP="005F76AD">
            <w:pPr>
              <w:rPr>
                <w:del w:id="17164" w:author="阿毛" w:date="2021-05-21T17:54:00Z"/>
                <w:rFonts w:ascii="標楷體" w:eastAsia="標楷體" w:hAnsi="標楷體"/>
              </w:rPr>
            </w:pPr>
            <w:del w:id="17165" w:author="阿毛" w:date="2021-05-21T17:54:00Z">
              <w:r w:rsidRPr="000A7F55" w:rsidDel="00CB3FDD">
                <w:rPr>
                  <w:rFonts w:ascii="標楷體" w:eastAsia="標楷體" w:hAnsi="標楷體" w:hint="eastAsia"/>
                </w:rPr>
                <w:delText>67:國合會信保回報有擔</w:delText>
              </w:r>
            </w:del>
          </w:p>
          <w:p w14:paraId="2D79F23F" w14:textId="3DA53120" w:rsidR="00E24265" w:rsidRPr="000A7F55" w:rsidDel="00CB3FDD" w:rsidRDefault="00E24265" w:rsidP="005F76AD">
            <w:pPr>
              <w:rPr>
                <w:del w:id="17166" w:author="阿毛" w:date="2021-05-21T17:54:00Z"/>
                <w:rFonts w:ascii="標楷體" w:eastAsia="標楷體" w:hAnsi="標楷體"/>
              </w:rPr>
            </w:pPr>
            <w:del w:id="17167" w:author="阿毛" w:date="2021-05-21T17:54:00Z">
              <w:r w:rsidRPr="000A7F55" w:rsidDel="00CB3FDD">
                <w:rPr>
                  <w:rFonts w:ascii="標楷體" w:eastAsia="標楷體" w:hAnsi="標楷體" w:hint="eastAsia"/>
                </w:rPr>
                <w:delText>68:原住民族信保回報有擔</w:delText>
              </w:r>
            </w:del>
          </w:p>
          <w:p w14:paraId="3A4F2CB6" w14:textId="52F083CF" w:rsidR="00E24265" w:rsidRPr="000A7F55" w:rsidDel="00CB3FDD" w:rsidRDefault="00E24265" w:rsidP="005F76AD">
            <w:pPr>
              <w:rPr>
                <w:del w:id="17168" w:author="阿毛" w:date="2021-05-21T17:54:00Z"/>
                <w:rFonts w:ascii="標楷體" w:eastAsia="標楷體" w:hAnsi="標楷體"/>
              </w:rPr>
            </w:pPr>
            <w:del w:id="17169" w:author="阿毛" w:date="2021-05-21T17:54:00Z">
              <w:r w:rsidRPr="000A7F55" w:rsidDel="00CB3FDD">
                <w:rPr>
                  <w:rFonts w:ascii="標楷體" w:eastAsia="標楷體" w:hAnsi="標楷體" w:hint="eastAsia"/>
                </w:rPr>
                <w:delText>69:保證人有資力</w:delText>
              </w:r>
            </w:del>
          </w:p>
          <w:p w14:paraId="0A730315" w14:textId="3D181812" w:rsidR="00E24265" w:rsidRPr="00615D4B" w:rsidDel="00CB3FDD" w:rsidRDefault="00E24265" w:rsidP="005F76AD">
            <w:pPr>
              <w:rPr>
                <w:del w:id="17170" w:author="阿毛" w:date="2021-05-21T17:54:00Z"/>
                <w:rFonts w:ascii="標楷體" w:eastAsia="標楷體" w:hAnsi="標楷體"/>
              </w:rPr>
            </w:pPr>
            <w:del w:id="17171" w:author="阿毛" w:date="2021-05-21T17:54:00Z">
              <w:r w:rsidRPr="000A7F55" w:rsidDel="00CB3FDD">
                <w:rPr>
                  <w:rFonts w:ascii="標楷體" w:eastAsia="標楷體" w:hAnsi="標楷體" w:hint="eastAsia"/>
                </w:rPr>
                <w:delText>70:保證債務無須代負履行責任</w:delText>
              </w:r>
            </w:del>
          </w:p>
        </w:tc>
      </w:tr>
      <w:tr w:rsidR="00E24265" w:rsidRPr="00615D4B" w:rsidDel="00CB3FDD" w14:paraId="1A539036" w14:textId="118CF3DB" w:rsidTr="005F76AD">
        <w:trPr>
          <w:trHeight w:val="291"/>
          <w:jc w:val="center"/>
          <w:del w:id="17172" w:author="阿毛" w:date="2021-05-21T17:54:00Z"/>
        </w:trPr>
        <w:tc>
          <w:tcPr>
            <w:tcW w:w="219" w:type="pct"/>
          </w:tcPr>
          <w:p w14:paraId="27530D8A" w14:textId="66C4BF13" w:rsidR="00E24265" w:rsidRPr="005E579A" w:rsidDel="00CB3FDD" w:rsidRDefault="00E24265" w:rsidP="005F76AD">
            <w:pPr>
              <w:pStyle w:val="af9"/>
              <w:numPr>
                <w:ilvl w:val="0"/>
                <w:numId w:val="59"/>
              </w:numPr>
              <w:ind w:leftChars="0"/>
              <w:rPr>
                <w:del w:id="17173" w:author="阿毛" w:date="2021-05-21T17:54:00Z"/>
                <w:rFonts w:ascii="標楷體" w:eastAsia="標楷體" w:hAnsi="標楷體"/>
              </w:rPr>
            </w:pPr>
          </w:p>
        </w:tc>
        <w:tc>
          <w:tcPr>
            <w:tcW w:w="756" w:type="pct"/>
          </w:tcPr>
          <w:p w14:paraId="383B2C24" w14:textId="392A3026" w:rsidR="00E24265" w:rsidRPr="00615D4B" w:rsidDel="00CB3FDD" w:rsidRDefault="00E24265" w:rsidP="005F76AD">
            <w:pPr>
              <w:rPr>
                <w:del w:id="17174" w:author="阿毛" w:date="2021-05-21T17:54:00Z"/>
                <w:rFonts w:ascii="標楷體" w:eastAsia="標楷體" w:hAnsi="標楷體"/>
              </w:rPr>
            </w:pPr>
            <w:del w:id="17175" w:author="阿毛" w:date="2021-05-21T17:54:00Z">
              <w:r w:rsidRPr="00971C3D" w:rsidDel="00CB3FDD">
                <w:rPr>
                  <w:rFonts w:ascii="標楷體" w:eastAsia="標楷體" w:hAnsi="標楷體" w:hint="eastAsia"/>
                </w:rPr>
                <w:delText>原借款金額</w:delText>
              </w:r>
            </w:del>
          </w:p>
        </w:tc>
        <w:tc>
          <w:tcPr>
            <w:tcW w:w="624" w:type="pct"/>
          </w:tcPr>
          <w:p w14:paraId="51194615" w14:textId="2285FFC4" w:rsidR="00E24265" w:rsidRPr="00615D4B" w:rsidDel="00CB3FDD" w:rsidRDefault="00E24265" w:rsidP="005F76AD">
            <w:pPr>
              <w:rPr>
                <w:del w:id="17176" w:author="阿毛" w:date="2021-05-21T17:54:00Z"/>
                <w:rFonts w:ascii="標楷體" w:eastAsia="標楷體" w:hAnsi="標楷體"/>
              </w:rPr>
            </w:pPr>
          </w:p>
        </w:tc>
        <w:tc>
          <w:tcPr>
            <w:tcW w:w="624" w:type="pct"/>
          </w:tcPr>
          <w:p w14:paraId="51A267C6" w14:textId="09B1D381" w:rsidR="00E24265" w:rsidRPr="00615D4B" w:rsidDel="00CB3FDD" w:rsidRDefault="00E24265" w:rsidP="005F76AD">
            <w:pPr>
              <w:rPr>
                <w:del w:id="17177" w:author="阿毛" w:date="2021-05-21T17:54:00Z"/>
                <w:rFonts w:ascii="標楷體" w:eastAsia="標楷體" w:hAnsi="標楷體"/>
              </w:rPr>
            </w:pPr>
          </w:p>
        </w:tc>
        <w:tc>
          <w:tcPr>
            <w:tcW w:w="537" w:type="pct"/>
          </w:tcPr>
          <w:p w14:paraId="5E73F018" w14:textId="060BB26A" w:rsidR="00E24265" w:rsidRPr="00615D4B" w:rsidDel="00CB3FDD" w:rsidRDefault="00E24265" w:rsidP="005F76AD">
            <w:pPr>
              <w:rPr>
                <w:del w:id="17178" w:author="阿毛" w:date="2021-05-21T17:54:00Z"/>
                <w:rFonts w:ascii="標楷體" w:eastAsia="標楷體" w:hAnsi="標楷體"/>
              </w:rPr>
            </w:pPr>
          </w:p>
        </w:tc>
        <w:tc>
          <w:tcPr>
            <w:tcW w:w="299" w:type="pct"/>
          </w:tcPr>
          <w:p w14:paraId="20CEA868" w14:textId="09C848FB" w:rsidR="00E24265" w:rsidRPr="00615D4B" w:rsidDel="00CB3FDD" w:rsidRDefault="00E24265" w:rsidP="005F76AD">
            <w:pPr>
              <w:rPr>
                <w:del w:id="17179" w:author="阿毛" w:date="2021-05-21T17:54:00Z"/>
                <w:rFonts w:ascii="標楷體" w:eastAsia="標楷體" w:hAnsi="標楷體"/>
              </w:rPr>
            </w:pPr>
          </w:p>
        </w:tc>
        <w:tc>
          <w:tcPr>
            <w:tcW w:w="299" w:type="pct"/>
          </w:tcPr>
          <w:p w14:paraId="331F4F89" w14:textId="63A468B3" w:rsidR="00E24265" w:rsidRPr="00615D4B" w:rsidDel="00CB3FDD" w:rsidRDefault="00E24265" w:rsidP="005F76AD">
            <w:pPr>
              <w:rPr>
                <w:del w:id="17180" w:author="阿毛" w:date="2021-05-21T17:54:00Z"/>
                <w:rFonts w:ascii="標楷體" w:eastAsia="標楷體" w:hAnsi="標楷體"/>
              </w:rPr>
            </w:pPr>
          </w:p>
        </w:tc>
        <w:tc>
          <w:tcPr>
            <w:tcW w:w="1643" w:type="pct"/>
          </w:tcPr>
          <w:p w14:paraId="533B059F" w14:textId="3551789D" w:rsidR="00E24265" w:rsidRPr="00615D4B" w:rsidDel="00CB3FDD" w:rsidRDefault="00E24265" w:rsidP="005F76AD">
            <w:pPr>
              <w:rPr>
                <w:del w:id="17181" w:author="阿毛" w:date="2021-05-21T17:54:00Z"/>
                <w:rFonts w:ascii="標楷體" w:eastAsia="標楷體" w:hAnsi="標楷體"/>
              </w:rPr>
            </w:pPr>
          </w:p>
        </w:tc>
      </w:tr>
      <w:tr w:rsidR="00E24265" w:rsidRPr="00615D4B" w:rsidDel="00CB3FDD" w14:paraId="34F14998" w14:textId="0C5502F8" w:rsidTr="005F76AD">
        <w:trPr>
          <w:trHeight w:val="291"/>
          <w:jc w:val="center"/>
          <w:del w:id="17182" w:author="阿毛" w:date="2021-05-21T17:54:00Z"/>
        </w:trPr>
        <w:tc>
          <w:tcPr>
            <w:tcW w:w="219" w:type="pct"/>
          </w:tcPr>
          <w:p w14:paraId="12D02D3B" w14:textId="6773E3B6" w:rsidR="00E24265" w:rsidRPr="005E579A" w:rsidDel="00CB3FDD" w:rsidRDefault="00E24265" w:rsidP="005F76AD">
            <w:pPr>
              <w:pStyle w:val="af9"/>
              <w:numPr>
                <w:ilvl w:val="0"/>
                <w:numId w:val="59"/>
              </w:numPr>
              <w:ind w:leftChars="0"/>
              <w:rPr>
                <w:del w:id="17183" w:author="阿毛" w:date="2021-05-21T17:54:00Z"/>
                <w:rFonts w:ascii="標楷體" w:eastAsia="標楷體" w:hAnsi="標楷體"/>
              </w:rPr>
            </w:pPr>
          </w:p>
        </w:tc>
        <w:tc>
          <w:tcPr>
            <w:tcW w:w="756" w:type="pct"/>
          </w:tcPr>
          <w:p w14:paraId="5763DA18" w14:textId="14041A65" w:rsidR="00E24265" w:rsidRPr="00615D4B" w:rsidDel="00CB3FDD" w:rsidRDefault="00E24265" w:rsidP="005F76AD">
            <w:pPr>
              <w:rPr>
                <w:del w:id="17184" w:author="阿毛" w:date="2021-05-21T17:54:00Z"/>
                <w:rFonts w:ascii="標楷體" w:eastAsia="標楷體" w:hAnsi="標楷體"/>
              </w:rPr>
            </w:pPr>
            <w:del w:id="17185" w:author="阿毛" w:date="2021-05-21T17:54:00Z">
              <w:r w:rsidRPr="00971C3D" w:rsidDel="00CB3FDD">
                <w:rPr>
                  <w:rFonts w:ascii="標楷體" w:eastAsia="標楷體" w:hAnsi="標楷體" w:hint="eastAsia"/>
                </w:rPr>
                <w:delText>授信餘額</w:delText>
              </w:r>
            </w:del>
          </w:p>
        </w:tc>
        <w:tc>
          <w:tcPr>
            <w:tcW w:w="624" w:type="pct"/>
          </w:tcPr>
          <w:p w14:paraId="2CB2A442" w14:textId="7C753FD9" w:rsidR="00E24265" w:rsidRPr="00615D4B" w:rsidDel="00CB3FDD" w:rsidRDefault="00E24265" w:rsidP="005F76AD">
            <w:pPr>
              <w:rPr>
                <w:del w:id="17186" w:author="阿毛" w:date="2021-05-21T17:54:00Z"/>
                <w:rFonts w:ascii="標楷體" w:eastAsia="標楷體" w:hAnsi="標楷體"/>
              </w:rPr>
            </w:pPr>
          </w:p>
        </w:tc>
        <w:tc>
          <w:tcPr>
            <w:tcW w:w="624" w:type="pct"/>
          </w:tcPr>
          <w:p w14:paraId="5C545423" w14:textId="391F59A6" w:rsidR="00E24265" w:rsidRPr="00615D4B" w:rsidDel="00CB3FDD" w:rsidRDefault="00E24265" w:rsidP="005F76AD">
            <w:pPr>
              <w:rPr>
                <w:del w:id="17187" w:author="阿毛" w:date="2021-05-21T17:54:00Z"/>
                <w:rFonts w:ascii="標楷體" w:eastAsia="標楷體" w:hAnsi="標楷體"/>
              </w:rPr>
            </w:pPr>
          </w:p>
        </w:tc>
        <w:tc>
          <w:tcPr>
            <w:tcW w:w="537" w:type="pct"/>
          </w:tcPr>
          <w:p w14:paraId="2A2CAC97" w14:textId="02BF0BDA" w:rsidR="00E24265" w:rsidRPr="00615D4B" w:rsidDel="00CB3FDD" w:rsidRDefault="00E24265" w:rsidP="005F76AD">
            <w:pPr>
              <w:rPr>
                <w:del w:id="17188" w:author="阿毛" w:date="2021-05-21T17:54:00Z"/>
                <w:rFonts w:ascii="標楷體" w:eastAsia="標楷體" w:hAnsi="標楷體"/>
              </w:rPr>
            </w:pPr>
          </w:p>
        </w:tc>
        <w:tc>
          <w:tcPr>
            <w:tcW w:w="299" w:type="pct"/>
          </w:tcPr>
          <w:p w14:paraId="0EE5E996" w14:textId="763655CD" w:rsidR="00E24265" w:rsidRPr="00615D4B" w:rsidDel="00CB3FDD" w:rsidRDefault="00E24265" w:rsidP="005F76AD">
            <w:pPr>
              <w:rPr>
                <w:del w:id="17189" w:author="阿毛" w:date="2021-05-21T17:54:00Z"/>
                <w:rFonts w:ascii="標楷體" w:eastAsia="標楷體" w:hAnsi="標楷體"/>
              </w:rPr>
            </w:pPr>
          </w:p>
        </w:tc>
        <w:tc>
          <w:tcPr>
            <w:tcW w:w="299" w:type="pct"/>
          </w:tcPr>
          <w:p w14:paraId="253ED2F8" w14:textId="1D868EBD" w:rsidR="00E24265" w:rsidRPr="00615D4B" w:rsidDel="00CB3FDD" w:rsidRDefault="00E24265" w:rsidP="005F76AD">
            <w:pPr>
              <w:rPr>
                <w:del w:id="17190" w:author="阿毛" w:date="2021-05-21T17:54:00Z"/>
                <w:rFonts w:ascii="標楷體" w:eastAsia="標楷體" w:hAnsi="標楷體"/>
              </w:rPr>
            </w:pPr>
          </w:p>
        </w:tc>
        <w:tc>
          <w:tcPr>
            <w:tcW w:w="1643" w:type="pct"/>
          </w:tcPr>
          <w:p w14:paraId="763045C3" w14:textId="4E1EBD67" w:rsidR="00E24265" w:rsidRPr="00615D4B" w:rsidDel="00CB3FDD" w:rsidRDefault="00E24265" w:rsidP="005F76AD">
            <w:pPr>
              <w:rPr>
                <w:del w:id="17191" w:author="阿毛" w:date="2021-05-21T17:54:00Z"/>
                <w:rFonts w:ascii="標楷體" w:eastAsia="標楷體" w:hAnsi="標楷體"/>
              </w:rPr>
            </w:pPr>
          </w:p>
        </w:tc>
      </w:tr>
      <w:tr w:rsidR="00E24265" w:rsidRPr="00615D4B" w:rsidDel="00CB3FDD" w14:paraId="36D51EFE" w14:textId="3859D647" w:rsidTr="005F76AD">
        <w:trPr>
          <w:trHeight w:val="291"/>
          <w:jc w:val="center"/>
          <w:del w:id="17192" w:author="阿毛" w:date="2021-05-21T17:54:00Z"/>
        </w:trPr>
        <w:tc>
          <w:tcPr>
            <w:tcW w:w="219" w:type="pct"/>
          </w:tcPr>
          <w:p w14:paraId="27A11A85" w14:textId="345FA2CF" w:rsidR="00E24265" w:rsidRPr="005E579A" w:rsidDel="00CB3FDD" w:rsidRDefault="00E24265" w:rsidP="005F76AD">
            <w:pPr>
              <w:pStyle w:val="af9"/>
              <w:numPr>
                <w:ilvl w:val="0"/>
                <w:numId w:val="59"/>
              </w:numPr>
              <w:ind w:leftChars="0"/>
              <w:rPr>
                <w:del w:id="17193" w:author="阿毛" w:date="2021-05-21T17:54:00Z"/>
                <w:rFonts w:ascii="標楷體" w:eastAsia="標楷體" w:hAnsi="標楷體"/>
              </w:rPr>
            </w:pPr>
          </w:p>
        </w:tc>
        <w:tc>
          <w:tcPr>
            <w:tcW w:w="756" w:type="pct"/>
          </w:tcPr>
          <w:p w14:paraId="6A833309" w14:textId="14F9641C" w:rsidR="00E24265" w:rsidRPr="00615D4B" w:rsidDel="00CB3FDD" w:rsidRDefault="00E24265" w:rsidP="005F76AD">
            <w:pPr>
              <w:rPr>
                <w:del w:id="17194" w:author="阿毛" w:date="2021-05-21T17:54:00Z"/>
                <w:rFonts w:ascii="標楷體" w:eastAsia="標楷體" w:hAnsi="標楷體"/>
              </w:rPr>
            </w:pPr>
            <w:del w:id="17195" w:author="阿毛" w:date="2021-05-21T17:54:00Z">
              <w:r w:rsidRPr="00971C3D" w:rsidDel="00CB3FDD">
                <w:rPr>
                  <w:rFonts w:ascii="標楷體" w:eastAsia="標楷體" w:hAnsi="標楷體" w:hint="eastAsia"/>
                </w:rPr>
                <w:delText>本金</w:delText>
              </w:r>
            </w:del>
          </w:p>
        </w:tc>
        <w:tc>
          <w:tcPr>
            <w:tcW w:w="624" w:type="pct"/>
          </w:tcPr>
          <w:p w14:paraId="4649CE7D" w14:textId="3E823FDE" w:rsidR="00E24265" w:rsidRPr="00615D4B" w:rsidDel="00CB3FDD" w:rsidRDefault="00E24265" w:rsidP="005F76AD">
            <w:pPr>
              <w:rPr>
                <w:del w:id="17196" w:author="阿毛" w:date="2021-05-21T17:54:00Z"/>
                <w:rFonts w:ascii="標楷體" w:eastAsia="標楷體" w:hAnsi="標楷體"/>
              </w:rPr>
            </w:pPr>
          </w:p>
        </w:tc>
        <w:tc>
          <w:tcPr>
            <w:tcW w:w="624" w:type="pct"/>
          </w:tcPr>
          <w:p w14:paraId="188372AB" w14:textId="25D8FC3F" w:rsidR="00E24265" w:rsidRPr="00615D4B" w:rsidDel="00CB3FDD" w:rsidRDefault="00E24265" w:rsidP="005F76AD">
            <w:pPr>
              <w:rPr>
                <w:del w:id="17197" w:author="阿毛" w:date="2021-05-21T17:54:00Z"/>
                <w:rFonts w:ascii="標楷體" w:eastAsia="標楷體" w:hAnsi="標楷體"/>
              </w:rPr>
            </w:pPr>
          </w:p>
        </w:tc>
        <w:tc>
          <w:tcPr>
            <w:tcW w:w="537" w:type="pct"/>
          </w:tcPr>
          <w:p w14:paraId="05D2DB1F" w14:textId="1051B323" w:rsidR="00E24265" w:rsidRPr="00615D4B" w:rsidDel="00CB3FDD" w:rsidRDefault="00E24265" w:rsidP="005F76AD">
            <w:pPr>
              <w:rPr>
                <w:del w:id="17198" w:author="阿毛" w:date="2021-05-21T17:54:00Z"/>
                <w:rFonts w:ascii="標楷體" w:eastAsia="標楷體" w:hAnsi="標楷體"/>
              </w:rPr>
            </w:pPr>
          </w:p>
        </w:tc>
        <w:tc>
          <w:tcPr>
            <w:tcW w:w="299" w:type="pct"/>
          </w:tcPr>
          <w:p w14:paraId="052CF54E" w14:textId="29520CAC" w:rsidR="00E24265" w:rsidRPr="00615D4B" w:rsidDel="00CB3FDD" w:rsidRDefault="00E24265" w:rsidP="005F76AD">
            <w:pPr>
              <w:rPr>
                <w:del w:id="17199" w:author="阿毛" w:date="2021-05-21T17:54:00Z"/>
                <w:rFonts w:ascii="標楷體" w:eastAsia="標楷體" w:hAnsi="標楷體"/>
              </w:rPr>
            </w:pPr>
          </w:p>
        </w:tc>
        <w:tc>
          <w:tcPr>
            <w:tcW w:w="299" w:type="pct"/>
          </w:tcPr>
          <w:p w14:paraId="28CB57ED" w14:textId="4BBCFCD9" w:rsidR="00E24265" w:rsidRPr="00615D4B" w:rsidDel="00CB3FDD" w:rsidRDefault="00E24265" w:rsidP="005F76AD">
            <w:pPr>
              <w:rPr>
                <w:del w:id="17200" w:author="阿毛" w:date="2021-05-21T17:54:00Z"/>
                <w:rFonts w:ascii="標楷體" w:eastAsia="標楷體" w:hAnsi="標楷體"/>
              </w:rPr>
            </w:pPr>
          </w:p>
        </w:tc>
        <w:tc>
          <w:tcPr>
            <w:tcW w:w="1643" w:type="pct"/>
          </w:tcPr>
          <w:p w14:paraId="1BF8E77B" w14:textId="2C3CECEC" w:rsidR="00E24265" w:rsidRPr="00615D4B" w:rsidDel="00CB3FDD" w:rsidRDefault="00E24265" w:rsidP="005F76AD">
            <w:pPr>
              <w:rPr>
                <w:del w:id="17201" w:author="阿毛" w:date="2021-05-21T17:54:00Z"/>
                <w:rFonts w:ascii="標楷體" w:eastAsia="標楷體" w:hAnsi="標楷體"/>
              </w:rPr>
            </w:pPr>
          </w:p>
        </w:tc>
      </w:tr>
      <w:tr w:rsidR="00E24265" w:rsidRPr="00615D4B" w:rsidDel="00CB3FDD" w14:paraId="5AD132D7" w14:textId="1EE1137E" w:rsidTr="005F76AD">
        <w:trPr>
          <w:trHeight w:val="291"/>
          <w:jc w:val="center"/>
          <w:del w:id="17202" w:author="阿毛" w:date="2021-05-21T17:54:00Z"/>
        </w:trPr>
        <w:tc>
          <w:tcPr>
            <w:tcW w:w="219" w:type="pct"/>
          </w:tcPr>
          <w:p w14:paraId="2912D0CA" w14:textId="697E32A3" w:rsidR="00E24265" w:rsidRPr="005E579A" w:rsidDel="00CB3FDD" w:rsidRDefault="00E24265" w:rsidP="005F76AD">
            <w:pPr>
              <w:pStyle w:val="af9"/>
              <w:numPr>
                <w:ilvl w:val="0"/>
                <w:numId w:val="59"/>
              </w:numPr>
              <w:ind w:leftChars="0"/>
              <w:rPr>
                <w:del w:id="17203" w:author="阿毛" w:date="2021-05-21T17:54:00Z"/>
                <w:rFonts w:ascii="標楷體" w:eastAsia="標楷體" w:hAnsi="標楷體"/>
              </w:rPr>
            </w:pPr>
          </w:p>
        </w:tc>
        <w:tc>
          <w:tcPr>
            <w:tcW w:w="756" w:type="pct"/>
          </w:tcPr>
          <w:p w14:paraId="51E0990B" w14:textId="52D45630" w:rsidR="00E24265" w:rsidRPr="00615D4B" w:rsidDel="00CB3FDD" w:rsidRDefault="00E24265" w:rsidP="005F76AD">
            <w:pPr>
              <w:rPr>
                <w:del w:id="17204" w:author="阿毛" w:date="2021-05-21T17:54:00Z"/>
                <w:rFonts w:ascii="標楷體" w:eastAsia="標楷體" w:hAnsi="標楷體"/>
              </w:rPr>
            </w:pPr>
            <w:del w:id="17205" w:author="阿毛" w:date="2021-05-21T17:54:00Z">
              <w:r w:rsidRPr="00971C3D" w:rsidDel="00CB3FDD">
                <w:rPr>
                  <w:rFonts w:ascii="標楷體" w:eastAsia="標楷體" w:hAnsi="標楷體" w:hint="eastAsia"/>
                </w:rPr>
                <w:delText>利息</w:delText>
              </w:r>
            </w:del>
          </w:p>
        </w:tc>
        <w:tc>
          <w:tcPr>
            <w:tcW w:w="624" w:type="pct"/>
          </w:tcPr>
          <w:p w14:paraId="305C15A9" w14:textId="36FB5D6F" w:rsidR="00E24265" w:rsidRPr="00615D4B" w:rsidDel="00CB3FDD" w:rsidRDefault="00E24265" w:rsidP="005F76AD">
            <w:pPr>
              <w:rPr>
                <w:del w:id="17206" w:author="阿毛" w:date="2021-05-21T17:54:00Z"/>
                <w:rFonts w:ascii="標楷體" w:eastAsia="標楷體" w:hAnsi="標楷體"/>
              </w:rPr>
            </w:pPr>
          </w:p>
        </w:tc>
        <w:tc>
          <w:tcPr>
            <w:tcW w:w="624" w:type="pct"/>
          </w:tcPr>
          <w:p w14:paraId="57B7C5FE" w14:textId="643C37AD" w:rsidR="00E24265" w:rsidRPr="00615D4B" w:rsidDel="00CB3FDD" w:rsidRDefault="00E24265" w:rsidP="005F76AD">
            <w:pPr>
              <w:rPr>
                <w:del w:id="17207" w:author="阿毛" w:date="2021-05-21T17:54:00Z"/>
                <w:rFonts w:ascii="標楷體" w:eastAsia="標楷體" w:hAnsi="標楷體"/>
              </w:rPr>
            </w:pPr>
          </w:p>
        </w:tc>
        <w:tc>
          <w:tcPr>
            <w:tcW w:w="537" w:type="pct"/>
          </w:tcPr>
          <w:p w14:paraId="403373B2" w14:textId="7530C535" w:rsidR="00E24265" w:rsidRPr="00615D4B" w:rsidDel="00CB3FDD" w:rsidRDefault="00E24265" w:rsidP="005F76AD">
            <w:pPr>
              <w:rPr>
                <w:del w:id="17208" w:author="阿毛" w:date="2021-05-21T17:54:00Z"/>
                <w:rFonts w:ascii="標楷體" w:eastAsia="標楷體" w:hAnsi="標楷體"/>
              </w:rPr>
            </w:pPr>
          </w:p>
        </w:tc>
        <w:tc>
          <w:tcPr>
            <w:tcW w:w="299" w:type="pct"/>
          </w:tcPr>
          <w:p w14:paraId="10EA4603" w14:textId="6B0A6887" w:rsidR="00E24265" w:rsidRPr="00615D4B" w:rsidDel="00CB3FDD" w:rsidRDefault="00E24265" w:rsidP="005F76AD">
            <w:pPr>
              <w:rPr>
                <w:del w:id="17209" w:author="阿毛" w:date="2021-05-21T17:54:00Z"/>
                <w:rFonts w:ascii="標楷體" w:eastAsia="標楷體" w:hAnsi="標楷體"/>
              </w:rPr>
            </w:pPr>
          </w:p>
        </w:tc>
        <w:tc>
          <w:tcPr>
            <w:tcW w:w="299" w:type="pct"/>
          </w:tcPr>
          <w:p w14:paraId="068CAC79" w14:textId="09590100" w:rsidR="00E24265" w:rsidRPr="00615D4B" w:rsidDel="00CB3FDD" w:rsidRDefault="00E24265" w:rsidP="005F76AD">
            <w:pPr>
              <w:rPr>
                <w:del w:id="17210" w:author="阿毛" w:date="2021-05-21T17:54:00Z"/>
                <w:rFonts w:ascii="標楷體" w:eastAsia="標楷體" w:hAnsi="標楷體"/>
              </w:rPr>
            </w:pPr>
          </w:p>
        </w:tc>
        <w:tc>
          <w:tcPr>
            <w:tcW w:w="1643" w:type="pct"/>
          </w:tcPr>
          <w:p w14:paraId="5DC14717" w14:textId="36881D84" w:rsidR="00E24265" w:rsidRPr="00615D4B" w:rsidDel="00CB3FDD" w:rsidRDefault="00E24265" w:rsidP="005F76AD">
            <w:pPr>
              <w:rPr>
                <w:del w:id="17211" w:author="阿毛" w:date="2021-05-21T17:54:00Z"/>
                <w:rFonts w:ascii="標楷體" w:eastAsia="標楷體" w:hAnsi="標楷體"/>
              </w:rPr>
            </w:pPr>
          </w:p>
        </w:tc>
      </w:tr>
      <w:tr w:rsidR="00E24265" w:rsidRPr="00615D4B" w:rsidDel="00CB3FDD" w14:paraId="62741384" w14:textId="2F5C0898" w:rsidTr="005F76AD">
        <w:trPr>
          <w:trHeight w:val="291"/>
          <w:jc w:val="center"/>
          <w:del w:id="17212" w:author="阿毛" w:date="2021-05-21T17:54:00Z"/>
        </w:trPr>
        <w:tc>
          <w:tcPr>
            <w:tcW w:w="219" w:type="pct"/>
          </w:tcPr>
          <w:p w14:paraId="26985B1E" w14:textId="3BB587A4" w:rsidR="00E24265" w:rsidRPr="005E579A" w:rsidDel="00CB3FDD" w:rsidRDefault="00E24265" w:rsidP="005F76AD">
            <w:pPr>
              <w:pStyle w:val="af9"/>
              <w:numPr>
                <w:ilvl w:val="0"/>
                <w:numId w:val="59"/>
              </w:numPr>
              <w:ind w:leftChars="0"/>
              <w:rPr>
                <w:del w:id="17213" w:author="阿毛" w:date="2021-05-21T17:54:00Z"/>
                <w:rFonts w:ascii="標楷體" w:eastAsia="標楷體" w:hAnsi="標楷體"/>
              </w:rPr>
            </w:pPr>
          </w:p>
        </w:tc>
        <w:tc>
          <w:tcPr>
            <w:tcW w:w="756" w:type="pct"/>
          </w:tcPr>
          <w:p w14:paraId="3DEC4EC9" w14:textId="219D3A82" w:rsidR="00E24265" w:rsidRPr="00615D4B" w:rsidDel="00CB3FDD" w:rsidRDefault="00E24265" w:rsidP="005F76AD">
            <w:pPr>
              <w:rPr>
                <w:del w:id="17214" w:author="阿毛" w:date="2021-05-21T17:54:00Z"/>
                <w:rFonts w:ascii="標楷體" w:eastAsia="標楷體" w:hAnsi="標楷體"/>
              </w:rPr>
            </w:pPr>
            <w:del w:id="17215" w:author="阿毛" w:date="2021-05-21T17:54:00Z">
              <w:r w:rsidRPr="00971C3D" w:rsidDel="00CB3FDD">
                <w:rPr>
                  <w:rFonts w:ascii="標楷體" w:eastAsia="標楷體" w:hAnsi="標楷體" w:hint="eastAsia"/>
                </w:rPr>
                <w:delText>違約金</w:delText>
              </w:r>
            </w:del>
          </w:p>
        </w:tc>
        <w:tc>
          <w:tcPr>
            <w:tcW w:w="624" w:type="pct"/>
          </w:tcPr>
          <w:p w14:paraId="2D975A66" w14:textId="27DA47AC" w:rsidR="00E24265" w:rsidRPr="00615D4B" w:rsidDel="00CB3FDD" w:rsidRDefault="00E24265" w:rsidP="005F76AD">
            <w:pPr>
              <w:rPr>
                <w:del w:id="17216" w:author="阿毛" w:date="2021-05-21T17:54:00Z"/>
                <w:rFonts w:ascii="標楷體" w:eastAsia="標楷體" w:hAnsi="標楷體"/>
              </w:rPr>
            </w:pPr>
          </w:p>
        </w:tc>
        <w:tc>
          <w:tcPr>
            <w:tcW w:w="624" w:type="pct"/>
          </w:tcPr>
          <w:p w14:paraId="2273CBAE" w14:textId="7BFC5F08" w:rsidR="00E24265" w:rsidRPr="00615D4B" w:rsidDel="00CB3FDD" w:rsidRDefault="00E24265" w:rsidP="005F76AD">
            <w:pPr>
              <w:rPr>
                <w:del w:id="17217" w:author="阿毛" w:date="2021-05-21T17:54:00Z"/>
                <w:rFonts w:ascii="標楷體" w:eastAsia="標楷體" w:hAnsi="標楷體"/>
              </w:rPr>
            </w:pPr>
          </w:p>
        </w:tc>
        <w:tc>
          <w:tcPr>
            <w:tcW w:w="537" w:type="pct"/>
          </w:tcPr>
          <w:p w14:paraId="4F5996C5" w14:textId="1BD6B609" w:rsidR="00E24265" w:rsidRPr="00615D4B" w:rsidDel="00CB3FDD" w:rsidRDefault="00E24265" w:rsidP="005F76AD">
            <w:pPr>
              <w:rPr>
                <w:del w:id="17218" w:author="阿毛" w:date="2021-05-21T17:54:00Z"/>
                <w:rFonts w:ascii="標楷體" w:eastAsia="標楷體" w:hAnsi="標楷體"/>
              </w:rPr>
            </w:pPr>
          </w:p>
        </w:tc>
        <w:tc>
          <w:tcPr>
            <w:tcW w:w="299" w:type="pct"/>
          </w:tcPr>
          <w:p w14:paraId="3AF9E520" w14:textId="17124220" w:rsidR="00E24265" w:rsidRPr="00615D4B" w:rsidDel="00CB3FDD" w:rsidRDefault="00E24265" w:rsidP="005F76AD">
            <w:pPr>
              <w:rPr>
                <w:del w:id="17219" w:author="阿毛" w:date="2021-05-21T17:54:00Z"/>
                <w:rFonts w:ascii="標楷體" w:eastAsia="標楷體" w:hAnsi="標楷體"/>
              </w:rPr>
            </w:pPr>
          </w:p>
        </w:tc>
        <w:tc>
          <w:tcPr>
            <w:tcW w:w="299" w:type="pct"/>
          </w:tcPr>
          <w:p w14:paraId="1FD7C323" w14:textId="327F8AB6" w:rsidR="00E24265" w:rsidRPr="00615D4B" w:rsidDel="00CB3FDD" w:rsidRDefault="00E24265" w:rsidP="005F76AD">
            <w:pPr>
              <w:rPr>
                <w:del w:id="17220" w:author="阿毛" w:date="2021-05-21T17:54:00Z"/>
                <w:rFonts w:ascii="標楷體" w:eastAsia="標楷體" w:hAnsi="標楷體"/>
              </w:rPr>
            </w:pPr>
          </w:p>
        </w:tc>
        <w:tc>
          <w:tcPr>
            <w:tcW w:w="1643" w:type="pct"/>
          </w:tcPr>
          <w:p w14:paraId="3365C645" w14:textId="61F92DB9" w:rsidR="00E24265" w:rsidRPr="00615D4B" w:rsidDel="00CB3FDD" w:rsidRDefault="00E24265" w:rsidP="005F76AD">
            <w:pPr>
              <w:rPr>
                <w:del w:id="17221" w:author="阿毛" w:date="2021-05-21T17:54:00Z"/>
                <w:rFonts w:ascii="標楷體" w:eastAsia="標楷體" w:hAnsi="標楷體"/>
              </w:rPr>
            </w:pPr>
          </w:p>
        </w:tc>
      </w:tr>
      <w:tr w:rsidR="00E24265" w:rsidRPr="00615D4B" w:rsidDel="00CB3FDD" w14:paraId="12A1C3B3" w14:textId="331150F2" w:rsidTr="005F76AD">
        <w:trPr>
          <w:trHeight w:val="291"/>
          <w:jc w:val="center"/>
          <w:del w:id="17222" w:author="阿毛" w:date="2021-05-21T17:54:00Z"/>
        </w:trPr>
        <w:tc>
          <w:tcPr>
            <w:tcW w:w="219" w:type="pct"/>
          </w:tcPr>
          <w:p w14:paraId="1A1D8F9D" w14:textId="78C288C1" w:rsidR="00E24265" w:rsidRPr="005E579A" w:rsidDel="00CB3FDD" w:rsidRDefault="00E24265" w:rsidP="005F76AD">
            <w:pPr>
              <w:pStyle w:val="af9"/>
              <w:numPr>
                <w:ilvl w:val="0"/>
                <w:numId w:val="59"/>
              </w:numPr>
              <w:ind w:leftChars="0"/>
              <w:rPr>
                <w:del w:id="17223" w:author="阿毛" w:date="2021-05-21T17:54:00Z"/>
                <w:rFonts w:ascii="標楷體" w:eastAsia="標楷體" w:hAnsi="標楷體"/>
              </w:rPr>
            </w:pPr>
          </w:p>
        </w:tc>
        <w:tc>
          <w:tcPr>
            <w:tcW w:w="756" w:type="pct"/>
          </w:tcPr>
          <w:p w14:paraId="7B1B39A5" w14:textId="19D9953E" w:rsidR="00E24265" w:rsidRPr="00615D4B" w:rsidDel="00CB3FDD" w:rsidRDefault="00E24265" w:rsidP="005F76AD">
            <w:pPr>
              <w:rPr>
                <w:del w:id="17224" w:author="阿毛" w:date="2021-05-21T17:54:00Z"/>
                <w:rFonts w:ascii="標楷體" w:eastAsia="標楷體" w:hAnsi="標楷體"/>
              </w:rPr>
            </w:pPr>
            <w:del w:id="17225" w:author="阿毛" w:date="2021-05-21T17:54:00Z">
              <w:r w:rsidRPr="00971C3D" w:rsidDel="00CB3FDD">
                <w:rPr>
                  <w:rFonts w:ascii="標楷體" w:eastAsia="標楷體" w:hAnsi="標楷體" w:hint="eastAsia"/>
                </w:rPr>
                <w:delText>其他費用</w:delText>
              </w:r>
            </w:del>
          </w:p>
        </w:tc>
        <w:tc>
          <w:tcPr>
            <w:tcW w:w="624" w:type="pct"/>
          </w:tcPr>
          <w:p w14:paraId="5E7F774F" w14:textId="4B3F1FD3" w:rsidR="00E24265" w:rsidRPr="00615D4B" w:rsidDel="00CB3FDD" w:rsidRDefault="00E24265" w:rsidP="005F76AD">
            <w:pPr>
              <w:rPr>
                <w:del w:id="17226" w:author="阿毛" w:date="2021-05-21T17:54:00Z"/>
                <w:rFonts w:ascii="標楷體" w:eastAsia="標楷體" w:hAnsi="標楷體"/>
              </w:rPr>
            </w:pPr>
          </w:p>
        </w:tc>
        <w:tc>
          <w:tcPr>
            <w:tcW w:w="624" w:type="pct"/>
          </w:tcPr>
          <w:p w14:paraId="5B110204" w14:textId="4FB4B340" w:rsidR="00E24265" w:rsidRPr="00615D4B" w:rsidDel="00CB3FDD" w:rsidRDefault="00E24265" w:rsidP="005F76AD">
            <w:pPr>
              <w:rPr>
                <w:del w:id="17227" w:author="阿毛" w:date="2021-05-21T17:54:00Z"/>
                <w:rFonts w:ascii="標楷體" w:eastAsia="標楷體" w:hAnsi="標楷體"/>
              </w:rPr>
            </w:pPr>
          </w:p>
        </w:tc>
        <w:tc>
          <w:tcPr>
            <w:tcW w:w="537" w:type="pct"/>
          </w:tcPr>
          <w:p w14:paraId="36873802" w14:textId="624D70AB" w:rsidR="00E24265" w:rsidRPr="00615D4B" w:rsidDel="00CB3FDD" w:rsidRDefault="00E24265" w:rsidP="005F76AD">
            <w:pPr>
              <w:rPr>
                <w:del w:id="17228" w:author="阿毛" w:date="2021-05-21T17:54:00Z"/>
                <w:rFonts w:ascii="標楷體" w:eastAsia="標楷體" w:hAnsi="標楷體"/>
              </w:rPr>
            </w:pPr>
          </w:p>
        </w:tc>
        <w:tc>
          <w:tcPr>
            <w:tcW w:w="299" w:type="pct"/>
          </w:tcPr>
          <w:p w14:paraId="7C7C756C" w14:textId="4FE848D4" w:rsidR="00E24265" w:rsidRPr="00615D4B" w:rsidDel="00CB3FDD" w:rsidRDefault="00E24265" w:rsidP="005F76AD">
            <w:pPr>
              <w:rPr>
                <w:del w:id="17229" w:author="阿毛" w:date="2021-05-21T17:54:00Z"/>
                <w:rFonts w:ascii="標楷體" w:eastAsia="標楷體" w:hAnsi="標楷體"/>
              </w:rPr>
            </w:pPr>
          </w:p>
        </w:tc>
        <w:tc>
          <w:tcPr>
            <w:tcW w:w="299" w:type="pct"/>
          </w:tcPr>
          <w:p w14:paraId="4DB1A220" w14:textId="1D3EDEC2" w:rsidR="00E24265" w:rsidRPr="00615D4B" w:rsidDel="00CB3FDD" w:rsidRDefault="00E24265" w:rsidP="005F76AD">
            <w:pPr>
              <w:rPr>
                <w:del w:id="17230" w:author="阿毛" w:date="2021-05-21T17:54:00Z"/>
                <w:rFonts w:ascii="標楷體" w:eastAsia="標楷體" w:hAnsi="標楷體"/>
              </w:rPr>
            </w:pPr>
          </w:p>
        </w:tc>
        <w:tc>
          <w:tcPr>
            <w:tcW w:w="1643" w:type="pct"/>
          </w:tcPr>
          <w:p w14:paraId="32A58310" w14:textId="0FF487FB" w:rsidR="00E24265" w:rsidRPr="00615D4B" w:rsidDel="00CB3FDD" w:rsidRDefault="00E24265" w:rsidP="005F76AD">
            <w:pPr>
              <w:rPr>
                <w:del w:id="17231" w:author="阿毛" w:date="2021-05-21T17:54:00Z"/>
                <w:rFonts w:ascii="標楷體" w:eastAsia="標楷體" w:hAnsi="標楷體"/>
              </w:rPr>
            </w:pPr>
          </w:p>
        </w:tc>
      </w:tr>
      <w:tr w:rsidR="00E24265" w:rsidRPr="00615D4B" w:rsidDel="00CB3FDD" w14:paraId="53CE17CF" w14:textId="1E6C9647" w:rsidTr="005F76AD">
        <w:trPr>
          <w:trHeight w:val="291"/>
          <w:jc w:val="center"/>
          <w:del w:id="17232" w:author="阿毛" w:date="2021-05-21T17:54:00Z"/>
        </w:trPr>
        <w:tc>
          <w:tcPr>
            <w:tcW w:w="219" w:type="pct"/>
          </w:tcPr>
          <w:p w14:paraId="62DD570F" w14:textId="3A5B2690" w:rsidR="00E24265" w:rsidRPr="005E579A" w:rsidDel="00CB3FDD" w:rsidRDefault="00E24265" w:rsidP="005F76AD">
            <w:pPr>
              <w:pStyle w:val="af9"/>
              <w:numPr>
                <w:ilvl w:val="0"/>
                <w:numId w:val="59"/>
              </w:numPr>
              <w:ind w:leftChars="0"/>
              <w:rPr>
                <w:del w:id="17233" w:author="阿毛" w:date="2021-05-21T17:54:00Z"/>
                <w:rFonts w:ascii="標楷體" w:eastAsia="標楷體" w:hAnsi="標楷體"/>
              </w:rPr>
            </w:pPr>
          </w:p>
        </w:tc>
        <w:tc>
          <w:tcPr>
            <w:tcW w:w="756" w:type="pct"/>
          </w:tcPr>
          <w:p w14:paraId="6061BAA8" w14:textId="05CA40E9" w:rsidR="00E24265" w:rsidRPr="00615D4B" w:rsidDel="00CB3FDD" w:rsidRDefault="00E24265" w:rsidP="005F76AD">
            <w:pPr>
              <w:rPr>
                <w:del w:id="17234" w:author="阿毛" w:date="2021-05-21T17:54:00Z"/>
                <w:rFonts w:ascii="標楷體" w:eastAsia="標楷體" w:hAnsi="標楷體"/>
              </w:rPr>
            </w:pPr>
            <w:del w:id="17235" w:author="阿毛" w:date="2021-05-21T17:54:00Z">
              <w:r w:rsidRPr="00971C3D" w:rsidDel="00CB3FDD">
                <w:rPr>
                  <w:rFonts w:ascii="標楷體" w:eastAsia="標楷體" w:hAnsi="標楷體" w:hint="eastAsia"/>
                </w:rPr>
                <w:delText>每期應付金額</w:delText>
              </w:r>
            </w:del>
          </w:p>
        </w:tc>
        <w:tc>
          <w:tcPr>
            <w:tcW w:w="624" w:type="pct"/>
          </w:tcPr>
          <w:p w14:paraId="2042A190" w14:textId="3B28D4E8" w:rsidR="00E24265" w:rsidRPr="00615D4B" w:rsidDel="00CB3FDD" w:rsidRDefault="00E24265" w:rsidP="005F76AD">
            <w:pPr>
              <w:rPr>
                <w:del w:id="17236" w:author="阿毛" w:date="2021-05-21T17:54:00Z"/>
                <w:rFonts w:ascii="標楷體" w:eastAsia="標楷體" w:hAnsi="標楷體"/>
              </w:rPr>
            </w:pPr>
          </w:p>
        </w:tc>
        <w:tc>
          <w:tcPr>
            <w:tcW w:w="624" w:type="pct"/>
          </w:tcPr>
          <w:p w14:paraId="373CE5AF" w14:textId="287C8CD8" w:rsidR="00E24265" w:rsidRPr="00615D4B" w:rsidDel="00CB3FDD" w:rsidRDefault="00E24265" w:rsidP="005F76AD">
            <w:pPr>
              <w:rPr>
                <w:del w:id="17237" w:author="阿毛" w:date="2021-05-21T17:54:00Z"/>
                <w:rFonts w:ascii="標楷體" w:eastAsia="標楷體" w:hAnsi="標楷體"/>
              </w:rPr>
            </w:pPr>
          </w:p>
        </w:tc>
        <w:tc>
          <w:tcPr>
            <w:tcW w:w="537" w:type="pct"/>
          </w:tcPr>
          <w:p w14:paraId="36443248" w14:textId="4D33F5A9" w:rsidR="00E24265" w:rsidRPr="00615D4B" w:rsidDel="00CB3FDD" w:rsidRDefault="00E24265" w:rsidP="005F76AD">
            <w:pPr>
              <w:rPr>
                <w:del w:id="17238" w:author="阿毛" w:date="2021-05-21T17:54:00Z"/>
                <w:rFonts w:ascii="標楷體" w:eastAsia="標楷體" w:hAnsi="標楷體"/>
              </w:rPr>
            </w:pPr>
          </w:p>
        </w:tc>
        <w:tc>
          <w:tcPr>
            <w:tcW w:w="299" w:type="pct"/>
          </w:tcPr>
          <w:p w14:paraId="7149C779" w14:textId="5D644144" w:rsidR="00E24265" w:rsidRPr="00615D4B" w:rsidDel="00CB3FDD" w:rsidRDefault="00E24265" w:rsidP="005F76AD">
            <w:pPr>
              <w:rPr>
                <w:del w:id="17239" w:author="阿毛" w:date="2021-05-21T17:54:00Z"/>
                <w:rFonts w:ascii="標楷體" w:eastAsia="標楷體" w:hAnsi="標楷體"/>
              </w:rPr>
            </w:pPr>
          </w:p>
        </w:tc>
        <w:tc>
          <w:tcPr>
            <w:tcW w:w="299" w:type="pct"/>
          </w:tcPr>
          <w:p w14:paraId="36766C90" w14:textId="6A28A49E" w:rsidR="00E24265" w:rsidRPr="00615D4B" w:rsidDel="00CB3FDD" w:rsidRDefault="00E24265" w:rsidP="005F76AD">
            <w:pPr>
              <w:rPr>
                <w:del w:id="17240" w:author="阿毛" w:date="2021-05-21T17:54:00Z"/>
                <w:rFonts w:ascii="標楷體" w:eastAsia="標楷體" w:hAnsi="標楷體"/>
              </w:rPr>
            </w:pPr>
          </w:p>
        </w:tc>
        <w:tc>
          <w:tcPr>
            <w:tcW w:w="1643" w:type="pct"/>
          </w:tcPr>
          <w:p w14:paraId="782F90AC" w14:textId="34403636" w:rsidR="00E24265" w:rsidRPr="00615D4B" w:rsidDel="00CB3FDD" w:rsidRDefault="00E24265" w:rsidP="005F76AD">
            <w:pPr>
              <w:rPr>
                <w:del w:id="17241" w:author="阿毛" w:date="2021-05-21T17:54:00Z"/>
                <w:rFonts w:ascii="標楷體" w:eastAsia="標楷體" w:hAnsi="標楷體"/>
              </w:rPr>
            </w:pPr>
          </w:p>
        </w:tc>
      </w:tr>
      <w:tr w:rsidR="00E24265" w:rsidRPr="00615D4B" w:rsidDel="00CB3FDD" w14:paraId="6F62AF56" w14:textId="23149421" w:rsidTr="005F76AD">
        <w:trPr>
          <w:trHeight w:val="291"/>
          <w:jc w:val="center"/>
          <w:del w:id="17242" w:author="阿毛" w:date="2021-05-21T17:54:00Z"/>
        </w:trPr>
        <w:tc>
          <w:tcPr>
            <w:tcW w:w="219" w:type="pct"/>
          </w:tcPr>
          <w:p w14:paraId="24744DD2" w14:textId="46CDE168" w:rsidR="00E24265" w:rsidRPr="005E579A" w:rsidDel="00CB3FDD" w:rsidRDefault="00E24265" w:rsidP="005F76AD">
            <w:pPr>
              <w:pStyle w:val="af9"/>
              <w:numPr>
                <w:ilvl w:val="0"/>
                <w:numId w:val="59"/>
              </w:numPr>
              <w:ind w:leftChars="0"/>
              <w:rPr>
                <w:del w:id="17243" w:author="阿毛" w:date="2021-05-21T17:54:00Z"/>
                <w:rFonts w:ascii="標楷體" w:eastAsia="標楷體" w:hAnsi="標楷體"/>
              </w:rPr>
            </w:pPr>
          </w:p>
        </w:tc>
        <w:tc>
          <w:tcPr>
            <w:tcW w:w="756" w:type="pct"/>
          </w:tcPr>
          <w:p w14:paraId="1CDA412A" w14:textId="23EEF357" w:rsidR="00E24265" w:rsidRPr="00615D4B" w:rsidDel="00CB3FDD" w:rsidRDefault="00E24265" w:rsidP="005F76AD">
            <w:pPr>
              <w:rPr>
                <w:del w:id="17244" w:author="阿毛" w:date="2021-05-21T17:54:00Z"/>
                <w:rFonts w:ascii="標楷體" w:eastAsia="標楷體" w:hAnsi="標楷體"/>
              </w:rPr>
            </w:pPr>
            <w:del w:id="17245" w:author="阿毛" w:date="2021-05-21T17:54:00Z">
              <w:r w:rsidRPr="00971C3D" w:rsidDel="00CB3FDD">
                <w:rPr>
                  <w:rFonts w:ascii="標楷體" w:eastAsia="標楷體" w:hAnsi="標楷體" w:hint="eastAsia"/>
                </w:rPr>
                <w:delText>最近一期繳款金額</w:delText>
              </w:r>
            </w:del>
          </w:p>
        </w:tc>
        <w:tc>
          <w:tcPr>
            <w:tcW w:w="624" w:type="pct"/>
          </w:tcPr>
          <w:p w14:paraId="7C02B3DB" w14:textId="20FA0ECC" w:rsidR="00E24265" w:rsidRPr="00615D4B" w:rsidDel="00CB3FDD" w:rsidRDefault="00E24265" w:rsidP="005F76AD">
            <w:pPr>
              <w:rPr>
                <w:del w:id="17246" w:author="阿毛" w:date="2021-05-21T17:54:00Z"/>
                <w:rFonts w:ascii="標楷體" w:eastAsia="標楷體" w:hAnsi="標楷體"/>
              </w:rPr>
            </w:pPr>
          </w:p>
        </w:tc>
        <w:tc>
          <w:tcPr>
            <w:tcW w:w="624" w:type="pct"/>
          </w:tcPr>
          <w:p w14:paraId="0EBAE354" w14:textId="341678CF" w:rsidR="00E24265" w:rsidRPr="00615D4B" w:rsidDel="00CB3FDD" w:rsidRDefault="00E24265" w:rsidP="005F76AD">
            <w:pPr>
              <w:rPr>
                <w:del w:id="17247" w:author="阿毛" w:date="2021-05-21T17:54:00Z"/>
                <w:rFonts w:ascii="標楷體" w:eastAsia="標楷體" w:hAnsi="標楷體"/>
              </w:rPr>
            </w:pPr>
          </w:p>
        </w:tc>
        <w:tc>
          <w:tcPr>
            <w:tcW w:w="537" w:type="pct"/>
          </w:tcPr>
          <w:p w14:paraId="32AFD047" w14:textId="5D2568BA" w:rsidR="00E24265" w:rsidRPr="00615D4B" w:rsidDel="00CB3FDD" w:rsidRDefault="00E24265" w:rsidP="005F76AD">
            <w:pPr>
              <w:rPr>
                <w:del w:id="17248" w:author="阿毛" w:date="2021-05-21T17:54:00Z"/>
                <w:rFonts w:ascii="標楷體" w:eastAsia="標楷體" w:hAnsi="標楷體"/>
              </w:rPr>
            </w:pPr>
          </w:p>
        </w:tc>
        <w:tc>
          <w:tcPr>
            <w:tcW w:w="299" w:type="pct"/>
          </w:tcPr>
          <w:p w14:paraId="1DD60791" w14:textId="7F2F8501" w:rsidR="00E24265" w:rsidRPr="00615D4B" w:rsidDel="00CB3FDD" w:rsidRDefault="00E24265" w:rsidP="005F76AD">
            <w:pPr>
              <w:rPr>
                <w:del w:id="17249" w:author="阿毛" w:date="2021-05-21T17:54:00Z"/>
                <w:rFonts w:ascii="標楷體" w:eastAsia="標楷體" w:hAnsi="標楷體"/>
              </w:rPr>
            </w:pPr>
          </w:p>
        </w:tc>
        <w:tc>
          <w:tcPr>
            <w:tcW w:w="299" w:type="pct"/>
          </w:tcPr>
          <w:p w14:paraId="36ECFC00" w14:textId="5D0E649B" w:rsidR="00E24265" w:rsidRPr="00615D4B" w:rsidDel="00CB3FDD" w:rsidRDefault="00E24265" w:rsidP="005F76AD">
            <w:pPr>
              <w:rPr>
                <w:del w:id="17250" w:author="阿毛" w:date="2021-05-21T17:54:00Z"/>
                <w:rFonts w:ascii="標楷體" w:eastAsia="標楷體" w:hAnsi="標楷體"/>
              </w:rPr>
            </w:pPr>
          </w:p>
        </w:tc>
        <w:tc>
          <w:tcPr>
            <w:tcW w:w="1643" w:type="pct"/>
          </w:tcPr>
          <w:p w14:paraId="3C8C59ED" w14:textId="0C368838" w:rsidR="00E24265" w:rsidRPr="00615D4B" w:rsidDel="00CB3FDD" w:rsidRDefault="00E24265" w:rsidP="005F76AD">
            <w:pPr>
              <w:rPr>
                <w:del w:id="17251" w:author="阿毛" w:date="2021-05-21T17:54:00Z"/>
                <w:rFonts w:ascii="標楷體" w:eastAsia="標楷體" w:hAnsi="標楷體"/>
              </w:rPr>
            </w:pPr>
          </w:p>
        </w:tc>
      </w:tr>
      <w:tr w:rsidR="00E24265" w:rsidRPr="00615D4B" w:rsidDel="00CB3FDD" w14:paraId="4B1080A7" w14:textId="376B46B6" w:rsidTr="005F76AD">
        <w:trPr>
          <w:trHeight w:val="291"/>
          <w:jc w:val="center"/>
          <w:del w:id="17252" w:author="阿毛" w:date="2021-05-21T17:54:00Z"/>
        </w:trPr>
        <w:tc>
          <w:tcPr>
            <w:tcW w:w="219" w:type="pct"/>
          </w:tcPr>
          <w:p w14:paraId="37ED7911" w14:textId="678369E9" w:rsidR="00E24265" w:rsidRPr="005E579A" w:rsidDel="00CB3FDD" w:rsidRDefault="00E24265" w:rsidP="005F76AD">
            <w:pPr>
              <w:pStyle w:val="af9"/>
              <w:numPr>
                <w:ilvl w:val="0"/>
                <w:numId w:val="59"/>
              </w:numPr>
              <w:ind w:leftChars="0"/>
              <w:rPr>
                <w:del w:id="17253" w:author="阿毛" w:date="2021-05-21T17:54:00Z"/>
                <w:rFonts w:ascii="標楷體" w:eastAsia="標楷體" w:hAnsi="標楷體"/>
              </w:rPr>
            </w:pPr>
          </w:p>
        </w:tc>
        <w:tc>
          <w:tcPr>
            <w:tcW w:w="756" w:type="pct"/>
          </w:tcPr>
          <w:p w14:paraId="2C4A60B6" w14:textId="394EB1A7" w:rsidR="00E24265" w:rsidRPr="00615D4B" w:rsidDel="00CB3FDD" w:rsidRDefault="00E24265" w:rsidP="005F76AD">
            <w:pPr>
              <w:rPr>
                <w:del w:id="17254" w:author="阿毛" w:date="2021-05-21T17:54:00Z"/>
                <w:rFonts w:ascii="標楷體" w:eastAsia="標楷體" w:hAnsi="標楷體"/>
              </w:rPr>
            </w:pPr>
            <w:del w:id="17255" w:author="阿毛" w:date="2021-05-21T17:54:00Z">
              <w:r w:rsidRPr="00971C3D" w:rsidDel="00CB3FDD">
                <w:rPr>
                  <w:rFonts w:ascii="標楷體" w:eastAsia="標楷體" w:hAnsi="標楷體" w:hint="eastAsia"/>
                </w:rPr>
                <w:delText>最後繳息日</w:delText>
              </w:r>
            </w:del>
          </w:p>
        </w:tc>
        <w:tc>
          <w:tcPr>
            <w:tcW w:w="624" w:type="pct"/>
          </w:tcPr>
          <w:p w14:paraId="3C6CF04C" w14:textId="1B022425" w:rsidR="00E24265" w:rsidRPr="00615D4B" w:rsidDel="00CB3FDD" w:rsidRDefault="00E24265" w:rsidP="005F76AD">
            <w:pPr>
              <w:rPr>
                <w:del w:id="17256" w:author="阿毛" w:date="2021-05-21T17:54:00Z"/>
                <w:rFonts w:ascii="標楷體" w:eastAsia="標楷體" w:hAnsi="標楷體"/>
              </w:rPr>
            </w:pPr>
          </w:p>
        </w:tc>
        <w:tc>
          <w:tcPr>
            <w:tcW w:w="624" w:type="pct"/>
          </w:tcPr>
          <w:p w14:paraId="3A4B66B5" w14:textId="3C315611" w:rsidR="00E24265" w:rsidRPr="00615D4B" w:rsidDel="00CB3FDD" w:rsidRDefault="00E24265" w:rsidP="005F76AD">
            <w:pPr>
              <w:rPr>
                <w:del w:id="17257" w:author="阿毛" w:date="2021-05-21T17:54:00Z"/>
                <w:rFonts w:ascii="標楷體" w:eastAsia="標楷體" w:hAnsi="標楷體"/>
              </w:rPr>
            </w:pPr>
          </w:p>
        </w:tc>
        <w:tc>
          <w:tcPr>
            <w:tcW w:w="537" w:type="pct"/>
          </w:tcPr>
          <w:p w14:paraId="79AFF216" w14:textId="4BBF8D9C" w:rsidR="00E24265" w:rsidRPr="00615D4B" w:rsidDel="00CB3FDD" w:rsidRDefault="00E24265" w:rsidP="005F76AD">
            <w:pPr>
              <w:rPr>
                <w:del w:id="17258" w:author="阿毛" w:date="2021-05-21T17:54:00Z"/>
                <w:rFonts w:ascii="標楷體" w:eastAsia="標楷體" w:hAnsi="標楷體"/>
              </w:rPr>
            </w:pPr>
          </w:p>
        </w:tc>
        <w:tc>
          <w:tcPr>
            <w:tcW w:w="299" w:type="pct"/>
          </w:tcPr>
          <w:p w14:paraId="6DE72901" w14:textId="0EA885CC" w:rsidR="00E24265" w:rsidRPr="00615D4B" w:rsidDel="00CB3FDD" w:rsidRDefault="00E24265" w:rsidP="005F76AD">
            <w:pPr>
              <w:rPr>
                <w:del w:id="17259" w:author="阿毛" w:date="2021-05-21T17:54:00Z"/>
                <w:rFonts w:ascii="標楷體" w:eastAsia="標楷體" w:hAnsi="標楷體"/>
              </w:rPr>
            </w:pPr>
          </w:p>
        </w:tc>
        <w:tc>
          <w:tcPr>
            <w:tcW w:w="299" w:type="pct"/>
          </w:tcPr>
          <w:p w14:paraId="581D04AC" w14:textId="72219AB4" w:rsidR="00E24265" w:rsidRPr="00615D4B" w:rsidDel="00CB3FDD" w:rsidRDefault="00E24265" w:rsidP="005F76AD">
            <w:pPr>
              <w:rPr>
                <w:del w:id="17260" w:author="阿毛" w:date="2021-05-21T17:54:00Z"/>
                <w:rFonts w:ascii="標楷體" w:eastAsia="標楷體" w:hAnsi="標楷體"/>
              </w:rPr>
            </w:pPr>
          </w:p>
        </w:tc>
        <w:tc>
          <w:tcPr>
            <w:tcW w:w="1643" w:type="pct"/>
          </w:tcPr>
          <w:p w14:paraId="6C491751" w14:textId="0E38E30E" w:rsidR="00E24265" w:rsidRPr="00615D4B" w:rsidDel="00CB3FDD" w:rsidRDefault="00E24265" w:rsidP="005F76AD">
            <w:pPr>
              <w:rPr>
                <w:del w:id="17261" w:author="阿毛" w:date="2021-05-21T17:54:00Z"/>
                <w:rFonts w:ascii="標楷體" w:eastAsia="標楷體" w:hAnsi="標楷體"/>
              </w:rPr>
            </w:pPr>
          </w:p>
        </w:tc>
      </w:tr>
      <w:tr w:rsidR="00E24265" w:rsidRPr="00615D4B" w:rsidDel="00CB3FDD" w14:paraId="1A601A28" w14:textId="64B04B28" w:rsidTr="005F76AD">
        <w:trPr>
          <w:trHeight w:val="291"/>
          <w:jc w:val="center"/>
          <w:del w:id="17262" w:author="阿毛" w:date="2021-05-21T17:54:00Z"/>
        </w:trPr>
        <w:tc>
          <w:tcPr>
            <w:tcW w:w="219" w:type="pct"/>
          </w:tcPr>
          <w:p w14:paraId="532454D1" w14:textId="2984778E" w:rsidR="00E24265" w:rsidRPr="005E579A" w:rsidDel="00CB3FDD" w:rsidRDefault="00E24265" w:rsidP="005F76AD">
            <w:pPr>
              <w:pStyle w:val="af9"/>
              <w:numPr>
                <w:ilvl w:val="0"/>
                <w:numId w:val="59"/>
              </w:numPr>
              <w:ind w:leftChars="0"/>
              <w:rPr>
                <w:del w:id="17263" w:author="阿毛" w:date="2021-05-21T17:54:00Z"/>
                <w:rFonts w:ascii="標楷體" w:eastAsia="標楷體" w:hAnsi="標楷體"/>
              </w:rPr>
            </w:pPr>
          </w:p>
        </w:tc>
        <w:tc>
          <w:tcPr>
            <w:tcW w:w="756" w:type="pct"/>
          </w:tcPr>
          <w:p w14:paraId="33D6C113" w14:textId="324335EE" w:rsidR="00E24265" w:rsidRPr="00615D4B" w:rsidDel="00CB3FDD" w:rsidRDefault="00E24265" w:rsidP="005F76AD">
            <w:pPr>
              <w:rPr>
                <w:del w:id="17264" w:author="阿毛" w:date="2021-05-21T17:54:00Z"/>
                <w:rFonts w:ascii="標楷體" w:eastAsia="標楷體" w:hAnsi="標楷體"/>
              </w:rPr>
            </w:pPr>
            <w:del w:id="17265" w:author="阿毛" w:date="2021-05-21T17:54:00Z">
              <w:r w:rsidRPr="00971C3D" w:rsidDel="00CB3FDD">
                <w:rPr>
                  <w:rFonts w:ascii="標楷體" w:eastAsia="標楷體" w:hAnsi="標楷體" w:hint="eastAsia"/>
                </w:rPr>
                <w:delText>已到期尚未清償金額</w:delText>
              </w:r>
            </w:del>
          </w:p>
        </w:tc>
        <w:tc>
          <w:tcPr>
            <w:tcW w:w="624" w:type="pct"/>
          </w:tcPr>
          <w:p w14:paraId="50B9C600" w14:textId="5778BCC2" w:rsidR="00E24265" w:rsidRPr="00615D4B" w:rsidDel="00CB3FDD" w:rsidRDefault="00E24265" w:rsidP="005F76AD">
            <w:pPr>
              <w:rPr>
                <w:del w:id="17266" w:author="阿毛" w:date="2021-05-21T17:54:00Z"/>
                <w:rFonts w:ascii="標楷體" w:eastAsia="標楷體" w:hAnsi="標楷體"/>
              </w:rPr>
            </w:pPr>
          </w:p>
        </w:tc>
        <w:tc>
          <w:tcPr>
            <w:tcW w:w="624" w:type="pct"/>
          </w:tcPr>
          <w:p w14:paraId="01EDCE83" w14:textId="4DEE3B63" w:rsidR="00E24265" w:rsidRPr="00615D4B" w:rsidDel="00CB3FDD" w:rsidRDefault="00E24265" w:rsidP="005F76AD">
            <w:pPr>
              <w:rPr>
                <w:del w:id="17267" w:author="阿毛" w:date="2021-05-21T17:54:00Z"/>
                <w:rFonts w:ascii="標楷體" w:eastAsia="標楷體" w:hAnsi="標楷體"/>
              </w:rPr>
            </w:pPr>
          </w:p>
        </w:tc>
        <w:tc>
          <w:tcPr>
            <w:tcW w:w="537" w:type="pct"/>
          </w:tcPr>
          <w:p w14:paraId="1B182945" w14:textId="476927CC" w:rsidR="00E24265" w:rsidRPr="00615D4B" w:rsidDel="00CB3FDD" w:rsidRDefault="00E24265" w:rsidP="005F76AD">
            <w:pPr>
              <w:rPr>
                <w:del w:id="17268" w:author="阿毛" w:date="2021-05-21T17:54:00Z"/>
                <w:rFonts w:ascii="標楷體" w:eastAsia="標楷體" w:hAnsi="標楷體"/>
              </w:rPr>
            </w:pPr>
          </w:p>
        </w:tc>
        <w:tc>
          <w:tcPr>
            <w:tcW w:w="299" w:type="pct"/>
          </w:tcPr>
          <w:p w14:paraId="08F3FFF5" w14:textId="282886FE" w:rsidR="00E24265" w:rsidRPr="00615D4B" w:rsidDel="00CB3FDD" w:rsidRDefault="00E24265" w:rsidP="005F76AD">
            <w:pPr>
              <w:rPr>
                <w:del w:id="17269" w:author="阿毛" w:date="2021-05-21T17:54:00Z"/>
                <w:rFonts w:ascii="標楷體" w:eastAsia="標楷體" w:hAnsi="標楷體"/>
              </w:rPr>
            </w:pPr>
          </w:p>
        </w:tc>
        <w:tc>
          <w:tcPr>
            <w:tcW w:w="299" w:type="pct"/>
          </w:tcPr>
          <w:p w14:paraId="13AF13DA" w14:textId="35CF757F" w:rsidR="00E24265" w:rsidRPr="00615D4B" w:rsidDel="00CB3FDD" w:rsidRDefault="00E24265" w:rsidP="005F76AD">
            <w:pPr>
              <w:rPr>
                <w:del w:id="17270" w:author="阿毛" w:date="2021-05-21T17:54:00Z"/>
                <w:rFonts w:ascii="標楷體" w:eastAsia="標楷體" w:hAnsi="標楷體"/>
              </w:rPr>
            </w:pPr>
          </w:p>
        </w:tc>
        <w:tc>
          <w:tcPr>
            <w:tcW w:w="1643" w:type="pct"/>
          </w:tcPr>
          <w:p w14:paraId="3E994E5D" w14:textId="72DB5DF4" w:rsidR="00E24265" w:rsidRPr="00615D4B" w:rsidDel="00CB3FDD" w:rsidRDefault="00E24265" w:rsidP="005F76AD">
            <w:pPr>
              <w:rPr>
                <w:del w:id="17271" w:author="阿毛" w:date="2021-05-21T17:54:00Z"/>
                <w:rFonts w:ascii="標楷體" w:eastAsia="標楷體" w:hAnsi="標楷體"/>
              </w:rPr>
            </w:pPr>
          </w:p>
        </w:tc>
      </w:tr>
      <w:tr w:rsidR="00E24265" w:rsidRPr="00615D4B" w:rsidDel="00CB3FDD" w14:paraId="1C077719" w14:textId="6F0BD3B3" w:rsidTr="005F76AD">
        <w:trPr>
          <w:trHeight w:val="291"/>
          <w:jc w:val="center"/>
          <w:del w:id="17272" w:author="阿毛" w:date="2021-05-21T17:54:00Z"/>
        </w:trPr>
        <w:tc>
          <w:tcPr>
            <w:tcW w:w="219" w:type="pct"/>
          </w:tcPr>
          <w:p w14:paraId="73D8383C" w14:textId="5A401E90" w:rsidR="00E24265" w:rsidRPr="005E579A" w:rsidDel="00CB3FDD" w:rsidRDefault="00E24265" w:rsidP="005F76AD">
            <w:pPr>
              <w:pStyle w:val="af9"/>
              <w:numPr>
                <w:ilvl w:val="0"/>
                <w:numId w:val="59"/>
              </w:numPr>
              <w:ind w:leftChars="0"/>
              <w:rPr>
                <w:del w:id="17273" w:author="阿毛" w:date="2021-05-21T17:54:00Z"/>
                <w:rFonts w:ascii="標楷體" w:eastAsia="標楷體" w:hAnsi="標楷體"/>
              </w:rPr>
            </w:pPr>
          </w:p>
        </w:tc>
        <w:tc>
          <w:tcPr>
            <w:tcW w:w="756" w:type="pct"/>
          </w:tcPr>
          <w:p w14:paraId="48F24F7B" w14:textId="28B0BEF8" w:rsidR="00E24265" w:rsidRPr="00615D4B" w:rsidDel="00CB3FDD" w:rsidRDefault="00E24265" w:rsidP="005F76AD">
            <w:pPr>
              <w:rPr>
                <w:del w:id="17274" w:author="阿毛" w:date="2021-05-21T17:54:00Z"/>
                <w:rFonts w:ascii="標楷體" w:eastAsia="標楷體" w:hAnsi="標楷體"/>
              </w:rPr>
            </w:pPr>
            <w:del w:id="17275" w:author="阿毛" w:date="2021-05-21T17:54:00Z">
              <w:r w:rsidRPr="00971C3D" w:rsidDel="00CB3FDD">
                <w:rPr>
                  <w:rFonts w:ascii="標楷體" w:eastAsia="標楷體" w:hAnsi="標楷體" w:hint="eastAsia"/>
                </w:rPr>
                <w:delText>每月應還款日</w:delText>
              </w:r>
            </w:del>
          </w:p>
        </w:tc>
        <w:tc>
          <w:tcPr>
            <w:tcW w:w="624" w:type="pct"/>
          </w:tcPr>
          <w:p w14:paraId="12DFFAED" w14:textId="1F9AFBEC" w:rsidR="00E24265" w:rsidRPr="00615D4B" w:rsidDel="00CB3FDD" w:rsidRDefault="00E24265" w:rsidP="005F76AD">
            <w:pPr>
              <w:rPr>
                <w:del w:id="17276" w:author="阿毛" w:date="2021-05-21T17:54:00Z"/>
                <w:rFonts w:ascii="標楷體" w:eastAsia="標楷體" w:hAnsi="標楷體"/>
              </w:rPr>
            </w:pPr>
          </w:p>
        </w:tc>
        <w:tc>
          <w:tcPr>
            <w:tcW w:w="624" w:type="pct"/>
          </w:tcPr>
          <w:p w14:paraId="35AA1663" w14:textId="17BF5FAF" w:rsidR="00E24265" w:rsidRPr="00615D4B" w:rsidDel="00CB3FDD" w:rsidRDefault="00E24265" w:rsidP="005F76AD">
            <w:pPr>
              <w:rPr>
                <w:del w:id="17277" w:author="阿毛" w:date="2021-05-21T17:54:00Z"/>
                <w:rFonts w:ascii="標楷體" w:eastAsia="標楷體" w:hAnsi="標楷體"/>
              </w:rPr>
            </w:pPr>
          </w:p>
        </w:tc>
        <w:tc>
          <w:tcPr>
            <w:tcW w:w="537" w:type="pct"/>
          </w:tcPr>
          <w:p w14:paraId="5929A7F5" w14:textId="23C672F9" w:rsidR="00E24265" w:rsidRPr="00615D4B" w:rsidDel="00CB3FDD" w:rsidRDefault="00E24265" w:rsidP="005F76AD">
            <w:pPr>
              <w:rPr>
                <w:del w:id="17278" w:author="阿毛" w:date="2021-05-21T17:54:00Z"/>
                <w:rFonts w:ascii="標楷體" w:eastAsia="標楷體" w:hAnsi="標楷體"/>
              </w:rPr>
            </w:pPr>
          </w:p>
        </w:tc>
        <w:tc>
          <w:tcPr>
            <w:tcW w:w="299" w:type="pct"/>
          </w:tcPr>
          <w:p w14:paraId="2E1D5399" w14:textId="0F358F5B" w:rsidR="00E24265" w:rsidRPr="00615D4B" w:rsidDel="00CB3FDD" w:rsidRDefault="00E24265" w:rsidP="005F76AD">
            <w:pPr>
              <w:rPr>
                <w:del w:id="17279" w:author="阿毛" w:date="2021-05-21T17:54:00Z"/>
                <w:rFonts w:ascii="標楷體" w:eastAsia="標楷體" w:hAnsi="標楷體"/>
              </w:rPr>
            </w:pPr>
          </w:p>
        </w:tc>
        <w:tc>
          <w:tcPr>
            <w:tcW w:w="299" w:type="pct"/>
          </w:tcPr>
          <w:p w14:paraId="361CD625" w14:textId="14C941D2" w:rsidR="00E24265" w:rsidRPr="00615D4B" w:rsidDel="00CB3FDD" w:rsidRDefault="00E24265" w:rsidP="005F76AD">
            <w:pPr>
              <w:rPr>
                <w:del w:id="17280" w:author="阿毛" w:date="2021-05-21T17:54:00Z"/>
                <w:rFonts w:ascii="標楷體" w:eastAsia="標楷體" w:hAnsi="標楷體"/>
              </w:rPr>
            </w:pPr>
          </w:p>
        </w:tc>
        <w:tc>
          <w:tcPr>
            <w:tcW w:w="1643" w:type="pct"/>
          </w:tcPr>
          <w:p w14:paraId="0B5020D0" w14:textId="07EECBC4" w:rsidR="00E24265" w:rsidRPr="00615D4B" w:rsidDel="00CB3FDD" w:rsidRDefault="00E24265" w:rsidP="005F76AD">
            <w:pPr>
              <w:rPr>
                <w:del w:id="17281" w:author="阿毛" w:date="2021-05-21T17:54:00Z"/>
                <w:rFonts w:ascii="標楷體" w:eastAsia="標楷體" w:hAnsi="標楷體"/>
              </w:rPr>
            </w:pPr>
          </w:p>
        </w:tc>
      </w:tr>
      <w:tr w:rsidR="00E24265" w:rsidRPr="00615D4B" w:rsidDel="00CB3FDD" w14:paraId="6F20ADA9" w14:textId="3C9BBE2B" w:rsidTr="005F76AD">
        <w:trPr>
          <w:trHeight w:val="291"/>
          <w:jc w:val="center"/>
          <w:del w:id="17282" w:author="阿毛" w:date="2021-05-21T17:54:00Z"/>
        </w:trPr>
        <w:tc>
          <w:tcPr>
            <w:tcW w:w="219" w:type="pct"/>
          </w:tcPr>
          <w:p w14:paraId="6570C203" w14:textId="33C56E64" w:rsidR="00E24265" w:rsidRPr="005E579A" w:rsidDel="00CB3FDD" w:rsidRDefault="00E24265" w:rsidP="005F76AD">
            <w:pPr>
              <w:pStyle w:val="af9"/>
              <w:numPr>
                <w:ilvl w:val="0"/>
                <w:numId w:val="59"/>
              </w:numPr>
              <w:ind w:leftChars="0"/>
              <w:rPr>
                <w:del w:id="17283" w:author="阿毛" w:date="2021-05-21T17:54:00Z"/>
                <w:rFonts w:ascii="標楷體" w:eastAsia="標楷體" w:hAnsi="標楷體"/>
              </w:rPr>
            </w:pPr>
          </w:p>
        </w:tc>
        <w:tc>
          <w:tcPr>
            <w:tcW w:w="756" w:type="pct"/>
          </w:tcPr>
          <w:p w14:paraId="31CFD551" w14:textId="10B19959" w:rsidR="00E24265" w:rsidRPr="00615D4B" w:rsidDel="00CB3FDD" w:rsidRDefault="00E24265" w:rsidP="005F76AD">
            <w:pPr>
              <w:rPr>
                <w:del w:id="17284" w:author="阿毛" w:date="2021-05-21T17:54:00Z"/>
                <w:rFonts w:ascii="標楷體" w:eastAsia="標楷體" w:hAnsi="標楷體"/>
              </w:rPr>
            </w:pPr>
            <w:del w:id="17285" w:author="阿毛" w:date="2021-05-21T17:54:00Z">
              <w:r w:rsidRPr="00971C3D" w:rsidDel="00CB3FDD">
                <w:rPr>
                  <w:rFonts w:ascii="標楷體" w:eastAsia="標楷體" w:hAnsi="標楷體" w:hint="eastAsia"/>
                </w:rPr>
                <w:delText>契約起始年月</w:delText>
              </w:r>
            </w:del>
          </w:p>
        </w:tc>
        <w:tc>
          <w:tcPr>
            <w:tcW w:w="624" w:type="pct"/>
          </w:tcPr>
          <w:p w14:paraId="0D37514E" w14:textId="0854A09C" w:rsidR="00E24265" w:rsidRPr="00615D4B" w:rsidDel="00CB3FDD" w:rsidRDefault="00E24265" w:rsidP="005F76AD">
            <w:pPr>
              <w:rPr>
                <w:del w:id="17286" w:author="阿毛" w:date="2021-05-21T17:54:00Z"/>
                <w:rFonts w:ascii="標楷體" w:eastAsia="標楷體" w:hAnsi="標楷體"/>
              </w:rPr>
            </w:pPr>
          </w:p>
        </w:tc>
        <w:tc>
          <w:tcPr>
            <w:tcW w:w="624" w:type="pct"/>
          </w:tcPr>
          <w:p w14:paraId="1E36DEC0" w14:textId="31A239C5" w:rsidR="00E24265" w:rsidRPr="00615D4B" w:rsidDel="00CB3FDD" w:rsidRDefault="00E24265" w:rsidP="005F76AD">
            <w:pPr>
              <w:rPr>
                <w:del w:id="17287" w:author="阿毛" w:date="2021-05-21T17:54:00Z"/>
                <w:rFonts w:ascii="標楷體" w:eastAsia="標楷體" w:hAnsi="標楷體"/>
              </w:rPr>
            </w:pPr>
          </w:p>
        </w:tc>
        <w:tc>
          <w:tcPr>
            <w:tcW w:w="537" w:type="pct"/>
          </w:tcPr>
          <w:p w14:paraId="3A0C352E" w14:textId="378EFDC7" w:rsidR="00E24265" w:rsidRPr="00615D4B" w:rsidDel="00CB3FDD" w:rsidRDefault="00E24265" w:rsidP="005F76AD">
            <w:pPr>
              <w:rPr>
                <w:del w:id="17288" w:author="阿毛" w:date="2021-05-21T17:54:00Z"/>
                <w:rFonts w:ascii="標楷體" w:eastAsia="標楷體" w:hAnsi="標楷體"/>
              </w:rPr>
            </w:pPr>
          </w:p>
        </w:tc>
        <w:tc>
          <w:tcPr>
            <w:tcW w:w="299" w:type="pct"/>
          </w:tcPr>
          <w:p w14:paraId="0160FFDB" w14:textId="03AA9283" w:rsidR="00E24265" w:rsidRPr="00615D4B" w:rsidDel="00CB3FDD" w:rsidRDefault="00E24265" w:rsidP="005F76AD">
            <w:pPr>
              <w:rPr>
                <w:del w:id="17289" w:author="阿毛" w:date="2021-05-21T17:54:00Z"/>
                <w:rFonts w:ascii="標楷體" w:eastAsia="標楷體" w:hAnsi="標楷體"/>
              </w:rPr>
            </w:pPr>
          </w:p>
        </w:tc>
        <w:tc>
          <w:tcPr>
            <w:tcW w:w="299" w:type="pct"/>
          </w:tcPr>
          <w:p w14:paraId="01441562" w14:textId="41C36F8D" w:rsidR="00E24265" w:rsidRPr="00615D4B" w:rsidDel="00CB3FDD" w:rsidRDefault="00E24265" w:rsidP="005F76AD">
            <w:pPr>
              <w:rPr>
                <w:del w:id="17290" w:author="阿毛" w:date="2021-05-21T17:54:00Z"/>
                <w:rFonts w:ascii="標楷體" w:eastAsia="標楷體" w:hAnsi="標楷體"/>
              </w:rPr>
            </w:pPr>
          </w:p>
        </w:tc>
        <w:tc>
          <w:tcPr>
            <w:tcW w:w="1643" w:type="pct"/>
          </w:tcPr>
          <w:p w14:paraId="2BF4F325" w14:textId="019B4466" w:rsidR="00E24265" w:rsidRPr="00615D4B" w:rsidDel="00CB3FDD" w:rsidRDefault="00E24265" w:rsidP="005F76AD">
            <w:pPr>
              <w:rPr>
                <w:del w:id="17291" w:author="阿毛" w:date="2021-05-21T17:54:00Z"/>
                <w:rFonts w:ascii="標楷體" w:eastAsia="標楷體" w:hAnsi="標楷體"/>
              </w:rPr>
            </w:pPr>
          </w:p>
        </w:tc>
      </w:tr>
      <w:tr w:rsidR="00E24265" w:rsidRPr="00615D4B" w:rsidDel="00CB3FDD" w14:paraId="01F7BD3C" w14:textId="7E77402B" w:rsidTr="005F76AD">
        <w:trPr>
          <w:trHeight w:val="291"/>
          <w:jc w:val="center"/>
          <w:del w:id="17292" w:author="阿毛" w:date="2021-05-21T17:54:00Z"/>
        </w:trPr>
        <w:tc>
          <w:tcPr>
            <w:tcW w:w="219" w:type="pct"/>
          </w:tcPr>
          <w:p w14:paraId="53B32E6F" w14:textId="3DDB4B8B" w:rsidR="00E24265" w:rsidRPr="005E579A" w:rsidDel="00CB3FDD" w:rsidRDefault="00E24265" w:rsidP="005F76AD">
            <w:pPr>
              <w:pStyle w:val="af9"/>
              <w:numPr>
                <w:ilvl w:val="0"/>
                <w:numId w:val="59"/>
              </w:numPr>
              <w:ind w:leftChars="0"/>
              <w:rPr>
                <w:del w:id="17293" w:author="阿毛" w:date="2021-05-21T17:54:00Z"/>
                <w:rFonts w:ascii="標楷體" w:eastAsia="標楷體" w:hAnsi="標楷體"/>
              </w:rPr>
            </w:pPr>
          </w:p>
        </w:tc>
        <w:tc>
          <w:tcPr>
            <w:tcW w:w="756" w:type="pct"/>
          </w:tcPr>
          <w:p w14:paraId="1C092820" w14:textId="6132BF5F" w:rsidR="00E24265" w:rsidRPr="00615D4B" w:rsidDel="00CB3FDD" w:rsidRDefault="00E24265" w:rsidP="005F76AD">
            <w:pPr>
              <w:rPr>
                <w:del w:id="17294" w:author="阿毛" w:date="2021-05-21T17:54:00Z"/>
                <w:rFonts w:ascii="標楷體" w:eastAsia="標楷體" w:hAnsi="標楷體"/>
              </w:rPr>
            </w:pPr>
            <w:del w:id="17295" w:author="阿毛" w:date="2021-05-21T17:54:00Z">
              <w:r w:rsidRPr="00971C3D" w:rsidDel="00CB3FDD">
                <w:rPr>
                  <w:rFonts w:ascii="標楷體" w:eastAsia="標楷體" w:hAnsi="標楷體" w:hint="eastAsia"/>
                </w:rPr>
                <w:delText>契約截止年月</w:delText>
              </w:r>
            </w:del>
          </w:p>
        </w:tc>
        <w:tc>
          <w:tcPr>
            <w:tcW w:w="624" w:type="pct"/>
          </w:tcPr>
          <w:p w14:paraId="26551843" w14:textId="72E48C28" w:rsidR="00E24265" w:rsidRPr="00615D4B" w:rsidDel="00CB3FDD" w:rsidRDefault="00E24265" w:rsidP="005F76AD">
            <w:pPr>
              <w:rPr>
                <w:del w:id="17296" w:author="阿毛" w:date="2021-05-21T17:54:00Z"/>
                <w:rFonts w:ascii="標楷體" w:eastAsia="標楷體" w:hAnsi="標楷體"/>
              </w:rPr>
            </w:pPr>
          </w:p>
        </w:tc>
        <w:tc>
          <w:tcPr>
            <w:tcW w:w="624" w:type="pct"/>
          </w:tcPr>
          <w:p w14:paraId="29908481" w14:textId="44E1C2E8" w:rsidR="00E24265" w:rsidRPr="00615D4B" w:rsidDel="00CB3FDD" w:rsidRDefault="00E24265" w:rsidP="005F76AD">
            <w:pPr>
              <w:rPr>
                <w:del w:id="17297" w:author="阿毛" w:date="2021-05-21T17:54:00Z"/>
                <w:rFonts w:ascii="標楷體" w:eastAsia="標楷體" w:hAnsi="標楷體"/>
              </w:rPr>
            </w:pPr>
          </w:p>
        </w:tc>
        <w:tc>
          <w:tcPr>
            <w:tcW w:w="537" w:type="pct"/>
          </w:tcPr>
          <w:p w14:paraId="28380B40" w14:textId="23FF192C" w:rsidR="00E24265" w:rsidRPr="00615D4B" w:rsidDel="00CB3FDD" w:rsidRDefault="00E24265" w:rsidP="005F76AD">
            <w:pPr>
              <w:rPr>
                <w:del w:id="17298" w:author="阿毛" w:date="2021-05-21T17:54:00Z"/>
                <w:rFonts w:ascii="標楷體" w:eastAsia="標楷體" w:hAnsi="標楷體"/>
              </w:rPr>
            </w:pPr>
          </w:p>
        </w:tc>
        <w:tc>
          <w:tcPr>
            <w:tcW w:w="299" w:type="pct"/>
          </w:tcPr>
          <w:p w14:paraId="09146D8C" w14:textId="0C756D20" w:rsidR="00E24265" w:rsidRPr="00615D4B" w:rsidDel="00CB3FDD" w:rsidRDefault="00E24265" w:rsidP="005F76AD">
            <w:pPr>
              <w:rPr>
                <w:del w:id="17299" w:author="阿毛" w:date="2021-05-21T17:54:00Z"/>
                <w:rFonts w:ascii="標楷體" w:eastAsia="標楷體" w:hAnsi="標楷體"/>
              </w:rPr>
            </w:pPr>
          </w:p>
        </w:tc>
        <w:tc>
          <w:tcPr>
            <w:tcW w:w="299" w:type="pct"/>
          </w:tcPr>
          <w:p w14:paraId="6FBB386C" w14:textId="0FE82AB0" w:rsidR="00E24265" w:rsidRPr="00615D4B" w:rsidDel="00CB3FDD" w:rsidRDefault="00E24265" w:rsidP="005F76AD">
            <w:pPr>
              <w:rPr>
                <w:del w:id="17300" w:author="阿毛" w:date="2021-05-21T17:54:00Z"/>
                <w:rFonts w:ascii="標楷體" w:eastAsia="標楷體" w:hAnsi="標楷體"/>
              </w:rPr>
            </w:pPr>
          </w:p>
        </w:tc>
        <w:tc>
          <w:tcPr>
            <w:tcW w:w="1643" w:type="pct"/>
          </w:tcPr>
          <w:p w14:paraId="7C7079A6" w14:textId="58BA4F0B" w:rsidR="00E24265" w:rsidRPr="00615D4B" w:rsidDel="00CB3FDD" w:rsidRDefault="00E24265" w:rsidP="005F76AD">
            <w:pPr>
              <w:rPr>
                <w:del w:id="17301" w:author="阿毛" w:date="2021-05-21T17:54:00Z"/>
                <w:rFonts w:ascii="標楷體" w:eastAsia="標楷體" w:hAnsi="標楷體"/>
              </w:rPr>
            </w:pPr>
          </w:p>
        </w:tc>
      </w:tr>
      <w:tr w:rsidR="00E24265" w:rsidRPr="00615D4B" w:rsidDel="00CB3FDD" w14:paraId="4953BA3A" w14:textId="4444A033" w:rsidTr="005F76AD">
        <w:trPr>
          <w:trHeight w:val="291"/>
          <w:jc w:val="center"/>
          <w:del w:id="17302" w:author="阿毛" w:date="2021-05-21T17:54:00Z"/>
        </w:trPr>
        <w:tc>
          <w:tcPr>
            <w:tcW w:w="219" w:type="pct"/>
          </w:tcPr>
          <w:p w14:paraId="182357E1" w14:textId="3FE5B665" w:rsidR="00E24265" w:rsidRPr="005E579A" w:rsidDel="00CB3FDD" w:rsidRDefault="00E24265" w:rsidP="005F76AD">
            <w:pPr>
              <w:pStyle w:val="af9"/>
              <w:numPr>
                <w:ilvl w:val="0"/>
                <w:numId w:val="59"/>
              </w:numPr>
              <w:ind w:leftChars="0"/>
              <w:rPr>
                <w:del w:id="17303" w:author="阿毛" w:date="2021-05-21T17:54:00Z"/>
                <w:rFonts w:ascii="標楷體" w:eastAsia="標楷體" w:hAnsi="標楷體"/>
              </w:rPr>
            </w:pPr>
          </w:p>
        </w:tc>
        <w:tc>
          <w:tcPr>
            <w:tcW w:w="756" w:type="pct"/>
          </w:tcPr>
          <w:p w14:paraId="1EEF053F" w14:textId="3599B278" w:rsidR="00E24265" w:rsidRPr="00615D4B" w:rsidDel="00CB3FDD" w:rsidRDefault="00E24265" w:rsidP="005F76AD">
            <w:pPr>
              <w:rPr>
                <w:del w:id="17304" w:author="阿毛" w:date="2021-05-21T17:54:00Z"/>
                <w:rFonts w:ascii="標楷體" w:eastAsia="標楷體" w:hAnsi="標楷體"/>
              </w:rPr>
            </w:pPr>
            <w:del w:id="17305" w:author="阿毛" w:date="2021-05-21T17:54:00Z">
              <w:r w:rsidRPr="00971C3D" w:rsidDel="00CB3FDD">
                <w:rPr>
                  <w:rFonts w:ascii="標楷體" w:eastAsia="標楷體" w:hAnsi="標楷體" w:hint="eastAsia"/>
                </w:rPr>
                <w:delText>轉JCIC文字檔日期</w:delText>
              </w:r>
            </w:del>
          </w:p>
        </w:tc>
        <w:tc>
          <w:tcPr>
            <w:tcW w:w="624" w:type="pct"/>
          </w:tcPr>
          <w:p w14:paraId="52A8F656" w14:textId="64607AA3" w:rsidR="00E24265" w:rsidRPr="00615D4B" w:rsidDel="00CB3FDD" w:rsidRDefault="00E24265" w:rsidP="005F76AD">
            <w:pPr>
              <w:rPr>
                <w:del w:id="17306" w:author="阿毛" w:date="2021-05-21T17:54:00Z"/>
                <w:rFonts w:ascii="標楷體" w:eastAsia="標楷體" w:hAnsi="標楷體"/>
              </w:rPr>
            </w:pPr>
          </w:p>
        </w:tc>
        <w:tc>
          <w:tcPr>
            <w:tcW w:w="624" w:type="pct"/>
          </w:tcPr>
          <w:p w14:paraId="36FF20C7" w14:textId="644D9F45" w:rsidR="00E24265" w:rsidRPr="00615D4B" w:rsidDel="00CB3FDD" w:rsidRDefault="00E24265" w:rsidP="005F76AD">
            <w:pPr>
              <w:rPr>
                <w:del w:id="17307" w:author="阿毛" w:date="2021-05-21T17:54:00Z"/>
                <w:rFonts w:ascii="標楷體" w:eastAsia="標楷體" w:hAnsi="標楷體"/>
              </w:rPr>
            </w:pPr>
          </w:p>
        </w:tc>
        <w:tc>
          <w:tcPr>
            <w:tcW w:w="537" w:type="pct"/>
          </w:tcPr>
          <w:p w14:paraId="74993C78" w14:textId="10E41507" w:rsidR="00E24265" w:rsidRPr="00615D4B" w:rsidDel="00CB3FDD" w:rsidRDefault="00E24265" w:rsidP="005F76AD">
            <w:pPr>
              <w:rPr>
                <w:del w:id="17308" w:author="阿毛" w:date="2021-05-21T17:54:00Z"/>
                <w:rFonts w:ascii="標楷體" w:eastAsia="標楷體" w:hAnsi="標楷體"/>
              </w:rPr>
            </w:pPr>
          </w:p>
        </w:tc>
        <w:tc>
          <w:tcPr>
            <w:tcW w:w="299" w:type="pct"/>
          </w:tcPr>
          <w:p w14:paraId="35B1C10E" w14:textId="190763CB" w:rsidR="00E24265" w:rsidRPr="00615D4B" w:rsidDel="00CB3FDD" w:rsidRDefault="00E24265" w:rsidP="005F76AD">
            <w:pPr>
              <w:rPr>
                <w:del w:id="17309" w:author="阿毛" w:date="2021-05-21T17:54:00Z"/>
                <w:rFonts w:ascii="標楷體" w:eastAsia="標楷體" w:hAnsi="標楷體"/>
              </w:rPr>
            </w:pPr>
          </w:p>
        </w:tc>
        <w:tc>
          <w:tcPr>
            <w:tcW w:w="299" w:type="pct"/>
          </w:tcPr>
          <w:p w14:paraId="7F47FA7E" w14:textId="4B8C29B4" w:rsidR="00E24265" w:rsidRPr="00615D4B" w:rsidDel="00CB3FDD" w:rsidRDefault="00E24265" w:rsidP="005F76AD">
            <w:pPr>
              <w:rPr>
                <w:del w:id="17310" w:author="阿毛" w:date="2021-05-21T17:54:00Z"/>
                <w:rFonts w:ascii="標楷體" w:eastAsia="標楷體" w:hAnsi="標楷體"/>
              </w:rPr>
            </w:pPr>
          </w:p>
        </w:tc>
        <w:tc>
          <w:tcPr>
            <w:tcW w:w="1643" w:type="pct"/>
          </w:tcPr>
          <w:p w14:paraId="0761ADC3" w14:textId="5B28B8C1" w:rsidR="00E24265" w:rsidRPr="00615D4B" w:rsidDel="00CB3FDD" w:rsidRDefault="00E24265" w:rsidP="005F76AD">
            <w:pPr>
              <w:rPr>
                <w:del w:id="17311" w:author="阿毛" w:date="2021-05-21T17:54:00Z"/>
                <w:rFonts w:ascii="標楷體" w:eastAsia="標楷體" w:hAnsi="標楷體"/>
              </w:rPr>
            </w:pPr>
          </w:p>
        </w:tc>
      </w:tr>
    </w:tbl>
    <w:p w14:paraId="2C1C193D" w14:textId="17C2A76F" w:rsidR="00E24265" w:rsidDel="00CB3FDD" w:rsidRDefault="00E24265" w:rsidP="00F62379">
      <w:pPr>
        <w:pStyle w:val="42"/>
        <w:spacing w:after="72"/>
        <w:ind w:leftChars="0" w:left="0"/>
        <w:rPr>
          <w:del w:id="17312" w:author="阿毛" w:date="2021-05-21T17:54:00Z"/>
          <w:rFonts w:hAnsi="標楷體"/>
        </w:rPr>
      </w:pPr>
    </w:p>
    <w:p w14:paraId="4D010EA7" w14:textId="49F85773" w:rsidR="00E24265" w:rsidDel="00CB3FDD" w:rsidRDefault="00E24265">
      <w:pPr>
        <w:widowControl/>
        <w:rPr>
          <w:del w:id="17313" w:author="阿毛" w:date="2021-05-21T17:54:00Z"/>
          <w:rFonts w:ascii="Arial" w:eastAsia="標楷體" w:hAnsi="標楷體" w:cs="標楷體"/>
          <w:kern w:val="0"/>
          <w:szCs w:val="28"/>
        </w:rPr>
      </w:pPr>
      <w:del w:id="17314" w:author="阿毛" w:date="2021-05-21T17:54:00Z">
        <w:r w:rsidDel="00CB3FDD">
          <w:rPr>
            <w:rFonts w:hAnsi="標楷體"/>
          </w:rPr>
          <w:br w:type="page"/>
        </w:r>
      </w:del>
    </w:p>
    <w:p w14:paraId="3C9C002C" w14:textId="318AF6B9" w:rsidR="00E24265" w:rsidRPr="00A03472" w:rsidDel="00CB3FDD" w:rsidRDefault="00E24265">
      <w:pPr>
        <w:pStyle w:val="3"/>
        <w:numPr>
          <w:ilvl w:val="2"/>
          <w:numId w:val="117"/>
        </w:numPr>
        <w:rPr>
          <w:del w:id="17315" w:author="阿毛" w:date="2021-05-21T17:54:00Z"/>
          <w:rFonts w:ascii="標楷體" w:hAnsi="標楷體"/>
        </w:rPr>
        <w:pPrChange w:id="17316" w:author="智誠 楊" w:date="2021-05-10T09:53:00Z">
          <w:pPr>
            <w:pStyle w:val="3"/>
            <w:numPr>
              <w:ilvl w:val="2"/>
              <w:numId w:val="1"/>
            </w:numPr>
            <w:ind w:left="1247" w:hanging="680"/>
          </w:pPr>
        </w:pPrChange>
      </w:pPr>
      <w:del w:id="17317" w:author="阿毛" w:date="2021-05-21T17:54:00Z">
        <w:r w:rsidDel="00CB3FDD">
          <w:rPr>
            <w:rFonts w:ascii="標楷體" w:hAnsi="標楷體"/>
          </w:rPr>
          <w:delText>L</w:delText>
        </w:r>
        <w:r w:rsidDel="00CB3FDD">
          <w:rPr>
            <w:rFonts w:ascii="標楷體" w:hAnsi="標楷體" w:hint="eastAsia"/>
          </w:rPr>
          <w:delText>8331</w:delText>
        </w:r>
        <w:r w:rsidRPr="0041785D" w:rsidDel="00CB3FDD">
          <w:rPr>
            <w:rFonts w:ascii="標楷體" w:hAnsi="標楷體" w:hint="eastAsia"/>
          </w:rPr>
          <w:delText>前置調解債務人基本資料</w:delText>
        </w:r>
      </w:del>
    </w:p>
    <w:p w14:paraId="47BF7A37" w14:textId="07627F02" w:rsidR="00E24265" w:rsidRPr="003972CE" w:rsidDel="00CB3FDD" w:rsidRDefault="00E24265">
      <w:pPr>
        <w:pStyle w:val="a"/>
        <w:rPr>
          <w:del w:id="17318" w:author="阿毛" w:date="2021-05-21T17:54:00Z"/>
        </w:rPr>
      </w:pPr>
      <w:del w:id="17319" w:author="阿毛" w:date="2021-05-21T17:54:00Z">
        <w:r w:rsidRPr="00615D4B" w:rsidDel="00CB3FDD">
          <w:delText>功能說明</w:delText>
        </w:r>
      </w:del>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E24265" w:rsidRPr="00615D4B" w:rsidDel="00CB3FDD" w14:paraId="7423636E" w14:textId="3E4B793D" w:rsidTr="005F76AD">
        <w:trPr>
          <w:trHeight w:val="277"/>
          <w:del w:id="17320" w:author="阿毛" w:date="2021-05-21T17:54:00Z"/>
        </w:trPr>
        <w:tc>
          <w:tcPr>
            <w:tcW w:w="1548" w:type="dxa"/>
            <w:tcBorders>
              <w:top w:val="single" w:sz="8" w:space="0" w:color="000000"/>
              <w:bottom w:val="single" w:sz="8" w:space="0" w:color="000000"/>
              <w:right w:val="single" w:sz="8" w:space="0" w:color="000000"/>
            </w:tcBorders>
            <w:shd w:val="clear" w:color="auto" w:fill="F3F3F3"/>
          </w:tcPr>
          <w:p w14:paraId="17C06ED8" w14:textId="2DDA2AD0" w:rsidR="00E24265" w:rsidRPr="00615D4B" w:rsidDel="00CB3FDD" w:rsidRDefault="00E24265" w:rsidP="005F76AD">
            <w:pPr>
              <w:rPr>
                <w:del w:id="17321" w:author="阿毛" w:date="2021-05-21T17:54:00Z"/>
                <w:rFonts w:ascii="標楷體" w:eastAsia="標楷體" w:hAnsi="標楷體"/>
              </w:rPr>
            </w:pPr>
            <w:del w:id="17322" w:author="阿毛" w:date="2021-05-21T17:54:00Z">
              <w:r w:rsidRPr="00615D4B" w:rsidDel="00CB3FDD">
                <w:rPr>
                  <w:rFonts w:ascii="標楷體" w:eastAsia="標楷體" w:hAnsi="標楷體"/>
                </w:rPr>
                <w:delText xml:space="preserve">功能名稱 </w:delText>
              </w:r>
            </w:del>
          </w:p>
        </w:tc>
        <w:tc>
          <w:tcPr>
            <w:tcW w:w="6318" w:type="dxa"/>
            <w:tcBorders>
              <w:top w:val="single" w:sz="8" w:space="0" w:color="000000"/>
              <w:left w:val="single" w:sz="8" w:space="0" w:color="000000"/>
              <w:bottom w:val="single" w:sz="8" w:space="0" w:color="000000"/>
            </w:tcBorders>
          </w:tcPr>
          <w:p w14:paraId="4C69064C" w14:textId="685920C8" w:rsidR="00E24265" w:rsidRPr="00615D4B" w:rsidDel="00CB3FDD" w:rsidRDefault="00E24265" w:rsidP="005F76AD">
            <w:pPr>
              <w:rPr>
                <w:del w:id="17323" w:author="阿毛" w:date="2021-05-21T17:54:00Z"/>
                <w:rFonts w:ascii="標楷體" w:eastAsia="標楷體" w:hAnsi="標楷體"/>
              </w:rPr>
            </w:pPr>
            <w:del w:id="17324" w:author="阿毛" w:date="2021-05-21T17:54:00Z">
              <w:r w:rsidRPr="0041785D" w:rsidDel="00CB3FDD">
                <w:rPr>
                  <w:rFonts w:ascii="標楷體" w:eastAsia="標楷體" w:hAnsi="標楷體" w:hint="eastAsia"/>
                </w:rPr>
                <w:delText>前置調解債務人基本資料</w:delText>
              </w:r>
            </w:del>
          </w:p>
        </w:tc>
      </w:tr>
      <w:tr w:rsidR="00E24265" w:rsidRPr="00615D4B" w:rsidDel="00CB3FDD" w14:paraId="59B68705" w14:textId="22EC7877" w:rsidTr="005F76AD">
        <w:trPr>
          <w:trHeight w:val="277"/>
          <w:del w:id="17325" w:author="阿毛" w:date="2021-05-21T17:54:00Z"/>
        </w:trPr>
        <w:tc>
          <w:tcPr>
            <w:tcW w:w="1548" w:type="dxa"/>
            <w:tcBorders>
              <w:top w:val="single" w:sz="8" w:space="0" w:color="000000"/>
              <w:bottom w:val="single" w:sz="8" w:space="0" w:color="000000"/>
              <w:right w:val="single" w:sz="8" w:space="0" w:color="000000"/>
            </w:tcBorders>
            <w:shd w:val="clear" w:color="auto" w:fill="F3F3F3"/>
          </w:tcPr>
          <w:p w14:paraId="0CAA5A4A" w14:textId="1F1B6FC0" w:rsidR="00E24265" w:rsidRPr="00615D4B" w:rsidDel="00CB3FDD" w:rsidRDefault="00E24265" w:rsidP="005F76AD">
            <w:pPr>
              <w:rPr>
                <w:del w:id="17326" w:author="阿毛" w:date="2021-05-21T17:54:00Z"/>
                <w:rFonts w:ascii="標楷體" w:eastAsia="標楷體" w:hAnsi="標楷體"/>
              </w:rPr>
            </w:pPr>
            <w:del w:id="17327" w:author="阿毛" w:date="2021-05-21T17:54:00Z">
              <w:r w:rsidRPr="00615D4B" w:rsidDel="00CB3FDD">
                <w:rPr>
                  <w:rFonts w:ascii="標楷體" w:eastAsia="標楷體" w:hAnsi="標楷體"/>
                </w:rPr>
                <w:delText>進入條件</w:delText>
              </w:r>
            </w:del>
          </w:p>
        </w:tc>
        <w:tc>
          <w:tcPr>
            <w:tcW w:w="6318" w:type="dxa"/>
            <w:tcBorders>
              <w:top w:val="single" w:sz="8" w:space="0" w:color="000000"/>
              <w:left w:val="single" w:sz="8" w:space="0" w:color="000000"/>
              <w:bottom w:val="single" w:sz="8" w:space="0" w:color="000000"/>
            </w:tcBorders>
          </w:tcPr>
          <w:p w14:paraId="7E568EF0" w14:textId="7A9AE267" w:rsidR="00E24265" w:rsidRPr="00615D4B" w:rsidDel="00CB3FDD" w:rsidRDefault="00E24265" w:rsidP="005F76AD">
            <w:pPr>
              <w:rPr>
                <w:del w:id="17328" w:author="阿毛" w:date="2021-05-21T17:54:00Z"/>
                <w:rFonts w:ascii="標楷體" w:eastAsia="標楷體" w:hAnsi="標楷體"/>
              </w:rPr>
            </w:pPr>
          </w:p>
        </w:tc>
      </w:tr>
      <w:tr w:rsidR="00E24265" w:rsidRPr="00615D4B" w:rsidDel="00CB3FDD" w14:paraId="32D6511A" w14:textId="1A41F65F" w:rsidTr="005F76AD">
        <w:trPr>
          <w:trHeight w:val="773"/>
          <w:del w:id="17329" w:author="阿毛" w:date="2021-05-21T17:54:00Z"/>
        </w:trPr>
        <w:tc>
          <w:tcPr>
            <w:tcW w:w="1548" w:type="dxa"/>
            <w:tcBorders>
              <w:top w:val="single" w:sz="8" w:space="0" w:color="000000"/>
              <w:bottom w:val="single" w:sz="8" w:space="0" w:color="000000"/>
              <w:right w:val="single" w:sz="8" w:space="0" w:color="000000"/>
            </w:tcBorders>
            <w:shd w:val="clear" w:color="auto" w:fill="F3F3F3"/>
          </w:tcPr>
          <w:p w14:paraId="4A66B224" w14:textId="1BA6390E" w:rsidR="00E24265" w:rsidRPr="00615D4B" w:rsidDel="00CB3FDD" w:rsidRDefault="00E24265" w:rsidP="005F76AD">
            <w:pPr>
              <w:rPr>
                <w:del w:id="17330" w:author="阿毛" w:date="2021-05-21T17:54:00Z"/>
                <w:rFonts w:ascii="標楷體" w:eastAsia="標楷體" w:hAnsi="標楷體"/>
              </w:rPr>
            </w:pPr>
            <w:del w:id="17331" w:author="阿毛" w:date="2021-05-21T17:54:00Z">
              <w:r w:rsidRPr="00615D4B" w:rsidDel="00CB3FDD">
                <w:rPr>
                  <w:rFonts w:ascii="標楷體" w:eastAsia="標楷體" w:hAnsi="標楷體"/>
                </w:rPr>
                <w:delText xml:space="preserve">基本流程 </w:delText>
              </w:r>
            </w:del>
          </w:p>
        </w:tc>
        <w:tc>
          <w:tcPr>
            <w:tcW w:w="6318" w:type="dxa"/>
            <w:tcBorders>
              <w:top w:val="single" w:sz="8" w:space="0" w:color="000000"/>
              <w:left w:val="single" w:sz="8" w:space="0" w:color="000000"/>
              <w:bottom w:val="single" w:sz="8" w:space="0" w:color="000000"/>
            </w:tcBorders>
          </w:tcPr>
          <w:p w14:paraId="60CCFB6C" w14:textId="52E79B69" w:rsidR="00E24265" w:rsidRPr="00615D4B" w:rsidDel="00CB3FDD" w:rsidRDefault="00E24265" w:rsidP="005F76AD">
            <w:pPr>
              <w:rPr>
                <w:del w:id="17332" w:author="阿毛" w:date="2021-05-21T17:54:00Z"/>
                <w:rFonts w:ascii="標楷體" w:eastAsia="標楷體" w:hAnsi="標楷體"/>
              </w:rPr>
            </w:pPr>
          </w:p>
        </w:tc>
      </w:tr>
      <w:tr w:rsidR="00E24265" w:rsidRPr="00615D4B" w:rsidDel="00CB3FDD" w14:paraId="1964CFB3" w14:textId="5287B1E9" w:rsidTr="005F76AD">
        <w:trPr>
          <w:trHeight w:val="321"/>
          <w:del w:id="17333" w:author="阿毛" w:date="2021-05-21T17:54:00Z"/>
        </w:trPr>
        <w:tc>
          <w:tcPr>
            <w:tcW w:w="1548" w:type="dxa"/>
            <w:tcBorders>
              <w:top w:val="single" w:sz="8" w:space="0" w:color="000000"/>
              <w:bottom w:val="single" w:sz="8" w:space="0" w:color="000000"/>
              <w:right w:val="single" w:sz="8" w:space="0" w:color="000000"/>
            </w:tcBorders>
            <w:shd w:val="clear" w:color="auto" w:fill="F3F3F3"/>
          </w:tcPr>
          <w:p w14:paraId="62F21761" w14:textId="4D73595E" w:rsidR="00E24265" w:rsidRPr="00615D4B" w:rsidDel="00CB3FDD" w:rsidRDefault="00E24265" w:rsidP="005F76AD">
            <w:pPr>
              <w:rPr>
                <w:del w:id="17334" w:author="阿毛" w:date="2021-05-21T17:54:00Z"/>
                <w:rFonts w:ascii="標楷體" w:eastAsia="標楷體" w:hAnsi="標楷體"/>
              </w:rPr>
            </w:pPr>
            <w:del w:id="17335" w:author="阿毛" w:date="2021-05-21T17:54:00Z">
              <w:r w:rsidRPr="00615D4B" w:rsidDel="00CB3FDD">
                <w:rPr>
                  <w:rFonts w:ascii="標楷體" w:eastAsia="標楷體" w:hAnsi="標楷體"/>
                </w:rPr>
                <w:delText>選用流程</w:delText>
              </w:r>
            </w:del>
          </w:p>
        </w:tc>
        <w:tc>
          <w:tcPr>
            <w:tcW w:w="6318" w:type="dxa"/>
            <w:tcBorders>
              <w:top w:val="single" w:sz="8" w:space="0" w:color="000000"/>
              <w:left w:val="single" w:sz="8" w:space="0" w:color="000000"/>
              <w:bottom w:val="single" w:sz="8" w:space="0" w:color="000000"/>
            </w:tcBorders>
          </w:tcPr>
          <w:p w14:paraId="7C77C245" w14:textId="5D3843A3" w:rsidR="00E24265" w:rsidRPr="00615D4B" w:rsidDel="00CB3FDD" w:rsidRDefault="00E24265" w:rsidP="005F76AD">
            <w:pPr>
              <w:rPr>
                <w:del w:id="17336" w:author="阿毛" w:date="2021-05-21T17:54:00Z"/>
                <w:rFonts w:ascii="標楷體" w:eastAsia="標楷體" w:hAnsi="標楷體"/>
              </w:rPr>
            </w:pPr>
          </w:p>
        </w:tc>
      </w:tr>
      <w:tr w:rsidR="00E24265" w:rsidRPr="00615D4B" w:rsidDel="00CB3FDD" w14:paraId="67CC7978" w14:textId="06E2EAEA" w:rsidTr="005F76AD">
        <w:trPr>
          <w:trHeight w:val="1311"/>
          <w:del w:id="17337" w:author="阿毛" w:date="2021-05-21T17:54:00Z"/>
        </w:trPr>
        <w:tc>
          <w:tcPr>
            <w:tcW w:w="1548" w:type="dxa"/>
            <w:tcBorders>
              <w:top w:val="single" w:sz="8" w:space="0" w:color="000000"/>
              <w:bottom w:val="single" w:sz="8" w:space="0" w:color="000000"/>
              <w:right w:val="single" w:sz="8" w:space="0" w:color="000000"/>
            </w:tcBorders>
            <w:shd w:val="clear" w:color="auto" w:fill="F3F3F3"/>
          </w:tcPr>
          <w:p w14:paraId="4B80B89B" w14:textId="1B5598E5" w:rsidR="00E24265" w:rsidRPr="00615D4B" w:rsidDel="00CB3FDD" w:rsidRDefault="00E24265" w:rsidP="005F76AD">
            <w:pPr>
              <w:rPr>
                <w:del w:id="17338" w:author="阿毛" w:date="2021-05-21T17:54:00Z"/>
                <w:rFonts w:ascii="標楷體" w:eastAsia="標楷體" w:hAnsi="標楷體"/>
              </w:rPr>
            </w:pPr>
            <w:del w:id="17339" w:author="阿毛" w:date="2021-05-21T17:54:00Z">
              <w:r w:rsidRPr="00615D4B" w:rsidDel="00CB3FDD">
                <w:rPr>
                  <w:rFonts w:ascii="標楷體" w:eastAsia="標楷體" w:hAnsi="標楷體"/>
                </w:rPr>
                <w:delText>例外流程</w:delText>
              </w:r>
            </w:del>
          </w:p>
        </w:tc>
        <w:tc>
          <w:tcPr>
            <w:tcW w:w="6318" w:type="dxa"/>
            <w:tcBorders>
              <w:top w:val="single" w:sz="8" w:space="0" w:color="000000"/>
              <w:left w:val="single" w:sz="8" w:space="0" w:color="000000"/>
              <w:bottom w:val="single" w:sz="8" w:space="0" w:color="000000"/>
            </w:tcBorders>
          </w:tcPr>
          <w:p w14:paraId="2436DD17" w14:textId="3DD7479B" w:rsidR="00E24265" w:rsidRPr="00615D4B" w:rsidDel="00CB3FDD" w:rsidRDefault="00E24265" w:rsidP="005F76AD">
            <w:pPr>
              <w:rPr>
                <w:del w:id="17340" w:author="阿毛" w:date="2021-05-21T17:54:00Z"/>
                <w:rFonts w:ascii="標楷體" w:eastAsia="標楷體" w:hAnsi="標楷體"/>
              </w:rPr>
            </w:pPr>
          </w:p>
        </w:tc>
      </w:tr>
      <w:tr w:rsidR="00E24265" w:rsidRPr="00615D4B" w:rsidDel="00CB3FDD" w14:paraId="3DA54A8E" w14:textId="11CF7B80" w:rsidTr="005F76AD">
        <w:trPr>
          <w:trHeight w:val="278"/>
          <w:del w:id="17341" w:author="阿毛" w:date="2021-05-21T17:54:00Z"/>
        </w:trPr>
        <w:tc>
          <w:tcPr>
            <w:tcW w:w="1548" w:type="dxa"/>
            <w:tcBorders>
              <w:top w:val="single" w:sz="8" w:space="0" w:color="000000"/>
              <w:bottom w:val="single" w:sz="8" w:space="0" w:color="000000"/>
              <w:right w:val="single" w:sz="8" w:space="0" w:color="000000"/>
            </w:tcBorders>
            <w:shd w:val="clear" w:color="auto" w:fill="F3F3F3"/>
          </w:tcPr>
          <w:p w14:paraId="2A5CE0B0" w14:textId="7110772D" w:rsidR="00E24265" w:rsidRPr="00615D4B" w:rsidDel="00CB3FDD" w:rsidRDefault="00E24265" w:rsidP="005F76AD">
            <w:pPr>
              <w:rPr>
                <w:del w:id="17342" w:author="阿毛" w:date="2021-05-21T17:54:00Z"/>
                <w:rFonts w:ascii="標楷體" w:eastAsia="標楷體" w:hAnsi="標楷體"/>
              </w:rPr>
            </w:pPr>
            <w:del w:id="17343" w:author="阿毛" w:date="2021-05-21T17:54:00Z">
              <w:r w:rsidRPr="00615D4B" w:rsidDel="00CB3FDD">
                <w:rPr>
                  <w:rFonts w:ascii="標楷體" w:eastAsia="標楷體" w:hAnsi="標楷體"/>
                </w:rPr>
                <w:delText xml:space="preserve">執行後狀況 </w:delText>
              </w:r>
            </w:del>
          </w:p>
        </w:tc>
        <w:tc>
          <w:tcPr>
            <w:tcW w:w="6318" w:type="dxa"/>
            <w:tcBorders>
              <w:top w:val="single" w:sz="8" w:space="0" w:color="000000"/>
              <w:left w:val="single" w:sz="8" w:space="0" w:color="000000"/>
              <w:bottom w:val="single" w:sz="8" w:space="0" w:color="000000"/>
            </w:tcBorders>
          </w:tcPr>
          <w:p w14:paraId="48248F96" w14:textId="1FB8DBA8" w:rsidR="00E24265" w:rsidRPr="00615D4B" w:rsidDel="00CB3FDD" w:rsidRDefault="00E24265" w:rsidP="005F76AD">
            <w:pPr>
              <w:rPr>
                <w:del w:id="17344" w:author="阿毛" w:date="2021-05-21T17:54:00Z"/>
                <w:rFonts w:ascii="標楷體" w:eastAsia="標楷體" w:hAnsi="標楷體"/>
              </w:rPr>
            </w:pPr>
          </w:p>
        </w:tc>
      </w:tr>
      <w:tr w:rsidR="00E24265" w:rsidRPr="00615D4B" w:rsidDel="00CB3FDD" w14:paraId="7F0280FA" w14:textId="265240DF" w:rsidTr="005F76AD">
        <w:trPr>
          <w:trHeight w:val="358"/>
          <w:del w:id="17345" w:author="阿毛" w:date="2021-05-21T17:54:00Z"/>
        </w:trPr>
        <w:tc>
          <w:tcPr>
            <w:tcW w:w="1548" w:type="dxa"/>
            <w:tcBorders>
              <w:top w:val="single" w:sz="8" w:space="0" w:color="000000"/>
              <w:bottom w:val="single" w:sz="8" w:space="0" w:color="000000"/>
              <w:right w:val="single" w:sz="8" w:space="0" w:color="000000"/>
            </w:tcBorders>
            <w:shd w:val="clear" w:color="auto" w:fill="F3F3F3"/>
          </w:tcPr>
          <w:p w14:paraId="0929F3FE" w14:textId="1F064274" w:rsidR="00E24265" w:rsidRPr="00615D4B" w:rsidDel="00CB3FDD" w:rsidRDefault="00E24265" w:rsidP="005F76AD">
            <w:pPr>
              <w:rPr>
                <w:del w:id="17346" w:author="阿毛" w:date="2021-05-21T17:54:00Z"/>
                <w:rFonts w:ascii="標楷體" w:eastAsia="標楷體" w:hAnsi="標楷體"/>
              </w:rPr>
            </w:pPr>
            <w:del w:id="17347" w:author="阿毛" w:date="2021-05-21T17:54:00Z">
              <w:r w:rsidRPr="00615D4B" w:rsidDel="00CB3FDD">
                <w:rPr>
                  <w:rFonts w:ascii="標楷體" w:eastAsia="標楷體" w:hAnsi="標楷體"/>
                </w:rPr>
                <w:delText>特別需求</w:delText>
              </w:r>
            </w:del>
          </w:p>
        </w:tc>
        <w:tc>
          <w:tcPr>
            <w:tcW w:w="6318" w:type="dxa"/>
            <w:tcBorders>
              <w:top w:val="single" w:sz="8" w:space="0" w:color="000000"/>
              <w:left w:val="single" w:sz="8" w:space="0" w:color="000000"/>
              <w:bottom w:val="single" w:sz="8" w:space="0" w:color="000000"/>
            </w:tcBorders>
          </w:tcPr>
          <w:p w14:paraId="298218EA" w14:textId="4E301995" w:rsidR="00E24265" w:rsidRPr="00615D4B" w:rsidDel="00CB3FDD" w:rsidRDefault="00E24265" w:rsidP="005F76AD">
            <w:pPr>
              <w:rPr>
                <w:del w:id="17348" w:author="阿毛" w:date="2021-05-21T17:54:00Z"/>
                <w:rFonts w:ascii="標楷體" w:eastAsia="標楷體" w:hAnsi="標楷體"/>
              </w:rPr>
            </w:pPr>
          </w:p>
        </w:tc>
      </w:tr>
      <w:tr w:rsidR="00E24265" w:rsidRPr="00615D4B" w:rsidDel="00CB3FDD" w14:paraId="729715ED" w14:textId="5212C338" w:rsidTr="005F76AD">
        <w:trPr>
          <w:trHeight w:val="278"/>
          <w:del w:id="17349" w:author="阿毛" w:date="2021-05-21T17:54:00Z"/>
        </w:trPr>
        <w:tc>
          <w:tcPr>
            <w:tcW w:w="1548" w:type="dxa"/>
            <w:tcBorders>
              <w:top w:val="single" w:sz="8" w:space="0" w:color="000000"/>
              <w:bottom w:val="single" w:sz="8" w:space="0" w:color="000000"/>
              <w:right w:val="single" w:sz="8" w:space="0" w:color="000000"/>
            </w:tcBorders>
            <w:shd w:val="clear" w:color="auto" w:fill="F3F3F3"/>
          </w:tcPr>
          <w:p w14:paraId="1E1AEAF6" w14:textId="502984C4" w:rsidR="00E24265" w:rsidRPr="00615D4B" w:rsidDel="00CB3FDD" w:rsidRDefault="00E24265" w:rsidP="005F76AD">
            <w:pPr>
              <w:rPr>
                <w:del w:id="17350" w:author="阿毛" w:date="2021-05-21T17:54:00Z"/>
                <w:rFonts w:ascii="標楷體" w:eastAsia="標楷體" w:hAnsi="標楷體"/>
              </w:rPr>
            </w:pPr>
            <w:del w:id="17351" w:author="阿毛" w:date="2021-05-21T17:54:00Z">
              <w:r w:rsidRPr="00615D4B" w:rsidDel="00CB3FDD">
                <w:rPr>
                  <w:rFonts w:ascii="標楷體" w:eastAsia="標楷體" w:hAnsi="標楷體"/>
                </w:rPr>
                <w:delText xml:space="preserve">參考 </w:delText>
              </w:r>
            </w:del>
          </w:p>
        </w:tc>
        <w:tc>
          <w:tcPr>
            <w:tcW w:w="6318" w:type="dxa"/>
            <w:tcBorders>
              <w:top w:val="single" w:sz="8" w:space="0" w:color="000000"/>
              <w:left w:val="single" w:sz="8" w:space="0" w:color="000000"/>
              <w:bottom w:val="single" w:sz="8" w:space="0" w:color="000000"/>
            </w:tcBorders>
          </w:tcPr>
          <w:p w14:paraId="09B4A7D4" w14:textId="63D734D5" w:rsidR="00E24265" w:rsidRPr="00615D4B" w:rsidDel="00CB3FDD" w:rsidRDefault="00E24265" w:rsidP="005F76AD">
            <w:pPr>
              <w:rPr>
                <w:del w:id="17352" w:author="阿毛" w:date="2021-05-21T17:54:00Z"/>
                <w:rFonts w:ascii="標楷體" w:eastAsia="標楷體" w:hAnsi="標楷體"/>
              </w:rPr>
            </w:pPr>
          </w:p>
        </w:tc>
      </w:tr>
    </w:tbl>
    <w:p w14:paraId="293121DB" w14:textId="34D80E24" w:rsidR="00E24265" w:rsidDel="00CB3FDD" w:rsidRDefault="00E24265" w:rsidP="00E24265">
      <w:pPr>
        <w:rPr>
          <w:del w:id="17353" w:author="阿毛" w:date="2021-05-21T17:54:00Z"/>
        </w:rPr>
      </w:pPr>
    </w:p>
    <w:p w14:paraId="5CEC92AB" w14:textId="22A9EA76" w:rsidR="00E24265" w:rsidRPr="00615D4B" w:rsidDel="00CB3FDD" w:rsidRDefault="00E24265">
      <w:pPr>
        <w:pStyle w:val="a"/>
        <w:rPr>
          <w:del w:id="17354" w:author="阿毛" w:date="2021-05-21T17:54:00Z"/>
        </w:rPr>
      </w:pPr>
      <w:del w:id="17355" w:author="阿毛" w:date="2021-05-21T17:54:00Z">
        <w:r w:rsidRPr="00615D4B" w:rsidDel="00CB3FDD">
          <w:delText>UI畫面</w:delText>
        </w:r>
      </w:del>
    </w:p>
    <w:p w14:paraId="7AC3883A" w14:textId="385B8450" w:rsidR="00E24265" w:rsidDel="00CB3FDD" w:rsidRDefault="00E24265" w:rsidP="00E24265">
      <w:pPr>
        <w:pStyle w:val="42"/>
        <w:spacing w:after="72"/>
        <w:ind w:left="1133"/>
        <w:rPr>
          <w:del w:id="17356" w:author="阿毛" w:date="2021-05-21T17:54:00Z"/>
          <w:rFonts w:hAnsi="標楷體"/>
        </w:rPr>
      </w:pPr>
      <w:del w:id="17357" w:author="阿毛" w:date="2021-05-21T17:54:00Z">
        <w:r w:rsidRPr="00743962" w:rsidDel="00CB3FDD">
          <w:rPr>
            <w:rFonts w:hAnsi="標楷體" w:hint="eastAsia"/>
          </w:rPr>
          <w:delText>輸入畫面：</w:delText>
        </w:r>
      </w:del>
    </w:p>
    <w:p w14:paraId="3A4E1EAB" w14:textId="748E7E35" w:rsidR="00E24265" w:rsidRPr="00A378AC" w:rsidDel="00CB3FDD" w:rsidRDefault="00E24265" w:rsidP="00E24265">
      <w:pPr>
        <w:pStyle w:val="42"/>
        <w:spacing w:after="72"/>
        <w:ind w:leftChars="0" w:left="0"/>
        <w:rPr>
          <w:del w:id="17358" w:author="阿毛" w:date="2021-05-21T17:54:00Z"/>
          <w:rFonts w:hAnsi="標楷體"/>
        </w:rPr>
      </w:pPr>
      <w:del w:id="17359" w:author="阿毛" w:date="2021-05-21T17:54:00Z">
        <w:r w:rsidRPr="00A378AC" w:rsidDel="00CB3FDD">
          <w:rPr>
            <w:rFonts w:hAnsi="標楷體"/>
            <w:noProof/>
          </w:rPr>
          <w:drawing>
            <wp:inline distT="0" distB="0" distL="0" distR="0" wp14:anchorId="0ED404B4" wp14:editId="76C53851">
              <wp:extent cx="6647777" cy="2766060"/>
              <wp:effectExtent l="0" t="0" r="0" b="0"/>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6647777" cy="2766060"/>
                      </a:xfrm>
                      <a:prstGeom prst="rect">
                        <a:avLst/>
                      </a:prstGeom>
                    </pic:spPr>
                  </pic:pic>
                </a:graphicData>
              </a:graphic>
            </wp:inline>
          </w:drawing>
        </w:r>
      </w:del>
    </w:p>
    <w:p w14:paraId="61FB5ADD" w14:textId="198CB8F5" w:rsidR="00E24265" w:rsidDel="00CB3FDD" w:rsidRDefault="00E24265" w:rsidP="00E24265">
      <w:pPr>
        <w:pStyle w:val="1text"/>
        <w:rPr>
          <w:del w:id="17360" w:author="阿毛" w:date="2021-05-21T17:54:00Z"/>
          <w:rFonts w:ascii="Times New Roman" w:hAnsi="Times New Roman"/>
        </w:rPr>
      </w:pPr>
    </w:p>
    <w:p w14:paraId="02D9BAD6" w14:textId="26EBE6D5" w:rsidR="00E24265" w:rsidRPr="003972CE" w:rsidDel="00CB3FDD" w:rsidRDefault="00E24265">
      <w:pPr>
        <w:pStyle w:val="a"/>
        <w:rPr>
          <w:del w:id="17361" w:author="阿毛" w:date="2021-05-21T17:54:00Z"/>
        </w:rPr>
      </w:pPr>
      <w:del w:id="17362" w:author="阿毛" w:date="2021-05-21T17:54:00Z">
        <w:r w:rsidRPr="00615D4B" w:rsidDel="00CB3FDD">
          <w:rPr>
            <w:rFonts w:hint="eastAsia"/>
          </w:rPr>
          <w:delText>輸入</w:delText>
        </w:r>
        <w:r w:rsidRPr="003972CE" w:rsidDel="00CB3FDD">
          <w:delText>畫面資料說明</w:delText>
        </w:r>
      </w:del>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7"/>
        <w:gridCol w:w="1576"/>
        <w:gridCol w:w="1300"/>
        <w:gridCol w:w="1300"/>
        <w:gridCol w:w="1119"/>
        <w:gridCol w:w="623"/>
        <w:gridCol w:w="623"/>
        <w:gridCol w:w="3422"/>
      </w:tblGrid>
      <w:tr w:rsidR="00E24265" w:rsidRPr="00615D4B" w:rsidDel="00CB3FDD" w14:paraId="5959A317" w14:textId="4354B9B6" w:rsidTr="005F76AD">
        <w:trPr>
          <w:trHeight w:val="388"/>
          <w:jc w:val="center"/>
          <w:del w:id="17363" w:author="阿毛" w:date="2021-05-21T17:54:00Z"/>
        </w:trPr>
        <w:tc>
          <w:tcPr>
            <w:tcW w:w="219" w:type="pct"/>
            <w:vMerge w:val="restart"/>
          </w:tcPr>
          <w:p w14:paraId="75E16274" w14:textId="707FC9D1" w:rsidR="00E24265" w:rsidRPr="00615D4B" w:rsidDel="00CB3FDD" w:rsidRDefault="00E24265" w:rsidP="005F76AD">
            <w:pPr>
              <w:rPr>
                <w:del w:id="17364" w:author="阿毛" w:date="2021-05-21T17:54:00Z"/>
                <w:rFonts w:ascii="標楷體" w:eastAsia="標楷體" w:hAnsi="標楷體"/>
              </w:rPr>
            </w:pPr>
            <w:del w:id="17365" w:author="阿毛" w:date="2021-05-21T17:54:00Z">
              <w:r w:rsidRPr="00615D4B" w:rsidDel="00CB3FDD">
                <w:rPr>
                  <w:rFonts w:ascii="標楷體" w:eastAsia="標楷體" w:hAnsi="標楷體"/>
                </w:rPr>
                <w:delText>序號</w:delText>
              </w:r>
            </w:del>
          </w:p>
        </w:tc>
        <w:tc>
          <w:tcPr>
            <w:tcW w:w="756" w:type="pct"/>
            <w:vMerge w:val="restart"/>
          </w:tcPr>
          <w:p w14:paraId="628AFD9E" w14:textId="2EE697C5" w:rsidR="00E24265" w:rsidRPr="00615D4B" w:rsidDel="00CB3FDD" w:rsidRDefault="00E24265" w:rsidP="005F76AD">
            <w:pPr>
              <w:rPr>
                <w:del w:id="17366" w:author="阿毛" w:date="2021-05-21T17:54:00Z"/>
                <w:rFonts w:ascii="標楷體" w:eastAsia="標楷體" w:hAnsi="標楷體"/>
              </w:rPr>
            </w:pPr>
            <w:del w:id="17367" w:author="阿毛" w:date="2021-05-21T17:54:00Z">
              <w:r w:rsidRPr="00615D4B" w:rsidDel="00CB3FDD">
                <w:rPr>
                  <w:rFonts w:ascii="標楷體" w:eastAsia="標楷體" w:hAnsi="標楷體"/>
                </w:rPr>
                <w:delText>欄位</w:delText>
              </w:r>
            </w:del>
          </w:p>
        </w:tc>
        <w:tc>
          <w:tcPr>
            <w:tcW w:w="2382" w:type="pct"/>
            <w:gridSpan w:val="5"/>
          </w:tcPr>
          <w:p w14:paraId="09308286" w14:textId="7DA0F3C2" w:rsidR="00E24265" w:rsidRPr="00615D4B" w:rsidDel="00CB3FDD" w:rsidRDefault="00E24265" w:rsidP="005F76AD">
            <w:pPr>
              <w:jc w:val="center"/>
              <w:rPr>
                <w:del w:id="17368" w:author="阿毛" w:date="2021-05-21T17:54:00Z"/>
                <w:rFonts w:ascii="標楷體" w:eastAsia="標楷體" w:hAnsi="標楷體"/>
              </w:rPr>
            </w:pPr>
            <w:del w:id="17369" w:author="阿毛" w:date="2021-05-21T17:54:00Z">
              <w:r w:rsidRPr="00615D4B" w:rsidDel="00CB3FDD">
                <w:rPr>
                  <w:rFonts w:ascii="標楷體" w:eastAsia="標楷體" w:hAnsi="標楷體"/>
                </w:rPr>
                <w:delText>說明</w:delText>
              </w:r>
            </w:del>
          </w:p>
        </w:tc>
        <w:tc>
          <w:tcPr>
            <w:tcW w:w="1643" w:type="pct"/>
            <w:vMerge w:val="restart"/>
          </w:tcPr>
          <w:p w14:paraId="250C0647" w14:textId="7D6268A0" w:rsidR="00E24265" w:rsidRPr="00615D4B" w:rsidDel="00CB3FDD" w:rsidRDefault="00E24265" w:rsidP="005F76AD">
            <w:pPr>
              <w:rPr>
                <w:del w:id="17370" w:author="阿毛" w:date="2021-05-21T17:54:00Z"/>
                <w:rFonts w:ascii="標楷體" w:eastAsia="標楷體" w:hAnsi="標楷體"/>
              </w:rPr>
            </w:pPr>
            <w:del w:id="17371" w:author="阿毛" w:date="2021-05-21T17:54:00Z">
              <w:r w:rsidRPr="00615D4B" w:rsidDel="00CB3FDD">
                <w:rPr>
                  <w:rFonts w:ascii="標楷體" w:eastAsia="標楷體" w:hAnsi="標楷體"/>
                </w:rPr>
                <w:delText>處理邏輯及注意事項</w:delText>
              </w:r>
            </w:del>
          </w:p>
        </w:tc>
      </w:tr>
      <w:tr w:rsidR="00E24265" w:rsidRPr="00615D4B" w:rsidDel="00CB3FDD" w14:paraId="2EAAAE79" w14:textId="611D53B9" w:rsidTr="005F76AD">
        <w:trPr>
          <w:trHeight w:val="244"/>
          <w:jc w:val="center"/>
          <w:del w:id="17372" w:author="阿毛" w:date="2021-05-21T17:54:00Z"/>
        </w:trPr>
        <w:tc>
          <w:tcPr>
            <w:tcW w:w="219" w:type="pct"/>
            <w:vMerge/>
          </w:tcPr>
          <w:p w14:paraId="5ED28644" w14:textId="24655110" w:rsidR="00E24265" w:rsidRPr="00615D4B" w:rsidDel="00CB3FDD" w:rsidRDefault="00E24265" w:rsidP="005F76AD">
            <w:pPr>
              <w:rPr>
                <w:del w:id="17373" w:author="阿毛" w:date="2021-05-21T17:54:00Z"/>
                <w:rFonts w:ascii="標楷體" w:eastAsia="標楷體" w:hAnsi="標楷體"/>
              </w:rPr>
            </w:pPr>
          </w:p>
        </w:tc>
        <w:tc>
          <w:tcPr>
            <w:tcW w:w="756" w:type="pct"/>
            <w:vMerge/>
          </w:tcPr>
          <w:p w14:paraId="4D75C188" w14:textId="5DE39366" w:rsidR="00E24265" w:rsidRPr="00615D4B" w:rsidDel="00CB3FDD" w:rsidRDefault="00E24265" w:rsidP="005F76AD">
            <w:pPr>
              <w:rPr>
                <w:del w:id="17374" w:author="阿毛" w:date="2021-05-21T17:54:00Z"/>
                <w:rFonts w:ascii="標楷體" w:eastAsia="標楷體" w:hAnsi="標楷體"/>
              </w:rPr>
            </w:pPr>
          </w:p>
        </w:tc>
        <w:tc>
          <w:tcPr>
            <w:tcW w:w="624" w:type="pct"/>
          </w:tcPr>
          <w:p w14:paraId="398E6EA6" w14:textId="0CF601D8" w:rsidR="00E24265" w:rsidRPr="00615D4B" w:rsidDel="00CB3FDD" w:rsidRDefault="00E24265" w:rsidP="005F76AD">
            <w:pPr>
              <w:rPr>
                <w:del w:id="17375" w:author="阿毛" w:date="2021-05-21T17:54:00Z"/>
                <w:rFonts w:ascii="標楷體" w:eastAsia="標楷體" w:hAnsi="標楷體"/>
              </w:rPr>
            </w:pPr>
            <w:del w:id="17376" w:author="阿毛" w:date="2021-05-21T17:54:00Z">
              <w:r w:rsidRPr="00615D4B" w:rsidDel="00CB3FDD">
                <w:rPr>
                  <w:rFonts w:ascii="標楷體" w:eastAsia="標楷體" w:hAnsi="標楷體" w:hint="eastAsia"/>
                </w:rPr>
                <w:delText>資料型態長度</w:delText>
              </w:r>
            </w:del>
          </w:p>
        </w:tc>
        <w:tc>
          <w:tcPr>
            <w:tcW w:w="624" w:type="pct"/>
          </w:tcPr>
          <w:p w14:paraId="2837B3E4" w14:textId="384FF0B0" w:rsidR="00E24265" w:rsidRPr="00615D4B" w:rsidDel="00CB3FDD" w:rsidRDefault="00E24265" w:rsidP="005F76AD">
            <w:pPr>
              <w:rPr>
                <w:del w:id="17377" w:author="阿毛" w:date="2021-05-21T17:54:00Z"/>
                <w:rFonts w:ascii="標楷體" w:eastAsia="標楷體" w:hAnsi="標楷體"/>
              </w:rPr>
            </w:pPr>
            <w:del w:id="17378" w:author="阿毛" w:date="2021-05-21T17:54:00Z">
              <w:r w:rsidRPr="00615D4B" w:rsidDel="00CB3FDD">
                <w:rPr>
                  <w:rFonts w:ascii="標楷體" w:eastAsia="標楷體" w:hAnsi="標楷體"/>
                </w:rPr>
                <w:delText>預設值</w:delText>
              </w:r>
            </w:del>
          </w:p>
        </w:tc>
        <w:tc>
          <w:tcPr>
            <w:tcW w:w="537" w:type="pct"/>
          </w:tcPr>
          <w:p w14:paraId="7BFD06A5" w14:textId="13C8A081" w:rsidR="00E24265" w:rsidRPr="00615D4B" w:rsidDel="00CB3FDD" w:rsidRDefault="00E24265" w:rsidP="005F76AD">
            <w:pPr>
              <w:rPr>
                <w:del w:id="17379" w:author="阿毛" w:date="2021-05-21T17:54:00Z"/>
                <w:rFonts w:ascii="標楷體" w:eastAsia="標楷體" w:hAnsi="標楷體"/>
              </w:rPr>
            </w:pPr>
            <w:del w:id="17380" w:author="阿毛" w:date="2021-05-21T17:54:00Z">
              <w:r w:rsidRPr="00615D4B" w:rsidDel="00CB3FDD">
                <w:rPr>
                  <w:rFonts w:ascii="標楷體" w:eastAsia="標楷體" w:hAnsi="標楷體"/>
                </w:rPr>
                <w:delText>選單內容</w:delText>
              </w:r>
            </w:del>
          </w:p>
        </w:tc>
        <w:tc>
          <w:tcPr>
            <w:tcW w:w="299" w:type="pct"/>
          </w:tcPr>
          <w:p w14:paraId="34F4D975" w14:textId="40ABBF95" w:rsidR="00E24265" w:rsidRPr="00615D4B" w:rsidDel="00CB3FDD" w:rsidRDefault="00E24265" w:rsidP="005F76AD">
            <w:pPr>
              <w:rPr>
                <w:del w:id="17381" w:author="阿毛" w:date="2021-05-21T17:54:00Z"/>
                <w:rFonts w:ascii="標楷體" w:eastAsia="標楷體" w:hAnsi="標楷體"/>
              </w:rPr>
            </w:pPr>
            <w:del w:id="17382" w:author="阿毛" w:date="2021-05-21T17:54:00Z">
              <w:r w:rsidRPr="00615D4B" w:rsidDel="00CB3FDD">
                <w:rPr>
                  <w:rFonts w:ascii="標楷體" w:eastAsia="標楷體" w:hAnsi="標楷體"/>
                </w:rPr>
                <w:delText>必填</w:delText>
              </w:r>
            </w:del>
          </w:p>
        </w:tc>
        <w:tc>
          <w:tcPr>
            <w:tcW w:w="299" w:type="pct"/>
          </w:tcPr>
          <w:p w14:paraId="30473E8A" w14:textId="45777543" w:rsidR="00E24265" w:rsidRPr="00615D4B" w:rsidDel="00CB3FDD" w:rsidRDefault="00E24265" w:rsidP="005F76AD">
            <w:pPr>
              <w:rPr>
                <w:del w:id="17383" w:author="阿毛" w:date="2021-05-21T17:54:00Z"/>
                <w:rFonts w:ascii="標楷體" w:eastAsia="標楷體" w:hAnsi="標楷體"/>
              </w:rPr>
            </w:pPr>
            <w:del w:id="17384" w:author="阿毛" w:date="2021-05-21T17:54:00Z">
              <w:r w:rsidRPr="00615D4B" w:rsidDel="00CB3FDD">
                <w:rPr>
                  <w:rFonts w:ascii="標楷體" w:eastAsia="標楷體" w:hAnsi="標楷體"/>
                </w:rPr>
                <w:delText>R/W</w:delText>
              </w:r>
            </w:del>
          </w:p>
        </w:tc>
        <w:tc>
          <w:tcPr>
            <w:tcW w:w="1643" w:type="pct"/>
            <w:vMerge/>
          </w:tcPr>
          <w:p w14:paraId="3836F03A" w14:textId="12DA7092" w:rsidR="00E24265" w:rsidRPr="00615D4B" w:rsidDel="00CB3FDD" w:rsidRDefault="00E24265" w:rsidP="005F76AD">
            <w:pPr>
              <w:rPr>
                <w:del w:id="17385" w:author="阿毛" w:date="2021-05-21T17:54:00Z"/>
                <w:rFonts w:ascii="標楷體" w:eastAsia="標楷體" w:hAnsi="標楷體"/>
              </w:rPr>
            </w:pPr>
          </w:p>
        </w:tc>
      </w:tr>
      <w:tr w:rsidR="00E24265" w:rsidRPr="00615D4B" w:rsidDel="00CB3FDD" w14:paraId="5069F081" w14:textId="5E652127" w:rsidTr="005F76AD">
        <w:trPr>
          <w:trHeight w:val="291"/>
          <w:jc w:val="center"/>
          <w:del w:id="17386" w:author="阿毛" w:date="2021-05-21T17:54:00Z"/>
        </w:trPr>
        <w:tc>
          <w:tcPr>
            <w:tcW w:w="219" w:type="pct"/>
          </w:tcPr>
          <w:p w14:paraId="64F423C8" w14:textId="3D21D35F" w:rsidR="00E24265" w:rsidRPr="005E579A" w:rsidDel="00CB3FDD" w:rsidRDefault="00E24265" w:rsidP="005F76AD">
            <w:pPr>
              <w:pStyle w:val="af9"/>
              <w:numPr>
                <w:ilvl w:val="0"/>
                <w:numId w:val="60"/>
              </w:numPr>
              <w:ind w:leftChars="0"/>
              <w:rPr>
                <w:del w:id="17387" w:author="阿毛" w:date="2021-05-21T17:54:00Z"/>
                <w:rFonts w:ascii="標楷體" w:eastAsia="標楷體" w:hAnsi="標楷體"/>
              </w:rPr>
            </w:pPr>
          </w:p>
        </w:tc>
        <w:tc>
          <w:tcPr>
            <w:tcW w:w="756" w:type="pct"/>
          </w:tcPr>
          <w:p w14:paraId="050DA8F8" w14:textId="5F964B57" w:rsidR="00E24265" w:rsidRPr="00615D4B" w:rsidDel="00CB3FDD" w:rsidRDefault="00E24265" w:rsidP="005F76AD">
            <w:pPr>
              <w:rPr>
                <w:del w:id="17388" w:author="阿毛" w:date="2021-05-21T17:54:00Z"/>
                <w:rFonts w:ascii="標楷體" w:eastAsia="標楷體" w:hAnsi="標楷體"/>
              </w:rPr>
            </w:pPr>
            <w:del w:id="17389" w:author="阿毛" w:date="2021-05-21T17:54:00Z">
              <w:r w:rsidRPr="004431A8" w:rsidDel="00CB3FDD">
                <w:rPr>
                  <w:rFonts w:ascii="標楷體" w:eastAsia="標楷體" w:hAnsi="標楷體" w:hint="eastAsia"/>
                </w:rPr>
                <w:delText>交易代碼</w:delText>
              </w:r>
            </w:del>
          </w:p>
        </w:tc>
        <w:tc>
          <w:tcPr>
            <w:tcW w:w="624" w:type="pct"/>
          </w:tcPr>
          <w:p w14:paraId="7817E87D" w14:textId="23D5225F" w:rsidR="00E24265" w:rsidRPr="00615D4B" w:rsidDel="00CB3FDD" w:rsidRDefault="00E24265" w:rsidP="005F76AD">
            <w:pPr>
              <w:rPr>
                <w:del w:id="17390" w:author="阿毛" w:date="2021-05-21T17:54:00Z"/>
                <w:rFonts w:ascii="標楷體" w:eastAsia="標楷體" w:hAnsi="標楷體"/>
              </w:rPr>
            </w:pPr>
          </w:p>
        </w:tc>
        <w:tc>
          <w:tcPr>
            <w:tcW w:w="624" w:type="pct"/>
          </w:tcPr>
          <w:p w14:paraId="483EFEAB" w14:textId="42946137" w:rsidR="00E24265" w:rsidRPr="00615D4B" w:rsidDel="00CB3FDD" w:rsidRDefault="00E24265" w:rsidP="005F76AD">
            <w:pPr>
              <w:rPr>
                <w:del w:id="17391" w:author="阿毛" w:date="2021-05-21T17:54:00Z"/>
                <w:rFonts w:ascii="標楷體" w:eastAsia="標楷體" w:hAnsi="標楷體"/>
              </w:rPr>
            </w:pPr>
          </w:p>
        </w:tc>
        <w:tc>
          <w:tcPr>
            <w:tcW w:w="537" w:type="pct"/>
          </w:tcPr>
          <w:p w14:paraId="33BCB852" w14:textId="44E9A7A0" w:rsidR="00E24265" w:rsidRPr="00615D4B" w:rsidDel="00CB3FDD" w:rsidRDefault="00E24265" w:rsidP="005F76AD">
            <w:pPr>
              <w:rPr>
                <w:del w:id="17392" w:author="阿毛" w:date="2021-05-21T17:54:00Z"/>
                <w:rFonts w:ascii="標楷體" w:eastAsia="標楷體" w:hAnsi="標楷體"/>
              </w:rPr>
            </w:pPr>
            <w:del w:id="17393" w:author="阿毛" w:date="2021-05-21T17:54:00Z">
              <w:r w:rsidDel="00CB3FDD">
                <w:rPr>
                  <w:rFonts w:ascii="標楷體" w:eastAsia="標楷體" w:hAnsi="標楷體" w:hint="eastAsia"/>
                </w:rPr>
                <w:delText>下拉式選單</w:delText>
              </w:r>
            </w:del>
          </w:p>
        </w:tc>
        <w:tc>
          <w:tcPr>
            <w:tcW w:w="299" w:type="pct"/>
          </w:tcPr>
          <w:p w14:paraId="69F7DF3A" w14:textId="52D07466" w:rsidR="00E24265" w:rsidRPr="00615D4B" w:rsidDel="00CB3FDD" w:rsidRDefault="00E24265" w:rsidP="005F76AD">
            <w:pPr>
              <w:rPr>
                <w:del w:id="17394" w:author="阿毛" w:date="2021-05-21T17:54:00Z"/>
                <w:rFonts w:ascii="標楷體" w:eastAsia="標楷體" w:hAnsi="標楷體"/>
              </w:rPr>
            </w:pPr>
          </w:p>
        </w:tc>
        <w:tc>
          <w:tcPr>
            <w:tcW w:w="299" w:type="pct"/>
          </w:tcPr>
          <w:p w14:paraId="653BB22C" w14:textId="220E4DA4" w:rsidR="00E24265" w:rsidRPr="00615D4B" w:rsidDel="00CB3FDD" w:rsidRDefault="00E24265" w:rsidP="005F76AD">
            <w:pPr>
              <w:rPr>
                <w:del w:id="17395" w:author="阿毛" w:date="2021-05-21T17:54:00Z"/>
                <w:rFonts w:ascii="標楷體" w:eastAsia="標楷體" w:hAnsi="標楷體"/>
              </w:rPr>
            </w:pPr>
          </w:p>
        </w:tc>
        <w:tc>
          <w:tcPr>
            <w:tcW w:w="1643" w:type="pct"/>
          </w:tcPr>
          <w:p w14:paraId="3E2F36B9" w14:textId="7B6AB852" w:rsidR="00E24265" w:rsidDel="00CB3FDD" w:rsidRDefault="00E24265" w:rsidP="005F76AD">
            <w:pPr>
              <w:rPr>
                <w:del w:id="17396" w:author="阿毛" w:date="2021-05-21T17:54:00Z"/>
                <w:rFonts w:ascii="標楷體" w:eastAsia="標楷體" w:hAnsi="標楷體"/>
              </w:rPr>
            </w:pPr>
            <w:del w:id="17397" w:author="阿毛" w:date="2021-05-21T17:54:00Z">
              <w:r w:rsidRPr="000A7F55" w:rsidDel="00CB3FDD">
                <w:rPr>
                  <w:rFonts w:ascii="標楷體" w:eastAsia="標楷體" w:hAnsi="標楷體" w:hint="eastAsia"/>
                </w:rPr>
                <w:delText>1:新增</w:delText>
              </w:r>
            </w:del>
          </w:p>
          <w:p w14:paraId="345330E6" w14:textId="2F197262" w:rsidR="00E24265" w:rsidDel="00CB3FDD" w:rsidRDefault="00E24265" w:rsidP="005F76AD">
            <w:pPr>
              <w:rPr>
                <w:del w:id="17398" w:author="阿毛" w:date="2021-05-21T17:54:00Z"/>
                <w:rFonts w:ascii="標楷體" w:eastAsia="標楷體" w:hAnsi="標楷體"/>
              </w:rPr>
            </w:pPr>
            <w:del w:id="17399" w:author="阿毛" w:date="2021-05-21T17:54:00Z">
              <w:r w:rsidRPr="000A7F55" w:rsidDel="00CB3FDD">
                <w:rPr>
                  <w:rFonts w:ascii="標楷體" w:eastAsia="標楷體" w:hAnsi="標楷體" w:hint="eastAsia"/>
                </w:rPr>
                <w:delText>2:異動</w:delText>
              </w:r>
            </w:del>
          </w:p>
          <w:p w14:paraId="7687AB49" w14:textId="1FACA4CD" w:rsidR="00E24265" w:rsidDel="00CB3FDD" w:rsidRDefault="00E24265" w:rsidP="005F76AD">
            <w:pPr>
              <w:rPr>
                <w:del w:id="17400" w:author="阿毛" w:date="2021-05-21T17:54:00Z"/>
                <w:rFonts w:ascii="標楷體" w:eastAsia="標楷體" w:hAnsi="標楷體"/>
              </w:rPr>
            </w:pPr>
            <w:del w:id="17401" w:author="阿毛" w:date="2021-05-21T17:54:00Z">
              <w:r w:rsidRPr="000A7F55" w:rsidDel="00CB3FDD">
                <w:rPr>
                  <w:rFonts w:ascii="標楷體" w:eastAsia="標楷體" w:hAnsi="標楷體" w:hint="eastAsia"/>
                </w:rPr>
                <w:delText>3:補件</w:delText>
              </w:r>
            </w:del>
          </w:p>
          <w:p w14:paraId="4DC31784" w14:textId="7FD9B797" w:rsidR="00E24265" w:rsidRPr="00615D4B" w:rsidDel="00CB3FDD" w:rsidRDefault="00E24265" w:rsidP="005F76AD">
            <w:pPr>
              <w:rPr>
                <w:del w:id="17402" w:author="阿毛" w:date="2021-05-21T17:54:00Z"/>
                <w:rFonts w:ascii="標楷體" w:eastAsia="標楷體" w:hAnsi="標楷體"/>
              </w:rPr>
            </w:pPr>
            <w:del w:id="17403" w:author="阿毛" w:date="2021-05-21T17:54:00Z">
              <w:r w:rsidRPr="000A7F55" w:rsidDel="00CB3FDD">
                <w:rPr>
                  <w:rFonts w:ascii="標楷體" w:eastAsia="標楷體" w:hAnsi="標楷體" w:hint="eastAsia"/>
                </w:rPr>
                <w:delText>4:刪除</w:delText>
              </w:r>
            </w:del>
          </w:p>
        </w:tc>
      </w:tr>
      <w:tr w:rsidR="00E24265" w:rsidRPr="00615D4B" w:rsidDel="00CB3FDD" w14:paraId="15C22534" w14:textId="21EAE0F9" w:rsidTr="005F76AD">
        <w:trPr>
          <w:trHeight w:val="291"/>
          <w:jc w:val="center"/>
          <w:del w:id="17404" w:author="阿毛" w:date="2021-05-21T17:54:00Z"/>
        </w:trPr>
        <w:tc>
          <w:tcPr>
            <w:tcW w:w="219" w:type="pct"/>
          </w:tcPr>
          <w:p w14:paraId="0B3C5EA2" w14:textId="68B5B466" w:rsidR="00E24265" w:rsidRPr="005E579A" w:rsidDel="00CB3FDD" w:rsidRDefault="00E24265" w:rsidP="005F76AD">
            <w:pPr>
              <w:pStyle w:val="af9"/>
              <w:numPr>
                <w:ilvl w:val="0"/>
                <w:numId w:val="60"/>
              </w:numPr>
              <w:ind w:leftChars="0"/>
              <w:rPr>
                <w:del w:id="17405" w:author="阿毛" w:date="2021-05-21T17:54:00Z"/>
                <w:rFonts w:ascii="標楷體" w:eastAsia="標楷體" w:hAnsi="標楷體"/>
              </w:rPr>
            </w:pPr>
          </w:p>
        </w:tc>
        <w:tc>
          <w:tcPr>
            <w:tcW w:w="756" w:type="pct"/>
          </w:tcPr>
          <w:p w14:paraId="26071132" w14:textId="168FC53E" w:rsidR="00E24265" w:rsidRPr="00615D4B" w:rsidDel="00CB3FDD" w:rsidRDefault="00E24265" w:rsidP="005F76AD">
            <w:pPr>
              <w:rPr>
                <w:del w:id="17406" w:author="阿毛" w:date="2021-05-21T17:54:00Z"/>
                <w:rFonts w:ascii="標楷體" w:eastAsia="標楷體" w:hAnsi="標楷體"/>
              </w:rPr>
            </w:pPr>
            <w:del w:id="17407" w:author="阿毛" w:date="2021-05-21T17:54:00Z">
              <w:r w:rsidRPr="004431A8" w:rsidDel="00CB3FDD">
                <w:rPr>
                  <w:rFonts w:ascii="標楷體" w:eastAsia="標楷體" w:hAnsi="標楷體" w:hint="eastAsia"/>
                </w:rPr>
                <w:delText>債務人IDN</w:delText>
              </w:r>
            </w:del>
          </w:p>
        </w:tc>
        <w:tc>
          <w:tcPr>
            <w:tcW w:w="624" w:type="pct"/>
          </w:tcPr>
          <w:p w14:paraId="782B624F" w14:textId="248E8FE6" w:rsidR="00E24265" w:rsidRPr="00615D4B" w:rsidDel="00CB3FDD" w:rsidRDefault="00E24265" w:rsidP="005F76AD">
            <w:pPr>
              <w:rPr>
                <w:del w:id="17408" w:author="阿毛" w:date="2021-05-21T17:54:00Z"/>
                <w:rFonts w:ascii="標楷體" w:eastAsia="標楷體" w:hAnsi="標楷體"/>
              </w:rPr>
            </w:pPr>
          </w:p>
        </w:tc>
        <w:tc>
          <w:tcPr>
            <w:tcW w:w="624" w:type="pct"/>
          </w:tcPr>
          <w:p w14:paraId="336764EA" w14:textId="0C334320" w:rsidR="00E24265" w:rsidRPr="00615D4B" w:rsidDel="00CB3FDD" w:rsidRDefault="00E24265" w:rsidP="005F76AD">
            <w:pPr>
              <w:rPr>
                <w:del w:id="17409" w:author="阿毛" w:date="2021-05-21T17:54:00Z"/>
                <w:rFonts w:ascii="標楷體" w:eastAsia="標楷體" w:hAnsi="標楷體"/>
              </w:rPr>
            </w:pPr>
          </w:p>
        </w:tc>
        <w:tc>
          <w:tcPr>
            <w:tcW w:w="537" w:type="pct"/>
          </w:tcPr>
          <w:p w14:paraId="2097345C" w14:textId="25A2CA90" w:rsidR="00E24265" w:rsidRPr="00615D4B" w:rsidDel="00CB3FDD" w:rsidRDefault="00E24265" w:rsidP="005F76AD">
            <w:pPr>
              <w:rPr>
                <w:del w:id="17410" w:author="阿毛" w:date="2021-05-21T17:54:00Z"/>
                <w:rFonts w:ascii="標楷體" w:eastAsia="標楷體" w:hAnsi="標楷體"/>
              </w:rPr>
            </w:pPr>
          </w:p>
        </w:tc>
        <w:tc>
          <w:tcPr>
            <w:tcW w:w="299" w:type="pct"/>
          </w:tcPr>
          <w:p w14:paraId="63C06E9C" w14:textId="7141C908" w:rsidR="00E24265" w:rsidRPr="00615D4B" w:rsidDel="00CB3FDD" w:rsidRDefault="00E24265" w:rsidP="005F76AD">
            <w:pPr>
              <w:rPr>
                <w:del w:id="17411" w:author="阿毛" w:date="2021-05-21T17:54:00Z"/>
                <w:rFonts w:ascii="標楷體" w:eastAsia="標楷體" w:hAnsi="標楷體"/>
              </w:rPr>
            </w:pPr>
          </w:p>
        </w:tc>
        <w:tc>
          <w:tcPr>
            <w:tcW w:w="299" w:type="pct"/>
          </w:tcPr>
          <w:p w14:paraId="6860318F" w14:textId="03CA2621" w:rsidR="00E24265" w:rsidRPr="00615D4B" w:rsidDel="00CB3FDD" w:rsidRDefault="00E24265" w:rsidP="005F76AD">
            <w:pPr>
              <w:rPr>
                <w:del w:id="17412" w:author="阿毛" w:date="2021-05-21T17:54:00Z"/>
                <w:rFonts w:ascii="標楷體" w:eastAsia="標楷體" w:hAnsi="標楷體"/>
              </w:rPr>
            </w:pPr>
          </w:p>
        </w:tc>
        <w:tc>
          <w:tcPr>
            <w:tcW w:w="1643" w:type="pct"/>
          </w:tcPr>
          <w:p w14:paraId="4D5A2173" w14:textId="7D257AF4" w:rsidR="00E24265" w:rsidRPr="00615D4B" w:rsidDel="00CB3FDD" w:rsidRDefault="00E24265" w:rsidP="005F76AD">
            <w:pPr>
              <w:rPr>
                <w:del w:id="17413" w:author="阿毛" w:date="2021-05-21T17:54:00Z"/>
                <w:rFonts w:ascii="標楷體" w:eastAsia="標楷體" w:hAnsi="標楷體"/>
              </w:rPr>
            </w:pPr>
          </w:p>
        </w:tc>
      </w:tr>
      <w:tr w:rsidR="00E24265" w:rsidRPr="00615D4B" w:rsidDel="00CB3FDD" w14:paraId="09D4DCF8" w14:textId="4741453A" w:rsidTr="005F76AD">
        <w:trPr>
          <w:trHeight w:val="291"/>
          <w:jc w:val="center"/>
          <w:del w:id="17414" w:author="阿毛" w:date="2021-05-21T17:54:00Z"/>
        </w:trPr>
        <w:tc>
          <w:tcPr>
            <w:tcW w:w="219" w:type="pct"/>
          </w:tcPr>
          <w:p w14:paraId="5419E8FF" w14:textId="4AC56D86" w:rsidR="00E24265" w:rsidRPr="005E579A" w:rsidDel="00CB3FDD" w:rsidRDefault="00E24265" w:rsidP="005F76AD">
            <w:pPr>
              <w:pStyle w:val="af9"/>
              <w:numPr>
                <w:ilvl w:val="0"/>
                <w:numId w:val="60"/>
              </w:numPr>
              <w:ind w:leftChars="0"/>
              <w:rPr>
                <w:del w:id="17415" w:author="阿毛" w:date="2021-05-21T17:54:00Z"/>
                <w:rFonts w:ascii="標楷體" w:eastAsia="標楷體" w:hAnsi="標楷體"/>
              </w:rPr>
            </w:pPr>
          </w:p>
        </w:tc>
        <w:tc>
          <w:tcPr>
            <w:tcW w:w="756" w:type="pct"/>
          </w:tcPr>
          <w:p w14:paraId="010C65D1" w14:textId="231D6888" w:rsidR="00E24265" w:rsidRPr="00615D4B" w:rsidDel="00CB3FDD" w:rsidRDefault="00E24265" w:rsidP="005F76AD">
            <w:pPr>
              <w:rPr>
                <w:del w:id="17416" w:author="阿毛" w:date="2021-05-21T17:54:00Z"/>
                <w:rFonts w:ascii="標楷體" w:eastAsia="標楷體" w:hAnsi="標楷體"/>
              </w:rPr>
            </w:pPr>
            <w:del w:id="17417" w:author="阿毛" w:date="2021-05-21T17:54:00Z">
              <w:r w:rsidRPr="004431A8" w:rsidDel="00CB3FDD">
                <w:rPr>
                  <w:rFonts w:ascii="標楷體" w:eastAsia="標楷體" w:hAnsi="標楷體" w:hint="eastAsia"/>
                </w:rPr>
                <w:delText>報送單位代號</w:delText>
              </w:r>
            </w:del>
          </w:p>
        </w:tc>
        <w:tc>
          <w:tcPr>
            <w:tcW w:w="624" w:type="pct"/>
          </w:tcPr>
          <w:p w14:paraId="53AABAF9" w14:textId="3A400139" w:rsidR="00E24265" w:rsidRPr="00615D4B" w:rsidDel="00CB3FDD" w:rsidRDefault="00E24265" w:rsidP="005F76AD">
            <w:pPr>
              <w:rPr>
                <w:del w:id="17418" w:author="阿毛" w:date="2021-05-21T17:54:00Z"/>
                <w:rFonts w:ascii="標楷體" w:eastAsia="標楷體" w:hAnsi="標楷體"/>
              </w:rPr>
            </w:pPr>
          </w:p>
        </w:tc>
        <w:tc>
          <w:tcPr>
            <w:tcW w:w="624" w:type="pct"/>
          </w:tcPr>
          <w:p w14:paraId="57D3B733" w14:textId="447BBD0D" w:rsidR="00E24265" w:rsidRPr="00615D4B" w:rsidDel="00CB3FDD" w:rsidRDefault="00E24265" w:rsidP="005F76AD">
            <w:pPr>
              <w:rPr>
                <w:del w:id="17419" w:author="阿毛" w:date="2021-05-21T17:54:00Z"/>
                <w:rFonts w:ascii="標楷體" w:eastAsia="標楷體" w:hAnsi="標楷體"/>
              </w:rPr>
            </w:pPr>
          </w:p>
        </w:tc>
        <w:tc>
          <w:tcPr>
            <w:tcW w:w="537" w:type="pct"/>
          </w:tcPr>
          <w:p w14:paraId="70281589" w14:textId="5A10714A" w:rsidR="00E24265" w:rsidRPr="00615D4B" w:rsidDel="00CB3FDD" w:rsidRDefault="00E24265" w:rsidP="005F76AD">
            <w:pPr>
              <w:rPr>
                <w:del w:id="17420" w:author="阿毛" w:date="2021-05-21T17:54:00Z"/>
                <w:rFonts w:ascii="標楷體" w:eastAsia="標楷體" w:hAnsi="標楷體"/>
              </w:rPr>
            </w:pPr>
          </w:p>
        </w:tc>
        <w:tc>
          <w:tcPr>
            <w:tcW w:w="299" w:type="pct"/>
          </w:tcPr>
          <w:p w14:paraId="4CCF2C31" w14:textId="43D70E5B" w:rsidR="00E24265" w:rsidRPr="00615D4B" w:rsidDel="00CB3FDD" w:rsidRDefault="00E24265" w:rsidP="005F76AD">
            <w:pPr>
              <w:rPr>
                <w:del w:id="17421" w:author="阿毛" w:date="2021-05-21T17:54:00Z"/>
                <w:rFonts w:ascii="標楷體" w:eastAsia="標楷體" w:hAnsi="標楷體"/>
              </w:rPr>
            </w:pPr>
          </w:p>
        </w:tc>
        <w:tc>
          <w:tcPr>
            <w:tcW w:w="299" w:type="pct"/>
          </w:tcPr>
          <w:p w14:paraId="42DF44B8" w14:textId="2C4E972C" w:rsidR="00E24265" w:rsidRPr="00615D4B" w:rsidDel="00CB3FDD" w:rsidRDefault="00E24265" w:rsidP="005F76AD">
            <w:pPr>
              <w:rPr>
                <w:del w:id="17422" w:author="阿毛" w:date="2021-05-21T17:54:00Z"/>
                <w:rFonts w:ascii="標楷體" w:eastAsia="標楷體" w:hAnsi="標楷體"/>
              </w:rPr>
            </w:pPr>
          </w:p>
        </w:tc>
        <w:tc>
          <w:tcPr>
            <w:tcW w:w="1643" w:type="pct"/>
          </w:tcPr>
          <w:p w14:paraId="0A5C166C" w14:textId="5E0A2BDA" w:rsidR="00E24265" w:rsidRPr="00615D4B" w:rsidDel="00CB3FDD" w:rsidRDefault="00E24265" w:rsidP="005F76AD">
            <w:pPr>
              <w:rPr>
                <w:del w:id="17423" w:author="阿毛" w:date="2021-05-21T17:54:00Z"/>
                <w:rFonts w:ascii="標楷體" w:eastAsia="標楷體" w:hAnsi="標楷體"/>
              </w:rPr>
            </w:pPr>
          </w:p>
        </w:tc>
      </w:tr>
      <w:tr w:rsidR="00E24265" w:rsidRPr="00615D4B" w:rsidDel="00CB3FDD" w14:paraId="1C810525" w14:textId="14D5A9F4" w:rsidTr="005F76AD">
        <w:trPr>
          <w:trHeight w:val="291"/>
          <w:jc w:val="center"/>
          <w:del w:id="17424" w:author="阿毛" w:date="2021-05-21T17:54:00Z"/>
        </w:trPr>
        <w:tc>
          <w:tcPr>
            <w:tcW w:w="219" w:type="pct"/>
          </w:tcPr>
          <w:p w14:paraId="462DBE41" w14:textId="2E09A5A7" w:rsidR="00E24265" w:rsidRPr="005E579A" w:rsidDel="00CB3FDD" w:rsidRDefault="00E24265" w:rsidP="005F76AD">
            <w:pPr>
              <w:pStyle w:val="af9"/>
              <w:numPr>
                <w:ilvl w:val="0"/>
                <w:numId w:val="60"/>
              </w:numPr>
              <w:ind w:leftChars="0"/>
              <w:rPr>
                <w:del w:id="17425" w:author="阿毛" w:date="2021-05-21T17:54:00Z"/>
                <w:rFonts w:ascii="標楷體" w:eastAsia="標楷體" w:hAnsi="標楷體"/>
              </w:rPr>
            </w:pPr>
          </w:p>
        </w:tc>
        <w:tc>
          <w:tcPr>
            <w:tcW w:w="756" w:type="pct"/>
          </w:tcPr>
          <w:p w14:paraId="63E8AB3D" w14:textId="7313C199" w:rsidR="00E24265" w:rsidRPr="00615D4B" w:rsidDel="00CB3FDD" w:rsidRDefault="00E24265" w:rsidP="005F76AD">
            <w:pPr>
              <w:rPr>
                <w:del w:id="17426" w:author="阿毛" w:date="2021-05-21T17:54:00Z"/>
                <w:rFonts w:ascii="標楷體" w:eastAsia="標楷體" w:hAnsi="標楷體"/>
              </w:rPr>
            </w:pPr>
            <w:del w:id="17427" w:author="阿毛" w:date="2021-05-21T17:54:00Z">
              <w:r w:rsidRPr="004431A8" w:rsidDel="00CB3FDD">
                <w:rPr>
                  <w:rFonts w:ascii="標楷體" w:eastAsia="標楷體" w:hAnsi="標楷體" w:hint="eastAsia"/>
                </w:rPr>
                <w:delText>調解申請日</w:delText>
              </w:r>
            </w:del>
          </w:p>
        </w:tc>
        <w:tc>
          <w:tcPr>
            <w:tcW w:w="624" w:type="pct"/>
          </w:tcPr>
          <w:p w14:paraId="6FFE2504" w14:textId="57F70982" w:rsidR="00E24265" w:rsidRPr="00615D4B" w:rsidDel="00CB3FDD" w:rsidRDefault="00E24265" w:rsidP="005F76AD">
            <w:pPr>
              <w:rPr>
                <w:del w:id="17428" w:author="阿毛" w:date="2021-05-21T17:54:00Z"/>
                <w:rFonts w:ascii="標楷體" w:eastAsia="標楷體" w:hAnsi="標楷體"/>
              </w:rPr>
            </w:pPr>
          </w:p>
        </w:tc>
        <w:tc>
          <w:tcPr>
            <w:tcW w:w="624" w:type="pct"/>
          </w:tcPr>
          <w:p w14:paraId="03DEECD7" w14:textId="3B34B50A" w:rsidR="00E24265" w:rsidRPr="00615D4B" w:rsidDel="00CB3FDD" w:rsidRDefault="00E24265" w:rsidP="005F76AD">
            <w:pPr>
              <w:rPr>
                <w:del w:id="17429" w:author="阿毛" w:date="2021-05-21T17:54:00Z"/>
                <w:rFonts w:ascii="標楷體" w:eastAsia="標楷體" w:hAnsi="標楷體"/>
              </w:rPr>
            </w:pPr>
          </w:p>
        </w:tc>
        <w:tc>
          <w:tcPr>
            <w:tcW w:w="537" w:type="pct"/>
          </w:tcPr>
          <w:p w14:paraId="1A309441" w14:textId="7012214A" w:rsidR="00E24265" w:rsidRPr="00615D4B" w:rsidDel="00CB3FDD" w:rsidRDefault="00E24265" w:rsidP="005F76AD">
            <w:pPr>
              <w:rPr>
                <w:del w:id="17430" w:author="阿毛" w:date="2021-05-21T17:54:00Z"/>
                <w:rFonts w:ascii="標楷體" w:eastAsia="標楷體" w:hAnsi="標楷體"/>
              </w:rPr>
            </w:pPr>
          </w:p>
        </w:tc>
        <w:tc>
          <w:tcPr>
            <w:tcW w:w="299" w:type="pct"/>
          </w:tcPr>
          <w:p w14:paraId="54B4322A" w14:textId="0293F9DD" w:rsidR="00E24265" w:rsidRPr="00615D4B" w:rsidDel="00CB3FDD" w:rsidRDefault="00E24265" w:rsidP="005F76AD">
            <w:pPr>
              <w:rPr>
                <w:del w:id="17431" w:author="阿毛" w:date="2021-05-21T17:54:00Z"/>
                <w:rFonts w:ascii="標楷體" w:eastAsia="標楷體" w:hAnsi="標楷體"/>
              </w:rPr>
            </w:pPr>
          </w:p>
        </w:tc>
        <w:tc>
          <w:tcPr>
            <w:tcW w:w="299" w:type="pct"/>
          </w:tcPr>
          <w:p w14:paraId="1FF56A13" w14:textId="01E54F02" w:rsidR="00E24265" w:rsidRPr="00615D4B" w:rsidDel="00CB3FDD" w:rsidRDefault="00E24265" w:rsidP="005F76AD">
            <w:pPr>
              <w:rPr>
                <w:del w:id="17432" w:author="阿毛" w:date="2021-05-21T17:54:00Z"/>
                <w:rFonts w:ascii="標楷體" w:eastAsia="標楷體" w:hAnsi="標楷體"/>
              </w:rPr>
            </w:pPr>
          </w:p>
        </w:tc>
        <w:tc>
          <w:tcPr>
            <w:tcW w:w="1643" w:type="pct"/>
          </w:tcPr>
          <w:p w14:paraId="24F31533" w14:textId="5514AA4A" w:rsidR="00E24265" w:rsidRPr="00615D4B" w:rsidDel="00CB3FDD" w:rsidRDefault="00E24265" w:rsidP="005F76AD">
            <w:pPr>
              <w:rPr>
                <w:del w:id="17433" w:author="阿毛" w:date="2021-05-21T17:54:00Z"/>
                <w:rFonts w:ascii="標楷體" w:eastAsia="標楷體" w:hAnsi="標楷體"/>
              </w:rPr>
            </w:pPr>
          </w:p>
        </w:tc>
      </w:tr>
      <w:tr w:rsidR="00E24265" w:rsidRPr="00615D4B" w:rsidDel="00CB3FDD" w14:paraId="0AD2E72F" w14:textId="2D37E5B7" w:rsidTr="005F76AD">
        <w:trPr>
          <w:trHeight w:val="291"/>
          <w:jc w:val="center"/>
          <w:del w:id="17434" w:author="阿毛" w:date="2021-05-21T17:54:00Z"/>
        </w:trPr>
        <w:tc>
          <w:tcPr>
            <w:tcW w:w="219" w:type="pct"/>
          </w:tcPr>
          <w:p w14:paraId="1CAF1816" w14:textId="63E5B601" w:rsidR="00E24265" w:rsidRPr="005E579A" w:rsidDel="00CB3FDD" w:rsidRDefault="00E24265" w:rsidP="005F76AD">
            <w:pPr>
              <w:pStyle w:val="af9"/>
              <w:numPr>
                <w:ilvl w:val="0"/>
                <w:numId w:val="60"/>
              </w:numPr>
              <w:ind w:leftChars="0"/>
              <w:rPr>
                <w:del w:id="17435" w:author="阿毛" w:date="2021-05-21T17:54:00Z"/>
                <w:rFonts w:ascii="標楷體" w:eastAsia="標楷體" w:hAnsi="標楷體"/>
              </w:rPr>
            </w:pPr>
          </w:p>
        </w:tc>
        <w:tc>
          <w:tcPr>
            <w:tcW w:w="756" w:type="pct"/>
          </w:tcPr>
          <w:p w14:paraId="043BCDF3" w14:textId="2DB2A0A0" w:rsidR="00E24265" w:rsidRPr="00615D4B" w:rsidDel="00CB3FDD" w:rsidRDefault="00E24265" w:rsidP="005F76AD">
            <w:pPr>
              <w:rPr>
                <w:del w:id="17436" w:author="阿毛" w:date="2021-05-21T17:54:00Z"/>
                <w:rFonts w:ascii="標楷體" w:eastAsia="標楷體" w:hAnsi="標楷體"/>
              </w:rPr>
            </w:pPr>
            <w:del w:id="17437" w:author="阿毛" w:date="2021-05-21T17:54:00Z">
              <w:r w:rsidRPr="004431A8" w:rsidDel="00CB3FDD">
                <w:rPr>
                  <w:rFonts w:ascii="標楷體" w:eastAsia="標楷體" w:hAnsi="標楷體" w:hint="eastAsia"/>
                </w:rPr>
                <w:delText>受理調解機構代號</w:delText>
              </w:r>
            </w:del>
          </w:p>
        </w:tc>
        <w:tc>
          <w:tcPr>
            <w:tcW w:w="624" w:type="pct"/>
          </w:tcPr>
          <w:p w14:paraId="0558A179" w14:textId="38C8DC23" w:rsidR="00E24265" w:rsidRPr="00615D4B" w:rsidDel="00CB3FDD" w:rsidRDefault="00E24265" w:rsidP="005F76AD">
            <w:pPr>
              <w:rPr>
                <w:del w:id="17438" w:author="阿毛" w:date="2021-05-21T17:54:00Z"/>
                <w:rFonts w:ascii="標楷體" w:eastAsia="標楷體" w:hAnsi="標楷體"/>
              </w:rPr>
            </w:pPr>
          </w:p>
        </w:tc>
        <w:tc>
          <w:tcPr>
            <w:tcW w:w="624" w:type="pct"/>
          </w:tcPr>
          <w:p w14:paraId="3437494B" w14:textId="0CB20588" w:rsidR="00E24265" w:rsidRPr="00615D4B" w:rsidDel="00CB3FDD" w:rsidRDefault="00E24265" w:rsidP="005F76AD">
            <w:pPr>
              <w:rPr>
                <w:del w:id="17439" w:author="阿毛" w:date="2021-05-21T17:54:00Z"/>
                <w:rFonts w:ascii="標楷體" w:eastAsia="標楷體" w:hAnsi="標楷體"/>
              </w:rPr>
            </w:pPr>
          </w:p>
        </w:tc>
        <w:tc>
          <w:tcPr>
            <w:tcW w:w="537" w:type="pct"/>
          </w:tcPr>
          <w:p w14:paraId="48038DC6" w14:textId="248AEB94" w:rsidR="00E24265" w:rsidRPr="00615D4B" w:rsidDel="00CB3FDD" w:rsidRDefault="00E24265" w:rsidP="005F76AD">
            <w:pPr>
              <w:rPr>
                <w:del w:id="17440" w:author="阿毛" w:date="2021-05-21T17:54:00Z"/>
                <w:rFonts w:ascii="標楷體" w:eastAsia="標楷體" w:hAnsi="標楷體"/>
              </w:rPr>
            </w:pPr>
          </w:p>
        </w:tc>
        <w:tc>
          <w:tcPr>
            <w:tcW w:w="299" w:type="pct"/>
          </w:tcPr>
          <w:p w14:paraId="4B62C25D" w14:textId="007C56F3" w:rsidR="00E24265" w:rsidRPr="00615D4B" w:rsidDel="00CB3FDD" w:rsidRDefault="00E24265" w:rsidP="005F76AD">
            <w:pPr>
              <w:rPr>
                <w:del w:id="17441" w:author="阿毛" w:date="2021-05-21T17:54:00Z"/>
                <w:rFonts w:ascii="標楷體" w:eastAsia="標楷體" w:hAnsi="標楷體"/>
              </w:rPr>
            </w:pPr>
          </w:p>
        </w:tc>
        <w:tc>
          <w:tcPr>
            <w:tcW w:w="299" w:type="pct"/>
          </w:tcPr>
          <w:p w14:paraId="26C75708" w14:textId="3D205503" w:rsidR="00E24265" w:rsidRPr="00615D4B" w:rsidDel="00CB3FDD" w:rsidRDefault="00E24265" w:rsidP="005F76AD">
            <w:pPr>
              <w:rPr>
                <w:del w:id="17442" w:author="阿毛" w:date="2021-05-21T17:54:00Z"/>
                <w:rFonts w:ascii="標楷體" w:eastAsia="標楷體" w:hAnsi="標楷體"/>
              </w:rPr>
            </w:pPr>
          </w:p>
        </w:tc>
        <w:tc>
          <w:tcPr>
            <w:tcW w:w="1643" w:type="pct"/>
          </w:tcPr>
          <w:p w14:paraId="4862A14D" w14:textId="1C6A186E" w:rsidR="00E24265" w:rsidRPr="00615D4B" w:rsidDel="00CB3FDD" w:rsidRDefault="00E24265" w:rsidP="005F76AD">
            <w:pPr>
              <w:rPr>
                <w:del w:id="17443" w:author="阿毛" w:date="2021-05-21T17:54:00Z"/>
                <w:rFonts w:ascii="標楷體" w:eastAsia="標楷體" w:hAnsi="標楷體"/>
              </w:rPr>
            </w:pPr>
          </w:p>
        </w:tc>
      </w:tr>
      <w:tr w:rsidR="00E24265" w:rsidRPr="00615D4B" w:rsidDel="00CB3FDD" w14:paraId="788398EC" w14:textId="5C69F286" w:rsidTr="005F76AD">
        <w:trPr>
          <w:trHeight w:val="291"/>
          <w:jc w:val="center"/>
          <w:del w:id="17444" w:author="阿毛" w:date="2021-05-21T17:54:00Z"/>
        </w:trPr>
        <w:tc>
          <w:tcPr>
            <w:tcW w:w="219" w:type="pct"/>
          </w:tcPr>
          <w:p w14:paraId="57FBB23E" w14:textId="54746855" w:rsidR="00E24265" w:rsidRPr="005E579A" w:rsidDel="00CB3FDD" w:rsidRDefault="00E24265" w:rsidP="005F76AD">
            <w:pPr>
              <w:pStyle w:val="af9"/>
              <w:numPr>
                <w:ilvl w:val="0"/>
                <w:numId w:val="60"/>
              </w:numPr>
              <w:ind w:leftChars="0"/>
              <w:rPr>
                <w:del w:id="17445" w:author="阿毛" w:date="2021-05-21T17:54:00Z"/>
                <w:rFonts w:ascii="標楷體" w:eastAsia="標楷體" w:hAnsi="標楷體"/>
              </w:rPr>
            </w:pPr>
          </w:p>
        </w:tc>
        <w:tc>
          <w:tcPr>
            <w:tcW w:w="756" w:type="pct"/>
          </w:tcPr>
          <w:p w14:paraId="6DF1C8E4" w14:textId="1A890C20" w:rsidR="00E24265" w:rsidRPr="00615D4B" w:rsidDel="00CB3FDD" w:rsidRDefault="00E24265" w:rsidP="005F76AD">
            <w:pPr>
              <w:rPr>
                <w:del w:id="17446" w:author="阿毛" w:date="2021-05-21T17:54:00Z"/>
                <w:rFonts w:ascii="標楷體" w:eastAsia="標楷體" w:hAnsi="標楷體"/>
              </w:rPr>
            </w:pPr>
            <w:del w:id="17447" w:author="阿毛" w:date="2021-05-21T17:54:00Z">
              <w:r w:rsidRPr="004431A8" w:rsidDel="00CB3FDD">
                <w:rPr>
                  <w:rFonts w:ascii="標楷體" w:eastAsia="標楷體" w:hAnsi="標楷體" w:hint="eastAsia"/>
                </w:rPr>
                <w:delText>債務人戶籍之郵遞區號及地址</w:delText>
              </w:r>
            </w:del>
          </w:p>
        </w:tc>
        <w:tc>
          <w:tcPr>
            <w:tcW w:w="624" w:type="pct"/>
          </w:tcPr>
          <w:p w14:paraId="6FB4C0E5" w14:textId="16A2F7A7" w:rsidR="00E24265" w:rsidRPr="00615D4B" w:rsidDel="00CB3FDD" w:rsidRDefault="00E24265" w:rsidP="005F76AD">
            <w:pPr>
              <w:rPr>
                <w:del w:id="17448" w:author="阿毛" w:date="2021-05-21T17:54:00Z"/>
                <w:rFonts w:ascii="標楷體" w:eastAsia="標楷體" w:hAnsi="標楷體"/>
              </w:rPr>
            </w:pPr>
          </w:p>
        </w:tc>
        <w:tc>
          <w:tcPr>
            <w:tcW w:w="624" w:type="pct"/>
          </w:tcPr>
          <w:p w14:paraId="04590AF4" w14:textId="050374D9" w:rsidR="00E24265" w:rsidRPr="00615D4B" w:rsidDel="00CB3FDD" w:rsidRDefault="00E24265" w:rsidP="005F76AD">
            <w:pPr>
              <w:rPr>
                <w:del w:id="17449" w:author="阿毛" w:date="2021-05-21T17:54:00Z"/>
                <w:rFonts w:ascii="標楷體" w:eastAsia="標楷體" w:hAnsi="標楷體"/>
              </w:rPr>
            </w:pPr>
          </w:p>
        </w:tc>
        <w:tc>
          <w:tcPr>
            <w:tcW w:w="537" w:type="pct"/>
          </w:tcPr>
          <w:p w14:paraId="6705EC8F" w14:textId="70A65EA1" w:rsidR="00E24265" w:rsidRPr="00615D4B" w:rsidDel="00CB3FDD" w:rsidRDefault="00E24265" w:rsidP="005F76AD">
            <w:pPr>
              <w:rPr>
                <w:del w:id="17450" w:author="阿毛" w:date="2021-05-21T17:54:00Z"/>
                <w:rFonts w:ascii="標楷體" w:eastAsia="標楷體" w:hAnsi="標楷體"/>
              </w:rPr>
            </w:pPr>
          </w:p>
        </w:tc>
        <w:tc>
          <w:tcPr>
            <w:tcW w:w="299" w:type="pct"/>
          </w:tcPr>
          <w:p w14:paraId="69511372" w14:textId="3989305D" w:rsidR="00E24265" w:rsidRPr="00615D4B" w:rsidDel="00CB3FDD" w:rsidRDefault="00E24265" w:rsidP="005F76AD">
            <w:pPr>
              <w:rPr>
                <w:del w:id="17451" w:author="阿毛" w:date="2021-05-21T17:54:00Z"/>
                <w:rFonts w:ascii="標楷體" w:eastAsia="標楷體" w:hAnsi="標楷體"/>
              </w:rPr>
            </w:pPr>
          </w:p>
        </w:tc>
        <w:tc>
          <w:tcPr>
            <w:tcW w:w="299" w:type="pct"/>
          </w:tcPr>
          <w:p w14:paraId="6663F306" w14:textId="5F112C96" w:rsidR="00E24265" w:rsidRPr="00615D4B" w:rsidDel="00CB3FDD" w:rsidRDefault="00E24265" w:rsidP="005F76AD">
            <w:pPr>
              <w:rPr>
                <w:del w:id="17452" w:author="阿毛" w:date="2021-05-21T17:54:00Z"/>
                <w:rFonts w:ascii="標楷體" w:eastAsia="標楷體" w:hAnsi="標楷體"/>
              </w:rPr>
            </w:pPr>
          </w:p>
        </w:tc>
        <w:tc>
          <w:tcPr>
            <w:tcW w:w="1643" w:type="pct"/>
          </w:tcPr>
          <w:p w14:paraId="236F1BA0" w14:textId="30E8574D" w:rsidR="00E24265" w:rsidRPr="00615D4B" w:rsidDel="00CB3FDD" w:rsidRDefault="00E24265" w:rsidP="005F76AD">
            <w:pPr>
              <w:rPr>
                <w:del w:id="17453" w:author="阿毛" w:date="2021-05-21T17:54:00Z"/>
                <w:rFonts w:ascii="標楷體" w:eastAsia="標楷體" w:hAnsi="標楷體"/>
              </w:rPr>
            </w:pPr>
          </w:p>
        </w:tc>
      </w:tr>
      <w:tr w:rsidR="00E24265" w:rsidRPr="00615D4B" w:rsidDel="00CB3FDD" w14:paraId="1E0F279B" w14:textId="3F973924" w:rsidTr="005F76AD">
        <w:trPr>
          <w:trHeight w:val="291"/>
          <w:jc w:val="center"/>
          <w:del w:id="17454" w:author="阿毛" w:date="2021-05-21T17:54:00Z"/>
        </w:trPr>
        <w:tc>
          <w:tcPr>
            <w:tcW w:w="219" w:type="pct"/>
          </w:tcPr>
          <w:p w14:paraId="6B8E80BB" w14:textId="6789D871" w:rsidR="00E24265" w:rsidRPr="005E579A" w:rsidDel="00CB3FDD" w:rsidRDefault="00E24265" w:rsidP="005F76AD">
            <w:pPr>
              <w:pStyle w:val="af9"/>
              <w:numPr>
                <w:ilvl w:val="0"/>
                <w:numId w:val="60"/>
              </w:numPr>
              <w:ind w:leftChars="0"/>
              <w:rPr>
                <w:del w:id="17455" w:author="阿毛" w:date="2021-05-21T17:54:00Z"/>
                <w:rFonts w:ascii="標楷體" w:eastAsia="標楷體" w:hAnsi="標楷體"/>
              </w:rPr>
            </w:pPr>
          </w:p>
        </w:tc>
        <w:tc>
          <w:tcPr>
            <w:tcW w:w="756" w:type="pct"/>
          </w:tcPr>
          <w:p w14:paraId="54ED6E75" w14:textId="1BDE5469" w:rsidR="00E24265" w:rsidRPr="00615D4B" w:rsidDel="00CB3FDD" w:rsidRDefault="00E24265" w:rsidP="005F76AD">
            <w:pPr>
              <w:rPr>
                <w:del w:id="17456" w:author="阿毛" w:date="2021-05-21T17:54:00Z"/>
                <w:rFonts w:ascii="標楷體" w:eastAsia="標楷體" w:hAnsi="標楷體"/>
              </w:rPr>
            </w:pPr>
            <w:del w:id="17457" w:author="阿毛" w:date="2021-05-21T17:54:00Z">
              <w:r w:rsidRPr="004431A8" w:rsidDel="00CB3FDD">
                <w:rPr>
                  <w:rFonts w:ascii="標楷體" w:eastAsia="標楷體" w:hAnsi="標楷體" w:hint="eastAsia"/>
                </w:rPr>
                <w:delText>債務人通訊地之郵遞區號及地址</w:delText>
              </w:r>
            </w:del>
          </w:p>
        </w:tc>
        <w:tc>
          <w:tcPr>
            <w:tcW w:w="624" w:type="pct"/>
          </w:tcPr>
          <w:p w14:paraId="33B36754" w14:textId="3B590DFF" w:rsidR="00E24265" w:rsidRPr="00615D4B" w:rsidDel="00CB3FDD" w:rsidRDefault="00E24265" w:rsidP="005F76AD">
            <w:pPr>
              <w:rPr>
                <w:del w:id="17458" w:author="阿毛" w:date="2021-05-21T17:54:00Z"/>
                <w:rFonts w:ascii="標楷體" w:eastAsia="標楷體" w:hAnsi="標楷體"/>
              </w:rPr>
            </w:pPr>
          </w:p>
        </w:tc>
        <w:tc>
          <w:tcPr>
            <w:tcW w:w="624" w:type="pct"/>
          </w:tcPr>
          <w:p w14:paraId="048FDFC8" w14:textId="627ABEE9" w:rsidR="00E24265" w:rsidRPr="00615D4B" w:rsidDel="00CB3FDD" w:rsidRDefault="00E24265" w:rsidP="005F76AD">
            <w:pPr>
              <w:rPr>
                <w:del w:id="17459" w:author="阿毛" w:date="2021-05-21T17:54:00Z"/>
                <w:rFonts w:ascii="標楷體" w:eastAsia="標楷體" w:hAnsi="標楷體"/>
              </w:rPr>
            </w:pPr>
          </w:p>
        </w:tc>
        <w:tc>
          <w:tcPr>
            <w:tcW w:w="537" w:type="pct"/>
          </w:tcPr>
          <w:p w14:paraId="1E889C1A" w14:textId="19FAD13B" w:rsidR="00E24265" w:rsidRPr="00615D4B" w:rsidDel="00CB3FDD" w:rsidRDefault="00E24265" w:rsidP="005F76AD">
            <w:pPr>
              <w:rPr>
                <w:del w:id="17460" w:author="阿毛" w:date="2021-05-21T17:54:00Z"/>
                <w:rFonts w:ascii="標楷體" w:eastAsia="標楷體" w:hAnsi="標楷體"/>
              </w:rPr>
            </w:pPr>
          </w:p>
        </w:tc>
        <w:tc>
          <w:tcPr>
            <w:tcW w:w="299" w:type="pct"/>
          </w:tcPr>
          <w:p w14:paraId="79D95DDE" w14:textId="46397D14" w:rsidR="00E24265" w:rsidRPr="00615D4B" w:rsidDel="00CB3FDD" w:rsidRDefault="00E24265" w:rsidP="005F76AD">
            <w:pPr>
              <w:rPr>
                <w:del w:id="17461" w:author="阿毛" w:date="2021-05-21T17:54:00Z"/>
                <w:rFonts w:ascii="標楷體" w:eastAsia="標楷體" w:hAnsi="標楷體"/>
              </w:rPr>
            </w:pPr>
          </w:p>
        </w:tc>
        <w:tc>
          <w:tcPr>
            <w:tcW w:w="299" w:type="pct"/>
          </w:tcPr>
          <w:p w14:paraId="22F31858" w14:textId="26804E65" w:rsidR="00E24265" w:rsidRPr="00615D4B" w:rsidDel="00CB3FDD" w:rsidRDefault="00E24265" w:rsidP="005F76AD">
            <w:pPr>
              <w:rPr>
                <w:del w:id="17462" w:author="阿毛" w:date="2021-05-21T17:54:00Z"/>
                <w:rFonts w:ascii="標楷體" w:eastAsia="標楷體" w:hAnsi="標楷體"/>
              </w:rPr>
            </w:pPr>
          </w:p>
        </w:tc>
        <w:tc>
          <w:tcPr>
            <w:tcW w:w="1643" w:type="pct"/>
          </w:tcPr>
          <w:p w14:paraId="62F9A3D6" w14:textId="234C4246" w:rsidR="00E24265" w:rsidRPr="00615D4B" w:rsidDel="00CB3FDD" w:rsidRDefault="00E24265" w:rsidP="005F76AD">
            <w:pPr>
              <w:rPr>
                <w:del w:id="17463" w:author="阿毛" w:date="2021-05-21T17:54:00Z"/>
                <w:rFonts w:ascii="標楷體" w:eastAsia="標楷體" w:hAnsi="標楷體"/>
              </w:rPr>
            </w:pPr>
          </w:p>
        </w:tc>
      </w:tr>
      <w:tr w:rsidR="00E24265" w:rsidRPr="00615D4B" w:rsidDel="00CB3FDD" w14:paraId="53B83348" w14:textId="593A2B29" w:rsidTr="005F76AD">
        <w:trPr>
          <w:trHeight w:val="291"/>
          <w:jc w:val="center"/>
          <w:del w:id="17464" w:author="阿毛" w:date="2021-05-21T17:54:00Z"/>
        </w:trPr>
        <w:tc>
          <w:tcPr>
            <w:tcW w:w="219" w:type="pct"/>
          </w:tcPr>
          <w:p w14:paraId="466F1723" w14:textId="2777FF62" w:rsidR="00E24265" w:rsidRPr="005E579A" w:rsidDel="00CB3FDD" w:rsidRDefault="00E24265" w:rsidP="005F76AD">
            <w:pPr>
              <w:pStyle w:val="af9"/>
              <w:numPr>
                <w:ilvl w:val="0"/>
                <w:numId w:val="60"/>
              </w:numPr>
              <w:ind w:leftChars="0"/>
              <w:rPr>
                <w:del w:id="17465" w:author="阿毛" w:date="2021-05-21T17:54:00Z"/>
                <w:rFonts w:ascii="標楷體" w:eastAsia="標楷體" w:hAnsi="標楷體"/>
              </w:rPr>
            </w:pPr>
          </w:p>
        </w:tc>
        <w:tc>
          <w:tcPr>
            <w:tcW w:w="756" w:type="pct"/>
          </w:tcPr>
          <w:p w14:paraId="2ED76B8A" w14:textId="5D81D8A8" w:rsidR="00E24265" w:rsidRPr="00615D4B" w:rsidDel="00CB3FDD" w:rsidRDefault="00E24265" w:rsidP="005F76AD">
            <w:pPr>
              <w:rPr>
                <w:del w:id="17466" w:author="阿毛" w:date="2021-05-21T17:54:00Z"/>
                <w:rFonts w:ascii="標楷體" w:eastAsia="標楷體" w:hAnsi="標楷體"/>
              </w:rPr>
            </w:pPr>
            <w:del w:id="17467" w:author="阿毛" w:date="2021-05-21T17:54:00Z">
              <w:r w:rsidRPr="004431A8" w:rsidDel="00CB3FDD">
                <w:rPr>
                  <w:rFonts w:ascii="標楷體" w:eastAsia="標楷體" w:hAnsi="標楷體" w:hint="eastAsia"/>
                </w:rPr>
                <w:delText>債務人戶籍電話</w:delText>
              </w:r>
            </w:del>
          </w:p>
        </w:tc>
        <w:tc>
          <w:tcPr>
            <w:tcW w:w="624" w:type="pct"/>
          </w:tcPr>
          <w:p w14:paraId="19454E19" w14:textId="59618636" w:rsidR="00E24265" w:rsidRPr="00615D4B" w:rsidDel="00CB3FDD" w:rsidRDefault="00E24265" w:rsidP="005F76AD">
            <w:pPr>
              <w:rPr>
                <w:del w:id="17468" w:author="阿毛" w:date="2021-05-21T17:54:00Z"/>
                <w:rFonts w:ascii="標楷體" w:eastAsia="標楷體" w:hAnsi="標楷體"/>
              </w:rPr>
            </w:pPr>
          </w:p>
        </w:tc>
        <w:tc>
          <w:tcPr>
            <w:tcW w:w="624" w:type="pct"/>
          </w:tcPr>
          <w:p w14:paraId="12D1DB11" w14:textId="0D66B603" w:rsidR="00E24265" w:rsidRPr="00615D4B" w:rsidDel="00CB3FDD" w:rsidRDefault="00E24265" w:rsidP="005F76AD">
            <w:pPr>
              <w:rPr>
                <w:del w:id="17469" w:author="阿毛" w:date="2021-05-21T17:54:00Z"/>
                <w:rFonts w:ascii="標楷體" w:eastAsia="標楷體" w:hAnsi="標楷體"/>
              </w:rPr>
            </w:pPr>
          </w:p>
        </w:tc>
        <w:tc>
          <w:tcPr>
            <w:tcW w:w="537" w:type="pct"/>
          </w:tcPr>
          <w:p w14:paraId="17CDE7AE" w14:textId="38615640" w:rsidR="00E24265" w:rsidRPr="00615D4B" w:rsidDel="00CB3FDD" w:rsidRDefault="00E24265" w:rsidP="005F76AD">
            <w:pPr>
              <w:rPr>
                <w:del w:id="17470" w:author="阿毛" w:date="2021-05-21T17:54:00Z"/>
                <w:rFonts w:ascii="標楷體" w:eastAsia="標楷體" w:hAnsi="標楷體"/>
              </w:rPr>
            </w:pPr>
          </w:p>
        </w:tc>
        <w:tc>
          <w:tcPr>
            <w:tcW w:w="299" w:type="pct"/>
          </w:tcPr>
          <w:p w14:paraId="513DC325" w14:textId="0936A1D5" w:rsidR="00E24265" w:rsidRPr="00615D4B" w:rsidDel="00CB3FDD" w:rsidRDefault="00E24265" w:rsidP="005F76AD">
            <w:pPr>
              <w:rPr>
                <w:del w:id="17471" w:author="阿毛" w:date="2021-05-21T17:54:00Z"/>
                <w:rFonts w:ascii="標楷體" w:eastAsia="標楷體" w:hAnsi="標楷體"/>
              </w:rPr>
            </w:pPr>
          </w:p>
        </w:tc>
        <w:tc>
          <w:tcPr>
            <w:tcW w:w="299" w:type="pct"/>
          </w:tcPr>
          <w:p w14:paraId="4974407A" w14:textId="0FEB0DEC" w:rsidR="00E24265" w:rsidRPr="00615D4B" w:rsidDel="00CB3FDD" w:rsidRDefault="00E24265" w:rsidP="005F76AD">
            <w:pPr>
              <w:rPr>
                <w:del w:id="17472" w:author="阿毛" w:date="2021-05-21T17:54:00Z"/>
                <w:rFonts w:ascii="標楷體" w:eastAsia="標楷體" w:hAnsi="標楷體"/>
              </w:rPr>
            </w:pPr>
          </w:p>
        </w:tc>
        <w:tc>
          <w:tcPr>
            <w:tcW w:w="1643" w:type="pct"/>
          </w:tcPr>
          <w:p w14:paraId="0BDA6097" w14:textId="4781CA49" w:rsidR="00E24265" w:rsidRPr="00615D4B" w:rsidDel="00CB3FDD" w:rsidRDefault="00E24265" w:rsidP="005F76AD">
            <w:pPr>
              <w:rPr>
                <w:del w:id="17473" w:author="阿毛" w:date="2021-05-21T17:54:00Z"/>
                <w:rFonts w:ascii="標楷體" w:eastAsia="標楷體" w:hAnsi="標楷體"/>
              </w:rPr>
            </w:pPr>
          </w:p>
        </w:tc>
      </w:tr>
      <w:tr w:rsidR="00E24265" w:rsidRPr="00615D4B" w:rsidDel="00CB3FDD" w14:paraId="64842B86" w14:textId="55054079" w:rsidTr="005F76AD">
        <w:trPr>
          <w:trHeight w:val="291"/>
          <w:jc w:val="center"/>
          <w:del w:id="17474" w:author="阿毛" w:date="2021-05-21T17:54:00Z"/>
        </w:trPr>
        <w:tc>
          <w:tcPr>
            <w:tcW w:w="219" w:type="pct"/>
          </w:tcPr>
          <w:p w14:paraId="5C94345C" w14:textId="2796992A" w:rsidR="00E24265" w:rsidRPr="005E579A" w:rsidDel="00CB3FDD" w:rsidRDefault="00E24265" w:rsidP="005F76AD">
            <w:pPr>
              <w:pStyle w:val="af9"/>
              <w:numPr>
                <w:ilvl w:val="0"/>
                <w:numId w:val="60"/>
              </w:numPr>
              <w:ind w:leftChars="0"/>
              <w:rPr>
                <w:del w:id="17475" w:author="阿毛" w:date="2021-05-21T17:54:00Z"/>
                <w:rFonts w:ascii="標楷體" w:eastAsia="標楷體" w:hAnsi="標楷體"/>
              </w:rPr>
            </w:pPr>
          </w:p>
        </w:tc>
        <w:tc>
          <w:tcPr>
            <w:tcW w:w="756" w:type="pct"/>
          </w:tcPr>
          <w:p w14:paraId="3CA99A25" w14:textId="3206F627" w:rsidR="00E24265" w:rsidRPr="00615D4B" w:rsidDel="00CB3FDD" w:rsidRDefault="00E24265" w:rsidP="005F76AD">
            <w:pPr>
              <w:rPr>
                <w:del w:id="17476" w:author="阿毛" w:date="2021-05-21T17:54:00Z"/>
                <w:rFonts w:ascii="標楷體" w:eastAsia="標楷體" w:hAnsi="標楷體"/>
              </w:rPr>
            </w:pPr>
            <w:del w:id="17477" w:author="阿毛" w:date="2021-05-21T17:54:00Z">
              <w:r w:rsidRPr="004431A8" w:rsidDel="00CB3FDD">
                <w:rPr>
                  <w:rFonts w:ascii="標楷體" w:eastAsia="標楷體" w:hAnsi="標楷體" w:hint="eastAsia"/>
                </w:rPr>
                <w:delText>債務人通訊電話</w:delText>
              </w:r>
            </w:del>
          </w:p>
        </w:tc>
        <w:tc>
          <w:tcPr>
            <w:tcW w:w="624" w:type="pct"/>
          </w:tcPr>
          <w:p w14:paraId="518B466C" w14:textId="501E13E7" w:rsidR="00E24265" w:rsidRPr="00615D4B" w:rsidDel="00CB3FDD" w:rsidRDefault="00E24265" w:rsidP="005F76AD">
            <w:pPr>
              <w:rPr>
                <w:del w:id="17478" w:author="阿毛" w:date="2021-05-21T17:54:00Z"/>
                <w:rFonts w:ascii="標楷體" w:eastAsia="標楷體" w:hAnsi="標楷體"/>
              </w:rPr>
            </w:pPr>
          </w:p>
        </w:tc>
        <w:tc>
          <w:tcPr>
            <w:tcW w:w="624" w:type="pct"/>
          </w:tcPr>
          <w:p w14:paraId="671973ED" w14:textId="2CEE67AD" w:rsidR="00E24265" w:rsidRPr="00615D4B" w:rsidDel="00CB3FDD" w:rsidRDefault="00E24265" w:rsidP="005F76AD">
            <w:pPr>
              <w:rPr>
                <w:del w:id="17479" w:author="阿毛" w:date="2021-05-21T17:54:00Z"/>
                <w:rFonts w:ascii="標楷體" w:eastAsia="標楷體" w:hAnsi="標楷體"/>
              </w:rPr>
            </w:pPr>
          </w:p>
        </w:tc>
        <w:tc>
          <w:tcPr>
            <w:tcW w:w="537" w:type="pct"/>
          </w:tcPr>
          <w:p w14:paraId="56812B01" w14:textId="510C1AC2" w:rsidR="00E24265" w:rsidRPr="00615D4B" w:rsidDel="00CB3FDD" w:rsidRDefault="00E24265" w:rsidP="005F76AD">
            <w:pPr>
              <w:rPr>
                <w:del w:id="17480" w:author="阿毛" w:date="2021-05-21T17:54:00Z"/>
                <w:rFonts w:ascii="標楷體" w:eastAsia="標楷體" w:hAnsi="標楷體"/>
              </w:rPr>
            </w:pPr>
          </w:p>
        </w:tc>
        <w:tc>
          <w:tcPr>
            <w:tcW w:w="299" w:type="pct"/>
          </w:tcPr>
          <w:p w14:paraId="345BB263" w14:textId="586B662F" w:rsidR="00E24265" w:rsidRPr="00615D4B" w:rsidDel="00CB3FDD" w:rsidRDefault="00E24265" w:rsidP="005F76AD">
            <w:pPr>
              <w:rPr>
                <w:del w:id="17481" w:author="阿毛" w:date="2021-05-21T17:54:00Z"/>
                <w:rFonts w:ascii="標楷體" w:eastAsia="標楷體" w:hAnsi="標楷體"/>
              </w:rPr>
            </w:pPr>
          </w:p>
        </w:tc>
        <w:tc>
          <w:tcPr>
            <w:tcW w:w="299" w:type="pct"/>
          </w:tcPr>
          <w:p w14:paraId="3CD73E75" w14:textId="2B3BED85" w:rsidR="00E24265" w:rsidRPr="00615D4B" w:rsidDel="00CB3FDD" w:rsidRDefault="00E24265" w:rsidP="005F76AD">
            <w:pPr>
              <w:rPr>
                <w:del w:id="17482" w:author="阿毛" w:date="2021-05-21T17:54:00Z"/>
                <w:rFonts w:ascii="標楷體" w:eastAsia="標楷體" w:hAnsi="標楷體"/>
              </w:rPr>
            </w:pPr>
          </w:p>
        </w:tc>
        <w:tc>
          <w:tcPr>
            <w:tcW w:w="1643" w:type="pct"/>
          </w:tcPr>
          <w:p w14:paraId="2883D4B7" w14:textId="3513D5FE" w:rsidR="00E24265" w:rsidRPr="00615D4B" w:rsidDel="00CB3FDD" w:rsidRDefault="00E24265" w:rsidP="005F76AD">
            <w:pPr>
              <w:rPr>
                <w:del w:id="17483" w:author="阿毛" w:date="2021-05-21T17:54:00Z"/>
                <w:rFonts w:ascii="標楷體" w:eastAsia="標楷體" w:hAnsi="標楷體"/>
              </w:rPr>
            </w:pPr>
          </w:p>
        </w:tc>
      </w:tr>
      <w:tr w:rsidR="00E24265" w:rsidRPr="00615D4B" w:rsidDel="00CB3FDD" w14:paraId="3D032199" w14:textId="4E01C22B" w:rsidTr="005F76AD">
        <w:trPr>
          <w:trHeight w:val="291"/>
          <w:jc w:val="center"/>
          <w:del w:id="17484" w:author="阿毛" w:date="2021-05-21T17:54:00Z"/>
        </w:trPr>
        <w:tc>
          <w:tcPr>
            <w:tcW w:w="219" w:type="pct"/>
          </w:tcPr>
          <w:p w14:paraId="3D86929D" w14:textId="45873B92" w:rsidR="00E24265" w:rsidRPr="005E579A" w:rsidDel="00CB3FDD" w:rsidRDefault="00E24265" w:rsidP="005F76AD">
            <w:pPr>
              <w:pStyle w:val="af9"/>
              <w:numPr>
                <w:ilvl w:val="0"/>
                <w:numId w:val="60"/>
              </w:numPr>
              <w:ind w:leftChars="0"/>
              <w:rPr>
                <w:del w:id="17485" w:author="阿毛" w:date="2021-05-21T17:54:00Z"/>
                <w:rFonts w:ascii="標楷體" w:eastAsia="標楷體" w:hAnsi="標楷體"/>
              </w:rPr>
            </w:pPr>
          </w:p>
        </w:tc>
        <w:tc>
          <w:tcPr>
            <w:tcW w:w="756" w:type="pct"/>
          </w:tcPr>
          <w:p w14:paraId="6EB37031" w14:textId="1288DE60" w:rsidR="00E24265" w:rsidRPr="00615D4B" w:rsidDel="00CB3FDD" w:rsidRDefault="00E24265" w:rsidP="005F76AD">
            <w:pPr>
              <w:rPr>
                <w:del w:id="17486" w:author="阿毛" w:date="2021-05-21T17:54:00Z"/>
                <w:rFonts w:ascii="標楷體" w:eastAsia="標楷體" w:hAnsi="標楷體"/>
              </w:rPr>
            </w:pPr>
            <w:del w:id="17487" w:author="阿毛" w:date="2021-05-21T17:54:00Z">
              <w:r w:rsidRPr="004431A8" w:rsidDel="00CB3FDD">
                <w:rPr>
                  <w:rFonts w:ascii="標楷體" w:eastAsia="標楷體" w:hAnsi="標楷體" w:hint="eastAsia"/>
                </w:rPr>
                <w:delText>債務人行動電話</w:delText>
              </w:r>
            </w:del>
          </w:p>
        </w:tc>
        <w:tc>
          <w:tcPr>
            <w:tcW w:w="624" w:type="pct"/>
          </w:tcPr>
          <w:p w14:paraId="74E3FBDD" w14:textId="27C7D621" w:rsidR="00E24265" w:rsidRPr="00615D4B" w:rsidDel="00CB3FDD" w:rsidRDefault="00E24265" w:rsidP="005F76AD">
            <w:pPr>
              <w:rPr>
                <w:del w:id="17488" w:author="阿毛" w:date="2021-05-21T17:54:00Z"/>
                <w:rFonts w:ascii="標楷體" w:eastAsia="標楷體" w:hAnsi="標楷體"/>
              </w:rPr>
            </w:pPr>
          </w:p>
        </w:tc>
        <w:tc>
          <w:tcPr>
            <w:tcW w:w="624" w:type="pct"/>
          </w:tcPr>
          <w:p w14:paraId="6942350F" w14:textId="386E6DE1" w:rsidR="00E24265" w:rsidRPr="00615D4B" w:rsidDel="00CB3FDD" w:rsidRDefault="00E24265" w:rsidP="005F76AD">
            <w:pPr>
              <w:rPr>
                <w:del w:id="17489" w:author="阿毛" w:date="2021-05-21T17:54:00Z"/>
                <w:rFonts w:ascii="標楷體" w:eastAsia="標楷體" w:hAnsi="標楷體"/>
              </w:rPr>
            </w:pPr>
          </w:p>
        </w:tc>
        <w:tc>
          <w:tcPr>
            <w:tcW w:w="537" w:type="pct"/>
          </w:tcPr>
          <w:p w14:paraId="2BFA7052" w14:textId="7F7A2BEC" w:rsidR="00E24265" w:rsidRPr="00615D4B" w:rsidDel="00CB3FDD" w:rsidRDefault="00E24265" w:rsidP="005F76AD">
            <w:pPr>
              <w:rPr>
                <w:del w:id="17490" w:author="阿毛" w:date="2021-05-21T17:54:00Z"/>
                <w:rFonts w:ascii="標楷體" w:eastAsia="標楷體" w:hAnsi="標楷體"/>
              </w:rPr>
            </w:pPr>
          </w:p>
        </w:tc>
        <w:tc>
          <w:tcPr>
            <w:tcW w:w="299" w:type="pct"/>
          </w:tcPr>
          <w:p w14:paraId="41B3B488" w14:textId="0CF3FF1D" w:rsidR="00E24265" w:rsidRPr="00615D4B" w:rsidDel="00CB3FDD" w:rsidRDefault="00E24265" w:rsidP="005F76AD">
            <w:pPr>
              <w:rPr>
                <w:del w:id="17491" w:author="阿毛" w:date="2021-05-21T17:54:00Z"/>
                <w:rFonts w:ascii="標楷體" w:eastAsia="標楷體" w:hAnsi="標楷體"/>
              </w:rPr>
            </w:pPr>
          </w:p>
        </w:tc>
        <w:tc>
          <w:tcPr>
            <w:tcW w:w="299" w:type="pct"/>
          </w:tcPr>
          <w:p w14:paraId="2621AED5" w14:textId="078EB11D" w:rsidR="00E24265" w:rsidRPr="00615D4B" w:rsidDel="00CB3FDD" w:rsidRDefault="00E24265" w:rsidP="005F76AD">
            <w:pPr>
              <w:rPr>
                <w:del w:id="17492" w:author="阿毛" w:date="2021-05-21T17:54:00Z"/>
                <w:rFonts w:ascii="標楷體" w:eastAsia="標楷體" w:hAnsi="標楷體"/>
              </w:rPr>
            </w:pPr>
          </w:p>
        </w:tc>
        <w:tc>
          <w:tcPr>
            <w:tcW w:w="1643" w:type="pct"/>
          </w:tcPr>
          <w:p w14:paraId="753CEAA8" w14:textId="082D5425" w:rsidR="00E24265" w:rsidRPr="00615D4B" w:rsidDel="00CB3FDD" w:rsidRDefault="00E24265" w:rsidP="005F76AD">
            <w:pPr>
              <w:rPr>
                <w:del w:id="17493" w:author="阿毛" w:date="2021-05-21T17:54:00Z"/>
                <w:rFonts w:ascii="標楷體" w:eastAsia="標楷體" w:hAnsi="標楷體"/>
              </w:rPr>
            </w:pPr>
          </w:p>
        </w:tc>
      </w:tr>
      <w:tr w:rsidR="00E24265" w:rsidRPr="00615D4B" w:rsidDel="00CB3FDD" w14:paraId="47658C3F" w14:textId="0E503A97" w:rsidTr="005F76AD">
        <w:trPr>
          <w:trHeight w:val="291"/>
          <w:jc w:val="center"/>
          <w:del w:id="17494" w:author="阿毛" w:date="2021-05-21T17:54:00Z"/>
        </w:trPr>
        <w:tc>
          <w:tcPr>
            <w:tcW w:w="219" w:type="pct"/>
          </w:tcPr>
          <w:p w14:paraId="3C2CBA15" w14:textId="3482C456" w:rsidR="00E24265" w:rsidRPr="005E579A" w:rsidDel="00CB3FDD" w:rsidRDefault="00E24265" w:rsidP="005F76AD">
            <w:pPr>
              <w:pStyle w:val="af9"/>
              <w:numPr>
                <w:ilvl w:val="0"/>
                <w:numId w:val="60"/>
              </w:numPr>
              <w:ind w:leftChars="0"/>
              <w:rPr>
                <w:del w:id="17495" w:author="阿毛" w:date="2021-05-21T17:54:00Z"/>
                <w:rFonts w:ascii="標楷體" w:eastAsia="標楷體" w:hAnsi="標楷體"/>
              </w:rPr>
            </w:pPr>
          </w:p>
        </w:tc>
        <w:tc>
          <w:tcPr>
            <w:tcW w:w="756" w:type="pct"/>
          </w:tcPr>
          <w:p w14:paraId="1AEB86C1" w14:textId="32DD5F80" w:rsidR="00E24265" w:rsidRPr="00615D4B" w:rsidDel="00CB3FDD" w:rsidRDefault="00E24265" w:rsidP="005F76AD">
            <w:pPr>
              <w:rPr>
                <w:del w:id="17496" w:author="阿毛" w:date="2021-05-21T17:54:00Z"/>
                <w:rFonts w:ascii="標楷體" w:eastAsia="標楷體" w:hAnsi="標楷體"/>
              </w:rPr>
            </w:pPr>
            <w:del w:id="17497" w:author="阿毛" w:date="2021-05-21T17:54:00Z">
              <w:r w:rsidRPr="004431A8" w:rsidDel="00CB3FDD">
                <w:rPr>
                  <w:rFonts w:ascii="標楷體" w:eastAsia="標楷體" w:hAnsi="標楷體" w:hint="eastAsia"/>
                </w:rPr>
                <w:delText>轉JCIC文字檔日期</w:delText>
              </w:r>
            </w:del>
          </w:p>
        </w:tc>
        <w:tc>
          <w:tcPr>
            <w:tcW w:w="624" w:type="pct"/>
          </w:tcPr>
          <w:p w14:paraId="589D6CC2" w14:textId="71A57FA6" w:rsidR="00E24265" w:rsidRPr="00615D4B" w:rsidDel="00CB3FDD" w:rsidRDefault="00E24265" w:rsidP="005F76AD">
            <w:pPr>
              <w:rPr>
                <w:del w:id="17498" w:author="阿毛" w:date="2021-05-21T17:54:00Z"/>
                <w:rFonts w:ascii="標楷體" w:eastAsia="標楷體" w:hAnsi="標楷體"/>
              </w:rPr>
            </w:pPr>
          </w:p>
        </w:tc>
        <w:tc>
          <w:tcPr>
            <w:tcW w:w="624" w:type="pct"/>
          </w:tcPr>
          <w:p w14:paraId="2A6235BB" w14:textId="751EEE73" w:rsidR="00E24265" w:rsidRPr="00615D4B" w:rsidDel="00CB3FDD" w:rsidRDefault="00E24265" w:rsidP="005F76AD">
            <w:pPr>
              <w:rPr>
                <w:del w:id="17499" w:author="阿毛" w:date="2021-05-21T17:54:00Z"/>
                <w:rFonts w:ascii="標楷體" w:eastAsia="標楷體" w:hAnsi="標楷體"/>
              </w:rPr>
            </w:pPr>
          </w:p>
        </w:tc>
        <w:tc>
          <w:tcPr>
            <w:tcW w:w="537" w:type="pct"/>
          </w:tcPr>
          <w:p w14:paraId="14B405F4" w14:textId="3EAEA864" w:rsidR="00E24265" w:rsidRPr="00615D4B" w:rsidDel="00CB3FDD" w:rsidRDefault="00E24265" w:rsidP="005F76AD">
            <w:pPr>
              <w:rPr>
                <w:del w:id="17500" w:author="阿毛" w:date="2021-05-21T17:54:00Z"/>
                <w:rFonts w:ascii="標楷體" w:eastAsia="標楷體" w:hAnsi="標楷體"/>
              </w:rPr>
            </w:pPr>
          </w:p>
        </w:tc>
        <w:tc>
          <w:tcPr>
            <w:tcW w:w="299" w:type="pct"/>
          </w:tcPr>
          <w:p w14:paraId="59550BE6" w14:textId="4D7ECC7C" w:rsidR="00E24265" w:rsidRPr="00615D4B" w:rsidDel="00CB3FDD" w:rsidRDefault="00E24265" w:rsidP="005F76AD">
            <w:pPr>
              <w:rPr>
                <w:del w:id="17501" w:author="阿毛" w:date="2021-05-21T17:54:00Z"/>
                <w:rFonts w:ascii="標楷體" w:eastAsia="標楷體" w:hAnsi="標楷體"/>
              </w:rPr>
            </w:pPr>
          </w:p>
        </w:tc>
        <w:tc>
          <w:tcPr>
            <w:tcW w:w="299" w:type="pct"/>
          </w:tcPr>
          <w:p w14:paraId="2EB6617B" w14:textId="147787D1" w:rsidR="00E24265" w:rsidRPr="00615D4B" w:rsidDel="00CB3FDD" w:rsidRDefault="00E24265" w:rsidP="005F76AD">
            <w:pPr>
              <w:rPr>
                <w:del w:id="17502" w:author="阿毛" w:date="2021-05-21T17:54:00Z"/>
                <w:rFonts w:ascii="標楷體" w:eastAsia="標楷體" w:hAnsi="標楷體"/>
              </w:rPr>
            </w:pPr>
          </w:p>
        </w:tc>
        <w:tc>
          <w:tcPr>
            <w:tcW w:w="1643" w:type="pct"/>
          </w:tcPr>
          <w:p w14:paraId="25C666E1" w14:textId="48A21D70" w:rsidR="00E24265" w:rsidRPr="00615D4B" w:rsidDel="00CB3FDD" w:rsidRDefault="00E24265" w:rsidP="005F76AD">
            <w:pPr>
              <w:rPr>
                <w:del w:id="17503" w:author="阿毛" w:date="2021-05-21T17:54:00Z"/>
                <w:rFonts w:ascii="標楷體" w:eastAsia="標楷體" w:hAnsi="標楷體"/>
              </w:rPr>
            </w:pPr>
          </w:p>
        </w:tc>
      </w:tr>
    </w:tbl>
    <w:p w14:paraId="1DC223CE" w14:textId="36E471B9" w:rsidR="00E24265" w:rsidDel="00CB3FDD" w:rsidRDefault="00E24265" w:rsidP="00F62379">
      <w:pPr>
        <w:pStyle w:val="42"/>
        <w:spacing w:after="72"/>
        <w:ind w:leftChars="0" w:left="0"/>
        <w:rPr>
          <w:del w:id="17504" w:author="阿毛" w:date="2021-05-21T17:54:00Z"/>
          <w:rFonts w:hAnsi="標楷體"/>
        </w:rPr>
      </w:pPr>
    </w:p>
    <w:p w14:paraId="3BE46449" w14:textId="0AEF85FF" w:rsidR="00E24265" w:rsidDel="00CB3FDD" w:rsidRDefault="00E24265">
      <w:pPr>
        <w:widowControl/>
        <w:rPr>
          <w:del w:id="17505" w:author="阿毛" w:date="2021-05-21T17:54:00Z"/>
          <w:rFonts w:ascii="Arial" w:eastAsia="標楷體" w:hAnsi="標楷體" w:cs="標楷體"/>
          <w:kern w:val="0"/>
          <w:szCs w:val="28"/>
        </w:rPr>
      </w:pPr>
      <w:del w:id="17506" w:author="阿毛" w:date="2021-05-21T17:54:00Z">
        <w:r w:rsidDel="00CB3FDD">
          <w:rPr>
            <w:rFonts w:hAnsi="標楷體"/>
          </w:rPr>
          <w:br w:type="page"/>
        </w:r>
      </w:del>
    </w:p>
    <w:p w14:paraId="43E8252D" w14:textId="6DF4437E" w:rsidR="00E24265" w:rsidRPr="00A03472" w:rsidDel="00CB3FDD" w:rsidRDefault="00E24265">
      <w:pPr>
        <w:pStyle w:val="3"/>
        <w:numPr>
          <w:ilvl w:val="2"/>
          <w:numId w:val="118"/>
        </w:numPr>
        <w:rPr>
          <w:del w:id="17507" w:author="阿毛" w:date="2021-05-21T17:54:00Z"/>
          <w:rFonts w:ascii="標楷體" w:hAnsi="標楷體"/>
        </w:rPr>
        <w:pPrChange w:id="17508" w:author="智誠 楊" w:date="2021-05-10T09:53:00Z">
          <w:pPr>
            <w:pStyle w:val="3"/>
            <w:numPr>
              <w:ilvl w:val="2"/>
              <w:numId w:val="1"/>
            </w:numPr>
            <w:ind w:left="1247" w:hanging="680"/>
          </w:pPr>
        </w:pPrChange>
      </w:pPr>
      <w:del w:id="17509" w:author="阿毛" w:date="2021-05-21T17:54:00Z">
        <w:r w:rsidDel="00CB3FDD">
          <w:rPr>
            <w:rFonts w:ascii="標楷體" w:hAnsi="標楷體"/>
          </w:rPr>
          <w:delText>L</w:delText>
        </w:r>
        <w:r w:rsidDel="00CB3FDD">
          <w:rPr>
            <w:rFonts w:ascii="標楷體" w:hAnsi="標楷體" w:hint="eastAsia"/>
          </w:rPr>
          <w:delText>8332</w:delText>
        </w:r>
        <w:r w:rsidRPr="0041785D" w:rsidDel="00CB3FDD">
          <w:rPr>
            <w:rFonts w:ascii="標楷體" w:hAnsi="標楷體" w:hint="eastAsia"/>
          </w:rPr>
          <w:delText>前置調解結案通知資料</w:delText>
        </w:r>
      </w:del>
    </w:p>
    <w:p w14:paraId="3BE71553" w14:textId="575E83A7" w:rsidR="00E24265" w:rsidRPr="003972CE" w:rsidDel="00CB3FDD" w:rsidRDefault="00E24265">
      <w:pPr>
        <w:pStyle w:val="a"/>
        <w:rPr>
          <w:del w:id="17510" w:author="阿毛" w:date="2021-05-21T17:54:00Z"/>
        </w:rPr>
      </w:pPr>
      <w:del w:id="17511" w:author="阿毛" w:date="2021-05-21T17:54:00Z">
        <w:r w:rsidRPr="00615D4B" w:rsidDel="00CB3FDD">
          <w:delText>功能說明</w:delText>
        </w:r>
      </w:del>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E24265" w:rsidRPr="00615D4B" w:rsidDel="00CB3FDD" w14:paraId="69B8AA62" w14:textId="0590FC07" w:rsidTr="005F76AD">
        <w:trPr>
          <w:trHeight w:val="277"/>
          <w:del w:id="17512" w:author="阿毛" w:date="2021-05-21T17:54:00Z"/>
        </w:trPr>
        <w:tc>
          <w:tcPr>
            <w:tcW w:w="1548" w:type="dxa"/>
            <w:tcBorders>
              <w:top w:val="single" w:sz="8" w:space="0" w:color="000000"/>
              <w:bottom w:val="single" w:sz="8" w:space="0" w:color="000000"/>
              <w:right w:val="single" w:sz="8" w:space="0" w:color="000000"/>
            </w:tcBorders>
            <w:shd w:val="clear" w:color="auto" w:fill="F3F3F3"/>
          </w:tcPr>
          <w:p w14:paraId="2B29F329" w14:textId="0152825E" w:rsidR="00E24265" w:rsidRPr="00615D4B" w:rsidDel="00CB3FDD" w:rsidRDefault="00E24265" w:rsidP="005F76AD">
            <w:pPr>
              <w:rPr>
                <w:del w:id="17513" w:author="阿毛" w:date="2021-05-21T17:54:00Z"/>
                <w:rFonts w:ascii="標楷體" w:eastAsia="標楷體" w:hAnsi="標楷體"/>
              </w:rPr>
            </w:pPr>
            <w:del w:id="17514" w:author="阿毛" w:date="2021-05-21T17:54:00Z">
              <w:r w:rsidRPr="00615D4B" w:rsidDel="00CB3FDD">
                <w:rPr>
                  <w:rFonts w:ascii="標楷體" w:eastAsia="標楷體" w:hAnsi="標楷體"/>
                </w:rPr>
                <w:delText xml:space="preserve">功能名稱 </w:delText>
              </w:r>
            </w:del>
          </w:p>
        </w:tc>
        <w:tc>
          <w:tcPr>
            <w:tcW w:w="6318" w:type="dxa"/>
            <w:tcBorders>
              <w:top w:val="single" w:sz="8" w:space="0" w:color="000000"/>
              <w:left w:val="single" w:sz="8" w:space="0" w:color="000000"/>
              <w:bottom w:val="single" w:sz="8" w:space="0" w:color="000000"/>
            </w:tcBorders>
          </w:tcPr>
          <w:p w14:paraId="036235DA" w14:textId="5F27666B" w:rsidR="00E24265" w:rsidRPr="00615D4B" w:rsidDel="00CB3FDD" w:rsidRDefault="00E24265" w:rsidP="005F76AD">
            <w:pPr>
              <w:rPr>
                <w:del w:id="17515" w:author="阿毛" w:date="2021-05-21T17:54:00Z"/>
                <w:rFonts w:ascii="標楷體" w:eastAsia="標楷體" w:hAnsi="標楷體"/>
              </w:rPr>
            </w:pPr>
            <w:del w:id="17516" w:author="阿毛" w:date="2021-05-21T17:54:00Z">
              <w:r w:rsidRPr="0041785D" w:rsidDel="00CB3FDD">
                <w:rPr>
                  <w:rFonts w:ascii="標楷體" w:eastAsia="標楷體" w:hAnsi="標楷體" w:hint="eastAsia"/>
                </w:rPr>
                <w:delText>前置調解結案通知資料</w:delText>
              </w:r>
            </w:del>
          </w:p>
        </w:tc>
      </w:tr>
      <w:tr w:rsidR="00E24265" w:rsidRPr="00615D4B" w:rsidDel="00CB3FDD" w14:paraId="25EB86F5" w14:textId="67211600" w:rsidTr="005F76AD">
        <w:trPr>
          <w:trHeight w:val="277"/>
          <w:del w:id="17517" w:author="阿毛" w:date="2021-05-21T17:54:00Z"/>
        </w:trPr>
        <w:tc>
          <w:tcPr>
            <w:tcW w:w="1548" w:type="dxa"/>
            <w:tcBorders>
              <w:top w:val="single" w:sz="8" w:space="0" w:color="000000"/>
              <w:bottom w:val="single" w:sz="8" w:space="0" w:color="000000"/>
              <w:right w:val="single" w:sz="8" w:space="0" w:color="000000"/>
            </w:tcBorders>
            <w:shd w:val="clear" w:color="auto" w:fill="F3F3F3"/>
          </w:tcPr>
          <w:p w14:paraId="6C6D68A9" w14:textId="67AA5F43" w:rsidR="00E24265" w:rsidRPr="00615D4B" w:rsidDel="00CB3FDD" w:rsidRDefault="00E24265" w:rsidP="005F76AD">
            <w:pPr>
              <w:rPr>
                <w:del w:id="17518" w:author="阿毛" w:date="2021-05-21T17:54:00Z"/>
                <w:rFonts w:ascii="標楷體" w:eastAsia="標楷體" w:hAnsi="標楷體"/>
              </w:rPr>
            </w:pPr>
            <w:del w:id="17519" w:author="阿毛" w:date="2021-05-21T17:54:00Z">
              <w:r w:rsidRPr="00615D4B" w:rsidDel="00CB3FDD">
                <w:rPr>
                  <w:rFonts w:ascii="標楷體" w:eastAsia="標楷體" w:hAnsi="標楷體"/>
                </w:rPr>
                <w:delText>進入條件</w:delText>
              </w:r>
            </w:del>
          </w:p>
        </w:tc>
        <w:tc>
          <w:tcPr>
            <w:tcW w:w="6318" w:type="dxa"/>
            <w:tcBorders>
              <w:top w:val="single" w:sz="8" w:space="0" w:color="000000"/>
              <w:left w:val="single" w:sz="8" w:space="0" w:color="000000"/>
              <w:bottom w:val="single" w:sz="8" w:space="0" w:color="000000"/>
            </w:tcBorders>
          </w:tcPr>
          <w:p w14:paraId="3C550D49" w14:textId="0E156DC7" w:rsidR="00E24265" w:rsidRPr="00615D4B" w:rsidDel="00CB3FDD" w:rsidRDefault="00E24265" w:rsidP="005F76AD">
            <w:pPr>
              <w:rPr>
                <w:del w:id="17520" w:author="阿毛" w:date="2021-05-21T17:54:00Z"/>
                <w:rFonts w:ascii="標楷體" w:eastAsia="標楷體" w:hAnsi="標楷體"/>
              </w:rPr>
            </w:pPr>
          </w:p>
        </w:tc>
      </w:tr>
      <w:tr w:rsidR="00E24265" w:rsidRPr="00615D4B" w:rsidDel="00CB3FDD" w14:paraId="4589B621" w14:textId="01C78956" w:rsidTr="005F76AD">
        <w:trPr>
          <w:trHeight w:val="773"/>
          <w:del w:id="17521" w:author="阿毛" w:date="2021-05-21T17:54:00Z"/>
        </w:trPr>
        <w:tc>
          <w:tcPr>
            <w:tcW w:w="1548" w:type="dxa"/>
            <w:tcBorders>
              <w:top w:val="single" w:sz="8" w:space="0" w:color="000000"/>
              <w:bottom w:val="single" w:sz="8" w:space="0" w:color="000000"/>
              <w:right w:val="single" w:sz="8" w:space="0" w:color="000000"/>
            </w:tcBorders>
            <w:shd w:val="clear" w:color="auto" w:fill="F3F3F3"/>
          </w:tcPr>
          <w:p w14:paraId="57A52BE3" w14:textId="505B15B9" w:rsidR="00E24265" w:rsidRPr="00615D4B" w:rsidDel="00CB3FDD" w:rsidRDefault="00E24265" w:rsidP="005F76AD">
            <w:pPr>
              <w:rPr>
                <w:del w:id="17522" w:author="阿毛" w:date="2021-05-21T17:54:00Z"/>
                <w:rFonts w:ascii="標楷體" w:eastAsia="標楷體" w:hAnsi="標楷體"/>
              </w:rPr>
            </w:pPr>
            <w:del w:id="17523" w:author="阿毛" w:date="2021-05-21T17:54:00Z">
              <w:r w:rsidRPr="00615D4B" w:rsidDel="00CB3FDD">
                <w:rPr>
                  <w:rFonts w:ascii="標楷體" w:eastAsia="標楷體" w:hAnsi="標楷體"/>
                </w:rPr>
                <w:delText xml:space="preserve">基本流程 </w:delText>
              </w:r>
            </w:del>
          </w:p>
        </w:tc>
        <w:tc>
          <w:tcPr>
            <w:tcW w:w="6318" w:type="dxa"/>
            <w:tcBorders>
              <w:top w:val="single" w:sz="8" w:space="0" w:color="000000"/>
              <w:left w:val="single" w:sz="8" w:space="0" w:color="000000"/>
              <w:bottom w:val="single" w:sz="8" w:space="0" w:color="000000"/>
            </w:tcBorders>
          </w:tcPr>
          <w:p w14:paraId="769176DB" w14:textId="515D425B" w:rsidR="00E24265" w:rsidRPr="00615D4B" w:rsidDel="00CB3FDD" w:rsidRDefault="00E24265" w:rsidP="005F76AD">
            <w:pPr>
              <w:rPr>
                <w:del w:id="17524" w:author="阿毛" w:date="2021-05-21T17:54:00Z"/>
                <w:rFonts w:ascii="標楷體" w:eastAsia="標楷體" w:hAnsi="標楷體"/>
              </w:rPr>
            </w:pPr>
          </w:p>
        </w:tc>
      </w:tr>
      <w:tr w:rsidR="00E24265" w:rsidRPr="00615D4B" w:rsidDel="00CB3FDD" w14:paraId="5D3DA3A4" w14:textId="16C4578B" w:rsidTr="005F76AD">
        <w:trPr>
          <w:trHeight w:val="321"/>
          <w:del w:id="17525" w:author="阿毛" w:date="2021-05-21T17:54:00Z"/>
        </w:trPr>
        <w:tc>
          <w:tcPr>
            <w:tcW w:w="1548" w:type="dxa"/>
            <w:tcBorders>
              <w:top w:val="single" w:sz="8" w:space="0" w:color="000000"/>
              <w:bottom w:val="single" w:sz="8" w:space="0" w:color="000000"/>
              <w:right w:val="single" w:sz="8" w:space="0" w:color="000000"/>
            </w:tcBorders>
            <w:shd w:val="clear" w:color="auto" w:fill="F3F3F3"/>
          </w:tcPr>
          <w:p w14:paraId="4F1CF285" w14:textId="297C7691" w:rsidR="00E24265" w:rsidRPr="00615D4B" w:rsidDel="00CB3FDD" w:rsidRDefault="00E24265" w:rsidP="005F76AD">
            <w:pPr>
              <w:rPr>
                <w:del w:id="17526" w:author="阿毛" w:date="2021-05-21T17:54:00Z"/>
                <w:rFonts w:ascii="標楷體" w:eastAsia="標楷體" w:hAnsi="標楷體"/>
              </w:rPr>
            </w:pPr>
            <w:del w:id="17527" w:author="阿毛" w:date="2021-05-21T17:54:00Z">
              <w:r w:rsidRPr="00615D4B" w:rsidDel="00CB3FDD">
                <w:rPr>
                  <w:rFonts w:ascii="標楷體" w:eastAsia="標楷體" w:hAnsi="標楷體"/>
                </w:rPr>
                <w:delText>選用流程</w:delText>
              </w:r>
            </w:del>
          </w:p>
        </w:tc>
        <w:tc>
          <w:tcPr>
            <w:tcW w:w="6318" w:type="dxa"/>
            <w:tcBorders>
              <w:top w:val="single" w:sz="8" w:space="0" w:color="000000"/>
              <w:left w:val="single" w:sz="8" w:space="0" w:color="000000"/>
              <w:bottom w:val="single" w:sz="8" w:space="0" w:color="000000"/>
            </w:tcBorders>
          </w:tcPr>
          <w:p w14:paraId="2490ACB0" w14:textId="26DD66FA" w:rsidR="00E24265" w:rsidRPr="00615D4B" w:rsidDel="00CB3FDD" w:rsidRDefault="00E24265" w:rsidP="005F76AD">
            <w:pPr>
              <w:rPr>
                <w:del w:id="17528" w:author="阿毛" w:date="2021-05-21T17:54:00Z"/>
                <w:rFonts w:ascii="標楷體" w:eastAsia="標楷體" w:hAnsi="標楷體"/>
              </w:rPr>
            </w:pPr>
          </w:p>
        </w:tc>
      </w:tr>
      <w:tr w:rsidR="00E24265" w:rsidRPr="00615D4B" w:rsidDel="00CB3FDD" w14:paraId="67466F6A" w14:textId="44ABA99E" w:rsidTr="005F76AD">
        <w:trPr>
          <w:trHeight w:val="1311"/>
          <w:del w:id="17529" w:author="阿毛" w:date="2021-05-21T17:54:00Z"/>
        </w:trPr>
        <w:tc>
          <w:tcPr>
            <w:tcW w:w="1548" w:type="dxa"/>
            <w:tcBorders>
              <w:top w:val="single" w:sz="8" w:space="0" w:color="000000"/>
              <w:bottom w:val="single" w:sz="8" w:space="0" w:color="000000"/>
              <w:right w:val="single" w:sz="8" w:space="0" w:color="000000"/>
            </w:tcBorders>
            <w:shd w:val="clear" w:color="auto" w:fill="F3F3F3"/>
          </w:tcPr>
          <w:p w14:paraId="20BBC444" w14:textId="30DB58F4" w:rsidR="00E24265" w:rsidRPr="00615D4B" w:rsidDel="00CB3FDD" w:rsidRDefault="00E24265" w:rsidP="005F76AD">
            <w:pPr>
              <w:rPr>
                <w:del w:id="17530" w:author="阿毛" w:date="2021-05-21T17:54:00Z"/>
                <w:rFonts w:ascii="標楷體" w:eastAsia="標楷體" w:hAnsi="標楷體"/>
              </w:rPr>
            </w:pPr>
            <w:del w:id="17531" w:author="阿毛" w:date="2021-05-21T17:54:00Z">
              <w:r w:rsidRPr="00615D4B" w:rsidDel="00CB3FDD">
                <w:rPr>
                  <w:rFonts w:ascii="標楷體" w:eastAsia="標楷體" w:hAnsi="標楷體"/>
                </w:rPr>
                <w:delText>例外流程</w:delText>
              </w:r>
            </w:del>
          </w:p>
        </w:tc>
        <w:tc>
          <w:tcPr>
            <w:tcW w:w="6318" w:type="dxa"/>
            <w:tcBorders>
              <w:top w:val="single" w:sz="8" w:space="0" w:color="000000"/>
              <w:left w:val="single" w:sz="8" w:space="0" w:color="000000"/>
              <w:bottom w:val="single" w:sz="8" w:space="0" w:color="000000"/>
            </w:tcBorders>
          </w:tcPr>
          <w:p w14:paraId="5E651794" w14:textId="69F059A3" w:rsidR="00E24265" w:rsidRPr="00615D4B" w:rsidDel="00CB3FDD" w:rsidRDefault="00E24265" w:rsidP="005F76AD">
            <w:pPr>
              <w:rPr>
                <w:del w:id="17532" w:author="阿毛" w:date="2021-05-21T17:54:00Z"/>
                <w:rFonts w:ascii="標楷體" w:eastAsia="標楷體" w:hAnsi="標楷體"/>
              </w:rPr>
            </w:pPr>
          </w:p>
        </w:tc>
      </w:tr>
      <w:tr w:rsidR="00E24265" w:rsidRPr="00615D4B" w:rsidDel="00CB3FDD" w14:paraId="1550D34E" w14:textId="46A70408" w:rsidTr="005F76AD">
        <w:trPr>
          <w:trHeight w:val="278"/>
          <w:del w:id="17533" w:author="阿毛" w:date="2021-05-21T17:54:00Z"/>
        </w:trPr>
        <w:tc>
          <w:tcPr>
            <w:tcW w:w="1548" w:type="dxa"/>
            <w:tcBorders>
              <w:top w:val="single" w:sz="8" w:space="0" w:color="000000"/>
              <w:bottom w:val="single" w:sz="8" w:space="0" w:color="000000"/>
              <w:right w:val="single" w:sz="8" w:space="0" w:color="000000"/>
            </w:tcBorders>
            <w:shd w:val="clear" w:color="auto" w:fill="F3F3F3"/>
          </w:tcPr>
          <w:p w14:paraId="142D2FDE" w14:textId="5BF0EC93" w:rsidR="00E24265" w:rsidRPr="00615D4B" w:rsidDel="00CB3FDD" w:rsidRDefault="00E24265" w:rsidP="005F76AD">
            <w:pPr>
              <w:rPr>
                <w:del w:id="17534" w:author="阿毛" w:date="2021-05-21T17:54:00Z"/>
                <w:rFonts w:ascii="標楷體" w:eastAsia="標楷體" w:hAnsi="標楷體"/>
              </w:rPr>
            </w:pPr>
            <w:del w:id="17535" w:author="阿毛" w:date="2021-05-21T17:54:00Z">
              <w:r w:rsidRPr="00615D4B" w:rsidDel="00CB3FDD">
                <w:rPr>
                  <w:rFonts w:ascii="標楷體" w:eastAsia="標楷體" w:hAnsi="標楷體"/>
                </w:rPr>
                <w:delText xml:space="preserve">執行後狀況 </w:delText>
              </w:r>
            </w:del>
          </w:p>
        </w:tc>
        <w:tc>
          <w:tcPr>
            <w:tcW w:w="6318" w:type="dxa"/>
            <w:tcBorders>
              <w:top w:val="single" w:sz="8" w:space="0" w:color="000000"/>
              <w:left w:val="single" w:sz="8" w:space="0" w:color="000000"/>
              <w:bottom w:val="single" w:sz="8" w:space="0" w:color="000000"/>
            </w:tcBorders>
          </w:tcPr>
          <w:p w14:paraId="249222E1" w14:textId="44B09DEA" w:rsidR="00E24265" w:rsidRPr="00615D4B" w:rsidDel="00CB3FDD" w:rsidRDefault="00E24265" w:rsidP="005F76AD">
            <w:pPr>
              <w:rPr>
                <w:del w:id="17536" w:author="阿毛" w:date="2021-05-21T17:54:00Z"/>
                <w:rFonts w:ascii="標楷體" w:eastAsia="標楷體" w:hAnsi="標楷體"/>
              </w:rPr>
            </w:pPr>
          </w:p>
        </w:tc>
      </w:tr>
      <w:tr w:rsidR="00E24265" w:rsidRPr="00615D4B" w:rsidDel="00CB3FDD" w14:paraId="6733F3CB" w14:textId="5213698F" w:rsidTr="005F76AD">
        <w:trPr>
          <w:trHeight w:val="358"/>
          <w:del w:id="17537" w:author="阿毛" w:date="2021-05-21T17:54:00Z"/>
        </w:trPr>
        <w:tc>
          <w:tcPr>
            <w:tcW w:w="1548" w:type="dxa"/>
            <w:tcBorders>
              <w:top w:val="single" w:sz="8" w:space="0" w:color="000000"/>
              <w:bottom w:val="single" w:sz="8" w:space="0" w:color="000000"/>
              <w:right w:val="single" w:sz="8" w:space="0" w:color="000000"/>
            </w:tcBorders>
            <w:shd w:val="clear" w:color="auto" w:fill="F3F3F3"/>
          </w:tcPr>
          <w:p w14:paraId="58C70856" w14:textId="48418FA3" w:rsidR="00E24265" w:rsidRPr="00615D4B" w:rsidDel="00CB3FDD" w:rsidRDefault="00E24265" w:rsidP="005F76AD">
            <w:pPr>
              <w:rPr>
                <w:del w:id="17538" w:author="阿毛" w:date="2021-05-21T17:54:00Z"/>
                <w:rFonts w:ascii="標楷體" w:eastAsia="標楷體" w:hAnsi="標楷體"/>
              </w:rPr>
            </w:pPr>
            <w:del w:id="17539" w:author="阿毛" w:date="2021-05-21T17:54:00Z">
              <w:r w:rsidRPr="00615D4B" w:rsidDel="00CB3FDD">
                <w:rPr>
                  <w:rFonts w:ascii="標楷體" w:eastAsia="標楷體" w:hAnsi="標楷體"/>
                </w:rPr>
                <w:delText>特別需求</w:delText>
              </w:r>
            </w:del>
          </w:p>
        </w:tc>
        <w:tc>
          <w:tcPr>
            <w:tcW w:w="6318" w:type="dxa"/>
            <w:tcBorders>
              <w:top w:val="single" w:sz="8" w:space="0" w:color="000000"/>
              <w:left w:val="single" w:sz="8" w:space="0" w:color="000000"/>
              <w:bottom w:val="single" w:sz="8" w:space="0" w:color="000000"/>
            </w:tcBorders>
          </w:tcPr>
          <w:p w14:paraId="6697C380" w14:textId="163032A4" w:rsidR="00E24265" w:rsidRPr="00615D4B" w:rsidDel="00CB3FDD" w:rsidRDefault="00E24265" w:rsidP="005F76AD">
            <w:pPr>
              <w:rPr>
                <w:del w:id="17540" w:author="阿毛" w:date="2021-05-21T17:54:00Z"/>
                <w:rFonts w:ascii="標楷體" w:eastAsia="標楷體" w:hAnsi="標楷體"/>
              </w:rPr>
            </w:pPr>
          </w:p>
        </w:tc>
      </w:tr>
      <w:tr w:rsidR="00E24265" w:rsidRPr="00615D4B" w:rsidDel="00CB3FDD" w14:paraId="0DC317A8" w14:textId="3DF3C452" w:rsidTr="005F76AD">
        <w:trPr>
          <w:trHeight w:val="278"/>
          <w:del w:id="17541" w:author="阿毛" w:date="2021-05-21T17:54:00Z"/>
        </w:trPr>
        <w:tc>
          <w:tcPr>
            <w:tcW w:w="1548" w:type="dxa"/>
            <w:tcBorders>
              <w:top w:val="single" w:sz="8" w:space="0" w:color="000000"/>
              <w:bottom w:val="single" w:sz="8" w:space="0" w:color="000000"/>
              <w:right w:val="single" w:sz="8" w:space="0" w:color="000000"/>
            </w:tcBorders>
            <w:shd w:val="clear" w:color="auto" w:fill="F3F3F3"/>
          </w:tcPr>
          <w:p w14:paraId="4F1C9AF9" w14:textId="2D9C0C99" w:rsidR="00E24265" w:rsidRPr="00615D4B" w:rsidDel="00CB3FDD" w:rsidRDefault="00E24265" w:rsidP="005F76AD">
            <w:pPr>
              <w:rPr>
                <w:del w:id="17542" w:author="阿毛" w:date="2021-05-21T17:54:00Z"/>
                <w:rFonts w:ascii="標楷體" w:eastAsia="標楷體" w:hAnsi="標楷體"/>
              </w:rPr>
            </w:pPr>
            <w:del w:id="17543" w:author="阿毛" w:date="2021-05-21T17:54:00Z">
              <w:r w:rsidRPr="00615D4B" w:rsidDel="00CB3FDD">
                <w:rPr>
                  <w:rFonts w:ascii="標楷體" w:eastAsia="標楷體" w:hAnsi="標楷體"/>
                </w:rPr>
                <w:delText xml:space="preserve">參考 </w:delText>
              </w:r>
            </w:del>
          </w:p>
        </w:tc>
        <w:tc>
          <w:tcPr>
            <w:tcW w:w="6318" w:type="dxa"/>
            <w:tcBorders>
              <w:top w:val="single" w:sz="8" w:space="0" w:color="000000"/>
              <w:left w:val="single" w:sz="8" w:space="0" w:color="000000"/>
              <w:bottom w:val="single" w:sz="8" w:space="0" w:color="000000"/>
            </w:tcBorders>
          </w:tcPr>
          <w:p w14:paraId="17720F56" w14:textId="569C1C3A" w:rsidR="00E24265" w:rsidRPr="00615D4B" w:rsidDel="00CB3FDD" w:rsidRDefault="00E24265" w:rsidP="005F76AD">
            <w:pPr>
              <w:rPr>
                <w:del w:id="17544" w:author="阿毛" w:date="2021-05-21T17:54:00Z"/>
                <w:rFonts w:ascii="標楷體" w:eastAsia="標楷體" w:hAnsi="標楷體"/>
              </w:rPr>
            </w:pPr>
          </w:p>
        </w:tc>
      </w:tr>
    </w:tbl>
    <w:p w14:paraId="106F5177" w14:textId="4BBF632B" w:rsidR="00E24265" w:rsidDel="00CB3FDD" w:rsidRDefault="00E24265" w:rsidP="00E24265">
      <w:pPr>
        <w:rPr>
          <w:del w:id="17545" w:author="阿毛" w:date="2021-05-21T17:54:00Z"/>
        </w:rPr>
      </w:pPr>
    </w:p>
    <w:p w14:paraId="1994F602" w14:textId="0EFAF8F9" w:rsidR="00E24265" w:rsidRPr="00615D4B" w:rsidDel="00CB3FDD" w:rsidRDefault="00E24265">
      <w:pPr>
        <w:pStyle w:val="a"/>
        <w:rPr>
          <w:del w:id="17546" w:author="阿毛" w:date="2021-05-21T17:54:00Z"/>
        </w:rPr>
      </w:pPr>
      <w:del w:id="17547" w:author="阿毛" w:date="2021-05-21T17:54:00Z">
        <w:r w:rsidRPr="00615D4B" w:rsidDel="00CB3FDD">
          <w:delText>UI畫面</w:delText>
        </w:r>
      </w:del>
    </w:p>
    <w:p w14:paraId="02AE71EA" w14:textId="7FD25063" w:rsidR="00E24265" w:rsidDel="00CB3FDD" w:rsidRDefault="00E24265" w:rsidP="00E24265">
      <w:pPr>
        <w:pStyle w:val="42"/>
        <w:spacing w:after="72"/>
        <w:ind w:left="1133"/>
        <w:rPr>
          <w:del w:id="17548" w:author="阿毛" w:date="2021-05-21T17:54:00Z"/>
          <w:rFonts w:hAnsi="標楷體"/>
        </w:rPr>
      </w:pPr>
      <w:del w:id="17549" w:author="阿毛" w:date="2021-05-21T17:54:00Z">
        <w:r w:rsidRPr="00743962" w:rsidDel="00CB3FDD">
          <w:rPr>
            <w:rFonts w:hAnsi="標楷體" w:hint="eastAsia"/>
          </w:rPr>
          <w:delText>輸入畫面：</w:delText>
        </w:r>
      </w:del>
    </w:p>
    <w:p w14:paraId="7954C08C" w14:textId="3E24FCB2" w:rsidR="00E24265" w:rsidRPr="00A378AC" w:rsidDel="00CB3FDD" w:rsidRDefault="00E24265" w:rsidP="00E24265">
      <w:pPr>
        <w:pStyle w:val="42"/>
        <w:spacing w:after="72"/>
        <w:ind w:leftChars="0" w:left="0"/>
        <w:rPr>
          <w:del w:id="17550" w:author="阿毛" w:date="2021-05-21T17:54:00Z"/>
          <w:rFonts w:hAnsi="標楷體"/>
        </w:rPr>
      </w:pPr>
      <w:del w:id="17551" w:author="阿毛" w:date="2021-05-21T17:54:00Z">
        <w:r w:rsidRPr="00A378AC" w:rsidDel="00CB3FDD">
          <w:rPr>
            <w:rFonts w:hAnsi="標楷體"/>
            <w:noProof/>
          </w:rPr>
          <w:drawing>
            <wp:inline distT="0" distB="0" distL="0" distR="0" wp14:anchorId="070E6DD8" wp14:editId="4F98B908">
              <wp:extent cx="6664772" cy="2004060"/>
              <wp:effectExtent l="0" t="0" r="0" b="0"/>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6664772" cy="2004060"/>
                      </a:xfrm>
                      <a:prstGeom prst="rect">
                        <a:avLst/>
                      </a:prstGeom>
                    </pic:spPr>
                  </pic:pic>
                </a:graphicData>
              </a:graphic>
            </wp:inline>
          </w:drawing>
        </w:r>
      </w:del>
    </w:p>
    <w:p w14:paraId="436BB0F3" w14:textId="2BFF0CE3" w:rsidR="00E24265" w:rsidDel="00CB3FDD" w:rsidRDefault="00E24265" w:rsidP="00E24265">
      <w:pPr>
        <w:pStyle w:val="1text"/>
        <w:rPr>
          <w:del w:id="17552" w:author="阿毛" w:date="2021-05-21T17:54:00Z"/>
          <w:rFonts w:ascii="Times New Roman" w:hAnsi="Times New Roman"/>
        </w:rPr>
      </w:pPr>
    </w:p>
    <w:p w14:paraId="15702F06" w14:textId="4D94E110" w:rsidR="00E24265" w:rsidRPr="003972CE" w:rsidDel="00CB3FDD" w:rsidRDefault="00E24265">
      <w:pPr>
        <w:pStyle w:val="a"/>
        <w:rPr>
          <w:del w:id="17553" w:author="阿毛" w:date="2021-05-21T17:54:00Z"/>
        </w:rPr>
      </w:pPr>
      <w:del w:id="17554" w:author="阿毛" w:date="2021-05-21T17:54:00Z">
        <w:r w:rsidRPr="00615D4B" w:rsidDel="00CB3FDD">
          <w:rPr>
            <w:rFonts w:hint="eastAsia"/>
          </w:rPr>
          <w:delText>輸入</w:delText>
        </w:r>
        <w:r w:rsidRPr="003972CE" w:rsidDel="00CB3FDD">
          <w:delText>畫面資料說明</w:delText>
        </w:r>
      </w:del>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7"/>
        <w:gridCol w:w="1576"/>
        <w:gridCol w:w="1300"/>
        <w:gridCol w:w="1300"/>
        <w:gridCol w:w="1119"/>
        <w:gridCol w:w="623"/>
        <w:gridCol w:w="623"/>
        <w:gridCol w:w="3422"/>
      </w:tblGrid>
      <w:tr w:rsidR="00E24265" w:rsidRPr="00615D4B" w:rsidDel="00CB3FDD" w14:paraId="6BBC7723" w14:textId="0E8CCFCA" w:rsidTr="005F76AD">
        <w:trPr>
          <w:trHeight w:val="388"/>
          <w:jc w:val="center"/>
          <w:del w:id="17555" w:author="阿毛" w:date="2021-05-21T17:54:00Z"/>
        </w:trPr>
        <w:tc>
          <w:tcPr>
            <w:tcW w:w="219" w:type="pct"/>
            <w:vMerge w:val="restart"/>
          </w:tcPr>
          <w:p w14:paraId="0BC8BD5E" w14:textId="655C0C3A" w:rsidR="00E24265" w:rsidRPr="00615D4B" w:rsidDel="00CB3FDD" w:rsidRDefault="00E24265" w:rsidP="005F76AD">
            <w:pPr>
              <w:rPr>
                <w:del w:id="17556" w:author="阿毛" w:date="2021-05-21T17:54:00Z"/>
                <w:rFonts w:ascii="標楷體" w:eastAsia="標楷體" w:hAnsi="標楷體"/>
              </w:rPr>
            </w:pPr>
            <w:del w:id="17557" w:author="阿毛" w:date="2021-05-21T17:54:00Z">
              <w:r w:rsidRPr="00615D4B" w:rsidDel="00CB3FDD">
                <w:rPr>
                  <w:rFonts w:ascii="標楷體" w:eastAsia="標楷體" w:hAnsi="標楷體"/>
                </w:rPr>
                <w:delText>序號</w:delText>
              </w:r>
            </w:del>
          </w:p>
        </w:tc>
        <w:tc>
          <w:tcPr>
            <w:tcW w:w="756" w:type="pct"/>
            <w:vMerge w:val="restart"/>
          </w:tcPr>
          <w:p w14:paraId="2F157DDD" w14:textId="25BC867F" w:rsidR="00E24265" w:rsidRPr="00615D4B" w:rsidDel="00CB3FDD" w:rsidRDefault="00E24265" w:rsidP="005F76AD">
            <w:pPr>
              <w:rPr>
                <w:del w:id="17558" w:author="阿毛" w:date="2021-05-21T17:54:00Z"/>
                <w:rFonts w:ascii="標楷體" w:eastAsia="標楷體" w:hAnsi="標楷體"/>
              </w:rPr>
            </w:pPr>
            <w:del w:id="17559" w:author="阿毛" w:date="2021-05-21T17:54:00Z">
              <w:r w:rsidRPr="00615D4B" w:rsidDel="00CB3FDD">
                <w:rPr>
                  <w:rFonts w:ascii="標楷體" w:eastAsia="標楷體" w:hAnsi="標楷體"/>
                </w:rPr>
                <w:delText>欄位</w:delText>
              </w:r>
            </w:del>
          </w:p>
        </w:tc>
        <w:tc>
          <w:tcPr>
            <w:tcW w:w="2382" w:type="pct"/>
            <w:gridSpan w:val="5"/>
          </w:tcPr>
          <w:p w14:paraId="668A6265" w14:textId="76B68E50" w:rsidR="00E24265" w:rsidRPr="00615D4B" w:rsidDel="00CB3FDD" w:rsidRDefault="00E24265" w:rsidP="005F76AD">
            <w:pPr>
              <w:jc w:val="center"/>
              <w:rPr>
                <w:del w:id="17560" w:author="阿毛" w:date="2021-05-21T17:54:00Z"/>
                <w:rFonts w:ascii="標楷體" w:eastAsia="標楷體" w:hAnsi="標楷體"/>
              </w:rPr>
            </w:pPr>
            <w:del w:id="17561" w:author="阿毛" w:date="2021-05-21T17:54:00Z">
              <w:r w:rsidRPr="00615D4B" w:rsidDel="00CB3FDD">
                <w:rPr>
                  <w:rFonts w:ascii="標楷體" w:eastAsia="標楷體" w:hAnsi="標楷體"/>
                </w:rPr>
                <w:delText>說明</w:delText>
              </w:r>
            </w:del>
          </w:p>
        </w:tc>
        <w:tc>
          <w:tcPr>
            <w:tcW w:w="1643" w:type="pct"/>
            <w:vMerge w:val="restart"/>
          </w:tcPr>
          <w:p w14:paraId="65EDB819" w14:textId="18123BCC" w:rsidR="00E24265" w:rsidRPr="00615D4B" w:rsidDel="00CB3FDD" w:rsidRDefault="00E24265" w:rsidP="005F76AD">
            <w:pPr>
              <w:rPr>
                <w:del w:id="17562" w:author="阿毛" w:date="2021-05-21T17:54:00Z"/>
                <w:rFonts w:ascii="標楷體" w:eastAsia="標楷體" w:hAnsi="標楷體"/>
              </w:rPr>
            </w:pPr>
            <w:del w:id="17563" w:author="阿毛" w:date="2021-05-21T17:54:00Z">
              <w:r w:rsidRPr="00615D4B" w:rsidDel="00CB3FDD">
                <w:rPr>
                  <w:rFonts w:ascii="標楷體" w:eastAsia="標楷體" w:hAnsi="標楷體"/>
                </w:rPr>
                <w:delText>處理邏輯及注意事項</w:delText>
              </w:r>
            </w:del>
          </w:p>
        </w:tc>
      </w:tr>
      <w:tr w:rsidR="00E24265" w:rsidRPr="00615D4B" w:rsidDel="00CB3FDD" w14:paraId="2EA4904B" w14:textId="01B72DB6" w:rsidTr="005F76AD">
        <w:trPr>
          <w:trHeight w:val="244"/>
          <w:jc w:val="center"/>
          <w:del w:id="17564" w:author="阿毛" w:date="2021-05-21T17:54:00Z"/>
        </w:trPr>
        <w:tc>
          <w:tcPr>
            <w:tcW w:w="219" w:type="pct"/>
            <w:vMerge/>
          </w:tcPr>
          <w:p w14:paraId="383374AC" w14:textId="4B0C2138" w:rsidR="00E24265" w:rsidRPr="00615D4B" w:rsidDel="00CB3FDD" w:rsidRDefault="00E24265" w:rsidP="005F76AD">
            <w:pPr>
              <w:rPr>
                <w:del w:id="17565" w:author="阿毛" w:date="2021-05-21T17:54:00Z"/>
                <w:rFonts w:ascii="標楷體" w:eastAsia="標楷體" w:hAnsi="標楷體"/>
              </w:rPr>
            </w:pPr>
          </w:p>
        </w:tc>
        <w:tc>
          <w:tcPr>
            <w:tcW w:w="756" w:type="pct"/>
            <w:vMerge/>
          </w:tcPr>
          <w:p w14:paraId="290FC72C" w14:textId="2B633AF6" w:rsidR="00E24265" w:rsidRPr="00615D4B" w:rsidDel="00CB3FDD" w:rsidRDefault="00E24265" w:rsidP="005F76AD">
            <w:pPr>
              <w:rPr>
                <w:del w:id="17566" w:author="阿毛" w:date="2021-05-21T17:54:00Z"/>
                <w:rFonts w:ascii="標楷體" w:eastAsia="標楷體" w:hAnsi="標楷體"/>
              </w:rPr>
            </w:pPr>
          </w:p>
        </w:tc>
        <w:tc>
          <w:tcPr>
            <w:tcW w:w="624" w:type="pct"/>
          </w:tcPr>
          <w:p w14:paraId="5D58B0E9" w14:textId="71AD7A1A" w:rsidR="00E24265" w:rsidRPr="00615D4B" w:rsidDel="00CB3FDD" w:rsidRDefault="00E24265" w:rsidP="005F76AD">
            <w:pPr>
              <w:rPr>
                <w:del w:id="17567" w:author="阿毛" w:date="2021-05-21T17:54:00Z"/>
                <w:rFonts w:ascii="標楷體" w:eastAsia="標楷體" w:hAnsi="標楷體"/>
              </w:rPr>
            </w:pPr>
            <w:del w:id="17568" w:author="阿毛" w:date="2021-05-21T17:54:00Z">
              <w:r w:rsidRPr="00615D4B" w:rsidDel="00CB3FDD">
                <w:rPr>
                  <w:rFonts w:ascii="標楷體" w:eastAsia="標楷體" w:hAnsi="標楷體" w:hint="eastAsia"/>
                </w:rPr>
                <w:delText>資料型態長度</w:delText>
              </w:r>
            </w:del>
          </w:p>
        </w:tc>
        <w:tc>
          <w:tcPr>
            <w:tcW w:w="624" w:type="pct"/>
          </w:tcPr>
          <w:p w14:paraId="2E87B0E3" w14:textId="4AA50309" w:rsidR="00E24265" w:rsidRPr="00615D4B" w:rsidDel="00CB3FDD" w:rsidRDefault="00E24265" w:rsidP="005F76AD">
            <w:pPr>
              <w:rPr>
                <w:del w:id="17569" w:author="阿毛" w:date="2021-05-21T17:54:00Z"/>
                <w:rFonts w:ascii="標楷體" w:eastAsia="標楷體" w:hAnsi="標楷體"/>
              </w:rPr>
            </w:pPr>
            <w:del w:id="17570" w:author="阿毛" w:date="2021-05-21T17:54:00Z">
              <w:r w:rsidRPr="00615D4B" w:rsidDel="00CB3FDD">
                <w:rPr>
                  <w:rFonts w:ascii="標楷體" w:eastAsia="標楷體" w:hAnsi="標楷體"/>
                </w:rPr>
                <w:delText>預設值</w:delText>
              </w:r>
            </w:del>
          </w:p>
        </w:tc>
        <w:tc>
          <w:tcPr>
            <w:tcW w:w="537" w:type="pct"/>
          </w:tcPr>
          <w:p w14:paraId="2699D0EE" w14:textId="390D2943" w:rsidR="00E24265" w:rsidRPr="00615D4B" w:rsidDel="00CB3FDD" w:rsidRDefault="00E24265" w:rsidP="005F76AD">
            <w:pPr>
              <w:rPr>
                <w:del w:id="17571" w:author="阿毛" w:date="2021-05-21T17:54:00Z"/>
                <w:rFonts w:ascii="標楷體" w:eastAsia="標楷體" w:hAnsi="標楷體"/>
              </w:rPr>
            </w:pPr>
            <w:del w:id="17572" w:author="阿毛" w:date="2021-05-21T17:54:00Z">
              <w:r w:rsidRPr="00615D4B" w:rsidDel="00CB3FDD">
                <w:rPr>
                  <w:rFonts w:ascii="標楷體" w:eastAsia="標楷體" w:hAnsi="標楷體"/>
                </w:rPr>
                <w:delText>選單內容</w:delText>
              </w:r>
            </w:del>
          </w:p>
        </w:tc>
        <w:tc>
          <w:tcPr>
            <w:tcW w:w="299" w:type="pct"/>
          </w:tcPr>
          <w:p w14:paraId="75F0F37A" w14:textId="7343CAF5" w:rsidR="00E24265" w:rsidRPr="00615D4B" w:rsidDel="00CB3FDD" w:rsidRDefault="00E24265" w:rsidP="005F76AD">
            <w:pPr>
              <w:rPr>
                <w:del w:id="17573" w:author="阿毛" w:date="2021-05-21T17:54:00Z"/>
                <w:rFonts w:ascii="標楷體" w:eastAsia="標楷體" w:hAnsi="標楷體"/>
              </w:rPr>
            </w:pPr>
            <w:del w:id="17574" w:author="阿毛" w:date="2021-05-21T17:54:00Z">
              <w:r w:rsidRPr="00615D4B" w:rsidDel="00CB3FDD">
                <w:rPr>
                  <w:rFonts w:ascii="標楷體" w:eastAsia="標楷體" w:hAnsi="標楷體"/>
                </w:rPr>
                <w:delText>必填</w:delText>
              </w:r>
            </w:del>
          </w:p>
        </w:tc>
        <w:tc>
          <w:tcPr>
            <w:tcW w:w="299" w:type="pct"/>
          </w:tcPr>
          <w:p w14:paraId="37B9984A" w14:textId="1BE6E341" w:rsidR="00E24265" w:rsidRPr="00615D4B" w:rsidDel="00CB3FDD" w:rsidRDefault="00E24265" w:rsidP="005F76AD">
            <w:pPr>
              <w:rPr>
                <w:del w:id="17575" w:author="阿毛" w:date="2021-05-21T17:54:00Z"/>
                <w:rFonts w:ascii="標楷體" w:eastAsia="標楷體" w:hAnsi="標楷體"/>
              </w:rPr>
            </w:pPr>
            <w:del w:id="17576" w:author="阿毛" w:date="2021-05-21T17:54:00Z">
              <w:r w:rsidRPr="00615D4B" w:rsidDel="00CB3FDD">
                <w:rPr>
                  <w:rFonts w:ascii="標楷體" w:eastAsia="標楷體" w:hAnsi="標楷體"/>
                </w:rPr>
                <w:delText>R/W</w:delText>
              </w:r>
            </w:del>
          </w:p>
        </w:tc>
        <w:tc>
          <w:tcPr>
            <w:tcW w:w="1643" w:type="pct"/>
            <w:vMerge/>
          </w:tcPr>
          <w:p w14:paraId="66142A38" w14:textId="03A8E71E" w:rsidR="00E24265" w:rsidRPr="00615D4B" w:rsidDel="00CB3FDD" w:rsidRDefault="00E24265" w:rsidP="005F76AD">
            <w:pPr>
              <w:rPr>
                <w:del w:id="17577" w:author="阿毛" w:date="2021-05-21T17:54:00Z"/>
                <w:rFonts w:ascii="標楷體" w:eastAsia="標楷體" w:hAnsi="標楷體"/>
              </w:rPr>
            </w:pPr>
          </w:p>
        </w:tc>
      </w:tr>
      <w:tr w:rsidR="00E24265" w:rsidRPr="00615D4B" w:rsidDel="00CB3FDD" w14:paraId="19672FAC" w14:textId="37E2449A" w:rsidTr="005F76AD">
        <w:trPr>
          <w:trHeight w:val="291"/>
          <w:jc w:val="center"/>
          <w:del w:id="17578" w:author="阿毛" w:date="2021-05-21T17:54:00Z"/>
        </w:trPr>
        <w:tc>
          <w:tcPr>
            <w:tcW w:w="219" w:type="pct"/>
          </w:tcPr>
          <w:p w14:paraId="7A4060F0" w14:textId="6B61615A" w:rsidR="00E24265" w:rsidRPr="005E579A" w:rsidDel="00CB3FDD" w:rsidRDefault="00E24265" w:rsidP="005F76AD">
            <w:pPr>
              <w:pStyle w:val="af9"/>
              <w:numPr>
                <w:ilvl w:val="0"/>
                <w:numId w:val="61"/>
              </w:numPr>
              <w:ind w:leftChars="0"/>
              <w:rPr>
                <w:del w:id="17579" w:author="阿毛" w:date="2021-05-21T17:54:00Z"/>
                <w:rFonts w:ascii="標楷體" w:eastAsia="標楷體" w:hAnsi="標楷體"/>
              </w:rPr>
            </w:pPr>
          </w:p>
        </w:tc>
        <w:tc>
          <w:tcPr>
            <w:tcW w:w="756" w:type="pct"/>
          </w:tcPr>
          <w:p w14:paraId="12D3D346" w14:textId="72D031AE" w:rsidR="00E24265" w:rsidRPr="00615D4B" w:rsidDel="00CB3FDD" w:rsidRDefault="00E24265" w:rsidP="005F76AD">
            <w:pPr>
              <w:rPr>
                <w:del w:id="17580" w:author="阿毛" w:date="2021-05-21T17:54:00Z"/>
                <w:rFonts w:ascii="標楷體" w:eastAsia="標楷體" w:hAnsi="標楷體"/>
              </w:rPr>
            </w:pPr>
            <w:del w:id="17581" w:author="阿毛" w:date="2021-05-21T17:54:00Z">
              <w:r w:rsidRPr="004431A8" w:rsidDel="00CB3FDD">
                <w:rPr>
                  <w:rFonts w:ascii="標楷體" w:eastAsia="標楷體" w:hAnsi="標楷體" w:hint="eastAsia"/>
                </w:rPr>
                <w:delText>交易代碼</w:delText>
              </w:r>
            </w:del>
          </w:p>
        </w:tc>
        <w:tc>
          <w:tcPr>
            <w:tcW w:w="624" w:type="pct"/>
          </w:tcPr>
          <w:p w14:paraId="635CD01C" w14:textId="380EC8D0" w:rsidR="00E24265" w:rsidRPr="00615D4B" w:rsidDel="00CB3FDD" w:rsidRDefault="00E24265" w:rsidP="005F76AD">
            <w:pPr>
              <w:rPr>
                <w:del w:id="17582" w:author="阿毛" w:date="2021-05-21T17:54:00Z"/>
                <w:rFonts w:ascii="標楷體" w:eastAsia="標楷體" w:hAnsi="標楷體"/>
              </w:rPr>
            </w:pPr>
          </w:p>
        </w:tc>
        <w:tc>
          <w:tcPr>
            <w:tcW w:w="624" w:type="pct"/>
          </w:tcPr>
          <w:p w14:paraId="7AA8BE66" w14:textId="2A3A9CEB" w:rsidR="00E24265" w:rsidRPr="00615D4B" w:rsidDel="00CB3FDD" w:rsidRDefault="00E24265" w:rsidP="005F76AD">
            <w:pPr>
              <w:rPr>
                <w:del w:id="17583" w:author="阿毛" w:date="2021-05-21T17:54:00Z"/>
                <w:rFonts w:ascii="標楷體" w:eastAsia="標楷體" w:hAnsi="標楷體"/>
              </w:rPr>
            </w:pPr>
          </w:p>
        </w:tc>
        <w:tc>
          <w:tcPr>
            <w:tcW w:w="537" w:type="pct"/>
          </w:tcPr>
          <w:p w14:paraId="369D5567" w14:textId="6E41BDCC" w:rsidR="00E24265" w:rsidRPr="00615D4B" w:rsidDel="00CB3FDD" w:rsidRDefault="00E24265" w:rsidP="005F76AD">
            <w:pPr>
              <w:rPr>
                <w:del w:id="17584" w:author="阿毛" w:date="2021-05-21T17:54:00Z"/>
                <w:rFonts w:ascii="標楷體" w:eastAsia="標楷體" w:hAnsi="標楷體"/>
              </w:rPr>
            </w:pPr>
            <w:del w:id="17585" w:author="阿毛" w:date="2021-05-21T17:54:00Z">
              <w:r w:rsidDel="00CB3FDD">
                <w:rPr>
                  <w:rFonts w:ascii="標楷體" w:eastAsia="標楷體" w:hAnsi="標楷體" w:hint="eastAsia"/>
                </w:rPr>
                <w:delText>下拉式選單</w:delText>
              </w:r>
            </w:del>
          </w:p>
        </w:tc>
        <w:tc>
          <w:tcPr>
            <w:tcW w:w="299" w:type="pct"/>
          </w:tcPr>
          <w:p w14:paraId="4CE21E1E" w14:textId="6B1B2A00" w:rsidR="00E24265" w:rsidRPr="00615D4B" w:rsidDel="00CB3FDD" w:rsidRDefault="00E24265" w:rsidP="005F76AD">
            <w:pPr>
              <w:rPr>
                <w:del w:id="17586" w:author="阿毛" w:date="2021-05-21T17:54:00Z"/>
                <w:rFonts w:ascii="標楷體" w:eastAsia="標楷體" w:hAnsi="標楷體"/>
              </w:rPr>
            </w:pPr>
          </w:p>
        </w:tc>
        <w:tc>
          <w:tcPr>
            <w:tcW w:w="299" w:type="pct"/>
          </w:tcPr>
          <w:p w14:paraId="19AA4C9A" w14:textId="0C273B9D" w:rsidR="00E24265" w:rsidRPr="00615D4B" w:rsidDel="00CB3FDD" w:rsidRDefault="00E24265" w:rsidP="005F76AD">
            <w:pPr>
              <w:rPr>
                <w:del w:id="17587" w:author="阿毛" w:date="2021-05-21T17:54:00Z"/>
                <w:rFonts w:ascii="標楷體" w:eastAsia="標楷體" w:hAnsi="標楷體"/>
              </w:rPr>
            </w:pPr>
          </w:p>
        </w:tc>
        <w:tc>
          <w:tcPr>
            <w:tcW w:w="1643" w:type="pct"/>
          </w:tcPr>
          <w:p w14:paraId="35497268" w14:textId="0B90FEAB" w:rsidR="00E24265" w:rsidDel="00CB3FDD" w:rsidRDefault="00E24265" w:rsidP="005F76AD">
            <w:pPr>
              <w:rPr>
                <w:del w:id="17588" w:author="阿毛" w:date="2021-05-21T17:54:00Z"/>
                <w:rFonts w:ascii="標楷體" w:eastAsia="標楷體" w:hAnsi="標楷體"/>
              </w:rPr>
            </w:pPr>
            <w:del w:id="17589" w:author="阿毛" w:date="2021-05-21T17:54:00Z">
              <w:r w:rsidRPr="000A7F55" w:rsidDel="00CB3FDD">
                <w:rPr>
                  <w:rFonts w:ascii="標楷體" w:eastAsia="標楷體" w:hAnsi="標楷體" w:hint="eastAsia"/>
                </w:rPr>
                <w:delText>1:新增</w:delText>
              </w:r>
            </w:del>
          </w:p>
          <w:p w14:paraId="5DB6DE0A" w14:textId="0FBAF4A4" w:rsidR="00E24265" w:rsidDel="00CB3FDD" w:rsidRDefault="00E24265" w:rsidP="005F76AD">
            <w:pPr>
              <w:rPr>
                <w:del w:id="17590" w:author="阿毛" w:date="2021-05-21T17:54:00Z"/>
                <w:rFonts w:ascii="標楷體" w:eastAsia="標楷體" w:hAnsi="標楷體"/>
              </w:rPr>
            </w:pPr>
            <w:del w:id="17591" w:author="阿毛" w:date="2021-05-21T17:54:00Z">
              <w:r w:rsidRPr="000A7F55" w:rsidDel="00CB3FDD">
                <w:rPr>
                  <w:rFonts w:ascii="標楷體" w:eastAsia="標楷體" w:hAnsi="標楷體" w:hint="eastAsia"/>
                </w:rPr>
                <w:delText>2:異動</w:delText>
              </w:r>
            </w:del>
          </w:p>
          <w:p w14:paraId="4B7112CE" w14:textId="44A32407" w:rsidR="00E24265" w:rsidDel="00CB3FDD" w:rsidRDefault="00E24265" w:rsidP="005F76AD">
            <w:pPr>
              <w:rPr>
                <w:del w:id="17592" w:author="阿毛" w:date="2021-05-21T17:54:00Z"/>
                <w:rFonts w:ascii="標楷體" w:eastAsia="標楷體" w:hAnsi="標楷體"/>
              </w:rPr>
            </w:pPr>
            <w:del w:id="17593" w:author="阿毛" w:date="2021-05-21T17:54:00Z">
              <w:r w:rsidRPr="000A7F55" w:rsidDel="00CB3FDD">
                <w:rPr>
                  <w:rFonts w:ascii="標楷體" w:eastAsia="標楷體" w:hAnsi="標楷體" w:hint="eastAsia"/>
                </w:rPr>
                <w:delText>3:補件</w:delText>
              </w:r>
            </w:del>
          </w:p>
          <w:p w14:paraId="4BEB3543" w14:textId="67DD8272" w:rsidR="00E24265" w:rsidRPr="00615D4B" w:rsidDel="00CB3FDD" w:rsidRDefault="00E24265" w:rsidP="005F76AD">
            <w:pPr>
              <w:rPr>
                <w:del w:id="17594" w:author="阿毛" w:date="2021-05-21T17:54:00Z"/>
                <w:rFonts w:ascii="標楷體" w:eastAsia="標楷體" w:hAnsi="標楷體"/>
              </w:rPr>
            </w:pPr>
            <w:del w:id="17595" w:author="阿毛" w:date="2021-05-21T17:54:00Z">
              <w:r w:rsidRPr="000A7F55" w:rsidDel="00CB3FDD">
                <w:rPr>
                  <w:rFonts w:ascii="標楷體" w:eastAsia="標楷體" w:hAnsi="標楷體" w:hint="eastAsia"/>
                </w:rPr>
                <w:delText>4:刪除</w:delText>
              </w:r>
            </w:del>
          </w:p>
        </w:tc>
      </w:tr>
      <w:tr w:rsidR="00E24265" w:rsidRPr="00615D4B" w:rsidDel="00CB3FDD" w14:paraId="293C9EB2" w14:textId="328FF5CF" w:rsidTr="005F76AD">
        <w:trPr>
          <w:trHeight w:val="291"/>
          <w:jc w:val="center"/>
          <w:del w:id="17596" w:author="阿毛" w:date="2021-05-21T17:54:00Z"/>
        </w:trPr>
        <w:tc>
          <w:tcPr>
            <w:tcW w:w="219" w:type="pct"/>
          </w:tcPr>
          <w:p w14:paraId="269C9547" w14:textId="7E6EA514" w:rsidR="00E24265" w:rsidRPr="005E579A" w:rsidDel="00CB3FDD" w:rsidRDefault="00E24265" w:rsidP="005F76AD">
            <w:pPr>
              <w:pStyle w:val="af9"/>
              <w:numPr>
                <w:ilvl w:val="0"/>
                <w:numId w:val="61"/>
              </w:numPr>
              <w:ind w:leftChars="0"/>
              <w:rPr>
                <w:del w:id="17597" w:author="阿毛" w:date="2021-05-21T17:54:00Z"/>
                <w:rFonts w:ascii="標楷體" w:eastAsia="標楷體" w:hAnsi="標楷體"/>
              </w:rPr>
            </w:pPr>
          </w:p>
        </w:tc>
        <w:tc>
          <w:tcPr>
            <w:tcW w:w="756" w:type="pct"/>
          </w:tcPr>
          <w:p w14:paraId="60179CAF" w14:textId="1289F544" w:rsidR="00E24265" w:rsidRPr="00615D4B" w:rsidDel="00CB3FDD" w:rsidRDefault="00E24265" w:rsidP="005F76AD">
            <w:pPr>
              <w:rPr>
                <w:del w:id="17598" w:author="阿毛" w:date="2021-05-21T17:54:00Z"/>
                <w:rFonts w:ascii="標楷體" w:eastAsia="標楷體" w:hAnsi="標楷體"/>
              </w:rPr>
            </w:pPr>
            <w:del w:id="17599" w:author="阿毛" w:date="2021-05-21T17:54:00Z">
              <w:r w:rsidRPr="004431A8" w:rsidDel="00CB3FDD">
                <w:rPr>
                  <w:rFonts w:ascii="標楷體" w:eastAsia="標楷體" w:hAnsi="標楷體" w:hint="eastAsia"/>
                </w:rPr>
                <w:delText>債務人IDN</w:delText>
              </w:r>
            </w:del>
          </w:p>
        </w:tc>
        <w:tc>
          <w:tcPr>
            <w:tcW w:w="624" w:type="pct"/>
          </w:tcPr>
          <w:p w14:paraId="04E2C1E4" w14:textId="5192FAAF" w:rsidR="00E24265" w:rsidRPr="00615D4B" w:rsidDel="00CB3FDD" w:rsidRDefault="00E24265" w:rsidP="005F76AD">
            <w:pPr>
              <w:rPr>
                <w:del w:id="17600" w:author="阿毛" w:date="2021-05-21T17:54:00Z"/>
                <w:rFonts w:ascii="標楷體" w:eastAsia="標楷體" w:hAnsi="標楷體"/>
              </w:rPr>
            </w:pPr>
          </w:p>
        </w:tc>
        <w:tc>
          <w:tcPr>
            <w:tcW w:w="624" w:type="pct"/>
          </w:tcPr>
          <w:p w14:paraId="0A34F2EA" w14:textId="0EA7E245" w:rsidR="00E24265" w:rsidRPr="00615D4B" w:rsidDel="00CB3FDD" w:rsidRDefault="00E24265" w:rsidP="005F76AD">
            <w:pPr>
              <w:rPr>
                <w:del w:id="17601" w:author="阿毛" w:date="2021-05-21T17:54:00Z"/>
                <w:rFonts w:ascii="標楷體" w:eastAsia="標楷體" w:hAnsi="標楷體"/>
              </w:rPr>
            </w:pPr>
          </w:p>
        </w:tc>
        <w:tc>
          <w:tcPr>
            <w:tcW w:w="537" w:type="pct"/>
          </w:tcPr>
          <w:p w14:paraId="2C57BF7E" w14:textId="59A02A9C" w:rsidR="00E24265" w:rsidRPr="00615D4B" w:rsidDel="00CB3FDD" w:rsidRDefault="00E24265" w:rsidP="005F76AD">
            <w:pPr>
              <w:rPr>
                <w:del w:id="17602" w:author="阿毛" w:date="2021-05-21T17:54:00Z"/>
                <w:rFonts w:ascii="標楷體" w:eastAsia="標楷體" w:hAnsi="標楷體"/>
              </w:rPr>
            </w:pPr>
          </w:p>
        </w:tc>
        <w:tc>
          <w:tcPr>
            <w:tcW w:w="299" w:type="pct"/>
          </w:tcPr>
          <w:p w14:paraId="3D5A1F5D" w14:textId="708F8FB1" w:rsidR="00E24265" w:rsidRPr="00615D4B" w:rsidDel="00CB3FDD" w:rsidRDefault="00E24265" w:rsidP="005F76AD">
            <w:pPr>
              <w:rPr>
                <w:del w:id="17603" w:author="阿毛" w:date="2021-05-21T17:54:00Z"/>
                <w:rFonts w:ascii="標楷體" w:eastAsia="標楷體" w:hAnsi="標楷體"/>
              </w:rPr>
            </w:pPr>
          </w:p>
        </w:tc>
        <w:tc>
          <w:tcPr>
            <w:tcW w:w="299" w:type="pct"/>
          </w:tcPr>
          <w:p w14:paraId="4571FD6A" w14:textId="4E885E27" w:rsidR="00E24265" w:rsidRPr="00615D4B" w:rsidDel="00CB3FDD" w:rsidRDefault="00E24265" w:rsidP="005F76AD">
            <w:pPr>
              <w:rPr>
                <w:del w:id="17604" w:author="阿毛" w:date="2021-05-21T17:54:00Z"/>
                <w:rFonts w:ascii="標楷體" w:eastAsia="標楷體" w:hAnsi="標楷體"/>
              </w:rPr>
            </w:pPr>
          </w:p>
        </w:tc>
        <w:tc>
          <w:tcPr>
            <w:tcW w:w="1643" w:type="pct"/>
          </w:tcPr>
          <w:p w14:paraId="4113A20D" w14:textId="6090EAE3" w:rsidR="00E24265" w:rsidRPr="00615D4B" w:rsidDel="00CB3FDD" w:rsidRDefault="00E24265" w:rsidP="005F76AD">
            <w:pPr>
              <w:rPr>
                <w:del w:id="17605" w:author="阿毛" w:date="2021-05-21T17:54:00Z"/>
                <w:rFonts w:ascii="標楷體" w:eastAsia="標楷體" w:hAnsi="標楷體"/>
              </w:rPr>
            </w:pPr>
          </w:p>
        </w:tc>
      </w:tr>
      <w:tr w:rsidR="00E24265" w:rsidRPr="00615D4B" w:rsidDel="00CB3FDD" w14:paraId="42AA4B13" w14:textId="1F3DA368" w:rsidTr="005F76AD">
        <w:trPr>
          <w:trHeight w:val="291"/>
          <w:jc w:val="center"/>
          <w:del w:id="17606" w:author="阿毛" w:date="2021-05-21T17:54:00Z"/>
        </w:trPr>
        <w:tc>
          <w:tcPr>
            <w:tcW w:w="219" w:type="pct"/>
          </w:tcPr>
          <w:p w14:paraId="15A0E191" w14:textId="57D5DCE4" w:rsidR="00E24265" w:rsidRPr="005E579A" w:rsidDel="00CB3FDD" w:rsidRDefault="00E24265" w:rsidP="005F76AD">
            <w:pPr>
              <w:pStyle w:val="af9"/>
              <w:numPr>
                <w:ilvl w:val="0"/>
                <w:numId w:val="61"/>
              </w:numPr>
              <w:ind w:leftChars="0"/>
              <w:rPr>
                <w:del w:id="17607" w:author="阿毛" w:date="2021-05-21T17:54:00Z"/>
                <w:rFonts w:ascii="標楷體" w:eastAsia="標楷體" w:hAnsi="標楷體"/>
              </w:rPr>
            </w:pPr>
          </w:p>
        </w:tc>
        <w:tc>
          <w:tcPr>
            <w:tcW w:w="756" w:type="pct"/>
          </w:tcPr>
          <w:p w14:paraId="57FA356A" w14:textId="75117751" w:rsidR="00E24265" w:rsidRPr="00615D4B" w:rsidDel="00CB3FDD" w:rsidRDefault="00E24265" w:rsidP="005F76AD">
            <w:pPr>
              <w:rPr>
                <w:del w:id="17608" w:author="阿毛" w:date="2021-05-21T17:54:00Z"/>
                <w:rFonts w:ascii="標楷體" w:eastAsia="標楷體" w:hAnsi="標楷體"/>
              </w:rPr>
            </w:pPr>
            <w:del w:id="17609" w:author="阿毛" w:date="2021-05-21T17:54:00Z">
              <w:r w:rsidRPr="004431A8" w:rsidDel="00CB3FDD">
                <w:rPr>
                  <w:rFonts w:ascii="標楷體" w:eastAsia="標楷體" w:hAnsi="標楷體" w:hint="eastAsia"/>
                </w:rPr>
                <w:delText>報送單位代號</w:delText>
              </w:r>
            </w:del>
          </w:p>
        </w:tc>
        <w:tc>
          <w:tcPr>
            <w:tcW w:w="624" w:type="pct"/>
          </w:tcPr>
          <w:p w14:paraId="34E01720" w14:textId="3A1B4348" w:rsidR="00E24265" w:rsidRPr="00615D4B" w:rsidDel="00CB3FDD" w:rsidRDefault="00E24265" w:rsidP="005F76AD">
            <w:pPr>
              <w:rPr>
                <w:del w:id="17610" w:author="阿毛" w:date="2021-05-21T17:54:00Z"/>
                <w:rFonts w:ascii="標楷體" w:eastAsia="標楷體" w:hAnsi="標楷體"/>
              </w:rPr>
            </w:pPr>
          </w:p>
        </w:tc>
        <w:tc>
          <w:tcPr>
            <w:tcW w:w="624" w:type="pct"/>
          </w:tcPr>
          <w:p w14:paraId="13E3E485" w14:textId="42F0E784" w:rsidR="00E24265" w:rsidRPr="00615D4B" w:rsidDel="00CB3FDD" w:rsidRDefault="00E24265" w:rsidP="005F76AD">
            <w:pPr>
              <w:rPr>
                <w:del w:id="17611" w:author="阿毛" w:date="2021-05-21T17:54:00Z"/>
                <w:rFonts w:ascii="標楷體" w:eastAsia="標楷體" w:hAnsi="標楷體"/>
              </w:rPr>
            </w:pPr>
          </w:p>
        </w:tc>
        <w:tc>
          <w:tcPr>
            <w:tcW w:w="537" w:type="pct"/>
          </w:tcPr>
          <w:p w14:paraId="28C27725" w14:textId="2EEE7BEF" w:rsidR="00E24265" w:rsidRPr="00615D4B" w:rsidDel="00CB3FDD" w:rsidRDefault="00E24265" w:rsidP="005F76AD">
            <w:pPr>
              <w:rPr>
                <w:del w:id="17612" w:author="阿毛" w:date="2021-05-21T17:54:00Z"/>
                <w:rFonts w:ascii="標楷體" w:eastAsia="標楷體" w:hAnsi="標楷體"/>
              </w:rPr>
            </w:pPr>
          </w:p>
        </w:tc>
        <w:tc>
          <w:tcPr>
            <w:tcW w:w="299" w:type="pct"/>
          </w:tcPr>
          <w:p w14:paraId="47617C17" w14:textId="0E155685" w:rsidR="00E24265" w:rsidRPr="00615D4B" w:rsidDel="00CB3FDD" w:rsidRDefault="00E24265" w:rsidP="005F76AD">
            <w:pPr>
              <w:rPr>
                <w:del w:id="17613" w:author="阿毛" w:date="2021-05-21T17:54:00Z"/>
                <w:rFonts w:ascii="標楷體" w:eastAsia="標楷體" w:hAnsi="標楷體"/>
              </w:rPr>
            </w:pPr>
          </w:p>
        </w:tc>
        <w:tc>
          <w:tcPr>
            <w:tcW w:w="299" w:type="pct"/>
          </w:tcPr>
          <w:p w14:paraId="01E25A4C" w14:textId="63A4E5DC" w:rsidR="00E24265" w:rsidRPr="00615D4B" w:rsidDel="00CB3FDD" w:rsidRDefault="00E24265" w:rsidP="005F76AD">
            <w:pPr>
              <w:rPr>
                <w:del w:id="17614" w:author="阿毛" w:date="2021-05-21T17:54:00Z"/>
                <w:rFonts w:ascii="標楷體" w:eastAsia="標楷體" w:hAnsi="標楷體"/>
              </w:rPr>
            </w:pPr>
          </w:p>
        </w:tc>
        <w:tc>
          <w:tcPr>
            <w:tcW w:w="1643" w:type="pct"/>
          </w:tcPr>
          <w:p w14:paraId="63AEC437" w14:textId="481315F1" w:rsidR="00E24265" w:rsidRPr="00615D4B" w:rsidDel="00CB3FDD" w:rsidRDefault="00E24265" w:rsidP="005F76AD">
            <w:pPr>
              <w:rPr>
                <w:del w:id="17615" w:author="阿毛" w:date="2021-05-21T17:54:00Z"/>
                <w:rFonts w:ascii="標楷體" w:eastAsia="標楷體" w:hAnsi="標楷體"/>
              </w:rPr>
            </w:pPr>
          </w:p>
        </w:tc>
      </w:tr>
      <w:tr w:rsidR="00E24265" w:rsidRPr="00615D4B" w:rsidDel="00CB3FDD" w14:paraId="0AA1A166" w14:textId="1E69D3C2" w:rsidTr="005F76AD">
        <w:trPr>
          <w:trHeight w:val="291"/>
          <w:jc w:val="center"/>
          <w:del w:id="17616" w:author="阿毛" w:date="2021-05-21T17:54:00Z"/>
        </w:trPr>
        <w:tc>
          <w:tcPr>
            <w:tcW w:w="219" w:type="pct"/>
          </w:tcPr>
          <w:p w14:paraId="1A0EE143" w14:textId="1AB292FE" w:rsidR="00E24265" w:rsidRPr="005E579A" w:rsidDel="00CB3FDD" w:rsidRDefault="00E24265" w:rsidP="005F76AD">
            <w:pPr>
              <w:pStyle w:val="af9"/>
              <w:numPr>
                <w:ilvl w:val="0"/>
                <w:numId w:val="61"/>
              </w:numPr>
              <w:ind w:leftChars="0"/>
              <w:rPr>
                <w:del w:id="17617" w:author="阿毛" w:date="2021-05-21T17:54:00Z"/>
                <w:rFonts w:ascii="標楷體" w:eastAsia="標楷體" w:hAnsi="標楷體"/>
              </w:rPr>
            </w:pPr>
          </w:p>
        </w:tc>
        <w:tc>
          <w:tcPr>
            <w:tcW w:w="756" w:type="pct"/>
          </w:tcPr>
          <w:p w14:paraId="47E47426" w14:textId="40AD635C" w:rsidR="00E24265" w:rsidRPr="00615D4B" w:rsidDel="00CB3FDD" w:rsidRDefault="00E24265" w:rsidP="005F76AD">
            <w:pPr>
              <w:rPr>
                <w:del w:id="17618" w:author="阿毛" w:date="2021-05-21T17:54:00Z"/>
                <w:rFonts w:ascii="標楷體" w:eastAsia="標楷體" w:hAnsi="標楷體"/>
              </w:rPr>
            </w:pPr>
            <w:del w:id="17619" w:author="阿毛" w:date="2021-05-21T17:54:00Z">
              <w:r w:rsidRPr="004431A8" w:rsidDel="00CB3FDD">
                <w:rPr>
                  <w:rFonts w:ascii="標楷體" w:eastAsia="標楷體" w:hAnsi="標楷體" w:hint="eastAsia"/>
                </w:rPr>
                <w:delText>調解申請日</w:delText>
              </w:r>
            </w:del>
          </w:p>
        </w:tc>
        <w:tc>
          <w:tcPr>
            <w:tcW w:w="624" w:type="pct"/>
          </w:tcPr>
          <w:p w14:paraId="2248A11C" w14:textId="56C99F94" w:rsidR="00E24265" w:rsidRPr="00615D4B" w:rsidDel="00CB3FDD" w:rsidRDefault="00E24265" w:rsidP="005F76AD">
            <w:pPr>
              <w:rPr>
                <w:del w:id="17620" w:author="阿毛" w:date="2021-05-21T17:54:00Z"/>
                <w:rFonts w:ascii="標楷體" w:eastAsia="標楷體" w:hAnsi="標楷體"/>
              </w:rPr>
            </w:pPr>
          </w:p>
        </w:tc>
        <w:tc>
          <w:tcPr>
            <w:tcW w:w="624" w:type="pct"/>
          </w:tcPr>
          <w:p w14:paraId="575977B4" w14:textId="0FFBE4D5" w:rsidR="00E24265" w:rsidRPr="00615D4B" w:rsidDel="00CB3FDD" w:rsidRDefault="00E24265" w:rsidP="005F76AD">
            <w:pPr>
              <w:rPr>
                <w:del w:id="17621" w:author="阿毛" w:date="2021-05-21T17:54:00Z"/>
                <w:rFonts w:ascii="標楷體" w:eastAsia="標楷體" w:hAnsi="標楷體"/>
              </w:rPr>
            </w:pPr>
          </w:p>
        </w:tc>
        <w:tc>
          <w:tcPr>
            <w:tcW w:w="537" w:type="pct"/>
          </w:tcPr>
          <w:p w14:paraId="1E5207A3" w14:textId="4D8680B7" w:rsidR="00E24265" w:rsidRPr="00615D4B" w:rsidDel="00CB3FDD" w:rsidRDefault="00E24265" w:rsidP="005F76AD">
            <w:pPr>
              <w:rPr>
                <w:del w:id="17622" w:author="阿毛" w:date="2021-05-21T17:54:00Z"/>
                <w:rFonts w:ascii="標楷體" w:eastAsia="標楷體" w:hAnsi="標楷體"/>
              </w:rPr>
            </w:pPr>
          </w:p>
        </w:tc>
        <w:tc>
          <w:tcPr>
            <w:tcW w:w="299" w:type="pct"/>
          </w:tcPr>
          <w:p w14:paraId="4BFBCA7C" w14:textId="3C04D54E" w:rsidR="00E24265" w:rsidRPr="00615D4B" w:rsidDel="00CB3FDD" w:rsidRDefault="00E24265" w:rsidP="005F76AD">
            <w:pPr>
              <w:rPr>
                <w:del w:id="17623" w:author="阿毛" w:date="2021-05-21T17:54:00Z"/>
                <w:rFonts w:ascii="標楷體" w:eastAsia="標楷體" w:hAnsi="標楷體"/>
              </w:rPr>
            </w:pPr>
          </w:p>
        </w:tc>
        <w:tc>
          <w:tcPr>
            <w:tcW w:w="299" w:type="pct"/>
          </w:tcPr>
          <w:p w14:paraId="1593E1D3" w14:textId="2077EF99" w:rsidR="00E24265" w:rsidRPr="00615D4B" w:rsidDel="00CB3FDD" w:rsidRDefault="00E24265" w:rsidP="005F76AD">
            <w:pPr>
              <w:rPr>
                <w:del w:id="17624" w:author="阿毛" w:date="2021-05-21T17:54:00Z"/>
                <w:rFonts w:ascii="標楷體" w:eastAsia="標楷體" w:hAnsi="標楷體"/>
              </w:rPr>
            </w:pPr>
          </w:p>
        </w:tc>
        <w:tc>
          <w:tcPr>
            <w:tcW w:w="1643" w:type="pct"/>
          </w:tcPr>
          <w:p w14:paraId="654B08E8" w14:textId="342F8764" w:rsidR="00E24265" w:rsidRPr="00615D4B" w:rsidDel="00CB3FDD" w:rsidRDefault="00E24265" w:rsidP="005F76AD">
            <w:pPr>
              <w:rPr>
                <w:del w:id="17625" w:author="阿毛" w:date="2021-05-21T17:54:00Z"/>
                <w:rFonts w:ascii="標楷體" w:eastAsia="標楷體" w:hAnsi="標楷體"/>
              </w:rPr>
            </w:pPr>
          </w:p>
        </w:tc>
      </w:tr>
      <w:tr w:rsidR="00E24265" w:rsidRPr="00615D4B" w:rsidDel="00CB3FDD" w14:paraId="031C0739" w14:textId="5C6D45D6" w:rsidTr="005F76AD">
        <w:trPr>
          <w:trHeight w:val="291"/>
          <w:jc w:val="center"/>
          <w:del w:id="17626" w:author="阿毛" w:date="2021-05-21T17:54:00Z"/>
        </w:trPr>
        <w:tc>
          <w:tcPr>
            <w:tcW w:w="219" w:type="pct"/>
          </w:tcPr>
          <w:p w14:paraId="75B975DB" w14:textId="5CED7771" w:rsidR="00E24265" w:rsidRPr="005E579A" w:rsidDel="00CB3FDD" w:rsidRDefault="00E24265" w:rsidP="005F76AD">
            <w:pPr>
              <w:pStyle w:val="af9"/>
              <w:numPr>
                <w:ilvl w:val="0"/>
                <w:numId w:val="61"/>
              </w:numPr>
              <w:ind w:leftChars="0"/>
              <w:rPr>
                <w:del w:id="17627" w:author="阿毛" w:date="2021-05-21T17:54:00Z"/>
                <w:rFonts w:ascii="標楷體" w:eastAsia="標楷體" w:hAnsi="標楷體"/>
              </w:rPr>
            </w:pPr>
          </w:p>
        </w:tc>
        <w:tc>
          <w:tcPr>
            <w:tcW w:w="756" w:type="pct"/>
          </w:tcPr>
          <w:p w14:paraId="66EB4E6A" w14:textId="723D2524" w:rsidR="00E24265" w:rsidRPr="00615D4B" w:rsidDel="00CB3FDD" w:rsidRDefault="00E24265" w:rsidP="005F76AD">
            <w:pPr>
              <w:rPr>
                <w:del w:id="17628" w:author="阿毛" w:date="2021-05-21T17:54:00Z"/>
                <w:rFonts w:ascii="標楷體" w:eastAsia="標楷體" w:hAnsi="標楷體"/>
              </w:rPr>
            </w:pPr>
            <w:del w:id="17629" w:author="阿毛" w:date="2021-05-21T17:54:00Z">
              <w:r w:rsidRPr="004431A8" w:rsidDel="00CB3FDD">
                <w:rPr>
                  <w:rFonts w:ascii="標楷體" w:eastAsia="標楷體" w:hAnsi="標楷體" w:hint="eastAsia"/>
                </w:rPr>
                <w:delText>受理調解機構代號</w:delText>
              </w:r>
            </w:del>
          </w:p>
        </w:tc>
        <w:tc>
          <w:tcPr>
            <w:tcW w:w="624" w:type="pct"/>
          </w:tcPr>
          <w:p w14:paraId="6C2C1C16" w14:textId="2EC6D8C1" w:rsidR="00E24265" w:rsidRPr="00615D4B" w:rsidDel="00CB3FDD" w:rsidRDefault="00E24265" w:rsidP="005F76AD">
            <w:pPr>
              <w:rPr>
                <w:del w:id="17630" w:author="阿毛" w:date="2021-05-21T17:54:00Z"/>
                <w:rFonts w:ascii="標楷體" w:eastAsia="標楷體" w:hAnsi="標楷體"/>
              </w:rPr>
            </w:pPr>
          </w:p>
        </w:tc>
        <w:tc>
          <w:tcPr>
            <w:tcW w:w="624" w:type="pct"/>
          </w:tcPr>
          <w:p w14:paraId="733E6130" w14:textId="1D763590" w:rsidR="00E24265" w:rsidRPr="00615D4B" w:rsidDel="00CB3FDD" w:rsidRDefault="00E24265" w:rsidP="005F76AD">
            <w:pPr>
              <w:rPr>
                <w:del w:id="17631" w:author="阿毛" w:date="2021-05-21T17:54:00Z"/>
                <w:rFonts w:ascii="標楷體" w:eastAsia="標楷體" w:hAnsi="標楷體"/>
              </w:rPr>
            </w:pPr>
          </w:p>
        </w:tc>
        <w:tc>
          <w:tcPr>
            <w:tcW w:w="537" w:type="pct"/>
          </w:tcPr>
          <w:p w14:paraId="3B236F8A" w14:textId="5AF199CC" w:rsidR="00E24265" w:rsidRPr="00615D4B" w:rsidDel="00CB3FDD" w:rsidRDefault="00E24265" w:rsidP="005F76AD">
            <w:pPr>
              <w:rPr>
                <w:del w:id="17632" w:author="阿毛" w:date="2021-05-21T17:54:00Z"/>
                <w:rFonts w:ascii="標楷體" w:eastAsia="標楷體" w:hAnsi="標楷體"/>
              </w:rPr>
            </w:pPr>
          </w:p>
        </w:tc>
        <w:tc>
          <w:tcPr>
            <w:tcW w:w="299" w:type="pct"/>
          </w:tcPr>
          <w:p w14:paraId="597AD9C6" w14:textId="01A601B4" w:rsidR="00E24265" w:rsidRPr="00615D4B" w:rsidDel="00CB3FDD" w:rsidRDefault="00E24265" w:rsidP="005F76AD">
            <w:pPr>
              <w:rPr>
                <w:del w:id="17633" w:author="阿毛" w:date="2021-05-21T17:54:00Z"/>
                <w:rFonts w:ascii="標楷體" w:eastAsia="標楷體" w:hAnsi="標楷體"/>
              </w:rPr>
            </w:pPr>
          </w:p>
        </w:tc>
        <w:tc>
          <w:tcPr>
            <w:tcW w:w="299" w:type="pct"/>
          </w:tcPr>
          <w:p w14:paraId="59015632" w14:textId="589BFAA8" w:rsidR="00E24265" w:rsidRPr="00615D4B" w:rsidDel="00CB3FDD" w:rsidRDefault="00E24265" w:rsidP="005F76AD">
            <w:pPr>
              <w:rPr>
                <w:del w:id="17634" w:author="阿毛" w:date="2021-05-21T17:54:00Z"/>
                <w:rFonts w:ascii="標楷體" w:eastAsia="標楷體" w:hAnsi="標楷體"/>
              </w:rPr>
            </w:pPr>
          </w:p>
        </w:tc>
        <w:tc>
          <w:tcPr>
            <w:tcW w:w="1643" w:type="pct"/>
          </w:tcPr>
          <w:p w14:paraId="2354B121" w14:textId="72EBD592" w:rsidR="00E24265" w:rsidRPr="00615D4B" w:rsidDel="00CB3FDD" w:rsidRDefault="00E24265" w:rsidP="005F76AD">
            <w:pPr>
              <w:rPr>
                <w:del w:id="17635" w:author="阿毛" w:date="2021-05-21T17:54:00Z"/>
                <w:rFonts w:ascii="標楷體" w:eastAsia="標楷體" w:hAnsi="標楷體"/>
              </w:rPr>
            </w:pPr>
          </w:p>
        </w:tc>
      </w:tr>
      <w:tr w:rsidR="00E24265" w:rsidRPr="00615D4B" w:rsidDel="00CB3FDD" w14:paraId="2F59A74D" w14:textId="27B48F01" w:rsidTr="005F76AD">
        <w:trPr>
          <w:trHeight w:val="291"/>
          <w:jc w:val="center"/>
          <w:del w:id="17636" w:author="阿毛" w:date="2021-05-21T17:54:00Z"/>
        </w:trPr>
        <w:tc>
          <w:tcPr>
            <w:tcW w:w="219" w:type="pct"/>
          </w:tcPr>
          <w:p w14:paraId="654DCD14" w14:textId="671D100F" w:rsidR="00E24265" w:rsidRPr="005E579A" w:rsidDel="00CB3FDD" w:rsidRDefault="00E24265" w:rsidP="005F76AD">
            <w:pPr>
              <w:pStyle w:val="af9"/>
              <w:numPr>
                <w:ilvl w:val="0"/>
                <w:numId w:val="61"/>
              </w:numPr>
              <w:ind w:leftChars="0"/>
              <w:rPr>
                <w:del w:id="17637" w:author="阿毛" w:date="2021-05-21T17:54:00Z"/>
                <w:rFonts w:ascii="標楷體" w:eastAsia="標楷體" w:hAnsi="標楷體"/>
              </w:rPr>
            </w:pPr>
          </w:p>
        </w:tc>
        <w:tc>
          <w:tcPr>
            <w:tcW w:w="756" w:type="pct"/>
          </w:tcPr>
          <w:p w14:paraId="74C15B05" w14:textId="0DBF6A70" w:rsidR="00E24265" w:rsidRPr="00615D4B" w:rsidDel="00CB3FDD" w:rsidRDefault="00E24265" w:rsidP="005F76AD">
            <w:pPr>
              <w:rPr>
                <w:del w:id="17638" w:author="阿毛" w:date="2021-05-21T17:54:00Z"/>
                <w:rFonts w:ascii="標楷體" w:eastAsia="標楷體" w:hAnsi="標楷體"/>
              </w:rPr>
            </w:pPr>
            <w:del w:id="17639" w:author="阿毛" w:date="2021-05-21T17:54:00Z">
              <w:r w:rsidRPr="004431A8" w:rsidDel="00CB3FDD">
                <w:rPr>
                  <w:rFonts w:ascii="標楷體" w:eastAsia="標楷體" w:hAnsi="標楷體" w:hint="eastAsia"/>
                </w:rPr>
                <w:delText>結案原因代號</w:delText>
              </w:r>
            </w:del>
          </w:p>
        </w:tc>
        <w:tc>
          <w:tcPr>
            <w:tcW w:w="624" w:type="pct"/>
          </w:tcPr>
          <w:p w14:paraId="38CDCF18" w14:textId="0363073C" w:rsidR="00E24265" w:rsidRPr="00615D4B" w:rsidDel="00CB3FDD" w:rsidRDefault="00E24265" w:rsidP="005F76AD">
            <w:pPr>
              <w:rPr>
                <w:del w:id="17640" w:author="阿毛" w:date="2021-05-21T17:54:00Z"/>
                <w:rFonts w:ascii="標楷體" w:eastAsia="標楷體" w:hAnsi="標楷體"/>
              </w:rPr>
            </w:pPr>
          </w:p>
        </w:tc>
        <w:tc>
          <w:tcPr>
            <w:tcW w:w="624" w:type="pct"/>
          </w:tcPr>
          <w:p w14:paraId="4A8EA45C" w14:textId="09193349" w:rsidR="00E24265" w:rsidRPr="00615D4B" w:rsidDel="00CB3FDD" w:rsidRDefault="00E24265" w:rsidP="005F76AD">
            <w:pPr>
              <w:rPr>
                <w:del w:id="17641" w:author="阿毛" w:date="2021-05-21T17:54:00Z"/>
                <w:rFonts w:ascii="標楷體" w:eastAsia="標楷體" w:hAnsi="標楷體"/>
              </w:rPr>
            </w:pPr>
          </w:p>
        </w:tc>
        <w:tc>
          <w:tcPr>
            <w:tcW w:w="537" w:type="pct"/>
          </w:tcPr>
          <w:p w14:paraId="5D4432B0" w14:textId="415CEAF5" w:rsidR="00E24265" w:rsidRPr="00615D4B" w:rsidDel="00CB3FDD" w:rsidRDefault="00E24265" w:rsidP="005F76AD">
            <w:pPr>
              <w:rPr>
                <w:del w:id="17642" w:author="阿毛" w:date="2021-05-21T17:54:00Z"/>
                <w:rFonts w:ascii="標楷體" w:eastAsia="標楷體" w:hAnsi="標楷體"/>
              </w:rPr>
            </w:pPr>
            <w:del w:id="17643" w:author="阿毛" w:date="2021-05-21T17:54:00Z">
              <w:r w:rsidDel="00CB3FDD">
                <w:rPr>
                  <w:rFonts w:ascii="標楷體" w:eastAsia="標楷體" w:hAnsi="標楷體" w:hint="eastAsia"/>
                </w:rPr>
                <w:delText>下拉式選單</w:delText>
              </w:r>
            </w:del>
          </w:p>
        </w:tc>
        <w:tc>
          <w:tcPr>
            <w:tcW w:w="299" w:type="pct"/>
          </w:tcPr>
          <w:p w14:paraId="1C597EE7" w14:textId="24AE80A3" w:rsidR="00E24265" w:rsidRPr="00615D4B" w:rsidDel="00CB3FDD" w:rsidRDefault="00E24265" w:rsidP="005F76AD">
            <w:pPr>
              <w:rPr>
                <w:del w:id="17644" w:author="阿毛" w:date="2021-05-21T17:54:00Z"/>
                <w:rFonts w:ascii="標楷體" w:eastAsia="標楷體" w:hAnsi="標楷體"/>
              </w:rPr>
            </w:pPr>
          </w:p>
        </w:tc>
        <w:tc>
          <w:tcPr>
            <w:tcW w:w="299" w:type="pct"/>
          </w:tcPr>
          <w:p w14:paraId="30662C26" w14:textId="5589B991" w:rsidR="00E24265" w:rsidRPr="00615D4B" w:rsidDel="00CB3FDD" w:rsidRDefault="00E24265" w:rsidP="005F76AD">
            <w:pPr>
              <w:rPr>
                <w:del w:id="17645" w:author="阿毛" w:date="2021-05-21T17:54:00Z"/>
                <w:rFonts w:ascii="標楷體" w:eastAsia="標楷體" w:hAnsi="標楷體"/>
              </w:rPr>
            </w:pPr>
          </w:p>
        </w:tc>
        <w:tc>
          <w:tcPr>
            <w:tcW w:w="1643" w:type="pct"/>
          </w:tcPr>
          <w:p w14:paraId="5AB88B8A" w14:textId="0C42AA61" w:rsidR="00E24265" w:rsidRPr="00AB7352" w:rsidDel="00CB3FDD" w:rsidRDefault="00E24265" w:rsidP="005F76AD">
            <w:pPr>
              <w:rPr>
                <w:del w:id="17646" w:author="阿毛" w:date="2021-05-21T17:54:00Z"/>
                <w:rFonts w:ascii="標楷體" w:eastAsia="標楷體" w:hAnsi="標楷體"/>
              </w:rPr>
            </w:pPr>
            <w:del w:id="17647" w:author="阿毛" w:date="2021-05-21T17:54:00Z">
              <w:r w:rsidRPr="00AB7352" w:rsidDel="00CB3FDD">
                <w:rPr>
                  <w:rFonts w:ascii="標楷體" w:eastAsia="標楷體" w:hAnsi="標楷體" w:hint="eastAsia"/>
                </w:rPr>
                <w:delText>1:毀諾</w:delText>
              </w:r>
            </w:del>
          </w:p>
          <w:p w14:paraId="74CE0FE3" w14:textId="7FB1BCF5" w:rsidR="00E24265" w:rsidRPr="00AB7352" w:rsidDel="00CB3FDD" w:rsidRDefault="00E24265" w:rsidP="005F76AD">
            <w:pPr>
              <w:rPr>
                <w:del w:id="17648" w:author="阿毛" w:date="2021-05-21T17:54:00Z"/>
                <w:rFonts w:ascii="標楷體" w:eastAsia="標楷體" w:hAnsi="標楷體"/>
              </w:rPr>
            </w:pPr>
            <w:del w:id="17649" w:author="阿毛" w:date="2021-05-21T17:54:00Z">
              <w:r w:rsidRPr="00AB7352" w:rsidDel="00CB3FDD">
                <w:rPr>
                  <w:rFonts w:ascii="標楷體" w:eastAsia="標楷體" w:hAnsi="標楷體" w:hint="eastAsia"/>
                </w:rPr>
                <w:delText>2:協商終止</w:delText>
              </w:r>
            </w:del>
          </w:p>
          <w:p w14:paraId="204460BE" w14:textId="06C17117" w:rsidR="00E24265" w:rsidRPr="00AB7352" w:rsidDel="00CB3FDD" w:rsidRDefault="00E24265" w:rsidP="005F76AD">
            <w:pPr>
              <w:rPr>
                <w:del w:id="17650" w:author="阿毛" w:date="2021-05-21T17:54:00Z"/>
                <w:rFonts w:ascii="標楷體" w:eastAsia="標楷體" w:hAnsi="標楷體"/>
              </w:rPr>
            </w:pPr>
            <w:del w:id="17651" w:author="阿毛" w:date="2021-05-21T17:54:00Z">
              <w:r w:rsidRPr="00AB7352" w:rsidDel="00CB3FDD">
                <w:rPr>
                  <w:rFonts w:ascii="標楷體" w:eastAsia="標楷體" w:hAnsi="標楷體" w:hint="eastAsia"/>
                </w:rPr>
                <w:delText>3:未能接受足以負擔之還款方案</w:delText>
              </w:r>
            </w:del>
          </w:p>
          <w:p w14:paraId="7A401470" w14:textId="39F55C63" w:rsidR="00E24265" w:rsidRPr="00AB7352" w:rsidDel="00CB3FDD" w:rsidRDefault="00E24265" w:rsidP="005F76AD">
            <w:pPr>
              <w:rPr>
                <w:del w:id="17652" w:author="阿毛" w:date="2021-05-21T17:54:00Z"/>
                <w:rFonts w:ascii="標楷體" w:eastAsia="標楷體" w:hAnsi="標楷體"/>
              </w:rPr>
            </w:pPr>
            <w:del w:id="17653" w:author="阿毛" w:date="2021-05-21T17:54:00Z">
              <w:r w:rsidRPr="00AB7352" w:rsidDel="00CB3FDD">
                <w:rPr>
                  <w:rFonts w:ascii="標楷體" w:eastAsia="標楷體" w:hAnsi="標楷體" w:hint="eastAsia"/>
                </w:rPr>
                <w:delText>4:要求折讓本金未為金融機構所接受</w:delText>
              </w:r>
            </w:del>
          </w:p>
          <w:p w14:paraId="075D0E78" w14:textId="6D7424FA" w:rsidR="00E24265" w:rsidRPr="00AB7352" w:rsidDel="00CB3FDD" w:rsidRDefault="00E24265" w:rsidP="005F76AD">
            <w:pPr>
              <w:rPr>
                <w:del w:id="17654" w:author="阿毛" w:date="2021-05-21T17:54:00Z"/>
                <w:rFonts w:ascii="標楷體" w:eastAsia="標楷體" w:hAnsi="標楷體"/>
              </w:rPr>
            </w:pPr>
            <w:del w:id="17655" w:author="阿毛" w:date="2021-05-21T17:54:00Z">
              <w:r w:rsidRPr="00AB7352" w:rsidDel="00CB3FDD">
                <w:rPr>
                  <w:rFonts w:ascii="標楷體" w:eastAsia="標楷體" w:hAnsi="標楷體" w:hint="eastAsia"/>
                </w:rPr>
                <w:delText>5:要求撤銷原已協商通過之還款方案並要求更優惠還款方案</w:delText>
              </w:r>
            </w:del>
          </w:p>
          <w:p w14:paraId="1800B5C9" w14:textId="3E648032" w:rsidR="00E24265" w:rsidRPr="00AB7352" w:rsidDel="00CB3FDD" w:rsidRDefault="00E24265" w:rsidP="005F76AD">
            <w:pPr>
              <w:rPr>
                <w:del w:id="17656" w:author="阿毛" w:date="2021-05-21T17:54:00Z"/>
                <w:rFonts w:ascii="標楷體" w:eastAsia="標楷體" w:hAnsi="標楷體"/>
              </w:rPr>
            </w:pPr>
            <w:del w:id="17657" w:author="阿毛" w:date="2021-05-21T17:54:00Z">
              <w:r w:rsidRPr="00AB7352" w:rsidDel="00CB3FDD">
                <w:rPr>
                  <w:rFonts w:ascii="標楷體" w:eastAsia="標楷體" w:hAnsi="標楷體" w:hint="eastAsia"/>
                </w:rPr>
                <w:delText>6:無法負擔任何還款條件</w:delText>
              </w:r>
            </w:del>
          </w:p>
          <w:p w14:paraId="6E4AAF97" w14:textId="7874A75E" w:rsidR="00E24265" w:rsidRPr="00AB7352" w:rsidDel="00CB3FDD" w:rsidRDefault="00E24265" w:rsidP="005F76AD">
            <w:pPr>
              <w:rPr>
                <w:del w:id="17658" w:author="阿毛" w:date="2021-05-21T17:54:00Z"/>
                <w:rFonts w:ascii="標楷體" w:eastAsia="標楷體" w:hAnsi="標楷體"/>
              </w:rPr>
            </w:pPr>
            <w:del w:id="17659" w:author="阿毛" w:date="2021-05-21T17:54:00Z">
              <w:r w:rsidRPr="00AB7352" w:rsidDel="00CB3FDD">
                <w:rPr>
                  <w:rFonts w:ascii="標楷體" w:eastAsia="標楷體" w:hAnsi="標楷體" w:hint="eastAsia"/>
                </w:rPr>
                <w:delText>7:本行/本公司未能於文件齊全後30日內開始協商</w:delText>
              </w:r>
            </w:del>
          </w:p>
          <w:p w14:paraId="423F3050" w14:textId="6E0AB0CD" w:rsidR="00E24265" w:rsidRPr="00AB7352" w:rsidDel="00CB3FDD" w:rsidRDefault="00E24265" w:rsidP="005F76AD">
            <w:pPr>
              <w:rPr>
                <w:del w:id="17660" w:author="阿毛" w:date="2021-05-21T17:54:00Z"/>
                <w:rFonts w:ascii="標楷體" w:eastAsia="標楷體" w:hAnsi="標楷體"/>
              </w:rPr>
            </w:pPr>
            <w:del w:id="17661" w:author="阿毛" w:date="2021-05-21T17:54:00Z">
              <w:r w:rsidRPr="00AB7352" w:rsidDel="00CB3FDD">
                <w:rPr>
                  <w:rFonts w:ascii="標楷體" w:eastAsia="標楷體" w:hAnsi="標楷體" w:hint="eastAsia"/>
                </w:rPr>
                <w:delText>8:協商意願低落</w:delText>
              </w:r>
            </w:del>
          </w:p>
          <w:p w14:paraId="0D2D3BAA" w14:textId="1AB11C94" w:rsidR="00E24265" w:rsidRPr="00AB7352" w:rsidDel="00CB3FDD" w:rsidRDefault="00E24265" w:rsidP="005F76AD">
            <w:pPr>
              <w:rPr>
                <w:del w:id="17662" w:author="阿毛" w:date="2021-05-21T17:54:00Z"/>
                <w:rFonts w:ascii="標楷體" w:eastAsia="標楷體" w:hAnsi="標楷體"/>
              </w:rPr>
            </w:pPr>
            <w:del w:id="17663" w:author="阿毛" w:date="2021-05-21T17:54:00Z">
              <w:r w:rsidRPr="00AB7352" w:rsidDel="00CB3FDD">
                <w:rPr>
                  <w:rFonts w:ascii="標楷體" w:eastAsia="標楷體" w:hAnsi="標楷體" w:hint="eastAsia"/>
                </w:rPr>
                <w:delText>9:債務人於協商前大量借款或密集消費</w:delText>
              </w:r>
            </w:del>
          </w:p>
          <w:p w14:paraId="1B56B0FE" w14:textId="3E65EBAC" w:rsidR="00E24265" w:rsidRPr="00AB7352" w:rsidDel="00CB3FDD" w:rsidRDefault="00E24265" w:rsidP="005F76AD">
            <w:pPr>
              <w:rPr>
                <w:del w:id="17664" w:author="阿毛" w:date="2021-05-21T17:54:00Z"/>
                <w:rFonts w:ascii="標楷體" w:eastAsia="標楷體" w:hAnsi="標楷體"/>
              </w:rPr>
            </w:pPr>
            <w:del w:id="17665" w:author="阿毛" w:date="2021-05-21T17:54:00Z">
              <w:r w:rsidRPr="00AB7352" w:rsidDel="00CB3FDD">
                <w:rPr>
                  <w:rFonts w:ascii="標楷體" w:eastAsia="標楷體" w:hAnsi="標楷體" w:hint="eastAsia"/>
                </w:rPr>
                <w:delText>10:債務人於最大債權金融機構通知簽署協議書10日曆天內未完成簽約手續</w:delText>
              </w:r>
            </w:del>
          </w:p>
          <w:p w14:paraId="67D0B7A5" w14:textId="007DA6C5" w:rsidR="00E24265" w:rsidRPr="00AB7352" w:rsidDel="00CB3FDD" w:rsidRDefault="00E24265" w:rsidP="005F76AD">
            <w:pPr>
              <w:rPr>
                <w:del w:id="17666" w:author="阿毛" w:date="2021-05-21T17:54:00Z"/>
                <w:rFonts w:ascii="標楷體" w:eastAsia="標楷體" w:hAnsi="標楷體"/>
              </w:rPr>
            </w:pPr>
            <w:del w:id="17667" w:author="阿毛" w:date="2021-05-21T17:54:00Z">
              <w:r w:rsidRPr="00AB7352" w:rsidDel="00CB3FDD">
                <w:rPr>
                  <w:rFonts w:ascii="標楷體" w:eastAsia="標楷體" w:hAnsi="標楷體" w:hint="eastAsia"/>
                </w:rPr>
                <w:delText>11:資產大於負債</w:delText>
              </w:r>
            </w:del>
          </w:p>
          <w:p w14:paraId="4D2217B2" w14:textId="3F4CC31C" w:rsidR="00E24265" w:rsidRPr="00AB7352" w:rsidDel="00CB3FDD" w:rsidRDefault="00E24265" w:rsidP="005F76AD">
            <w:pPr>
              <w:rPr>
                <w:del w:id="17668" w:author="阿毛" w:date="2021-05-21T17:54:00Z"/>
                <w:rFonts w:ascii="標楷體" w:eastAsia="標楷體" w:hAnsi="標楷體"/>
              </w:rPr>
            </w:pPr>
            <w:del w:id="17669" w:author="阿毛" w:date="2021-05-21T17:54:00Z">
              <w:r w:rsidRPr="00AB7352" w:rsidDel="00CB3FDD">
                <w:rPr>
                  <w:rFonts w:ascii="標楷體" w:eastAsia="標楷體" w:hAnsi="標楷體" w:hint="eastAsia"/>
                </w:rPr>
                <w:delText>12:其他(協商不成立)</w:delText>
              </w:r>
            </w:del>
          </w:p>
          <w:p w14:paraId="2FF3F0F1" w14:textId="01A9BB92" w:rsidR="00E24265" w:rsidRPr="00AB7352" w:rsidDel="00CB3FDD" w:rsidRDefault="00E24265" w:rsidP="005F76AD">
            <w:pPr>
              <w:rPr>
                <w:del w:id="17670" w:author="阿毛" w:date="2021-05-21T17:54:00Z"/>
                <w:rFonts w:ascii="標楷體" w:eastAsia="標楷體" w:hAnsi="標楷體"/>
              </w:rPr>
            </w:pPr>
            <w:del w:id="17671" w:author="阿毛" w:date="2021-05-21T17:54:00Z">
              <w:r w:rsidRPr="00AB7352" w:rsidDel="00CB3FDD">
                <w:rPr>
                  <w:rFonts w:ascii="標楷體" w:eastAsia="標楷體" w:hAnsi="標楷體" w:hint="eastAsia"/>
                </w:rPr>
                <w:delText>13:經最大債權金融機構通知面談後兩次無故不到場面談</w:delText>
              </w:r>
            </w:del>
          </w:p>
          <w:p w14:paraId="3C6F08E5" w14:textId="188AC487" w:rsidR="00E24265" w:rsidRPr="00AB7352" w:rsidDel="00CB3FDD" w:rsidRDefault="00E24265" w:rsidP="005F76AD">
            <w:pPr>
              <w:rPr>
                <w:del w:id="17672" w:author="阿毛" w:date="2021-05-21T17:54:00Z"/>
                <w:rFonts w:ascii="標楷體" w:eastAsia="標楷體" w:hAnsi="標楷體"/>
              </w:rPr>
            </w:pPr>
            <w:del w:id="17673" w:author="阿毛" w:date="2021-05-21T17:54:00Z">
              <w:r w:rsidRPr="00AB7352" w:rsidDel="00CB3FDD">
                <w:rPr>
                  <w:rFonts w:ascii="標楷體" w:eastAsia="標楷體" w:hAnsi="標楷體" w:hint="eastAsia"/>
                </w:rPr>
                <w:delText>14:債務人主動撤案，終止協商</w:delText>
              </w:r>
            </w:del>
          </w:p>
          <w:p w14:paraId="0AB50DA4" w14:textId="04B78CB1" w:rsidR="00E24265" w:rsidRPr="00AB7352" w:rsidDel="00CB3FDD" w:rsidRDefault="00E24265" w:rsidP="005F76AD">
            <w:pPr>
              <w:rPr>
                <w:del w:id="17674" w:author="阿毛" w:date="2021-05-21T17:54:00Z"/>
                <w:rFonts w:ascii="標楷體" w:eastAsia="標楷體" w:hAnsi="標楷體"/>
              </w:rPr>
            </w:pPr>
            <w:del w:id="17675" w:author="阿毛" w:date="2021-05-21T17:54:00Z">
              <w:r w:rsidRPr="00AB7352" w:rsidDel="00CB3FDD">
                <w:rPr>
                  <w:rFonts w:ascii="標楷體" w:eastAsia="標楷體" w:hAnsi="標楷體" w:hint="eastAsia"/>
                </w:rPr>
                <w:delText>15:與債務人聯絡多日（多次），仍無法聯繫上</w:delText>
              </w:r>
            </w:del>
          </w:p>
          <w:p w14:paraId="5ED8F4E3" w14:textId="7E2CD52A" w:rsidR="00E24265" w:rsidRPr="00AB7352" w:rsidDel="00CB3FDD" w:rsidRDefault="00E24265" w:rsidP="005F76AD">
            <w:pPr>
              <w:rPr>
                <w:del w:id="17676" w:author="阿毛" w:date="2021-05-21T17:54:00Z"/>
                <w:rFonts w:ascii="標楷體" w:eastAsia="標楷體" w:hAnsi="標楷體"/>
              </w:rPr>
            </w:pPr>
            <w:del w:id="17677" w:author="阿毛" w:date="2021-05-21T17:54:00Z">
              <w:r w:rsidRPr="00AB7352" w:rsidDel="00CB3FDD">
                <w:rPr>
                  <w:rFonts w:ascii="標楷體" w:eastAsia="標楷體" w:hAnsi="標楷體" w:hint="eastAsia"/>
                </w:rPr>
                <w:delText>16:其他(協商自始未開始)</w:delText>
              </w:r>
            </w:del>
          </w:p>
          <w:p w14:paraId="44379E07" w14:textId="23F8B557" w:rsidR="00E24265" w:rsidRPr="00AB7352" w:rsidDel="00CB3FDD" w:rsidRDefault="00E24265" w:rsidP="005F76AD">
            <w:pPr>
              <w:rPr>
                <w:del w:id="17678" w:author="阿毛" w:date="2021-05-21T17:54:00Z"/>
                <w:rFonts w:ascii="標楷體" w:eastAsia="標楷體" w:hAnsi="標楷體"/>
              </w:rPr>
            </w:pPr>
            <w:del w:id="17679" w:author="阿毛" w:date="2021-05-21T17:54:00Z">
              <w:r w:rsidRPr="00AB7352" w:rsidDel="00CB3FDD">
                <w:rPr>
                  <w:rFonts w:ascii="標楷體" w:eastAsia="標楷體" w:hAnsi="標楷體" w:hint="eastAsia"/>
                </w:rPr>
                <w:delText>17:毀諾後清償全部債務</w:delText>
              </w:r>
            </w:del>
          </w:p>
          <w:p w14:paraId="24B64C29" w14:textId="760A3878" w:rsidR="00E24265" w:rsidRPr="00AB7352" w:rsidDel="00CB3FDD" w:rsidRDefault="00E24265" w:rsidP="005F76AD">
            <w:pPr>
              <w:rPr>
                <w:del w:id="17680" w:author="阿毛" w:date="2021-05-21T17:54:00Z"/>
                <w:rFonts w:ascii="標楷體" w:eastAsia="標楷體" w:hAnsi="標楷體"/>
              </w:rPr>
            </w:pPr>
            <w:del w:id="17681" w:author="阿毛" w:date="2021-05-21T17:54:00Z">
              <w:r w:rsidRPr="00AB7352" w:rsidDel="00CB3FDD">
                <w:rPr>
                  <w:rFonts w:ascii="標楷體" w:eastAsia="標楷體" w:hAnsi="標楷體" w:hint="eastAsia"/>
                </w:rPr>
                <w:delText>18:申請資格不符</w:delText>
              </w:r>
            </w:del>
          </w:p>
          <w:p w14:paraId="00947DAA" w14:textId="32A75336" w:rsidR="00E24265" w:rsidRPr="00AB7352" w:rsidDel="00CB3FDD" w:rsidRDefault="00E24265" w:rsidP="005F76AD">
            <w:pPr>
              <w:rPr>
                <w:del w:id="17682" w:author="阿毛" w:date="2021-05-21T17:54:00Z"/>
                <w:rFonts w:ascii="標楷體" w:eastAsia="標楷體" w:hAnsi="標楷體"/>
              </w:rPr>
            </w:pPr>
            <w:del w:id="17683" w:author="阿毛" w:date="2021-05-21T17:54:00Z">
              <w:r w:rsidRPr="00AB7352" w:rsidDel="00CB3FDD">
                <w:rPr>
                  <w:rFonts w:ascii="標楷體" w:eastAsia="標楷體" w:hAnsi="標楷體" w:hint="eastAsia"/>
                </w:rPr>
                <w:delText>19:債務人透過代辦業者申請，經勸導自行撤件。</w:delText>
              </w:r>
            </w:del>
          </w:p>
          <w:p w14:paraId="5BA5A225" w14:textId="7187A7A4" w:rsidR="00E24265" w:rsidRPr="00AB7352" w:rsidDel="00CB3FDD" w:rsidRDefault="00E24265" w:rsidP="005F76AD">
            <w:pPr>
              <w:rPr>
                <w:del w:id="17684" w:author="阿毛" w:date="2021-05-21T17:54:00Z"/>
                <w:rFonts w:ascii="標楷體" w:eastAsia="標楷體" w:hAnsi="標楷體"/>
              </w:rPr>
            </w:pPr>
            <w:del w:id="17685" w:author="阿毛" w:date="2021-05-21T17:54:00Z">
              <w:r w:rsidRPr="00AB7352" w:rsidDel="00CB3FDD">
                <w:rPr>
                  <w:rFonts w:ascii="標楷體" w:eastAsia="標楷體" w:hAnsi="標楷體" w:hint="eastAsia"/>
                </w:rPr>
                <w:delText>20:資料key值報送錯誤，本行結案</w:delText>
              </w:r>
            </w:del>
          </w:p>
          <w:p w14:paraId="7C4A58E7" w14:textId="406F4F92" w:rsidR="00E24265" w:rsidRPr="00AB7352" w:rsidDel="00CB3FDD" w:rsidRDefault="00E24265" w:rsidP="005F76AD">
            <w:pPr>
              <w:rPr>
                <w:del w:id="17686" w:author="阿毛" w:date="2021-05-21T17:54:00Z"/>
                <w:rFonts w:ascii="標楷體" w:eastAsia="標楷體" w:hAnsi="標楷體"/>
              </w:rPr>
            </w:pPr>
            <w:del w:id="17687" w:author="阿毛" w:date="2021-05-21T17:54:00Z">
              <w:r w:rsidRPr="00AB7352" w:rsidDel="00CB3FDD">
                <w:rPr>
                  <w:rFonts w:ascii="標楷體" w:eastAsia="標楷體" w:hAnsi="標楷體" w:hint="eastAsia"/>
                </w:rPr>
                <w:delText>21:依規定轉他行承辦，本行結案</w:delText>
              </w:r>
            </w:del>
          </w:p>
          <w:p w14:paraId="4B419E10" w14:textId="3D2AA2CE" w:rsidR="00E24265" w:rsidRPr="00615D4B" w:rsidDel="00CB3FDD" w:rsidRDefault="00E24265" w:rsidP="005F76AD">
            <w:pPr>
              <w:rPr>
                <w:del w:id="17688" w:author="阿毛" w:date="2021-05-21T17:54:00Z"/>
                <w:rFonts w:ascii="標楷體" w:eastAsia="標楷體" w:hAnsi="標楷體"/>
              </w:rPr>
            </w:pPr>
            <w:del w:id="17689" w:author="阿毛" w:date="2021-05-21T17:54:00Z">
              <w:r w:rsidRPr="00AB7352" w:rsidDel="00CB3FDD">
                <w:rPr>
                  <w:rFonts w:ascii="標楷體" w:eastAsia="標楷體" w:hAnsi="標楷體" w:hint="eastAsia"/>
                </w:rPr>
                <w:delText>22:依債務清償方案履行完畢</w:delText>
              </w:r>
            </w:del>
          </w:p>
        </w:tc>
      </w:tr>
      <w:tr w:rsidR="00E24265" w:rsidRPr="00615D4B" w:rsidDel="00CB3FDD" w14:paraId="2D30C90C" w14:textId="4DD1B87C" w:rsidTr="005F76AD">
        <w:trPr>
          <w:trHeight w:val="291"/>
          <w:jc w:val="center"/>
          <w:del w:id="17690" w:author="阿毛" w:date="2021-05-21T17:54:00Z"/>
        </w:trPr>
        <w:tc>
          <w:tcPr>
            <w:tcW w:w="219" w:type="pct"/>
          </w:tcPr>
          <w:p w14:paraId="1D74067F" w14:textId="54DEEEDB" w:rsidR="00E24265" w:rsidRPr="005E579A" w:rsidDel="00CB3FDD" w:rsidRDefault="00E24265" w:rsidP="005F76AD">
            <w:pPr>
              <w:pStyle w:val="af9"/>
              <w:numPr>
                <w:ilvl w:val="0"/>
                <w:numId w:val="61"/>
              </w:numPr>
              <w:ind w:leftChars="0"/>
              <w:rPr>
                <w:del w:id="17691" w:author="阿毛" w:date="2021-05-21T17:54:00Z"/>
                <w:rFonts w:ascii="標楷體" w:eastAsia="標楷體" w:hAnsi="標楷體"/>
              </w:rPr>
            </w:pPr>
          </w:p>
        </w:tc>
        <w:tc>
          <w:tcPr>
            <w:tcW w:w="756" w:type="pct"/>
          </w:tcPr>
          <w:p w14:paraId="072A0198" w14:textId="0E46E70C" w:rsidR="00E24265" w:rsidRPr="00615D4B" w:rsidDel="00CB3FDD" w:rsidRDefault="00E24265" w:rsidP="005F76AD">
            <w:pPr>
              <w:rPr>
                <w:del w:id="17692" w:author="阿毛" w:date="2021-05-21T17:54:00Z"/>
                <w:rFonts w:ascii="標楷體" w:eastAsia="標楷體" w:hAnsi="標楷體"/>
              </w:rPr>
            </w:pPr>
            <w:del w:id="17693" w:author="阿毛" w:date="2021-05-21T17:54:00Z">
              <w:r w:rsidRPr="004431A8" w:rsidDel="00CB3FDD">
                <w:rPr>
                  <w:rFonts w:ascii="標楷體" w:eastAsia="標楷體" w:hAnsi="標楷體" w:hint="eastAsia"/>
                </w:rPr>
                <w:delText>結案日期</w:delText>
              </w:r>
            </w:del>
          </w:p>
        </w:tc>
        <w:tc>
          <w:tcPr>
            <w:tcW w:w="624" w:type="pct"/>
          </w:tcPr>
          <w:p w14:paraId="718BD452" w14:textId="511A6FDB" w:rsidR="00E24265" w:rsidRPr="00615D4B" w:rsidDel="00CB3FDD" w:rsidRDefault="00E24265" w:rsidP="005F76AD">
            <w:pPr>
              <w:rPr>
                <w:del w:id="17694" w:author="阿毛" w:date="2021-05-21T17:54:00Z"/>
                <w:rFonts w:ascii="標楷體" w:eastAsia="標楷體" w:hAnsi="標楷體"/>
              </w:rPr>
            </w:pPr>
          </w:p>
        </w:tc>
        <w:tc>
          <w:tcPr>
            <w:tcW w:w="624" w:type="pct"/>
          </w:tcPr>
          <w:p w14:paraId="1C5D3F28" w14:textId="7E41FCBF" w:rsidR="00E24265" w:rsidRPr="00615D4B" w:rsidDel="00CB3FDD" w:rsidRDefault="00E24265" w:rsidP="005F76AD">
            <w:pPr>
              <w:rPr>
                <w:del w:id="17695" w:author="阿毛" w:date="2021-05-21T17:54:00Z"/>
                <w:rFonts w:ascii="標楷體" w:eastAsia="標楷體" w:hAnsi="標楷體"/>
              </w:rPr>
            </w:pPr>
          </w:p>
        </w:tc>
        <w:tc>
          <w:tcPr>
            <w:tcW w:w="537" w:type="pct"/>
          </w:tcPr>
          <w:p w14:paraId="404CB4A1" w14:textId="448A2392" w:rsidR="00E24265" w:rsidRPr="00615D4B" w:rsidDel="00CB3FDD" w:rsidRDefault="00E24265" w:rsidP="005F76AD">
            <w:pPr>
              <w:rPr>
                <w:del w:id="17696" w:author="阿毛" w:date="2021-05-21T17:54:00Z"/>
                <w:rFonts w:ascii="標楷體" w:eastAsia="標楷體" w:hAnsi="標楷體"/>
              </w:rPr>
            </w:pPr>
          </w:p>
        </w:tc>
        <w:tc>
          <w:tcPr>
            <w:tcW w:w="299" w:type="pct"/>
          </w:tcPr>
          <w:p w14:paraId="59BA48D2" w14:textId="02837F5F" w:rsidR="00E24265" w:rsidRPr="00615D4B" w:rsidDel="00CB3FDD" w:rsidRDefault="00E24265" w:rsidP="005F76AD">
            <w:pPr>
              <w:rPr>
                <w:del w:id="17697" w:author="阿毛" w:date="2021-05-21T17:54:00Z"/>
                <w:rFonts w:ascii="標楷體" w:eastAsia="標楷體" w:hAnsi="標楷體"/>
              </w:rPr>
            </w:pPr>
          </w:p>
        </w:tc>
        <w:tc>
          <w:tcPr>
            <w:tcW w:w="299" w:type="pct"/>
          </w:tcPr>
          <w:p w14:paraId="5A88934D" w14:textId="09B9FF23" w:rsidR="00E24265" w:rsidRPr="00615D4B" w:rsidDel="00CB3FDD" w:rsidRDefault="00E24265" w:rsidP="005F76AD">
            <w:pPr>
              <w:rPr>
                <w:del w:id="17698" w:author="阿毛" w:date="2021-05-21T17:54:00Z"/>
                <w:rFonts w:ascii="標楷體" w:eastAsia="標楷體" w:hAnsi="標楷體"/>
              </w:rPr>
            </w:pPr>
          </w:p>
        </w:tc>
        <w:tc>
          <w:tcPr>
            <w:tcW w:w="1643" w:type="pct"/>
          </w:tcPr>
          <w:p w14:paraId="4487EA35" w14:textId="3F7D87DB" w:rsidR="00E24265" w:rsidRPr="00615D4B" w:rsidDel="00CB3FDD" w:rsidRDefault="00E24265" w:rsidP="005F76AD">
            <w:pPr>
              <w:rPr>
                <w:del w:id="17699" w:author="阿毛" w:date="2021-05-21T17:54:00Z"/>
                <w:rFonts w:ascii="標楷體" w:eastAsia="標楷體" w:hAnsi="標楷體"/>
              </w:rPr>
            </w:pPr>
          </w:p>
        </w:tc>
      </w:tr>
      <w:tr w:rsidR="00E24265" w:rsidRPr="00615D4B" w:rsidDel="00CB3FDD" w14:paraId="22695777" w14:textId="57B3305C" w:rsidTr="005F76AD">
        <w:trPr>
          <w:trHeight w:val="291"/>
          <w:jc w:val="center"/>
          <w:del w:id="17700" w:author="阿毛" w:date="2021-05-21T17:54:00Z"/>
        </w:trPr>
        <w:tc>
          <w:tcPr>
            <w:tcW w:w="219" w:type="pct"/>
          </w:tcPr>
          <w:p w14:paraId="439DAA60" w14:textId="019F5919" w:rsidR="00E24265" w:rsidRPr="005E579A" w:rsidDel="00CB3FDD" w:rsidRDefault="00E24265" w:rsidP="005F76AD">
            <w:pPr>
              <w:pStyle w:val="af9"/>
              <w:numPr>
                <w:ilvl w:val="0"/>
                <w:numId w:val="61"/>
              </w:numPr>
              <w:ind w:leftChars="0"/>
              <w:rPr>
                <w:del w:id="17701" w:author="阿毛" w:date="2021-05-21T17:54:00Z"/>
                <w:rFonts w:ascii="標楷體" w:eastAsia="標楷體" w:hAnsi="標楷體"/>
              </w:rPr>
            </w:pPr>
          </w:p>
        </w:tc>
        <w:tc>
          <w:tcPr>
            <w:tcW w:w="756" w:type="pct"/>
          </w:tcPr>
          <w:p w14:paraId="129DF6A0" w14:textId="6B26BDE6" w:rsidR="00E24265" w:rsidRPr="00615D4B" w:rsidDel="00CB3FDD" w:rsidRDefault="00E24265" w:rsidP="005F76AD">
            <w:pPr>
              <w:rPr>
                <w:del w:id="17702" w:author="阿毛" w:date="2021-05-21T17:54:00Z"/>
                <w:rFonts w:ascii="標楷體" w:eastAsia="標楷體" w:hAnsi="標楷體"/>
              </w:rPr>
            </w:pPr>
            <w:del w:id="17703" w:author="阿毛" w:date="2021-05-21T17:54:00Z">
              <w:r w:rsidRPr="004431A8" w:rsidDel="00CB3FDD">
                <w:rPr>
                  <w:rFonts w:ascii="標楷體" w:eastAsia="標楷體" w:hAnsi="標楷體" w:hint="eastAsia"/>
                </w:rPr>
                <w:delText>轉JCIC文字檔日期</w:delText>
              </w:r>
            </w:del>
          </w:p>
        </w:tc>
        <w:tc>
          <w:tcPr>
            <w:tcW w:w="624" w:type="pct"/>
          </w:tcPr>
          <w:p w14:paraId="510B121E" w14:textId="485014B2" w:rsidR="00E24265" w:rsidRPr="00615D4B" w:rsidDel="00CB3FDD" w:rsidRDefault="00E24265" w:rsidP="005F76AD">
            <w:pPr>
              <w:rPr>
                <w:del w:id="17704" w:author="阿毛" w:date="2021-05-21T17:54:00Z"/>
                <w:rFonts w:ascii="標楷體" w:eastAsia="標楷體" w:hAnsi="標楷體"/>
              </w:rPr>
            </w:pPr>
          </w:p>
        </w:tc>
        <w:tc>
          <w:tcPr>
            <w:tcW w:w="624" w:type="pct"/>
          </w:tcPr>
          <w:p w14:paraId="30C2F95E" w14:textId="4336C75B" w:rsidR="00E24265" w:rsidRPr="00615D4B" w:rsidDel="00CB3FDD" w:rsidRDefault="00E24265" w:rsidP="005F76AD">
            <w:pPr>
              <w:rPr>
                <w:del w:id="17705" w:author="阿毛" w:date="2021-05-21T17:54:00Z"/>
                <w:rFonts w:ascii="標楷體" w:eastAsia="標楷體" w:hAnsi="標楷體"/>
              </w:rPr>
            </w:pPr>
          </w:p>
        </w:tc>
        <w:tc>
          <w:tcPr>
            <w:tcW w:w="537" w:type="pct"/>
          </w:tcPr>
          <w:p w14:paraId="42E55747" w14:textId="278ACDF8" w:rsidR="00E24265" w:rsidRPr="00615D4B" w:rsidDel="00CB3FDD" w:rsidRDefault="00E24265" w:rsidP="005F76AD">
            <w:pPr>
              <w:rPr>
                <w:del w:id="17706" w:author="阿毛" w:date="2021-05-21T17:54:00Z"/>
                <w:rFonts w:ascii="標楷體" w:eastAsia="標楷體" w:hAnsi="標楷體"/>
              </w:rPr>
            </w:pPr>
          </w:p>
        </w:tc>
        <w:tc>
          <w:tcPr>
            <w:tcW w:w="299" w:type="pct"/>
          </w:tcPr>
          <w:p w14:paraId="7352073F" w14:textId="130C69C1" w:rsidR="00E24265" w:rsidRPr="00615D4B" w:rsidDel="00CB3FDD" w:rsidRDefault="00E24265" w:rsidP="005F76AD">
            <w:pPr>
              <w:rPr>
                <w:del w:id="17707" w:author="阿毛" w:date="2021-05-21T17:54:00Z"/>
                <w:rFonts w:ascii="標楷體" w:eastAsia="標楷體" w:hAnsi="標楷體"/>
              </w:rPr>
            </w:pPr>
          </w:p>
        </w:tc>
        <w:tc>
          <w:tcPr>
            <w:tcW w:w="299" w:type="pct"/>
          </w:tcPr>
          <w:p w14:paraId="2CECEE87" w14:textId="5E41CF9A" w:rsidR="00E24265" w:rsidRPr="00615D4B" w:rsidDel="00CB3FDD" w:rsidRDefault="00E24265" w:rsidP="005F76AD">
            <w:pPr>
              <w:rPr>
                <w:del w:id="17708" w:author="阿毛" w:date="2021-05-21T17:54:00Z"/>
                <w:rFonts w:ascii="標楷體" w:eastAsia="標楷體" w:hAnsi="標楷體"/>
              </w:rPr>
            </w:pPr>
          </w:p>
        </w:tc>
        <w:tc>
          <w:tcPr>
            <w:tcW w:w="1643" w:type="pct"/>
          </w:tcPr>
          <w:p w14:paraId="18878796" w14:textId="1DC63385" w:rsidR="00E24265" w:rsidRPr="00615D4B" w:rsidDel="00CB3FDD" w:rsidRDefault="00E24265" w:rsidP="005F76AD">
            <w:pPr>
              <w:rPr>
                <w:del w:id="17709" w:author="阿毛" w:date="2021-05-21T17:54:00Z"/>
                <w:rFonts w:ascii="標楷體" w:eastAsia="標楷體" w:hAnsi="標楷體"/>
              </w:rPr>
            </w:pPr>
          </w:p>
        </w:tc>
      </w:tr>
    </w:tbl>
    <w:p w14:paraId="3E4D3F21" w14:textId="1053185C" w:rsidR="00E24265" w:rsidDel="00CB3FDD" w:rsidRDefault="00E24265" w:rsidP="00F62379">
      <w:pPr>
        <w:pStyle w:val="42"/>
        <w:spacing w:after="72"/>
        <w:ind w:leftChars="0" w:left="0"/>
        <w:rPr>
          <w:del w:id="17710" w:author="阿毛" w:date="2021-05-21T17:54:00Z"/>
          <w:rFonts w:hAnsi="標楷體"/>
        </w:rPr>
      </w:pPr>
    </w:p>
    <w:p w14:paraId="347BB918" w14:textId="74F8440B" w:rsidR="00E24265" w:rsidDel="00CB3FDD" w:rsidRDefault="00E24265">
      <w:pPr>
        <w:widowControl/>
        <w:rPr>
          <w:del w:id="17711" w:author="阿毛" w:date="2021-05-21T17:54:00Z"/>
          <w:rFonts w:ascii="Arial" w:eastAsia="標楷體" w:hAnsi="標楷體" w:cs="標楷體"/>
          <w:kern w:val="0"/>
          <w:szCs w:val="28"/>
        </w:rPr>
      </w:pPr>
      <w:del w:id="17712" w:author="阿毛" w:date="2021-05-21T17:54:00Z">
        <w:r w:rsidDel="00CB3FDD">
          <w:rPr>
            <w:rFonts w:hAnsi="標楷體"/>
          </w:rPr>
          <w:br w:type="page"/>
        </w:r>
      </w:del>
    </w:p>
    <w:p w14:paraId="09789AF9" w14:textId="73BEAE2B" w:rsidR="00E24265" w:rsidRPr="00A03472" w:rsidDel="00CB3FDD" w:rsidRDefault="00E24265">
      <w:pPr>
        <w:pStyle w:val="3"/>
        <w:numPr>
          <w:ilvl w:val="2"/>
          <w:numId w:val="119"/>
        </w:numPr>
        <w:rPr>
          <w:del w:id="17713" w:author="阿毛" w:date="2021-05-21T17:54:00Z"/>
          <w:rFonts w:ascii="標楷體" w:hAnsi="標楷體"/>
        </w:rPr>
        <w:pPrChange w:id="17714" w:author="智誠 楊" w:date="2021-05-10T09:53:00Z">
          <w:pPr>
            <w:pStyle w:val="3"/>
            <w:numPr>
              <w:ilvl w:val="2"/>
              <w:numId w:val="1"/>
            </w:numPr>
            <w:ind w:left="1247" w:hanging="680"/>
          </w:pPr>
        </w:pPrChange>
      </w:pPr>
      <w:del w:id="17715" w:author="阿毛" w:date="2021-05-21T17:54:00Z">
        <w:r w:rsidDel="00CB3FDD">
          <w:rPr>
            <w:rFonts w:ascii="標楷體" w:hAnsi="標楷體"/>
          </w:rPr>
          <w:delText>L</w:delText>
        </w:r>
        <w:r w:rsidDel="00CB3FDD">
          <w:rPr>
            <w:rFonts w:ascii="標楷體" w:hAnsi="標楷體" w:hint="eastAsia"/>
          </w:rPr>
          <w:delText>8333</w:delText>
        </w:r>
        <w:r w:rsidRPr="0041785D" w:rsidDel="00CB3FDD">
          <w:rPr>
            <w:rFonts w:ascii="標楷體" w:hAnsi="標楷體" w:hint="eastAsia"/>
          </w:rPr>
          <w:delText>前置調解金融機構無擔保債務協議資料</w:delText>
        </w:r>
      </w:del>
    </w:p>
    <w:p w14:paraId="72DE0058" w14:textId="4A497CC4" w:rsidR="00E24265" w:rsidRPr="003972CE" w:rsidDel="00CB3FDD" w:rsidRDefault="00E24265">
      <w:pPr>
        <w:pStyle w:val="a"/>
        <w:rPr>
          <w:del w:id="17716" w:author="阿毛" w:date="2021-05-21T17:54:00Z"/>
        </w:rPr>
      </w:pPr>
      <w:del w:id="17717" w:author="阿毛" w:date="2021-05-21T17:54:00Z">
        <w:r w:rsidRPr="00615D4B" w:rsidDel="00CB3FDD">
          <w:delText>功能說明</w:delText>
        </w:r>
      </w:del>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E24265" w:rsidRPr="00615D4B" w:rsidDel="00CB3FDD" w14:paraId="2F152D53" w14:textId="4562369F" w:rsidTr="005F76AD">
        <w:trPr>
          <w:trHeight w:val="277"/>
          <w:del w:id="17718" w:author="阿毛" w:date="2021-05-21T17:54:00Z"/>
        </w:trPr>
        <w:tc>
          <w:tcPr>
            <w:tcW w:w="1548" w:type="dxa"/>
            <w:tcBorders>
              <w:top w:val="single" w:sz="8" w:space="0" w:color="000000"/>
              <w:bottom w:val="single" w:sz="8" w:space="0" w:color="000000"/>
              <w:right w:val="single" w:sz="8" w:space="0" w:color="000000"/>
            </w:tcBorders>
            <w:shd w:val="clear" w:color="auto" w:fill="F3F3F3"/>
          </w:tcPr>
          <w:p w14:paraId="49C03185" w14:textId="30A8E3DB" w:rsidR="00E24265" w:rsidRPr="00615D4B" w:rsidDel="00CB3FDD" w:rsidRDefault="00E24265" w:rsidP="005F76AD">
            <w:pPr>
              <w:rPr>
                <w:del w:id="17719" w:author="阿毛" w:date="2021-05-21T17:54:00Z"/>
                <w:rFonts w:ascii="標楷體" w:eastAsia="標楷體" w:hAnsi="標楷體"/>
              </w:rPr>
            </w:pPr>
            <w:del w:id="17720" w:author="阿毛" w:date="2021-05-21T17:54:00Z">
              <w:r w:rsidRPr="00615D4B" w:rsidDel="00CB3FDD">
                <w:rPr>
                  <w:rFonts w:ascii="標楷體" w:eastAsia="標楷體" w:hAnsi="標楷體"/>
                </w:rPr>
                <w:delText xml:space="preserve">功能名稱 </w:delText>
              </w:r>
            </w:del>
          </w:p>
        </w:tc>
        <w:tc>
          <w:tcPr>
            <w:tcW w:w="6318" w:type="dxa"/>
            <w:tcBorders>
              <w:top w:val="single" w:sz="8" w:space="0" w:color="000000"/>
              <w:left w:val="single" w:sz="8" w:space="0" w:color="000000"/>
              <w:bottom w:val="single" w:sz="8" w:space="0" w:color="000000"/>
            </w:tcBorders>
          </w:tcPr>
          <w:p w14:paraId="6D389767" w14:textId="006F3573" w:rsidR="00E24265" w:rsidRPr="00615D4B" w:rsidDel="00CB3FDD" w:rsidRDefault="00E24265" w:rsidP="005F76AD">
            <w:pPr>
              <w:rPr>
                <w:del w:id="17721" w:author="阿毛" w:date="2021-05-21T17:54:00Z"/>
                <w:rFonts w:ascii="標楷體" w:eastAsia="標楷體" w:hAnsi="標楷體"/>
              </w:rPr>
            </w:pPr>
            <w:del w:id="17722" w:author="阿毛" w:date="2021-05-21T17:54:00Z">
              <w:r w:rsidRPr="0041785D" w:rsidDel="00CB3FDD">
                <w:rPr>
                  <w:rFonts w:ascii="標楷體" w:eastAsia="標楷體" w:hAnsi="標楷體" w:hint="eastAsia"/>
                </w:rPr>
                <w:delText>前置調解金融機構無擔保債務協議資料</w:delText>
              </w:r>
            </w:del>
          </w:p>
        </w:tc>
      </w:tr>
      <w:tr w:rsidR="00E24265" w:rsidRPr="00615D4B" w:rsidDel="00CB3FDD" w14:paraId="4F62696C" w14:textId="2304A667" w:rsidTr="005F76AD">
        <w:trPr>
          <w:trHeight w:val="277"/>
          <w:del w:id="17723" w:author="阿毛" w:date="2021-05-21T17:54:00Z"/>
        </w:trPr>
        <w:tc>
          <w:tcPr>
            <w:tcW w:w="1548" w:type="dxa"/>
            <w:tcBorders>
              <w:top w:val="single" w:sz="8" w:space="0" w:color="000000"/>
              <w:bottom w:val="single" w:sz="8" w:space="0" w:color="000000"/>
              <w:right w:val="single" w:sz="8" w:space="0" w:color="000000"/>
            </w:tcBorders>
            <w:shd w:val="clear" w:color="auto" w:fill="F3F3F3"/>
          </w:tcPr>
          <w:p w14:paraId="5A789A00" w14:textId="306CA115" w:rsidR="00E24265" w:rsidRPr="00615D4B" w:rsidDel="00CB3FDD" w:rsidRDefault="00E24265" w:rsidP="005F76AD">
            <w:pPr>
              <w:rPr>
                <w:del w:id="17724" w:author="阿毛" w:date="2021-05-21T17:54:00Z"/>
                <w:rFonts w:ascii="標楷體" w:eastAsia="標楷體" w:hAnsi="標楷體"/>
              </w:rPr>
            </w:pPr>
            <w:del w:id="17725" w:author="阿毛" w:date="2021-05-21T17:54:00Z">
              <w:r w:rsidRPr="00615D4B" w:rsidDel="00CB3FDD">
                <w:rPr>
                  <w:rFonts w:ascii="標楷體" w:eastAsia="標楷體" w:hAnsi="標楷體"/>
                </w:rPr>
                <w:delText>進入條件</w:delText>
              </w:r>
            </w:del>
          </w:p>
        </w:tc>
        <w:tc>
          <w:tcPr>
            <w:tcW w:w="6318" w:type="dxa"/>
            <w:tcBorders>
              <w:top w:val="single" w:sz="8" w:space="0" w:color="000000"/>
              <w:left w:val="single" w:sz="8" w:space="0" w:color="000000"/>
              <w:bottom w:val="single" w:sz="8" w:space="0" w:color="000000"/>
            </w:tcBorders>
          </w:tcPr>
          <w:p w14:paraId="5FB8CB76" w14:textId="526C6251" w:rsidR="00E24265" w:rsidRPr="00615D4B" w:rsidDel="00CB3FDD" w:rsidRDefault="00E24265" w:rsidP="005F76AD">
            <w:pPr>
              <w:rPr>
                <w:del w:id="17726" w:author="阿毛" w:date="2021-05-21T17:54:00Z"/>
                <w:rFonts w:ascii="標楷體" w:eastAsia="標楷體" w:hAnsi="標楷體"/>
              </w:rPr>
            </w:pPr>
          </w:p>
        </w:tc>
      </w:tr>
      <w:tr w:rsidR="00E24265" w:rsidRPr="00615D4B" w:rsidDel="00CB3FDD" w14:paraId="0D720562" w14:textId="5CA079CC" w:rsidTr="005F76AD">
        <w:trPr>
          <w:trHeight w:val="773"/>
          <w:del w:id="17727" w:author="阿毛" w:date="2021-05-21T17:54:00Z"/>
        </w:trPr>
        <w:tc>
          <w:tcPr>
            <w:tcW w:w="1548" w:type="dxa"/>
            <w:tcBorders>
              <w:top w:val="single" w:sz="8" w:space="0" w:color="000000"/>
              <w:bottom w:val="single" w:sz="8" w:space="0" w:color="000000"/>
              <w:right w:val="single" w:sz="8" w:space="0" w:color="000000"/>
            </w:tcBorders>
            <w:shd w:val="clear" w:color="auto" w:fill="F3F3F3"/>
          </w:tcPr>
          <w:p w14:paraId="0D73423C" w14:textId="12B498E4" w:rsidR="00E24265" w:rsidRPr="00615D4B" w:rsidDel="00CB3FDD" w:rsidRDefault="00E24265" w:rsidP="005F76AD">
            <w:pPr>
              <w:rPr>
                <w:del w:id="17728" w:author="阿毛" w:date="2021-05-21T17:54:00Z"/>
                <w:rFonts w:ascii="標楷體" w:eastAsia="標楷體" w:hAnsi="標楷體"/>
              </w:rPr>
            </w:pPr>
            <w:del w:id="17729" w:author="阿毛" w:date="2021-05-21T17:54:00Z">
              <w:r w:rsidRPr="00615D4B" w:rsidDel="00CB3FDD">
                <w:rPr>
                  <w:rFonts w:ascii="標楷體" w:eastAsia="標楷體" w:hAnsi="標楷體"/>
                </w:rPr>
                <w:delText xml:space="preserve">基本流程 </w:delText>
              </w:r>
            </w:del>
          </w:p>
        </w:tc>
        <w:tc>
          <w:tcPr>
            <w:tcW w:w="6318" w:type="dxa"/>
            <w:tcBorders>
              <w:top w:val="single" w:sz="8" w:space="0" w:color="000000"/>
              <w:left w:val="single" w:sz="8" w:space="0" w:color="000000"/>
              <w:bottom w:val="single" w:sz="8" w:space="0" w:color="000000"/>
            </w:tcBorders>
          </w:tcPr>
          <w:p w14:paraId="19C09DCA" w14:textId="355A19E7" w:rsidR="00E24265" w:rsidRPr="00615D4B" w:rsidDel="00CB3FDD" w:rsidRDefault="00E24265" w:rsidP="005F76AD">
            <w:pPr>
              <w:rPr>
                <w:del w:id="17730" w:author="阿毛" w:date="2021-05-21T17:54:00Z"/>
                <w:rFonts w:ascii="標楷體" w:eastAsia="標楷體" w:hAnsi="標楷體"/>
              </w:rPr>
            </w:pPr>
          </w:p>
        </w:tc>
      </w:tr>
      <w:tr w:rsidR="00E24265" w:rsidRPr="00615D4B" w:rsidDel="00CB3FDD" w14:paraId="1E31DE6E" w14:textId="74546ECC" w:rsidTr="005F76AD">
        <w:trPr>
          <w:trHeight w:val="321"/>
          <w:del w:id="17731" w:author="阿毛" w:date="2021-05-21T17:54:00Z"/>
        </w:trPr>
        <w:tc>
          <w:tcPr>
            <w:tcW w:w="1548" w:type="dxa"/>
            <w:tcBorders>
              <w:top w:val="single" w:sz="8" w:space="0" w:color="000000"/>
              <w:bottom w:val="single" w:sz="8" w:space="0" w:color="000000"/>
              <w:right w:val="single" w:sz="8" w:space="0" w:color="000000"/>
            </w:tcBorders>
            <w:shd w:val="clear" w:color="auto" w:fill="F3F3F3"/>
          </w:tcPr>
          <w:p w14:paraId="6A454083" w14:textId="6AF5A4DB" w:rsidR="00E24265" w:rsidRPr="00615D4B" w:rsidDel="00CB3FDD" w:rsidRDefault="00E24265" w:rsidP="005F76AD">
            <w:pPr>
              <w:rPr>
                <w:del w:id="17732" w:author="阿毛" w:date="2021-05-21T17:54:00Z"/>
                <w:rFonts w:ascii="標楷體" w:eastAsia="標楷體" w:hAnsi="標楷體"/>
              </w:rPr>
            </w:pPr>
            <w:del w:id="17733" w:author="阿毛" w:date="2021-05-21T17:54:00Z">
              <w:r w:rsidRPr="00615D4B" w:rsidDel="00CB3FDD">
                <w:rPr>
                  <w:rFonts w:ascii="標楷體" w:eastAsia="標楷體" w:hAnsi="標楷體"/>
                </w:rPr>
                <w:delText>選用流程</w:delText>
              </w:r>
            </w:del>
          </w:p>
        </w:tc>
        <w:tc>
          <w:tcPr>
            <w:tcW w:w="6318" w:type="dxa"/>
            <w:tcBorders>
              <w:top w:val="single" w:sz="8" w:space="0" w:color="000000"/>
              <w:left w:val="single" w:sz="8" w:space="0" w:color="000000"/>
              <w:bottom w:val="single" w:sz="8" w:space="0" w:color="000000"/>
            </w:tcBorders>
          </w:tcPr>
          <w:p w14:paraId="7DC8DF77" w14:textId="6CC24816" w:rsidR="00E24265" w:rsidRPr="00615D4B" w:rsidDel="00CB3FDD" w:rsidRDefault="00E24265" w:rsidP="005F76AD">
            <w:pPr>
              <w:rPr>
                <w:del w:id="17734" w:author="阿毛" w:date="2021-05-21T17:54:00Z"/>
                <w:rFonts w:ascii="標楷體" w:eastAsia="標楷體" w:hAnsi="標楷體"/>
              </w:rPr>
            </w:pPr>
          </w:p>
        </w:tc>
      </w:tr>
      <w:tr w:rsidR="00E24265" w:rsidRPr="00615D4B" w:rsidDel="00CB3FDD" w14:paraId="6BD9A807" w14:textId="779D710A" w:rsidTr="005F76AD">
        <w:trPr>
          <w:trHeight w:val="1311"/>
          <w:del w:id="17735" w:author="阿毛" w:date="2021-05-21T17:54:00Z"/>
        </w:trPr>
        <w:tc>
          <w:tcPr>
            <w:tcW w:w="1548" w:type="dxa"/>
            <w:tcBorders>
              <w:top w:val="single" w:sz="8" w:space="0" w:color="000000"/>
              <w:bottom w:val="single" w:sz="8" w:space="0" w:color="000000"/>
              <w:right w:val="single" w:sz="8" w:space="0" w:color="000000"/>
            </w:tcBorders>
            <w:shd w:val="clear" w:color="auto" w:fill="F3F3F3"/>
          </w:tcPr>
          <w:p w14:paraId="7A2EE1B9" w14:textId="2D6FC9F3" w:rsidR="00E24265" w:rsidRPr="00615D4B" w:rsidDel="00CB3FDD" w:rsidRDefault="00E24265" w:rsidP="005F76AD">
            <w:pPr>
              <w:rPr>
                <w:del w:id="17736" w:author="阿毛" w:date="2021-05-21T17:54:00Z"/>
                <w:rFonts w:ascii="標楷體" w:eastAsia="標楷體" w:hAnsi="標楷體"/>
              </w:rPr>
            </w:pPr>
            <w:del w:id="17737" w:author="阿毛" w:date="2021-05-21T17:54:00Z">
              <w:r w:rsidRPr="00615D4B" w:rsidDel="00CB3FDD">
                <w:rPr>
                  <w:rFonts w:ascii="標楷體" w:eastAsia="標楷體" w:hAnsi="標楷體"/>
                </w:rPr>
                <w:delText>例外流程</w:delText>
              </w:r>
            </w:del>
          </w:p>
        </w:tc>
        <w:tc>
          <w:tcPr>
            <w:tcW w:w="6318" w:type="dxa"/>
            <w:tcBorders>
              <w:top w:val="single" w:sz="8" w:space="0" w:color="000000"/>
              <w:left w:val="single" w:sz="8" w:space="0" w:color="000000"/>
              <w:bottom w:val="single" w:sz="8" w:space="0" w:color="000000"/>
            </w:tcBorders>
          </w:tcPr>
          <w:p w14:paraId="73966626" w14:textId="34A34BBD" w:rsidR="00E24265" w:rsidRPr="00615D4B" w:rsidDel="00CB3FDD" w:rsidRDefault="00E24265" w:rsidP="005F76AD">
            <w:pPr>
              <w:rPr>
                <w:del w:id="17738" w:author="阿毛" w:date="2021-05-21T17:54:00Z"/>
                <w:rFonts w:ascii="標楷體" w:eastAsia="標楷體" w:hAnsi="標楷體"/>
              </w:rPr>
            </w:pPr>
          </w:p>
        </w:tc>
      </w:tr>
      <w:tr w:rsidR="00E24265" w:rsidRPr="00615D4B" w:rsidDel="00CB3FDD" w14:paraId="37FA9484" w14:textId="21E03B79" w:rsidTr="005F76AD">
        <w:trPr>
          <w:trHeight w:val="278"/>
          <w:del w:id="17739" w:author="阿毛" w:date="2021-05-21T17:54:00Z"/>
        </w:trPr>
        <w:tc>
          <w:tcPr>
            <w:tcW w:w="1548" w:type="dxa"/>
            <w:tcBorders>
              <w:top w:val="single" w:sz="8" w:space="0" w:color="000000"/>
              <w:bottom w:val="single" w:sz="8" w:space="0" w:color="000000"/>
              <w:right w:val="single" w:sz="8" w:space="0" w:color="000000"/>
            </w:tcBorders>
            <w:shd w:val="clear" w:color="auto" w:fill="F3F3F3"/>
          </w:tcPr>
          <w:p w14:paraId="181007DC" w14:textId="36CB842E" w:rsidR="00E24265" w:rsidRPr="00615D4B" w:rsidDel="00CB3FDD" w:rsidRDefault="00E24265" w:rsidP="005F76AD">
            <w:pPr>
              <w:rPr>
                <w:del w:id="17740" w:author="阿毛" w:date="2021-05-21T17:54:00Z"/>
                <w:rFonts w:ascii="標楷體" w:eastAsia="標楷體" w:hAnsi="標楷體"/>
              </w:rPr>
            </w:pPr>
            <w:del w:id="17741" w:author="阿毛" w:date="2021-05-21T17:54:00Z">
              <w:r w:rsidRPr="00615D4B" w:rsidDel="00CB3FDD">
                <w:rPr>
                  <w:rFonts w:ascii="標楷體" w:eastAsia="標楷體" w:hAnsi="標楷體"/>
                </w:rPr>
                <w:delText xml:space="preserve">執行後狀況 </w:delText>
              </w:r>
            </w:del>
          </w:p>
        </w:tc>
        <w:tc>
          <w:tcPr>
            <w:tcW w:w="6318" w:type="dxa"/>
            <w:tcBorders>
              <w:top w:val="single" w:sz="8" w:space="0" w:color="000000"/>
              <w:left w:val="single" w:sz="8" w:space="0" w:color="000000"/>
              <w:bottom w:val="single" w:sz="8" w:space="0" w:color="000000"/>
            </w:tcBorders>
          </w:tcPr>
          <w:p w14:paraId="3A0A4B61" w14:textId="389AB360" w:rsidR="00E24265" w:rsidRPr="00615D4B" w:rsidDel="00CB3FDD" w:rsidRDefault="00E24265" w:rsidP="005F76AD">
            <w:pPr>
              <w:rPr>
                <w:del w:id="17742" w:author="阿毛" w:date="2021-05-21T17:54:00Z"/>
                <w:rFonts w:ascii="標楷體" w:eastAsia="標楷體" w:hAnsi="標楷體"/>
              </w:rPr>
            </w:pPr>
          </w:p>
        </w:tc>
      </w:tr>
      <w:tr w:rsidR="00E24265" w:rsidRPr="00615D4B" w:rsidDel="00CB3FDD" w14:paraId="6E39514A" w14:textId="24EDAD83" w:rsidTr="005F76AD">
        <w:trPr>
          <w:trHeight w:val="358"/>
          <w:del w:id="17743" w:author="阿毛" w:date="2021-05-21T17:54:00Z"/>
        </w:trPr>
        <w:tc>
          <w:tcPr>
            <w:tcW w:w="1548" w:type="dxa"/>
            <w:tcBorders>
              <w:top w:val="single" w:sz="8" w:space="0" w:color="000000"/>
              <w:bottom w:val="single" w:sz="8" w:space="0" w:color="000000"/>
              <w:right w:val="single" w:sz="8" w:space="0" w:color="000000"/>
            </w:tcBorders>
            <w:shd w:val="clear" w:color="auto" w:fill="F3F3F3"/>
          </w:tcPr>
          <w:p w14:paraId="23206259" w14:textId="372F5296" w:rsidR="00E24265" w:rsidRPr="00615D4B" w:rsidDel="00CB3FDD" w:rsidRDefault="00E24265" w:rsidP="005F76AD">
            <w:pPr>
              <w:rPr>
                <w:del w:id="17744" w:author="阿毛" w:date="2021-05-21T17:54:00Z"/>
                <w:rFonts w:ascii="標楷體" w:eastAsia="標楷體" w:hAnsi="標楷體"/>
              </w:rPr>
            </w:pPr>
            <w:del w:id="17745" w:author="阿毛" w:date="2021-05-21T17:54:00Z">
              <w:r w:rsidRPr="00615D4B" w:rsidDel="00CB3FDD">
                <w:rPr>
                  <w:rFonts w:ascii="標楷體" w:eastAsia="標楷體" w:hAnsi="標楷體"/>
                </w:rPr>
                <w:delText>特別需求</w:delText>
              </w:r>
            </w:del>
          </w:p>
        </w:tc>
        <w:tc>
          <w:tcPr>
            <w:tcW w:w="6318" w:type="dxa"/>
            <w:tcBorders>
              <w:top w:val="single" w:sz="8" w:space="0" w:color="000000"/>
              <w:left w:val="single" w:sz="8" w:space="0" w:color="000000"/>
              <w:bottom w:val="single" w:sz="8" w:space="0" w:color="000000"/>
            </w:tcBorders>
          </w:tcPr>
          <w:p w14:paraId="2C69B45E" w14:textId="2D800FDF" w:rsidR="00E24265" w:rsidRPr="00615D4B" w:rsidDel="00CB3FDD" w:rsidRDefault="00E24265" w:rsidP="005F76AD">
            <w:pPr>
              <w:rPr>
                <w:del w:id="17746" w:author="阿毛" w:date="2021-05-21T17:54:00Z"/>
                <w:rFonts w:ascii="標楷體" w:eastAsia="標楷體" w:hAnsi="標楷體"/>
              </w:rPr>
            </w:pPr>
          </w:p>
        </w:tc>
      </w:tr>
      <w:tr w:rsidR="00E24265" w:rsidRPr="00615D4B" w:rsidDel="00CB3FDD" w14:paraId="65BAFFFB" w14:textId="697F30BC" w:rsidTr="005F76AD">
        <w:trPr>
          <w:trHeight w:val="278"/>
          <w:del w:id="17747" w:author="阿毛" w:date="2021-05-21T17:54:00Z"/>
        </w:trPr>
        <w:tc>
          <w:tcPr>
            <w:tcW w:w="1548" w:type="dxa"/>
            <w:tcBorders>
              <w:top w:val="single" w:sz="8" w:space="0" w:color="000000"/>
              <w:bottom w:val="single" w:sz="8" w:space="0" w:color="000000"/>
              <w:right w:val="single" w:sz="8" w:space="0" w:color="000000"/>
            </w:tcBorders>
            <w:shd w:val="clear" w:color="auto" w:fill="F3F3F3"/>
          </w:tcPr>
          <w:p w14:paraId="27F0673D" w14:textId="3FFEE6E0" w:rsidR="00E24265" w:rsidRPr="00615D4B" w:rsidDel="00CB3FDD" w:rsidRDefault="00E24265" w:rsidP="005F76AD">
            <w:pPr>
              <w:rPr>
                <w:del w:id="17748" w:author="阿毛" w:date="2021-05-21T17:54:00Z"/>
                <w:rFonts w:ascii="標楷體" w:eastAsia="標楷體" w:hAnsi="標楷體"/>
              </w:rPr>
            </w:pPr>
            <w:del w:id="17749" w:author="阿毛" w:date="2021-05-21T17:54:00Z">
              <w:r w:rsidRPr="00615D4B" w:rsidDel="00CB3FDD">
                <w:rPr>
                  <w:rFonts w:ascii="標楷體" w:eastAsia="標楷體" w:hAnsi="標楷體"/>
                </w:rPr>
                <w:delText xml:space="preserve">參考 </w:delText>
              </w:r>
            </w:del>
          </w:p>
        </w:tc>
        <w:tc>
          <w:tcPr>
            <w:tcW w:w="6318" w:type="dxa"/>
            <w:tcBorders>
              <w:top w:val="single" w:sz="8" w:space="0" w:color="000000"/>
              <w:left w:val="single" w:sz="8" w:space="0" w:color="000000"/>
              <w:bottom w:val="single" w:sz="8" w:space="0" w:color="000000"/>
            </w:tcBorders>
          </w:tcPr>
          <w:p w14:paraId="4CB5639B" w14:textId="30EC04C1" w:rsidR="00E24265" w:rsidRPr="00615D4B" w:rsidDel="00CB3FDD" w:rsidRDefault="00E24265" w:rsidP="005F76AD">
            <w:pPr>
              <w:rPr>
                <w:del w:id="17750" w:author="阿毛" w:date="2021-05-21T17:54:00Z"/>
                <w:rFonts w:ascii="標楷體" w:eastAsia="標楷體" w:hAnsi="標楷體"/>
              </w:rPr>
            </w:pPr>
          </w:p>
        </w:tc>
      </w:tr>
    </w:tbl>
    <w:p w14:paraId="51FB35BF" w14:textId="4F7D8738" w:rsidR="00E24265" w:rsidDel="00CB3FDD" w:rsidRDefault="00E24265" w:rsidP="00E24265">
      <w:pPr>
        <w:rPr>
          <w:del w:id="17751" w:author="阿毛" w:date="2021-05-21T17:54:00Z"/>
        </w:rPr>
      </w:pPr>
    </w:p>
    <w:p w14:paraId="2D49BA01" w14:textId="5ABC5083" w:rsidR="00E24265" w:rsidRPr="00615D4B" w:rsidDel="00CB3FDD" w:rsidRDefault="00E24265">
      <w:pPr>
        <w:pStyle w:val="a"/>
        <w:rPr>
          <w:del w:id="17752" w:author="阿毛" w:date="2021-05-21T17:54:00Z"/>
        </w:rPr>
      </w:pPr>
      <w:del w:id="17753" w:author="阿毛" w:date="2021-05-21T17:54:00Z">
        <w:r w:rsidRPr="00615D4B" w:rsidDel="00CB3FDD">
          <w:delText>UI畫面</w:delText>
        </w:r>
      </w:del>
    </w:p>
    <w:p w14:paraId="00717522" w14:textId="41219E13" w:rsidR="00E24265" w:rsidDel="00CB3FDD" w:rsidRDefault="00E24265" w:rsidP="00E24265">
      <w:pPr>
        <w:pStyle w:val="42"/>
        <w:spacing w:after="72"/>
        <w:ind w:left="1133"/>
        <w:rPr>
          <w:del w:id="17754" w:author="阿毛" w:date="2021-05-21T17:54:00Z"/>
          <w:rFonts w:hAnsi="標楷體"/>
        </w:rPr>
      </w:pPr>
      <w:del w:id="17755" w:author="阿毛" w:date="2021-05-21T17:54:00Z">
        <w:r w:rsidRPr="00743962" w:rsidDel="00CB3FDD">
          <w:rPr>
            <w:rFonts w:hAnsi="標楷體" w:hint="eastAsia"/>
          </w:rPr>
          <w:delText>輸入畫面：</w:delText>
        </w:r>
      </w:del>
    </w:p>
    <w:p w14:paraId="1BA758BE" w14:textId="40AABBBF" w:rsidR="00E24265" w:rsidRPr="00A378AC" w:rsidDel="00CB3FDD" w:rsidRDefault="00E24265" w:rsidP="00E24265">
      <w:pPr>
        <w:pStyle w:val="42"/>
        <w:spacing w:after="72"/>
        <w:ind w:leftChars="0" w:left="0"/>
        <w:rPr>
          <w:del w:id="17756" w:author="阿毛" w:date="2021-05-21T17:54:00Z"/>
          <w:rFonts w:hAnsi="標楷體"/>
        </w:rPr>
      </w:pPr>
      <w:del w:id="17757" w:author="阿毛" w:date="2021-05-21T17:54:00Z">
        <w:r w:rsidRPr="00A378AC" w:rsidDel="00CB3FDD">
          <w:rPr>
            <w:rFonts w:hAnsi="標楷體"/>
            <w:noProof/>
          </w:rPr>
          <w:drawing>
            <wp:inline distT="0" distB="0" distL="0" distR="0" wp14:anchorId="30FF3F46" wp14:editId="4B2B3253">
              <wp:extent cx="6646048" cy="2598420"/>
              <wp:effectExtent l="0" t="0" r="0" b="0"/>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6646048" cy="2598420"/>
                      </a:xfrm>
                      <a:prstGeom prst="rect">
                        <a:avLst/>
                      </a:prstGeom>
                    </pic:spPr>
                  </pic:pic>
                </a:graphicData>
              </a:graphic>
            </wp:inline>
          </w:drawing>
        </w:r>
      </w:del>
    </w:p>
    <w:p w14:paraId="7E043E1F" w14:textId="70F16BD2" w:rsidR="00E24265" w:rsidDel="00CB3FDD" w:rsidRDefault="00E24265" w:rsidP="00E24265">
      <w:pPr>
        <w:pStyle w:val="1text"/>
        <w:rPr>
          <w:del w:id="17758" w:author="阿毛" w:date="2021-05-21T17:54:00Z"/>
          <w:rFonts w:ascii="Times New Roman" w:hAnsi="Times New Roman"/>
        </w:rPr>
      </w:pPr>
    </w:p>
    <w:p w14:paraId="03D03373" w14:textId="62745E48" w:rsidR="00E24265" w:rsidRPr="003972CE" w:rsidDel="00CB3FDD" w:rsidRDefault="00E24265">
      <w:pPr>
        <w:pStyle w:val="a"/>
        <w:rPr>
          <w:del w:id="17759" w:author="阿毛" w:date="2021-05-21T17:54:00Z"/>
        </w:rPr>
      </w:pPr>
      <w:del w:id="17760" w:author="阿毛" w:date="2021-05-21T17:54:00Z">
        <w:r w:rsidRPr="00615D4B" w:rsidDel="00CB3FDD">
          <w:rPr>
            <w:rFonts w:hint="eastAsia"/>
          </w:rPr>
          <w:delText>輸入</w:delText>
        </w:r>
        <w:r w:rsidRPr="003972CE" w:rsidDel="00CB3FDD">
          <w:delText>畫面資料說明</w:delText>
        </w:r>
      </w:del>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7"/>
        <w:gridCol w:w="1576"/>
        <w:gridCol w:w="1300"/>
        <w:gridCol w:w="1300"/>
        <w:gridCol w:w="1119"/>
        <w:gridCol w:w="623"/>
        <w:gridCol w:w="623"/>
        <w:gridCol w:w="3422"/>
      </w:tblGrid>
      <w:tr w:rsidR="00E24265" w:rsidRPr="00615D4B" w:rsidDel="00CB3FDD" w14:paraId="28BCD765" w14:textId="6F7DD3C7" w:rsidTr="005F76AD">
        <w:trPr>
          <w:trHeight w:val="388"/>
          <w:jc w:val="center"/>
          <w:del w:id="17761" w:author="阿毛" w:date="2021-05-21T17:54:00Z"/>
        </w:trPr>
        <w:tc>
          <w:tcPr>
            <w:tcW w:w="219" w:type="pct"/>
            <w:vMerge w:val="restart"/>
          </w:tcPr>
          <w:p w14:paraId="6552682A" w14:textId="4EDBA081" w:rsidR="00E24265" w:rsidRPr="00615D4B" w:rsidDel="00CB3FDD" w:rsidRDefault="00E24265" w:rsidP="005F76AD">
            <w:pPr>
              <w:rPr>
                <w:del w:id="17762" w:author="阿毛" w:date="2021-05-21T17:54:00Z"/>
                <w:rFonts w:ascii="標楷體" w:eastAsia="標楷體" w:hAnsi="標楷體"/>
              </w:rPr>
            </w:pPr>
            <w:del w:id="17763" w:author="阿毛" w:date="2021-05-21T17:54:00Z">
              <w:r w:rsidRPr="00615D4B" w:rsidDel="00CB3FDD">
                <w:rPr>
                  <w:rFonts w:ascii="標楷體" w:eastAsia="標楷體" w:hAnsi="標楷體"/>
                </w:rPr>
                <w:delText>序號</w:delText>
              </w:r>
            </w:del>
          </w:p>
        </w:tc>
        <w:tc>
          <w:tcPr>
            <w:tcW w:w="756" w:type="pct"/>
            <w:vMerge w:val="restart"/>
          </w:tcPr>
          <w:p w14:paraId="2573059A" w14:textId="2E4569A8" w:rsidR="00E24265" w:rsidRPr="00615D4B" w:rsidDel="00CB3FDD" w:rsidRDefault="00E24265" w:rsidP="005F76AD">
            <w:pPr>
              <w:rPr>
                <w:del w:id="17764" w:author="阿毛" w:date="2021-05-21T17:54:00Z"/>
                <w:rFonts w:ascii="標楷體" w:eastAsia="標楷體" w:hAnsi="標楷體"/>
              </w:rPr>
            </w:pPr>
            <w:del w:id="17765" w:author="阿毛" w:date="2021-05-21T17:54:00Z">
              <w:r w:rsidRPr="00615D4B" w:rsidDel="00CB3FDD">
                <w:rPr>
                  <w:rFonts w:ascii="標楷體" w:eastAsia="標楷體" w:hAnsi="標楷體"/>
                </w:rPr>
                <w:delText>欄位</w:delText>
              </w:r>
            </w:del>
          </w:p>
        </w:tc>
        <w:tc>
          <w:tcPr>
            <w:tcW w:w="2382" w:type="pct"/>
            <w:gridSpan w:val="5"/>
          </w:tcPr>
          <w:p w14:paraId="48AA9F77" w14:textId="044919D2" w:rsidR="00E24265" w:rsidRPr="00615D4B" w:rsidDel="00CB3FDD" w:rsidRDefault="00E24265" w:rsidP="005F76AD">
            <w:pPr>
              <w:jc w:val="center"/>
              <w:rPr>
                <w:del w:id="17766" w:author="阿毛" w:date="2021-05-21T17:54:00Z"/>
                <w:rFonts w:ascii="標楷體" w:eastAsia="標楷體" w:hAnsi="標楷體"/>
              </w:rPr>
            </w:pPr>
            <w:del w:id="17767" w:author="阿毛" w:date="2021-05-21T17:54:00Z">
              <w:r w:rsidRPr="00615D4B" w:rsidDel="00CB3FDD">
                <w:rPr>
                  <w:rFonts w:ascii="標楷體" w:eastAsia="標楷體" w:hAnsi="標楷體"/>
                </w:rPr>
                <w:delText>說明</w:delText>
              </w:r>
            </w:del>
          </w:p>
        </w:tc>
        <w:tc>
          <w:tcPr>
            <w:tcW w:w="1643" w:type="pct"/>
            <w:vMerge w:val="restart"/>
          </w:tcPr>
          <w:p w14:paraId="54B46CC0" w14:textId="048B4FB7" w:rsidR="00E24265" w:rsidRPr="00615D4B" w:rsidDel="00CB3FDD" w:rsidRDefault="00E24265" w:rsidP="005F76AD">
            <w:pPr>
              <w:rPr>
                <w:del w:id="17768" w:author="阿毛" w:date="2021-05-21T17:54:00Z"/>
                <w:rFonts w:ascii="標楷體" w:eastAsia="標楷體" w:hAnsi="標楷體"/>
              </w:rPr>
            </w:pPr>
            <w:del w:id="17769" w:author="阿毛" w:date="2021-05-21T17:54:00Z">
              <w:r w:rsidRPr="00615D4B" w:rsidDel="00CB3FDD">
                <w:rPr>
                  <w:rFonts w:ascii="標楷體" w:eastAsia="標楷體" w:hAnsi="標楷體"/>
                </w:rPr>
                <w:delText>處理邏輯及注意事項</w:delText>
              </w:r>
            </w:del>
          </w:p>
        </w:tc>
      </w:tr>
      <w:tr w:rsidR="00E24265" w:rsidRPr="00615D4B" w:rsidDel="00CB3FDD" w14:paraId="74010EB7" w14:textId="70C73CD7" w:rsidTr="005F76AD">
        <w:trPr>
          <w:trHeight w:val="244"/>
          <w:jc w:val="center"/>
          <w:del w:id="17770" w:author="阿毛" w:date="2021-05-21T17:54:00Z"/>
        </w:trPr>
        <w:tc>
          <w:tcPr>
            <w:tcW w:w="219" w:type="pct"/>
            <w:vMerge/>
          </w:tcPr>
          <w:p w14:paraId="6FA008C4" w14:textId="49327141" w:rsidR="00E24265" w:rsidRPr="00615D4B" w:rsidDel="00CB3FDD" w:rsidRDefault="00E24265" w:rsidP="005F76AD">
            <w:pPr>
              <w:rPr>
                <w:del w:id="17771" w:author="阿毛" w:date="2021-05-21T17:54:00Z"/>
                <w:rFonts w:ascii="標楷體" w:eastAsia="標楷體" w:hAnsi="標楷體"/>
              </w:rPr>
            </w:pPr>
          </w:p>
        </w:tc>
        <w:tc>
          <w:tcPr>
            <w:tcW w:w="756" w:type="pct"/>
            <w:vMerge/>
          </w:tcPr>
          <w:p w14:paraId="697D478E" w14:textId="2F2F9D1C" w:rsidR="00E24265" w:rsidRPr="00615D4B" w:rsidDel="00CB3FDD" w:rsidRDefault="00E24265" w:rsidP="005F76AD">
            <w:pPr>
              <w:rPr>
                <w:del w:id="17772" w:author="阿毛" w:date="2021-05-21T17:54:00Z"/>
                <w:rFonts w:ascii="標楷體" w:eastAsia="標楷體" w:hAnsi="標楷體"/>
              </w:rPr>
            </w:pPr>
          </w:p>
        </w:tc>
        <w:tc>
          <w:tcPr>
            <w:tcW w:w="624" w:type="pct"/>
          </w:tcPr>
          <w:p w14:paraId="062EF246" w14:textId="4E3DC6AB" w:rsidR="00E24265" w:rsidRPr="00615D4B" w:rsidDel="00CB3FDD" w:rsidRDefault="00E24265" w:rsidP="005F76AD">
            <w:pPr>
              <w:rPr>
                <w:del w:id="17773" w:author="阿毛" w:date="2021-05-21T17:54:00Z"/>
                <w:rFonts w:ascii="標楷體" w:eastAsia="標楷體" w:hAnsi="標楷體"/>
              </w:rPr>
            </w:pPr>
            <w:del w:id="17774" w:author="阿毛" w:date="2021-05-21T17:54:00Z">
              <w:r w:rsidRPr="00615D4B" w:rsidDel="00CB3FDD">
                <w:rPr>
                  <w:rFonts w:ascii="標楷體" w:eastAsia="標楷體" w:hAnsi="標楷體" w:hint="eastAsia"/>
                </w:rPr>
                <w:delText>資料型態長度</w:delText>
              </w:r>
            </w:del>
          </w:p>
        </w:tc>
        <w:tc>
          <w:tcPr>
            <w:tcW w:w="624" w:type="pct"/>
          </w:tcPr>
          <w:p w14:paraId="5211192E" w14:textId="7051CB3D" w:rsidR="00E24265" w:rsidRPr="00615D4B" w:rsidDel="00CB3FDD" w:rsidRDefault="00E24265" w:rsidP="005F76AD">
            <w:pPr>
              <w:rPr>
                <w:del w:id="17775" w:author="阿毛" w:date="2021-05-21T17:54:00Z"/>
                <w:rFonts w:ascii="標楷體" w:eastAsia="標楷體" w:hAnsi="標楷體"/>
              </w:rPr>
            </w:pPr>
            <w:del w:id="17776" w:author="阿毛" w:date="2021-05-21T17:54:00Z">
              <w:r w:rsidRPr="00615D4B" w:rsidDel="00CB3FDD">
                <w:rPr>
                  <w:rFonts w:ascii="標楷體" w:eastAsia="標楷體" w:hAnsi="標楷體"/>
                </w:rPr>
                <w:delText>預設值</w:delText>
              </w:r>
            </w:del>
          </w:p>
        </w:tc>
        <w:tc>
          <w:tcPr>
            <w:tcW w:w="537" w:type="pct"/>
          </w:tcPr>
          <w:p w14:paraId="74FFEAED" w14:textId="3F6AC870" w:rsidR="00E24265" w:rsidRPr="00615D4B" w:rsidDel="00CB3FDD" w:rsidRDefault="00E24265" w:rsidP="005F76AD">
            <w:pPr>
              <w:rPr>
                <w:del w:id="17777" w:author="阿毛" w:date="2021-05-21T17:54:00Z"/>
                <w:rFonts w:ascii="標楷體" w:eastAsia="標楷體" w:hAnsi="標楷體"/>
              </w:rPr>
            </w:pPr>
            <w:del w:id="17778" w:author="阿毛" w:date="2021-05-21T17:54:00Z">
              <w:r w:rsidRPr="00615D4B" w:rsidDel="00CB3FDD">
                <w:rPr>
                  <w:rFonts w:ascii="標楷體" w:eastAsia="標楷體" w:hAnsi="標楷體"/>
                </w:rPr>
                <w:delText>選單內容</w:delText>
              </w:r>
            </w:del>
          </w:p>
        </w:tc>
        <w:tc>
          <w:tcPr>
            <w:tcW w:w="299" w:type="pct"/>
          </w:tcPr>
          <w:p w14:paraId="18E4718C" w14:textId="32871931" w:rsidR="00E24265" w:rsidRPr="00615D4B" w:rsidDel="00CB3FDD" w:rsidRDefault="00E24265" w:rsidP="005F76AD">
            <w:pPr>
              <w:rPr>
                <w:del w:id="17779" w:author="阿毛" w:date="2021-05-21T17:54:00Z"/>
                <w:rFonts w:ascii="標楷體" w:eastAsia="標楷體" w:hAnsi="標楷體"/>
              </w:rPr>
            </w:pPr>
            <w:del w:id="17780" w:author="阿毛" w:date="2021-05-21T17:54:00Z">
              <w:r w:rsidRPr="00615D4B" w:rsidDel="00CB3FDD">
                <w:rPr>
                  <w:rFonts w:ascii="標楷體" w:eastAsia="標楷體" w:hAnsi="標楷體"/>
                </w:rPr>
                <w:delText>必填</w:delText>
              </w:r>
            </w:del>
          </w:p>
        </w:tc>
        <w:tc>
          <w:tcPr>
            <w:tcW w:w="299" w:type="pct"/>
          </w:tcPr>
          <w:p w14:paraId="0EE4CD9F" w14:textId="7F82A7AE" w:rsidR="00E24265" w:rsidRPr="00615D4B" w:rsidDel="00CB3FDD" w:rsidRDefault="00E24265" w:rsidP="005F76AD">
            <w:pPr>
              <w:rPr>
                <w:del w:id="17781" w:author="阿毛" w:date="2021-05-21T17:54:00Z"/>
                <w:rFonts w:ascii="標楷體" w:eastAsia="標楷體" w:hAnsi="標楷體"/>
              </w:rPr>
            </w:pPr>
            <w:del w:id="17782" w:author="阿毛" w:date="2021-05-21T17:54:00Z">
              <w:r w:rsidRPr="00615D4B" w:rsidDel="00CB3FDD">
                <w:rPr>
                  <w:rFonts w:ascii="標楷體" w:eastAsia="標楷體" w:hAnsi="標楷體"/>
                </w:rPr>
                <w:delText>R/W</w:delText>
              </w:r>
            </w:del>
          </w:p>
        </w:tc>
        <w:tc>
          <w:tcPr>
            <w:tcW w:w="1643" w:type="pct"/>
            <w:vMerge/>
          </w:tcPr>
          <w:p w14:paraId="7AB1045B" w14:textId="5267BCEA" w:rsidR="00E24265" w:rsidRPr="00615D4B" w:rsidDel="00CB3FDD" w:rsidRDefault="00E24265" w:rsidP="005F76AD">
            <w:pPr>
              <w:rPr>
                <w:del w:id="17783" w:author="阿毛" w:date="2021-05-21T17:54:00Z"/>
                <w:rFonts w:ascii="標楷體" w:eastAsia="標楷體" w:hAnsi="標楷體"/>
              </w:rPr>
            </w:pPr>
          </w:p>
        </w:tc>
      </w:tr>
      <w:tr w:rsidR="00E24265" w:rsidRPr="00615D4B" w:rsidDel="00CB3FDD" w14:paraId="2CB3C7E8" w14:textId="6FBF0971" w:rsidTr="005F76AD">
        <w:trPr>
          <w:trHeight w:val="291"/>
          <w:jc w:val="center"/>
          <w:del w:id="17784" w:author="阿毛" w:date="2021-05-21T17:54:00Z"/>
        </w:trPr>
        <w:tc>
          <w:tcPr>
            <w:tcW w:w="219" w:type="pct"/>
          </w:tcPr>
          <w:p w14:paraId="679E85D4" w14:textId="2675EA29" w:rsidR="00E24265" w:rsidRPr="005E579A" w:rsidDel="00CB3FDD" w:rsidRDefault="00E24265" w:rsidP="005F76AD">
            <w:pPr>
              <w:pStyle w:val="af9"/>
              <w:numPr>
                <w:ilvl w:val="0"/>
                <w:numId w:val="62"/>
              </w:numPr>
              <w:ind w:leftChars="0"/>
              <w:rPr>
                <w:del w:id="17785" w:author="阿毛" w:date="2021-05-21T17:54:00Z"/>
                <w:rFonts w:ascii="標楷體" w:eastAsia="標楷體" w:hAnsi="標楷體"/>
              </w:rPr>
            </w:pPr>
          </w:p>
        </w:tc>
        <w:tc>
          <w:tcPr>
            <w:tcW w:w="756" w:type="pct"/>
          </w:tcPr>
          <w:p w14:paraId="4780FFE4" w14:textId="15A4A5CE" w:rsidR="00E24265" w:rsidRPr="00615D4B" w:rsidDel="00CB3FDD" w:rsidRDefault="00E24265" w:rsidP="005F76AD">
            <w:pPr>
              <w:rPr>
                <w:del w:id="17786" w:author="阿毛" w:date="2021-05-21T17:54:00Z"/>
                <w:rFonts w:ascii="標楷體" w:eastAsia="標楷體" w:hAnsi="標楷體"/>
              </w:rPr>
            </w:pPr>
            <w:del w:id="17787" w:author="阿毛" w:date="2021-05-21T17:54:00Z">
              <w:r w:rsidRPr="004431A8" w:rsidDel="00CB3FDD">
                <w:rPr>
                  <w:rFonts w:ascii="標楷體" w:eastAsia="標楷體" w:hAnsi="標楷體" w:hint="eastAsia"/>
                </w:rPr>
                <w:delText>交易代碼</w:delText>
              </w:r>
            </w:del>
          </w:p>
        </w:tc>
        <w:tc>
          <w:tcPr>
            <w:tcW w:w="624" w:type="pct"/>
          </w:tcPr>
          <w:p w14:paraId="3AE59A8E" w14:textId="68798628" w:rsidR="00E24265" w:rsidRPr="00615D4B" w:rsidDel="00CB3FDD" w:rsidRDefault="00E24265" w:rsidP="005F76AD">
            <w:pPr>
              <w:rPr>
                <w:del w:id="17788" w:author="阿毛" w:date="2021-05-21T17:54:00Z"/>
                <w:rFonts w:ascii="標楷體" w:eastAsia="標楷體" w:hAnsi="標楷體"/>
              </w:rPr>
            </w:pPr>
          </w:p>
        </w:tc>
        <w:tc>
          <w:tcPr>
            <w:tcW w:w="624" w:type="pct"/>
          </w:tcPr>
          <w:p w14:paraId="1567136E" w14:textId="191CA0D3" w:rsidR="00E24265" w:rsidRPr="00615D4B" w:rsidDel="00CB3FDD" w:rsidRDefault="00E24265" w:rsidP="005F76AD">
            <w:pPr>
              <w:rPr>
                <w:del w:id="17789" w:author="阿毛" w:date="2021-05-21T17:54:00Z"/>
                <w:rFonts w:ascii="標楷體" w:eastAsia="標楷體" w:hAnsi="標楷體"/>
              </w:rPr>
            </w:pPr>
          </w:p>
        </w:tc>
        <w:tc>
          <w:tcPr>
            <w:tcW w:w="537" w:type="pct"/>
          </w:tcPr>
          <w:p w14:paraId="2E610E45" w14:textId="476733DE" w:rsidR="00E24265" w:rsidRPr="00615D4B" w:rsidDel="00CB3FDD" w:rsidRDefault="00E24265" w:rsidP="005F76AD">
            <w:pPr>
              <w:rPr>
                <w:del w:id="17790" w:author="阿毛" w:date="2021-05-21T17:54:00Z"/>
                <w:rFonts w:ascii="標楷體" w:eastAsia="標楷體" w:hAnsi="標楷體"/>
              </w:rPr>
            </w:pPr>
            <w:del w:id="17791" w:author="阿毛" w:date="2021-05-21T17:54:00Z">
              <w:r w:rsidDel="00CB3FDD">
                <w:rPr>
                  <w:rFonts w:ascii="標楷體" w:eastAsia="標楷體" w:hAnsi="標楷體" w:hint="eastAsia"/>
                </w:rPr>
                <w:delText>下拉式選單</w:delText>
              </w:r>
            </w:del>
          </w:p>
        </w:tc>
        <w:tc>
          <w:tcPr>
            <w:tcW w:w="299" w:type="pct"/>
          </w:tcPr>
          <w:p w14:paraId="5C6D4674" w14:textId="5D3DAB2E" w:rsidR="00E24265" w:rsidRPr="00615D4B" w:rsidDel="00CB3FDD" w:rsidRDefault="00E24265" w:rsidP="005F76AD">
            <w:pPr>
              <w:rPr>
                <w:del w:id="17792" w:author="阿毛" w:date="2021-05-21T17:54:00Z"/>
                <w:rFonts w:ascii="標楷體" w:eastAsia="標楷體" w:hAnsi="標楷體"/>
              </w:rPr>
            </w:pPr>
          </w:p>
        </w:tc>
        <w:tc>
          <w:tcPr>
            <w:tcW w:w="299" w:type="pct"/>
          </w:tcPr>
          <w:p w14:paraId="6734C4BA" w14:textId="21DCF441" w:rsidR="00E24265" w:rsidRPr="00615D4B" w:rsidDel="00CB3FDD" w:rsidRDefault="00E24265" w:rsidP="005F76AD">
            <w:pPr>
              <w:rPr>
                <w:del w:id="17793" w:author="阿毛" w:date="2021-05-21T17:54:00Z"/>
                <w:rFonts w:ascii="標楷體" w:eastAsia="標楷體" w:hAnsi="標楷體"/>
              </w:rPr>
            </w:pPr>
          </w:p>
        </w:tc>
        <w:tc>
          <w:tcPr>
            <w:tcW w:w="1643" w:type="pct"/>
          </w:tcPr>
          <w:p w14:paraId="6E6C05AF" w14:textId="2B1DA4CB" w:rsidR="00E24265" w:rsidDel="00CB3FDD" w:rsidRDefault="00E24265" w:rsidP="005F76AD">
            <w:pPr>
              <w:rPr>
                <w:del w:id="17794" w:author="阿毛" w:date="2021-05-21T17:54:00Z"/>
                <w:rFonts w:ascii="標楷體" w:eastAsia="標楷體" w:hAnsi="標楷體"/>
              </w:rPr>
            </w:pPr>
            <w:del w:id="17795" w:author="阿毛" w:date="2021-05-21T17:54:00Z">
              <w:r w:rsidRPr="00AB7352" w:rsidDel="00CB3FDD">
                <w:rPr>
                  <w:rFonts w:ascii="標楷體" w:eastAsia="標楷體" w:hAnsi="標楷體" w:hint="eastAsia"/>
                </w:rPr>
                <w:delText>1:新增</w:delText>
              </w:r>
            </w:del>
          </w:p>
          <w:p w14:paraId="4122FCEA" w14:textId="1237A9D2" w:rsidR="00E24265" w:rsidDel="00CB3FDD" w:rsidRDefault="00E24265" w:rsidP="005F76AD">
            <w:pPr>
              <w:rPr>
                <w:del w:id="17796" w:author="阿毛" w:date="2021-05-21T17:54:00Z"/>
                <w:rFonts w:ascii="標楷體" w:eastAsia="標楷體" w:hAnsi="標楷體"/>
              </w:rPr>
            </w:pPr>
            <w:del w:id="17797" w:author="阿毛" w:date="2021-05-21T17:54:00Z">
              <w:r w:rsidRPr="00AB7352" w:rsidDel="00CB3FDD">
                <w:rPr>
                  <w:rFonts w:ascii="標楷體" w:eastAsia="標楷體" w:hAnsi="標楷體" w:hint="eastAsia"/>
                </w:rPr>
                <w:delText>2:異動</w:delText>
              </w:r>
            </w:del>
          </w:p>
          <w:p w14:paraId="764D7E09" w14:textId="5F783EB9" w:rsidR="00E24265" w:rsidDel="00CB3FDD" w:rsidRDefault="00E24265" w:rsidP="005F76AD">
            <w:pPr>
              <w:rPr>
                <w:del w:id="17798" w:author="阿毛" w:date="2021-05-21T17:54:00Z"/>
                <w:rFonts w:ascii="標楷體" w:eastAsia="標楷體" w:hAnsi="標楷體"/>
              </w:rPr>
            </w:pPr>
            <w:del w:id="17799" w:author="阿毛" w:date="2021-05-21T17:54:00Z">
              <w:r w:rsidRPr="00AB7352" w:rsidDel="00CB3FDD">
                <w:rPr>
                  <w:rFonts w:ascii="標楷體" w:eastAsia="標楷體" w:hAnsi="標楷體" w:hint="eastAsia"/>
                </w:rPr>
                <w:delText>3:補件</w:delText>
              </w:r>
            </w:del>
          </w:p>
          <w:p w14:paraId="15E92817" w14:textId="41D050F8" w:rsidR="00E24265" w:rsidRPr="00615D4B" w:rsidDel="00CB3FDD" w:rsidRDefault="00E24265" w:rsidP="005F76AD">
            <w:pPr>
              <w:rPr>
                <w:del w:id="17800" w:author="阿毛" w:date="2021-05-21T17:54:00Z"/>
                <w:rFonts w:ascii="標楷體" w:eastAsia="標楷體" w:hAnsi="標楷體"/>
              </w:rPr>
            </w:pPr>
            <w:del w:id="17801" w:author="阿毛" w:date="2021-05-21T17:54:00Z">
              <w:r w:rsidRPr="00AB7352" w:rsidDel="00CB3FDD">
                <w:rPr>
                  <w:rFonts w:ascii="標楷體" w:eastAsia="標楷體" w:hAnsi="標楷體" w:hint="eastAsia"/>
                </w:rPr>
                <w:delText>4:刪除</w:delText>
              </w:r>
            </w:del>
          </w:p>
        </w:tc>
      </w:tr>
      <w:tr w:rsidR="00E24265" w:rsidRPr="00615D4B" w:rsidDel="00CB3FDD" w14:paraId="34C1A320" w14:textId="780EA26C" w:rsidTr="005F76AD">
        <w:trPr>
          <w:trHeight w:val="291"/>
          <w:jc w:val="center"/>
          <w:del w:id="17802" w:author="阿毛" w:date="2021-05-21T17:54:00Z"/>
        </w:trPr>
        <w:tc>
          <w:tcPr>
            <w:tcW w:w="219" w:type="pct"/>
          </w:tcPr>
          <w:p w14:paraId="0808E90D" w14:textId="0EDA1B9B" w:rsidR="00E24265" w:rsidRPr="005E579A" w:rsidDel="00CB3FDD" w:rsidRDefault="00E24265" w:rsidP="005F76AD">
            <w:pPr>
              <w:pStyle w:val="af9"/>
              <w:numPr>
                <w:ilvl w:val="0"/>
                <w:numId w:val="62"/>
              </w:numPr>
              <w:ind w:leftChars="0"/>
              <w:rPr>
                <w:del w:id="17803" w:author="阿毛" w:date="2021-05-21T17:54:00Z"/>
                <w:rFonts w:ascii="標楷體" w:eastAsia="標楷體" w:hAnsi="標楷體"/>
              </w:rPr>
            </w:pPr>
          </w:p>
        </w:tc>
        <w:tc>
          <w:tcPr>
            <w:tcW w:w="756" w:type="pct"/>
          </w:tcPr>
          <w:p w14:paraId="58E13C10" w14:textId="564FC9F1" w:rsidR="00E24265" w:rsidRPr="00615D4B" w:rsidDel="00CB3FDD" w:rsidRDefault="00E24265" w:rsidP="005F76AD">
            <w:pPr>
              <w:rPr>
                <w:del w:id="17804" w:author="阿毛" w:date="2021-05-21T17:54:00Z"/>
                <w:rFonts w:ascii="標楷體" w:eastAsia="標楷體" w:hAnsi="標楷體"/>
              </w:rPr>
            </w:pPr>
            <w:del w:id="17805" w:author="阿毛" w:date="2021-05-21T17:54:00Z">
              <w:r w:rsidRPr="004431A8" w:rsidDel="00CB3FDD">
                <w:rPr>
                  <w:rFonts w:ascii="標楷體" w:eastAsia="標楷體" w:hAnsi="標楷體" w:hint="eastAsia"/>
                </w:rPr>
                <w:delText>債務人IDN</w:delText>
              </w:r>
            </w:del>
          </w:p>
        </w:tc>
        <w:tc>
          <w:tcPr>
            <w:tcW w:w="624" w:type="pct"/>
          </w:tcPr>
          <w:p w14:paraId="53CA0F52" w14:textId="4E02F6C5" w:rsidR="00E24265" w:rsidRPr="00615D4B" w:rsidDel="00CB3FDD" w:rsidRDefault="00E24265" w:rsidP="005F76AD">
            <w:pPr>
              <w:rPr>
                <w:del w:id="17806" w:author="阿毛" w:date="2021-05-21T17:54:00Z"/>
                <w:rFonts w:ascii="標楷體" w:eastAsia="標楷體" w:hAnsi="標楷體"/>
              </w:rPr>
            </w:pPr>
          </w:p>
        </w:tc>
        <w:tc>
          <w:tcPr>
            <w:tcW w:w="624" w:type="pct"/>
          </w:tcPr>
          <w:p w14:paraId="09BAB102" w14:textId="62C1C3B3" w:rsidR="00E24265" w:rsidRPr="00615D4B" w:rsidDel="00CB3FDD" w:rsidRDefault="00E24265" w:rsidP="005F76AD">
            <w:pPr>
              <w:rPr>
                <w:del w:id="17807" w:author="阿毛" w:date="2021-05-21T17:54:00Z"/>
                <w:rFonts w:ascii="標楷體" w:eastAsia="標楷體" w:hAnsi="標楷體"/>
              </w:rPr>
            </w:pPr>
          </w:p>
        </w:tc>
        <w:tc>
          <w:tcPr>
            <w:tcW w:w="537" w:type="pct"/>
          </w:tcPr>
          <w:p w14:paraId="5A2542A3" w14:textId="3E7D8597" w:rsidR="00E24265" w:rsidRPr="00615D4B" w:rsidDel="00CB3FDD" w:rsidRDefault="00E24265" w:rsidP="005F76AD">
            <w:pPr>
              <w:rPr>
                <w:del w:id="17808" w:author="阿毛" w:date="2021-05-21T17:54:00Z"/>
                <w:rFonts w:ascii="標楷體" w:eastAsia="標楷體" w:hAnsi="標楷體"/>
              </w:rPr>
            </w:pPr>
          </w:p>
        </w:tc>
        <w:tc>
          <w:tcPr>
            <w:tcW w:w="299" w:type="pct"/>
          </w:tcPr>
          <w:p w14:paraId="627A47CC" w14:textId="707ACA58" w:rsidR="00E24265" w:rsidRPr="00615D4B" w:rsidDel="00CB3FDD" w:rsidRDefault="00E24265" w:rsidP="005F76AD">
            <w:pPr>
              <w:rPr>
                <w:del w:id="17809" w:author="阿毛" w:date="2021-05-21T17:54:00Z"/>
                <w:rFonts w:ascii="標楷體" w:eastAsia="標楷體" w:hAnsi="標楷體"/>
              </w:rPr>
            </w:pPr>
          </w:p>
        </w:tc>
        <w:tc>
          <w:tcPr>
            <w:tcW w:w="299" w:type="pct"/>
          </w:tcPr>
          <w:p w14:paraId="08213C1F" w14:textId="31B17FAA" w:rsidR="00E24265" w:rsidRPr="00615D4B" w:rsidDel="00CB3FDD" w:rsidRDefault="00E24265" w:rsidP="005F76AD">
            <w:pPr>
              <w:rPr>
                <w:del w:id="17810" w:author="阿毛" w:date="2021-05-21T17:54:00Z"/>
                <w:rFonts w:ascii="標楷體" w:eastAsia="標楷體" w:hAnsi="標楷體"/>
              </w:rPr>
            </w:pPr>
          </w:p>
        </w:tc>
        <w:tc>
          <w:tcPr>
            <w:tcW w:w="1643" w:type="pct"/>
          </w:tcPr>
          <w:p w14:paraId="7E0C3106" w14:textId="017B739B" w:rsidR="00E24265" w:rsidRPr="00615D4B" w:rsidDel="00CB3FDD" w:rsidRDefault="00E24265" w:rsidP="005F76AD">
            <w:pPr>
              <w:rPr>
                <w:del w:id="17811" w:author="阿毛" w:date="2021-05-21T17:54:00Z"/>
                <w:rFonts w:ascii="標楷體" w:eastAsia="標楷體" w:hAnsi="標楷體"/>
              </w:rPr>
            </w:pPr>
          </w:p>
        </w:tc>
      </w:tr>
      <w:tr w:rsidR="00E24265" w:rsidRPr="00615D4B" w:rsidDel="00CB3FDD" w14:paraId="2BE167BE" w14:textId="1B1F7358" w:rsidTr="005F76AD">
        <w:trPr>
          <w:trHeight w:val="291"/>
          <w:jc w:val="center"/>
          <w:del w:id="17812" w:author="阿毛" w:date="2021-05-21T17:54:00Z"/>
        </w:trPr>
        <w:tc>
          <w:tcPr>
            <w:tcW w:w="219" w:type="pct"/>
          </w:tcPr>
          <w:p w14:paraId="039BC47E" w14:textId="647A1460" w:rsidR="00E24265" w:rsidRPr="005E579A" w:rsidDel="00CB3FDD" w:rsidRDefault="00E24265" w:rsidP="005F76AD">
            <w:pPr>
              <w:pStyle w:val="af9"/>
              <w:numPr>
                <w:ilvl w:val="0"/>
                <w:numId w:val="62"/>
              </w:numPr>
              <w:ind w:leftChars="0"/>
              <w:rPr>
                <w:del w:id="17813" w:author="阿毛" w:date="2021-05-21T17:54:00Z"/>
                <w:rFonts w:ascii="標楷體" w:eastAsia="標楷體" w:hAnsi="標楷體"/>
              </w:rPr>
            </w:pPr>
          </w:p>
        </w:tc>
        <w:tc>
          <w:tcPr>
            <w:tcW w:w="756" w:type="pct"/>
          </w:tcPr>
          <w:p w14:paraId="09CDBC4A" w14:textId="731395CD" w:rsidR="00E24265" w:rsidRPr="00615D4B" w:rsidDel="00CB3FDD" w:rsidRDefault="00E24265" w:rsidP="005F76AD">
            <w:pPr>
              <w:rPr>
                <w:del w:id="17814" w:author="阿毛" w:date="2021-05-21T17:54:00Z"/>
                <w:rFonts w:ascii="標楷體" w:eastAsia="標楷體" w:hAnsi="標楷體"/>
              </w:rPr>
            </w:pPr>
            <w:del w:id="17815" w:author="阿毛" w:date="2021-05-21T17:54:00Z">
              <w:r w:rsidRPr="004431A8" w:rsidDel="00CB3FDD">
                <w:rPr>
                  <w:rFonts w:ascii="標楷體" w:eastAsia="標楷體" w:hAnsi="標楷體" w:hint="eastAsia"/>
                </w:rPr>
                <w:delText>報送單位代號</w:delText>
              </w:r>
            </w:del>
          </w:p>
        </w:tc>
        <w:tc>
          <w:tcPr>
            <w:tcW w:w="624" w:type="pct"/>
          </w:tcPr>
          <w:p w14:paraId="34BD244C" w14:textId="5166C572" w:rsidR="00E24265" w:rsidRPr="00615D4B" w:rsidDel="00CB3FDD" w:rsidRDefault="00E24265" w:rsidP="005F76AD">
            <w:pPr>
              <w:rPr>
                <w:del w:id="17816" w:author="阿毛" w:date="2021-05-21T17:54:00Z"/>
                <w:rFonts w:ascii="標楷體" w:eastAsia="標楷體" w:hAnsi="標楷體"/>
              </w:rPr>
            </w:pPr>
          </w:p>
        </w:tc>
        <w:tc>
          <w:tcPr>
            <w:tcW w:w="624" w:type="pct"/>
          </w:tcPr>
          <w:p w14:paraId="5726410A" w14:textId="6EB17683" w:rsidR="00E24265" w:rsidRPr="00615D4B" w:rsidDel="00CB3FDD" w:rsidRDefault="00E24265" w:rsidP="005F76AD">
            <w:pPr>
              <w:rPr>
                <w:del w:id="17817" w:author="阿毛" w:date="2021-05-21T17:54:00Z"/>
                <w:rFonts w:ascii="標楷體" w:eastAsia="標楷體" w:hAnsi="標楷體"/>
              </w:rPr>
            </w:pPr>
          </w:p>
        </w:tc>
        <w:tc>
          <w:tcPr>
            <w:tcW w:w="537" w:type="pct"/>
          </w:tcPr>
          <w:p w14:paraId="7199F6C5" w14:textId="291C6019" w:rsidR="00E24265" w:rsidRPr="00615D4B" w:rsidDel="00CB3FDD" w:rsidRDefault="00E24265" w:rsidP="005F76AD">
            <w:pPr>
              <w:rPr>
                <w:del w:id="17818" w:author="阿毛" w:date="2021-05-21T17:54:00Z"/>
                <w:rFonts w:ascii="標楷體" w:eastAsia="標楷體" w:hAnsi="標楷體"/>
              </w:rPr>
            </w:pPr>
          </w:p>
        </w:tc>
        <w:tc>
          <w:tcPr>
            <w:tcW w:w="299" w:type="pct"/>
          </w:tcPr>
          <w:p w14:paraId="3A9CD11D" w14:textId="409F7720" w:rsidR="00E24265" w:rsidRPr="00615D4B" w:rsidDel="00CB3FDD" w:rsidRDefault="00E24265" w:rsidP="005F76AD">
            <w:pPr>
              <w:rPr>
                <w:del w:id="17819" w:author="阿毛" w:date="2021-05-21T17:54:00Z"/>
                <w:rFonts w:ascii="標楷體" w:eastAsia="標楷體" w:hAnsi="標楷體"/>
              </w:rPr>
            </w:pPr>
          </w:p>
        </w:tc>
        <w:tc>
          <w:tcPr>
            <w:tcW w:w="299" w:type="pct"/>
          </w:tcPr>
          <w:p w14:paraId="2D0F0E97" w14:textId="40A9CA83" w:rsidR="00E24265" w:rsidRPr="00615D4B" w:rsidDel="00CB3FDD" w:rsidRDefault="00E24265" w:rsidP="005F76AD">
            <w:pPr>
              <w:rPr>
                <w:del w:id="17820" w:author="阿毛" w:date="2021-05-21T17:54:00Z"/>
                <w:rFonts w:ascii="標楷體" w:eastAsia="標楷體" w:hAnsi="標楷體"/>
              </w:rPr>
            </w:pPr>
          </w:p>
        </w:tc>
        <w:tc>
          <w:tcPr>
            <w:tcW w:w="1643" w:type="pct"/>
          </w:tcPr>
          <w:p w14:paraId="35AF9484" w14:textId="4CCACCCB" w:rsidR="00E24265" w:rsidRPr="00615D4B" w:rsidDel="00CB3FDD" w:rsidRDefault="00E24265" w:rsidP="005F76AD">
            <w:pPr>
              <w:rPr>
                <w:del w:id="17821" w:author="阿毛" w:date="2021-05-21T17:54:00Z"/>
                <w:rFonts w:ascii="標楷體" w:eastAsia="標楷體" w:hAnsi="標楷體"/>
              </w:rPr>
            </w:pPr>
          </w:p>
        </w:tc>
      </w:tr>
      <w:tr w:rsidR="00E24265" w:rsidRPr="00615D4B" w:rsidDel="00CB3FDD" w14:paraId="4753A20C" w14:textId="309C241D" w:rsidTr="005F76AD">
        <w:trPr>
          <w:trHeight w:val="291"/>
          <w:jc w:val="center"/>
          <w:del w:id="17822" w:author="阿毛" w:date="2021-05-21T17:54:00Z"/>
        </w:trPr>
        <w:tc>
          <w:tcPr>
            <w:tcW w:w="219" w:type="pct"/>
          </w:tcPr>
          <w:p w14:paraId="0155AB0F" w14:textId="2098CA84" w:rsidR="00E24265" w:rsidRPr="005E579A" w:rsidDel="00CB3FDD" w:rsidRDefault="00E24265" w:rsidP="005F76AD">
            <w:pPr>
              <w:pStyle w:val="af9"/>
              <w:numPr>
                <w:ilvl w:val="0"/>
                <w:numId w:val="62"/>
              </w:numPr>
              <w:ind w:leftChars="0"/>
              <w:rPr>
                <w:del w:id="17823" w:author="阿毛" w:date="2021-05-21T17:54:00Z"/>
                <w:rFonts w:ascii="標楷體" w:eastAsia="標楷體" w:hAnsi="標楷體"/>
              </w:rPr>
            </w:pPr>
          </w:p>
        </w:tc>
        <w:tc>
          <w:tcPr>
            <w:tcW w:w="756" w:type="pct"/>
          </w:tcPr>
          <w:p w14:paraId="4E90196B" w14:textId="664F9395" w:rsidR="00E24265" w:rsidRPr="00615D4B" w:rsidDel="00CB3FDD" w:rsidRDefault="00E24265" w:rsidP="005F76AD">
            <w:pPr>
              <w:rPr>
                <w:del w:id="17824" w:author="阿毛" w:date="2021-05-21T17:54:00Z"/>
                <w:rFonts w:ascii="標楷體" w:eastAsia="標楷體" w:hAnsi="標楷體"/>
              </w:rPr>
            </w:pPr>
            <w:del w:id="17825" w:author="阿毛" w:date="2021-05-21T17:54:00Z">
              <w:r w:rsidRPr="004431A8" w:rsidDel="00CB3FDD">
                <w:rPr>
                  <w:rFonts w:ascii="標楷體" w:eastAsia="標楷體" w:hAnsi="標楷體" w:hint="eastAsia"/>
                </w:rPr>
                <w:delText>調解申請日</w:delText>
              </w:r>
            </w:del>
          </w:p>
        </w:tc>
        <w:tc>
          <w:tcPr>
            <w:tcW w:w="624" w:type="pct"/>
          </w:tcPr>
          <w:p w14:paraId="092BF5D7" w14:textId="15DDB69D" w:rsidR="00E24265" w:rsidRPr="00615D4B" w:rsidDel="00CB3FDD" w:rsidRDefault="00E24265" w:rsidP="005F76AD">
            <w:pPr>
              <w:rPr>
                <w:del w:id="17826" w:author="阿毛" w:date="2021-05-21T17:54:00Z"/>
                <w:rFonts w:ascii="標楷體" w:eastAsia="標楷體" w:hAnsi="標楷體"/>
              </w:rPr>
            </w:pPr>
          </w:p>
        </w:tc>
        <w:tc>
          <w:tcPr>
            <w:tcW w:w="624" w:type="pct"/>
          </w:tcPr>
          <w:p w14:paraId="7683017C" w14:textId="75B365B2" w:rsidR="00E24265" w:rsidRPr="00615D4B" w:rsidDel="00CB3FDD" w:rsidRDefault="00E24265" w:rsidP="005F76AD">
            <w:pPr>
              <w:rPr>
                <w:del w:id="17827" w:author="阿毛" w:date="2021-05-21T17:54:00Z"/>
                <w:rFonts w:ascii="標楷體" w:eastAsia="標楷體" w:hAnsi="標楷體"/>
              </w:rPr>
            </w:pPr>
          </w:p>
        </w:tc>
        <w:tc>
          <w:tcPr>
            <w:tcW w:w="537" w:type="pct"/>
          </w:tcPr>
          <w:p w14:paraId="1ADCDDB9" w14:textId="7E51547F" w:rsidR="00E24265" w:rsidRPr="00615D4B" w:rsidDel="00CB3FDD" w:rsidRDefault="00E24265" w:rsidP="005F76AD">
            <w:pPr>
              <w:rPr>
                <w:del w:id="17828" w:author="阿毛" w:date="2021-05-21T17:54:00Z"/>
                <w:rFonts w:ascii="標楷體" w:eastAsia="標楷體" w:hAnsi="標楷體"/>
              </w:rPr>
            </w:pPr>
          </w:p>
        </w:tc>
        <w:tc>
          <w:tcPr>
            <w:tcW w:w="299" w:type="pct"/>
          </w:tcPr>
          <w:p w14:paraId="2632B66F" w14:textId="11238FA4" w:rsidR="00E24265" w:rsidRPr="00615D4B" w:rsidDel="00CB3FDD" w:rsidRDefault="00E24265" w:rsidP="005F76AD">
            <w:pPr>
              <w:rPr>
                <w:del w:id="17829" w:author="阿毛" w:date="2021-05-21T17:54:00Z"/>
                <w:rFonts w:ascii="標楷體" w:eastAsia="標楷體" w:hAnsi="標楷體"/>
              </w:rPr>
            </w:pPr>
          </w:p>
        </w:tc>
        <w:tc>
          <w:tcPr>
            <w:tcW w:w="299" w:type="pct"/>
          </w:tcPr>
          <w:p w14:paraId="028D8AF5" w14:textId="1C4A31AA" w:rsidR="00E24265" w:rsidRPr="00615D4B" w:rsidDel="00CB3FDD" w:rsidRDefault="00E24265" w:rsidP="005F76AD">
            <w:pPr>
              <w:rPr>
                <w:del w:id="17830" w:author="阿毛" w:date="2021-05-21T17:54:00Z"/>
                <w:rFonts w:ascii="標楷體" w:eastAsia="標楷體" w:hAnsi="標楷體"/>
              </w:rPr>
            </w:pPr>
          </w:p>
        </w:tc>
        <w:tc>
          <w:tcPr>
            <w:tcW w:w="1643" w:type="pct"/>
          </w:tcPr>
          <w:p w14:paraId="0B188930" w14:textId="65600B3E" w:rsidR="00E24265" w:rsidRPr="00615D4B" w:rsidDel="00CB3FDD" w:rsidRDefault="00E24265" w:rsidP="005F76AD">
            <w:pPr>
              <w:rPr>
                <w:del w:id="17831" w:author="阿毛" w:date="2021-05-21T17:54:00Z"/>
                <w:rFonts w:ascii="標楷體" w:eastAsia="標楷體" w:hAnsi="標楷體"/>
              </w:rPr>
            </w:pPr>
          </w:p>
        </w:tc>
      </w:tr>
      <w:tr w:rsidR="00E24265" w:rsidRPr="00615D4B" w:rsidDel="00CB3FDD" w14:paraId="00CEE346" w14:textId="4F8839F7" w:rsidTr="005F76AD">
        <w:trPr>
          <w:trHeight w:val="291"/>
          <w:jc w:val="center"/>
          <w:del w:id="17832" w:author="阿毛" w:date="2021-05-21T17:54:00Z"/>
        </w:trPr>
        <w:tc>
          <w:tcPr>
            <w:tcW w:w="219" w:type="pct"/>
          </w:tcPr>
          <w:p w14:paraId="6E7C8C40" w14:textId="71223729" w:rsidR="00E24265" w:rsidRPr="005E579A" w:rsidDel="00CB3FDD" w:rsidRDefault="00E24265" w:rsidP="005F76AD">
            <w:pPr>
              <w:pStyle w:val="af9"/>
              <w:numPr>
                <w:ilvl w:val="0"/>
                <w:numId w:val="62"/>
              </w:numPr>
              <w:ind w:leftChars="0"/>
              <w:rPr>
                <w:del w:id="17833" w:author="阿毛" w:date="2021-05-21T17:54:00Z"/>
                <w:rFonts w:ascii="標楷體" w:eastAsia="標楷體" w:hAnsi="標楷體"/>
              </w:rPr>
            </w:pPr>
          </w:p>
        </w:tc>
        <w:tc>
          <w:tcPr>
            <w:tcW w:w="756" w:type="pct"/>
          </w:tcPr>
          <w:p w14:paraId="3B1D655E" w14:textId="677CB684" w:rsidR="00E24265" w:rsidRPr="00615D4B" w:rsidDel="00CB3FDD" w:rsidRDefault="00E24265" w:rsidP="005F76AD">
            <w:pPr>
              <w:rPr>
                <w:del w:id="17834" w:author="阿毛" w:date="2021-05-21T17:54:00Z"/>
                <w:rFonts w:ascii="標楷體" w:eastAsia="標楷體" w:hAnsi="標楷體"/>
              </w:rPr>
            </w:pPr>
            <w:del w:id="17835" w:author="阿毛" w:date="2021-05-21T17:54:00Z">
              <w:r w:rsidRPr="004431A8" w:rsidDel="00CB3FDD">
                <w:rPr>
                  <w:rFonts w:ascii="標楷體" w:eastAsia="標楷體" w:hAnsi="標楷體" w:hint="eastAsia"/>
                </w:rPr>
                <w:delText>受理調解機構代號</w:delText>
              </w:r>
            </w:del>
          </w:p>
        </w:tc>
        <w:tc>
          <w:tcPr>
            <w:tcW w:w="624" w:type="pct"/>
          </w:tcPr>
          <w:p w14:paraId="71C69333" w14:textId="3672E22F" w:rsidR="00E24265" w:rsidRPr="00615D4B" w:rsidDel="00CB3FDD" w:rsidRDefault="00E24265" w:rsidP="005F76AD">
            <w:pPr>
              <w:rPr>
                <w:del w:id="17836" w:author="阿毛" w:date="2021-05-21T17:54:00Z"/>
                <w:rFonts w:ascii="標楷體" w:eastAsia="標楷體" w:hAnsi="標楷體"/>
              </w:rPr>
            </w:pPr>
          </w:p>
        </w:tc>
        <w:tc>
          <w:tcPr>
            <w:tcW w:w="624" w:type="pct"/>
          </w:tcPr>
          <w:p w14:paraId="6A09F360" w14:textId="705C050E" w:rsidR="00E24265" w:rsidRPr="00615D4B" w:rsidDel="00CB3FDD" w:rsidRDefault="00E24265" w:rsidP="005F76AD">
            <w:pPr>
              <w:rPr>
                <w:del w:id="17837" w:author="阿毛" w:date="2021-05-21T17:54:00Z"/>
                <w:rFonts w:ascii="標楷體" w:eastAsia="標楷體" w:hAnsi="標楷體"/>
              </w:rPr>
            </w:pPr>
          </w:p>
        </w:tc>
        <w:tc>
          <w:tcPr>
            <w:tcW w:w="537" w:type="pct"/>
          </w:tcPr>
          <w:p w14:paraId="1ACAA0CA" w14:textId="153ADE14" w:rsidR="00E24265" w:rsidRPr="00615D4B" w:rsidDel="00CB3FDD" w:rsidRDefault="00E24265" w:rsidP="005F76AD">
            <w:pPr>
              <w:rPr>
                <w:del w:id="17838" w:author="阿毛" w:date="2021-05-21T17:54:00Z"/>
                <w:rFonts w:ascii="標楷體" w:eastAsia="標楷體" w:hAnsi="標楷體"/>
              </w:rPr>
            </w:pPr>
          </w:p>
        </w:tc>
        <w:tc>
          <w:tcPr>
            <w:tcW w:w="299" w:type="pct"/>
          </w:tcPr>
          <w:p w14:paraId="6A8722F9" w14:textId="0E665FA3" w:rsidR="00E24265" w:rsidRPr="00615D4B" w:rsidDel="00CB3FDD" w:rsidRDefault="00E24265" w:rsidP="005F76AD">
            <w:pPr>
              <w:rPr>
                <w:del w:id="17839" w:author="阿毛" w:date="2021-05-21T17:54:00Z"/>
                <w:rFonts w:ascii="標楷體" w:eastAsia="標楷體" w:hAnsi="標楷體"/>
              </w:rPr>
            </w:pPr>
          </w:p>
        </w:tc>
        <w:tc>
          <w:tcPr>
            <w:tcW w:w="299" w:type="pct"/>
          </w:tcPr>
          <w:p w14:paraId="5D559022" w14:textId="086FB6CD" w:rsidR="00E24265" w:rsidRPr="00615D4B" w:rsidDel="00CB3FDD" w:rsidRDefault="00E24265" w:rsidP="005F76AD">
            <w:pPr>
              <w:rPr>
                <w:del w:id="17840" w:author="阿毛" w:date="2021-05-21T17:54:00Z"/>
                <w:rFonts w:ascii="標楷體" w:eastAsia="標楷體" w:hAnsi="標楷體"/>
              </w:rPr>
            </w:pPr>
          </w:p>
        </w:tc>
        <w:tc>
          <w:tcPr>
            <w:tcW w:w="1643" w:type="pct"/>
          </w:tcPr>
          <w:p w14:paraId="368754D9" w14:textId="40C48DFF" w:rsidR="00E24265" w:rsidRPr="00615D4B" w:rsidDel="00CB3FDD" w:rsidRDefault="00E24265" w:rsidP="005F76AD">
            <w:pPr>
              <w:rPr>
                <w:del w:id="17841" w:author="阿毛" w:date="2021-05-21T17:54:00Z"/>
                <w:rFonts w:ascii="標楷體" w:eastAsia="標楷體" w:hAnsi="標楷體"/>
              </w:rPr>
            </w:pPr>
          </w:p>
        </w:tc>
      </w:tr>
      <w:tr w:rsidR="00E24265" w:rsidRPr="00615D4B" w:rsidDel="00CB3FDD" w14:paraId="69DE0139" w14:textId="606FF133" w:rsidTr="005F76AD">
        <w:trPr>
          <w:trHeight w:val="291"/>
          <w:jc w:val="center"/>
          <w:del w:id="17842" w:author="阿毛" w:date="2021-05-21T17:54:00Z"/>
        </w:trPr>
        <w:tc>
          <w:tcPr>
            <w:tcW w:w="219" w:type="pct"/>
          </w:tcPr>
          <w:p w14:paraId="1BF1B120" w14:textId="382499C3" w:rsidR="00E24265" w:rsidRPr="005E579A" w:rsidDel="00CB3FDD" w:rsidRDefault="00E24265" w:rsidP="005F76AD">
            <w:pPr>
              <w:pStyle w:val="af9"/>
              <w:numPr>
                <w:ilvl w:val="0"/>
                <w:numId w:val="62"/>
              </w:numPr>
              <w:ind w:leftChars="0"/>
              <w:rPr>
                <w:del w:id="17843" w:author="阿毛" w:date="2021-05-21T17:54:00Z"/>
                <w:rFonts w:ascii="標楷體" w:eastAsia="標楷體" w:hAnsi="標楷體"/>
              </w:rPr>
            </w:pPr>
          </w:p>
        </w:tc>
        <w:tc>
          <w:tcPr>
            <w:tcW w:w="756" w:type="pct"/>
          </w:tcPr>
          <w:p w14:paraId="2224D10D" w14:textId="74BC5942" w:rsidR="00E24265" w:rsidRPr="00615D4B" w:rsidDel="00CB3FDD" w:rsidRDefault="00E24265" w:rsidP="005F76AD">
            <w:pPr>
              <w:rPr>
                <w:del w:id="17844" w:author="阿毛" w:date="2021-05-21T17:54:00Z"/>
                <w:rFonts w:ascii="標楷體" w:eastAsia="標楷體" w:hAnsi="標楷體"/>
              </w:rPr>
            </w:pPr>
            <w:del w:id="17845" w:author="阿毛" w:date="2021-05-21T17:54:00Z">
              <w:r w:rsidRPr="004431A8" w:rsidDel="00CB3FDD">
                <w:rPr>
                  <w:rFonts w:ascii="標楷體" w:eastAsia="標楷體" w:hAnsi="標楷體" w:hint="eastAsia"/>
                </w:rPr>
                <w:delText>依民法第323條計算之債權總金額</w:delText>
              </w:r>
            </w:del>
          </w:p>
        </w:tc>
        <w:tc>
          <w:tcPr>
            <w:tcW w:w="624" w:type="pct"/>
          </w:tcPr>
          <w:p w14:paraId="79749614" w14:textId="78B93EF2" w:rsidR="00E24265" w:rsidRPr="00615D4B" w:rsidDel="00CB3FDD" w:rsidRDefault="00E24265" w:rsidP="005F76AD">
            <w:pPr>
              <w:rPr>
                <w:del w:id="17846" w:author="阿毛" w:date="2021-05-21T17:54:00Z"/>
                <w:rFonts w:ascii="標楷體" w:eastAsia="標楷體" w:hAnsi="標楷體"/>
              </w:rPr>
            </w:pPr>
          </w:p>
        </w:tc>
        <w:tc>
          <w:tcPr>
            <w:tcW w:w="624" w:type="pct"/>
          </w:tcPr>
          <w:p w14:paraId="08AE8839" w14:textId="75B0C16C" w:rsidR="00E24265" w:rsidRPr="00615D4B" w:rsidDel="00CB3FDD" w:rsidRDefault="00E24265" w:rsidP="005F76AD">
            <w:pPr>
              <w:rPr>
                <w:del w:id="17847" w:author="阿毛" w:date="2021-05-21T17:54:00Z"/>
                <w:rFonts w:ascii="標楷體" w:eastAsia="標楷體" w:hAnsi="標楷體"/>
              </w:rPr>
            </w:pPr>
          </w:p>
        </w:tc>
        <w:tc>
          <w:tcPr>
            <w:tcW w:w="537" w:type="pct"/>
          </w:tcPr>
          <w:p w14:paraId="2AACB3D2" w14:textId="18F941A6" w:rsidR="00E24265" w:rsidRPr="00615D4B" w:rsidDel="00CB3FDD" w:rsidRDefault="00E24265" w:rsidP="005F76AD">
            <w:pPr>
              <w:rPr>
                <w:del w:id="17848" w:author="阿毛" w:date="2021-05-21T17:54:00Z"/>
                <w:rFonts w:ascii="標楷體" w:eastAsia="標楷體" w:hAnsi="標楷體"/>
              </w:rPr>
            </w:pPr>
          </w:p>
        </w:tc>
        <w:tc>
          <w:tcPr>
            <w:tcW w:w="299" w:type="pct"/>
          </w:tcPr>
          <w:p w14:paraId="3E7B5336" w14:textId="2D58490F" w:rsidR="00E24265" w:rsidRPr="00615D4B" w:rsidDel="00CB3FDD" w:rsidRDefault="00E24265" w:rsidP="005F76AD">
            <w:pPr>
              <w:rPr>
                <w:del w:id="17849" w:author="阿毛" w:date="2021-05-21T17:54:00Z"/>
                <w:rFonts w:ascii="標楷體" w:eastAsia="標楷體" w:hAnsi="標楷體"/>
              </w:rPr>
            </w:pPr>
          </w:p>
        </w:tc>
        <w:tc>
          <w:tcPr>
            <w:tcW w:w="299" w:type="pct"/>
          </w:tcPr>
          <w:p w14:paraId="1C3402E1" w14:textId="2EF7906E" w:rsidR="00E24265" w:rsidRPr="00615D4B" w:rsidDel="00CB3FDD" w:rsidRDefault="00E24265" w:rsidP="005F76AD">
            <w:pPr>
              <w:rPr>
                <w:del w:id="17850" w:author="阿毛" w:date="2021-05-21T17:54:00Z"/>
                <w:rFonts w:ascii="標楷體" w:eastAsia="標楷體" w:hAnsi="標楷體"/>
              </w:rPr>
            </w:pPr>
          </w:p>
        </w:tc>
        <w:tc>
          <w:tcPr>
            <w:tcW w:w="1643" w:type="pct"/>
          </w:tcPr>
          <w:p w14:paraId="125F376D" w14:textId="6A6C867A" w:rsidR="00E24265" w:rsidRPr="00615D4B" w:rsidDel="00CB3FDD" w:rsidRDefault="00E24265" w:rsidP="005F76AD">
            <w:pPr>
              <w:rPr>
                <w:del w:id="17851" w:author="阿毛" w:date="2021-05-21T17:54:00Z"/>
                <w:rFonts w:ascii="標楷體" w:eastAsia="標楷體" w:hAnsi="標楷體"/>
              </w:rPr>
            </w:pPr>
          </w:p>
        </w:tc>
      </w:tr>
      <w:tr w:rsidR="00E24265" w:rsidRPr="00615D4B" w:rsidDel="00CB3FDD" w14:paraId="55623FF6" w14:textId="7BE2EA5C" w:rsidTr="005F76AD">
        <w:trPr>
          <w:trHeight w:val="291"/>
          <w:jc w:val="center"/>
          <w:del w:id="17852" w:author="阿毛" w:date="2021-05-21T17:54:00Z"/>
        </w:trPr>
        <w:tc>
          <w:tcPr>
            <w:tcW w:w="219" w:type="pct"/>
          </w:tcPr>
          <w:p w14:paraId="04E1E37E" w14:textId="41852D89" w:rsidR="00E24265" w:rsidRPr="005E579A" w:rsidDel="00CB3FDD" w:rsidRDefault="00E24265" w:rsidP="005F76AD">
            <w:pPr>
              <w:pStyle w:val="af9"/>
              <w:numPr>
                <w:ilvl w:val="0"/>
                <w:numId w:val="62"/>
              </w:numPr>
              <w:ind w:leftChars="0"/>
              <w:rPr>
                <w:del w:id="17853" w:author="阿毛" w:date="2021-05-21T17:54:00Z"/>
                <w:rFonts w:ascii="標楷體" w:eastAsia="標楷體" w:hAnsi="標楷體"/>
              </w:rPr>
            </w:pPr>
          </w:p>
        </w:tc>
        <w:tc>
          <w:tcPr>
            <w:tcW w:w="756" w:type="pct"/>
          </w:tcPr>
          <w:p w14:paraId="68E10EF2" w14:textId="3F3D7DD2" w:rsidR="00E24265" w:rsidRPr="00615D4B" w:rsidDel="00CB3FDD" w:rsidRDefault="00E24265" w:rsidP="005F76AD">
            <w:pPr>
              <w:rPr>
                <w:del w:id="17854" w:author="阿毛" w:date="2021-05-21T17:54:00Z"/>
                <w:rFonts w:ascii="標楷體" w:eastAsia="標楷體" w:hAnsi="標楷體"/>
              </w:rPr>
            </w:pPr>
            <w:del w:id="17855" w:author="阿毛" w:date="2021-05-21T17:54:00Z">
              <w:r w:rsidRPr="004431A8" w:rsidDel="00CB3FDD">
                <w:rPr>
                  <w:rFonts w:ascii="標楷體" w:eastAsia="標楷體" w:hAnsi="標楷體" w:hint="eastAsia"/>
                </w:rPr>
                <w:delText>簽約總債務金額</w:delText>
              </w:r>
            </w:del>
          </w:p>
        </w:tc>
        <w:tc>
          <w:tcPr>
            <w:tcW w:w="624" w:type="pct"/>
          </w:tcPr>
          <w:p w14:paraId="1D074045" w14:textId="3510C0E6" w:rsidR="00E24265" w:rsidRPr="00615D4B" w:rsidDel="00CB3FDD" w:rsidRDefault="00E24265" w:rsidP="005F76AD">
            <w:pPr>
              <w:rPr>
                <w:del w:id="17856" w:author="阿毛" w:date="2021-05-21T17:54:00Z"/>
                <w:rFonts w:ascii="標楷體" w:eastAsia="標楷體" w:hAnsi="標楷體"/>
              </w:rPr>
            </w:pPr>
          </w:p>
        </w:tc>
        <w:tc>
          <w:tcPr>
            <w:tcW w:w="624" w:type="pct"/>
          </w:tcPr>
          <w:p w14:paraId="3A394F30" w14:textId="5EC508B3" w:rsidR="00E24265" w:rsidRPr="00615D4B" w:rsidDel="00CB3FDD" w:rsidRDefault="00E24265" w:rsidP="005F76AD">
            <w:pPr>
              <w:rPr>
                <w:del w:id="17857" w:author="阿毛" w:date="2021-05-21T17:54:00Z"/>
                <w:rFonts w:ascii="標楷體" w:eastAsia="標楷體" w:hAnsi="標楷體"/>
              </w:rPr>
            </w:pPr>
          </w:p>
        </w:tc>
        <w:tc>
          <w:tcPr>
            <w:tcW w:w="537" w:type="pct"/>
          </w:tcPr>
          <w:p w14:paraId="439FC026" w14:textId="47EBB05D" w:rsidR="00E24265" w:rsidRPr="00615D4B" w:rsidDel="00CB3FDD" w:rsidRDefault="00E24265" w:rsidP="005F76AD">
            <w:pPr>
              <w:rPr>
                <w:del w:id="17858" w:author="阿毛" w:date="2021-05-21T17:54:00Z"/>
                <w:rFonts w:ascii="標楷體" w:eastAsia="標楷體" w:hAnsi="標楷體"/>
              </w:rPr>
            </w:pPr>
          </w:p>
        </w:tc>
        <w:tc>
          <w:tcPr>
            <w:tcW w:w="299" w:type="pct"/>
          </w:tcPr>
          <w:p w14:paraId="629B583B" w14:textId="37D9CADC" w:rsidR="00E24265" w:rsidRPr="00615D4B" w:rsidDel="00CB3FDD" w:rsidRDefault="00E24265" w:rsidP="005F76AD">
            <w:pPr>
              <w:rPr>
                <w:del w:id="17859" w:author="阿毛" w:date="2021-05-21T17:54:00Z"/>
                <w:rFonts w:ascii="標楷體" w:eastAsia="標楷體" w:hAnsi="標楷體"/>
              </w:rPr>
            </w:pPr>
          </w:p>
        </w:tc>
        <w:tc>
          <w:tcPr>
            <w:tcW w:w="299" w:type="pct"/>
          </w:tcPr>
          <w:p w14:paraId="7C94B4E2" w14:textId="3948230D" w:rsidR="00E24265" w:rsidRPr="00615D4B" w:rsidDel="00CB3FDD" w:rsidRDefault="00E24265" w:rsidP="005F76AD">
            <w:pPr>
              <w:rPr>
                <w:del w:id="17860" w:author="阿毛" w:date="2021-05-21T17:54:00Z"/>
                <w:rFonts w:ascii="標楷體" w:eastAsia="標楷體" w:hAnsi="標楷體"/>
              </w:rPr>
            </w:pPr>
          </w:p>
        </w:tc>
        <w:tc>
          <w:tcPr>
            <w:tcW w:w="1643" w:type="pct"/>
          </w:tcPr>
          <w:p w14:paraId="6FEC400E" w14:textId="1F758E5B" w:rsidR="00E24265" w:rsidRPr="00615D4B" w:rsidDel="00CB3FDD" w:rsidRDefault="00E24265" w:rsidP="005F76AD">
            <w:pPr>
              <w:rPr>
                <w:del w:id="17861" w:author="阿毛" w:date="2021-05-21T17:54:00Z"/>
                <w:rFonts w:ascii="標楷體" w:eastAsia="標楷體" w:hAnsi="標楷體"/>
              </w:rPr>
            </w:pPr>
          </w:p>
        </w:tc>
      </w:tr>
      <w:tr w:rsidR="00E24265" w:rsidRPr="00615D4B" w:rsidDel="00CB3FDD" w14:paraId="1B08C511" w14:textId="2861D963" w:rsidTr="005F76AD">
        <w:trPr>
          <w:trHeight w:val="291"/>
          <w:jc w:val="center"/>
          <w:del w:id="17862" w:author="阿毛" w:date="2021-05-21T17:54:00Z"/>
        </w:trPr>
        <w:tc>
          <w:tcPr>
            <w:tcW w:w="219" w:type="pct"/>
          </w:tcPr>
          <w:p w14:paraId="353CA958" w14:textId="4B45B931" w:rsidR="00E24265" w:rsidRPr="005E579A" w:rsidDel="00CB3FDD" w:rsidRDefault="00E24265" w:rsidP="005F76AD">
            <w:pPr>
              <w:pStyle w:val="af9"/>
              <w:numPr>
                <w:ilvl w:val="0"/>
                <w:numId w:val="62"/>
              </w:numPr>
              <w:ind w:leftChars="0"/>
              <w:rPr>
                <w:del w:id="17863" w:author="阿毛" w:date="2021-05-21T17:54:00Z"/>
                <w:rFonts w:ascii="標楷體" w:eastAsia="標楷體" w:hAnsi="標楷體"/>
              </w:rPr>
            </w:pPr>
          </w:p>
        </w:tc>
        <w:tc>
          <w:tcPr>
            <w:tcW w:w="756" w:type="pct"/>
          </w:tcPr>
          <w:p w14:paraId="73395ACD" w14:textId="0BAFAC45" w:rsidR="00E24265" w:rsidRPr="00615D4B" w:rsidDel="00CB3FDD" w:rsidRDefault="00E24265" w:rsidP="005F76AD">
            <w:pPr>
              <w:rPr>
                <w:del w:id="17864" w:author="阿毛" w:date="2021-05-21T17:54:00Z"/>
                <w:rFonts w:ascii="標楷體" w:eastAsia="標楷體" w:hAnsi="標楷體"/>
              </w:rPr>
            </w:pPr>
            <w:del w:id="17865" w:author="阿毛" w:date="2021-05-21T17:54:00Z">
              <w:r w:rsidRPr="004431A8" w:rsidDel="00CB3FDD">
                <w:rPr>
                  <w:rFonts w:ascii="標楷體" w:eastAsia="標楷體" w:hAnsi="標楷體" w:hint="eastAsia"/>
                </w:rPr>
                <w:delText>簽約完成日期</w:delText>
              </w:r>
            </w:del>
          </w:p>
        </w:tc>
        <w:tc>
          <w:tcPr>
            <w:tcW w:w="624" w:type="pct"/>
          </w:tcPr>
          <w:p w14:paraId="7A5D4F66" w14:textId="6D708DBC" w:rsidR="00E24265" w:rsidRPr="00615D4B" w:rsidDel="00CB3FDD" w:rsidRDefault="00E24265" w:rsidP="005F76AD">
            <w:pPr>
              <w:rPr>
                <w:del w:id="17866" w:author="阿毛" w:date="2021-05-21T17:54:00Z"/>
                <w:rFonts w:ascii="標楷體" w:eastAsia="標楷體" w:hAnsi="標楷體"/>
              </w:rPr>
            </w:pPr>
          </w:p>
        </w:tc>
        <w:tc>
          <w:tcPr>
            <w:tcW w:w="624" w:type="pct"/>
          </w:tcPr>
          <w:p w14:paraId="68BBEFAB" w14:textId="11FA47C1" w:rsidR="00E24265" w:rsidRPr="00615D4B" w:rsidDel="00CB3FDD" w:rsidRDefault="00E24265" w:rsidP="005F76AD">
            <w:pPr>
              <w:rPr>
                <w:del w:id="17867" w:author="阿毛" w:date="2021-05-21T17:54:00Z"/>
                <w:rFonts w:ascii="標楷體" w:eastAsia="標楷體" w:hAnsi="標楷體"/>
              </w:rPr>
            </w:pPr>
          </w:p>
        </w:tc>
        <w:tc>
          <w:tcPr>
            <w:tcW w:w="537" w:type="pct"/>
          </w:tcPr>
          <w:p w14:paraId="0CE65774" w14:textId="499F84AA" w:rsidR="00E24265" w:rsidRPr="00615D4B" w:rsidDel="00CB3FDD" w:rsidRDefault="00E24265" w:rsidP="005F76AD">
            <w:pPr>
              <w:rPr>
                <w:del w:id="17868" w:author="阿毛" w:date="2021-05-21T17:54:00Z"/>
                <w:rFonts w:ascii="標楷體" w:eastAsia="標楷體" w:hAnsi="標楷體"/>
              </w:rPr>
            </w:pPr>
          </w:p>
        </w:tc>
        <w:tc>
          <w:tcPr>
            <w:tcW w:w="299" w:type="pct"/>
          </w:tcPr>
          <w:p w14:paraId="7BB5B8EE" w14:textId="07B14787" w:rsidR="00E24265" w:rsidRPr="00615D4B" w:rsidDel="00CB3FDD" w:rsidRDefault="00E24265" w:rsidP="005F76AD">
            <w:pPr>
              <w:rPr>
                <w:del w:id="17869" w:author="阿毛" w:date="2021-05-21T17:54:00Z"/>
                <w:rFonts w:ascii="標楷體" w:eastAsia="標楷體" w:hAnsi="標楷體"/>
              </w:rPr>
            </w:pPr>
          </w:p>
        </w:tc>
        <w:tc>
          <w:tcPr>
            <w:tcW w:w="299" w:type="pct"/>
          </w:tcPr>
          <w:p w14:paraId="058480B8" w14:textId="3711AA62" w:rsidR="00E24265" w:rsidRPr="00615D4B" w:rsidDel="00CB3FDD" w:rsidRDefault="00E24265" w:rsidP="005F76AD">
            <w:pPr>
              <w:rPr>
                <w:del w:id="17870" w:author="阿毛" w:date="2021-05-21T17:54:00Z"/>
                <w:rFonts w:ascii="標楷體" w:eastAsia="標楷體" w:hAnsi="標楷體"/>
              </w:rPr>
            </w:pPr>
          </w:p>
        </w:tc>
        <w:tc>
          <w:tcPr>
            <w:tcW w:w="1643" w:type="pct"/>
          </w:tcPr>
          <w:p w14:paraId="474AC8DE" w14:textId="3BC24F1D" w:rsidR="00E24265" w:rsidRPr="00615D4B" w:rsidDel="00CB3FDD" w:rsidRDefault="00E24265" w:rsidP="005F76AD">
            <w:pPr>
              <w:rPr>
                <w:del w:id="17871" w:author="阿毛" w:date="2021-05-21T17:54:00Z"/>
                <w:rFonts w:ascii="標楷體" w:eastAsia="標楷體" w:hAnsi="標楷體"/>
              </w:rPr>
            </w:pPr>
          </w:p>
        </w:tc>
      </w:tr>
      <w:tr w:rsidR="00E24265" w:rsidRPr="00615D4B" w:rsidDel="00CB3FDD" w14:paraId="6681472F" w14:textId="2A6CDE3B" w:rsidTr="005F76AD">
        <w:trPr>
          <w:trHeight w:val="291"/>
          <w:jc w:val="center"/>
          <w:del w:id="17872" w:author="阿毛" w:date="2021-05-21T17:54:00Z"/>
        </w:trPr>
        <w:tc>
          <w:tcPr>
            <w:tcW w:w="219" w:type="pct"/>
          </w:tcPr>
          <w:p w14:paraId="3A7CDD8A" w14:textId="4CDD7A3D" w:rsidR="00E24265" w:rsidRPr="005E579A" w:rsidDel="00CB3FDD" w:rsidRDefault="00E24265" w:rsidP="005F76AD">
            <w:pPr>
              <w:pStyle w:val="af9"/>
              <w:numPr>
                <w:ilvl w:val="0"/>
                <w:numId w:val="62"/>
              </w:numPr>
              <w:ind w:leftChars="0"/>
              <w:rPr>
                <w:del w:id="17873" w:author="阿毛" w:date="2021-05-21T17:54:00Z"/>
                <w:rFonts w:ascii="標楷體" w:eastAsia="標楷體" w:hAnsi="標楷體"/>
              </w:rPr>
            </w:pPr>
          </w:p>
        </w:tc>
        <w:tc>
          <w:tcPr>
            <w:tcW w:w="756" w:type="pct"/>
          </w:tcPr>
          <w:p w14:paraId="634BD218" w14:textId="19B79609" w:rsidR="00E24265" w:rsidRPr="00615D4B" w:rsidDel="00CB3FDD" w:rsidRDefault="00E24265" w:rsidP="005F76AD">
            <w:pPr>
              <w:rPr>
                <w:del w:id="17874" w:author="阿毛" w:date="2021-05-21T17:54:00Z"/>
                <w:rFonts w:ascii="標楷體" w:eastAsia="標楷體" w:hAnsi="標楷體"/>
              </w:rPr>
            </w:pPr>
            <w:del w:id="17875" w:author="阿毛" w:date="2021-05-21T17:54:00Z">
              <w:r w:rsidRPr="004431A8" w:rsidDel="00CB3FDD">
                <w:rPr>
                  <w:rFonts w:ascii="標楷體" w:eastAsia="標楷體" w:hAnsi="標楷體" w:hint="eastAsia"/>
                </w:rPr>
                <w:delText>首期應繳日</w:delText>
              </w:r>
            </w:del>
          </w:p>
        </w:tc>
        <w:tc>
          <w:tcPr>
            <w:tcW w:w="624" w:type="pct"/>
          </w:tcPr>
          <w:p w14:paraId="6EC7D030" w14:textId="33039709" w:rsidR="00E24265" w:rsidRPr="00615D4B" w:rsidDel="00CB3FDD" w:rsidRDefault="00E24265" w:rsidP="005F76AD">
            <w:pPr>
              <w:rPr>
                <w:del w:id="17876" w:author="阿毛" w:date="2021-05-21T17:54:00Z"/>
                <w:rFonts w:ascii="標楷體" w:eastAsia="標楷體" w:hAnsi="標楷體"/>
              </w:rPr>
            </w:pPr>
          </w:p>
        </w:tc>
        <w:tc>
          <w:tcPr>
            <w:tcW w:w="624" w:type="pct"/>
          </w:tcPr>
          <w:p w14:paraId="028AA9BE" w14:textId="2BC5FDDA" w:rsidR="00E24265" w:rsidRPr="00615D4B" w:rsidDel="00CB3FDD" w:rsidRDefault="00E24265" w:rsidP="005F76AD">
            <w:pPr>
              <w:rPr>
                <w:del w:id="17877" w:author="阿毛" w:date="2021-05-21T17:54:00Z"/>
                <w:rFonts w:ascii="標楷體" w:eastAsia="標楷體" w:hAnsi="標楷體"/>
              </w:rPr>
            </w:pPr>
          </w:p>
        </w:tc>
        <w:tc>
          <w:tcPr>
            <w:tcW w:w="537" w:type="pct"/>
          </w:tcPr>
          <w:p w14:paraId="1C9E8B82" w14:textId="65A855E8" w:rsidR="00E24265" w:rsidRPr="00615D4B" w:rsidDel="00CB3FDD" w:rsidRDefault="00E24265" w:rsidP="005F76AD">
            <w:pPr>
              <w:rPr>
                <w:del w:id="17878" w:author="阿毛" w:date="2021-05-21T17:54:00Z"/>
                <w:rFonts w:ascii="標楷體" w:eastAsia="標楷體" w:hAnsi="標楷體"/>
              </w:rPr>
            </w:pPr>
          </w:p>
        </w:tc>
        <w:tc>
          <w:tcPr>
            <w:tcW w:w="299" w:type="pct"/>
          </w:tcPr>
          <w:p w14:paraId="095AB786" w14:textId="05F48A97" w:rsidR="00E24265" w:rsidRPr="00615D4B" w:rsidDel="00CB3FDD" w:rsidRDefault="00E24265" w:rsidP="005F76AD">
            <w:pPr>
              <w:rPr>
                <w:del w:id="17879" w:author="阿毛" w:date="2021-05-21T17:54:00Z"/>
                <w:rFonts w:ascii="標楷體" w:eastAsia="標楷體" w:hAnsi="標楷體"/>
              </w:rPr>
            </w:pPr>
          </w:p>
        </w:tc>
        <w:tc>
          <w:tcPr>
            <w:tcW w:w="299" w:type="pct"/>
          </w:tcPr>
          <w:p w14:paraId="783F4A1F" w14:textId="11756626" w:rsidR="00E24265" w:rsidRPr="00615D4B" w:rsidDel="00CB3FDD" w:rsidRDefault="00E24265" w:rsidP="005F76AD">
            <w:pPr>
              <w:rPr>
                <w:del w:id="17880" w:author="阿毛" w:date="2021-05-21T17:54:00Z"/>
                <w:rFonts w:ascii="標楷體" w:eastAsia="標楷體" w:hAnsi="標楷體"/>
              </w:rPr>
            </w:pPr>
          </w:p>
        </w:tc>
        <w:tc>
          <w:tcPr>
            <w:tcW w:w="1643" w:type="pct"/>
          </w:tcPr>
          <w:p w14:paraId="2F0B7B2D" w14:textId="5FDC887C" w:rsidR="00E24265" w:rsidRPr="00615D4B" w:rsidDel="00CB3FDD" w:rsidRDefault="00E24265" w:rsidP="005F76AD">
            <w:pPr>
              <w:rPr>
                <w:del w:id="17881" w:author="阿毛" w:date="2021-05-21T17:54:00Z"/>
                <w:rFonts w:ascii="標楷體" w:eastAsia="標楷體" w:hAnsi="標楷體"/>
              </w:rPr>
            </w:pPr>
          </w:p>
        </w:tc>
      </w:tr>
      <w:tr w:rsidR="00E24265" w:rsidRPr="00615D4B" w:rsidDel="00CB3FDD" w14:paraId="20929731" w14:textId="6A26CA0E" w:rsidTr="005F76AD">
        <w:trPr>
          <w:trHeight w:val="291"/>
          <w:jc w:val="center"/>
          <w:del w:id="17882" w:author="阿毛" w:date="2021-05-21T17:54:00Z"/>
        </w:trPr>
        <w:tc>
          <w:tcPr>
            <w:tcW w:w="219" w:type="pct"/>
          </w:tcPr>
          <w:p w14:paraId="0894CE1D" w14:textId="2D964777" w:rsidR="00E24265" w:rsidRPr="005E579A" w:rsidDel="00CB3FDD" w:rsidRDefault="00E24265" w:rsidP="005F76AD">
            <w:pPr>
              <w:pStyle w:val="af9"/>
              <w:numPr>
                <w:ilvl w:val="0"/>
                <w:numId w:val="62"/>
              </w:numPr>
              <w:ind w:leftChars="0"/>
              <w:rPr>
                <w:del w:id="17883" w:author="阿毛" w:date="2021-05-21T17:54:00Z"/>
                <w:rFonts w:ascii="標楷體" w:eastAsia="標楷體" w:hAnsi="標楷體"/>
              </w:rPr>
            </w:pPr>
          </w:p>
        </w:tc>
        <w:tc>
          <w:tcPr>
            <w:tcW w:w="756" w:type="pct"/>
          </w:tcPr>
          <w:p w14:paraId="4FB3E190" w14:textId="367E79E8" w:rsidR="00E24265" w:rsidRPr="00615D4B" w:rsidDel="00CB3FDD" w:rsidRDefault="00E24265" w:rsidP="005F76AD">
            <w:pPr>
              <w:rPr>
                <w:del w:id="17884" w:author="阿毛" w:date="2021-05-21T17:54:00Z"/>
                <w:rFonts w:ascii="標楷體" w:eastAsia="標楷體" w:hAnsi="標楷體"/>
              </w:rPr>
            </w:pPr>
            <w:del w:id="17885" w:author="阿毛" w:date="2021-05-21T17:54:00Z">
              <w:r w:rsidRPr="004431A8" w:rsidDel="00CB3FDD">
                <w:rPr>
                  <w:rFonts w:ascii="標楷體" w:eastAsia="標楷體" w:hAnsi="標楷體" w:hint="eastAsia"/>
                </w:rPr>
                <w:delText>期數</w:delText>
              </w:r>
            </w:del>
          </w:p>
        </w:tc>
        <w:tc>
          <w:tcPr>
            <w:tcW w:w="624" w:type="pct"/>
          </w:tcPr>
          <w:p w14:paraId="42E11F8A" w14:textId="2D178556" w:rsidR="00E24265" w:rsidRPr="00615D4B" w:rsidDel="00CB3FDD" w:rsidRDefault="00E24265" w:rsidP="005F76AD">
            <w:pPr>
              <w:rPr>
                <w:del w:id="17886" w:author="阿毛" w:date="2021-05-21T17:54:00Z"/>
                <w:rFonts w:ascii="標楷體" w:eastAsia="標楷體" w:hAnsi="標楷體"/>
              </w:rPr>
            </w:pPr>
          </w:p>
        </w:tc>
        <w:tc>
          <w:tcPr>
            <w:tcW w:w="624" w:type="pct"/>
          </w:tcPr>
          <w:p w14:paraId="5183BCE2" w14:textId="7A62F5BA" w:rsidR="00E24265" w:rsidRPr="00615D4B" w:rsidDel="00CB3FDD" w:rsidRDefault="00E24265" w:rsidP="005F76AD">
            <w:pPr>
              <w:rPr>
                <w:del w:id="17887" w:author="阿毛" w:date="2021-05-21T17:54:00Z"/>
                <w:rFonts w:ascii="標楷體" w:eastAsia="標楷體" w:hAnsi="標楷體"/>
              </w:rPr>
            </w:pPr>
          </w:p>
        </w:tc>
        <w:tc>
          <w:tcPr>
            <w:tcW w:w="537" w:type="pct"/>
          </w:tcPr>
          <w:p w14:paraId="45F21C71" w14:textId="4179D755" w:rsidR="00E24265" w:rsidRPr="00615D4B" w:rsidDel="00CB3FDD" w:rsidRDefault="00E24265" w:rsidP="005F76AD">
            <w:pPr>
              <w:rPr>
                <w:del w:id="17888" w:author="阿毛" w:date="2021-05-21T17:54:00Z"/>
                <w:rFonts w:ascii="標楷體" w:eastAsia="標楷體" w:hAnsi="標楷體"/>
              </w:rPr>
            </w:pPr>
          </w:p>
        </w:tc>
        <w:tc>
          <w:tcPr>
            <w:tcW w:w="299" w:type="pct"/>
          </w:tcPr>
          <w:p w14:paraId="7439FBEE" w14:textId="7A46ADF8" w:rsidR="00E24265" w:rsidRPr="00615D4B" w:rsidDel="00CB3FDD" w:rsidRDefault="00E24265" w:rsidP="005F76AD">
            <w:pPr>
              <w:rPr>
                <w:del w:id="17889" w:author="阿毛" w:date="2021-05-21T17:54:00Z"/>
                <w:rFonts w:ascii="標楷體" w:eastAsia="標楷體" w:hAnsi="標楷體"/>
              </w:rPr>
            </w:pPr>
          </w:p>
        </w:tc>
        <w:tc>
          <w:tcPr>
            <w:tcW w:w="299" w:type="pct"/>
          </w:tcPr>
          <w:p w14:paraId="6F82D457" w14:textId="048CF7FC" w:rsidR="00E24265" w:rsidRPr="00615D4B" w:rsidDel="00CB3FDD" w:rsidRDefault="00E24265" w:rsidP="005F76AD">
            <w:pPr>
              <w:rPr>
                <w:del w:id="17890" w:author="阿毛" w:date="2021-05-21T17:54:00Z"/>
                <w:rFonts w:ascii="標楷體" w:eastAsia="標楷體" w:hAnsi="標楷體"/>
              </w:rPr>
            </w:pPr>
          </w:p>
        </w:tc>
        <w:tc>
          <w:tcPr>
            <w:tcW w:w="1643" w:type="pct"/>
          </w:tcPr>
          <w:p w14:paraId="0919099E" w14:textId="2F123FD0" w:rsidR="00E24265" w:rsidRPr="00615D4B" w:rsidDel="00CB3FDD" w:rsidRDefault="00E24265" w:rsidP="005F76AD">
            <w:pPr>
              <w:rPr>
                <w:del w:id="17891" w:author="阿毛" w:date="2021-05-21T17:54:00Z"/>
                <w:rFonts w:ascii="標楷體" w:eastAsia="標楷體" w:hAnsi="標楷體"/>
              </w:rPr>
            </w:pPr>
          </w:p>
        </w:tc>
      </w:tr>
      <w:tr w:rsidR="00E24265" w:rsidRPr="00615D4B" w:rsidDel="00CB3FDD" w14:paraId="1C8DC5DF" w14:textId="7FEB1868" w:rsidTr="005F76AD">
        <w:trPr>
          <w:trHeight w:val="291"/>
          <w:jc w:val="center"/>
          <w:del w:id="17892" w:author="阿毛" w:date="2021-05-21T17:54:00Z"/>
        </w:trPr>
        <w:tc>
          <w:tcPr>
            <w:tcW w:w="219" w:type="pct"/>
          </w:tcPr>
          <w:p w14:paraId="32BEED65" w14:textId="6D225D77" w:rsidR="00E24265" w:rsidRPr="005E579A" w:rsidDel="00CB3FDD" w:rsidRDefault="00E24265" w:rsidP="005F76AD">
            <w:pPr>
              <w:pStyle w:val="af9"/>
              <w:numPr>
                <w:ilvl w:val="0"/>
                <w:numId w:val="62"/>
              </w:numPr>
              <w:ind w:leftChars="0"/>
              <w:rPr>
                <w:del w:id="17893" w:author="阿毛" w:date="2021-05-21T17:54:00Z"/>
                <w:rFonts w:ascii="標楷體" w:eastAsia="標楷體" w:hAnsi="標楷體"/>
              </w:rPr>
            </w:pPr>
          </w:p>
        </w:tc>
        <w:tc>
          <w:tcPr>
            <w:tcW w:w="756" w:type="pct"/>
          </w:tcPr>
          <w:p w14:paraId="61A6172D" w14:textId="77AA5B7D" w:rsidR="00E24265" w:rsidRPr="00615D4B" w:rsidDel="00CB3FDD" w:rsidRDefault="00E24265" w:rsidP="005F76AD">
            <w:pPr>
              <w:rPr>
                <w:del w:id="17894" w:author="阿毛" w:date="2021-05-21T17:54:00Z"/>
                <w:rFonts w:ascii="標楷體" w:eastAsia="標楷體" w:hAnsi="標楷體"/>
              </w:rPr>
            </w:pPr>
            <w:del w:id="17895" w:author="阿毛" w:date="2021-05-21T17:54:00Z">
              <w:r w:rsidRPr="004431A8" w:rsidDel="00CB3FDD">
                <w:rPr>
                  <w:rFonts w:ascii="標楷體" w:eastAsia="標楷體" w:hAnsi="標楷體" w:hint="eastAsia"/>
                </w:rPr>
                <w:delText>利率</w:delText>
              </w:r>
            </w:del>
          </w:p>
        </w:tc>
        <w:tc>
          <w:tcPr>
            <w:tcW w:w="624" w:type="pct"/>
          </w:tcPr>
          <w:p w14:paraId="3BD4113C" w14:textId="5D84C358" w:rsidR="00E24265" w:rsidRPr="00615D4B" w:rsidDel="00CB3FDD" w:rsidRDefault="00E24265" w:rsidP="005F76AD">
            <w:pPr>
              <w:rPr>
                <w:del w:id="17896" w:author="阿毛" w:date="2021-05-21T17:54:00Z"/>
                <w:rFonts w:ascii="標楷體" w:eastAsia="標楷體" w:hAnsi="標楷體"/>
              </w:rPr>
            </w:pPr>
          </w:p>
        </w:tc>
        <w:tc>
          <w:tcPr>
            <w:tcW w:w="624" w:type="pct"/>
          </w:tcPr>
          <w:p w14:paraId="51A5F640" w14:textId="4946E767" w:rsidR="00E24265" w:rsidRPr="00615D4B" w:rsidDel="00CB3FDD" w:rsidRDefault="00E24265" w:rsidP="005F76AD">
            <w:pPr>
              <w:rPr>
                <w:del w:id="17897" w:author="阿毛" w:date="2021-05-21T17:54:00Z"/>
                <w:rFonts w:ascii="標楷體" w:eastAsia="標楷體" w:hAnsi="標楷體"/>
              </w:rPr>
            </w:pPr>
          </w:p>
        </w:tc>
        <w:tc>
          <w:tcPr>
            <w:tcW w:w="537" w:type="pct"/>
          </w:tcPr>
          <w:p w14:paraId="66E4CBB7" w14:textId="40282B7E" w:rsidR="00E24265" w:rsidRPr="00615D4B" w:rsidDel="00CB3FDD" w:rsidRDefault="00E24265" w:rsidP="005F76AD">
            <w:pPr>
              <w:rPr>
                <w:del w:id="17898" w:author="阿毛" w:date="2021-05-21T17:54:00Z"/>
                <w:rFonts w:ascii="標楷體" w:eastAsia="標楷體" w:hAnsi="標楷體"/>
              </w:rPr>
            </w:pPr>
          </w:p>
        </w:tc>
        <w:tc>
          <w:tcPr>
            <w:tcW w:w="299" w:type="pct"/>
          </w:tcPr>
          <w:p w14:paraId="72681CD8" w14:textId="601948C7" w:rsidR="00E24265" w:rsidRPr="00615D4B" w:rsidDel="00CB3FDD" w:rsidRDefault="00E24265" w:rsidP="005F76AD">
            <w:pPr>
              <w:rPr>
                <w:del w:id="17899" w:author="阿毛" w:date="2021-05-21T17:54:00Z"/>
                <w:rFonts w:ascii="標楷體" w:eastAsia="標楷體" w:hAnsi="標楷體"/>
              </w:rPr>
            </w:pPr>
          </w:p>
        </w:tc>
        <w:tc>
          <w:tcPr>
            <w:tcW w:w="299" w:type="pct"/>
          </w:tcPr>
          <w:p w14:paraId="1F2783DB" w14:textId="4509E97D" w:rsidR="00E24265" w:rsidRPr="00615D4B" w:rsidDel="00CB3FDD" w:rsidRDefault="00E24265" w:rsidP="005F76AD">
            <w:pPr>
              <w:rPr>
                <w:del w:id="17900" w:author="阿毛" w:date="2021-05-21T17:54:00Z"/>
                <w:rFonts w:ascii="標楷體" w:eastAsia="標楷體" w:hAnsi="標楷體"/>
              </w:rPr>
            </w:pPr>
          </w:p>
        </w:tc>
        <w:tc>
          <w:tcPr>
            <w:tcW w:w="1643" w:type="pct"/>
          </w:tcPr>
          <w:p w14:paraId="49FA25ED" w14:textId="284F292B" w:rsidR="00E24265" w:rsidRPr="00615D4B" w:rsidDel="00CB3FDD" w:rsidRDefault="00E24265" w:rsidP="005F76AD">
            <w:pPr>
              <w:rPr>
                <w:del w:id="17901" w:author="阿毛" w:date="2021-05-21T17:54:00Z"/>
                <w:rFonts w:ascii="標楷體" w:eastAsia="標楷體" w:hAnsi="標楷體"/>
              </w:rPr>
            </w:pPr>
          </w:p>
        </w:tc>
      </w:tr>
      <w:tr w:rsidR="00E24265" w:rsidRPr="00615D4B" w:rsidDel="00CB3FDD" w14:paraId="74E8E913" w14:textId="6F3424FB" w:rsidTr="005F76AD">
        <w:trPr>
          <w:trHeight w:val="291"/>
          <w:jc w:val="center"/>
          <w:del w:id="17902" w:author="阿毛" w:date="2021-05-21T17:54:00Z"/>
        </w:trPr>
        <w:tc>
          <w:tcPr>
            <w:tcW w:w="219" w:type="pct"/>
          </w:tcPr>
          <w:p w14:paraId="05ECCE83" w14:textId="79143A0D" w:rsidR="00E24265" w:rsidRPr="005E579A" w:rsidDel="00CB3FDD" w:rsidRDefault="00E24265" w:rsidP="005F76AD">
            <w:pPr>
              <w:pStyle w:val="af9"/>
              <w:numPr>
                <w:ilvl w:val="0"/>
                <w:numId w:val="62"/>
              </w:numPr>
              <w:ind w:leftChars="0"/>
              <w:rPr>
                <w:del w:id="17903" w:author="阿毛" w:date="2021-05-21T17:54:00Z"/>
                <w:rFonts w:ascii="標楷體" w:eastAsia="標楷體" w:hAnsi="標楷體"/>
              </w:rPr>
            </w:pPr>
          </w:p>
        </w:tc>
        <w:tc>
          <w:tcPr>
            <w:tcW w:w="756" w:type="pct"/>
          </w:tcPr>
          <w:p w14:paraId="68BB2A8A" w14:textId="6A35ACC3" w:rsidR="00E24265" w:rsidRPr="00615D4B" w:rsidDel="00CB3FDD" w:rsidRDefault="00E24265" w:rsidP="005F76AD">
            <w:pPr>
              <w:rPr>
                <w:del w:id="17904" w:author="阿毛" w:date="2021-05-21T17:54:00Z"/>
                <w:rFonts w:ascii="標楷體" w:eastAsia="標楷體" w:hAnsi="標楷體"/>
              </w:rPr>
            </w:pPr>
            <w:del w:id="17905" w:author="阿毛" w:date="2021-05-21T17:54:00Z">
              <w:r w:rsidRPr="004431A8" w:rsidDel="00CB3FDD">
                <w:rPr>
                  <w:rFonts w:ascii="標楷體" w:eastAsia="標楷體" w:hAnsi="標楷體" w:hint="eastAsia"/>
                </w:rPr>
                <w:delText>月付金</w:delText>
              </w:r>
            </w:del>
          </w:p>
        </w:tc>
        <w:tc>
          <w:tcPr>
            <w:tcW w:w="624" w:type="pct"/>
          </w:tcPr>
          <w:p w14:paraId="6F5BDDC0" w14:textId="28319559" w:rsidR="00E24265" w:rsidRPr="00615D4B" w:rsidDel="00CB3FDD" w:rsidRDefault="00E24265" w:rsidP="005F76AD">
            <w:pPr>
              <w:rPr>
                <w:del w:id="17906" w:author="阿毛" w:date="2021-05-21T17:54:00Z"/>
                <w:rFonts w:ascii="標楷體" w:eastAsia="標楷體" w:hAnsi="標楷體"/>
              </w:rPr>
            </w:pPr>
          </w:p>
        </w:tc>
        <w:tc>
          <w:tcPr>
            <w:tcW w:w="624" w:type="pct"/>
          </w:tcPr>
          <w:p w14:paraId="325704FD" w14:textId="113B4F60" w:rsidR="00E24265" w:rsidRPr="00615D4B" w:rsidDel="00CB3FDD" w:rsidRDefault="00E24265" w:rsidP="005F76AD">
            <w:pPr>
              <w:rPr>
                <w:del w:id="17907" w:author="阿毛" w:date="2021-05-21T17:54:00Z"/>
                <w:rFonts w:ascii="標楷體" w:eastAsia="標楷體" w:hAnsi="標楷體"/>
              </w:rPr>
            </w:pPr>
          </w:p>
        </w:tc>
        <w:tc>
          <w:tcPr>
            <w:tcW w:w="537" w:type="pct"/>
          </w:tcPr>
          <w:p w14:paraId="4F6729A9" w14:textId="2B60D9C3" w:rsidR="00E24265" w:rsidRPr="00615D4B" w:rsidDel="00CB3FDD" w:rsidRDefault="00E24265" w:rsidP="005F76AD">
            <w:pPr>
              <w:rPr>
                <w:del w:id="17908" w:author="阿毛" w:date="2021-05-21T17:54:00Z"/>
                <w:rFonts w:ascii="標楷體" w:eastAsia="標楷體" w:hAnsi="標楷體"/>
              </w:rPr>
            </w:pPr>
          </w:p>
        </w:tc>
        <w:tc>
          <w:tcPr>
            <w:tcW w:w="299" w:type="pct"/>
          </w:tcPr>
          <w:p w14:paraId="43B62ABC" w14:textId="3D8ED70C" w:rsidR="00E24265" w:rsidRPr="00615D4B" w:rsidDel="00CB3FDD" w:rsidRDefault="00E24265" w:rsidP="005F76AD">
            <w:pPr>
              <w:rPr>
                <w:del w:id="17909" w:author="阿毛" w:date="2021-05-21T17:54:00Z"/>
                <w:rFonts w:ascii="標楷體" w:eastAsia="標楷體" w:hAnsi="標楷體"/>
              </w:rPr>
            </w:pPr>
          </w:p>
        </w:tc>
        <w:tc>
          <w:tcPr>
            <w:tcW w:w="299" w:type="pct"/>
          </w:tcPr>
          <w:p w14:paraId="3E924F2E" w14:textId="2BDCAC98" w:rsidR="00E24265" w:rsidRPr="00615D4B" w:rsidDel="00CB3FDD" w:rsidRDefault="00E24265" w:rsidP="005F76AD">
            <w:pPr>
              <w:rPr>
                <w:del w:id="17910" w:author="阿毛" w:date="2021-05-21T17:54:00Z"/>
                <w:rFonts w:ascii="標楷體" w:eastAsia="標楷體" w:hAnsi="標楷體"/>
              </w:rPr>
            </w:pPr>
          </w:p>
        </w:tc>
        <w:tc>
          <w:tcPr>
            <w:tcW w:w="1643" w:type="pct"/>
          </w:tcPr>
          <w:p w14:paraId="0DF46C3C" w14:textId="4BD616C3" w:rsidR="00E24265" w:rsidRPr="00615D4B" w:rsidDel="00CB3FDD" w:rsidRDefault="00E24265" w:rsidP="005F76AD">
            <w:pPr>
              <w:rPr>
                <w:del w:id="17911" w:author="阿毛" w:date="2021-05-21T17:54:00Z"/>
                <w:rFonts w:ascii="標楷體" w:eastAsia="標楷體" w:hAnsi="標楷體"/>
              </w:rPr>
            </w:pPr>
          </w:p>
        </w:tc>
      </w:tr>
      <w:tr w:rsidR="00E24265" w:rsidRPr="00615D4B" w:rsidDel="00CB3FDD" w14:paraId="0B485F15" w14:textId="45DE4A9D" w:rsidTr="005F76AD">
        <w:trPr>
          <w:trHeight w:val="291"/>
          <w:jc w:val="center"/>
          <w:del w:id="17912" w:author="阿毛" w:date="2021-05-21T17:54:00Z"/>
        </w:trPr>
        <w:tc>
          <w:tcPr>
            <w:tcW w:w="219" w:type="pct"/>
          </w:tcPr>
          <w:p w14:paraId="26426F58" w14:textId="3E7BB1D6" w:rsidR="00E24265" w:rsidRPr="005E579A" w:rsidDel="00CB3FDD" w:rsidRDefault="00E24265" w:rsidP="005F76AD">
            <w:pPr>
              <w:pStyle w:val="af9"/>
              <w:numPr>
                <w:ilvl w:val="0"/>
                <w:numId w:val="62"/>
              </w:numPr>
              <w:ind w:leftChars="0"/>
              <w:rPr>
                <w:del w:id="17913" w:author="阿毛" w:date="2021-05-21T17:54:00Z"/>
                <w:rFonts w:ascii="標楷體" w:eastAsia="標楷體" w:hAnsi="標楷體"/>
              </w:rPr>
            </w:pPr>
          </w:p>
        </w:tc>
        <w:tc>
          <w:tcPr>
            <w:tcW w:w="756" w:type="pct"/>
          </w:tcPr>
          <w:p w14:paraId="5DB65D1B" w14:textId="146F45D2" w:rsidR="00E24265" w:rsidRPr="00615D4B" w:rsidDel="00CB3FDD" w:rsidRDefault="00E24265" w:rsidP="005F76AD">
            <w:pPr>
              <w:rPr>
                <w:del w:id="17914" w:author="阿毛" w:date="2021-05-21T17:54:00Z"/>
                <w:rFonts w:ascii="標楷體" w:eastAsia="標楷體" w:hAnsi="標楷體"/>
              </w:rPr>
            </w:pPr>
            <w:del w:id="17915" w:author="阿毛" w:date="2021-05-21T17:54:00Z">
              <w:r w:rsidRPr="004431A8" w:rsidDel="00CB3FDD">
                <w:rPr>
                  <w:rFonts w:ascii="標楷體" w:eastAsia="標楷體" w:hAnsi="標楷體" w:hint="eastAsia"/>
                </w:rPr>
                <w:delText>繳款帳號</w:delText>
              </w:r>
            </w:del>
          </w:p>
        </w:tc>
        <w:tc>
          <w:tcPr>
            <w:tcW w:w="624" w:type="pct"/>
          </w:tcPr>
          <w:p w14:paraId="381EC25B" w14:textId="0BD655A5" w:rsidR="00E24265" w:rsidRPr="00615D4B" w:rsidDel="00CB3FDD" w:rsidRDefault="00E24265" w:rsidP="005F76AD">
            <w:pPr>
              <w:rPr>
                <w:del w:id="17916" w:author="阿毛" w:date="2021-05-21T17:54:00Z"/>
                <w:rFonts w:ascii="標楷體" w:eastAsia="標楷體" w:hAnsi="標楷體"/>
              </w:rPr>
            </w:pPr>
          </w:p>
        </w:tc>
        <w:tc>
          <w:tcPr>
            <w:tcW w:w="624" w:type="pct"/>
          </w:tcPr>
          <w:p w14:paraId="0F12E5F8" w14:textId="38A051F1" w:rsidR="00E24265" w:rsidRPr="00615D4B" w:rsidDel="00CB3FDD" w:rsidRDefault="00E24265" w:rsidP="005F76AD">
            <w:pPr>
              <w:rPr>
                <w:del w:id="17917" w:author="阿毛" w:date="2021-05-21T17:54:00Z"/>
                <w:rFonts w:ascii="標楷體" w:eastAsia="標楷體" w:hAnsi="標楷體"/>
              </w:rPr>
            </w:pPr>
          </w:p>
        </w:tc>
        <w:tc>
          <w:tcPr>
            <w:tcW w:w="537" w:type="pct"/>
          </w:tcPr>
          <w:p w14:paraId="630D0474" w14:textId="79744A76" w:rsidR="00E24265" w:rsidRPr="00615D4B" w:rsidDel="00CB3FDD" w:rsidRDefault="00E24265" w:rsidP="005F76AD">
            <w:pPr>
              <w:rPr>
                <w:del w:id="17918" w:author="阿毛" w:date="2021-05-21T17:54:00Z"/>
                <w:rFonts w:ascii="標楷體" w:eastAsia="標楷體" w:hAnsi="標楷體"/>
              </w:rPr>
            </w:pPr>
          </w:p>
        </w:tc>
        <w:tc>
          <w:tcPr>
            <w:tcW w:w="299" w:type="pct"/>
          </w:tcPr>
          <w:p w14:paraId="0570BA2C" w14:textId="7D598EBE" w:rsidR="00E24265" w:rsidRPr="00615D4B" w:rsidDel="00CB3FDD" w:rsidRDefault="00E24265" w:rsidP="005F76AD">
            <w:pPr>
              <w:rPr>
                <w:del w:id="17919" w:author="阿毛" w:date="2021-05-21T17:54:00Z"/>
                <w:rFonts w:ascii="標楷體" w:eastAsia="標楷體" w:hAnsi="標楷體"/>
              </w:rPr>
            </w:pPr>
          </w:p>
        </w:tc>
        <w:tc>
          <w:tcPr>
            <w:tcW w:w="299" w:type="pct"/>
          </w:tcPr>
          <w:p w14:paraId="50A2F044" w14:textId="6FC61538" w:rsidR="00E24265" w:rsidRPr="00615D4B" w:rsidDel="00CB3FDD" w:rsidRDefault="00E24265" w:rsidP="005F76AD">
            <w:pPr>
              <w:rPr>
                <w:del w:id="17920" w:author="阿毛" w:date="2021-05-21T17:54:00Z"/>
                <w:rFonts w:ascii="標楷體" w:eastAsia="標楷體" w:hAnsi="標楷體"/>
              </w:rPr>
            </w:pPr>
          </w:p>
        </w:tc>
        <w:tc>
          <w:tcPr>
            <w:tcW w:w="1643" w:type="pct"/>
          </w:tcPr>
          <w:p w14:paraId="15E84915" w14:textId="1D28EB79" w:rsidR="00E24265" w:rsidRPr="00615D4B" w:rsidDel="00CB3FDD" w:rsidRDefault="00E24265" w:rsidP="005F76AD">
            <w:pPr>
              <w:rPr>
                <w:del w:id="17921" w:author="阿毛" w:date="2021-05-21T17:54:00Z"/>
                <w:rFonts w:ascii="標楷體" w:eastAsia="標楷體" w:hAnsi="標楷體"/>
              </w:rPr>
            </w:pPr>
          </w:p>
        </w:tc>
      </w:tr>
      <w:tr w:rsidR="00E24265" w:rsidRPr="00615D4B" w:rsidDel="00CB3FDD" w14:paraId="5B767541" w14:textId="4A84364F" w:rsidTr="005F76AD">
        <w:trPr>
          <w:trHeight w:val="291"/>
          <w:jc w:val="center"/>
          <w:del w:id="17922" w:author="阿毛" w:date="2021-05-21T17:54:00Z"/>
        </w:trPr>
        <w:tc>
          <w:tcPr>
            <w:tcW w:w="219" w:type="pct"/>
          </w:tcPr>
          <w:p w14:paraId="727461CC" w14:textId="7BE131B6" w:rsidR="00E24265" w:rsidRPr="005E579A" w:rsidDel="00CB3FDD" w:rsidRDefault="00E24265" w:rsidP="005F76AD">
            <w:pPr>
              <w:pStyle w:val="af9"/>
              <w:numPr>
                <w:ilvl w:val="0"/>
                <w:numId w:val="62"/>
              </w:numPr>
              <w:ind w:leftChars="0"/>
              <w:rPr>
                <w:del w:id="17923" w:author="阿毛" w:date="2021-05-21T17:54:00Z"/>
                <w:rFonts w:ascii="標楷體" w:eastAsia="標楷體" w:hAnsi="標楷體"/>
              </w:rPr>
            </w:pPr>
          </w:p>
        </w:tc>
        <w:tc>
          <w:tcPr>
            <w:tcW w:w="756" w:type="pct"/>
          </w:tcPr>
          <w:p w14:paraId="75D8BFA6" w14:textId="3189C9F7" w:rsidR="00E24265" w:rsidRPr="00615D4B" w:rsidDel="00CB3FDD" w:rsidRDefault="00E24265" w:rsidP="005F76AD">
            <w:pPr>
              <w:rPr>
                <w:del w:id="17924" w:author="阿毛" w:date="2021-05-21T17:54:00Z"/>
                <w:rFonts w:ascii="標楷體" w:eastAsia="標楷體" w:hAnsi="標楷體"/>
              </w:rPr>
            </w:pPr>
            <w:del w:id="17925" w:author="阿毛" w:date="2021-05-21T17:54:00Z">
              <w:r w:rsidRPr="004431A8" w:rsidDel="00CB3FDD">
                <w:rPr>
                  <w:rFonts w:ascii="標楷體" w:eastAsia="標楷體" w:hAnsi="標楷體" w:hint="eastAsia"/>
                </w:rPr>
                <w:delText>轉JCIC文字檔日期</w:delText>
              </w:r>
            </w:del>
          </w:p>
        </w:tc>
        <w:tc>
          <w:tcPr>
            <w:tcW w:w="624" w:type="pct"/>
          </w:tcPr>
          <w:p w14:paraId="173D3CEB" w14:textId="0E15D503" w:rsidR="00E24265" w:rsidRPr="00615D4B" w:rsidDel="00CB3FDD" w:rsidRDefault="00E24265" w:rsidP="005F76AD">
            <w:pPr>
              <w:rPr>
                <w:del w:id="17926" w:author="阿毛" w:date="2021-05-21T17:54:00Z"/>
                <w:rFonts w:ascii="標楷體" w:eastAsia="標楷體" w:hAnsi="標楷體"/>
              </w:rPr>
            </w:pPr>
          </w:p>
        </w:tc>
        <w:tc>
          <w:tcPr>
            <w:tcW w:w="624" w:type="pct"/>
          </w:tcPr>
          <w:p w14:paraId="2356AF5B" w14:textId="7699841E" w:rsidR="00E24265" w:rsidRPr="00615D4B" w:rsidDel="00CB3FDD" w:rsidRDefault="00E24265" w:rsidP="005F76AD">
            <w:pPr>
              <w:rPr>
                <w:del w:id="17927" w:author="阿毛" w:date="2021-05-21T17:54:00Z"/>
                <w:rFonts w:ascii="標楷體" w:eastAsia="標楷體" w:hAnsi="標楷體"/>
              </w:rPr>
            </w:pPr>
          </w:p>
        </w:tc>
        <w:tc>
          <w:tcPr>
            <w:tcW w:w="537" w:type="pct"/>
          </w:tcPr>
          <w:p w14:paraId="4F920170" w14:textId="7A6E5D4B" w:rsidR="00E24265" w:rsidRPr="00615D4B" w:rsidDel="00CB3FDD" w:rsidRDefault="00E24265" w:rsidP="005F76AD">
            <w:pPr>
              <w:rPr>
                <w:del w:id="17928" w:author="阿毛" w:date="2021-05-21T17:54:00Z"/>
                <w:rFonts w:ascii="標楷體" w:eastAsia="標楷體" w:hAnsi="標楷體"/>
              </w:rPr>
            </w:pPr>
          </w:p>
        </w:tc>
        <w:tc>
          <w:tcPr>
            <w:tcW w:w="299" w:type="pct"/>
          </w:tcPr>
          <w:p w14:paraId="2F4DF530" w14:textId="76FE03BF" w:rsidR="00E24265" w:rsidRPr="00615D4B" w:rsidDel="00CB3FDD" w:rsidRDefault="00E24265" w:rsidP="005F76AD">
            <w:pPr>
              <w:rPr>
                <w:del w:id="17929" w:author="阿毛" w:date="2021-05-21T17:54:00Z"/>
                <w:rFonts w:ascii="標楷體" w:eastAsia="標楷體" w:hAnsi="標楷體"/>
              </w:rPr>
            </w:pPr>
          </w:p>
        </w:tc>
        <w:tc>
          <w:tcPr>
            <w:tcW w:w="299" w:type="pct"/>
          </w:tcPr>
          <w:p w14:paraId="5CC4018F" w14:textId="09E2C02F" w:rsidR="00E24265" w:rsidRPr="00615D4B" w:rsidDel="00CB3FDD" w:rsidRDefault="00E24265" w:rsidP="005F76AD">
            <w:pPr>
              <w:rPr>
                <w:del w:id="17930" w:author="阿毛" w:date="2021-05-21T17:54:00Z"/>
                <w:rFonts w:ascii="標楷體" w:eastAsia="標楷體" w:hAnsi="標楷體"/>
              </w:rPr>
            </w:pPr>
          </w:p>
        </w:tc>
        <w:tc>
          <w:tcPr>
            <w:tcW w:w="1643" w:type="pct"/>
          </w:tcPr>
          <w:p w14:paraId="667CC3F5" w14:textId="5AF3800C" w:rsidR="00E24265" w:rsidRPr="00615D4B" w:rsidDel="00CB3FDD" w:rsidRDefault="00E24265" w:rsidP="005F76AD">
            <w:pPr>
              <w:rPr>
                <w:del w:id="17931" w:author="阿毛" w:date="2021-05-21T17:54:00Z"/>
                <w:rFonts w:ascii="標楷體" w:eastAsia="標楷體" w:hAnsi="標楷體"/>
              </w:rPr>
            </w:pPr>
          </w:p>
        </w:tc>
      </w:tr>
    </w:tbl>
    <w:p w14:paraId="6A7D23FD" w14:textId="4D244865" w:rsidR="00E24265" w:rsidDel="00CB3FDD" w:rsidRDefault="00E24265" w:rsidP="00F62379">
      <w:pPr>
        <w:pStyle w:val="42"/>
        <w:spacing w:after="72"/>
        <w:ind w:leftChars="0" w:left="0"/>
        <w:rPr>
          <w:del w:id="17932" w:author="阿毛" w:date="2021-05-21T17:54:00Z"/>
          <w:rFonts w:hAnsi="標楷體"/>
        </w:rPr>
      </w:pPr>
    </w:p>
    <w:p w14:paraId="5DDA97E5" w14:textId="2DBA2E31" w:rsidR="00E24265" w:rsidDel="00CB3FDD" w:rsidRDefault="00E24265">
      <w:pPr>
        <w:widowControl/>
        <w:rPr>
          <w:del w:id="17933" w:author="阿毛" w:date="2021-05-21T17:54:00Z"/>
          <w:rFonts w:ascii="Arial" w:eastAsia="標楷體" w:hAnsi="標楷體" w:cs="標楷體"/>
          <w:kern w:val="0"/>
          <w:szCs w:val="28"/>
        </w:rPr>
      </w:pPr>
      <w:del w:id="17934" w:author="阿毛" w:date="2021-05-21T17:54:00Z">
        <w:r w:rsidDel="00CB3FDD">
          <w:rPr>
            <w:rFonts w:hAnsi="標楷體"/>
          </w:rPr>
          <w:br w:type="page"/>
        </w:r>
      </w:del>
    </w:p>
    <w:p w14:paraId="2602171E" w14:textId="15310B43" w:rsidR="00E24265" w:rsidRPr="00A03472" w:rsidDel="00CB3FDD" w:rsidRDefault="00E24265">
      <w:pPr>
        <w:pStyle w:val="3"/>
        <w:numPr>
          <w:ilvl w:val="2"/>
          <w:numId w:val="120"/>
        </w:numPr>
        <w:rPr>
          <w:del w:id="17935" w:author="阿毛" w:date="2021-05-21T17:55:00Z"/>
          <w:rFonts w:ascii="標楷體" w:hAnsi="標楷體"/>
        </w:rPr>
        <w:pPrChange w:id="17936" w:author="智誠 楊" w:date="2021-05-10T09:53:00Z">
          <w:pPr>
            <w:pStyle w:val="3"/>
            <w:numPr>
              <w:ilvl w:val="2"/>
              <w:numId w:val="1"/>
            </w:numPr>
            <w:ind w:left="1247" w:hanging="680"/>
          </w:pPr>
        </w:pPrChange>
      </w:pPr>
      <w:del w:id="17937" w:author="阿毛" w:date="2021-05-21T17:55:00Z">
        <w:r w:rsidDel="00CB3FDD">
          <w:rPr>
            <w:rFonts w:ascii="標楷體" w:hAnsi="標楷體"/>
          </w:rPr>
          <w:delText>L</w:delText>
        </w:r>
        <w:r w:rsidDel="00CB3FDD">
          <w:rPr>
            <w:rFonts w:ascii="標楷體" w:hAnsi="標楷體" w:hint="eastAsia"/>
          </w:rPr>
          <w:delText>8334</w:delText>
        </w:r>
        <w:r w:rsidRPr="0041785D" w:rsidDel="00CB3FDD">
          <w:rPr>
            <w:rFonts w:ascii="標楷體" w:hAnsi="標楷體" w:hint="eastAsia"/>
          </w:rPr>
          <w:delText>前置調解無擔保債務分配表資料</w:delText>
        </w:r>
      </w:del>
    </w:p>
    <w:p w14:paraId="393D9518" w14:textId="60C707F7" w:rsidR="00E24265" w:rsidRPr="003972CE" w:rsidDel="00CB3FDD" w:rsidRDefault="00E24265">
      <w:pPr>
        <w:pStyle w:val="a"/>
        <w:rPr>
          <w:del w:id="17938" w:author="阿毛" w:date="2021-05-21T17:55:00Z"/>
        </w:rPr>
      </w:pPr>
      <w:del w:id="17939" w:author="阿毛" w:date="2021-05-21T17:55:00Z">
        <w:r w:rsidRPr="00615D4B" w:rsidDel="00CB3FDD">
          <w:delText>功能說明</w:delText>
        </w:r>
      </w:del>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E24265" w:rsidRPr="00615D4B" w:rsidDel="00CB3FDD" w14:paraId="64A8435C" w14:textId="4D9E0403" w:rsidTr="005F76AD">
        <w:trPr>
          <w:trHeight w:val="277"/>
          <w:del w:id="17940" w:author="阿毛" w:date="2021-05-21T17:55:00Z"/>
        </w:trPr>
        <w:tc>
          <w:tcPr>
            <w:tcW w:w="1548" w:type="dxa"/>
            <w:tcBorders>
              <w:top w:val="single" w:sz="8" w:space="0" w:color="000000"/>
              <w:bottom w:val="single" w:sz="8" w:space="0" w:color="000000"/>
              <w:right w:val="single" w:sz="8" w:space="0" w:color="000000"/>
            </w:tcBorders>
            <w:shd w:val="clear" w:color="auto" w:fill="F3F3F3"/>
          </w:tcPr>
          <w:p w14:paraId="0A8D803B" w14:textId="42712F19" w:rsidR="00E24265" w:rsidRPr="00615D4B" w:rsidDel="00CB3FDD" w:rsidRDefault="00E24265" w:rsidP="005F76AD">
            <w:pPr>
              <w:rPr>
                <w:del w:id="17941" w:author="阿毛" w:date="2021-05-21T17:55:00Z"/>
                <w:rFonts w:ascii="標楷體" w:eastAsia="標楷體" w:hAnsi="標楷體"/>
              </w:rPr>
            </w:pPr>
            <w:del w:id="17942" w:author="阿毛" w:date="2021-05-21T17:55:00Z">
              <w:r w:rsidRPr="00615D4B" w:rsidDel="00CB3FDD">
                <w:rPr>
                  <w:rFonts w:ascii="標楷體" w:eastAsia="標楷體" w:hAnsi="標楷體"/>
                </w:rPr>
                <w:delText xml:space="preserve">功能名稱 </w:delText>
              </w:r>
            </w:del>
          </w:p>
        </w:tc>
        <w:tc>
          <w:tcPr>
            <w:tcW w:w="6318" w:type="dxa"/>
            <w:tcBorders>
              <w:top w:val="single" w:sz="8" w:space="0" w:color="000000"/>
              <w:left w:val="single" w:sz="8" w:space="0" w:color="000000"/>
              <w:bottom w:val="single" w:sz="8" w:space="0" w:color="000000"/>
            </w:tcBorders>
          </w:tcPr>
          <w:p w14:paraId="717D07FC" w14:textId="320D91C5" w:rsidR="00E24265" w:rsidRPr="00615D4B" w:rsidDel="00CB3FDD" w:rsidRDefault="00E24265" w:rsidP="005F76AD">
            <w:pPr>
              <w:rPr>
                <w:del w:id="17943" w:author="阿毛" w:date="2021-05-21T17:55:00Z"/>
                <w:rFonts w:ascii="標楷體" w:eastAsia="標楷體" w:hAnsi="標楷體"/>
              </w:rPr>
            </w:pPr>
            <w:del w:id="17944" w:author="阿毛" w:date="2021-05-21T17:55:00Z">
              <w:r w:rsidRPr="0041785D" w:rsidDel="00CB3FDD">
                <w:rPr>
                  <w:rFonts w:ascii="標楷體" w:eastAsia="標楷體" w:hAnsi="標楷體" w:hint="eastAsia"/>
                </w:rPr>
                <w:delText>前置調解無擔保債務分配表資料</w:delText>
              </w:r>
            </w:del>
          </w:p>
        </w:tc>
      </w:tr>
      <w:tr w:rsidR="00E24265" w:rsidRPr="00615D4B" w:rsidDel="00CB3FDD" w14:paraId="2C33906C" w14:textId="2FFC0E47" w:rsidTr="005F76AD">
        <w:trPr>
          <w:trHeight w:val="277"/>
          <w:del w:id="17945" w:author="阿毛" w:date="2021-05-21T17:55:00Z"/>
        </w:trPr>
        <w:tc>
          <w:tcPr>
            <w:tcW w:w="1548" w:type="dxa"/>
            <w:tcBorders>
              <w:top w:val="single" w:sz="8" w:space="0" w:color="000000"/>
              <w:bottom w:val="single" w:sz="8" w:space="0" w:color="000000"/>
              <w:right w:val="single" w:sz="8" w:space="0" w:color="000000"/>
            </w:tcBorders>
            <w:shd w:val="clear" w:color="auto" w:fill="F3F3F3"/>
          </w:tcPr>
          <w:p w14:paraId="262D0128" w14:textId="00DEBEC8" w:rsidR="00E24265" w:rsidRPr="00615D4B" w:rsidDel="00CB3FDD" w:rsidRDefault="00E24265" w:rsidP="005F76AD">
            <w:pPr>
              <w:rPr>
                <w:del w:id="17946" w:author="阿毛" w:date="2021-05-21T17:55:00Z"/>
                <w:rFonts w:ascii="標楷體" w:eastAsia="標楷體" w:hAnsi="標楷體"/>
              </w:rPr>
            </w:pPr>
            <w:del w:id="17947" w:author="阿毛" w:date="2021-05-21T17:55:00Z">
              <w:r w:rsidRPr="00615D4B" w:rsidDel="00CB3FDD">
                <w:rPr>
                  <w:rFonts w:ascii="標楷體" w:eastAsia="標楷體" w:hAnsi="標楷體"/>
                </w:rPr>
                <w:delText>進入條件</w:delText>
              </w:r>
            </w:del>
          </w:p>
        </w:tc>
        <w:tc>
          <w:tcPr>
            <w:tcW w:w="6318" w:type="dxa"/>
            <w:tcBorders>
              <w:top w:val="single" w:sz="8" w:space="0" w:color="000000"/>
              <w:left w:val="single" w:sz="8" w:space="0" w:color="000000"/>
              <w:bottom w:val="single" w:sz="8" w:space="0" w:color="000000"/>
            </w:tcBorders>
          </w:tcPr>
          <w:p w14:paraId="2792221E" w14:textId="7C49A2EB" w:rsidR="00E24265" w:rsidRPr="00615D4B" w:rsidDel="00CB3FDD" w:rsidRDefault="00E24265" w:rsidP="005F76AD">
            <w:pPr>
              <w:rPr>
                <w:del w:id="17948" w:author="阿毛" w:date="2021-05-21T17:55:00Z"/>
                <w:rFonts w:ascii="標楷體" w:eastAsia="標楷體" w:hAnsi="標楷體"/>
              </w:rPr>
            </w:pPr>
          </w:p>
        </w:tc>
      </w:tr>
      <w:tr w:rsidR="00E24265" w:rsidRPr="00615D4B" w:rsidDel="00CB3FDD" w14:paraId="5E12E46C" w14:textId="3D591468" w:rsidTr="005F76AD">
        <w:trPr>
          <w:trHeight w:val="773"/>
          <w:del w:id="17949" w:author="阿毛" w:date="2021-05-21T17:55:00Z"/>
        </w:trPr>
        <w:tc>
          <w:tcPr>
            <w:tcW w:w="1548" w:type="dxa"/>
            <w:tcBorders>
              <w:top w:val="single" w:sz="8" w:space="0" w:color="000000"/>
              <w:bottom w:val="single" w:sz="8" w:space="0" w:color="000000"/>
              <w:right w:val="single" w:sz="8" w:space="0" w:color="000000"/>
            </w:tcBorders>
            <w:shd w:val="clear" w:color="auto" w:fill="F3F3F3"/>
          </w:tcPr>
          <w:p w14:paraId="51384990" w14:textId="4781BF9A" w:rsidR="00E24265" w:rsidRPr="00615D4B" w:rsidDel="00CB3FDD" w:rsidRDefault="00E24265" w:rsidP="005F76AD">
            <w:pPr>
              <w:rPr>
                <w:del w:id="17950" w:author="阿毛" w:date="2021-05-21T17:55:00Z"/>
                <w:rFonts w:ascii="標楷體" w:eastAsia="標楷體" w:hAnsi="標楷體"/>
              </w:rPr>
            </w:pPr>
            <w:del w:id="17951" w:author="阿毛" w:date="2021-05-21T17:55:00Z">
              <w:r w:rsidRPr="00615D4B" w:rsidDel="00CB3FDD">
                <w:rPr>
                  <w:rFonts w:ascii="標楷體" w:eastAsia="標楷體" w:hAnsi="標楷體"/>
                </w:rPr>
                <w:delText xml:space="preserve">基本流程 </w:delText>
              </w:r>
            </w:del>
          </w:p>
        </w:tc>
        <w:tc>
          <w:tcPr>
            <w:tcW w:w="6318" w:type="dxa"/>
            <w:tcBorders>
              <w:top w:val="single" w:sz="8" w:space="0" w:color="000000"/>
              <w:left w:val="single" w:sz="8" w:space="0" w:color="000000"/>
              <w:bottom w:val="single" w:sz="8" w:space="0" w:color="000000"/>
            </w:tcBorders>
          </w:tcPr>
          <w:p w14:paraId="776AFA57" w14:textId="57A057E7" w:rsidR="00E24265" w:rsidRPr="00615D4B" w:rsidDel="00CB3FDD" w:rsidRDefault="00E24265" w:rsidP="005F76AD">
            <w:pPr>
              <w:rPr>
                <w:del w:id="17952" w:author="阿毛" w:date="2021-05-21T17:55:00Z"/>
                <w:rFonts w:ascii="標楷體" w:eastAsia="標楷體" w:hAnsi="標楷體"/>
              </w:rPr>
            </w:pPr>
          </w:p>
        </w:tc>
      </w:tr>
      <w:tr w:rsidR="00E24265" w:rsidRPr="00615D4B" w:rsidDel="00CB3FDD" w14:paraId="1FB719BF" w14:textId="07AB2F34" w:rsidTr="005F76AD">
        <w:trPr>
          <w:trHeight w:val="321"/>
          <w:del w:id="17953" w:author="阿毛" w:date="2021-05-21T17:55:00Z"/>
        </w:trPr>
        <w:tc>
          <w:tcPr>
            <w:tcW w:w="1548" w:type="dxa"/>
            <w:tcBorders>
              <w:top w:val="single" w:sz="8" w:space="0" w:color="000000"/>
              <w:bottom w:val="single" w:sz="8" w:space="0" w:color="000000"/>
              <w:right w:val="single" w:sz="8" w:space="0" w:color="000000"/>
            </w:tcBorders>
            <w:shd w:val="clear" w:color="auto" w:fill="F3F3F3"/>
          </w:tcPr>
          <w:p w14:paraId="15D1F727" w14:textId="06689ACB" w:rsidR="00E24265" w:rsidRPr="00615D4B" w:rsidDel="00CB3FDD" w:rsidRDefault="00E24265" w:rsidP="005F76AD">
            <w:pPr>
              <w:rPr>
                <w:del w:id="17954" w:author="阿毛" w:date="2021-05-21T17:55:00Z"/>
                <w:rFonts w:ascii="標楷體" w:eastAsia="標楷體" w:hAnsi="標楷體"/>
              </w:rPr>
            </w:pPr>
            <w:del w:id="17955" w:author="阿毛" w:date="2021-05-21T17:55:00Z">
              <w:r w:rsidRPr="00615D4B" w:rsidDel="00CB3FDD">
                <w:rPr>
                  <w:rFonts w:ascii="標楷體" w:eastAsia="標楷體" w:hAnsi="標楷體"/>
                </w:rPr>
                <w:delText>選用流程</w:delText>
              </w:r>
            </w:del>
          </w:p>
        </w:tc>
        <w:tc>
          <w:tcPr>
            <w:tcW w:w="6318" w:type="dxa"/>
            <w:tcBorders>
              <w:top w:val="single" w:sz="8" w:space="0" w:color="000000"/>
              <w:left w:val="single" w:sz="8" w:space="0" w:color="000000"/>
              <w:bottom w:val="single" w:sz="8" w:space="0" w:color="000000"/>
            </w:tcBorders>
          </w:tcPr>
          <w:p w14:paraId="33034692" w14:textId="76070DD9" w:rsidR="00E24265" w:rsidRPr="00615D4B" w:rsidDel="00CB3FDD" w:rsidRDefault="00E24265" w:rsidP="005F76AD">
            <w:pPr>
              <w:rPr>
                <w:del w:id="17956" w:author="阿毛" w:date="2021-05-21T17:55:00Z"/>
                <w:rFonts w:ascii="標楷體" w:eastAsia="標楷體" w:hAnsi="標楷體"/>
              </w:rPr>
            </w:pPr>
          </w:p>
        </w:tc>
      </w:tr>
      <w:tr w:rsidR="00E24265" w:rsidRPr="00615D4B" w:rsidDel="00CB3FDD" w14:paraId="2FEC870A" w14:textId="499D5043" w:rsidTr="005F76AD">
        <w:trPr>
          <w:trHeight w:val="1311"/>
          <w:del w:id="17957" w:author="阿毛" w:date="2021-05-21T17:55:00Z"/>
        </w:trPr>
        <w:tc>
          <w:tcPr>
            <w:tcW w:w="1548" w:type="dxa"/>
            <w:tcBorders>
              <w:top w:val="single" w:sz="8" w:space="0" w:color="000000"/>
              <w:bottom w:val="single" w:sz="8" w:space="0" w:color="000000"/>
              <w:right w:val="single" w:sz="8" w:space="0" w:color="000000"/>
            </w:tcBorders>
            <w:shd w:val="clear" w:color="auto" w:fill="F3F3F3"/>
          </w:tcPr>
          <w:p w14:paraId="4E636B89" w14:textId="7358E075" w:rsidR="00E24265" w:rsidRPr="00615D4B" w:rsidDel="00CB3FDD" w:rsidRDefault="00E24265" w:rsidP="005F76AD">
            <w:pPr>
              <w:rPr>
                <w:del w:id="17958" w:author="阿毛" w:date="2021-05-21T17:55:00Z"/>
                <w:rFonts w:ascii="標楷體" w:eastAsia="標楷體" w:hAnsi="標楷體"/>
              </w:rPr>
            </w:pPr>
            <w:del w:id="17959" w:author="阿毛" w:date="2021-05-21T17:55:00Z">
              <w:r w:rsidRPr="00615D4B" w:rsidDel="00CB3FDD">
                <w:rPr>
                  <w:rFonts w:ascii="標楷體" w:eastAsia="標楷體" w:hAnsi="標楷體"/>
                </w:rPr>
                <w:delText>例外流程</w:delText>
              </w:r>
            </w:del>
          </w:p>
        </w:tc>
        <w:tc>
          <w:tcPr>
            <w:tcW w:w="6318" w:type="dxa"/>
            <w:tcBorders>
              <w:top w:val="single" w:sz="8" w:space="0" w:color="000000"/>
              <w:left w:val="single" w:sz="8" w:space="0" w:color="000000"/>
              <w:bottom w:val="single" w:sz="8" w:space="0" w:color="000000"/>
            </w:tcBorders>
          </w:tcPr>
          <w:p w14:paraId="5721349E" w14:textId="33A7DB85" w:rsidR="00E24265" w:rsidRPr="00615D4B" w:rsidDel="00CB3FDD" w:rsidRDefault="00E24265" w:rsidP="005F76AD">
            <w:pPr>
              <w:rPr>
                <w:del w:id="17960" w:author="阿毛" w:date="2021-05-21T17:55:00Z"/>
                <w:rFonts w:ascii="標楷體" w:eastAsia="標楷體" w:hAnsi="標楷體"/>
              </w:rPr>
            </w:pPr>
          </w:p>
        </w:tc>
      </w:tr>
      <w:tr w:rsidR="00E24265" w:rsidRPr="00615D4B" w:rsidDel="00CB3FDD" w14:paraId="00723706" w14:textId="7076F9A4" w:rsidTr="005F76AD">
        <w:trPr>
          <w:trHeight w:val="278"/>
          <w:del w:id="17961" w:author="阿毛" w:date="2021-05-21T17:55:00Z"/>
        </w:trPr>
        <w:tc>
          <w:tcPr>
            <w:tcW w:w="1548" w:type="dxa"/>
            <w:tcBorders>
              <w:top w:val="single" w:sz="8" w:space="0" w:color="000000"/>
              <w:bottom w:val="single" w:sz="8" w:space="0" w:color="000000"/>
              <w:right w:val="single" w:sz="8" w:space="0" w:color="000000"/>
            </w:tcBorders>
            <w:shd w:val="clear" w:color="auto" w:fill="F3F3F3"/>
          </w:tcPr>
          <w:p w14:paraId="200544DB" w14:textId="38E25CBA" w:rsidR="00E24265" w:rsidRPr="00615D4B" w:rsidDel="00CB3FDD" w:rsidRDefault="00E24265" w:rsidP="005F76AD">
            <w:pPr>
              <w:rPr>
                <w:del w:id="17962" w:author="阿毛" w:date="2021-05-21T17:55:00Z"/>
                <w:rFonts w:ascii="標楷體" w:eastAsia="標楷體" w:hAnsi="標楷體"/>
              </w:rPr>
            </w:pPr>
            <w:del w:id="17963" w:author="阿毛" w:date="2021-05-21T17:55:00Z">
              <w:r w:rsidRPr="00615D4B" w:rsidDel="00CB3FDD">
                <w:rPr>
                  <w:rFonts w:ascii="標楷體" w:eastAsia="標楷體" w:hAnsi="標楷體"/>
                </w:rPr>
                <w:delText xml:space="preserve">執行後狀況 </w:delText>
              </w:r>
            </w:del>
          </w:p>
        </w:tc>
        <w:tc>
          <w:tcPr>
            <w:tcW w:w="6318" w:type="dxa"/>
            <w:tcBorders>
              <w:top w:val="single" w:sz="8" w:space="0" w:color="000000"/>
              <w:left w:val="single" w:sz="8" w:space="0" w:color="000000"/>
              <w:bottom w:val="single" w:sz="8" w:space="0" w:color="000000"/>
            </w:tcBorders>
          </w:tcPr>
          <w:p w14:paraId="052F3E35" w14:textId="5F0C2868" w:rsidR="00E24265" w:rsidRPr="00615D4B" w:rsidDel="00CB3FDD" w:rsidRDefault="00E24265" w:rsidP="005F76AD">
            <w:pPr>
              <w:rPr>
                <w:del w:id="17964" w:author="阿毛" w:date="2021-05-21T17:55:00Z"/>
                <w:rFonts w:ascii="標楷體" w:eastAsia="標楷體" w:hAnsi="標楷體"/>
              </w:rPr>
            </w:pPr>
          </w:p>
        </w:tc>
      </w:tr>
      <w:tr w:rsidR="00E24265" w:rsidRPr="00615D4B" w:rsidDel="00CB3FDD" w14:paraId="22CE95F9" w14:textId="1BB2915D" w:rsidTr="005F76AD">
        <w:trPr>
          <w:trHeight w:val="358"/>
          <w:del w:id="17965" w:author="阿毛" w:date="2021-05-21T17:55:00Z"/>
        </w:trPr>
        <w:tc>
          <w:tcPr>
            <w:tcW w:w="1548" w:type="dxa"/>
            <w:tcBorders>
              <w:top w:val="single" w:sz="8" w:space="0" w:color="000000"/>
              <w:bottom w:val="single" w:sz="8" w:space="0" w:color="000000"/>
              <w:right w:val="single" w:sz="8" w:space="0" w:color="000000"/>
            </w:tcBorders>
            <w:shd w:val="clear" w:color="auto" w:fill="F3F3F3"/>
          </w:tcPr>
          <w:p w14:paraId="38B58466" w14:textId="741B86D5" w:rsidR="00E24265" w:rsidRPr="00615D4B" w:rsidDel="00CB3FDD" w:rsidRDefault="00E24265" w:rsidP="005F76AD">
            <w:pPr>
              <w:rPr>
                <w:del w:id="17966" w:author="阿毛" w:date="2021-05-21T17:55:00Z"/>
                <w:rFonts w:ascii="標楷體" w:eastAsia="標楷體" w:hAnsi="標楷體"/>
              </w:rPr>
            </w:pPr>
            <w:del w:id="17967" w:author="阿毛" w:date="2021-05-21T17:55:00Z">
              <w:r w:rsidRPr="00615D4B" w:rsidDel="00CB3FDD">
                <w:rPr>
                  <w:rFonts w:ascii="標楷體" w:eastAsia="標楷體" w:hAnsi="標楷體"/>
                </w:rPr>
                <w:delText>特別需求</w:delText>
              </w:r>
            </w:del>
          </w:p>
        </w:tc>
        <w:tc>
          <w:tcPr>
            <w:tcW w:w="6318" w:type="dxa"/>
            <w:tcBorders>
              <w:top w:val="single" w:sz="8" w:space="0" w:color="000000"/>
              <w:left w:val="single" w:sz="8" w:space="0" w:color="000000"/>
              <w:bottom w:val="single" w:sz="8" w:space="0" w:color="000000"/>
            </w:tcBorders>
          </w:tcPr>
          <w:p w14:paraId="26A4FEC5" w14:textId="5F109F0D" w:rsidR="00E24265" w:rsidRPr="00615D4B" w:rsidDel="00CB3FDD" w:rsidRDefault="00E24265" w:rsidP="005F76AD">
            <w:pPr>
              <w:rPr>
                <w:del w:id="17968" w:author="阿毛" w:date="2021-05-21T17:55:00Z"/>
                <w:rFonts w:ascii="標楷體" w:eastAsia="標楷體" w:hAnsi="標楷體"/>
              </w:rPr>
            </w:pPr>
          </w:p>
        </w:tc>
      </w:tr>
      <w:tr w:rsidR="00E24265" w:rsidRPr="00615D4B" w:rsidDel="00CB3FDD" w14:paraId="02BF2CDE" w14:textId="108EE313" w:rsidTr="005F76AD">
        <w:trPr>
          <w:trHeight w:val="278"/>
          <w:del w:id="17969" w:author="阿毛" w:date="2021-05-21T17:55:00Z"/>
        </w:trPr>
        <w:tc>
          <w:tcPr>
            <w:tcW w:w="1548" w:type="dxa"/>
            <w:tcBorders>
              <w:top w:val="single" w:sz="8" w:space="0" w:color="000000"/>
              <w:bottom w:val="single" w:sz="8" w:space="0" w:color="000000"/>
              <w:right w:val="single" w:sz="8" w:space="0" w:color="000000"/>
            </w:tcBorders>
            <w:shd w:val="clear" w:color="auto" w:fill="F3F3F3"/>
          </w:tcPr>
          <w:p w14:paraId="6A5C3318" w14:textId="43AA0E47" w:rsidR="00E24265" w:rsidRPr="00615D4B" w:rsidDel="00CB3FDD" w:rsidRDefault="00E24265" w:rsidP="005F76AD">
            <w:pPr>
              <w:rPr>
                <w:del w:id="17970" w:author="阿毛" w:date="2021-05-21T17:55:00Z"/>
                <w:rFonts w:ascii="標楷體" w:eastAsia="標楷體" w:hAnsi="標楷體"/>
              </w:rPr>
            </w:pPr>
            <w:del w:id="17971" w:author="阿毛" w:date="2021-05-21T17:55:00Z">
              <w:r w:rsidRPr="00615D4B" w:rsidDel="00CB3FDD">
                <w:rPr>
                  <w:rFonts w:ascii="標楷體" w:eastAsia="標楷體" w:hAnsi="標楷體"/>
                </w:rPr>
                <w:delText xml:space="preserve">參考 </w:delText>
              </w:r>
            </w:del>
          </w:p>
        </w:tc>
        <w:tc>
          <w:tcPr>
            <w:tcW w:w="6318" w:type="dxa"/>
            <w:tcBorders>
              <w:top w:val="single" w:sz="8" w:space="0" w:color="000000"/>
              <w:left w:val="single" w:sz="8" w:space="0" w:color="000000"/>
              <w:bottom w:val="single" w:sz="8" w:space="0" w:color="000000"/>
            </w:tcBorders>
          </w:tcPr>
          <w:p w14:paraId="6E20FE0D" w14:textId="6DF2A41D" w:rsidR="00E24265" w:rsidRPr="00615D4B" w:rsidDel="00CB3FDD" w:rsidRDefault="00E24265" w:rsidP="005F76AD">
            <w:pPr>
              <w:rPr>
                <w:del w:id="17972" w:author="阿毛" w:date="2021-05-21T17:55:00Z"/>
                <w:rFonts w:ascii="標楷體" w:eastAsia="標楷體" w:hAnsi="標楷體"/>
              </w:rPr>
            </w:pPr>
          </w:p>
        </w:tc>
      </w:tr>
    </w:tbl>
    <w:p w14:paraId="7B28E2BD" w14:textId="54AA112A" w:rsidR="00E24265" w:rsidDel="00CB3FDD" w:rsidRDefault="00E24265" w:rsidP="00E24265">
      <w:pPr>
        <w:rPr>
          <w:del w:id="17973" w:author="阿毛" w:date="2021-05-21T17:55:00Z"/>
        </w:rPr>
      </w:pPr>
    </w:p>
    <w:p w14:paraId="6A8F5F4D" w14:textId="03EFB9CF" w:rsidR="00E24265" w:rsidRPr="00615D4B" w:rsidDel="00CB3FDD" w:rsidRDefault="00E24265">
      <w:pPr>
        <w:pStyle w:val="a"/>
        <w:rPr>
          <w:del w:id="17974" w:author="阿毛" w:date="2021-05-21T17:55:00Z"/>
        </w:rPr>
      </w:pPr>
      <w:del w:id="17975" w:author="阿毛" w:date="2021-05-21T17:55:00Z">
        <w:r w:rsidRPr="00615D4B" w:rsidDel="00CB3FDD">
          <w:delText>UI畫面</w:delText>
        </w:r>
      </w:del>
    </w:p>
    <w:p w14:paraId="1947FA72" w14:textId="0FAA7417" w:rsidR="00E24265" w:rsidDel="00CB3FDD" w:rsidRDefault="00E24265" w:rsidP="00E24265">
      <w:pPr>
        <w:pStyle w:val="42"/>
        <w:spacing w:after="72"/>
        <w:ind w:left="1133"/>
        <w:rPr>
          <w:del w:id="17976" w:author="阿毛" w:date="2021-05-21T17:55:00Z"/>
          <w:rFonts w:hAnsi="標楷體"/>
        </w:rPr>
      </w:pPr>
      <w:del w:id="17977" w:author="阿毛" w:date="2021-05-21T17:55:00Z">
        <w:r w:rsidRPr="00743962" w:rsidDel="00CB3FDD">
          <w:rPr>
            <w:rFonts w:hAnsi="標楷體" w:hint="eastAsia"/>
          </w:rPr>
          <w:delText>輸入畫面：</w:delText>
        </w:r>
      </w:del>
    </w:p>
    <w:p w14:paraId="795FA959" w14:textId="207534F8" w:rsidR="00E24265" w:rsidRPr="00A378AC" w:rsidDel="00CB3FDD" w:rsidRDefault="00E24265" w:rsidP="00E24265">
      <w:pPr>
        <w:pStyle w:val="42"/>
        <w:spacing w:after="72"/>
        <w:ind w:leftChars="0" w:left="0"/>
        <w:rPr>
          <w:del w:id="17978" w:author="阿毛" w:date="2021-05-21T17:55:00Z"/>
          <w:rFonts w:hAnsi="標楷體"/>
        </w:rPr>
      </w:pPr>
      <w:del w:id="17979" w:author="阿毛" w:date="2021-05-21T17:55:00Z">
        <w:r w:rsidRPr="004D33E6" w:rsidDel="00CB3FDD">
          <w:rPr>
            <w:rFonts w:hAnsi="標楷體"/>
            <w:noProof/>
          </w:rPr>
          <w:drawing>
            <wp:inline distT="0" distB="0" distL="0" distR="0" wp14:anchorId="53368872" wp14:editId="6E1D65A3">
              <wp:extent cx="6695986" cy="2407920"/>
              <wp:effectExtent l="0" t="0" r="0" b="0"/>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6695986" cy="2407920"/>
                      </a:xfrm>
                      <a:prstGeom prst="rect">
                        <a:avLst/>
                      </a:prstGeom>
                    </pic:spPr>
                  </pic:pic>
                </a:graphicData>
              </a:graphic>
            </wp:inline>
          </w:drawing>
        </w:r>
      </w:del>
    </w:p>
    <w:p w14:paraId="65F0B58A" w14:textId="4B7DD4D4" w:rsidR="00E24265" w:rsidDel="00CB3FDD" w:rsidRDefault="00E24265" w:rsidP="00E24265">
      <w:pPr>
        <w:pStyle w:val="1text"/>
        <w:rPr>
          <w:del w:id="17980" w:author="阿毛" w:date="2021-05-21T17:55:00Z"/>
          <w:rFonts w:ascii="Times New Roman" w:hAnsi="Times New Roman"/>
        </w:rPr>
      </w:pPr>
    </w:p>
    <w:p w14:paraId="5E7152DC" w14:textId="610885B7" w:rsidR="00E24265" w:rsidRPr="003972CE" w:rsidDel="00CB3FDD" w:rsidRDefault="00E24265">
      <w:pPr>
        <w:pStyle w:val="a"/>
        <w:rPr>
          <w:del w:id="17981" w:author="阿毛" w:date="2021-05-21T17:55:00Z"/>
        </w:rPr>
      </w:pPr>
      <w:del w:id="17982" w:author="阿毛" w:date="2021-05-21T17:55:00Z">
        <w:r w:rsidRPr="00615D4B" w:rsidDel="00CB3FDD">
          <w:rPr>
            <w:rFonts w:hint="eastAsia"/>
          </w:rPr>
          <w:delText>輸入</w:delText>
        </w:r>
        <w:r w:rsidRPr="003972CE" w:rsidDel="00CB3FDD">
          <w:delText>畫面資料說明</w:delText>
        </w:r>
      </w:del>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7"/>
        <w:gridCol w:w="1576"/>
        <w:gridCol w:w="1300"/>
        <w:gridCol w:w="1300"/>
        <w:gridCol w:w="1119"/>
        <w:gridCol w:w="623"/>
        <w:gridCol w:w="623"/>
        <w:gridCol w:w="3422"/>
      </w:tblGrid>
      <w:tr w:rsidR="00E24265" w:rsidRPr="00615D4B" w:rsidDel="00CB3FDD" w14:paraId="24CBDF2D" w14:textId="332C9C14" w:rsidTr="005F76AD">
        <w:trPr>
          <w:trHeight w:val="388"/>
          <w:jc w:val="center"/>
          <w:del w:id="17983" w:author="阿毛" w:date="2021-05-21T17:55:00Z"/>
        </w:trPr>
        <w:tc>
          <w:tcPr>
            <w:tcW w:w="219" w:type="pct"/>
            <w:vMerge w:val="restart"/>
          </w:tcPr>
          <w:p w14:paraId="3C84B90F" w14:textId="27EEB73D" w:rsidR="00E24265" w:rsidRPr="00615D4B" w:rsidDel="00CB3FDD" w:rsidRDefault="00E24265" w:rsidP="005F76AD">
            <w:pPr>
              <w:rPr>
                <w:del w:id="17984" w:author="阿毛" w:date="2021-05-21T17:55:00Z"/>
                <w:rFonts w:ascii="標楷體" w:eastAsia="標楷體" w:hAnsi="標楷體"/>
              </w:rPr>
            </w:pPr>
            <w:del w:id="17985" w:author="阿毛" w:date="2021-05-21T17:55:00Z">
              <w:r w:rsidRPr="00615D4B" w:rsidDel="00CB3FDD">
                <w:rPr>
                  <w:rFonts w:ascii="標楷體" w:eastAsia="標楷體" w:hAnsi="標楷體"/>
                </w:rPr>
                <w:delText>序號</w:delText>
              </w:r>
            </w:del>
          </w:p>
        </w:tc>
        <w:tc>
          <w:tcPr>
            <w:tcW w:w="756" w:type="pct"/>
            <w:vMerge w:val="restart"/>
          </w:tcPr>
          <w:p w14:paraId="4ABC46F2" w14:textId="542A5EFC" w:rsidR="00E24265" w:rsidRPr="00615D4B" w:rsidDel="00CB3FDD" w:rsidRDefault="00E24265" w:rsidP="005F76AD">
            <w:pPr>
              <w:rPr>
                <w:del w:id="17986" w:author="阿毛" w:date="2021-05-21T17:55:00Z"/>
                <w:rFonts w:ascii="標楷體" w:eastAsia="標楷體" w:hAnsi="標楷體"/>
              </w:rPr>
            </w:pPr>
            <w:del w:id="17987" w:author="阿毛" w:date="2021-05-21T17:55:00Z">
              <w:r w:rsidRPr="00615D4B" w:rsidDel="00CB3FDD">
                <w:rPr>
                  <w:rFonts w:ascii="標楷體" w:eastAsia="標楷體" w:hAnsi="標楷體"/>
                </w:rPr>
                <w:delText>欄位</w:delText>
              </w:r>
            </w:del>
          </w:p>
        </w:tc>
        <w:tc>
          <w:tcPr>
            <w:tcW w:w="2382" w:type="pct"/>
            <w:gridSpan w:val="5"/>
          </w:tcPr>
          <w:p w14:paraId="33FA8B3B" w14:textId="7F84B27A" w:rsidR="00E24265" w:rsidRPr="00615D4B" w:rsidDel="00CB3FDD" w:rsidRDefault="00E24265" w:rsidP="005F76AD">
            <w:pPr>
              <w:jc w:val="center"/>
              <w:rPr>
                <w:del w:id="17988" w:author="阿毛" w:date="2021-05-21T17:55:00Z"/>
                <w:rFonts w:ascii="標楷體" w:eastAsia="標楷體" w:hAnsi="標楷體"/>
              </w:rPr>
            </w:pPr>
            <w:del w:id="17989" w:author="阿毛" w:date="2021-05-21T17:55:00Z">
              <w:r w:rsidRPr="00615D4B" w:rsidDel="00CB3FDD">
                <w:rPr>
                  <w:rFonts w:ascii="標楷體" w:eastAsia="標楷體" w:hAnsi="標楷體"/>
                </w:rPr>
                <w:delText>說明</w:delText>
              </w:r>
            </w:del>
          </w:p>
        </w:tc>
        <w:tc>
          <w:tcPr>
            <w:tcW w:w="1643" w:type="pct"/>
            <w:vMerge w:val="restart"/>
          </w:tcPr>
          <w:p w14:paraId="2DBC1DB1" w14:textId="7E26D7AA" w:rsidR="00E24265" w:rsidRPr="00615D4B" w:rsidDel="00CB3FDD" w:rsidRDefault="00E24265" w:rsidP="005F76AD">
            <w:pPr>
              <w:rPr>
                <w:del w:id="17990" w:author="阿毛" w:date="2021-05-21T17:55:00Z"/>
                <w:rFonts w:ascii="標楷體" w:eastAsia="標楷體" w:hAnsi="標楷體"/>
              </w:rPr>
            </w:pPr>
            <w:del w:id="17991" w:author="阿毛" w:date="2021-05-21T17:55:00Z">
              <w:r w:rsidRPr="00615D4B" w:rsidDel="00CB3FDD">
                <w:rPr>
                  <w:rFonts w:ascii="標楷體" w:eastAsia="標楷體" w:hAnsi="標楷體"/>
                </w:rPr>
                <w:delText>處理邏輯及注意事項</w:delText>
              </w:r>
            </w:del>
          </w:p>
        </w:tc>
      </w:tr>
      <w:tr w:rsidR="00E24265" w:rsidRPr="00615D4B" w:rsidDel="00CB3FDD" w14:paraId="07B8FEC4" w14:textId="3E668BC1" w:rsidTr="005F76AD">
        <w:trPr>
          <w:trHeight w:val="244"/>
          <w:jc w:val="center"/>
          <w:del w:id="17992" w:author="阿毛" w:date="2021-05-21T17:55:00Z"/>
        </w:trPr>
        <w:tc>
          <w:tcPr>
            <w:tcW w:w="219" w:type="pct"/>
            <w:vMerge/>
          </w:tcPr>
          <w:p w14:paraId="3C3D8CF3" w14:textId="516C86E7" w:rsidR="00E24265" w:rsidRPr="00615D4B" w:rsidDel="00CB3FDD" w:rsidRDefault="00E24265" w:rsidP="005F76AD">
            <w:pPr>
              <w:rPr>
                <w:del w:id="17993" w:author="阿毛" w:date="2021-05-21T17:55:00Z"/>
                <w:rFonts w:ascii="標楷體" w:eastAsia="標楷體" w:hAnsi="標楷體"/>
              </w:rPr>
            </w:pPr>
          </w:p>
        </w:tc>
        <w:tc>
          <w:tcPr>
            <w:tcW w:w="756" w:type="pct"/>
            <w:vMerge/>
          </w:tcPr>
          <w:p w14:paraId="20552AAF" w14:textId="4B802B60" w:rsidR="00E24265" w:rsidRPr="00615D4B" w:rsidDel="00CB3FDD" w:rsidRDefault="00E24265" w:rsidP="005F76AD">
            <w:pPr>
              <w:rPr>
                <w:del w:id="17994" w:author="阿毛" w:date="2021-05-21T17:55:00Z"/>
                <w:rFonts w:ascii="標楷體" w:eastAsia="標楷體" w:hAnsi="標楷體"/>
              </w:rPr>
            </w:pPr>
          </w:p>
        </w:tc>
        <w:tc>
          <w:tcPr>
            <w:tcW w:w="624" w:type="pct"/>
          </w:tcPr>
          <w:p w14:paraId="7E533E55" w14:textId="7DB171FE" w:rsidR="00E24265" w:rsidRPr="00615D4B" w:rsidDel="00CB3FDD" w:rsidRDefault="00E24265" w:rsidP="005F76AD">
            <w:pPr>
              <w:rPr>
                <w:del w:id="17995" w:author="阿毛" w:date="2021-05-21T17:55:00Z"/>
                <w:rFonts w:ascii="標楷體" w:eastAsia="標楷體" w:hAnsi="標楷體"/>
              </w:rPr>
            </w:pPr>
            <w:del w:id="17996" w:author="阿毛" w:date="2021-05-21T17:55:00Z">
              <w:r w:rsidRPr="00615D4B" w:rsidDel="00CB3FDD">
                <w:rPr>
                  <w:rFonts w:ascii="標楷體" w:eastAsia="標楷體" w:hAnsi="標楷體" w:hint="eastAsia"/>
                </w:rPr>
                <w:delText>資料型態長度</w:delText>
              </w:r>
            </w:del>
          </w:p>
        </w:tc>
        <w:tc>
          <w:tcPr>
            <w:tcW w:w="624" w:type="pct"/>
          </w:tcPr>
          <w:p w14:paraId="5A8B3D03" w14:textId="0D8348D5" w:rsidR="00E24265" w:rsidRPr="00615D4B" w:rsidDel="00CB3FDD" w:rsidRDefault="00E24265" w:rsidP="005F76AD">
            <w:pPr>
              <w:rPr>
                <w:del w:id="17997" w:author="阿毛" w:date="2021-05-21T17:55:00Z"/>
                <w:rFonts w:ascii="標楷體" w:eastAsia="標楷體" w:hAnsi="標楷體"/>
              </w:rPr>
            </w:pPr>
            <w:del w:id="17998" w:author="阿毛" w:date="2021-05-21T17:55:00Z">
              <w:r w:rsidRPr="00615D4B" w:rsidDel="00CB3FDD">
                <w:rPr>
                  <w:rFonts w:ascii="標楷體" w:eastAsia="標楷體" w:hAnsi="標楷體"/>
                </w:rPr>
                <w:delText>預設值</w:delText>
              </w:r>
            </w:del>
          </w:p>
        </w:tc>
        <w:tc>
          <w:tcPr>
            <w:tcW w:w="537" w:type="pct"/>
          </w:tcPr>
          <w:p w14:paraId="2AB078ED" w14:textId="5D290DAA" w:rsidR="00E24265" w:rsidRPr="00615D4B" w:rsidDel="00CB3FDD" w:rsidRDefault="00E24265" w:rsidP="005F76AD">
            <w:pPr>
              <w:rPr>
                <w:del w:id="17999" w:author="阿毛" w:date="2021-05-21T17:55:00Z"/>
                <w:rFonts w:ascii="標楷體" w:eastAsia="標楷體" w:hAnsi="標楷體"/>
              </w:rPr>
            </w:pPr>
            <w:del w:id="18000" w:author="阿毛" w:date="2021-05-21T17:55:00Z">
              <w:r w:rsidRPr="00615D4B" w:rsidDel="00CB3FDD">
                <w:rPr>
                  <w:rFonts w:ascii="標楷體" w:eastAsia="標楷體" w:hAnsi="標楷體"/>
                </w:rPr>
                <w:delText>選單內容</w:delText>
              </w:r>
            </w:del>
          </w:p>
        </w:tc>
        <w:tc>
          <w:tcPr>
            <w:tcW w:w="299" w:type="pct"/>
          </w:tcPr>
          <w:p w14:paraId="4F1BF7F6" w14:textId="51C8691A" w:rsidR="00E24265" w:rsidRPr="00615D4B" w:rsidDel="00CB3FDD" w:rsidRDefault="00E24265" w:rsidP="005F76AD">
            <w:pPr>
              <w:rPr>
                <w:del w:id="18001" w:author="阿毛" w:date="2021-05-21T17:55:00Z"/>
                <w:rFonts w:ascii="標楷體" w:eastAsia="標楷體" w:hAnsi="標楷體"/>
              </w:rPr>
            </w:pPr>
            <w:del w:id="18002" w:author="阿毛" w:date="2021-05-21T17:55:00Z">
              <w:r w:rsidRPr="00615D4B" w:rsidDel="00CB3FDD">
                <w:rPr>
                  <w:rFonts w:ascii="標楷體" w:eastAsia="標楷體" w:hAnsi="標楷體"/>
                </w:rPr>
                <w:delText>必填</w:delText>
              </w:r>
            </w:del>
          </w:p>
        </w:tc>
        <w:tc>
          <w:tcPr>
            <w:tcW w:w="299" w:type="pct"/>
          </w:tcPr>
          <w:p w14:paraId="7F04665D" w14:textId="706F0A4A" w:rsidR="00E24265" w:rsidRPr="00615D4B" w:rsidDel="00CB3FDD" w:rsidRDefault="00E24265" w:rsidP="005F76AD">
            <w:pPr>
              <w:rPr>
                <w:del w:id="18003" w:author="阿毛" w:date="2021-05-21T17:55:00Z"/>
                <w:rFonts w:ascii="標楷體" w:eastAsia="標楷體" w:hAnsi="標楷體"/>
              </w:rPr>
            </w:pPr>
            <w:del w:id="18004" w:author="阿毛" w:date="2021-05-21T17:55:00Z">
              <w:r w:rsidRPr="00615D4B" w:rsidDel="00CB3FDD">
                <w:rPr>
                  <w:rFonts w:ascii="標楷體" w:eastAsia="標楷體" w:hAnsi="標楷體"/>
                </w:rPr>
                <w:delText>R/W</w:delText>
              </w:r>
            </w:del>
          </w:p>
        </w:tc>
        <w:tc>
          <w:tcPr>
            <w:tcW w:w="1643" w:type="pct"/>
            <w:vMerge/>
          </w:tcPr>
          <w:p w14:paraId="66D8015B" w14:textId="6EEABD21" w:rsidR="00E24265" w:rsidRPr="00615D4B" w:rsidDel="00CB3FDD" w:rsidRDefault="00E24265" w:rsidP="005F76AD">
            <w:pPr>
              <w:rPr>
                <w:del w:id="18005" w:author="阿毛" w:date="2021-05-21T17:55:00Z"/>
                <w:rFonts w:ascii="標楷體" w:eastAsia="標楷體" w:hAnsi="標楷體"/>
              </w:rPr>
            </w:pPr>
          </w:p>
        </w:tc>
      </w:tr>
      <w:tr w:rsidR="00E24265" w:rsidRPr="00615D4B" w:rsidDel="00CB3FDD" w14:paraId="19878691" w14:textId="765FBBAD" w:rsidTr="005F76AD">
        <w:trPr>
          <w:trHeight w:val="291"/>
          <w:jc w:val="center"/>
          <w:del w:id="18006" w:author="阿毛" w:date="2021-05-21T17:55:00Z"/>
        </w:trPr>
        <w:tc>
          <w:tcPr>
            <w:tcW w:w="219" w:type="pct"/>
          </w:tcPr>
          <w:p w14:paraId="5F125E99" w14:textId="7F0C532F" w:rsidR="00E24265" w:rsidRPr="005E579A" w:rsidDel="00CB3FDD" w:rsidRDefault="00E24265" w:rsidP="005F76AD">
            <w:pPr>
              <w:pStyle w:val="af9"/>
              <w:numPr>
                <w:ilvl w:val="0"/>
                <w:numId w:val="63"/>
              </w:numPr>
              <w:ind w:leftChars="0"/>
              <w:rPr>
                <w:del w:id="18007" w:author="阿毛" w:date="2021-05-21T17:55:00Z"/>
                <w:rFonts w:ascii="標楷體" w:eastAsia="標楷體" w:hAnsi="標楷體"/>
              </w:rPr>
            </w:pPr>
          </w:p>
        </w:tc>
        <w:tc>
          <w:tcPr>
            <w:tcW w:w="756" w:type="pct"/>
          </w:tcPr>
          <w:p w14:paraId="5EC3F2AA" w14:textId="33AD6BAE" w:rsidR="00E24265" w:rsidRPr="00615D4B" w:rsidDel="00CB3FDD" w:rsidRDefault="00E24265" w:rsidP="005F76AD">
            <w:pPr>
              <w:rPr>
                <w:del w:id="18008" w:author="阿毛" w:date="2021-05-21T17:55:00Z"/>
                <w:rFonts w:ascii="標楷體" w:eastAsia="標楷體" w:hAnsi="標楷體"/>
              </w:rPr>
            </w:pPr>
            <w:del w:id="18009" w:author="阿毛" w:date="2021-05-21T17:55:00Z">
              <w:r w:rsidRPr="004431A8" w:rsidDel="00CB3FDD">
                <w:rPr>
                  <w:rFonts w:ascii="標楷體" w:eastAsia="標楷體" w:hAnsi="標楷體" w:hint="eastAsia"/>
                </w:rPr>
                <w:delText>交易代碼</w:delText>
              </w:r>
            </w:del>
          </w:p>
        </w:tc>
        <w:tc>
          <w:tcPr>
            <w:tcW w:w="624" w:type="pct"/>
          </w:tcPr>
          <w:p w14:paraId="1E4150DB" w14:textId="1F08BAE5" w:rsidR="00E24265" w:rsidRPr="00615D4B" w:rsidDel="00CB3FDD" w:rsidRDefault="00E24265" w:rsidP="005F76AD">
            <w:pPr>
              <w:rPr>
                <w:del w:id="18010" w:author="阿毛" w:date="2021-05-21T17:55:00Z"/>
                <w:rFonts w:ascii="標楷體" w:eastAsia="標楷體" w:hAnsi="標楷體"/>
              </w:rPr>
            </w:pPr>
          </w:p>
        </w:tc>
        <w:tc>
          <w:tcPr>
            <w:tcW w:w="624" w:type="pct"/>
          </w:tcPr>
          <w:p w14:paraId="4AC7A704" w14:textId="2CF69E03" w:rsidR="00E24265" w:rsidRPr="00615D4B" w:rsidDel="00CB3FDD" w:rsidRDefault="00E24265" w:rsidP="005F76AD">
            <w:pPr>
              <w:rPr>
                <w:del w:id="18011" w:author="阿毛" w:date="2021-05-21T17:55:00Z"/>
                <w:rFonts w:ascii="標楷體" w:eastAsia="標楷體" w:hAnsi="標楷體"/>
              </w:rPr>
            </w:pPr>
          </w:p>
        </w:tc>
        <w:tc>
          <w:tcPr>
            <w:tcW w:w="537" w:type="pct"/>
          </w:tcPr>
          <w:p w14:paraId="685F2CE7" w14:textId="2836A16C" w:rsidR="00E24265" w:rsidRPr="00615D4B" w:rsidDel="00CB3FDD" w:rsidRDefault="00E24265" w:rsidP="005F76AD">
            <w:pPr>
              <w:rPr>
                <w:del w:id="18012" w:author="阿毛" w:date="2021-05-21T17:55:00Z"/>
                <w:rFonts w:ascii="標楷體" w:eastAsia="標楷體" w:hAnsi="標楷體"/>
              </w:rPr>
            </w:pPr>
            <w:del w:id="18013" w:author="阿毛" w:date="2021-05-21T17:55:00Z">
              <w:r w:rsidDel="00CB3FDD">
                <w:rPr>
                  <w:rFonts w:ascii="標楷體" w:eastAsia="標楷體" w:hAnsi="標楷體" w:hint="eastAsia"/>
                </w:rPr>
                <w:delText>下拉式選單</w:delText>
              </w:r>
            </w:del>
          </w:p>
        </w:tc>
        <w:tc>
          <w:tcPr>
            <w:tcW w:w="299" w:type="pct"/>
          </w:tcPr>
          <w:p w14:paraId="264A7BB4" w14:textId="52DB78CF" w:rsidR="00E24265" w:rsidRPr="00615D4B" w:rsidDel="00CB3FDD" w:rsidRDefault="00E24265" w:rsidP="005F76AD">
            <w:pPr>
              <w:rPr>
                <w:del w:id="18014" w:author="阿毛" w:date="2021-05-21T17:55:00Z"/>
                <w:rFonts w:ascii="標楷體" w:eastAsia="標楷體" w:hAnsi="標楷體"/>
              </w:rPr>
            </w:pPr>
          </w:p>
        </w:tc>
        <w:tc>
          <w:tcPr>
            <w:tcW w:w="299" w:type="pct"/>
          </w:tcPr>
          <w:p w14:paraId="12785D71" w14:textId="48B68F77" w:rsidR="00E24265" w:rsidRPr="00615D4B" w:rsidDel="00CB3FDD" w:rsidRDefault="00E24265" w:rsidP="005F76AD">
            <w:pPr>
              <w:rPr>
                <w:del w:id="18015" w:author="阿毛" w:date="2021-05-21T17:55:00Z"/>
                <w:rFonts w:ascii="標楷體" w:eastAsia="標楷體" w:hAnsi="標楷體"/>
              </w:rPr>
            </w:pPr>
          </w:p>
        </w:tc>
        <w:tc>
          <w:tcPr>
            <w:tcW w:w="1643" w:type="pct"/>
          </w:tcPr>
          <w:p w14:paraId="2EA5829B" w14:textId="172980E6" w:rsidR="00E24265" w:rsidDel="00CB3FDD" w:rsidRDefault="00E24265" w:rsidP="005F76AD">
            <w:pPr>
              <w:rPr>
                <w:del w:id="18016" w:author="阿毛" w:date="2021-05-21T17:55:00Z"/>
                <w:rFonts w:ascii="標楷體" w:eastAsia="標楷體" w:hAnsi="標楷體"/>
              </w:rPr>
            </w:pPr>
            <w:del w:id="18017" w:author="阿毛" w:date="2021-05-21T17:55:00Z">
              <w:r w:rsidRPr="00640359" w:rsidDel="00CB3FDD">
                <w:rPr>
                  <w:rFonts w:ascii="標楷體" w:eastAsia="標楷體" w:hAnsi="標楷體" w:hint="eastAsia"/>
                </w:rPr>
                <w:delText>1:新增</w:delText>
              </w:r>
            </w:del>
          </w:p>
          <w:p w14:paraId="1E9043E3" w14:textId="12FB7A94" w:rsidR="00E24265" w:rsidDel="00CB3FDD" w:rsidRDefault="00E24265" w:rsidP="005F76AD">
            <w:pPr>
              <w:rPr>
                <w:del w:id="18018" w:author="阿毛" w:date="2021-05-21T17:55:00Z"/>
                <w:rFonts w:ascii="標楷體" w:eastAsia="標楷體" w:hAnsi="標楷體"/>
              </w:rPr>
            </w:pPr>
            <w:del w:id="18019" w:author="阿毛" w:date="2021-05-21T17:55:00Z">
              <w:r w:rsidRPr="00640359" w:rsidDel="00CB3FDD">
                <w:rPr>
                  <w:rFonts w:ascii="標楷體" w:eastAsia="標楷體" w:hAnsi="標楷體" w:hint="eastAsia"/>
                </w:rPr>
                <w:delText>2:異動</w:delText>
              </w:r>
            </w:del>
          </w:p>
          <w:p w14:paraId="1F890B32" w14:textId="4EB8C78B" w:rsidR="00E24265" w:rsidDel="00CB3FDD" w:rsidRDefault="00E24265" w:rsidP="005F76AD">
            <w:pPr>
              <w:rPr>
                <w:del w:id="18020" w:author="阿毛" w:date="2021-05-21T17:55:00Z"/>
                <w:rFonts w:ascii="標楷體" w:eastAsia="標楷體" w:hAnsi="標楷體"/>
              </w:rPr>
            </w:pPr>
            <w:del w:id="18021" w:author="阿毛" w:date="2021-05-21T17:55:00Z">
              <w:r w:rsidRPr="00640359" w:rsidDel="00CB3FDD">
                <w:rPr>
                  <w:rFonts w:ascii="標楷體" w:eastAsia="標楷體" w:hAnsi="標楷體" w:hint="eastAsia"/>
                </w:rPr>
                <w:delText>3:補件</w:delText>
              </w:r>
            </w:del>
          </w:p>
          <w:p w14:paraId="677F4BB0" w14:textId="276C0745" w:rsidR="00E24265" w:rsidRPr="00615D4B" w:rsidDel="00CB3FDD" w:rsidRDefault="00E24265" w:rsidP="005F76AD">
            <w:pPr>
              <w:rPr>
                <w:del w:id="18022" w:author="阿毛" w:date="2021-05-21T17:55:00Z"/>
                <w:rFonts w:ascii="標楷體" w:eastAsia="標楷體" w:hAnsi="標楷體"/>
              </w:rPr>
            </w:pPr>
            <w:del w:id="18023" w:author="阿毛" w:date="2021-05-21T17:55:00Z">
              <w:r w:rsidRPr="00640359" w:rsidDel="00CB3FDD">
                <w:rPr>
                  <w:rFonts w:ascii="標楷體" w:eastAsia="標楷體" w:hAnsi="標楷體" w:hint="eastAsia"/>
                </w:rPr>
                <w:delText>4:刪除</w:delText>
              </w:r>
            </w:del>
          </w:p>
        </w:tc>
      </w:tr>
      <w:tr w:rsidR="00E24265" w:rsidRPr="00615D4B" w:rsidDel="00CB3FDD" w14:paraId="6AD72D79" w14:textId="5F17CC67" w:rsidTr="005F76AD">
        <w:trPr>
          <w:trHeight w:val="291"/>
          <w:jc w:val="center"/>
          <w:del w:id="18024" w:author="阿毛" w:date="2021-05-21T17:55:00Z"/>
        </w:trPr>
        <w:tc>
          <w:tcPr>
            <w:tcW w:w="219" w:type="pct"/>
          </w:tcPr>
          <w:p w14:paraId="7F42242A" w14:textId="51AFE557" w:rsidR="00E24265" w:rsidRPr="005E579A" w:rsidDel="00CB3FDD" w:rsidRDefault="00E24265" w:rsidP="005F76AD">
            <w:pPr>
              <w:pStyle w:val="af9"/>
              <w:numPr>
                <w:ilvl w:val="0"/>
                <w:numId w:val="63"/>
              </w:numPr>
              <w:ind w:leftChars="0"/>
              <w:rPr>
                <w:del w:id="18025" w:author="阿毛" w:date="2021-05-21T17:55:00Z"/>
                <w:rFonts w:ascii="標楷體" w:eastAsia="標楷體" w:hAnsi="標楷體"/>
              </w:rPr>
            </w:pPr>
          </w:p>
        </w:tc>
        <w:tc>
          <w:tcPr>
            <w:tcW w:w="756" w:type="pct"/>
          </w:tcPr>
          <w:p w14:paraId="27726801" w14:textId="547AF2E3" w:rsidR="00E24265" w:rsidRPr="00615D4B" w:rsidDel="00CB3FDD" w:rsidRDefault="00E24265" w:rsidP="005F76AD">
            <w:pPr>
              <w:rPr>
                <w:del w:id="18026" w:author="阿毛" w:date="2021-05-21T17:55:00Z"/>
                <w:rFonts w:ascii="標楷體" w:eastAsia="標楷體" w:hAnsi="標楷體"/>
              </w:rPr>
            </w:pPr>
            <w:del w:id="18027" w:author="阿毛" w:date="2021-05-21T17:55:00Z">
              <w:r w:rsidRPr="004431A8" w:rsidDel="00CB3FDD">
                <w:rPr>
                  <w:rFonts w:ascii="標楷體" w:eastAsia="標楷體" w:hAnsi="標楷體" w:hint="eastAsia"/>
                </w:rPr>
                <w:delText>債務人IDN</w:delText>
              </w:r>
            </w:del>
          </w:p>
        </w:tc>
        <w:tc>
          <w:tcPr>
            <w:tcW w:w="624" w:type="pct"/>
          </w:tcPr>
          <w:p w14:paraId="6B0CB4DE" w14:textId="0BC4D246" w:rsidR="00E24265" w:rsidRPr="00615D4B" w:rsidDel="00CB3FDD" w:rsidRDefault="00E24265" w:rsidP="005F76AD">
            <w:pPr>
              <w:rPr>
                <w:del w:id="18028" w:author="阿毛" w:date="2021-05-21T17:55:00Z"/>
                <w:rFonts w:ascii="標楷體" w:eastAsia="標楷體" w:hAnsi="標楷體"/>
              </w:rPr>
            </w:pPr>
          </w:p>
        </w:tc>
        <w:tc>
          <w:tcPr>
            <w:tcW w:w="624" w:type="pct"/>
          </w:tcPr>
          <w:p w14:paraId="6183A5ED" w14:textId="18C378CF" w:rsidR="00E24265" w:rsidRPr="00615D4B" w:rsidDel="00CB3FDD" w:rsidRDefault="00E24265" w:rsidP="005F76AD">
            <w:pPr>
              <w:rPr>
                <w:del w:id="18029" w:author="阿毛" w:date="2021-05-21T17:55:00Z"/>
                <w:rFonts w:ascii="標楷體" w:eastAsia="標楷體" w:hAnsi="標楷體"/>
              </w:rPr>
            </w:pPr>
          </w:p>
        </w:tc>
        <w:tc>
          <w:tcPr>
            <w:tcW w:w="537" w:type="pct"/>
          </w:tcPr>
          <w:p w14:paraId="128169EA" w14:textId="1DFE6B94" w:rsidR="00E24265" w:rsidRPr="00615D4B" w:rsidDel="00CB3FDD" w:rsidRDefault="00E24265" w:rsidP="005F76AD">
            <w:pPr>
              <w:rPr>
                <w:del w:id="18030" w:author="阿毛" w:date="2021-05-21T17:55:00Z"/>
                <w:rFonts w:ascii="標楷體" w:eastAsia="標楷體" w:hAnsi="標楷體"/>
              </w:rPr>
            </w:pPr>
          </w:p>
        </w:tc>
        <w:tc>
          <w:tcPr>
            <w:tcW w:w="299" w:type="pct"/>
          </w:tcPr>
          <w:p w14:paraId="09C8F04E" w14:textId="4471C017" w:rsidR="00E24265" w:rsidRPr="00615D4B" w:rsidDel="00CB3FDD" w:rsidRDefault="00E24265" w:rsidP="005F76AD">
            <w:pPr>
              <w:rPr>
                <w:del w:id="18031" w:author="阿毛" w:date="2021-05-21T17:55:00Z"/>
                <w:rFonts w:ascii="標楷體" w:eastAsia="標楷體" w:hAnsi="標楷體"/>
              </w:rPr>
            </w:pPr>
          </w:p>
        </w:tc>
        <w:tc>
          <w:tcPr>
            <w:tcW w:w="299" w:type="pct"/>
          </w:tcPr>
          <w:p w14:paraId="7CB79FF2" w14:textId="5AE31C74" w:rsidR="00E24265" w:rsidRPr="00615D4B" w:rsidDel="00CB3FDD" w:rsidRDefault="00E24265" w:rsidP="005F76AD">
            <w:pPr>
              <w:rPr>
                <w:del w:id="18032" w:author="阿毛" w:date="2021-05-21T17:55:00Z"/>
                <w:rFonts w:ascii="標楷體" w:eastAsia="標楷體" w:hAnsi="標楷體"/>
              </w:rPr>
            </w:pPr>
          </w:p>
        </w:tc>
        <w:tc>
          <w:tcPr>
            <w:tcW w:w="1643" w:type="pct"/>
          </w:tcPr>
          <w:p w14:paraId="2B800F49" w14:textId="55C76FC5" w:rsidR="00E24265" w:rsidRPr="00615D4B" w:rsidDel="00CB3FDD" w:rsidRDefault="00E24265" w:rsidP="005F76AD">
            <w:pPr>
              <w:rPr>
                <w:del w:id="18033" w:author="阿毛" w:date="2021-05-21T17:55:00Z"/>
                <w:rFonts w:ascii="標楷體" w:eastAsia="標楷體" w:hAnsi="標楷體"/>
              </w:rPr>
            </w:pPr>
          </w:p>
        </w:tc>
      </w:tr>
      <w:tr w:rsidR="00E24265" w:rsidRPr="00615D4B" w:rsidDel="00CB3FDD" w14:paraId="1BFA598D" w14:textId="440DD4A0" w:rsidTr="005F76AD">
        <w:trPr>
          <w:trHeight w:val="291"/>
          <w:jc w:val="center"/>
          <w:del w:id="18034" w:author="阿毛" w:date="2021-05-21T17:55:00Z"/>
        </w:trPr>
        <w:tc>
          <w:tcPr>
            <w:tcW w:w="219" w:type="pct"/>
          </w:tcPr>
          <w:p w14:paraId="5BF85F82" w14:textId="2F098494" w:rsidR="00E24265" w:rsidRPr="005E579A" w:rsidDel="00CB3FDD" w:rsidRDefault="00E24265" w:rsidP="005F76AD">
            <w:pPr>
              <w:pStyle w:val="af9"/>
              <w:numPr>
                <w:ilvl w:val="0"/>
                <w:numId w:val="63"/>
              </w:numPr>
              <w:ind w:leftChars="0"/>
              <w:rPr>
                <w:del w:id="18035" w:author="阿毛" w:date="2021-05-21T17:55:00Z"/>
                <w:rFonts w:ascii="標楷體" w:eastAsia="標楷體" w:hAnsi="標楷體"/>
              </w:rPr>
            </w:pPr>
          </w:p>
        </w:tc>
        <w:tc>
          <w:tcPr>
            <w:tcW w:w="756" w:type="pct"/>
          </w:tcPr>
          <w:p w14:paraId="6274F570" w14:textId="192DADFE" w:rsidR="00E24265" w:rsidRPr="00615D4B" w:rsidDel="00CB3FDD" w:rsidRDefault="00E24265" w:rsidP="005F76AD">
            <w:pPr>
              <w:rPr>
                <w:del w:id="18036" w:author="阿毛" w:date="2021-05-21T17:55:00Z"/>
                <w:rFonts w:ascii="標楷體" w:eastAsia="標楷體" w:hAnsi="標楷體"/>
              </w:rPr>
            </w:pPr>
            <w:del w:id="18037" w:author="阿毛" w:date="2021-05-21T17:55:00Z">
              <w:r w:rsidRPr="004431A8" w:rsidDel="00CB3FDD">
                <w:rPr>
                  <w:rFonts w:ascii="標楷體" w:eastAsia="標楷體" w:hAnsi="標楷體" w:hint="eastAsia"/>
                </w:rPr>
                <w:delText>報送單位代號</w:delText>
              </w:r>
            </w:del>
          </w:p>
        </w:tc>
        <w:tc>
          <w:tcPr>
            <w:tcW w:w="624" w:type="pct"/>
          </w:tcPr>
          <w:p w14:paraId="3BF8A327" w14:textId="0878BAA6" w:rsidR="00E24265" w:rsidRPr="00615D4B" w:rsidDel="00CB3FDD" w:rsidRDefault="00E24265" w:rsidP="005F76AD">
            <w:pPr>
              <w:rPr>
                <w:del w:id="18038" w:author="阿毛" w:date="2021-05-21T17:55:00Z"/>
                <w:rFonts w:ascii="標楷體" w:eastAsia="標楷體" w:hAnsi="標楷體"/>
              </w:rPr>
            </w:pPr>
          </w:p>
        </w:tc>
        <w:tc>
          <w:tcPr>
            <w:tcW w:w="624" w:type="pct"/>
          </w:tcPr>
          <w:p w14:paraId="4C97E45C" w14:textId="1A9D2FD3" w:rsidR="00E24265" w:rsidRPr="00615D4B" w:rsidDel="00CB3FDD" w:rsidRDefault="00E24265" w:rsidP="005F76AD">
            <w:pPr>
              <w:rPr>
                <w:del w:id="18039" w:author="阿毛" w:date="2021-05-21T17:55:00Z"/>
                <w:rFonts w:ascii="標楷體" w:eastAsia="標楷體" w:hAnsi="標楷體"/>
              </w:rPr>
            </w:pPr>
          </w:p>
        </w:tc>
        <w:tc>
          <w:tcPr>
            <w:tcW w:w="537" w:type="pct"/>
          </w:tcPr>
          <w:p w14:paraId="7A208B6A" w14:textId="1B406A00" w:rsidR="00E24265" w:rsidRPr="00615D4B" w:rsidDel="00CB3FDD" w:rsidRDefault="00E24265" w:rsidP="005F76AD">
            <w:pPr>
              <w:rPr>
                <w:del w:id="18040" w:author="阿毛" w:date="2021-05-21T17:55:00Z"/>
                <w:rFonts w:ascii="標楷體" w:eastAsia="標楷體" w:hAnsi="標楷體"/>
              </w:rPr>
            </w:pPr>
          </w:p>
        </w:tc>
        <w:tc>
          <w:tcPr>
            <w:tcW w:w="299" w:type="pct"/>
          </w:tcPr>
          <w:p w14:paraId="4D915439" w14:textId="112F4C42" w:rsidR="00E24265" w:rsidRPr="00615D4B" w:rsidDel="00CB3FDD" w:rsidRDefault="00E24265" w:rsidP="005F76AD">
            <w:pPr>
              <w:rPr>
                <w:del w:id="18041" w:author="阿毛" w:date="2021-05-21T17:55:00Z"/>
                <w:rFonts w:ascii="標楷體" w:eastAsia="標楷體" w:hAnsi="標楷體"/>
              </w:rPr>
            </w:pPr>
          </w:p>
        </w:tc>
        <w:tc>
          <w:tcPr>
            <w:tcW w:w="299" w:type="pct"/>
          </w:tcPr>
          <w:p w14:paraId="5B58EC24" w14:textId="5E8D33AD" w:rsidR="00E24265" w:rsidRPr="00615D4B" w:rsidDel="00CB3FDD" w:rsidRDefault="00E24265" w:rsidP="005F76AD">
            <w:pPr>
              <w:rPr>
                <w:del w:id="18042" w:author="阿毛" w:date="2021-05-21T17:55:00Z"/>
                <w:rFonts w:ascii="標楷體" w:eastAsia="標楷體" w:hAnsi="標楷體"/>
              </w:rPr>
            </w:pPr>
          </w:p>
        </w:tc>
        <w:tc>
          <w:tcPr>
            <w:tcW w:w="1643" w:type="pct"/>
          </w:tcPr>
          <w:p w14:paraId="7D680E52" w14:textId="6A045A6C" w:rsidR="00E24265" w:rsidRPr="00615D4B" w:rsidDel="00CB3FDD" w:rsidRDefault="00E24265" w:rsidP="005F76AD">
            <w:pPr>
              <w:rPr>
                <w:del w:id="18043" w:author="阿毛" w:date="2021-05-21T17:55:00Z"/>
                <w:rFonts w:ascii="標楷體" w:eastAsia="標楷體" w:hAnsi="標楷體"/>
              </w:rPr>
            </w:pPr>
          </w:p>
        </w:tc>
      </w:tr>
      <w:tr w:rsidR="00E24265" w:rsidRPr="00615D4B" w:rsidDel="00CB3FDD" w14:paraId="394E389D" w14:textId="2E859DBA" w:rsidTr="005F76AD">
        <w:trPr>
          <w:trHeight w:val="291"/>
          <w:jc w:val="center"/>
          <w:del w:id="18044" w:author="阿毛" w:date="2021-05-21T17:55:00Z"/>
        </w:trPr>
        <w:tc>
          <w:tcPr>
            <w:tcW w:w="219" w:type="pct"/>
          </w:tcPr>
          <w:p w14:paraId="6E4A3024" w14:textId="61A2CD79" w:rsidR="00E24265" w:rsidRPr="005E579A" w:rsidDel="00CB3FDD" w:rsidRDefault="00E24265" w:rsidP="005F76AD">
            <w:pPr>
              <w:pStyle w:val="af9"/>
              <w:numPr>
                <w:ilvl w:val="0"/>
                <w:numId w:val="63"/>
              </w:numPr>
              <w:ind w:leftChars="0"/>
              <w:rPr>
                <w:del w:id="18045" w:author="阿毛" w:date="2021-05-21T17:55:00Z"/>
                <w:rFonts w:ascii="標楷體" w:eastAsia="標楷體" w:hAnsi="標楷體"/>
              </w:rPr>
            </w:pPr>
          </w:p>
        </w:tc>
        <w:tc>
          <w:tcPr>
            <w:tcW w:w="756" w:type="pct"/>
          </w:tcPr>
          <w:p w14:paraId="2F25BE94" w14:textId="5DE8901D" w:rsidR="00E24265" w:rsidRPr="00615D4B" w:rsidDel="00CB3FDD" w:rsidRDefault="00E24265" w:rsidP="005F76AD">
            <w:pPr>
              <w:rPr>
                <w:del w:id="18046" w:author="阿毛" w:date="2021-05-21T17:55:00Z"/>
                <w:rFonts w:ascii="標楷體" w:eastAsia="標楷體" w:hAnsi="標楷體"/>
              </w:rPr>
            </w:pPr>
            <w:del w:id="18047" w:author="阿毛" w:date="2021-05-21T17:55:00Z">
              <w:r w:rsidRPr="004431A8" w:rsidDel="00CB3FDD">
                <w:rPr>
                  <w:rFonts w:ascii="標楷體" w:eastAsia="標楷體" w:hAnsi="標楷體" w:hint="eastAsia"/>
                </w:rPr>
                <w:delText>調解申請日</w:delText>
              </w:r>
            </w:del>
          </w:p>
        </w:tc>
        <w:tc>
          <w:tcPr>
            <w:tcW w:w="624" w:type="pct"/>
          </w:tcPr>
          <w:p w14:paraId="560D0403" w14:textId="3DED8F0A" w:rsidR="00E24265" w:rsidRPr="00615D4B" w:rsidDel="00CB3FDD" w:rsidRDefault="00E24265" w:rsidP="005F76AD">
            <w:pPr>
              <w:rPr>
                <w:del w:id="18048" w:author="阿毛" w:date="2021-05-21T17:55:00Z"/>
                <w:rFonts w:ascii="標楷體" w:eastAsia="標楷體" w:hAnsi="標楷體"/>
              </w:rPr>
            </w:pPr>
          </w:p>
        </w:tc>
        <w:tc>
          <w:tcPr>
            <w:tcW w:w="624" w:type="pct"/>
          </w:tcPr>
          <w:p w14:paraId="4C5FD589" w14:textId="5D9538B0" w:rsidR="00E24265" w:rsidRPr="00615D4B" w:rsidDel="00CB3FDD" w:rsidRDefault="00E24265" w:rsidP="005F76AD">
            <w:pPr>
              <w:rPr>
                <w:del w:id="18049" w:author="阿毛" w:date="2021-05-21T17:55:00Z"/>
                <w:rFonts w:ascii="標楷體" w:eastAsia="標楷體" w:hAnsi="標楷體"/>
              </w:rPr>
            </w:pPr>
          </w:p>
        </w:tc>
        <w:tc>
          <w:tcPr>
            <w:tcW w:w="537" w:type="pct"/>
          </w:tcPr>
          <w:p w14:paraId="138FB892" w14:textId="40ACB1C5" w:rsidR="00E24265" w:rsidRPr="00615D4B" w:rsidDel="00CB3FDD" w:rsidRDefault="00E24265" w:rsidP="005F76AD">
            <w:pPr>
              <w:rPr>
                <w:del w:id="18050" w:author="阿毛" w:date="2021-05-21T17:55:00Z"/>
                <w:rFonts w:ascii="標楷體" w:eastAsia="標楷體" w:hAnsi="標楷體"/>
              </w:rPr>
            </w:pPr>
          </w:p>
        </w:tc>
        <w:tc>
          <w:tcPr>
            <w:tcW w:w="299" w:type="pct"/>
          </w:tcPr>
          <w:p w14:paraId="0BA87DAD" w14:textId="3C2CB9BE" w:rsidR="00E24265" w:rsidRPr="00615D4B" w:rsidDel="00CB3FDD" w:rsidRDefault="00E24265" w:rsidP="005F76AD">
            <w:pPr>
              <w:rPr>
                <w:del w:id="18051" w:author="阿毛" w:date="2021-05-21T17:55:00Z"/>
                <w:rFonts w:ascii="標楷體" w:eastAsia="標楷體" w:hAnsi="標楷體"/>
              </w:rPr>
            </w:pPr>
          </w:p>
        </w:tc>
        <w:tc>
          <w:tcPr>
            <w:tcW w:w="299" w:type="pct"/>
          </w:tcPr>
          <w:p w14:paraId="59EA1802" w14:textId="1ADE8C70" w:rsidR="00E24265" w:rsidRPr="00615D4B" w:rsidDel="00CB3FDD" w:rsidRDefault="00E24265" w:rsidP="005F76AD">
            <w:pPr>
              <w:rPr>
                <w:del w:id="18052" w:author="阿毛" w:date="2021-05-21T17:55:00Z"/>
                <w:rFonts w:ascii="標楷體" w:eastAsia="標楷體" w:hAnsi="標楷體"/>
              </w:rPr>
            </w:pPr>
          </w:p>
        </w:tc>
        <w:tc>
          <w:tcPr>
            <w:tcW w:w="1643" w:type="pct"/>
          </w:tcPr>
          <w:p w14:paraId="04A7ED7B" w14:textId="66BE5311" w:rsidR="00E24265" w:rsidRPr="00615D4B" w:rsidDel="00CB3FDD" w:rsidRDefault="00E24265" w:rsidP="005F76AD">
            <w:pPr>
              <w:rPr>
                <w:del w:id="18053" w:author="阿毛" w:date="2021-05-21T17:55:00Z"/>
                <w:rFonts w:ascii="標楷體" w:eastAsia="標楷體" w:hAnsi="標楷體"/>
              </w:rPr>
            </w:pPr>
          </w:p>
        </w:tc>
      </w:tr>
      <w:tr w:rsidR="00E24265" w:rsidRPr="00615D4B" w:rsidDel="00CB3FDD" w14:paraId="63C36788" w14:textId="725F75D8" w:rsidTr="005F76AD">
        <w:trPr>
          <w:trHeight w:val="291"/>
          <w:jc w:val="center"/>
          <w:del w:id="18054" w:author="阿毛" w:date="2021-05-21T17:55:00Z"/>
        </w:trPr>
        <w:tc>
          <w:tcPr>
            <w:tcW w:w="219" w:type="pct"/>
          </w:tcPr>
          <w:p w14:paraId="08DEA9F8" w14:textId="5700A749" w:rsidR="00E24265" w:rsidRPr="005E579A" w:rsidDel="00CB3FDD" w:rsidRDefault="00E24265" w:rsidP="005F76AD">
            <w:pPr>
              <w:pStyle w:val="af9"/>
              <w:numPr>
                <w:ilvl w:val="0"/>
                <w:numId w:val="63"/>
              </w:numPr>
              <w:ind w:leftChars="0"/>
              <w:rPr>
                <w:del w:id="18055" w:author="阿毛" w:date="2021-05-21T17:55:00Z"/>
                <w:rFonts w:ascii="標楷體" w:eastAsia="標楷體" w:hAnsi="標楷體"/>
              </w:rPr>
            </w:pPr>
          </w:p>
        </w:tc>
        <w:tc>
          <w:tcPr>
            <w:tcW w:w="756" w:type="pct"/>
          </w:tcPr>
          <w:p w14:paraId="612B34C8" w14:textId="5EB9F9E5" w:rsidR="00E24265" w:rsidRPr="00615D4B" w:rsidDel="00CB3FDD" w:rsidRDefault="00E24265" w:rsidP="005F76AD">
            <w:pPr>
              <w:rPr>
                <w:del w:id="18056" w:author="阿毛" w:date="2021-05-21T17:55:00Z"/>
                <w:rFonts w:ascii="標楷體" w:eastAsia="標楷體" w:hAnsi="標楷體"/>
              </w:rPr>
            </w:pPr>
            <w:del w:id="18057" w:author="阿毛" w:date="2021-05-21T17:55:00Z">
              <w:r w:rsidRPr="004431A8" w:rsidDel="00CB3FDD">
                <w:rPr>
                  <w:rFonts w:ascii="標楷體" w:eastAsia="標楷體" w:hAnsi="標楷體" w:hint="eastAsia"/>
                </w:rPr>
                <w:delText>受理調解機構代號</w:delText>
              </w:r>
            </w:del>
          </w:p>
        </w:tc>
        <w:tc>
          <w:tcPr>
            <w:tcW w:w="624" w:type="pct"/>
          </w:tcPr>
          <w:p w14:paraId="5194C482" w14:textId="1FB4A640" w:rsidR="00E24265" w:rsidRPr="00615D4B" w:rsidDel="00CB3FDD" w:rsidRDefault="00E24265" w:rsidP="005F76AD">
            <w:pPr>
              <w:rPr>
                <w:del w:id="18058" w:author="阿毛" w:date="2021-05-21T17:55:00Z"/>
                <w:rFonts w:ascii="標楷體" w:eastAsia="標楷體" w:hAnsi="標楷體"/>
              </w:rPr>
            </w:pPr>
          </w:p>
        </w:tc>
        <w:tc>
          <w:tcPr>
            <w:tcW w:w="624" w:type="pct"/>
          </w:tcPr>
          <w:p w14:paraId="53437FA0" w14:textId="705AB9D7" w:rsidR="00E24265" w:rsidRPr="00615D4B" w:rsidDel="00CB3FDD" w:rsidRDefault="00E24265" w:rsidP="005F76AD">
            <w:pPr>
              <w:rPr>
                <w:del w:id="18059" w:author="阿毛" w:date="2021-05-21T17:55:00Z"/>
                <w:rFonts w:ascii="標楷體" w:eastAsia="標楷體" w:hAnsi="標楷體"/>
              </w:rPr>
            </w:pPr>
          </w:p>
        </w:tc>
        <w:tc>
          <w:tcPr>
            <w:tcW w:w="537" w:type="pct"/>
          </w:tcPr>
          <w:p w14:paraId="5F83F324" w14:textId="63987014" w:rsidR="00E24265" w:rsidRPr="00615D4B" w:rsidDel="00CB3FDD" w:rsidRDefault="00E24265" w:rsidP="005F76AD">
            <w:pPr>
              <w:rPr>
                <w:del w:id="18060" w:author="阿毛" w:date="2021-05-21T17:55:00Z"/>
                <w:rFonts w:ascii="標楷體" w:eastAsia="標楷體" w:hAnsi="標楷體"/>
              </w:rPr>
            </w:pPr>
          </w:p>
        </w:tc>
        <w:tc>
          <w:tcPr>
            <w:tcW w:w="299" w:type="pct"/>
          </w:tcPr>
          <w:p w14:paraId="641399FF" w14:textId="6A109C95" w:rsidR="00E24265" w:rsidRPr="00615D4B" w:rsidDel="00CB3FDD" w:rsidRDefault="00E24265" w:rsidP="005F76AD">
            <w:pPr>
              <w:rPr>
                <w:del w:id="18061" w:author="阿毛" w:date="2021-05-21T17:55:00Z"/>
                <w:rFonts w:ascii="標楷體" w:eastAsia="標楷體" w:hAnsi="標楷體"/>
              </w:rPr>
            </w:pPr>
          </w:p>
        </w:tc>
        <w:tc>
          <w:tcPr>
            <w:tcW w:w="299" w:type="pct"/>
          </w:tcPr>
          <w:p w14:paraId="5F07B762" w14:textId="1A5400DC" w:rsidR="00E24265" w:rsidRPr="00615D4B" w:rsidDel="00CB3FDD" w:rsidRDefault="00E24265" w:rsidP="005F76AD">
            <w:pPr>
              <w:rPr>
                <w:del w:id="18062" w:author="阿毛" w:date="2021-05-21T17:55:00Z"/>
                <w:rFonts w:ascii="標楷體" w:eastAsia="標楷體" w:hAnsi="標楷體"/>
              </w:rPr>
            </w:pPr>
          </w:p>
        </w:tc>
        <w:tc>
          <w:tcPr>
            <w:tcW w:w="1643" w:type="pct"/>
          </w:tcPr>
          <w:p w14:paraId="46130C15" w14:textId="23B1ADA6" w:rsidR="00E24265" w:rsidRPr="00615D4B" w:rsidDel="00CB3FDD" w:rsidRDefault="00E24265" w:rsidP="005F76AD">
            <w:pPr>
              <w:rPr>
                <w:del w:id="18063" w:author="阿毛" w:date="2021-05-21T17:55:00Z"/>
                <w:rFonts w:ascii="標楷體" w:eastAsia="標楷體" w:hAnsi="標楷體"/>
              </w:rPr>
            </w:pPr>
          </w:p>
        </w:tc>
      </w:tr>
      <w:tr w:rsidR="00E24265" w:rsidRPr="00615D4B" w:rsidDel="00CB3FDD" w14:paraId="3034D6D0" w14:textId="64F78C30" w:rsidTr="005F76AD">
        <w:trPr>
          <w:trHeight w:val="291"/>
          <w:jc w:val="center"/>
          <w:del w:id="18064" w:author="阿毛" w:date="2021-05-21T17:55:00Z"/>
        </w:trPr>
        <w:tc>
          <w:tcPr>
            <w:tcW w:w="219" w:type="pct"/>
          </w:tcPr>
          <w:p w14:paraId="5A67A771" w14:textId="5338D6AE" w:rsidR="00E24265" w:rsidRPr="005E579A" w:rsidDel="00CB3FDD" w:rsidRDefault="00E24265" w:rsidP="005F76AD">
            <w:pPr>
              <w:pStyle w:val="af9"/>
              <w:numPr>
                <w:ilvl w:val="0"/>
                <w:numId w:val="63"/>
              </w:numPr>
              <w:ind w:leftChars="0"/>
              <w:rPr>
                <w:del w:id="18065" w:author="阿毛" w:date="2021-05-21T17:55:00Z"/>
                <w:rFonts w:ascii="標楷體" w:eastAsia="標楷體" w:hAnsi="標楷體"/>
              </w:rPr>
            </w:pPr>
          </w:p>
        </w:tc>
        <w:tc>
          <w:tcPr>
            <w:tcW w:w="756" w:type="pct"/>
          </w:tcPr>
          <w:p w14:paraId="558F8E7D" w14:textId="36F363EA" w:rsidR="00E24265" w:rsidRPr="00615D4B" w:rsidDel="00CB3FDD" w:rsidRDefault="00E24265" w:rsidP="005F76AD">
            <w:pPr>
              <w:rPr>
                <w:del w:id="18066" w:author="阿毛" w:date="2021-05-21T17:55:00Z"/>
                <w:rFonts w:ascii="標楷體" w:eastAsia="標楷體" w:hAnsi="標楷體"/>
              </w:rPr>
            </w:pPr>
            <w:del w:id="18067" w:author="阿毛" w:date="2021-05-21T17:55:00Z">
              <w:r w:rsidRPr="004431A8" w:rsidDel="00CB3FDD">
                <w:rPr>
                  <w:rFonts w:ascii="標楷體" w:eastAsia="標楷體" w:hAnsi="標楷體" w:hint="eastAsia"/>
                </w:rPr>
                <w:delText>債權金融機構代號</w:delText>
              </w:r>
            </w:del>
          </w:p>
        </w:tc>
        <w:tc>
          <w:tcPr>
            <w:tcW w:w="624" w:type="pct"/>
          </w:tcPr>
          <w:p w14:paraId="7F5A3596" w14:textId="324CCB85" w:rsidR="00E24265" w:rsidRPr="00615D4B" w:rsidDel="00CB3FDD" w:rsidRDefault="00E24265" w:rsidP="005F76AD">
            <w:pPr>
              <w:rPr>
                <w:del w:id="18068" w:author="阿毛" w:date="2021-05-21T17:55:00Z"/>
                <w:rFonts w:ascii="標楷體" w:eastAsia="標楷體" w:hAnsi="標楷體"/>
              </w:rPr>
            </w:pPr>
          </w:p>
        </w:tc>
        <w:tc>
          <w:tcPr>
            <w:tcW w:w="624" w:type="pct"/>
          </w:tcPr>
          <w:p w14:paraId="42C6B613" w14:textId="47287A0B" w:rsidR="00E24265" w:rsidRPr="00615D4B" w:rsidDel="00CB3FDD" w:rsidRDefault="00E24265" w:rsidP="005F76AD">
            <w:pPr>
              <w:rPr>
                <w:del w:id="18069" w:author="阿毛" w:date="2021-05-21T17:55:00Z"/>
                <w:rFonts w:ascii="標楷體" w:eastAsia="標楷體" w:hAnsi="標楷體"/>
              </w:rPr>
            </w:pPr>
          </w:p>
        </w:tc>
        <w:tc>
          <w:tcPr>
            <w:tcW w:w="537" w:type="pct"/>
          </w:tcPr>
          <w:p w14:paraId="5C43D709" w14:textId="76DED1D5" w:rsidR="00E24265" w:rsidRPr="00615D4B" w:rsidDel="00CB3FDD" w:rsidRDefault="00E24265" w:rsidP="005F76AD">
            <w:pPr>
              <w:rPr>
                <w:del w:id="18070" w:author="阿毛" w:date="2021-05-21T17:55:00Z"/>
                <w:rFonts w:ascii="標楷體" w:eastAsia="標楷體" w:hAnsi="標楷體"/>
              </w:rPr>
            </w:pPr>
          </w:p>
        </w:tc>
        <w:tc>
          <w:tcPr>
            <w:tcW w:w="299" w:type="pct"/>
          </w:tcPr>
          <w:p w14:paraId="319D4FD5" w14:textId="5D24D06A" w:rsidR="00E24265" w:rsidRPr="00615D4B" w:rsidDel="00CB3FDD" w:rsidRDefault="00E24265" w:rsidP="005F76AD">
            <w:pPr>
              <w:rPr>
                <w:del w:id="18071" w:author="阿毛" w:date="2021-05-21T17:55:00Z"/>
                <w:rFonts w:ascii="標楷體" w:eastAsia="標楷體" w:hAnsi="標楷體"/>
              </w:rPr>
            </w:pPr>
          </w:p>
        </w:tc>
        <w:tc>
          <w:tcPr>
            <w:tcW w:w="299" w:type="pct"/>
          </w:tcPr>
          <w:p w14:paraId="7B0C76DE" w14:textId="685C4C0C" w:rsidR="00E24265" w:rsidRPr="00615D4B" w:rsidDel="00CB3FDD" w:rsidRDefault="00E24265" w:rsidP="005F76AD">
            <w:pPr>
              <w:rPr>
                <w:del w:id="18072" w:author="阿毛" w:date="2021-05-21T17:55:00Z"/>
                <w:rFonts w:ascii="標楷體" w:eastAsia="標楷體" w:hAnsi="標楷體"/>
              </w:rPr>
            </w:pPr>
          </w:p>
        </w:tc>
        <w:tc>
          <w:tcPr>
            <w:tcW w:w="1643" w:type="pct"/>
          </w:tcPr>
          <w:p w14:paraId="28391058" w14:textId="37DE4486" w:rsidR="00E24265" w:rsidRPr="00615D4B" w:rsidDel="00CB3FDD" w:rsidRDefault="00E24265" w:rsidP="005F76AD">
            <w:pPr>
              <w:rPr>
                <w:del w:id="18073" w:author="阿毛" w:date="2021-05-21T17:55:00Z"/>
                <w:rFonts w:ascii="標楷體" w:eastAsia="標楷體" w:hAnsi="標楷體"/>
              </w:rPr>
            </w:pPr>
          </w:p>
        </w:tc>
      </w:tr>
      <w:tr w:rsidR="00E24265" w:rsidRPr="00615D4B" w:rsidDel="00CB3FDD" w14:paraId="482163E3" w14:textId="07232D22" w:rsidTr="005F76AD">
        <w:trPr>
          <w:trHeight w:val="291"/>
          <w:jc w:val="center"/>
          <w:del w:id="18074" w:author="阿毛" w:date="2021-05-21T17:55:00Z"/>
        </w:trPr>
        <w:tc>
          <w:tcPr>
            <w:tcW w:w="219" w:type="pct"/>
          </w:tcPr>
          <w:p w14:paraId="7621B10B" w14:textId="07CA0088" w:rsidR="00E24265" w:rsidRPr="005E579A" w:rsidDel="00CB3FDD" w:rsidRDefault="00E24265" w:rsidP="005F76AD">
            <w:pPr>
              <w:pStyle w:val="af9"/>
              <w:numPr>
                <w:ilvl w:val="0"/>
                <w:numId w:val="63"/>
              </w:numPr>
              <w:ind w:leftChars="0"/>
              <w:rPr>
                <w:del w:id="18075" w:author="阿毛" w:date="2021-05-21T17:55:00Z"/>
                <w:rFonts w:ascii="標楷體" w:eastAsia="標楷體" w:hAnsi="標楷體"/>
              </w:rPr>
            </w:pPr>
          </w:p>
        </w:tc>
        <w:tc>
          <w:tcPr>
            <w:tcW w:w="756" w:type="pct"/>
          </w:tcPr>
          <w:p w14:paraId="0591D7C7" w14:textId="2658F3C2" w:rsidR="00E24265" w:rsidRPr="00615D4B" w:rsidDel="00CB3FDD" w:rsidRDefault="00E24265" w:rsidP="005F76AD">
            <w:pPr>
              <w:rPr>
                <w:del w:id="18076" w:author="阿毛" w:date="2021-05-21T17:55:00Z"/>
                <w:rFonts w:ascii="標楷體" w:eastAsia="標楷體" w:hAnsi="標楷體"/>
              </w:rPr>
            </w:pPr>
            <w:del w:id="18077" w:author="阿毛" w:date="2021-05-21T17:55:00Z">
              <w:r w:rsidRPr="004431A8" w:rsidDel="00CB3FDD">
                <w:rPr>
                  <w:rFonts w:ascii="標楷體" w:eastAsia="標楷體" w:hAnsi="標楷體" w:hint="eastAsia"/>
                </w:rPr>
                <w:delText>簽約金額-本金</w:delText>
              </w:r>
            </w:del>
          </w:p>
        </w:tc>
        <w:tc>
          <w:tcPr>
            <w:tcW w:w="624" w:type="pct"/>
          </w:tcPr>
          <w:p w14:paraId="470FAC9B" w14:textId="3D8C1CFD" w:rsidR="00E24265" w:rsidRPr="00615D4B" w:rsidDel="00CB3FDD" w:rsidRDefault="00E24265" w:rsidP="005F76AD">
            <w:pPr>
              <w:rPr>
                <w:del w:id="18078" w:author="阿毛" w:date="2021-05-21T17:55:00Z"/>
                <w:rFonts w:ascii="標楷體" w:eastAsia="標楷體" w:hAnsi="標楷體"/>
              </w:rPr>
            </w:pPr>
          </w:p>
        </w:tc>
        <w:tc>
          <w:tcPr>
            <w:tcW w:w="624" w:type="pct"/>
          </w:tcPr>
          <w:p w14:paraId="3F5DA2CE" w14:textId="4340E2A3" w:rsidR="00E24265" w:rsidRPr="00615D4B" w:rsidDel="00CB3FDD" w:rsidRDefault="00E24265" w:rsidP="005F76AD">
            <w:pPr>
              <w:rPr>
                <w:del w:id="18079" w:author="阿毛" w:date="2021-05-21T17:55:00Z"/>
                <w:rFonts w:ascii="標楷體" w:eastAsia="標楷體" w:hAnsi="標楷體"/>
              </w:rPr>
            </w:pPr>
          </w:p>
        </w:tc>
        <w:tc>
          <w:tcPr>
            <w:tcW w:w="537" w:type="pct"/>
          </w:tcPr>
          <w:p w14:paraId="063B9347" w14:textId="2B43610E" w:rsidR="00E24265" w:rsidRPr="00615D4B" w:rsidDel="00CB3FDD" w:rsidRDefault="00E24265" w:rsidP="005F76AD">
            <w:pPr>
              <w:rPr>
                <w:del w:id="18080" w:author="阿毛" w:date="2021-05-21T17:55:00Z"/>
                <w:rFonts w:ascii="標楷體" w:eastAsia="標楷體" w:hAnsi="標楷體"/>
              </w:rPr>
            </w:pPr>
          </w:p>
        </w:tc>
        <w:tc>
          <w:tcPr>
            <w:tcW w:w="299" w:type="pct"/>
          </w:tcPr>
          <w:p w14:paraId="368DC77C" w14:textId="52EF27C2" w:rsidR="00E24265" w:rsidRPr="00615D4B" w:rsidDel="00CB3FDD" w:rsidRDefault="00E24265" w:rsidP="005F76AD">
            <w:pPr>
              <w:rPr>
                <w:del w:id="18081" w:author="阿毛" w:date="2021-05-21T17:55:00Z"/>
                <w:rFonts w:ascii="標楷體" w:eastAsia="標楷體" w:hAnsi="標楷體"/>
              </w:rPr>
            </w:pPr>
          </w:p>
        </w:tc>
        <w:tc>
          <w:tcPr>
            <w:tcW w:w="299" w:type="pct"/>
          </w:tcPr>
          <w:p w14:paraId="782ABED4" w14:textId="3BD516DE" w:rsidR="00E24265" w:rsidRPr="00615D4B" w:rsidDel="00CB3FDD" w:rsidRDefault="00E24265" w:rsidP="005F76AD">
            <w:pPr>
              <w:rPr>
                <w:del w:id="18082" w:author="阿毛" w:date="2021-05-21T17:55:00Z"/>
                <w:rFonts w:ascii="標楷體" w:eastAsia="標楷體" w:hAnsi="標楷體"/>
              </w:rPr>
            </w:pPr>
          </w:p>
        </w:tc>
        <w:tc>
          <w:tcPr>
            <w:tcW w:w="1643" w:type="pct"/>
          </w:tcPr>
          <w:p w14:paraId="1AE7C29B" w14:textId="78DB10DF" w:rsidR="00E24265" w:rsidRPr="00615D4B" w:rsidDel="00CB3FDD" w:rsidRDefault="00E24265" w:rsidP="005F76AD">
            <w:pPr>
              <w:rPr>
                <w:del w:id="18083" w:author="阿毛" w:date="2021-05-21T17:55:00Z"/>
                <w:rFonts w:ascii="標楷體" w:eastAsia="標楷體" w:hAnsi="標楷體"/>
              </w:rPr>
            </w:pPr>
          </w:p>
        </w:tc>
      </w:tr>
      <w:tr w:rsidR="00E24265" w:rsidRPr="00615D4B" w:rsidDel="00CB3FDD" w14:paraId="00CAD11A" w14:textId="2AE9B6F8" w:rsidTr="005F76AD">
        <w:trPr>
          <w:trHeight w:val="291"/>
          <w:jc w:val="center"/>
          <w:del w:id="18084" w:author="阿毛" w:date="2021-05-21T17:55:00Z"/>
        </w:trPr>
        <w:tc>
          <w:tcPr>
            <w:tcW w:w="219" w:type="pct"/>
          </w:tcPr>
          <w:p w14:paraId="4401E26B" w14:textId="6B87170A" w:rsidR="00E24265" w:rsidRPr="005E579A" w:rsidDel="00CB3FDD" w:rsidRDefault="00E24265" w:rsidP="005F76AD">
            <w:pPr>
              <w:pStyle w:val="af9"/>
              <w:numPr>
                <w:ilvl w:val="0"/>
                <w:numId w:val="63"/>
              </w:numPr>
              <w:ind w:leftChars="0"/>
              <w:rPr>
                <w:del w:id="18085" w:author="阿毛" w:date="2021-05-21T17:55:00Z"/>
                <w:rFonts w:ascii="標楷體" w:eastAsia="標楷體" w:hAnsi="標楷體"/>
              </w:rPr>
            </w:pPr>
          </w:p>
        </w:tc>
        <w:tc>
          <w:tcPr>
            <w:tcW w:w="756" w:type="pct"/>
          </w:tcPr>
          <w:p w14:paraId="1757EC61" w14:textId="46ECB3A9" w:rsidR="00E24265" w:rsidRPr="00615D4B" w:rsidDel="00CB3FDD" w:rsidRDefault="00E24265" w:rsidP="005F76AD">
            <w:pPr>
              <w:rPr>
                <w:del w:id="18086" w:author="阿毛" w:date="2021-05-21T17:55:00Z"/>
                <w:rFonts w:ascii="標楷體" w:eastAsia="標楷體" w:hAnsi="標楷體"/>
              </w:rPr>
            </w:pPr>
            <w:del w:id="18087" w:author="阿毛" w:date="2021-05-21T17:55:00Z">
              <w:r w:rsidRPr="004431A8" w:rsidDel="00CB3FDD">
                <w:rPr>
                  <w:rFonts w:ascii="標楷體" w:eastAsia="標楷體" w:hAnsi="標楷體" w:hint="eastAsia"/>
                </w:rPr>
                <w:delText>簽約金額-利息、違約金及其他費用</w:delText>
              </w:r>
            </w:del>
          </w:p>
        </w:tc>
        <w:tc>
          <w:tcPr>
            <w:tcW w:w="624" w:type="pct"/>
          </w:tcPr>
          <w:p w14:paraId="2313FFFC" w14:textId="01B546F8" w:rsidR="00E24265" w:rsidRPr="00615D4B" w:rsidDel="00CB3FDD" w:rsidRDefault="00E24265" w:rsidP="005F76AD">
            <w:pPr>
              <w:rPr>
                <w:del w:id="18088" w:author="阿毛" w:date="2021-05-21T17:55:00Z"/>
                <w:rFonts w:ascii="標楷體" w:eastAsia="標楷體" w:hAnsi="標楷體"/>
              </w:rPr>
            </w:pPr>
          </w:p>
        </w:tc>
        <w:tc>
          <w:tcPr>
            <w:tcW w:w="624" w:type="pct"/>
          </w:tcPr>
          <w:p w14:paraId="5150299B" w14:textId="22705324" w:rsidR="00E24265" w:rsidRPr="00615D4B" w:rsidDel="00CB3FDD" w:rsidRDefault="00E24265" w:rsidP="005F76AD">
            <w:pPr>
              <w:rPr>
                <w:del w:id="18089" w:author="阿毛" w:date="2021-05-21T17:55:00Z"/>
                <w:rFonts w:ascii="標楷體" w:eastAsia="標楷體" w:hAnsi="標楷體"/>
              </w:rPr>
            </w:pPr>
          </w:p>
        </w:tc>
        <w:tc>
          <w:tcPr>
            <w:tcW w:w="537" w:type="pct"/>
          </w:tcPr>
          <w:p w14:paraId="0B590EF5" w14:textId="4A3244A7" w:rsidR="00E24265" w:rsidRPr="00615D4B" w:rsidDel="00CB3FDD" w:rsidRDefault="00E24265" w:rsidP="005F76AD">
            <w:pPr>
              <w:rPr>
                <w:del w:id="18090" w:author="阿毛" w:date="2021-05-21T17:55:00Z"/>
                <w:rFonts w:ascii="標楷體" w:eastAsia="標楷體" w:hAnsi="標楷體"/>
              </w:rPr>
            </w:pPr>
          </w:p>
        </w:tc>
        <w:tc>
          <w:tcPr>
            <w:tcW w:w="299" w:type="pct"/>
          </w:tcPr>
          <w:p w14:paraId="729F72D7" w14:textId="05808A78" w:rsidR="00E24265" w:rsidRPr="00615D4B" w:rsidDel="00CB3FDD" w:rsidRDefault="00E24265" w:rsidP="005F76AD">
            <w:pPr>
              <w:rPr>
                <w:del w:id="18091" w:author="阿毛" w:date="2021-05-21T17:55:00Z"/>
                <w:rFonts w:ascii="標楷體" w:eastAsia="標楷體" w:hAnsi="標楷體"/>
              </w:rPr>
            </w:pPr>
          </w:p>
        </w:tc>
        <w:tc>
          <w:tcPr>
            <w:tcW w:w="299" w:type="pct"/>
          </w:tcPr>
          <w:p w14:paraId="6A0597E4" w14:textId="2F4CE23B" w:rsidR="00E24265" w:rsidRPr="00615D4B" w:rsidDel="00CB3FDD" w:rsidRDefault="00E24265" w:rsidP="005F76AD">
            <w:pPr>
              <w:rPr>
                <w:del w:id="18092" w:author="阿毛" w:date="2021-05-21T17:55:00Z"/>
                <w:rFonts w:ascii="標楷體" w:eastAsia="標楷體" w:hAnsi="標楷體"/>
              </w:rPr>
            </w:pPr>
          </w:p>
        </w:tc>
        <w:tc>
          <w:tcPr>
            <w:tcW w:w="1643" w:type="pct"/>
          </w:tcPr>
          <w:p w14:paraId="73A0F458" w14:textId="338FB399" w:rsidR="00E24265" w:rsidRPr="00615D4B" w:rsidDel="00CB3FDD" w:rsidRDefault="00E24265" w:rsidP="005F76AD">
            <w:pPr>
              <w:rPr>
                <w:del w:id="18093" w:author="阿毛" w:date="2021-05-21T17:55:00Z"/>
                <w:rFonts w:ascii="標楷體" w:eastAsia="標楷體" w:hAnsi="標楷體"/>
              </w:rPr>
            </w:pPr>
          </w:p>
        </w:tc>
      </w:tr>
      <w:tr w:rsidR="00E24265" w:rsidRPr="00615D4B" w:rsidDel="00CB3FDD" w14:paraId="0707B20E" w14:textId="339FBE3A" w:rsidTr="005F76AD">
        <w:trPr>
          <w:trHeight w:val="291"/>
          <w:jc w:val="center"/>
          <w:del w:id="18094" w:author="阿毛" w:date="2021-05-21T17:55:00Z"/>
        </w:trPr>
        <w:tc>
          <w:tcPr>
            <w:tcW w:w="219" w:type="pct"/>
          </w:tcPr>
          <w:p w14:paraId="7FC4931B" w14:textId="631D1F62" w:rsidR="00E24265" w:rsidRPr="005E579A" w:rsidDel="00CB3FDD" w:rsidRDefault="00E24265" w:rsidP="005F76AD">
            <w:pPr>
              <w:pStyle w:val="af9"/>
              <w:numPr>
                <w:ilvl w:val="0"/>
                <w:numId w:val="63"/>
              </w:numPr>
              <w:ind w:leftChars="0"/>
              <w:rPr>
                <w:del w:id="18095" w:author="阿毛" w:date="2021-05-21T17:55:00Z"/>
                <w:rFonts w:ascii="標楷體" w:eastAsia="標楷體" w:hAnsi="標楷體"/>
              </w:rPr>
            </w:pPr>
          </w:p>
        </w:tc>
        <w:tc>
          <w:tcPr>
            <w:tcW w:w="756" w:type="pct"/>
          </w:tcPr>
          <w:p w14:paraId="334C69A6" w14:textId="00B8943F" w:rsidR="00E24265" w:rsidRPr="00615D4B" w:rsidDel="00CB3FDD" w:rsidRDefault="00E24265" w:rsidP="005F76AD">
            <w:pPr>
              <w:rPr>
                <w:del w:id="18096" w:author="阿毛" w:date="2021-05-21T17:55:00Z"/>
                <w:rFonts w:ascii="標楷體" w:eastAsia="標楷體" w:hAnsi="標楷體"/>
              </w:rPr>
            </w:pPr>
            <w:del w:id="18097" w:author="阿毛" w:date="2021-05-21T17:55:00Z">
              <w:r w:rsidRPr="004431A8" w:rsidDel="00CB3FDD">
                <w:rPr>
                  <w:rFonts w:ascii="標楷體" w:eastAsia="標楷體" w:hAnsi="標楷體" w:hint="eastAsia"/>
                </w:rPr>
                <w:delText>債權比例</w:delText>
              </w:r>
            </w:del>
          </w:p>
        </w:tc>
        <w:tc>
          <w:tcPr>
            <w:tcW w:w="624" w:type="pct"/>
          </w:tcPr>
          <w:p w14:paraId="157DC778" w14:textId="441BF673" w:rsidR="00E24265" w:rsidRPr="00615D4B" w:rsidDel="00CB3FDD" w:rsidRDefault="00E24265" w:rsidP="005F76AD">
            <w:pPr>
              <w:rPr>
                <w:del w:id="18098" w:author="阿毛" w:date="2021-05-21T17:55:00Z"/>
                <w:rFonts w:ascii="標楷體" w:eastAsia="標楷體" w:hAnsi="標楷體"/>
              </w:rPr>
            </w:pPr>
          </w:p>
        </w:tc>
        <w:tc>
          <w:tcPr>
            <w:tcW w:w="624" w:type="pct"/>
          </w:tcPr>
          <w:p w14:paraId="155A08FC" w14:textId="7FCA7124" w:rsidR="00E24265" w:rsidRPr="00615D4B" w:rsidDel="00CB3FDD" w:rsidRDefault="00E24265" w:rsidP="005F76AD">
            <w:pPr>
              <w:rPr>
                <w:del w:id="18099" w:author="阿毛" w:date="2021-05-21T17:55:00Z"/>
                <w:rFonts w:ascii="標楷體" w:eastAsia="標楷體" w:hAnsi="標楷體"/>
              </w:rPr>
            </w:pPr>
          </w:p>
        </w:tc>
        <w:tc>
          <w:tcPr>
            <w:tcW w:w="537" w:type="pct"/>
          </w:tcPr>
          <w:p w14:paraId="3A175C7A" w14:textId="146375CE" w:rsidR="00E24265" w:rsidRPr="00615D4B" w:rsidDel="00CB3FDD" w:rsidRDefault="00E24265" w:rsidP="005F76AD">
            <w:pPr>
              <w:rPr>
                <w:del w:id="18100" w:author="阿毛" w:date="2021-05-21T17:55:00Z"/>
                <w:rFonts w:ascii="標楷體" w:eastAsia="標楷體" w:hAnsi="標楷體"/>
              </w:rPr>
            </w:pPr>
          </w:p>
        </w:tc>
        <w:tc>
          <w:tcPr>
            <w:tcW w:w="299" w:type="pct"/>
          </w:tcPr>
          <w:p w14:paraId="2D437F40" w14:textId="46AB1FE6" w:rsidR="00E24265" w:rsidRPr="00615D4B" w:rsidDel="00CB3FDD" w:rsidRDefault="00E24265" w:rsidP="005F76AD">
            <w:pPr>
              <w:rPr>
                <w:del w:id="18101" w:author="阿毛" w:date="2021-05-21T17:55:00Z"/>
                <w:rFonts w:ascii="標楷體" w:eastAsia="標楷體" w:hAnsi="標楷體"/>
              </w:rPr>
            </w:pPr>
          </w:p>
        </w:tc>
        <w:tc>
          <w:tcPr>
            <w:tcW w:w="299" w:type="pct"/>
          </w:tcPr>
          <w:p w14:paraId="1175864E" w14:textId="2DF3A002" w:rsidR="00E24265" w:rsidRPr="00615D4B" w:rsidDel="00CB3FDD" w:rsidRDefault="00E24265" w:rsidP="005F76AD">
            <w:pPr>
              <w:rPr>
                <w:del w:id="18102" w:author="阿毛" w:date="2021-05-21T17:55:00Z"/>
                <w:rFonts w:ascii="標楷體" w:eastAsia="標楷體" w:hAnsi="標楷體"/>
              </w:rPr>
            </w:pPr>
          </w:p>
        </w:tc>
        <w:tc>
          <w:tcPr>
            <w:tcW w:w="1643" w:type="pct"/>
          </w:tcPr>
          <w:p w14:paraId="64AE1FD2" w14:textId="764E4451" w:rsidR="00E24265" w:rsidRPr="00615D4B" w:rsidDel="00CB3FDD" w:rsidRDefault="00E24265" w:rsidP="005F76AD">
            <w:pPr>
              <w:rPr>
                <w:del w:id="18103" w:author="阿毛" w:date="2021-05-21T17:55:00Z"/>
                <w:rFonts w:ascii="標楷體" w:eastAsia="標楷體" w:hAnsi="標楷體"/>
              </w:rPr>
            </w:pPr>
          </w:p>
        </w:tc>
      </w:tr>
      <w:tr w:rsidR="00E24265" w:rsidRPr="00615D4B" w:rsidDel="00CB3FDD" w14:paraId="48F30D4C" w14:textId="66C01BAE" w:rsidTr="005F76AD">
        <w:trPr>
          <w:trHeight w:val="291"/>
          <w:jc w:val="center"/>
          <w:del w:id="18104" w:author="阿毛" w:date="2021-05-21T17:55:00Z"/>
        </w:trPr>
        <w:tc>
          <w:tcPr>
            <w:tcW w:w="219" w:type="pct"/>
          </w:tcPr>
          <w:p w14:paraId="4D4672BD" w14:textId="12519901" w:rsidR="00E24265" w:rsidRPr="005E579A" w:rsidDel="00CB3FDD" w:rsidRDefault="00E24265" w:rsidP="005F76AD">
            <w:pPr>
              <w:pStyle w:val="af9"/>
              <w:numPr>
                <w:ilvl w:val="0"/>
                <w:numId w:val="63"/>
              </w:numPr>
              <w:ind w:leftChars="0"/>
              <w:rPr>
                <w:del w:id="18105" w:author="阿毛" w:date="2021-05-21T17:55:00Z"/>
                <w:rFonts w:ascii="標楷體" w:eastAsia="標楷體" w:hAnsi="標楷體"/>
              </w:rPr>
            </w:pPr>
          </w:p>
        </w:tc>
        <w:tc>
          <w:tcPr>
            <w:tcW w:w="756" w:type="pct"/>
          </w:tcPr>
          <w:p w14:paraId="22ACAA95" w14:textId="20670502" w:rsidR="00E24265" w:rsidRPr="00615D4B" w:rsidDel="00CB3FDD" w:rsidRDefault="00E24265" w:rsidP="005F76AD">
            <w:pPr>
              <w:rPr>
                <w:del w:id="18106" w:author="阿毛" w:date="2021-05-21T17:55:00Z"/>
                <w:rFonts w:ascii="標楷體" w:eastAsia="標楷體" w:hAnsi="標楷體"/>
              </w:rPr>
            </w:pPr>
            <w:del w:id="18107" w:author="阿毛" w:date="2021-05-21T17:55:00Z">
              <w:r w:rsidRPr="004431A8" w:rsidDel="00CB3FDD">
                <w:rPr>
                  <w:rFonts w:ascii="標楷體" w:eastAsia="標楷體" w:hAnsi="標楷體" w:hint="eastAsia"/>
                </w:rPr>
                <w:delText>每月清償金額</w:delText>
              </w:r>
            </w:del>
          </w:p>
        </w:tc>
        <w:tc>
          <w:tcPr>
            <w:tcW w:w="624" w:type="pct"/>
          </w:tcPr>
          <w:p w14:paraId="5518DB83" w14:textId="2B37EE0D" w:rsidR="00E24265" w:rsidRPr="00615D4B" w:rsidDel="00CB3FDD" w:rsidRDefault="00E24265" w:rsidP="005F76AD">
            <w:pPr>
              <w:rPr>
                <w:del w:id="18108" w:author="阿毛" w:date="2021-05-21T17:55:00Z"/>
                <w:rFonts w:ascii="標楷體" w:eastAsia="標楷體" w:hAnsi="標楷體"/>
              </w:rPr>
            </w:pPr>
          </w:p>
        </w:tc>
        <w:tc>
          <w:tcPr>
            <w:tcW w:w="624" w:type="pct"/>
          </w:tcPr>
          <w:p w14:paraId="35AA1213" w14:textId="1BB437C6" w:rsidR="00E24265" w:rsidRPr="00615D4B" w:rsidDel="00CB3FDD" w:rsidRDefault="00E24265" w:rsidP="005F76AD">
            <w:pPr>
              <w:rPr>
                <w:del w:id="18109" w:author="阿毛" w:date="2021-05-21T17:55:00Z"/>
                <w:rFonts w:ascii="標楷體" w:eastAsia="標楷體" w:hAnsi="標楷體"/>
              </w:rPr>
            </w:pPr>
          </w:p>
        </w:tc>
        <w:tc>
          <w:tcPr>
            <w:tcW w:w="537" w:type="pct"/>
          </w:tcPr>
          <w:p w14:paraId="58842271" w14:textId="6BCC729B" w:rsidR="00E24265" w:rsidRPr="00615D4B" w:rsidDel="00CB3FDD" w:rsidRDefault="00E24265" w:rsidP="005F76AD">
            <w:pPr>
              <w:rPr>
                <w:del w:id="18110" w:author="阿毛" w:date="2021-05-21T17:55:00Z"/>
                <w:rFonts w:ascii="標楷體" w:eastAsia="標楷體" w:hAnsi="標楷體"/>
              </w:rPr>
            </w:pPr>
          </w:p>
        </w:tc>
        <w:tc>
          <w:tcPr>
            <w:tcW w:w="299" w:type="pct"/>
          </w:tcPr>
          <w:p w14:paraId="602A2416" w14:textId="1D558FAF" w:rsidR="00E24265" w:rsidRPr="00615D4B" w:rsidDel="00CB3FDD" w:rsidRDefault="00E24265" w:rsidP="005F76AD">
            <w:pPr>
              <w:rPr>
                <w:del w:id="18111" w:author="阿毛" w:date="2021-05-21T17:55:00Z"/>
                <w:rFonts w:ascii="標楷體" w:eastAsia="標楷體" w:hAnsi="標楷體"/>
              </w:rPr>
            </w:pPr>
          </w:p>
        </w:tc>
        <w:tc>
          <w:tcPr>
            <w:tcW w:w="299" w:type="pct"/>
          </w:tcPr>
          <w:p w14:paraId="4BB7546E" w14:textId="7675EB49" w:rsidR="00E24265" w:rsidRPr="00615D4B" w:rsidDel="00CB3FDD" w:rsidRDefault="00E24265" w:rsidP="005F76AD">
            <w:pPr>
              <w:rPr>
                <w:del w:id="18112" w:author="阿毛" w:date="2021-05-21T17:55:00Z"/>
                <w:rFonts w:ascii="標楷體" w:eastAsia="標楷體" w:hAnsi="標楷體"/>
              </w:rPr>
            </w:pPr>
          </w:p>
        </w:tc>
        <w:tc>
          <w:tcPr>
            <w:tcW w:w="1643" w:type="pct"/>
          </w:tcPr>
          <w:p w14:paraId="532EE424" w14:textId="24D050FF" w:rsidR="00E24265" w:rsidRPr="00615D4B" w:rsidDel="00CB3FDD" w:rsidRDefault="00E24265" w:rsidP="005F76AD">
            <w:pPr>
              <w:rPr>
                <w:del w:id="18113" w:author="阿毛" w:date="2021-05-21T17:55:00Z"/>
                <w:rFonts w:ascii="標楷體" w:eastAsia="標楷體" w:hAnsi="標楷體"/>
              </w:rPr>
            </w:pPr>
          </w:p>
        </w:tc>
      </w:tr>
      <w:tr w:rsidR="00E24265" w:rsidRPr="00615D4B" w:rsidDel="00CB3FDD" w14:paraId="3A6474C0" w14:textId="344C97DA" w:rsidTr="005F76AD">
        <w:trPr>
          <w:trHeight w:val="291"/>
          <w:jc w:val="center"/>
          <w:del w:id="18114" w:author="阿毛" w:date="2021-05-21T17:55:00Z"/>
        </w:trPr>
        <w:tc>
          <w:tcPr>
            <w:tcW w:w="219" w:type="pct"/>
          </w:tcPr>
          <w:p w14:paraId="2F51FCBE" w14:textId="72F2C244" w:rsidR="00E24265" w:rsidRPr="005E579A" w:rsidDel="00CB3FDD" w:rsidRDefault="00E24265" w:rsidP="005F76AD">
            <w:pPr>
              <w:pStyle w:val="af9"/>
              <w:numPr>
                <w:ilvl w:val="0"/>
                <w:numId w:val="63"/>
              </w:numPr>
              <w:ind w:leftChars="0"/>
              <w:rPr>
                <w:del w:id="18115" w:author="阿毛" w:date="2021-05-21T17:55:00Z"/>
                <w:rFonts w:ascii="標楷體" w:eastAsia="標楷體" w:hAnsi="標楷體"/>
              </w:rPr>
            </w:pPr>
          </w:p>
        </w:tc>
        <w:tc>
          <w:tcPr>
            <w:tcW w:w="756" w:type="pct"/>
          </w:tcPr>
          <w:p w14:paraId="7759E095" w14:textId="76B54DD3" w:rsidR="00E24265" w:rsidRPr="00615D4B" w:rsidDel="00CB3FDD" w:rsidRDefault="00E24265" w:rsidP="005F76AD">
            <w:pPr>
              <w:rPr>
                <w:del w:id="18116" w:author="阿毛" w:date="2021-05-21T17:55:00Z"/>
                <w:rFonts w:ascii="標楷體" w:eastAsia="標楷體" w:hAnsi="標楷體"/>
              </w:rPr>
            </w:pPr>
            <w:del w:id="18117" w:author="阿毛" w:date="2021-05-21T17:55:00Z">
              <w:r w:rsidRPr="004431A8" w:rsidDel="00CB3FDD">
                <w:rPr>
                  <w:rFonts w:ascii="標楷體" w:eastAsia="標楷體" w:hAnsi="標楷體" w:hint="eastAsia"/>
                </w:rPr>
                <w:delText>轉JCIC文字檔日期</w:delText>
              </w:r>
            </w:del>
          </w:p>
        </w:tc>
        <w:tc>
          <w:tcPr>
            <w:tcW w:w="624" w:type="pct"/>
          </w:tcPr>
          <w:p w14:paraId="4E09B2FB" w14:textId="24779A7B" w:rsidR="00E24265" w:rsidRPr="00615D4B" w:rsidDel="00CB3FDD" w:rsidRDefault="00E24265" w:rsidP="005F76AD">
            <w:pPr>
              <w:rPr>
                <w:del w:id="18118" w:author="阿毛" w:date="2021-05-21T17:55:00Z"/>
                <w:rFonts w:ascii="標楷體" w:eastAsia="標楷體" w:hAnsi="標楷體"/>
              </w:rPr>
            </w:pPr>
          </w:p>
        </w:tc>
        <w:tc>
          <w:tcPr>
            <w:tcW w:w="624" w:type="pct"/>
          </w:tcPr>
          <w:p w14:paraId="652434F4" w14:textId="1B6E19DB" w:rsidR="00E24265" w:rsidRPr="00615D4B" w:rsidDel="00CB3FDD" w:rsidRDefault="00E24265" w:rsidP="005F76AD">
            <w:pPr>
              <w:rPr>
                <w:del w:id="18119" w:author="阿毛" w:date="2021-05-21T17:55:00Z"/>
                <w:rFonts w:ascii="標楷體" w:eastAsia="標楷體" w:hAnsi="標楷體"/>
              </w:rPr>
            </w:pPr>
          </w:p>
        </w:tc>
        <w:tc>
          <w:tcPr>
            <w:tcW w:w="537" w:type="pct"/>
          </w:tcPr>
          <w:p w14:paraId="39105274" w14:textId="69E2B0BC" w:rsidR="00E24265" w:rsidRPr="00615D4B" w:rsidDel="00CB3FDD" w:rsidRDefault="00E24265" w:rsidP="005F76AD">
            <w:pPr>
              <w:rPr>
                <w:del w:id="18120" w:author="阿毛" w:date="2021-05-21T17:55:00Z"/>
                <w:rFonts w:ascii="標楷體" w:eastAsia="標楷體" w:hAnsi="標楷體"/>
              </w:rPr>
            </w:pPr>
          </w:p>
        </w:tc>
        <w:tc>
          <w:tcPr>
            <w:tcW w:w="299" w:type="pct"/>
          </w:tcPr>
          <w:p w14:paraId="4237EF80" w14:textId="38A315C2" w:rsidR="00E24265" w:rsidRPr="00615D4B" w:rsidDel="00CB3FDD" w:rsidRDefault="00E24265" w:rsidP="005F76AD">
            <w:pPr>
              <w:rPr>
                <w:del w:id="18121" w:author="阿毛" w:date="2021-05-21T17:55:00Z"/>
                <w:rFonts w:ascii="標楷體" w:eastAsia="標楷體" w:hAnsi="標楷體"/>
              </w:rPr>
            </w:pPr>
          </w:p>
        </w:tc>
        <w:tc>
          <w:tcPr>
            <w:tcW w:w="299" w:type="pct"/>
          </w:tcPr>
          <w:p w14:paraId="76EBE6A6" w14:textId="638677CF" w:rsidR="00E24265" w:rsidRPr="00615D4B" w:rsidDel="00CB3FDD" w:rsidRDefault="00E24265" w:rsidP="005F76AD">
            <w:pPr>
              <w:rPr>
                <w:del w:id="18122" w:author="阿毛" w:date="2021-05-21T17:55:00Z"/>
                <w:rFonts w:ascii="標楷體" w:eastAsia="標楷體" w:hAnsi="標楷體"/>
              </w:rPr>
            </w:pPr>
          </w:p>
        </w:tc>
        <w:tc>
          <w:tcPr>
            <w:tcW w:w="1643" w:type="pct"/>
          </w:tcPr>
          <w:p w14:paraId="52FC76C0" w14:textId="38AF3337" w:rsidR="00E24265" w:rsidRPr="00615D4B" w:rsidDel="00CB3FDD" w:rsidRDefault="00E24265" w:rsidP="005F76AD">
            <w:pPr>
              <w:rPr>
                <w:del w:id="18123" w:author="阿毛" w:date="2021-05-21T17:55:00Z"/>
                <w:rFonts w:ascii="標楷體" w:eastAsia="標楷體" w:hAnsi="標楷體"/>
              </w:rPr>
            </w:pPr>
          </w:p>
        </w:tc>
      </w:tr>
    </w:tbl>
    <w:p w14:paraId="3ADFAACA" w14:textId="796A5BFC" w:rsidR="00E24265" w:rsidDel="00CB3FDD" w:rsidRDefault="00E24265" w:rsidP="00F62379">
      <w:pPr>
        <w:pStyle w:val="42"/>
        <w:spacing w:after="72"/>
        <w:ind w:leftChars="0" w:left="0"/>
        <w:rPr>
          <w:del w:id="18124" w:author="阿毛" w:date="2021-05-21T17:55:00Z"/>
          <w:rFonts w:hAnsi="標楷體"/>
        </w:rPr>
      </w:pPr>
    </w:p>
    <w:p w14:paraId="31A7D456" w14:textId="441D42D8" w:rsidR="00E24265" w:rsidDel="00CB3FDD" w:rsidRDefault="00E24265">
      <w:pPr>
        <w:widowControl/>
        <w:rPr>
          <w:del w:id="18125" w:author="阿毛" w:date="2021-05-21T17:55:00Z"/>
          <w:rFonts w:ascii="Arial" w:eastAsia="標楷體" w:hAnsi="標楷體" w:cs="標楷體"/>
          <w:kern w:val="0"/>
          <w:szCs w:val="28"/>
        </w:rPr>
      </w:pPr>
      <w:del w:id="18126" w:author="阿毛" w:date="2021-05-21T17:55:00Z">
        <w:r w:rsidDel="00CB3FDD">
          <w:rPr>
            <w:rFonts w:hAnsi="標楷體"/>
          </w:rPr>
          <w:br w:type="page"/>
        </w:r>
      </w:del>
    </w:p>
    <w:p w14:paraId="0E89AFA0" w14:textId="4F819C1A" w:rsidR="00E24265" w:rsidRPr="00A03472" w:rsidDel="00CB3FDD" w:rsidRDefault="00E24265">
      <w:pPr>
        <w:pStyle w:val="3"/>
        <w:numPr>
          <w:ilvl w:val="2"/>
          <w:numId w:val="121"/>
        </w:numPr>
        <w:rPr>
          <w:del w:id="18127" w:author="阿毛" w:date="2021-05-21T17:55:00Z"/>
          <w:rFonts w:ascii="標楷體" w:hAnsi="標楷體"/>
        </w:rPr>
        <w:pPrChange w:id="18128" w:author="智誠 楊" w:date="2021-05-10T09:54:00Z">
          <w:pPr>
            <w:pStyle w:val="3"/>
            <w:numPr>
              <w:ilvl w:val="2"/>
              <w:numId w:val="1"/>
            </w:numPr>
            <w:ind w:left="1247" w:hanging="680"/>
          </w:pPr>
        </w:pPrChange>
      </w:pPr>
      <w:del w:id="18129" w:author="阿毛" w:date="2021-05-21T17:55:00Z">
        <w:r w:rsidDel="00CB3FDD">
          <w:rPr>
            <w:rFonts w:ascii="標楷體" w:hAnsi="標楷體"/>
          </w:rPr>
          <w:delText>L</w:delText>
        </w:r>
        <w:r w:rsidDel="00CB3FDD">
          <w:rPr>
            <w:rFonts w:ascii="標楷體" w:hAnsi="標楷體" w:hint="eastAsia"/>
          </w:rPr>
          <w:delText>8335</w:delText>
        </w:r>
        <w:r w:rsidRPr="0041785D" w:rsidDel="00CB3FDD">
          <w:rPr>
            <w:rFonts w:ascii="標楷體" w:hAnsi="標楷體" w:hint="eastAsia"/>
          </w:rPr>
          <w:delText>前置調解債務人繳款資料</w:delText>
        </w:r>
      </w:del>
    </w:p>
    <w:p w14:paraId="5323526F" w14:textId="6BF292A6" w:rsidR="00E24265" w:rsidRPr="003972CE" w:rsidDel="00CB3FDD" w:rsidRDefault="00E24265">
      <w:pPr>
        <w:pStyle w:val="a"/>
        <w:rPr>
          <w:del w:id="18130" w:author="阿毛" w:date="2021-05-21T17:55:00Z"/>
        </w:rPr>
      </w:pPr>
      <w:del w:id="18131" w:author="阿毛" w:date="2021-05-21T17:55:00Z">
        <w:r w:rsidRPr="00615D4B" w:rsidDel="00CB3FDD">
          <w:delText>功能說明</w:delText>
        </w:r>
      </w:del>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E24265" w:rsidRPr="00615D4B" w:rsidDel="00CB3FDD" w14:paraId="08365EDF" w14:textId="22F7FF84" w:rsidTr="005F76AD">
        <w:trPr>
          <w:trHeight w:val="277"/>
          <w:del w:id="18132" w:author="阿毛" w:date="2021-05-21T17:55:00Z"/>
        </w:trPr>
        <w:tc>
          <w:tcPr>
            <w:tcW w:w="1548" w:type="dxa"/>
            <w:tcBorders>
              <w:top w:val="single" w:sz="8" w:space="0" w:color="000000"/>
              <w:bottom w:val="single" w:sz="8" w:space="0" w:color="000000"/>
              <w:right w:val="single" w:sz="8" w:space="0" w:color="000000"/>
            </w:tcBorders>
            <w:shd w:val="clear" w:color="auto" w:fill="F3F3F3"/>
          </w:tcPr>
          <w:p w14:paraId="0D1E46D7" w14:textId="2E587139" w:rsidR="00E24265" w:rsidRPr="00615D4B" w:rsidDel="00CB3FDD" w:rsidRDefault="00E24265" w:rsidP="005F76AD">
            <w:pPr>
              <w:rPr>
                <w:del w:id="18133" w:author="阿毛" w:date="2021-05-21T17:55:00Z"/>
                <w:rFonts w:ascii="標楷體" w:eastAsia="標楷體" w:hAnsi="標楷體"/>
              </w:rPr>
            </w:pPr>
            <w:del w:id="18134" w:author="阿毛" w:date="2021-05-21T17:55:00Z">
              <w:r w:rsidRPr="00615D4B" w:rsidDel="00CB3FDD">
                <w:rPr>
                  <w:rFonts w:ascii="標楷體" w:eastAsia="標楷體" w:hAnsi="標楷體"/>
                </w:rPr>
                <w:delText xml:space="preserve">功能名稱 </w:delText>
              </w:r>
            </w:del>
          </w:p>
        </w:tc>
        <w:tc>
          <w:tcPr>
            <w:tcW w:w="6318" w:type="dxa"/>
            <w:tcBorders>
              <w:top w:val="single" w:sz="8" w:space="0" w:color="000000"/>
              <w:left w:val="single" w:sz="8" w:space="0" w:color="000000"/>
              <w:bottom w:val="single" w:sz="8" w:space="0" w:color="000000"/>
            </w:tcBorders>
          </w:tcPr>
          <w:p w14:paraId="5D9069C4" w14:textId="1C3B1DEE" w:rsidR="00E24265" w:rsidRPr="00615D4B" w:rsidDel="00CB3FDD" w:rsidRDefault="00E24265" w:rsidP="005F76AD">
            <w:pPr>
              <w:rPr>
                <w:del w:id="18135" w:author="阿毛" w:date="2021-05-21T17:55:00Z"/>
                <w:rFonts w:ascii="標楷體" w:eastAsia="標楷體" w:hAnsi="標楷體"/>
              </w:rPr>
            </w:pPr>
            <w:del w:id="18136" w:author="阿毛" w:date="2021-05-21T17:55:00Z">
              <w:r w:rsidRPr="0041785D" w:rsidDel="00CB3FDD">
                <w:rPr>
                  <w:rFonts w:ascii="標楷體" w:eastAsia="標楷體" w:hAnsi="標楷體" w:hint="eastAsia"/>
                </w:rPr>
                <w:delText>前置調解債務人繳款資料</w:delText>
              </w:r>
            </w:del>
          </w:p>
        </w:tc>
      </w:tr>
      <w:tr w:rsidR="00E24265" w:rsidRPr="00615D4B" w:rsidDel="00CB3FDD" w14:paraId="240E1C0C" w14:textId="3EB659AB" w:rsidTr="005F76AD">
        <w:trPr>
          <w:trHeight w:val="277"/>
          <w:del w:id="18137" w:author="阿毛" w:date="2021-05-21T17:55:00Z"/>
        </w:trPr>
        <w:tc>
          <w:tcPr>
            <w:tcW w:w="1548" w:type="dxa"/>
            <w:tcBorders>
              <w:top w:val="single" w:sz="8" w:space="0" w:color="000000"/>
              <w:bottom w:val="single" w:sz="8" w:space="0" w:color="000000"/>
              <w:right w:val="single" w:sz="8" w:space="0" w:color="000000"/>
            </w:tcBorders>
            <w:shd w:val="clear" w:color="auto" w:fill="F3F3F3"/>
          </w:tcPr>
          <w:p w14:paraId="28E23C3F" w14:textId="173FBB74" w:rsidR="00E24265" w:rsidRPr="00615D4B" w:rsidDel="00CB3FDD" w:rsidRDefault="00E24265" w:rsidP="005F76AD">
            <w:pPr>
              <w:rPr>
                <w:del w:id="18138" w:author="阿毛" w:date="2021-05-21T17:55:00Z"/>
                <w:rFonts w:ascii="標楷體" w:eastAsia="標楷體" w:hAnsi="標楷體"/>
              </w:rPr>
            </w:pPr>
            <w:del w:id="18139" w:author="阿毛" w:date="2021-05-21T17:55:00Z">
              <w:r w:rsidRPr="00615D4B" w:rsidDel="00CB3FDD">
                <w:rPr>
                  <w:rFonts w:ascii="標楷體" w:eastAsia="標楷體" w:hAnsi="標楷體"/>
                </w:rPr>
                <w:delText>進入條件</w:delText>
              </w:r>
            </w:del>
          </w:p>
        </w:tc>
        <w:tc>
          <w:tcPr>
            <w:tcW w:w="6318" w:type="dxa"/>
            <w:tcBorders>
              <w:top w:val="single" w:sz="8" w:space="0" w:color="000000"/>
              <w:left w:val="single" w:sz="8" w:space="0" w:color="000000"/>
              <w:bottom w:val="single" w:sz="8" w:space="0" w:color="000000"/>
            </w:tcBorders>
          </w:tcPr>
          <w:p w14:paraId="0A2E0F50" w14:textId="030700CD" w:rsidR="00E24265" w:rsidRPr="00615D4B" w:rsidDel="00CB3FDD" w:rsidRDefault="00E24265" w:rsidP="005F76AD">
            <w:pPr>
              <w:rPr>
                <w:del w:id="18140" w:author="阿毛" w:date="2021-05-21T17:55:00Z"/>
                <w:rFonts w:ascii="標楷體" w:eastAsia="標楷體" w:hAnsi="標楷體"/>
              </w:rPr>
            </w:pPr>
          </w:p>
        </w:tc>
      </w:tr>
      <w:tr w:rsidR="00E24265" w:rsidRPr="00615D4B" w:rsidDel="00CB3FDD" w14:paraId="0F266906" w14:textId="68BDA1EA" w:rsidTr="005F76AD">
        <w:trPr>
          <w:trHeight w:val="773"/>
          <w:del w:id="18141" w:author="阿毛" w:date="2021-05-21T17:55:00Z"/>
        </w:trPr>
        <w:tc>
          <w:tcPr>
            <w:tcW w:w="1548" w:type="dxa"/>
            <w:tcBorders>
              <w:top w:val="single" w:sz="8" w:space="0" w:color="000000"/>
              <w:bottom w:val="single" w:sz="8" w:space="0" w:color="000000"/>
              <w:right w:val="single" w:sz="8" w:space="0" w:color="000000"/>
            </w:tcBorders>
            <w:shd w:val="clear" w:color="auto" w:fill="F3F3F3"/>
          </w:tcPr>
          <w:p w14:paraId="4C56C3BD" w14:textId="5012362B" w:rsidR="00E24265" w:rsidRPr="00615D4B" w:rsidDel="00CB3FDD" w:rsidRDefault="00E24265" w:rsidP="005F76AD">
            <w:pPr>
              <w:rPr>
                <w:del w:id="18142" w:author="阿毛" w:date="2021-05-21T17:55:00Z"/>
                <w:rFonts w:ascii="標楷體" w:eastAsia="標楷體" w:hAnsi="標楷體"/>
              </w:rPr>
            </w:pPr>
            <w:del w:id="18143" w:author="阿毛" w:date="2021-05-21T17:55:00Z">
              <w:r w:rsidRPr="00615D4B" w:rsidDel="00CB3FDD">
                <w:rPr>
                  <w:rFonts w:ascii="標楷體" w:eastAsia="標楷體" w:hAnsi="標楷體"/>
                </w:rPr>
                <w:delText xml:space="preserve">基本流程 </w:delText>
              </w:r>
            </w:del>
          </w:p>
        </w:tc>
        <w:tc>
          <w:tcPr>
            <w:tcW w:w="6318" w:type="dxa"/>
            <w:tcBorders>
              <w:top w:val="single" w:sz="8" w:space="0" w:color="000000"/>
              <w:left w:val="single" w:sz="8" w:space="0" w:color="000000"/>
              <w:bottom w:val="single" w:sz="8" w:space="0" w:color="000000"/>
            </w:tcBorders>
          </w:tcPr>
          <w:p w14:paraId="379FF929" w14:textId="65B4EB8E" w:rsidR="00E24265" w:rsidRPr="00615D4B" w:rsidDel="00CB3FDD" w:rsidRDefault="00E24265" w:rsidP="005F76AD">
            <w:pPr>
              <w:rPr>
                <w:del w:id="18144" w:author="阿毛" w:date="2021-05-21T17:55:00Z"/>
                <w:rFonts w:ascii="標楷體" w:eastAsia="標楷體" w:hAnsi="標楷體"/>
              </w:rPr>
            </w:pPr>
          </w:p>
        </w:tc>
      </w:tr>
      <w:tr w:rsidR="00E24265" w:rsidRPr="00615D4B" w:rsidDel="00CB3FDD" w14:paraId="08AB9148" w14:textId="70AE10B3" w:rsidTr="005F76AD">
        <w:trPr>
          <w:trHeight w:val="321"/>
          <w:del w:id="18145" w:author="阿毛" w:date="2021-05-21T17:55:00Z"/>
        </w:trPr>
        <w:tc>
          <w:tcPr>
            <w:tcW w:w="1548" w:type="dxa"/>
            <w:tcBorders>
              <w:top w:val="single" w:sz="8" w:space="0" w:color="000000"/>
              <w:bottom w:val="single" w:sz="8" w:space="0" w:color="000000"/>
              <w:right w:val="single" w:sz="8" w:space="0" w:color="000000"/>
            </w:tcBorders>
            <w:shd w:val="clear" w:color="auto" w:fill="F3F3F3"/>
          </w:tcPr>
          <w:p w14:paraId="4F97B776" w14:textId="79B4C094" w:rsidR="00E24265" w:rsidRPr="00615D4B" w:rsidDel="00CB3FDD" w:rsidRDefault="00E24265" w:rsidP="005F76AD">
            <w:pPr>
              <w:rPr>
                <w:del w:id="18146" w:author="阿毛" w:date="2021-05-21T17:55:00Z"/>
                <w:rFonts w:ascii="標楷體" w:eastAsia="標楷體" w:hAnsi="標楷體"/>
              </w:rPr>
            </w:pPr>
            <w:del w:id="18147" w:author="阿毛" w:date="2021-05-21T17:55:00Z">
              <w:r w:rsidRPr="00615D4B" w:rsidDel="00CB3FDD">
                <w:rPr>
                  <w:rFonts w:ascii="標楷體" w:eastAsia="標楷體" w:hAnsi="標楷體"/>
                </w:rPr>
                <w:delText>選用流程</w:delText>
              </w:r>
            </w:del>
          </w:p>
        </w:tc>
        <w:tc>
          <w:tcPr>
            <w:tcW w:w="6318" w:type="dxa"/>
            <w:tcBorders>
              <w:top w:val="single" w:sz="8" w:space="0" w:color="000000"/>
              <w:left w:val="single" w:sz="8" w:space="0" w:color="000000"/>
              <w:bottom w:val="single" w:sz="8" w:space="0" w:color="000000"/>
            </w:tcBorders>
          </w:tcPr>
          <w:p w14:paraId="0A66111F" w14:textId="264CF05E" w:rsidR="00E24265" w:rsidRPr="00615D4B" w:rsidDel="00CB3FDD" w:rsidRDefault="00E24265" w:rsidP="005F76AD">
            <w:pPr>
              <w:rPr>
                <w:del w:id="18148" w:author="阿毛" w:date="2021-05-21T17:55:00Z"/>
                <w:rFonts w:ascii="標楷體" w:eastAsia="標楷體" w:hAnsi="標楷體"/>
              </w:rPr>
            </w:pPr>
          </w:p>
        </w:tc>
      </w:tr>
      <w:tr w:rsidR="00E24265" w:rsidRPr="00615D4B" w:rsidDel="00CB3FDD" w14:paraId="14B1BF85" w14:textId="77DC6BC0" w:rsidTr="005F76AD">
        <w:trPr>
          <w:trHeight w:val="1311"/>
          <w:del w:id="18149" w:author="阿毛" w:date="2021-05-21T17:55:00Z"/>
        </w:trPr>
        <w:tc>
          <w:tcPr>
            <w:tcW w:w="1548" w:type="dxa"/>
            <w:tcBorders>
              <w:top w:val="single" w:sz="8" w:space="0" w:color="000000"/>
              <w:bottom w:val="single" w:sz="8" w:space="0" w:color="000000"/>
              <w:right w:val="single" w:sz="8" w:space="0" w:color="000000"/>
            </w:tcBorders>
            <w:shd w:val="clear" w:color="auto" w:fill="F3F3F3"/>
          </w:tcPr>
          <w:p w14:paraId="38F1216B" w14:textId="4AD011F9" w:rsidR="00E24265" w:rsidRPr="00615D4B" w:rsidDel="00CB3FDD" w:rsidRDefault="00E24265" w:rsidP="005F76AD">
            <w:pPr>
              <w:rPr>
                <w:del w:id="18150" w:author="阿毛" w:date="2021-05-21T17:55:00Z"/>
                <w:rFonts w:ascii="標楷體" w:eastAsia="標楷體" w:hAnsi="標楷體"/>
              </w:rPr>
            </w:pPr>
            <w:del w:id="18151" w:author="阿毛" w:date="2021-05-21T17:55:00Z">
              <w:r w:rsidRPr="00615D4B" w:rsidDel="00CB3FDD">
                <w:rPr>
                  <w:rFonts w:ascii="標楷體" w:eastAsia="標楷體" w:hAnsi="標楷體"/>
                </w:rPr>
                <w:delText>例外流程</w:delText>
              </w:r>
            </w:del>
          </w:p>
        </w:tc>
        <w:tc>
          <w:tcPr>
            <w:tcW w:w="6318" w:type="dxa"/>
            <w:tcBorders>
              <w:top w:val="single" w:sz="8" w:space="0" w:color="000000"/>
              <w:left w:val="single" w:sz="8" w:space="0" w:color="000000"/>
              <w:bottom w:val="single" w:sz="8" w:space="0" w:color="000000"/>
            </w:tcBorders>
          </w:tcPr>
          <w:p w14:paraId="159BCA6F" w14:textId="2B4E59EC" w:rsidR="00E24265" w:rsidRPr="00615D4B" w:rsidDel="00CB3FDD" w:rsidRDefault="00E24265" w:rsidP="005F76AD">
            <w:pPr>
              <w:rPr>
                <w:del w:id="18152" w:author="阿毛" w:date="2021-05-21T17:55:00Z"/>
                <w:rFonts w:ascii="標楷體" w:eastAsia="標楷體" w:hAnsi="標楷體"/>
              </w:rPr>
            </w:pPr>
          </w:p>
        </w:tc>
      </w:tr>
      <w:tr w:rsidR="00E24265" w:rsidRPr="00615D4B" w:rsidDel="00CB3FDD" w14:paraId="02E93F7F" w14:textId="4BB99413" w:rsidTr="005F76AD">
        <w:trPr>
          <w:trHeight w:val="278"/>
          <w:del w:id="18153" w:author="阿毛" w:date="2021-05-21T17:55:00Z"/>
        </w:trPr>
        <w:tc>
          <w:tcPr>
            <w:tcW w:w="1548" w:type="dxa"/>
            <w:tcBorders>
              <w:top w:val="single" w:sz="8" w:space="0" w:color="000000"/>
              <w:bottom w:val="single" w:sz="8" w:space="0" w:color="000000"/>
              <w:right w:val="single" w:sz="8" w:space="0" w:color="000000"/>
            </w:tcBorders>
            <w:shd w:val="clear" w:color="auto" w:fill="F3F3F3"/>
          </w:tcPr>
          <w:p w14:paraId="020D17D4" w14:textId="17E699AA" w:rsidR="00E24265" w:rsidRPr="00615D4B" w:rsidDel="00CB3FDD" w:rsidRDefault="00E24265" w:rsidP="005F76AD">
            <w:pPr>
              <w:rPr>
                <w:del w:id="18154" w:author="阿毛" w:date="2021-05-21T17:55:00Z"/>
                <w:rFonts w:ascii="標楷體" w:eastAsia="標楷體" w:hAnsi="標楷體"/>
              </w:rPr>
            </w:pPr>
            <w:del w:id="18155" w:author="阿毛" w:date="2021-05-21T17:55:00Z">
              <w:r w:rsidRPr="00615D4B" w:rsidDel="00CB3FDD">
                <w:rPr>
                  <w:rFonts w:ascii="標楷體" w:eastAsia="標楷體" w:hAnsi="標楷體"/>
                </w:rPr>
                <w:delText xml:space="preserve">執行後狀況 </w:delText>
              </w:r>
            </w:del>
          </w:p>
        </w:tc>
        <w:tc>
          <w:tcPr>
            <w:tcW w:w="6318" w:type="dxa"/>
            <w:tcBorders>
              <w:top w:val="single" w:sz="8" w:space="0" w:color="000000"/>
              <w:left w:val="single" w:sz="8" w:space="0" w:color="000000"/>
              <w:bottom w:val="single" w:sz="8" w:space="0" w:color="000000"/>
            </w:tcBorders>
          </w:tcPr>
          <w:p w14:paraId="4B57D092" w14:textId="04A1BC18" w:rsidR="00E24265" w:rsidRPr="00615D4B" w:rsidDel="00CB3FDD" w:rsidRDefault="00E24265" w:rsidP="005F76AD">
            <w:pPr>
              <w:rPr>
                <w:del w:id="18156" w:author="阿毛" w:date="2021-05-21T17:55:00Z"/>
                <w:rFonts w:ascii="標楷體" w:eastAsia="標楷體" w:hAnsi="標楷體"/>
              </w:rPr>
            </w:pPr>
          </w:p>
        </w:tc>
      </w:tr>
      <w:tr w:rsidR="00E24265" w:rsidRPr="00615D4B" w:rsidDel="00CB3FDD" w14:paraId="33CFEE9D" w14:textId="01C7683A" w:rsidTr="005F76AD">
        <w:trPr>
          <w:trHeight w:val="358"/>
          <w:del w:id="18157" w:author="阿毛" w:date="2021-05-21T17:55:00Z"/>
        </w:trPr>
        <w:tc>
          <w:tcPr>
            <w:tcW w:w="1548" w:type="dxa"/>
            <w:tcBorders>
              <w:top w:val="single" w:sz="8" w:space="0" w:color="000000"/>
              <w:bottom w:val="single" w:sz="8" w:space="0" w:color="000000"/>
              <w:right w:val="single" w:sz="8" w:space="0" w:color="000000"/>
            </w:tcBorders>
            <w:shd w:val="clear" w:color="auto" w:fill="F3F3F3"/>
          </w:tcPr>
          <w:p w14:paraId="49359612" w14:textId="26173626" w:rsidR="00E24265" w:rsidRPr="00615D4B" w:rsidDel="00CB3FDD" w:rsidRDefault="00E24265" w:rsidP="005F76AD">
            <w:pPr>
              <w:rPr>
                <w:del w:id="18158" w:author="阿毛" w:date="2021-05-21T17:55:00Z"/>
                <w:rFonts w:ascii="標楷體" w:eastAsia="標楷體" w:hAnsi="標楷體"/>
              </w:rPr>
            </w:pPr>
            <w:del w:id="18159" w:author="阿毛" w:date="2021-05-21T17:55:00Z">
              <w:r w:rsidRPr="00615D4B" w:rsidDel="00CB3FDD">
                <w:rPr>
                  <w:rFonts w:ascii="標楷體" w:eastAsia="標楷體" w:hAnsi="標楷體"/>
                </w:rPr>
                <w:delText>特別需求</w:delText>
              </w:r>
            </w:del>
          </w:p>
        </w:tc>
        <w:tc>
          <w:tcPr>
            <w:tcW w:w="6318" w:type="dxa"/>
            <w:tcBorders>
              <w:top w:val="single" w:sz="8" w:space="0" w:color="000000"/>
              <w:left w:val="single" w:sz="8" w:space="0" w:color="000000"/>
              <w:bottom w:val="single" w:sz="8" w:space="0" w:color="000000"/>
            </w:tcBorders>
          </w:tcPr>
          <w:p w14:paraId="27CB0D74" w14:textId="6385096C" w:rsidR="00E24265" w:rsidRPr="00615D4B" w:rsidDel="00CB3FDD" w:rsidRDefault="00E24265" w:rsidP="005F76AD">
            <w:pPr>
              <w:rPr>
                <w:del w:id="18160" w:author="阿毛" w:date="2021-05-21T17:55:00Z"/>
                <w:rFonts w:ascii="標楷體" w:eastAsia="標楷體" w:hAnsi="標楷體"/>
              </w:rPr>
            </w:pPr>
          </w:p>
        </w:tc>
      </w:tr>
      <w:tr w:rsidR="00E24265" w:rsidRPr="00615D4B" w:rsidDel="00CB3FDD" w14:paraId="672B7B44" w14:textId="35F96360" w:rsidTr="005F76AD">
        <w:trPr>
          <w:trHeight w:val="278"/>
          <w:del w:id="18161" w:author="阿毛" w:date="2021-05-21T17:55:00Z"/>
        </w:trPr>
        <w:tc>
          <w:tcPr>
            <w:tcW w:w="1548" w:type="dxa"/>
            <w:tcBorders>
              <w:top w:val="single" w:sz="8" w:space="0" w:color="000000"/>
              <w:bottom w:val="single" w:sz="8" w:space="0" w:color="000000"/>
              <w:right w:val="single" w:sz="8" w:space="0" w:color="000000"/>
            </w:tcBorders>
            <w:shd w:val="clear" w:color="auto" w:fill="F3F3F3"/>
          </w:tcPr>
          <w:p w14:paraId="4B01BDD9" w14:textId="50C307BD" w:rsidR="00E24265" w:rsidRPr="00615D4B" w:rsidDel="00CB3FDD" w:rsidRDefault="00E24265" w:rsidP="005F76AD">
            <w:pPr>
              <w:rPr>
                <w:del w:id="18162" w:author="阿毛" w:date="2021-05-21T17:55:00Z"/>
                <w:rFonts w:ascii="標楷體" w:eastAsia="標楷體" w:hAnsi="標楷體"/>
              </w:rPr>
            </w:pPr>
            <w:del w:id="18163" w:author="阿毛" w:date="2021-05-21T17:55:00Z">
              <w:r w:rsidRPr="00615D4B" w:rsidDel="00CB3FDD">
                <w:rPr>
                  <w:rFonts w:ascii="標楷體" w:eastAsia="標楷體" w:hAnsi="標楷體"/>
                </w:rPr>
                <w:delText xml:space="preserve">參考 </w:delText>
              </w:r>
            </w:del>
          </w:p>
        </w:tc>
        <w:tc>
          <w:tcPr>
            <w:tcW w:w="6318" w:type="dxa"/>
            <w:tcBorders>
              <w:top w:val="single" w:sz="8" w:space="0" w:color="000000"/>
              <w:left w:val="single" w:sz="8" w:space="0" w:color="000000"/>
              <w:bottom w:val="single" w:sz="8" w:space="0" w:color="000000"/>
            </w:tcBorders>
          </w:tcPr>
          <w:p w14:paraId="1CDD0C3F" w14:textId="650CC549" w:rsidR="00E24265" w:rsidRPr="00615D4B" w:rsidDel="00CB3FDD" w:rsidRDefault="00E24265" w:rsidP="005F76AD">
            <w:pPr>
              <w:rPr>
                <w:del w:id="18164" w:author="阿毛" w:date="2021-05-21T17:55:00Z"/>
                <w:rFonts w:ascii="標楷體" w:eastAsia="標楷體" w:hAnsi="標楷體"/>
              </w:rPr>
            </w:pPr>
          </w:p>
        </w:tc>
      </w:tr>
    </w:tbl>
    <w:p w14:paraId="0A24CA41" w14:textId="3B663C42" w:rsidR="00E24265" w:rsidDel="00CB3FDD" w:rsidRDefault="00E24265" w:rsidP="00E24265">
      <w:pPr>
        <w:rPr>
          <w:del w:id="18165" w:author="阿毛" w:date="2021-05-21T17:55:00Z"/>
        </w:rPr>
      </w:pPr>
    </w:p>
    <w:p w14:paraId="406FDE54" w14:textId="0363ED4B" w:rsidR="00E24265" w:rsidRPr="00615D4B" w:rsidDel="00CB3FDD" w:rsidRDefault="00E24265">
      <w:pPr>
        <w:pStyle w:val="a"/>
        <w:rPr>
          <w:del w:id="18166" w:author="阿毛" w:date="2021-05-21T17:55:00Z"/>
        </w:rPr>
      </w:pPr>
      <w:del w:id="18167" w:author="阿毛" w:date="2021-05-21T17:55:00Z">
        <w:r w:rsidRPr="00615D4B" w:rsidDel="00CB3FDD">
          <w:delText>UI畫面</w:delText>
        </w:r>
      </w:del>
    </w:p>
    <w:p w14:paraId="1EB117A1" w14:textId="43E004C2" w:rsidR="00E24265" w:rsidDel="00CB3FDD" w:rsidRDefault="00E24265" w:rsidP="00E24265">
      <w:pPr>
        <w:pStyle w:val="42"/>
        <w:spacing w:after="72"/>
        <w:ind w:left="1133"/>
        <w:rPr>
          <w:del w:id="18168" w:author="阿毛" w:date="2021-05-21T17:55:00Z"/>
          <w:rFonts w:hAnsi="標楷體"/>
        </w:rPr>
      </w:pPr>
      <w:del w:id="18169" w:author="阿毛" w:date="2021-05-21T17:55:00Z">
        <w:r w:rsidRPr="00743962" w:rsidDel="00CB3FDD">
          <w:rPr>
            <w:rFonts w:hAnsi="標楷體" w:hint="eastAsia"/>
          </w:rPr>
          <w:delText>輸入畫面：</w:delText>
        </w:r>
      </w:del>
    </w:p>
    <w:p w14:paraId="0AE45089" w14:textId="01C43EFA" w:rsidR="00E24265" w:rsidRPr="004D33E6" w:rsidDel="00CB3FDD" w:rsidRDefault="00E24265" w:rsidP="00E24265">
      <w:pPr>
        <w:pStyle w:val="42"/>
        <w:spacing w:after="72"/>
        <w:ind w:leftChars="0" w:left="0"/>
        <w:rPr>
          <w:del w:id="18170" w:author="阿毛" w:date="2021-05-21T17:55:00Z"/>
          <w:rFonts w:hAnsi="標楷體"/>
        </w:rPr>
      </w:pPr>
      <w:del w:id="18171" w:author="阿毛" w:date="2021-05-21T17:55:00Z">
        <w:r w:rsidRPr="004D33E6" w:rsidDel="00CB3FDD">
          <w:rPr>
            <w:rFonts w:hAnsi="標楷體"/>
            <w:noProof/>
          </w:rPr>
          <w:drawing>
            <wp:inline distT="0" distB="0" distL="0" distR="0" wp14:anchorId="78D11174" wp14:editId="07977712">
              <wp:extent cx="6661784" cy="2209800"/>
              <wp:effectExtent l="0" t="0" r="0" b="0"/>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6661784" cy="2209800"/>
                      </a:xfrm>
                      <a:prstGeom prst="rect">
                        <a:avLst/>
                      </a:prstGeom>
                    </pic:spPr>
                  </pic:pic>
                </a:graphicData>
              </a:graphic>
            </wp:inline>
          </w:drawing>
        </w:r>
      </w:del>
    </w:p>
    <w:p w14:paraId="73F25176" w14:textId="60B0A4AE" w:rsidR="00E24265" w:rsidDel="00CB3FDD" w:rsidRDefault="00E24265" w:rsidP="00E24265">
      <w:pPr>
        <w:pStyle w:val="1text"/>
        <w:rPr>
          <w:del w:id="18172" w:author="阿毛" w:date="2021-05-21T17:55:00Z"/>
          <w:rFonts w:ascii="Times New Roman" w:hAnsi="Times New Roman"/>
        </w:rPr>
      </w:pPr>
    </w:p>
    <w:p w14:paraId="322C16D3" w14:textId="263DF608" w:rsidR="00E24265" w:rsidRPr="003972CE" w:rsidDel="00CB3FDD" w:rsidRDefault="00E24265">
      <w:pPr>
        <w:pStyle w:val="a"/>
        <w:rPr>
          <w:del w:id="18173" w:author="阿毛" w:date="2021-05-21T17:55:00Z"/>
        </w:rPr>
      </w:pPr>
      <w:del w:id="18174" w:author="阿毛" w:date="2021-05-21T17:55:00Z">
        <w:r w:rsidRPr="00615D4B" w:rsidDel="00CB3FDD">
          <w:rPr>
            <w:rFonts w:hint="eastAsia"/>
          </w:rPr>
          <w:delText>輸入</w:delText>
        </w:r>
        <w:r w:rsidRPr="003972CE" w:rsidDel="00CB3FDD">
          <w:delText>畫面資料說明</w:delText>
        </w:r>
      </w:del>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7"/>
        <w:gridCol w:w="1576"/>
        <w:gridCol w:w="1300"/>
        <w:gridCol w:w="1300"/>
        <w:gridCol w:w="1119"/>
        <w:gridCol w:w="623"/>
        <w:gridCol w:w="623"/>
        <w:gridCol w:w="3422"/>
      </w:tblGrid>
      <w:tr w:rsidR="00E24265" w:rsidRPr="00615D4B" w:rsidDel="00CB3FDD" w14:paraId="15B89576" w14:textId="66E4FB55" w:rsidTr="005F76AD">
        <w:trPr>
          <w:trHeight w:val="388"/>
          <w:jc w:val="center"/>
          <w:del w:id="18175" w:author="阿毛" w:date="2021-05-21T17:55:00Z"/>
        </w:trPr>
        <w:tc>
          <w:tcPr>
            <w:tcW w:w="219" w:type="pct"/>
            <w:vMerge w:val="restart"/>
          </w:tcPr>
          <w:p w14:paraId="60747956" w14:textId="4EF1F0E0" w:rsidR="00E24265" w:rsidRPr="00615D4B" w:rsidDel="00CB3FDD" w:rsidRDefault="00E24265" w:rsidP="005F76AD">
            <w:pPr>
              <w:rPr>
                <w:del w:id="18176" w:author="阿毛" w:date="2021-05-21T17:55:00Z"/>
                <w:rFonts w:ascii="標楷體" w:eastAsia="標楷體" w:hAnsi="標楷體"/>
              </w:rPr>
            </w:pPr>
            <w:del w:id="18177" w:author="阿毛" w:date="2021-05-21T17:55:00Z">
              <w:r w:rsidRPr="00615D4B" w:rsidDel="00CB3FDD">
                <w:rPr>
                  <w:rFonts w:ascii="標楷體" w:eastAsia="標楷體" w:hAnsi="標楷體"/>
                </w:rPr>
                <w:delText>序號</w:delText>
              </w:r>
            </w:del>
          </w:p>
        </w:tc>
        <w:tc>
          <w:tcPr>
            <w:tcW w:w="756" w:type="pct"/>
            <w:vMerge w:val="restart"/>
          </w:tcPr>
          <w:p w14:paraId="6F5FCC87" w14:textId="0AE7C869" w:rsidR="00E24265" w:rsidRPr="00615D4B" w:rsidDel="00CB3FDD" w:rsidRDefault="00E24265" w:rsidP="005F76AD">
            <w:pPr>
              <w:rPr>
                <w:del w:id="18178" w:author="阿毛" w:date="2021-05-21T17:55:00Z"/>
                <w:rFonts w:ascii="標楷體" w:eastAsia="標楷體" w:hAnsi="標楷體"/>
              </w:rPr>
            </w:pPr>
            <w:del w:id="18179" w:author="阿毛" w:date="2021-05-21T17:55:00Z">
              <w:r w:rsidRPr="00615D4B" w:rsidDel="00CB3FDD">
                <w:rPr>
                  <w:rFonts w:ascii="標楷體" w:eastAsia="標楷體" w:hAnsi="標楷體"/>
                </w:rPr>
                <w:delText>欄位</w:delText>
              </w:r>
            </w:del>
          </w:p>
        </w:tc>
        <w:tc>
          <w:tcPr>
            <w:tcW w:w="2382" w:type="pct"/>
            <w:gridSpan w:val="5"/>
          </w:tcPr>
          <w:p w14:paraId="493653A6" w14:textId="16881E8E" w:rsidR="00E24265" w:rsidRPr="00615D4B" w:rsidDel="00CB3FDD" w:rsidRDefault="00E24265" w:rsidP="005F76AD">
            <w:pPr>
              <w:jc w:val="center"/>
              <w:rPr>
                <w:del w:id="18180" w:author="阿毛" w:date="2021-05-21T17:55:00Z"/>
                <w:rFonts w:ascii="標楷體" w:eastAsia="標楷體" w:hAnsi="標楷體"/>
              </w:rPr>
            </w:pPr>
            <w:del w:id="18181" w:author="阿毛" w:date="2021-05-21T17:55:00Z">
              <w:r w:rsidRPr="00615D4B" w:rsidDel="00CB3FDD">
                <w:rPr>
                  <w:rFonts w:ascii="標楷體" w:eastAsia="標楷體" w:hAnsi="標楷體"/>
                </w:rPr>
                <w:delText>說明</w:delText>
              </w:r>
            </w:del>
          </w:p>
        </w:tc>
        <w:tc>
          <w:tcPr>
            <w:tcW w:w="1643" w:type="pct"/>
            <w:vMerge w:val="restart"/>
          </w:tcPr>
          <w:p w14:paraId="4433E3D7" w14:textId="11C8FED5" w:rsidR="00E24265" w:rsidRPr="00615D4B" w:rsidDel="00CB3FDD" w:rsidRDefault="00E24265" w:rsidP="005F76AD">
            <w:pPr>
              <w:rPr>
                <w:del w:id="18182" w:author="阿毛" w:date="2021-05-21T17:55:00Z"/>
                <w:rFonts w:ascii="標楷體" w:eastAsia="標楷體" w:hAnsi="標楷體"/>
              </w:rPr>
            </w:pPr>
            <w:del w:id="18183" w:author="阿毛" w:date="2021-05-21T17:55:00Z">
              <w:r w:rsidRPr="00615D4B" w:rsidDel="00CB3FDD">
                <w:rPr>
                  <w:rFonts w:ascii="標楷體" w:eastAsia="標楷體" w:hAnsi="標楷體"/>
                </w:rPr>
                <w:delText>處理邏輯及注意事項</w:delText>
              </w:r>
            </w:del>
          </w:p>
        </w:tc>
      </w:tr>
      <w:tr w:rsidR="00E24265" w:rsidRPr="00615D4B" w:rsidDel="00CB3FDD" w14:paraId="01378925" w14:textId="02F5E3DF" w:rsidTr="005F76AD">
        <w:trPr>
          <w:trHeight w:val="244"/>
          <w:jc w:val="center"/>
          <w:del w:id="18184" w:author="阿毛" w:date="2021-05-21T17:55:00Z"/>
        </w:trPr>
        <w:tc>
          <w:tcPr>
            <w:tcW w:w="219" w:type="pct"/>
            <w:vMerge/>
          </w:tcPr>
          <w:p w14:paraId="654A87FD" w14:textId="798AD06E" w:rsidR="00E24265" w:rsidRPr="00615D4B" w:rsidDel="00CB3FDD" w:rsidRDefault="00E24265" w:rsidP="005F76AD">
            <w:pPr>
              <w:rPr>
                <w:del w:id="18185" w:author="阿毛" w:date="2021-05-21T17:55:00Z"/>
                <w:rFonts w:ascii="標楷體" w:eastAsia="標楷體" w:hAnsi="標楷體"/>
              </w:rPr>
            </w:pPr>
          </w:p>
        </w:tc>
        <w:tc>
          <w:tcPr>
            <w:tcW w:w="756" w:type="pct"/>
            <w:vMerge/>
          </w:tcPr>
          <w:p w14:paraId="774FD09F" w14:textId="5D6B0305" w:rsidR="00E24265" w:rsidRPr="00615D4B" w:rsidDel="00CB3FDD" w:rsidRDefault="00E24265" w:rsidP="005F76AD">
            <w:pPr>
              <w:rPr>
                <w:del w:id="18186" w:author="阿毛" w:date="2021-05-21T17:55:00Z"/>
                <w:rFonts w:ascii="標楷體" w:eastAsia="標楷體" w:hAnsi="標楷體"/>
              </w:rPr>
            </w:pPr>
          </w:p>
        </w:tc>
        <w:tc>
          <w:tcPr>
            <w:tcW w:w="624" w:type="pct"/>
          </w:tcPr>
          <w:p w14:paraId="4C034A30" w14:textId="0EA68510" w:rsidR="00E24265" w:rsidRPr="00615D4B" w:rsidDel="00CB3FDD" w:rsidRDefault="00E24265" w:rsidP="005F76AD">
            <w:pPr>
              <w:rPr>
                <w:del w:id="18187" w:author="阿毛" w:date="2021-05-21T17:55:00Z"/>
                <w:rFonts w:ascii="標楷體" w:eastAsia="標楷體" w:hAnsi="標楷體"/>
              </w:rPr>
            </w:pPr>
            <w:del w:id="18188" w:author="阿毛" w:date="2021-05-21T17:55:00Z">
              <w:r w:rsidRPr="00615D4B" w:rsidDel="00CB3FDD">
                <w:rPr>
                  <w:rFonts w:ascii="標楷體" w:eastAsia="標楷體" w:hAnsi="標楷體" w:hint="eastAsia"/>
                </w:rPr>
                <w:delText>資料型態長度</w:delText>
              </w:r>
            </w:del>
          </w:p>
        </w:tc>
        <w:tc>
          <w:tcPr>
            <w:tcW w:w="624" w:type="pct"/>
          </w:tcPr>
          <w:p w14:paraId="3541F8F7" w14:textId="5B83D02C" w:rsidR="00E24265" w:rsidRPr="00615D4B" w:rsidDel="00CB3FDD" w:rsidRDefault="00E24265" w:rsidP="005F76AD">
            <w:pPr>
              <w:rPr>
                <w:del w:id="18189" w:author="阿毛" w:date="2021-05-21T17:55:00Z"/>
                <w:rFonts w:ascii="標楷體" w:eastAsia="標楷體" w:hAnsi="標楷體"/>
              </w:rPr>
            </w:pPr>
            <w:del w:id="18190" w:author="阿毛" w:date="2021-05-21T17:55:00Z">
              <w:r w:rsidRPr="00615D4B" w:rsidDel="00CB3FDD">
                <w:rPr>
                  <w:rFonts w:ascii="標楷體" w:eastAsia="標楷體" w:hAnsi="標楷體"/>
                </w:rPr>
                <w:delText>預設值</w:delText>
              </w:r>
            </w:del>
          </w:p>
        </w:tc>
        <w:tc>
          <w:tcPr>
            <w:tcW w:w="537" w:type="pct"/>
          </w:tcPr>
          <w:p w14:paraId="3EF8FA4A" w14:textId="2F7E0869" w:rsidR="00E24265" w:rsidRPr="00615D4B" w:rsidDel="00CB3FDD" w:rsidRDefault="00E24265" w:rsidP="005F76AD">
            <w:pPr>
              <w:rPr>
                <w:del w:id="18191" w:author="阿毛" w:date="2021-05-21T17:55:00Z"/>
                <w:rFonts w:ascii="標楷體" w:eastAsia="標楷體" w:hAnsi="標楷體"/>
              </w:rPr>
            </w:pPr>
            <w:del w:id="18192" w:author="阿毛" w:date="2021-05-21T17:55:00Z">
              <w:r w:rsidRPr="00615D4B" w:rsidDel="00CB3FDD">
                <w:rPr>
                  <w:rFonts w:ascii="標楷體" w:eastAsia="標楷體" w:hAnsi="標楷體"/>
                </w:rPr>
                <w:delText>選單內容</w:delText>
              </w:r>
            </w:del>
          </w:p>
        </w:tc>
        <w:tc>
          <w:tcPr>
            <w:tcW w:w="299" w:type="pct"/>
          </w:tcPr>
          <w:p w14:paraId="70A6CB90" w14:textId="0005046E" w:rsidR="00E24265" w:rsidRPr="00615D4B" w:rsidDel="00CB3FDD" w:rsidRDefault="00E24265" w:rsidP="005F76AD">
            <w:pPr>
              <w:rPr>
                <w:del w:id="18193" w:author="阿毛" w:date="2021-05-21T17:55:00Z"/>
                <w:rFonts w:ascii="標楷體" w:eastAsia="標楷體" w:hAnsi="標楷體"/>
              </w:rPr>
            </w:pPr>
            <w:del w:id="18194" w:author="阿毛" w:date="2021-05-21T17:55:00Z">
              <w:r w:rsidRPr="00615D4B" w:rsidDel="00CB3FDD">
                <w:rPr>
                  <w:rFonts w:ascii="標楷體" w:eastAsia="標楷體" w:hAnsi="標楷體"/>
                </w:rPr>
                <w:delText>必填</w:delText>
              </w:r>
            </w:del>
          </w:p>
        </w:tc>
        <w:tc>
          <w:tcPr>
            <w:tcW w:w="299" w:type="pct"/>
          </w:tcPr>
          <w:p w14:paraId="49DC359E" w14:textId="7E6A87CA" w:rsidR="00E24265" w:rsidRPr="00615D4B" w:rsidDel="00CB3FDD" w:rsidRDefault="00E24265" w:rsidP="005F76AD">
            <w:pPr>
              <w:rPr>
                <w:del w:id="18195" w:author="阿毛" w:date="2021-05-21T17:55:00Z"/>
                <w:rFonts w:ascii="標楷體" w:eastAsia="標楷體" w:hAnsi="標楷體"/>
              </w:rPr>
            </w:pPr>
            <w:del w:id="18196" w:author="阿毛" w:date="2021-05-21T17:55:00Z">
              <w:r w:rsidRPr="00615D4B" w:rsidDel="00CB3FDD">
                <w:rPr>
                  <w:rFonts w:ascii="標楷體" w:eastAsia="標楷體" w:hAnsi="標楷體"/>
                </w:rPr>
                <w:delText>R/W</w:delText>
              </w:r>
            </w:del>
          </w:p>
        </w:tc>
        <w:tc>
          <w:tcPr>
            <w:tcW w:w="1643" w:type="pct"/>
            <w:vMerge/>
          </w:tcPr>
          <w:p w14:paraId="2001D43A" w14:textId="57E83995" w:rsidR="00E24265" w:rsidRPr="00615D4B" w:rsidDel="00CB3FDD" w:rsidRDefault="00E24265" w:rsidP="005F76AD">
            <w:pPr>
              <w:rPr>
                <w:del w:id="18197" w:author="阿毛" w:date="2021-05-21T17:55:00Z"/>
                <w:rFonts w:ascii="標楷體" w:eastAsia="標楷體" w:hAnsi="標楷體"/>
              </w:rPr>
            </w:pPr>
          </w:p>
        </w:tc>
      </w:tr>
      <w:tr w:rsidR="00E24265" w:rsidRPr="00615D4B" w:rsidDel="00CB3FDD" w14:paraId="232977B1" w14:textId="78D9D08C" w:rsidTr="005F76AD">
        <w:trPr>
          <w:trHeight w:val="291"/>
          <w:jc w:val="center"/>
          <w:del w:id="18198" w:author="阿毛" w:date="2021-05-21T17:55:00Z"/>
        </w:trPr>
        <w:tc>
          <w:tcPr>
            <w:tcW w:w="219" w:type="pct"/>
          </w:tcPr>
          <w:p w14:paraId="4A94FC46" w14:textId="2E339437" w:rsidR="00E24265" w:rsidRPr="005E579A" w:rsidDel="00CB3FDD" w:rsidRDefault="00E24265" w:rsidP="005F76AD">
            <w:pPr>
              <w:pStyle w:val="af9"/>
              <w:numPr>
                <w:ilvl w:val="0"/>
                <w:numId w:val="64"/>
              </w:numPr>
              <w:ind w:leftChars="0"/>
              <w:rPr>
                <w:del w:id="18199" w:author="阿毛" w:date="2021-05-21T17:55:00Z"/>
                <w:rFonts w:ascii="標楷體" w:eastAsia="標楷體" w:hAnsi="標楷體"/>
              </w:rPr>
            </w:pPr>
          </w:p>
        </w:tc>
        <w:tc>
          <w:tcPr>
            <w:tcW w:w="756" w:type="pct"/>
          </w:tcPr>
          <w:p w14:paraId="509EED3C" w14:textId="584843E1" w:rsidR="00E24265" w:rsidRPr="00615D4B" w:rsidDel="00CB3FDD" w:rsidRDefault="00E24265" w:rsidP="005F76AD">
            <w:pPr>
              <w:rPr>
                <w:del w:id="18200" w:author="阿毛" w:date="2021-05-21T17:55:00Z"/>
                <w:rFonts w:ascii="標楷體" w:eastAsia="標楷體" w:hAnsi="標楷體"/>
              </w:rPr>
            </w:pPr>
            <w:del w:id="18201" w:author="阿毛" w:date="2021-05-21T17:55:00Z">
              <w:r w:rsidRPr="004431A8" w:rsidDel="00CB3FDD">
                <w:rPr>
                  <w:rFonts w:ascii="標楷體" w:eastAsia="標楷體" w:hAnsi="標楷體" w:hint="eastAsia"/>
                </w:rPr>
                <w:delText>交易代碼</w:delText>
              </w:r>
            </w:del>
          </w:p>
        </w:tc>
        <w:tc>
          <w:tcPr>
            <w:tcW w:w="624" w:type="pct"/>
          </w:tcPr>
          <w:p w14:paraId="7BFFFA00" w14:textId="6760F3E4" w:rsidR="00E24265" w:rsidRPr="00615D4B" w:rsidDel="00CB3FDD" w:rsidRDefault="00E24265" w:rsidP="005F76AD">
            <w:pPr>
              <w:rPr>
                <w:del w:id="18202" w:author="阿毛" w:date="2021-05-21T17:55:00Z"/>
                <w:rFonts w:ascii="標楷體" w:eastAsia="標楷體" w:hAnsi="標楷體"/>
              </w:rPr>
            </w:pPr>
          </w:p>
        </w:tc>
        <w:tc>
          <w:tcPr>
            <w:tcW w:w="624" w:type="pct"/>
          </w:tcPr>
          <w:p w14:paraId="2626BEB9" w14:textId="0D7953EA" w:rsidR="00E24265" w:rsidRPr="00615D4B" w:rsidDel="00CB3FDD" w:rsidRDefault="00E24265" w:rsidP="005F76AD">
            <w:pPr>
              <w:rPr>
                <w:del w:id="18203" w:author="阿毛" w:date="2021-05-21T17:55:00Z"/>
                <w:rFonts w:ascii="標楷體" w:eastAsia="標楷體" w:hAnsi="標楷體"/>
              </w:rPr>
            </w:pPr>
          </w:p>
        </w:tc>
        <w:tc>
          <w:tcPr>
            <w:tcW w:w="537" w:type="pct"/>
          </w:tcPr>
          <w:p w14:paraId="376F8843" w14:textId="24C4B51C" w:rsidR="00E24265" w:rsidRPr="00615D4B" w:rsidDel="00CB3FDD" w:rsidRDefault="00E24265" w:rsidP="005F76AD">
            <w:pPr>
              <w:rPr>
                <w:del w:id="18204" w:author="阿毛" w:date="2021-05-21T17:55:00Z"/>
                <w:rFonts w:ascii="標楷體" w:eastAsia="標楷體" w:hAnsi="標楷體"/>
              </w:rPr>
            </w:pPr>
            <w:del w:id="18205" w:author="阿毛" w:date="2021-05-21T17:55:00Z">
              <w:r w:rsidDel="00CB3FDD">
                <w:rPr>
                  <w:rFonts w:ascii="標楷體" w:eastAsia="標楷體" w:hAnsi="標楷體" w:hint="eastAsia"/>
                </w:rPr>
                <w:delText>下拉式選單</w:delText>
              </w:r>
            </w:del>
          </w:p>
        </w:tc>
        <w:tc>
          <w:tcPr>
            <w:tcW w:w="299" w:type="pct"/>
          </w:tcPr>
          <w:p w14:paraId="4CCB5000" w14:textId="2964C440" w:rsidR="00E24265" w:rsidRPr="00615D4B" w:rsidDel="00CB3FDD" w:rsidRDefault="00E24265" w:rsidP="005F76AD">
            <w:pPr>
              <w:rPr>
                <w:del w:id="18206" w:author="阿毛" w:date="2021-05-21T17:55:00Z"/>
                <w:rFonts w:ascii="標楷體" w:eastAsia="標楷體" w:hAnsi="標楷體"/>
              </w:rPr>
            </w:pPr>
          </w:p>
        </w:tc>
        <w:tc>
          <w:tcPr>
            <w:tcW w:w="299" w:type="pct"/>
          </w:tcPr>
          <w:p w14:paraId="2EC8EBCA" w14:textId="19C983E6" w:rsidR="00E24265" w:rsidRPr="00615D4B" w:rsidDel="00CB3FDD" w:rsidRDefault="00E24265" w:rsidP="005F76AD">
            <w:pPr>
              <w:rPr>
                <w:del w:id="18207" w:author="阿毛" w:date="2021-05-21T17:55:00Z"/>
                <w:rFonts w:ascii="標楷體" w:eastAsia="標楷體" w:hAnsi="標楷體"/>
              </w:rPr>
            </w:pPr>
          </w:p>
        </w:tc>
        <w:tc>
          <w:tcPr>
            <w:tcW w:w="1643" w:type="pct"/>
          </w:tcPr>
          <w:p w14:paraId="6D0A6B6A" w14:textId="50FDA339" w:rsidR="00E24265" w:rsidDel="00CB3FDD" w:rsidRDefault="00E24265" w:rsidP="005F76AD">
            <w:pPr>
              <w:rPr>
                <w:del w:id="18208" w:author="阿毛" w:date="2021-05-21T17:55:00Z"/>
                <w:rFonts w:ascii="標楷體" w:eastAsia="標楷體" w:hAnsi="標楷體"/>
              </w:rPr>
            </w:pPr>
            <w:del w:id="18209" w:author="阿毛" w:date="2021-05-21T17:55:00Z">
              <w:r w:rsidRPr="00187C77" w:rsidDel="00CB3FDD">
                <w:rPr>
                  <w:rFonts w:ascii="標楷體" w:eastAsia="標楷體" w:hAnsi="標楷體" w:hint="eastAsia"/>
                </w:rPr>
                <w:delText>1:新增</w:delText>
              </w:r>
            </w:del>
          </w:p>
          <w:p w14:paraId="43C7A2D7" w14:textId="22B15312" w:rsidR="00E24265" w:rsidDel="00CB3FDD" w:rsidRDefault="00E24265" w:rsidP="005F76AD">
            <w:pPr>
              <w:rPr>
                <w:del w:id="18210" w:author="阿毛" w:date="2021-05-21T17:55:00Z"/>
                <w:rFonts w:ascii="標楷體" w:eastAsia="標楷體" w:hAnsi="標楷體"/>
              </w:rPr>
            </w:pPr>
            <w:del w:id="18211" w:author="阿毛" w:date="2021-05-21T17:55:00Z">
              <w:r w:rsidRPr="00187C77" w:rsidDel="00CB3FDD">
                <w:rPr>
                  <w:rFonts w:ascii="標楷體" w:eastAsia="標楷體" w:hAnsi="標楷體" w:hint="eastAsia"/>
                </w:rPr>
                <w:delText>2:異動</w:delText>
              </w:r>
            </w:del>
          </w:p>
          <w:p w14:paraId="5CBEEA25" w14:textId="7A7BC24C" w:rsidR="00E24265" w:rsidRPr="00615D4B" w:rsidDel="00CB3FDD" w:rsidRDefault="00E24265" w:rsidP="005F76AD">
            <w:pPr>
              <w:rPr>
                <w:del w:id="18212" w:author="阿毛" w:date="2021-05-21T17:55:00Z"/>
                <w:rFonts w:ascii="標楷體" w:eastAsia="標楷體" w:hAnsi="標楷體"/>
              </w:rPr>
            </w:pPr>
            <w:del w:id="18213" w:author="阿毛" w:date="2021-05-21T17:55:00Z">
              <w:r w:rsidRPr="00187C77" w:rsidDel="00CB3FDD">
                <w:rPr>
                  <w:rFonts w:ascii="標楷體" w:eastAsia="標楷體" w:hAnsi="標楷體" w:hint="eastAsia"/>
                </w:rPr>
                <w:delText>4:刪除</w:delText>
              </w:r>
            </w:del>
          </w:p>
        </w:tc>
      </w:tr>
      <w:tr w:rsidR="00E24265" w:rsidRPr="00615D4B" w:rsidDel="00CB3FDD" w14:paraId="0D14BF27" w14:textId="62DAF839" w:rsidTr="005F76AD">
        <w:trPr>
          <w:trHeight w:val="291"/>
          <w:jc w:val="center"/>
          <w:del w:id="18214" w:author="阿毛" w:date="2021-05-21T17:55:00Z"/>
        </w:trPr>
        <w:tc>
          <w:tcPr>
            <w:tcW w:w="219" w:type="pct"/>
          </w:tcPr>
          <w:p w14:paraId="08E18A82" w14:textId="57227D46" w:rsidR="00E24265" w:rsidRPr="005E579A" w:rsidDel="00CB3FDD" w:rsidRDefault="00E24265" w:rsidP="005F76AD">
            <w:pPr>
              <w:pStyle w:val="af9"/>
              <w:numPr>
                <w:ilvl w:val="0"/>
                <w:numId w:val="64"/>
              </w:numPr>
              <w:ind w:leftChars="0"/>
              <w:rPr>
                <w:del w:id="18215" w:author="阿毛" w:date="2021-05-21T17:55:00Z"/>
                <w:rFonts w:ascii="標楷體" w:eastAsia="標楷體" w:hAnsi="標楷體"/>
              </w:rPr>
            </w:pPr>
          </w:p>
        </w:tc>
        <w:tc>
          <w:tcPr>
            <w:tcW w:w="756" w:type="pct"/>
          </w:tcPr>
          <w:p w14:paraId="4F8B6276" w14:textId="741B377E" w:rsidR="00E24265" w:rsidRPr="00615D4B" w:rsidDel="00CB3FDD" w:rsidRDefault="00E24265" w:rsidP="005F76AD">
            <w:pPr>
              <w:rPr>
                <w:del w:id="18216" w:author="阿毛" w:date="2021-05-21T17:55:00Z"/>
                <w:rFonts w:ascii="標楷體" w:eastAsia="標楷體" w:hAnsi="標楷體"/>
              </w:rPr>
            </w:pPr>
            <w:del w:id="18217" w:author="阿毛" w:date="2021-05-21T17:55:00Z">
              <w:r w:rsidRPr="004431A8" w:rsidDel="00CB3FDD">
                <w:rPr>
                  <w:rFonts w:ascii="標楷體" w:eastAsia="標楷體" w:hAnsi="標楷體" w:hint="eastAsia"/>
                </w:rPr>
                <w:delText>債務人IDN</w:delText>
              </w:r>
            </w:del>
          </w:p>
        </w:tc>
        <w:tc>
          <w:tcPr>
            <w:tcW w:w="624" w:type="pct"/>
          </w:tcPr>
          <w:p w14:paraId="314D1C6A" w14:textId="532CCB11" w:rsidR="00E24265" w:rsidRPr="00615D4B" w:rsidDel="00CB3FDD" w:rsidRDefault="00E24265" w:rsidP="005F76AD">
            <w:pPr>
              <w:rPr>
                <w:del w:id="18218" w:author="阿毛" w:date="2021-05-21T17:55:00Z"/>
                <w:rFonts w:ascii="標楷體" w:eastAsia="標楷體" w:hAnsi="標楷體"/>
              </w:rPr>
            </w:pPr>
          </w:p>
        </w:tc>
        <w:tc>
          <w:tcPr>
            <w:tcW w:w="624" w:type="pct"/>
          </w:tcPr>
          <w:p w14:paraId="7647D649" w14:textId="78773366" w:rsidR="00E24265" w:rsidRPr="00615D4B" w:rsidDel="00CB3FDD" w:rsidRDefault="00E24265" w:rsidP="005F76AD">
            <w:pPr>
              <w:rPr>
                <w:del w:id="18219" w:author="阿毛" w:date="2021-05-21T17:55:00Z"/>
                <w:rFonts w:ascii="標楷體" w:eastAsia="標楷體" w:hAnsi="標楷體"/>
              </w:rPr>
            </w:pPr>
          </w:p>
        </w:tc>
        <w:tc>
          <w:tcPr>
            <w:tcW w:w="537" w:type="pct"/>
          </w:tcPr>
          <w:p w14:paraId="3CF4AF2C" w14:textId="0FFBC34C" w:rsidR="00E24265" w:rsidRPr="00615D4B" w:rsidDel="00CB3FDD" w:rsidRDefault="00E24265" w:rsidP="005F76AD">
            <w:pPr>
              <w:rPr>
                <w:del w:id="18220" w:author="阿毛" w:date="2021-05-21T17:55:00Z"/>
                <w:rFonts w:ascii="標楷體" w:eastAsia="標楷體" w:hAnsi="標楷體"/>
              </w:rPr>
            </w:pPr>
          </w:p>
        </w:tc>
        <w:tc>
          <w:tcPr>
            <w:tcW w:w="299" w:type="pct"/>
          </w:tcPr>
          <w:p w14:paraId="11F1002E" w14:textId="487FFC2C" w:rsidR="00E24265" w:rsidRPr="00615D4B" w:rsidDel="00CB3FDD" w:rsidRDefault="00E24265" w:rsidP="005F76AD">
            <w:pPr>
              <w:rPr>
                <w:del w:id="18221" w:author="阿毛" w:date="2021-05-21T17:55:00Z"/>
                <w:rFonts w:ascii="標楷體" w:eastAsia="標楷體" w:hAnsi="標楷體"/>
              </w:rPr>
            </w:pPr>
          </w:p>
        </w:tc>
        <w:tc>
          <w:tcPr>
            <w:tcW w:w="299" w:type="pct"/>
          </w:tcPr>
          <w:p w14:paraId="65A0AC57" w14:textId="70F9FB59" w:rsidR="00E24265" w:rsidRPr="00615D4B" w:rsidDel="00CB3FDD" w:rsidRDefault="00E24265" w:rsidP="005F76AD">
            <w:pPr>
              <w:rPr>
                <w:del w:id="18222" w:author="阿毛" w:date="2021-05-21T17:55:00Z"/>
                <w:rFonts w:ascii="標楷體" w:eastAsia="標楷體" w:hAnsi="標楷體"/>
              </w:rPr>
            </w:pPr>
          </w:p>
        </w:tc>
        <w:tc>
          <w:tcPr>
            <w:tcW w:w="1643" w:type="pct"/>
          </w:tcPr>
          <w:p w14:paraId="60007852" w14:textId="412C7D98" w:rsidR="00E24265" w:rsidRPr="00615D4B" w:rsidDel="00CB3FDD" w:rsidRDefault="00E24265" w:rsidP="005F76AD">
            <w:pPr>
              <w:rPr>
                <w:del w:id="18223" w:author="阿毛" w:date="2021-05-21T17:55:00Z"/>
                <w:rFonts w:ascii="標楷體" w:eastAsia="標楷體" w:hAnsi="標楷體"/>
              </w:rPr>
            </w:pPr>
          </w:p>
        </w:tc>
      </w:tr>
      <w:tr w:rsidR="00E24265" w:rsidRPr="00615D4B" w:rsidDel="00CB3FDD" w14:paraId="17AB14A3" w14:textId="169D1794" w:rsidTr="005F76AD">
        <w:trPr>
          <w:trHeight w:val="291"/>
          <w:jc w:val="center"/>
          <w:del w:id="18224" w:author="阿毛" w:date="2021-05-21T17:55:00Z"/>
        </w:trPr>
        <w:tc>
          <w:tcPr>
            <w:tcW w:w="219" w:type="pct"/>
          </w:tcPr>
          <w:p w14:paraId="6FF5FB14" w14:textId="057191E8" w:rsidR="00E24265" w:rsidRPr="005E579A" w:rsidDel="00CB3FDD" w:rsidRDefault="00E24265" w:rsidP="005F76AD">
            <w:pPr>
              <w:pStyle w:val="af9"/>
              <w:numPr>
                <w:ilvl w:val="0"/>
                <w:numId w:val="64"/>
              </w:numPr>
              <w:ind w:leftChars="0"/>
              <w:rPr>
                <w:del w:id="18225" w:author="阿毛" w:date="2021-05-21T17:55:00Z"/>
                <w:rFonts w:ascii="標楷體" w:eastAsia="標楷體" w:hAnsi="標楷體"/>
              </w:rPr>
            </w:pPr>
          </w:p>
        </w:tc>
        <w:tc>
          <w:tcPr>
            <w:tcW w:w="756" w:type="pct"/>
          </w:tcPr>
          <w:p w14:paraId="4AAE2C25" w14:textId="51BA95A2" w:rsidR="00E24265" w:rsidRPr="00615D4B" w:rsidDel="00CB3FDD" w:rsidRDefault="00E24265" w:rsidP="005F76AD">
            <w:pPr>
              <w:rPr>
                <w:del w:id="18226" w:author="阿毛" w:date="2021-05-21T17:55:00Z"/>
                <w:rFonts w:ascii="標楷體" w:eastAsia="標楷體" w:hAnsi="標楷體"/>
              </w:rPr>
            </w:pPr>
            <w:del w:id="18227" w:author="阿毛" w:date="2021-05-21T17:55:00Z">
              <w:r w:rsidRPr="004431A8" w:rsidDel="00CB3FDD">
                <w:rPr>
                  <w:rFonts w:ascii="標楷體" w:eastAsia="標楷體" w:hAnsi="標楷體" w:hint="eastAsia"/>
                </w:rPr>
                <w:delText>報送單位代號</w:delText>
              </w:r>
            </w:del>
          </w:p>
        </w:tc>
        <w:tc>
          <w:tcPr>
            <w:tcW w:w="624" w:type="pct"/>
          </w:tcPr>
          <w:p w14:paraId="16E06747" w14:textId="7E0B5445" w:rsidR="00E24265" w:rsidRPr="00615D4B" w:rsidDel="00CB3FDD" w:rsidRDefault="00E24265" w:rsidP="005F76AD">
            <w:pPr>
              <w:rPr>
                <w:del w:id="18228" w:author="阿毛" w:date="2021-05-21T17:55:00Z"/>
                <w:rFonts w:ascii="標楷體" w:eastAsia="標楷體" w:hAnsi="標楷體"/>
              </w:rPr>
            </w:pPr>
          </w:p>
        </w:tc>
        <w:tc>
          <w:tcPr>
            <w:tcW w:w="624" w:type="pct"/>
          </w:tcPr>
          <w:p w14:paraId="39E6CE7C" w14:textId="13ACD4E7" w:rsidR="00E24265" w:rsidRPr="00615D4B" w:rsidDel="00CB3FDD" w:rsidRDefault="00E24265" w:rsidP="005F76AD">
            <w:pPr>
              <w:rPr>
                <w:del w:id="18229" w:author="阿毛" w:date="2021-05-21T17:55:00Z"/>
                <w:rFonts w:ascii="標楷體" w:eastAsia="標楷體" w:hAnsi="標楷體"/>
              </w:rPr>
            </w:pPr>
          </w:p>
        </w:tc>
        <w:tc>
          <w:tcPr>
            <w:tcW w:w="537" w:type="pct"/>
          </w:tcPr>
          <w:p w14:paraId="668C2DA8" w14:textId="687062E1" w:rsidR="00E24265" w:rsidRPr="00615D4B" w:rsidDel="00CB3FDD" w:rsidRDefault="00E24265" w:rsidP="005F76AD">
            <w:pPr>
              <w:rPr>
                <w:del w:id="18230" w:author="阿毛" w:date="2021-05-21T17:55:00Z"/>
                <w:rFonts w:ascii="標楷體" w:eastAsia="標楷體" w:hAnsi="標楷體"/>
              </w:rPr>
            </w:pPr>
          </w:p>
        </w:tc>
        <w:tc>
          <w:tcPr>
            <w:tcW w:w="299" w:type="pct"/>
          </w:tcPr>
          <w:p w14:paraId="2AC0723B" w14:textId="3A8E3E16" w:rsidR="00E24265" w:rsidRPr="00615D4B" w:rsidDel="00CB3FDD" w:rsidRDefault="00E24265" w:rsidP="005F76AD">
            <w:pPr>
              <w:rPr>
                <w:del w:id="18231" w:author="阿毛" w:date="2021-05-21T17:55:00Z"/>
                <w:rFonts w:ascii="標楷體" w:eastAsia="標楷體" w:hAnsi="標楷體"/>
              </w:rPr>
            </w:pPr>
          </w:p>
        </w:tc>
        <w:tc>
          <w:tcPr>
            <w:tcW w:w="299" w:type="pct"/>
          </w:tcPr>
          <w:p w14:paraId="33EB0000" w14:textId="7DF09E7E" w:rsidR="00E24265" w:rsidRPr="00615D4B" w:rsidDel="00CB3FDD" w:rsidRDefault="00E24265" w:rsidP="005F76AD">
            <w:pPr>
              <w:rPr>
                <w:del w:id="18232" w:author="阿毛" w:date="2021-05-21T17:55:00Z"/>
                <w:rFonts w:ascii="標楷體" w:eastAsia="標楷體" w:hAnsi="標楷體"/>
              </w:rPr>
            </w:pPr>
          </w:p>
        </w:tc>
        <w:tc>
          <w:tcPr>
            <w:tcW w:w="1643" w:type="pct"/>
          </w:tcPr>
          <w:p w14:paraId="596BCD2D" w14:textId="12FD3313" w:rsidR="00E24265" w:rsidRPr="00615D4B" w:rsidDel="00CB3FDD" w:rsidRDefault="00E24265" w:rsidP="005F76AD">
            <w:pPr>
              <w:rPr>
                <w:del w:id="18233" w:author="阿毛" w:date="2021-05-21T17:55:00Z"/>
                <w:rFonts w:ascii="標楷體" w:eastAsia="標楷體" w:hAnsi="標楷體"/>
              </w:rPr>
            </w:pPr>
          </w:p>
        </w:tc>
      </w:tr>
      <w:tr w:rsidR="00E24265" w:rsidRPr="00615D4B" w:rsidDel="00CB3FDD" w14:paraId="1809CE5B" w14:textId="358A77B4" w:rsidTr="005F76AD">
        <w:trPr>
          <w:trHeight w:val="291"/>
          <w:jc w:val="center"/>
          <w:del w:id="18234" w:author="阿毛" w:date="2021-05-21T17:55:00Z"/>
        </w:trPr>
        <w:tc>
          <w:tcPr>
            <w:tcW w:w="219" w:type="pct"/>
          </w:tcPr>
          <w:p w14:paraId="19436A2A" w14:textId="239E3AAC" w:rsidR="00E24265" w:rsidRPr="005E579A" w:rsidDel="00CB3FDD" w:rsidRDefault="00E24265" w:rsidP="005F76AD">
            <w:pPr>
              <w:pStyle w:val="af9"/>
              <w:numPr>
                <w:ilvl w:val="0"/>
                <w:numId w:val="64"/>
              </w:numPr>
              <w:ind w:leftChars="0"/>
              <w:rPr>
                <w:del w:id="18235" w:author="阿毛" w:date="2021-05-21T17:55:00Z"/>
                <w:rFonts w:ascii="標楷體" w:eastAsia="標楷體" w:hAnsi="標楷體"/>
              </w:rPr>
            </w:pPr>
          </w:p>
        </w:tc>
        <w:tc>
          <w:tcPr>
            <w:tcW w:w="756" w:type="pct"/>
          </w:tcPr>
          <w:p w14:paraId="4A4C8288" w14:textId="3C06EFDA" w:rsidR="00E24265" w:rsidRPr="00615D4B" w:rsidDel="00CB3FDD" w:rsidRDefault="00E24265" w:rsidP="005F76AD">
            <w:pPr>
              <w:rPr>
                <w:del w:id="18236" w:author="阿毛" w:date="2021-05-21T17:55:00Z"/>
                <w:rFonts w:ascii="標楷體" w:eastAsia="標楷體" w:hAnsi="標楷體"/>
              </w:rPr>
            </w:pPr>
            <w:del w:id="18237" w:author="阿毛" w:date="2021-05-21T17:55:00Z">
              <w:r w:rsidRPr="004431A8" w:rsidDel="00CB3FDD">
                <w:rPr>
                  <w:rFonts w:ascii="標楷體" w:eastAsia="標楷體" w:hAnsi="標楷體" w:hint="eastAsia"/>
                </w:rPr>
                <w:delText>調解申請日</w:delText>
              </w:r>
            </w:del>
          </w:p>
        </w:tc>
        <w:tc>
          <w:tcPr>
            <w:tcW w:w="624" w:type="pct"/>
          </w:tcPr>
          <w:p w14:paraId="74387ADD" w14:textId="712C448D" w:rsidR="00E24265" w:rsidRPr="00615D4B" w:rsidDel="00CB3FDD" w:rsidRDefault="00E24265" w:rsidP="005F76AD">
            <w:pPr>
              <w:rPr>
                <w:del w:id="18238" w:author="阿毛" w:date="2021-05-21T17:55:00Z"/>
                <w:rFonts w:ascii="標楷體" w:eastAsia="標楷體" w:hAnsi="標楷體"/>
              </w:rPr>
            </w:pPr>
          </w:p>
        </w:tc>
        <w:tc>
          <w:tcPr>
            <w:tcW w:w="624" w:type="pct"/>
          </w:tcPr>
          <w:p w14:paraId="35CE59DC" w14:textId="4A4EC491" w:rsidR="00E24265" w:rsidRPr="00615D4B" w:rsidDel="00CB3FDD" w:rsidRDefault="00E24265" w:rsidP="005F76AD">
            <w:pPr>
              <w:rPr>
                <w:del w:id="18239" w:author="阿毛" w:date="2021-05-21T17:55:00Z"/>
                <w:rFonts w:ascii="標楷體" w:eastAsia="標楷體" w:hAnsi="標楷體"/>
              </w:rPr>
            </w:pPr>
          </w:p>
        </w:tc>
        <w:tc>
          <w:tcPr>
            <w:tcW w:w="537" w:type="pct"/>
          </w:tcPr>
          <w:p w14:paraId="485A2437" w14:textId="4AD7C584" w:rsidR="00E24265" w:rsidRPr="00615D4B" w:rsidDel="00CB3FDD" w:rsidRDefault="00E24265" w:rsidP="005F76AD">
            <w:pPr>
              <w:rPr>
                <w:del w:id="18240" w:author="阿毛" w:date="2021-05-21T17:55:00Z"/>
                <w:rFonts w:ascii="標楷體" w:eastAsia="標楷體" w:hAnsi="標楷體"/>
              </w:rPr>
            </w:pPr>
          </w:p>
        </w:tc>
        <w:tc>
          <w:tcPr>
            <w:tcW w:w="299" w:type="pct"/>
          </w:tcPr>
          <w:p w14:paraId="452C1CE9" w14:textId="52C146CC" w:rsidR="00E24265" w:rsidRPr="00615D4B" w:rsidDel="00CB3FDD" w:rsidRDefault="00E24265" w:rsidP="005F76AD">
            <w:pPr>
              <w:rPr>
                <w:del w:id="18241" w:author="阿毛" w:date="2021-05-21T17:55:00Z"/>
                <w:rFonts w:ascii="標楷體" w:eastAsia="標楷體" w:hAnsi="標楷體"/>
              </w:rPr>
            </w:pPr>
          </w:p>
        </w:tc>
        <w:tc>
          <w:tcPr>
            <w:tcW w:w="299" w:type="pct"/>
          </w:tcPr>
          <w:p w14:paraId="485DE2B2" w14:textId="5BC5E4E3" w:rsidR="00E24265" w:rsidRPr="00615D4B" w:rsidDel="00CB3FDD" w:rsidRDefault="00E24265" w:rsidP="005F76AD">
            <w:pPr>
              <w:rPr>
                <w:del w:id="18242" w:author="阿毛" w:date="2021-05-21T17:55:00Z"/>
                <w:rFonts w:ascii="標楷體" w:eastAsia="標楷體" w:hAnsi="標楷體"/>
              </w:rPr>
            </w:pPr>
          </w:p>
        </w:tc>
        <w:tc>
          <w:tcPr>
            <w:tcW w:w="1643" w:type="pct"/>
          </w:tcPr>
          <w:p w14:paraId="54CEAE84" w14:textId="51EABE11" w:rsidR="00E24265" w:rsidRPr="00615D4B" w:rsidDel="00CB3FDD" w:rsidRDefault="00E24265" w:rsidP="005F76AD">
            <w:pPr>
              <w:rPr>
                <w:del w:id="18243" w:author="阿毛" w:date="2021-05-21T17:55:00Z"/>
                <w:rFonts w:ascii="標楷體" w:eastAsia="標楷體" w:hAnsi="標楷體"/>
              </w:rPr>
            </w:pPr>
          </w:p>
        </w:tc>
      </w:tr>
      <w:tr w:rsidR="00E24265" w:rsidRPr="00615D4B" w:rsidDel="00CB3FDD" w14:paraId="5C1E00C9" w14:textId="25DD502D" w:rsidTr="005F76AD">
        <w:trPr>
          <w:trHeight w:val="291"/>
          <w:jc w:val="center"/>
          <w:del w:id="18244" w:author="阿毛" w:date="2021-05-21T17:55:00Z"/>
        </w:trPr>
        <w:tc>
          <w:tcPr>
            <w:tcW w:w="219" w:type="pct"/>
          </w:tcPr>
          <w:p w14:paraId="4B3E28B6" w14:textId="1C1F12F4" w:rsidR="00E24265" w:rsidRPr="005E579A" w:rsidDel="00CB3FDD" w:rsidRDefault="00E24265" w:rsidP="005F76AD">
            <w:pPr>
              <w:pStyle w:val="af9"/>
              <w:numPr>
                <w:ilvl w:val="0"/>
                <w:numId w:val="64"/>
              </w:numPr>
              <w:ind w:leftChars="0"/>
              <w:rPr>
                <w:del w:id="18245" w:author="阿毛" w:date="2021-05-21T17:55:00Z"/>
                <w:rFonts w:ascii="標楷體" w:eastAsia="標楷體" w:hAnsi="標楷體"/>
              </w:rPr>
            </w:pPr>
          </w:p>
        </w:tc>
        <w:tc>
          <w:tcPr>
            <w:tcW w:w="756" w:type="pct"/>
          </w:tcPr>
          <w:p w14:paraId="2AACBC0A" w14:textId="4011574F" w:rsidR="00E24265" w:rsidRPr="00615D4B" w:rsidDel="00CB3FDD" w:rsidRDefault="00E24265" w:rsidP="005F76AD">
            <w:pPr>
              <w:rPr>
                <w:del w:id="18246" w:author="阿毛" w:date="2021-05-21T17:55:00Z"/>
                <w:rFonts w:ascii="標楷體" w:eastAsia="標楷體" w:hAnsi="標楷體"/>
              </w:rPr>
            </w:pPr>
            <w:del w:id="18247" w:author="阿毛" w:date="2021-05-21T17:55:00Z">
              <w:r w:rsidRPr="004431A8" w:rsidDel="00CB3FDD">
                <w:rPr>
                  <w:rFonts w:ascii="標楷體" w:eastAsia="標楷體" w:hAnsi="標楷體" w:hint="eastAsia"/>
                </w:rPr>
                <w:delText>受理調解機構代號</w:delText>
              </w:r>
            </w:del>
          </w:p>
        </w:tc>
        <w:tc>
          <w:tcPr>
            <w:tcW w:w="624" w:type="pct"/>
          </w:tcPr>
          <w:p w14:paraId="3FB69104" w14:textId="744F5786" w:rsidR="00E24265" w:rsidRPr="00615D4B" w:rsidDel="00CB3FDD" w:rsidRDefault="00E24265" w:rsidP="005F76AD">
            <w:pPr>
              <w:rPr>
                <w:del w:id="18248" w:author="阿毛" w:date="2021-05-21T17:55:00Z"/>
                <w:rFonts w:ascii="標楷體" w:eastAsia="標楷體" w:hAnsi="標楷體"/>
              </w:rPr>
            </w:pPr>
          </w:p>
        </w:tc>
        <w:tc>
          <w:tcPr>
            <w:tcW w:w="624" w:type="pct"/>
          </w:tcPr>
          <w:p w14:paraId="59E627EF" w14:textId="22DDAA1D" w:rsidR="00E24265" w:rsidRPr="00615D4B" w:rsidDel="00CB3FDD" w:rsidRDefault="00E24265" w:rsidP="005F76AD">
            <w:pPr>
              <w:rPr>
                <w:del w:id="18249" w:author="阿毛" w:date="2021-05-21T17:55:00Z"/>
                <w:rFonts w:ascii="標楷體" w:eastAsia="標楷體" w:hAnsi="標楷體"/>
              </w:rPr>
            </w:pPr>
          </w:p>
        </w:tc>
        <w:tc>
          <w:tcPr>
            <w:tcW w:w="537" w:type="pct"/>
          </w:tcPr>
          <w:p w14:paraId="6D96E1B9" w14:textId="2CD3ECE2" w:rsidR="00E24265" w:rsidRPr="00615D4B" w:rsidDel="00CB3FDD" w:rsidRDefault="00E24265" w:rsidP="005F76AD">
            <w:pPr>
              <w:rPr>
                <w:del w:id="18250" w:author="阿毛" w:date="2021-05-21T17:55:00Z"/>
                <w:rFonts w:ascii="標楷體" w:eastAsia="標楷體" w:hAnsi="標楷體"/>
              </w:rPr>
            </w:pPr>
          </w:p>
        </w:tc>
        <w:tc>
          <w:tcPr>
            <w:tcW w:w="299" w:type="pct"/>
          </w:tcPr>
          <w:p w14:paraId="505E779C" w14:textId="5933657A" w:rsidR="00E24265" w:rsidRPr="00615D4B" w:rsidDel="00CB3FDD" w:rsidRDefault="00E24265" w:rsidP="005F76AD">
            <w:pPr>
              <w:rPr>
                <w:del w:id="18251" w:author="阿毛" w:date="2021-05-21T17:55:00Z"/>
                <w:rFonts w:ascii="標楷體" w:eastAsia="標楷體" w:hAnsi="標楷體"/>
              </w:rPr>
            </w:pPr>
          </w:p>
        </w:tc>
        <w:tc>
          <w:tcPr>
            <w:tcW w:w="299" w:type="pct"/>
          </w:tcPr>
          <w:p w14:paraId="531F69D2" w14:textId="23C8EF2F" w:rsidR="00E24265" w:rsidRPr="00615D4B" w:rsidDel="00CB3FDD" w:rsidRDefault="00E24265" w:rsidP="005F76AD">
            <w:pPr>
              <w:rPr>
                <w:del w:id="18252" w:author="阿毛" w:date="2021-05-21T17:55:00Z"/>
                <w:rFonts w:ascii="標楷體" w:eastAsia="標楷體" w:hAnsi="標楷體"/>
              </w:rPr>
            </w:pPr>
          </w:p>
        </w:tc>
        <w:tc>
          <w:tcPr>
            <w:tcW w:w="1643" w:type="pct"/>
          </w:tcPr>
          <w:p w14:paraId="772B886F" w14:textId="6E8CAD32" w:rsidR="00E24265" w:rsidRPr="00615D4B" w:rsidDel="00CB3FDD" w:rsidRDefault="00E24265" w:rsidP="005F76AD">
            <w:pPr>
              <w:rPr>
                <w:del w:id="18253" w:author="阿毛" w:date="2021-05-21T17:55:00Z"/>
                <w:rFonts w:ascii="標楷體" w:eastAsia="標楷體" w:hAnsi="標楷體"/>
              </w:rPr>
            </w:pPr>
          </w:p>
        </w:tc>
      </w:tr>
      <w:tr w:rsidR="00E24265" w:rsidRPr="00615D4B" w:rsidDel="00CB3FDD" w14:paraId="49D5B0BD" w14:textId="00C4C648" w:rsidTr="005F76AD">
        <w:trPr>
          <w:trHeight w:val="291"/>
          <w:jc w:val="center"/>
          <w:del w:id="18254" w:author="阿毛" w:date="2021-05-21T17:55:00Z"/>
        </w:trPr>
        <w:tc>
          <w:tcPr>
            <w:tcW w:w="219" w:type="pct"/>
          </w:tcPr>
          <w:p w14:paraId="0610FF9B" w14:textId="36598F50" w:rsidR="00E24265" w:rsidRPr="005E579A" w:rsidDel="00CB3FDD" w:rsidRDefault="00E24265" w:rsidP="005F76AD">
            <w:pPr>
              <w:pStyle w:val="af9"/>
              <w:numPr>
                <w:ilvl w:val="0"/>
                <w:numId w:val="64"/>
              </w:numPr>
              <w:ind w:leftChars="0"/>
              <w:rPr>
                <w:del w:id="18255" w:author="阿毛" w:date="2021-05-21T17:55:00Z"/>
                <w:rFonts w:ascii="標楷體" w:eastAsia="標楷體" w:hAnsi="標楷體"/>
              </w:rPr>
            </w:pPr>
          </w:p>
        </w:tc>
        <w:tc>
          <w:tcPr>
            <w:tcW w:w="756" w:type="pct"/>
          </w:tcPr>
          <w:p w14:paraId="552A95F4" w14:textId="1BE3B6DD" w:rsidR="00E24265" w:rsidRPr="00615D4B" w:rsidDel="00CB3FDD" w:rsidRDefault="00E24265" w:rsidP="005F76AD">
            <w:pPr>
              <w:rPr>
                <w:del w:id="18256" w:author="阿毛" w:date="2021-05-21T17:55:00Z"/>
                <w:rFonts w:ascii="標楷體" w:eastAsia="標楷體" w:hAnsi="標楷體"/>
              </w:rPr>
            </w:pPr>
            <w:del w:id="18257" w:author="阿毛" w:date="2021-05-21T17:55:00Z">
              <w:r w:rsidRPr="004431A8" w:rsidDel="00CB3FDD">
                <w:rPr>
                  <w:rFonts w:ascii="標楷體" w:eastAsia="標楷體" w:hAnsi="標楷體" w:hint="eastAsia"/>
                </w:rPr>
                <w:delText>繳款日期</w:delText>
              </w:r>
            </w:del>
          </w:p>
        </w:tc>
        <w:tc>
          <w:tcPr>
            <w:tcW w:w="624" w:type="pct"/>
          </w:tcPr>
          <w:p w14:paraId="5DC797C4" w14:textId="09EB0139" w:rsidR="00E24265" w:rsidRPr="00615D4B" w:rsidDel="00CB3FDD" w:rsidRDefault="00E24265" w:rsidP="005F76AD">
            <w:pPr>
              <w:rPr>
                <w:del w:id="18258" w:author="阿毛" w:date="2021-05-21T17:55:00Z"/>
                <w:rFonts w:ascii="標楷體" w:eastAsia="標楷體" w:hAnsi="標楷體"/>
              </w:rPr>
            </w:pPr>
          </w:p>
        </w:tc>
        <w:tc>
          <w:tcPr>
            <w:tcW w:w="624" w:type="pct"/>
          </w:tcPr>
          <w:p w14:paraId="4D162A25" w14:textId="179A9F62" w:rsidR="00E24265" w:rsidRPr="00615D4B" w:rsidDel="00CB3FDD" w:rsidRDefault="00E24265" w:rsidP="005F76AD">
            <w:pPr>
              <w:rPr>
                <w:del w:id="18259" w:author="阿毛" w:date="2021-05-21T17:55:00Z"/>
                <w:rFonts w:ascii="標楷體" w:eastAsia="標楷體" w:hAnsi="標楷體"/>
              </w:rPr>
            </w:pPr>
          </w:p>
        </w:tc>
        <w:tc>
          <w:tcPr>
            <w:tcW w:w="537" w:type="pct"/>
          </w:tcPr>
          <w:p w14:paraId="665BB584" w14:textId="21E12482" w:rsidR="00E24265" w:rsidRPr="00615D4B" w:rsidDel="00CB3FDD" w:rsidRDefault="00E24265" w:rsidP="005F76AD">
            <w:pPr>
              <w:rPr>
                <w:del w:id="18260" w:author="阿毛" w:date="2021-05-21T17:55:00Z"/>
                <w:rFonts w:ascii="標楷體" w:eastAsia="標楷體" w:hAnsi="標楷體"/>
              </w:rPr>
            </w:pPr>
          </w:p>
        </w:tc>
        <w:tc>
          <w:tcPr>
            <w:tcW w:w="299" w:type="pct"/>
          </w:tcPr>
          <w:p w14:paraId="674F6E41" w14:textId="554241A7" w:rsidR="00E24265" w:rsidRPr="00615D4B" w:rsidDel="00CB3FDD" w:rsidRDefault="00E24265" w:rsidP="005F76AD">
            <w:pPr>
              <w:rPr>
                <w:del w:id="18261" w:author="阿毛" w:date="2021-05-21T17:55:00Z"/>
                <w:rFonts w:ascii="標楷體" w:eastAsia="標楷體" w:hAnsi="標楷體"/>
              </w:rPr>
            </w:pPr>
          </w:p>
        </w:tc>
        <w:tc>
          <w:tcPr>
            <w:tcW w:w="299" w:type="pct"/>
          </w:tcPr>
          <w:p w14:paraId="6D45A3A1" w14:textId="69DD86DF" w:rsidR="00E24265" w:rsidRPr="00615D4B" w:rsidDel="00CB3FDD" w:rsidRDefault="00E24265" w:rsidP="005F76AD">
            <w:pPr>
              <w:rPr>
                <w:del w:id="18262" w:author="阿毛" w:date="2021-05-21T17:55:00Z"/>
                <w:rFonts w:ascii="標楷體" w:eastAsia="標楷體" w:hAnsi="標楷體"/>
              </w:rPr>
            </w:pPr>
          </w:p>
        </w:tc>
        <w:tc>
          <w:tcPr>
            <w:tcW w:w="1643" w:type="pct"/>
          </w:tcPr>
          <w:p w14:paraId="23A34689" w14:textId="728C05BB" w:rsidR="00E24265" w:rsidRPr="00615D4B" w:rsidDel="00CB3FDD" w:rsidRDefault="00E24265" w:rsidP="005F76AD">
            <w:pPr>
              <w:rPr>
                <w:del w:id="18263" w:author="阿毛" w:date="2021-05-21T17:55:00Z"/>
                <w:rFonts w:ascii="標楷體" w:eastAsia="標楷體" w:hAnsi="標楷體"/>
              </w:rPr>
            </w:pPr>
          </w:p>
        </w:tc>
      </w:tr>
      <w:tr w:rsidR="00E24265" w:rsidRPr="00615D4B" w:rsidDel="00CB3FDD" w14:paraId="38EDEB21" w14:textId="4E712508" w:rsidTr="005F76AD">
        <w:trPr>
          <w:trHeight w:val="291"/>
          <w:jc w:val="center"/>
          <w:del w:id="18264" w:author="阿毛" w:date="2021-05-21T17:55:00Z"/>
        </w:trPr>
        <w:tc>
          <w:tcPr>
            <w:tcW w:w="219" w:type="pct"/>
          </w:tcPr>
          <w:p w14:paraId="25EA1AA1" w14:textId="17F768A3" w:rsidR="00E24265" w:rsidRPr="005E579A" w:rsidDel="00CB3FDD" w:rsidRDefault="00E24265" w:rsidP="005F76AD">
            <w:pPr>
              <w:pStyle w:val="af9"/>
              <w:numPr>
                <w:ilvl w:val="0"/>
                <w:numId w:val="64"/>
              </w:numPr>
              <w:ind w:leftChars="0"/>
              <w:rPr>
                <w:del w:id="18265" w:author="阿毛" w:date="2021-05-21T17:55:00Z"/>
                <w:rFonts w:ascii="標楷體" w:eastAsia="標楷體" w:hAnsi="標楷體"/>
              </w:rPr>
            </w:pPr>
          </w:p>
        </w:tc>
        <w:tc>
          <w:tcPr>
            <w:tcW w:w="756" w:type="pct"/>
          </w:tcPr>
          <w:p w14:paraId="210C4F68" w14:textId="0E6C28F3" w:rsidR="00E24265" w:rsidRPr="00615D4B" w:rsidDel="00CB3FDD" w:rsidRDefault="00E24265" w:rsidP="005F76AD">
            <w:pPr>
              <w:rPr>
                <w:del w:id="18266" w:author="阿毛" w:date="2021-05-21T17:55:00Z"/>
                <w:rFonts w:ascii="標楷體" w:eastAsia="標楷體" w:hAnsi="標楷體"/>
              </w:rPr>
            </w:pPr>
            <w:del w:id="18267" w:author="阿毛" w:date="2021-05-21T17:55:00Z">
              <w:r w:rsidRPr="004431A8" w:rsidDel="00CB3FDD">
                <w:rPr>
                  <w:rFonts w:ascii="標楷體" w:eastAsia="標楷體" w:hAnsi="標楷體" w:hint="eastAsia"/>
                </w:rPr>
                <w:delText>本次繳款金額</w:delText>
              </w:r>
            </w:del>
          </w:p>
        </w:tc>
        <w:tc>
          <w:tcPr>
            <w:tcW w:w="624" w:type="pct"/>
          </w:tcPr>
          <w:p w14:paraId="704F161B" w14:textId="666B99CD" w:rsidR="00E24265" w:rsidRPr="00615D4B" w:rsidDel="00CB3FDD" w:rsidRDefault="00E24265" w:rsidP="005F76AD">
            <w:pPr>
              <w:rPr>
                <w:del w:id="18268" w:author="阿毛" w:date="2021-05-21T17:55:00Z"/>
                <w:rFonts w:ascii="標楷體" w:eastAsia="標楷體" w:hAnsi="標楷體"/>
              </w:rPr>
            </w:pPr>
          </w:p>
        </w:tc>
        <w:tc>
          <w:tcPr>
            <w:tcW w:w="624" w:type="pct"/>
          </w:tcPr>
          <w:p w14:paraId="250FF508" w14:textId="48F8336A" w:rsidR="00E24265" w:rsidRPr="00615D4B" w:rsidDel="00CB3FDD" w:rsidRDefault="00E24265" w:rsidP="005F76AD">
            <w:pPr>
              <w:rPr>
                <w:del w:id="18269" w:author="阿毛" w:date="2021-05-21T17:55:00Z"/>
                <w:rFonts w:ascii="標楷體" w:eastAsia="標楷體" w:hAnsi="標楷體"/>
              </w:rPr>
            </w:pPr>
          </w:p>
        </w:tc>
        <w:tc>
          <w:tcPr>
            <w:tcW w:w="537" w:type="pct"/>
          </w:tcPr>
          <w:p w14:paraId="70380B0C" w14:textId="74D934E2" w:rsidR="00E24265" w:rsidRPr="00615D4B" w:rsidDel="00CB3FDD" w:rsidRDefault="00E24265" w:rsidP="005F76AD">
            <w:pPr>
              <w:rPr>
                <w:del w:id="18270" w:author="阿毛" w:date="2021-05-21T17:55:00Z"/>
                <w:rFonts w:ascii="標楷體" w:eastAsia="標楷體" w:hAnsi="標楷體"/>
              </w:rPr>
            </w:pPr>
          </w:p>
        </w:tc>
        <w:tc>
          <w:tcPr>
            <w:tcW w:w="299" w:type="pct"/>
          </w:tcPr>
          <w:p w14:paraId="310CAEB7" w14:textId="4BCEB7F7" w:rsidR="00E24265" w:rsidRPr="00615D4B" w:rsidDel="00CB3FDD" w:rsidRDefault="00E24265" w:rsidP="005F76AD">
            <w:pPr>
              <w:rPr>
                <w:del w:id="18271" w:author="阿毛" w:date="2021-05-21T17:55:00Z"/>
                <w:rFonts w:ascii="標楷體" w:eastAsia="標楷體" w:hAnsi="標楷體"/>
              </w:rPr>
            </w:pPr>
          </w:p>
        </w:tc>
        <w:tc>
          <w:tcPr>
            <w:tcW w:w="299" w:type="pct"/>
          </w:tcPr>
          <w:p w14:paraId="4E9776ED" w14:textId="54744DEE" w:rsidR="00E24265" w:rsidRPr="00615D4B" w:rsidDel="00CB3FDD" w:rsidRDefault="00E24265" w:rsidP="005F76AD">
            <w:pPr>
              <w:rPr>
                <w:del w:id="18272" w:author="阿毛" w:date="2021-05-21T17:55:00Z"/>
                <w:rFonts w:ascii="標楷體" w:eastAsia="標楷體" w:hAnsi="標楷體"/>
              </w:rPr>
            </w:pPr>
          </w:p>
        </w:tc>
        <w:tc>
          <w:tcPr>
            <w:tcW w:w="1643" w:type="pct"/>
          </w:tcPr>
          <w:p w14:paraId="23BA30C6" w14:textId="0CDE7D14" w:rsidR="00E24265" w:rsidRPr="00615D4B" w:rsidDel="00CB3FDD" w:rsidRDefault="00E24265" w:rsidP="005F76AD">
            <w:pPr>
              <w:rPr>
                <w:del w:id="18273" w:author="阿毛" w:date="2021-05-21T17:55:00Z"/>
                <w:rFonts w:ascii="標楷體" w:eastAsia="標楷體" w:hAnsi="標楷體"/>
              </w:rPr>
            </w:pPr>
          </w:p>
        </w:tc>
      </w:tr>
      <w:tr w:rsidR="00E24265" w:rsidRPr="00615D4B" w:rsidDel="00CB3FDD" w14:paraId="208DA21A" w14:textId="2E0C2287" w:rsidTr="005F76AD">
        <w:trPr>
          <w:trHeight w:val="291"/>
          <w:jc w:val="center"/>
          <w:del w:id="18274" w:author="阿毛" w:date="2021-05-21T17:55:00Z"/>
        </w:trPr>
        <w:tc>
          <w:tcPr>
            <w:tcW w:w="219" w:type="pct"/>
          </w:tcPr>
          <w:p w14:paraId="1A622A9B" w14:textId="65A689A8" w:rsidR="00E24265" w:rsidRPr="005E579A" w:rsidDel="00CB3FDD" w:rsidRDefault="00E24265" w:rsidP="005F76AD">
            <w:pPr>
              <w:pStyle w:val="af9"/>
              <w:numPr>
                <w:ilvl w:val="0"/>
                <w:numId w:val="64"/>
              </w:numPr>
              <w:ind w:leftChars="0"/>
              <w:rPr>
                <w:del w:id="18275" w:author="阿毛" w:date="2021-05-21T17:55:00Z"/>
                <w:rFonts w:ascii="標楷體" w:eastAsia="標楷體" w:hAnsi="標楷體"/>
              </w:rPr>
            </w:pPr>
          </w:p>
        </w:tc>
        <w:tc>
          <w:tcPr>
            <w:tcW w:w="756" w:type="pct"/>
          </w:tcPr>
          <w:p w14:paraId="43093913" w14:textId="1AA00F75" w:rsidR="00E24265" w:rsidRPr="00615D4B" w:rsidDel="00CB3FDD" w:rsidRDefault="00E24265" w:rsidP="005F76AD">
            <w:pPr>
              <w:rPr>
                <w:del w:id="18276" w:author="阿毛" w:date="2021-05-21T17:55:00Z"/>
                <w:rFonts w:ascii="標楷體" w:eastAsia="標楷體" w:hAnsi="標楷體"/>
              </w:rPr>
            </w:pPr>
            <w:del w:id="18277" w:author="阿毛" w:date="2021-05-21T17:55:00Z">
              <w:r w:rsidRPr="004431A8" w:rsidDel="00CB3FDD">
                <w:rPr>
                  <w:rFonts w:ascii="標楷體" w:eastAsia="標楷體" w:hAnsi="標楷體" w:hint="eastAsia"/>
                </w:rPr>
                <w:delText>累計實際還款金額</w:delText>
              </w:r>
            </w:del>
          </w:p>
        </w:tc>
        <w:tc>
          <w:tcPr>
            <w:tcW w:w="624" w:type="pct"/>
          </w:tcPr>
          <w:p w14:paraId="53DF73A7" w14:textId="097DB893" w:rsidR="00E24265" w:rsidRPr="00615D4B" w:rsidDel="00CB3FDD" w:rsidRDefault="00E24265" w:rsidP="005F76AD">
            <w:pPr>
              <w:rPr>
                <w:del w:id="18278" w:author="阿毛" w:date="2021-05-21T17:55:00Z"/>
                <w:rFonts w:ascii="標楷體" w:eastAsia="標楷體" w:hAnsi="標楷體"/>
              </w:rPr>
            </w:pPr>
          </w:p>
        </w:tc>
        <w:tc>
          <w:tcPr>
            <w:tcW w:w="624" w:type="pct"/>
          </w:tcPr>
          <w:p w14:paraId="3E64C122" w14:textId="371E944D" w:rsidR="00E24265" w:rsidRPr="00615D4B" w:rsidDel="00CB3FDD" w:rsidRDefault="00E24265" w:rsidP="005F76AD">
            <w:pPr>
              <w:rPr>
                <w:del w:id="18279" w:author="阿毛" w:date="2021-05-21T17:55:00Z"/>
                <w:rFonts w:ascii="標楷體" w:eastAsia="標楷體" w:hAnsi="標楷體"/>
              </w:rPr>
            </w:pPr>
          </w:p>
        </w:tc>
        <w:tc>
          <w:tcPr>
            <w:tcW w:w="537" w:type="pct"/>
          </w:tcPr>
          <w:p w14:paraId="3A520BAB" w14:textId="2B2C30F4" w:rsidR="00E24265" w:rsidRPr="00615D4B" w:rsidDel="00CB3FDD" w:rsidRDefault="00E24265" w:rsidP="005F76AD">
            <w:pPr>
              <w:rPr>
                <w:del w:id="18280" w:author="阿毛" w:date="2021-05-21T17:55:00Z"/>
                <w:rFonts w:ascii="標楷體" w:eastAsia="標楷體" w:hAnsi="標楷體"/>
              </w:rPr>
            </w:pPr>
          </w:p>
        </w:tc>
        <w:tc>
          <w:tcPr>
            <w:tcW w:w="299" w:type="pct"/>
          </w:tcPr>
          <w:p w14:paraId="7896828C" w14:textId="595ED875" w:rsidR="00E24265" w:rsidRPr="00615D4B" w:rsidDel="00CB3FDD" w:rsidRDefault="00E24265" w:rsidP="005F76AD">
            <w:pPr>
              <w:rPr>
                <w:del w:id="18281" w:author="阿毛" w:date="2021-05-21T17:55:00Z"/>
                <w:rFonts w:ascii="標楷體" w:eastAsia="標楷體" w:hAnsi="標楷體"/>
              </w:rPr>
            </w:pPr>
          </w:p>
        </w:tc>
        <w:tc>
          <w:tcPr>
            <w:tcW w:w="299" w:type="pct"/>
          </w:tcPr>
          <w:p w14:paraId="411B367C" w14:textId="26A2D5D9" w:rsidR="00E24265" w:rsidRPr="00615D4B" w:rsidDel="00CB3FDD" w:rsidRDefault="00E24265" w:rsidP="005F76AD">
            <w:pPr>
              <w:rPr>
                <w:del w:id="18282" w:author="阿毛" w:date="2021-05-21T17:55:00Z"/>
                <w:rFonts w:ascii="標楷體" w:eastAsia="標楷體" w:hAnsi="標楷體"/>
              </w:rPr>
            </w:pPr>
          </w:p>
        </w:tc>
        <w:tc>
          <w:tcPr>
            <w:tcW w:w="1643" w:type="pct"/>
          </w:tcPr>
          <w:p w14:paraId="4C06162D" w14:textId="4FF2BB66" w:rsidR="00E24265" w:rsidRPr="00615D4B" w:rsidDel="00CB3FDD" w:rsidRDefault="00E24265" w:rsidP="005F76AD">
            <w:pPr>
              <w:rPr>
                <w:del w:id="18283" w:author="阿毛" w:date="2021-05-21T17:55:00Z"/>
                <w:rFonts w:ascii="標楷體" w:eastAsia="標楷體" w:hAnsi="標楷體"/>
              </w:rPr>
            </w:pPr>
          </w:p>
        </w:tc>
      </w:tr>
      <w:tr w:rsidR="00E24265" w:rsidRPr="00615D4B" w:rsidDel="00CB3FDD" w14:paraId="320129B4" w14:textId="712807DE" w:rsidTr="005F76AD">
        <w:trPr>
          <w:trHeight w:val="291"/>
          <w:jc w:val="center"/>
          <w:del w:id="18284" w:author="阿毛" w:date="2021-05-21T17:55:00Z"/>
        </w:trPr>
        <w:tc>
          <w:tcPr>
            <w:tcW w:w="219" w:type="pct"/>
          </w:tcPr>
          <w:p w14:paraId="74908C8B" w14:textId="22957328" w:rsidR="00E24265" w:rsidRPr="005E579A" w:rsidDel="00CB3FDD" w:rsidRDefault="00E24265" w:rsidP="005F76AD">
            <w:pPr>
              <w:pStyle w:val="af9"/>
              <w:numPr>
                <w:ilvl w:val="0"/>
                <w:numId w:val="64"/>
              </w:numPr>
              <w:ind w:leftChars="0"/>
              <w:rPr>
                <w:del w:id="18285" w:author="阿毛" w:date="2021-05-21T17:55:00Z"/>
                <w:rFonts w:ascii="標楷體" w:eastAsia="標楷體" w:hAnsi="標楷體"/>
              </w:rPr>
            </w:pPr>
          </w:p>
        </w:tc>
        <w:tc>
          <w:tcPr>
            <w:tcW w:w="756" w:type="pct"/>
          </w:tcPr>
          <w:p w14:paraId="686CAD2D" w14:textId="02510A17" w:rsidR="00E24265" w:rsidRPr="00615D4B" w:rsidDel="00CB3FDD" w:rsidRDefault="00E24265" w:rsidP="005F76AD">
            <w:pPr>
              <w:rPr>
                <w:del w:id="18286" w:author="阿毛" w:date="2021-05-21T17:55:00Z"/>
                <w:rFonts w:ascii="標楷體" w:eastAsia="標楷體" w:hAnsi="標楷體"/>
              </w:rPr>
            </w:pPr>
            <w:del w:id="18287" w:author="阿毛" w:date="2021-05-21T17:55:00Z">
              <w:r w:rsidRPr="004431A8" w:rsidDel="00CB3FDD">
                <w:rPr>
                  <w:rFonts w:ascii="標楷體" w:eastAsia="標楷體" w:hAnsi="標楷體" w:hint="eastAsia"/>
                </w:rPr>
                <w:delText>截至目前累計應還款金額</w:delText>
              </w:r>
            </w:del>
          </w:p>
        </w:tc>
        <w:tc>
          <w:tcPr>
            <w:tcW w:w="624" w:type="pct"/>
          </w:tcPr>
          <w:p w14:paraId="2C3C7AC7" w14:textId="79FCD192" w:rsidR="00E24265" w:rsidRPr="00615D4B" w:rsidDel="00CB3FDD" w:rsidRDefault="00E24265" w:rsidP="005F76AD">
            <w:pPr>
              <w:rPr>
                <w:del w:id="18288" w:author="阿毛" w:date="2021-05-21T17:55:00Z"/>
                <w:rFonts w:ascii="標楷體" w:eastAsia="標楷體" w:hAnsi="標楷體"/>
              </w:rPr>
            </w:pPr>
          </w:p>
        </w:tc>
        <w:tc>
          <w:tcPr>
            <w:tcW w:w="624" w:type="pct"/>
          </w:tcPr>
          <w:p w14:paraId="273EFF8F" w14:textId="7300B73D" w:rsidR="00E24265" w:rsidRPr="00615D4B" w:rsidDel="00CB3FDD" w:rsidRDefault="00E24265" w:rsidP="005F76AD">
            <w:pPr>
              <w:rPr>
                <w:del w:id="18289" w:author="阿毛" w:date="2021-05-21T17:55:00Z"/>
                <w:rFonts w:ascii="標楷體" w:eastAsia="標楷體" w:hAnsi="標楷體"/>
              </w:rPr>
            </w:pPr>
          </w:p>
        </w:tc>
        <w:tc>
          <w:tcPr>
            <w:tcW w:w="537" w:type="pct"/>
          </w:tcPr>
          <w:p w14:paraId="36DECD91" w14:textId="7D8290F9" w:rsidR="00E24265" w:rsidRPr="00615D4B" w:rsidDel="00CB3FDD" w:rsidRDefault="00E24265" w:rsidP="005F76AD">
            <w:pPr>
              <w:rPr>
                <w:del w:id="18290" w:author="阿毛" w:date="2021-05-21T17:55:00Z"/>
                <w:rFonts w:ascii="標楷體" w:eastAsia="標楷體" w:hAnsi="標楷體"/>
              </w:rPr>
            </w:pPr>
          </w:p>
        </w:tc>
        <w:tc>
          <w:tcPr>
            <w:tcW w:w="299" w:type="pct"/>
          </w:tcPr>
          <w:p w14:paraId="1C810B7F" w14:textId="15009D5E" w:rsidR="00E24265" w:rsidRPr="00615D4B" w:rsidDel="00CB3FDD" w:rsidRDefault="00E24265" w:rsidP="005F76AD">
            <w:pPr>
              <w:rPr>
                <w:del w:id="18291" w:author="阿毛" w:date="2021-05-21T17:55:00Z"/>
                <w:rFonts w:ascii="標楷體" w:eastAsia="標楷體" w:hAnsi="標楷體"/>
              </w:rPr>
            </w:pPr>
          </w:p>
        </w:tc>
        <w:tc>
          <w:tcPr>
            <w:tcW w:w="299" w:type="pct"/>
          </w:tcPr>
          <w:p w14:paraId="1DA2B61F" w14:textId="53A1CAD5" w:rsidR="00E24265" w:rsidRPr="00615D4B" w:rsidDel="00CB3FDD" w:rsidRDefault="00E24265" w:rsidP="005F76AD">
            <w:pPr>
              <w:rPr>
                <w:del w:id="18292" w:author="阿毛" w:date="2021-05-21T17:55:00Z"/>
                <w:rFonts w:ascii="標楷體" w:eastAsia="標楷體" w:hAnsi="標楷體"/>
              </w:rPr>
            </w:pPr>
          </w:p>
        </w:tc>
        <w:tc>
          <w:tcPr>
            <w:tcW w:w="1643" w:type="pct"/>
          </w:tcPr>
          <w:p w14:paraId="06317278" w14:textId="00EF2340" w:rsidR="00E24265" w:rsidRPr="00615D4B" w:rsidDel="00CB3FDD" w:rsidRDefault="00E24265" w:rsidP="005F76AD">
            <w:pPr>
              <w:rPr>
                <w:del w:id="18293" w:author="阿毛" w:date="2021-05-21T17:55:00Z"/>
                <w:rFonts w:ascii="標楷體" w:eastAsia="標楷體" w:hAnsi="標楷體"/>
              </w:rPr>
            </w:pPr>
          </w:p>
        </w:tc>
      </w:tr>
      <w:tr w:rsidR="00E24265" w:rsidRPr="00615D4B" w:rsidDel="00CB3FDD" w14:paraId="7ACA5CDF" w14:textId="54CE6D2D" w:rsidTr="005F76AD">
        <w:trPr>
          <w:trHeight w:val="291"/>
          <w:jc w:val="center"/>
          <w:del w:id="18294" w:author="阿毛" w:date="2021-05-21T17:55:00Z"/>
        </w:trPr>
        <w:tc>
          <w:tcPr>
            <w:tcW w:w="219" w:type="pct"/>
          </w:tcPr>
          <w:p w14:paraId="71A9BC7F" w14:textId="27C2C3A4" w:rsidR="00E24265" w:rsidRPr="005E579A" w:rsidDel="00CB3FDD" w:rsidRDefault="00E24265" w:rsidP="005F76AD">
            <w:pPr>
              <w:pStyle w:val="af9"/>
              <w:numPr>
                <w:ilvl w:val="0"/>
                <w:numId w:val="64"/>
              </w:numPr>
              <w:ind w:leftChars="0"/>
              <w:rPr>
                <w:del w:id="18295" w:author="阿毛" w:date="2021-05-21T17:55:00Z"/>
                <w:rFonts w:ascii="標楷體" w:eastAsia="標楷體" w:hAnsi="標楷體"/>
              </w:rPr>
            </w:pPr>
          </w:p>
        </w:tc>
        <w:tc>
          <w:tcPr>
            <w:tcW w:w="756" w:type="pct"/>
          </w:tcPr>
          <w:p w14:paraId="17B159BD" w14:textId="01C8F0F3" w:rsidR="00E24265" w:rsidRPr="00615D4B" w:rsidDel="00CB3FDD" w:rsidRDefault="00E24265" w:rsidP="005F76AD">
            <w:pPr>
              <w:rPr>
                <w:del w:id="18296" w:author="阿毛" w:date="2021-05-21T17:55:00Z"/>
                <w:rFonts w:ascii="標楷體" w:eastAsia="標楷體" w:hAnsi="標楷體"/>
              </w:rPr>
            </w:pPr>
            <w:del w:id="18297" w:author="阿毛" w:date="2021-05-21T17:55:00Z">
              <w:r w:rsidRPr="004431A8" w:rsidDel="00CB3FDD">
                <w:rPr>
                  <w:rFonts w:ascii="標楷體" w:eastAsia="標楷體" w:hAnsi="標楷體" w:hint="eastAsia"/>
                </w:rPr>
                <w:delText>債權結案註記</w:delText>
              </w:r>
            </w:del>
          </w:p>
        </w:tc>
        <w:tc>
          <w:tcPr>
            <w:tcW w:w="624" w:type="pct"/>
          </w:tcPr>
          <w:p w14:paraId="09CC560B" w14:textId="14D03CF9" w:rsidR="00E24265" w:rsidRPr="00615D4B" w:rsidDel="00CB3FDD" w:rsidRDefault="00E24265" w:rsidP="005F76AD">
            <w:pPr>
              <w:rPr>
                <w:del w:id="18298" w:author="阿毛" w:date="2021-05-21T17:55:00Z"/>
                <w:rFonts w:ascii="標楷體" w:eastAsia="標楷體" w:hAnsi="標楷體"/>
              </w:rPr>
            </w:pPr>
          </w:p>
        </w:tc>
        <w:tc>
          <w:tcPr>
            <w:tcW w:w="624" w:type="pct"/>
          </w:tcPr>
          <w:p w14:paraId="7F0DA82D" w14:textId="13BFD3C2" w:rsidR="00E24265" w:rsidRPr="00615D4B" w:rsidDel="00CB3FDD" w:rsidRDefault="00E24265" w:rsidP="005F76AD">
            <w:pPr>
              <w:rPr>
                <w:del w:id="18299" w:author="阿毛" w:date="2021-05-21T17:55:00Z"/>
                <w:rFonts w:ascii="標楷體" w:eastAsia="標楷體" w:hAnsi="標楷體"/>
              </w:rPr>
            </w:pPr>
          </w:p>
        </w:tc>
        <w:tc>
          <w:tcPr>
            <w:tcW w:w="537" w:type="pct"/>
          </w:tcPr>
          <w:p w14:paraId="49F9D1CA" w14:textId="3DBCD33F" w:rsidR="00E24265" w:rsidRPr="00615D4B" w:rsidDel="00CB3FDD" w:rsidRDefault="00E24265" w:rsidP="005F76AD">
            <w:pPr>
              <w:rPr>
                <w:del w:id="18300" w:author="阿毛" w:date="2021-05-21T17:55:00Z"/>
                <w:rFonts w:ascii="標楷體" w:eastAsia="標楷體" w:hAnsi="標楷體"/>
              </w:rPr>
            </w:pPr>
            <w:del w:id="18301" w:author="阿毛" w:date="2021-05-21T17:55:00Z">
              <w:r w:rsidDel="00CB3FDD">
                <w:rPr>
                  <w:rFonts w:ascii="標楷體" w:eastAsia="標楷體" w:hAnsi="標楷體" w:hint="eastAsia"/>
                </w:rPr>
                <w:delText>下拉式選單</w:delText>
              </w:r>
            </w:del>
          </w:p>
        </w:tc>
        <w:tc>
          <w:tcPr>
            <w:tcW w:w="299" w:type="pct"/>
          </w:tcPr>
          <w:p w14:paraId="0FF20D93" w14:textId="1000FA0C" w:rsidR="00E24265" w:rsidRPr="00615D4B" w:rsidDel="00CB3FDD" w:rsidRDefault="00E24265" w:rsidP="005F76AD">
            <w:pPr>
              <w:rPr>
                <w:del w:id="18302" w:author="阿毛" w:date="2021-05-21T17:55:00Z"/>
                <w:rFonts w:ascii="標楷體" w:eastAsia="標楷體" w:hAnsi="標楷體"/>
              </w:rPr>
            </w:pPr>
          </w:p>
        </w:tc>
        <w:tc>
          <w:tcPr>
            <w:tcW w:w="299" w:type="pct"/>
          </w:tcPr>
          <w:p w14:paraId="53FF760D" w14:textId="10854FE4" w:rsidR="00E24265" w:rsidRPr="00615D4B" w:rsidDel="00CB3FDD" w:rsidRDefault="00E24265" w:rsidP="005F76AD">
            <w:pPr>
              <w:rPr>
                <w:del w:id="18303" w:author="阿毛" w:date="2021-05-21T17:55:00Z"/>
                <w:rFonts w:ascii="標楷體" w:eastAsia="標楷體" w:hAnsi="標楷體"/>
              </w:rPr>
            </w:pPr>
          </w:p>
        </w:tc>
        <w:tc>
          <w:tcPr>
            <w:tcW w:w="1643" w:type="pct"/>
          </w:tcPr>
          <w:p w14:paraId="0A60ACAA" w14:textId="4A8358D1" w:rsidR="00E24265" w:rsidRPr="0068655C" w:rsidDel="00CB3FDD" w:rsidRDefault="00E24265" w:rsidP="005F76AD">
            <w:pPr>
              <w:rPr>
                <w:del w:id="18304" w:author="阿毛" w:date="2021-05-21T17:55:00Z"/>
                <w:rFonts w:ascii="標楷體" w:eastAsia="標楷體" w:hAnsi="標楷體"/>
              </w:rPr>
            </w:pPr>
            <w:del w:id="18305" w:author="阿毛" w:date="2021-05-21T17:55:00Z">
              <w:r w:rsidRPr="0068655C" w:rsidDel="00CB3FDD">
                <w:rPr>
                  <w:rFonts w:ascii="標楷體" w:eastAsia="標楷體" w:hAnsi="標楷體" w:hint="eastAsia"/>
                </w:rPr>
                <w:delText>1</w:delText>
              </w:r>
              <w:r w:rsidDel="00CB3FDD">
                <w:rPr>
                  <w:rFonts w:ascii="標楷體" w:eastAsia="標楷體" w:hAnsi="標楷體" w:hint="eastAsia"/>
                </w:rPr>
                <w:delText>:</w:delText>
              </w:r>
              <w:r w:rsidRPr="0068655C" w:rsidDel="00CB3FDD">
                <w:rPr>
                  <w:rFonts w:ascii="標楷體" w:eastAsia="標楷體" w:hAnsi="標楷體" w:hint="eastAsia"/>
                </w:rPr>
                <w:delText>債務全數清償</w:delText>
              </w:r>
            </w:del>
          </w:p>
          <w:p w14:paraId="39CCA45D" w14:textId="3632C578" w:rsidR="00E24265" w:rsidRPr="00615D4B" w:rsidDel="00CB3FDD" w:rsidRDefault="00E24265" w:rsidP="005F76AD">
            <w:pPr>
              <w:rPr>
                <w:del w:id="18306" w:author="阿毛" w:date="2021-05-21T17:55:00Z"/>
                <w:rFonts w:ascii="標楷體" w:eastAsia="標楷體" w:hAnsi="標楷體"/>
              </w:rPr>
            </w:pPr>
            <w:del w:id="18307" w:author="阿毛" w:date="2021-05-21T17:55:00Z">
              <w:r w:rsidRPr="0068655C" w:rsidDel="00CB3FDD">
                <w:rPr>
                  <w:rFonts w:ascii="標楷體" w:eastAsia="標楷體" w:hAnsi="標楷體" w:hint="eastAsia"/>
                </w:rPr>
                <w:delText>2</w:delText>
              </w:r>
              <w:r w:rsidDel="00CB3FDD">
                <w:rPr>
                  <w:rFonts w:ascii="標楷體" w:eastAsia="標楷體" w:hAnsi="標楷體" w:hint="eastAsia"/>
                </w:rPr>
                <w:delText>:</w:delText>
              </w:r>
              <w:r w:rsidRPr="0068655C" w:rsidDel="00CB3FDD">
                <w:rPr>
                  <w:rFonts w:ascii="標楷體" w:eastAsia="標楷體" w:hAnsi="標楷體" w:hint="eastAsia"/>
                </w:rPr>
                <w:delText>債務尚未全數清償</w:delText>
              </w:r>
            </w:del>
          </w:p>
        </w:tc>
      </w:tr>
      <w:tr w:rsidR="00E24265" w:rsidRPr="00615D4B" w:rsidDel="00CB3FDD" w14:paraId="41D4CECA" w14:textId="2748AA2E" w:rsidTr="005F76AD">
        <w:trPr>
          <w:trHeight w:val="291"/>
          <w:jc w:val="center"/>
          <w:del w:id="18308" w:author="阿毛" w:date="2021-05-21T17:55:00Z"/>
        </w:trPr>
        <w:tc>
          <w:tcPr>
            <w:tcW w:w="219" w:type="pct"/>
          </w:tcPr>
          <w:p w14:paraId="4059D617" w14:textId="0E3F365C" w:rsidR="00E24265" w:rsidRPr="005E579A" w:rsidDel="00CB3FDD" w:rsidRDefault="00E24265" w:rsidP="005F76AD">
            <w:pPr>
              <w:pStyle w:val="af9"/>
              <w:numPr>
                <w:ilvl w:val="0"/>
                <w:numId w:val="64"/>
              </w:numPr>
              <w:ind w:leftChars="0"/>
              <w:rPr>
                <w:del w:id="18309" w:author="阿毛" w:date="2021-05-21T17:55:00Z"/>
                <w:rFonts w:ascii="標楷體" w:eastAsia="標楷體" w:hAnsi="標楷體"/>
              </w:rPr>
            </w:pPr>
          </w:p>
        </w:tc>
        <w:tc>
          <w:tcPr>
            <w:tcW w:w="756" w:type="pct"/>
          </w:tcPr>
          <w:p w14:paraId="51770C97" w14:textId="360FD359" w:rsidR="00E24265" w:rsidRPr="00615D4B" w:rsidDel="00CB3FDD" w:rsidRDefault="00E24265" w:rsidP="005F76AD">
            <w:pPr>
              <w:rPr>
                <w:del w:id="18310" w:author="阿毛" w:date="2021-05-21T17:55:00Z"/>
                <w:rFonts w:ascii="標楷體" w:eastAsia="標楷體" w:hAnsi="標楷體"/>
              </w:rPr>
            </w:pPr>
            <w:del w:id="18311" w:author="阿毛" w:date="2021-05-21T17:55:00Z">
              <w:r w:rsidRPr="004431A8" w:rsidDel="00CB3FDD">
                <w:rPr>
                  <w:rFonts w:ascii="標楷體" w:eastAsia="標楷體" w:hAnsi="標楷體" w:hint="eastAsia"/>
                </w:rPr>
                <w:delText>轉JCIC文字檔日期</w:delText>
              </w:r>
            </w:del>
          </w:p>
        </w:tc>
        <w:tc>
          <w:tcPr>
            <w:tcW w:w="624" w:type="pct"/>
          </w:tcPr>
          <w:p w14:paraId="5F2AEDB2" w14:textId="182BC6FD" w:rsidR="00E24265" w:rsidRPr="00615D4B" w:rsidDel="00CB3FDD" w:rsidRDefault="00E24265" w:rsidP="005F76AD">
            <w:pPr>
              <w:rPr>
                <w:del w:id="18312" w:author="阿毛" w:date="2021-05-21T17:55:00Z"/>
                <w:rFonts w:ascii="標楷體" w:eastAsia="標楷體" w:hAnsi="標楷體"/>
              </w:rPr>
            </w:pPr>
          </w:p>
        </w:tc>
        <w:tc>
          <w:tcPr>
            <w:tcW w:w="624" w:type="pct"/>
          </w:tcPr>
          <w:p w14:paraId="0CEDB4A3" w14:textId="627DA097" w:rsidR="00E24265" w:rsidRPr="00615D4B" w:rsidDel="00CB3FDD" w:rsidRDefault="00E24265" w:rsidP="005F76AD">
            <w:pPr>
              <w:rPr>
                <w:del w:id="18313" w:author="阿毛" w:date="2021-05-21T17:55:00Z"/>
                <w:rFonts w:ascii="標楷體" w:eastAsia="標楷體" w:hAnsi="標楷體"/>
              </w:rPr>
            </w:pPr>
          </w:p>
        </w:tc>
        <w:tc>
          <w:tcPr>
            <w:tcW w:w="537" w:type="pct"/>
          </w:tcPr>
          <w:p w14:paraId="16378511" w14:textId="0886A20B" w:rsidR="00E24265" w:rsidRPr="00615D4B" w:rsidDel="00CB3FDD" w:rsidRDefault="00E24265" w:rsidP="005F76AD">
            <w:pPr>
              <w:rPr>
                <w:del w:id="18314" w:author="阿毛" w:date="2021-05-21T17:55:00Z"/>
                <w:rFonts w:ascii="標楷體" w:eastAsia="標楷體" w:hAnsi="標楷體"/>
              </w:rPr>
            </w:pPr>
          </w:p>
        </w:tc>
        <w:tc>
          <w:tcPr>
            <w:tcW w:w="299" w:type="pct"/>
          </w:tcPr>
          <w:p w14:paraId="6AF8AB53" w14:textId="300323AA" w:rsidR="00E24265" w:rsidRPr="00615D4B" w:rsidDel="00CB3FDD" w:rsidRDefault="00E24265" w:rsidP="005F76AD">
            <w:pPr>
              <w:rPr>
                <w:del w:id="18315" w:author="阿毛" w:date="2021-05-21T17:55:00Z"/>
                <w:rFonts w:ascii="標楷體" w:eastAsia="標楷體" w:hAnsi="標楷體"/>
              </w:rPr>
            </w:pPr>
          </w:p>
        </w:tc>
        <w:tc>
          <w:tcPr>
            <w:tcW w:w="299" w:type="pct"/>
          </w:tcPr>
          <w:p w14:paraId="60D17A4C" w14:textId="037BF5EC" w:rsidR="00E24265" w:rsidRPr="00615D4B" w:rsidDel="00CB3FDD" w:rsidRDefault="00E24265" w:rsidP="005F76AD">
            <w:pPr>
              <w:rPr>
                <w:del w:id="18316" w:author="阿毛" w:date="2021-05-21T17:55:00Z"/>
                <w:rFonts w:ascii="標楷體" w:eastAsia="標楷體" w:hAnsi="標楷體"/>
              </w:rPr>
            </w:pPr>
          </w:p>
        </w:tc>
        <w:tc>
          <w:tcPr>
            <w:tcW w:w="1643" w:type="pct"/>
          </w:tcPr>
          <w:p w14:paraId="5F4DAC38" w14:textId="459604F3" w:rsidR="00E24265" w:rsidRPr="00615D4B" w:rsidDel="00CB3FDD" w:rsidRDefault="00E24265" w:rsidP="005F76AD">
            <w:pPr>
              <w:rPr>
                <w:del w:id="18317" w:author="阿毛" w:date="2021-05-21T17:55:00Z"/>
                <w:rFonts w:ascii="標楷體" w:eastAsia="標楷體" w:hAnsi="標楷體"/>
              </w:rPr>
            </w:pPr>
          </w:p>
        </w:tc>
      </w:tr>
    </w:tbl>
    <w:p w14:paraId="1C0DEB2F" w14:textId="29B580A0" w:rsidR="00E24265" w:rsidDel="00CB3FDD" w:rsidRDefault="00E24265" w:rsidP="00F62379">
      <w:pPr>
        <w:pStyle w:val="42"/>
        <w:spacing w:after="72"/>
        <w:ind w:leftChars="0" w:left="0"/>
        <w:rPr>
          <w:del w:id="18318" w:author="阿毛" w:date="2021-05-21T17:55:00Z"/>
          <w:rFonts w:hAnsi="標楷體"/>
        </w:rPr>
      </w:pPr>
    </w:p>
    <w:p w14:paraId="5D042EB5" w14:textId="2DB7FE79" w:rsidR="00E24265" w:rsidDel="00CB3FDD" w:rsidRDefault="00E24265">
      <w:pPr>
        <w:widowControl/>
        <w:rPr>
          <w:del w:id="18319" w:author="阿毛" w:date="2021-05-21T17:55:00Z"/>
          <w:rFonts w:ascii="Arial" w:eastAsia="標楷體" w:hAnsi="標楷體" w:cs="標楷體"/>
          <w:kern w:val="0"/>
          <w:szCs w:val="28"/>
        </w:rPr>
      </w:pPr>
      <w:del w:id="18320" w:author="阿毛" w:date="2021-05-21T17:55:00Z">
        <w:r w:rsidDel="00CB3FDD">
          <w:rPr>
            <w:rFonts w:hAnsi="標楷體"/>
          </w:rPr>
          <w:br w:type="page"/>
        </w:r>
      </w:del>
    </w:p>
    <w:p w14:paraId="0480BE48" w14:textId="242FCAD8" w:rsidR="00E24265" w:rsidRPr="00A03472" w:rsidDel="00CB3FDD" w:rsidRDefault="00E24265">
      <w:pPr>
        <w:pStyle w:val="3"/>
        <w:numPr>
          <w:ilvl w:val="2"/>
          <w:numId w:val="122"/>
        </w:numPr>
        <w:rPr>
          <w:del w:id="18321" w:author="阿毛" w:date="2021-05-21T17:55:00Z"/>
          <w:rFonts w:ascii="標楷體" w:hAnsi="標楷體"/>
        </w:rPr>
        <w:pPrChange w:id="18322" w:author="智誠 楊" w:date="2021-05-10T09:54:00Z">
          <w:pPr>
            <w:pStyle w:val="3"/>
            <w:numPr>
              <w:ilvl w:val="2"/>
              <w:numId w:val="1"/>
            </w:numPr>
            <w:ind w:left="1247" w:hanging="680"/>
          </w:pPr>
        </w:pPrChange>
      </w:pPr>
      <w:del w:id="18323" w:author="阿毛" w:date="2021-05-21T17:55:00Z">
        <w:r w:rsidDel="00CB3FDD">
          <w:rPr>
            <w:rFonts w:ascii="標楷體" w:hAnsi="標楷體"/>
          </w:rPr>
          <w:delText>L</w:delText>
        </w:r>
        <w:r w:rsidDel="00CB3FDD">
          <w:rPr>
            <w:rFonts w:ascii="標楷體" w:hAnsi="標楷體" w:hint="eastAsia"/>
          </w:rPr>
          <w:delText>8336</w:delText>
        </w:r>
        <w:r w:rsidRPr="0041785D" w:rsidDel="00CB3FDD">
          <w:rPr>
            <w:rFonts w:ascii="標楷體" w:hAnsi="標楷體" w:hint="eastAsia"/>
          </w:rPr>
          <w:delText>前置調解延期繳款資料</w:delText>
        </w:r>
      </w:del>
    </w:p>
    <w:p w14:paraId="5A10928B" w14:textId="12F47A22" w:rsidR="00E24265" w:rsidRPr="003972CE" w:rsidDel="00CB3FDD" w:rsidRDefault="00E24265">
      <w:pPr>
        <w:pStyle w:val="a"/>
        <w:rPr>
          <w:del w:id="18324" w:author="阿毛" w:date="2021-05-21T17:55:00Z"/>
        </w:rPr>
      </w:pPr>
      <w:del w:id="18325" w:author="阿毛" w:date="2021-05-21T17:55:00Z">
        <w:r w:rsidRPr="00615D4B" w:rsidDel="00CB3FDD">
          <w:delText>功能說明</w:delText>
        </w:r>
      </w:del>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E24265" w:rsidRPr="00615D4B" w:rsidDel="00CB3FDD" w14:paraId="262EB61E" w14:textId="756107BA" w:rsidTr="005F76AD">
        <w:trPr>
          <w:trHeight w:val="277"/>
          <w:del w:id="18326" w:author="阿毛" w:date="2021-05-21T17:55:00Z"/>
        </w:trPr>
        <w:tc>
          <w:tcPr>
            <w:tcW w:w="1548" w:type="dxa"/>
            <w:tcBorders>
              <w:top w:val="single" w:sz="8" w:space="0" w:color="000000"/>
              <w:bottom w:val="single" w:sz="8" w:space="0" w:color="000000"/>
              <w:right w:val="single" w:sz="8" w:space="0" w:color="000000"/>
            </w:tcBorders>
            <w:shd w:val="clear" w:color="auto" w:fill="F3F3F3"/>
          </w:tcPr>
          <w:p w14:paraId="48D2B5CA" w14:textId="3C1E5148" w:rsidR="00E24265" w:rsidRPr="00615D4B" w:rsidDel="00CB3FDD" w:rsidRDefault="00E24265" w:rsidP="005F76AD">
            <w:pPr>
              <w:rPr>
                <w:del w:id="18327" w:author="阿毛" w:date="2021-05-21T17:55:00Z"/>
                <w:rFonts w:ascii="標楷體" w:eastAsia="標楷體" w:hAnsi="標楷體"/>
              </w:rPr>
            </w:pPr>
            <w:del w:id="18328" w:author="阿毛" w:date="2021-05-21T17:55:00Z">
              <w:r w:rsidRPr="00615D4B" w:rsidDel="00CB3FDD">
                <w:rPr>
                  <w:rFonts w:ascii="標楷體" w:eastAsia="標楷體" w:hAnsi="標楷體"/>
                </w:rPr>
                <w:delText xml:space="preserve">功能名稱 </w:delText>
              </w:r>
            </w:del>
          </w:p>
        </w:tc>
        <w:tc>
          <w:tcPr>
            <w:tcW w:w="6318" w:type="dxa"/>
            <w:tcBorders>
              <w:top w:val="single" w:sz="8" w:space="0" w:color="000000"/>
              <w:left w:val="single" w:sz="8" w:space="0" w:color="000000"/>
              <w:bottom w:val="single" w:sz="8" w:space="0" w:color="000000"/>
            </w:tcBorders>
          </w:tcPr>
          <w:p w14:paraId="5694D14F" w14:textId="7659FD8D" w:rsidR="00E24265" w:rsidRPr="00615D4B" w:rsidDel="00CB3FDD" w:rsidRDefault="00E24265" w:rsidP="005F76AD">
            <w:pPr>
              <w:rPr>
                <w:del w:id="18329" w:author="阿毛" w:date="2021-05-21T17:55:00Z"/>
                <w:rFonts w:ascii="標楷體" w:eastAsia="標楷體" w:hAnsi="標楷體"/>
              </w:rPr>
            </w:pPr>
            <w:del w:id="18330" w:author="阿毛" w:date="2021-05-21T17:55:00Z">
              <w:r w:rsidRPr="0041785D" w:rsidDel="00CB3FDD">
                <w:rPr>
                  <w:rFonts w:ascii="標楷體" w:eastAsia="標楷體" w:hAnsi="標楷體" w:hint="eastAsia"/>
                </w:rPr>
                <w:delText>前置調解延期繳款資料</w:delText>
              </w:r>
            </w:del>
          </w:p>
        </w:tc>
      </w:tr>
      <w:tr w:rsidR="00E24265" w:rsidRPr="00615D4B" w:rsidDel="00CB3FDD" w14:paraId="0AAEE1CE" w14:textId="3ED41D7F" w:rsidTr="005F76AD">
        <w:trPr>
          <w:trHeight w:val="277"/>
          <w:del w:id="18331" w:author="阿毛" w:date="2021-05-21T17:55:00Z"/>
        </w:trPr>
        <w:tc>
          <w:tcPr>
            <w:tcW w:w="1548" w:type="dxa"/>
            <w:tcBorders>
              <w:top w:val="single" w:sz="8" w:space="0" w:color="000000"/>
              <w:bottom w:val="single" w:sz="8" w:space="0" w:color="000000"/>
              <w:right w:val="single" w:sz="8" w:space="0" w:color="000000"/>
            </w:tcBorders>
            <w:shd w:val="clear" w:color="auto" w:fill="F3F3F3"/>
          </w:tcPr>
          <w:p w14:paraId="690D5E62" w14:textId="0A273157" w:rsidR="00E24265" w:rsidRPr="00615D4B" w:rsidDel="00CB3FDD" w:rsidRDefault="00E24265" w:rsidP="005F76AD">
            <w:pPr>
              <w:rPr>
                <w:del w:id="18332" w:author="阿毛" w:date="2021-05-21T17:55:00Z"/>
                <w:rFonts w:ascii="標楷體" w:eastAsia="標楷體" w:hAnsi="標楷體"/>
              </w:rPr>
            </w:pPr>
            <w:del w:id="18333" w:author="阿毛" w:date="2021-05-21T17:55:00Z">
              <w:r w:rsidRPr="00615D4B" w:rsidDel="00CB3FDD">
                <w:rPr>
                  <w:rFonts w:ascii="標楷體" w:eastAsia="標楷體" w:hAnsi="標楷體"/>
                </w:rPr>
                <w:delText>進入條件</w:delText>
              </w:r>
            </w:del>
          </w:p>
        </w:tc>
        <w:tc>
          <w:tcPr>
            <w:tcW w:w="6318" w:type="dxa"/>
            <w:tcBorders>
              <w:top w:val="single" w:sz="8" w:space="0" w:color="000000"/>
              <w:left w:val="single" w:sz="8" w:space="0" w:color="000000"/>
              <w:bottom w:val="single" w:sz="8" w:space="0" w:color="000000"/>
            </w:tcBorders>
          </w:tcPr>
          <w:p w14:paraId="40EACC5D" w14:textId="1C9C9A31" w:rsidR="00E24265" w:rsidRPr="00615D4B" w:rsidDel="00CB3FDD" w:rsidRDefault="00E24265" w:rsidP="005F76AD">
            <w:pPr>
              <w:rPr>
                <w:del w:id="18334" w:author="阿毛" w:date="2021-05-21T17:55:00Z"/>
                <w:rFonts w:ascii="標楷體" w:eastAsia="標楷體" w:hAnsi="標楷體"/>
              </w:rPr>
            </w:pPr>
          </w:p>
        </w:tc>
      </w:tr>
      <w:tr w:rsidR="00E24265" w:rsidRPr="00615D4B" w:rsidDel="00CB3FDD" w14:paraId="49A8BD89" w14:textId="7EA3F580" w:rsidTr="005F76AD">
        <w:trPr>
          <w:trHeight w:val="773"/>
          <w:del w:id="18335" w:author="阿毛" w:date="2021-05-21T17:55:00Z"/>
        </w:trPr>
        <w:tc>
          <w:tcPr>
            <w:tcW w:w="1548" w:type="dxa"/>
            <w:tcBorders>
              <w:top w:val="single" w:sz="8" w:space="0" w:color="000000"/>
              <w:bottom w:val="single" w:sz="8" w:space="0" w:color="000000"/>
              <w:right w:val="single" w:sz="8" w:space="0" w:color="000000"/>
            </w:tcBorders>
            <w:shd w:val="clear" w:color="auto" w:fill="F3F3F3"/>
          </w:tcPr>
          <w:p w14:paraId="72196364" w14:textId="4DE45D2D" w:rsidR="00E24265" w:rsidRPr="00615D4B" w:rsidDel="00CB3FDD" w:rsidRDefault="00E24265" w:rsidP="005F76AD">
            <w:pPr>
              <w:rPr>
                <w:del w:id="18336" w:author="阿毛" w:date="2021-05-21T17:55:00Z"/>
                <w:rFonts w:ascii="標楷體" w:eastAsia="標楷體" w:hAnsi="標楷體"/>
              </w:rPr>
            </w:pPr>
            <w:del w:id="18337" w:author="阿毛" w:date="2021-05-21T17:55:00Z">
              <w:r w:rsidRPr="00615D4B" w:rsidDel="00CB3FDD">
                <w:rPr>
                  <w:rFonts w:ascii="標楷體" w:eastAsia="標楷體" w:hAnsi="標楷體"/>
                </w:rPr>
                <w:delText xml:space="preserve">基本流程 </w:delText>
              </w:r>
            </w:del>
          </w:p>
        </w:tc>
        <w:tc>
          <w:tcPr>
            <w:tcW w:w="6318" w:type="dxa"/>
            <w:tcBorders>
              <w:top w:val="single" w:sz="8" w:space="0" w:color="000000"/>
              <w:left w:val="single" w:sz="8" w:space="0" w:color="000000"/>
              <w:bottom w:val="single" w:sz="8" w:space="0" w:color="000000"/>
            </w:tcBorders>
          </w:tcPr>
          <w:p w14:paraId="5306DF13" w14:textId="4CD76755" w:rsidR="00E24265" w:rsidRPr="00615D4B" w:rsidDel="00CB3FDD" w:rsidRDefault="00E24265" w:rsidP="005F76AD">
            <w:pPr>
              <w:rPr>
                <w:del w:id="18338" w:author="阿毛" w:date="2021-05-21T17:55:00Z"/>
                <w:rFonts w:ascii="標楷體" w:eastAsia="標楷體" w:hAnsi="標楷體"/>
              </w:rPr>
            </w:pPr>
          </w:p>
        </w:tc>
      </w:tr>
      <w:tr w:rsidR="00E24265" w:rsidRPr="00615D4B" w:rsidDel="00CB3FDD" w14:paraId="1F0FCD67" w14:textId="09CAE68A" w:rsidTr="005F76AD">
        <w:trPr>
          <w:trHeight w:val="321"/>
          <w:del w:id="18339" w:author="阿毛" w:date="2021-05-21T17:55:00Z"/>
        </w:trPr>
        <w:tc>
          <w:tcPr>
            <w:tcW w:w="1548" w:type="dxa"/>
            <w:tcBorders>
              <w:top w:val="single" w:sz="8" w:space="0" w:color="000000"/>
              <w:bottom w:val="single" w:sz="8" w:space="0" w:color="000000"/>
              <w:right w:val="single" w:sz="8" w:space="0" w:color="000000"/>
            </w:tcBorders>
            <w:shd w:val="clear" w:color="auto" w:fill="F3F3F3"/>
          </w:tcPr>
          <w:p w14:paraId="697BFE3E" w14:textId="0351523E" w:rsidR="00E24265" w:rsidRPr="00615D4B" w:rsidDel="00CB3FDD" w:rsidRDefault="00E24265" w:rsidP="005F76AD">
            <w:pPr>
              <w:rPr>
                <w:del w:id="18340" w:author="阿毛" w:date="2021-05-21T17:55:00Z"/>
                <w:rFonts w:ascii="標楷體" w:eastAsia="標楷體" w:hAnsi="標楷體"/>
              </w:rPr>
            </w:pPr>
            <w:del w:id="18341" w:author="阿毛" w:date="2021-05-21T17:55:00Z">
              <w:r w:rsidRPr="00615D4B" w:rsidDel="00CB3FDD">
                <w:rPr>
                  <w:rFonts w:ascii="標楷體" w:eastAsia="標楷體" w:hAnsi="標楷體"/>
                </w:rPr>
                <w:delText>選用流程</w:delText>
              </w:r>
            </w:del>
          </w:p>
        </w:tc>
        <w:tc>
          <w:tcPr>
            <w:tcW w:w="6318" w:type="dxa"/>
            <w:tcBorders>
              <w:top w:val="single" w:sz="8" w:space="0" w:color="000000"/>
              <w:left w:val="single" w:sz="8" w:space="0" w:color="000000"/>
              <w:bottom w:val="single" w:sz="8" w:space="0" w:color="000000"/>
            </w:tcBorders>
          </w:tcPr>
          <w:p w14:paraId="54D589AE" w14:textId="61CCD316" w:rsidR="00E24265" w:rsidRPr="00615D4B" w:rsidDel="00CB3FDD" w:rsidRDefault="00E24265" w:rsidP="005F76AD">
            <w:pPr>
              <w:rPr>
                <w:del w:id="18342" w:author="阿毛" w:date="2021-05-21T17:55:00Z"/>
                <w:rFonts w:ascii="標楷體" w:eastAsia="標楷體" w:hAnsi="標楷體"/>
              </w:rPr>
            </w:pPr>
          </w:p>
        </w:tc>
      </w:tr>
      <w:tr w:rsidR="00E24265" w:rsidRPr="00615D4B" w:rsidDel="00CB3FDD" w14:paraId="451B37DD" w14:textId="0A73F990" w:rsidTr="005F76AD">
        <w:trPr>
          <w:trHeight w:val="1311"/>
          <w:del w:id="18343" w:author="阿毛" w:date="2021-05-21T17:55:00Z"/>
        </w:trPr>
        <w:tc>
          <w:tcPr>
            <w:tcW w:w="1548" w:type="dxa"/>
            <w:tcBorders>
              <w:top w:val="single" w:sz="8" w:space="0" w:color="000000"/>
              <w:bottom w:val="single" w:sz="8" w:space="0" w:color="000000"/>
              <w:right w:val="single" w:sz="8" w:space="0" w:color="000000"/>
            </w:tcBorders>
            <w:shd w:val="clear" w:color="auto" w:fill="F3F3F3"/>
          </w:tcPr>
          <w:p w14:paraId="3C479F31" w14:textId="7EFDF9E7" w:rsidR="00E24265" w:rsidRPr="00615D4B" w:rsidDel="00CB3FDD" w:rsidRDefault="00E24265" w:rsidP="005F76AD">
            <w:pPr>
              <w:rPr>
                <w:del w:id="18344" w:author="阿毛" w:date="2021-05-21T17:55:00Z"/>
                <w:rFonts w:ascii="標楷體" w:eastAsia="標楷體" w:hAnsi="標楷體"/>
              </w:rPr>
            </w:pPr>
            <w:del w:id="18345" w:author="阿毛" w:date="2021-05-21T17:55:00Z">
              <w:r w:rsidRPr="00615D4B" w:rsidDel="00CB3FDD">
                <w:rPr>
                  <w:rFonts w:ascii="標楷體" w:eastAsia="標楷體" w:hAnsi="標楷體"/>
                </w:rPr>
                <w:delText>例外流程</w:delText>
              </w:r>
            </w:del>
          </w:p>
        </w:tc>
        <w:tc>
          <w:tcPr>
            <w:tcW w:w="6318" w:type="dxa"/>
            <w:tcBorders>
              <w:top w:val="single" w:sz="8" w:space="0" w:color="000000"/>
              <w:left w:val="single" w:sz="8" w:space="0" w:color="000000"/>
              <w:bottom w:val="single" w:sz="8" w:space="0" w:color="000000"/>
            </w:tcBorders>
          </w:tcPr>
          <w:p w14:paraId="22B2EC2D" w14:textId="706915BD" w:rsidR="00E24265" w:rsidRPr="00615D4B" w:rsidDel="00CB3FDD" w:rsidRDefault="00E24265" w:rsidP="005F76AD">
            <w:pPr>
              <w:rPr>
                <w:del w:id="18346" w:author="阿毛" w:date="2021-05-21T17:55:00Z"/>
                <w:rFonts w:ascii="標楷體" w:eastAsia="標楷體" w:hAnsi="標楷體"/>
              </w:rPr>
            </w:pPr>
          </w:p>
        </w:tc>
      </w:tr>
      <w:tr w:rsidR="00E24265" w:rsidRPr="00615D4B" w:rsidDel="00CB3FDD" w14:paraId="4E5CF3E4" w14:textId="13FDB8DD" w:rsidTr="005F76AD">
        <w:trPr>
          <w:trHeight w:val="278"/>
          <w:del w:id="18347" w:author="阿毛" w:date="2021-05-21T17:55:00Z"/>
        </w:trPr>
        <w:tc>
          <w:tcPr>
            <w:tcW w:w="1548" w:type="dxa"/>
            <w:tcBorders>
              <w:top w:val="single" w:sz="8" w:space="0" w:color="000000"/>
              <w:bottom w:val="single" w:sz="8" w:space="0" w:color="000000"/>
              <w:right w:val="single" w:sz="8" w:space="0" w:color="000000"/>
            </w:tcBorders>
            <w:shd w:val="clear" w:color="auto" w:fill="F3F3F3"/>
          </w:tcPr>
          <w:p w14:paraId="403AF7FF" w14:textId="650AE037" w:rsidR="00E24265" w:rsidRPr="00615D4B" w:rsidDel="00CB3FDD" w:rsidRDefault="00E24265" w:rsidP="005F76AD">
            <w:pPr>
              <w:rPr>
                <w:del w:id="18348" w:author="阿毛" w:date="2021-05-21T17:55:00Z"/>
                <w:rFonts w:ascii="標楷體" w:eastAsia="標楷體" w:hAnsi="標楷體"/>
              </w:rPr>
            </w:pPr>
            <w:del w:id="18349" w:author="阿毛" w:date="2021-05-21T17:55:00Z">
              <w:r w:rsidRPr="00615D4B" w:rsidDel="00CB3FDD">
                <w:rPr>
                  <w:rFonts w:ascii="標楷體" w:eastAsia="標楷體" w:hAnsi="標楷體"/>
                </w:rPr>
                <w:delText xml:space="preserve">執行後狀況 </w:delText>
              </w:r>
            </w:del>
          </w:p>
        </w:tc>
        <w:tc>
          <w:tcPr>
            <w:tcW w:w="6318" w:type="dxa"/>
            <w:tcBorders>
              <w:top w:val="single" w:sz="8" w:space="0" w:color="000000"/>
              <w:left w:val="single" w:sz="8" w:space="0" w:color="000000"/>
              <w:bottom w:val="single" w:sz="8" w:space="0" w:color="000000"/>
            </w:tcBorders>
          </w:tcPr>
          <w:p w14:paraId="3148BBE4" w14:textId="6D48915E" w:rsidR="00E24265" w:rsidRPr="00615D4B" w:rsidDel="00CB3FDD" w:rsidRDefault="00E24265" w:rsidP="005F76AD">
            <w:pPr>
              <w:rPr>
                <w:del w:id="18350" w:author="阿毛" w:date="2021-05-21T17:55:00Z"/>
                <w:rFonts w:ascii="標楷體" w:eastAsia="標楷體" w:hAnsi="標楷體"/>
              </w:rPr>
            </w:pPr>
          </w:p>
        </w:tc>
      </w:tr>
      <w:tr w:rsidR="00E24265" w:rsidRPr="00615D4B" w:rsidDel="00CB3FDD" w14:paraId="6031868C" w14:textId="77B089B7" w:rsidTr="005F76AD">
        <w:trPr>
          <w:trHeight w:val="358"/>
          <w:del w:id="18351" w:author="阿毛" w:date="2021-05-21T17:55:00Z"/>
        </w:trPr>
        <w:tc>
          <w:tcPr>
            <w:tcW w:w="1548" w:type="dxa"/>
            <w:tcBorders>
              <w:top w:val="single" w:sz="8" w:space="0" w:color="000000"/>
              <w:bottom w:val="single" w:sz="8" w:space="0" w:color="000000"/>
              <w:right w:val="single" w:sz="8" w:space="0" w:color="000000"/>
            </w:tcBorders>
            <w:shd w:val="clear" w:color="auto" w:fill="F3F3F3"/>
          </w:tcPr>
          <w:p w14:paraId="5F055867" w14:textId="14F357B8" w:rsidR="00E24265" w:rsidRPr="00615D4B" w:rsidDel="00CB3FDD" w:rsidRDefault="00E24265" w:rsidP="005F76AD">
            <w:pPr>
              <w:rPr>
                <w:del w:id="18352" w:author="阿毛" w:date="2021-05-21T17:55:00Z"/>
                <w:rFonts w:ascii="標楷體" w:eastAsia="標楷體" w:hAnsi="標楷體"/>
              </w:rPr>
            </w:pPr>
            <w:del w:id="18353" w:author="阿毛" w:date="2021-05-21T17:55:00Z">
              <w:r w:rsidRPr="00615D4B" w:rsidDel="00CB3FDD">
                <w:rPr>
                  <w:rFonts w:ascii="標楷體" w:eastAsia="標楷體" w:hAnsi="標楷體"/>
                </w:rPr>
                <w:delText>特別需求</w:delText>
              </w:r>
            </w:del>
          </w:p>
        </w:tc>
        <w:tc>
          <w:tcPr>
            <w:tcW w:w="6318" w:type="dxa"/>
            <w:tcBorders>
              <w:top w:val="single" w:sz="8" w:space="0" w:color="000000"/>
              <w:left w:val="single" w:sz="8" w:space="0" w:color="000000"/>
              <w:bottom w:val="single" w:sz="8" w:space="0" w:color="000000"/>
            </w:tcBorders>
          </w:tcPr>
          <w:p w14:paraId="6B1D5ACE" w14:textId="5678E9DC" w:rsidR="00E24265" w:rsidRPr="00615D4B" w:rsidDel="00CB3FDD" w:rsidRDefault="00E24265" w:rsidP="005F76AD">
            <w:pPr>
              <w:rPr>
                <w:del w:id="18354" w:author="阿毛" w:date="2021-05-21T17:55:00Z"/>
                <w:rFonts w:ascii="標楷體" w:eastAsia="標楷體" w:hAnsi="標楷體"/>
              </w:rPr>
            </w:pPr>
          </w:p>
        </w:tc>
      </w:tr>
      <w:tr w:rsidR="00E24265" w:rsidRPr="00615D4B" w:rsidDel="00CB3FDD" w14:paraId="143D6E4D" w14:textId="0EDD4ACF" w:rsidTr="005F76AD">
        <w:trPr>
          <w:trHeight w:val="278"/>
          <w:del w:id="18355" w:author="阿毛" w:date="2021-05-21T17:55:00Z"/>
        </w:trPr>
        <w:tc>
          <w:tcPr>
            <w:tcW w:w="1548" w:type="dxa"/>
            <w:tcBorders>
              <w:top w:val="single" w:sz="8" w:space="0" w:color="000000"/>
              <w:bottom w:val="single" w:sz="8" w:space="0" w:color="000000"/>
              <w:right w:val="single" w:sz="8" w:space="0" w:color="000000"/>
            </w:tcBorders>
            <w:shd w:val="clear" w:color="auto" w:fill="F3F3F3"/>
          </w:tcPr>
          <w:p w14:paraId="6703907C" w14:textId="528F0894" w:rsidR="00E24265" w:rsidRPr="00615D4B" w:rsidDel="00CB3FDD" w:rsidRDefault="00E24265" w:rsidP="005F76AD">
            <w:pPr>
              <w:rPr>
                <w:del w:id="18356" w:author="阿毛" w:date="2021-05-21T17:55:00Z"/>
                <w:rFonts w:ascii="標楷體" w:eastAsia="標楷體" w:hAnsi="標楷體"/>
              </w:rPr>
            </w:pPr>
            <w:del w:id="18357" w:author="阿毛" w:date="2021-05-21T17:55:00Z">
              <w:r w:rsidRPr="00615D4B" w:rsidDel="00CB3FDD">
                <w:rPr>
                  <w:rFonts w:ascii="標楷體" w:eastAsia="標楷體" w:hAnsi="標楷體"/>
                </w:rPr>
                <w:delText xml:space="preserve">參考 </w:delText>
              </w:r>
            </w:del>
          </w:p>
        </w:tc>
        <w:tc>
          <w:tcPr>
            <w:tcW w:w="6318" w:type="dxa"/>
            <w:tcBorders>
              <w:top w:val="single" w:sz="8" w:space="0" w:color="000000"/>
              <w:left w:val="single" w:sz="8" w:space="0" w:color="000000"/>
              <w:bottom w:val="single" w:sz="8" w:space="0" w:color="000000"/>
            </w:tcBorders>
          </w:tcPr>
          <w:p w14:paraId="0ECAC6E8" w14:textId="5448FB4B" w:rsidR="00E24265" w:rsidRPr="00615D4B" w:rsidDel="00CB3FDD" w:rsidRDefault="00E24265" w:rsidP="005F76AD">
            <w:pPr>
              <w:rPr>
                <w:del w:id="18358" w:author="阿毛" w:date="2021-05-21T17:55:00Z"/>
                <w:rFonts w:ascii="標楷體" w:eastAsia="標楷體" w:hAnsi="標楷體"/>
              </w:rPr>
            </w:pPr>
          </w:p>
        </w:tc>
      </w:tr>
    </w:tbl>
    <w:p w14:paraId="13BD4669" w14:textId="5A8BA384" w:rsidR="00E24265" w:rsidDel="00CB3FDD" w:rsidRDefault="00E24265" w:rsidP="00E24265">
      <w:pPr>
        <w:rPr>
          <w:del w:id="18359" w:author="阿毛" w:date="2021-05-21T17:55:00Z"/>
        </w:rPr>
      </w:pPr>
    </w:p>
    <w:p w14:paraId="5F42D3BA" w14:textId="498260E8" w:rsidR="00E24265" w:rsidRPr="00615D4B" w:rsidDel="00CB3FDD" w:rsidRDefault="00E24265">
      <w:pPr>
        <w:pStyle w:val="a"/>
        <w:rPr>
          <w:del w:id="18360" w:author="阿毛" w:date="2021-05-21T17:55:00Z"/>
        </w:rPr>
      </w:pPr>
      <w:del w:id="18361" w:author="阿毛" w:date="2021-05-21T17:55:00Z">
        <w:r w:rsidRPr="00615D4B" w:rsidDel="00CB3FDD">
          <w:delText>UI畫面</w:delText>
        </w:r>
      </w:del>
    </w:p>
    <w:p w14:paraId="21C17F82" w14:textId="23EA0A20" w:rsidR="00E24265" w:rsidDel="00CB3FDD" w:rsidRDefault="00E24265" w:rsidP="00E24265">
      <w:pPr>
        <w:pStyle w:val="42"/>
        <w:spacing w:after="72"/>
        <w:ind w:left="1133"/>
        <w:rPr>
          <w:del w:id="18362" w:author="阿毛" w:date="2021-05-21T17:55:00Z"/>
          <w:rFonts w:hAnsi="標楷體"/>
        </w:rPr>
      </w:pPr>
      <w:del w:id="18363" w:author="阿毛" w:date="2021-05-21T17:55:00Z">
        <w:r w:rsidRPr="00743962" w:rsidDel="00CB3FDD">
          <w:rPr>
            <w:rFonts w:hAnsi="標楷體" w:hint="eastAsia"/>
          </w:rPr>
          <w:delText>輸入畫面：</w:delText>
        </w:r>
      </w:del>
    </w:p>
    <w:p w14:paraId="17455826" w14:textId="029C6D0F" w:rsidR="00E24265" w:rsidRPr="004D33E6" w:rsidDel="00CB3FDD" w:rsidRDefault="00E24265" w:rsidP="00E24265">
      <w:pPr>
        <w:pStyle w:val="42"/>
        <w:spacing w:after="72"/>
        <w:ind w:leftChars="0" w:left="0"/>
        <w:rPr>
          <w:del w:id="18364" w:author="阿毛" w:date="2021-05-21T17:55:00Z"/>
          <w:rFonts w:hAnsi="標楷體"/>
        </w:rPr>
      </w:pPr>
      <w:del w:id="18365" w:author="阿毛" w:date="2021-05-21T17:55:00Z">
        <w:r w:rsidRPr="004D33E6" w:rsidDel="00CB3FDD">
          <w:rPr>
            <w:rFonts w:hAnsi="標楷體"/>
            <w:noProof/>
          </w:rPr>
          <w:drawing>
            <wp:inline distT="0" distB="0" distL="0" distR="0" wp14:anchorId="58BF9E9E" wp14:editId="4A34EC43">
              <wp:extent cx="6639005" cy="2011680"/>
              <wp:effectExtent l="0" t="0" r="0" b="0"/>
              <wp:docPr id="63"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6644081" cy="2013218"/>
                      </a:xfrm>
                      <a:prstGeom prst="rect">
                        <a:avLst/>
                      </a:prstGeom>
                    </pic:spPr>
                  </pic:pic>
                </a:graphicData>
              </a:graphic>
            </wp:inline>
          </w:drawing>
        </w:r>
      </w:del>
    </w:p>
    <w:p w14:paraId="5A536CF0" w14:textId="46107C91" w:rsidR="00E24265" w:rsidDel="00CB3FDD" w:rsidRDefault="00E24265" w:rsidP="00E24265">
      <w:pPr>
        <w:pStyle w:val="1text"/>
        <w:rPr>
          <w:del w:id="18366" w:author="阿毛" w:date="2021-05-21T17:55:00Z"/>
          <w:rFonts w:ascii="Times New Roman" w:hAnsi="Times New Roman"/>
        </w:rPr>
      </w:pPr>
    </w:p>
    <w:p w14:paraId="4D8729CC" w14:textId="717E5DF5" w:rsidR="00E24265" w:rsidRPr="003972CE" w:rsidDel="00CB3FDD" w:rsidRDefault="00E24265">
      <w:pPr>
        <w:pStyle w:val="a"/>
        <w:rPr>
          <w:del w:id="18367" w:author="阿毛" w:date="2021-05-21T17:55:00Z"/>
        </w:rPr>
      </w:pPr>
      <w:del w:id="18368" w:author="阿毛" w:date="2021-05-21T17:55:00Z">
        <w:r w:rsidRPr="00615D4B" w:rsidDel="00CB3FDD">
          <w:rPr>
            <w:rFonts w:hint="eastAsia"/>
          </w:rPr>
          <w:delText>輸入</w:delText>
        </w:r>
        <w:r w:rsidRPr="003972CE" w:rsidDel="00CB3FDD">
          <w:delText>畫面資料說明</w:delText>
        </w:r>
      </w:del>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7"/>
        <w:gridCol w:w="1576"/>
        <w:gridCol w:w="1300"/>
        <w:gridCol w:w="1300"/>
        <w:gridCol w:w="1119"/>
        <w:gridCol w:w="623"/>
        <w:gridCol w:w="623"/>
        <w:gridCol w:w="3422"/>
      </w:tblGrid>
      <w:tr w:rsidR="00E24265" w:rsidRPr="00615D4B" w:rsidDel="00CB3FDD" w14:paraId="0C1A8490" w14:textId="3BE67142" w:rsidTr="005F76AD">
        <w:trPr>
          <w:trHeight w:val="388"/>
          <w:jc w:val="center"/>
          <w:del w:id="18369" w:author="阿毛" w:date="2021-05-21T17:55:00Z"/>
        </w:trPr>
        <w:tc>
          <w:tcPr>
            <w:tcW w:w="219" w:type="pct"/>
            <w:vMerge w:val="restart"/>
          </w:tcPr>
          <w:p w14:paraId="555B658D" w14:textId="25DDF235" w:rsidR="00E24265" w:rsidRPr="00615D4B" w:rsidDel="00CB3FDD" w:rsidRDefault="00E24265" w:rsidP="005F76AD">
            <w:pPr>
              <w:rPr>
                <w:del w:id="18370" w:author="阿毛" w:date="2021-05-21T17:55:00Z"/>
                <w:rFonts w:ascii="標楷體" w:eastAsia="標楷體" w:hAnsi="標楷體"/>
              </w:rPr>
            </w:pPr>
            <w:del w:id="18371" w:author="阿毛" w:date="2021-05-21T17:55:00Z">
              <w:r w:rsidRPr="00615D4B" w:rsidDel="00CB3FDD">
                <w:rPr>
                  <w:rFonts w:ascii="標楷體" w:eastAsia="標楷體" w:hAnsi="標楷體"/>
                </w:rPr>
                <w:delText>序號</w:delText>
              </w:r>
            </w:del>
          </w:p>
        </w:tc>
        <w:tc>
          <w:tcPr>
            <w:tcW w:w="756" w:type="pct"/>
            <w:vMerge w:val="restart"/>
          </w:tcPr>
          <w:p w14:paraId="2E53C863" w14:textId="2C3750B2" w:rsidR="00E24265" w:rsidRPr="00615D4B" w:rsidDel="00CB3FDD" w:rsidRDefault="00E24265" w:rsidP="005F76AD">
            <w:pPr>
              <w:rPr>
                <w:del w:id="18372" w:author="阿毛" w:date="2021-05-21T17:55:00Z"/>
                <w:rFonts w:ascii="標楷體" w:eastAsia="標楷體" w:hAnsi="標楷體"/>
              </w:rPr>
            </w:pPr>
            <w:del w:id="18373" w:author="阿毛" w:date="2021-05-21T17:55:00Z">
              <w:r w:rsidRPr="00615D4B" w:rsidDel="00CB3FDD">
                <w:rPr>
                  <w:rFonts w:ascii="標楷體" w:eastAsia="標楷體" w:hAnsi="標楷體"/>
                </w:rPr>
                <w:delText>欄位</w:delText>
              </w:r>
            </w:del>
          </w:p>
        </w:tc>
        <w:tc>
          <w:tcPr>
            <w:tcW w:w="2382" w:type="pct"/>
            <w:gridSpan w:val="5"/>
          </w:tcPr>
          <w:p w14:paraId="5F3B4299" w14:textId="105FACC2" w:rsidR="00E24265" w:rsidRPr="00615D4B" w:rsidDel="00CB3FDD" w:rsidRDefault="00E24265" w:rsidP="005F76AD">
            <w:pPr>
              <w:jc w:val="center"/>
              <w:rPr>
                <w:del w:id="18374" w:author="阿毛" w:date="2021-05-21T17:55:00Z"/>
                <w:rFonts w:ascii="標楷體" w:eastAsia="標楷體" w:hAnsi="標楷體"/>
              </w:rPr>
            </w:pPr>
            <w:del w:id="18375" w:author="阿毛" w:date="2021-05-21T17:55:00Z">
              <w:r w:rsidRPr="00615D4B" w:rsidDel="00CB3FDD">
                <w:rPr>
                  <w:rFonts w:ascii="標楷體" w:eastAsia="標楷體" w:hAnsi="標楷體"/>
                </w:rPr>
                <w:delText>說明</w:delText>
              </w:r>
            </w:del>
          </w:p>
        </w:tc>
        <w:tc>
          <w:tcPr>
            <w:tcW w:w="1643" w:type="pct"/>
            <w:vMerge w:val="restart"/>
          </w:tcPr>
          <w:p w14:paraId="7F76D01A" w14:textId="7FFD850E" w:rsidR="00E24265" w:rsidRPr="00615D4B" w:rsidDel="00CB3FDD" w:rsidRDefault="00E24265" w:rsidP="005F76AD">
            <w:pPr>
              <w:rPr>
                <w:del w:id="18376" w:author="阿毛" w:date="2021-05-21T17:55:00Z"/>
                <w:rFonts w:ascii="標楷體" w:eastAsia="標楷體" w:hAnsi="標楷體"/>
              </w:rPr>
            </w:pPr>
            <w:del w:id="18377" w:author="阿毛" w:date="2021-05-21T17:55:00Z">
              <w:r w:rsidRPr="00615D4B" w:rsidDel="00CB3FDD">
                <w:rPr>
                  <w:rFonts w:ascii="標楷體" w:eastAsia="標楷體" w:hAnsi="標楷體"/>
                </w:rPr>
                <w:delText>處理邏輯及注意事項</w:delText>
              </w:r>
            </w:del>
          </w:p>
        </w:tc>
      </w:tr>
      <w:tr w:rsidR="00E24265" w:rsidRPr="00615D4B" w:rsidDel="00CB3FDD" w14:paraId="24D3942F" w14:textId="1E4E3CF9" w:rsidTr="005F76AD">
        <w:trPr>
          <w:trHeight w:val="244"/>
          <w:jc w:val="center"/>
          <w:del w:id="18378" w:author="阿毛" w:date="2021-05-21T17:55:00Z"/>
        </w:trPr>
        <w:tc>
          <w:tcPr>
            <w:tcW w:w="219" w:type="pct"/>
            <w:vMerge/>
          </w:tcPr>
          <w:p w14:paraId="705C3963" w14:textId="1293BE88" w:rsidR="00E24265" w:rsidRPr="00615D4B" w:rsidDel="00CB3FDD" w:rsidRDefault="00E24265" w:rsidP="005F76AD">
            <w:pPr>
              <w:rPr>
                <w:del w:id="18379" w:author="阿毛" w:date="2021-05-21T17:55:00Z"/>
                <w:rFonts w:ascii="標楷體" w:eastAsia="標楷體" w:hAnsi="標楷體"/>
              </w:rPr>
            </w:pPr>
          </w:p>
        </w:tc>
        <w:tc>
          <w:tcPr>
            <w:tcW w:w="756" w:type="pct"/>
            <w:vMerge/>
          </w:tcPr>
          <w:p w14:paraId="1D128A32" w14:textId="49011ACF" w:rsidR="00E24265" w:rsidRPr="00615D4B" w:rsidDel="00CB3FDD" w:rsidRDefault="00E24265" w:rsidP="005F76AD">
            <w:pPr>
              <w:rPr>
                <w:del w:id="18380" w:author="阿毛" w:date="2021-05-21T17:55:00Z"/>
                <w:rFonts w:ascii="標楷體" w:eastAsia="標楷體" w:hAnsi="標楷體"/>
              </w:rPr>
            </w:pPr>
          </w:p>
        </w:tc>
        <w:tc>
          <w:tcPr>
            <w:tcW w:w="624" w:type="pct"/>
          </w:tcPr>
          <w:p w14:paraId="6B4C641F" w14:textId="02E3186F" w:rsidR="00E24265" w:rsidRPr="00615D4B" w:rsidDel="00CB3FDD" w:rsidRDefault="00E24265" w:rsidP="005F76AD">
            <w:pPr>
              <w:rPr>
                <w:del w:id="18381" w:author="阿毛" w:date="2021-05-21T17:55:00Z"/>
                <w:rFonts w:ascii="標楷體" w:eastAsia="標楷體" w:hAnsi="標楷體"/>
              </w:rPr>
            </w:pPr>
            <w:del w:id="18382" w:author="阿毛" w:date="2021-05-21T17:55:00Z">
              <w:r w:rsidRPr="00615D4B" w:rsidDel="00CB3FDD">
                <w:rPr>
                  <w:rFonts w:ascii="標楷體" w:eastAsia="標楷體" w:hAnsi="標楷體" w:hint="eastAsia"/>
                </w:rPr>
                <w:delText>資料型態長度</w:delText>
              </w:r>
            </w:del>
          </w:p>
        </w:tc>
        <w:tc>
          <w:tcPr>
            <w:tcW w:w="624" w:type="pct"/>
          </w:tcPr>
          <w:p w14:paraId="6CA9EFCC" w14:textId="22AB57D7" w:rsidR="00E24265" w:rsidRPr="00615D4B" w:rsidDel="00CB3FDD" w:rsidRDefault="00E24265" w:rsidP="005F76AD">
            <w:pPr>
              <w:rPr>
                <w:del w:id="18383" w:author="阿毛" w:date="2021-05-21T17:55:00Z"/>
                <w:rFonts w:ascii="標楷體" w:eastAsia="標楷體" w:hAnsi="標楷體"/>
              </w:rPr>
            </w:pPr>
            <w:del w:id="18384" w:author="阿毛" w:date="2021-05-21T17:55:00Z">
              <w:r w:rsidRPr="00615D4B" w:rsidDel="00CB3FDD">
                <w:rPr>
                  <w:rFonts w:ascii="標楷體" w:eastAsia="標楷體" w:hAnsi="標楷體"/>
                </w:rPr>
                <w:delText>預設值</w:delText>
              </w:r>
            </w:del>
          </w:p>
        </w:tc>
        <w:tc>
          <w:tcPr>
            <w:tcW w:w="537" w:type="pct"/>
          </w:tcPr>
          <w:p w14:paraId="4E614CBC" w14:textId="4A8E0075" w:rsidR="00E24265" w:rsidRPr="00615D4B" w:rsidDel="00CB3FDD" w:rsidRDefault="00E24265" w:rsidP="005F76AD">
            <w:pPr>
              <w:rPr>
                <w:del w:id="18385" w:author="阿毛" w:date="2021-05-21T17:55:00Z"/>
                <w:rFonts w:ascii="標楷體" w:eastAsia="標楷體" w:hAnsi="標楷體"/>
              </w:rPr>
            </w:pPr>
            <w:del w:id="18386" w:author="阿毛" w:date="2021-05-21T17:55:00Z">
              <w:r w:rsidRPr="00615D4B" w:rsidDel="00CB3FDD">
                <w:rPr>
                  <w:rFonts w:ascii="標楷體" w:eastAsia="標楷體" w:hAnsi="標楷體"/>
                </w:rPr>
                <w:delText>選單內容</w:delText>
              </w:r>
            </w:del>
          </w:p>
        </w:tc>
        <w:tc>
          <w:tcPr>
            <w:tcW w:w="299" w:type="pct"/>
          </w:tcPr>
          <w:p w14:paraId="05C9AA3B" w14:textId="5924A502" w:rsidR="00E24265" w:rsidRPr="00615D4B" w:rsidDel="00CB3FDD" w:rsidRDefault="00E24265" w:rsidP="005F76AD">
            <w:pPr>
              <w:rPr>
                <w:del w:id="18387" w:author="阿毛" w:date="2021-05-21T17:55:00Z"/>
                <w:rFonts w:ascii="標楷體" w:eastAsia="標楷體" w:hAnsi="標楷體"/>
              </w:rPr>
            </w:pPr>
            <w:del w:id="18388" w:author="阿毛" w:date="2021-05-21T17:55:00Z">
              <w:r w:rsidRPr="00615D4B" w:rsidDel="00CB3FDD">
                <w:rPr>
                  <w:rFonts w:ascii="標楷體" w:eastAsia="標楷體" w:hAnsi="標楷體"/>
                </w:rPr>
                <w:delText>必填</w:delText>
              </w:r>
            </w:del>
          </w:p>
        </w:tc>
        <w:tc>
          <w:tcPr>
            <w:tcW w:w="299" w:type="pct"/>
          </w:tcPr>
          <w:p w14:paraId="24945C6C" w14:textId="0A3ABACE" w:rsidR="00E24265" w:rsidRPr="00615D4B" w:rsidDel="00CB3FDD" w:rsidRDefault="00E24265" w:rsidP="005F76AD">
            <w:pPr>
              <w:rPr>
                <w:del w:id="18389" w:author="阿毛" w:date="2021-05-21T17:55:00Z"/>
                <w:rFonts w:ascii="標楷體" w:eastAsia="標楷體" w:hAnsi="標楷體"/>
              </w:rPr>
            </w:pPr>
            <w:del w:id="18390" w:author="阿毛" w:date="2021-05-21T17:55:00Z">
              <w:r w:rsidRPr="00615D4B" w:rsidDel="00CB3FDD">
                <w:rPr>
                  <w:rFonts w:ascii="標楷體" w:eastAsia="標楷體" w:hAnsi="標楷體"/>
                </w:rPr>
                <w:delText>R/W</w:delText>
              </w:r>
            </w:del>
          </w:p>
        </w:tc>
        <w:tc>
          <w:tcPr>
            <w:tcW w:w="1643" w:type="pct"/>
            <w:vMerge/>
          </w:tcPr>
          <w:p w14:paraId="6AAA5D8B" w14:textId="0A1D3A32" w:rsidR="00E24265" w:rsidRPr="00615D4B" w:rsidDel="00CB3FDD" w:rsidRDefault="00E24265" w:rsidP="005F76AD">
            <w:pPr>
              <w:rPr>
                <w:del w:id="18391" w:author="阿毛" w:date="2021-05-21T17:55:00Z"/>
                <w:rFonts w:ascii="標楷體" w:eastAsia="標楷體" w:hAnsi="標楷體"/>
              </w:rPr>
            </w:pPr>
          </w:p>
        </w:tc>
      </w:tr>
      <w:tr w:rsidR="00E24265" w:rsidRPr="00615D4B" w:rsidDel="00CB3FDD" w14:paraId="6CCAB6BD" w14:textId="23C400D2" w:rsidTr="005F76AD">
        <w:trPr>
          <w:trHeight w:val="291"/>
          <w:jc w:val="center"/>
          <w:del w:id="18392" w:author="阿毛" w:date="2021-05-21T17:55:00Z"/>
        </w:trPr>
        <w:tc>
          <w:tcPr>
            <w:tcW w:w="219" w:type="pct"/>
          </w:tcPr>
          <w:p w14:paraId="63E89E1F" w14:textId="3A85E7C3" w:rsidR="00E24265" w:rsidRPr="005E579A" w:rsidDel="00CB3FDD" w:rsidRDefault="00E24265" w:rsidP="005F76AD">
            <w:pPr>
              <w:pStyle w:val="af9"/>
              <w:numPr>
                <w:ilvl w:val="0"/>
                <w:numId w:val="65"/>
              </w:numPr>
              <w:ind w:leftChars="0"/>
              <w:rPr>
                <w:del w:id="18393" w:author="阿毛" w:date="2021-05-21T17:55:00Z"/>
                <w:rFonts w:ascii="標楷體" w:eastAsia="標楷體" w:hAnsi="標楷體"/>
              </w:rPr>
            </w:pPr>
          </w:p>
        </w:tc>
        <w:tc>
          <w:tcPr>
            <w:tcW w:w="756" w:type="pct"/>
          </w:tcPr>
          <w:p w14:paraId="6E06FD4D" w14:textId="5D30CBC1" w:rsidR="00E24265" w:rsidRPr="00615D4B" w:rsidDel="00CB3FDD" w:rsidRDefault="00E24265" w:rsidP="005F76AD">
            <w:pPr>
              <w:rPr>
                <w:del w:id="18394" w:author="阿毛" w:date="2021-05-21T17:55:00Z"/>
                <w:rFonts w:ascii="標楷體" w:eastAsia="標楷體" w:hAnsi="標楷體"/>
              </w:rPr>
            </w:pPr>
            <w:del w:id="18395" w:author="阿毛" w:date="2021-05-21T17:55:00Z">
              <w:r w:rsidRPr="00D6003A" w:rsidDel="00CB3FDD">
                <w:rPr>
                  <w:rFonts w:ascii="標楷體" w:eastAsia="標楷體" w:hAnsi="標楷體" w:hint="eastAsia"/>
                </w:rPr>
                <w:delText>交易代碼</w:delText>
              </w:r>
            </w:del>
          </w:p>
        </w:tc>
        <w:tc>
          <w:tcPr>
            <w:tcW w:w="624" w:type="pct"/>
          </w:tcPr>
          <w:p w14:paraId="1D305E59" w14:textId="3405A3C0" w:rsidR="00E24265" w:rsidRPr="00615D4B" w:rsidDel="00CB3FDD" w:rsidRDefault="00E24265" w:rsidP="005F76AD">
            <w:pPr>
              <w:rPr>
                <w:del w:id="18396" w:author="阿毛" w:date="2021-05-21T17:55:00Z"/>
                <w:rFonts w:ascii="標楷體" w:eastAsia="標楷體" w:hAnsi="標楷體"/>
              </w:rPr>
            </w:pPr>
          </w:p>
        </w:tc>
        <w:tc>
          <w:tcPr>
            <w:tcW w:w="624" w:type="pct"/>
          </w:tcPr>
          <w:p w14:paraId="63A03B0C" w14:textId="5767C129" w:rsidR="00E24265" w:rsidRPr="00615D4B" w:rsidDel="00CB3FDD" w:rsidRDefault="00E24265" w:rsidP="005F76AD">
            <w:pPr>
              <w:rPr>
                <w:del w:id="18397" w:author="阿毛" w:date="2021-05-21T17:55:00Z"/>
                <w:rFonts w:ascii="標楷體" w:eastAsia="標楷體" w:hAnsi="標楷體"/>
              </w:rPr>
            </w:pPr>
          </w:p>
        </w:tc>
        <w:tc>
          <w:tcPr>
            <w:tcW w:w="537" w:type="pct"/>
          </w:tcPr>
          <w:p w14:paraId="1506167A" w14:textId="7AC837B3" w:rsidR="00E24265" w:rsidRPr="00615D4B" w:rsidDel="00CB3FDD" w:rsidRDefault="00E24265" w:rsidP="005F76AD">
            <w:pPr>
              <w:rPr>
                <w:del w:id="18398" w:author="阿毛" w:date="2021-05-21T17:55:00Z"/>
                <w:rFonts w:ascii="標楷體" w:eastAsia="標楷體" w:hAnsi="標楷體"/>
              </w:rPr>
            </w:pPr>
            <w:del w:id="18399" w:author="阿毛" w:date="2021-05-21T17:55:00Z">
              <w:r w:rsidDel="00CB3FDD">
                <w:rPr>
                  <w:rFonts w:ascii="標楷體" w:eastAsia="標楷體" w:hAnsi="標楷體" w:hint="eastAsia"/>
                </w:rPr>
                <w:delText>下拉式選單</w:delText>
              </w:r>
            </w:del>
          </w:p>
        </w:tc>
        <w:tc>
          <w:tcPr>
            <w:tcW w:w="299" w:type="pct"/>
          </w:tcPr>
          <w:p w14:paraId="2598F501" w14:textId="6E0DCA8E" w:rsidR="00E24265" w:rsidRPr="00615D4B" w:rsidDel="00CB3FDD" w:rsidRDefault="00E24265" w:rsidP="005F76AD">
            <w:pPr>
              <w:rPr>
                <w:del w:id="18400" w:author="阿毛" w:date="2021-05-21T17:55:00Z"/>
                <w:rFonts w:ascii="標楷體" w:eastAsia="標楷體" w:hAnsi="標楷體"/>
              </w:rPr>
            </w:pPr>
          </w:p>
        </w:tc>
        <w:tc>
          <w:tcPr>
            <w:tcW w:w="299" w:type="pct"/>
          </w:tcPr>
          <w:p w14:paraId="77FBE10E" w14:textId="2220A598" w:rsidR="00E24265" w:rsidRPr="00615D4B" w:rsidDel="00CB3FDD" w:rsidRDefault="00E24265" w:rsidP="005F76AD">
            <w:pPr>
              <w:rPr>
                <w:del w:id="18401" w:author="阿毛" w:date="2021-05-21T17:55:00Z"/>
                <w:rFonts w:ascii="標楷體" w:eastAsia="標楷體" w:hAnsi="標楷體"/>
              </w:rPr>
            </w:pPr>
          </w:p>
        </w:tc>
        <w:tc>
          <w:tcPr>
            <w:tcW w:w="1643" w:type="pct"/>
          </w:tcPr>
          <w:p w14:paraId="14F5D10C" w14:textId="24893B15" w:rsidR="00E24265" w:rsidDel="00CB3FDD" w:rsidRDefault="00E24265" w:rsidP="005F76AD">
            <w:pPr>
              <w:rPr>
                <w:del w:id="18402" w:author="阿毛" w:date="2021-05-21T17:55:00Z"/>
                <w:rFonts w:ascii="標楷體" w:eastAsia="標楷體" w:hAnsi="標楷體"/>
              </w:rPr>
            </w:pPr>
            <w:del w:id="18403" w:author="阿毛" w:date="2021-05-21T17:55:00Z">
              <w:r w:rsidRPr="00F65597" w:rsidDel="00CB3FDD">
                <w:rPr>
                  <w:rFonts w:ascii="標楷體" w:eastAsia="標楷體" w:hAnsi="標楷體" w:hint="eastAsia"/>
                </w:rPr>
                <w:delText>1:新增</w:delText>
              </w:r>
            </w:del>
          </w:p>
          <w:p w14:paraId="35616FAF" w14:textId="14C5F73B" w:rsidR="00E24265" w:rsidDel="00CB3FDD" w:rsidRDefault="00E24265" w:rsidP="005F76AD">
            <w:pPr>
              <w:rPr>
                <w:del w:id="18404" w:author="阿毛" w:date="2021-05-21T17:55:00Z"/>
                <w:rFonts w:ascii="標楷體" w:eastAsia="標楷體" w:hAnsi="標楷體"/>
              </w:rPr>
            </w:pPr>
            <w:del w:id="18405" w:author="阿毛" w:date="2021-05-21T17:55:00Z">
              <w:r w:rsidRPr="00F65597" w:rsidDel="00CB3FDD">
                <w:rPr>
                  <w:rFonts w:ascii="標楷體" w:eastAsia="標楷體" w:hAnsi="標楷體" w:hint="eastAsia"/>
                </w:rPr>
                <w:delText>2:異動</w:delText>
              </w:r>
            </w:del>
          </w:p>
          <w:p w14:paraId="76065A7F" w14:textId="1A57577C" w:rsidR="00E24265" w:rsidRPr="00615D4B" w:rsidDel="00CB3FDD" w:rsidRDefault="00E24265" w:rsidP="005F76AD">
            <w:pPr>
              <w:rPr>
                <w:del w:id="18406" w:author="阿毛" w:date="2021-05-21T17:55:00Z"/>
                <w:rFonts w:ascii="標楷體" w:eastAsia="標楷體" w:hAnsi="標楷體"/>
              </w:rPr>
            </w:pPr>
            <w:del w:id="18407" w:author="阿毛" w:date="2021-05-21T17:55:00Z">
              <w:r w:rsidRPr="00F65597" w:rsidDel="00CB3FDD">
                <w:rPr>
                  <w:rFonts w:ascii="標楷體" w:eastAsia="標楷體" w:hAnsi="標楷體" w:hint="eastAsia"/>
                </w:rPr>
                <w:delText>4:刪除</w:delText>
              </w:r>
            </w:del>
          </w:p>
        </w:tc>
      </w:tr>
      <w:tr w:rsidR="00E24265" w:rsidRPr="00615D4B" w:rsidDel="00CB3FDD" w14:paraId="08BEBAE0" w14:textId="5A33BB14" w:rsidTr="005F76AD">
        <w:trPr>
          <w:trHeight w:val="291"/>
          <w:jc w:val="center"/>
          <w:del w:id="18408" w:author="阿毛" w:date="2021-05-21T17:55:00Z"/>
        </w:trPr>
        <w:tc>
          <w:tcPr>
            <w:tcW w:w="219" w:type="pct"/>
          </w:tcPr>
          <w:p w14:paraId="37D17390" w14:textId="31604AC9" w:rsidR="00E24265" w:rsidRPr="005E579A" w:rsidDel="00CB3FDD" w:rsidRDefault="00E24265" w:rsidP="005F76AD">
            <w:pPr>
              <w:pStyle w:val="af9"/>
              <w:numPr>
                <w:ilvl w:val="0"/>
                <w:numId w:val="65"/>
              </w:numPr>
              <w:ind w:leftChars="0"/>
              <w:rPr>
                <w:del w:id="18409" w:author="阿毛" w:date="2021-05-21T17:55:00Z"/>
                <w:rFonts w:ascii="標楷體" w:eastAsia="標楷體" w:hAnsi="標楷體"/>
              </w:rPr>
            </w:pPr>
          </w:p>
        </w:tc>
        <w:tc>
          <w:tcPr>
            <w:tcW w:w="756" w:type="pct"/>
          </w:tcPr>
          <w:p w14:paraId="794B1B5F" w14:textId="0734EA61" w:rsidR="00E24265" w:rsidRPr="00615D4B" w:rsidDel="00CB3FDD" w:rsidRDefault="00E24265" w:rsidP="005F76AD">
            <w:pPr>
              <w:rPr>
                <w:del w:id="18410" w:author="阿毛" w:date="2021-05-21T17:55:00Z"/>
                <w:rFonts w:ascii="標楷體" w:eastAsia="標楷體" w:hAnsi="標楷體"/>
              </w:rPr>
            </w:pPr>
            <w:del w:id="18411" w:author="阿毛" w:date="2021-05-21T17:55:00Z">
              <w:r w:rsidRPr="00D6003A" w:rsidDel="00CB3FDD">
                <w:rPr>
                  <w:rFonts w:ascii="標楷體" w:eastAsia="標楷體" w:hAnsi="標楷體" w:hint="eastAsia"/>
                </w:rPr>
                <w:delText>債務人IDN</w:delText>
              </w:r>
            </w:del>
          </w:p>
        </w:tc>
        <w:tc>
          <w:tcPr>
            <w:tcW w:w="624" w:type="pct"/>
          </w:tcPr>
          <w:p w14:paraId="51661754" w14:textId="141030A1" w:rsidR="00E24265" w:rsidRPr="00615D4B" w:rsidDel="00CB3FDD" w:rsidRDefault="00E24265" w:rsidP="005F76AD">
            <w:pPr>
              <w:rPr>
                <w:del w:id="18412" w:author="阿毛" w:date="2021-05-21T17:55:00Z"/>
                <w:rFonts w:ascii="標楷體" w:eastAsia="標楷體" w:hAnsi="標楷體"/>
              </w:rPr>
            </w:pPr>
          </w:p>
        </w:tc>
        <w:tc>
          <w:tcPr>
            <w:tcW w:w="624" w:type="pct"/>
          </w:tcPr>
          <w:p w14:paraId="5499C941" w14:textId="4C265C77" w:rsidR="00E24265" w:rsidRPr="00615D4B" w:rsidDel="00CB3FDD" w:rsidRDefault="00E24265" w:rsidP="005F76AD">
            <w:pPr>
              <w:rPr>
                <w:del w:id="18413" w:author="阿毛" w:date="2021-05-21T17:55:00Z"/>
                <w:rFonts w:ascii="標楷體" w:eastAsia="標楷體" w:hAnsi="標楷體"/>
              </w:rPr>
            </w:pPr>
          </w:p>
        </w:tc>
        <w:tc>
          <w:tcPr>
            <w:tcW w:w="537" w:type="pct"/>
          </w:tcPr>
          <w:p w14:paraId="2ACAB75A" w14:textId="76B6221C" w:rsidR="00E24265" w:rsidRPr="00615D4B" w:rsidDel="00CB3FDD" w:rsidRDefault="00E24265" w:rsidP="005F76AD">
            <w:pPr>
              <w:rPr>
                <w:del w:id="18414" w:author="阿毛" w:date="2021-05-21T17:55:00Z"/>
                <w:rFonts w:ascii="標楷體" w:eastAsia="標楷體" w:hAnsi="標楷體"/>
              </w:rPr>
            </w:pPr>
          </w:p>
        </w:tc>
        <w:tc>
          <w:tcPr>
            <w:tcW w:w="299" w:type="pct"/>
          </w:tcPr>
          <w:p w14:paraId="3DE8D163" w14:textId="4447870E" w:rsidR="00E24265" w:rsidRPr="00615D4B" w:rsidDel="00CB3FDD" w:rsidRDefault="00E24265" w:rsidP="005F76AD">
            <w:pPr>
              <w:rPr>
                <w:del w:id="18415" w:author="阿毛" w:date="2021-05-21T17:55:00Z"/>
                <w:rFonts w:ascii="標楷體" w:eastAsia="標楷體" w:hAnsi="標楷體"/>
              </w:rPr>
            </w:pPr>
          </w:p>
        </w:tc>
        <w:tc>
          <w:tcPr>
            <w:tcW w:w="299" w:type="pct"/>
          </w:tcPr>
          <w:p w14:paraId="27B586B4" w14:textId="0714F9BC" w:rsidR="00E24265" w:rsidRPr="00615D4B" w:rsidDel="00CB3FDD" w:rsidRDefault="00E24265" w:rsidP="005F76AD">
            <w:pPr>
              <w:rPr>
                <w:del w:id="18416" w:author="阿毛" w:date="2021-05-21T17:55:00Z"/>
                <w:rFonts w:ascii="標楷體" w:eastAsia="標楷體" w:hAnsi="標楷體"/>
              </w:rPr>
            </w:pPr>
          </w:p>
        </w:tc>
        <w:tc>
          <w:tcPr>
            <w:tcW w:w="1643" w:type="pct"/>
          </w:tcPr>
          <w:p w14:paraId="79FD62A8" w14:textId="4ABD4603" w:rsidR="00E24265" w:rsidRPr="00615D4B" w:rsidDel="00CB3FDD" w:rsidRDefault="00E24265" w:rsidP="005F76AD">
            <w:pPr>
              <w:rPr>
                <w:del w:id="18417" w:author="阿毛" w:date="2021-05-21T17:55:00Z"/>
                <w:rFonts w:ascii="標楷體" w:eastAsia="標楷體" w:hAnsi="標楷體"/>
              </w:rPr>
            </w:pPr>
          </w:p>
        </w:tc>
      </w:tr>
      <w:tr w:rsidR="00E24265" w:rsidRPr="00615D4B" w:rsidDel="00CB3FDD" w14:paraId="29808E54" w14:textId="64019277" w:rsidTr="005F76AD">
        <w:trPr>
          <w:trHeight w:val="291"/>
          <w:jc w:val="center"/>
          <w:del w:id="18418" w:author="阿毛" w:date="2021-05-21T17:55:00Z"/>
        </w:trPr>
        <w:tc>
          <w:tcPr>
            <w:tcW w:w="219" w:type="pct"/>
          </w:tcPr>
          <w:p w14:paraId="1813CFF6" w14:textId="0D9CCDE1" w:rsidR="00E24265" w:rsidRPr="005E579A" w:rsidDel="00CB3FDD" w:rsidRDefault="00E24265" w:rsidP="005F76AD">
            <w:pPr>
              <w:pStyle w:val="af9"/>
              <w:numPr>
                <w:ilvl w:val="0"/>
                <w:numId w:val="65"/>
              </w:numPr>
              <w:ind w:leftChars="0"/>
              <w:rPr>
                <w:del w:id="18419" w:author="阿毛" w:date="2021-05-21T17:55:00Z"/>
                <w:rFonts w:ascii="標楷體" w:eastAsia="標楷體" w:hAnsi="標楷體"/>
              </w:rPr>
            </w:pPr>
          </w:p>
        </w:tc>
        <w:tc>
          <w:tcPr>
            <w:tcW w:w="756" w:type="pct"/>
          </w:tcPr>
          <w:p w14:paraId="4B1DC6C4" w14:textId="43FC72A7" w:rsidR="00E24265" w:rsidRPr="00615D4B" w:rsidDel="00CB3FDD" w:rsidRDefault="00E24265" w:rsidP="005F76AD">
            <w:pPr>
              <w:rPr>
                <w:del w:id="18420" w:author="阿毛" w:date="2021-05-21T17:55:00Z"/>
                <w:rFonts w:ascii="標楷體" w:eastAsia="標楷體" w:hAnsi="標楷體"/>
              </w:rPr>
            </w:pPr>
            <w:del w:id="18421" w:author="阿毛" w:date="2021-05-21T17:55:00Z">
              <w:r w:rsidRPr="00D6003A" w:rsidDel="00CB3FDD">
                <w:rPr>
                  <w:rFonts w:ascii="標楷體" w:eastAsia="標楷體" w:hAnsi="標楷體" w:hint="eastAsia"/>
                </w:rPr>
                <w:delText>報送單位代號</w:delText>
              </w:r>
            </w:del>
          </w:p>
        </w:tc>
        <w:tc>
          <w:tcPr>
            <w:tcW w:w="624" w:type="pct"/>
          </w:tcPr>
          <w:p w14:paraId="505F2219" w14:textId="46C75BBE" w:rsidR="00E24265" w:rsidRPr="00615D4B" w:rsidDel="00CB3FDD" w:rsidRDefault="00E24265" w:rsidP="005F76AD">
            <w:pPr>
              <w:rPr>
                <w:del w:id="18422" w:author="阿毛" w:date="2021-05-21T17:55:00Z"/>
                <w:rFonts w:ascii="標楷體" w:eastAsia="標楷體" w:hAnsi="標楷體"/>
              </w:rPr>
            </w:pPr>
          </w:p>
        </w:tc>
        <w:tc>
          <w:tcPr>
            <w:tcW w:w="624" w:type="pct"/>
          </w:tcPr>
          <w:p w14:paraId="6CABEB33" w14:textId="69175127" w:rsidR="00E24265" w:rsidRPr="00615D4B" w:rsidDel="00CB3FDD" w:rsidRDefault="00E24265" w:rsidP="005F76AD">
            <w:pPr>
              <w:rPr>
                <w:del w:id="18423" w:author="阿毛" w:date="2021-05-21T17:55:00Z"/>
                <w:rFonts w:ascii="標楷體" w:eastAsia="標楷體" w:hAnsi="標楷體"/>
              </w:rPr>
            </w:pPr>
          </w:p>
        </w:tc>
        <w:tc>
          <w:tcPr>
            <w:tcW w:w="537" w:type="pct"/>
          </w:tcPr>
          <w:p w14:paraId="1A6B06BB" w14:textId="3E9129CC" w:rsidR="00E24265" w:rsidRPr="00615D4B" w:rsidDel="00CB3FDD" w:rsidRDefault="00E24265" w:rsidP="005F76AD">
            <w:pPr>
              <w:rPr>
                <w:del w:id="18424" w:author="阿毛" w:date="2021-05-21T17:55:00Z"/>
                <w:rFonts w:ascii="標楷體" w:eastAsia="標楷體" w:hAnsi="標楷體"/>
              </w:rPr>
            </w:pPr>
          </w:p>
        </w:tc>
        <w:tc>
          <w:tcPr>
            <w:tcW w:w="299" w:type="pct"/>
          </w:tcPr>
          <w:p w14:paraId="16EDE983" w14:textId="61FD4EC6" w:rsidR="00E24265" w:rsidRPr="00615D4B" w:rsidDel="00CB3FDD" w:rsidRDefault="00E24265" w:rsidP="005F76AD">
            <w:pPr>
              <w:rPr>
                <w:del w:id="18425" w:author="阿毛" w:date="2021-05-21T17:55:00Z"/>
                <w:rFonts w:ascii="標楷體" w:eastAsia="標楷體" w:hAnsi="標楷體"/>
              </w:rPr>
            </w:pPr>
          </w:p>
        </w:tc>
        <w:tc>
          <w:tcPr>
            <w:tcW w:w="299" w:type="pct"/>
          </w:tcPr>
          <w:p w14:paraId="4023F532" w14:textId="4DC3EFB3" w:rsidR="00E24265" w:rsidRPr="00615D4B" w:rsidDel="00CB3FDD" w:rsidRDefault="00E24265" w:rsidP="005F76AD">
            <w:pPr>
              <w:rPr>
                <w:del w:id="18426" w:author="阿毛" w:date="2021-05-21T17:55:00Z"/>
                <w:rFonts w:ascii="標楷體" w:eastAsia="標楷體" w:hAnsi="標楷體"/>
              </w:rPr>
            </w:pPr>
          </w:p>
        </w:tc>
        <w:tc>
          <w:tcPr>
            <w:tcW w:w="1643" w:type="pct"/>
          </w:tcPr>
          <w:p w14:paraId="3E825841" w14:textId="70CF83D6" w:rsidR="00E24265" w:rsidRPr="00615D4B" w:rsidDel="00CB3FDD" w:rsidRDefault="00E24265" w:rsidP="005F76AD">
            <w:pPr>
              <w:rPr>
                <w:del w:id="18427" w:author="阿毛" w:date="2021-05-21T17:55:00Z"/>
                <w:rFonts w:ascii="標楷體" w:eastAsia="標楷體" w:hAnsi="標楷體"/>
              </w:rPr>
            </w:pPr>
          </w:p>
        </w:tc>
      </w:tr>
      <w:tr w:rsidR="00E24265" w:rsidRPr="00615D4B" w:rsidDel="00CB3FDD" w14:paraId="422F250E" w14:textId="593C7607" w:rsidTr="005F76AD">
        <w:trPr>
          <w:trHeight w:val="291"/>
          <w:jc w:val="center"/>
          <w:del w:id="18428" w:author="阿毛" w:date="2021-05-21T17:55:00Z"/>
        </w:trPr>
        <w:tc>
          <w:tcPr>
            <w:tcW w:w="219" w:type="pct"/>
          </w:tcPr>
          <w:p w14:paraId="43E108C1" w14:textId="2B5CC476" w:rsidR="00E24265" w:rsidRPr="005E579A" w:rsidDel="00CB3FDD" w:rsidRDefault="00E24265" w:rsidP="005F76AD">
            <w:pPr>
              <w:pStyle w:val="af9"/>
              <w:numPr>
                <w:ilvl w:val="0"/>
                <w:numId w:val="65"/>
              </w:numPr>
              <w:ind w:leftChars="0"/>
              <w:rPr>
                <w:del w:id="18429" w:author="阿毛" w:date="2021-05-21T17:55:00Z"/>
                <w:rFonts w:ascii="標楷體" w:eastAsia="標楷體" w:hAnsi="標楷體"/>
              </w:rPr>
            </w:pPr>
          </w:p>
        </w:tc>
        <w:tc>
          <w:tcPr>
            <w:tcW w:w="756" w:type="pct"/>
          </w:tcPr>
          <w:p w14:paraId="2B199E98" w14:textId="3E810563" w:rsidR="00E24265" w:rsidRPr="00615D4B" w:rsidDel="00CB3FDD" w:rsidRDefault="00E24265" w:rsidP="005F76AD">
            <w:pPr>
              <w:rPr>
                <w:del w:id="18430" w:author="阿毛" w:date="2021-05-21T17:55:00Z"/>
                <w:rFonts w:ascii="標楷體" w:eastAsia="標楷體" w:hAnsi="標楷體"/>
              </w:rPr>
            </w:pPr>
            <w:del w:id="18431" w:author="阿毛" w:date="2021-05-21T17:55:00Z">
              <w:r w:rsidRPr="00D6003A" w:rsidDel="00CB3FDD">
                <w:rPr>
                  <w:rFonts w:ascii="標楷體" w:eastAsia="標楷體" w:hAnsi="標楷體" w:hint="eastAsia"/>
                </w:rPr>
                <w:delText>調解申請日</w:delText>
              </w:r>
            </w:del>
          </w:p>
        </w:tc>
        <w:tc>
          <w:tcPr>
            <w:tcW w:w="624" w:type="pct"/>
          </w:tcPr>
          <w:p w14:paraId="10E5F5D4" w14:textId="76B887C5" w:rsidR="00E24265" w:rsidRPr="00615D4B" w:rsidDel="00CB3FDD" w:rsidRDefault="00E24265" w:rsidP="005F76AD">
            <w:pPr>
              <w:rPr>
                <w:del w:id="18432" w:author="阿毛" w:date="2021-05-21T17:55:00Z"/>
                <w:rFonts w:ascii="標楷體" w:eastAsia="標楷體" w:hAnsi="標楷體"/>
              </w:rPr>
            </w:pPr>
          </w:p>
        </w:tc>
        <w:tc>
          <w:tcPr>
            <w:tcW w:w="624" w:type="pct"/>
          </w:tcPr>
          <w:p w14:paraId="611479DD" w14:textId="203D847C" w:rsidR="00E24265" w:rsidRPr="00615D4B" w:rsidDel="00CB3FDD" w:rsidRDefault="00E24265" w:rsidP="005F76AD">
            <w:pPr>
              <w:rPr>
                <w:del w:id="18433" w:author="阿毛" w:date="2021-05-21T17:55:00Z"/>
                <w:rFonts w:ascii="標楷體" w:eastAsia="標楷體" w:hAnsi="標楷體"/>
              </w:rPr>
            </w:pPr>
          </w:p>
        </w:tc>
        <w:tc>
          <w:tcPr>
            <w:tcW w:w="537" w:type="pct"/>
          </w:tcPr>
          <w:p w14:paraId="699407CC" w14:textId="73103C85" w:rsidR="00E24265" w:rsidRPr="00615D4B" w:rsidDel="00CB3FDD" w:rsidRDefault="00E24265" w:rsidP="005F76AD">
            <w:pPr>
              <w:rPr>
                <w:del w:id="18434" w:author="阿毛" w:date="2021-05-21T17:55:00Z"/>
                <w:rFonts w:ascii="標楷體" w:eastAsia="標楷體" w:hAnsi="標楷體"/>
              </w:rPr>
            </w:pPr>
          </w:p>
        </w:tc>
        <w:tc>
          <w:tcPr>
            <w:tcW w:w="299" w:type="pct"/>
          </w:tcPr>
          <w:p w14:paraId="6EFC0841" w14:textId="50EEB25A" w:rsidR="00E24265" w:rsidRPr="00615D4B" w:rsidDel="00CB3FDD" w:rsidRDefault="00E24265" w:rsidP="005F76AD">
            <w:pPr>
              <w:rPr>
                <w:del w:id="18435" w:author="阿毛" w:date="2021-05-21T17:55:00Z"/>
                <w:rFonts w:ascii="標楷體" w:eastAsia="標楷體" w:hAnsi="標楷體"/>
              </w:rPr>
            </w:pPr>
          </w:p>
        </w:tc>
        <w:tc>
          <w:tcPr>
            <w:tcW w:w="299" w:type="pct"/>
          </w:tcPr>
          <w:p w14:paraId="55D59C13" w14:textId="703D003B" w:rsidR="00E24265" w:rsidRPr="00615D4B" w:rsidDel="00CB3FDD" w:rsidRDefault="00E24265" w:rsidP="005F76AD">
            <w:pPr>
              <w:rPr>
                <w:del w:id="18436" w:author="阿毛" w:date="2021-05-21T17:55:00Z"/>
                <w:rFonts w:ascii="標楷體" w:eastAsia="標楷體" w:hAnsi="標楷體"/>
              </w:rPr>
            </w:pPr>
          </w:p>
        </w:tc>
        <w:tc>
          <w:tcPr>
            <w:tcW w:w="1643" w:type="pct"/>
          </w:tcPr>
          <w:p w14:paraId="7ED1657B" w14:textId="6F3ED9F5" w:rsidR="00E24265" w:rsidRPr="00615D4B" w:rsidDel="00CB3FDD" w:rsidRDefault="00E24265" w:rsidP="005F76AD">
            <w:pPr>
              <w:rPr>
                <w:del w:id="18437" w:author="阿毛" w:date="2021-05-21T17:55:00Z"/>
                <w:rFonts w:ascii="標楷體" w:eastAsia="標楷體" w:hAnsi="標楷體"/>
              </w:rPr>
            </w:pPr>
          </w:p>
        </w:tc>
      </w:tr>
      <w:tr w:rsidR="00E24265" w:rsidRPr="00615D4B" w:rsidDel="00CB3FDD" w14:paraId="784ECB51" w14:textId="78A35826" w:rsidTr="005F76AD">
        <w:trPr>
          <w:trHeight w:val="291"/>
          <w:jc w:val="center"/>
          <w:del w:id="18438" w:author="阿毛" w:date="2021-05-21T17:55:00Z"/>
        </w:trPr>
        <w:tc>
          <w:tcPr>
            <w:tcW w:w="219" w:type="pct"/>
          </w:tcPr>
          <w:p w14:paraId="25AD7037" w14:textId="7F88C547" w:rsidR="00E24265" w:rsidRPr="005E579A" w:rsidDel="00CB3FDD" w:rsidRDefault="00E24265" w:rsidP="005F76AD">
            <w:pPr>
              <w:pStyle w:val="af9"/>
              <w:numPr>
                <w:ilvl w:val="0"/>
                <w:numId w:val="65"/>
              </w:numPr>
              <w:ind w:leftChars="0"/>
              <w:rPr>
                <w:del w:id="18439" w:author="阿毛" w:date="2021-05-21T17:55:00Z"/>
                <w:rFonts w:ascii="標楷體" w:eastAsia="標楷體" w:hAnsi="標楷體"/>
              </w:rPr>
            </w:pPr>
          </w:p>
        </w:tc>
        <w:tc>
          <w:tcPr>
            <w:tcW w:w="756" w:type="pct"/>
          </w:tcPr>
          <w:p w14:paraId="09B6B790" w14:textId="0B9E0EA9" w:rsidR="00E24265" w:rsidRPr="00615D4B" w:rsidDel="00CB3FDD" w:rsidRDefault="00E24265" w:rsidP="005F76AD">
            <w:pPr>
              <w:rPr>
                <w:del w:id="18440" w:author="阿毛" w:date="2021-05-21T17:55:00Z"/>
                <w:rFonts w:ascii="標楷體" w:eastAsia="標楷體" w:hAnsi="標楷體"/>
              </w:rPr>
            </w:pPr>
            <w:del w:id="18441" w:author="阿毛" w:date="2021-05-21T17:55:00Z">
              <w:r w:rsidRPr="00D6003A" w:rsidDel="00CB3FDD">
                <w:rPr>
                  <w:rFonts w:ascii="標楷體" w:eastAsia="標楷體" w:hAnsi="標楷體" w:hint="eastAsia"/>
                </w:rPr>
                <w:delText>受理調解機構代號</w:delText>
              </w:r>
            </w:del>
          </w:p>
        </w:tc>
        <w:tc>
          <w:tcPr>
            <w:tcW w:w="624" w:type="pct"/>
          </w:tcPr>
          <w:p w14:paraId="41ACD106" w14:textId="49A523B0" w:rsidR="00E24265" w:rsidRPr="00615D4B" w:rsidDel="00CB3FDD" w:rsidRDefault="00E24265" w:rsidP="005F76AD">
            <w:pPr>
              <w:rPr>
                <w:del w:id="18442" w:author="阿毛" w:date="2021-05-21T17:55:00Z"/>
                <w:rFonts w:ascii="標楷體" w:eastAsia="標楷體" w:hAnsi="標楷體"/>
              </w:rPr>
            </w:pPr>
          </w:p>
        </w:tc>
        <w:tc>
          <w:tcPr>
            <w:tcW w:w="624" w:type="pct"/>
          </w:tcPr>
          <w:p w14:paraId="1DDBB87C" w14:textId="5F56FCEA" w:rsidR="00E24265" w:rsidRPr="00615D4B" w:rsidDel="00CB3FDD" w:rsidRDefault="00E24265" w:rsidP="005F76AD">
            <w:pPr>
              <w:rPr>
                <w:del w:id="18443" w:author="阿毛" w:date="2021-05-21T17:55:00Z"/>
                <w:rFonts w:ascii="標楷體" w:eastAsia="標楷體" w:hAnsi="標楷體"/>
              </w:rPr>
            </w:pPr>
          </w:p>
        </w:tc>
        <w:tc>
          <w:tcPr>
            <w:tcW w:w="537" w:type="pct"/>
          </w:tcPr>
          <w:p w14:paraId="114136B4" w14:textId="27317F04" w:rsidR="00E24265" w:rsidRPr="00615D4B" w:rsidDel="00CB3FDD" w:rsidRDefault="00E24265" w:rsidP="005F76AD">
            <w:pPr>
              <w:rPr>
                <w:del w:id="18444" w:author="阿毛" w:date="2021-05-21T17:55:00Z"/>
                <w:rFonts w:ascii="標楷體" w:eastAsia="標楷體" w:hAnsi="標楷體"/>
              </w:rPr>
            </w:pPr>
          </w:p>
        </w:tc>
        <w:tc>
          <w:tcPr>
            <w:tcW w:w="299" w:type="pct"/>
          </w:tcPr>
          <w:p w14:paraId="0DDC6013" w14:textId="30E28669" w:rsidR="00E24265" w:rsidRPr="00615D4B" w:rsidDel="00CB3FDD" w:rsidRDefault="00E24265" w:rsidP="005F76AD">
            <w:pPr>
              <w:rPr>
                <w:del w:id="18445" w:author="阿毛" w:date="2021-05-21T17:55:00Z"/>
                <w:rFonts w:ascii="標楷體" w:eastAsia="標楷體" w:hAnsi="標楷體"/>
              </w:rPr>
            </w:pPr>
          </w:p>
        </w:tc>
        <w:tc>
          <w:tcPr>
            <w:tcW w:w="299" w:type="pct"/>
          </w:tcPr>
          <w:p w14:paraId="5A5E73B8" w14:textId="7D4B2855" w:rsidR="00E24265" w:rsidRPr="00615D4B" w:rsidDel="00CB3FDD" w:rsidRDefault="00E24265" w:rsidP="005F76AD">
            <w:pPr>
              <w:rPr>
                <w:del w:id="18446" w:author="阿毛" w:date="2021-05-21T17:55:00Z"/>
                <w:rFonts w:ascii="標楷體" w:eastAsia="標楷體" w:hAnsi="標楷體"/>
              </w:rPr>
            </w:pPr>
          </w:p>
        </w:tc>
        <w:tc>
          <w:tcPr>
            <w:tcW w:w="1643" w:type="pct"/>
          </w:tcPr>
          <w:p w14:paraId="748A4A3C" w14:textId="47573BF1" w:rsidR="00E24265" w:rsidRPr="00615D4B" w:rsidDel="00CB3FDD" w:rsidRDefault="00E24265" w:rsidP="005F76AD">
            <w:pPr>
              <w:rPr>
                <w:del w:id="18447" w:author="阿毛" w:date="2021-05-21T17:55:00Z"/>
                <w:rFonts w:ascii="標楷體" w:eastAsia="標楷體" w:hAnsi="標楷體"/>
              </w:rPr>
            </w:pPr>
          </w:p>
        </w:tc>
      </w:tr>
      <w:tr w:rsidR="00E24265" w:rsidRPr="00615D4B" w:rsidDel="00CB3FDD" w14:paraId="350EE67C" w14:textId="1849AB49" w:rsidTr="005F76AD">
        <w:trPr>
          <w:trHeight w:val="291"/>
          <w:jc w:val="center"/>
          <w:del w:id="18448" w:author="阿毛" w:date="2021-05-21T17:55:00Z"/>
        </w:trPr>
        <w:tc>
          <w:tcPr>
            <w:tcW w:w="219" w:type="pct"/>
          </w:tcPr>
          <w:p w14:paraId="01DAD572" w14:textId="2D79B493" w:rsidR="00E24265" w:rsidRPr="005E579A" w:rsidDel="00CB3FDD" w:rsidRDefault="00E24265" w:rsidP="005F76AD">
            <w:pPr>
              <w:pStyle w:val="af9"/>
              <w:numPr>
                <w:ilvl w:val="0"/>
                <w:numId w:val="65"/>
              </w:numPr>
              <w:ind w:leftChars="0"/>
              <w:rPr>
                <w:del w:id="18449" w:author="阿毛" w:date="2021-05-21T17:55:00Z"/>
                <w:rFonts w:ascii="標楷體" w:eastAsia="標楷體" w:hAnsi="標楷體"/>
              </w:rPr>
            </w:pPr>
          </w:p>
        </w:tc>
        <w:tc>
          <w:tcPr>
            <w:tcW w:w="756" w:type="pct"/>
          </w:tcPr>
          <w:p w14:paraId="433B22FF" w14:textId="7B24D506" w:rsidR="00E24265" w:rsidRPr="00615D4B" w:rsidDel="00CB3FDD" w:rsidRDefault="00E24265" w:rsidP="005F76AD">
            <w:pPr>
              <w:rPr>
                <w:del w:id="18450" w:author="阿毛" w:date="2021-05-21T17:55:00Z"/>
                <w:rFonts w:ascii="標楷體" w:eastAsia="標楷體" w:hAnsi="標楷體"/>
              </w:rPr>
            </w:pPr>
            <w:del w:id="18451" w:author="阿毛" w:date="2021-05-21T17:55:00Z">
              <w:r w:rsidRPr="00D6003A" w:rsidDel="00CB3FDD">
                <w:rPr>
                  <w:rFonts w:ascii="標楷體" w:eastAsia="標楷體" w:hAnsi="標楷體" w:hint="eastAsia"/>
                </w:rPr>
                <w:delText>延期繳款原因</w:delText>
              </w:r>
            </w:del>
          </w:p>
        </w:tc>
        <w:tc>
          <w:tcPr>
            <w:tcW w:w="624" w:type="pct"/>
          </w:tcPr>
          <w:p w14:paraId="4EBA6D66" w14:textId="4F0D4A3B" w:rsidR="00E24265" w:rsidRPr="00615D4B" w:rsidDel="00CB3FDD" w:rsidRDefault="00E24265" w:rsidP="005F76AD">
            <w:pPr>
              <w:rPr>
                <w:del w:id="18452" w:author="阿毛" w:date="2021-05-21T17:55:00Z"/>
                <w:rFonts w:ascii="標楷體" w:eastAsia="標楷體" w:hAnsi="標楷體"/>
              </w:rPr>
            </w:pPr>
          </w:p>
        </w:tc>
        <w:tc>
          <w:tcPr>
            <w:tcW w:w="624" w:type="pct"/>
          </w:tcPr>
          <w:p w14:paraId="6103CDF3" w14:textId="4BE5876F" w:rsidR="00E24265" w:rsidRPr="00615D4B" w:rsidDel="00CB3FDD" w:rsidRDefault="00E24265" w:rsidP="005F76AD">
            <w:pPr>
              <w:rPr>
                <w:del w:id="18453" w:author="阿毛" w:date="2021-05-21T17:55:00Z"/>
                <w:rFonts w:ascii="標楷體" w:eastAsia="標楷體" w:hAnsi="標楷體"/>
              </w:rPr>
            </w:pPr>
          </w:p>
        </w:tc>
        <w:tc>
          <w:tcPr>
            <w:tcW w:w="537" w:type="pct"/>
          </w:tcPr>
          <w:p w14:paraId="6A00D2B2" w14:textId="1A94821D" w:rsidR="00E24265" w:rsidRPr="00615D4B" w:rsidDel="00CB3FDD" w:rsidRDefault="00E24265" w:rsidP="005F76AD">
            <w:pPr>
              <w:rPr>
                <w:del w:id="18454" w:author="阿毛" w:date="2021-05-21T17:55:00Z"/>
                <w:rFonts w:ascii="標楷體" w:eastAsia="標楷體" w:hAnsi="標楷體"/>
              </w:rPr>
            </w:pPr>
            <w:del w:id="18455" w:author="阿毛" w:date="2021-05-21T17:55:00Z">
              <w:r w:rsidDel="00CB3FDD">
                <w:rPr>
                  <w:rFonts w:ascii="標楷體" w:eastAsia="標楷體" w:hAnsi="標楷體" w:hint="eastAsia"/>
                </w:rPr>
                <w:delText>下拉式選單</w:delText>
              </w:r>
            </w:del>
          </w:p>
        </w:tc>
        <w:tc>
          <w:tcPr>
            <w:tcW w:w="299" w:type="pct"/>
          </w:tcPr>
          <w:p w14:paraId="3C9FD453" w14:textId="4E504BEE" w:rsidR="00E24265" w:rsidRPr="00615D4B" w:rsidDel="00CB3FDD" w:rsidRDefault="00E24265" w:rsidP="005F76AD">
            <w:pPr>
              <w:rPr>
                <w:del w:id="18456" w:author="阿毛" w:date="2021-05-21T17:55:00Z"/>
                <w:rFonts w:ascii="標楷體" w:eastAsia="標楷體" w:hAnsi="標楷體"/>
              </w:rPr>
            </w:pPr>
          </w:p>
        </w:tc>
        <w:tc>
          <w:tcPr>
            <w:tcW w:w="299" w:type="pct"/>
          </w:tcPr>
          <w:p w14:paraId="5AA14FF0" w14:textId="797DC88B" w:rsidR="00E24265" w:rsidRPr="00615D4B" w:rsidDel="00CB3FDD" w:rsidRDefault="00E24265" w:rsidP="005F76AD">
            <w:pPr>
              <w:rPr>
                <w:del w:id="18457" w:author="阿毛" w:date="2021-05-21T17:55:00Z"/>
                <w:rFonts w:ascii="標楷體" w:eastAsia="標楷體" w:hAnsi="標楷體"/>
              </w:rPr>
            </w:pPr>
          </w:p>
        </w:tc>
        <w:tc>
          <w:tcPr>
            <w:tcW w:w="1643" w:type="pct"/>
          </w:tcPr>
          <w:p w14:paraId="79849794" w14:textId="718B224C" w:rsidR="00E24265" w:rsidRPr="00F65597" w:rsidDel="00CB3FDD" w:rsidRDefault="00E24265" w:rsidP="005F76AD">
            <w:pPr>
              <w:rPr>
                <w:del w:id="18458" w:author="阿毛" w:date="2021-05-21T17:55:00Z"/>
                <w:rFonts w:ascii="標楷體" w:eastAsia="標楷體" w:hAnsi="標楷體"/>
              </w:rPr>
            </w:pPr>
            <w:del w:id="18459" w:author="阿毛" w:date="2021-05-21T17:55:00Z">
              <w:r w:rsidRPr="00F65597" w:rsidDel="00CB3FDD">
                <w:rPr>
                  <w:rFonts w:ascii="標楷體" w:eastAsia="標楷體" w:hAnsi="標楷體" w:hint="eastAsia"/>
                </w:rPr>
                <w:delText>1:本人罹患重病</w:delText>
              </w:r>
            </w:del>
          </w:p>
          <w:p w14:paraId="6EB81075" w14:textId="0F06E93C" w:rsidR="00E24265" w:rsidRPr="00F65597" w:rsidDel="00CB3FDD" w:rsidRDefault="00E24265" w:rsidP="005F76AD">
            <w:pPr>
              <w:rPr>
                <w:del w:id="18460" w:author="阿毛" w:date="2021-05-21T17:55:00Z"/>
                <w:rFonts w:ascii="標楷體" w:eastAsia="標楷體" w:hAnsi="標楷體"/>
              </w:rPr>
            </w:pPr>
            <w:del w:id="18461" w:author="阿毛" w:date="2021-05-21T17:55:00Z">
              <w:r w:rsidRPr="00F65597" w:rsidDel="00CB3FDD">
                <w:rPr>
                  <w:rFonts w:ascii="標楷體" w:eastAsia="標楷體" w:hAnsi="標楷體" w:hint="eastAsia"/>
                </w:rPr>
                <w:delText>2:家屬罹患重病</w:delText>
              </w:r>
            </w:del>
          </w:p>
          <w:p w14:paraId="265C56E9" w14:textId="5383AC2B" w:rsidR="00E24265" w:rsidRPr="00F65597" w:rsidDel="00CB3FDD" w:rsidRDefault="00E24265" w:rsidP="005F76AD">
            <w:pPr>
              <w:rPr>
                <w:del w:id="18462" w:author="阿毛" w:date="2021-05-21T17:55:00Z"/>
                <w:rFonts w:ascii="標楷體" w:eastAsia="標楷體" w:hAnsi="標楷體"/>
              </w:rPr>
            </w:pPr>
            <w:del w:id="18463" w:author="阿毛" w:date="2021-05-21T17:55:00Z">
              <w:r w:rsidRPr="00F65597" w:rsidDel="00CB3FDD">
                <w:rPr>
                  <w:rFonts w:ascii="標楷體" w:eastAsia="標楷體" w:hAnsi="標楷體" w:hint="eastAsia"/>
                </w:rPr>
                <w:delText>3:非自願性失業</w:delText>
              </w:r>
            </w:del>
          </w:p>
          <w:p w14:paraId="3F7EEC9B" w14:textId="1E1FE71E" w:rsidR="00E24265" w:rsidRPr="00F65597" w:rsidDel="00CB3FDD" w:rsidRDefault="00E24265" w:rsidP="005F76AD">
            <w:pPr>
              <w:rPr>
                <w:del w:id="18464" w:author="阿毛" w:date="2021-05-21T17:55:00Z"/>
                <w:rFonts w:ascii="標楷體" w:eastAsia="標楷體" w:hAnsi="標楷體"/>
              </w:rPr>
            </w:pPr>
            <w:del w:id="18465" w:author="阿毛" w:date="2021-05-21T17:55:00Z">
              <w:r w:rsidRPr="00F65597" w:rsidDel="00CB3FDD">
                <w:rPr>
                  <w:rFonts w:ascii="標楷體" w:eastAsia="標楷體" w:hAnsi="標楷體" w:hint="eastAsia"/>
                </w:rPr>
                <w:delText>4:繳稅</w:delText>
              </w:r>
            </w:del>
          </w:p>
          <w:p w14:paraId="0347C67C" w14:textId="78AC4B2C" w:rsidR="00E24265" w:rsidRPr="00F65597" w:rsidDel="00CB3FDD" w:rsidRDefault="00E24265" w:rsidP="005F76AD">
            <w:pPr>
              <w:rPr>
                <w:del w:id="18466" w:author="阿毛" w:date="2021-05-21T17:55:00Z"/>
                <w:rFonts w:ascii="標楷體" w:eastAsia="標楷體" w:hAnsi="標楷體"/>
              </w:rPr>
            </w:pPr>
            <w:del w:id="18467" w:author="阿毛" w:date="2021-05-21T17:55:00Z">
              <w:r w:rsidRPr="00F65597" w:rsidDel="00CB3FDD">
                <w:rPr>
                  <w:rFonts w:ascii="標楷體" w:eastAsia="標楷體" w:hAnsi="標楷體" w:hint="eastAsia"/>
                </w:rPr>
                <w:delText>5:繳付子女學費</w:delText>
              </w:r>
            </w:del>
          </w:p>
          <w:p w14:paraId="73964428" w14:textId="1D0EF200" w:rsidR="00E24265" w:rsidRPr="00F65597" w:rsidDel="00CB3FDD" w:rsidRDefault="00E24265" w:rsidP="005F76AD">
            <w:pPr>
              <w:rPr>
                <w:del w:id="18468" w:author="阿毛" w:date="2021-05-21T17:55:00Z"/>
                <w:rFonts w:ascii="標楷體" w:eastAsia="標楷體" w:hAnsi="標楷體"/>
              </w:rPr>
            </w:pPr>
            <w:del w:id="18469" w:author="阿毛" w:date="2021-05-21T17:55:00Z">
              <w:r w:rsidRPr="00F65597" w:rsidDel="00CB3FDD">
                <w:rPr>
                  <w:rFonts w:ascii="標楷體" w:eastAsia="標楷體" w:hAnsi="標楷體" w:hint="eastAsia"/>
                </w:rPr>
                <w:delText>6:莫拉克颱風受災戶</w:delText>
              </w:r>
            </w:del>
          </w:p>
          <w:p w14:paraId="66C1ACD1" w14:textId="71710972" w:rsidR="00E24265" w:rsidRPr="00F65597" w:rsidDel="00CB3FDD" w:rsidRDefault="00E24265" w:rsidP="005F76AD">
            <w:pPr>
              <w:rPr>
                <w:del w:id="18470" w:author="阿毛" w:date="2021-05-21T17:55:00Z"/>
                <w:rFonts w:ascii="標楷體" w:eastAsia="標楷體" w:hAnsi="標楷體"/>
              </w:rPr>
            </w:pPr>
            <w:del w:id="18471" w:author="阿毛" w:date="2021-05-21T17:55:00Z">
              <w:r w:rsidRPr="00F65597" w:rsidDel="00CB3FDD">
                <w:rPr>
                  <w:rFonts w:ascii="標楷體" w:eastAsia="標楷體" w:hAnsi="標楷體" w:hint="eastAsia"/>
                </w:rPr>
                <w:delText>7:本人為低收入戶</w:delText>
              </w:r>
            </w:del>
          </w:p>
          <w:p w14:paraId="2F0FA944" w14:textId="2BE11088" w:rsidR="00E24265" w:rsidRPr="00F65597" w:rsidDel="00CB3FDD" w:rsidRDefault="00E24265" w:rsidP="005F76AD">
            <w:pPr>
              <w:rPr>
                <w:del w:id="18472" w:author="阿毛" w:date="2021-05-21T17:55:00Z"/>
                <w:rFonts w:ascii="標楷體" w:eastAsia="標楷體" w:hAnsi="標楷體"/>
              </w:rPr>
            </w:pPr>
            <w:del w:id="18473" w:author="阿毛" w:date="2021-05-21T17:55:00Z">
              <w:r w:rsidRPr="00F65597" w:rsidDel="00CB3FDD">
                <w:rPr>
                  <w:rFonts w:ascii="標楷體" w:eastAsia="標楷體" w:hAnsi="標楷體" w:hint="eastAsia"/>
                </w:rPr>
                <w:delText>8:本人為中度以上身心障礙者</w:delText>
              </w:r>
            </w:del>
          </w:p>
          <w:p w14:paraId="06DD594B" w14:textId="364B1E9C" w:rsidR="00E24265" w:rsidRPr="00F65597" w:rsidDel="00CB3FDD" w:rsidRDefault="00E24265" w:rsidP="005F76AD">
            <w:pPr>
              <w:rPr>
                <w:del w:id="18474" w:author="阿毛" w:date="2021-05-21T17:55:00Z"/>
                <w:rFonts w:ascii="標楷體" w:eastAsia="標楷體" w:hAnsi="標楷體"/>
              </w:rPr>
            </w:pPr>
            <w:del w:id="18475" w:author="阿毛" w:date="2021-05-21T17:55:00Z">
              <w:r w:rsidRPr="00F65597" w:rsidDel="00CB3FDD">
                <w:rPr>
                  <w:rFonts w:ascii="標楷體" w:eastAsia="標楷體" w:hAnsi="標楷體" w:hint="eastAsia"/>
                </w:rPr>
                <w:delText>9:本人為重大天然災害災民</w:delText>
              </w:r>
            </w:del>
          </w:p>
          <w:p w14:paraId="74B73F93" w14:textId="0EE5931E" w:rsidR="00E24265" w:rsidRPr="00615D4B" w:rsidDel="00CB3FDD" w:rsidRDefault="00E24265" w:rsidP="005F76AD">
            <w:pPr>
              <w:rPr>
                <w:del w:id="18476" w:author="阿毛" w:date="2021-05-21T17:55:00Z"/>
                <w:rFonts w:ascii="標楷體" w:eastAsia="標楷體" w:hAnsi="標楷體"/>
              </w:rPr>
            </w:pPr>
            <w:del w:id="18477" w:author="阿毛" w:date="2021-05-21T17:55:00Z">
              <w:r w:rsidRPr="00F65597" w:rsidDel="00CB3FDD">
                <w:rPr>
                  <w:rFonts w:ascii="標楷體" w:eastAsia="標楷體" w:hAnsi="標楷體" w:hint="eastAsia"/>
                </w:rPr>
                <w:delText>10:0206 震災受災戶</w:delText>
              </w:r>
            </w:del>
          </w:p>
        </w:tc>
      </w:tr>
      <w:tr w:rsidR="00E24265" w:rsidRPr="00615D4B" w:rsidDel="00CB3FDD" w14:paraId="4965DC15" w14:textId="345203C2" w:rsidTr="005F76AD">
        <w:trPr>
          <w:trHeight w:val="291"/>
          <w:jc w:val="center"/>
          <w:del w:id="18478" w:author="阿毛" w:date="2021-05-21T17:55:00Z"/>
        </w:trPr>
        <w:tc>
          <w:tcPr>
            <w:tcW w:w="219" w:type="pct"/>
          </w:tcPr>
          <w:p w14:paraId="17ACF519" w14:textId="5D3CCAA3" w:rsidR="00E24265" w:rsidRPr="005E579A" w:rsidDel="00CB3FDD" w:rsidRDefault="00E24265" w:rsidP="005F76AD">
            <w:pPr>
              <w:pStyle w:val="af9"/>
              <w:numPr>
                <w:ilvl w:val="0"/>
                <w:numId w:val="65"/>
              </w:numPr>
              <w:ind w:leftChars="0"/>
              <w:rPr>
                <w:del w:id="18479" w:author="阿毛" w:date="2021-05-21T17:55:00Z"/>
                <w:rFonts w:ascii="標楷體" w:eastAsia="標楷體" w:hAnsi="標楷體"/>
              </w:rPr>
            </w:pPr>
          </w:p>
        </w:tc>
        <w:tc>
          <w:tcPr>
            <w:tcW w:w="756" w:type="pct"/>
          </w:tcPr>
          <w:p w14:paraId="61436F96" w14:textId="4DCF1AF0" w:rsidR="00E24265" w:rsidRPr="00615D4B" w:rsidDel="00CB3FDD" w:rsidRDefault="00E24265" w:rsidP="005F76AD">
            <w:pPr>
              <w:rPr>
                <w:del w:id="18480" w:author="阿毛" w:date="2021-05-21T17:55:00Z"/>
                <w:rFonts w:ascii="標楷體" w:eastAsia="標楷體" w:hAnsi="標楷體"/>
              </w:rPr>
            </w:pPr>
            <w:del w:id="18481" w:author="阿毛" w:date="2021-05-21T17:55:00Z">
              <w:r w:rsidRPr="00D6003A" w:rsidDel="00CB3FDD">
                <w:rPr>
                  <w:rFonts w:ascii="標楷體" w:eastAsia="標楷體" w:hAnsi="標楷體" w:hint="eastAsia"/>
                </w:rPr>
                <w:delText>延期繳款年月</w:delText>
              </w:r>
            </w:del>
          </w:p>
        </w:tc>
        <w:tc>
          <w:tcPr>
            <w:tcW w:w="624" w:type="pct"/>
          </w:tcPr>
          <w:p w14:paraId="731CAD79" w14:textId="1D493744" w:rsidR="00E24265" w:rsidRPr="00615D4B" w:rsidDel="00CB3FDD" w:rsidRDefault="00E24265" w:rsidP="005F76AD">
            <w:pPr>
              <w:rPr>
                <w:del w:id="18482" w:author="阿毛" w:date="2021-05-21T17:55:00Z"/>
                <w:rFonts w:ascii="標楷體" w:eastAsia="標楷體" w:hAnsi="標楷體"/>
              </w:rPr>
            </w:pPr>
          </w:p>
        </w:tc>
        <w:tc>
          <w:tcPr>
            <w:tcW w:w="624" w:type="pct"/>
          </w:tcPr>
          <w:p w14:paraId="2E37EEF3" w14:textId="1CD9F7E8" w:rsidR="00E24265" w:rsidRPr="00615D4B" w:rsidDel="00CB3FDD" w:rsidRDefault="00E24265" w:rsidP="005F76AD">
            <w:pPr>
              <w:rPr>
                <w:del w:id="18483" w:author="阿毛" w:date="2021-05-21T17:55:00Z"/>
                <w:rFonts w:ascii="標楷體" w:eastAsia="標楷體" w:hAnsi="標楷體"/>
              </w:rPr>
            </w:pPr>
          </w:p>
        </w:tc>
        <w:tc>
          <w:tcPr>
            <w:tcW w:w="537" w:type="pct"/>
          </w:tcPr>
          <w:p w14:paraId="32D69AA6" w14:textId="71084EB4" w:rsidR="00E24265" w:rsidRPr="00615D4B" w:rsidDel="00CB3FDD" w:rsidRDefault="00E24265" w:rsidP="005F76AD">
            <w:pPr>
              <w:rPr>
                <w:del w:id="18484" w:author="阿毛" w:date="2021-05-21T17:55:00Z"/>
                <w:rFonts w:ascii="標楷體" w:eastAsia="標楷體" w:hAnsi="標楷體"/>
              </w:rPr>
            </w:pPr>
          </w:p>
        </w:tc>
        <w:tc>
          <w:tcPr>
            <w:tcW w:w="299" w:type="pct"/>
          </w:tcPr>
          <w:p w14:paraId="6DF798E2" w14:textId="66C03DE8" w:rsidR="00E24265" w:rsidRPr="00615D4B" w:rsidDel="00CB3FDD" w:rsidRDefault="00E24265" w:rsidP="005F76AD">
            <w:pPr>
              <w:rPr>
                <w:del w:id="18485" w:author="阿毛" w:date="2021-05-21T17:55:00Z"/>
                <w:rFonts w:ascii="標楷體" w:eastAsia="標楷體" w:hAnsi="標楷體"/>
              </w:rPr>
            </w:pPr>
          </w:p>
        </w:tc>
        <w:tc>
          <w:tcPr>
            <w:tcW w:w="299" w:type="pct"/>
          </w:tcPr>
          <w:p w14:paraId="4EB11A59" w14:textId="7813EA7C" w:rsidR="00E24265" w:rsidRPr="00615D4B" w:rsidDel="00CB3FDD" w:rsidRDefault="00E24265" w:rsidP="005F76AD">
            <w:pPr>
              <w:rPr>
                <w:del w:id="18486" w:author="阿毛" w:date="2021-05-21T17:55:00Z"/>
                <w:rFonts w:ascii="標楷體" w:eastAsia="標楷體" w:hAnsi="標楷體"/>
              </w:rPr>
            </w:pPr>
          </w:p>
        </w:tc>
        <w:tc>
          <w:tcPr>
            <w:tcW w:w="1643" w:type="pct"/>
          </w:tcPr>
          <w:p w14:paraId="7B4CB919" w14:textId="2F1784E5" w:rsidR="00E24265" w:rsidRPr="00615D4B" w:rsidDel="00CB3FDD" w:rsidRDefault="00E24265" w:rsidP="005F76AD">
            <w:pPr>
              <w:rPr>
                <w:del w:id="18487" w:author="阿毛" w:date="2021-05-21T17:55:00Z"/>
                <w:rFonts w:ascii="標楷體" w:eastAsia="標楷體" w:hAnsi="標楷體"/>
              </w:rPr>
            </w:pPr>
          </w:p>
        </w:tc>
      </w:tr>
      <w:tr w:rsidR="00E24265" w:rsidRPr="00615D4B" w:rsidDel="00CB3FDD" w14:paraId="4684D6B5" w14:textId="16755271" w:rsidTr="005F76AD">
        <w:trPr>
          <w:trHeight w:val="291"/>
          <w:jc w:val="center"/>
          <w:del w:id="18488" w:author="阿毛" w:date="2021-05-21T17:55:00Z"/>
        </w:trPr>
        <w:tc>
          <w:tcPr>
            <w:tcW w:w="219" w:type="pct"/>
          </w:tcPr>
          <w:p w14:paraId="63B8EFF6" w14:textId="4966F6A7" w:rsidR="00E24265" w:rsidRPr="005E579A" w:rsidDel="00CB3FDD" w:rsidRDefault="00E24265" w:rsidP="005F76AD">
            <w:pPr>
              <w:pStyle w:val="af9"/>
              <w:numPr>
                <w:ilvl w:val="0"/>
                <w:numId w:val="65"/>
              </w:numPr>
              <w:ind w:leftChars="0"/>
              <w:rPr>
                <w:del w:id="18489" w:author="阿毛" w:date="2021-05-21T17:55:00Z"/>
                <w:rFonts w:ascii="標楷體" w:eastAsia="標楷體" w:hAnsi="標楷體"/>
              </w:rPr>
            </w:pPr>
          </w:p>
        </w:tc>
        <w:tc>
          <w:tcPr>
            <w:tcW w:w="756" w:type="pct"/>
          </w:tcPr>
          <w:p w14:paraId="48DAA481" w14:textId="4A356D77" w:rsidR="00E24265" w:rsidRPr="00615D4B" w:rsidDel="00CB3FDD" w:rsidRDefault="00E24265" w:rsidP="005F76AD">
            <w:pPr>
              <w:rPr>
                <w:del w:id="18490" w:author="阿毛" w:date="2021-05-21T17:55:00Z"/>
                <w:rFonts w:ascii="標楷體" w:eastAsia="標楷體" w:hAnsi="標楷體"/>
              </w:rPr>
            </w:pPr>
            <w:del w:id="18491" w:author="阿毛" w:date="2021-05-21T17:55:00Z">
              <w:r w:rsidRPr="00D6003A" w:rsidDel="00CB3FDD">
                <w:rPr>
                  <w:rFonts w:ascii="標楷體" w:eastAsia="標楷體" w:hAnsi="標楷體" w:hint="eastAsia"/>
                </w:rPr>
                <w:delText>轉JCIC文字檔日期</w:delText>
              </w:r>
            </w:del>
          </w:p>
        </w:tc>
        <w:tc>
          <w:tcPr>
            <w:tcW w:w="624" w:type="pct"/>
          </w:tcPr>
          <w:p w14:paraId="06E5D789" w14:textId="7EB557CD" w:rsidR="00E24265" w:rsidRPr="00615D4B" w:rsidDel="00CB3FDD" w:rsidRDefault="00E24265" w:rsidP="005F76AD">
            <w:pPr>
              <w:rPr>
                <w:del w:id="18492" w:author="阿毛" w:date="2021-05-21T17:55:00Z"/>
                <w:rFonts w:ascii="標楷體" w:eastAsia="標楷體" w:hAnsi="標楷體"/>
              </w:rPr>
            </w:pPr>
          </w:p>
        </w:tc>
        <w:tc>
          <w:tcPr>
            <w:tcW w:w="624" w:type="pct"/>
          </w:tcPr>
          <w:p w14:paraId="3A8A611C" w14:textId="0DF6510E" w:rsidR="00E24265" w:rsidRPr="00615D4B" w:rsidDel="00CB3FDD" w:rsidRDefault="00E24265" w:rsidP="005F76AD">
            <w:pPr>
              <w:rPr>
                <w:del w:id="18493" w:author="阿毛" w:date="2021-05-21T17:55:00Z"/>
                <w:rFonts w:ascii="標楷體" w:eastAsia="標楷體" w:hAnsi="標楷體"/>
              </w:rPr>
            </w:pPr>
          </w:p>
        </w:tc>
        <w:tc>
          <w:tcPr>
            <w:tcW w:w="537" w:type="pct"/>
          </w:tcPr>
          <w:p w14:paraId="69BC4DCE" w14:textId="3D904A0C" w:rsidR="00E24265" w:rsidRPr="00615D4B" w:rsidDel="00CB3FDD" w:rsidRDefault="00E24265" w:rsidP="005F76AD">
            <w:pPr>
              <w:rPr>
                <w:del w:id="18494" w:author="阿毛" w:date="2021-05-21T17:55:00Z"/>
                <w:rFonts w:ascii="標楷體" w:eastAsia="標楷體" w:hAnsi="標楷體"/>
              </w:rPr>
            </w:pPr>
          </w:p>
        </w:tc>
        <w:tc>
          <w:tcPr>
            <w:tcW w:w="299" w:type="pct"/>
          </w:tcPr>
          <w:p w14:paraId="7801C17B" w14:textId="63757E88" w:rsidR="00E24265" w:rsidRPr="00615D4B" w:rsidDel="00CB3FDD" w:rsidRDefault="00E24265" w:rsidP="005F76AD">
            <w:pPr>
              <w:rPr>
                <w:del w:id="18495" w:author="阿毛" w:date="2021-05-21T17:55:00Z"/>
                <w:rFonts w:ascii="標楷體" w:eastAsia="標楷體" w:hAnsi="標楷體"/>
              </w:rPr>
            </w:pPr>
          </w:p>
        </w:tc>
        <w:tc>
          <w:tcPr>
            <w:tcW w:w="299" w:type="pct"/>
          </w:tcPr>
          <w:p w14:paraId="7668903B" w14:textId="2D840EE2" w:rsidR="00E24265" w:rsidRPr="00615D4B" w:rsidDel="00CB3FDD" w:rsidRDefault="00E24265" w:rsidP="005F76AD">
            <w:pPr>
              <w:rPr>
                <w:del w:id="18496" w:author="阿毛" w:date="2021-05-21T17:55:00Z"/>
                <w:rFonts w:ascii="標楷體" w:eastAsia="標楷體" w:hAnsi="標楷體"/>
              </w:rPr>
            </w:pPr>
          </w:p>
        </w:tc>
        <w:tc>
          <w:tcPr>
            <w:tcW w:w="1643" w:type="pct"/>
          </w:tcPr>
          <w:p w14:paraId="24720DB6" w14:textId="3E3BC806" w:rsidR="00E24265" w:rsidRPr="00615D4B" w:rsidDel="00CB3FDD" w:rsidRDefault="00E24265" w:rsidP="005F76AD">
            <w:pPr>
              <w:rPr>
                <w:del w:id="18497" w:author="阿毛" w:date="2021-05-21T17:55:00Z"/>
                <w:rFonts w:ascii="標楷體" w:eastAsia="標楷體" w:hAnsi="標楷體"/>
              </w:rPr>
            </w:pPr>
          </w:p>
        </w:tc>
      </w:tr>
    </w:tbl>
    <w:p w14:paraId="712DC48E" w14:textId="2DE87EBC" w:rsidR="00E24265" w:rsidDel="00CB3FDD" w:rsidRDefault="00E24265" w:rsidP="00F62379">
      <w:pPr>
        <w:pStyle w:val="42"/>
        <w:spacing w:after="72"/>
        <w:ind w:leftChars="0" w:left="0"/>
        <w:rPr>
          <w:del w:id="18498" w:author="阿毛" w:date="2021-05-21T17:55:00Z"/>
          <w:rFonts w:hAnsi="標楷體"/>
        </w:rPr>
      </w:pPr>
    </w:p>
    <w:p w14:paraId="03DA5D85" w14:textId="4200F14D" w:rsidR="00E24265" w:rsidDel="00CB3FDD" w:rsidRDefault="00E24265">
      <w:pPr>
        <w:widowControl/>
        <w:rPr>
          <w:del w:id="18499" w:author="阿毛" w:date="2021-05-21T17:55:00Z"/>
          <w:rFonts w:ascii="Arial" w:eastAsia="標楷體" w:hAnsi="標楷體" w:cs="標楷體"/>
          <w:kern w:val="0"/>
          <w:szCs w:val="28"/>
        </w:rPr>
      </w:pPr>
      <w:del w:id="18500" w:author="阿毛" w:date="2021-05-21T17:55:00Z">
        <w:r w:rsidDel="00CB3FDD">
          <w:rPr>
            <w:rFonts w:hAnsi="標楷體"/>
          </w:rPr>
          <w:br w:type="page"/>
        </w:r>
      </w:del>
    </w:p>
    <w:p w14:paraId="6B427A60" w14:textId="3C842D94" w:rsidR="00E24265" w:rsidRPr="00A03472" w:rsidDel="00CB3FDD" w:rsidRDefault="00E24265">
      <w:pPr>
        <w:pStyle w:val="3"/>
        <w:numPr>
          <w:ilvl w:val="2"/>
          <w:numId w:val="123"/>
        </w:numPr>
        <w:rPr>
          <w:del w:id="18501" w:author="阿毛" w:date="2021-05-21T17:55:00Z"/>
          <w:rFonts w:ascii="標楷體" w:hAnsi="標楷體"/>
        </w:rPr>
        <w:pPrChange w:id="18502" w:author="智誠 楊" w:date="2021-05-10T09:54:00Z">
          <w:pPr>
            <w:pStyle w:val="3"/>
            <w:numPr>
              <w:ilvl w:val="2"/>
              <w:numId w:val="1"/>
            </w:numPr>
            <w:ind w:left="1247" w:hanging="680"/>
          </w:pPr>
        </w:pPrChange>
      </w:pPr>
      <w:del w:id="18503" w:author="阿毛" w:date="2021-05-21T17:55:00Z">
        <w:r w:rsidDel="00CB3FDD">
          <w:rPr>
            <w:rFonts w:ascii="標楷體" w:hAnsi="標楷體"/>
          </w:rPr>
          <w:delText>L</w:delText>
        </w:r>
        <w:r w:rsidDel="00CB3FDD">
          <w:rPr>
            <w:rFonts w:ascii="標楷體" w:hAnsi="標楷體" w:hint="eastAsia"/>
          </w:rPr>
          <w:delText>8337</w:delText>
        </w:r>
        <w:r w:rsidRPr="0026640C" w:rsidDel="00CB3FDD">
          <w:rPr>
            <w:rFonts w:ascii="標楷體" w:hAnsi="標楷體" w:hint="eastAsia"/>
          </w:rPr>
          <w:delText>前置調解單獨全數受清償資料</w:delText>
        </w:r>
      </w:del>
    </w:p>
    <w:p w14:paraId="705DA484" w14:textId="57663AC7" w:rsidR="00E24265" w:rsidRPr="003972CE" w:rsidDel="00CB3FDD" w:rsidRDefault="00E24265">
      <w:pPr>
        <w:pStyle w:val="a"/>
        <w:rPr>
          <w:del w:id="18504" w:author="阿毛" w:date="2021-05-21T17:55:00Z"/>
        </w:rPr>
      </w:pPr>
      <w:del w:id="18505" w:author="阿毛" w:date="2021-05-21T17:55:00Z">
        <w:r w:rsidRPr="00615D4B" w:rsidDel="00CB3FDD">
          <w:delText>功能說明</w:delText>
        </w:r>
      </w:del>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E24265" w:rsidRPr="00615D4B" w:rsidDel="00CB3FDD" w14:paraId="70A3DBD4" w14:textId="3CE5C5E5" w:rsidTr="005F76AD">
        <w:trPr>
          <w:trHeight w:val="277"/>
          <w:del w:id="18506" w:author="阿毛" w:date="2021-05-21T17:55:00Z"/>
        </w:trPr>
        <w:tc>
          <w:tcPr>
            <w:tcW w:w="1548" w:type="dxa"/>
            <w:tcBorders>
              <w:top w:val="single" w:sz="8" w:space="0" w:color="000000"/>
              <w:bottom w:val="single" w:sz="8" w:space="0" w:color="000000"/>
              <w:right w:val="single" w:sz="8" w:space="0" w:color="000000"/>
            </w:tcBorders>
            <w:shd w:val="clear" w:color="auto" w:fill="F3F3F3"/>
          </w:tcPr>
          <w:p w14:paraId="537D4EAB" w14:textId="47D66E51" w:rsidR="00E24265" w:rsidRPr="00615D4B" w:rsidDel="00CB3FDD" w:rsidRDefault="00E24265" w:rsidP="005F76AD">
            <w:pPr>
              <w:rPr>
                <w:del w:id="18507" w:author="阿毛" w:date="2021-05-21T17:55:00Z"/>
                <w:rFonts w:ascii="標楷體" w:eastAsia="標楷體" w:hAnsi="標楷體"/>
              </w:rPr>
            </w:pPr>
            <w:del w:id="18508" w:author="阿毛" w:date="2021-05-21T17:55:00Z">
              <w:r w:rsidRPr="00615D4B" w:rsidDel="00CB3FDD">
                <w:rPr>
                  <w:rFonts w:ascii="標楷體" w:eastAsia="標楷體" w:hAnsi="標楷體"/>
                </w:rPr>
                <w:delText xml:space="preserve">功能名稱 </w:delText>
              </w:r>
            </w:del>
          </w:p>
        </w:tc>
        <w:tc>
          <w:tcPr>
            <w:tcW w:w="6318" w:type="dxa"/>
            <w:tcBorders>
              <w:top w:val="single" w:sz="8" w:space="0" w:color="000000"/>
              <w:left w:val="single" w:sz="8" w:space="0" w:color="000000"/>
              <w:bottom w:val="single" w:sz="8" w:space="0" w:color="000000"/>
            </w:tcBorders>
          </w:tcPr>
          <w:p w14:paraId="093FD38F" w14:textId="72763BEC" w:rsidR="00E24265" w:rsidRPr="00615D4B" w:rsidDel="00CB3FDD" w:rsidRDefault="00E24265" w:rsidP="005F76AD">
            <w:pPr>
              <w:rPr>
                <w:del w:id="18509" w:author="阿毛" w:date="2021-05-21T17:55:00Z"/>
                <w:rFonts w:ascii="標楷體" w:eastAsia="標楷體" w:hAnsi="標楷體"/>
              </w:rPr>
            </w:pPr>
            <w:del w:id="18510" w:author="阿毛" w:date="2021-05-21T17:55:00Z">
              <w:r w:rsidRPr="0026640C" w:rsidDel="00CB3FDD">
                <w:rPr>
                  <w:rFonts w:ascii="標楷體" w:eastAsia="標楷體" w:hAnsi="標楷體" w:hint="eastAsia"/>
                </w:rPr>
                <w:delText>前置調解單獨全數受清償資料</w:delText>
              </w:r>
            </w:del>
          </w:p>
        </w:tc>
      </w:tr>
      <w:tr w:rsidR="00E24265" w:rsidRPr="00615D4B" w:rsidDel="00CB3FDD" w14:paraId="2204521E" w14:textId="77A26A26" w:rsidTr="005F76AD">
        <w:trPr>
          <w:trHeight w:val="277"/>
          <w:del w:id="18511" w:author="阿毛" w:date="2021-05-21T17:55:00Z"/>
        </w:trPr>
        <w:tc>
          <w:tcPr>
            <w:tcW w:w="1548" w:type="dxa"/>
            <w:tcBorders>
              <w:top w:val="single" w:sz="8" w:space="0" w:color="000000"/>
              <w:bottom w:val="single" w:sz="8" w:space="0" w:color="000000"/>
              <w:right w:val="single" w:sz="8" w:space="0" w:color="000000"/>
            </w:tcBorders>
            <w:shd w:val="clear" w:color="auto" w:fill="F3F3F3"/>
          </w:tcPr>
          <w:p w14:paraId="59354DC6" w14:textId="67C7A375" w:rsidR="00E24265" w:rsidRPr="00615D4B" w:rsidDel="00CB3FDD" w:rsidRDefault="00E24265" w:rsidP="005F76AD">
            <w:pPr>
              <w:rPr>
                <w:del w:id="18512" w:author="阿毛" w:date="2021-05-21T17:55:00Z"/>
                <w:rFonts w:ascii="標楷體" w:eastAsia="標楷體" w:hAnsi="標楷體"/>
              </w:rPr>
            </w:pPr>
            <w:del w:id="18513" w:author="阿毛" w:date="2021-05-21T17:55:00Z">
              <w:r w:rsidRPr="00615D4B" w:rsidDel="00CB3FDD">
                <w:rPr>
                  <w:rFonts w:ascii="標楷體" w:eastAsia="標楷體" w:hAnsi="標楷體"/>
                </w:rPr>
                <w:delText>進入條件</w:delText>
              </w:r>
            </w:del>
          </w:p>
        </w:tc>
        <w:tc>
          <w:tcPr>
            <w:tcW w:w="6318" w:type="dxa"/>
            <w:tcBorders>
              <w:top w:val="single" w:sz="8" w:space="0" w:color="000000"/>
              <w:left w:val="single" w:sz="8" w:space="0" w:color="000000"/>
              <w:bottom w:val="single" w:sz="8" w:space="0" w:color="000000"/>
            </w:tcBorders>
          </w:tcPr>
          <w:p w14:paraId="6CF58536" w14:textId="70D6B31E" w:rsidR="00E24265" w:rsidRPr="00615D4B" w:rsidDel="00CB3FDD" w:rsidRDefault="00E24265" w:rsidP="005F76AD">
            <w:pPr>
              <w:rPr>
                <w:del w:id="18514" w:author="阿毛" w:date="2021-05-21T17:55:00Z"/>
                <w:rFonts w:ascii="標楷體" w:eastAsia="標楷體" w:hAnsi="標楷體"/>
              </w:rPr>
            </w:pPr>
          </w:p>
        </w:tc>
      </w:tr>
      <w:tr w:rsidR="00E24265" w:rsidRPr="00615D4B" w:rsidDel="00CB3FDD" w14:paraId="47EA6A43" w14:textId="4C87B5FD" w:rsidTr="005F76AD">
        <w:trPr>
          <w:trHeight w:val="773"/>
          <w:del w:id="18515" w:author="阿毛" w:date="2021-05-21T17:55:00Z"/>
        </w:trPr>
        <w:tc>
          <w:tcPr>
            <w:tcW w:w="1548" w:type="dxa"/>
            <w:tcBorders>
              <w:top w:val="single" w:sz="8" w:space="0" w:color="000000"/>
              <w:bottom w:val="single" w:sz="8" w:space="0" w:color="000000"/>
              <w:right w:val="single" w:sz="8" w:space="0" w:color="000000"/>
            </w:tcBorders>
            <w:shd w:val="clear" w:color="auto" w:fill="F3F3F3"/>
          </w:tcPr>
          <w:p w14:paraId="1ACF1926" w14:textId="72EB0220" w:rsidR="00E24265" w:rsidRPr="00615D4B" w:rsidDel="00CB3FDD" w:rsidRDefault="00E24265" w:rsidP="005F76AD">
            <w:pPr>
              <w:rPr>
                <w:del w:id="18516" w:author="阿毛" w:date="2021-05-21T17:55:00Z"/>
                <w:rFonts w:ascii="標楷體" w:eastAsia="標楷體" w:hAnsi="標楷體"/>
              </w:rPr>
            </w:pPr>
            <w:del w:id="18517" w:author="阿毛" w:date="2021-05-21T17:55:00Z">
              <w:r w:rsidRPr="00615D4B" w:rsidDel="00CB3FDD">
                <w:rPr>
                  <w:rFonts w:ascii="標楷體" w:eastAsia="標楷體" w:hAnsi="標楷體"/>
                </w:rPr>
                <w:delText xml:space="preserve">基本流程 </w:delText>
              </w:r>
            </w:del>
          </w:p>
        </w:tc>
        <w:tc>
          <w:tcPr>
            <w:tcW w:w="6318" w:type="dxa"/>
            <w:tcBorders>
              <w:top w:val="single" w:sz="8" w:space="0" w:color="000000"/>
              <w:left w:val="single" w:sz="8" w:space="0" w:color="000000"/>
              <w:bottom w:val="single" w:sz="8" w:space="0" w:color="000000"/>
            </w:tcBorders>
          </w:tcPr>
          <w:p w14:paraId="16048EE3" w14:textId="3CBD7D96" w:rsidR="00E24265" w:rsidRPr="00615D4B" w:rsidDel="00CB3FDD" w:rsidRDefault="00E24265" w:rsidP="005F76AD">
            <w:pPr>
              <w:rPr>
                <w:del w:id="18518" w:author="阿毛" w:date="2021-05-21T17:55:00Z"/>
                <w:rFonts w:ascii="標楷體" w:eastAsia="標楷體" w:hAnsi="標楷體"/>
              </w:rPr>
            </w:pPr>
          </w:p>
        </w:tc>
      </w:tr>
      <w:tr w:rsidR="00E24265" w:rsidRPr="00615D4B" w:rsidDel="00CB3FDD" w14:paraId="32F675F4" w14:textId="7BE0A1ED" w:rsidTr="005F76AD">
        <w:trPr>
          <w:trHeight w:val="321"/>
          <w:del w:id="18519" w:author="阿毛" w:date="2021-05-21T17:55:00Z"/>
        </w:trPr>
        <w:tc>
          <w:tcPr>
            <w:tcW w:w="1548" w:type="dxa"/>
            <w:tcBorders>
              <w:top w:val="single" w:sz="8" w:space="0" w:color="000000"/>
              <w:bottom w:val="single" w:sz="8" w:space="0" w:color="000000"/>
              <w:right w:val="single" w:sz="8" w:space="0" w:color="000000"/>
            </w:tcBorders>
            <w:shd w:val="clear" w:color="auto" w:fill="F3F3F3"/>
          </w:tcPr>
          <w:p w14:paraId="06FB7757" w14:textId="57A66C53" w:rsidR="00E24265" w:rsidRPr="00615D4B" w:rsidDel="00CB3FDD" w:rsidRDefault="00E24265" w:rsidP="005F76AD">
            <w:pPr>
              <w:rPr>
                <w:del w:id="18520" w:author="阿毛" w:date="2021-05-21T17:55:00Z"/>
                <w:rFonts w:ascii="標楷體" w:eastAsia="標楷體" w:hAnsi="標楷體"/>
              </w:rPr>
            </w:pPr>
            <w:del w:id="18521" w:author="阿毛" w:date="2021-05-21T17:55:00Z">
              <w:r w:rsidRPr="00615D4B" w:rsidDel="00CB3FDD">
                <w:rPr>
                  <w:rFonts w:ascii="標楷體" w:eastAsia="標楷體" w:hAnsi="標楷體"/>
                </w:rPr>
                <w:delText>選用流程</w:delText>
              </w:r>
            </w:del>
          </w:p>
        </w:tc>
        <w:tc>
          <w:tcPr>
            <w:tcW w:w="6318" w:type="dxa"/>
            <w:tcBorders>
              <w:top w:val="single" w:sz="8" w:space="0" w:color="000000"/>
              <w:left w:val="single" w:sz="8" w:space="0" w:color="000000"/>
              <w:bottom w:val="single" w:sz="8" w:space="0" w:color="000000"/>
            </w:tcBorders>
          </w:tcPr>
          <w:p w14:paraId="781E06C4" w14:textId="2696A264" w:rsidR="00E24265" w:rsidRPr="00615D4B" w:rsidDel="00CB3FDD" w:rsidRDefault="00E24265" w:rsidP="005F76AD">
            <w:pPr>
              <w:rPr>
                <w:del w:id="18522" w:author="阿毛" w:date="2021-05-21T17:55:00Z"/>
                <w:rFonts w:ascii="標楷體" w:eastAsia="標楷體" w:hAnsi="標楷體"/>
              </w:rPr>
            </w:pPr>
          </w:p>
        </w:tc>
      </w:tr>
      <w:tr w:rsidR="00E24265" w:rsidRPr="00615D4B" w:rsidDel="00CB3FDD" w14:paraId="346E02F3" w14:textId="61287690" w:rsidTr="005F76AD">
        <w:trPr>
          <w:trHeight w:val="1311"/>
          <w:del w:id="18523" w:author="阿毛" w:date="2021-05-21T17:55:00Z"/>
        </w:trPr>
        <w:tc>
          <w:tcPr>
            <w:tcW w:w="1548" w:type="dxa"/>
            <w:tcBorders>
              <w:top w:val="single" w:sz="8" w:space="0" w:color="000000"/>
              <w:bottom w:val="single" w:sz="8" w:space="0" w:color="000000"/>
              <w:right w:val="single" w:sz="8" w:space="0" w:color="000000"/>
            </w:tcBorders>
            <w:shd w:val="clear" w:color="auto" w:fill="F3F3F3"/>
          </w:tcPr>
          <w:p w14:paraId="3417E915" w14:textId="6A210668" w:rsidR="00E24265" w:rsidRPr="00615D4B" w:rsidDel="00CB3FDD" w:rsidRDefault="00E24265" w:rsidP="005F76AD">
            <w:pPr>
              <w:rPr>
                <w:del w:id="18524" w:author="阿毛" w:date="2021-05-21T17:55:00Z"/>
                <w:rFonts w:ascii="標楷體" w:eastAsia="標楷體" w:hAnsi="標楷體"/>
              </w:rPr>
            </w:pPr>
            <w:del w:id="18525" w:author="阿毛" w:date="2021-05-21T17:55:00Z">
              <w:r w:rsidRPr="00615D4B" w:rsidDel="00CB3FDD">
                <w:rPr>
                  <w:rFonts w:ascii="標楷體" w:eastAsia="標楷體" w:hAnsi="標楷體"/>
                </w:rPr>
                <w:delText>例外流程</w:delText>
              </w:r>
            </w:del>
          </w:p>
        </w:tc>
        <w:tc>
          <w:tcPr>
            <w:tcW w:w="6318" w:type="dxa"/>
            <w:tcBorders>
              <w:top w:val="single" w:sz="8" w:space="0" w:color="000000"/>
              <w:left w:val="single" w:sz="8" w:space="0" w:color="000000"/>
              <w:bottom w:val="single" w:sz="8" w:space="0" w:color="000000"/>
            </w:tcBorders>
          </w:tcPr>
          <w:p w14:paraId="1455A37F" w14:textId="0FFFBDFE" w:rsidR="00E24265" w:rsidRPr="00615D4B" w:rsidDel="00CB3FDD" w:rsidRDefault="00E24265" w:rsidP="005F76AD">
            <w:pPr>
              <w:rPr>
                <w:del w:id="18526" w:author="阿毛" w:date="2021-05-21T17:55:00Z"/>
                <w:rFonts w:ascii="標楷體" w:eastAsia="標楷體" w:hAnsi="標楷體"/>
              </w:rPr>
            </w:pPr>
          </w:p>
        </w:tc>
      </w:tr>
      <w:tr w:rsidR="00E24265" w:rsidRPr="00615D4B" w:rsidDel="00CB3FDD" w14:paraId="6440ECF1" w14:textId="3679DF80" w:rsidTr="005F76AD">
        <w:trPr>
          <w:trHeight w:val="278"/>
          <w:del w:id="18527" w:author="阿毛" w:date="2021-05-21T17:55:00Z"/>
        </w:trPr>
        <w:tc>
          <w:tcPr>
            <w:tcW w:w="1548" w:type="dxa"/>
            <w:tcBorders>
              <w:top w:val="single" w:sz="8" w:space="0" w:color="000000"/>
              <w:bottom w:val="single" w:sz="8" w:space="0" w:color="000000"/>
              <w:right w:val="single" w:sz="8" w:space="0" w:color="000000"/>
            </w:tcBorders>
            <w:shd w:val="clear" w:color="auto" w:fill="F3F3F3"/>
          </w:tcPr>
          <w:p w14:paraId="7B73E683" w14:textId="233A65EA" w:rsidR="00E24265" w:rsidRPr="00615D4B" w:rsidDel="00CB3FDD" w:rsidRDefault="00E24265" w:rsidP="005F76AD">
            <w:pPr>
              <w:rPr>
                <w:del w:id="18528" w:author="阿毛" w:date="2021-05-21T17:55:00Z"/>
                <w:rFonts w:ascii="標楷體" w:eastAsia="標楷體" w:hAnsi="標楷體"/>
              </w:rPr>
            </w:pPr>
            <w:del w:id="18529" w:author="阿毛" w:date="2021-05-21T17:55:00Z">
              <w:r w:rsidRPr="00615D4B" w:rsidDel="00CB3FDD">
                <w:rPr>
                  <w:rFonts w:ascii="標楷體" w:eastAsia="標楷體" w:hAnsi="標楷體"/>
                </w:rPr>
                <w:delText xml:space="preserve">執行後狀況 </w:delText>
              </w:r>
            </w:del>
          </w:p>
        </w:tc>
        <w:tc>
          <w:tcPr>
            <w:tcW w:w="6318" w:type="dxa"/>
            <w:tcBorders>
              <w:top w:val="single" w:sz="8" w:space="0" w:color="000000"/>
              <w:left w:val="single" w:sz="8" w:space="0" w:color="000000"/>
              <w:bottom w:val="single" w:sz="8" w:space="0" w:color="000000"/>
            </w:tcBorders>
          </w:tcPr>
          <w:p w14:paraId="285F1F4F" w14:textId="12648CCA" w:rsidR="00E24265" w:rsidRPr="00615D4B" w:rsidDel="00CB3FDD" w:rsidRDefault="00E24265" w:rsidP="005F76AD">
            <w:pPr>
              <w:rPr>
                <w:del w:id="18530" w:author="阿毛" w:date="2021-05-21T17:55:00Z"/>
                <w:rFonts w:ascii="標楷體" w:eastAsia="標楷體" w:hAnsi="標楷體"/>
              </w:rPr>
            </w:pPr>
          </w:p>
        </w:tc>
      </w:tr>
      <w:tr w:rsidR="00E24265" w:rsidRPr="00615D4B" w:rsidDel="00CB3FDD" w14:paraId="1A383B74" w14:textId="7529F093" w:rsidTr="005F76AD">
        <w:trPr>
          <w:trHeight w:val="358"/>
          <w:del w:id="18531" w:author="阿毛" w:date="2021-05-21T17:55:00Z"/>
        </w:trPr>
        <w:tc>
          <w:tcPr>
            <w:tcW w:w="1548" w:type="dxa"/>
            <w:tcBorders>
              <w:top w:val="single" w:sz="8" w:space="0" w:color="000000"/>
              <w:bottom w:val="single" w:sz="8" w:space="0" w:color="000000"/>
              <w:right w:val="single" w:sz="8" w:space="0" w:color="000000"/>
            </w:tcBorders>
            <w:shd w:val="clear" w:color="auto" w:fill="F3F3F3"/>
          </w:tcPr>
          <w:p w14:paraId="29CED230" w14:textId="54D5D615" w:rsidR="00E24265" w:rsidRPr="00615D4B" w:rsidDel="00CB3FDD" w:rsidRDefault="00E24265" w:rsidP="005F76AD">
            <w:pPr>
              <w:rPr>
                <w:del w:id="18532" w:author="阿毛" w:date="2021-05-21T17:55:00Z"/>
                <w:rFonts w:ascii="標楷體" w:eastAsia="標楷體" w:hAnsi="標楷體"/>
              </w:rPr>
            </w:pPr>
            <w:del w:id="18533" w:author="阿毛" w:date="2021-05-21T17:55:00Z">
              <w:r w:rsidRPr="00615D4B" w:rsidDel="00CB3FDD">
                <w:rPr>
                  <w:rFonts w:ascii="標楷體" w:eastAsia="標楷體" w:hAnsi="標楷體"/>
                </w:rPr>
                <w:delText>特別需求</w:delText>
              </w:r>
            </w:del>
          </w:p>
        </w:tc>
        <w:tc>
          <w:tcPr>
            <w:tcW w:w="6318" w:type="dxa"/>
            <w:tcBorders>
              <w:top w:val="single" w:sz="8" w:space="0" w:color="000000"/>
              <w:left w:val="single" w:sz="8" w:space="0" w:color="000000"/>
              <w:bottom w:val="single" w:sz="8" w:space="0" w:color="000000"/>
            </w:tcBorders>
          </w:tcPr>
          <w:p w14:paraId="7E623FD8" w14:textId="2A82C0C4" w:rsidR="00E24265" w:rsidRPr="00615D4B" w:rsidDel="00CB3FDD" w:rsidRDefault="00E24265" w:rsidP="005F76AD">
            <w:pPr>
              <w:rPr>
                <w:del w:id="18534" w:author="阿毛" w:date="2021-05-21T17:55:00Z"/>
                <w:rFonts w:ascii="標楷體" w:eastAsia="標楷體" w:hAnsi="標楷體"/>
              </w:rPr>
            </w:pPr>
          </w:p>
        </w:tc>
      </w:tr>
      <w:tr w:rsidR="00E24265" w:rsidRPr="00615D4B" w:rsidDel="00CB3FDD" w14:paraId="6B9AE347" w14:textId="46BE5FF7" w:rsidTr="005F76AD">
        <w:trPr>
          <w:trHeight w:val="278"/>
          <w:del w:id="18535" w:author="阿毛" w:date="2021-05-21T17:55:00Z"/>
        </w:trPr>
        <w:tc>
          <w:tcPr>
            <w:tcW w:w="1548" w:type="dxa"/>
            <w:tcBorders>
              <w:top w:val="single" w:sz="8" w:space="0" w:color="000000"/>
              <w:bottom w:val="single" w:sz="8" w:space="0" w:color="000000"/>
              <w:right w:val="single" w:sz="8" w:space="0" w:color="000000"/>
            </w:tcBorders>
            <w:shd w:val="clear" w:color="auto" w:fill="F3F3F3"/>
          </w:tcPr>
          <w:p w14:paraId="7A4D9FE3" w14:textId="3DF429C6" w:rsidR="00E24265" w:rsidRPr="00615D4B" w:rsidDel="00CB3FDD" w:rsidRDefault="00E24265" w:rsidP="005F76AD">
            <w:pPr>
              <w:rPr>
                <w:del w:id="18536" w:author="阿毛" w:date="2021-05-21T17:55:00Z"/>
                <w:rFonts w:ascii="標楷體" w:eastAsia="標楷體" w:hAnsi="標楷體"/>
              </w:rPr>
            </w:pPr>
            <w:del w:id="18537" w:author="阿毛" w:date="2021-05-21T17:55:00Z">
              <w:r w:rsidRPr="00615D4B" w:rsidDel="00CB3FDD">
                <w:rPr>
                  <w:rFonts w:ascii="標楷體" w:eastAsia="標楷體" w:hAnsi="標楷體"/>
                </w:rPr>
                <w:delText xml:space="preserve">參考 </w:delText>
              </w:r>
            </w:del>
          </w:p>
        </w:tc>
        <w:tc>
          <w:tcPr>
            <w:tcW w:w="6318" w:type="dxa"/>
            <w:tcBorders>
              <w:top w:val="single" w:sz="8" w:space="0" w:color="000000"/>
              <w:left w:val="single" w:sz="8" w:space="0" w:color="000000"/>
              <w:bottom w:val="single" w:sz="8" w:space="0" w:color="000000"/>
            </w:tcBorders>
          </w:tcPr>
          <w:p w14:paraId="0EFBC400" w14:textId="5AF366DF" w:rsidR="00E24265" w:rsidRPr="00615D4B" w:rsidDel="00CB3FDD" w:rsidRDefault="00E24265" w:rsidP="005F76AD">
            <w:pPr>
              <w:rPr>
                <w:del w:id="18538" w:author="阿毛" w:date="2021-05-21T17:55:00Z"/>
                <w:rFonts w:ascii="標楷體" w:eastAsia="標楷體" w:hAnsi="標楷體"/>
              </w:rPr>
            </w:pPr>
          </w:p>
        </w:tc>
      </w:tr>
    </w:tbl>
    <w:p w14:paraId="300E0C3C" w14:textId="1074503D" w:rsidR="00E24265" w:rsidDel="00CB3FDD" w:rsidRDefault="00E24265" w:rsidP="00E24265">
      <w:pPr>
        <w:rPr>
          <w:del w:id="18539" w:author="阿毛" w:date="2021-05-21T17:55:00Z"/>
        </w:rPr>
      </w:pPr>
    </w:p>
    <w:p w14:paraId="25F833F0" w14:textId="353EE240" w:rsidR="00E24265" w:rsidRPr="00615D4B" w:rsidDel="00CB3FDD" w:rsidRDefault="00E24265">
      <w:pPr>
        <w:pStyle w:val="a"/>
        <w:rPr>
          <w:del w:id="18540" w:author="阿毛" w:date="2021-05-21T17:55:00Z"/>
        </w:rPr>
      </w:pPr>
      <w:del w:id="18541" w:author="阿毛" w:date="2021-05-21T17:55:00Z">
        <w:r w:rsidRPr="00615D4B" w:rsidDel="00CB3FDD">
          <w:delText>UI畫面</w:delText>
        </w:r>
      </w:del>
    </w:p>
    <w:p w14:paraId="3DED455F" w14:textId="1E2B9A91" w:rsidR="00E24265" w:rsidDel="00CB3FDD" w:rsidRDefault="00E24265" w:rsidP="00E24265">
      <w:pPr>
        <w:pStyle w:val="42"/>
        <w:spacing w:after="72"/>
        <w:ind w:left="1133"/>
        <w:rPr>
          <w:del w:id="18542" w:author="阿毛" w:date="2021-05-21T17:55:00Z"/>
          <w:rFonts w:hAnsi="標楷體"/>
        </w:rPr>
      </w:pPr>
      <w:del w:id="18543" w:author="阿毛" w:date="2021-05-21T17:55:00Z">
        <w:r w:rsidRPr="00743962" w:rsidDel="00CB3FDD">
          <w:rPr>
            <w:rFonts w:hAnsi="標楷體" w:hint="eastAsia"/>
          </w:rPr>
          <w:delText>輸入畫面：</w:delText>
        </w:r>
      </w:del>
    </w:p>
    <w:p w14:paraId="528B166B" w14:textId="7A44BF49" w:rsidR="00E24265" w:rsidRPr="004D33E6" w:rsidDel="00CB3FDD" w:rsidRDefault="00E24265" w:rsidP="00E24265">
      <w:pPr>
        <w:pStyle w:val="42"/>
        <w:spacing w:after="72"/>
        <w:ind w:leftChars="0" w:left="0"/>
        <w:rPr>
          <w:del w:id="18544" w:author="阿毛" w:date="2021-05-21T17:55:00Z"/>
          <w:rFonts w:hAnsi="標楷體"/>
        </w:rPr>
      </w:pPr>
      <w:del w:id="18545" w:author="阿毛" w:date="2021-05-21T17:55:00Z">
        <w:r w:rsidRPr="004D33E6" w:rsidDel="00CB3FDD">
          <w:rPr>
            <w:rFonts w:hAnsi="標楷體"/>
            <w:noProof/>
          </w:rPr>
          <w:drawing>
            <wp:inline distT="0" distB="0" distL="0" distR="0" wp14:anchorId="6B58B083" wp14:editId="44787A31">
              <wp:extent cx="6588116" cy="2263140"/>
              <wp:effectExtent l="0" t="0" r="0" b="0"/>
              <wp:docPr id="64" name="圖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6588116" cy="2263140"/>
                      </a:xfrm>
                      <a:prstGeom prst="rect">
                        <a:avLst/>
                      </a:prstGeom>
                    </pic:spPr>
                  </pic:pic>
                </a:graphicData>
              </a:graphic>
            </wp:inline>
          </w:drawing>
        </w:r>
      </w:del>
    </w:p>
    <w:p w14:paraId="3CE7D698" w14:textId="3A6B46AF" w:rsidR="00E24265" w:rsidDel="00CB3FDD" w:rsidRDefault="00E24265" w:rsidP="00E24265">
      <w:pPr>
        <w:pStyle w:val="1text"/>
        <w:rPr>
          <w:del w:id="18546" w:author="阿毛" w:date="2021-05-21T17:55:00Z"/>
          <w:rFonts w:ascii="Times New Roman" w:hAnsi="Times New Roman"/>
        </w:rPr>
      </w:pPr>
    </w:p>
    <w:p w14:paraId="25206940" w14:textId="31914CD3" w:rsidR="00E24265" w:rsidRPr="003972CE" w:rsidDel="00CB3FDD" w:rsidRDefault="00E24265">
      <w:pPr>
        <w:pStyle w:val="a"/>
        <w:rPr>
          <w:del w:id="18547" w:author="阿毛" w:date="2021-05-21T17:55:00Z"/>
        </w:rPr>
      </w:pPr>
      <w:del w:id="18548" w:author="阿毛" w:date="2021-05-21T17:55:00Z">
        <w:r w:rsidRPr="00615D4B" w:rsidDel="00CB3FDD">
          <w:rPr>
            <w:rFonts w:hint="eastAsia"/>
          </w:rPr>
          <w:delText>輸入</w:delText>
        </w:r>
        <w:r w:rsidRPr="003972CE" w:rsidDel="00CB3FDD">
          <w:delText>畫面資料說明</w:delText>
        </w:r>
      </w:del>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7"/>
        <w:gridCol w:w="1576"/>
        <w:gridCol w:w="1300"/>
        <w:gridCol w:w="1300"/>
        <w:gridCol w:w="1119"/>
        <w:gridCol w:w="623"/>
        <w:gridCol w:w="623"/>
        <w:gridCol w:w="3422"/>
      </w:tblGrid>
      <w:tr w:rsidR="00E24265" w:rsidRPr="00615D4B" w:rsidDel="00CB3FDD" w14:paraId="63A8852A" w14:textId="1C568B63" w:rsidTr="005F76AD">
        <w:trPr>
          <w:trHeight w:val="388"/>
          <w:jc w:val="center"/>
          <w:del w:id="18549" w:author="阿毛" w:date="2021-05-21T17:55:00Z"/>
        </w:trPr>
        <w:tc>
          <w:tcPr>
            <w:tcW w:w="219" w:type="pct"/>
            <w:vMerge w:val="restart"/>
          </w:tcPr>
          <w:p w14:paraId="67728288" w14:textId="7611B0EB" w:rsidR="00E24265" w:rsidRPr="00615D4B" w:rsidDel="00CB3FDD" w:rsidRDefault="00E24265" w:rsidP="005F76AD">
            <w:pPr>
              <w:rPr>
                <w:del w:id="18550" w:author="阿毛" w:date="2021-05-21T17:55:00Z"/>
                <w:rFonts w:ascii="標楷體" w:eastAsia="標楷體" w:hAnsi="標楷體"/>
              </w:rPr>
            </w:pPr>
            <w:del w:id="18551" w:author="阿毛" w:date="2021-05-21T17:55:00Z">
              <w:r w:rsidRPr="00615D4B" w:rsidDel="00CB3FDD">
                <w:rPr>
                  <w:rFonts w:ascii="標楷體" w:eastAsia="標楷體" w:hAnsi="標楷體"/>
                </w:rPr>
                <w:delText>序號</w:delText>
              </w:r>
            </w:del>
          </w:p>
        </w:tc>
        <w:tc>
          <w:tcPr>
            <w:tcW w:w="756" w:type="pct"/>
            <w:vMerge w:val="restart"/>
          </w:tcPr>
          <w:p w14:paraId="2F0683C8" w14:textId="37815A1E" w:rsidR="00E24265" w:rsidRPr="00615D4B" w:rsidDel="00CB3FDD" w:rsidRDefault="00E24265" w:rsidP="005F76AD">
            <w:pPr>
              <w:rPr>
                <w:del w:id="18552" w:author="阿毛" w:date="2021-05-21T17:55:00Z"/>
                <w:rFonts w:ascii="標楷體" w:eastAsia="標楷體" w:hAnsi="標楷體"/>
              </w:rPr>
            </w:pPr>
            <w:del w:id="18553" w:author="阿毛" w:date="2021-05-21T17:55:00Z">
              <w:r w:rsidRPr="00615D4B" w:rsidDel="00CB3FDD">
                <w:rPr>
                  <w:rFonts w:ascii="標楷體" w:eastAsia="標楷體" w:hAnsi="標楷體"/>
                </w:rPr>
                <w:delText>欄位</w:delText>
              </w:r>
            </w:del>
          </w:p>
        </w:tc>
        <w:tc>
          <w:tcPr>
            <w:tcW w:w="2382" w:type="pct"/>
            <w:gridSpan w:val="5"/>
          </w:tcPr>
          <w:p w14:paraId="27FA6A79" w14:textId="3BE6F916" w:rsidR="00E24265" w:rsidRPr="00615D4B" w:rsidDel="00CB3FDD" w:rsidRDefault="00E24265" w:rsidP="005F76AD">
            <w:pPr>
              <w:jc w:val="center"/>
              <w:rPr>
                <w:del w:id="18554" w:author="阿毛" w:date="2021-05-21T17:55:00Z"/>
                <w:rFonts w:ascii="標楷體" w:eastAsia="標楷體" w:hAnsi="標楷體"/>
              </w:rPr>
            </w:pPr>
            <w:del w:id="18555" w:author="阿毛" w:date="2021-05-21T17:55:00Z">
              <w:r w:rsidRPr="00615D4B" w:rsidDel="00CB3FDD">
                <w:rPr>
                  <w:rFonts w:ascii="標楷體" w:eastAsia="標楷體" w:hAnsi="標楷體"/>
                </w:rPr>
                <w:delText>說明</w:delText>
              </w:r>
            </w:del>
          </w:p>
        </w:tc>
        <w:tc>
          <w:tcPr>
            <w:tcW w:w="1643" w:type="pct"/>
            <w:vMerge w:val="restart"/>
          </w:tcPr>
          <w:p w14:paraId="4CD35D20" w14:textId="28388BC3" w:rsidR="00E24265" w:rsidRPr="00615D4B" w:rsidDel="00CB3FDD" w:rsidRDefault="00E24265" w:rsidP="005F76AD">
            <w:pPr>
              <w:rPr>
                <w:del w:id="18556" w:author="阿毛" w:date="2021-05-21T17:55:00Z"/>
                <w:rFonts w:ascii="標楷體" w:eastAsia="標楷體" w:hAnsi="標楷體"/>
              </w:rPr>
            </w:pPr>
            <w:del w:id="18557" w:author="阿毛" w:date="2021-05-21T17:55:00Z">
              <w:r w:rsidRPr="00615D4B" w:rsidDel="00CB3FDD">
                <w:rPr>
                  <w:rFonts w:ascii="標楷體" w:eastAsia="標楷體" w:hAnsi="標楷體"/>
                </w:rPr>
                <w:delText>處理邏輯及注意事項</w:delText>
              </w:r>
            </w:del>
          </w:p>
        </w:tc>
      </w:tr>
      <w:tr w:rsidR="00E24265" w:rsidRPr="00615D4B" w:rsidDel="00CB3FDD" w14:paraId="6176F0D4" w14:textId="27DCEFB5" w:rsidTr="005F76AD">
        <w:trPr>
          <w:trHeight w:val="244"/>
          <w:jc w:val="center"/>
          <w:del w:id="18558" w:author="阿毛" w:date="2021-05-21T17:55:00Z"/>
        </w:trPr>
        <w:tc>
          <w:tcPr>
            <w:tcW w:w="219" w:type="pct"/>
            <w:vMerge/>
          </w:tcPr>
          <w:p w14:paraId="530995B7" w14:textId="3F2E1CBF" w:rsidR="00E24265" w:rsidRPr="00615D4B" w:rsidDel="00CB3FDD" w:rsidRDefault="00E24265" w:rsidP="005F76AD">
            <w:pPr>
              <w:rPr>
                <w:del w:id="18559" w:author="阿毛" w:date="2021-05-21T17:55:00Z"/>
                <w:rFonts w:ascii="標楷體" w:eastAsia="標楷體" w:hAnsi="標楷體"/>
              </w:rPr>
            </w:pPr>
          </w:p>
        </w:tc>
        <w:tc>
          <w:tcPr>
            <w:tcW w:w="756" w:type="pct"/>
            <w:vMerge/>
          </w:tcPr>
          <w:p w14:paraId="31C1782E" w14:textId="6711A5AC" w:rsidR="00E24265" w:rsidRPr="00615D4B" w:rsidDel="00CB3FDD" w:rsidRDefault="00E24265" w:rsidP="005F76AD">
            <w:pPr>
              <w:rPr>
                <w:del w:id="18560" w:author="阿毛" w:date="2021-05-21T17:55:00Z"/>
                <w:rFonts w:ascii="標楷體" w:eastAsia="標楷體" w:hAnsi="標楷體"/>
              </w:rPr>
            </w:pPr>
          </w:p>
        </w:tc>
        <w:tc>
          <w:tcPr>
            <w:tcW w:w="624" w:type="pct"/>
          </w:tcPr>
          <w:p w14:paraId="662C495C" w14:textId="479794C2" w:rsidR="00E24265" w:rsidRPr="00615D4B" w:rsidDel="00CB3FDD" w:rsidRDefault="00E24265" w:rsidP="005F76AD">
            <w:pPr>
              <w:rPr>
                <w:del w:id="18561" w:author="阿毛" w:date="2021-05-21T17:55:00Z"/>
                <w:rFonts w:ascii="標楷體" w:eastAsia="標楷體" w:hAnsi="標楷體"/>
              </w:rPr>
            </w:pPr>
            <w:del w:id="18562" w:author="阿毛" w:date="2021-05-21T17:55:00Z">
              <w:r w:rsidRPr="00615D4B" w:rsidDel="00CB3FDD">
                <w:rPr>
                  <w:rFonts w:ascii="標楷體" w:eastAsia="標楷體" w:hAnsi="標楷體" w:hint="eastAsia"/>
                </w:rPr>
                <w:delText>資料型態長度</w:delText>
              </w:r>
            </w:del>
          </w:p>
        </w:tc>
        <w:tc>
          <w:tcPr>
            <w:tcW w:w="624" w:type="pct"/>
          </w:tcPr>
          <w:p w14:paraId="4C0747A8" w14:textId="3B3B9544" w:rsidR="00E24265" w:rsidRPr="00615D4B" w:rsidDel="00CB3FDD" w:rsidRDefault="00E24265" w:rsidP="005F76AD">
            <w:pPr>
              <w:rPr>
                <w:del w:id="18563" w:author="阿毛" w:date="2021-05-21T17:55:00Z"/>
                <w:rFonts w:ascii="標楷體" w:eastAsia="標楷體" w:hAnsi="標楷體"/>
              </w:rPr>
            </w:pPr>
            <w:del w:id="18564" w:author="阿毛" w:date="2021-05-21T17:55:00Z">
              <w:r w:rsidRPr="00615D4B" w:rsidDel="00CB3FDD">
                <w:rPr>
                  <w:rFonts w:ascii="標楷體" w:eastAsia="標楷體" w:hAnsi="標楷體"/>
                </w:rPr>
                <w:delText>預設值</w:delText>
              </w:r>
            </w:del>
          </w:p>
        </w:tc>
        <w:tc>
          <w:tcPr>
            <w:tcW w:w="537" w:type="pct"/>
          </w:tcPr>
          <w:p w14:paraId="4E54CDD3" w14:textId="0469CBD7" w:rsidR="00E24265" w:rsidRPr="00615D4B" w:rsidDel="00CB3FDD" w:rsidRDefault="00E24265" w:rsidP="005F76AD">
            <w:pPr>
              <w:rPr>
                <w:del w:id="18565" w:author="阿毛" w:date="2021-05-21T17:55:00Z"/>
                <w:rFonts w:ascii="標楷體" w:eastAsia="標楷體" w:hAnsi="標楷體"/>
              </w:rPr>
            </w:pPr>
            <w:del w:id="18566" w:author="阿毛" w:date="2021-05-21T17:55:00Z">
              <w:r w:rsidRPr="00615D4B" w:rsidDel="00CB3FDD">
                <w:rPr>
                  <w:rFonts w:ascii="標楷體" w:eastAsia="標楷體" w:hAnsi="標楷體"/>
                </w:rPr>
                <w:delText>選單內容</w:delText>
              </w:r>
            </w:del>
          </w:p>
        </w:tc>
        <w:tc>
          <w:tcPr>
            <w:tcW w:w="299" w:type="pct"/>
          </w:tcPr>
          <w:p w14:paraId="2668F0AB" w14:textId="2CE6E08F" w:rsidR="00E24265" w:rsidRPr="00615D4B" w:rsidDel="00CB3FDD" w:rsidRDefault="00E24265" w:rsidP="005F76AD">
            <w:pPr>
              <w:rPr>
                <w:del w:id="18567" w:author="阿毛" w:date="2021-05-21T17:55:00Z"/>
                <w:rFonts w:ascii="標楷體" w:eastAsia="標楷體" w:hAnsi="標楷體"/>
              </w:rPr>
            </w:pPr>
            <w:del w:id="18568" w:author="阿毛" w:date="2021-05-21T17:55:00Z">
              <w:r w:rsidRPr="00615D4B" w:rsidDel="00CB3FDD">
                <w:rPr>
                  <w:rFonts w:ascii="標楷體" w:eastAsia="標楷體" w:hAnsi="標楷體"/>
                </w:rPr>
                <w:delText>必填</w:delText>
              </w:r>
            </w:del>
          </w:p>
        </w:tc>
        <w:tc>
          <w:tcPr>
            <w:tcW w:w="299" w:type="pct"/>
          </w:tcPr>
          <w:p w14:paraId="22E5A1DF" w14:textId="61A683DD" w:rsidR="00E24265" w:rsidRPr="00615D4B" w:rsidDel="00CB3FDD" w:rsidRDefault="00E24265" w:rsidP="005F76AD">
            <w:pPr>
              <w:rPr>
                <w:del w:id="18569" w:author="阿毛" w:date="2021-05-21T17:55:00Z"/>
                <w:rFonts w:ascii="標楷體" w:eastAsia="標楷體" w:hAnsi="標楷體"/>
              </w:rPr>
            </w:pPr>
            <w:del w:id="18570" w:author="阿毛" w:date="2021-05-21T17:55:00Z">
              <w:r w:rsidRPr="00615D4B" w:rsidDel="00CB3FDD">
                <w:rPr>
                  <w:rFonts w:ascii="標楷體" w:eastAsia="標楷體" w:hAnsi="標楷體"/>
                </w:rPr>
                <w:delText>R/W</w:delText>
              </w:r>
            </w:del>
          </w:p>
        </w:tc>
        <w:tc>
          <w:tcPr>
            <w:tcW w:w="1643" w:type="pct"/>
            <w:vMerge/>
          </w:tcPr>
          <w:p w14:paraId="5E7FA201" w14:textId="4C1DA201" w:rsidR="00E24265" w:rsidRPr="00615D4B" w:rsidDel="00CB3FDD" w:rsidRDefault="00E24265" w:rsidP="005F76AD">
            <w:pPr>
              <w:rPr>
                <w:del w:id="18571" w:author="阿毛" w:date="2021-05-21T17:55:00Z"/>
                <w:rFonts w:ascii="標楷體" w:eastAsia="標楷體" w:hAnsi="標楷體"/>
              </w:rPr>
            </w:pPr>
          </w:p>
        </w:tc>
      </w:tr>
      <w:tr w:rsidR="00E24265" w:rsidRPr="00615D4B" w:rsidDel="00CB3FDD" w14:paraId="11A2D61A" w14:textId="6F2AF5CC" w:rsidTr="005F76AD">
        <w:trPr>
          <w:trHeight w:val="291"/>
          <w:jc w:val="center"/>
          <w:del w:id="18572" w:author="阿毛" w:date="2021-05-21T17:55:00Z"/>
        </w:trPr>
        <w:tc>
          <w:tcPr>
            <w:tcW w:w="219" w:type="pct"/>
          </w:tcPr>
          <w:p w14:paraId="2B01E782" w14:textId="61E4C972" w:rsidR="00E24265" w:rsidRPr="005E579A" w:rsidDel="00CB3FDD" w:rsidRDefault="00E24265" w:rsidP="005F76AD">
            <w:pPr>
              <w:pStyle w:val="af9"/>
              <w:numPr>
                <w:ilvl w:val="0"/>
                <w:numId w:val="66"/>
              </w:numPr>
              <w:ind w:leftChars="0"/>
              <w:rPr>
                <w:del w:id="18573" w:author="阿毛" w:date="2021-05-21T17:55:00Z"/>
                <w:rFonts w:ascii="標楷體" w:eastAsia="標楷體" w:hAnsi="標楷體"/>
              </w:rPr>
            </w:pPr>
          </w:p>
        </w:tc>
        <w:tc>
          <w:tcPr>
            <w:tcW w:w="756" w:type="pct"/>
          </w:tcPr>
          <w:p w14:paraId="031B2EB0" w14:textId="236008D0" w:rsidR="00E24265" w:rsidRPr="00615D4B" w:rsidDel="00CB3FDD" w:rsidRDefault="00E24265" w:rsidP="005F76AD">
            <w:pPr>
              <w:rPr>
                <w:del w:id="18574" w:author="阿毛" w:date="2021-05-21T17:55:00Z"/>
                <w:rFonts w:ascii="標楷體" w:eastAsia="標楷體" w:hAnsi="標楷體"/>
              </w:rPr>
            </w:pPr>
            <w:del w:id="18575" w:author="阿毛" w:date="2021-05-21T17:55:00Z">
              <w:r w:rsidRPr="00D6003A" w:rsidDel="00CB3FDD">
                <w:rPr>
                  <w:rFonts w:ascii="標楷體" w:eastAsia="標楷體" w:hAnsi="標楷體" w:hint="eastAsia"/>
                </w:rPr>
                <w:delText>交易代碼</w:delText>
              </w:r>
            </w:del>
          </w:p>
        </w:tc>
        <w:tc>
          <w:tcPr>
            <w:tcW w:w="624" w:type="pct"/>
          </w:tcPr>
          <w:p w14:paraId="44DABBDA" w14:textId="363ED20E" w:rsidR="00E24265" w:rsidRPr="00615D4B" w:rsidDel="00CB3FDD" w:rsidRDefault="00E24265" w:rsidP="005F76AD">
            <w:pPr>
              <w:rPr>
                <w:del w:id="18576" w:author="阿毛" w:date="2021-05-21T17:55:00Z"/>
                <w:rFonts w:ascii="標楷體" w:eastAsia="標楷體" w:hAnsi="標楷體"/>
              </w:rPr>
            </w:pPr>
          </w:p>
        </w:tc>
        <w:tc>
          <w:tcPr>
            <w:tcW w:w="624" w:type="pct"/>
          </w:tcPr>
          <w:p w14:paraId="16657098" w14:textId="230D294C" w:rsidR="00E24265" w:rsidRPr="00615D4B" w:rsidDel="00CB3FDD" w:rsidRDefault="00E24265" w:rsidP="005F76AD">
            <w:pPr>
              <w:rPr>
                <w:del w:id="18577" w:author="阿毛" w:date="2021-05-21T17:55:00Z"/>
                <w:rFonts w:ascii="標楷體" w:eastAsia="標楷體" w:hAnsi="標楷體"/>
              </w:rPr>
            </w:pPr>
          </w:p>
        </w:tc>
        <w:tc>
          <w:tcPr>
            <w:tcW w:w="537" w:type="pct"/>
          </w:tcPr>
          <w:p w14:paraId="4C9D2BE5" w14:textId="5AF6FC9A" w:rsidR="00E24265" w:rsidRPr="00615D4B" w:rsidDel="00CB3FDD" w:rsidRDefault="00E24265" w:rsidP="005F76AD">
            <w:pPr>
              <w:rPr>
                <w:del w:id="18578" w:author="阿毛" w:date="2021-05-21T17:55:00Z"/>
                <w:rFonts w:ascii="標楷體" w:eastAsia="標楷體" w:hAnsi="標楷體"/>
              </w:rPr>
            </w:pPr>
            <w:del w:id="18579" w:author="阿毛" w:date="2021-05-21T17:55:00Z">
              <w:r w:rsidDel="00CB3FDD">
                <w:rPr>
                  <w:rFonts w:ascii="標楷體" w:eastAsia="標楷體" w:hAnsi="標楷體" w:hint="eastAsia"/>
                </w:rPr>
                <w:delText>下拉式選單</w:delText>
              </w:r>
            </w:del>
          </w:p>
        </w:tc>
        <w:tc>
          <w:tcPr>
            <w:tcW w:w="299" w:type="pct"/>
          </w:tcPr>
          <w:p w14:paraId="44A9BE44" w14:textId="50457F1B" w:rsidR="00E24265" w:rsidRPr="00615D4B" w:rsidDel="00CB3FDD" w:rsidRDefault="00E24265" w:rsidP="005F76AD">
            <w:pPr>
              <w:rPr>
                <w:del w:id="18580" w:author="阿毛" w:date="2021-05-21T17:55:00Z"/>
                <w:rFonts w:ascii="標楷體" w:eastAsia="標楷體" w:hAnsi="標楷體"/>
              </w:rPr>
            </w:pPr>
          </w:p>
        </w:tc>
        <w:tc>
          <w:tcPr>
            <w:tcW w:w="299" w:type="pct"/>
          </w:tcPr>
          <w:p w14:paraId="3EF51AE2" w14:textId="1529FC83" w:rsidR="00E24265" w:rsidRPr="00615D4B" w:rsidDel="00CB3FDD" w:rsidRDefault="00E24265" w:rsidP="005F76AD">
            <w:pPr>
              <w:rPr>
                <w:del w:id="18581" w:author="阿毛" w:date="2021-05-21T17:55:00Z"/>
                <w:rFonts w:ascii="標楷體" w:eastAsia="標楷體" w:hAnsi="標楷體"/>
              </w:rPr>
            </w:pPr>
          </w:p>
        </w:tc>
        <w:tc>
          <w:tcPr>
            <w:tcW w:w="1643" w:type="pct"/>
          </w:tcPr>
          <w:p w14:paraId="5C152452" w14:textId="694855FE" w:rsidR="00E24265" w:rsidDel="00CB3FDD" w:rsidRDefault="00E24265" w:rsidP="005F76AD">
            <w:pPr>
              <w:rPr>
                <w:del w:id="18582" w:author="阿毛" w:date="2021-05-21T17:55:00Z"/>
                <w:rFonts w:ascii="標楷體" w:eastAsia="標楷體" w:hAnsi="標楷體"/>
              </w:rPr>
            </w:pPr>
            <w:del w:id="18583" w:author="阿毛" w:date="2021-05-21T17:55:00Z">
              <w:r w:rsidRPr="00F65597" w:rsidDel="00CB3FDD">
                <w:rPr>
                  <w:rFonts w:ascii="標楷體" w:eastAsia="標楷體" w:hAnsi="標楷體" w:hint="eastAsia"/>
                </w:rPr>
                <w:delText>1:新增</w:delText>
              </w:r>
            </w:del>
          </w:p>
          <w:p w14:paraId="321F3DEC" w14:textId="4711276F" w:rsidR="00E24265" w:rsidDel="00CB3FDD" w:rsidRDefault="00E24265" w:rsidP="005F76AD">
            <w:pPr>
              <w:rPr>
                <w:del w:id="18584" w:author="阿毛" w:date="2021-05-21T17:55:00Z"/>
                <w:rFonts w:ascii="標楷體" w:eastAsia="標楷體" w:hAnsi="標楷體"/>
              </w:rPr>
            </w:pPr>
            <w:del w:id="18585" w:author="阿毛" w:date="2021-05-21T17:55:00Z">
              <w:r w:rsidRPr="00F65597" w:rsidDel="00CB3FDD">
                <w:rPr>
                  <w:rFonts w:ascii="標楷體" w:eastAsia="標楷體" w:hAnsi="標楷體" w:hint="eastAsia"/>
                </w:rPr>
                <w:delText>2:異動</w:delText>
              </w:r>
            </w:del>
          </w:p>
          <w:p w14:paraId="7397624B" w14:textId="1951B8CB" w:rsidR="00E24265" w:rsidRPr="00615D4B" w:rsidDel="00CB3FDD" w:rsidRDefault="00E24265" w:rsidP="005F76AD">
            <w:pPr>
              <w:rPr>
                <w:del w:id="18586" w:author="阿毛" w:date="2021-05-21T17:55:00Z"/>
                <w:rFonts w:ascii="標楷體" w:eastAsia="標楷體" w:hAnsi="標楷體"/>
              </w:rPr>
            </w:pPr>
            <w:del w:id="18587" w:author="阿毛" w:date="2021-05-21T17:55:00Z">
              <w:r w:rsidRPr="00F65597" w:rsidDel="00CB3FDD">
                <w:rPr>
                  <w:rFonts w:ascii="標楷體" w:eastAsia="標楷體" w:hAnsi="標楷體" w:hint="eastAsia"/>
                </w:rPr>
                <w:delText>4:刪除</w:delText>
              </w:r>
            </w:del>
          </w:p>
        </w:tc>
      </w:tr>
      <w:tr w:rsidR="00E24265" w:rsidRPr="00615D4B" w:rsidDel="00CB3FDD" w14:paraId="00A75513" w14:textId="73431467" w:rsidTr="005F76AD">
        <w:trPr>
          <w:trHeight w:val="291"/>
          <w:jc w:val="center"/>
          <w:del w:id="18588" w:author="阿毛" w:date="2021-05-21T17:55:00Z"/>
        </w:trPr>
        <w:tc>
          <w:tcPr>
            <w:tcW w:w="219" w:type="pct"/>
          </w:tcPr>
          <w:p w14:paraId="2EFC6ADA" w14:textId="5E2479D6" w:rsidR="00E24265" w:rsidRPr="005E579A" w:rsidDel="00CB3FDD" w:rsidRDefault="00E24265" w:rsidP="005F76AD">
            <w:pPr>
              <w:pStyle w:val="af9"/>
              <w:numPr>
                <w:ilvl w:val="0"/>
                <w:numId w:val="66"/>
              </w:numPr>
              <w:ind w:leftChars="0"/>
              <w:rPr>
                <w:del w:id="18589" w:author="阿毛" w:date="2021-05-21T17:55:00Z"/>
                <w:rFonts w:ascii="標楷體" w:eastAsia="標楷體" w:hAnsi="標楷體"/>
              </w:rPr>
            </w:pPr>
          </w:p>
        </w:tc>
        <w:tc>
          <w:tcPr>
            <w:tcW w:w="756" w:type="pct"/>
          </w:tcPr>
          <w:p w14:paraId="249C0B02" w14:textId="77D6811C" w:rsidR="00E24265" w:rsidRPr="00615D4B" w:rsidDel="00CB3FDD" w:rsidRDefault="00E24265" w:rsidP="005F76AD">
            <w:pPr>
              <w:rPr>
                <w:del w:id="18590" w:author="阿毛" w:date="2021-05-21T17:55:00Z"/>
                <w:rFonts w:ascii="標楷體" w:eastAsia="標楷體" w:hAnsi="標楷體"/>
              </w:rPr>
            </w:pPr>
            <w:del w:id="18591" w:author="阿毛" w:date="2021-05-21T17:55:00Z">
              <w:r w:rsidRPr="00D6003A" w:rsidDel="00CB3FDD">
                <w:rPr>
                  <w:rFonts w:ascii="標楷體" w:eastAsia="標楷體" w:hAnsi="標楷體" w:hint="eastAsia"/>
                </w:rPr>
                <w:delText>債務人IDN</w:delText>
              </w:r>
            </w:del>
          </w:p>
        </w:tc>
        <w:tc>
          <w:tcPr>
            <w:tcW w:w="624" w:type="pct"/>
          </w:tcPr>
          <w:p w14:paraId="115F0F17" w14:textId="7B2409C0" w:rsidR="00E24265" w:rsidRPr="00615D4B" w:rsidDel="00CB3FDD" w:rsidRDefault="00E24265" w:rsidP="005F76AD">
            <w:pPr>
              <w:rPr>
                <w:del w:id="18592" w:author="阿毛" w:date="2021-05-21T17:55:00Z"/>
                <w:rFonts w:ascii="標楷體" w:eastAsia="標楷體" w:hAnsi="標楷體"/>
              </w:rPr>
            </w:pPr>
          </w:p>
        </w:tc>
        <w:tc>
          <w:tcPr>
            <w:tcW w:w="624" w:type="pct"/>
          </w:tcPr>
          <w:p w14:paraId="06D2A426" w14:textId="3097113F" w:rsidR="00E24265" w:rsidRPr="00615D4B" w:rsidDel="00CB3FDD" w:rsidRDefault="00E24265" w:rsidP="005F76AD">
            <w:pPr>
              <w:rPr>
                <w:del w:id="18593" w:author="阿毛" w:date="2021-05-21T17:55:00Z"/>
                <w:rFonts w:ascii="標楷體" w:eastAsia="標楷體" w:hAnsi="標楷體"/>
              </w:rPr>
            </w:pPr>
          </w:p>
        </w:tc>
        <w:tc>
          <w:tcPr>
            <w:tcW w:w="537" w:type="pct"/>
          </w:tcPr>
          <w:p w14:paraId="59F00185" w14:textId="2E7D7987" w:rsidR="00E24265" w:rsidRPr="00615D4B" w:rsidDel="00CB3FDD" w:rsidRDefault="00E24265" w:rsidP="005F76AD">
            <w:pPr>
              <w:rPr>
                <w:del w:id="18594" w:author="阿毛" w:date="2021-05-21T17:55:00Z"/>
                <w:rFonts w:ascii="標楷體" w:eastAsia="標楷體" w:hAnsi="標楷體"/>
              </w:rPr>
            </w:pPr>
          </w:p>
        </w:tc>
        <w:tc>
          <w:tcPr>
            <w:tcW w:w="299" w:type="pct"/>
          </w:tcPr>
          <w:p w14:paraId="6777429A" w14:textId="1EABE924" w:rsidR="00E24265" w:rsidRPr="00615D4B" w:rsidDel="00CB3FDD" w:rsidRDefault="00E24265" w:rsidP="005F76AD">
            <w:pPr>
              <w:rPr>
                <w:del w:id="18595" w:author="阿毛" w:date="2021-05-21T17:55:00Z"/>
                <w:rFonts w:ascii="標楷體" w:eastAsia="標楷體" w:hAnsi="標楷體"/>
              </w:rPr>
            </w:pPr>
          </w:p>
        </w:tc>
        <w:tc>
          <w:tcPr>
            <w:tcW w:w="299" w:type="pct"/>
          </w:tcPr>
          <w:p w14:paraId="6542EE60" w14:textId="441BCD4A" w:rsidR="00E24265" w:rsidRPr="00615D4B" w:rsidDel="00CB3FDD" w:rsidRDefault="00E24265" w:rsidP="005F76AD">
            <w:pPr>
              <w:rPr>
                <w:del w:id="18596" w:author="阿毛" w:date="2021-05-21T17:55:00Z"/>
                <w:rFonts w:ascii="標楷體" w:eastAsia="標楷體" w:hAnsi="標楷體"/>
              </w:rPr>
            </w:pPr>
          </w:p>
        </w:tc>
        <w:tc>
          <w:tcPr>
            <w:tcW w:w="1643" w:type="pct"/>
          </w:tcPr>
          <w:p w14:paraId="53BFD04F" w14:textId="799F6719" w:rsidR="00E24265" w:rsidRPr="00615D4B" w:rsidDel="00CB3FDD" w:rsidRDefault="00E24265" w:rsidP="005F76AD">
            <w:pPr>
              <w:rPr>
                <w:del w:id="18597" w:author="阿毛" w:date="2021-05-21T17:55:00Z"/>
                <w:rFonts w:ascii="標楷體" w:eastAsia="標楷體" w:hAnsi="標楷體"/>
              </w:rPr>
            </w:pPr>
          </w:p>
        </w:tc>
      </w:tr>
      <w:tr w:rsidR="00E24265" w:rsidRPr="00615D4B" w:rsidDel="00CB3FDD" w14:paraId="2214B1EE" w14:textId="75827EA2" w:rsidTr="005F76AD">
        <w:trPr>
          <w:trHeight w:val="291"/>
          <w:jc w:val="center"/>
          <w:del w:id="18598" w:author="阿毛" w:date="2021-05-21T17:55:00Z"/>
        </w:trPr>
        <w:tc>
          <w:tcPr>
            <w:tcW w:w="219" w:type="pct"/>
          </w:tcPr>
          <w:p w14:paraId="2E775C5F" w14:textId="6F72AA07" w:rsidR="00E24265" w:rsidRPr="005E579A" w:rsidDel="00CB3FDD" w:rsidRDefault="00E24265" w:rsidP="005F76AD">
            <w:pPr>
              <w:pStyle w:val="af9"/>
              <w:numPr>
                <w:ilvl w:val="0"/>
                <w:numId w:val="66"/>
              </w:numPr>
              <w:ind w:leftChars="0"/>
              <w:rPr>
                <w:del w:id="18599" w:author="阿毛" w:date="2021-05-21T17:55:00Z"/>
                <w:rFonts w:ascii="標楷體" w:eastAsia="標楷體" w:hAnsi="標楷體"/>
              </w:rPr>
            </w:pPr>
          </w:p>
        </w:tc>
        <w:tc>
          <w:tcPr>
            <w:tcW w:w="756" w:type="pct"/>
          </w:tcPr>
          <w:p w14:paraId="341F7145" w14:textId="00EEE5A9" w:rsidR="00E24265" w:rsidRPr="00615D4B" w:rsidDel="00CB3FDD" w:rsidRDefault="00E24265" w:rsidP="005F76AD">
            <w:pPr>
              <w:rPr>
                <w:del w:id="18600" w:author="阿毛" w:date="2021-05-21T17:55:00Z"/>
                <w:rFonts w:ascii="標楷體" w:eastAsia="標楷體" w:hAnsi="標楷體"/>
              </w:rPr>
            </w:pPr>
            <w:del w:id="18601" w:author="阿毛" w:date="2021-05-21T17:55:00Z">
              <w:r w:rsidRPr="00D6003A" w:rsidDel="00CB3FDD">
                <w:rPr>
                  <w:rFonts w:ascii="標楷體" w:eastAsia="標楷體" w:hAnsi="標楷體" w:hint="eastAsia"/>
                </w:rPr>
                <w:delText>報送單位代號</w:delText>
              </w:r>
            </w:del>
          </w:p>
        </w:tc>
        <w:tc>
          <w:tcPr>
            <w:tcW w:w="624" w:type="pct"/>
          </w:tcPr>
          <w:p w14:paraId="3549315B" w14:textId="67ED2583" w:rsidR="00E24265" w:rsidRPr="00615D4B" w:rsidDel="00CB3FDD" w:rsidRDefault="00E24265" w:rsidP="005F76AD">
            <w:pPr>
              <w:rPr>
                <w:del w:id="18602" w:author="阿毛" w:date="2021-05-21T17:55:00Z"/>
                <w:rFonts w:ascii="標楷體" w:eastAsia="標楷體" w:hAnsi="標楷體"/>
              </w:rPr>
            </w:pPr>
          </w:p>
        </w:tc>
        <w:tc>
          <w:tcPr>
            <w:tcW w:w="624" w:type="pct"/>
          </w:tcPr>
          <w:p w14:paraId="53F7449D" w14:textId="0FC4F75F" w:rsidR="00E24265" w:rsidRPr="00615D4B" w:rsidDel="00CB3FDD" w:rsidRDefault="00E24265" w:rsidP="005F76AD">
            <w:pPr>
              <w:rPr>
                <w:del w:id="18603" w:author="阿毛" w:date="2021-05-21T17:55:00Z"/>
                <w:rFonts w:ascii="標楷體" w:eastAsia="標楷體" w:hAnsi="標楷體"/>
              </w:rPr>
            </w:pPr>
          </w:p>
        </w:tc>
        <w:tc>
          <w:tcPr>
            <w:tcW w:w="537" w:type="pct"/>
          </w:tcPr>
          <w:p w14:paraId="50102758" w14:textId="1252C238" w:rsidR="00E24265" w:rsidRPr="00615D4B" w:rsidDel="00CB3FDD" w:rsidRDefault="00E24265" w:rsidP="005F76AD">
            <w:pPr>
              <w:rPr>
                <w:del w:id="18604" w:author="阿毛" w:date="2021-05-21T17:55:00Z"/>
                <w:rFonts w:ascii="標楷體" w:eastAsia="標楷體" w:hAnsi="標楷體"/>
              </w:rPr>
            </w:pPr>
          </w:p>
        </w:tc>
        <w:tc>
          <w:tcPr>
            <w:tcW w:w="299" w:type="pct"/>
          </w:tcPr>
          <w:p w14:paraId="16C23722" w14:textId="0BF1957F" w:rsidR="00E24265" w:rsidRPr="00615D4B" w:rsidDel="00CB3FDD" w:rsidRDefault="00E24265" w:rsidP="005F76AD">
            <w:pPr>
              <w:rPr>
                <w:del w:id="18605" w:author="阿毛" w:date="2021-05-21T17:55:00Z"/>
                <w:rFonts w:ascii="標楷體" w:eastAsia="標楷體" w:hAnsi="標楷體"/>
              </w:rPr>
            </w:pPr>
          </w:p>
        </w:tc>
        <w:tc>
          <w:tcPr>
            <w:tcW w:w="299" w:type="pct"/>
          </w:tcPr>
          <w:p w14:paraId="33C9D6DD" w14:textId="4E00D0A0" w:rsidR="00E24265" w:rsidRPr="00615D4B" w:rsidDel="00CB3FDD" w:rsidRDefault="00E24265" w:rsidP="005F76AD">
            <w:pPr>
              <w:rPr>
                <w:del w:id="18606" w:author="阿毛" w:date="2021-05-21T17:55:00Z"/>
                <w:rFonts w:ascii="標楷體" w:eastAsia="標楷體" w:hAnsi="標楷體"/>
              </w:rPr>
            </w:pPr>
          </w:p>
        </w:tc>
        <w:tc>
          <w:tcPr>
            <w:tcW w:w="1643" w:type="pct"/>
          </w:tcPr>
          <w:p w14:paraId="6144A903" w14:textId="10505967" w:rsidR="00E24265" w:rsidRPr="00615D4B" w:rsidDel="00CB3FDD" w:rsidRDefault="00E24265" w:rsidP="005F76AD">
            <w:pPr>
              <w:rPr>
                <w:del w:id="18607" w:author="阿毛" w:date="2021-05-21T17:55:00Z"/>
                <w:rFonts w:ascii="標楷體" w:eastAsia="標楷體" w:hAnsi="標楷體"/>
              </w:rPr>
            </w:pPr>
          </w:p>
        </w:tc>
      </w:tr>
      <w:tr w:rsidR="00E24265" w:rsidRPr="00615D4B" w:rsidDel="00CB3FDD" w14:paraId="14C6310A" w14:textId="11FA2151" w:rsidTr="005F76AD">
        <w:trPr>
          <w:trHeight w:val="291"/>
          <w:jc w:val="center"/>
          <w:del w:id="18608" w:author="阿毛" w:date="2021-05-21T17:55:00Z"/>
        </w:trPr>
        <w:tc>
          <w:tcPr>
            <w:tcW w:w="219" w:type="pct"/>
          </w:tcPr>
          <w:p w14:paraId="0EFAC923" w14:textId="2A41123A" w:rsidR="00E24265" w:rsidRPr="005E579A" w:rsidDel="00CB3FDD" w:rsidRDefault="00E24265" w:rsidP="005F76AD">
            <w:pPr>
              <w:pStyle w:val="af9"/>
              <w:numPr>
                <w:ilvl w:val="0"/>
                <w:numId w:val="66"/>
              </w:numPr>
              <w:ind w:leftChars="0"/>
              <w:rPr>
                <w:del w:id="18609" w:author="阿毛" w:date="2021-05-21T17:55:00Z"/>
                <w:rFonts w:ascii="標楷體" w:eastAsia="標楷體" w:hAnsi="標楷體"/>
              </w:rPr>
            </w:pPr>
          </w:p>
        </w:tc>
        <w:tc>
          <w:tcPr>
            <w:tcW w:w="756" w:type="pct"/>
          </w:tcPr>
          <w:p w14:paraId="4602F6BE" w14:textId="45F7AD52" w:rsidR="00E24265" w:rsidRPr="00615D4B" w:rsidDel="00CB3FDD" w:rsidRDefault="00E24265" w:rsidP="005F76AD">
            <w:pPr>
              <w:rPr>
                <w:del w:id="18610" w:author="阿毛" w:date="2021-05-21T17:55:00Z"/>
                <w:rFonts w:ascii="標楷體" w:eastAsia="標楷體" w:hAnsi="標楷體"/>
              </w:rPr>
            </w:pPr>
            <w:del w:id="18611" w:author="阿毛" w:date="2021-05-21T17:55:00Z">
              <w:r w:rsidRPr="00D6003A" w:rsidDel="00CB3FDD">
                <w:rPr>
                  <w:rFonts w:ascii="標楷體" w:eastAsia="標楷體" w:hAnsi="標楷體" w:hint="eastAsia"/>
                </w:rPr>
                <w:delText>調解申請日</w:delText>
              </w:r>
            </w:del>
          </w:p>
        </w:tc>
        <w:tc>
          <w:tcPr>
            <w:tcW w:w="624" w:type="pct"/>
          </w:tcPr>
          <w:p w14:paraId="7AC0A53F" w14:textId="49C10ADD" w:rsidR="00E24265" w:rsidRPr="00615D4B" w:rsidDel="00CB3FDD" w:rsidRDefault="00E24265" w:rsidP="005F76AD">
            <w:pPr>
              <w:rPr>
                <w:del w:id="18612" w:author="阿毛" w:date="2021-05-21T17:55:00Z"/>
                <w:rFonts w:ascii="標楷體" w:eastAsia="標楷體" w:hAnsi="標楷體"/>
              </w:rPr>
            </w:pPr>
          </w:p>
        </w:tc>
        <w:tc>
          <w:tcPr>
            <w:tcW w:w="624" w:type="pct"/>
          </w:tcPr>
          <w:p w14:paraId="4B905401" w14:textId="0DCAA597" w:rsidR="00E24265" w:rsidRPr="00615D4B" w:rsidDel="00CB3FDD" w:rsidRDefault="00E24265" w:rsidP="005F76AD">
            <w:pPr>
              <w:rPr>
                <w:del w:id="18613" w:author="阿毛" w:date="2021-05-21T17:55:00Z"/>
                <w:rFonts w:ascii="標楷體" w:eastAsia="標楷體" w:hAnsi="標楷體"/>
              </w:rPr>
            </w:pPr>
          </w:p>
        </w:tc>
        <w:tc>
          <w:tcPr>
            <w:tcW w:w="537" w:type="pct"/>
          </w:tcPr>
          <w:p w14:paraId="7AF3766A" w14:textId="323F5B83" w:rsidR="00E24265" w:rsidRPr="00615D4B" w:rsidDel="00CB3FDD" w:rsidRDefault="00E24265" w:rsidP="005F76AD">
            <w:pPr>
              <w:rPr>
                <w:del w:id="18614" w:author="阿毛" w:date="2021-05-21T17:55:00Z"/>
                <w:rFonts w:ascii="標楷體" w:eastAsia="標楷體" w:hAnsi="標楷體"/>
              </w:rPr>
            </w:pPr>
          </w:p>
        </w:tc>
        <w:tc>
          <w:tcPr>
            <w:tcW w:w="299" w:type="pct"/>
          </w:tcPr>
          <w:p w14:paraId="6912A85B" w14:textId="43A67945" w:rsidR="00E24265" w:rsidRPr="00615D4B" w:rsidDel="00CB3FDD" w:rsidRDefault="00E24265" w:rsidP="005F76AD">
            <w:pPr>
              <w:rPr>
                <w:del w:id="18615" w:author="阿毛" w:date="2021-05-21T17:55:00Z"/>
                <w:rFonts w:ascii="標楷體" w:eastAsia="標楷體" w:hAnsi="標楷體"/>
              </w:rPr>
            </w:pPr>
          </w:p>
        </w:tc>
        <w:tc>
          <w:tcPr>
            <w:tcW w:w="299" w:type="pct"/>
          </w:tcPr>
          <w:p w14:paraId="0BD1A1F9" w14:textId="64872D3F" w:rsidR="00E24265" w:rsidRPr="00615D4B" w:rsidDel="00CB3FDD" w:rsidRDefault="00E24265" w:rsidP="005F76AD">
            <w:pPr>
              <w:rPr>
                <w:del w:id="18616" w:author="阿毛" w:date="2021-05-21T17:55:00Z"/>
                <w:rFonts w:ascii="標楷體" w:eastAsia="標楷體" w:hAnsi="標楷體"/>
              </w:rPr>
            </w:pPr>
          </w:p>
        </w:tc>
        <w:tc>
          <w:tcPr>
            <w:tcW w:w="1643" w:type="pct"/>
          </w:tcPr>
          <w:p w14:paraId="043F8B0D" w14:textId="30DFBA48" w:rsidR="00E24265" w:rsidRPr="00615D4B" w:rsidDel="00CB3FDD" w:rsidRDefault="00E24265" w:rsidP="005F76AD">
            <w:pPr>
              <w:rPr>
                <w:del w:id="18617" w:author="阿毛" w:date="2021-05-21T17:55:00Z"/>
                <w:rFonts w:ascii="標楷體" w:eastAsia="標楷體" w:hAnsi="標楷體"/>
              </w:rPr>
            </w:pPr>
          </w:p>
        </w:tc>
      </w:tr>
      <w:tr w:rsidR="00E24265" w:rsidRPr="00615D4B" w:rsidDel="00CB3FDD" w14:paraId="750DF9B1" w14:textId="5FD51657" w:rsidTr="005F76AD">
        <w:trPr>
          <w:trHeight w:val="291"/>
          <w:jc w:val="center"/>
          <w:del w:id="18618" w:author="阿毛" w:date="2021-05-21T17:55:00Z"/>
        </w:trPr>
        <w:tc>
          <w:tcPr>
            <w:tcW w:w="219" w:type="pct"/>
          </w:tcPr>
          <w:p w14:paraId="125412C5" w14:textId="43DCED01" w:rsidR="00E24265" w:rsidRPr="005E579A" w:rsidDel="00CB3FDD" w:rsidRDefault="00E24265" w:rsidP="005F76AD">
            <w:pPr>
              <w:pStyle w:val="af9"/>
              <w:numPr>
                <w:ilvl w:val="0"/>
                <w:numId w:val="66"/>
              </w:numPr>
              <w:ind w:leftChars="0"/>
              <w:rPr>
                <w:del w:id="18619" w:author="阿毛" w:date="2021-05-21T17:55:00Z"/>
                <w:rFonts w:ascii="標楷體" w:eastAsia="標楷體" w:hAnsi="標楷體"/>
              </w:rPr>
            </w:pPr>
          </w:p>
        </w:tc>
        <w:tc>
          <w:tcPr>
            <w:tcW w:w="756" w:type="pct"/>
          </w:tcPr>
          <w:p w14:paraId="3E60C3A4" w14:textId="1126099F" w:rsidR="00E24265" w:rsidRPr="00615D4B" w:rsidDel="00CB3FDD" w:rsidRDefault="00E24265" w:rsidP="005F76AD">
            <w:pPr>
              <w:rPr>
                <w:del w:id="18620" w:author="阿毛" w:date="2021-05-21T17:55:00Z"/>
                <w:rFonts w:ascii="標楷體" w:eastAsia="標楷體" w:hAnsi="標楷體"/>
              </w:rPr>
            </w:pPr>
            <w:del w:id="18621" w:author="阿毛" w:date="2021-05-21T17:55:00Z">
              <w:r w:rsidRPr="00D6003A" w:rsidDel="00CB3FDD">
                <w:rPr>
                  <w:rFonts w:ascii="標楷體" w:eastAsia="標楷體" w:hAnsi="標楷體" w:hint="eastAsia"/>
                </w:rPr>
                <w:delText>受理調解機構代號</w:delText>
              </w:r>
            </w:del>
          </w:p>
        </w:tc>
        <w:tc>
          <w:tcPr>
            <w:tcW w:w="624" w:type="pct"/>
          </w:tcPr>
          <w:p w14:paraId="213E4DA3" w14:textId="7B4BCB09" w:rsidR="00E24265" w:rsidRPr="00615D4B" w:rsidDel="00CB3FDD" w:rsidRDefault="00E24265" w:rsidP="005F76AD">
            <w:pPr>
              <w:rPr>
                <w:del w:id="18622" w:author="阿毛" w:date="2021-05-21T17:55:00Z"/>
                <w:rFonts w:ascii="標楷體" w:eastAsia="標楷體" w:hAnsi="標楷體"/>
              </w:rPr>
            </w:pPr>
          </w:p>
        </w:tc>
        <w:tc>
          <w:tcPr>
            <w:tcW w:w="624" w:type="pct"/>
          </w:tcPr>
          <w:p w14:paraId="6E351EA2" w14:textId="25B913E7" w:rsidR="00E24265" w:rsidRPr="00615D4B" w:rsidDel="00CB3FDD" w:rsidRDefault="00E24265" w:rsidP="005F76AD">
            <w:pPr>
              <w:rPr>
                <w:del w:id="18623" w:author="阿毛" w:date="2021-05-21T17:55:00Z"/>
                <w:rFonts w:ascii="標楷體" w:eastAsia="標楷體" w:hAnsi="標楷體"/>
              </w:rPr>
            </w:pPr>
          </w:p>
        </w:tc>
        <w:tc>
          <w:tcPr>
            <w:tcW w:w="537" w:type="pct"/>
          </w:tcPr>
          <w:p w14:paraId="06E52471" w14:textId="483D53AB" w:rsidR="00E24265" w:rsidRPr="00615D4B" w:rsidDel="00CB3FDD" w:rsidRDefault="00E24265" w:rsidP="005F76AD">
            <w:pPr>
              <w:rPr>
                <w:del w:id="18624" w:author="阿毛" w:date="2021-05-21T17:55:00Z"/>
                <w:rFonts w:ascii="標楷體" w:eastAsia="標楷體" w:hAnsi="標楷體"/>
              </w:rPr>
            </w:pPr>
          </w:p>
        </w:tc>
        <w:tc>
          <w:tcPr>
            <w:tcW w:w="299" w:type="pct"/>
          </w:tcPr>
          <w:p w14:paraId="1FB3B2A2" w14:textId="73BF9D49" w:rsidR="00E24265" w:rsidRPr="00615D4B" w:rsidDel="00CB3FDD" w:rsidRDefault="00E24265" w:rsidP="005F76AD">
            <w:pPr>
              <w:rPr>
                <w:del w:id="18625" w:author="阿毛" w:date="2021-05-21T17:55:00Z"/>
                <w:rFonts w:ascii="標楷體" w:eastAsia="標楷體" w:hAnsi="標楷體"/>
              </w:rPr>
            </w:pPr>
          </w:p>
        </w:tc>
        <w:tc>
          <w:tcPr>
            <w:tcW w:w="299" w:type="pct"/>
          </w:tcPr>
          <w:p w14:paraId="4BD8B170" w14:textId="1901F561" w:rsidR="00E24265" w:rsidRPr="00615D4B" w:rsidDel="00CB3FDD" w:rsidRDefault="00E24265" w:rsidP="005F76AD">
            <w:pPr>
              <w:rPr>
                <w:del w:id="18626" w:author="阿毛" w:date="2021-05-21T17:55:00Z"/>
                <w:rFonts w:ascii="標楷體" w:eastAsia="標楷體" w:hAnsi="標楷體"/>
              </w:rPr>
            </w:pPr>
          </w:p>
        </w:tc>
        <w:tc>
          <w:tcPr>
            <w:tcW w:w="1643" w:type="pct"/>
          </w:tcPr>
          <w:p w14:paraId="531C058E" w14:textId="7B2F4774" w:rsidR="00E24265" w:rsidRPr="00615D4B" w:rsidDel="00CB3FDD" w:rsidRDefault="00E24265" w:rsidP="005F76AD">
            <w:pPr>
              <w:rPr>
                <w:del w:id="18627" w:author="阿毛" w:date="2021-05-21T17:55:00Z"/>
                <w:rFonts w:ascii="標楷體" w:eastAsia="標楷體" w:hAnsi="標楷體"/>
              </w:rPr>
            </w:pPr>
          </w:p>
        </w:tc>
      </w:tr>
      <w:tr w:rsidR="00E24265" w:rsidRPr="00615D4B" w:rsidDel="00CB3FDD" w14:paraId="00A592F1" w14:textId="5D624F73" w:rsidTr="005F76AD">
        <w:trPr>
          <w:trHeight w:val="291"/>
          <w:jc w:val="center"/>
          <w:del w:id="18628" w:author="阿毛" w:date="2021-05-21T17:55:00Z"/>
        </w:trPr>
        <w:tc>
          <w:tcPr>
            <w:tcW w:w="219" w:type="pct"/>
          </w:tcPr>
          <w:p w14:paraId="3430E4BA" w14:textId="0CC6E259" w:rsidR="00E24265" w:rsidRPr="005E579A" w:rsidDel="00CB3FDD" w:rsidRDefault="00E24265" w:rsidP="005F76AD">
            <w:pPr>
              <w:pStyle w:val="af9"/>
              <w:numPr>
                <w:ilvl w:val="0"/>
                <w:numId w:val="66"/>
              </w:numPr>
              <w:ind w:leftChars="0"/>
              <w:rPr>
                <w:del w:id="18629" w:author="阿毛" w:date="2021-05-21T17:55:00Z"/>
                <w:rFonts w:ascii="標楷體" w:eastAsia="標楷體" w:hAnsi="標楷體"/>
              </w:rPr>
            </w:pPr>
          </w:p>
        </w:tc>
        <w:tc>
          <w:tcPr>
            <w:tcW w:w="756" w:type="pct"/>
          </w:tcPr>
          <w:p w14:paraId="52C37CED" w14:textId="4BC7B012" w:rsidR="00E24265" w:rsidRPr="00615D4B" w:rsidDel="00CB3FDD" w:rsidRDefault="00E24265" w:rsidP="005F76AD">
            <w:pPr>
              <w:rPr>
                <w:del w:id="18630" w:author="阿毛" w:date="2021-05-21T17:55:00Z"/>
                <w:rFonts w:ascii="標楷體" w:eastAsia="標楷體" w:hAnsi="標楷體"/>
              </w:rPr>
            </w:pPr>
            <w:del w:id="18631" w:author="阿毛" w:date="2021-05-21T17:55:00Z">
              <w:r w:rsidRPr="00D6003A" w:rsidDel="00CB3FDD">
                <w:rPr>
                  <w:rFonts w:ascii="標楷體" w:eastAsia="標楷體" w:hAnsi="標楷體" w:hint="eastAsia"/>
                </w:rPr>
                <w:delText>最大債權金融機構代號</w:delText>
              </w:r>
            </w:del>
          </w:p>
        </w:tc>
        <w:tc>
          <w:tcPr>
            <w:tcW w:w="624" w:type="pct"/>
          </w:tcPr>
          <w:p w14:paraId="309C6345" w14:textId="46BA7543" w:rsidR="00E24265" w:rsidRPr="00615D4B" w:rsidDel="00CB3FDD" w:rsidRDefault="00E24265" w:rsidP="005F76AD">
            <w:pPr>
              <w:rPr>
                <w:del w:id="18632" w:author="阿毛" w:date="2021-05-21T17:55:00Z"/>
                <w:rFonts w:ascii="標楷體" w:eastAsia="標楷體" w:hAnsi="標楷體"/>
              </w:rPr>
            </w:pPr>
          </w:p>
        </w:tc>
        <w:tc>
          <w:tcPr>
            <w:tcW w:w="624" w:type="pct"/>
          </w:tcPr>
          <w:p w14:paraId="7A99195E" w14:textId="7A315331" w:rsidR="00E24265" w:rsidRPr="00615D4B" w:rsidDel="00CB3FDD" w:rsidRDefault="00E24265" w:rsidP="005F76AD">
            <w:pPr>
              <w:rPr>
                <w:del w:id="18633" w:author="阿毛" w:date="2021-05-21T17:55:00Z"/>
                <w:rFonts w:ascii="標楷體" w:eastAsia="標楷體" w:hAnsi="標楷體"/>
              </w:rPr>
            </w:pPr>
          </w:p>
        </w:tc>
        <w:tc>
          <w:tcPr>
            <w:tcW w:w="537" w:type="pct"/>
          </w:tcPr>
          <w:p w14:paraId="5E6F1A0A" w14:textId="5151866C" w:rsidR="00E24265" w:rsidRPr="00615D4B" w:rsidDel="00CB3FDD" w:rsidRDefault="00E24265" w:rsidP="005F76AD">
            <w:pPr>
              <w:rPr>
                <w:del w:id="18634" w:author="阿毛" w:date="2021-05-21T17:55:00Z"/>
                <w:rFonts w:ascii="標楷體" w:eastAsia="標楷體" w:hAnsi="標楷體"/>
              </w:rPr>
            </w:pPr>
          </w:p>
        </w:tc>
        <w:tc>
          <w:tcPr>
            <w:tcW w:w="299" w:type="pct"/>
          </w:tcPr>
          <w:p w14:paraId="6746EB3D" w14:textId="3F9EAE62" w:rsidR="00E24265" w:rsidRPr="00615D4B" w:rsidDel="00CB3FDD" w:rsidRDefault="00E24265" w:rsidP="005F76AD">
            <w:pPr>
              <w:rPr>
                <w:del w:id="18635" w:author="阿毛" w:date="2021-05-21T17:55:00Z"/>
                <w:rFonts w:ascii="標楷體" w:eastAsia="標楷體" w:hAnsi="標楷體"/>
              </w:rPr>
            </w:pPr>
          </w:p>
        </w:tc>
        <w:tc>
          <w:tcPr>
            <w:tcW w:w="299" w:type="pct"/>
          </w:tcPr>
          <w:p w14:paraId="26BB7BCC" w14:textId="4594B493" w:rsidR="00E24265" w:rsidRPr="00615D4B" w:rsidDel="00CB3FDD" w:rsidRDefault="00E24265" w:rsidP="005F76AD">
            <w:pPr>
              <w:rPr>
                <w:del w:id="18636" w:author="阿毛" w:date="2021-05-21T17:55:00Z"/>
                <w:rFonts w:ascii="標楷體" w:eastAsia="標楷體" w:hAnsi="標楷體"/>
              </w:rPr>
            </w:pPr>
          </w:p>
        </w:tc>
        <w:tc>
          <w:tcPr>
            <w:tcW w:w="1643" w:type="pct"/>
          </w:tcPr>
          <w:p w14:paraId="01890586" w14:textId="74E05679" w:rsidR="00E24265" w:rsidRPr="00615D4B" w:rsidDel="00CB3FDD" w:rsidRDefault="00E24265" w:rsidP="005F76AD">
            <w:pPr>
              <w:rPr>
                <w:del w:id="18637" w:author="阿毛" w:date="2021-05-21T17:55:00Z"/>
                <w:rFonts w:ascii="標楷體" w:eastAsia="標楷體" w:hAnsi="標楷體"/>
              </w:rPr>
            </w:pPr>
          </w:p>
        </w:tc>
      </w:tr>
      <w:tr w:rsidR="00E24265" w:rsidRPr="00615D4B" w:rsidDel="00CB3FDD" w14:paraId="02C37784" w14:textId="20706F2A" w:rsidTr="005F76AD">
        <w:trPr>
          <w:trHeight w:val="291"/>
          <w:jc w:val="center"/>
          <w:del w:id="18638" w:author="阿毛" w:date="2021-05-21T17:55:00Z"/>
        </w:trPr>
        <w:tc>
          <w:tcPr>
            <w:tcW w:w="219" w:type="pct"/>
          </w:tcPr>
          <w:p w14:paraId="6B02CFF0" w14:textId="1F8ED369" w:rsidR="00E24265" w:rsidRPr="005E579A" w:rsidDel="00CB3FDD" w:rsidRDefault="00E24265" w:rsidP="005F76AD">
            <w:pPr>
              <w:pStyle w:val="af9"/>
              <w:numPr>
                <w:ilvl w:val="0"/>
                <w:numId w:val="66"/>
              </w:numPr>
              <w:ind w:leftChars="0"/>
              <w:rPr>
                <w:del w:id="18639" w:author="阿毛" w:date="2021-05-21T17:55:00Z"/>
                <w:rFonts w:ascii="標楷體" w:eastAsia="標楷體" w:hAnsi="標楷體"/>
              </w:rPr>
            </w:pPr>
          </w:p>
        </w:tc>
        <w:tc>
          <w:tcPr>
            <w:tcW w:w="756" w:type="pct"/>
          </w:tcPr>
          <w:p w14:paraId="65F00BDA" w14:textId="528A472F" w:rsidR="00E24265" w:rsidRPr="00615D4B" w:rsidDel="00CB3FDD" w:rsidRDefault="00E24265" w:rsidP="005F76AD">
            <w:pPr>
              <w:rPr>
                <w:del w:id="18640" w:author="阿毛" w:date="2021-05-21T17:55:00Z"/>
                <w:rFonts w:ascii="標楷體" w:eastAsia="標楷體" w:hAnsi="標楷體"/>
              </w:rPr>
            </w:pPr>
            <w:del w:id="18641" w:author="阿毛" w:date="2021-05-21T17:55:00Z">
              <w:r w:rsidRPr="00D6003A" w:rsidDel="00CB3FDD">
                <w:rPr>
                  <w:rFonts w:ascii="標楷體" w:eastAsia="標楷體" w:hAnsi="標楷體" w:hint="eastAsia"/>
                </w:rPr>
                <w:delText>單獨全數受清償原因</w:delText>
              </w:r>
            </w:del>
          </w:p>
        </w:tc>
        <w:tc>
          <w:tcPr>
            <w:tcW w:w="624" w:type="pct"/>
          </w:tcPr>
          <w:p w14:paraId="45039DCF" w14:textId="1DD9B3E3" w:rsidR="00E24265" w:rsidRPr="00615D4B" w:rsidDel="00CB3FDD" w:rsidRDefault="00E24265" w:rsidP="005F76AD">
            <w:pPr>
              <w:rPr>
                <w:del w:id="18642" w:author="阿毛" w:date="2021-05-21T17:55:00Z"/>
                <w:rFonts w:ascii="標楷體" w:eastAsia="標楷體" w:hAnsi="標楷體"/>
              </w:rPr>
            </w:pPr>
          </w:p>
        </w:tc>
        <w:tc>
          <w:tcPr>
            <w:tcW w:w="624" w:type="pct"/>
          </w:tcPr>
          <w:p w14:paraId="36C9F274" w14:textId="43D6CED3" w:rsidR="00E24265" w:rsidRPr="00615D4B" w:rsidDel="00CB3FDD" w:rsidRDefault="00E24265" w:rsidP="005F76AD">
            <w:pPr>
              <w:rPr>
                <w:del w:id="18643" w:author="阿毛" w:date="2021-05-21T17:55:00Z"/>
                <w:rFonts w:ascii="標楷體" w:eastAsia="標楷體" w:hAnsi="標楷體"/>
              </w:rPr>
            </w:pPr>
          </w:p>
        </w:tc>
        <w:tc>
          <w:tcPr>
            <w:tcW w:w="537" w:type="pct"/>
          </w:tcPr>
          <w:p w14:paraId="7C672753" w14:textId="218715EB" w:rsidR="00E24265" w:rsidRPr="00615D4B" w:rsidDel="00CB3FDD" w:rsidRDefault="00E24265" w:rsidP="005F76AD">
            <w:pPr>
              <w:rPr>
                <w:del w:id="18644" w:author="阿毛" w:date="2021-05-21T17:55:00Z"/>
                <w:rFonts w:ascii="標楷體" w:eastAsia="標楷體" w:hAnsi="標楷體"/>
              </w:rPr>
            </w:pPr>
            <w:del w:id="18645" w:author="阿毛" w:date="2021-05-21T17:55:00Z">
              <w:r w:rsidDel="00CB3FDD">
                <w:rPr>
                  <w:rFonts w:ascii="標楷體" w:eastAsia="標楷體" w:hAnsi="標楷體" w:hint="eastAsia"/>
                </w:rPr>
                <w:delText>下拉式選單</w:delText>
              </w:r>
            </w:del>
          </w:p>
        </w:tc>
        <w:tc>
          <w:tcPr>
            <w:tcW w:w="299" w:type="pct"/>
          </w:tcPr>
          <w:p w14:paraId="1C5C9D88" w14:textId="5660A94B" w:rsidR="00E24265" w:rsidRPr="00615D4B" w:rsidDel="00CB3FDD" w:rsidRDefault="00E24265" w:rsidP="005F76AD">
            <w:pPr>
              <w:rPr>
                <w:del w:id="18646" w:author="阿毛" w:date="2021-05-21T17:55:00Z"/>
                <w:rFonts w:ascii="標楷體" w:eastAsia="標楷體" w:hAnsi="標楷體"/>
              </w:rPr>
            </w:pPr>
          </w:p>
        </w:tc>
        <w:tc>
          <w:tcPr>
            <w:tcW w:w="299" w:type="pct"/>
          </w:tcPr>
          <w:p w14:paraId="28141FFB" w14:textId="554B82AE" w:rsidR="00E24265" w:rsidRPr="00615D4B" w:rsidDel="00CB3FDD" w:rsidRDefault="00E24265" w:rsidP="005F76AD">
            <w:pPr>
              <w:rPr>
                <w:del w:id="18647" w:author="阿毛" w:date="2021-05-21T17:55:00Z"/>
                <w:rFonts w:ascii="標楷體" w:eastAsia="標楷體" w:hAnsi="標楷體"/>
              </w:rPr>
            </w:pPr>
          </w:p>
        </w:tc>
        <w:tc>
          <w:tcPr>
            <w:tcW w:w="1643" w:type="pct"/>
          </w:tcPr>
          <w:p w14:paraId="271BB527" w14:textId="69F569DF" w:rsidR="00E24265" w:rsidRPr="001354D5" w:rsidDel="00CB3FDD" w:rsidRDefault="00E24265" w:rsidP="005F76AD">
            <w:pPr>
              <w:rPr>
                <w:del w:id="18648" w:author="阿毛" w:date="2021-05-21T17:55:00Z"/>
                <w:rFonts w:ascii="標楷體" w:eastAsia="標楷體" w:hAnsi="標楷體"/>
              </w:rPr>
            </w:pPr>
            <w:del w:id="18649" w:author="阿毛" w:date="2021-05-21T17:55:00Z">
              <w:r w:rsidRPr="001354D5" w:rsidDel="00CB3FDD">
                <w:rPr>
                  <w:rFonts w:ascii="標楷體" w:eastAsia="標楷體" w:hAnsi="標楷體" w:hint="eastAsia"/>
                </w:rPr>
                <w:delText>A:於協商前已聲請強制執行並獲分配之款項，於日後領取分配款者</w:delText>
              </w:r>
            </w:del>
          </w:p>
          <w:p w14:paraId="6D017241" w14:textId="239413FD" w:rsidR="00E24265" w:rsidRPr="001354D5" w:rsidDel="00CB3FDD" w:rsidRDefault="00E24265" w:rsidP="005F76AD">
            <w:pPr>
              <w:rPr>
                <w:del w:id="18650" w:author="阿毛" w:date="2021-05-21T17:55:00Z"/>
                <w:rFonts w:ascii="標楷體" w:eastAsia="標楷體" w:hAnsi="標楷體"/>
              </w:rPr>
            </w:pPr>
            <w:del w:id="18651" w:author="阿毛" w:date="2021-05-21T17:55:00Z">
              <w:r w:rsidRPr="001354D5" w:rsidDel="00CB3FDD">
                <w:rPr>
                  <w:rFonts w:ascii="標楷體" w:eastAsia="標楷體" w:hAnsi="標楷體" w:hint="eastAsia"/>
                </w:rPr>
                <w:delText>B:債務人於最高限額抵押權內清償無擔保債務</w:delText>
              </w:r>
            </w:del>
          </w:p>
          <w:p w14:paraId="6B8926B0" w14:textId="44A74542" w:rsidR="00E24265" w:rsidRPr="001354D5" w:rsidDel="00CB3FDD" w:rsidRDefault="00E24265" w:rsidP="005F76AD">
            <w:pPr>
              <w:rPr>
                <w:del w:id="18652" w:author="阿毛" w:date="2021-05-21T17:55:00Z"/>
                <w:rFonts w:ascii="標楷體" w:eastAsia="標楷體" w:hAnsi="標楷體"/>
              </w:rPr>
            </w:pPr>
            <w:del w:id="18653" w:author="阿毛" w:date="2021-05-21T17:55:00Z">
              <w:r w:rsidRPr="001354D5" w:rsidDel="00CB3FDD">
                <w:rPr>
                  <w:rFonts w:ascii="標楷體" w:eastAsia="標楷體" w:hAnsi="標楷體" w:hint="eastAsia"/>
                </w:rPr>
                <w:delText>C:保證人代為清償債務</w:delText>
              </w:r>
            </w:del>
          </w:p>
          <w:p w14:paraId="079E308B" w14:textId="4FF89B6F" w:rsidR="00E24265" w:rsidRPr="001354D5" w:rsidDel="00CB3FDD" w:rsidRDefault="00E24265" w:rsidP="005F76AD">
            <w:pPr>
              <w:rPr>
                <w:del w:id="18654" w:author="阿毛" w:date="2021-05-21T17:55:00Z"/>
                <w:rFonts w:ascii="標楷體" w:eastAsia="標楷體" w:hAnsi="標楷體"/>
              </w:rPr>
            </w:pPr>
            <w:del w:id="18655" w:author="阿毛" w:date="2021-05-21T17:55:00Z">
              <w:r w:rsidRPr="001354D5" w:rsidDel="00CB3FDD">
                <w:rPr>
                  <w:rFonts w:ascii="標楷體" w:eastAsia="標楷體" w:hAnsi="標楷體" w:hint="eastAsia"/>
                </w:rPr>
                <w:delText>D:廠商將分期付款之款項退回貸款金融機構，並沖抵貸款金融機構債務</w:delText>
              </w:r>
            </w:del>
          </w:p>
          <w:p w14:paraId="5AB8E8AF" w14:textId="58286325" w:rsidR="00E24265" w:rsidRPr="00615D4B" w:rsidDel="00CB3FDD" w:rsidRDefault="00E24265" w:rsidP="005F76AD">
            <w:pPr>
              <w:rPr>
                <w:del w:id="18656" w:author="阿毛" w:date="2021-05-21T17:55:00Z"/>
                <w:rFonts w:ascii="標楷體" w:eastAsia="標楷體" w:hAnsi="標楷體"/>
              </w:rPr>
            </w:pPr>
            <w:del w:id="18657" w:author="阿毛" w:date="2021-05-21T17:55:00Z">
              <w:r w:rsidRPr="001354D5" w:rsidDel="00CB3FDD">
                <w:rPr>
                  <w:rFonts w:ascii="標楷體" w:eastAsia="標楷體" w:hAnsi="標楷體" w:hint="eastAsia"/>
                </w:rPr>
                <w:delText>E:車貸及次順位不動產抵押權經債權金融機構處分後收回款項並沖抵貸款金融機構債務</w:delText>
              </w:r>
            </w:del>
          </w:p>
        </w:tc>
      </w:tr>
      <w:tr w:rsidR="00E24265" w:rsidRPr="00615D4B" w:rsidDel="00CB3FDD" w14:paraId="3DB1DD35" w14:textId="74035CE5" w:rsidTr="005F76AD">
        <w:trPr>
          <w:trHeight w:val="291"/>
          <w:jc w:val="center"/>
          <w:del w:id="18658" w:author="阿毛" w:date="2021-05-21T17:55:00Z"/>
        </w:trPr>
        <w:tc>
          <w:tcPr>
            <w:tcW w:w="219" w:type="pct"/>
          </w:tcPr>
          <w:p w14:paraId="1FCCB2AF" w14:textId="1465673E" w:rsidR="00E24265" w:rsidRPr="005E579A" w:rsidDel="00CB3FDD" w:rsidRDefault="00E24265" w:rsidP="005F76AD">
            <w:pPr>
              <w:pStyle w:val="af9"/>
              <w:numPr>
                <w:ilvl w:val="0"/>
                <w:numId w:val="66"/>
              </w:numPr>
              <w:ind w:leftChars="0"/>
              <w:rPr>
                <w:del w:id="18659" w:author="阿毛" w:date="2021-05-21T17:55:00Z"/>
                <w:rFonts w:ascii="標楷體" w:eastAsia="標楷體" w:hAnsi="標楷體"/>
              </w:rPr>
            </w:pPr>
          </w:p>
        </w:tc>
        <w:tc>
          <w:tcPr>
            <w:tcW w:w="756" w:type="pct"/>
          </w:tcPr>
          <w:p w14:paraId="0AEFB21B" w14:textId="6EEE3C1A" w:rsidR="00E24265" w:rsidRPr="00615D4B" w:rsidDel="00CB3FDD" w:rsidRDefault="00E24265" w:rsidP="005F76AD">
            <w:pPr>
              <w:rPr>
                <w:del w:id="18660" w:author="阿毛" w:date="2021-05-21T17:55:00Z"/>
                <w:rFonts w:ascii="標楷體" w:eastAsia="標楷體" w:hAnsi="標楷體"/>
              </w:rPr>
            </w:pPr>
            <w:del w:id="18661" w:author="阿毛" w:date="2021-05-21T17:55:00Z">
              <w:r w:rsidRPr="00D6003A" w:rsidDel="00CB3FDD">
                <w:rPr>
                  <w:rFonts w:ascii="標楷體" w:eastAsia="標楷體" w:hAnsi="標楷體" w:hint="eastAsia"/>
                </w:rPr>
                <w:delText>單獨全數受清償日期</w:delText>
              </w:r>
            </w:del>
          </w:p>
        </w:tc>
        <w:tc>
          <w:tcPr>
            <w:tcW w:w="624" w:type="pct"/>
          </w:tcPr>
          <w:p w14:paraId="289067B6" w14:textId="44849E77" w:rsidR="00E24265" w:rsidRPr="00615D4B" w:rsidDel="00CB3FDD" w:rsidRDefault="00E24265" w:rsidP="005F76AD">
            <w:pPr>
              <w:rPr>
                <w:del w:id="18662" w:author="阿毛" w:date="2021-05-21T17:55:00Z"/>
                <w:rFonts w:ascii="標楷體" w:eastAsia="標楷體" w:hAnsi="標楷體"/>
              </w:rPr>
            </w:pPr>
          </w:p>
        </w:tc>
        <w:tc>
          <w:tcPr>
            <w:tcW w:w="624" w:type="pct"/>
          </w:tcPr>
          <w:p w14:paraId="46E789E8" w14:textId="2EC02029" w:rsidR="00E24265" w:rsidRPr="00615D4B" w:rsidDel="00CB3FDD" w:rsidRDefault="00E24265" w:rsidP="005F76AD">
            <w:pPr>
              <w:rPr>
                <w:del w:id="18663" w:author="阿毛" w:date="2021-05-21T17:55:00Z"/>
                <w:rFonts w:ascii="標楷體" w:eastAsia="標楷體" w:hAnsi="標楷體"/>
              </w:rPr>
            </w:pPr>
          </w:p>
        </w:tc>
        <w:tc>
          <w:tcPr>
            <w:tcW w:w="537" w:type="pct"/>
          </w:tcPr>
          <w:p w14:paraId="3BA26C7D" w14:textId="1B9E9213" w:rsidR="00E24265" w:rsidRPr="00615D4B" w:rsidDel="00CB3FDD" w:rsidRDefault="00E24265" w:rsidP="005F76AD">
            <w:pPr>
              <w:rPr>
                <w:del w:id="18664" w:author="阿毛" w:date="2021-05-21T17:55:00Z"/>
                <w:rFonts w:ascii="標楷體" w:eastAsia="標楷體" w:hAnsi="標楷體"/>
              </w:rPr>
            </w:pPr>
          </w:p>
        </w:tc>
        <w:tc>
          <w:tcPr>
            <w:tcW w:w="299" w:type="pct"/>
          </w:tcPr>
          <w:p w14:paraId="6128BDC4" w14:textId="2D5699D4" w:rsidR="00E24265" w:rsidRPr="00615D4B" w:rsidDel="00CB3FDD" w:rsidRDefault="00E24265" w:rsidP="005F76AD">
            <w:pPr>
              <w:rPr>
                <w:del w:id="18665" w:author="阿毛" w:date="2021-05-21T17:55:00Z"/>
                <w:rFonts w:ascii="標楷體" w:eastAsia="標楷體" w:hAnsi="標楷體"/>
              </w:rPr>
            </w:pPr>
          </w:p>
        </w:tc>
        <w:tc>
          <w:tcPr>
            <w:tcW w:w="299" w:type="pct"/>
          </w:tcPr>
          <w:p w14:paraId="7304F78B" w14:textId="6E5812F5" w:rsidR="00E24265" w:rsidRPr="00615D4B" w:rsidDel="00CB3FDD" w:rsidRDefault="00E24265" w:rsidP="005F76AD">
            <w:pPr>
              <w:rPr>
                <w:del w:id="18666" w:author="阿毛" w:date="2021-05-21T17:55:00Z"/>
                <w:rFonts w:ascii="標楷體" w:eastAsia="標楷體" w:hAnsi="標楷體"/>
              </w:rPr>
            </w:pPr>
          </w:p>
        </w:tc>
        <w:tc>
          <w:tcPr>
            <w:tcW w:w="1643" w:type="pct"/>
          </w:tcPr>
          <w:p w14:paraId="20998C8E" w14:textId="43DC4301" w:rsidR="00E24265" w:rsidRPr="00615D4B" w:rsidDel="00CB3FDD" w:rsidRDefault="00E24265" w:rsidP="005F76AD">
            <w:pPr>
              <w:rPr>
                <w:del w:id="18667" w:author="阿毛" w:date="2021-05-21T17:55:00Z"/>
                <w:rFonts w:ascii="標楷體" w:eastAsia="標楷體" w:hAnsi="標楷體"/>
              </w:rPr>
            </w:pPr>
          </w:p>
        </w:tc>
      </w:tr>
      <w:tr w:rsidR="00E24265" w:rsidRPr="00615D4B" w:rsidDel="00CB3FDD" w14:paraId="76D216C6" w14:textId="5A63B22C" w:rsidTr="005F76AD">
        <w:trPr>
          <w:trHeight w:val="291"/>
          <w:jc w:val="center"/>
          <w:del w:id="18668" w:author="阿毛" w:date="2021-05-21T17:55:00Z"/>
        </w:trPr>
        <w:tc>
          <w:tcPr>
            <w:tcW w:w="219" w:type="pct"/>
          </w:tcPr>
          <w:p w14:paraId="6B8007E1" w14:textId="400FADBC" w:rsidR="00E24265" w:rsidRPr="005E579A" w:rsidDel="00CB3FDD" w:rsidRDefault="00E24265" w:rsidP="005F76AD">
            <w:pPr>
              <w:pStyle w:val="af9"/>
              <w:numPr>
                <w:ilvl w:val="0"/>
                <w:numId w:val="66"/>
              </w:numPr>
              <w:ind w:leftChars="0"/>
              <w:rPr>
                <w:del w:id="18669" w:author="阿毛" w:date="2021-05-21T17:55:00Z"/>
                <w:rFonts w:ascii="標楷體" w:eastAsia="標楷體" w:hAnsi="標楷體"/>
              </w:rPr>
            </w:pPr>
          </w:p>
        </w:tc>
        <w:tc>
          <w:tcPr>
            <w:tcW w:w="756" w:type="pct"/>
          </w:tcPr>
          <w:p w14:paraId="29BB2379" w14:textId="36CA5D71" w:rsidR="00E24265" w:rsidRPr="00615D4B" w:rsidDel="00CB3FDD" w:rsidRDefault="00E24265" w:rsidP="005F76AD">
            <w:pPr>
              <w:rPr>
                <w:del w:id="18670" w:author="阿毛" w:date="2021-05-21T17:55:00Z"/>
                <w:rFonts w:ascii="標楷體" w:eastAsia="標楷體" w:hAnsi="標楷體"/>
              </w:rPr>
            </w:pPr>
            <w:del w:id="18671" w:author="阿毛" w:date="2021-05-21T17:55:00Z">
              <w:r w:rsidRPr="00D6003A" w:rsidDel="00CB3FDD">
                <w:rPr>
                  <w:rFonts w:ascii="標楷體" w:eastAsia="標楷體" w:hAnsi="標楷體" w:hint="eastAsia"/>
                </w:rPr>
                <w:delText>轉JCIC文字檔日期</w:delText>
              </w:r>
            </w:del>
          </w:p>
        </w:tc>
        <w:tc>
          <w:tcPr>
            <w:tcW w:w="624" w:type="pct"/>
          </w:tcPr>
          <w:p w14:paraId="0B4C9F9E" w14:textId="0C6F9245" w:rsidR="00E24265" w:rsidRPr="00615D4B" w:rsidDel="00CB3FDD" w:rsidRDefault="00E24265" w:rsidP="005F76AD">
            <w:pPr>
              <w:rPr>
                <w:del w:id="18672" w:author="阿毛" w:date="2021-05-21T17:55:00Z"/>
                <w:rFonts w:ascii="標楷體" w:eastAsia="標楷體" w:hAnsi="標楷體"/>
              </w:rPr>
            </w:pPr>
          </w:p>
        </w:tc>
        <w:tc>
          <w:tcPr>
            <w:tcW w:w="624" w:type="pct"/>
          </w:tcPr>
          <w:p w14:paraId="15942EE4" w14:textId="2F4B08DB" w:rsidR="00E24265" w:rsidRPr="00615D4B" w:rsidDel="00CB3FDD" w:rsidRDefault="00E24265" w:rsidP="005F76AD">
            <w:pPr>
              <w:rPr>
                <w:del w:id="18673" w:author="阿毛" w:date="2021-05-21T17:55:00Z"/>
                <w:rFonts w:ascii="標楷體" w:eastAsia="標楷體" w:hAnsi="標楷體"/>
              </w:rPr>
            </w:pPr>
          </w:p>
        </w:tc>
        <w:tc>
          <w:tcPr>
            <w:tcW w:w="537" w:type="pct"/>
          </w:tcPr>
          <w:p w14:paraId="70D7A709" w14:textId="6C9F7E57" w:rsidR="00E24265" w:rsidRPr="00615D4B" w:rsidDel="00CB3FDD" w:rsidRDefault="00E24265" w:rsidP="005F76AD">
            <w:pPr>
              <w:rPr>
                <w:del w:id="18674" w:author="阿毛" w:date="2021-05-21T17:55:00Z"/>
                <w:rFonts w:ascii="標楷體" w:eastAsia="標楷體" w:hAnsi="標楷體"/>
              </w:rPr>
            </w:pPr>
          </w:p>
        </w:tc>
        <w:tc>
          <w:tcPr>
            <w:tcW w:w="299" w:type="pct"/>
          </w:tcPr>
          <w:p w14:paraId="1C2FE5AE" w14:textId="3DBEC611" w:rsidR="00E24265" w:rsidRPr="00615D4B" w:rsidDel="00CB3FDD" w:rsidRDefault="00E24265" w:rsidP="005F76AD">
            <w:pPr>
              <w:rPr>
                <w:del w:id="18675" w:author="阿毛" w:date="2021-05-21T17:55:00Z"/>
                <w:rFonts w:ascii="標楷體" w:eastAsia="標楷體" w:hAnsi="標楷體"/>
              </w:rPr>
            </w:pPr>
          </w:p>
        </w:tc>
        <w:tc>
          <w:tcPr>
            <w:tcW w:w="299" w:type="pct"/>
          </w:tcPr>
          <w:p w14:paraId="748AFCC7" w14:textId="5AC15AC2" w:rsidR="00E24265" w:rsidRPr="00615D4B" w:rsidDel="00CB3FDD" w:rsidRDefault="00E24265" w:rsidP="005F76AD">
            <w:pPr>
              <w:rPr>
                <w:del w:id="18676" w:author="阿毛" w:date="2021-05-21T17:55:00Z"/>
                <w:rFonts w:ascii="標楷體" w:eastAsia="標楷體" w:hAnsi="標楷體"/>
              </w:rPr>
            </w:pPr>
          </w:p>
        </w:tc>
        <w:tc>
          <w:tcPr>
            <w:tcW w:w="1643" w:type="pct"/>
          </w:tcPr>
          <w:p w14:paraId="131063D1" w14:textId="46C3A37C" w:rsidR="00E24265" w:rsidRPr="00615D4B" w:rsidDel="00CB3FDD" w:rsidRDefault="00E24265" w:rsidP="005F76AD">
            <w:pPr>
              <w:rPr>
                <w:del w:id="18677" w:author="阿毛" w:date="2021-05-21T17:55:00Z"/>
                <w:rFonts w:ascii="標楷體" w:eastAsia="標楷體" w:hAnsi="標楷體"/>
              </w:rPr>
            </w:pPr>
          </w:p>
        </w:tc>
      </w:tr>
    </w:tbl>
    <w:p w14:paraId="74C09F90" w14:textId="3DB731ED" w:rsidR="00E24265" w:rsidDel="00CB3FDD" w:rsidRDefault="00E24265" w:rsidP="00F62379">
      <w:pPr>
        <w:pStyle w:val="42"/>
        <w:spacing w:after="72"/>
        <w:ind w:leftChars="0" w:left="0"/>
        <w:rPr>
          <w:del w:id="18678" w:author="阿毛" w:date="2021-05-21T17:55:00Z"/>
          <w:rFonts w:hAnsi="標楷體"/>
        </w:rPr>
      </w:pPr>
    </w:p>
    <w:p w14:paraId="1CB65E69" w14:textId="6EB53249" w:rsidR="00396081" w:rsidRPr="00E24265" w:rsidDel="00CB3FDD" w:rsidRDefault="00E24265" w:rsidP="005903F5">
      <w:pPr>
        <w:widowControl/>
        <w:rPr>
          <w:del w:id="18679" w:author="阿毛" w:date="2021-05-21T17:55:00Z"/>
          <w:rFonts w:hAnsi="標楷體"/>
        </w:rPr>
      </w:pPr>
      <w:del w:id="18680" w:author="阿毛" w:date="2021-05-21T17:55:00Z">
        <w:r w:rsidDel="00CB3FDD">
          <w:rPr>
            <w:rFonts w:hAnsi="標楷體"/>
          </w:rPr>
          <w:br w:type="page"/>
        </w:r>
      </w:del>
    </w:p>
    <w:p w14:paraId="1B50A8CE" w14:textId="77777777" w:rsidR="00FD0BA6" w:rsidRPr="00B830D9" w:rsidRDefault="00FD0BA6" w:rsidP="00FD0BA6">
      <w:pPr>
        <w:pStyle w:val="1"/>
        <w:snapToGrid w:val="0"/>
        <w:rPr>
          <w:rFonts w:ascii="標楷體" w:hAnsi="標楷體"/>
          <w:sz w:val="32"/>
          <w:szCs w:val="32"/>
        </w:rPr>
      </w:pPr>
      <w:bookmarkStart w:id="18681" w:name="_Toc30177090"/>
      <w:r w:rsidRPr="00B830D9">
        <w:rPr>
          <w:rFonts w:ascii="標楷體" w:hAnsi="標楷體"/>
          <w:sz w:val="32"/>
          <w:szCs w:val="32"/>
        </w:rPr>
        <w:t>第4章</w:t>
      </w:r>
      <w:r w:rsidR="00716905" w:rsidRPr="00B830D9">
        <w:rPr>
          <w:rFonts w:ascii="標楷體" w:hAnsi="標楷體" w:hint="eastAsia"/>
          <w:sz w:val="32"/>
          <w:szCs w:val="32"/>
        </w:rPr>
        <w:t xml:space="preserve"> </w:t>
      </w:r>
      <w:r w:rsidRPr="00B830D9">
        <w:rPr>
          <w:rFonts w:ascii="標楷體" w:hAnsi="標楷體"/>
          <w:sz w:val="32"/>
          <w:szCs w:val="32"/>
        </w:rPr>
        <w:t>其他與附件</w:t>
      </w:r>
      <w:bookmarkEnd w:id="18681"/>
    </w:p>
    <w:p w14:paraId="0068A555" w14:textId="77777777" w:rsidR="007C5F22" w:rsidRPr="009B2BD3" w:rsidRDefault="007C5F22" w:rsidP="007C5F22">
      <w:pPr>
        <w:pStyle w:val="20"/>
        <w:keepNext w:val="0"/>
        <w:rPr>
          <w:rFonts w:ascii="標楷體" w:hAnsi="標楷體"/>
        </w:rPr>
      </w:pPr>
      <w:bookmarkStart w:id="18682" w:name="_Toc28250798"/>
      <w:bookmarkStart w:id="18683" w:name="_Toc30177091"/>
      <w:r w:rsidRPr="009B2BD3">
        <w:rPr>
          <w:rFonts w:ascii="標楷體" w:hAnsi="標楷體"/>
        </w:rPr>
        <w:t>4.1</w:t>
      </w:r>
      <w:r w:rsidRPr="009B2BD3">
        <w:rPr>
          <w:rFonts w:ascii="標楷體" w:hAnsi="標楷體" w:hint="eastAsia"/>
        </w:rPr>
        <w:t xml:space="preserve">    </w:t>
      </w:r>
      <w:r w:rsidRPr="009B2BD3">
        <w:rPr>
          <w:rFonts w:ascii="標楷體" w:hAnsi="標楷體"/>
        </w:rPr>
        <w:t>其他</w:t>
      </w:r>
      <w:bookmarkEnd w:id="18682"/>
      <w:bookmarkEnd w:id="18683"/>
    </w:p>
    <w:p w14:paraId="499B4DB9" w14:textId="77777777" w:rsidR="007C5F22" w:rsidRPr="009B2BD3" w:rsidRDefault="007C5F22" w:rsidP="007C5F22">
      <w:pPr>
        <w:pStyle w:val="2TEXT"/>
        <w:rPr>
          <w:rFonts w:ascii="標楷體" w:hAnsi="標楷體"/>
        </w:rPr>
      </w:pPr>
      <w:r w:rsidRPr="009B2BD3">
        <w:rPr>
          <w:rFonts w:ascii="標楷體" w:hAnsi="標楷體" w:hint="eastAsia"/>
        </w:rPr>
        <w:t>N/A</w:t>
      </w:r>
    </w:p>
    <w:p w14:paraId="6601939D" w14:textId="77777777" w:rsidR="007C5F22" w:rsidRPr="009B2BD3" w:rsidRDefault="007C5F22" w:rsidP="007C5F22">
      <w:pPr>
        <w:pStyle w:val="20"/>
        <w:keepNext w:val="0"/>
        <w:rPr>
          <w:rFonts w:ascii="標楷體" w:hAnsi="標楷體"/>
        </w:rPr>
      </w:pPr>
      <w:bookmarkStart w:id="18684" w:name="_Toc28250799"/>
      <w:bookmarkStart w:id="18685" w:name="_Toc30177092"/>
      <w:r w:rsidRPr="009B2BD3">
        <w:rPr>
          <w:rFonts w:ascii="標楷體" w:hAnsi="標楷體"/>
        </w:rPr>
        <w:t xml:space="preserve">4.2 </w:t>
      </w:r>
      <w:r w:rsidRPr="009B2BD3">
        <w:rPr>
          <w:rFonts w:ascii="標楷體" w:hAnsi="標楷體" w:hint="eastAsia"/>
        </w:rPr>
        <w:t xml:space="preserve">   </w:t>
      </w:r>
      <w:r w:rsidRPr="009B2BD3">
        <w:rPr>
          <w:rFonts w:ascii="標楷體" w:hAnsi="標楷體"/>
        </w:rPr>
        <w:t>附件</w:t>
      </w:r>
      <w:bookmarkEnd w:id="18684"/>
      <w:bookmarkEnd w:id="18685"/>
    </w:p>
    <w:p w14:paraId="6588DB5B" w14:textId="77777777" w:rsidR="007C5F22" w:rsidRPr="009B2BD3" w:rsidRDefault="007C5F22" w:rsidP="007C5F22">
      <w:pPr>
        <w:pStyle w:val="2TEXT"/>
        <w:rPr>
          <w:rFonts w:ascii="標楷體" w:hAnsi="標楷體"/>
        </w:rPr>
      </w:pPr>
      <w:r w:rsidRPr="009B2BD3">
        <w:rPr>
          <w:rFonts w:ascii="標楷體" w:hAnsi="標楷體" w:hint="eastAsia"/>
        </w:rPr>
        <w:t>N/A</w:t>
      </w:r>
    </w:p>
    <w:p w14:paraId="4E540C6C" w14:textId="77777777" w:rsidR="00FD0BA6" w:rsidRPr="00B830D9" w:rsidRDefault="00FD0BA6" w:rsidP="00FD0BA6">
      <w:pPr>
        <w:tabs>
          <w:tab w:val="left" w:pos="788"/>
        </w:tabs>
        <w:rPr>
          <w:rFonts w:ascii="標楷體" w:eastAsia="標楷體" w:hAnsi="標楷體"/>
        </w:rPr>
      </w:pPr>
    </w:p>
    <w:p w14:paraId="096D6753" w14:textId="77777777" w:rsidR="00FD0BA6" w:rsidRPr="00B830D9" w:rsidRDefault="00FD0BA6" w:rsidP="00FD0BA6">
      <w:pPr>
        <w:tabs>
          <w:tab w:val="left" w:pos="788"/>
        </w:tabs>
        <w:rPr>
          <w:rFonts w:ascii="標楷體" w:eastAsia="標楷體" w:hAnsi="標楷體"/>
        </w:rPr>
      </w:pPr>
    </w:p>
    <w:sectPr w:rsidR="00FD0BA6" w:rsidRPr="00B830D9" w:rsidSect="00364C22">
      <w:pgSz w:w="11906" w:h="16838" w:code="9"/>
      <w:pgMar w:top="1418" w:right="851" w:bottom="737" w:left="851" w:header="567" w:footer="68" w:gutter="0"/>
      <w:pgNumType w:start="1" w:chapSep="enDash"/>
      <w:cols w:space="425"/>
      <w:docGrid w:type="lines"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70C2803" w14:textId="77777777" w:rsidR="00C25CD6" w:rsidRDefault="00C25CD6">
      <w:r>
        <w:separator/>
      </w:r>
    </w:p>
  </w:endnote>
  <w:endnote w:type="continuationSeparator" w:id="0">
    <w:p w14:paraId="5F7DC15E" w14:textId="77777777" w:rsidR="00C25CD6" w:rsidRDefault="00C25CD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標楷體">
    <w:panose1 w:val="03000509000000000000"/>
    <w:charset w:val="88"/>
    <w:family w:val="script"/>
    <w:pitch w:val="fixed"/>
    <w:sig w:usb0="00000003" w:usb1="080E0000" w:usb2="00000016" w:usb3="00000000" w:csb0="00100001" w:csb1="00000000"/>
  </w:font>
  <w:font w:name="Monotype Sorts">
    <w:altName w:val="MT Extra"/>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細明體">
    <w:altName w:val="MingLiU"/>
    <w:panose1 w:val="02020509000000000000"/>
    <w:charset w:val="88"/>
    <w:family w:val="modern"/>
    <w:pitch w:val="fixed"/>
    <w:sig w:usb0="A00002FF" w:usb1="28CFFCFA" w:usb2="00000016" w:usb3="00000000" w:csb0="00100001"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細明體_HKSCS">
    <w:panose1 w:val="02020500000000000000"/>
    <w:charset w:val="88"/>
    <w:family w:val="roman"/>
    <w:pitch w:val="variable"/>
    <w:sig w:usb0="A00002FF" w:usb1="28CFFCFA" w:usb2="00000016" w:usb3="00000000" w:csb0="0010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4F47E9F" w14:textId="77777777" w:rsidR="00B010CD" w:rsidRPr="009B11EB" w:rsidRDefault="00B010CD" w:rsidP="0055023D">
    <w:pPr>
      <w:pStyle w:val="aff"/>
      <w:rPr>
        <w:rFonts w:ascii="標楷體" w:hAnsi="標楷體"/>
      </w:rPr>
    </w:pPr>
    <w:r w:rsidRPr="009B11EB">
      <w:rPr>
        <w:rFonts w:ascii="標楷體" w:hAnsi="標楷體" w:hint="eastAsia"/>
      </w:rPr>
      <w:t>本文件著作權屬新光人壽保險股份有限公司所有，未經許可不准引用或翻印</w:t>
    </w:r>
  </w:p>
  <w:tbl>
    <w:tblPr>
      <w:tblW w:w="10256" w:type="dxa"/>
      <w:tblBorders>
        <w:top w:val="single" w:sz="18" w:space="0" w:color="auto"/>
      </w:tblBorders>
      <w:tblLayout w:type="fixed"/>
      <w:tblCellMar>
        <w:left w:w="28" w:type="dxa"/>
        <w:right w:w="28" w:type="dxa"/>
      </w:tblCellMar>
      <w:tblLook w:val="0000" w:firstRow="0" w:lastRow="0" w:firstColumn="0" w:lastColumn="0" w:noHBand="0" w:noVBand="0"/>
    </w:tblPr>
    <w:tblGrid>
      <w:gridCol w:w="4348"/>
      <w:gridCol w:w="1200"/>
      <w:gridCol w:w="2160"/>
      <w:gridCol w:w="1560"/>
      <w:gridCol w:w="988"/>
    </w:tblGrid>
    <w:tr w:rsidR="00B010CD" w:rsidRPr="009B11EB" w14:paraId="344FCB5D" w14:textId="77777777" w:rsidTr="0055023D">
      <w:trPr>
        <w:cantSplit/>
        <w:trHeight w:val="80"/>
      </w:trPr>
      <w:tc>
        <w:tcPr>
          <w:tcW w:w="4348" w:type="dxa"/>
        </w:tcPr>
        <w:p w14:paraId="52AA65F7" w14:textId="77777777" w:rsidR="00B010CD" w:rsidRPr="009B11EB" w:rsidRDefault="00B010CD" w:rsidP="0055023D">
          <w:pPr>
            <w:pStyle w:val="a5"/>
            <w:rPr>
              <w:rFonts w:ascii="標楷體" w:eastAsia="標楷體" w:hAnsi="標楷體"/>
            </w:rPr>
          </w:pPr>
          <w:r w:rsidRPr="009B11EB">
            <w:rPr>
              <w:rFonts w:ascii="標楷體" w:eastAsia="標楷體" w:hAnsi="標楷體" w:hint="eastAsia"/>
            </w:rPr>
            <w:t>檔名：</w:t>
          </w:r>
          <w:r w:rsidRPr="009B11EB">
            <w:rPr>
              <w:rFonts w:ascii="標楷體" w:eastAsia="標楷體" w:hAnsi="標楷體"/>
            </w:rPr>
            <w:fldChar w:fldCharType="begin"/>
          </w:r>
          <w:r w:rsidRPr="009B11EB">
            <w:rPr>
              <w:rFonts w:ascii="標楷體" w:eastAsia="標楷體" w:hAnsi="標楷體"/>
            </w:rPr>
            <w:instrText xml:space="preserve"> FILENAME </w:instrText>
          </w:r>
          <w:r w:rsidRPr="009B11EB">
            <w:rPr>
              <w:rFonts w:ascii="標楷體" w:eastAsia="標楷體" w:hAnsi="標楷體"/>
            </w:rPr>
            <w:fldChar w:fldCharType="separate"/>
          </w:r>
          <w:r>
            <w:rPr>
              <w:rFonts w:ascii="標楷體" w:eastAsia="標楷體" w:hAnsi="標楷體"/>
              <w:noProof/>
            </w:rPr>
            <w:t>PJ201800012_URS_8遵循法令作業.docx</w:t>
          </w:r>
          <w:r w:rsidRPr="009B11EB">
            <w:rPr>
              <w:rFonts w:ascii="標楷體" w:eastAsia="標楷體" w:hAnsi="標楷體"/>
              <w:noProof/>
            </w:rPr>
            <w:fldChar w:fldCharType="end"/>
          </w:r>
        </w:p>
      </w:tc>
      <w:tc>
        <w:tcPr>
          <w:tcW w:w="1200" w:type="dxa"/>
        </w:tcPr>
        <w:p w14:paraId="6E168427" w14:textId="5912D675" w:rsidR="00B010CD" w:rsidRPr="009B11EB" w:rsidRDefault="00B010CD" w:rsidP="0055023D">
          <w:pPr>
            <w:pStyle w:val="a5"/>
            <w:rPr>
              <w:rFonts w:ascii="標楷體" w:eastAsia="標楷體" w:hAnsi="標楷體"/>
            </w:rPr>
          </w:pPr>
          <w:r w:rsidRPr="009B11EB">
            <w:rPr>
              <w:rFonts w:ascii="標楷體" w:eastAsia="標楷體" w:hAnsi="標楷體" w:hint="eastAsia"/>
            </w:rPr>
            <w:t>版次：</w:t>
          </w:r>
          <w:r w:rsidRPr="009B11EB">
            <w:rPr>
              <w:rFonts w:ascii="標楷體" w:eastAsia="標楷體" w:hAnsi="標楷體"/>
            </w:rPr>
            <w:fldChar w:fldCharType="begin"/>
          </w:r>
          <w:r w:rsidRPr="009B11EB">
            <w:rPr>
              <w:rFonts w:ascii="標楷體" w:eastAsia="標楷體" w:hAnsi="標楷體"/>
            </w:rPr>
            <w:instrText xml:space="preserve"> </w:instrText>
          </w:r>
          <w:r w:rsidRPr="009B11EB">
            <w:rPr>
              <w:rFonts w:ascii="標楷體" w:eastAsia="標楷體" w:hAnsi="標楷體" w:hint="eastAsia"/>
            </w:rPr>
            <w:instrText>STYLEREF  版次</w:instrText>
          </w:r>
          <w:r w:rsidRPr="009B11EB">
            <w:rPr>
              <w:rFonts w:ascii="標楷體" w:eastAsia="標楷體" w:hAnsi="標楷體"/>
            </w:rPr>
            <w:instrText xml:space="preserve"> </w:instrText>
          </w:r>
          <w:r w:rsidRPr="009B11EB">
            <w:rPr>
              <w:rFonts w:ascii="標楷體" w:eastAsia="標楷體" w:hAnsi="標楷體"/>
            </w:rPr>
            <w:fldChar w:fldCharType="separate"/>
          </w:r>
          <w:r w:rsidR="009C7950">
            <w:rPr>
              <w:rFonts w:ascii="標楷體" w:eastAsia="標楷體" w:hAnsi="標楷體"/>
              <w:noProof/>
            </w:rPr>
            <w:t>V1.1</w:t>
          </w:r>
          <w:r w:rsidRPr="009B11EB">
            <w:rPr>
              <w:rFonts w:ascii="標楷體" w:eastAsia="標楷體" w:hAnsi="標楷體"/>
            </w:rPr>
            <w:fldChar w:fldCharType="end"/>
          </w:r>
        </w:p>
      </w:tc>
      <w:tc>
        <w:tcPr>
          <w:tcW w:w="2160" w:type="dxa"/>
        </w:tcPr>
        <w:p w14:paraId="70D8BAAF" w14:textId="7C014469" w:rsidR="00B010CD" w:rsidRPr="009B11EB" w:rsidRDefault="00B010CD" w:rsidP="0055023D">
          <w:pPr>
            <w:pStyle w:val="a5"/>
            <w:rPr>
              <w:rFonts w:ascii="標楷體" w:eastAsia="標楷體" w:hAnsi="標楷體"/>
            </w:rPr>
          </w:pPr>
          <w:r w:rsidRPr="009B11EB">
            <w:rPr>
              <w:rFonts w:ascii="標楷體" w:eastAsia="標楷體" w:hAnsi="標楷體" w:hint="eastAsia"/>
            </w:rPr>
            <w:t>修訂日期：</w:t>
          </w:r>
          <w:r>
            <w:fldChar w:fldCharType="begin"/>
          </w:r>
          <w:r>
            <w:instrText xml:space="preserve"> STYLEREF </w:instrText>
          </w:r>
          <w:r>
            <w:instrText>文件日期</w:instrText>
          </w:r>
          <w:r>
            <w:instrText xml:space="preserve"> \* MERGEFORMAT </w:instrText>
          </w:r>
          <w:r>
            <w:fldChar w:fldCharType="separate"/>
          </w:r>
          <w:r w:rsidR="009C7950" w:rsidRPr="009C7950">
            <w:rPr>
              <w:rFonts w:ascii="標楷體" w:eastAsia="標楷體" w:hAnsi="標楷體"/>
              <w:noProof/>
            </w:rPr>
            <w:t>2021/6/11</w:t>
          </w:r>
          <w:r>
            <w:rPr>
              <w:rFonts w:ascii="標楷體" w:eastAsia="標楷體" w:hAnsi="標楷體"/>
              <w:noProof/>
            </w:rPr>
            <w:fldChar w:fldCharType="end"/>
          </w:r>
        </w:p>
      </w:tc>
      <w:tc>
        <w:tcPr>
          <w:tcW w:w="1560" w:type="dxa"/>
        </w:tcPr>
        <w:p w14:paraId="457EC8C8" w14:textId="77777777" w:rsidR="00B010CD" w:rsidRPr="009B11EB" w:rsidRDefault="00B010CD" w:rsidP="0055023D">
          <w:pPr>
            <w:pStyle w:val="a5"/>
            <w:rPr>
              <w:rFonts w:ascii="標楷體" w:eastAsia="標楷體" w:hAnsi="標楷體"/>
            </w:rPr>
          </w:pPr>
          <w:r w:rsidRPr="009B11EB">
            <w:rPr>
              <w:rFonts w:ascii="標楷體" w:eastAsia="標楷體" w:hAnsi="標楷體" w:hint="eastAsia"/>
            </w:rPr>
            <w:t>組織版次：V4.0</w:t>
          </w:r>
        </w:p>
      </w:tc>
      <w:tc>
        <w:tcPr>
          <w:tcW w:w="988" w:type="dxa"/>
        </w:tcPr>
        <w:p w14:paraId="2BE96837" w14:textId="3EFB6B38" w:rsidR="00B010CD" w:rsidRPr="009B11EB" w:rsidRDefault="00B010CD" w:rsidP="0055023D">
          <w:pPr>
            <w:pStyle w:val="a5"/>
            <w:rPr>
              <w:rFonts w:ascii="標楷體" w:eastAsia="標楷體" w:hAnsi="標楷體"/>
            </w:rPr>
          </w:pPr>
          <w:r w:rsidRPr="009B11EB">
            <w:rPr>
              <w:rFonts w:ascii="標楷體" w:eastAsia="標楷體" w:hAnsi="標楷體" w:hint="eastAsia"/>
            </w:rPr>
            <w:t>頁數：</w:t>
          </w:r>
          <w:r w:rsidRPr="009B11EB">
            <w:rPr>
              <w:rFonts w:ascii="標楷體" w:eastAsia="標楷體" w:hAnsi="標楷體"/>
            </w:rPr>
            <w:fldChar w:fldCharType="begin"/>
          </w:r>
          <w:r w:rsidRPr="009B11EB">
            <w:rPr>
              <w:rFonts w:ascii="標楷體" w:eastAsia="標楷體" w:hAnsi="標楷體"/>
            </w:rPr>
            <w:instrText xml:space="preserve"> PAGE </w:instrText>
          </w:r>
          <w:r w:rsidRPr="009B11EB">
            <w:rPr>
              <w:rFonts w:ascii="標楷體" w:eastAsia="標楷體" w:hAnsi="標楷體"/>
            </w:rPr>
            <w:fldChar w:fldCharType="separate"/>
          </w:r>
          <w:r w:rsidR="009C7950">
            <w:rPr>
              <w:rFonts w:ascii="標楷體" w:eastAsia="標楷體" w:hAnsi="標楷體"/>
              <w:noProof/>
            </w:rPr>
            <w:t>i</w:t>
          </w:r>
          <w:r w:rsidRPr="009B11EB">
            <w:rPr>
              <w:rFonts w:ascii="標楷體" w:eastAsia="標楷體" w:hAnsi="標楷體"/>
              <w:noProof/>
            </w:rPr>
            <w:fldChar w:fldCharType="end"/>
          </w:r>
        </w:p>
      </w:tc>
    </w:tr>
  </w:tbl>
  <w:p w14:paraId="74399044" w14:textId="77777777" w:rsidR="00B010CD" w:rsidRPr="0055023D" w:rsidRDefault="00B010CD" w:rsidP="0055023D">
    <w:pPr>
      <w:pStyle w:val="a5"/>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C7399AA" w14:textId="77777777" w:rsidR="00B010CD" w:rsidRDefault="00B010CD" w:rsidP="0055023D">
    <w:pPr>
      <w:pStyle w:val="aff"/>
    </w:pPr>
    <w:r>
      <w:rPr>
        <w:rFonts w:hint="eastAsia"/>
      </w:rPr>
      <w:t>本文件著作權屬新光人壽保險股份有限公司所有，未經許可不准引用或翻印</w: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CBE70E5" w14:textId="77777777" w:rsidR="00C25CD6" w:rsidRDefault="00C25CD6">
      <w:r>
        <w:separator/>
      </w:r>
    </w:p>
  </w:footnote>
  <w:footnote w:type="continuationSeparator" w:id="0">
    <w:p w14:paraId="65303A6E" w14:textId="77777777" w:rsidR="00C25CD6" w:rsidRDefault="00C25CD6">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7588"/>
      <w:gridCol w:w="2612"/>
    </w:tblGrid>
    <w:tr w:rsidR="00B010CD" w14:paraId="49AA28FD" w14:textId="77777777" w:rsidTr="0055023D">
      <w:trPr>
        <w:cantSplit/>
      </w:trPr>
      <w:tc>
        <w:tcPr>
          <w:tcW w:w="7588" w:type="dxa"/>
          <w:tcBorders>
            <w:top w:val="nil"/>
            <w:left w:val="nil"/>
            <w:bottom w:val="nil"/>
            <w:right w:val="nil"/>
          </w:tcBorders>
        </w:tcPr>
        <w:p w14:paraId="4B218EC1" w14:textId="77777777" w:rsidR="00B010CD" w:rsidRDefault="00B010CD" w:rsidP="0055023D">
          <w:r>
            <w:rPr>
              <w:rFonts w:hint="eastAsia"/>
              <w:noProof/>
            </w:rPr>
            <w:drawing>
              <wp:anchor distT="0" distB="0" distL="114300" distR="114300" simplePos="0" relativeHeight="251657728" behindDoc="0" locked="0" layoutInCell="1" allowOverlap="1" wp14:anchorId="297090A2" wp14:editId="5E695AA9">
                <wp:simplePos x="0" y="0"/>
                <wp:positionH relativeFrom="column">
                  <wp:posOffset>0</wp:posOffset>
                </wp:positionH>
                <wp:positionV relativeFrom="paragraph">
                  <wp:posOffset>17145</wp:posOffset>
                </wp:positionV>
                <wp:extent cx="1981200" cy="338455"/>
                <wp:effectExtent l="0" t="0" r="0" b="4445"/>
                <wp:wrapSquare wrapText="bothSides"/>
                <wp:docPr id="6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
                          <a:extLst>
                            <a:ext uri="{28A0092B-C50C-407E-A947-70E740481C1C}">
                              <a14:useLocalDpi xmlns:a14="http://schemas.microsoft.com/office/drawing/2010/main" val="0"/>
                            </a:ext>
                          </a:extLst>
                        </a:blip>
                        <a:srcRect l="18130" r="12531" b="25246"/>
                        <a:stretch>
                          <a:fillRect/>
                        </a:stretch>
                      </pic:blipFill>
                      <pic:spPr bwMode="auto">
                        <a:xfrm>
                          <a:off x="0" y="0"/>
                          <a:ext cx="1981200" cy="338455"/>
                        </a:xfrm>
                        <a:prstGeom prst="rect">
                          <a:avLst/>
                        </a:prstGeom>
                        <a:noFill/>
                        <a:ln>
                          <a:noFill/>
                        </a:ln>
                      </pic:spPr>
                    </pic:pic>
                  </a:graphicData>
                </a:graphic>
              </wp:anchor>
            </w:drawing>
          </w:r>
        </w:p>
      </w:tc>
      <w:tc>
        <w:tcPr>
          <w:tcW w:w="2612" w:type="dxa"/>
          <w:tcBorders>
            <w:top w:val="nil"/>
            <w:left w:val="nil"/>
            <w:bottom w:val="nil"/>
            <w:right w:val="nil"/>
          </w:tcBorders>
          <w:vAlign w:val="bottom"/>
        </w:tcPr>
        <w:p w14:paraId="616E5C8D" w14:textId="77777777" w:rsidR="00B010CD" w:rsidRPr="00B27847" w:rsidRDefault="00B010CD" w:rsidP="0055023D">
          <w:pPr>
            <w:pStyle w:val="aff"/>
          </w:pPr>
          <w:r w:rsidRPr="00B27847">
            <w:rPr>
              <w:rFonts w:hint="eastAsia"/>
            </w:rPr>
            <w:t>新光人壽保險股份有限公司</w:t>
          </w:r>
        </w:p>
        <w:p w14:paraId="61E17047" w14:textId="77777777" w:rsidR="00B010CD" w:rsidRPr="00B27847" w:rsidRDefault="00B010CD" w:rsidP="0055023D">
          <w:pPr>
            <w:pStyle w:val="aff"/>
          </w:pPr>
          <w:r w:rsidRPr="00B27847">
            <w:rPr>
              <w:rFonts w:hint="eastAsia"/>
            </w:rPr>
            <w:t xml:space="preserve"> </w:t>
          </w:r>
          <w:r w:rsidRPr="00B27847">
            <w:rPr>
              <w:rFonts w:hint="eastAsia"/>
            </w:rPr>
            <w:tab/>
          </w:r>
          <w:r>
            <w:rPr>
              <w:rFonts w:hint="eastAsia"/>
            </w:rPr>
            <w:t xml:space="preserve">   </w:t>
          </w:r>
          <w:r>
            <w:rPr>
              <w:rFonts w:hint="eastAsia"/>
              <w:lang w:eastAsia="zh-HK"/>
            </w:rPr>
            <w:t>使用者</w:t>
          </w:r>
          <w:r>
            <w:rPr>
              <w:rFonts w:hint="eastAsia"/>
            </w:rPr>
            <w:t>需求規格書</w:t>
          </w:r>
        </w:p>
        <w:p w14:paraId="209D3294" w14:textId="77777777" w:rsidR="00B010CD" w:rsidRDefault="00B010CD" w:rsidP="0055023D">
          <w:pPr>
            <w:pStyle w:val="aff"/>
          </w:pPr>
          <w:r>
            <w:rPr>
              <w:rFonts w:hint="eastAsia"/>
            </w:rPr>
            <w:t xml:space="preserve">            </w:t>
          </w:r>
          <w:r w:rsidRPr="00B27847">
            <w:rPr>
              <w:rFonts w:hint="eastAsia"/>
            </w:rPr>
            <w:t>機密等級：密</w:t>
          </w:r>
        </w:p>
      </w:tc>
    </w:tr>
  </w:tbl>
  <w:p w14:paraId="1FF347DB" w14:textId="77777777" w:rsidR="00B010CD" w:rsidRPr="0055023D" w:rsidRDefault="009C7950">
    <w:pPr>
      <w:pStyle w:val="a4"/>
      <w:rPr>
        <w:rFonts w:ascii="Tahoma" w:eastAsia="標楷體" w:hAnsi="Tahoma" w:cs="Tahoma"/>
      </w:rPr>
    </w:pPr>
    <w:r>
      <w:rPr>
        <w:noProof/>
      </w:rPr>
      <w:pict w14:anchorId="0AC7EDFF">
        <v:line id="直線接點 50" o:spid="_x0000_s2075" style="position:absolute;z-index:25165875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3.45pt,4pt" to="506.55pt,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" strokeweight="4.5pt">
          <v:stroke linestyle="thickThin"/>
        </v:line>
      </w:pict>
    </w:r>
  </w:p>
  <w:p w14:paraId="53185D25" w14:textId="77777777" w:rsidR="00B010CD" w:rsidRDefault="009C7950" w:rsidP="009D543A">
    <w:pPr>
      <w:pStyle w:val="a4"/>
      <w:jc w:val="center"/>
    </w:pPr>
    <w:r>
      <w:rPr>
        <w:rFonts w:ascii="標楷體" w:eastAsia="標楷體" w:hAnsi="標楷體"/>
        <w:b/>
        <w:noProof/>
        <w:sz w:val="32"/>
        <w:szCs w:val="32"/>
      </w:rPr>
      <w:pict w14:anchorId="330218F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 o:spid="_x0000_s2073" type="#_x0000_t75" style="position:absolute;left:0;text-align:left;margin-left:0;margin-top:0;width:570.35pt;height:217.1pt;z-index:-251656704;mso-position-horizontal:center;mso-position-horizontal-relative:margin;mso-position-vertical:center;mso-position-vertical-relative:margin" o:allowincell="f">
          <v:imagedata r:id="rId2" o:title="浮水印"/>
          <w10:wrap anchorx="margin" anchory="margin"/>
        </v:shape>
      </w:pic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04D235A" w14:textId="77777777" w:rsidR="00B010CD" w:rsidRDefault="009C7950" w:rsidP="0055023D">
    <w:pPr>
      <w:pStyle w:val="a4"/>
    </w:pPr>
    <w:r>
      <w:rPr>
        <w:noProof/>
      </w:rPr>
      <w:pict w14:anchorId="72859B71">
        <v:line id="直線接點 54" o:spid="_x0000_s2074" style="position:absolute;z-index:25165670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95pt,33pt" to="509.05pt,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" strokeweight="4.5pt">
          <v:stroke linestyle="thickThin"/>
        </v:line>
      </w:pict>
    </w:r>
    <w:r w:rsidR="00B010CD">
      <w:rPr>
        <w:rFonts w:hint="eastAsia"/>
        <w:noProof/>
      </w:rPr>
      <w:drawing>
        <wp:anchor distT="0" distB="0" distL="114300" distR="114300" simplePos="0" relativeHeight="251655680" behindDoc="0" locked="0" layoutInCell="1" allowOverlap="1" wp14:anchorId="0AA92FB8" wp14:editId="17986E74">
          <wp:simplePos x="0" y="0"/>
          <wp:positionH relativeFrom="column">
            <wp:posOffset>25400</wp:posOffset>
          </wp:positionH>
          <wp:positionV relativeFrom="paragraph">
            <wp:posOffset>-33655</wp:posOffset>
          </wp:positionV>
          <wp:extent cx="1981200" cy="338455"/>
          <wp:effectExtent l="0" t="0" r="0" b="4445"/>
          <wp:wrapSquare wrapText="bothSides"/>
          <wp:docPr id="61"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
                    <a:extLst>
                      <a:ext uri="{28A0092B-C50C-407E-A947-70E740481C1C}">
                        <a14:useLocalDpi xmlns:a14="http://schemas.microsoft.com/office/drawing/2010/main" val="0"/>
                      </a:ext>
                    </a:extLst>
                  </a:blip>
                  <a:srcRect l="18130" r="12531" b="25246"/>
                  <a:stretch>
                    <a:fillRect/>
                  </a:stretch>
                </pic:blipFill>
                <pic:spPr bwMode="auto">
                  <a:xfrm>
                    <a:off x="0" y="0"/>
                    <a:ext cx="1981200" cy="338455"/>
                  </a:xfrm>
                  <a:prstGeom prst="rect">
                    <a:avLst/>
                  </a:prstGeom>
                  <a:noFill/>
                  <a:ln>
                    <a:noFill/>
                  </a:ln>
                </pic:spPr>
              </pic:pic>
            </a:graphicData>
          </a:graphic>
        </wp:anchor>
      </w:drawing>
    </w:r>
  </w:p>
  <w:p w14:paraId="7A51DB67" w14:textId="77777777" w:rsidR="00B010CD" w:rsidRDefault="00B010CD">
    <w:pPr>
      <w:pStyle w:val="a4"/>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9"/>
    <w:multiLevelType w:val="singleLevel"/>
    <w:tmpl w:val="90385852"/>
    <w:lvl w:ilvl="0">
      <w:start w:val="1"/>
      <w:numFmt w:val="bullet"/>
      <w:lvlText w:val=""/>
      <w:lvlJc w:val="left"/>
      <w:pPr>
        <w:tabs>
          <w:tab w:val="num" w:pos="1559"/>
        </w:tabs>
        <w:ind w:left="1559" w:hanging="425"/>
      </w:pPr>
      <w:rPr>
        <w:rFonts w:ascii="Wingdings" w:hAnsi="Wingdings" w:hint="default"/>
        <w:sz w:val="16"/>
      </w:rPr>
    </w:lvl>
  </w:abstractNum>
  <w:abstractNum w:abstractNumId="1" w15:restartNumberingAfterBreak="0">
    <w:nsid w:val="031B52A4"/>
    <w:multiLevelType w:val="singleLevel"/>
    <w:tmpl w:val="4D36A3C2"/>
    <w:lvl w:ilvl="0">
      <w:start w:val="1"/>
      <w:numFmt w:val="bullet"/>
      <w:pStyle w:val="6"/>
      <w:lvlText w:val="▲"/>
      <w:lvlJc w:val="left"/>
      <w:pPr>
        <w:tabs>
          <w:tab w:val="num" w:pos="3053"/>
        </w:tabs>
        <w:ind w:left="2977" w:hanging="284"/>
      </w:pPr>
      <w:rPr>
        <w:rFonts w:ascii="新細明體" w:eastAsia="新細明體" w:hAnsi="Wingdings" w:hint="eastAsia"/>
        <w:sz w:val="16"/>
      </w:rPr>
    </w:lvl>
  </w:abstractNum>
  <w:abstractNum w:abstractNumId="2" w15:restartNumberingAfterBreak="0">
    <w:nsid w:val="07835F60"/>
    <w:multiLevelType w:val="multilevel"/>
    <w:tmpl w:val="F5B028B4"/>
    <w:lvl w:ilvl="0">
      <w:numFmt w:val="decimal"/>
      <w:lvlText w:val="%1."/>
      <w:lvlJc w:val="left"/>
      <w:pPr>
        <w:tabs>
          <w:tab w:val="num" w:pos="1134"/>
        </w:tabs>
        <w:ind w:left="1134" w:hanging="1134"/>
      </w:pPr>
      <w:rPr>
        <w:rFonts w:hint="eastAsia"/>
      </w:rPr>
    </w:lvl>
    <w:lvl w:ilvl="1">
      <w:start w:val="4"/>
      <w:numFmt w:val="decimal"/>
      <w:lvlText w:val="%1.%2"/>
      <w:lvlJc w:val="left"/>
      <w:pPr>
        <w:tabs>
          <w:tab w:val="num" w:pos="1134"/>
        </w:tabs>
        <w:ind w:left="1134" w:hanging="1134"/>
      </w:pPr>
      <w:rPr>
        <w:rFonts w:hint="eastAsia"/>
      </w:rPr>
    </w:lvl>
    <w:lvl w:ilvl="2">
      <w:start w:val="1"/>
      <w:numFmt w:val="decimal"/>
      <w:lvlText w:val="%3."/>
      <w:lvlJc w:val="left"/>
      <w:pPr>
        <w:tabs>
          <w:tab w:val="num" w:pos="1701"/>
        </w:tabs>
        <w:ind w:left="1701" w:hanging="1134"/>
      </w:pPr>
      <w:rPr>
        <w:rFonts w:hint="eastAsia"/>
      </w:rPr>
    </w:lvl>
    <w:lvl w:ilvl="3">
      <w:start w:val="1"/>
      <w:numFmt w:val="decimal"/>
      <w:lvlText w:val="(%4)"/>
      <w:lvlJc w:val="left"/>
      <w:pPr>
        <w:tabs>
          <w:tab w:val="num" w:pos="1440"/>
        </w:tabs>
        <w:ind w:left="0" w:firstLine="1134"/>
      </w:pPr>
      <w:rPr>
        <w:rFonts w:eastAsia="標楷體" w:hint="eastAsia"/>
        <w:b/>
      </w:rPr>
    </w:lvl>
    <w:lvl w:ilvl="4">
      <w:start w:val="1"/>
      <w:numFmt w:val="decimal"/>
      <w:lvlText w:val="%5."/>
      <w:lvlJc w:val="left"/>
      <w:pPr>
        <w:tabs>
          <w:tab w:val="num" w:pos="5061"/>
        </w:tabs>
        <w:ind w:left="4395" w:firstLine="254"/>
      </w:pPr>
      <w:rPr>
        <w:rFonts w:hint="eastAsia"/>
      </w:rPr>
    </w:lvl>
    <w:lvl w:ilvl="5">
      <w:start w:val="1"/>
      <w:numFmt w:val="decimal"/>
      <w:lvlText w:val="(%6)"/>
      <w:lvlJc w:val="left"/>
      <w:pPr>
        <w:ind w:left="1531" w:hanging="397"/>
      </w:pPr>
      <w:rPr>
        <w:rFonts w:eastAsia="標楷體" w:hint="eastAsia"/>
        <w:b/>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3" w15:restartNumberingAfterBreak="0">
    <w:nsid w:val="07AB6E03"/>
    <w:multiLevelType w:val="hybridMultilevel"/>
    <w:tmpl w:val="7BEC82E8"/>
    <w:lvl w:ilvl="0" w:tplc="AA02A9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0917727C"/>
    <w:multiLevelType w:val="hybridMultilevel"/>
    <w:tmpl w:val="BB1E26BC"/>
    <w:lvl w:ilvl="0" w:tplc="AA02A9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0B724734"/>
    <w:multiLevelType w:val="hybridMultilevel"/>
    <w:tmpl w:val="C78CBB6C"/>
    <w:lvl w:ilvl="0" w:tplc="AA02A9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0BC959DB"/>
    <w:multiLevelType w:val="hybridMultilevel"/>
    <w:tmpl w:val="B9B2855A"/>
    <w:lvl w:ilvl="0" w:tplc="04090015">
      <w:start w:val="1"/>
      <w:numFmt w:val="taiwaneseCountingThousand"/>
      <w:lvlText w:val="%1、"/>
      <w:lvlJc w:val="left"/>
      <w:pPr>
        <w:ind w:left="2400" w:hanging="480"/>
      </w:pPr>
    </w:lvl>
    <w:lvl w:ilvl="1" w:tplc="0409000F">
      <w:start w:val="1"/>
      <w:numFmt w:val="decimal"/>
      <w:lvlText w:val="%2."/>
      <w:lvlJc w:val="left"/>
      <w:pPr>
        <w:ind w:left="2880" w:hanging="480"/>
      </w:pPr>
    </w:lvl>
    <w:lvl w:ilvl="2" w:tplc="20F23770">
      <w:start w:val="1"/>
      <w:numFmt w:val="decimal"/>
      <w:lvlText w:val="(%3)"/>
      <w:lvlJc w:val="left"/>
      <w:pPr>
        <w:ind w:left="3360" w:hanging="480"/>
      </w:pPr>
      <w:rPr>
        <w:rFonts w:hint="eastAsia"/>
      </w:rPr>
    </w:lvl>
    <w:lvl w:ilvl="3" w:tplc="0409000F">
      <w:start w:val="1"/>
      <w:numFmt w:val="decimal"/>
      <w:lvlText w:val="%4."/>
      <w:lvlJc w:val="left"/>
      <w:pPr>
        <w:ind w:left="3840" w:hanging="480"/>
      </w:pPr>
    </w:lvl>
    <w:lvl w:ilvl="4" w:tplc="04090019" w:tentative="1">
      <w:start w:val="1"/>
      <w:numFmt w:val="ideographTraditional"/>
      <w:lvlText w:val="%5、"/>
      <w:lvlJc w:val="left"/>
      <w:pPr>
        <w:ind w:left="4320" w:hanging="480"/>
      </w:pPr>
    </w:lvl>
    <w:lvl w:ilvl="5" w:tplc="0409001B" w:tentative="1">
      <w:start w:val="1"/>
      <w:numFmt w:val="lowerRoman"/>
      <w:lvlText w:val="%6."/>
      <w:lvlJc w:val="right"/>
      <w:pPr>
        <w:ind w:left="4800" w:hanging="480"/>
      </w:pPr>
    </w:lvl>
    <w:lvl w:ilvl="6" w:tplc="0409000F" w:tentative="1">
      <w:start w:val="1"/>
      <w:numFmt w:val="decimal"/>
      <w:lvlText w:val="%7."/>
      <w:lvlJc w:val="left"/>
      <w:pPr>
        <w:ind w:left="5280" w:hanging="480"/>
      </w:pPr>
    </w:lvl>
    <w:lvl w:ilvl="7" w:tplc="04090019" w:tentative="1">
      <w:start w:val="1"/>
      <w:numFmt w:val="ideographTraditional"/>
      <w:lvlText w:val="%8、"/>
      <w:lvlJc w:val="left"/>
      <w:pPr>
        <w:ind w:left="5760" w:hanging="480"/>
      </w:pPr>
    </w:lvl>
    <w:lvl w:ilvl="8" w:tplc="0409001B" w:tentative="1">
      <w:start w:val="1"/>
      <w:numFmt w:val="lowerRoman"/>
      <w:lvlText w:val="%9."/>
      <w:lvlJc w:val="right"/>
      <w:pPr>
        <w:ind w:left="6240" w:hanging="480"/>
      </w:pPr>
    </w:lvl>
  </w:abstractNum>
  <w:abstractNum w:abstractNumId="7" w15:restartNumberingAfterBreak="0">
    <w:nsid w:val="0C135D50"/>
    <w:multiLevelType w:val="hybridMultilevel"/>
    <w:tmpl w:val="0F20A30E"/>
    <w:lvl w:ilvl="0" w:tplc="AA02A9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0D715B60"/>
    <w:multiLevelType w:val="hybridMultilevel"/>
    <w:tmpl w:val="5D389DF0"/>
    <w:lvl w:ilvl="0" w:tplc="AA02A9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0DDB4261"/>
    <w:multiLevelType w:val="hybridMultilevel"/>
    <w:tmpl w:val="0A9EC47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0F556D9F"/>
    <w:multiLevelType w:val="multilevel"/>
    <w:tmpl w:val="F5B028B4"/>
    <w:lvl w:ilvl="0">
      <w:numFmt w:val="decimal"/>
      <w:lvlText w:val="%1."/>
      <w:lvlJc w:val="left"/>
      <w:pPr>
        <w:tabs>
          <w:tab w:val="num" w:pos="1134"/>
        </w:tabs>
        <w:ind w:left="1134" w:hanging="1134"/>
      </w:pPr>
      <w:rPr>
        <w:rFonts w:hint="eastAsia"/>
      </w:rPr>
    </w:lvl>
    <w:lvl w:ilvl="1">
      <w:start w:val="4"/>
      <w:numFmt w:val="decimal"/>
      <w:lvlText w:val="%1.%2"/>
      <w:lvlJc w:val="left"/>
      <w:pPr>
        <w:tabs>
          <w:tab w:val="num" w:pos="1134"/>
        </w:tabs>
        <w:ind w:left="1134" w:hanging="1134"/>
      </w:pPr>
      <w:rPr>
        <w:rFonts w:hint="eastAsia"/>
      </w:rPr>
    </w:lvl>
    <w:lvl w:ilvl="2">
      <w:start w:val="1"/>
      <w:numFmt w:val="decimal"/>
      <w:lvlText w:val="%3."/>
      <w:lvlJc w:val="left"/>
      <w:pPr>
        <w:tabs>
          <w:tab w:val="num" w:pos="1701"/>
        </w:tabs>
        <w:ind w:left="1701" w:hanging="1134"/>
      </w:pPr>
      <w:rPr>
        <w:rFonts w:hint="eastAsia"/>
      </w:rPr>
    </w:lvl>
    <w:lvl w:ilvl="3">
      <w:start w:val="1"/>
      <w:numFmt w:val="decimal"/>
      <w:lvlText w:val="(%4)"/>
      <w:lvlJc w:val="left"/>
      <w:pPr>
        <w:tabs>
          <w:tab w:val="num" w:pos="1440"/>
        </w:tabs>
        <w:ind w:left="0" w:firstLine="1134"/>
      </w:pPr>
      <w:rPr>
        <w:rFonts w:eastAsia="標楷體" w:hint="eastAsia"/>
        <w:b/>
      </w:rPr>
    </w:lvl>
    <w:lvl w:ilvl="4">
      <w:start w:val="1"/>
      <w:numFmt w:val="decimal"/>
      <w:lvlText w:val="%5."/>
      <w:lvlJc w:val="left"/>
      <w:pPr>
        <w:tabs>
          <w:tab w:val="num" w:pos="5061"/>
        </w:tabs>
        <w:ind w:left="4395" w:firstLine="254"/>
      </w:pPr>
      <w:rPr>
        <w:rFonts w:hint="eastAsia"/>
      </w:rPr>
    </w:lvl>
    <w:lvl w:ilvl="5">
      <w:start w:val="1"/>
      <w:numFmt w:val="decimal"/>
      <w:lvlText w:val="(%6)"/>
      <w:lvlJc w:val="left"/>
      <w:pPr>
        <w:ind w:left="1531" w:hanging="397"/>
      </w:pPr>
      <w:rPr>
        <w:rFonts w:eastAsia="標楷體" w:hint="eastAsia"/>
        <w:b/>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11" w15:restartNumberingAfterBreak="0">
    <w:nsid w:val="16667D00"/>
    <w:multiLevelType w:val="hybridMultilevel"/>
    <w:tmpl w:val="691829C4"/>
    <w:lvl w:ilvl="0" w:tplc="04090001">
      <w:start w:val="1"/>
      <w:numFmt w:val="bullet"/>
      <w:lvlText w:val=""/>
      <w:lvlJc w:val="left"/>
      <w:pPr>
        <w:ind w:left="1920" w:hanging="480"/>
      </w:pPr>
      <w:rPr>
        <w:rFonts w:ascii="Wingdings" w:hAnsi="Wingdings" w:hint="default"/>
      </w:rPr>
    </w:lvl>
    <w:lvl w:ilvl="1" w:tplc="04090003" w:tentative="1">
      <w:start w:val="1"/>
      <w:numFmt w:val="bullet"/>
      <w:lvlText w:val=""/>
      <w:lvlJc w:val="left"/>
      <w:pPr>
        <w:ind w:left="2400" w:hanging="480"/>
      </w:pPr>
      <w:rPr>
        <w:rFonts w:ascii="Wingdings" w:hAnsi="Wingdings" w:hint="default"/>
      </w:rPr>
    </w:lvl>
    <w:lvl w:ilvl="2" w:tplc="04090005" w:tentative="1">
      <w:start w:val="1"/>
      <w:numFmt w:val="bullet"/>
      <w:lvlText w:val=""/>
      <w:lvlJc w:val="left"/>
      <w:pPr>
        <w:ind w:left="2880" w:hanging="480"/>
      </w:pPr>
      <w:rPr>
        <w:rFonts w:ascii="Wingdings" w:hAnsi="Wingdings" w:hint="default"/>
      </w:rPr>
    </w:lvl>
    <w:lvl w:ilvl="3" w:tplc="04090001" w:tentative="1">
      <w:start w:val="1"/>
      <w:numFmt w:val="bullet"/>
      <w:lvlText w:val=""/>
      <w:lvlJc w:val="left"/>
      <w:pPr>
        <w:ind w:left="3360" w:hanging="480"/>
      </w:pPr>
      <w:rPr>
        <w:rFonts w:ascii="Wingdings" w:hAnsi="Wingdings" w:hint="default"/>
      </w:rPr>
    </w:lvl>
    <w:lvl w:ilvl="4" w:tplc="04090003" w:tentative="1">
      <w:start w:val="1"/>
      <w:numFmt w:val="bullet"/>
      <w:lvlText w:val=""/>
      <w:lvlJc w:val="left"/>
      <w:pPr>
        <w:ind w:left="3840" w:hanging="480"/>
      </w:pPr>
      <w:rPr>
        <w:rFonts w:ascii="Wingdings" w:hAnsi="Wingdings" w:hint="default"/>
      </w:rPr>
    </w:lvl>
    <w:lvl w:ilvl="5" w:tplc="04090005" w:tentative="1">
      <w:start w:val="1"/>
      <w:numFmt w:val="bullet"/>
      <w:lvlText w:val=""/>
      <w:lvlJc w:val="left"/>
      <w:pPr>
        <w:ind w:left="4320" w:hanging="480"/>
      </w:pPr>
      <w:rPr>
        <w:rFonts w:ascii="Wingdings" w:hAnsi="Wingdings" w:hint="default"/>
      </w:rPr>
    </w:lvl>
    <w:lvl w:ilvl="6" w:tplc="04090001" w:tentative="1">
      <w:start w:val="1"/>
      <w:numFmt w:val="bullet"/>
      <w:lvlText w:val=""/>
      <w:lvlJc w:val="left"/>
      <w:pPr>
        <w:ind w:left="4800" w:hanging="480"/>
      </w:pPr>
      <w:rPr>
        <w:rFonts w:ascii="Wingdings" w:hAnsi="Wingdings" w:hint="default"/>
      </w:rPr>
    </w:lvl>
    <w:lvl w:ilvl="7" w:tplc="04090003" w:tentative="1">
      <w:start w:val="1"/>
      <w:numFmt w:val="bullet"/>
      <w:lvlText w:val=""/>
      <w:lvlJc w:val="left"/>
      <w:pPr>
        <w:ind w:left="5280" w:hanging="480"/>
      </w:pPr>
      <w:rPr>
        <w:rFonts w:ascii="Wingdings" w:hAnsi="Wingdings" w:hint="default"/>
      </w:rPr>
    </w:lvl>
    <w:lvl w:ilvl="8" w:tplc="04090005" w:tentative="1">
      <w:start w:val="1"/>
      <w:numFmt w:val="bullet"/>
      <w:lvlText w:val=""/>
      <w:lvlJc w:val="left"/>
      <w:pPr>
        <w:ind w:left="5760" w:hanging="480"/>
      </w:pPr>
      <w:rPr>
        <w:rFonts w:ascii="Wingdings" w:hAnsi="Wingdings" w:hint="default"/>
      </w:rPr>
    </w:lvl>
  </w:abstractNum>
  <w:abstractNum w:abstractNumId="12" w15:restartNumberingAfterBreak="0">
    <w:nsid w:val="18E238F1"/>
    <w:multiLevelType w:val="singleLevel"/>
    <w:tmpl w:val="66507784"/>
    <w:lvl w:ilvl="0">
      <w:start w:val="1"/>
      <w:numFmt w:val="bullet"/>
      <w:pStyle w:val="2"/>
      <w:lvlText w:val=""/>
      <w:lvlJc w:val="left"/>
      <w:pPr>
        <w:tabs>
          <w:tab w:val="num" w:pos="502"/>
        </w:tabs>
        <w:ind w:left="284" w:hanging="142"/>
      </w:pPr>
      <w:rPr>
        <w:rFonts w:ascii="Wingdings" w:hAnsi="Wingdings" w:hint="default"/>
        <w:sz w:val="12"/>
      </w:rPr>
    </w:lvl>
  </w:abstractNum>
  <w:abstractNum w:abstractNumId="13" w15:restartNumberingAfterBreak="0">
    <w:nsid w:val="18FE0604"/>
    <w:multiLevelType w:val="hybridMultilevel"/>
    <w:tmpl w:val="C4C45088"/>
    <w:lvl w:ilvl="0" w:tplc="AA02A9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 w15:restartNumberingAfterBreak="0">
    <w:nsid w:val="19E05AD2"/>
    <w:multiLevelType w:val="hybridMultilevel"/>
    <w:tmpl w:val="B9B2855A"/>
    <w:lvl w:ilvl="0" w:tplc="04090015">
      <w:start w:val="1"/>
      <w:numFmt w:val="taiwaneseCountingThousand"/>
      <w:lvlText w:val="%1、"/>
      <w:lvlJc w:val="left"/>
      <w:pPr>
        <w:ind w:left="2400" w:hanging="480"/>
      </w:pPr>
    </w:lvl>
    <w:lvl w:ilvl="1" w:tplc="0409000F">
      <w:start w:val="1"/>
      <w:numFmt w:val="decimal"/>
      <w:lvlText w:val="%2."/>
      <w:lvlJc w:val="left"/>
      <w:pPr>
        <w:ind w:left="2880" w:hanging="480"/>
      </w:pPr>
    </w:lvl>
    <w:lvl w:ilvl="2" w:tplc="20F23770">
      <w:start w:val="1"/>
      <w:numFmt w:val="decimal"/>
      <w:lvlText w:val="(%3)"/>
      <w:lvlJc w:val="left"/>
      <w:pPr>
        <w:ind w:left="3360" w:hanging="480"/>
      </w:pPr>
      <w:rPr>
        <w:rFonts w:hint="eastAsia"/>
      </w:rPr>
    </w:lvl>
    <w:lvl w:ilvl="3" w:tplc="0409000F">
      <w:start w:val="1"/>
      <w:numFmt w:val="decimal"/>
      <w:lvlText w:val="%4."/>
      <w:lvlJc w:val="left"/>
      <w:pPr>
        <w:ind w:left="3840" w:hanging="480"/>
      </w:pPr>
    </w:lvl>
    <w:lvl w:ilvl="4" w:tplc="04090019" w:tentative="1">
      <w:start w:val="1"/>
      <w:numFmt w:val="ideographTraditional"/>
      <w:lvlText w:val="%5、"/>
      <w:lvlJc w:val="left"/>
      <w:pPr>
        <w:ind w:left="4320" w:hanging="480"/>
      </w:pPr>
    </w:lvl>
    <w:lvl w:ilvl="5" w:tplc="0409001B" w:tentative="1">
      <w:start w:val="1"/>
      <w:numFmt w:val="lowerRoman"/>
      <w:lvlText w:val="%6."/>
      <w:lvlJc w:val="right"/>
      <w:pPr>
        <w:ind w:left="4800" w:hanging="480"/>
      </w:pPr>
    </w:lvl>
    <w:lvl w:ilvl="6" w:tplc="0409000F" w:tentative="1">
      <w:start w:val="1"/>
      <w:numFmt w:val="decimal"/>
      <w:lvlText w:val="%7."/>
      <w:lvlJc w:val="left"/>
      <w:pPr>
        <w:ind w:left="5280" w:hanging="480"/>
      </w:pPr>
    </w:lvl>
    <w:lvl w:ilvl="7" w:tplc="04090019" w:tentative="1">
      <w:start w:val="1"/>
      <w:numFmt w:val="ideographTraditional"/>
      <w:lvlText w:val="%8、"/>
      <w:lvlJc w:val="left"/>
      <w:pPr>
        <w:ind w:left="5760" w:hanging="480"/>
      </w:pPr>
    </w:lvl>
    <w:lvl w:ilvl="8" w:tplc="0409001B" w:tentative="1">
      <w:start w:val="1"/>
      <w:numFmt w:val="lowerRoman"/>
      <w:lvlText w:val="%9."/>
      <w:lvlJc w:val="right"/>
      <w:pPr>
        <w:ind w:left="6240" w:hanging="480"/>
      </w:pPr>
    </w:lvl>
  </w:abstractNum>
  <w:abstractNum w:abstractNumId="15" w15:restartNumberingAfterBreak="0">
    <w:nsid w:val="19E922E6"/>
    <w:multiLevelType w:val="hybridMultilevel"/>
    <w:tmpl w:val="8BD29DDA"/>
    <w:lvl w:ilvl="0" w:tplc="0409000F">
      <w:start w:val="1"/>
      <w:numFmt w:val="decimal"/>
      <w:lvlText w:val="%1."/>
      <w:lvlJc w:val="left"/>
      <w:pPr>
        <w:ind w:left="1680" w:hanging="480"/>
      </w:pPr>
    </w:lvl>
    <w:lvl w:ilvl="1" w:tplc="04090019" w:tentative="1">
      <w:start w:val="1"/>
      <w:numFmt w:val="ideographTraditional"/>
      <w:lvlText w:val="%2、"/>
      <w:lvlJc w:val="left"/>
      <w:pPr>
        <w:ind w:left="2160" w:hanging="480"/>
      </w:pPr>
    </w:lvl>
    <w:lvl w:ilvl="2" w:tplc="0409001B" w:tentative="1">
      <w:start w:val="1"/>
      <w:numFmt w:val="lowerRoman"/>
      <w:lvlText w:val="%3."/>
      <w:lvlJc w:val="right"/>
      <w:pPr>
        <w:ind w:left="2640" w:hanging="480"/>
      </w:pPr>
    </w:lvl>
    <w:lvl w:ilvl="3" w:tplc="0409000F" w:tentative="1">
      <w:start w:val="1"/>
      <w:numFmt w:val="decimal"/>
      <w:lvlText w:val="%4."/>
      <w:lvlJc w:val="left"/>
      <w:pPr>
        <w:ind w:left="3120" w:hanging="480"/>
      </w:pPr>
    </w:lvl>
    <w:lvl w:ilvl="4" w:tplc="04090019" w:tentative="1">
      <w:start w:val="1"/>
      <w:numFmt w:val="ideographTraditional"/>
      <w:lvlText w:val="%5、"/>
      <w:lvlJc w:val="left"/>
      <w:pPr>
        <w:ind w:left="3600" w:hanging="480"/>
      </w:pPr>
    </w:lvl>
    <w:lvl w:ilvl="5" w:tplc="0409001B" w:tentative="1">
      <w:start w:val="1"/>
      <w:numFmt w:val="lowerRoman"/>
      <w:lvlText w:val="%6."/>
      <w:lvlJc w:val="right"/>
      <w:pPr>
        <w:ind w:left="4080" w:hanging="480"/>
      </w:pPr>
    </w:lvl>
    <w:lvl w:ilvl="6" w:tplc="0409000F" w:tentative="1">
      <w:start w:val="1"/>
      <w:numFmt w:val="decimal"/>
      <w:lvlText w:val="%7."/>
      <w:lvlJc w:val="left"/>
      <w:pPr>
        <w:ind w:left="4560" w:hanging="480"/>
      </w:pPr>
    </w:lvl>
    <w:lvl w:ilvl="7" w:tplc="04090019" w:tentative="1">
      <w:start w:val="1"/>
      <w:numFmt w:val="ideographTraditional"/>
      <w:lvlText w:val="%8、"/>
      <w:lvlJc w:val="left"/>
      <w:pPr>
        <w:ind w:left="5040" w:hanging="480"/>
      </w:pPr>
    </w:lvl>
    <w:lvl w:ilvl="8" w:tplc="0409001B" w:tentative="1">
      <w:start w:val="1"/>
      <w:numFmt w:val="lowerRoman"/>
      <w:lvlText w:val="%9."/>
      <w:lvlJc w:val="right"/>
      <w:pPr>
        <w:ind w:left="5520" w:hanging="480"/>
      </w:pPr>
    </w:lvl>
  </w:abstractNum>
  <w:abstractNum w:abstractNumId="16" w15:restartNumberingAfterBreak="0">
    <w:nsid w:val="1E265374"/>
    <w:multiLevelType w:val="hybridMultilevel"/>
    <w:tmpl w:val="A0883040"/>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7" w15:restartNumberingAfterBreak="0">
    <w:nsid w:val="1F053AD6"/>
    <w:multiLevelType w:val="hybridMultilevel"/>
    <w:tmpl w:val="A2A06E2C"/>
    <w:lvl w:ilvl="0" w:tplc="A96E4DCE">
      <w:start w:val="1"/>
      <w:numFmt w:val="taiwaneseCountingThousand"/>
      <w:lvlText w:val="%1、"/>
      <w:lvlJc w:val="left"/>
      <w:pPr>
        <w:ind w:left="931" w:hanging="480"/>
      </w:pPr>
      <w:rPr>
        <w:color w:val="auto"/>
        <w:lang w:val="en-US"/>
      </w:rPr>
    </w:lvl>
    <w:lvl w:ilvl="1" w:tplc="0409000F">
      <w:start w:val="1"/>
      <w:numFmt w:val="decimal"/>
      <w:lvlText w:val="%2."/>
      <w:lvlJc w:val="left"/>
      <w:pPr>
        <w:ind w:left="1411" w:hanging="480"/>
      </w:pPr>
    </w:lvl>
    <w:lvl w:ilvl="2" w:tplc="0409001B">
      <w:start w:val="1"/>
      <w:numFmt w:val="lowerRoman"/>
      <w:lvlText w:val="%3."/>
      <w:lvlJc w:val="right"/>
      <w:pPr>
        <w:ind w:left="1891" w:hanging="480"/>
      </w:pPr>
    </w:lvl>
    <w:lvl w:ilvl="3" w:tplc="0409000F">
      <w:start w:val="1"/>
      <w:numFmt w:val="decimal"/>
      <w:lvlText w:val="%4."/>
      <w:lvlJc w:val="left"/>
      <w:pPr>
        <w:ind w:left="2371" w:hanging="480"/>
      </w:pPr>
    </w:lvl>
    <w:lvl w:ilvl="4" w:tplc="F344224A">
      <w:start w:val="1"/>
      <w:numFmt w:val="upperLetter"/>
      <w:lvlText w:val="%5."/>
      <w:lvlJc w:val="left"/>
      <w:pPr>
        <w:ind w:left="2731" w:hanging="360"/>
      </w:pPr>
      <w:rPr>
        <w:rFonts w:hint="default"/>
      </w:rPr>
    </w:lvl>
    <w:lvl w:ilvl="5" w:tplc="0409001B" w:tentative="1">
      <w:start w:val="1"/>
      <w:numFmt w:val="lowerRoman"/>
      <w:lvlText w:val="%6."/>
      <w:lvlJc w:val="right"/>
      <w:pPr>
        <w:ind w:left="3331" w:hanging="480"/>
      </w:pPr>
    </w:lvl>
    <w:lvl w:ilvl="6" w:tplc="0409000F" w:tentative="1">
      <w:start w:val="1"/>
      <w:numFmt w:val="decimal"/>
      <w:lvlText w:val="%7."/>
      <w:lvlJc w:val="left"/>
      <w:pPr>
        <w:ind w:left="3811" w:hanging="480"/>
      </w:pPr>
    </w:lvl>
    <w:lvl w:ilvl="7" w:tplc="04090019" w:tentative="1">
      <w:start w:val="1"/>
      <w:numFmt w:val="ideographTraditional"/>
      <w:lvlText w:val="%8、"/>
      <w:lvlJc w:val="left"/>
      <w:pPr>
        <w:ind w:left="4291" w:hanging="480"/>
      </w:pPr>
    </w:lvl>
    <w:lvl w:ilvl="8" w:tplc="0409001B" w:tentative="1">
      <w:start w:val="1"/>
      <w:numFmt w:val="lowerRoman"/>
      <w:lvlText w:val="%9."/>
      <w:lvlJc w:val="right"/>
      <w:pPr>
        <w:ind w:left="4771" w:hanging="480"/>
      </w:pPr>
    </w:lvl>
  </w:abstractNum>
  <w:abstractNum w:abstractNumId="18" w15:restartNumberingAfterBreak="0">
    <w:nsid w:val="1F3267A8"/>
    <w:multiLevelType w:val="hybridMultilevel"/>
    <w:tmpl w:val="D932E656"/>
    <w:lvl w:ilvl="0" w:tplc="04090001">
      <w:start w:val="1"/>
      <w:numFmt w:val="bullet"/>
      <w:lvlText w:val=""/>
      <w:lvlJc w:val="left"/>
      <w:pPr>
        <w:ind w:left="3360" w:hanging="480"/>
      </w:pPr>
      <w:rPr>
        <w:rFonts w:ascii="Wingdings" w:hAnsi="Wingdings" w:hint="default"/>
      </w:rPr>
    </w:lvl>
    <w:lvl w:ilvl="1" w:tplc="04090003" w:tentative="1">
      <w:start w:val="1"/>
      <w:numFmt w:val="bullet"/>
      <w:lvlText w:val=""/>
      <w:lvlJc w:val="left"/>
      <w:pPr>
        <w:ind w:left="3840" w:hanging="480"/>
      </w:pPr>
      <w:rPr>
        <w:rFonts w:ascii="Wingdings" w:hAnsi="Wingdings" w:hint="default"/>
      </w:rPr>
    </w:lvl>
    <w:lvl w:ilvl="2" w:tplc="04090005" w:tentative="1">
      <w:start w:val="1"/>
      <w:numFmt w:val="bullet"/>
      <w:lvlText w:val=""/>
      <w:lvlJc w:val="left"/>
      <w:pPr>
        <w:ind w:left="4320" w:hanging="480"/>
      </w:pPr>
      <w:rPr>
        <w:rFonts w:ascii="Wingdings" w:hAnsi="Wingdings" w:hint="default"/>
      </w:rPr>
    </w:lvl>
    <w:lvl w:ilvl="3" w:tplc="04090001" w:tentative="1">
      <w:start w:val="1"/>
      <w:numFmt w:val="bullet"/>
      <w:lvlText w:val=""/>
      <w:lvlJc w:val="left"/>
      <w:pPr>
        <w:ind w:left="4800" w:hanging="480"/>
      </w:pPr>
      <w:rPr>
        <w:rFonts w:ascii="Wingdings" w:hAnsi="Wingdings" w:hint="default"/>
      </w:rPr>
    </w:lvl>
    <w:lvl w:ilvl="4" w:tplc="04090003" w:tentative="1">
      <w:start w:val="1"/>
      <w:numFmt w:val="bullet"/>
      <w:lvlText w:val=""/>
      <w:lvlJc w:val="left"/>
      <w:pPr>
        <w:ind w:left="5280" w:hanging="480"/>
      </w:pPr>
      <w:rPr>
        <w:rFonts w:ascii="Wingdings" w:hAnsi="Wingdings" w:hint="default"/>
      </w:rPr>
    </w:lvl>
    <w:lvl w:ilvl="5" w:tplc="04090005" w:tentative="1">
      <w:start w:val="1"/>
      <w:numFmt w:val="bullet"/>
      <w:lvlText w:val=""/>
      <w:lvlJc w:val="left"/>
      <w:pPr>
        <w:ind w:left="5760" w:hanging="480"/>
      </w:pPr>
      <w:rPr>
        <w:rFonts w:ascii="Wingdings" w:hAnsi="Wingdings" w:hint="default"/>
      </w:rPr>
    </w:lvl>
    <w:lvl w:ilvl="6" w:tplc="04090001" w:tentative="1">
      <w:start w:val="1"/>
      <w:numFmt w:val="bullet"/>
      <w:lvlText w:val=""/>
      <w:lvlJc w:val="left"/>
      <w:pPr>
        <w:ind w:left="6240" w:hanging="480"/>
      </w:pPr>
      <w:rPr>
        <w:rFonts w:ascii="Wingdings" w:hAnsi="Wingdings" w:hint="default"/>
      </w:rPr>
    </w:lvl>
    <w:lvl w:ilvl="7" w:tplc="04090003" w:tentative="1">
      <w:start w:val="1"/>
      <w:numFmt w:val="bullet"/>
      <w:lvlText w:val=""/>
      <w:lvlJc w:val="left"/>
      <w:pPr>
        <w:ind w:left="6720" w:hanging="480"/>
      </w:pPr>
      <w:rPr>
        <w:rFonts w:ascii="Wingdings" w:hAnsi="Wingdings" w:hint="default"/>
      </w:rPr>
    </w:lvl>
    <w:lvl w:ilvl="8" w:tplc="04090005" w:tentative="1">
      <w:start w:val="1"/>
      <w:numFmt w:val="bullet"/>
      <w:lvlText w:val=""/>
      <w:lvlJc w:val="left"/>
      <w:pPr>
        <w:ind w:left="7200" w:hanging="480"/>
      </w:pPr>
      <w:rPr>
        <w:rFonts w:ascii="Wingdings" w:hAnsi="Wingdings" w:hint="default"/>
      </w:rPr>
    </w:lvl>
  </w:abstractNum>
  <w:abstractNum w:abstractNumId="19" w15:restartNumberingAfterBreak="0">
    <w:nsid w:val="1F506DEC"/>
    <w:multiLevelType w:val="hybridMultilevel"/>
    <w:tmpl w:val="97648766"/>
    <w:lvl w:ilvl="0" w:tplc="AA02A9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0" w15:restartNumberingAfterBreak="0">
    <w:nsid w:val="237A44D7"/>
    <w:multiLevelType w:val="hybridMultilevel"/>
    <w:tmpl w:val="6F94228E"/>
    <w:lvl w:ilvl="0" w:tplc="AA02A9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15:restartNumberingAfterBreak="0">
    <w:nsid w:val="249826EB"/>
    <w:multiLevelType w:val="hybridMultilevel"/>
    <w:tmpl w:val="AB4289FC"/>
    <w:lvl w:ilvl="0" w:tplc="5262DA06">
      <w:start w:val="1"/>
      <w:numFmt w:val="decimal"/>
      <w:lvlText w:val="%1."/>
      <w:lvlJc w:val="left"/>
      <w:pPr>
        <w:ind w:left="720" w:hanging="360"/>
      </w:pPr>
      <w:rPr>
        <w:rFonts w:hint="default"/>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22" w15:restartNumberingAfterBreak="0">
    <w:nsid w:val="2DE6094A"/>
    <w:multiLevelType w:val="hybridMultilevel"/>
    <w:tmpl w:val="FE20DA24"/>
    <w:lvl w:ilvl="0" w:tplc="AA02A9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3" w15:restartNumberingAfterBreak="0">
    <w:nsid w:val="2EA77A36"/>
    <w:multiLevelType w:val="hybridMultilevel"/>
    <w:tmpl w:val="79F66B7A"/>
    <w:lvl w:ilvl="0" w:tplc="AA02A9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4" w15:restartNumberingAfterBreak="0">
    <w:nsid w:val="2F1E5ED2"/>
    <w:multiLevelType w:val="hybridMultilevel"/>
    <w:tmpl w:val="B73CF4F8"/>
    <w:lvl w:ilvl="0" w:tplc="AA02A9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5" w15:restartNumberingAfterBreak="0">
    <w:nsid w:val="2FB02AB8"/>
    <w:multiLevelType w:val="hybridMultilevel"/>
    <w:tmpl w:val="24D8C47A"/>
    <w:lvl w:ilvl="0" w:tplc="AA02A9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6" w15:restartNumberingAfterBreak="0">
    <w:nsid w:val="30C65764"/>
    <w:multiLevelType w:val="hybridMultilevel"/>
    <w:tmpl w:val="BFFC9E0C"/>
    <w:lvl w:ilvl="0" w:tplc="AA02A9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7" w15:restartNumberingAfterBreak="0">
    <w:nsid w:val="31A37034"/>
    <w:multiLevelType w:val="hybridMultilevel"/>
    <w:tmpl w:val="9878BCA6"/>
    <w:lvl w:ilvl="0" w:tplc="AA02A9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8" w15:restartNumberingAfterBreak="0">
    <w:nsid w:val="32D71FC8"/>
    <w:multiLevelType w:val="hybridMultilevel"/>
    <w:tmpl w:val="359027CE"/>
    <w:lvl w:ilvl="0" w:tplc="781077FA">
      <w:start w:val="4"/>
      <w:numFmt w:val="decimal"/>
      <w:suff w:val="nothing"/>
      <w:lvlText w:val="%1."/>
      <w:lvlJc w:val="left"/>
      <w:pPr>
        <w:ind w:left="960" w:hanging="480"/>
      </w:pPr>
      <w:rPr>
        <w:rFonts w:hint="eastAsia"/>
      </w:rPr>
    </w:lvl>
    <w:lvl w:ilvl="1" w:tplc="04090019">
      <w:start w:val="1"/>
      <w:numFmt w:val="ideographTraditional"/>
      <w:lvlText w:val="%2、"/>
      <w:lvlJc w:val="left"/>
      <w:pPr>
        <w:ind w:left="-1920" w:hanging="480"/>
      </w:pPr>
    </w:lvl>
    <w:lvl w:ilvl="2" w:tplc="0409001B">
      <w:start w:val="1"/>
      <w:numFmt w:val="lowerRoman"/>
      <w:lvlText w:val="%3."/>
      <w:lvlJc w:val="right"/>
      <w:pPr>
        <w:ind w:left="-1440" w:hanging="480"/>
      </w:pPr>
    </w:lvl>
    <w:lvl w:ilvl="3" w:tplc="0409000F" w:tentative="1">
      <w:start w:val="1"/>
      <w:numFmt w:val="decimal"/>
      <w:lvlText w:val="%4."/>
      <w:lvlJc w:val="left"/>
      <w:pPr>
        <w:ind w:left="-960" w:hanging="480"/>
      </w:pPr>
    </w:lvl>
    <w:lvl w:ilvl="4" w:tplc="04090019" w:tentative="1">
      <w:start w:val="1"/>
      <w:numFmt w:val="ideographTraditional"/>
      <w:lvlText w:val="%5、"/>
      <w:lvlJc w:val="left"/>
      <w:pPr>
        <w:ind w:left="-480" w:hanging="480"/>
      </w:pPr>
    </w:lvl>
    <w:lvl w:ilvl="5" w:tplc="0409001B" w:tentative="1">
      <w:start w:val="1"/>
      <w:numFmt w:val="lowerRoman"/>
      <w:lvlText w:val="%6."/>
      <w:lvlJc w:val="right"/>
      <w:pPr>
        <w:ind w:left="0" w:hanging="480"/>
      </w:pPr>
    </w:lvl>
    <w:lvl w:ilvl="6" w:tplc="0409000F" w:tentative="1">
      <w:start w:val="1"/>
      <w:numFmt w:val="decimal"/>
      <w:lvlText w:val="%7."/>
      <w:lvlJc w:val="left"/>
      <w:pPr>
        <w:ind w:left="480" w:hanging="480"/>
      </w:pPr>
    </w:lvl>
    <w:lvl w:ilvl="7" w:tplc="04090019" w:tentative="1">
      <w:start w:val="1"/>
      <w:numFmt w:val="ideographTraditional"/>
      <w:lvlText w:val="%8、"/>
      <w:lvlJc w:val="left"/>
      <w:pPr>
        <w:ind w:left="960" w:hanging="480"/>
      </w:pPr>
    </w:lvl>
    <w:lvl w:ilvl="8" w:tplc="0409001B" w:tentative="1">
      <w:start w:val="1"/>
      <w:numFmt w:val="lowerRoman"/>
      <w:lvlText w:val="%9."/>
      <w:lvlJc w:val="right"/>
      <w:pPr>
        <w:ind w:left="1440" w:hanging="480"/>
      </w:pPr>
    </w:lvl>
  </w:abstractNum>
  <w:abstractNum w:abstractNumId="29" w15:restartNumberingAfterBreak="0">
    <w:nsid w:val="33DD5DDB"/>
    <w:multiLevelType w:val="hybridMultilevel"/>
    <w:tmpl w:val="291685A8"/>
    <w:lvl w:ilvl="0" w:tplc="28524D5A">
      <w:start w:val="1"/>
      <w:numFmt w:val="bullet"/>
      <w:lvlText w:val=""/>
      <w:lvlJc w:val="left"/>
      <w:pPr>
        <w:ind w:left="1920" w:hanging="480"/>
      </w:pPr>
      <w:rPr>
        <w:rFonts w:ascii="Wingdings" w:hAnsi="Wingdings" w:hint="default"/>
        <w:sz w:val="16"/>
        <w:szCs w:val="8"/>
      </w:rPr>
    </w:lvl>
    <w:lvl w:ilvl="1" w:tplc="04090003" w:tentative="1">
      <w:start w:val="1"/>
      <w:numFmt w:val="bullet"/>
      <w:lvlText w:val=""/>
      <w:lvlJc w:val="left"/>
      <w:pPr>
        <w:ind w:left="2400" w:hanging="480"/>
      </w:pPr>
      <w:rPr>
        <w:rFonts w:ascii="Wingdings" w:hAnsi="Wingdings" w:hint="default"/>
      </w:rPr>
    </w:lvl>
    <w:lvl w:ilvl="2" w:tplc="04090005" w:tentative="1">
      <w:start w:val="1"/>
      <w:numFmt w:val="bullet"/>
      <w:lvlText w:val=""/>
      <w:lvlJc w:val="left"/>
      <w:pPr>
        <w:ind w:left="2880" w:hanging="480"/>
      </w:pPr>
      <w:rPr>
        <w:rFonts w:ascii="Wingdings" w:hAnsi="Wingdings" w:hint="default"/>
      </w:rPr>
    </w:lvl>
    <w:lvl w:ilvl="3" w:tplc="04090001" w:tentative="1">
      <w:start w:val="1"/>
      <w:numFmt w:val="bullet"/>
      <w:lvlText w:val=""/>
      <w:lvlJc w:val="left"/>
      <w:pPr>
        <w:ind w:left="3360" w:hanging="480"/>
      </w:pPr>
      <w:rPr>
        <w:rFonts w:ascii="Wingdings" w:hAnsi="Wingdings" w:hint="default"/>
      </w:rPr>
    </w:lvl>
    <w:lvl w:ilvl="4" w:tplc="04090003" w:tentative="1">
      <w:start w:val="1"/>
      <w:numFmt w:val="bullet"/>
      <w:lvlText w:val=""/>
      <w:lvlJc w:val="left"/>
      <w:pPr>
        <w:ind w:left="3840" w:hanging="480"/>
      </w:pPr>
      <w:rPr>
        <w:rFonts w:ascii="Wingdings" w:hAnsi="Wingdings" w:hint="default"/>
      </w:rPr>
    </w:lvl>
    <w:lvl w:ilvl="5" w:tplc="04090005" w:tentative="1">
      <w:start w:val="1"/>
      <w:numFmt w:val="bullet"/>
      <w:lvlText w:val=""/>
      <w:lvlJc w:val="left"/>
      <w:pPr>
        <w:ind w:left="4320" w:hanging="480"/>
      </w:pPr>
      <w:rPr>
        <w:rFonts w:ascii="Wingdings" w:hAnsi="Wingdings" w:hint="default"/>
      </w:rPr>
    </w:lvl>
    <w:lvl w:ilvl="6" w:tplc="04090001" w:tentative="1">
      <w:start w:val="1"/>
      <w:numFmt w:val="bullet"/>
      <w:lvlText w:val=""/>
      <w:lvlJc w:val="left"/>
      <w:pPr>
        <w:ind w:left="4800" w:hanging="480"/>
      </w:pPr>
      <w:rPr>
        <w:rFonts w:ascii="Wingdings" w:hAnsi="Wingdings" w:hint="default"/>
      </w:rPr>
    </w:lvl>
    <w:lvl w:ilvl="7" w:tplc="04090003" w:tentative="1">
      <w:start w:val="1"/>
      <w:numFmt w:val="bullet"/>
      <w:lvlText w:val=""/>
      <w:lvlJc w:val="left"/>
      <w:pPr>
        <w:ind w:left="5280" w:hanging="480"/>
      </w:pPr>
      <w:rPr>
        <w:rFonts w:ascii="Wingdings" w:hAnsi="Wingdings" w:hint="default"/>
      </w:rPr>
    </w:lvl>
    <w:lvl w:ilvl="8" w:tplc="04090005" w:tentative="1">
      <w:start w:val="1"/>
      <w:numFmt w:val="bullet"/>
      <w:lvlText w:val=""/>
      <w:lvlJc w:val="left"/>
      <w:pPr>
        <w:ind w:left="5760" w:hanging="480"/>
      </w:pPr>
      <w:rPr>
        <w:rFonts w:ascii="Wingdings" w:hAnsi="Wingdings" w:hint="default"/>
      </w:rPr>
    </w:lvl>
  </w:abstractNum>
  <w:abstractNum w:abstractNumId="30" w15:restartNumberingAfterBreak="0">
    <w:nsid w:val="3610309A"/>
    <w:multiLevelType w:val="multilevel"/>
    <w:tmpl w:val="D75ED2A6"/>
    <w:lvl w:ilvl="0">
      <w:numFmt w:val="decimal"/>
      <w:lvlText w:val="%1."/>
      <w:lvlJc w:val="left"/>
      <w:pPr>
        <w:tabs>
          <w:tab w:val="num" w:pos="1134"/>
        </w:tabs>
        <w:ind w:left="1134" w:hanging="1134"/>
      </w:pPr>
      <w:rPr>
        <w:rFonts w:hint="eastAsia"/>
      </w:rPr>
    </w:lvl>
    <w:lvl w:ilvl="1">
      <w:start w:val="4"/>
      <w:numFmt w:val="decimal"/>
      <w:lvlText w:val="%1.%2"/>
      <w:lvlJc w:val="left"/>
      <w:pPr>
        <w:tabs>
          <w:tab w:val="num" w:pos="1134"/>
        </w:tabs>
        <w:ind w:left="1134" w:hanging="1134"/>
      </w:pPr>
      <w:rPr>
        <w:rFonts w:hint="eastAsia"/>
      </w:rPr>
    </w:lvl>
    <w:lvl w:ilvl="2">
      <w:start w:val="4"/>
      <w:numFmt w:val="decimal"/>
      <w:lvlText w:val="%3."/>
      <w:lvlJc w:val="left"/>
      <w:pPr>
        <w:tabs>
          <w:tab w:val="num" w:pos="1701"/>
        </w:tabs>
        <w:ind w:left="1701" w:hanging="1134"/>
      </w:pPr>
      <w:rPr>
        <w:rFonts w:hint="eastAsia"/>
      </w:rPr>
    </w:lvl>
    <w:lvl w:ilvl="3">
      <w:start w:val="9"/>
      <w:numFmt w:val="decimal"/>
      <w:lvlText w:val="(%4)"/>
      <w:lvlJc w:val="left"/>
      <w:pPr>
        <w:tabs>
          <w:tab w:val="num" w:pos="1440"/>
        </w:tabs>
        <w:ind w:left="0" w:firstLine="1134"/>
      </w:pPr>
      <w:rPr>
        <w:rFonts w:eastAsia="標楷體" w:hint="eastAsia"/>
        <w:b/>
      </w:rPr>
    </w:lvl>
    <w:lvl w:ilvl="4">
      <w:start w:val="1"/>
      <w:numFmt w:val="decimal"/>
      <w:lvlText w:val="%5."/>
      <w:lvlJc w:val="left"/>
      <w:pPr>
        <w:tabs>
          <w:tab w:val="num" w:pos="5061"/>
        </w:tabs>
        <w:ind w:left="4395" w:firstLine="254"/>
      </w:pPr>
      <w:rPr>
        <w:rFonts w:hint="eastAsia"/>
      </w:rPr>
    </w:lvl>
    <w:lvl w:ilvl="5">
      <w:start w:val="1"/>
      <w:numFmt w:val="decimal"/>
      <w:lvlText w:val="(%6)"/>
      <w:lvlJc w:val="left"/>
      <w:pPr>
        <w:ind w:left="1531" w:hanging="397"/>
      </w:pPr>
      <w:rPr>
        <w:rFonts w:eastAsia="標楷體" w:hint="eastAsia"/>
        <w:b/>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31" w15:restartNumberingAfterBreak="0">
    <w:nsid w:val="36F80B28"/>
    <w:multiLevelType w:val="hybridMultilevel"/>
    <w:tmpl w:val="68620DA4"/>
    <w:lvl w:ilvl="0" w:tplc="AA02A9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2" w15:restartNumberingAfterBreak="0">
    <w:nsid w:val="3A3F5576"/>
    <w:multiLevelType w:val="hybridMultilevel"/>
    <w:tmpl w:val="A5DEE990"/>
    <w:lvl w:ilvl="0" w:tplc="AA02A9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3" w15:restartNumberingAfterBreak="0">
    <w:nsid w:val="3EFC0E9F"/>
    <w:multiLevelType w:val="hybridMultilevel"/>
    <w:tmpl w:val="89D05ECC"/>
    <w:lvl w:ilvl="0" w:tplc="0409000F">
      <w:start w:val="1"/>
      <w:numFmt w:val="decimal"/>
      <w:lvlText w:val="%1."/>
      <w:lvlJc w:val="left"/>
      <w:pPr>
        <w:ind w:left="1920" w:hanging="480"/>
      </w:pPr>
    </w:lvl>
    <w:lvl w:ilvl="1" w:tplc="04090019" w:tentative="1">
      <w:start w:val="1"/>
      <w:numFmt w:val="ideographTraditional"/>
      <w:lvlText w:val="%2、"/>
      <w:lvlJc w:val="left"/>
      <w:pPr>
        <w:ind w:left="2400" w:hanging="480"/>
      </w:pPr>
    </w:lvl>
    <w:lvl w:ilvl="2" w:tplc="0409001B" w:tentative="1">
      <w:start w:val="1"/>
      <w:numFmt w:val="lowerRoman"/>
      <w:lvlText w:val="%3."/>
      <w:lvlJc w:val="right"/>
      <w:pPr>
        <w:ind w:left="2880" w:hanging="480"/>
      </w:pPr>
    </w:lvl>
    <w:lvl w:ilvl="3" w:tplc="0409000F" w:tentative="1">
      <w:start w:val="1"/>
      <w:numFmt w:val="decimal"/>
      <w:lvlText w:val="%4."/>
      <w:lvlJc w:val="left"/>
      <w:pPr>
        <w:ind w:left="3360" w:hanging="480"/>
      </w:pPr>
    </w:lvl>
    <w:lvl w:ilvl="4" w:tplc="04090019" w:tentative="1">
      <w:start w:val="1"/>
      <w:numFmt w:val="ideographTraditional"/>
      <w:lvlText w:val="%5、"/>
      <w:lvlJc w:val="left"/>
      <w:pPr>
        <w:ind w:left="3840" w:hanging="480"/>
      </w:pPr>
    </w:lvl>
    <w:lvl w:ilvl="5" w:tplc="0409001B" w:tentative="1">
      <w:start w:val="1"/>
      <w:numFmt w:val="lowerRoman"/>
      <w:lvlText w:val="%6."/>
      <w:lvlJc w:val="right"/>
      <w:pPr>
        <w:ind w:left="4320" w:hanging="480"/>
      </w:pPr>
    </w:lvl>
    <w:lvl w:ilvl="6" w:tplc="0409000F" w:tentative="1">
      <w:start w:val="1"/>
      <w:numFmt w:val="decimal"/>
      <w:lvlText w:val="%7."/>
      <w:lvlJc w:val="left"/>
      <w:pPr>
        <w:ind w:left="4800" w:hanging="480"/>
      </w:pPr>
    </w:lvl>
    <w:lvl w:ilvl="7" w:tplc="04090019" w:tentative="1">
      <w:start w:val="1"/>
      <w:numFmt w:val="ideographTraditional"/>
      <w:lvlText w:val="%8、"/>
      <w:lvlJc w:val="left"/>
      <w:pPr>
        <w:ind w:left="5280" w:hanging="480"/>
      </w:pPr>
    </w:lvl>
    <w:lvl w:ilvl="8" w:tplc="0409001B" w:tentative="1">
      <w:start w:val="1"/>
      <w:numFmt w:val="lowerRoman"/>
      <w:lvlText w:val="%9."/>
      <w:lvlJc w:val="right"/>
      <w:pPr>
        <w:ind w:left="5760" w:hanging="480"/>
      </w:pPr>
    </w:lvl>
  </w:abstractNum>
  <w:abstractNum w:abstractNumId="34" w15:restartNumberingAfterBreak="0">
    <w:nsid w:val="42626300"/>
    <w:multiLevelType w:val="hybridMultilevel"/>
    <w:tmpl w:val="7242C50E"/>
    <w:lvl w:ilvl="0" w:tplc="AA02A9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5" w15:restartNumberingAfterBreak="0">
    <w:nsid w:val="436D720A"/>
    <w:multiLevelType w:val="hybridMultilevel"/>
    <w:tmpl w:val="5E7C568E"/>
    <w:lvl w:ilvl="0" w:tplc="AA02A9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6" w15:restartNumberingAfterBreak="0">
    <w:nsid w:val="437C3CA1"/>
    <w:multiLevelType w:val="hybridMultilevel"/>
    <w:tmpl w:val="4FACD58C"/>
    <w:lvl w:ilvl="0" w:tplc="AA02A9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7" w15:restartNumberingAfterBreak="0">
    <w:nsid w:val="48F11358"/>
    <w:multiLevelType w:val="hybridMultilevel"/>
    <w:tmpl w:val="74CADD60"/>
    <w:lvl w:ilvl="0" w:tplc="AA02A9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8" w15:restartNumberingAfterBreak="0">
    <w:nsid w:val="49601D76"/>
    <w:multiLevelType w:val="hybridMultilevel"/>
    <w:tmpl w:val="D1DA3C7E"/>
    <w:lvl w:ilvl="0" w:tplc="AA02A9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9" w15:restartNumberingAfterBreak="0">
    <w:nsid w:val="49B43582"/>
    <w:multiLevelType w:val="hybridMultilevel"/>
    <w:tmpl w:val="B9B2855A"/>
    <w:lvl w:ilvl="0" w:tplc="04090015">
      <w:start w:val="1"/>
      <w:numFmt w:val="taiwaneseCountingThousand"/>
      <w:lvlText w:val="%1、"/>
      <w:lvlJc w:val="left"/>
      <w:pPr>
        <w:ind w:left="2400" w:hanging="480"/>
      </w:pPr>
    </w:lvl>
    <w:lvl w:ilvl="1" w:tplc="0409000F">
      <w:start w:val="1"/>
      <w:numFmt w:val="decimal"/>
      <w:lvlText w:val="%2."/>
      <w:lvlJc w:val="left"/>
      <w:pPr>
        <w:ind w:left="2880" w:hanging="480"/>
      </w:pPr>
    </w:lvl>
    <w:lvl w:ilvl="2" w:tplc="20F23770">
      <w:start w:val="1"/>
      <w:numFmt w:val="decimal"/>
      <w:lvlText w:val="(%3)"/>
      <w:lvlJc w:val="left"/>
      <w:pPr>
        <w:ind w:left="3360" w:hanging="480"/>
      </w:pPr>
      <w:rPr>
        <w:rFonts w:hint="eastAsia"/>
      </w:rPr>
    </w:lvl>
    <w:lvl w:ilvl="3" w:tplc="0409000F">
      <w:start w:val="1"/>
      <w:numFmt w:val="decimal"/>
      <w:lvlText w:val="%4."/>
      <w:lvlJc w:val="left"/>
      <w:pPr>
        <w:ind w:left="3840" w:hanging="480"/>
      </w:pPr>
    </w:lvl>
    <w:lvl w:ilvl="4" w:tplc="04090019" w:tentative="1">
      <w:start w:val="1"/>
      <w:numFmt w:val="ideographTraditional"/>
      <w:lvlText w:val="%5、"/>
      <w:lvlJc w:val="left"/>
      <w:pPr>
        <w:ind w:left="4320" w:hanging="480"/>
      </w:pPr>
    </w:lvl>
    <w:lvl w:ilvl="5" w:tplc="0409001B" w:tentative="1">
      <w:start w:val="1"/>
      <w:numFmt w:val="lowerRoman"/>
      <w:lvlText w:val="%6."/>
      <w:lvlJc w:val="right"/>
      <w:pPr>
        <w:ind w:left="4800" w:hanging="480"/>
      </w:pPr>
    </w:lvl>
    <w:lvl w:ilvl="6" w:tplc="0409000F" w:tentative="1">
      <w:start w:val="1"/>
      <w:numFmt w:val="decimal"/>
      <w:lvlText w:val="%7."/>
      <w:lvlJc w:val="left"/>
      <w:pPr>
        <w:ind w:left="5280" w:hanging="480"/>
      </w:pPr>
    </w:lvl>
    <w:lvl w:ilvl="7" w:tplc="04090019" w:tentative="1">
      <w:start w:val="1"/>
      <w:numFmt w:val="ideographTraditional"/>
      <w:lvlText w:val="%8、"/>
      <w:lvlJc w:val="left"/>
      <w:pPr>
        <w:ind w:left="5760" w:hanging="480"/>
      </w:pPr>
    </w:lvl>
    <w:lvl w:ilvl="8" w:tplc="0409001B" w:tentative="1">
      <w:start w:val="1"/>
      <w:numFmt w:val="lowerRoman"/>
      <w:lvlText w:val="%9."/>
      <w:lvlJc w:val="right"/>
      <w:pPr>
        <w:ind w:left="6240" w:hanging="480"/>
      </w:pPr>
    </w:lvl>
  </w:abstractNum>
  <w:abstractNum w:abstractNumId="40" w15:restartNumberingAfterBreak="0">
    <w:nsid w:val="506C72C2"/>
    <w:multiLevelType w:val="hybridMultilevel"/>
    <w:tmpl w:val="9126EEB2"/>
    <w:lvl w:ilvl="0" w:tplc="AA02A9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1" w15:restartNumberingAfterBreak="0">
    <w:nsid w:val="54A51610"/>
    <w:multiLevelType w:val="hybridMultilevel"/>
    <w:tmpl w:val="0886537C"/>
    <w:lvl w:ilvl="0" w:tplc="3D6470D2">
      <w:start w:val="1"/>
      <w:numFmt w:val="bullet"/>
      <w:pStyle w:val="a"/>
      <w:lvlText w:val=""/>
      <w:lvlJc w:val="left"/>
      <w:pPr>
        <w:ind w:left="622" w:hanging="480"/>
      </w:pPr>
      <w:rPr>
        <w:rFonts w:ascii="Wingdings" w:hAnsi="Wingdings" w:hint="default"/>
      </w:rPr>
    </w:lvl>
    <w:lvl w:ilvl="1" w:tplc="04090003">
      <w:start w:val="1"/>
      <w:numFmt w:val="bullet"/>
      <w:lvlText w:val=""/>
      <w:lvlJc w:val="left"/>
      <w:pPr>
        <w:ind w:left="1102" w:hanging="480"/>
      </w:pPr>
      <w:rPr>
        <w:rFonts w:ascii="Wingdings" w:hAnsi="Wingdings" w:hint="default"/>
      </w:rPr>
    </w:lvl>
    <w:lvl w:ilvl="2" w:tplc="04090001">
      <w:start w:val="1"/>
      <w:numFmt w:val="bullet"/>
      <w:lvlText w:val=""/>
      <w:lvlJc w:val="left"/>
      <w:pPr>
        <w:ind w:left="1614" w:hanging="480"/>
      </w:pPr>
      <w:rPr>
        <w:rFonts w:ascii="Wingdings" w:hAnsi="Wingdings" w:hint="default"/>
      </w:rPr>
    </w:lvl>
    <w:lvl w:ilvl="3" w:tplc="04090001">
      <w:start w:val="1"/>
      <w:numFmt w:val="bullet"/>
      <w:lvlText w:val=""/>
      <w:lvlJc w:val="left"/>
      <w:pPr>
        <w:ind w:left="2062" w:hanging="480"/>
      </w:pPr>
      <w:rPr>
        <w:rFonts w:ascii="Wingdings" w:hAnsi="Wingdings" w:hint="default"/>
      </w:rPr>
    </w:lvl>
    <w:lvl w:ilvl="4" w:tplc="04090003">
      <w:start w:val="1"/>
      <w:numFmt w:val="bullet"/>
      <w:lvlText w:val=""/>
      <w:lvlJc w:val="left"/>
      <w:pPr>
        <w:ind w:left="2542" w:hanging="480"/>
      </w:pPr>
      <w:rPr>
        <w:rFonts w:ascii="Wingdings" w:hAnsi="Wingdings" w:hint="default"/>
      </w:rPr>
    </w:lvl>
    <w:lvl w:ilvl="5" w:tplc="04090005">
      <w:start w:val="1"/>
      <w:numFmt w:val="bullet"/>
      <w:lvlText w:val=""/>
      <w:lvlJc w:val="left"/>
      <w:pPr>
        <w:ind w:left="3022" w:hanging="480"/>
      </w:pPr>
      <w:rPr>
        <w:rFonts w:ascii="Wingdings" w:hAnsi="Wingdings" w:hint="default"/>
      </w:rPr>
    </w:lvl>
    <w:lvl w:ilvl="6" w:tplc="04090001">
      <w:start w:val="1"/>
      <w:numFmt w:val="bullet"/>
      <w:lvlText w:val=""/>
      <w:lvlJc w:val="left"/>
      <w:pPr>
        <w:ind w:left="3502" w:hanging="480"/>
      </w:pPr>
      <w:rPr>
        <w:rFonts w:ascii="Wingdings" w:hAnsi="Wingdings" w:hint="default"/>
      </w:rPr>
    </w:lvl>
    <w:lvl w:ilvl="7" w:tplc="04090003">
      <w:start w:val="1"/>
      <w:numFmt w:val="bullet"/>
      <w:lvlText w:val=""/>
      <w:lvlJc w:val="left"/>
      <w:pPr>
        <w:ind w:left="3982" w:hanging="480"/>
      </w:pPr>
      <w:rPr>
        <w:rFonts w:ascii="Wingdings" w:hAnsi="Wingdings" w:hint="default"/>
      </w:rPr>
    </w:lvl>
    <w:lvl w:ilvl="8" w:tplc="04090005">
      <w:start w:val="1"/>
      <w:numFmt w:val="bullet"/>
      <w:lvlText w:val=""/>
      <w:lvlJc w:val="left"/>
      <w:pPr>
        <w:ind w:left="4462" w:hanging="480"/>
      </w:pPr>
      <w:rPr>
        <w:rFonts w:ascii="Wingdings" w:hAnsi="Wingdings" w:hint="default"/>
      </w:rPr>
    </w:lvl>
  </w:abstractNum>
  <w:abstractNum w:abstractNumId="42" w15:restartNumberingAfterBreak="0">
    <w:nsid w:val="57860B38"/>
    <w:multiLevelType w:val="hybridMultilevel"/>
    <w:tmpl w:val="05D4D214"/>
    <w:lvl w:ilvl="0" w:tplc="AA02A9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3" w15:restartNumberingAfterBreak="0">
    <w:nsid w:val="583108F6"/>
    <w:multiLevelType w:val="multilevel"/>
    <w:tmpl w:val="48C05D9A"/>
    <w:lvl w:ilvl="0">
      <w:start w:val="42"/>
      <w:numFmt w:val="bullet"/>
      <w:lvlText w:val=""/>
      <w:lvlJc w:val="left"/>
      <w:pPr>
        <w:tabs>
          <w:tab w:val="num" w:pos="1134"/>
        </w:tabs>
        <w:ind w:left="1134" w:hanging="1134"/>
      </w:pPr>
      <w:rPr>
        <w:rFonts w:ascii="Wingdings" w:hAnsi="Wingdings" w:hint="default"/>
      </w:rPr>
    </w:lvl>
    <w:lvl w:ilvl="1">
      <w:start w:val="1"/>
      <w:numFmt w:val="decimal"/>
      <w:lvlText w:val="%1.%2"/>
      <w:lvlJc w:val="left"/>
      <w:pPr>
        <w:tabs>
          <w:tab w:val="num" w:pos="1134"/>
        </w:tabs>
        <w:ind w:left="1134" w:hanging="1134"/>
      </w:pPr>
      <w:rPr>
        <w:rFonts w:hint="eastAsia"/>
      </w:rPr>
    </w:lvl>
    <w:lvl w:ilvl="2">
      <w:numFmt w:val="decimal"/>
      <w:lvlText w:val="(%3)"/>
      <w:lvlJc w:val="left"/>
      <w:pPr>
        <w:ind w:left="1247" w:hanging="680"/>
      </w:pPr>
      <w:rPr>
        <w:rFonts w:hint="eastAsia"/>
        <w:b/>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44" w15:restartNumberingAfterBreak="0">
    <w:nsid w:val="5A4F4D4B"/>
    <w:multiLevelType w:val="hybridMultilevel"/>
    <w:tmpl w:val="FDB6E02E"/>
    <w:lvl w:ilvl="0" w:tplc="AA02A9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5" w15:restartNumberingAfterBreak="0">
    <w:nsid w:val="5A676353"/>
    <w:multiLevelType w:val="hybridMultilevel"/>
    <w:tmpl w:val="455EA44A"/>
    <w:lvl w:ilvl="0" w:tplc="AA02A9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6" w15:restartNumberingAfterBreak="0">
    <w:nsid w:val="5ED83D35"/>
    <w:multiLevelType w:val="hybridMultilevel"/>
    <w:tmpl w:val="C58C486C"/>
    <w:lvl w:ilvl="0" w:tplc="AA02A9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7" w15:restartNumberingAfterBreak="0">
    <w:nsid w:val="5FBD2106"/>
    <w:multiLevelType w:val="hybridMultilevel"/>
    <w:tmpl w:val="4DE0F3F8"/>
    <w:lvl w:ilvl="0" w:tplc="0409000F">
      <w:start w:val="1"/>
      <w:numFmt w:val="decimal"/>
      <w:lvlText w:val="%1."/>
      <w:lvlJc w:val="left"/>
      <w:pPr>
        <w:ind w:left="1411" w:hanging="480"/>
      </w:pPr>
    </w:lvl>
    <w:lvl w:ilvl="1" w:tplc="04090019" w:tentative="1">
      <w:start w:val="1"/>
      <w:numFmt w:val="ideographTraditional"/>
      <w:lvlText w:val="%2、"/>
      <w:lvlJc w:val="left"/>
      <w:pPr>
        <w:ind w:left="1891" w:hanging="480"/>
      </w:pPr>
    </w:lvl>
    <w:lvl w:ilvl="2" w:tplc="0409001B" w:tentative="1">
      <w:start w:val="1"/>
      <w:numFmt w:val="lowerRoman"/>
      <w:lvlText w:val="%3."/>
      <w:lvlJc w:val="right"/>
      <w:pPr>
        <w:ind w:left="2371" w:hanging="480"/>
      </w:pPr>
    </w:lvl>
    <w:lvl w:ilvl="3" w:tplc="0409000F" w:tentative="1">
      <w:start w:val="1"/>
      <w:numFmt w:val="decimal"/>
      <w:lvlText w:val="%4."/>
      <w:lvlJc w:val="left"/>
      <w:pPr>
        <w:ind w:left="2851" w:hanging="480"/>
      </w:pPr>
    </w:lvl>
    <w:lvl w:ilvl="4" w:tplc="04090019" w:tentative="1">
      <w:start w:val="1"/>
      <w:numFmt w:val="ideographTraditional"/>
      <w:lvlText w:val="%5、"/>
      <w:lvlJc w:val="left"/>
      <w:pPr>
        <w:ind w:left="3331" w:hanging="480"/>
      </w:pPr>
    </w:lvl>
    <w:lvl w:ilvl="5" w:tplc="0409001B" w:tentative="1">
      <w:start w:val="1"/>
      <w:numFmt w:val="lowerRoman"/>
      <w:lvlText w:val="%6."/>
      <w:lvlJc w:val="right"/>
      <w:pPr>
        <w:ind w:left="3811" w:hanging="480"/>
      </w:pPr>
    </w:lvl>
    <w:lvl w:ilvl="6" w:tplc="0409000F" w:tentative="1">
      <w:start w:val="1"/>
      <w:numFmt w:val="decimal"/>
      <w:lvlText w:val="%7."/>
      <w:lvlJc w:val="left"/>
      <w:pPr>
        <w:ind w:left="4291" w:hanging="480"/>
      </w:pPr>
    </w:lvl>
    <w:lvl w:ilvl="7" w:tplc="04090019" w:tentative="1">
      <w:start w:val="1"/>
      <w:numFmt w:val="ideographTraditional"/>
      <w:lvlText w:val="%8、"/>
      <w:lvlJc w:val="left"/>
      <w:pPr>
        <w:ind w:left="4771" w:hanging="480"/>
      </w:pPr>
    </w:lvl>
    <w:lvl w:ilvl="8" w:tplc="0409001B" w:tentative="1">
      <w:start w:val="1"/>
      <w:numFmt w:val="lowerRoman"/>
      <w:lvlText w:val="%9."/>
      <w:lvlJc w:val="right"/>
      <w:pPr>
        <w:ind w:left="5251" w:hanging="480"/>
      </w:pPr>
    </w:lvl>
  </w:abstractNum>
  <w:abstractNum w:abstractNumId="48" w15:restartNumberingAfterBreak="0">
    <w:nsid w:val="617520BF"/>
    <w:multiLevelType w:val="hybridMultilevel"/>
    <w:tmpl w:val="F9002B8A"/>
    <w:lvl w:ilvl="0" w:tplc="AA02A9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9" w15:restartNumberingAfterBreak="0">
    <w:nsid w:val="63E45F5B"/>
    <w:multiLevelType w:val="hybridMultilevel"/>
    <w:tmpl w:val="B4E2EAC8"/>
    <w:lvl w:ilvl="0" w:tplc="04090015">
      <w:start w:val="1"/>
      <w:numFmt w:val="taiwaneseCountingThousand"/>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0" w15:restartNumberingAfterBreak="0">
    <w:nsid w:val="667A29EF"/>
    <w:multiLevelType w:val="hybridMultilevel"/>
    <w:tmpl w:val="F9CE0DE0"/>
    <w:lvl w:ilvl="0" w:tplc="AA02A9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1" w15:restartNumberingAfterBreak="0">
    <w:nsid w:val="67EC274C"/>
    <w:multiLevelType w:val="hybridMultilevel"/>
    <w:tmpl w:val="630EA794"/>
    <w:lvl w:ilvl="0" w:tplc="28524D5A">
      <w:start w:val="1"/>
      <w:numFmt w:val="bullet"/>
      <w:lvlText w:val=""/>
      <w:lvlJc w:val="left"/>
      <w:pPr>
        <w:ind w:left="3054" w:hanging="480"/>
      </w:pPr>
      <w:rPr>
        <w:rFonts w:ascii="Wingdings" w:hAnsi="Wingdings" w:hint="default"/>
        <w:sz w:val="16"/>
        <w:szCs w:val="8"/>
      </w:rPr>
    </w:lvl>
    <w:lvl w:ilvl="1" w:tplc="04090003" w:tentative="1">
      <w:start w:val="1"/>
      <w:numFmt w:val="bullet"/>
      <w:lvlText w:val=""/>
      <w:lvlJc w:val="left"/>
      <w:pPr>
        <w:ind w:left="2094" w:hanging="480"/>
      </w:pPr>
      <w:rPr>
        <w:rFonts w:ascii="Wingdings" w:hAnsi="Wingdings" w:hint="default"/>
      </w:rPr>
    </w:lvl>
    <w:lvl w:ilvl="2" w:tplc="6C6E4DFE">
      <w:start w:val="1"/>
      <w:numFmt w:val="bullet"/>
      <w:lvlText w:val=""/>
      <w:lvlJc w:val="left"/>
      <w:pPr>
        <w:ind w:left="2574" w:hanging="480"/>
      </w:pPr>
      <w:rPr>
        <w:rFonts w:ascii="Wingdings" w:hAnsi="Wingdings" w:hint="default"/>
      </w:rPr>
    </w:lvl>
    <w:lvl w:ilvl="3" w:tplc="04090001" w:tentative="1">
      <w:start w:val="1"/>
      <w:numFmt w:val="bullet"/>
      <w:lvlText w:val=""/>
      <w:lvlJc w:val="left"/>
      <w:pPr>
        <w:ind w:left="3054" w:hanging="480"/>
      </w:pPr>
      <w:rPr>
        <w:rFonts w:ascii="Wingdings" w:hAnsi="Wingdings" w:hint="default"/>
      </w:rPr>
    </w:lvl>
    <w:lvl w:ilvl="4" w:tplc="04090003" w:tentative="1">
      <w:start w:val="1"/>
      <w:numFmt w:val="bullet"/>
      <w:lvlText w:val=""/>
      <w:lvlJc w:val="left"/>
      <w:pPr>
        <w:ind w:left="3534" w:hanging="480"/>
      </w:pPr>
      <w:rPr>
        <w:rFonts w:ascii="Wingdings" w:hAnsi="Wingdings" w:hint="default"/>
      </w:rPr>
    </w:lvl>
    <w:lvl w:ilvl="5" w:tplc="04090005" w:tentative="1">
      <w:start w:val="1"/>
      <w:numFmt w:val="bullet"/>
      <w:lvlText w:val=""/>
      <w:lvlJc w:val="left"/>
      <w:pPr>
        <w:ind w:left="4014" w:hanging="480"/>
      </w:pPr>
      <w:rPr>
        <w:rFonts w:ascii="Wingdings" w:hAnsi="Wingdings" w:hint="default"/>
      </w:rPr>
    </w:lvl>
    <w:lvl w:ilvl="6" w:tplc="04090001" w:tentative="1">
      <w:start w:val="1"/>
      <w:numFmt w:val="bullet"/>
      <w:lvlText w:val=""/>
      <w:lvlJc w:val="left"/>
      <w:pPr>
        <w:ind w:left="4494" w:hanging="480"/>
      </w:pPr>
      <w:rPr>
        <w:rFonts w:ascii="Wingdings" w:hAnsi="Wingdings" w:hint="default"/>
      </w:rPr>
    </w:lvl>
    <w:lvl w:ilvl="7" w:tplc="04090003" w:tentative="1">
      <w:start w:val="1"/>
      <w:numFmt w:val="bullet"/>
      <w:lvlText w:val=""/>
      <w:lvlJc w:val="left"/>
      <w:pPr>
        <w:ind w:left="4974" w:hanging="480"/>
      </w:pPr>
      <w:rPr>
        <w:rFonts w:ascii="Wingdings" w:hAnsi="Wingdings" w:hint="default"/>
      </w:rPr>
    </w:lvl>
    <w:lvl w:ilvl="8" w:tplc="04090005" w:tentative="1">
      <w:start w:val="1"/>
      <w:numFmt w:val="bullet"/>
      <w:lvlText w:val=""/>
      <w:lvlJc w:val="left"/>
      <w:pPr>
        <w:ind w:left="5454" w:hanging="480"/>
      </w:pPr>
      <w:rPr>
        <w:rFonts w:ascii="Wingdings" w:hAnsi="Wingdings" w:hint="default"/>
      </w:rPr>
    </w:lvl>
  </w:abstractNum>
  <w:abstractNum w:abstractNumId="52" w15:restartNumberingAfterBreak="0">
    <w:nsid w:val="6F4F7F04"/>
    <w:multiLevelType w:val="hybridMultilevel"/>
    <w:tmpl w:val="2816527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3" w15:restartNumberingAfterBreak="0">
    <w:nsid w:val="70FB29BB"/>
    <w:multiLevelType w:val="hybridMultilevel"/>
    <w:tmpl w:val="54E64B4E"/>
    <w:lvl w:ilvl="0" w:tplc="AA02A9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4" w15:restartNumberingAfterBreak="0">
    <w:nsid w:val="72190772"/>
    <w:multiLevelType w:val="hybridMultilevel"/>
    <w:tmpl w:val="7C52ECFE"/>
    <w:lvl w:ilvl="0" w:tplc="AA02A9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5" w15:restartNumberingAfterBreak="0">
    <w:nsid w:val="74E95A0D"/>
    <w:multiLevelType w:val="singleLevel"/>
    <w:tmpl w:val="0B749CD6"/>
    <w:lvl w:ilvl="0">
      <w:start w:val="1"/>
      <w:numFmt w:val="bullet"/>
      <w:pStyle w:val="4"/>
      <w:lvlText w:val=""/>
      <w:lvlJc w:val="left"/>
      <w:pPr>
        <w:tabs>
          <w:tab w:val="num" w:pos="1267"/>
        </w:tabs>
        <w:ind w:left="1134" w:hanging="227"/>
      </w:pPr>
      <w:rPr>
        <w:rFonts w:ascii="Monotype Sorts" w:hAnsi="Monotype Sorts" w:hint="default"/>
        <w:b w:val="0"/>
        <w:i w:val="0"/>
        <w:sz w:val="16"/>
      </w:rPr>
    </w:lvl>
  </w:abstractNum>
  <w:abstractNum w:abstractNumId="56" w15:restartNumberingAfterBreak="0">
    <w:nsid w:val="75160CDC"/>
    <w:multiLevelType w:val="hybridMultilevel"/>
    <w:tmpl w:val="ECD448B4"/>
    <w:lvl w:ilvl="0" w:tplc="AA02A9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7" w15:restartNumberingAfterBreak="0">
    <w:nsid w:val="75EE0AE4"/>
    <w:multiLevelType w:val="hybridMultilevel"/>
    <w:tmpl w:val="DAB28D22"/>
    <w:lvl w:ilvl="0" w:tplc="AA02A9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8" w15:restartNumberingAfterBreak="0">
    <w:nsid w:val="78715282"/>
    <w:multiLevelType w:val="hybridMultilevel"/>
    <w:tmpl w:val="DF6E275A"/>
    <w:lvl w:ilvl="0" w:tplc="3190B594">
      <w:start w:val="1"/>
      <w:numFmt w:val="bullet"/>
      <w:lvlText w:val=""/>
      <w:lvlJc w:val="left"/>
      <w:pPr>
        <w:ind w:left="2465" w:hanging="480"/>
      </w:pPr>
      <w:rPr>
        <w:rFonts w:ascii="Wingdings" w:hAnsi="Wingdings" w:hint="default"/>
        <w:sz w:val="20"/>
        <w:szCs w:val="18"/>
      </w:rPr>
    </w:lvl>
    <w:lvl w:ilvl="1" w:tplc="04090003" w:tentative="1">
      <w:start w:val="1"/>
      <w:numFmt w:val="bullet"/>
      <w:lvlText w:val=""/>
      <w:lvlJc w:val="left"/>
      <w:pPr>
        <w:ind w:left="2400" w:hanging="480"/>
      </w:pPr>
      <w:rPr>
        <w:rFonts w:ascii="Wingdings" w:hAnsi="Wingdings" w:hint="default"/>
      </w:rPr>
    </w:lvl>
    <w:lvl w:ilvl="2" w:tplc="04090005" w:tentative="1">
      <w:start w:val="1"/>
      <w:numFmt w:val="bullet"/>
      <w:lvlText w:val=""/>
      <w:lvlJc w:val="left"/>
      <w:pPr>
        <w:ind w:left="2880" w:hanging="480"/>
      </w:pPr>
      <w:rPr>
        <w:rFonts w:ascii="Wingdings" w:hAnsi="Wingdings" w:hint="default"/>
      </w:rPr>
    </w:lvl>
    <w:lvl w:ilvl="3" w:tplc="04090001" w:tentative="1">
      <w:start w:val="1"/>
      <w:numFmt w:val="bullet"/>
      <w:lvlText w:val=""/>
      <w:lvlJc w:val="left"/>
      <w:pPr>
        <w:ind w:left="3360" w:hanging="480"/>
      </w:pPr>
      <w:rPr>
        <w:rFonts w:ascii="Wingdings" w:hAnsi="Wingdings" w:hint="default"/>
      </w:rPr>
    </w:lvl>
    <w:lvl w:ilvl="4" w:tplc="04090003" w:tentative="1">
      <w:start w:val="1"/>
      <w:numFmt w:val="bullet"/>
      <w:lvlText w:val=""/>
      <w:lvlJc w:val="left"/>
      <w:pPr>
        <w:ind w:left="3840" w:hanging="480"/>
      </w:pPr>
      <w:rPr>
        <w:rFonts w:ascii="Wingdings" w:hAnsi="Wingdings" w:hint="default"/>
      </w:rPr>
    </w:lvl>
    <w:lvl w:ilvl="5" w:tplc="04090005" w:tentative="1">
      <w:start w:val="1"/>
      <w:numFmt w:val="bullet"/>
      <w:lvlText w:val=""/>
      <w:lvlJc w:val="left"/>
      <w:pPr>
        <w:ind w:left="4320" w:hanging="480"/>
      </w:pPr>
      <w:rPr>
        <w:rFonts w:ascii="Wingdings" w:hAnsi="Wingdings" w:hint="default"/>
      </w:rPr>
    </w:lvl>
    <w:lvl w:ilvl="6" w:tplc="04090001" w:tentative="1">
      <w:start w:val="1"/>
      <w:numFmt w:val="bullet"/>
      <w:lvlText w:val=""/>
      <w:lvlJc w:val="left"/>
      <w:pPr>
        <w:ind w:left="4800" w:hanging="480"/>
      </w:pPr>
      <w:rPr>
        <w:rFonts w:ascii="Wingdings" w:hAnsi="Wingdings" w:hint="default"/>
      </w:rPr>
    </w:lvl>
    <w:lvl w:ilvl="7" w:tplc="04090003" w:tentative="1">
      <w:start w:val="1"/>
      <w:numFmt w:val="bullet"/>
      <w:lvlText w:val=""/>
      <w:lvlJc w:val="left"/>
      <w:pPr>
        <w:ind w:left="5280" w:hanging="480"/>
      </w:pPr>
      <w:rPr>
        <w:rFonts w:ascii="Wingdings" w:hAnsi="Wingdings" w:hint="default"/>
      </w:rPr>
    </w:lvl>
    <w:lvl w:ilvl="8" w:tplc="04090005" w:tentative="1">
      <w:start w:val="1"/>
      <w:numFmt w:val="bullet"/>
      <w:lvlText w:val=""/>
      <w:lvlJc w:val="left"/>
      <w:pPr>
        <w:ind w:left="5760" w:hanging="480"/>
      </w:pPr>
      <w:rPr>
        <w:rFonts w:ascii="Wingdings" w:hAnsi="Wingdings" w:hint="default"/>
      </w:rPr>
    </w:lvl>
  </w:abstractNum>
  <w:abstractNum w:abstractNumId="59" w15:restartNumberingAfterBreak="0">
    <w:nsid w:val="7A1B24C0"/>
    <w:multiLevelType w:val="hybridMultilevel"/>
    <w:tmpl w:val="3C3E7A58"/>
    <w:lvl w:ilvl="0" w:tplc="AA02A9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0" w15:restartNumberingAfterBreak="0">
    <w:nsid w:val="7D057AD0"/>
    <w:multiLevelType w:val="multilevel"/>
    <w:tmpl w:val="F5B028B4"/>
    <w:lvl w:ilvl="0">
      <w:numFmt w:val="decimal"/>
      <w:lvlText w:val="%1."/>
      <w:lvlJc w:val="left"/>
      <w:pPr>
        <w:tabs>
          <w:tab w:val="num" w:pos="1134"/>
        </w:tabs>
        <w:ind w:left="1134" w:hanging="1134"/>
      </w:pPr>
      <w:rPr>
        <w:rFonts w:hint="eastAsia"/>
      </w:rPr>
    </w:lvl>
    <w:lvl w:ilvl="1">
      <w:start w:val="4"/>
      <w:numFmt w:val="decimal"/>
      <w:lvlText w:val="%1.%2"/>
      <w:lvlJc w:val="left"/>
      <w:pPr>
        <w:tabs>
          <w:tab w:val="num" w:pos="1134"/>
        </w:tabs>
        <w:ind w:left="1134" w:hanging="1134"/>
      </w:pPr>
      <w:rPr>
        <w:rFonts w:hint="eastAsia"/>
      </w:rPr>
    </w:lvl>
    <w:lvl w:ilvl="2">
      <w:start w:val="1"/>
      <w:numFmt w:val="decimal"/>
      <w:lvlText w:val="%3."/>
      <w:lvlJc w:val="left"/>
      <w:pPr>
        <w:tabs>
          <w:tab w:val="num" w:pos="1701"/>
        </w:tabs>
        <w:ind w:left="1701" w:hanging="1134"/>
      </w:pPr>
      <w:rPr>
        <w:rFonts w:hint="eastAsia"/>
      </w:rPr>
    </w:lvl>
    <w:lvl w:ilvl="3">
      <w:start w:val="1"/>
      <w:numFmt w:val="decimal"/>
      <w:lvlText w:val="(%4)"/>
      <w:lvlJc w:val="left"/>
      <w:pPr>
        <w:tabs>
          <w:tab w:val="num" w:pos="1440"/>
        </w:tabs>
        <w:ind w:left="0" w:firstLine="1134"/>
      </w:pPr>
      <w:rPr>
        <w:rFonts w:eastAsia="標楷體" w:hint="eastAsia"/>
        <w:b/>
      </w:rPr>
    </w:lvl>
    <w:lvl w:ilvl="4">
      <w:start w:val="1"/>
      <w:numFmt w:val="decimal"/>
      <w:lvlText w:val="%5."/>
      <w:lvlJc w:val="left"/>
      <w:pPr>
        <w:tabs>
          <w:tab w:val="num" w:pos="5061"/>
        </w:tabs>
        <w:ind w:left="4395" w:firstLine="254"/>
      </w:pPr>
      <w:rPr>
        <w:rFonts w:hint="eastAsia"/>
      </w:rPr>
    </w:lvl>
    <w:lvl w:ilvl="5">
      <w:start w:val="1"/>
      <w:numFmt w:val="decimal"/>
      <w:lvlText w:val="(%6)"/>
      <w:lvlJc w:val="left"/>
      <w:pPr>
        <w:ind w:left="1531" w:hanging="397"/>
      </w:pPr>
      <w:rPr>
        <w:rFonts w:eastAsia="標楷體" w:hint="eastAsia"/>
        <w:b/>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61" w15:restartNumberingAfterBreak="0">
    <w:nsid w:val="7E6A7C3B"/>
    <w:multiLevelType w:val="hybridMultilevel"/>
    <w:tmpl w:val="4EB4B818"/>
    <w:lvl w:ilvl="0" w:tplc="AA02A9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2" w15:restartNumberingAfterBreak="0">
    <w:nsid w:val="7F500768"/>
    <w:multiLevelType w:val="hybridMultilevel"/>
    <w:tmpl w:val="83246724"/>
    <w:lvl w:ilvl="0" w:tplc="AA02A9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43"/>
  </w:num>
  <w:num w:numId="2">
    <w:abstractNumId w:val="55"/>
  </w:num>
  <w:num w:numId="3">
    <w:abstractNumId w:val="1"/>
  </w:num>
  <w:num w:numId="4">
    <w:abstractNumId w:val="0"/>
  </w:num>
  <w:num w:numId="5">
    <w:abstractNumId w:val="12"/>
  </w:num>
  <w:num w:numId="6">
    <w:abstractNumId w:val="43"/>
  </w:num>
  <w:num w:numId="7">
    <w:abstractNumId w:val="52"/>
  </w:num>
  <w:num w:numId="8">
    <w:abstractNumId w:val="49"/>
  </w:num>
  <w:num w:numId="9">
    <w:abstractNumId w:val="15"/>
  </w:num>
  <w:num w:numId="10">
    <w:abstractNumId w:val="43"/>
  </w:num>
  <w:num w:numId="11">
    <w:abstractNumId w:val="43"/>
  </w:num>
  <w:num w:numId="12">
    <w:abstractNumId w:val="60"/>
  </w:num>
  <w:num w:numId="13">
    <w:abstractNumId w:val="30"/>
  </w:num>
  <w:num w:numId="14">
    <w:abstractNumId w:val="14"/>
  </w:num>
  <w:num w:numId="15">
    <w:abstractNumId w:val="39"/>
  </w:num>
  <w:num w:numId="16">
    <w:abstractNumId w:val="43"/>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2"/>
  </w:num>
  <w:num w:numId="18">
    <w:abstractNumId w:val="28"/>
  </w:num>
  <w:num w:numId="19">
    <w:abstractNumId w:val="10"/>
  </w:num>
  <w:num w:numId="20">
    <w:abstractNumId w:val="9"/>
  </w:num>
  <w:num w:numId="21">
    <w:abstractNumId w:val="43"/>
  </w:num>
  <w:num w:numId="22">
    <w:abstractNumId w:val="0"/>
  </w:num>
  <w:num w:numId="23">
    <w:abstractNumId w:val="0"/>
  </w:num>
  <w:num w:numId="24">
    <w:abstractNumId w:val="0"/>
  </w:num>
  <w:num w:numId="25">
    <w:abstractNumId w:val="0"/>
  </w:num>
  <w:num w:numId="26">
    <w:abstractNumId w:val="0"/>
  </w:num>
  <w:num w:numId="27">
    <w:abstractNumId w:val="0"/>
  </w:num>
  <w:num w:numId="28">
    <w:abstractNumId w:val="33"/>
  </w:num>
  <w:num w:numId="29">
    <w:abstractNumId w:val="6"/>
  </w:num>
  <w:num w:numId="30">
    <w:abstractNumId w:val="17"/>
  </w:num>
  <w:num w:numId="31">
    <w:abstractNumId w:val="47"/>
  </w:num>
  <w:num w:numId="32">
    <w:abstractNumId w:val="61"/>
  </w:num>
  <w:num w:numId="33">
    <w:abstractNumId w:val="13"/>
  </w:num>
  <w:num w:numId="34">
    <w:abstractNumId w:val="54"/>
  </w:num>
  <w:num w:numId="35">
    <w:abstractNumId w:val="45"/>
  </w:num>
  <w:num w:numId="36">
    <w:abstractNumId w:val="19"/>
  </w:num>
  <w:num w:numId="37">
    <w:abstractNumId w:val="35"/>
  </w:num>
  <w:num w:numId="38">
    <w:abstractNumId w:val="34"/>
  </w:num>
  <w:num w:numId="39">
    <w:abstractNumId w:val="42"/>
  </w:num>
  <w:num w:numId="40">
    <w:abstractNumId w:val="7"/>
  </w:num>
  <w:num w:numId="41">
    <w:abstractNumId w:val="46"/>
  </w:num>
  <w:num w:numId="42">
    <w:abstractNumId w:val="24"/>
  </w:num>
  <w:num w:numId="43">
    <w:abstractNumId w:val="50"/>
  </w:num>
  <w:num w:numId="44">
    <w:abstractNumId w:val="37"/>
  </w:num>
  <w:num w:numId="45">
    <w:abstractNumId w:val="26"/>
  </w:num>
  <w:num w:numId="46">
    <w:abstractNumId w:val="31"/>
  </w:num>
  <w:num w:numId="47">
    <w:abstractNumId w:val="5"/>
  </w:num>
  <w:num w:numId="48">
    <w:abstractNumId w:val="23"/>
  </w:num>
  <w:num w:numId="49">
    <w:abstractNumId w:val="25"/>
  </w:num>
  <w:num w:numId="50">
    <w:abstractNumId w:val="44"/>
  </w:num>
  <w:num w:numId="51">
    <w:abstractNumId w:val="32"/>
  </w:num>
  <w:num w:numId="52">
    <w:abstractNumId w:val="53"/>
  </w:num>
  <w:num w:numId="53">
    <w:abstractNumId w:val="4"/>
  </w:num>
  <w:num w:numId="54">
    <w:abstractNumId w:val="3"/>
  </w:num>
  <w:num w:numId="55">
    <w:abstractNumId w:val="27"/>
  </w:num>
  <w:num w:numId="56">
    <w:abstractNumId w:val="40"/>
  </w:num>
  <w:num w:numId="57">
    <w:abstractNumId w:val="62"/>
  </w:num>
  <w:num w:numId="58">
    <w:abstractNumId w:val="20"/>
  </w:num>
  <w:num w:numId="59">
    <w:abstractNumId w:val="8"/>
  </w:num>
  <w:num w:numId="60">
    <w:abstractNumId w:val="59"/>
  </w:num>
  <w:num w:numId="61">
    <w:abstractNumId w:val="48"/>
  </w:num>
  <w:num w:numId="62">
    <w:abstractNumId w:val="22"/>
  </w:num>
  <w:num w:numId="63">
    <w:abstractNumId w:val="36"/>
  </w:num>
  <w:num w:numId="64">
    <w:abstractNumId w:val="56"/>
  </w:num>
  <w:num w:numId="65">
    <w:abstractNumId w:val="57"/>
  </w:num>
  <w:num w:numId="66">
    <w:abstractNumId w:val="38"/>
  </w:num>
  <w:num w:numId="67">
    <w:abstractNumId w:val="18"/>
  </w:num>
  <w:num w:numId="68">
    <w:abstractNumId w:val="16"/>
  </w:num>
  <w:num w:numId="69">
    <w:abstractNumId w:val="29"/>
  </w:num>
  <w:num w:numId="70">
    <w:abstractNumId w:val="51"/>
  </w:num>
  <w:num w:numId="71">
    <w:abstractNumId w:val="58"/>
  </w:num>
  <w:num w:numId="72">
    <w:abstractNumId w:val="21"/>
  </w:num>
  <w:num w:numId="73">
    <w:abstractNumId w:val="11"/>
  </w:num>
  <w:num w:numId="74">
    <w:abstractNumId w:val="43"/>
    <w:lvlOverride w:ilvl="0">
      <w:startOverride w:val="4"/>
    </w:lvlOverride>
    <w:lvlOverride w:ilvl="1">
      <w:startOverride w:val="1"/>
    </w:lvlOverride>
    <w:lvlOverride w:ilvl="2">
      <w:startOverride w:val="2"/>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5">
    <w:abstractNumId w:val="43"/>
    <w:lvlOverride w:ilvl="0">
      <w:startOverride w:val="12"/>
    </w:lvlOverride>
    <w:lvlOverride w:ilvl="1">
      <w:startOverride w:val="1"/>
    </w:lvlOverride>
    <w:lvlOverride w:ilvl="2">
      <w:startOverride w:val="2"/>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6">
    <w:abstractNumId w:val="43"/>
    <w:lvlOverride w:ilvl="0">
      <w:startOverride w:val="19"/>
    </w:lvlOverride>
    <w:lvlOverride w:ilvl="1">
      <w:startOverride w:val="1"/>
    </w:lvlOverride>
    <w:lvlOverride w:ilvl="2">
      <w:startOverride w:val="3"/>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7">
    <w:abstractNumId w:val="43"/>
    <w:lvlOverride w:ilvl="0">
      <w:startOverride w:val="24"/>
    </w:lvlOverride>
    <w:lvlOverride w:ilvl="1">
      <w:startOverride w:val="1"/>
    </w:lvlOverride>
    <w:lvlOverride w:ilvl="2">
      <w:startOverride w:val="4"/>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8">
    <w:abstractNumId w:val="43"/>
    <w:lvlOverride w:ilvl="0">
      <w:startOverride w:val="29"/>
    </w:lvlOverride>
    <w:lvlOverride w:ilvl="1">
      <w:startOverride w:val="1"/>
    </w:lvlOverride>
    <w:lvlOverride w:ilvl="2">
      <w:startOverride w:val="5"/>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9">
    <w:abstractNumId w:val="43"/>
    <w:lvlOverride w:ilvl="0">
      <w:startOverride w:val="37"/>
    </w:lvlOverride>
    <w:lvlOverride w:ilvl="1">
      <w:startOverride w:val="1"/>
    </w:lvlOverride>
    <w:lvlOverride w:ilvl="2">
      <w:startOverride w:val="6"/>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0">
    <w:abstractNumId w:val="43"/>
  </w:num>
  <w:num w:numId="81">
    <w:abstractNumId w:val="43"/>
  </w:num>
  <w:num w:numId="82">
    <w:abstractNumId w:val="43"/>
    <w:lvlOverride w:ilvl="0">
      <w:startOverride w:val="83"/>
    </w:lvlOverride>
    <w:lvlOverride w:ilvl="1">
      <w:startOverride w:val="1"/>
    </w:lvlOverride>
    <w:lvlOverride w:ilvl="2">
      <w:startOverride w:val="7"/>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3">
    <w:abstractNumId w:val="43"/>
    <w:lvlOverride w:ilvl="0">
      <w:startOverride w:val="90"/>
    </w:lvlOverride>
    <w:lvlOverride w:ilvl="1">
      <w:startOverride w:val="1"/>
    </w:lvlOverride>
    <w:lvlOverride w:ilvl="2">
      <w:startOverride w:val="8"/>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4">
    <w:abstractNumId w:val="43"/>
    <w:lvlOverride w:ilvl="0">
      <w:startOverride w:val="97"/>
    </w:lvlOverride>
    <w:lvlOverride w:ilvl="1">
      <w:startOverride w:val="1"/>
    </w:lvlOverride>
    <w:lvlOverride w:ilvl="2">
      <w:startOverride w:val="9"/>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5">
    <w:abstractNumId w:val="43"/>
    <w:lvlOverride w:ilvl="0">
      <w:startOverride w:val="100"/>
    </w:lvlOverride>
    <w:lvlOverride w:ilvl="1">
      <w:startOverride w:val="1"/>
    </w:lvlOverride>
    <w:lvlOverride w:ilvl="2">
      <w:startOverride w:val="10"/>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6">
    <w:abstractNumId w:val="43"/>
    <w:lvlOverride w:ilvl="0">
      <w:startOverride w:val="103"/>
    </w:lvlOverride>
    <w:lvlOverride w:ilvl="1">
      <w:startOverride w:val="1"/>
    </w:lvlOverride>
    <w:lvlOverride w:ilvl="2">
      <w:startOverride w:val="1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7">
    <w:abstractNumId w:val="43"/>
    <w:lvlOverride w:ilvl="0">
      <w:startOverride w:val="106"/>
    </w:lvlOverride>
    <w:lvlOverride w:ilvl="1">
      <w:startOverride w:val="1"/>
    </w:lvlOverride>
    <w:lvlOverride w:ilvl="2">
      <w:startOverride w:val="12"/>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8">
    <w:abstractNumId w:val="43"/>
    <w:lvlOverride w:ilvl="0">
      <w:startOverride w:val="109"/>
    </w:lvlOverride>
    <w:lvlOverride w:ilvl="1">
      <w:startOverride w:val="1"/>
    </w:lvlOverride>
    <w:lvlOverride w:ilvl="2">
      <w:startOverride w:val="13"/>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9">
    <w:abstractNumId w:val="43"/>
    <w:lvlOverride w:ilvl="0">
      <w:startOverride w:val="112"/>
    </w:lvlOverride>
    <w:lvlOverride w:ilvl="1">
      <w:startOverride w:val="1"/>
    </w:lvlOverride>
    <w:lvlOverride w:ilvl="2">
      <w:startOverride w:val="14"/>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0">
    <w:abstractNumId w:val="43"/>
    <w:lvlOverride w:ilvl="0">
      <w:startOverride w:val="115"/>
    </w:lvlOverride>
    <w:lvlOverride w:ilvl="1">
      <w:startOverride w:val="1"/>
    </w:lvlOverride>
    <w:lvlOverride w:ilvl="2">
      <w:startOverride w:val="15"/>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1">
    <w:abstractNumId w:val="43"/>
    <w:lvlOverride w:ilvl="0">
      <w:startOverride w:val="118"/>
    </w:lvlOverride>
    <w:lvlOverride w:ilvl="1">
      <w:startOverride w:val="1"/>
    </w:lvlOverride>
    <w:lvlOverride w:ilvl="2">
      <w:startOverride w:val="16"/>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2">
    <w:abstractNumId w:val="43"/>
    <w:lvlOverride w:ilvl="0">
      <w:startOverride w:val="121"/>
    </w:lvlOverride>
    <w:lvlOverride w:ilvl="1">
      <w:startOverride w:val="1"/>
    </w:lvlOverride>
    <w:lvlOverride w:ilvl="2">
      <w:startOverride w:val="17"/>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3">
    <w:abstractNumId w:val="43"/>
    <w:lvlOverride w:ilvl="0">
      <w:startOverride w:val="124"/>
    </w:lvlOverride>
    <w:lvlOverride w:ilvl="1">
      <w:startOverride w:val="1"/>
    </w:lvlOverride>
    <w:lvlOverride w:ilvl="2">
      <w:startOverride w:val="18"/>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4">
    <w:abstractNumId w:val="43"/>
    <w:lvlOverride w:ilvl="0">
      <w:startOverride w:val="127"/>
    </w:lvlOverride>
    <w:lvlOverride w:ilvl="1">
      <w:startOverride w:val="1"/>
    </w:lvlOverride>
    <w:lvlOverride w:ilvl="2">
      <w:startOverride w:val="19"/>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5">
    <w:abstractNumId w:val="43"/>
    <w:lvlOverride w:ilvl="0">
      <w:startOverride w:val="130"/>
    </w:lvlOverride>
    <w:lvlOverride w:ilvl="1">
      <w:startOverride w:val="1"/>
    </w:lvlOverride>
    <w:lvlOverride w:ilvl="2">
      <w:startOverride w:val="20"/>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6">
    <w:abstractNumId w:val="43"/>
    <w:lvlOverride w:ilvl="0">
      <w:startOverride w:val="133"/>
    </w:lvlOverride>
    <w:lvlOverride w:ilvl="1">
      <w:startOverride w:val="1"/>
    </w:lvlOverride>
    <w:lvlOverride w:ilvl="2">
      <w:startOverride w:val="2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7">
    <w:abstractNumId w:val="43"/>
    <w:lvlOverride w:ilvl="0">
      <w:startOverride w:val="136"/>
    </w:lvlOverride>
    <w:lvlOverride w:ilvl="1">
      <w:startOverride w:val="1"/>
    </w:lvlOverride>
    <w:lvlOverride w:ilvl="2">
      <w:startOverride w:val="22"/>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8">
    <w:abstractNumId w:val="43"/>
    <w:lvlOverride w:ilvl="0">
      <w:startOverride w:val="139"/>
    </w:lvlOverride>
    <w:lvlOverride w:ilvl="1">
      <w:startOverride w:val="1"/>
    </w:lvlOverride>
    <w:lvlOverride w:ilvl="2">
      <w:startOverride w:val="23"/>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9">
    <w:abstractNumId w:val="43"/>
    <w:lvlOverride w:ilvl="0">
      <w:startOverride w:val="142"/>
    </w:lvlOverride>
    <w:lvlOverride w:ilvl="1">
      <w:startOverride w:val="1"/>
    </w:lvlOverride>
    <w:lvlOverride w:ilvl="2">
      <w:startOverride w:val="24"/>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
    <w:abstractNumId w:val="43"/>
    <w:lvlOverride w:ilvl="0">
      <w:startOverride w:val="145"/>
    </w:lvlOverride>
    <w:lvlOverride w:ilvl="1">
      <w:startOverride w:val="1"/>
    </w:lvlOverride>
    <w:lvlOverride w:ilvl="2">
      <w:startOverride w:val="25"/>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
    <w:abstractNumId w:val="43"/>
    <w:lvlOverride w:ilvl="0">
      <w:startOverride w:val="148"/>
    </w:lvlOverride>
    <w:lvlOverride w:ilvl="1">
      <w:startOverride w:val="1"/>
    </w:lvlOverride>
    <w:lvlOverride w:ilvl="2">
      <w:startOverride w:val="26"/>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
    <w:abstractNumId w:val="43"/>
    <w:lvlOverride w:ilvl="0">
      <w:startOverride w:val="151"/>
    </w:lvlOverride>
    <w:lvlOverride w:ilvl="1">
      <w:startOverride w:val="1"/>
    </w:lvlOverride>
    <w:lvlOverride w:ilvl="2">
      <w:startOverride w:val="27"/>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
    <w:abstractNumId w:val="43"/>
    <w:lvlOverride w:ilvl="0">
      <w:startOverride w:val="154"/>
    </w:lvlOverride>
    <w:lvlOverride w:ilvl="1">
      <w:startOverride w:val="1"/>
    </w:lvlOverride>
    <w:lvlOverride w:ilvl="2">
      <w:startOverride w:val="28"/>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
    <w:abstractNumId w:val="43"/>
    <w:lvlOverride w:ilvl="0">
      <w:startOverride w:val="157"/>
    </w:lvlOverride>
    <w:lvlOverride w:ilvl="1">
      <w:startOverride w:val="1"/>
    </w:lvlOverride>
    <w:lvlOverride w:ilvl="2">
      <w:startOverride w:val="29"/>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
    <w:abstractNumId w:val="43"/>
    <w:lvlOverride w:ilvl="0">
      <w:startOverride w:val="160"/>
    </w:lvlOverride>
    <w:lvlOverride w:ilvl="1">
      <w:startOverride w:val="1"/>
    </w:lvlOverride>
    <w:lvlOverride w:ilvl="2">
      <w:startOverride w:val="30"/>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
    <w:abstractNumId w:val="43"/>
    <w:lvlOverride w:ilvl="0">
      <w:startOverride w:val="163"/>
    </w:lvlOverride>
    <w:lvlOverride w:ilvl="1">
      <w:startOverride w:val="1"/>
    </w:lvlOverride>
    <w:lvlOverride w:ilvl="2">
      <w:startOverride w:val="3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
    <w:abstractNumId w:val="43"/>
    <w:lvlOverride w:ilvl="0">
      <w:startOverride w:val="166"/>
    </w:lvlOverride>
    <w:lvlOverride w:ilvl="1">
      <w:startOverride w:val="1"/>
    </w:lvlOverride>
    <w:lvlOverride w:ilvl="2">
      <w:startOverride w:val="32"/>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
    <w:abstractNumId w:val="43"/>
    <w:lvlOverride w:ilvl="0">
      <w:startOverride w:val="169"/>
    </w:lvlOverride>
    <w:lvlOverride w:ilvl="1">
      <w:startOverride w:val="1"/>
    </w:lvlOverride>
    <w:lvlOverride w:ilvl="2">
      <w:startOverride w:val="33"/>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
    <w:abstractNumId w:val="43"/>
    <w:lvlOverride w:ilvl="0">
      <w:startOverride w:val="172"/>
    </w:lvlOverride>
    <w:lvlOverride w:ilvl="1">
      <w:startOverride w:val="1"/>
    </w:lvlOverride>
    <w:lvlOverride w:ilvl="2">
      <w:startOverride w:val="34"/>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
    <w:abstractNumId w:val="43"/>
    <w:lvlOverride w:ilvl="0">
      <w:startOverride w:val="175"/>
    </w:lvlOverride>
    <w:lvlOverride w:ilvl="1">
      <w:startOverride w:val="1"/>
    </w:lvlOverride>
    <w:lvlOverride w:ilvl="2">
      <w:startOverride w:val="35"/>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
    <w:abstractNumId w:val="43"/>
    <w:lvlOverride w:ilvl="0">
      <w:startOverride w:val="178"/>
    </w:lvlOverride>
    <w:lvlOverride w:ilvl="1">
      <w:startOverride w:val="1"/>
    </w:lvlOverride>
    <w:lvlOverride w:ilvl="2">
      <w:startOverride w:val="36"/>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
    <w:abstractNumId w:val="43"/>
    <w:lvlOverride w:ilvl="0">
      <w:startOverride w:val="181"/>
    </w:lvlOverride>
    <w:lvlOverride w:ilvl="1">
      <w:startOverride w:val="1"/>
    </w:lvlOverride>
    <w:lvlOverride w:ilvl="2">
      <w:startOverride w:val="37"/>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
    <w:abstractNumId w:val="43"/>
    <w:lvlOverride w:ilvl="0">
      <w:startOverride w:val="184"/>
    </w:lvlOverride>
    <w:lvlOverride w:ilvl="1">
      <w:startOverride w:val="1"/>
    </w:lvlOverride>
    <w:lvlOverride w:ilvl="2">
      <w:startOverride w:val="38"/>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
    <w:abstractNumId w:val="43"/>
    <w:lvlOverride w:ilvl="0">
      <w:startOverride w:val="187"/>
    </w:lvlOverride>
    <w:lvlOverride w:ilvl="1">
      <w:startOverride w:val="1"/>
    </w:lvlOverride>
    <w:lvlOverride w:ilvl="2">
      <w:startOverride w:val="39"/>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
    <w:abstractNumId w:val="43"/>
    <w:lvlOverride w:ilvl="0">
      <w:startOverride w:val="190"/>
    </w:lvlOverride>
    <w:lvlOverride w:ilvl="1">
      <w:startOverride w:val="1"/>
    </w:lvlOverride>
    <w:lvlOverride w:ilvl="2">
      <w:startOverride w:val="40"/>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
    <w:abstractNumId w:val="43"/>
    <w:lvlOverride w:ilvl="0">
      <w:startOverride w:val="193"/>
    </w:lvlOverride>
    <w:lvlOverride w:ilvl="1">
      <w:startOverride w:val="1"/>
    </w:lvlOverride>
    <w:lvlOverride w:ilvl="2">
      <w:startOverride w:val="4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
    <w:abstractNumId w:val="43"/>
    <w:lvlOverride w:ilvl="0">
      <w:startOverride w:val="196"/>
    </w:lvlOverride>
    <w:lvlOverride w:ilvl="1">
      <w:startOverride w:val="1"/>
    </w:lvlOverride>
    <w:lvlOverride w:ilvl="2">
      <w:startOverride w:val="42"/>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
    <w:abstractNumId w:val="43"/>
    <w:lvlOverride w:ilvl="0">
      <w:startOverride w:val="199"/>
    </w:lvlOverride>
    <w:lvlOverride w:ilvl="1">
      <w:startOverride w:val="1"/>
    </w:lvlOverride>
    <w:lvlOverride w:ilvl="2">
      <w:startOverride w:val="43"/>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
    <w:abstractNumId w:val="43"/>
    <w:lvlOverride w:ilvl="0">
      <w:startOverride w:val="202"/>
    </w:lvlOverride>
    <w:lvlOverride w:ilvl="1">
      <w:startOverride w:val="1"/>
    </w:lvlOverride>
    <w:lvlOverride w:ilvl="2">
      <w:startOverride w:val="44"/>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
    <w:abstractNumId w:val="43"/>
    <w:lvlOverride w:ilvl="0">
      <w:startOverride w:val="205"/>
    </w:lvlOverride>
    <w:lvlOverride w:ilvl="1">
      <w:startOverride w:val="1"/>
    </w:lvlOverride>
    <w:lvlOverride w:ilvl="2">
      <w:startOverride w:val="45"/>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
    <w:abstractNumId w:val="43"/>
    <w:lvlOverride w:ilvl="0">
      <w:startOverride w:val="208"/>
    </w:lvlOverride>
    <w:lvlOverride w:ilvl="1">
      <w:startOverride w:val="1"/>
    </w:lvlOverride>
    <w:lvlOverride w:ilvl="2">
      <w:startOverride w:val="46"/>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
    <w:abstractNumId w:val="43"/>
    <w:lvlOverride w:ilvl="0">
      <w:startOverride w:val="211"/>
    </w:lvlOverride>
    <w:lvlOverride w:ilvl="1">
      <w:startOverride w:val="1"/>
    </w:lvlOverride>
    <w:lvlOverride w:ilvl="2">
      <w:startOverride w:val="47"/>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
    <w:abstractNumId w:val="43"/>
    <w:lvlOverride w:ilvl="0">
      <w:startOverride w:val="214"/>
    </w:lvlOverride>
    <w:lvlOverride w:ilvl="1">
      <w:startOverride w:val="1"/>
    </w:lvlOverride>
    <w:lvlOverride w:ilvl="2">
      <w:startOverride w:val="48"/>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
    <w:abstractNumId w:val="43"/>
    <w:lvlOverride w:ilvl="0">
      <w:startOverride w:val="48"/>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
    <w:abstractNumId w:val="43"/>
  </w:num>
  <w:num w:numId="126">
    <w:abstractNumId w:val="41"/>
  </w:num>
  <w:num w:numId="127">
    <w:abstractNumId w:val="43"/>
  </w:num>
  <w:num w:numId="128">
    <w:abstractNumId w:val="43"/>
  </w:num>
  <w:num w:numId="129">
    <w:abstractNumId w:val="43"/>
  </w:num>
  <w:num w:numId="130">
    <w:abstractNumId w:val="43"/>
  </w:num>
  <w:num w:numId="131">
    <w:abstractNumId w:val="43"/>
  </w:num>
  <w:num w:numId="132">
    <w:abstractNumId w:val="43"/>
  </w:num>
  <w:num w:numId="133">
    <w:abstractNumId w:val="43"/>
  </w:num>
  <w:num w:numId="134">
    <w:abstractNumId w:val="43"/>
  </w:num>
  <w:num w:numId="135">
    <w:abstractNumId w:val="43"/>
  </w:num>
  <w:numIdMacAtCleanup w:val="135"/>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st1">
    <w15:presenceInfo w15:providerId="None" w15:userId="st1"/>
  </w15:person>
  <w15:person w15:author="智誠 楊">
    <w15:presenceInfo w15:providerId="Windows Live" w15:userId="7fc2339040524f5c"/>
  </w15:person>
  <w15:person w15:author="張金龍">
    <w15:presenceInfo w15:providerId="None" w15:userId="張金龍"/>
  </w15:person>
  <w15:person w15:author="阿毛">
    <w15:presenceInfo w15:providerId="None" w15:userId="阿毛"/>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oNotDisplayPageBoundaries/>
  <w:bordersDoNotSurroundHeader/>
  <w:bordersDoNotSurroundFooter/>
  <w:hideSpellingErrors/>
  <w:activeWritingStyle w:appName="MSWord" w:lang="en-US" w:vendorID="64" w:dllVersion="131078" w:nlCheck="1" w:checkStyle="0"/>
  <w:activeWritingStyle w:appName="MSWord" w:lang="zh-TW" w:vendorID="64" w:dllVersion="131077" w:nlCheck="1" w:checkStyle="1"/>
  <w:activeWritingStyle w:appName="MSWord" w:lang="zh-HK" w:vendorID="64" w:dllVersion="131077" w:nlCheck="1" w:checkStyle="1"/>
  <w:defaultTabStop w:val="480"/>
  <w:drawingGridHorizontalSpacing w:val="120"/>
  <w:displayHorizontalDrawingGridEvery w:val="0"/>
  <w:displayVerticalDrawingGridEvery w:val="2"/>
  <w:characterSpacingControl w:val="compressPunctuation"/>
  <w:hdrShapeDefaults>
    <o:shapedefaults v:ext="edit" spidmax="2076"/>
    <o:shapelayout v:ext="edit">
      <o:idmap v:ext="edit" data="2"/>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
  <w:rsids>
    <w:rsidRoot w:val="009D543A"/>
    <w:rsid w:val="000040FA"/>
    <w:rsid w:val="00006F65"/>
    <w:rsid w:val="000115EF"/>
    <w:rsid w:val="000129D3"/>
    <w:rsid w:val="00016496"/>
    <w:rsid w:val="000201E9"/>
    <w:rsid w:val="0002178C"/>
    <w:rsid w:val="0002310F"/>
    <w:rsid w:val="000273E6"/>
    <w:rsid w:val="00030AEF"/>
    <w:rsid w:val="00033042"/>
    <w:rsid w:val="00033BED"/>
    <w:rsid w:val="00036417"/>
    <w:rsid w:val="00040E6B"/>
    <w:rsid w:val="000465D2"/>
    <w:rsid w:val="00050F5E"/>
    <w:rsid w:val="00053209"/>
    <w:rsid w:val="00070111"/>
    <w:rsid w:val="0007330F"/>
    <w:rsid w:val="00073BD6"/>
    <w:rsid w:val="0007624A"/>
    <w:rsid w:val="00076DD0"/>
    <w:rsid w:val="00082CAA"/>
    <w:rsid w:val="000836AB"/>
    <w:rsid w:val="00085835"/>
    <w:rsid w:val="000873DE"/>
    <w:rsid w:val="0008744F"/>
    <w:rsid w:val="0009417B"/>
    <w:rsid w:val="000943AE"/>
    <w:rsid w:val="000A26DC"/>
    <w:rsid w:val="000A5622"/>
    <w:rsid w:val="000B0995"/>
    <w:rsid w:val="000B1128"/>
    <w:rsid w:val="000B49B1"/>
    <w:rsid w:val="000B7797"/>
    <w:rsid w:val="000C1288"/>
    <w:rsid w:val="000C3B07"/>
    <w:rsid w:val="000C41C2"/>
    <w:rsid w:val="000C607F"/>
    <w:rsid w:val="000D0632"/>
    <w:rsid w:val="000D7E55"/>
    <w:rsid w:val="000E057B"/>
    <w:rsid w:val="000E19C9"/>
    <w:rsid w:val="000F729B"/>
    <w:rsid w:val="000F793D"/>
    <w:rsid w:val="00102E10"/>
    <w:rsid w:val="00105261"/>
    <w:rsid w:val="00107105"/>
    <w:rsid w:val="00115634"/>
    <w:rsid w:val="0011788D"/>
    <w:rsid w:val="00120CD1"/>
    <w:rsid w:val="001245F8"/>
    <w:rsid w:val="00125F44"/>
    <w:rsid w:val="00133D9F"/>
    <w:rsid w:val="00134A53"/>
    <w:rsid w:val="00135B16"/>
    <w:rsid w:val="00136C0E"/>
    <w:rsid w:val="00136C64"/>
    <w:rsid w:val="00137350"/>
    <w:rsid w:val="00140F64"/>
    <w:rsid w:val="00164102"/>
    <w:rsid w:val="0016582C"/>
    <w:rsid w:val="001768D6"/>
    <w:rsid w:val="00176A56"/>
    <w:rsid w:val="001807D8"/>
    <w:rsid w:val="00186121"/>
    <w:rsid w:val="0018750D"/>
    <w:rsid w:val="00190FFE"/>
    <w:rsid w:val="00192287"/>
    <w:rsid w:val="001934E0"/>
    <w:rsid w:val="001963F6"/>
    <w:rsid w:val="001A18C2"/>
    <w:rsid w:val="001A1D8F"/>
    <w:rsid w:val="001A30E3"/>
    <w:rsid w:val="001A6AAE"/>
    <w:rsid w:val="001B23BC"/>
    <w:rsid w:val="001B57DF"/>
    <w:rsid w:val="001B60E8"/>
    <w:rsid w:val="001C116C"/>
    <w:rsid w:val="001C1238"/>
    <w:rsid w:val="001D0D7D"/>
    <w:rsid w:val="001D10EF"/>
    <w:rsid w:val="001D6BC6"/>
    <w:rsid w:val="001E04CB"/>
    <w:rsid w:val="001E1FBF"/>
    <w:rsid w:val="001E30A5"/>
    <w:rsid w:val="001E3D16"/>
    <w:rsid w:val="001F1357"/>
    <w:rsid w:val="001F25F8"/>
    <w:rsid w:val="001F2934"/>
    <w:rsid w:val="001F3D6C"/>
    <w:rsid w:val="001F3D8B"/>
    <w:rsid w:val="001F52CA"/>
    <w:rsid w:val="00200D13"/>
    <w:rsid w:val="002010ED"/>
    <w:rsid w:val="00204CE8"/>
    <w:rsid w:val="00205B3B"/>
    <w:rsid w:val="002079DC"/>
    <w:rsid w:val="002113B9"/>
    <w:rsid w:val="002119EA"/>
    <w:rsid w:val="0021243F"/>
    <w:rsid w:val="002146F6"/>
    <w:rsid w:val="00214F59"/>
    <w:rsid w:val="00222DAB"/>
    <w:rsid w:val="002240ED"/>
    <w:rsid w:val="00225368"/>
    <w:rsid w:val="0022705B"/>
    <w:rsid w:val="00231E14"/>
    <w:rsid w:val="002336A2"/>
    <w:rsid w:val="002370E9"/>
    <w:rsid w:val="00237734"/>
    <w:rsid w:val="00241DC2"/>
    <w:rsid w:val="002422E8"/>
    <w:rsid w:val="002459E4"/>
    <w:rsid w:val="002473EC"/>
    <w:rsid w:val="00247A6D"/>
    <w:rsid w:val="00257B6C"/>
    <w:rsid w:val="00257F9D"/>
    <w:rsid w:val="00261EE9"/>
    <w:rsid w:val="00262B71"/>
    <w:rsid w:val="0026408A"/>
    <w:rsid w:val="00264CAA"/>
    <w:rsid w:val="00275F53"/>
    <w:rsid w:val="00277BC2"/>
    <w:rsid w:val="002817A7"/>
    <w:rsid w:val="00282A5C"/>
    <w:rsid w:val="00283A67"/>
    <w:rsid w:val="00286997"/>
    <w:rsid w:val="00286DCE"/>
    <w:rsid w:val="00292C18"/>
    <w:rsid w:val="00297398"/>
    <w:rsid w:val="002976D9"/>
    <w:rsid w:val="002A0BEF"/>
    <w:rsid w:val="002A15B9"/>
    <w:rsid w:val="002A286E"/>
    <w:rsid w:val="002A306D"/>
    <w:rsid w:val="002A42C7"/>
    <w:rsid w:val="002A55B2"/>
    <w:rsid w:val="002A74D4"/>
    <w:rsid w:val="002B1A6D"/>
    <w:rsid w:val="002C11FC"/>
    <w:rsid w:val="002D4F20"/>
    <w:rsid w:val="002D5BA0"/>
    <w:rsid w:val="002E379D"/>
    <w:rsid w:val="002E42C7"/>
    <w:rsid w:val="002E4D04"/>
    <w:rsid w:val="002F3A96"/>
    <w:rsid w:val="002F55E0"/>
    <w:rsid w:val="002F60A3"/>
    <w:rsid w:val="002F64BF"/>
    <w:rsid w:val="00303170"/>
    <w:rsid w:val="003111A6"/>
    <w:rsid w:val="003113FB"/>
    <w:rsid w:val="0031254B"/>
    <w:rsid w:val="00312E1F"/>
    <w:rsid w:val="00324054"/>
    <w:rsid w:val="003262C0"/>
    <w:rsid w:val="00326976"/>
    <w:rsid w:val="003336E4"/>
    <w:rsid w:val="00333C0A"/>
    <w:rsid w:val="00335CE5"/>
    <w:rsid w:val="00340C7E"/>
    <w:rsid w:val="0034192E"/>
    <w:rsid w:val="00343FB4"/>
    <w:rsid w:val="003451A0"/>
    <w:rsid w:val="00345BFF"/>
    <w:rsid w:val="003466D9"/>
    <w:rsid w:val="00346E62"/>
    <w:rsid w:val="00347D92"/>
    <w:rsid w:val="003519AF"/>
    <w:rsid w:val="00361E01"/>
    <w:rsid w:val="003628BD"/>
    <w:rsid w:val="00364C22"/>
    <w:rsid w:val="00370FD7"/>
    <w:rsid w:val="003828D1"/>
    <w:rsid w:val="00384D8F"/>
    <w:rsid w:val="00385B44"/>
    <w:rsid w:val="00385D8E"/>
    <w:rsid w:val="00390990"/>
    <w:rsid w:val="00392FAC"/>
    <w:rsid w:val="0039354E"/>
    <w:rsid w:val="00396081"/>
    <w:rsid w:val="003972CE"/>
    <w:rsid w:val="00397FED"/>
    <w:rsid w:val="003A4BC3"/>
    <w:rsid w:val="003A58E3"/>
    <w:rsid w:val="003B0808"/>
    <w:rsid w:val="003B1BBA"/>
    <w:rsid w:val="003C2E48"/>
    <w:rsid w:val="003C36E8"/>
    <w:rsid w:val="003D1AE6"/>
    <w:rsid w:val="003D1CEB"/>
    <w:rsid w:val="003D23E3"/>
    <w:rsid w:val="003D2BFF"/>
    <w:rsid w:val="003D2FE0"/>
    <w:rsid w:val="003D5A52"/>
    <w:rsid w:val="003D6098"/>
    <w:rsid w:val="003D713A"/>
    <w:rsid w:val="003D7863"/>
    <w:rsid w:val="003D79F2"/>
    <w:rsid w:val="003E5347"/>
    <w:rsid w:val="003E6CE0"/>
    <w:rsid w:val="003F20B3"/>
    <w:rsid w:val="00402C18"/>
    <w:rsid w:val="0040421A"/>
    <w:rsid w:val="00410CEC"/>
    <w:rsid w:val="00422512"/>
    <w:rsid w:val="004240A7"/>
    <w:rsid w:val="00427CAB"/>
    <w:rsid w:val="004310D0"/>
    <w:rsid w:val="00431C2C"/>
    <w:rsid w:val="00432DED"/>
    <w:rsid w:val="004332EE"/>
    <w:rsid w:val="00441668"/>
    <w:rsid w:val="0044706F"/>
    <w:rsid w:val="00453A34"/>
    <w:rsid w:val="004575CB"/>
    <w:rsid w:val="00463590"/>
    <w:rsid w:val="00466F00"/>
    <w:rsid w:val="00467545"/>
    <w:rsid w:val="00470436"/>
    <w:rsid w:val="00491BA4"/>
    <w:rsid w:val="00494F08"/>
    <w:rsid w:val="0049567F"/>
    <w:rsid w:val="00495CDC"/>
    <w:rsid w:val="0049775C"/>
    <w:rsid w:val="004A0B38"/>
    <w:rsid w:val="004B0319"/>
    <w:rsid w:val="004B0633"/>
    <w:rsid w:val="004B16AF"/>
    <w:rsid w:val="004B7F8A"/>
    <w:rsid w:val="004C6C4A"/>
    <w:rsid w:val="004C78B8"/>
    <w:rsid w:val="004D2ABB"/>
    <w:rsid w:val="004D58F3"/>
    <w:rsid w:val="004D71FA"/>
    <w:rsid w:val="004D7D72"/>
    <w:rsid w:val="004E60D7"/>
    <w:rsid w:val="004F09F3"/>
    <w:rsid w:val="004F0A4E"/>
    <w:rsid w:val="004F1E89"/>
    <w:rsid w:val="004F24B2"/>
    <w:rsid w:val="004F3E5D"/>
    <w:rsid w:val="004F5FE5"/>
    <w:rsid w:val="00500ED1"/>
    <w:rsid w:val="0050163C"/>
    <w:rsid w:val="00502B06"/>
    <w:rsid w:val="00503210"/>
    <w:rsid w:val="005070E7"/>
    <w:rsid w:val="00507B56"/>
    <w:rsid w:val="00507BFD"/>
    <w:rsid w:val="005104A6"/>
    <w:rsid w:val="00515A9D"/>
    <w:rsid w:val="00525C46"/>
    <w:rsid w:val="00526648"/>
    <w:rsid w:val="005305F8"/>
    <w:rsid w:val="0053335E"/>
    <w:rsid w:val="00533521"/>
    <w:rsid w:val="00541BBD"/>
    <w:rsid w:val="00542519"/>
    <w:rsid w:val="00546FD2"/>
    <w:rsid w:val="0055023D"/>
    <w:rsid w:val="0055289A"/>
    <w:rsid w:val="00554028"/>
    <w:rsid w:val="00556032"/>
    <w:rsid w:val="005619F8"/>
    <w:rsid w:val="00567118"/>
    <w:rsid w:val="005825CF"/>
    <w:rsid w:val="00582F00"/>
    <w:rsid w:val="00583CA7"/>
    <w:rsid w:val="005851B9"/>
    <w:rsid w:val="00587863"/>
    <w:rsid w:val="005903F5"/>
    <w:rsid w:val="005907C5"/>
    <w:rsid w:val="0059433C"/>
    <w:rsid w:val="00597DFC"/>
    <w:rsid w:val="005A37F6"/>
    <w:rsid w:val="005A39B6"/>
    <w:rsid w:val="005C0A92"/>
    <w:rsid w:val="005C6578"/>
    <w:rsid w:val="005D789A"/>
    <w:rsid w:val="005D7989"/>
    <w:rsid w:val="005E1789"/>
    <w:rsid w:val="005E1A49"/>
    <w:rsid w:val="005E76BE"/>
    <w:rsid w:val="005F19CB"/>
    <w:rsid w:val="005F430C"/>
    <w:rsid w:val="005F76AD"/>
    <w:rsid w:val="0060125B"/>
    <w:rsid w:val="00605A17"/>
    <w:rsid w:val="00607A4F"/>
    <w:rsid w:val="006116E7"/>
    <w:rsid w:val="00612D32"/>
    <w:rsid w:val="006135AC"/>
    <w:rsid w:val="00614A79"/>
    <w:rsid w:val="0061525A"/>
    <w:rsid w:val="00615D4B"/>
    <w:rsid w:val="006162D2"/>
    <w:rsid w:val="00617ECD"/>
    <w:rsid w:val="00621DCF"/>
    <w:rsid w:val="00622ABB"/>
    <w:rsid w:val="00632585"/>
    <w:rsid w:val="006337F4"/>
    <w:rsid w:val="00633F26"/>
    <w:rsid w:val="00636D3A"/>
    <w:rsid w:val="0063719D"/>
    <w:rsid w:val="006444B7"/>
    <w:rsid w:val="00645DC6"/>
    <w:rsid w:val="00651847"/>
    <w:rsid w:val="00653172"/>
    <w:rsid w:val="00654469"/>
    <w:rsid w:val="00654DBA"/>
    <w:rsid w:val="006550E6"/>
    <w:rsid w:val="0065610E"/>
    <w:rsid w:val="00662CB1"/>
    <w:rsid w:val="00665CBD"/>
    <w:rsid w:val="006673B2"/>
    <w:rsid w:val="00667426"/>
    <w:rsid w:val="00677837"/>
    <w:rsid w:val="006802A4"/>
    <w:rsid w:val="00682BF0"/>
    <w:rsid w:val="00682F64"/>
    <w:rsid w:val="00690116"/>
    <w:rsid w:val="006935BC"/>
    <w:rsid w:val="006B0A0C"/>
    <w:rsid w:val="006B49F9"/>
    <w:rsid w:val="006B5760"/>
    <w:rsid w:val="006D0040"/>
    <w:rsid w:val="006D0EE3"/>
    <w:rsid w:val="006D4B7F"/>
    <w:rsid w:val="006D6C4C"/>
    <w:rsid w:val="006F3D68"/>
    <w:rsid w:val="006F4127"/>
    <w:rsid w:val="006F631D"/>
    <w:rsid w:val="006F6710"/>
    <w:rsid w:val="006F67BA"/>
    <w:rsid w:val="006F68B6"/>
    <w:rsid w:val="0070265D"/>
    <w:rsid w:val="00703FAC"/>
    <w:rsid w:val="007046D1"/>
    <w:rsid w:val="00705A4A"/>
    <w:rsid w:val="0071336E"/>
    <w:rsid w:val="00716638"/>
    <w:rsid w:val="00716905"/>
    <w:rsid w:val="00720482"/>
    <w:rsid w:val="00723F2B"/>
    <w:rsid w:val="00725FC9"/>
    <w:rsid w:val="00726D75"/>
    <w:rsid w:val="00731C96"/>
    <w:rsid w:val="00732CC7"/>
    <w:rsid w:val="00733A29"/>
    <w:rsid w:val="00735107"/>
    <w:rsid w:val="0073542D"/>
    <w:rsid w:val="007361CE"/>
    <w:rsid w:val="00737264"/>
    <w:rsid w:val="00744248"/>
    <w:rsid w:val="00750EC6"/>
    <w:rsid w:val="00751A94"/>
    <w:rsid w:val="00755246"/>
    <w:rsid w:val="00756408"/>
    <w:rsid w:val="00762A78"/>
    <w:rsid w:val="00765679"/>
    <w:rsid w:val="00773540"/>
    <w:rsid w:val="0078162F"/>
    <w:rsid w:val="007816C8"/>
    <w:rsid w:val="00781AFB"/>
    <w:rsid w:val="0079410E"/>
    <w:rsid w:val="00796014"/>
    <w:rsid w:val="00796C7E"/>
    <w:rsid w:val="007A104B"/>
    <w:rsid w:val="007A2E50"/>
    <w:rsid w:val="007A4943"/>
    <w:rsid w:val="007B00FA"/>
    <w:rsid w:val="007B11E0"/>
    <w:rsid w:val="007B2ABF"/>
    <w:rsid w:val="007B3013"/>
    <w:rsid w:val="007B51F5"/>
    <w:rsid w:val="007B608C"/>
    <w:rsid w:val="007C1764"/>
    <w:rsid w:val="007C4743"/>
    <w:rsid w:val="007C5F22"/>
    <w:rsid w:val="007C6AE1"/>
    <w:rsid w:val="007D0C18"/>
    <w:rsid w:val="007D18B5"/>
    <w:rsid w:val="007D35BC"/>
    <w:rsid w:val="007D79B1"/>
    <w:rsid w:val="007D7C7B"/>
    <w:rsid w:val="007E0DA4"/>
    <w:rsid w:val="007E1D14"/>
    <w:rsid w:val="007E1FCB"/>
    <w:rsid w:val="007E232B"/>
    <w:rsid w:val="007E2E44"/>
    <w:rsid w:val="007E7179"/>
    <w:rsid w:val="007E7759"/>
    <w:rsid w:val="007F61F5"/>
    <w:rsid w:val="0080076A"/>
    <w:rsid w:val="00803784"/>
    <w:rsid w:val="008048E9"/>
    <w:rsid w:val="00806D28"/>
    <w:rsid w:val="00813410"/>
    <w:rsid w:val="00816F4E"/>
    <w:rsid w:val="00823AF8"/>
    <w:rsid w:val="0082402D"/>
    <w:rsid w:val="008303A9"/>
    <w:rsid w:val="00830582"/>
    <w:rsid w:val="00831A99"/>
    <w:rsid w:val="00832F67"/>
    <w:rsid w:val="0083389B"/>
    <w:rsid w:val="00834496"/>
    <w:rsid w:val="0084437F"/>
    <w:rsid w:val="00846B62"/>
    <w:rsid w:val="0085151D"/>
    <w:rsid w:val="0085240C"/>
    <w:rsid w:val="00852CF5"/>
    <w:rsid w:val="00860DA6"/>
    <w:rsid w:val="00861950"/>
    <w:rsid w:val="00861F64"/>
    <w:rsid w:val="00863131"/>
    <w:rsid w:val="00865A50"/>
    <w:rsid w:val="00870E9D"/>
    <w:rsid w:val="00871452"/>
    <w:rsid w:val="00871FE6"/>
    <w:rsid w:val="00876C4A"/>
    <w:rsid w:val="008779F9"/>
    <w:rsid w:val="0088104B"/>
    <w:rsid w:val="00882AB1"/>
    <w:rsid w:val="00884848"/>
    <w:rsid w:val="00890704"/>
    <w:rsid w:val="008A12DD"/>
    <w:rsid w:val="008A197E"/>
    <w:rsid w:val="008A4DEA"/>
    <w:rsid w:val="008A7110"/>
    <w:rsid w:val="008A7582"/>
    <w:rsid w:val="008B190F"/>
    <w:rsid w:val="008B20FD"/>
    <w:rsid w:val="008B3495"/>
    <w:rsid w:val="008C5D9D"/>
    <w:rsid w:val="008C7D9A"/>
    <w:rsid w:val="008D0D03"/>
    <w:rsid w:val="008D4D6C"/>
    <w:rsid w:val="008D7483"/>
    <w:rsid w:val="008E49AE"/>
    <w:rsid w:val="008F2DCF"/>
    <w:rsid w:val="008F420B"/>
    <w:rsid w:val="008F4643"/>
    <w:rsid w:val="008F6460"/>
    <w:rsid w:val="008F7F77"/>
    <w:rsid w:val="0090186B"/>
    <w:rsid w:val="00906F18"/>
    <w:rsid w:val="009071E6"/>
    <w:rsid w:val="00911D31"/>
    <w:rsid w:val="00917E77"/>
    <w:rsid w:val="00921FA7"/>
    <w:rsid w:val="00922C03"/>
    <w:rsid w:val="0092341A"/>
    <w:rsid w:val="009261B4"/>
    <w:rsid w:val="00926635"/>
    <w:rsid w:val="00932F74"/>
    <w:rsid w:val="00933DE2"/>
    <w:rsid w:val="009340B8"/>
    <w:rsid w:val="00937E01"/>
    <w:rsid w:val="00943E97"/>
    <w:rsid w:val="009456CD"/>
    <w:rsid w:val="0094729C"/>
    <w:rsid w:val="00952B35"/>
    <w:rsid w:val="00953C25"/>
    <w:rsid w:val="00955ABB"/>
    <w:rsid w:val="00965498"/>
    <w:rsid w:val="0097017E"/>
    <w:rsid w:val="009721C9"/>
    <w:rsid w:val="00972654"/>
    <w:rsid w:val="0097742C"/>
    <w:rsid w:val="00982194"/>
    <w:rsid w:val="00986057"/>
    <w:rsid w:val="00987BDD"/>
    <w:rsid w:val="009908ED"/>
    <w:rsid w:val="00991AC5"/>
    <w:rsid w:val="009948A0"/>
    <w:rsid w:val="009956DD"/>
    <w:rsid w:val="009972E2"/>
    <w:rsid w:val="009A0CB2"/>
    <w:rsid w:val="009A148D"/>
    <w:rsid w:val="009A7977"/>
    <w:rsid w:val="009A79A2"/>
    <w:rsid w:val="009B3E5C"/>
    <w:rsid w:val="009C37FD"/>
    <w:rsid w:val="009C7950"/>
    <w:rsid w:val="009D543A"/>
    <w:rsid w:val="009D589F"/>
    <w:rsid w:val="009E28A4"/>
    <w:rsid w:val="009E560A"/>
    <w:rsid w:val="009F00B4"/>
    <w:rsid w:val="009F0493"/>
    <w:rsid w:val="009F3B20"/>
    <w:rsid w:val="009F47CC"/>
    <w:rsid w:val="009F7DA5"/>
    <w:rsid w:val="00A00316"/>
    <w:rsid w:val="00A0166E"/>
    <w:rsid w:val="00A02E06"/>
    <w:rsid w:val="00A04734"/>
    <w:rsid w:val="00A07363"/>
    <w:rsid w:val="00A11A77"/>
    <w:rsid w:val="00A16FF3"/>
    <w:rsid w:val="00A2151F"/>
    <w:rsid w:val="00A2670E"/>
    <w:rsid w:val="00A270C0"/>
    <w:rsid w:val="00A333EF"/>
    <w:rsid w:val="00A34F68"/>
    <w:rsid w:val="00A359AA"/>
    <w:rsid w:val="00A41980"/>
    <w:rsid w:val="00A468F9"/>
    <w:rsid w:val="00A505EB"/>
    <w:rsid w:val="00A52EF9"/>
    <w:rsid w:val="00A555B6"/>
    <w:rsid w:val="00A621A5"/>
    <w:rsid w:val="00A6366E"/>
    <w:rsid w:val="00A75554"/>
    <w:rsid w:val="00A81DA4"/>
    <w:rsid w:val="00A83094"/>
    <w:rsid w:val="00A87C1B"/>
    <w:rsid w:val="00A9197A"/>
    <w:rsid w:val="00A93FF7"/>
    <w:rsid w:val="00A951A4"/>
    <w:rsid w:val="00A955B4"/>
    <w:rsid w:val="00A97EFB"/>
    <w:rsid w:val="00AA1708"/>
    <w:rsid w:val="00AA226B"/>
    <w:rsid w:val="00AA3967"/>
    <w:rsid w:val="00AA67F6"/>
    <w:rsid w:val="00AB348D"/>
    <w:rsid w:val="00AB5A23"/>
    <w:rsid w:val="00AB7A79"/>
    <w:rsid w:val="00AC396F"/>
    <w:rsid w:val="00AC45E4"/>
    <w:rsid w:val="00AD5487"/>
    <w:rsid w:val="00AE11F6"/>
    <w:rsid w:val="00AE1ED1"/>
    <w:rsid w:val="00AE1FD8"/>
    <w:rsid w:val="00AE6307"/>
    <w:rsid w:val="00AF1102"/>
    <w:rsid w:val="00AF1781"/>
    <w:rsid w:val="00AF2085"/>
    <w:rsid w:val="00AF2FE1"/>
    <w:rsid w:val="00AF379A"/>
    <w:rsid w:val="00AF50F7"/>
    <w:rsid w:val="00AF6B15"/>
    <w:rsid w:val="00B00F90"/>
    <w:rsid w:val="00B010CD"/>
    <w:rsid w:val="00B0218D"/>
    <w:rsid w:val="00B033D0"/>
    <w:rsid w:val="00B075E6"/>
    <w:rsid w:val="00B1117E"/>
    <w:rsid w:val="00B1135C"/>
    <w:rsid w:val="00B16CD2"/>
    <w:rsid w:val="00B2573E"/>
    <w:rsid w:val="00B25ACA"/>
    <w:rsid w:val="00B26773"/>
    <w:rsid w:val="00B340A3"/>
    <w:rsid w:val="00B34128"/>
    <w:rsid w:val="00B4228A"/>
    <w:rsid w:val="00B46A27"/>
    <w:rsid w:val="00B51A00"/>
    <w:rsid w:val="00B51EDA"/>
    <w:rsid w:val="00B52D48"/>
    <w:rsid w:val="00B52E1A"/>
    <w:rsid w:val="00B610A7"/>
    <w:rsid w:val="00B66B19"/>
    <w:rsid w:val="00B7060D"/>
    <w:rsid w:val="00B70B9A"/>
    <w:rsid w:val="00B71451"/>
    <w:rsid w:val="00B718BF"/>
    <w:rsid w:val="00B73904"/>
    <w:rsid w:val="00B75021"/>
    <w:rsid w:val="00B77293"/>
    <w:rsid w:val="00B77AE2"/>
    <w:rsid w:val="00B80236"/>
    <w:rsid w:val="00B81ECB"/>
    <w:rsid w:val="00B830D9"/>
    <w:rsid w:val="00B84146"/>
    <w:rsid w:val="00B87393"/>
    <w:rsid w:val="00B90905"/>
    <w:rsid w:val="00B911D5"/>
    <w:rsid w:val="00B93486"/>
    <w:rsid w:val="00B973F0"/>
    <w:rsid w:val="00BA3093"/>
    <w:rsid w:val="00BA7146"/>
    <w:rsid w:val="00BB5692"/>
    <w:rsid w:val="00BB67B7"/>
    <w:rsid w:val="00BB73FB"/>
    <w:rsid w:val="00BC1BAD"/>
    <w:rsid w:val="00BC306A"/>
    <w:rsid w:val="00BC50FD"/>
    <w:rsid w:val="00BC6268"/>
    <w:rsid w:val="00BC644C"/>
    <w:rsid w:val="00BD7552"/>
    <w:rsid w:val="00BE3C1D"/>
    <w:rsid w:val="00BE6C24"/>
    <w:rsid w:val="00BF0D65"/>
    <w:rsid w:val="00BF6F50"/>
    <w:rsid w:val="00C011E9"/>
    <w:rsid w:val="00C032CC"/>
    <w:rsid w:val="00C04DD2"/>
    <w:rsid w:val="00C06FDB"/>
    <w:rsid w:val="00C075AF"/>
    <w:rsid w:val="00C10CD0"/>
    <w:rsid w:val="00C127AA"/>
    <w:rsid w:val="00C1641A"/>
    <w:rsid w:val="00C25CD6"/>
    <w:rsid w:val="00C27527"/>
    <w:rsid w:val="00C3431E"/>
    <w:rsid w:val="00C354AA"/>
    <w:rsid w:val="00C421C6"/>
    <w:rsid w:val="00C44F74"/>
    <w:rsid w:val="00C46728"/>
    <w:rsid w:val="00C4764B"/>
    <w:rsid w:val="00C51C28"/>
    <w:rsid w:val="00C544A2"/>
    <w:rsid w:val="00C555AD"/>
    <w:rsid w:val="00C64E2C"/>
    <w:rsid w:val="00C65DB9"/>
    <w:rsid w:val="00C7183D"/>
    <w:rsid w:val="00C72535"/>
    <w:rsid w:val="00C73BA0"/>
    <w:rsid w:val="00C82DB1"/>
    <w:rsid w:val="00C82EAE"/>
    <w:rsid w:val="00C85960"/>
    <w:rsid w:val="00C918BA"/>
    <w:rsid w:val="00C931A7"/>
    <w:rsid w:val="00C947E8"/>
    <w:rsid w:val="00C95333"/>
    <w:rsid w:val="00C95828"/>
    <w:rsid w:val="00CA0B03"/>
    <w:rsid w:val="00CA18DC"/>
    <w:rsid w:val="00CA348E"/>
    <w:rsid w:val="00CA3A79"/>
    <w:rsid w:val="00CA3D83"/>
    <w:rsid w:val="00CB12B3"/>
    <w:rsid w:val="00CB3FDD"/>
    <w:rsid w:val="00CB3FF0"/>
    <w:rsid w:val="00CB7B57"/>
    <w:rsid w:val="00CC682F"/>
    <w:rsid w:val="00CC72CA"/>
    <w:rsid w:val="00CD474C"/>
    <w:rsid w:val="00CE69F7"/>
    <w:rsid w:val="00CF019A"/>
    <w:rsid w:val="00CF3D17"/>
    <w:rsid w:val="00D011A2"/>
    <w:rsid w:val="00D14FEE"/>
    <w:rsid w:val="00D16C1E"/>
    <w:rsid w:val="00D1785A"/>
    <w:rsid w:val="00D221F3"/>
    <w:rsid w:val="00D22C68"/>
    <w:rsid w:val="00D23254"/>
    <w:rsid w:val="00D23CBE"/>
    <w:rsid w:val="00D24A17"/>
    <w:rsid w:val="00D274C6"/>
    <w:rsid w:val="00D32489"/>
    <w:rsid w:val="00D35995"/>
    <w:rsid w:val="00D36B78"/>
    <w:rsid w:val="00D37B9D"/>
    <w:rsid w:val="00D4574F"/>
    <w:rsid w:val="00D45942"/>
    <w:rsid w:val="00D45AED"/>
    <w:rsid w:val="00D45CB3"/>
    <w:rsid w:val="00D51F12"/>
    <w:rsid w:val="00D56434"/>
    <w:rsid w:val="00D57AA6"/>
    <w:rsid w:val="00D57E90"/>
    <w:rsid w:val="00D621C8"/>
    <w:rsid w:val="00D62EC5"/>
    <w:rsid w:val="00D65FA0"/>
    <w:rsid w:val="00D6689A"/>
    <w:rsid w:val="00D66DE9"/>
    <w:rsid w:val="00D67EEA"/>
    <w:rsid w:val="00D738B0"/>
    <w:rsid w:val="00D84E57"/>
    <w:rsid w:val="00D862A5"/>
    <w:rsid w:val="00D87354"/>
    <w:rsid w:val="00D91918"/>
    <w:rsid w:val="00D91D76"/>
    <w:rsid w:val="00D9337D"/>
    <w:rsid w:val="00D9407F"/>
    <w:rsid w:val="00D960FB"/>
    <w:rsid w:val="00DA15B9"/>
    <w:rsid w:val="00DA3516"/>
    <w:rsid w:val="00DA4EF0"/>
    <w:rsid w:val="00DA5AEC"/>
    <w:rsid w:val="00DB1403"/>
    <w:rsid w:val="00DB1C42"/>
    <w:rsid w:val="00DB280A"/>
    <w:rsid w:val="00DC161C"/>
    <w:rsid w:val="00DC2D57"/>
    <w:rsid w:val="00DC7D1E"/>
    <w:rsid w:val="00DD0F68"/>
    <w:rsid w:val="00DD1C6B"/>
    <w:rsid w:val="00DD2A93"/>
    <w:rsid w:val="00DD34FB"/>
    <w:rsid w:val="00DD69FD"/>
    <w:rsid w:val="00DD7EDB"/>
    <w:rsid w:val="00DE40DC"/>
    <w:rsid w:val="00DE4F1F"/>
    <w:rsid w:val="00DE5AB5"/>
    <w:rsid w:val="00DF352C"/>
    <w:rsid w:val="00DF5F7A"/>
    <w:rsid w:val="00E004A6"/>
    <w:rsid w:val="00E00F17"/>
    <w:rsid w:val="00E038C1"/>
    <w:rsid w:val="00E21499"/>
    <w:rsid w:val="00E21D1F"/>
    <w:rsid w:val="00E24265"/>
    <w:rsid w:val="00E309D0"/>
    <w:rsid w:val="00E30C4A"/>
    <w:rsid w:val="00E335CB"/>
    <w:rsid w:val="00E34360"/>
    <w:rsid w:val="00E37DCB"/>
    <w:rsid w:val="00E40F04"/>
    <w:rsid w:val="00E443FD"/>
    <w:rsid w:val="00E509BB"/>
    <w:rsid w:val="00E57DD8"/>
    <w:rsid w:val="00E67119"/>
    <w:rsid w:val="00E75B19"/>
    <w:rsid w:val="00E76242"/>
    <w:rsid w:val="00E826EF"/>
    <w:rsid w:val="00E91DD4"/>
    <w:rsid w:val="00E969E8"/>
    <w:rsid w:val="00EA4926"/>
    <w:rsid w:val="00EA622E"/>
    <w:rsid w:val="00EB1D6B"/>
    <w:rsid w:val="00EB27E9"/>
    <w:rsid w:val="00EB5BBD"/>
    <w:rsid w:val="00EB6AD8"/>
    <w:rsid w:val="00EC5C67"/>
    <w:rsid w:val="00EC715B"/>
    <w:rsid w:val="00ED2C5C"/>
    <w:rsid w:val="00ED7A2D"/>
    <w:rsid w:val="00EE617A"/>
    <w:rsid w:val="00EF2D0E"/>
    <w:rsid w:val="00EF3DF6"/>
    <w:rsid w:val="00EF5844"/>
    <w:rsid w:val="00F00748"/>
    <w:rsid w:val="00F00B92"/>
    <w:rsid w:val="00F00BB6"/>
    <w:rsid w:val="00F0217B"/>
    <w:rsid w:val="00F027AD"/>
    <w:rsid w:val="00F04B98"/>
    <w:rsid w:val="00F11689"/>
    <w:rsid w:val="00F117C3"/>
    <w:rsid w:val="00F23B23"/>
    <w:rsid w:val="00F27A73"/>
    <w:rsid w:val="00F37B45"/>
    <w:rsid w:val="00F40F49"/>
    <w:rsid w:val="00F41DEA"/>
    <w:rsid w:val="00F430B2"/>
    <w:rsid w:val="00F47385"/>
    <w:rsid w:val="00F5023F"/>
    <w:rsid w:val="00F579E0"/>
    <w:rsid w:val="00F608EB"/>
    <w:rsid w:val="00F62379"/>
    <w:rsid w:val="00F652C9"/>
    <w:rsid w:val="00F66AF1"/>
    <w:rsid w:val="00F75F68"/>
    <w:rsid w:val="00F76679"/>
    <w:rsid w:val="00F76EBD"/>
    <w:rsid w:val="00F81297"/>
    <w:rsid w:val="00F815A2"/>
    <w:rsid w:val="00F81926"/>
    <w:rsid w:val="00F83CFE"/>
    <w:rsid w:val="00F83DA9"/>
    <w:rsid w:val="00F85B9C"/>
    <w:rsid w:val="00F86948"/>
    <w:rsid w:val="00F91405"/>
    <w:rsid w:val="00F956A9"/>
    <w:rsid w:val="00F96F80"/>
    <w:rsid w:val="00FA1DFC"/>
    <w:rsid w:val="00FA7E6B"/>
    <w:rsid w:val="00FB110B"/>
    <w:rsid w:val="00FB5C29"/>
    <w:rsid w:val="00FB71E2"/>
    <w:rsid w:val="00FC0287"/>
    <w:rsid w:val="00FC110D"/>
    <w:rsid w:val="00FC3C89"/>
    <w:rsid w:val="00FC3CB5"/>
    <w:rsid w:val="00FC465E"/>
    <w:rsid w:val="00FC4E60"/>
    <w:rsid w:val="00FC56E2"/>
    <w:rsid w:val="00FC740E"/>
    <w:rsid w:val="00FC7C21"/>
    <w:rsid w:val="00FD0BA6"/>
    <w:rsid w:val="00FD1C8B"/>
    <w:rsid w:val="00FD4564"/>
    <w:rsid w:val="00FD48F8"/>
    <w:rsid w:val="00FD4AFB"/>
    <w:rsid w:val="00FD763F"/>
    <w:rsid w:val="00FE11D1"/>
    <w:rsid w:val="00FE35BB"/>
    <w:rsid w:val="00FE5CD0"/>
    <w:rsid w:val="00FE7641"/>
    <w:rsid w:val="00FE774E"/>
    <w:rsid w:val="00FF0D85"/>
    <w:rsid w:val="00FF17DA"/>
    <w:rsid w:val="00FF29D6"/>
    <w:rsid w:val="00FF2C25"/>
    <w:rsid w:val="00FF7562"/>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76"/>
    <o:shapelayout v:ext="edit">
      <o:idmap v:ext="edit" data="1"/>
      <o:rules v:ext="edit">
        <o:r id="V:Rule3" type="connector" idref="#直線單箭頭接點 161"/>
        <o:r id="V:Rule4" type="connector" idref="#AutoShape 22"/>
      </o:rules>
    </o:shapelayout>
  </w:shapeDefaults>
  <w:decimalSymbol w:val="."/>
  <w:listSeparator w:val=","/>
  <w14:docId w14:val="160143B3"/>
  <w15:docId w15:val="{95D2A44C-42B4-4449-AFB0-0C3A8C7ACC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新細明體" w:hAnsi="Times New Roman" w:cs="Times New Roman"/>
        <w:lang w:val="en-US" w:eastAsia="zh-TW"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262B71"/>
    <w:pPr>
      <w:widowControl w:val="0"/>
    </w:pPr>
    <w:rPr>
      <w:kern w:val="2"/>
      <w:sz w:val="24"/>
      <w:szCs w:val="24"/>
    </w:rPr>
  </w:style>
  <w:style w:type="paragraph" w:styleId="1">
    <w:name w:val="heading 1"/>
    <w:aliases w:val="壹,--章名,ISO標題 1"/>
    <w:basedOn w:val="a0"/>
    <w:next w:val="a0"/>
    <w:qFormat/>
    <w:rsid w:val="00262B71"/>
    <w:pPr>
      <w:pageBreakBefore/>
      <w:spacing w:before="120" w:line="360" w:lineRule="auto"/>
      <w:outlineLvl w:val="0"/>
    </w:pPr>
    <w:rPr>
      <w:rFonts w:eastAsia="標楷體"/>
      <w:b/>
      <w:color w:val="000000"/>
      <w:spacing w:val="40"/>
      <w:kern w:val="52"/>
      <w:sz w:val="36"/>
      <w:szCs w:val="20"/>
    </w:rPr>
  </w:style>
  <w:style w:type="paragraph" w:styleId="20">
    <w:name w:val="heading 2"/>
    <w:aliases w:val="章,標題 2--1.1,--1.1,ISO標題 2"/>
    <w:basedOn w:val="a0"/>
    <w:next w:val="a0"/>
    <w:qFormat/>
    <w:rsid w:val="00262B71"/>
    <w:pPr>
      <w:keepNext/>
      <w:snapToGrid w:val="0"/>
      <w:spacing w:before="600"/>
      <w:outlineLvl w:val="1"/>
    </w:pPr>
    <w:rPr>
      <w:rFonts w:eastAsia="標楷體"/>
      <w:b/>
      <w:snapToGrid w:val="0"/>
      <w:kern w:val="0"/>
      <w:sz w:val="32"/>
      <w:szCs w:val="20"/>
    </w:rPr>
  </w:style>
  <w:style w:type="paragraph" w:styleId="3">
    <w:name w:val="heading 3"/>
    <w:aliases w:val="--1.1.1.,--1.1.1. + 14 點,左:  0 cm,第一行:  2 字元"/>
    <w:basedOn w:val="a0"/>
    <w:next w:val="a0"/>
    <w:qFormat/>
    <w:rsid w:val="00262B71"/>
    <w:pPr>
      <w:snapToGrid w:val="0"/>
      <w:spacing w:before="360"/>
      <w:outlineLvl w:val="2"/>
    </w:pPr>
    <w:rPr>
      <w:rFonts w:eastAsia="標楷體"/>
      <w:sz w:val="32"/>
      <w:szCs w:val="20"/>
    </w:rPr>
  </w:style>
  <w:style w:type="paragraph" w:styleId="40">
    <w:name w:val="heading 4"/>
    <w:aliases w:val="1,--1.,--1"/>
    <w:basedOn w:val="a0"/>
    <w:next w:val="a0"/>
    <w:qFormat/>
    <w:rsid w:val="00262B71"/>
    <w:pPr>
      <w:snapToGrid w:val="0"/>
      <w:spacing w:before="240"/>
      <w:outlineLvl w:val="3"/>
    </w:pPr>
    <w:rPr>
      <w:rFonts w:eastAsia="標楷體"/>
      <w:sz w:val="28"/>
      <w:szCs w:val="20"/>
    </w:rPr>
  </w:style>
  <w:style w:type="paragraph" w:styleId="5">
    <w:name w:val="heading 5"/>
    <w:aliases w:val="--(1)1,--(1)"/>
    <w:basedOn w:val="a0"/>
    <w:next w:val="a0"/>
    <w:qFormat/>
    <w:rsid w:val="00262B71"/>
    <w:pPr>
      <w:snapToGrid w:val="0"/>
      <w:spacing w:before="120"/>
      <w:outlineLvl w:val="4"/>
    </w:pPr>
    <w:rPr>
      <w:rFonts w:eastAsia="標楷體"/>
      <w:sz w:val="26"/>
      <w:szCs w:val="20"/>
    </w:rPr>
  </w:style>
  <w:style w:type="paragraph" w:styleId="60">
    <w:name w:val="heading 6"/>
    <w:aliases w:val="A,--A"/>
    <w:basedOn w:val="a0"/>
    <w:next w:val="a0"/>
    <w:qFormat/>
    <w:rsid w:val="00262B71"/>
    <w:pPr>
      <w:tabs>
        <w:tab w:val="left" w:pos="1200"/>
      </w:tabs>
      <w:snapToGrid w:val="0"/>
      <w:spacing w:before="120"/>
      <w:outlineLvl w:val="5"/>
    </w:pPr>
    <w:rPr>
      <w:rFonts w:eastAsia="標楷體"/>
      <w:szCs w:val="20"/>
    </w:rPr>
  </w:style>
  <w:style w:type="paragraph" w:styleId="7">
    <w:name w:val="heading 7"/>
    <w:aliases w:val="(A),--(a),--a,標題 7-(a)"/>
    <w:basedOn w:val="a0"/>
    <w:next w:val="a0"/>
    <w:qFormat/>
    <w:rsid w:val="00262B71"/>
    <w:pPr>
      <w:snapToGrid w:val="0"/>
      <w:spacing w:before="120"/>
      <w:outlineLvl w:val="6"/>
    </w:pPr>
    <w:rPr>
      <w:rFonts w:eastAsia="標楷體"/>
      <w:szCs w:val="20"/>
    </w:rPr>
  </w:style>
  <w:style w:type="paragraph" w:styleId="8">
    <w:name w:val="heading 8"/>
    <w:aliases w:val="a,--."/>
    <w:basedOn w:val="a0"/>
    <w:next w:val="a0"/>
    <w:autoRedefine/>
    <w:qFormat/>
    <w:rsid w:val="00262B71"/>
    <w:pPr>
      <w:keepNext/>
      <w:snapToGrid w:val="0"/>
      <w:spacing w:before="120"/>
      <w:outlineLvl w:val="7"/>
    </w:pPr>
    <w:rPr>
      <w:rFonts w:eastAsia="標楷體"/>
      <w:szCs w:val="20"/>
    </w:rPr>
  </w:style>
  <w:style w:type="paragraph" w:styleId="9">
    <w:name w:val="heading 9"/>
    <w:basedOn w:val="a0"/>
    <w:next w:val="a0"/>
    <w:qFormat/>
    <w:rsid w:val="00262B71"/>
    <w:pPr>
      <w:keepNext/>
      <w:snapToGrid w:val="0"/>
      <w:spacing w:before="120"/>
      <w:outlineLvl w:val="8"/>
    </w:pPr>
    <w:rPr>
      <w:rFonts w:eastAsia="標楷體"/>
      <w:szCs w:val="20"/>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0"/>
    <w:semiHidden/>
    <w:rsid w:val="00262B71"/>
    <w:pPr>
      <w:tabs>
        <w:tab w:val="center" w:pos="4153"/>
        <w:tab w:val="right" w:pos="8306"/>
      </w:tabs>
      <w:snapToGrid w:val="0"/>
    </w:pPr>
    <w:rPr>
      <w:sz w:val="20"/>
      <w:szCs w:val="20"/>
    </w:rPr>
  </w:style>
  <w:style w:type="paragraph" w:styleId="a5">
    <w:name w:val="footer"/>
    <w:basedOn w:val="a0"/>
    <w:rsid w:val="00262B71"/>
    <w:pPr>
      <w:tabs>
        <w:tab w:val="center" w:pos="4153"/>
        <w:tab w:val="right" w:pos="8306"/>
      </w:tabs>
      <w:snapToGrid w:val="0"/>
    </w:pPr>
    <w:rPr>
      <w:sz w:val="20"/>
      <w:szCs w:val="20"/>
    </w:rPr>
  </w:style>
  <w:style w:type="character" w:styleId="a6">
    <w:name w:val="Strong"/>
    <w:qFormat/>
    <w:rsid w:val="00262B71"/>
    <w:rPr>
      <w:b/>
      <w:bCs/>
    </w:rPr>
  </w:style>
  <w:style w:type="character" w:styleId="a7">
    <w:name w:val="Hyperlink"/>
    <w:uiPriority w:val="99"/>
    <w:rsid w:val="00262B71"/>
    <w:rPr>
      <w:color w:val="0000FF"/>
      <w:u w:val="single"/>
    </w:rPr>
  </w:style>
  <w:style w:type="paragraph" w:styleId="a8">
    <w:name w:val="Balloon Text"/>
    <w:basedOn w:val="a0"/>
    <w:rsid w:val="00262B71"/>
    <w:rPr>
      <w:rFonts w:ascii="Cambria" w:hAnsi="Cambria"/>
      <w:sz w:val="18"/>
      <w:szCs w:val="18"/>
    </w:rPr>
  </w:style>
  <w:style w:type="character" w:customStyle="1" w:styleId="a9">
    <w:name w:val="註解方塊文字 字元"/>
    <w:rsid w:val="00262B71"/>
    <w:rPr>
      <w:rFonts w:ascii="Cambria" w:eastAsia="新細明體" w:hAnsi="Cambria" w:cs="Times New Roman"/>
      <w:kern w:val="2"/>
      <w:sz w:val="18"/>
      <w:szCs w:val="18"/>
    </w:rPr>
  </w:style>
  <w:style w:type="character" w:customStyle="1" w:styleId="aa">
    <w:name w:val="頁尾 字元"/>
    <w:uiPriority w:val="99"/>
    <w:rsid w:val="00262B71"/>
    <w:rPr>
      <w:kern w:val="2"/>
    </w:rPr>
  </w:style>
  <w:style w:type="character" w:customStyle="1" w:styleId="ab">
    <w:name w:val="頁首 字元"/>
    <w:rsid w:val="00262B71"/>
    <w:rPr>
      <w:kern w:val="2"/>
    </w:rPr>
  </w:style>
  <w:style w:type="character" w:customStyle="1" w:styleId="10">
    <w:name w:val="標題 1 字元"/>
    <w:rsid w:val="00262B71"/>
    <w:rPr>
      <w:rFonts w:eastAsia="標楷體"/>
      <w:b/>
      <w:color w:val="000000"/>
      <w:spacing w:val="40"/>
      <w:kern w:val="52"/>
      <w:sz w:val="36"/>
    </w:rPr>
  </w:style>
  <w:style w:type="character" w:customStyle="1" w:styleId="21">
    <w:name w:val="標題 2 字元"/>
    <w:rsid w:val="00262B71"/>
    <w:rPr>
      <w:rFonts w:eastAsia="標楷體"/>
      <w:b/>
      <w:snapToGrid w:val="0"/>
      <w:sz w:val="32"/>
    </w:rPr>
  </w:style>
  <w:style w:type="character" w:customStyle="1" w:styleId="30">
    <w:name w:val="標題 3 字元"/>
    <w:rsid w:val="00262B71"/>
    <w:rPr>
      <w:rFonts w:eastAsia="標楷體"/>
      <w:kern w:val="2"/>
      <w:sz w:val="32"/>
    </w:rPr>
  </w:style>
  <w:style w:type="character" w:customStyle="1" w:styleId="41">
    <w:name w:val="標題 4 字元"/>
    <w:rsid w:val="00262B71"/>
    <w:rPr>
      <w:rFonts w:eastAsia="標楷體"/>
      <w:kern w:val="2"/>
      <w:sz w:val="28"/>
    </w:rPr>
  </w:style>
  <w:style w:type="character" w:customStyle="1" w:styleId="50">
    <w:name w:val="標題 5 字元"/>
    <w:rsid w:val="00262B71"/>
    <w:rPr>
      <w:rFonts w:eastAsia="標楷體"/>
      <w:kern w:val="2"/>
      <w:sz w:val="26"/>
    </w:rPr>
  </w:style>
  <w:style w:type="character" w:customStyle="1" w:styleId="61">
    <w:name w:val="標題 6 字元"/>
    <w:rsid w:val="00262B71"/>
    <w:rPr>
      <w:rFonts w:eastAsia="標楷體"/>
      <w:kern w:val="2"/>
      <w:sz w:val="24"/>
    </w:rPr>
  </w:style>
  <w:style w:type="character" w:customStyle="1" w:styleId="70">
    <w:name w:val="標題 7 字元"/>
    <w:rsid w:val="00262B71"/>
    <w:rPr>
      <w:rFonts w:eastAsia="標楷體"/>
      <w:kern w:val="2"/>
      <w:sz w:val="24"/>
    </w:rPr>
  </w:style>
  <w:style w:type="character" w:customStyle="1" w:styleId="80">
    <w:name w:val="標題 8 字元"/>
    <w:rsid w:val="00262B71"/>
    <w:rPr>
      <w:rFonts w:eastAsia="標楷體"/>
      <w:kern w:val="2"/>
      <w:sz w:val="24"/>
    </w:rPr>
  </w:style>
  <w:style w:type="character" w:customStyle="1" w:styleId="90">
    <w:name w:val="標題 9 字元"/>
    <w:rsid w:val="00262B71"/>
    <w:rPr>
      <w:rFonts w:eastAsia="標楷體"/>
      <w:kern w:val="2"/>
      <w:sz w:val="24"/>
    </w:rPr>
  </w:style>
  <w:style w:type="paragraph" w:customStyle="1" w:styleId="2TEXT">
    <w:name w:val="標題2.TEXT"/>
    <w:basedOn w:val="a0"/>
    <w:next w:val="a0"/>
    <w:rsid w:val="00262B71"/>
    <w:pPr>
      <w:snapToGrid w:val="0"/>
      <w:spacing w:before="120" w:line="400" w:lineRule="atLeast"/>
      <w:ind w:left="1134"/>
    </w:pPr>
    <w:rPr>
      <w:rFonts w:eastAsia="標楷體"/>
      <w:sz w:val="32"/>
      <w:szCs w:val="20"/>
    </w:rPr>
  </w:style>
  <w:style w:type="paragraph" w:customStyle="1" w:styleId="4">
    <w:name w:val="項目4"/>
    <w:rsid w:val="00262B71"/>
    <w:pPr>
      <w:numPr>
        <w:numId w:val="2"/>
      </w:numPr>
      <w:tabs>
        <w:tab w:val="left" w:pos="1134"/>
      </w:tabs>
      <w:adjustRightInd w:val="0"/>
      <w:snapToGrid w:val="0"/>
      <w:spacing w:before="120"/>
    </w:pPr>
    <w:rPr>
      <w:rFonts w:ascii="標楷體" w:eastAsia="標楷體"/>
      <w:noProof/>
      <w:sz w:val="24"/>
    </w:rPr>
  </w:style>
  <w:style w:type="table" w:styleId="ac">
    <w:name w:val="Table Grid"/>
    <w:basedOn w:val="a2"/>
    <w:uiPriority w:val="59"/>
    <w:rsid w:val="009D543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d">
    <w:name w:val="文件名稱"/>
    <w:basedOn w:val="a0"/>
    <w:next w:val="a0"/>
    <w:autoRedefine/>
    <w:rsid w:val="00BB73FB"/>
    <w:pPr>
      <w:spacing w:before="120"/>
      <w:jc w:val="center"/>
    </w:pPr>
    <w:rPr>
      <w:rFonts w:eastAsia="標楷體"/>
      <w:b/>
      <w:bCs/>
      <w:color w:val="000000"/>
      <w:sz w:val="64"/>
      <w:szCs w:val="64"/>
    </w:rPr>
  </w:style>
  <w:style w:type="paragraph" w:customStyle="1" w:styleId="ae">
    <w:name w:val="版次"/>
    <w:basedOn w:val="a0"/>
    <w:rsid w:val="0011788D"/>
    <w:pPr>
      <w:spacing w:before="120" w:after="120"/>
    </w:pPr>
    <w:rPr>
      <w:rFonts w:eastAsia="標楷體"/>
      <w:sz w:val="40"/>
      <w:szCs w:val="36"/>
    </w:rPr>
  </w:style>
  <w:style w:type="paragraph" w:customStyle="1" w:styleId="af">
    <w:name w:val="公司名稱"/>
    <w:next w:val="a0"/>
    <w:rsid w:val="0011788D"/>
    <w:pPr>
      <w:jc w:val="center"/>
    </w:pPr>
    <w:rPr>
      <w:rFonts w:ascii="Arial" w:eastAsia="標楷體" w:hAnsi="Arial"/>
      <w:noProof/>
      <w:sz w:val="40"/>
    </w:rPr>
  </w:style>
  <w:style w:type="paragraph" w:customStyle="1" w:styleId="af0">
    <w:name w:val="文件編號"/>
    <w:basedOn w:val="a0"/>
    <w:next w:val="a0"/>
    <w:rsid w:val="0011788D"/>
    <w:pPr>
      <w:adjustRightInd w:val="0"/>
      <w:spacing w:before="120" w:after="120" w:line="360" w:lineRule="atLeast"/>
      <w:textAlignment w:val="baseline"/>
    </w:pPr>
    <w:rPr>
      <w:rFonts w:eastAsia="標楷體"/>
      <w:kern w:val="0"/>
      <w:sz w:val="40"/>
      <w:szCs w:val="40"/>
    </w:rPr>
  </w:style>
  <w:style w:type="paragraph" w:customStyle="1" w:styleId="af1">
    <w:name w:val="文件日期"/>
    <w:basedOn w:val="a0"/>
    <w:rsid w:val="0011788D"/>
    <w:rPr>
      <w:rFonts w:eastAsia="標楷體"/>
      <w:sz w:val="40"/>
    </w:rPr>
  </w:style>
  <w:style w:type="paragraph" w:customStyle="1" w:styleId="af2">
    <w:name w:val="封面表格"/>
    <w:basedOn w:val="a0"/>
    <w:rsid w:val="0011788D"/>
    <w:pPr>
      <w:adjustRightInd w:val="0"/>
      <w:snapToGrid w:val="0"/>
      <w:spacing w:before="60"/>
    </w:pPr>
    <w:rPr>
      <w:rFonts w:eastAsia="標楷體"/>
      <w:kern w:val="0"/>
      <w:sz w:val="40"/>
    </w:rPr>
  </w:style>
  <w:style w:type="paragraph" w:customStyle="1" w:styleId="af3">
    <w:name w:val="表格內文置中"/>
    <w:basedOn w:val="a0"/>
    <w:rsid w:val="0011788D"/>
    <w:pPr>
      <w:adjustRightInd w:val="0"/>
      <w:snapToGrid w:val="0"/>
      <w:spacing w:before="60"/>
      <w:ind w:left="113" w:right="113"/>
      <w:jc w:val="center"/>
    </w:pPr>
    <w:rPr>
      <w:rFonts w:eastAsia="標楷體"/>
      <w:kern w:val="0"/>
    </w:rPr>
  </w:style>
  <w:style w:type="character" w:customStyle="1" w:styleId="af4">
    <w:name w:val="公司字樣(英文)"/>
    <w:rsid w:val="0011788D"/>
    <w:rPr>
      <w:rFonts w:ascii="Times New Roman" w:eastAsia="標楷體" w:hAnsi="Times New Roman"/>
      <w:sz w:val="32"/>
    </w:rPr>
  </w:style>
  <w:style w:type="character" w:customStyle="1" w:styleId="af5">
    <w:name w:val="公司字樣(中文)"/>
    <w:rsid w:val="0011788D"/>
    <w:rPr>
      <w:rFonts w:ascii="Times New Roman" w:eastAsia="標楷體" w:hAnsi="Times New Roman"/>
      <w:kern w:val="2"/>
      <w:sz w:val="40"/>
    </w:rPr>
  </w:style>
  <w:style w:type="paragraph" w:customStyle="1" w:styleId="af6">
    <w:name w:val="文件制／修訂履歷"/>
    <w:basedOn w:val="a0"/>
    <w:next w:val="a0"/>
    <w:rsid w:val="0011788D"/>
    <w:pPr>
      <w:jc w:val="center"/>
    </w:pPr>
    <w:rPr>
      <w:rFonts w:eastAsia="標楷體"/>
      <w:sz w:val="28"/>
    </w:rPr>
  </w:style>
  <w:style w:type="paragraph" w:customStyle="1" w:styleId="11">
    <w:name w:val="表格內文1"/>
    <w:basedOn w:val="a0"/>
    <w:rsid w:val="0011788D"/>
    <w:pPr>
      <w:adjustRightInd w:val="0"/>
      <w:snapToGrid w:val="0"/>
      <w:spacing w:before="60"/>
      <w:ind w:left="113" w:right="113"/>
    </w:pPr>
    <w:rPr>
      <w:rFonts w:eastAsia="標楷體"/>
      <w:kern w:val="0"/>
    </w:rPr>
  </w:style>
  <w:style w:type="paragraph" w:customStyle="1" w:styleId="af7">
    <w:name w:val="修訂履歷表格"/>
    <w:basedOn w:val="a0"/>
    <w:rsid w:val="0011788D"/>
    <w:pPr>
      <w:jc w:val="center"/>
    </w:pPr>
    <w:rPr>
      <w:rFonts w:eastAsia="標楷體"/>
    </w:rPr>
  </w:style>
  <w:style w:type="paragraph" w:styleId="12">
    <w:name w:val="toc 1"/>
    <w:basedOn w:val="a0"/>
    <w:next w:val="a0"/>
    <w:autoRedefine/>
    <w:uiPriority w:val="39"/>
    <w:rsid w:val="0011788D"/>
    <w:pPr>
      <w:tabs>
        <w:tab w:val="left" w:pos="1440"/>
        <w:tab w:val="right" w:leader="dot" w:pos="9628"/>
      </w:tabs>
      <w:snapToGrid w:val="0"/>
      <w:spacing w:before="120" w:line="400" w:lineRule="atLeast"/>
    </w:pPr>
    <w:rPr>
      <w:rFonts w:eastAsia="標楷體"/>
      <w:b/>
      <w:caps/>
      <w:noProof/>
      <w:sz w:val="28"/>
    </w:rPr>
  </w:style>
  <w:style w:type="paragraph" w:styleId="22">
    <w:name w:val="toc 2"/>
    <w:basedOn w:val="a0"/>
    <w:next w:val="a0"/>
    <w:autoRedefine/>
    <w:uiPriority w:val="39"/>
    <w:rsid w:val="0011788D"/>
    <w:pPr>
      <w:tabs>
        <w:tab w:val="left" w:pos="1440"/>
        <w:tab w:val="right" w:leader="dot" w:pos="9628"/>
      </w:tabs>
      <w:snapToGrid w:val="0"/>
      <w:ind w:left="284"/>
    </w:pPr>
    <w:rPr>
      <w:rFonts w:eastAsia="標楷體"/>
      <w:noProof/>
    </w:rPr>
  </w:style>
  <w:style w:type="paragraph" w:customStyle="1" w:styleId="af8">
    <w:name w:val="目錄"/>
    <w:basedOn w:val="a0"/>
    <w:rsid w:val="0011788D"/>
    <w:pPr>
      <w:spacing w:before="120" w:after="120"/>
      <w:jc w:val="center"/>
    </w:pPr>
    <w:rPr>
      <w:rFonts w:eastAsia="標楷體"/>
      <w:b/>
      <w:sz w:val="36"/>
      <w:u w:val="single"/>
    </w:rPr>
  </w:style>
  <w:style w:type="paragraph" w:customStyle="1" w:styleId="3TEXT">
    <w:name w:val="標題3.TEXT"/>
    <w:basedOn w:val="a0"/>
    <w:next w:val="a0"/>
    <w:rsid w:val="0011788D"/>
    <w:pPr>
      <w:snapToGrid w:val="0"/>
      <w:spacing w:before="120"/>
      <w:ind w:left="1134" w:firstLine="680"/>
    </w:pPr>
    <w:rPr>
      <w:rFonts w:eastAsia="標楷體"/>
      <w:sz w:val="28"/>
    </w:rPr>
  </w:style>
  <w:style w:type="paragraph" w:customStyle="1" w:styleId="6">
    <w:name w:val="項目符號 6"/>
    <w:basedOn w:val="a0"/>
    <w:next w:val="a0"/>
    <w:autoRedefine/>
    <w:rsid w:val="0011788D"/>
    <w:pPr>
      <w:numPr>
        <w:numId w:val="3"/>
      </w:numPr>
      <w:tabs>
        <w:tab w:val="clear" w:pos="3053"/>
        <w:tab w:val="num" w:pos="2977"/>
      </w:tabs>
      <w:snapToGrid w:val="0"/>
      <w:spacing w:before="120"/>
    </w:pPr>
    <w:rPr>
      <w:rFonts w:eastAsia="標楷體"/>
    </w:rPr>
  </w:style>
  <w:style w:type="paragraph" w:customStyle="1" w:styleId="6TEXT">
    <w:name w:val="標題6.TEXT"/>
    <w:basedOn w:val="a0"/>
    <w:autoRedefine/>
    <w:rsid w:val="00FD0BA6"/>
    <w:pPr>
      <w:snapToGrid w:val="0"/>
      <w:spacing w:before="120"/>
      <w:ind w:left="1701"/>
    </w:pPr>
    <w:rPr>
      <w:rFonts w:eastAsia="標楷體"/>
      <w:sz w:val="26"/>
    </w:rPr>
  </w:style>
  <w:style w:type="paragraph" w:styleId="a">
    <w:name w:val="List Bullet"/>
    <w:basedOn w:val="a0"/>
    <w:next w:val="a0"/>
    <w:autoRedefine/>
    <w:rsid w:val="00B010CD"/>
    <w:pPr>
      <w:numPr>
        <w:numId w:val="126"/>
      </w:numPr>
      <w:snapToGrid w:val="0"/>
      <w:ind w:left="1418"/>
    </w:pPr>
    <w:rPr>
      <w:rFonts w:ascii="標楷體" w:eastAsia="標楷體" w:hAnsi="標楷體"/>
      <w:sz w:val="26"/>
    </w:rPr>
  </w:style>
  <w:style w:type="paragraph" w:customStyle="1" w:styleId="1text">
    <w:name w:val="項目符號 1 text"/>
    <w:autoRedefine/>
    <w:rsid w:val="00FD0BA6"/>
    <w:pPr>
      <w:snapToGrid w:val="0"/>
      <w:spacing w:before="120"/>
      <w:ind w:left="1559"/>
    </w:pPr>
    <w:rPr>
      <w:rFonts w:ascii="Arial" w:eastAsia="標楷體" w:hAnsi="Arial"/>
      <w:noProof/>
      <w:sz w:val="26"/>
    </w:rPr>
  </w:style>
  <w:style w:type="paragraph" w:customStyle="1" w:styleId="2">
    <w:name w:val="表格項目2"/>
    <w:basedOn w:val="a0"/>
    <w:rsid w:val="00FD0BA6"/>
    <w:pPr>
      <w:numPr>
        <w:numId w:val="5"/>
      </w:numPr>
      <w:tabs>
        <w:tab w:val="left" w:pos="284"/>
      </w:tabs>
      <w:snapToGrid w:val="0"/>
      <w:spacing w:before="40"/>
    </w:pPr>
    <w:rPr>
      <w:rFonts w:ascii="Arial" w:eastAsia="標楷體" w:hAnsi="Arial"/>
    </w:rPr>
  </w:style>
  <w:style w:type="paragraph" w:styleId="af9">
    <w:name w:val="List Paragraph"/>
    <w:basedOn w:val="a0"/>
    <w:uiPriority w:val="34"/>
    <w:qFormat/>
    <w:rsid w:val="00607A4F"/>
    <w:pPr>
      <w:ind w:leftChars="200" w:left="480"/>
    </w:pPr>
  </w:style>
  <w:style w:type="paragraph" w:styleId="afa">
    <w:name w:val="Date"/>
    <w:basedOn w:val="a0"/>
    <w:next w:val="a0"/>
    <w:link w:val="afb"/>
    <w:uiPriority w:val="99"/>
    <w:semiHidden/>
    <w:unhideWhenUsed/>
    <w:rsid w:val="00C27527"/>
    <w:pPr>
      <w:jc w:val="right"/>
    </w:pPr>
  </w:style>
  <w:style w:type="character" w:customStyle="1" w:styleId="afb">
    <w:name w:val="日期 字元"/>
    <w:link w:val="afa"/>
    <w:uiPriority w:val="99"/>
    <w:semiHidden/>
    <w:rsid w:val="00C27527"/>
    <w:rPr>
      <w:kern w:val="2"/>
      <w:sz w:val="24"/>
      <w:szCs w:val="24"/>
    </w:rPr>
  </w:style>
  <w:style w:type="paragraph" w:customStyle="1" w:styleId="42">
    <w:name w:val="標題 4 內文"/>
    <w:basedOn w:val="a0"/>
    <w:rsid w:val="00036417"/>
    <w:pPr>
      <w:adjustRightInd w:val="0"/>
      <w:spacing w:afterLines="20"/>
      <w:ind w:leftChars="472" w:left="472"/>
    </w:pPr>
    <w:rPr>
      <w:rFonts w:ascii="Arial" w:eastAsia="標楷體" w:hAnsi="Arial" w:cs="標楷體"/>
      <w:kern w:val="0"/>
      <w:szCs w:val="28"/>
    </w:rPr>
  </w:style>
  <w:style w:type="paragraph" w:styleId="Web">
    <w:name w:val="Normal (Web)"/>
    <w:basedOn w:val="a0"/>
    <w:uiPriority w:val="99"/>
    <w:semiHidden/>
    <w:unhideWhenUsed/>
    <w:rsid w:val="002B1A6D"/>
  </w:style>
  <w:style w:type="character" w:styleId="afc">
    <w:name w:val="FollowedHyperlink"/>
    <w:uiPriority w:val="99"/>
    <w:semiHidden/>
    <w:unhideWhenUsed/>
    <w:rsid w:val="005305F8"/>
    <w:rPr>
      <w:color w:val="954F72"/>
      <w:u w:val="single"/>
    </w:rPr>
  </w:style>
  <w:style w:type="paragraph" w:styleId="afd">
    <w:name w:val="Plain Text"/>
    <w:aliases w:val="一般文字 字元2,一般文字 字元1 字元,一般文字 字元 字元 字元,一般文字 字元 字元 字元 字元 字元 字元 字元 字元1 字元,一般文字 字元 字元 字元 字元 字元,一般文字 字元 字元 字元 字元 字元 字元 字元 字元 字元 字元1 字元,一般文字 字元 字元 字元 字元 字元 字元 字元 字元 字元 字元 字元 字元,一般文字 字元 字元 字元 字元 字元 字元 字元 字元 字元 字元 字元 字元 字元 字元 字元,一般文字 字元1,一般文字 字元 字元"/>
    <w:basedOn w:val="a0"/>
    <w:link w:val="afe"/>
    <w:rsid w:val="00F75F68"/>
    <w:pPr>
      <w:autoSpaceDE w:val="0"/>
      <w:autoSpaceDN w:val="0"/>
      <w:adjustRightInd w:val="0"/>
      <w:textAlignment w:val="baseline"/>
    </w:pPr>
    <w:rPr>
      <w:rFonts w:ascii="細明體" w:eastAsia="細明體"/>
      <w:szCs w:val="20"/>
    </w:rPr>
  </w:style>
  <w:style w:type="character" w:customStyle="1" w:styleId="afe">
    <w:name w:val="純文字 字元"/>
    <w:aliases w:val="一般文字 字元2 字元,一般文字 字元1 字元 字元,一般文字 字元 字元 字元 字元,一般文字 字元 字元 字元 字元 字元 字元 字元 字元1 字元 字元,一般文字 字元 字元 字元 字元 字元 字元,一般文字 字元 字元 字元 字元 字元 字元 字元 字元 字元 字元1 字元 字元,一般文字 字元 字元 字元 字元 字元 字元 字元 字元 字元 字元 字元 字元 字元,一般文字 字元 字元 字元 字元 字元 字元 字元 字元 字元 字元 字元 字元 字元 字元 字元 字元"/>
    <w:link w:val="afd"/>
    <w:rsid w:val="00F75F68"/>
    <w:rPr>
      <w:rFonts w:ascii="細明體" w:eastAsia="細明體"/>
      <w:kern w:val="2"/>
      <w:sz w:val="24"/>
    </w:rPr>
  </w:style>
  <w:style w:type="paragraph" w:customStyle="1" w:styleId="aff">
    <w:name w:val="頁尾版權宣告"/>
    <w:basedOn w:val="a0"/>
    <w:rsid w:val="0055023D"/>
    <w:pPr>
      <w:jc w:val="center"/>
    </w:pPr>
    <w:rPr>
      <w:rFonts w:eastAsia="標楷體"/>
      <w:sz w:val="20"/>
    </w:rPr>
  </w:style>
  <w:style w:type="paragraph" w:styleId="aff0">
    <w:name w:val="Document Map"/>
    <w:basedOn w:val="a0"/>
    <w:link w:val="aff1"/>
    <w:uiPriority w:val="99"/>
    <w:semiHidden/>
    <w:unhideWhenUsed/>
    <w:rsid w:val="00E30C4A"/>
    <w:rPr>
      <w:rFonts w:ascii="新細明體"/>
      <w:sz w:val="18"/>
      <w:szCs w:val="18"/>
    </w:rPr>
  </w:style>
  <w:style w:type="character" w:customStyle="1" w:styleId="aff1">
    <w:name w:val="文件引導模式 字元"/>
    <w:basedOn w:val="a1"/>
    <w:link w:val="aff0"/>
    <w:uiPriority w:val="99"/>
    <w:semiHidden/>
    <w:rsid w:val="00E30C4A"/>
    <w:rPr>
      <w:rFonts w:ascii="新細明體"/>
      <w:kern w:val="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9537755">
      <w:bodyDiv w:val="1"/>
      <w:marLeft w:val="0"/>
      <w:marRight w:val="0"/>
      <w:marTop w:val="0"/>
      <w:marBottom w:val="0"/>
      <w:divBdr>
        <w:top w:val="none" w:sz="0" w:space="0" w:color="auto"/>
        <w:left w:val="none" w:sz="0" w:space="0" w:color="auto"/>
        <w:bottom w:val="none" w:sz="0" w:space="0" w:color="auto"/>
        <w:right w:val="none" w:sz="0" w:space="0" w:color="auto"/>
      </w:divBdr>
      <w:divsChild>
        <w:div w:id="442964290">
          <w:marLeft w:val="0"/>
          <w:marRight w:val="0"/>
          <w:marTop w:val="0"/>
          <w:marBottom w:val="0"/>
          <w:divBdr>
            <w:top w:val="none" w:sz="0" w:space="0" w:color="auto"/>
            <w:left w:val="none" w:sz="0" w:space="0" w:color="auto"/>
            <w:bottom w:val="none" w:sz="0" w:space="0" w:color="auto"/>
            <w:right w:val="none" w:sz="0" w:space="0" w:color="auto"/>
          </w:divBdr>
          <w:divsChild>
            <w:div w:id="2037654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539702">
      <w:bodyDiv w:val="1"/>
      <w:marLeft w:val="0"/>
      <w:marRight w:val="0"/>
      <w:marTop w:val="0"/>
      <w:marBottom w:val="0"/>
      <w:divBdr>
        <w:top w:val="none" w:sz="0" w:space="0" w:color="auto"/>
        <w:left w:val="none" w:sz="0" w:space="0" w:color="auto"/>
        <w:bottom w:val="none" w:sz="0" w:space="0" w:color="auto"/>
        <w:right w:val="none" w:sz="0" w:space="0" w:color="auto"/>
      </w:divBdr>
      <w:divsChild>
        <w:div w:id="1941520459">
          <w:marLeft w:val="0"/>
          <w:marRight w:val="0"/>
          <w:marTop w:val="0"/>
          <w:marBottom w:val="0"/>
          <w:divBdr>
            <w:top w:val="none" w:sz="0" w:space="0" w:color="auto"/>
            <w:left w:val="none" w:sz="0" w:space="0" w:color="auto"/>
            <w:bottom w:val="none" w:sz="0" w:space="0" w:color="auto"/>
            <w:right w:val="none" w:sz="0" w:space="0" w:color="auto"/>
          </w:divBdr>
          <w:divsChild>
            <w:div w:id="26293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848522">
      <w:bodyDiv w:val="1"/>
      <w:marLeft w:val="0"/>
      <w:marRight w:val="0"/>
      <w:marTop w:val="0"/>
      <w:marBottom w:val="0"/>
      <w:divBdr>
        <w:top w:val="none" w:sz="0" w:space="0" w:color="auto"/>
        <w:left w:val="none" w:sz="0" w:space="0" w:color="auto"/>
        <w:bottom w:val="none" w:sz="0" w:space="0" w:color="auto"/>
        <w:right w:val="none" w:sz="0" w:space="0" w:color="auto"/>
      </w:divBdr>
    </w:div>
    <w:div w:id="790173369">
      <w:bodyDiv w:val="1"/>
      <w:marLeft w:val="0"/>
      <w:marRight w:val="0"/>
      <w:marTop w:val="0"/>
      <w:marBottom w:val="0"/>
      <w:divBdr>
        <w:top w:val="none" w:sz="0" w:space="0" w:color="auto"/>
        <w:left w:val="none" w:sz="0" w:space="0" w:color="auto"/>
        <w:bottom w:val="none" w:sz="0" w:space="0" w:color="auto"/>
        <w:right w:val="none" w:sz="0" w:space="0" w:color="auto"/>
      </w:divBdr>
      <w:divsChild>
        <w:div w:id="1283224038">
          <w:marLeft w:val="0"/>
          <w:marRight w:val="0"/>
          <w:marTop w:val="0"/>
          <w:marBottom w:val="0"/>
          <w:divBdr>
            <w:top w:val="none" w:sz="0" w:space="0" w:color="auto"/>
            <w:left w:val="none" w:sz="0" w:space="0" w:color="auto"/>
            <w:bottom w:val="none" w:sz="0" w:space="0" w:color="auto"/>
            <w:right w:val="none" w:sz="0" w:space="0" w:color="auto"/>
          </w:divBdr>
          <w:divsChild>
            <w:div w:id="143856873">
              <w:marLeft w:val="0"/>
              <w:marRight w:val="0"/>
              <w:marTop w:val="0"/>
              <w:marBottom w:val="0"/>
              <w:divBdr>
                <w:top w:val="none" w:sz="0" w:space="0" w:color="auto"/>
                <w:left w:val="none" w:sz="0" w:space="0" w:color="auto"/>
                <w:bottom w:val="none" w:sz="0" w:space="0" w:color="auto"/>
                <w:right w:val="none" w:sz="0" w:space="0" w:color="auto"/>
              </w:divBdr>
            </w:div>
            <w:div w:id="661007672">
              <w:marLeft w:val="0"/>
              <w:marRight w:val="0"/>
              <w:marTop w:val="0"/>
              <w:marBottom w:val="0"/>
              <w:divBdr>
                <w:top w:val="none" w:sz="0" w:space="0" w:color="auto"/>
                <w:left w:val="none" w:sz="0" w:space="0" w:color="auto"/>
                <w:bottom w:val="none" w:sz="0" w:space="0" w:color="auto"/>
                <w:right w:val="none" w:sz="0" w:space="0" w:color="auto"/>
              </w:divBdr>
            </w:div>
            <w:div w:id="749087019">
              <w:marLeft w:val="0"/>
              <w:marRight w:val="0"/>
              <w:marTop w:val="0"/>
              <w:marBottom w:val="0"/>
              <w:divBdr>
                <w:top w:val="none" w:sz="0" w:space="0" w:color="auto"/>
                <w:left w:val="none" w:sz="0" w:space="0" w:color="auto"/>
                <w:bottom w:val="none" w:sz="0" w:space="0" w:color="auto"/>
                <w:right w:val="none" w:sz="0" w:space="0" w:color="auto"/>
              </w:divBdr>
            </w:div>
            <w:div w:id="830371409">
              <w:marLeft w:val="0"/>
              <w:marRight w:val="0"/>
              <w:marTop w:val="0"/>
              <w:marBottom w:val="0"/>
              <w:divBdr>
                <w:top w:val="none" w:sz="0" w:space="0" w:color="auto"/>
                <w:left w:val="none" w:sz="0" w:space="0" w:color="auto"/>
                <w:bottom w:val="none" w:sz="0" w:space="0" w:color="auto"/>
                <w:right w:val="none" w:sz="0" w:space="0" w:color="auto"/>
              </w:divBdr>
            </w:div>
            <w:div w:id="989866021">
              <w:marLeft w:val="0"/>
              <w:marRight w:val="0"/>
              <w:marTop w:val="0"/>
              <w:marBottom w:val="0"/>
              <w:divBdr>
                <w:top w:val="none" w:sz="0" w:space="0" w:color="auto"/>
                <w:left w:val="none" w:sz="0" w:space="0" w:color="auto"/>
                <w:bottom w:val="none" w:sz="0" w:space="0" w:color="auto"/>
                <w:right w:val="none" w:sz="0" w:space="0" w:color="auto"/>
              </w:divBdr>
            </w:div>
            <w:div w:id="1101607052">
              <w:marLeft w:val="0"/>
              <w:marRight w:val="0"/>
              <w:marTop w:val="0"/>
              <w:marBottom w:val="0"/>
              <w:divBdr>
                <w:top w:val="none" w:sz="0" w:space="0" w:color="auto"/>
                <w:left w:val="none" w:sz="0" w:space="0" w:color="auto"/>
                <w:bottom w:val="none" w:sz="0" w:space="0" w:color="auto"/>
                <w:right w:val="none" w:sz="0" w:space="0" w:color="auto"/>
              </w:divBdr>
            </w:div>
            <w:div w:id="1234198391">
              <w:marLeft w:val="0"/>
              <w:marRight w:val="0"/>
              <w:marTop w:val="0"/>
              <w:marBottom w:val="0"/>
              <w:divBdr>
                <w:top w:val="none" w:sz="0" w:space="0" w:color="auto"/>
                <w:left w:val="none" w:sz="0" w:space="0" w:color="auto"/>
                <w:bottom w:val="none" w:sz="0" w:space="0" w:color="auto"/>
                <w:right w:val="none" w:sz="0" w:space="0" w:color="auto"/>
              </w:divBdr>
            </w:div>
            <w:div w:id="1495101870">
              <w:marLeft w:val="0"/>
              <w:marRight w:val="0"/>
              <w:marTop w:val="0"/>
              <w:marBottom w:val="0"/>
              <w:divBdr>
                <w:top w:val="none" w:sz="0" w:space="0" w:color="auto"/>
                <w:left w:val="none" w:sz="0" w:space="0" w:color="auto"/>
                <w:bottom w:val="none" w:sz="0" w:space="0" w:color="auto"/>
                <w:right w:val="none" w:sz="0" w:space="0" w:color="auto"/>
              </w:divBdr>
            </w:div>
            <w:div w:id="1634750372">
              <w:marLeft w:val="0"/>
              <w:marRight w:val="0"/>
              <w:marTop w:val="0"/>
              <w:marBottom w:val="0"/>
              <w:divBdr>
                <w:top w:val="none" w:sz="0" w:space="0" w:color="auto"/>
                <w:left w:val="none" w:sz="0" w:space="0" w:color="auto"/>
                <w:bottom w:val="none" w:sz="0" w:space="0" w:color="auto"/>
                <w:right w:val="none" w:sz="0" w:space="0" w:color="auto"/>
              </w:divBdr>
            </w:div>
            <w:div w:id="1677687983">
              <w:marLeft w:val="0"/>
              <w:marRight w:val="0"/>
              <w:marTop w:val="0"/>
              <w:marBottom w:val="0"/>
              <w:divBdr>
                <w:top w:val="none" w:sz="0" w:space="0" w:color="auto"/>
                <w:left w:val="none" w:sz="0" w:space="0" w:color="auto"/>
                <w:bottom w:val="none" w:sz="0" w:space="0" w:color="auto"/>
                <w:right w:val="none" w:sz="0" w:space="0" w:color="auto"/>
              </w:divBdr>
            </w:div>
            <w:div w:id="1694961931">
              <w:marLeft w:val="0"/>
              <w:marRight w:val="0"/>
              <w:marTop w:val="0"/>
              <w:marBottom w:val="0"/>
              <w:divBdr>
                <w:top w:val="none" w:sz="0" w:space="0" w:color="auto"/>
                <w:left w:val="none" w:sz="0" w:space="0" w:color="auto"/>
                <w:bottom w:val="none" w:sz="0" w:space="0" w:color="auto"/>
                <w:right w:val="none" w:sz="0" w:space="0" w:color="auto"/>
              </w:divBdr>
            </w:div>
            <w:div w:id="1827235475">
              <w:marLeft w:val="0"/>
              <w:marRight w:val="0"/>
              <w:marTop w:val="0"/>
              <w:marBottom w:val="0"/>
              <w:divBdr>
                <w:top w:val="none" w:sz="0" w:space="0" w:color="auto"/>
                <w:left w:val="none" w:sz="0" w:space="0" w:color="auto"/>
                <w:bottom w:val="none" w:sz="0" w:space="0" w:color="auto"/>
                <w:right w:val="none" w:sz="0" w:space="0" w:color="auto"/>
              </w:divBdr>
            </w:div>
            <w:div w:id="1827739752">
              <w:marLeft w:val="0"/>
              <w:marRight w:val="0"/>
              <w:marTop w:val="0"/>
              <w:marBottom w:val="0"/>
              <w:divBdr>
                <w:top w:val="none" w:sz="0" w:space="0" w:color="auto"/>
                <w:left w:val="none" w:sz="0" w:space="0" w:color="auto"/>
                <w:bottom w:val="none" w:sz="0" w:space="0" w:color="auto"/>
                <w:right w:val="none" w:sz="0" w:space="0" w:color="auto"/>
              </w:divBdr>
            </w:div>
            <w:div w:id="2043431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989257">
      <w:bodyDiv w:val="1"/>
      <w:marLeft w:val="0"/>
      <w:marRight w:val="0"/>
      <w:marTop w:val="0"/>
      <w:marBottom w:val="0"/>
      <w:divBdr>
        <w:top w:val="none" w:sz="0" w:space="0" w:color="auto"/>
        <w:left w:val="none" w:sz="0" w:space="0" w:color="auto"/>
        <w:bottom w:val="none" w:sz="0" w:space="0" w:color="auto"/>
        <w:right w:val="none" w:sz="0" w:space="0" w:color="auto"/>
      </w:divBdr>
    </w:div>
    <w:div w:id="993294897">
      <w:bodyDiv w:val="1"/>
      <w:marLeft w:val="0"/>
      <w:marRight w:val="0"/>
      <w:marTop w:val="0"/>
      <w:marBottom w:val="0"/>
      <w:divBdr>
        <w:top w:val="none" w:sz="0" w:space="0" w:color="auto"/>
        <w:left w:val="none" w:sz="0" w:space="0" w:color="auto"/>
        <w:bottom w:val="none" w:sz="0" w:space="0" w:color="auto"/>
        <w:right w:val="none" w:sz="0" w:space="0" w:color="auto"/>
      </w:divBdr>
    </w:div>
    <w:div w:id="1006010130">
      <w:bodyDiv w:val="1"/>
      <w:marLeft w:val="0"/>
      <w:marRight w:val="0"/>
      <w:marTop w:val="0"/>
      <w:marBottom w:val="0"/>
      <w:divBdr>
        <w:top w:val="none" w:sz="0" w:space="0" w:color="auto"/>
        <w:left w:val="none" w:sz="0" w:space="0" w:color="auto"/>
        <w:bottom w:val="none" w:sz="0" w:space="0" w:color="auto"/>
        <w:right w:val="none" w:sz="0" w:space="0" w:color="auto"/>
      </w:divBdr>
    </w:div>
    <w:div w:id="1188178230">
      <w:bodyDiv w:val="1"/>
      <w:marLeft w:val="0"/>
      <w:marRight w:val="0"/>
      <w:marTop w:val="0"/>
      <w:marBottom w:val="0"/>
      <w:divBdr>
        <w:top w:val="none" w:sz="0" w:space="0" w:color="auto"/>
        <w:left w:val="none" w:sz="0" w:space="0" w:color="auto"/>
        <w:bottom w:val="none" w:sz="0" w:space="0" w:color="auto"/>
        <w:right w:val="none" w:sz="0" w:space="0" w:color="auto"/>
      </w:divBdr>
    </w:div>
    <w:div w:id="1369842554">
      <w:bodyDiv w:val="1"/>
      <w:marLeft w:val="0"/>
      <w:marRight w:val="0"/>
      <w:marTop w:val="0"/>
      <w:marBottom w:val="0"/>
      <w:divBdr>
        <w:top w:val="none" w:sz="0" w:space="0" w:color="auto"/>
        <w:left w:val="none" w:sz="0" w:space="0" w:color="auto"/>
        <w:bottom w:val="none" w:sz="0" w:space="0" w:color="auto"/>
        <w:right w:val="none" w:sz="0" w:space="0" w:color="auto"/>
      </w:divBdr>
    </w:div>
    <w:div w:id="1443496022">
      <w:bodyDiv w:val="1"/>
      <w:marLeft w:val="0"/>
      <w:marRight w:val="0"/>
      <w:marTop w:val="0"/>
      <w:marBottom w:val="0"/>
      <w:divBdr>
        <w:top w:val="none" w:sz="0" w:space="0" w:color="auto"/>
        <w:left w:val="none" w:sz="0" w:space="0" w:color="auto"/>
        <w:bottom w:val="none" w:sz="0" w:space="0" w:color="auto"/>
        <w:right w:val="none" w:sz="0" w:space="0" w:color="auto"/>
      </w:divBdr>
    </w:div>
    <w:div w:id="1538398347">
      <w:bodyDiv w:val="1"/>
      <w:marLeft w:val="0"/>
      <w:marRight w:val="0"/>
      <w:marTop w:val="0"/>
      <w:marBottom w:val="0"/>
      <w:divBdr>
        <w:top w:val="none" w:sz="0" w:space="0" w:color="auto"/>
        <w:left w:val="none" w:sz="0" w:space="0" w:color="auto"/>
        <w:bottom w:val="none" w:sz="0" w:space="0" w:color="auto"/>
        <w:right w:val="none" w:sz="0" w:space="0" w:color="auto"/>
      </w:divBdr>
    </w:div>
    <w:div w:id="1771198980">
      <w:bodyDiv w:val="1"/>
      <w:marLeft w:val="0"/>
      <w:marRight w:val="0"/>
      <w:marTop w:val="0"/>
      <w:marBottom w:val="0"/>
      <w:divBdr>
        <w:top w:val="none" w:sz="0" w:space="0" w:color="auto"/>
        <w:left w:val="none" w:sz="0" w:space="0" w:color="auto"/>
        <w:bottom w:val="none" w:sz="0" w:space="0" w:color="auto"/>
        <w:right w:val="none" w:sz="0" w:space="0" w:color="auto"/>
      </w:divBdr>
    </w:div>
    <w:div w:id="1925800860">
      <w:bodyDiv w:val="1"/>
      <w:marLeft w:val="0"/>
      <w:marRight w:val="0"/>
      <w:marTop w:val="0"/>
      <w:marBottom w:val="0"/>
      <w:divBdr>
        <w:top w:val="none" w:sz="0" w:space="0" w:color="auto"/>
        <w:left w:val="none" w:sz="0" w:space="0" w:color="auto"/>
        <w:bottom w:val="none" w:sz="0" w:space="0" w:color="auto"/>
        <w:right w:val="none" w:sz="0" w:space="0" w:color="auto"/>
      </w:divBdr>
      <w:divsChild>
        <w:div w:id="601955149">
          <w:marLeft w:val="0"/>
          <w:marRight w:val="0"/>
          <w:marTop w:val="0"/>
          <w:marBottom w:val="0"/>
          <w:divBdr>
            <w:top w:val="none" w:sz="0" w:space="0" w:color="auto"/>
            <w:left w:val="none" w:sz="0" w:space="0" w:color="auto"/>
            <w:bottom w:val="none" w:sz="0" w:space="0" w:color="auto"/>
            <w:right w:val="none" w:sz="0" w:space="0" w:color="auto"/>
          </w:divBdr>
          <w:divsChild>
            <w:div w:id="1898514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2736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117" Type="http://schemas.openxmlformats.org/officeDocument/2006/relationships/theme" Target="theme/theme1.xml"/><Relationship Id="rId21" Type="http://schemas.openxmlformats.org/officeDocument/2006/relationships/image" Target="media/image5.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8.png"/><Relationship Id="rId89" Type="http://schemas.openxmlformats.org/officeDocument/2006/relationships/image" Target="media/image73.png"/><Relationship Id="rId112" Type="http://schemas.openxmlformats.org/officeDocument/2006/relationships/image" Target="media/image96.png"/><Relationship Id="rId16" Type="http://schemas.openxmlformats.org/officeDocument/2006/relationships/footer" Target="footer2.xml"/><Relationship Id="rId107" Type="http://schemas.openxmlformats.org/officeDocument/2006/relationships/image" Target="media/image91.png"/><Relationship Id="rId11" Type="http://schemas.openxmlformats.org/officeDocument/2006/relationships/footnotes" Target="footnotes.xml"/><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8.png"/><Relationship Id="rId79" Type="http://schemas.openxmlformats.org/officeDocument/2006/relationships/image" Target="media/image63.png"/><Relationship Id="rId102" Type="http://schemas.openxmlformats.org/officeDocument/2006/relationships/image" Target="media/image86.png"/><Relationship Id="rId5" Type="http://schemas.openxmlformats.org/officeDocument/2006/relationships/customXml" Target="../customXml/item5.xml"/><Relationship Id="rId90" Type="http://schemas.openxmlformats.org/officeDocument/2006/relationships/image" Target="media/image74.png"/><Relationship Id="rId95" Type="http://schemas.openxmlformats.org/officeDocument/2006/relationships/image" Target="media/image79.png"/><Relationship Id="rId22" Type="http://schemas.openxmlformats.org/officeDocument/2006/relationships/image" Target="media/image6.png"/><Relationship Id="rId27" Type="http://schemas.openxmlformats.org/officeDocument/2006/relationships/image" Target="media/image11.png"/><Relationship Id="rId43" Type="http://schemas.openxmlformats.org/officeDocument/2006/relationships/image" Target="media/image27.png"/><Relationship Id="rId48" Type="http://schemas.openxmlformats.org/officeDocument/2006/relationships/image" Target="media/image32.png"/><Relationship Id="rId64" Type="http://schemas.openxmlformats.org/officeDocument/2006/relationships/image" Target="media/image48.png"/><Relationship Id="rId69" Type="http://schemas.openxmlformats.org/officeDocument/2006/relationships/image" Target="media/image53.png"/><Relationship Id="rId113" Type="http://schemas.openxmlformats.org/officeDocument/2006/relationships/image" Target="media/image97.png"/><Relationship Id="rId80" Type="http://schemas.openxmlformats.org/officeDocument/2006/relationships/image" Target="media/image64.png"/><Relationship Id="rId85" Type="http://schemas.openxmlformats.org/officeDocument/2006/relationships/image" Target="media/image69.png"/><Relationship Id="rId12" Type="http://schemas.openxmlformats.org/officeDocument/2006/relationships/endnotes" Target="endnotes.xml"/><Relationship Id="rId17" Type="http://schemas.openxmlformats.org/officeDocument/2006/relationships/image" Target="media/image3.emf"/><Relationship Id="rId33" Type="http://schemas.openxmlformats.org/officeDocument/2006/relationships/image" Target="media/image17.png"/><Relationship Id="rId38" Type="http://schemas.openxmlformats.org/officeDocument/2006/relationships/image" Target="media/image22.png"/><Relationship Id="rId59" Type="http://schemas.openxmlformats.org/officeDocument/2006/relationships/image" Target="media/image43.png"/><Relationship Id="rId103" Type="http://schemas.openxmlformats.org/officeDocument/2006/relationships/image" Target="media/image87.png"/><Relationship Id="rId108" Type="http://schemas.openxmlformats.org/officeDocument/2006/relationships/image" Target="media/image92.png"/><Relationship Id="rId54" Type="http://schemas.openxmlformats.org/officeDocument/2006/relationships/image" Target="media/image38.png"/><Relationship Id="rId70" Type="http://schemas.openxmlformats.org/officeDocument/2006/relationships/image" Target="media/image54.png"/><Relationship Id="rId75" Type="http://schemas.openxmlformats.org/officeDocument/2006/relationships/image" Target="media/image59.png"/><Relationship Id="rId91" Type="http://schemas.openxmlformats.org/officeDocument/2006/relationships/image" Target="media/image75.png"/><Relationship Id="rId96" Type="http://schemas.openxmlformats.org/officeDocument/2006/relationships/image" Target="media/image80.png"/><Relationship Id="rId1" Type="http://schemas.openxmlformats.org/officeDocument/2006/relationships/customXml" Target="../customXml/item1.xml"/><Relationship Id="rId6" Type="http://schemas.openxmlformats.org/officeDocument/2006/relationships/customXml" Target="../customXml/item6.xml"/><Relationship Id="rId23" Type="http://schemas.openxmlformats.org/officeDocument/2006/relationships/image" Target="media/image7.png"/><Relationship Id="rId28" Type="http://schemas.openxmlformats.org/officeDocument/2006/relationships/image" Target="media/image12.png"/><Relationship Id="rId49" Type="http://schemas.openxmlformats.org/officeDocument/2006/relationships/image" Target="media/image33.png"/><Relationship Id="rId114" Type="http://schemas.openxmlformats.org/officeDocument/2006/relationships/image" Target="media/image98.png"/><Relationship Id="rId10" Type="http://schemas.openxmlformats.org/officeDocument/2006/relationships/webSettings" Target="webSettings.xm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70.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4" Type="http://schemas.openxmlformats.org/officeDocument/2006/relationships/customXml" Target="../customXml/item4.xml"/><Relationship Id="rId9" Type="http://schemas.openxmlformats.org/officeDocument/2006/relationships/settings" Target="settings.xml"/><Relationship Id="rId13" Type="http://schemas.openxmlformats.org/officeDocument/2006/relationships/header" Target="header1.xml"/><Relationship Id="rId18" Type="http://schemas.openxmlformats.org/officeDocument/2006/relationships/package" Target="embeddings/Microsoft_Visio___.vsdx"/><Relationship Id="rId39" Type="http://schemas.openxmlformats.org/officeDocument/2006/relationships/image" Target="media/image23.png"/><Relationship Id="rId109" Type="http://schemas.openxmlformats.org/officeDocument/2006/relationships/image" Target="media/image93.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image" Target="media/image81.png"/><Relationship Id="rId104" Type="http://schemas.openxmlformats.org/officeDocument/2006/relationships/image" Target="media/image88.png"/><Relationship Id="rId7" Type="http://schemas.openxmlformats.org/officeDocument/2006/relationships/numbering" Target="numbering.xml"/><Relationship Id="rId71" Type="http://schemas.openxmlformats.org/officeDocument/2006/relationships/image" Target="media/image55.png"/><Relationship Id="rId92" Type="http://schemas.openxmlformats.org/officeDocument/2006/relationships/image" Target="media/image76.png"/><Relationship Id="rId2" Type="http://schemas.openxmlformats.org/officeDocument/2006/relationships/customXml" Target="../customXml/item2.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image" Target="media/image71.png"/><Relationship Id="rId110" Type="http://schemas.openxmlformats.org/officeDocument/2006/relationships/image" Target="media/image94.png"/><Relationship Id="rId115" Type="http://schemas.openxmlformats.org/officeDocument/2006/relationships/fontTable" Target="fontTable.xml"/><Relationship Id="rId61" Type="http://schemas.openxmlformats.org/officeDocument/2006/relationships/image" Target="media/image45.png"/><Relationship Id="rId82" Type="http://schemas.openxmlformats.org/officeDocument/2006/relationships/image" Target="media/image66.png"/><Relationship Id="rId19" Type="http://schemas.openxmlformats.org/officeDocument/2006/relationships/image" Target="media/image4.emf"/><Relationship Id="rId14" Type="http://schemas.openxmlformats.org/officeDocument/2006/relationships/footer" Target="footer1.xml"/><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40.png"/><Relationship Id="rId77" Type="http://schemas.openxmlformats.org/officeDocument/2006/relationships/image" Target="media/image61.png"/><Relationship Id="rId100" Type="http://schemas.openxmlformats.org/officeDocument/2006/relationships/image" Target="media/image84.png"/><Relationship Id="rId105" Type="http://schemas.openxmlformats.org/officeDocument/2006/relationships/image" Target="media/image89.png"/><Relationship Id="rId8" Type="http://schemas.openxmlformats.org/officeDocument/2006/relationships/styles" Target="styles.xml"/><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image" Target="media/image77.png"/><Relationship Id="rId98" Type="http://schemas.openxmlformats.org/officeDocument/2006/relationships/image" Target="media/image82.png"/><Relationship Id="rId3" Type="http://schemas.openxmlformats.org/officeDocument/2006/relationships/customXml" Target="../customXml/item3.xml"/><Relationship Id="rId25" Type="http://schemas.openxmlformats.org/officeDocument/2006/relationships/image" Target="media/image9.png"/><Relationship Id="rId46" Type="http://schemas.openxmlformats.org/officeDocument/2006/relationships/image" Target="media/image30.png"/><Relationship Id="rId67" Type="http://schemas.openxmlformats.org/officeDocument/2006/relationships/image" Target="media/image51.png"/><Relationship Id="rId116" Type="http://schemas.microsoft.com/office/2011/relationships/people" Target="people.xml"/><Relationship Id="rId20" Type="http://schemas.openxmlformats.org/officeDocument/2006/relationships/package" Target="embeddings/Microsoft_Visio___1.vsdx"/><Relationship Id="rId41" Type="http://schemas.openxmlformats.org/officeDocument/2006/relationships/image" Target="media/image25.png"/><Relationship Id="rId62" Type="http://schemas.openxmlformats.org/officeDocument/2006/relationships/image" Target="media/image46.png"/><Relationship Id="rId83" Type="http://schemas.openxmlformats.org/officeDocument/2006/relationships/image" Target="media/image67.png"/><Relationship Id="rId88" Type="http://schemas.openxmlformats.org/officeDocument/2006/relationships/image" Target="media/image72.png"/><Relationship Id="rId111" Type="http://schemas.openxmlformats.org/officeDocument/2006/relationships/image" Target="media/image95.png"/><Relationship Id="rId15" Type="http://schemas.openxmlformats.org/officeDocument/2006/relationships/header" Target="header2.xml"/><Relationship Id="rId36" Type="http://schemas.openxmlformats.org/officeDocument/2006/relationships/image" Target="media/image20.png"/><Relationship Id="rId57" Type="http://schemas.openxmlformats.org/officeDocument/2006/relationships/image" Target="media/image41.png"/><Relationship Id="rId106" Type="http://schemas.openxmlformats.org/officeDocument/2006/relationships/image" Target="media/image90.png"/></Relationships>
</file>

<file path=word/_rels/header1.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item1.xml><?xml version="1.0" encoding="utf-8"?>
<LongProperties xmlns="http://schemas.microsoft.com/office/2006/metadata/longProperties"/>
</file>

<file path=customXml/item2.xml><?xml version="1.0" encoding="utf-8"?>
<p:properties xmlns:p="http://schemas.microsoft.com/office/2006/metadata/properties" xmlns:xsi="http://www.w3.org/2001/XMLSchema-instance" xmlns:pc="http://schemas.microsoft.com/office/infopath/2007/PartnerControls">
  <documentManagement>
    <_x0075_n41 xmlns="9dfc2920-772e-4b7f-b399-1648423aab80" xsi:nil="true"/>
  </documentManagement>
</p:properties>
</file>

<file path=customXml/item3.xml><?xml version="1.0" encoding="utf-8"?>
<?mso-contentType ?>
<spe:Receivers xmlns:spe="http://schemas.microsoft.com/sharepoint/events">
  <Receiver>
    <Name>Document ID Generator</Name>
    <Synchronization>Synchronous</Synchronization>
    <Type>10001</Type>
    <SequenceNumber>1000</SequenceNumber>
    <Url/>
    <Assembly>Microsoft.Office.DocumentManagement, Version=15.0.0.0, Culture=neutral, PublicKeyToken=71e9bce111e9429c</Assembly>
    <Class>Microsoft.Office.DocumentManagement.Internal.DocIdHandler</Class>
    <Data/>
    <Filter/>
  </Receiver>
  <Receiver>
    <Name>Document ID Generator</Name>
    <Synchronization>Synchronous</Synchronization>
    <Type>10002</Type>
    <SequenceNumber>1001</SequenceNumber>
    <Url/>
    <Assembly>Microsoft.Office.DocumentManagement, Version=15.0.0.0, Culture=neutral, PublicKeyToken=71e9bce111e9429c</Assembly>
    <Class>Microsoft.Office.DocumentManagement.Internal.DocIdHandler</Class>
    <Data/>
    <Filter/>
  </Receiver>
  <Receiver>
    <Name>Document ID Generator</Name>
    <Synchronization>Synchronous</Synchronization>
    <Type>10004</Type>
    <SequenceNumber>1002</SequenceNumber>
    <Url/>
    <Assembly>Microsoft.Office.DocumentManagement, Version=15.0.0.0, Culture=neutral, PublicKeyToken=71e9bce111e9429c</Assembly>
    <Class>Microsoft.Office.DocumentManagement.Internal.DocIdHandler</Class>
    <Data/>
    <Filter/>
  </Receiver>
  <Receiver>
    <Name>Document ID Generator</Name>
    <Synchronization>Synchronous</Synchronization>
    <Type>10006</Type>
    <SequenceNumber>1003</SequenceNumber>
    <Url/>
    <Assembly>Microsoft.Office.DocumentManagement, Version=15.0.0.0, Culture=neutral, PublicKeyToken=71e9bce111e9429c</Assembly>
    <Class>Microsoft.Office.DocumentManagement.Internal.DocIdHandler</Class>
    <Data/>
    <Filter/>
  </Receiver>
</spe:Receivers>
</file>

<file path=customXml/item4.xml><?xml version="1.0" encoding="utf-8"?>
<ct:contentTypeSchema xmlns:ct="http://schemas.microsoft.com/office/2006/metadata/contentType" xmlns:ma="http://schemas.microsoft.com/office/2006/metadata/properties/metaAttributes" ct:_="" ma:_="" ma:contentTypeName="文件" ma:contentTypeID="0x0101003A6DB7910E053D43853C74859351BE0E" ma:contentTypeVersion="1" ma:contentTypeDescription="建立新的文件。" ma:contentTypeScope="" ma:versionID="3c5abf4b18db4e853bab5100bb9414f0">
  <xsd:schema xmlns:xsd="http://www.w3.org/2001/XMLSchema" xmlns:xs="http://www.w3.org/2001/XMLSchema" xmlns:p="http://schemas.microsoft.com/office/2006/metadata/properties" xmlns:ns2="15f83a92-c5fd-41b7-b36b-bc826f8a9e80" xmlns:ns3="9dfc2920-772e-4b7f-b399-1648423aab80" targetNamespace="http://schemas.microsoft.com/office/2006/metadata/properties" ma:root="true" ma:fieldsID="4b811d7b203f5e8297e696666c88a341" ns2:_="" ns3:_="">
    <xsd:import namespace="15f83a92-c5fd-41b7-b36b-bc826f8a9e80"/>
    <xsd:import namespace="9dfc2920-772e-4b7f-b399-1648423aab80"/>
    <xsd:element name="properties">
      <xsd:complexType>
        <xsd:sequence>
          <xsd:element name="documentManagement">
            <xsd:complexType>
              <xsd:all>
                <xsd:element ref="ns2:_dlc_DocId" minOccurs="0"/>
                <xsd:element ref="ns2:_dlc_DocIdUrl" minOccurs="0"/>
                <xsd:element ref="ns2:_dlc_DocIdPersistId" minOccurs="0"/>
                <xsd:element ref="ns3:_x0075_n41"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5f83a92-c5fd-41b7-b36b-bc826f8a9e80" elementFormDefault="qualified">
    <xsd:import namespace="http://schemas.microsoft.com/office/2006/documentManagement/types"/>
    <xsd:import namespace="http://schemas.microsoft.com/office/infopath/2007/PartnerControls"/>
    <xsd:element name="_dlc_DocId" ma:index="8" nillable="true" ma:displayName="文件識別碼值" ma:description="指派給此項目的文件識別碼值。" ma:internalName="_dlc_DocId" ma:readOnly="true">
      <xsd:simpleType>
        <xsd:restriction base="dms:Text"/>
      </xsd:simpleType>
    </xsd:element>
    <xsd:element name="_dlc_DocIdUrl" ma:index="9" nillable="true" ma:displayName="文件識別碼" ma:description="此文件的永久性連結。"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10" nillable="true" ma:displayName="持續性識別碼" ma:description="新增時保留識別碼。" ma:hidden="true" ma:internalName="_dlc_DocIdPersistId" ma:readOnly="true">
      <xsd:simpleType>
        <xsd:restriction base="dms:Boolean"/>
      </xsd:simpleType>
    </xsd:element>
  </xsd:schema>
  <xsd:schema xmlns:xsd="http://www.w3.org/2001/XMLSchema" xmlns:xs="http://www.w3.org/2001/XMLSchema" xmlns:dms="http://schemas.microsoft.com/office/2006/documentManagement/types" xmlns:pc="http://schemas.microsoft.com/office/infopath/2007/PartnerControls" targetNamespace="9dfc2920-772e-4b7f-b399-1648423aab80" elementFormDefault="qualified">
    <xsd:import namespace="http://schemas.microsoft.com/office/2006/documentManagement/types"/>
    <xsd:import namespace="http://schemas.microsoft.com/office/infopath/2007/PartnerControls"/>
    <xsd:element name="_x0075_n41" ma:index="11" nillable="true" ma:displayName="日期及時間" ma:internalName="_x0075_n41">
      <xsd:simpleType>
        <xsd:restriction base="dms:DateTim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內容類型"/>
        <xsd:element ref="dc:title" minOccurs="0" maxOccurs="1" ma:index="4" ma:displayName="標題"/>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mso-contentType ?>
<FormTemplates xmlns="http://schemas.microsoft.com/sharepoint/v3/contenttype/forms">
  <Display>DocumentLibraryForm</Display>
  <Edit>DocumentLibraryForm</Edit>
  <New>DocumentLibraryForm</New>
</FormTemplates>
</file>

<file path=customXml/item6.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34364BB-0081-4A32-920F-C72D8C5AB028}">
  <ds:schemaRefs>
    <ds:schemaRef ds:uri="http://schemas.microsoft.com/office/2006/metadata/longProperties"/>
  </ds:schemaRefs>
</ds:datastoreItem>
</file>

<file path=customXml/itemProps2.xml><?xml version="1.0" encoding="utf-8"?>
<ds:datastoreItem xmlns:ds="http://schemas.openxmlformats.org/officeDocument/2006/customXml" ds:itemID="{EBF98E73-6D42-4CEA-BE52-810B385EAB36}">
  <ds:schemaRefs>
    <ds:schemaRef ds:uri="http://schemas.microsoft.com/office/2006/metadata/properties"/>
    <ds:schemaRef ds:uri="http://schemas.microsoft.com/office/infopath/2007/PartnerControls"/>
    <ds:schemaRef ds:uri="9dfc2920-772e-4b7f-b399-1648423aab80"/>
  </ds:schemaRefs>
</ds:datastoreItem>
</file>

<file path=customXml/itemProps3.xml><?xml version="1.0" encoding="utf-8"?>
<ds:datastoreItem xmlns:ds="http://schemas.openxmlformats.org/officeDocument/2006/customXml" ds:itemID="{D1BF6A59-B46B-414F-9F71-A20B368BDA3F}">
  <ds:schemaRefs>
    <ds:schemaRef ds:uri="http://schemas.microsoft.com/sharepoint/events"/>
  </ds:schemaRefs>
</ds:datastoreItem>
</file>

<file path=customXml/itemProps4.xml><?xml version="1.0" encoding="utf-8"?>
<ds:datastoreItem xmlns:ds="http://schemas.openxmlformats.org/officeDocument/2006/customXml" ds:itemID="{5A2B8C88-E43E-4356-8B3A-B635E3DB555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5f83a92-c5fd-41b7-b36b-bc826f8a9e80"/>
    <ds:schemaRef ds:uri="9dfc2920-772e-4b7f-b399-1648423aab8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E6E09EF8-BACC-4BF8-859D-59C850FB8DFF}">
  <ds:schemaRefs>
    <ds:schemaRef ds:uri="http://schemas.microsoft.com/sharepoint/v3/contenttype/forms"/>
  </ds:schemaRefs>
</ds:datastoreItem>
</file>

<file path=customXml/itemProps6.xml><?xml version="1.0" encoding="utf-8"?>
<ds:datastoreItem xmlns:ds="http://schemas.openxmlformats.org/officeDocument/2006/customXml" ds:itemID="{3D1618C9-D667-4C0A-845D-2296B6C347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2956</TotalTime>
  <Pages>70</Pages>
  <Words>8400</Words>
  <Characters>47882</Characters>
  <Application>Microsoft Office Word</Application>
  <DocSecurity>0</DocSecurity>
  <Lines>399</Lines>
  <Paragraphs>112</Paragraphs>
  <ScaleCrop>false</ScaleCrop>
  <Company>Microsoft</Company>
  <LinksUpToDate>false</LinksUpToDate>
  <CharactersWithSpaces>56170</CharactersWithSpaces>
  <SharedDoc>false</SharedDoc>
  <HLinks>
    <vt:vector size="90" baseType="variant">
      <vt:variant>
        <vt:i4>1769525</vt:i4>
      </vt:variant>
      <vt:variant>
        <vt:i4>74</vt:i4>
      </vt:variant>
      <vt:variant>
        <vt:i4>0</vt:i4>
      </vt:variant>
      <vt:variant>
        <vt:i4>5</vt:i4>
      </vt:variant>
      <vt:variant>
        <vt:lpwstr/>
      </vt:variant>
      <vt:variant>
        <vt:lpwstr>_Toc508799127</vt:lpwstr>
      </vt:variant>
      <vt:variant>
        <vt:i4>1769525</vt:i4>
      </vt:variant>
      <vt:variant>
        <vt:i4>68</vt:i4>
      </vt:variant>
      <vt:variant>
        <vt:i4>0</vt:i4>
      </vt:variant>
      <vt:variant>
        <vt:i4>5</vt:i4>
      </vt:variant>
      <vt:variant>
        <vt:lpwstr/>
      </vt:variant>
      <vt:variant>
        <vt:lpwstr>_Toc508799126</vt:lpwstr>
      </vt:variant>
      <vt:variant>
        <vt:i4>1769525</vt:i4>
      </vt:variant>
      <vt:variant>
        <vt:i4>62</vt:i4>
      </vt:variant>
      <vt:variant>
        <vt:i4>0</vt:i4>
      </vt:variant>
      <vt:variant>
        <vt:i4>5</vt:i4>
      </vt:variant>
      <vt:variant>
        <vt:lpwstr/>
      </vt:variant>
      <vt:variant>
        <vt:lpwstr>_Toc508799125</vt:lpwstr>
      </vt:variant>
      <vt:variant>
        <vt:i4>1769525</vt:i4>
      </vt:variant>
      <vt:variant>
        <vt:i4>56</vt:i4>
      </vt:variant>
      <vt:variant>
        <vt:i4>0</vt:i4>
      </vt:variant>
      <vt:variant>
        <vt:i4>5</vt:i4>
      </vt:variant>
      <vt:variant>
        <vt:lpwstr/>
      </vt:variant>
      <vt:variant>
        <vt:lpwstr>_Toc508799124</vt:lpwstr>
      </vt:variant>
      <vt:variant>
        <vt:i4>1769525</vt:i4>
      </vt:variant>
      <vt:variant>
        <vt:i4>50</vt:i4>
      </vt:variant>
      <vt:variant>
        <vt:i4>0</vt:i4>
      </vt:variant>
      <vt:variant>
        <vt:i4>5</vt:i4>
      </vt:variant>
      <vt:variant>
        <vt:lpwstr/>
      </vt:variant>
      <vt:variant>
        <vt:lpwstr>_Toc508799123</vt:lpwstr>
      </vt:variant>
      <vt:variant>
        <vt:i4>1769525</vt:i4>
      </vt:variant>
      <vt:variant>
        <vt:i4>44</vt:i4>
      </vt:variant>
      <vt:variant>
        <vt:i4>0</vt:i4>
      </vt:variant>
      <vt:variant>
        <vt:i4>5</vt:i4>
      </vt:variant>
      <vt:variant>
        <vt:lpwstr/>
      </vt:variant>
      <vt:variant>
        <vt:lpwstr>_Toc508799122</vt:lpwstr>
      </vt:variant>
      <vt:variant>
        <vt:i4>1769525</vt:i4>
      </vt:variant>
      <vt:variant>
        <vt:i4>38</vt:i4>
      </vt:variant>
      <vt:variant>
        <vt:i4>0</vt:i4>
      </vt:variant>
      <vt:variant>
        <vt:i4>5</vt:i4>
      </vt:variant>
      <vt:variant>
        <vt:lpwstr/>
      </vt:variant>
      <vt:variant>
        <vt:lpwstr>_Toc508799121</vt:lpwstr>
      </vt:variant>
      <vt:variant>
        <vt:i4>1769525</vt:i4>
      </vt:variant>
      <vt:variant>
        <vt:i4>32</vt:i4>
      </vt:variant>
      <vt:variant>
        <vt:i4>0</vt:i4>
      </vt:variant>
      <vt:variant>
        <vt:i4>5</vt:i4>
      </vt:variant>
      <vt:variant>
        <vt:lpwstr/>
      </vt:variant>
      <vt:variant>
        <vt:lpwstr>_Toc508799120</vt:lpwstr>
      </vt:variant>
      <vt:variant>
        <vt:i4>1572917</vt:i4>
      </vt:variant>
      <vt:variant>
        <vt:i4>26</vt:i4>
      </vt:variant>
      <vt:variant>
        <vt:i4>0</vt:i4>
      </vt:variant>
      <vt:variant>
        <vt:i4>5</vt:i4>
      </vt:variant>
      <vt:variant>
        <vt:lpwstr/>
      </vt:variant>
      <vt:variant>
        <vt:lpwstr>_Toc508799119</vt:lpwstr>
      </vt:variant>
      <vt:variant>
        <vt:i4>1572917</vt:i4>
      </vt:variant>
      <vt:variant>
        <vt:i4>20</vt:i4>
      </vt:variant>
      <vt:variant>
        <vt:i4>0</vt:i4>
      </vt:variant>
      <vt:variant>
        <vt:i4>5</vt:i4>
      </vt:variant>
      <vt:variant>
        <vt:lpwstr/>
      </vt:variant>
      <vt:variant>
        <vt:lpwstr>_Toc508799118</vt:lpwstr>
      </vt:variant>
      <vt:variant>
        <vt:i4>1572917</vt:i4>
      </vt:variant>
      <vt:variant>
        <vt:i4>14</vt:i4>
      </vt:variant>
      <vt:variant>
        <vt:i4>0</vt:i4>
      </vt:variant>
      <vt:variant>
        <vt:i4>5</vt:i4>
      </vt:variant>
      <vt:variant>
        <vt:lpwstr/>
      </vt:variant>
      <vt:variant>
        <vt:lpwstr>_Toc508799117</vt:lpwstr>
      </vt:variant>
      <vt:variant>
        <vt:i4>1572917</vt:i4>
      </vt:variant>
      <vt:variant>
        <vt:i4>8</vt:i4>
      </vt:variant>
      <vt:variant>
        <vt:i4>0</vt:i4>
      </vt:variant>
      <vt:variant>
        <vt:i4>5</vt:i4>
      </vt:variant>
      <vt:variant>
        <vt:lpwstr/>
      </vt:variant>
      <vt:variant>
        <vt:lpwstr>_Toc508799116</vt:lpwstr>
      </vt:variant>
      <vt:variant>
        <vt:i4>1572917</vt:i4>
      </vt:variant>
      <vt:variant>
        <vt:i4>2</vt:i4>
      </vt:variant>
      <vt:variant>
        <vt:i4>0</vt:i4>
      </vt:variant>
      <vt:variant>
        <vt:i4>5</vt:i4>
      </vt:variant>
      <vt:variant>
        <vt:lpwstr/>
      </vt:variant>
      <vt:variant>
        <vt:lpwstr>_Toc508799115</vt:lpwstr>
      </vt:variant>
      <vt:variant>
        <vt:i4>-1214625565</vt:i4>
      </vt:variant>
      <vt:variant>
        <vt:i4>3</vt:i4>
      </vt:variant>
      <vt:variant>
        <vt:i4>0</vt:i4>
      </vt:variant>
      <vt:variant>
        <vt:i4>5</vt:i4>
      </vt:variant>
      <vt:variant>
        <vt:lpwstr/>
      </vt:variant>
      <vt:variant>
        <vt:lpwstr>_B7200產生JCIC月報媒體檔</vt:lpwstr>
      </vt:variant>
      <vt:variant>
        <vt:i4>-1875153030</vt:i4>
      </vt:variant>
      <vt:variant>
        <vt:i4>0</vt:i4>
      </vt:variant>
      <vt:variant>
        <vt:i4>0</vt:i4>
      </vt:variant>
      <vt:variant>
        <vt:i4>5</vt:i4>
      </vt:variant>
      <vt:variant>
        <vt:lpwstr/>
      </vt:variant>
      <vt:variant>
        <vt:lpwstr>_B7100每日新增授信及清償資料</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MKTB</dc:creator>
  <cp:lastModifiedBy>張金龍</cp:lastModifiedBy>
  <cp:revision>218</cp:revision>
  <cp:lastPrinted>2014-10-29T13:57:00Z</cp:lastPrinted>
  <dcterms:created xsi:type="dcterms:W3CDTF">2019-12-26T02:53:00Z</dcterms:created>
  <dcterms:modified xsi:type="dcterms:W3CDTF">2021-06-11T02:13:00Z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dlc_DocIdUrl">
    <vt:lpwstr>http://dkms/dep/11j000/intra/ISO%2027001/_layouts/15/DocIdRedir.aspx?ID=EQQN53QDNFYV-25-1759, EQQN53QDNFYV-25-1759</vt:lpwstr>
  </property>
</Properties>
</file>